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7847" w:rsidRDefault="001A7847">
      <w:pPr>
        <w:sectPr w:rsidR="001A7847">
          <w:footerReference w:type="default" r:id="rId11"/>
          <w:pgSz w:w="11906" w:h="16838"/>
          <w:pgMar w:top="1440" w:right="1800" w:bottom="1440" w:left="1800" w:header="851" w:footer="992" w:gutter="0"/>
          <w:pgNumType w:start="0"/>
          <w:cols w:space="425"/>
          <w:titlePg/>
          <w:docGrid w:type="lines" w:linePitch="312"/>
        </w:sectPr>
      </w:pPr>
    </w:p>
    <w:p w:rsidR="001A7847" w:rsidRDefault="007D395D">
      <w:r>
        <w:lastRenderedPageBreak/>
        <w:t>https://blog.csdn.net/enterprise/column.html</w:t>
      </w:r>
    </w:p>
    <w:p w:rsidR="001A7847" w:rsidRDefault="007D395D">
      <w:pPr>
        <w:pStyle w:val="1"/>
      </w:pPr>
      <w:r>
        <w:t>J</w:t>
      </w:r>
      <w:r>
        <w:rPr>
          <w:rFonts w:hint="eastAsia"/>
        </w:rPr>
        <w:t>ava</w:t>
      </w:r>
      <w:r>
        <w:rPr>
          <w:rFonts w:hint="eastAsia"/>
        </w:rPr>
        <w:t>基础</w:t>
      </w:r>
    </w:p>
    <w:p w:rsidR="001A7847" w:rsidRDefault="007D395D">
      <w:pPr>
        <w:pStyle w:val="2"/>
        <w:numPr>
          <w:ilvl w:val="0"/>
          <w:numId w:val="1"/>
        </w:numPr>
      </w:pPr>
      <w:r>
        <w:rPr>
          <w:rFonts w:hint="eastAsia"/>
        </w:rPr>
        <w:t>String</w:t>
      </w:r>
      <w:r>
        <w:rPr>
          <w:rFonts w:hint="eastAsia"/>
        </w:rPr>
        <w:t>，</w:t>
      </w:r>
      <w:r>
        <w:rPr>
          <w:rFonts w:hint="eastAsia"/>
        </w:rPr>
        <w:t xml:space="preserve">StringBuffer </w:t>
      </w:r>
      <w:r>
        <w:rPr>
          <w:rFonts w:hint="eastAsia"/>
        </w:rPr>
        <w:t>，</w:t>
      </w:r>
      <w:r>
        <w:rPr>
          <w:rFonts w:hint="eastAsia"/>
        </w:rPr>
        <w:t xml:space="preserve">StringBuild </w:t>
      </w:r>
      <w:r>
        <w:rPr>
          <w:rFonts w:hint="eastAsia"/>
        </w:rPr>
        <w:t>区别</w:t>
      </w:r>
    </w:p>
    <w:p w:rsidR="001A7847" w:rsidRDefault="001A7847"/>
    <w:p w:rsidR="001A7847" w:rsidRDefault="007D395D">
      <w:r>
        <w:rPr>
          <w:rFonts w:hint="eastAsia"/>
        </w:rPr>
        <w:t>先看看这三者的关系图</w:t>
      </w:r>
    </w:p>
    <w:p w:rsidR="001A7847" w:rsidRDefault="007D395D">
      <w:r>
        <w:rPr>
          <w:noProof/>
        </w:rPr>
        <w:drawing>
          <wp:inline distT="0" distB="0" distL="0" distR="0">
            <wp:extent cx="5274310" cy="23272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2327656"/>
                    </a:xfrm>
                    <a:prstGeom prst="rect">
                      <a:avLst/>
                    </a:prstGeom>
                  </pic:spPr>
                </pic:pic>
              </a:graphicData>
            </a:graphic>
          </wp:inline>
        </w:drawing>
      </w:r>
    </w:p>
    <w:p w:rsidR="001A7847" w:rsidRDefault="007D395D">
      <w:r>
        <w:rPr>
          <w:rFonts w:hint="eastAsia"/>
        </w:rPr>
        <w:t>下面来过一下三个类一些重要的方法</w:t>
      </w:r>
      <w:r>
        <w:rPr>
          <w:rFonts w:hint="eastAsia"/>
        </w:rPr>
        <w:t xml:space="preserve"> jdk1.8</w:t>
      </w:r>
    </w:p>
    <w:p w:rsidR="001A7847" w:rsidRDefault="007D395D">
      <w:pPr>
        <w:pStyle w:val="5"/>
      </w:pPr>
      <w:r>
        <w:rPr>
          <w:rFonts w:hint="eastAsia"/>
        </w:rPr>
        <w:t xml:space="preserve">String </w:t>
      </w:r>
      <w:r>
        <w:rPr>
          <w:rFonts w:hint="eastAsia"/>
        </w:rPr>
        <w:t>类</w:t>
      </w:r>
    </w:p>
    <w:p w:rsidR="001A7847" w:rsidRDefault="007D395D">
      <w:pPr>
        <w:pStyle w:val="af2"/>
        <w:ind w:left="360" w:firstLineChars="0" w:firstLine="0"/>
      </w:pPr>
      <w:r>
        <w:rPr>
          <w:rFonts w:hint="eastAsia"/>
          <w:b/>
        </w:rPr>
        <w:t>类的定义</w:t>
      </w:r>
      <w:r>
        <w:rPr>
          <w:rFonts w:hint="eastAsia"/>
        </w:rPr>
        <w:t>：我们可以看到实现了</w:t>
      </w:r>
      <w:r>
        <w:rPr>
          <w:rFonts w:hint="eastAsia"/>
        </w:rPr>
        <w:t>CharSequence</w:t>
      </w:r>
      <w:r>
        <w:rPr>
          <w:rFonts w:hint="eastAsia"/>
        </w:rPr>
        <w:t>接口，注意它被</w:t>
      </w:r>
      <w:r>
        <w:rPr>
          <w:rFonts w:hint="eastAsia"/>
        </w:rPr>
        <w:t>final</w:t>
      </w:r>
      <w:r>
        <w:rPr>
          <w:rFonts w:hint="eastAsia"/>
        </w:rPr>
        <w:t>修饰了，即它不能被继承，也不能被更改。</w:t>
      </w:r>
    </w:p>
    <w:p w:rsidR="001A7847" w:rsidRDefault="007D395D">
      <w:pPr>
        <w:ind w:firstLine="420"/>
      </w:pPr>
      <w:r>
        <w:rPr>
          <w:noProof/>
        </w:rPr>
        <w:drawing>
          <wp:inline distT="0" distB="0" distL="0" distR="0">
            <wp:extent cx="5274310" cy="5276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528041"/>
                    </a:xfrm>
                    <a:prstGeom prst="rect">
                      <a:avLst/>
                    </a:prstGeom>
                  </pic:spPr>
                </pic:pic>
              </a:graphicData>
            </a:graphic>
          </wp:inline>
        </w:drawing>
      </w:r>
    </w:p>
    <w:p w:rsidR="001A7847" w:rsidRDefault="001A7847">
      <w:pPr>
        <w:ind w:firstLine="420"/>
      </w:pPr>
    </w:p>
    <w:p w:rsidR="001A7847" w:rsidRDefault="007D395D">
      <w:pPr>
        <w:pStyle w:val="af2"/>
        <w:ind w:left="360" w:firstLineChars="0" w:firstLine="0"/>
        <w:rPr>
          <w:b/>
        </w:rPr>
      </w:pPr>
      <w:r>
        <w:rPr>
          <w:rFonts w:hint="eastAsia"/>
          <w:b/>
        </w:rPr>
        <w:t>存储方式：</w:t>
      </w:r>
      <w:r>
        <w:rPr>
          <w:rFonts w:hint="eastAsia"/>
        </w:rPr>
        <w:t>是一个</w:t>
      </w:r>
      <w:r>
        <w:rPr>
          <w:rFonts w:hint="eastAsia"/>
        </w:rPr>
        <w:t>char</w:t>
      </w:r>
      <w:r>
        <w:rPr>
          <w:rFonts w:hint="eastAsia"/>
        </w:rPr>
        <w:t>类型的数组</w:t>
      </w:r>
    </w:p>
    <w:p w:rsidR="001A7847" w:rsidRDefault="007D395D">
      <w:pPr>
        <w:pStyle w:val="af2"/>
        <w:ind w:left="360" w:firstLineChars="0" w:firstLine="0"/>
      </w:pPr>
      <w:r>
        <w:rPr>
          <w:noProof/>
        </w:rPr>
        <w:drawing>
          <wp:inline distT="0" distB="0" distL="0" distR="0">
            <wp:extent cx="5274310" cy="5467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546965"/>
                    </a:xfrm>
                    <a:prstGeom prst="rect">
                      <a:avLst/>
                    </a:prstGeom>
                  </pic:spPr>
                </pic:pic>
              </a:graphicData>
            </a:graphic>
          </wp:inline>
        </w:drawing>
      </w:r>
    </w:p>
    <w:p w:rsidR="001A7847" w:rsidRDefault="007D395D">
      <w:pPr>
        <w:pStyle w:val="af2"/>
        <w:ind w:left="360" w:firstLineChars="0" w:firstLine="0"/>
      </w:pPr>
      <w:r>
        <w:rPr>
          <w:rFonts w:hint="eastAsia"/>
          <w:b/>
        </w:rPr>
        <w:t xml:space="preserve">String </w:t>
      </w:r>
      <w:r>
        <w:rPr>
          <w:rFonts w:hint="eastAsia"/>
          <w:b/>
        </w:rPr>
        <w:t>长度是否可变</w:t>
      </w:r>
      <w:r>
        <w:rPr>
          <w:rFonts w:hint="eastAsia"/>
        </w:rPr>
        <w:t>：</w:t>
      </w:r>
    </w:p>
    <w:p w:rsidR="001A7847" w:rsidRDefault="007D395D">
      <w:pPr>
        <w:pStyle w:val="af2"/>
        <w:ind w:left="360" w:firstLineChars="0" w:firstLine="0"/>
      </w:pPr>
      <w:r>
        <w:rPr>
          <w:rFonts w:hint="eastAsia"/>
        </w:rPr>
        <w:t>答案是不可变，有上面可以看到，</w:t>
      </w:r>
      <w:r>
        <w:rPr>
          <w:rFonts w:hint="eastAsia"/>
        </w:rPr>
        <w:t>String</w:t>
      </w:r>
      <w:r>
        <w:rPr>
          <w:rFonts w:hint="eastAsia"/>
        </w:rPr>
        <w:t>使用一个</w:t>
      </w:r>
      <w:r>
        <w:rPr>
          <w:rFonts w:hint="eastAsia"/>
        </w:rPr>
        <w:t>final</w:t>
      </w:r>
      <w:r>
        <w:rPr>
          <w:rFonts w:hint="eastAsia"/>
        </w:rPr>
        <w:t>数组来存储值得，也就意味着这个数组不可被改变，实际上字符的</w:t>
      </w:r>
      <w:r>
        <w:t>”</w:t>
      </w:r>
      <w:r>
        <w:rPr>
          <w:rFonts w:hint="eastAsia"/>
        </w:rPr>
        <w:t>改变</w:t>
      </w:r>
      <w:r>
        <w:t>”</w:t>
      </w:r>
      <w:r>
        <w:rPr>
          <w:rFonts w:hint="eastAsia"/>
        </w:rPr>
        <w:t>是创建了一个新的字符，只不过让原来的对象引用指向了新的对象地址，</w:t>
      </w:r>
      <w:r>
        <w:rPr>
          <w:rFonts w:hint="eastAsia"/>
        </w:rPr>
        <w:t xml:space="preserve"> </w:t>
      </w:r>
    </w:p>
    <w:p w:rsidR="001A7847" w:rsidRDefault="007D395D">
      <w:pPr>
        <w:pStyle w:val="5"/>
      </w:pPr>
      <w:r>
        <w:rPr>
          <w:rFonts w:hint="eastAsia"/>
        </w:rPr>
        <w:lastRenderedPageBreak/>
        <w:t xml:space="preserve">StringBuilder </w:t>
      </w:r>
      <w:r>
        <w:rPr>
          <w:rFonts w:hint="eastAsia"/>
        </w:rPr>
        <w:t>类</w:t>
      </w:r>
    </w:p>
    <w:p w:rsidR="001A7847" w:rsidRDefault="007D395D">
      <w:pPr>
        <w:pStyle w:val="af2"/>
        <w:ind w:left="420" w:firstLineChars="0" w:firstLine="0"/>
        <w:rPr>
          <w:b/>
        </w:rPr>
      </w:pPr>
      <w:r>
        <w:rPr>
          <w:rFonts w:hint="eastAsia"/>
          <w:b/>
        </w:rPr>
        <w:t>类的定义：</w:t>
      </w:r>
      <w:r>
        <w:rPr>
          <w:rFonts w:hint="eastAsia"/>
        </w:rPr>
        <w:t>同样实现了</w:t>
      </w:r>
      <w:r>
        <w:rPr>
          <w:rFonts w:hint="eastAsia"/>
        </w:rPr>
        <w:t>CharSequence</w:t>
      </w:r>
      <w:r>
        <w:rPr>
          <w:rFonts w:hint="eastAsia"/>
        </w:rPr>
        <w:t>接口</w:t>
      </w:r>
    </w:p>
    <w:p w:rsidR="001A7847" w:rsidRDefault="007D395D">
      <w:pPr>
        <w:pStyle w:val="af2"/>
        <w:ind w:left="420" w:firstLineChars="0" w:firstLine="0"/>
        <w:rPr>
          <w:b/>
        </w:rPr>
      </w:pPr>
      <w:r>
        <w:rPr>
          <w:noProof/>
        </w:rPr>
        <w:drawing>
          <wp:inline distT="0" distB="0" distL="0" distR="0">
            <wp:extent cx="5274310" cy="696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697137"/>
                    </a:xfrm>
                    <a:prstGeom prst="rect">
                      <a:avLst/>
                    </a:prstGeom>
                  </pic:spPr>
                </pic:pic>
              </a:graphicData>
            </a:graphic>
          </wp:inline>
        </w:drawing>
      </w:r>
    </w:p>
    <w:p w:rsidR="001A7847" w:rsidRDefault="001A7847">
      <w:pPr>
        <w:pStyle w:val="af2"/>
        <w:ind w:left="420" w:firstLineChars="0" w:firstLine="0"/>
      </w:pPr>
    </w:p>
    <w:p w:rsidR="001A7847" w:rsidRDefault="007D395D">
      <w:pPr>
        <w:pStyle w:val="af2"/>
        <w:ind w:left="420" w:firstLineChars="0" w:firstLine="0"/>
        <w:rPr>
          <w:b/>
        </w:rPr>
      </w:pPr>
      <w:r>
        <w:rPr>
          <w:rFonts w:hint="eastAsia"/>
        </w:rPr>
        <w:t>看一下</w:t>
      </w:r>
      <w:r>
        <w:rPr>
          <w:rFonts w:hint="eastAsia"/>
          <w:b/>
        </w:rPr>
        <w:t>它的</w:t>
      </w:r>
      <w:r>
        <w:rPr>
          <w:rFonts w:hint="eastAsia"/>
          <w:b/>
        </w:rPr>
        <w:t>append</w:t>
      </w:r>
      <w:r>
        <w:rPr>
          <w:rFonts w:hint="eastAsia"/>
          <w:b/>
        </w:rPr>
        <w:t>方法和</w:t>
      </w:r>
      <w:r>
        <w:rPr>
          <w:rFonts w:hint="eastAsia"/>
          <w:b/>
        </w:rPr>
        <w:t>toString</w:t>
      </w:r>
      <w:r>
        <w:rPr>
          <w:rFonts w:hint="eastAsia"/>
          <w:b/>
        </w:rPr>
        <w:t>方法</w:t>
      </w:r>
    </w:p>
    <w:p w:rsidR="001A7847" w:rsidRDefault="007D395D">
      <w:pPr>
        <w:pStyle w:val="af2"/>
        <w:ind w:left="420" w:firstLineChars="0" w:firstLine="0"/>
      </w:pPr>
      <w:r>
        <w:rPr>
          <w:noProof/>
        </w:rPr>
        <w:drawing>
          <wp:inline distT="0" distB="0" distL="0" distR="0">
            <wp:extent cx="5274310" cy="10369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4310" cy="1037159"/>
                    </a:xfrm>
                    <a:prstGeom prst="rect">
                      <a:avLst/>
                    </a:prstGeom>
                  </pic:spPr>
                </pic:pic>
              </a:graphicData>
            </a:graphic>
          </wp:inline>
        </w:drawing>
      </w:r>
    </w:p>
    <w:p w:rsidR="001A7847" w:rsidRDefault="007D395D">
      <w:pPr>
        <w:pStyle w:val="af2"/>
        <w:ind w:left="420" w:firstLineChars="0" w:firstLine="0"/>
      </w:pPr>
      <w:r>
        <w:rPr>
          <w:rFonts w:hint="eastAsia"/>
        </w:rPr>
        <w:t>这个</w:t>
      </w:r>
      <w:r>
        <w:rPr>
          <w:rFonts w:hint="eastAsia"/>
        </w:rPr>
        <w:t xml:space="preserve">StringBuilder </w:t>
      </w:r>
      <w:r>
        <w:rPr>
          <w:rFonts w:hint="eastAsia"/>
        </w:rPr>
        <w:t>的</w:t>
      </w:r>
      <w:r>
        <w:rPr>
          <w:rFonts w:hint="eastAsia"/>
        </w:rPr>
        <w:t>append</w:t>
      </w:r>
      <w:r>
        <w:rPr>
          <w:rFonts w:hint="eastAsia"/>
        </w:rPr>
        <w:t>方法直接调用了</w:t>
      </w:r>
      <w:r>
        <w:rPr>
          <w:rFonts w:hint="eastAsia"/>
        </w:rPr>
        <w:t xml:space="preserve">AbstractStringBuilder </w:t>
      </w:r>
      <w:r>
        <w:rPr>
          <w:rFonts w:hint="eastAsia"/>
        </w:rPr>
        <w:t>的</w:t>
      </w:r>
      <w:r>
        <w:rPr>
          <w:rFonts w:hint="eastAsia"/>
        </w:rPr>
        <w:t>append</w:t>
      </w:r>
      <w:r>
        <w:rPr>
          <w:rFonts w:hint="eastAsia"/>
        </w:rPr>
        <w:t>方法，在看看它里面的</w:t>
      </w:r>
      <w:r>
        <w:rPr>
          <w:rFonts w:hint="eastAsia"/>
        </w:rPr>
        <w:t>append</w:t>
      </w:r>
      <w:r>
        <w:rPr>
          <w:rFonts w:hint="eastAsia"/>
        </w:rPr>
        <w:t>方法。</w:t>
      </w:r>
    </w:p>
    <w:p w:rsidR="001A7847" w:rsidRDefault="007D395D">
      <w:pPr>
        <w:pStyle w:val="af2"/>
        <w:ind w:left="420" w:firstLineChars="0" w:firstLine="0"/>
      </w:pPr>
      <w:r>
        <w:rPr>
          <w:rFonts w:hint="eastAsia"/>
        </w:rPr>
        <w:t>首先</w:t>
      </w:r>
      <w:r>
        <w:rPr>
          <w:rFonts w:hint="eastAsia"/>
        </w:rPr>
        <w:t xml:space="preserve">AbstractStringBuilder </w:t>
      </w:r>
      <w:r>
        <w:rPr>
          <w:rFonts w:hint="eastAsia"/>
        </w:rPr>
        <w:t>里面定义了一个</w:t>
      </w:r>
      <w:r>
        <w:rPr>
          <w:rFonts w:hint="eastAsia"/>
        </w:rPr>
        <w:t>char</w:t>
      </w:r>
      <w:r>
        <w:rPr>
          <w:rFonts w:hint="eastAsia"/>
        </w:rPr>
        <w:t>类型的数组，没有任何关键字修饰，也是用这个数组来存储值的</w:t>
      </w:r>
    </w:p>
    <w:p w:rsidR="001A7847" w:rsidRDefault="007D395D">
      <w:pPr>
        <w:pStyle w:val="af2"/>
        <w:ind w:left="420" w:firstLineChars="0" w:firstLine="0"/>
      </w:pPr>
      <w:r>
        <w:rPr>
          <w:noProof/>
        </w:rPr>
        <w:drawing>
          <wp:inline distT="0" distB="0" distL="0" distR="0">
            <wp:extent cx="5274310" cy="9137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74310" cy="913847"/>
                    </a:xfrm>
                    <a:prstGeom prst="rect">
                      <a:avLst/>
                    </a:prstGeom>
                  </pic:spPr>
                </pic:pic>
              </a:graphicData>
            </a:graphic>
          </wp:inline>
        </w:drawing>
      </w:r>
    </w:p>
    <w:p w:rsidR="001A7847" w:rsidRDefault="007D395D">
      <w:pPr>
        <w:pStyle w:val="af2"/>
        <w:ind w:left="420" w:firstLineChars="0" w:firstLine="0"/>
      </w:pPr>
      <w:r>
        <w:rPr>
          <w:rFonts w:hint="eastAsia"/>
        </w:rPr>
        <w:t>下面是</w:t>
      </w:r>
      <w:r>
        <w:rPr>
          <w:rFonts w:hint="eastAsia"/>
        </w:rPr>
        <w:t xml:space="preserve">AbstacatStringBuilder </w:t>
      </w:r>
      <w:r>
        <w:rPr>
          <w:rFonts w:hint="eastAsia"/>
        </w:rPr>
        <w:t>中的</w:t>
      </w:r>
      <w:r>
        <w:rPr>
          <w:rFonts w:hint="eastAsia"/>
        </w:rPr>
        <w:t>append</w:t>
      </w:r>
      <w:r>
        <w:rPr>
          <w:rFonts w:hint="eastAsia"/>
        </w:rPr>
        <w:t>方法</w:t>
      </w:r>
    </w:p>
    <w:p w:rsidR="001A7847" w:rsidRDefault="001A7847">
      <w:pPr>
        <w:pStyle w:val="af2"/>
        <w:ind w:left="420" w:firstLineChars="0" w:firstLine="0"/>
      </w:pPr>
    </w:p>
    <w:p w:rsidR="001A7847" w:rsidRDefault="007D395D">
      <w:pPr>
        <w:pStyle w:val="af2"/>
        <w:ind w:left="420" w:firstLineChars="0" w:firstLine="0"/>
      </w:pPr>
      <w:r>
        <w:rPr>
          <w:rFonts w:hint="eastAsia"/>
        </w:rPr>
        <w:t>在我们调用</w:t>
      </w:r>
      <w:r>
        <w:rPr>
          <w:rFonts w:hint="eastAsia"/>
        </w:rPr>
        <w:t xml:space="preserve">StringBuilder </w:t>
      </w:r>
      <w:r>
        <w:rPr>
          <w:rFonts w:hint="eastAsia"/>
        </w:rPr>
        <w:t>的</w:t>
      </w:r>
      <w:r>
        <w:rPr>
          <w:rFonts w:hint="eastAsia"/>
        </w:rPr>
        <w:t>append</w:t>
      </w:r>
      <w:r>
        <w:rPr>
          <w:rFonts w:hint="eastAsia"/>
        </w:rPr>
        <w:t>方法时，实际上是</w:t>
      </w:r>
      <w:r>
        <w:rPr>
          <w:rFonts w:hint="eastAsia"/>
        </w:rPr>
        <w:t>ensureC</w:t>
      </w:r>
      <w:r>
        <w:rPr>
          <w:noProof/>
        </w:rPr>
        <w:drawing>
          <wp:inline distT="0" distB="0" distL="0" distR="0">
            <wp:extent cx="5274310" cy="18211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1821590"/>
                    </a:xfrm>
                    <a:prstGeom prst="rect">
                      <a:avLst/>
                    </a:prstGeom>
                  </pic:spPr>
                </pic:pic>
              </a:graphicData>
            </a:graphic>
          </wp:inline>
        </w:drawing>
      </w:r>
      <w:r>
        <w:rPr>
          <w:rFonts w:hint="eastAsia"/>
        </w:rPr>
        <w:t xml:space="preserve">apacityInternal </w:t>
      </w:r>
      <w:r>
        <w:rPr>
          <w:rFonts w:hint="eastAsia"/>
        </w:rPr>
        <w:t>方法中调用了</w:t>
      </w:r>
      <w:r>
        <w:t>Arrays.copyOf(value,newCapacity(minimumCapacity));</w:t>
      </w:r>
      <w:r>
        <w:rPr>
          <w:rFonts w:hint="eastAsia"/>
        </w:rPr>
        <w:t>为数组进行了扩容操作，</w:t>
      </w:r>
    </w:p>
    <w:p w:rsidR="001A7847" w:rsidRDefault="007D395D">
      <w:pPr>
        <w:pStyle w:val="af2"/>
        <w:ind w:left="420" w:firstLineChars="0" w:firstLine="0"/>
      </w:pPr>
      <w:r>
        <w:rPr>
          <w:noProof/>
        </w:rPr>
        <w:lastRenderedPageBreak/>
        <w:drawing>
          <wp:inline distT="0" distB="0" distL="0" distR="0">
            <wp:extent cx="5274310" cy="14719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5274310" cy="1472412"/>
                    </a:xfrm>
                    <a:prstGeom prst="rect">
                      <a:avLst/>
                    </a:prstGeom>
                  </pic:spPr>
                </pic:pic>
              </a:graphicData>
            </a:graphic>
          </wp:inline>
        </w:drawing>
      </w:r>
    </w:p>
    <w:p w:rsidR="001A7847" w:rsidRDefault="007D395D">
      <w:pPr>
        <w:pStyle w:val="5"/>
      </w:pPr>
      <w:r>
        <w:rPr>
          <w:rFonts w:hint="eastAsia"/>
        </w:rPr>
        <w:t xml:space="preserve">StringBuffer </w:t>
      </w:r>
      <w:r>
        <w:rPr>
          <w:rFonts w:hint="eastAsia"/>
        </w:rPr>
        <w:t>类</w:t>
      </w:r>
    </w:p>
    <w:p w:rsidR="001A7847" w:rsidRDefault="007D395D">
      <w:pPr>
        <w:pStyle w:val="af2"/>
        <w:ind w:left="360" w:firstLineChars="0" w:firstLine="0"/>
        <w:rPr>
          <w:b/>
        </w:rPr>
      </w:pPr>
      <w:r>
        <w:rPr>
          <w:rFonts w:hint="eastAsia"/>
          <w:b/>
        </w:rPr>
        <w:t>类的定义：</w:t>
      </w:r>
      <w:r>
        <w:rPr>
          <w:rFonts w:hint="eastAsia"/>
        </w:rPr>
        <w:t>和上面一样</w:t>
      </w:r>
    </w:p>
    <w:p w:rsidR="001A7847" w:rsidRDefault="007D395D">
      <w:pPr>
        <w:pStyle w:val="af2"/>
        <w:ind w:left="360" w:firstLineChars="0" w:firstLine="0"/>
        <w:rPr>
          <w:b/>
        </w:rPr>
      </w:pPr>
      <w:r>
        <w:rPr>
          <w:noProof/>
        </w:rPr>
        <w:drawing>
          <wp:inline distT="0" distB="0" distL="0" distR="0">
            <wp:extent cx="5274310" cy="7321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274310" cy="732543"/>
                    </a:xfrm>
                    <a:prstGeom prst="rect">
                      <a:avLst/>
                    </a:prstGeom>
                  </pic:spPr>
                </pic:pic>
              </a:graphicData>
            </a:graphic>
          </wp:inline>
        </w:drawing>
      </w:r>
    </w:p>
    <w:p w:rsidR="001A7847" w:rsidRDefault="007D395D">
      <w:pPr>
        <w:pStyle w:val="af2"/>
        <w:ind w:left="360" w:firstLineChars="0" w:firstLine="0"/>
      </w:pPr>
      <w:r>
        <w:rPr>
          <w:rFonts w:hint="eastAsia"/>
        </w:rPr>
        <w:t>在</w:t>
      </w:r>
      <w:r>
        <w:rPr>
          <w:rFonts w:hint="eastAsia"/>
        </w:rPr>
        <w:t>AbstractStringBuilder</w:t>
      </w:r>
      <w:r>
        <w:rPr>
          <w:rFonts w:hint="eastAsia"/>
        </w:rPr>
        <w:t>方面完全和上面一样，下面只看看在</w:t>
      </w:r>
      <w:r>
        <w:rPr>
          <w:rFonts w:hint="eastAsia"/>
        </w:rPr>
        <w:t>StringBuffer</w:t>
      </w:r>
      <w:r>
        <w:rPr>
          <w:rFonts w:hint="eastAsia"/>
        </w:rPr>
        <w:t>中的实现有何不同</w:t>
      </w:r>
    </w:p>
    <w:p w:rsidR="001A7847" w:rsidRDefault="007D395D">
      <w:pPr>
        <w:pStyle w:val="af2"/>
        <w:ind w:left="360" w:firstLineChars="0" w:firstLine="0"/>
        <w:rPr>
          <w:b/>
        </w:rPr>
      </w:pPr>
      <w:r>
        <w:rPr>
          <w:noProof/>
        </w:rPr>
        <w:drawing>
          <wp:inline distT="0" distB="0" distL="0" distR="0">
            <wp:extent cx="5274310" cy="12788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74310" cy="1279509"/>
                    </a:xfrm>
                    <a:prstGeom prst="rect">
                      <a:avLst/>
                    </a:prstGeom>
                  </pic:spPr>
                </pic:pic>
              </a:graphicData>
            </a:graphic>
          </wp:inline>
        </w:drawing>
      </w:r>
    </w:p>
    <w:p w:rsidR="001A7847" w:rsidRDefault="007D395D">
      <w:pPr>
        <w:pStyle w:val="af2"/>
        <w:ind w:left="360" w:firstLineChars="0" w:firstLine="0"/>
      </w:pPr>
      <w:r>
        <w:rPr>
          <w:rFonts w:hint="eastAsia"/>
        </w:rPr>
        <w:t>可见</w:t>
      </w:r>
      <w:r>
        <w:rPr>
          <w:rFonts w:hint="eastAsia"/>
        </w:rPr>
        <w:t>StringBuffer</w:t>
      </w:r>
      <w:r>
        <w:rPr>
          <w:rFonts w:hint="eastAsia"/>
        </w:rPr>
        <w:t>中的</w:t>
      </w:r>
      <w:r>
        <w:rPr>
          <w:rFonts w:hint="eastAsia"/>
        </w:rPr>
        <w:t>append</w:t>
      </w:r>
      <w:r>
        <w:rPr>
          <w:rFonts w:hint="eastAsia"/>
        </w:rPr>
        <w:t>方法时被</w:t>
      </w:r>
      <w:r>
        <w:rPr>
          <w:rFonts w:hint="eastAsia"/>
        </w:rPr>
        <w:t xml:space="preserve">synchronized </w:t>
      </w:r>
      <w:r>
        <w:rPr>
          <w:rFonts w:hint="eastAsia"/>
        </w:rPr>
        <w:t>修饰的，也就意味着在并发情况下它是能保持线程安全的。</w:t>
      </w:r>
    </w:p>
    <w:p w:rsidR="001A7847" w:rsidRDefault="001A7847">
      <w:pPr>
        <w:pStyle w:val="af2"/>
        <w:ind w:left="360" w:firstLineChars="0" w:firstLine="0"/>
      </w:pPr>
    </w:p>
    <w:p w:rsidR="001A7847" w:rsidRDefault="007D395D">
      <w:pPr>
        <w:pStyle w:val="af2"/>
        <w:ind w:left="360" w:firstLineChars="0" w:firstLine="0"/>
      </w:pPr>
      <w:r>
        <w:rPr>
          <w:rFonts w:hint="eastAsia"/>
        </w:rPr>
        <w:t>总结：</w:t>
      </w:r>
    </w:p>
    <w:p w:rsidR="001A7847" w:rsidRDefault="007D395D">
      <w:pPr>
        <w:pStyle w:val="af2"/>
        <w:numPr>
          <w:ilvl w:val="0"/>
          <w:numId w:val="2"/>
        </w:numPr>
        <w:ind w:firstLineChars="0"/>
      </w:pPr>
      <w:r>
        <w:rPr>
          <w:rFonts w:hint="eastAsia"/>
        </w:rPr>
        <w:t xml:space="preserve">String </w:t>
      </w:r>
      <w:r>
        <w:rPr>
          <w:rFonts w:hint="eastAsia"/>
        </w:rPr>
        <w:t>是不能被继承的，因为他被</w:t>
      </w:r>
      <w:r>
        <w:rPr>
          <w:rFonts w:hint="eastAsia"/>
        </w:rPr>
        <w:t>final</w:t>
      </w:r>
      <w:r>
        <w:rPr>
          <w:rFonts w:hint="eastAsia"/>
        </w:rPr>
        <w:t>修饰的类</w:t>
      </w:r>
    </w:p>
    <w:p w:rsidR="001A7847" w:rsidRDefault="007D395D">
      <w:pPr>
        <w:pStyle w:val="af2"/>
        <w:numPr>
          <w:ilvl w:val="0"/>
          <w:numId w:val="2"/>
        </w:numPr>
        <w:ind w:firstLineChars="0"/>
      </w:pPr>
      <w:r>
        <w:rPr>
          <w:rFonts w:hint="eastAsia"/>
        </w:rPr>
        <w:t>Stirng</w:t>
      </w:r>
      <w:r>
        <w:rPr>
          <w:rFonts w:hint="eastAsia"/>
        </w:rPr>
        <w:t>类型字符串是不可变的，存在值得</w:t>
      </w:r>
      <w:r>
        <w:rPr>
          <w:rFonts w:hint="eastAsia"/>
        </w:rPr>
        <w:t>char</w:t>
      </w:r>
      <w:r>
        <w:rPr>
          <w:rFonts w:hint="eastAsia"/>
        </w:rPr>
        <w:t>类型数组被</w:t>
      </w:r>
      <w:r>
        <w:rPr>
          <w:rFonts w:hint="eastAsia"/>
        </w:rPr>
        <w:t>final</w:t>
      </w:r>
      <w:r>
        <w:rPr>
          <w:rFonts w:hint="eastAsia"/>
        </w:rPr>
        <w:t>修饰</w:t>
      </w:r>
    </w:p>
    <w:p w:rsidR="001A7847" w:rsidRDefault="007D395D">
      <w:pPr>
        <w:pStyle w:val="af2"/>
        <w:numPr>
          <w:ilvl w:val="0"/>
          <w:numId w:val="2"/>
        </w:numPr>
        <w:ind w:firstLineChars="0"/>
      </w:pPr>
      <w:r>
        <w:rPr>
          <w:rFonts w:hint="eastAsia"/>
        </w:rPr>
        <w:t xml:space="preserve">StringBuilder </w:t>
      </w:r>
      <w:r>
        <w:rPr>
          <w:rFonts w:hint="eastAsia"/>
        </w:rPr>
        <w:t>是线程不安全的，</w:t>
      </w:r>
      <w:r>
        <w:rPr>
          <w:rFonts w:hint="eastAsia"/>
        </w:rPr>
        <w:t>StringBuffer</w:t>
      </w:r>
      <w:r>
        <w:rPr>
          <w:rFonts w:hint="eastAsia"/>
        </w:rPr>
        <w:t>是线程安全的，因为它的方法都被</w:t>
      </w:r>
      <w:r>
        <w:rPr>
          <w:rFonts w:hint="eastAsia"/>
        </w:rPr>
        <w:t>synchronized</w:t>
      </w:r>
      <w:r>
        <w:rPr>
          <w:rFonts w:hint="eastAsia"/>
        </w:rPr>
        <w:t>修饰了。</w:t>
      </w:r>
    </w:p>
    <w:p w:rsidR="001A7847" w:rsidRDefault="001A7847">
      <w:pPr>
        <w:ind w:left="360"/>
      </w:pPr>
    </w:p>
    <w:p w:rsidR="001A7847" w:rsidRDefault="007D395D">
      <w:pPr>
        <w:ind w:left="360"/>
        <w:rPr>
          <w:b/>
        </w:rPr>
      </w:pPr>
      <w:r>
        <w:rPr>
          <w:rFonts w:hint="eastAsia"/>
          <w:b/>
        </w:rPr>
        <w:t>补充：</w:t>
      </w:r>
      <w:r>
        <w:rPr>
          <w:rFonts w:hint="eastAsia"/>
          <w:b/>
        </w:rPr>
        <w:t>String</w:t>
      </w:r>
      <w:r>
        <w:rPr>
          <w:rFonts w:hint="eastAsia"/>
          <w:b/>
        </w:rPr>
        <w:t>字符串的遍历</w:t>
      </w:r>
    </w:p>
    <w:p w:rsidR="001A7847" w:rsidRDefault="007D395D">
      <w:pPr>
        <w:ind w:left="360"/>
        <w:rPr>
          <w:b/>
        </w:rPr>
      </w:pPr>
      <w:r>
        <w:rPr>
          <w:rFonts w:ascii="Verdana" w:hAnsi="Verdana"/>
          <w:color w:val="000000"/>
          <w:sz w:val="18"/>
          <w:szCs w:val="18"/>
          <w:shd w:val="clear" w:color="auto" w:fill="FFFFFF"/>
        </w:rPr>
        <w:t>String s="abcde";</w:t>
      </w:r>
      <w:r>
        <w:rPr>
          <w:rFonts w:ascii="Verdana" w:hAnsi="Verdana"/>
          <w:color w:val="000000"/>
          <w:sz w:val="18"/>
          <w:szCs w:val="18"/>
        </w:rPr>
        <w:br/>
      </w:r>
      <w:r>
        <w:rPr>
          <w:rFonts w:ascii="Verdana" w:hAnsi="Verdana"/>
          <w:color w:val="000000"/>
          <w:sz w:val="18"/>
          <w:szCs w:val="18"/>
          <w:shd w:val="clear" w:color="auto" w:fill="FFFFFF"/>
        </w:rPr>
        <w:t>for(int i=0;i&lt;s.length();i++)</w:t>
      </w:r>
      <w:r>
        <w:rPr>
          <w:rFonts w:ascii="Verdana" w:hAnsi="Verdana"/>
          <w:color w:val="000000"/>
          <w:sz w:val="18"/>
          <w:szCs w:val="18"/>
        </w:rPr>
        <w:br/>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w:t>
      </w:r>
      <w:r>
        <w:rPr>
          <w:rFonts w:ascii="Verdana" w:hAnsi="Verdana"/>
          <w:color w:val="000000"/>
          <w:sz w:val="18"/>
          <w:szCs w:val="18"/>
        </w:rPr>
        <w:br/>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char c=s.charAt(i);</w:t>
      </w:r>
      <w:r>
        <w:rPr>
          <w:rFonts w:ascii="Verdana" w:hAnsi="Verdana"/>
          <w:color w:val="000000"/>
          <w:sz w:val="18"/>
          <w:szCs w:val="18"/>
        </w:rPr>
        <w:br/>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System.out.print(c+" ");//</w:t>
      </w:r>
      <w:r>
        <w:rPr>
          <w:rFonts w:ascii="Verdana" w:hAnsi="Verdana"/>
          <w:color w:val="000000"/>
          <w:sz w:val="18"/>
          <w:szCs w:val="18"/>
          <w:shd w:val="clear" w:color="auto" w:fill="FFFFFF"/>
        </w:rPr>
        <w:t>输出</w:t>
      </w:r>
      <w:r>
        <w:rPr>
          <w:rFonts w:ascii="Verdana" w:hAnsi="Verdana"/>
          <w:color w:val="000000"/>
          <w:sz w:val="18"/>
          <w:szCs w:val="18"/>
          <w:shd w:val="clear" w:color="auto" w:fill="FFFFFF"/>
        </w:rPr>
        <w:t>a b c d e</w:t>
      </w:r>
      <w:r>
        <w:rPr>
          <w:rFonts w:ascii="Verdana" w:hAnsi="Verdana"/>
          <w:color w:val="000000"/>
          <w:sz w:val="18"/>
          <w:szCs w:val="18"/>
          <w:shd w:val="clear" w:color="auto" w:fill="FFFFFF"/>
        </w:rPr>
        <w:t>，获取字符串</w:t>
      </w:r>
      <w:r>
        <w:rPr>
          <w:rFonts w:ascii="Verdana" w:hAnsi="Verdana"/>
          <w:color w:val="000000"/>
          <w:sz w:val="18"/>
          <w:szCs w:val="18"/>
        </w:rPr>
        <w:br/>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w:t>
      </w:r>
    </w:p>
    <w:p w:rsidR="001A7847" w:rsidRDefault="007D395D">
      <w:pPr>
        <w:pStyle w:val="2"/>
        <w:numPr>
          <w:ilvl w:val="0"/>
          <w:numId w:val="1"/>
        </w:numPr>
      </w:pPr>
      <w:r>
        <w:rPr>
          <w:rFonts w:hint="eastAsia"/>
        </w:rPr>
        <w:lastRenderedPageBreak/>
        <w:t>值传递和引用传递</w:t>
      </w:r>
    </w:p>
    <w:p w:rsidR="001A7847" w:rsidRDefault="007D395D">
      <w:pPr>
        <w:pStyle w:val="5"/>
      </w:pPr>
      <w:r>
        <w:rPr>
          <w:rFonts w:hint="eastAsia"/>
        </w:rPr>
        <w:t>值传递和引用传递两个概念：</w:t>
      </w:r>
    </w:p>
    <w:p w:rsidR="001A7847" w:rsidRDefault="007D395D">
      <w:pPr>
        <w:pStyle w:val="af2"/>
        <w:numPr>
          <w:ilvl w:val="0"/>
          <w:numId w:val="3"/>
        </w:numPr>
        <w:ind w:firstLineChars="0"/>
      </w:pPr>
      <w:r>
        <w:rPr>
          <w:rFonts w:hint="eastAsia"/>
        </w:rPr>
        <w:t>值传递：</w:t>
      </w:r>
      <w:r>
        <w:t>方法调用时，实际参数把它的值传递给对应的形式参数，方法执行中形式参数值的改变不影响实际参数的值。</w:t>
      </w:r>
      <w:r>
        <w:t> </w:t>
      </w:r>
    </w:p>
    <w:p w:rsidR="001A7847" w:rsidRDefault="001A7847">
      <w:pPr>
        <w:pStyle w:val="af2"/>
        <w:ind w:left="945" w:firstLineChars="0" w:firstLine="0"/>
      </w:pPr>
    </w:p>
    <w:p w:rsidR="001A7847" w:rsidRDefault="007D395D">
      <w:pPr>
        <w:pStyle w:val="af2"/>
        <w:numPr>
          <w:ilvl w:val="0"/>
          <w:numId w:val="3"/>
        </w:numPr>
        <w:ind w:firstLineChars="0"/>
      </w:pPr>
      <w:r>
        <w:rPr>
          <w:rFonts w:hint="eastAsia"/>
        </w:rPr>
        <w:t>引用传递：</w:t>
      </w:r>
      <w:r>
        <w:t>也称为传地址。方法调用时，实际参数的引用</w:t>
      </w:r>
      <w:r>
        <w:t>(</w:t>
      </w:r>
      <w:r>
        <w:t>地址，而不是参数的值</w:t>
      </w:r>
      <w:r>
        <w:t>)</w:t>
      </w:r>
      <w:r>
        <w:t>被传递给方法中相对应的形式参数，在方法执行中，对形式参数的操作实际上就是对实际参数的操作，方法执行中形式参数值的改变将会影响实际参数的值。</w:t>
      </w:r>
      <w:r>
        <w:t> </w:t>
      </w:r>
    </w:p>
    <w:p w:rsidR="001A7847" w:rsidRDefault="001A7847">
      <w:pPr>
        <w:pStyle w:val="af2"/>
        <w:ind w:left="945" w:firstLineChars="0" w:firstLine="0"/>
      </w:pPr>
    </w:p>
    <w:p w:rsidR="001A7847" w:rsidRDefault="007D395D">
      <w:pPr>
        <w:pStyle w:val="5"/>
      </w:pPr>
      <w:r>
        <w:rPr>
          <w:rFonts w:hint="eastAsia"/>
        </w:rPr>
        <w:t>案例讲解</w:t>
      </w:r>
    </w:p>
    <w:p w:rsidR="001A7847" w:rsidRDefault="00456333">
      <w:pPr>
        <w:ind w:left="585"/>
        <w:rPr>
          <w:b/>
        </w:rPr>
      </w:pPr>
      <w:r>
        <w:rPr>
          <w:b/>
        </w:rPr>
        <w:fldChar w:fldCharType="begin"/>
      </w:r>
      <w:r>
        <w:rPr>
          <w:b/>
        </w:rPr>
        <w:instrText xml:space="preserve"> LISTNUM </w:instrText>
      </w:r>
      <w:r>
        <w:rPr>
          <w:b/>
        </w:rPr>
        <w:fldChar w:fldCharType="end"/>
      </w:r>
    </w:p>
    <w:p w:rsidR="001A7847" w:rsidRDefault="007D395D">
      <w:pPr>
        <w:rPr>
          <w:b/>
        </w:rPr>
      </w:pPr>
      <w:r>
        <w:rPr>
          <w:noProof/>
        </w:rPr>
        <w:lastRenderedPageBreak/>
        <w:drawing>
          <wp:inline distT="0" distB="0" distL="0" distR="0">
            <wp:extent cx="5274310" cy="66897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74310" cy="6689949"/>
                    </a:xfrm>
                    <a:prstGeom prst="rect">
                      <a:avLst/>
                    </a:prstGeom>
                  </pic:spPr>
                </pic:pic>
              </a:graphicData>
            </a:graphic>
          </wp:inline>
        </w:drawing>
      </w:r>
    </w:p>
    <w:p w:rsidR="001A7847" w:rsidRDefault="001A7847">
      <w:pPr>
        <w:ind w:left="585"/>
        <w:rPr>
          <w:b/>
        </w:rPr>
      </w:pPr>
    </w:p>
    <w:p w:rsidR="001A7847" w:rsidRDefault="007D395D">
      <w:r>
        <w:rPr>
          <w:rFonts w:hint="eastAsia"/>
        </w:rPr>
        <w:t>看输出结果</w:t>
      </w:r>
    </w:p>
    <w:p w:rsidR="001A7847" w:rsidRDefault="007D395D">
      <w:r>
        <w:rPr>
          <w:noProof/>
        </w:rPr>
        <w:lastRenderedPageBreak/>
        <w:drawing>
          <wp:inline distT="0" distB="0" distL="0" distR="0">
            <wp:extent cx="3552190" cy="19996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3552381" cy="2000000"/>
                    </a:xfrm>
                    <a:prstGeom prst="rect">
                      <a:avLst/>
                    </a:prstGeom>
                  </pic:spPr>
                </pic:pic>
              </a:graphicData>
            </a:graphic>
          </wp:inline>
        </w:drawing>
      </w:r>
    </w:p>
    <w:p w:rsidR="001A7847" w:rsidRDefault="001A7847"/>
    <w:p w:rsidR="001A7847" w:rsidRDefault="007D395D">
      <w:r>
        <w:rPr>
          <w:rFonts w:hint="eastAsia"/>
        </w:rPr>
        <w:t>首先在</w:t>
      </w:r>
      <w:r>
        <w:rPr>
          <w:rFonts w:hint="eastAsia"/>
        </w:rPr>
        <w:t>main</w:t>
      </w:r>
      <w:r>
        <w:rPr>
          <w:rFonts w:hint="eastAsia"/>
        </w:rPr>
        <w:t>方法重定义了一个</w:t>
      </w:r>
      <w:r>
        <w:rPr>
          <w:rFonts w:hint="eastAsia"/>
        </w:rPr>
        <w:t>a</w:t>
      </w:r>
      <w:r>
        <w:rPr>
          <w:rFonts w:hint="eastAsia"/>
        </w:rPr>
        <w:t>变量赋值</w:t>
      </w:r>
      <w:r>
        <w:rPr>
          <w:rFonts w:hint="eastAsia"/>
        </w:rPr>
        <w:t>10</w:t>
      </w:r>
      <w:r>
        <w:rPr>
          <w:rFonts w:hint="eastAsia"/>
        </w:rPr>
        <w:t>，然后调用</w:t>
      </w:r>
      <w:r>
        <w:rPr>
          <w:rFonts w:hint="eastAsia"/>
        </w:rPr>
        <w:t>test1</w:t>
      </w:r>
      <w:r>
        <w:rPr>
          <w:rFonts w:hint="eastAsia"/>
        </w:rPr>
        <w:t>方法，有结果可以看出在</w:t>
      </w:r>
      <w:r>
        <w:rPr>
          <w:rFonts w:hint="eastAsia"/>
        </w:rPr>
        <w:t>test1</w:t>
      </w:r>
      <w:r>
        <w:rPr>
          <w:rFonts w:hint="eastAsia"/>
        </w:rPr>
        <w:t>中赋值</w:t>
      </w:r>
      <w:r>
        <w:rPr>
          <w:rFonts w:hint="eastAsia"/>
        </w:rPr>
        <w:t xml:space="preserve">a=20 </w:t>
      </w:r>
      <w:r>
        <w:rPr>
          <w:rFonts w:hint="eastAsia"/>
        </w:rPr>
        <w:t>，输出</w:t>
      </w:r>
      <w:r>
        <w:rPr>
          <w:rFonts w:hint="eastAsia"/>
        </w:rPr>
        <w:t>20</w:t>
      </w:r>
      <w:r>
        <w:rPr>
          <w:rFonts w:hint="eastAsia"/>
        </w:rPr>
        <w:t>，但是</w:t>
      </w:r>
      <w:r>
        <w:rPr>
          <w:rFonts w:hint="eastAsia"/>
        </w:rPr>
        <w:t>main</w:t>
      </w:r>
      <w:r>
        <w:rPr>
          <w:rFonts w:hint="eastAsia"/>
        </w:rPr>
        <w:t>方法里面再输出</w:t>
      </w:r>
      <w:r>
        <w:rPr>
          <w:rFonts w:hint="eastAsia"/>
        </w:rPr>
        <w:t>a</w:t>
      </w:r>
      <w:r>
        <w:rPr>
          <w:rFonts w:hint="eastAsia"/>
        </w:rPr>
        <w:t>是依然是</w:t>
      </w:r>
      <w:r>
        <w:rPr>
          <w:rFonts w:hint="eastAsia"/>
        </w:rPr>
        <w:t>10</w:t>
      </w:r>
      <w:r>
        <w:rPr>
          <w:rFonts w:hint="eastAsia"/>
        </w:rPr>
        <w:t>。</w:t>
      </w:r>
    </w:p>
    <w:p w:rsidR="001A7847" w:rsidRDefault="001A7847"/>
    <w:p w:rsidR="001A7847" w:rsidRDefault="007D395D">
      <w:r>
        <w:rPr>
          <w:rFonts w:hint="eastAsia"/>
        </w:rPr>
        <w:t>可以理解</w:t>
      </w:r>
      <w:r>
        <w:rPr>
          <w:rFonts w:hint="eastAsia"/>
        </w:rPr>
        <w:t xml:space="preserve">main </w:t>
      </w:r>
      <w:r>
        <w:rPr>
          <w:rFonts w:hint="eastAsia"/>
        </w:rPr>
        <w:t>方法中定义</w:t>
      </w:r>
      <w:r>
        <w:rPr>
          <w:rFonts w:hint="eastAsia"/>
        </w:rPr>
        <w:t>a=10</w:t>
      </w:r>
      <w:r>
        <w:rPr>
          <w:rFonts w:hint="eastAsia"/>
        </w:rPr>
        <w:t>后传入</w:t>
      </w:r>
      <w:r>
        <w:rPr>
          <w:rFonts w:hint="eastAsia"/>
        </w:rPr>
        <w:t>test1</w:t>
      </w:r>
      <w:r>
        <w:rPr>
          <w:rFonts w:hint="eastAsia"/>
        </w:rPr>
        <w:t>的不是</w:t>
      </w:r>
      <w:r>
        <w:rPr>
          <w:rFonts w:hint="eastAsia"/>
        </w:rPr>
        <w:t>a</w:t>
      </w:r>
      <w:r>
        <w:rPr>
          <w:rFonts w:hint="eastAsia"/>
        </w:rPr>
        <w:t>这个变量，而是</w:t>
      </w:r>
      <w:r>
        <w:rPr>
          <w:rFonts w:hint="eastAsia"/>
        </w:rPr>
        <w:t>a</w:t>
      </w:r>
      <w:r>
        <w:rPr>
          <w:rFonts w:hint="eastAsia"/>
        </w:rPr>
        <w:t>变量的这个值</w:t>
      </w:r>
      <w:r>
        <w:rPr>
          <w:rFonts w:hint="eastAsia"/>
        </w:rPr>
        <w:t>10</w:t>
      </w:r>
      <w:r>
        <w:rPr>
          <w:rFonts w:hint="eastAsia"/>
        </w:rPr>
        <w:t>，</w:t>
      </w:r>
    </w:p>
    <w:p w:rsidR="001A7847" w:rsidRDefault="007D395D">
      <w:r>
        <w:rPr>
          <w:rFonts w:hint="eastAsia"/>
        </w:rPr>
        <w:t>然后</w:t>
      </w:r>
      <w:r>
        <w:rPr>
          <w:rFonts w:hint="eastAsia"/>
        </w:rPr>
        <w:t>test1</w:t>
      </w:r>
      <w:r>
        <w:rPr>
          <w:rFonts w:hint="eastAsia"/>
        </w:rPr>
        <w:t>方法的形参</w:t>
      </w:r>
      <w:r>
        <w:rPr>
          <w:rFonts w:hint="eastAsia"/>
        </w:rPr>
        <w:t>a</w:t>
      </w:r>
      <w:r>
        <w:rPr>
          <w:rFonts w:hint="eastAsia"/>
        </w:rPr>
        <w:t>接收了这个值，这样在</w:t>
      </w:r>
      <w:r>
        <w:rPr>
          <w:rFonts w:hint="eastAsia"/>
        </w:rPr>
        <w:t xml:space="preserve">test1 </w:t>
      </w:r>
      <w:r>
        <w:rPr>
          <w:rFonts w:hint="eastAsia"/>
        </w:rPr>
        <w:t>中没有重新赋值这个形参时它就等于</w:t>
      </w:r>
      <w:r>
        <w:rPr>
          <w:rFonts w:hint="eastAsia"/>
        </w:rPr>
        <w:t>10</w:t>
      </w:r>
      <w:r>
        <w:rPr>
          <w:rFonts w:hint="eastAsia"/>
        </w:rPr>
        <w:t>，重新赋值后自然改变了值，但是这个过程与</w:t>
      </w:r>
      <w:r>
        <w:rPr>
          <w:rFonts w:hint="eastAsia"/>
        </w:rPr>
        <w:t>main</w:t>
      </w:r>
      <w:r>
        <w:rPr>
          <w:rFonts w:hint="eastAsia"/>
        </w:rPr>
        <w:t>方法中定义的</w:t>
      </w:r>
      <w:r>
        <w:rPr>
          <w:rFonts w:hint="eastAsia"/>
        </w:rPr>
        <w:t>a</w:t>
      </w:r>
      <w:r>
        <w:rPr>
          <w:rFonts w:hint="eastAsia"/>
        </w:rPr>
        <w:t>变量没什么关系了。</w:t>
      </w:r>
    </w:p>
    <w:p w:rsidR="001A7847" w:rsidRDefault="001A7847"/>
    <w:p w:rsidR="001A7847" w:rsidRDefault="007D395D">
      <w:r>
        <w:rPr>
          <w:rFonts w:hint="eastAsia"/>
        </w:rPr>
        <w:t>第二个例子我们创建了一个类</w:t>
      </w:r>
      <w:r>
        <w:rPr>
          <w:rFonts w:hint="eastAsia"/>
        </w:rPr>
        <w:t>YinYong</w:t>
      </w:r>
      <w:r>
        <w:rPr>
          <w:rFonts w:hint="eastAsia"/>
        </w:rPr>
        <w:t>类，这个类中有一个变量</w:t>
      </w:r>
      <w:r>
        <w:rPr>
          <w:rFonts w:hint="eastAsia"/>
        </w:rPr>
        <w:t>b</w:t>
      </w:r>
      <w:r>
        <w:rPr>
          <w:rFonts w:hint="eastAsia"/>
        </w:rPr>
        <w:t>，在</w:t>
      </w:r>
      <w:r>
        <w:rPr>
          <w:rFonts w:hint="eastAsia"/>
        </w:rPr>
        <w:t>main</w:t>
      </w:r>
      <w:r>
        <w:rPr>
          <w:rFonts w:hint="eastAsia"/>
        </w:rPr>
        <w:t>方法中创建了一个</w:t>
      </w:r>
      <w:r>
        <w:rPr>
          <w:rFonts w:hint="eastAsia"/>
        </w:rPr>
        <w:t>y</w:t>
      </w:r>
      <w:r>
        <w:rPr>
          <w:rFonts w:hint="eastAsia"/>
        </w:rPr>
        <w:t>对象，并且赋值</w:t>
      </w:r>
      <w:r>
        <w:rPr>
          <w:rFonts w:hint="eastAsia"/>
        </w:rPr>
        <w:t>y.b =10</w:t>
      </w:r>
      <w:r>
        <w:rPr>
          <w:rFonts w:hint="eastAsia"/>
        </w:rPr>
        <w:t>，然后在调用</w:t>
      </w:r>
      <w:r>
        <w:rPr>
          <w:rFonts w:hint="eastAsia"/>
        </w:rPr>
        <w:t>test2</w:t>
      </w:r>
      <w:r>
        <w:rPr>
          <w:rFonts w:hint="eastAsia"/>
        </w:rPr>
        <w:t>方法，将</w:t>
      </w:r>
      <w:r>
        <w:rPr>
          <w:rFonts w:hint="eastAsia"/>
        </w:rPr>
        <w:t>y</w:t>
      </w:r>
      <w:r>
        <w:rPr>
          <w:rFonts w:hint="eastAsia"/>
        </w:rPr>
        <w:t>传进方法内，有输出结果可知，</w:t>
      </w:r>
      <w:r>
        <w:rPr>
          <w:rFonts w:hint="eastAsia"/>
        </w:rPr>
        <w:t>mian</w:t>
      </w:r>
      <w:r>
        <w:rPr>
          <w:rFonts w:hint="eastAsia"/>
        </w:rPr>
        <w:t>方法内的</w:t>
      </w:r>
      <w:r>
        <w:rPr>
          <w:rFonts w:hint="eastAsia"/>
        </w:rPr>
        <w:t xml:space="preserve">y.b </w:t>
      </w:r>
      <w:r>
        <w:rPr>
          <w:rFonts w:hint="eastAsia"/>
        </w:rPr>
        <w:t>和</w:t>
      </w:r>
      <w:r>
        <w:rPr>
          <w:rFonts w:hint="eastAsia"/>
        </w:rPr>
        <w:t>test2</w:t>
      </w:r>
      <w:r>
        <w:rPr>
          <w:rFonts w:hint="eastAsia"/>
        </w:rPr>
        <w:t>方法里面的</w:t>
      </w:r>
      <w:r>
        <w:rPr>
          <w:rFonts w:hint="eastAsia"/>
        </w:rPr>
        <w:t>y.b</w:t>
      </w:r>
      <w:r>
        <w:rPr>
          <w:rFonts w:hint="eastAsia"/>
        </w:rPr>
        <w:t>此时都是</w:t>
      </w:r>
      <w:r>
        <w:rPr>
          <w:rFonts w:hint="eastAsia"/>
        </w:rPr>
        <w:t>20</w:t>
      </w:r>
      <w:r>
        <w:rPr>
          <w:rFonts w:hint="eastAsia"/>
        </w:rPr>
        <w:t>，为什么呢？</w:t>
      </w:r>
    </w:p>
    <w:p w:rsidR="001A7847" w:rsidRDefault="001A7847"/>
    <w:p w:rsidR="001A7847" w:rsidRDefault="001A7847"/>
    <w:p w:rsidR="001A7847" w:rsidRDefault="007D395D">
      <w:r>
        <w:rPr>
          <w:rFonts w:hint="eastAsia"/>
        </w:rPr>
        <w:t>其实这就引用传递的一种表现，</w:t>
      </w:r>
      <w:r>
        <w:rPr>
          <w:rFonts w:hint="eastAsia"/>
        </w:rPr>
        <w:t>main</w:t>
      </w:r>
      <w:r>
        <w:rPr>
          <w:rFonts w:hint="eastAsia"/>
        </w:rPr>
        <w:t>方法中创建的</w:t>
      </w:r>
      <w:r>
        <w:rPr>
          <w:rFonts w:hint="eastAsia"/>
        </w:rPr>
        <w:t>y</w:t>
      </w:r>
      <w:r>
        <w:rPr>
          <w:rFonts w:hint="eastAsia"/>
        </w:rPr>
        <w:t>是一个指向</w:t>
      </w:r>
      <w:r>
        <w:rPr>
          <w:rFonts w:hint="eastAsia"/>
        </w:rPr>
        <w:t xml:space="preserve"> new YinYong()</w:t>
      </w:r>
      <w:r>
        <w:rPr>
          <w:rFonts w:hint="eastAsia"/>
        </w:rPr>
        <w:t>这个对象内存地址</w:t>
      </w:r>
      <w:r>
        <w:rPr>
          <w:rFonts w:hint="eastAsia"/>
        </w:rPr>
        <w:t>(</w:t>
      </w:r>
      <w:r>
        <w:rPr>
          <w:rFonts w:hint="eastAsia"/>
        </w:rPr>
        <w:t>堆里面</w:t>
      </w:r>
      <w:r>
        <w:rPr>
          <w:rFonts w:hint="eastAsia"/>
        </w:rPr>
        <w:t>)</w:t>
      </w:r>
      <w:r>
        <w:rPr>
          <w:rFonts w:hint="eastAsia"/>
        </w:rPr>
        <w:t>的一个变量，在调用</w:t>
      </w:r>
      <w:r>
        <w:rPr>
          <w:rFonts w:hint="eastAsia"/>
        </w:rPr>
        <w:t>test2</w:t>
      </w:r>
      <w:r>
        <w:rPr>
          <w:rFonts w:hint="eastAsia"/>
        </w:rPr>
        <w:t>时可以理解为将这个</w:t>
      </w:r>
      <w:r>
        <w:rPr>
          <w:rFonts w:hint="eastAsia"/>
        </w:rPr>
        <w:t>y</w:t>
      </w:r>
      <w:r>
        <w:rPr>
          <w:rFonts w:hint="eastAsia"/>
        </w:rPr>
        <w:t>引用变量复制一份传给了</w:t>
      </w:r>
      <w:r>
        <w:rPr>
          <w:rFonts w:hint="eastAsia"/>
        </w:rPr>
        <w:t>test2</w:t>
      </w:r>
      <w:r>
        <w:rPr>
          <w:rFonts w:hint="eastAsia"/>
        </w:rPr>
        <w:t>的形参，所以这个形参指向的地址还是</w:t>
      </w:r>
      <w:r>
        <w:rPr>
          <w:rFonts w:hint="eastAsia"/>
        </w:rPr>
        <w:t>new YinYong()</w:t>
      </w:r>
      <w:r>
        <w:rPr>
          <w:rFonts w:hint="eastAsia"/>
        </w:rPr>
        <w:t>这个对象内存地址，所以，在</w:t>
      </w:r>
      <w:r>
        <w:rPr>
          <w:rFonts w:hint="eastAsia"/>
        </w:rPr>
        <w:t>test2</w:t>
      </w:r>
      <w:r>
        <w:rPr>
          <w:rFonts w:hint="eastAsia"/>
        </w:rPr>
        <w:t>中</w:t>
      </w:r>
      <w:r>
        <w:rPr>
          <w:rFonts w:hint="eastAsia"/>
        </w:rPr>
        <w:t xml:space="preserve">y.b=20 </w:t>
      </w:r>
      <w:r>
        <w:rPr>
          <w:rFonts w:hint="eastAsia"/>
        </w:rPr>
        <w:t>和</w:t>
      </w:r>
      <w:r>
        <w:rPr>
          <w:rFonts w:hint="eastAsia"/>
        </w:rPr>
        <w:t xml:space="preserve"> main</w:t>
      </w:r>
      <w:r>
        <w:rPr>
          <w:rFonts w:hint="eastAsia"/>
        </w:rPr>
        <w:t>方法中的</w:t>
      </w:r>
      <w:r>
        <w:rPr>
          <w:rFonts w:hint="eastAsia"/>
        </w:rPr>
        <w:t>y.b</w:t>
      </w:r>
      <w:r>
        <w:rPr>
          <w:rFonts w:hint="eastAsia"/>
        </w:rPr>
        <w:t>操作的是同一个对象，值自然会改变</w:t>
      </w:r>
    </w:p>
    <w:p w:rsidR="001A7847" w:rsidRDefault="001A7847"/>
    <w:p w:rsidR="001A7847" w:rsidRDefault="001A7847"/>
    <w:p w:rsidR="001A7847" w:rsidRDefault="007D395D">
      <w:r>
        <w:rPr>
          <w:rFonts w:hint="eastAsia"/>
        </w:rPr>
        <w:t>总结：</w:t>
      </w:r>
    </w:p>
    <w:p w:rsidR="001A7847" w:rsidRDefault="007D395D">
      <w:r>
        <w:rPr>
          <w:rFonts w:hint="eastAsia"/>
        </w:rPr>
        <w:t>值传递：方法形参接收的是传入参数的值，与参入参数本身无关。</w:t>
      </w:r>
    </w:p>
    <w:p w:rsidR="001A7847" w:rsidRDefault="007D395D">
      <w:r>
        <w:rPr>
          <w:rFonts w:hint="eastAsia"/>
        </w:rPr>
        <w:t>引用传递：方法形参接收的传入的对象引用，形参与传入引用指向同一个内存地址。</w:t>
      </w:r>
    </w:p>
    <w:p w:rsidR="001A7847" w:rsidRDefault="007D395D">
      <w:pPr>
        <w:pStyle w:val="2"/>
      </w:pPr>
      <w:r>
        <w:rPr>
          <w:rFonts w:hint="eastAsia"/>
        </w:rPr>
        <w:t xml:space="preserve">3.  static </w:t>
      </w:r>
      <w:r>
        <w:rPr>
          <w:rFonts w:hint="eastAsia"/>
        </w:rPr>
        <w:t>修饰的属性</w:t>
      </w:r>
      <w:r>
        <w:rPr>
          <w:rFonts w:hint="eastAsia"/>
        </w:rPr>
        <w:t>/</w:t>
      </w:r>
      <w:r>
        <w:rPr>
          <w:rFonts w:hint="eastAsia"/>
        </w:rPr>
        <w:t>方法</w:t>
      </w:r>
      <w:r>
        <w:rPr>
          <w:rFonts w:hint="eastAsia"/>
        </w:rPr>
        <w:t>/</w:t>
      </w:r>
      <w:r>
        <w:rPr>
          <w:rFonts w:hint="eastAsia"/>
        </w:rPr>
        <w:t>代码块加载过程</w:t>
      </w:r>
    </w:p>
    <w:p w:rsidR="001A7847" w:rsidRDefault="007D395D">
      <w:pPr>
        <w:pStyle w:val="5"/>
      </w:pPr>
      <w:r>
        <w:t>S</w:t>
      </w:r>
      <w:r>
        <w:rPr>
          <w:rFonts w:hint="eastAsia"/>
        </w:rPr>
        <w:t xml:space="preserve">tatic </w:t>
      </w:r>
      <w:r>
        <w:rPr>
          <w:rFonts w:hint="eastAsia"/>
        </w:rPr>
        <w:t>解决的问题：</w:t>
      </w:r>
    </w:p>
    <w:p w:rsidR="001A7847" w:rsidRDefault="007D395D">
      <w:pPr>
        <w:rPr>
          <w:b/>
        </w:rPr>
      </w:pPr>
      <w:r>
        <w:rPr>
          <w:rFonts w:ascii="Arial" w:hAnsi="Arial" w:cs="Arial"/>
          <w:color w:val="494949"/>
          <w:szCs w:val="21"/>
          <w:shd w:val="clear" w:color="auto" w:fill="F4EDE3"/>
        </w:rPr>
        <w:t>，</w:t>
      </w:r>
      <w:r>
        <w:t>即使没有创建对象，也能够调用方法。简单来说，</w:t>
      </w:r>
      <w:r>
        <w:t>static</w:t>
      </w:r>
      <w:r>
        <w:t>的主要目的就是创建独立于具体对象的域变量与方法。</w:t>
      </w:r>
    </w:p>
    <w:p w:rsidR="001A7847" w:rsidRDefault="007D395D">
      <w:r>
        <w:rPr>
          <w:rFonts w:hint="eastAsia"/>
        </w:rPr>
        <w:t xml:space="preserve"> </w:t>
      </w:r>
    </w:p>
    <w:p w:rsidR="001A7847" w:rsidRDefault="007D395D" w:rsidP="007D395D">
      <w:pPr>
        <w:pStyle w:val="5"/>
        <w:rPr>
          <w:b w:val="0"/>
        </w:rPr>
      </w:pPr>
      <w:r>
        <w:rPr>
          <w:rFonts w:hint="eastAsia"/>
        </w:rPr>
        <w:lastRenderedPageBreak/>
        <w:t>加载过程</w:t>
      </w:r>
    </w:p>
    <w:p w:rsidR="001A7847" w:rsidRDefault="007D395D">
      <w:pPr>
        <w:rPr>
          <w:b/>
        </w:rPr>
      </w:pPr>
      <w:r>
        <w:rPr>
          <w:noProof/>
        </w:rPr>
        <w:drawing>
          <wp:inline distT="0" distB="0" distL="0" distR="0">
            <wp:extent cx="5274310" cy="63036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6304143"/>
                    </a:xfrm>
                    <a:prstGeom prst="rect">
                      <a:avLst/>
                    </a:prstGeom>
                  </pic:spPr>
                </pic:pic>
              </a:graphicData>
            </a:graphic>
          </wp:inline>
        </w:drawing>
      </w:r>
    </w:p>
    <w:p w:rsidR="001A7847" w:rsidRDefault="007D395D">
      <w:pPr>
        <w:rPr>
          <w:b/>
        </w:rPr>
      </w:pPr>
      <w:r>
        <w:rPr>
          <w:rFonts w:hint="eastAsia"/>
          <w:b/>
        </w:rPr>
        <w:t>总结：</w:t>
      </w:r>
    </w:p>
    <w:p w:rsidR="001A7847" w:rsidRDefault="007D395D">
      <w:r>
        <w:rPr>
          <w:shd w:val="clear" w:color="auto" w:fill="FFFFFF"/>
        </w:rPr>
        <w:t>如果类还没有被加载：</w:t>
      </w:r>
      <w:r>
        <w:rPr>
          <w:shd w:val="clear" w:color="auto" w:fill="FFFFFF"/>
        </w:rPr>
        <w:t> </w:t>
      </w:r>
      <w:r>
        <w:br/>
        <w:t>1</w:t>
      </w:r>
      <w:r>
        <w:t>、先执行父类的静态代码块和静态变量初始化，并且静态代码块和静态变量的执行顺序只跟代码中出现的顺序有关</w:t>
      </w:r>
      <w:r>
        <w:rPr>
          <w:rFonts w:hint="eastAsia"/>
        </w:rPr>
        <w:t>，编译顺序决定</w:t>
      </w:r>
      <w:r>
        <w:t>。</w:t>
      </w:r>
      <w:r>
        <w:t> </w:t>
      </w:r>
      <w:r>
        <w:br/>
        <w:t>2</w:t>
      </w:r>
      <w:r>
        <w:t>、执行子类的静态代码块和静态变量初始化。</w:t>
      </w:r>
      <w:r>
        <w:t> </w:t>
      </w:r>
      <w:r>
        <w:br/>
        <w:t>3</w:t>
      </w:r>
      <w:r>
        <w:t>、执行父类的实例变量初始化</w:t>
      </w:r>
      <w:r>
        <w:t> </w:t>
      </w:r>
      <w:r>
        <w:rPr>
          <w:rFonts w:hint="eastAsia"/>
        </w:rPr>
        <w:t>或者匿名代码块</w:t>
      </w:r>
      <w:r>
        <w:br/>
        <w:t>4</w:t>
      </w:r>
      <w:r>
        <w:t>、执行父类的构造函数</w:t>
      </w:r>
      <w:r>
        <w:t> </w:t>
      </w:r>
      <w:r>
        <w:br/>
        <w:t>5</w:t>
      </w:r>
      <w:r>
        <w:t>、执行子类的实例变量初始化</w:t>
      </w:r>
      <w:r>
        <w:t> </w:t>
      </w:r>
      <w:r>
        <w:rPr>
          <w:rFonts w:hint="eastAsia"/>
        </w:rPr>
        <w:t>或者匿名代码块</w:t>
      </w:r>
      <w:r>
        <w:t> </w:t>
      </w:r>
      <w:r>
        <w:br/>
        <w:t>6</w:t>
      </w:r>
      <w:r>
        <w:t>、执行子类的构造函数</w:t>
      </w:r>
      <w:r>
        <w:t> </w:t>
      </w:r>
      <w:r>
        <w:rPr>
          <w:shd w:val="clear" w:color="auto" w:fill="FFFFFF"/>
        </w:rPr>
        <w:br/>
      </w:r>
      <w:r>
        <w:rPr>
          <w:shd w:val="clear" w:color="auto" w:fill="FFFFFF"/>
        </w:rPr>
        <w:lastRenderedPageBreak/>
        <w:t>如果类已经被加载：</w:t>
      </w:r>
      <w:r>
        <w:rPr>
          <w:shd w:val="clear" w:color="auto" w:fill="FFFFFF"/>
        </w:rPr>
        <w:t> </w:t>
      </w:r>
      <w:r>
        <w:rPr>
          <w:shd w:val="clear" w:color="auto" w:fill="FFFFFF"/>
        </w:rPr>
        <w:br/>
      </w:r>
      <w:r>
        <w:t>则静态代码块和静态变量就不用重复执行，再创建类对象时，只执行与实例相关的变量初始化和构造方法。</w:t>
      </w:r>
    </w:p>
    <w:p w:rsidR="001A7847" w:rsidRDefault="007D395D">
      <w:pPr>
        <w:pStyle w:val="2"/>
      </w:pPr>
      <w:r>
        <w:rPr>
          <w:rFonts w:hint="eastAsia"/>
        </w:rPr>
        <w:t xml:space="preserve">4.  </w:t>
      </w:r>
      <w:r>
        <w:rPr>
          <w:rFonts w:hint="eastAsia"/>
        </w:rPr>
        <w:t>对象克隆</w:t>
      </w:r>
    </w:p>
    <w:p w:rsidR="001A7847" w:rsidRDefault="007D395D">
      <w:pPr>
        <w:pStyle w:val="5"/>
      </w:pPr>
      <w:r>
        <w:rPr>
          <w:rFonts w:hint="eastAsia"/>
        </w:rPr>
        <w:t>为什么需要克隆</w:t>
      </w:r>
    </w:p>
    <w:p w:rsidR="001A7847" w:rsidRDefault="007D395D">
      <w:r>
        <w:t>大家先思考一个问题，为什么需要克隆对象？直接</w:t>
      </w:r>
      <w:r>
        <w:t>new</w:t>
      </w:r>
      <w:r>
        <w:t>一个对象不行吗？</w:t>
      </w:r>
    </w:p>
    <w:p w:rsidR="001A7847" w:rsidRDefault="007D395D">
      <w:r>
        <w:t xml:space="preserve">　　答案是：克隆的对象可能包含一些已经修改过的属性，而</w:t>
      </w:r>
      <w:r>
        <w:t>new</w:t>
      </w:r>
      <w:r>
        <w:t>出来的对象的属性都还是初始化时候的值，所以当需要一个新的对象来保存当前对象的</w:t>
      </w:r>
      <w:r>
        <w:t>“</w:t>
      </w:r>
      <w:r>
        <w:t>状态</w:t>
      </w:r>
      <w:r>
        <w:t>”</w:t>
      </w:r>
      <w:r>
        <w:t>就靠</w:t>
      </w:r>
      <w:r>
        <w:t>clone</w:t>
      </w:r>
      <w:r>
        <w:t>方法了。那么我把这个对象的临时属性一个一个的赋值给我新</w:t>
      </w:r>
      <w:r>
        <w:t>new</w:t>
      </w:r>
      <w:r>
        <w:t>的对象不也行嘛？可以是可以，但是一来麻烦不说，二来，大家通过上面的源码都发现了</w:t>
      </w:r>
      <w:r>
        <w:t>clone</w:t>
      </w:r>
      <w:r>
        <w:t>是一个</w:t>
      </w:r>
      <w:r>
        <w:t>native</w:t>
      </w:r>
      <w:r>
        <w:t>方法，就是快啊，在底层实现的。</w:t>
      </w:r>
    </w:p>
    <w:p w:rsidR="001A7847" w:rsidRDefault="007D395D">
      <w:pPr>
        <w:ind w:firstLine="420"/>
      </w:pPr>
      <w:r>
        <w:rPr>
          <w:rFonts w:hint="eastAsia"/>
        </w:rPr>
        <w:t>补充：</w:t>
      </w:r>
      <w:r>
        <w:t>Object a=new Object();Object b;b=a;</w:t>
      </w:r>
      <w:r>
        <w:t>这种形式的代码复制的是引用，即对象在内存中的地址，</w:t>
      </w:r>
      <w:r>
        <w:t>a</w:t>
      </w:r>
      <w:r>
        <w:t>和</w:t>
      </w:r>
      <w:r>
        <w:t>b</w:t>
      </w:r>
      <w:r>
        <w:t>对象仍然指向了同一个对象。而通过</w:t>
      </w:r>
      <w:r>
        <w:t>clone</w:t>
      </w:r>
      <w:r>
        <w:t>方法赋值的对象跟原来的对象时同时独立存在的。</w:t>
      </w:r>
    </w:p>
    <w:p w:rsidR="001A7847" w:rsidRDefault="001A7847">
      <w:pPr>
        <w:ind w:firstLine="420"/>
      </w:pPr>
    </w:p>
    <w:p w:rsidR="001A7847" w:rsidRDefault="007D395D">
      <w:pPr>
        <w:pStyle w:val="5"/>
      </w:pPr>
      <w:r>
        <w:t>如何实现克隆</w:t>
      </w:r>
    </w:p>
    <w:p w:rsidR="001A7847" w:rsidRDefault="007D395D">
      <w:pPr>
        <w:rPr>
          <w:shd w:val="clear" w:color="auto" w:fill="FFFFFF"/>
        </w:rPr>
      </w:pPr>
      <w:r>
        <w:rPr>
          <w:shd w:val="clear" w:color="auto" w:fill="FFFFFF"/>
        </w:rPr>
        <w:t>先介绍一下两种不同的克隆方法，</w:t>
      </w:r>
      <w:r>
        <w:rPr>
          <w:rStyle w:val="ac"/>
          <w:rFonts w:ascii="Comic Sans MS" w:hAnsi="Comic Sans MS"/>
          <w:color w:val="333333"/>
          <w:szCs w:val="21"/>
          <w:shd w:val="clear" w:color="auto" w:fill="FFFFFF"/>
        </w:rPr>
        <w:t>浅克隆</w:t>
      </w:r>
      <w:r>
        <w:rPr>
          <w:rStyle w:val="ac"/>
          <w:rFonts w:ascii="Comic Sans MS" w:hAnsi="Comic Sans MS"/>
          <w:color w:val="333333"/>
          <w:szCs w:val="21"/>
          <w:shd w:val="clear" w:color="auto" w:fill="FFFFFF"/>
        </w:rPr>
        <w:t>(ShallowClone)</w:t>
      </w:r>
      <w:r>
        <w:rPr>
          <w:shd w:val="clear" w:color="auto" w:fill="FFFFFF"/>
        </w:rPr>
        <w:t>和</w:t>
      </w:r>
      <w:r>
        <w:rPr>
          <w:rStyle w:val="ac"/>
          <w:rFonts w:ascii="Comic Sans MS" w:hAnsi="Comic Sans MS"/>
          <w:color w:val="333333"/>
          <w:szCs w:val="21"/>
          <w:shd w:val="clear" w:color="auto" w:fill="FFFFFF"/>
        </w:rPr>
        <w:t>深克隆</w:t>
      </w:r>
      <w:r>
        <w:rPr>
          <w:rStyle w:val="ac"/>
          <w:rFonts w:ascii="Comic Sans MS" w:hAnsi="Comic Sans MS"/>
          <w:color w:val="333333"/>
          <w:szCs w:val="21"/>
          <w:shd w:val="clear" w:color="auto" w:fill="FFFFFF"/>
        </w:rPr>
        <w:t>(DeepClone)</w:t>
      </w:r>
      <w:r>
        <w:rPr>
          <w:shd w:val="clear" w:color="auto" w:fill="FFFFFF"/>
        </w:rPr>
        <w:t>。</w:t>
      </w:r>
    </w:p>
    <w:p w:rsidR="001A7847" w:rsidRDefault="007D395D">
      <w:pPr>
        <w:rPr>
          <w:rFonts w:ascii="Comic Sans MS" w:hAnsi="Comic Sans MS"/>
          <w:color w:val="333333"/>
          <w:szCs w:val="21"/>
          <w:shd w:val="clear" w:color="auto" w:fill="FFFFFF"/>
        </w:rPr>
      </w:pPr>
      <w:r>
        <w:rPr>
          <w:rFonts w:ascii="Comic Sans MS" w:hAnsi="Comic Sans MS"/>
          <w:color w:val="333333"/>
          <w:szCs w:val="21"/>
          <w:shd w:val="clear" w:color="auto" w:fill="FFFFFF"/>
        </w:rPr>
        <w:t>在</w:t>
      </w:r>
      <w:r>
        <w:rPr>
          <w:rFonts w:ascii="Comic Sans MS" w:hAnsi="Comic Sans MS"/>
          <w:color w:val="333333"/>
          <w:szCs w:val="21"/>
          <w:shd w:val="clear" w:color="auto" w:fill="FFFFFF"/>
        </w:rPr>
        <w:t>Java</w:t>
      </w:r>
      <w:r>
        <w:rPr>
          <w:rFonts w:ascii="Comic Sans MS" w:hAnsi="Comic Sans MS"/>
          <w:color w:val="333333"/>
          <w:szCs w:val="21"/>
          <w:shd w:val="clear" w:color="auto" w:fill="FFFFFF"/>
        </w:rPr>
        <w:t>语言中，数据类型分为值类型（基本数据类型）和引用类型，值类型包括</w:t>
      </w:r>
      <w:r>
        <w:rPr>
          <w:rFonts w:ascii="Comic Sans MS" w:hAnsi="Comic Sans MS"/>
          <w:color w:val="333333"/>
          <w:szCs w:val="21"/>
          <w:shd w:val="clear" w:color="auto" w:fill="FFFFFF"/>
        </w:rPr>
        <w:t>int</w:t>
      </w:r>
      <w:r>
        <w:rPr>
          <w:rFonts w:ascii="Comic Sans MS" w:hAnsi="Comic Sans MS"/>
          <w:color w:val="333333"/>
          <w:szCs w:val="21"/>
          <w:shd w:val="clear" w:color="auto" w:fill="FFFFFF"/>
        </w:rPr>
        <w:t>、</w:t>
      </w:r>
      <w:r>
        <w:rPr>
          <w:rFonts w:ascii="Comic Sans MS" w:hAnsi="Comic Sans MS"/>
          <w:color w:val="333333"/>
          <w:szCs w:val="21"/>
          <w:shd w:val="clear" w:color="auto" w:fill="FFFFFF"/>
        </w:rPr>
        <w:t>double</w:t>
      </w:r>
      <w:r>
        <w:rPr>
          <w:rFonts w:ascii="Comic Sans MS" w:hAnsi="Comic Sans MS"/>
          <w:color w:val="333333"/>
          <w:szCs w:val="21"/>
          <w:shd w:val="clear" w:color="auto" w:fill="FFFFFF"/>
        </w:rPr>
        <w:t>、</w:t>
      </w:r>
      <w:r>
        <w:rPr>
          <w:rFonts w:ascii="Comic Sans MS" w:hAnsi="Comic Sans MS"/>
          <w:color w:val="333333"/>
          <w:szCs w:val="21"/>
          <w:shd w:val="clear" w:color="auto" w:fill="FFFFFF"/>
        </w:rPr>
        <w:t>byte</w:t>
      </w:r>
      <w:r>
        <w:rPr>
          <w:rFonts w:ascii="Comic Sans MS" w:hAnsi="Comic Sans MS"/>
          <w:color w:val="333333"/>
          <w:szCs w:val="21"/>
          <w:shd w:val="clear" w:color="auto" w:fill="FFFFFF"/>
        </w:rPr>
        <w:t>、</w:t>
      </w:r>
      <w:r>
        <w:rPr>
          <w:rFonts w:ascii="Comic Sans MS" w:hAnsi="Comic Sans MS"/>
          <w:color w:val="333333"/>
          <w:szCs w:val="21"/>
          <w:shd w:val="clear" w:color="auto" w:fill="FFFFFF"/>
        </w:rPr>
        <w:t>boolean</w:t>
      </w:r>
      <w:r>
        <w:rPr>
          <w:rFonts w:ascii="Comic Sans MS" w:hAnsi="Comic Sans MS"/>
          <w:color w:val="333333"/>
          <w:szCs w:val="21"/>
          <w:shd w:val="clear" w:color="auto" w:fill="FFFFFF"/>
        </w:rPr>
        <w:t>、</w:t>
      </w:r>
      <w:r>
        <w:rPr>
          <w:rFonts w:ascii="Comic Sans MS" w:hAnsi="Comic Sans MS"/>
          <w:color w:val="333333"/>
          <w:szCs w:val="21"/>
          <w:shd w:val="clear" w:color="auto" w:fill="FFFFFF"/>
        </w:rPr>
        <w:t>char</w:t>
      </w:r>
      <w:r>
        <w:rPr>
          <w:rFonts w:ascii="Comic Sans MS" w:hAnsi="Comic Sans MS"/>
          <w:color w:val="333333"/>
          <w:szCs w:val="21"/>
          <w:shd w:val="clear" w:color="auto" w:fill="FFFFFF"/>
        </w:rPr>
        <w:t>等简单数据类型，引用类型包括类、接口、数组等复杂类型。浅克隆和深克隆的主要区别在于是否支持引用类型的成员变量的复制，下面将对两者进行详细介绍。</w:t>
      </w:r>
    </w:p>
    <w:p w:rsidR="001A7847" w:rsidRDefault="001A7847">
      <w:pPr>
        <w:rPr>
          <w:rFonts w:ascii="Comic Sans MS" w:hAnsi="Comic Sans MS"/>
          <w:color w:val="333333"/>
          <w:szCs w:val="21"/>
          <w:shd w:val="clear" w:color="auto" w:fill="FFFFFF"/>
        </w:rPr>
      </w:pPr>
    </w:p>
    <w:p w:rsidR="001A7847" w:rsidRDefault="007D395D">
      <w:pPr>
        <w:pStyle w:val="5"/>
        <w:rPr>
          <w:shd w:val="clear" w:color="auto" w:fill="FFFFFF"/>
        </w:rPr>
      </w:pPr>
      <w:r>
        <w:rPr>
          <w:rFonts w:hint="eastAsia"/>
          <w:shd w:val="clear" w:color="auto" w:fill="FFFFFF"/>
        </w:rPr>
        <w:t>浅克隆</w:t>
      </w:r>
    </w:p>
    <w:p w:rsidR="001A7847" w:rsidRDefault="007D395D">
      <w:r>
        <w:t>1. </w:t>
      </w:r>
      <w:r>
        <w:rPr>
          <w:rStyle w:val="ac"/>
          <w:rFonts w:ascii="Comic Sans MS" w:hAnsi="Comic Sans MS"/>
          <w:color w:val="333333"/>
          <w:szCs w:val="21"/>
        </w:rPr>
        <w:t>被复制的类需要实现</w:t>
      </w:r>
      <w:r>
        <w:rPr>
          <w:rStyle w:val="ac"/>
          <w:rFonts w:ascii="Comic Sans MS" w:hAnsi="Comic Sans MS"/>
          <w:color w:val="333333"/>
          <w:szCs w:val="21"/>
        </w:rPr>
        <w:t>Clonenable</w:t>
      </w:r>
      <w:r>
        <w:rPr>
          <w:rStyle w:val="ac"/>
          <w:rFonts w:ascii="Comic Sans MS" w:hAnsi="Comic Sans MS"/>
          <w:color w:val="333333"/>
          <w:szCs w:val="21"/>
        </w:rPr>
        <w:t>接口</w:t>
      </w:r>
      <w:r>
        <w:t>（不实现的话在调用</w:t>
      </w:r>
      <w:r>
        <w:t>clone</w:t>
      </w:r>
      <w:r>
        <w:t>方法会抛出</w:t>
      </w:r>
      <w:r>
        <w:t>CloneNotSupportedException</w:t>
      </w:r>
      <w:r>
        <w:t>异常</w:t>
      </w:r>
      <w:r>
        <w:t>)</w:t>
      </w:r>
      <w:r>
        <w:t>，</w:t>
      </w:r>
      <w:r>
        <w:t xml:space="preserve"> </w:t>
      </w:r>
      <w:r>
        <w:t>该接口为标记接口</w:t>
      </w:r>
      <w:r>
        <w:t>(</w:t>
      </w:r>
      <w:r>
        <w:t>不含任何方法</w:t>
      </w:r>
      <w:r>
        <w:t>)</w:t>
      </w:r>
    </w:p>
    <w:p w:rsidR="001A7847" w:rsidRDefault="007D395D">
      <w:r>
        <w:t>2. </w:t>
      </w:r>
      <w:r>
        <w:rPr>
          <w:rStyle w:val="ac"/>
          <w:rFonts w:ascii="Comic Sans MS" w:hAnsi="Comic Sans MS"/>
          <w:color w:val="333333"/>
          <w:szCs w:val="21"/>
        </w:rPr>
        <w:t>覆盖</w:t>
      </w:r>
      <w:r>
        <w:rPr>
          <w:rStyle w:val="ac"/>
          <w:rFonts w:ascii="Comic Sans MS" w:hAnsi="Comic Sans MS"/>
          <w:color w:val="333333"/>
          <w:szCs w:val="21"/>
        </w:rPr>
        <w:t>clone()</w:t>
      </w:r>
      <w:r>
        <w:rPr>
          <w:rStyle w:val="ac"/>
          <w:rFonts w:ascii="Comic Sans MS" w:hAnsi="Comic Sans MS"/>
          <w:color w:val="333333"/>
          <w:szCs w:val="21"/>
        </w:rPr>
        <w:t>方法，访问修饰符设为</w:t>
      </w:r>
      <w:r>
        <w:rPr>
          <w:rStyle w:val="ac"/>
          <w:rFonts w:ascii="Comic Sans MS" w:hAnsi="Comic Sans MS"/>
          <w:color w:val="333333"/>
          <w:szCs w:val="21"/>
        </w:rPr>
        <w:t>public</w:t>
      </w:r>
      <w:r>
        <w:t>。</w:t>
      </w:r>
      <w:r>
        <w:rPr>
          <w:rStyle w:val="ac"/>
          <w:rFonts w:ascii="Comic Sans MS" w:hAnsi="Comic Sans MS"/>
          <w:color w:val="333333"/>
          <w:szCs w:val="21"/>
        </w:rPr>
        <w:t>方法中调用</w:t>
      </w:r>
      <w:r>
        <w:rPr>
          <w:rStyle w:val="ac"/>
          <w:rFonts w:ascii="Comic Sans MS" w:hAnsi="Comic Sans MS"/>
          <w:color w:val="333333"/>
          <w:szCs w:val="21"/>
        </w:rPr>
        <w:t>super.clone()</w:t>
      </w:r>
      <w:r>
        <w:rPr>
          <w:rStyle w:val="ac"/>
          <w:rFonts w:ascii="Comic Sans MS" w:hAnsi="Comic Sans MS"/>
          <w:color w:val="333333"/>
          <w:szCs w:val="21"/>
        </w:rPr>
        <w:t>方法得到需要的复制对象</w:t>
      </w:r>
      <w:r>
        <w:t>。（</w:t>
      </w:r>
      <w:r>
        <w:t>native</w:t>
      </w:r>
      <w:r>
        <w:t>为本地方法</w:t>
      </w:r>
      <w:r>
        <w:t>)</w:t>
      </w:r>
    </w:p>
    <w:p w:rsidR="001A7847" w:rsidRDefault="007D395D">
      <w:r>
        <w:rPr>
          <w:color w:val="0000FF"/>
        </w:rPr>
        <w:t>class</w:t>
      </w:r>
      <w:r>
        <w:t xml:space="preserve"> Student </w:t>
      </w:r>
      <w:r>
        <w:rPr>
          <w:color w:val="0000FF"/>
          <w:shd w:val="clear" w:color="auto" w:fill="FFFF99"/>
        </w:rPr>
        <w:t>implements</w:t>
      </w:r>
      <w:r>
        <w:rPr>
          <w:shd w:val="clear" w:color="auto" w:fill="FFFF99"/>
        </w:rPr>
        <w:t xml:space="preserve"> Cloneable</w:t>
      </w:r>
      <w:r>
        <w:t xml:space="preserve">{  </w:t>
      </w:r>
    </w:p>
    <w:p w:rsidR="001A7847" w:rsidRDefault="007D395D">
      <w:r>
        <w:t xml:space="preserve">    </w:t>
      </w:r>
      <w:r>
        <w:rPr>
          <w:color w:val="0000FF"/>
        </w:rPr>
        <w:t>private</w:t>
      </w:r>
      <w:r>
        <w:t xml:space="preserve"> </w:t>
      </w:r>
      <w:r>
        <w:rPr>
          <w:color w:val="0000FF"/>
        </w:rPr>
        <w:t>int</w:t>
      </w:r>
      <w:r>
        <w:t xml:space="preserve"> number;  </w:t>
      </w:r>
    </w:p>
    <w:p w:rsidR="001A7847" w:rsidRDefault="007D395D">
      <w:r>
        <w:t xml:space="preserve">    </w:t>
      </w:r>
      <w:r>
        <w:rPr>
          <w:color w:val="0000FF"/>
        </w:rPr>
        <w:t>public</w:t>
      </w:r>
      <w:r>
        <w:t xml:space="preserve"> </w:t>
      </w:r>
      <w:r>
        <w:rPr>
          <w:color w:val="0000FF"/>
        </w:rPr>
        <w:t>int</w:t>
      </w:r>
      <w:r>
        <w:t xml:space="preserve"> getNumber() {  </w:t>
      </w:r>
    </w:p>
    <w:p w:rsidR="001A7847" w:rsidRDefault="007D395D">
      <w:r>
        <w:t xml:space="preserve">        </w:t>
      </w:r>
      <w:r>
        <w:rPr>
          <w:color w:val="0000FF"/>
        </w:rPr>
        <w:t>return</w:t>
      </w:r>
      <w:r>
        <w:t xml:space="preserve"> number;  </w:t>
      </w:r>
    </w:p>
    <w:p w:rsidR="001A7847" w:rsidRDefault="007D395D">
      <w:r>
        <w:t xml:space="preserve">    }  </w:t>
      </w:r>
    </w:p>
    <w:p w:rsidR="001A7847" w:rsidRDefault="007D395D">
      <w:r>
        <w:t xml:space="preserve">    </w:t>
      </w:r>
      <w:r>
        <w:rPr>
          <w:color w:val="0000FF"/>
        </w:rPr>
        <w:t>public</w:t>
      </w:r>
      <w:r>
        <w:t xml:space="preserve"> </w:t>
      </w:r>
      <w:r>
        <w:rPr>
          <w:color w:val="0000FF"/>
        </w:rPr>
        <w:t>void</w:t>
      </w:r>
      <w:r>
        <w:t xml:space="preserve"> setNumber(</w:t>
      </w:r>
      <w:r>
        <w:rPr>
          <w:color w:val="0000FF"/>
        </w:rPr>
        <w:t>int</w:t>
      </w:r>
      <w:r>
        <w:t xml:space="preserve"> number) {  </w:t>
      </w:r>
    </w:p>
    <w:p w:rsidR="001A7847" w:rsidRDefault="007D395D">
      <w:r>
        <w:t xml:space="preserve">        </w:t>
      </w:r>
      <w:r>
        <w:rPr>
          <w:color w:val="0000FF"/>
        </w:rPr>
        <w:t>this</w:t>
      </w:r>
      <w:r>
        <w:t xml:space="preserve">.number = number;  </w:t>
      </w:r>
    </w:p>
    <w:p w:rsidR="001A7847" w:rsidRDefault="007D395D">
      <w:r>
        <w:lastRenderedPageBreak/>
        <w:t xml:space="preserve">    }  </w:t>
      </w:r>
    </w:p>
    <w:p w:rsidR="001A7847" w:rsidRDefault="007D395D">
      <w:r>
        <w:t xml:space="preserve">    @Override  </w:t>
      </w:r>
    </w:p>
    <w:p w:rsidR="001A7847" w:rsidRDefault="007D395D">
      <w:r>
        <w:t xml:space="preserve">    </w:t>
      </w:r>
      <w:r>
        <w:rPr>
          <w:color w:val="0000FF"/>
        </w:rPr>
        <w:t>public</w:t>
      </w:r>
      <w:r>
        <w:t xml:space="preserve"> Object </w:t>
      </w:r>
      <w:r>
        <w:rPr>
          <w:shd w:val="clear" w:color="auto" w:fill="FFFF99"/>
        </w:rPr>
        <w:t>clone</w:t>
      </w:r>
      <w:r>
        <w:t xml:space="preserve">() {  </w:t>
      </w:r>
    </w:p>
    <w:p w:rsidR="001A7847" w:rsidRDefault="007D395D">
      <w:r>
        <w:t xml:space="preserve">        Student stu = </w:t>
      </w:r>
      <w:r>
        <w:rPr>
          <w:color w:val="0000FF"/>
        </w:rPr>
        <w:t>null</w:t>
      </w:r>
      <w:r>
        <w:t xml:space="preserve">;  </w:t>
      </w:r>
    </w:p>
    <w:p w:rsidR="001A7847" w:rsidRDefault="007D395D">
      <w:r>
        <w:t xml:space="preserve">        </w:t>
      </w:r>
      <w:r>
        <w:rPr>
          <w:color w:val="0000FF"/>
        </w:rPr>
        <w:t>try</w:t>
      </w:r>
      <w:r>
        <w:t xml:space="preserve">{  </w:t>
      </w:r>
    </w:p>
    <w:p w:rsidR="001A7847" w:rsidRDefault="007D395D">
      <w:pPr>
        <w:rPr>
          <w:b/>
        </w:rPr>
      </w:pPr>
      <w:r>
        <w:t xml:space="preserve">           </w:t>
      </w:r>
      <w:r>
        <w:rPr>
          <w:b/>
        </w:rPr>
        <w:t xml:space="preserve"> stu = (Student)</w:t>
      </w:r>
      <w:r>
        <w:rPr>
          <w:b/>
          <w:color w:val="0000FF"/>
          <w:shd w:val="clear" w:color="auto" w:fill="FFFF99"/>
        </w:rPr>
        <w:t>super</w:t>
      </w:r>
      <w:r>
        <w:rPr>
          <w:b/>
          <w:shd w:val="clear" w:color="auto" w:fill="FFFF99"/>
        </w:rPr>
        <w:t>.clone()</w:t>
      </w:r>
      <w:r>
        <w:rPr>
          <w:b/>
        </w:rPr>
        <w:t xml:space="preserve">; </w:t>
      </w:r>
      <w:r>
        <w:t xml:space="preserve"> </w:t>
      </w:r>
      <w:r>
        <w:rPr>
          <w:rFonts w:hint="eastAsia"/>
          <w:b/>
        </w:rPr>
        <w:t>//</w:t>
      </w:r>
      <w:r>
        <w:rPr>
          <w:rFonts w:hint="eastAsia"/>
          <w:b/>
        </w:rPr>
        <w:t>克隆对象</w:t>
      </w:r>
    </w:p>
    <w:p w:rsidR="001A7847" w:rsidRDefault="007D395D">
      <w:r>
        <w:t xml:space="preserve">        }</w:t>
      </w:r>
      <w:r>
        <w:rPr>
          <w:color w:val="0000FF"/>
        </w:rPr>
        <w:t>catch</w:t>
      </w:r>
      <w:r>
        <w:t xml:space="preserve">(CloneNotSupportedException e) {  </w:t>
      </w:r>
    </w:p>
    <w:p w:rsidR="001A7847" w:rsidRDefault="007D395D">
      <w:r>
        <w:t xml:space="preserve">            e.printStackTrace();  </w:t>
      </w:r>
    </w:p>
    <w:p w:rsidR="001A7847" w:rsidRDefault="007D395D">
      <w:r>
        <w:t xml:space="preserve">        }  </w:t>
      </w:r>
    </w:p>
    <w:p w:rsidR="001A7847" w:rsidRDefault="007D395D">
      <w:r>
        <w:t xml:space="preserve">        </w:t>
      </w:r>
      <w:r>
        <w:rPr>
          <w:color w:val="0000FF"/>
        </w:rPr>
        <w:t>return</w:t>
      </w:r>
      <w:r>
        <w:t xml:space="preserve"> stu;  </w:t>
      </w:r>
    </w:p>
    <w:p w:rsidR="001A7847" w:rsidRDefault="007D395D">
      <w:r>
        <w:t xml:space="preserve">    }  </w:t>
      </w:r>
    </w:p>
    <w:p w:rsidR="001A7847" w:rsidRDefault="007D395D">
      <w:r>
        <w:t xml:space="preserve">}  </w:t>
      </w:r>
    </w:p>
    <w:p w:rsidR="001A7847" w:rsidRDefault="007D395D">
      <w:pPr>
        <w:pStyle w:val="HTML"/>
        <w:rPr>
          <w:color w:val="000000"/>
          <w:sz w:val="18"/>
          <w:szCs w:val="18"/>
        </w:rPr>
      </w:pPr>
      <w:r>
        <w:rPr>
          <w:color w:val="0000FF"/>
          <w:sz w:val="18"/>
          <w:szCs w:val="18"/>
        </w:rPr>
        <w:t>public</w:t>
      </w:r>
      <w:r>
        <w:rPr>
          <w:color w:val="000000"/>
          <w:sz w:val="18"/>
          <w:szCs w:val="18"/>
        </w:rPr>
        <w:t xml:space="preserve"> </w:t>
      </w:r>
      <w:r>
        <w:rPr>
          <w:color w:val="0000FF"/>
          <w:sz w:val="18"/>
          <w:szCs w:val="18"/>
        </w:rPr>
        <w:t>class</w:t>
      </w:r>
      <w:r>
        <w:rPr>
          <w:color w:val="000000"/>
          <w:sz w:val="18"/>
          <w:szCs w:val="18"/>
        </w:rPr>
        <w:t xml:space="preserve"> Test {  </w:t>
      </w:r>
    </w:p>
    <w:p w:rsidR="001A7847" w:rsidRDefault="007D395D">
      <w:r>
        <w:t xml:space="preserve">    </w:t>
      </w:r>
      <w:r>
        <w:rPr>
          <w:color w:val="0000FF"/>
        </w:rPr>
        <w:t>public</w:t>
      </w:r>
      <w:r>
        <w:t xml:space="preserve"> </w:t>
      </w:r>
      <w:r>
        <w:rPr>
          <w:color w:val="0000FF"/>
        </w:rPr>
        <w:t>static</w:t>
      </w:r>
      <w:r>
        <w:t xml:space="preserve"> </w:t>
      </w:r>
      <w:r>
        <w:rPr>
          <w:color w:val="0000FF"/>
        </w:rPr>
        <w:t>void</w:t>
      </w:r>
      <w:r>
        <w:t xml:space="preserve"> main(String args[]) {  </w:t>
      </w:r>
    </w:p>
    <w:p w:rsidR="001A7847" w:rsidRDefault="007D395D">
      <w:r>
        <w:t xml:space="preserve">        Student stu1 = </w:t>
      </w:r>
      <w:r>
        <w:rPr>
          <w:color w:val="0000FF"/>
        </w:rPr>
        <w:t>new</w:t>
      </w:r>
      <w:r>
        <w:t xml:space="preserve"> Student();  </w:t>
      </w:r>
    </w:p>
    <w:p w:rsidR="001A7847" w:rsidRDefault="007D395D">
      <w:r>
        <w:t xml:space="preserve">        stu1.setNumber(12345);  </w:t>
      </w:r>
    </w:p>
    <w:p w:rsidR="001A7847" w:rsidRDefault="007D395D">
      <w:r>
        <w:t xml:space="preserve">        </w:t>
      </w:r>
      <w:r>
        <w:rPr>
          <w:b/>
        </w:rPr>
        <w:t>Student stu2 = (Student)stu1.clone()</w:t>
      </w:r>
      <w:r>
        <w:t xml:space="preserve">;  </w:t>
      </w:r>
    </w:p>
    <w:p w:rsidR="001A7847" w:rsidRDefault="007D395D">
      <w:r>
        <w:t xml:space="preserve">        System.out.println("</w:t>
      </w:r>
      <w:r>
        <w:t>学生</w:t>
      </w:r>
      <w:r>
        <w:t xml:space="preserve">1:" + stu1.getNumber());  </w:t>
      </w:r>
    </w:p>
    <w:p w:rsidR="001A7847" w:rsidRDefault="007D395D">
      <w:r>
        <w:t xml:space="preserve">        System.out.println("</w:t>
      </w:r>
      <w:r>
        <w:t>学生</w:t>
      </w:r>
      <w:r>
        <w:t xml:space="preserve">2:" + stu2.getNumber()); </w:t>
      </w:r>
    </w:p>
    <w:p w:rsidR="001A7847" w:rsidRDefault="007D395D">
      <w:pPr>
        <w:rPr>
          <w:b/>
        </w:rPr>
      </w:pPr>
      <w:r>
        <w:t xml:space="preserve">        </w:t>
      </w:r>
      <w:r>
        <w:rPr>
          <w:b/>
        </w:rPr>
        <w:t xml:space="preserve">stu2.setNumber(54321);  </w:t>
      </w:r>
    </w:p>
    <w:p w:rsidR="001A7847" w:rsidRDefault="007D395D">
      <w:r>
        <w:t xml:space="preserve">        System.out.println("</w:t>
      </w:r>
      <w:r>
        <w:t>学生</w:t>
      </w:r>
      <w:r>
        <w:t xml:space="preserve">1:" + stu1.getNumber());  </w:t>
      </w:r>
    </w:p>
    <w:p w:rsidR="001A7847" w:rsidRDefault="007D395D">
      <w:r>
        <w:t xml:space="preserve">        System.out.println("</w:t>
      </w:r>
      <w:r>
        <w:t>学生</w:t>
      </w:r>
      <w:r>
        <w:t xml:space="preserve">2:" + stu2.getNumber());  </w:t>
      </w:r>
    </w:p>
    <w:p w:rsidR="001A7847" w:rsidRDefault="007D395D">
      <w:r>
        <w:t xml:space="preserve">    }  </w:t>
      </w:r>
    </w:p>
    <w:p w:rsidR="001A7847" w:rsidRDefault="007D395D">
      <w:r>
        <w:t xml:space="preserve">}  </w:t>
      </w:r>
    </w:p>
    <w:p w:rsidR="001A7847" w:rsidRDefault="007D395D">
      <w:r>
        <w:t>结果：</w:t>
      </w:r>
    </w:p>
    <w:p w:rsidR="001A7847" w:rsidRDefault="007D395D">
      <w:r>
        <w:t>学生</w:t>
      </w:r>
      <w:r>
        <w:t>1:12345  </w:t>
      </w:r>
    </w:p>
    <w:p w:rsidR="001A7847" w:rsidRDefault="007D395D">
      <w:r>
        <w:t>学生</w:t>
      </w:r>
      <w:r>
        <w:t>2:12345  </w:t>
      </w:r>
    </w:p>
    <w:p w:rsidR="001A7847" w:rsidRDefault="007D395D">
      <w:r>
        <w:t>学生</w:t>
      </w:r>
      <w:r>
        <w:t>1:12345  </w:t>
      </w:r>
    </w:p>
    <w:p w:rsidR="001A7847" w:rsidRDefault="007D395D">
      <w:r>
        <w:t>学生</w:t>
      </w:r>
      <w:r>
        <w:t>2:54321</w:t>
      </w:r>
    </w:p>
    <w:p w:rsidR="001A7847" w:rsidRDefault="007D395D">
      <w:pPr>
        <w:pStyle w:val="aa"/>
        <w:shd w:val="clear" w:color="auto" w:fill="FFFFFF"/>
        <w:spacing w:before="150" w:beforeAutospacing="0" w:after="150" w:afterAutospacing="0"/>
        <w:rPr>
          <w:rFonts w:ascii="Comic Sans MS" w:hAnsi="Comic Sans MS"/>
          <w:color w:val="333333"/>
          <w:sz w:val="21"/>
          <w:szCs w:val="21"/>
        </w:rPr>
      </w:pPr>
      <w:r>
        <w:rPr>
          <w:rFonts w:ascii="Comic Sans MS" w:hAnsi="Comic Sans MS"/>
          <w:color w:val="333333"/>
          <w:sz w:val="21"/>
          <w:szCs w:val="21"/>
        </w:rPr>
        <w:t>在浅克隆中，如果原型对象的成员变量是值类型，将复制一份给克隆对象；如果原型对象的成员变量是引用类型，则将引用对象的地址复制一份给克隆对象，也就是说原型对象和克隆对象的成员变量指向相同的内存地址。</w:t>
      </w:r>
    </w:p>
    <w:p w:rsidR="001A7847" w:rsidRDefault="007D395D">
      <w:pPr>
        <w:pStyle w:val="aa"/>
        <w:shd w:val="clear" w:color="auto" w:fill="FFFFFF"/>
        <w:spacing w:before="150" w:beforeAutospacing="0" w:after="150" w:afterAutospacing="0"/>
        <w:rPr>
          <w:rFonts w:ascii="Comic Sans MS" w:hAnsi="Comic Sans MS"/>
          <w:color w:val="333333"/>
          <w:sz w:val="21"/>
          <w:szCs w:val="21"/>
        </w:rPr>
      </w:pPr>
      <w:r>
        <w:rPr>
          <w:rFonts w:ascii="Comic Sans MS" w:hAnsi="Comic Sans MS"/>
          <w:color w:val="333333"/>
          <w:sz w:val="21"/>
          <w:szCs w:val="21"/>
        </w:rPr>
        <w:t>简单来说，在浅克隆中，当对象被复制时只复制它本身和其中包含的值类型的成员变量，而引用类型的成员对象并没有复制。</w:t>
      </w:r>
    </w:p>
    <w:p w:rsidR="001A7847" w:rsidRDefault="001A7847"/>
    <w:p w:rsidR="001A7847" w:rsidRDefault="007D395D">
      <w:pPr>
        <w:pStyle w:val="5"/>
      </w:pPr>
      <w:r>
        <w:rPr>
          <w:rFonts w:hint="eastAsia"/>
        </w:rPr>
        <w:t>深克隆</w:t>
      </w:r>
    </w:p>
    <w:p w:rsidR="001A7847" w:rsidRDefault="007D395D">
      <w:r>
        <w:rPr>
          <w:color w:val="0000FF"/>
        </w:rPr>
        <w:t>class</w:t>
      </w:r>
      <w:r>
        <w:t xml:space="preserve"> Address  {  </w:t>
      </w:r>
    </w:p>
    <w:p w:rsidR="001A7847" w:rsidRDefault="007D395D">
      <w:r>
        <w:rPr>
          <w:color w:val="008080"/>
        </w:rPr>
        <w:t xml:space="preserve"> </w:t>
      </w:r>
      <w:r>
        <w:t xml:space="preserve">     </w:t>
      </w:r>
      <w:r>
        <w:rPr>
          <w:color w:val="0000FF"/>
        </w:rPr>
        <w:t>private</w:t>
      </w:r>
      <w:r>
        <w:t xml:space="preserve"> String add;  </w:t>
      </w:r>
    </w:p>
    <w:p w:rsidR="001A7847" w:rsidRDefault="007D395D">
      <w:r>
        <w:rPr>
          <w:color w:val="008080"/>
        </w:rPr>
        <w:t xml:space="preserve"> </w:t>
      </w:r>
      <w:r>
        <w:t xml:space="preserve">     </w:t>
      </w:r>
      <w:r>
        <w:rPr>
          <w:color w:val="0000FF"/>
        </w:rPr>
        <w:t>public</w:t>
      </w:r>
      <w:r>
        <w:t xml:space="preserve"> String getAdd() {  </w:t>
      </w:r>
    </w:p>
    <w:p w:rsidR="001A7847" w:rsidRDefault="007D395D">
      <w:r>
        <w:rPr>
          <w:color w:val="008080"/>
        </w:rPr>
        <w:t xml:space="preserve"> </w:t>
      </w:r>
      <w:r>
        <w:t xml:space="preserve">         </w:t>
      </w:r>
      <w:r>
        <w:rPr>
          <w:color w:val="0000FF"/>
        </w:rPr>
        <w:t>return</w:t>
      </w:r>
      <w:r>
        <w:t xml:space="preserve"> add;  </w:t>
      </w:r>
    </w:p>
    <w:p w:rsidR="001A7847" w:rsidRDefault="007D395D">
      <w:r>
        <w:rPr>
          <w:color w:val="008080"/>
        </w:rPr>
        <w:lastRenderedPageBreak/>
        <w:t xml:space="preserve"> </w:t>
      </w:r>
      <w:r>
        <w:t xml:space="preserve">     }  </w:t>
      </w:r>
    </w:p>
    <w:p w:rsidR="001A7847" w:rsidRDefault="007D395D">
      <w:r>
        <w:rPr>
          <w:color w:val="008080"/>
        </w:rPr>
        <w:t xml:space="preserve"> </w:t>
      </w:r>
      <w:r>
        <w:t xml:space="preserve">     </w:t>
      </w:r>
      <w:r>
        <w:rPr>
          <w:color w:val="0000FF"/>
        </w:rPr>
        <w:t>public</w:t>
      </w:r>
      <w:r>
        <w:t xml:space="preserve"> </w:t>
      </w:r>
      <w:r>
        <w:rPr>
          <w:color w:val="0000FF"/>
        </w:rPr>
        <w:t>void</w:t>
      </w:r>
      <w:r>
        <w:t xml:space="preserve"> setAdd(String add) {  </w:t>
      </w:r>
    </w:p>
    <w:p w:rsidR="001A7847" w:rsidRDefault="007D395D">
      <w:r>
        <w:rPr>
          <w:color w:val="008080"/>
        </w:rPr>
        <w:t xml:space="preserve"> </w:t>
      </w:r>
      <w:r>
        <w:t xml:space="preserve">         </w:t>
      </w:r>
      <w:r>
        <w:rPr>
          <w:color w:val="0000FF"/>
        </w:rPr>
        <w:t>this</w:t>
      </w:r>
      <w:r>
        <w:t xml:space="preserve">.add = add;  </w:t>
      </w:r>
    </w:p>
    <w:p w:rsidR="001A7847" w:rsidRDefault="007D395D">
      <w:r>
        <w:t xml:space="preserve">     }     </w:t>
      </w:r>
    </w:p>
    <w:p w:rsidR="001A7847" w:rsidRDefault="007D395D">
      <w:r>
        <w:t xml:space="preserve"> }</w:t>
      </w:r>
    </w:p>
    <w:p w:rsidR="001A7847" w:rsidRDefault="001A7847"/>
    <w:p w:rsidR="001A7847" w:rsidRDefault="007D395D">
      <w:r>
        <w:rPr>
          <w:color w:val="0000FF"/>
        </w:rPr>
        <w:t>class</w:t>
      </w:r>
      <w:r>
        <w:t xml:space="preserve"> Student </w:t>
      </w:r>
      <w:r>
        <w:rPr>
          <w:color w:val="0000FF"/>
          <w:shd w:val="clear" w:color="auto" w:fill="FFFF99"/>
        </w:rPr>
        <w:t>implements</w:t>
      </w:r>
      <w:r>
        <w:rPr>
          <w:shd w:val="clear" w:color="auto" w:fill="FFFF99"/>
        </w:rPr>
        <w:t xml:space="preserve"> Cloneable</w:t>
      </w:r>
      <w:r>
        <w:t xml:space="preserve">{  </w:t>
      </w:r>
    </w:p>
    <w:p w:rsidR="001A7847" w:rsidRDefault="007D395D">
      <w:r>
        <w:t xml:space="preserve">    </w:t>
      </w:r>
      <w:r>
        <w:rPr>
          <w:color w:val="0000FF"/>
        </w:rPr>
        <w:t>private</w:t>
      </w:r>
      <w:r>
        <w:t xml:space="preserve"> </w:t>
      </w:r>
      <w:r>
        <w:rPr>
          <w:color w:val="0000FF"/>
        </w:rPr>
        <w:t>int</w:t>
      </w:r>
      <w:r>
        <w:t xml:space="preserve"> number;  </w:t>
      </w:r>
    </w:p>
    <w:p w:rsidR="001A7847" w:rsidRDefault="007D395D">
      <w:r>
        <w:t xml:space="preserve">    </w:t>
      </w:r>
      <w:r>
        <w:rPr>
          <w:color w:val="0000FF"/>
        </w:rPr>
        <w:t>public</w:t>
      </w:r>
      <w:r>
        <w:t xml:space="preserve"> </w:t>
      </w:r>
      <w:r>
        <w:rPr>
          <w:color w:val="0000FF"/>
        </w:rPr>
        <w:t>int</w:t>
      </w:r>
      <w:r>
        <w:t xml:space="preserve"> getNumber() {  </w:t>
      </w:r>
    </w:p>
    <w:p w:rsidR="001A7847" w:rsidRDefault="007D395D">
      <w:r>
        <w:t xml:space="preserve">        </w:t>
      </w:r>
      <w:r>
        <w:rPr>
          <w:color w:val="0000FF"/>
        </w:rPr>
        <w:t>return</w:t>
      </w:r>
      <w:r>
        <w:t xml:space="preserve"> number;  </w:t>
      </w:r>
    </w:p>
    <w:p w:rsidR="001A7847" w:rsidRDefault="007D395D">
      <w:r>
        <w:t xml:space="preserve">    }  </w:t>
      </w:r>
    </w:p>
    <w:p w:rsidR="001A7847" w:rsidRDefault="007D395D">
      <w:r>
        <w:t xml:space="preserve">    </w:t>
      </w:r>
      <w:r>
        <w:rPr>
          <w:color w:val="0000FF"/>
        </w:rPr>
        <w:t>public</w:t>
      </w:r>
      <w:r>
        <w:t xml:space="preserve"> </w:t>
      </w:r>
      <w:r>
        <w:rPr>
          <w:color w:val="0000FF"/>
        </w:rPr>
        <w:t>void</w:t>
      </w:r>
      <w:r>
        <w:t xml:space="preserve"> setNumber(</w:t>
      </w:r>
      <w:r>
        <w:rPr>
          <w:color w:val="0000FF"/>
        </w:rPr>
        <w:t>int</w:t>
      </w:r>
      <w:r>
        <w:t xml:space="preserve"> number) {  </w:t>
      </w:r>
    </w:p>
    <w:p w:rsidR="001A7847" w:rsidRDefault="007D395D">
      <w:r>
        <w:t xml:space="preserve">        </w:t>
      </w:r>
      <w:r>
        <w:rPr>
          <w:color w:val="0000FF"/>
        </w:rPr>
        <w:t>this</w:t>
      </w:r>
      <w:r>
        <w:t xml:space="preserve">.number = number;  </w:t>
      </w:r>
    </w:p>
    <w:p w:rsidR="001A7847" w:rsidRDefault="007D395D">
      <w:pPr>
        <w:ind w:firstLine="420"/>
      </w:pPr>
      <w:r>
        <w:t xml:space="preserve">} </w:t>
      </w:r>
    </w:p>
    <w:p w:rsidR="001A7847" w:rsidRDefault="001A7847">
      <w:pPr>
        <w:ind w:firstLine="420"/>
      </w:pPr>
    </w:p>
    <w:p w:rsidR="001A7847" w:rsidRDefault="007D395D">
      <w:pPr>
        <w:ind w:firstLine="420"/>
      </w:pPr>
      <w:r>
        <w:rPr>
          <w:color w:val="0000FF"/>
          <w:shd w:val="clear" w:color="auto" w:fill="FFFF99"/>
        </w:rPr>
        <w:t>private</w:t>
      </w:r>
      <w:r>
        <w:rPr>
          <w:shd w:val="clear" w:color="auto" w:fill="FFFF99"/>
        </w:rPr>
        <w:t xml:space="preserve"> Address addr; </w:t>
      </w:r>
      <w:r>
        <w:t xml:space="preserve"> </w:t>
      </w:r>
    </w:p>
    <w:p w:rsidR="001A7847" w:rsidRDefault="007D395D">
      <w:r>
        <w:t xml:space="preserve">    </w:t>
      </w:r>
      <w:r>
        <w:rPr>
          <w:color w:val="0000FF"/>
        </w:rPr>
        <w:t>public</w:t>
      </w:r>
      <w:r>
        <w:t xml:space="preserve"> Address getAddr() {  </w:t>
      </w:r>
    </w:p>
    <w:p w:rsidR="001A7847" w:rsidRDefault="007D395D">
      <w:r>
        <w:t xml:space="preserve">         </w:t>
      </w:r>
      <w:r>
        <w:rPr>
          <w:color w:val="0000FF"/>
        </w:rPr>
        <w:t>return</w:t>
      </w:r>
      <w:r>
        <w:t xml:space="preserve"> addr;  </w:t>
      </w:r>
    </w:p>
    <w:p w:rsidR="001A7847" w:rsidRDefault="007D395D">
      <w:pPr>
        <w:ind w:firstLine="420"/>
      </w:pPr>
      <w:r>
        <w:t xml:space="preserve">}  </w:t>
      </w:r>
    </w:p>
    <w:p w:rsidR="001A7847" w:rsidRDefault="007D395D">
      <w:pPr>
        <w:ind w:firstLine="420"/>
      </w:pPr>
      <w:r>
        <w:rPr>
          <w:color w:val="0000FF"/>
        </w:rPr>
        <w:t>public</w:t>
      </w:r>
      <w:r>
        <w:t xml:space="preserve"> </w:t>
      </w:r>
      <w:r>
        <w:rPr>
          <w:color w:val="0000FF"/>
        </w:rPr>
        <w:t>void</w:t>
      </w:r>
      <w:r>
        <w:t xml:space="preserve"> setAddr(Address addr) {  </w:t>
      </w:r>
    </w:p>
    <w:p w:rsidR="001A7847" w:rsidRDefault="007D395D">
      <w:r>
        <w:t xml:space="preserve">         </w:t>
      </w:r>
      <w:r>
        <w:rPr>
          <w:color w:val="0000FF"/>
        </w:rPr>
        <w:t>this</w:t>
      </w:r>
      <w:r>
        <w:t xml:space="preserve">.addr = addr;  </w:t>
      </w:r>
    </w:p>
    <w:p w:rsidR="001A7847" w:rsidRDefault="007D395D">
      <w:r>
        <w:t xml:space="preserve">     }  </w:t>
      </w:r>
    </w:p>
    <w:p w:rsidR="001A7847" w:rsidRDefault="001A7847">
      <w:pPr>
        <w:ind w:firstLine="420"/>
      </w:pPr>
    </w:p>
    <w:p w:rsidR="001A7847" w:rsidRDefault="007D395D">
      <w:r>
        <w:t xml:space="preserve">    @Override  </w:t>
      </w:r>
    </w:p>
    <w:p w:rsidR="001A7847" w:rsidRDefault="007D395D">
      <w:r>
        <w:t xml:space="preserve">    </w:t>
      </w:r>
      <w:r>
        <w:rPr>
          <w:color w:val="0000FF"/>
        </w:rPr>
        <w:t>public</w:t>
      </w:r>
      <w:r>
        <w:t xml:space="preserve"> Object </w:t>
      </w:r>
      <w:r>
        <w:rPr>
          <w:shd w:val="clear" w:color="auto" w:fill="FFFF99"/>
        </w:rPr>
        <w:t>clone</w:t>
      </w:r>
      <w:r>
        <w:t xml:space="preserve">() {  </w:t>
      </w:r>
    </w:p>
    <w:p w:rsidR="001A7847" w:rsidRDefault="007D395D">
      <w:r>
        <w:t xml:space="preserve">        Student stu = </w:t>
      </w:r>
      <w:r>
        <w:rPr>
          <w:color w:val="0000FF"/>
        </w:rPr>
        <w:t>null</w:t>
      </w:r>
      <w:r>
        <w:t xml:space="preserve">;  </w:t>
      </w:r>
    </w:p>
    <w:p w:rsidR="001A7847" w:rsidRDefault="007D395D">
      <w:r>
        <w:t xml:space="preserve">        </w:t>
      </w:r>
      <w:r>
        <w:rPr>
          <w:color w:val="0000FF"/>
        </w:rPr>
        <w:t>try</w:t>
      </w:r>
      <w:r>
        <w:t xml:space="preserve">{  </w:t>
      </w:r>
    </w:p>
    <w:p w:rsidR="001A7847" w:rsidRDefault="007D395D">
      <w:pPr>
        <w:rPr>
          <w:b/>
        </w:rPr>
      </w:pPr>
      <w:r>
        <w:t xml:space="preserve">           </w:t>
      </w:r>
      <w:r>
        <w:rPr>
          <w:b/>
        </w:rPr>
        <w:t xml:space="preserve"> stu = (Student)</w:t>
      </w:r>
      <w:r>
        <w:rPr>
          <w:b/>
          <w:color w:val="0000FF"/>
          <w:shd w:val="clear" w:color="auto" w:fill="FFFF99"/>
        </w:rPr>
        <w:t>super</w:t>
      </w:r>
      <w:r>
        <w:rPr>
          <w:b/>
          <w:shd w:val="clear" w:color="auto" w:fill="FFFF99"/>
        </w:rPr>
        <w:t>.clone()</w:t>
      </w:r>
      <w:r>
        <w:rPr>
          <w:b/>
        </w:rPr>
        <w:t xml:space="preserve">; </w:t>
      </w:r>
      <w:r>
        <w:t xml:space="preserve"> </w:t>
      </w:r>
      <w:r>
        <w:rPr>
          <w:rFonts w:hint="eastAsia"/>
          <w:b/>
        </w:rPr>
        <w:t>//</w:t>
      </w:r>
      <w:r>
        <w:rPr>
          <w:rFonts w:hint="eastAsia"/>
          <w:b/>
        </w:rPr>
        <w:t>浅度复制</w:t>
      </w:r>
    </w:p>
    <w:p w:rsidR="001A7847" w:rsidRDefault="007D395D">
      <w:r>
        <w:t xml:space="preserve">        }</w:t>
      </w:r>
      <w:r>
        <w:rPr>
          <w:color w:val="0000FF"/>
        </w:rPr>
        <w:t>catch</w:t>
      </w:r>
      <w:r>
        <w:t xml:space="preserve">(CloneNotSupportedException e) {  </w:t>
      </w:r>
    </w:p>
    <w:p w:rsidR="001A7847" w:rsidRDefault="007D395D">
      <w:r>
        <w:t xml:space="preserve">            e.printStackTrace();  </w:t>
      </w:r>
    </w:p>
    <w:p w:rsidR="001A7847" w:rsidRDefault="007D395D">
      <w:r>
        <w:t xml:space="preserve">        } </w:t>
      </w:r>
    </w:p>
    <w:p w:rsidR="001A7847" w:rsidRDefault="007D395D">
      <w:r>
        <w:rPr>
          <w:rFonts w:hint="eastAsia"/>
        </w:rPr>
        <w:tab/>
      </w:r>
      <w:r>
        <w:rPr>
          <w:rFonts w:hint="eastAsia"/>
        </w:rPr>
        <w:tab/>
      </w:r>
      <w:r>
        <w:rPr>
          <w:shd w:val="clear" w:color="auto" w:fill="FFFF99"/>
        </w:rPr>
        <w:t>stu.addr = (Address)addr.clone();</w:t>
      </w:r>
      <w:r>
        <w:t xml:space="preserve">   </w:t>
      </w:r>
      <w:r>
        <w:rPr>
          <w:color w:val="008000"/>
        </w:rPr>
        <w:t>//</w:t>
      </w:r>
      <w:r>
        <w:rPr>
          <w:color w:val="008000"/>
        </w:rPr>
        <w:t>深度复制</w:t>
      </w:r>
      <w:r>
        <w:rPr>
          <w:color w:val="008000"/>
        </w:rPr>
        <w:t xml:space="preserve"> </w:t>
      </w:r>
    </w:p>
    <w:p w:rsidR="001A7847" w:rsidRDefault="007D395D">
      <w:r>
        <w:t xml:space="preserve">        </w:t>
      </w:r>
      <w:r>
        <w:rPr>
          <w:color w:val="0000FF"/>
        </w:rPr>
        <w:t>return</w:t>
      </w:r>
      <w:r>
        <w:t xml:space="preserve"> stu;  </w:t>
      </w:r>
    </w:p>
    <w:p w:rsidR="001A7847" w:rsidRDefault="007D395D">
      <w:r>
        <w:t xml:space="preserve">    }  </w:t>
      </w:r>
    </w:p>
    <w:p w:rsidR="001A7847" w:rsidRDefault="007D395D">
      <w:r>
        <w:t xml:space="preserve">}  </w:t>
      </w:r>
    </w:p>
    <w:p w:rsidR="001A7847" w:rsidRDefault="001A7847"/>
    <w:p w:rsidR="001A7847" w:rsidRDefault="007D395D">
      <w:pPr>
        <w:rPr>
          <w:color w:val="000000"/>
        </w:rPr>
      </w:pPr>
      <w:r>
        <w:t>public</w:t>
      </w:r>
      <w:r>
        <w:rPr>
          <w:color w:val="000000"/>
        </w:rPr>
        <w:t xml:space="preserve"> </w:t>
      </w:r>
      <w:r>
        <w:t>class</w:t>
      </w:r>
      <w:r>
        <w:rPr>
          <w:color w:val="000000"/>
        </w:rPr>
        <w:t xml:space="preserve"> Test {  </w:t>
      </w:r>
    </w:p>
    <w:p w:rsidR="001A7847" w:rsidRDefault="007D395D">
      <w:pPr>
        <w:rPr>
          <w:color w:val="000000"/>
        </w:rPr>
      </w:pPr>
      <w:r>
        <w:rPr>
          <w:color w:val="000000"/>
        </w:rPr>
        <w:t xml:space="preserve">    </w:t>
      </w:r>
      <w:r>
        <w:t>public</w:t>
      </w:r>
      <w:r>
        <w:rPr>
          <w:color w:val="000000"/>
        </w:rPr>
        <w:t xml:space="preserve"> </w:t>
      </w:r>
      <w:r>
        <w:t>static</w:t>
      </w:r>
      <w:r>
        <w:rPr>
          <w:color w:val="000000"/>
        </w:rPr>
        <w:t xml:space="preserve"> </w:t>
      </w:r>
      <w:r>
        <w:t>void</w:t>
      </w:r>
      <w:r>
        <w:rPr>
          <w:color w:val="000000"/>
        </w:rPr>
        <w:t xml:space="preserve"> main(String args[]) {  </w:t>
      </w:r>
    </w:p>
    <w:p w:rsidR="001A7847" w:rsidRDefault="007D395D">
      <w:pPr>
        <w:rPr>
          <w:color w:val="000000"/>
        </w:rPr>
      </w:pPr>
      <w:r>
        <w:rPr>
          <w:color w:val="000000"/>
        </w:rPr>
        <w:t xml:space="preserve">        Address addr = </w:t>
      </w:r>
      <w:r>
        <w:t>new</w:t>
      </w:r>
      <w:r>
        <w:rPr>
          <w:color w:val="000000"/>
        </w:rPr>
        <w:t xml:space="preserve"> Address();  </w:t>
      </w:r>
    </w:p>
    <w:p w:rsidR="001A7847" w:rsidRDefault="007D395D">
      <w:pPr>
        <w:rPr>
          <w:color w:val="000000"/>
        </w:rPr>
      </w:pPr>
      <w:r>
        <w:rPr>
          <w:color w:val="000000"/>
        </w:rPr>
        <w:t xml:space="preserve">        addr.setAdd("</w:t>
      </w:r>
      <w:r>
        <w:rPr>
          <w:color w:val="000000"/>
        </w:rPr>
        <w:t>杭州市</w:t>
      </w:r>
      <w:r>
        <w:rPr>
          <w:color w:val="000000"/>
        </w:rPr>
        <w:t xml:space="preserve">");  </w:t>
      </w:r>
    </w:p>
    <w:p w:rsidR="001A7847" w:rsidRDefault="007D395D">
      <w:pPr>
        <w:rPr>
          <w:color w:val="000000"/>
        </w:rPr>
      </w:pPr>
      <w:r>
        <w:rPr>
          <w:color w:val="000000"/>
        </w:rPr>
        <w:t xml:space="preserve">        Student stu1 = </w:t>
      </w:r>
      <w:r>
        <w:t>new</w:t>
      </w:r>
      <w:r>
        <w:rPr>
          <w:color w:val="000000"/>
        </w:rPr>
        <w:t xml:space="preserve"> Student();  </w:t>
      </w:r>
    </w:p>
    <w:p w:rsidR="001A7847" w:rsidRDefault="007D395D">
      <w:pPr>
        <w:rPr>
          <w:color w:val="000000"/>
        </w:rPr>
      </w:pPr>
      <w:r>
        <w:rPr>
          <w:color w:val="000000"/>
        </w:rPr>
        <w:t xml:space="preserve">        stu1.setNumber(123);  </w:t>
      </w:r>
    </w:p>
    <w:p w:rsidR="001A7847" w:rsidRDefault="007D395D">
      <w:pPr>
        <w:rPr>
          <w:color w:val="000000"/>
        </w:rPr>
      </w:pPr>
      <w:r>
        <w:rPr>
          <w:color w:val="000000"/>
        </w:rPr>
        <w:t xml:space="preserve">        stu1.setAddr(addr); </w:t>
      </w:r>
    </w:p>
    <w:p w:rsidR="001A7847" w:rsidRDefault="007D395D">
      <w:pPr>
        <w:rPr>
          <w:color w:val="000000"/>
        </w:rPr>
      </w:pPr>
      <w:r>
        <w:rPr>
          <w:color w:val="000000"/>
        </w:rPr>
        <w:t xml:space="preserve">        Student stu2 = (Student)stu1.clone();  </w:t>
      </w:r>
    </w:p>
    <w:p w:rsidR="001A7847" w:rsidRDefault="007D395D">
      <w:pPr>
        <w:ind w:left="420" w:firstLine="420"/>
        <w:rPr>
          <w:color w:val="000000"/>
        </w:rPr>
      </w:pPr>
      <w:r>
        <w:rPr>
          <w:color w:val="000000"/>
        </w:rPr>
        <w:lastRenderedPageBreak/>
        <w:t>System.out.println("</w:t>
      </w:r>
      <w:r>
        <w:rPr>
          <w:color w:val="000000"/>
        </w:rPr>
        <w:t>学生</w:t>
      </w:r>
      <w:r>
        <w:rPr>
          <w:color w:val="000000"/>
        </w:rPr>
        <w:t>1:" + stu1.getNumber() + ",</w:t>
      </w:r>
      <w:r>
        <w:rPr>
          <w:color w:val="000000"/>
        </w:rPr>
        <w:t>地址</w:t>
      </w:r>
      <w:r>
        <w:rPr>
          <w:color w:val="000000"/>
        </w:rPr>
        <w:t xml:space="preserve">:" + stu1.getAddr().getAdd());  </w:t>
      </w:r>
    </w:p>
    <w:p w:rsidR="001A7847" w:rsidRDefault="007D395D">
      <w:pPr>
        <w:rPr>
          <w:color w:val="000000"/>
        </w:rPr>
      </w:pPr>
      <w:r>
        <w:rPr>
          <w:color w:val="000000"/>
        </w:rPr>
        <w:t xml:space="preserve">        </w:t>
      </w:r>
      <w:r>
        <w:rPr>
          <w:rFonts w:hint="eastAsia"/>
          <w:color w:val="000000"/>
        </w:rPr>
        <w:t>Sy</w:t>
      </w:r>
      <w:r>
        <w:rPr>
          <w:color w:val="000000"/>
        </w:rPr>
        <w:t>stem.out.println("</w:t>
      </w:r>
      <w:r>
        <w:rPr>
          <w:color w:val="000000"/>
        </w:rPr>
        <w:t>学生</w:t>
      </w:r>
      <w:r>
        <w:rPr>
          <w:color w:val="000000"/>
        </w:rPr>
        <w:t>2:" + stu2.getNumber() + ",</w:t>
      </w:r>
      <w:r>
        <w:rPr>
          <w:color w:val="000000"/>
        </w:rPr>
        <w:t>地址</w:t>
      </w:r>
      <w:r>
        <w:rPr>
          <w:color w:val="000000"/>
        </w:rPr>
        <w:t xml:space="preserve">:" + stu2.getAddr().getAdd());  </w:t>
      </w:r>
    </w:p>
    <w:p w:rsidR="001A7847" w:rsidRDefault="007D395D">
      <w:pPr>
        <w:rPr>
          <w:color w:val="000000"/>
        </w:rPr>
      </w:pPr>
      <w:r>
        <w:rPr>
          <w:color w:val="000000"/>
        </w:rPr>
        <w:t xml:space="preserve">           </w:t>
      </w:r>
    </w:p>
    <w:p w:rsidR="001A7847" w:rsidRDefault="007D395D">
      <w:pPr>
        <w:rPr>
          <w:color w:val="000000"/>
        </w:rPr>
      </w:pPr>
      <w:r>
        <w:rPr>
          <w:color w:val="000000"/>
        </w:rPr>
        <w:t xml:space="preserve">         addr.setAdd("</w:t>
      </w:r>
      <w:r>
        <w:rPr>
          <w:color w:val="000000"/>
        </w:rPr>
        <w:t>西湖区</w:t>
      </w:r>
      <w:r>
        <w:rPr>
          <w:color w:val="000000"/>
        </w:rPr>
        <w:t xml:space="preserve">");  </w:t>
      </w:r>
    </w:p>
    <w:p w:rsidR="001A7847" w:rsidRDefault="007D395D">
      <w:pPr>
        <w:rPr>
          <w:color w:val="000000"/>
        </w:rPr>
      </w:pPr>
      <w:r>
        <w:rPr>
          <w:color w:val="000000"/>
        </w:rPr>
        <w:t xml:space="preserve">           </w:t>
      </w:r>
    </w:p>
    <w:p w:rsidR="001A7847" w:rsidRDefault="007D395D">
      <w:pPr>
        <w:rPr>
          <w:color w:val="000000"/>
        </w:rPr>
      </w:pPr>
      <w:r>
        <w:rPr>
          <w:color w:val="000000"/>
        </w:rPr>
        <w:t xml:space="preserve">        System.out.println("</w:t>
      </w:r>
      <w:r>
        <w:rPr>
          <w:color w:val="000000"/>
        </w:rPr>
        <w:t>学生</w:t>
      </w:r>
      <w:r>
        <w:rPr>
          <w:color w:val="000000"/>
        </w:rPr>
        <w:t>1:" + stu1.getNumber() + ",</w:t>
      </w:r>
      <w:r>
        <w:rPr>
          <w:color w:val="000000"/>
        </w:rPr>
        <w:t>地址</w:t>
      </w:r>
      <w:r>
        <w:rPr>
          <w:color w:val="000000"/>
        </w:rPr>
        <w:t xml:space="preserve">:" + stu1.getAddr().getAdd());  </w:t>
      </w:r>
    </w:p>
    <w:p w:rsidR="001A7847" w:rsidRDefault="007D395D">
      <w:pPr>
        <w:rPr>
          <w:color w:val="000000"/>
        </w:rPr>
      </w:pPr>
      <w:r>
        <w:rPr>
          <w:color w:val="000000"/>
        </w:rPr>
        <w:t xml:space="preserve">        System.out.println("</w:t>
      </w:r>
      <w:r>
        <w:rPr>
          <w:color w:val="000000"/>
        </w:rPr>
        <w:t>学生</w:t>
      </w:r>
      <w:r>
        <w:rPr>
          <w:color w:val="000000"/>
        </w:rPr>
        <w:t>2:" + stu2.getNumber() + ",</w:t>
      </w:r>
      <w:r>
        <w:rPr>
          <w:color w:val="000000"/>
        </w:rPr>
        <w:t>地址</w:t>
      </w:r>
      <w:r>
        <w:rPr>
          <w:color w:val="000000"/>
        </w:rPr>
        <w:t xml:space="preserve">:" + stu2.getAddr().getAdd());  </w:t>
      </w:r>
    </w:p>
    <w:p w:rsidR="001A7847" w:rsidRDefault="007D395D">
      <w:pPr>
        <w:rPr>
          <w:color w:val="000000"/>
        </w:rPr>
      </w:pPr>
      <w:r>
        <w:rPr>
          <w:color w:val="000000"/>
        </w:rPr>
        <w:t xml:space="preserve">     }  </w:t>
      </w:r>
    </w:p>
    <w:p w:rsidR="001A7847" w:rsidRDefault="007D395D">
      <w:pPr>
        <w:rPr>
          <w:color w:val="000000"/>
        </w:rPr>
      </w:pPr>
      <w:r>
        <w:rPr>
          <w:color w:val="000000"/>
        </w:rPr>
        <w:t xml:space="preserve"> }  </w:t>
      </w:r>
    </w:p>
    <w:p w:rsidR="001A7847" w:rsidRDefault="001A7847"/>
    <w:p w:rsidR="001A7847" w:rsidRDefault="007D395D">
      <w:pPr>
        <w:pStyle w:val="HTML"/>
        <w:rPr>
          <w:color w:val="000000"/>
          <w:sz w:val="18"/>
          <w:szCs w:val="18"/>
        </w:rPr>
      </w:pPr>
      <w:r>
        <w:rPr>
          <w:color w:val="000000"/>
          <w:sz w:val="18"/>
          <w:szCs w:val="18"/>
        </w:rPr>
        <w:t xml:space="preserve">学生1:123,地址:杭州市  </w:t>
      </w:r>
    </w:p>
    <w:p w:rsidR="001A7847" w:rsidRDefault="007D395D">
      <w:pPr>
        <w:pStyle w:val="HTML"/>
        <w:rPr>
          <w:color w:val="000000"/>
          <w:sz w:val="18"/>
          <w:szCs w:val="18"/>
        </w:rPr>
      </w:pPr>
      <w:r>
        <w:rPr>
          <w:color w:val="000000"/>
          <w:sz w:val="18"/>
          <w:szCs w:val="18"/>
        </w:rPr>
        <w:t xml:space="preserve">学生2:123,地址:杭州市  </w:t>
      </w:r>
    </w:p>
    <w:p w:rsidR="001A7847" w:rsidRDefault="007D395D">
      <w:pPr>
        <w:pStyle w:val="HTML"/>
        <w:rPr>
          <w:color w:val="000000"/>
          <w:sz w:val="18"/>
          <w:szCs w:val="18"/>
        </w:rPr>
      </w:pPr>
      <w:r>
        <w:rPr>
          <w:color w:val="000000"/>
          <w:sz w:val="18"/>
          <w:szCs w:val="18"/>
        </w:rPr>
        <w:t xml:space="preserve">学生1:123,地址:西湖区  </w:t>
      </w:r>
    </w:p>
    <w:p w:rsidR="001A7847" w:rsidRDefault="007D395D">
      <w:pPr>
        <w:pStyle w:val="HTML"/>
        <w:rPr>
          <w:color w:val="000000"/>
          <w:sz w:val="18"/>
          <w:szCs w:val="18"/>
        </w:rPr>
      </w:pPr>
      <w:r>
        <w:rPr>
          <w:color w:val="000000"/>
          <w:sz w:val="18"/>
          <w:szCs w:val="18"/>
        </w:rPr>
        <w:t xml:space="preserve">学生2:123,地址:杭州市  </w:t>
      </w:r>
    </w:p>
    <w:p w:rsidR="001A7847" w:rsidRDefault="001A7847"/>
    <w:p w:rsidR="001A7847" w:rsidRDefault="007D395D">
      <w:pPr>
        <w:pStyle w:val="aa"/>
        <w:shd w:val="clear" w:color="auto" w:fill="FFFFFF"/>
        <w:spacing w:before="150" w:beforeAutospacing="0" w:after="150" w:afterAutospacing="0"/>
        <w:rPr>
          <w:rFonts w:ascii="Comic Sans MS" w:hAnsi="Comic Sans MS"/>
          <w:color w:val="333333"/>
          <w:sz w:val="21"/>
          <w:szCs w:val="21"/>
        </w:rPr>
      </w:pPr>
      <w:r>
        <w:rPr>
          <w:rFonts w:ascii="Comic Sans MS" w:hAnsi="Comic Sans MS"/>
          <w:color w:val="333333"/>
          <w:sz w:val="21"/>
          <w:szCs w:val="21"/>
        </w:rPr>
        <w:t>在深克隆中，无论原型对象的成员变量是值类型还是引用类型，都将复制一份给克隆对象，深克隆将原型对象的所有引用对象也复制一份给克隆对象。简单来说，在深克隆中，除了对象本身被复制外，对象所包含的所有成员变量也将复制。</w:t>
      </w:r>
    </w:p>
    <w:p w:rsidR="001A7847" w:rsidRDefault="001A7847">
      <w:pPr>
        <w:pStyle w:val="aa"/>
        <w:shd w:val="clear" w:color="auto" w:fill="FFFFFF"/>
        <w:spacing w:before="150" w:beforeAutospacing="0" w:after="150" w:afterAutospacing="0"/>
        <w:rPr>
          <w:rFonts w:ascii="Comic Sans MS" w:hAnsi="Comic Sans MS"/>
          <w:color w:val="333333"/>
          <w:sz w:val="21"/>
          <w:szCs w:val="21"/>
        </w:rPr>
      </w:pPr>
    </w:p>
    <w:p w:rsidR="001A7847" w:rsidRDefault="007D395D">
      <w:pPr>
        <w:pStyle w:val="5"/>
      </w:pPr>
      <w:r>
        <w:rPr>
          <w:rFonts w:hint="eastAsia"/>
        </w:rPr>
        <w:t>其他克隆方式</w:t>
      </w:r>
    </w:p>
    <w:p w:rsidR="001A7847" w:rsidRDefault="007D395D">
      <w:pPr>
        <w:pStyle w:val="aa"/>
        <w:shd w:val="clear" w:color="auto" w:fill="FFFFFF"/>
        <w:spacing w:before="150" w:beforeAutospacing="0" w:after="150" w:afterAutospacing="0"/>
        <w:rPr>
          <w:rFonts w:ascii="Comic Sans MS" w:hAnsi="Comic Sans MS"/>
          <w:color w:val="333333"/>
          <w:sz w:val="21"/>
          <w:szCs w:val="21"/>
          <w:shd w:val="clear" w:color="auto" w:fill="FFFFFF"/>
        </w:rPr>
      </w:pPr>
      <w:r>
        <w:rPr>
          <w:rFonts w:ascii="Comic Sans MS" w:hAnsi="Comic Sans MS" w:hint="eastAsia"/>
          <w:color w:val="333333"/>
          <w:sz w:val="21"/>
          <w:szCs w:val="21"/>
        </w:rPr>
        <w:t>但是</w:t>
      </w:r>
      <w:r>
        <w:rPr>
          <w:rFonts w:ascii="Comic Sans MS" w:hAnsi="Comic Sans MS"/>
          <w:color w:val="333333"/>
          <w:sz w:val="21"/>
          <w:szCs w:val="21"/>
          <w:shd w:val="clear" w:color="auto" w:fill="FFFFFF"/>
        </w:rPr>
        <w:t>如果引用类型里面还包含很多引用类型，或者内层引用类型的类里面又包含引用类型，使用</w:t>
      </w:r>
      <w:r>
        <w:rPr>
          <w:rFonts w:ascii="Comic Sans MS" w:hAnsi="Comic Sans MS"/>
          <w:color w:val="333333"/>
          <w:sz w:val="21"/>
          <w:szCs w:val="21"/>
          <w:shd w:val="clear" w:color="auto" w:fill="FFFFFF"/>
        </w:rPr>
        <w:t>clone</w:t>
      </w:r>
      <w:r>
        <w:rPr>
          <w:rFonts w:ascii="Comic Sans MS" w:hAnsi="Comic Sans MS"/>
          <w:color w:val="333333"/>
          <w:sz w:val="21"/>
          <w:szCs w:val="21"/>
          <w:shd w:val="clear" w:color="auto" w:fill="FFFFFF"/>
        </w:rPr>
        <w:t>方法就会很麻烦。这时我们可以用序列化的方式来实现对象的深克隆。</w:t>
      </w:r>
    </w:p>
    <w:p w:rsidR="001A7847" w:rsidRDefault="007D395D">
      <w:pPr>
        <w:pStyle w:val="aa"/>
        <w:shd w:val="clear" w:color="auto" w:fill="FFFFFF"/>
        <w:spacing w:before="150" w:beforeAutospacing="0" w:after="150" w:afterAutospacing="0"/>
        <w:rPr>
          <w:rFonts w:ascii="Comic Sans MS" w:hAnsi="Comic Sans MS"/>
          <w:color w:val="333333"/>
          <w:sz w:val="21"/>
          <w:szCs w:val="21"/>
          <w:shd w:val="clear" w:color="auto" w:fill="FFFFFF"/>
        </w:rPr>
      </w:pPr>
      <w:r>
        <w:rPr>
          <w:rFonts w:ascii="Comic Sans MS" w:hAnsi="Comic Sans MS" w:hint="eastAsia"/>
          <w:color w:val="333333"/>
          <w:sz w:val="21"/>
          <w:szCs w:val="21"/>
          <w:shd w:val="clear" w:color="auto" w:fill="FFFFFF"/>
        </w:rPr>
        <w:t>如下</w:t>
      </w:r>
    </w:p>
    <w:p w:rsidR="001A7847" w:rsidRDefault="007D395D">
      <w:r>
        <w:rPr>
          <w:color w:val="0000FF"/>
        </w:rPr>
        <w:t>public</w:t>
      </w:r>
      <w:r>
        <w:t xml:space="preserve"> </w:t>
      </w:r>
      <w:r>
        <w:rPr>
          <w:color w:val="0000FF"/>
        </w:rPr>
        <w:t>class</w:t>
      </w:r>
      <w:r>
        <w:t xml:space="preserve"> Outer </w:t>
      </w:r>
      <w:r>
        <w:rPr>
          <w:color w:val="0000FF"/>
        </w:rPr>
        <w:t>implements</w:t>
      </w:r>
      <w:r>
        <w:t xml:space="preserve"> Serializable{</w:t>
      </w:r>
    </w:p>
    <w:p w:rsidR="001A7847" w:rsidRDefault="007D395D">
      <w:r>
        <w:rPr>
          <w:color w:val="008080"/>
        </w:rPr>
        <w:t xml:space="preserve"> 2</w:t>
      </w:r>
      <w:r>
        <w:t xml:space="preserve">   </w:t>
      </w:r>
      <w:r>
        <w:rPr>
          <w:color w:val="0000FF"/>
        </w:rPr>
        <w:t>private</w:t>
      </w:r>
      <w:r>
        <w:t xml:space="preserve"> </w:t>
      </w:r>
      <w:r>
        <w:rPr>
          <w:color w:val="0000FF"/>
        </w:rPr>
        <w:t>static</w:t>
      </w:r>
      <w:r>
        <w:t xml:space="preserve"> </w:t>
      </w:r>
      <w:r>
        <w:rPr>
          <w:color w:val="0000FF"/>
        </w:rPr>
        <w:t>final</w:t>
      </w:r>
      <w:r>
        <w:t xml:space="preserve"> </w:t>
      </w:r>
      <w:r>
        <w:rPr>
          <w:color w:val="0000FF"/>
        </w:rPr>
        <w:t>long</w:t>
      </w:r>
      <w:r>
        <w:t xml:space="preserve"> serialVersionUID = 369285298572941L;  </w:t>
      </w:r>
      <w:r>
        <w:rPr>
          <w:color w:val="008000"/>
        </w:rPr>
        <w:t>//</w:t>
      </w:r>
      <w:r>
        <w:rPr>
          <w:color w:val="008000"/>
        </w:rPr>
        <w:t>最好是显式声明</w:t>
      </w:r>
      <w:r>
        <w:rPr>
          <w:color w:val="008000"/>
        </w:rPr>
        <w:t>ID</w:t>
      </w:r>
    </w:p>
    <w:p w:rsidR="001A7847" w:rsidRDefault="007D395D">
      <w:r>
        <w:rPr>
          <w:color w:val="008080"/>
        </w:rPr>
        <w:t xml:space="preserve"> 3</w:t>
      </w:r>
      <w:r>
        <w:t xml:space="preserve">   </w:t>
      </w:r>
      <w:r>
        <w:rPr>
          <w:color w:val="0000FF"/>
        </w:rPr>
        <w:t>public</w:t>
      </w:r>
      <w:r>
        <w:t xml:space="preserve"> Inner inner;</w:t>
      </w:r>
    </w:p>
    <w:p w:rsidR="001A7847" w:rsidRDefault="007D395D">
      <w:r>
        <w:rPr>
          <w:color w:val="008080"/>
        </w:rPr>
        <w:t xml:space="preserve"> 4</w:t>
      </w:r>
      <w:r>
        <w:t xml:space="preserve"> </w:t>
      </w:r>
      <w:r>
        <w:t xml:space="preserve">　</w:t>
      </w:r>
      <w:r>
        <w:rPr>
          <w:color w:val="99CC00"/>
        </w:rPr>
        <w:t>//Discription:[</w:t>
      </w:r>
      <w:r>
        <w:rPr>
          <w:color w:val="99CC00"/>
        </w:rPr>
        <w:t>深度复制方法</w:t>
      </w:r>
      <w:r>
        <w:rPr>
          <w:color w:val="99CC00"/>
        </w:rPr>
        <w:t>,</w:t>
      </w:r>
      <w:r>
        <w:rPr>
          <w:color w:val="99CC00"/>
        </w:rPr>
        <w:t>需要对象及对象所有的对象属性都实现序列化</w:t>
      </w:r>
      <w:r>
        <w:rPr>
          <w:color w:val="99CC00"/>
        </w:rPr>
        <w:t>]</w:t>
      </w:r>
      <w:r>
        <w:rPr>
          <w:color w:val="99CC00"/>
        </w:rPr>
        <w:t xml:space="preserve">　</w:t>
      </w:r>
    </w:p>
    <w:p w:rsidR="001A7847" w:rsidRDefault="007D395D">
      <w:r>
        <w:rPr>
          <w:color w:val="008080"/>
        </w:rPr>
        <w:t xml:space="preserve"> 5</w:t>
      </w:r>
      <w:r>
        <w:t xml:space="preserve">   </w:t>
      </w:r>
      <w:r>
        <w:rPr>
          <w:color w:val="0000FF"/>
        </w:rPr>
        <w:t>public</w:t>
      </w:r>
      <w:r>
        <w:t xml:space="preserve"> Outer myclone() {</w:t>
      </w:r>
    </w:p>
    <w:p w:rsidR="001A7847" w:rsidRDefault="007D395D">
      <w:r>
        <w:rPr>
          <w:color w:val="008080"/>
        </w:rPr>
        <w:t xml:space="preserve"> 6</w:t>
      </w:r>
      <w:r>
        <w:t xml:space="preserve">       Outer outer = </w:t>
      </w:r>
      <w:r>
        <w:rPr>
          <w:color w:val="0000FF"/>
        </w:rPr>
        <w:t>null</w:t>
      </w:r>
      <w:r>
        <w:t>;</w:t>
      </w:r>
    </w:p>
    <w:p w:rsidR="001A7847" w:rsidRDefault="007D395D">
      <w:pPr>
        <w:rPr>
          <w:color w:val="99CC00"/>
        </w:rPr>
      </w:pPr>
      <w:r>
        <w:rPr>
          <w:color w:val="008080"/>
        </w:rPr>
        <w:t xml:space="preserve"> 7</w:t>
      </w:r>
      <w:r>
        <w:t xml:space="preserve">       </w:t>
      </w:r>
      <w:r>
        <w:rPr>
          <w:color w:val="0000FF"/>
        </w:rPr>
        <w:t>try</w:t>
      </w:r>
      <w:r>
        <w:t xml:space="preserve"> {</w:t>
      </w:r>
      <w:r>
        <w:rPr>
          <w:rStyle w:val="HTML0"/>
          <w:rFonts w:ascii="Consolas" w:hAnsi="Consolas" w:cs="Consolas"/>
          <w:color w:val="C7254E"/>
          <w:shd w:val="clear" w:color="auto" w:fill="F9F2F4"/>
        </w:rPr>
        <w:t xml:space="preserve"> // </w:t>
      </w:r>
      <w:r>
        <w:rPr>
          <w:rStyle w:val="HTML0"/>
          <w:rFonts w:ascii="Consolas" w:hAnsi="Consolas" w:cs="Consolas"/>
          <w:color w:val="C7254E"/>
          <w:shd w:val="clear" w:color="auto" w:fill="F9F2F4"/>
        </w:rPr>
        <w:t>将该对象序列化成流</w:t>
      </w:r>
      <w:r>
        <w:rPr>
          <w:rStyle w:val="HTML0"/>
          <w:rFonts w:ascii="Consolas" w:hAnsi="Consolas" w:cs="Consolas"/>
          <w:color w:val="C7254E"/>
          <w:shd w:val="clear" w:color="auto" w:fill="F9F2F4"/>
        </w:rPr>
        <w:t>,</w:t>
      </w:r>
      <w:r>
        <w:rPr>
          <w:rStyle w:val="HTML0"/>
          <w:rFonts w:ascii="Consolas" w:hAnsi="Consolas" w:cs="Consolas"/>
          <w:color w:val="C7254E"/>
          <w:shd w:val="clear" w:color="auto" w:fill="F9F2F4"/>
        </w:rPr>
        <w:t>因为写在流里的是对象的一个拷贝，而原对象仍然存在于</w:t>
      </w:r>
      <w:r>
        <w:rPr>
          <w:rStyle w:val="HTML0"/>
          <w:rFonts w:ascii="Consolas" w:hAnsi="Consolas" w:cs="Consolas"/>
          <w:color w:val="C7254E"/>
          <w:shd w:val="clear" w:color="auto" w:fill="F9F2F4"/>
        </w:rPr>
        <w:t>JVM</w:t>
      </w:r>
      <w:r>
        <w:rPr>
          <w:rStyle w:val="HTML0"/>
          <w:rFonts w:ascii="Consolas" w:hAnsi="Consolas" w:cs="Consolas"/>
          <w:color w:val="C7254E"/>
          <w:shd w:val="clear" w:color="auto" w:fill="F9F2F4"/>
        </w:rPr>
        <w:t>里面。所以利用这个特性可以实现对象的深拷贝</w:t>
      </w:r>
    </w:p>
    <w:p w:rsidR="001A7847" w:rsidRDefault="007D395D">
      <w:r>
        <w:rPr>
          <w:color w:val="008080"/>
        </w:rPr>
        <w:t xml:space="preserve"> 8</w:t>
      </w:r>
      <w:r>
        <w:t xml:space="preserve">           ByteArrayOutputStream baos = </w:t>
      </w:r>
      <w:r>
        <w:rPr>
          <w:color w:val="0000FF"/>
        </w:rPr>
        <w:t>new</w:t>
      </w:r>
      <w:r>
        <w:t xml:space="preserve"> ByteArrayOutputStream();</w:t>
      </w:r>
    </w:p>
    <w:p w:rsidR="001A7847" w:rsidRDefault="007D395D">
      <w:r>
        <w:rPr>
          <w:color w:val="008080"/>
        </w:rPr>
        <w:t xml:space="preserve"> 9</w:t>
      </w:r>
      <w:r>
        <w:t xml:space="preserve">           ObjectOutputStream oos = </w:t>
      </w:r>
      <w:r>
        <w:rPr>
          <w:color w:val="0000FF"/>
        </w:rPr>
        <w:t>new</w:t>
      </w:r>
      <w:r>
        <w:t xml:space="preserve"> ObjectOutputStream(baos);</w:t>
      </w:r>
    </w:p>
    <w:p w:rsidR="001A7847" w:rsidRDefault="007D395D">
      <w:r>
        <w:rPr>
          <w:color w:val="008080"/>
        </w:rPr>
        <w:t>10</w:t>
      </w:r>
      <w:r>
        <w:t xml:space="preserve">           oos.writeObject(</w:t>
      </w:r>
      <w:r>
        <w:rPr>
          <w:color w:val="0000FF"/>
        </w:rPr>
        <w:t>this</w:t>
      </w:r>
      <w:r>
        <w:t>);</w:t>
      </w:r>
    </w:p>
    <w:p w:rsidR="001A7847" w:rsidRDefault="007D395D">
      <w:r>
        <w:rPr>
          <w:color w:val="008080"/>
        </w:rPr>
        <w:t>11</w:t>
      </w:r>
      <w:r>
        <w:t xml:space="preserve"> </w:t>
      </w:r>
      <w:r>
        <w:t xml:space="preserve">　　　　　　</w:t>
      </w:r>
      <w:r>
        <w:rPr>
          <w:color w:val="99CC00"/>
        </w:rPr>
        <w:t xml:space="preserve">// </w:t>
      </w:r>
      <w:r>
        <w:rPr>
          <w:color w:val="99CC00"/>
        </w:rPr>
        <w:t>将流序列化成对象</w:t>
      </w:r>
    </w:p>
    <w:p w:rsidR="001A7847" w:rsidRDefault="007D395D">
      <w:r>
        <w:rPr>
          <w:color w:val="008080"/>
        </w:rPr>
        <w:t>12</w:t>
      </w:r>
      <w:r>
        <w:t xml:space="preserve">           ByteArrayInputStream bais = </w:t>
      </w:r>
      <w:r>
        <w:rPr>
          <w:color w:val="0000FF"/>
        </w:rPr>
        <w:t>new</w:t>
      </w:r>
      <w:r>
        <w:t xml:space="preserve"> ByteArrayInputStream(baos.toByteArray());</w:t>
      </w:r>
    </w:p>
    <w:p w:rsidR="001A7847" w:rsidRDefault="007D395D">
      <w:r>
        <w:rPr>
          <w:color w:val="008080"/>
        </w:rPr>
        <w:t>13</w:t>
      </w:r>
      <w:r>
        <w:t xml:space="preserve">           ObjectInputStream ois = </w:t>
      </w:r>
      <w:r>
        <w:rPr>
          <w:color w:val="0000FF"/>
        </w:rPr>
        <w:t>new</w:t>
      </w:r>
      <w:r>
        <w:t xml:space="preserve"> ObjectInputStream(bais);</w:t>
      </w:r>
    </w:p>
    <w:p w:rsidR="001A7847" w:rsidRDefault="007D395D">
      <w:r>
        <w:rPr>
          <w:color w:val="008080"/>
        </w:rPr>
        <w:t>14</w:t>
      </w:r>
      <w:r>
        <w:t xml:space="preserve">           outer = (Outer) ois.readObject();</w:t>
      </w:r>
    </w:p>
    <w:p w:rsidR="001A7847" w:rsidRDefault="007D395D">
      <w:r>
        <w:rPr>
          <w:color w:val="008080"/>
        </w:rPr>
        <w:t>15</w:t>
      </w:r>
      <w:r>
        <w:t xml:space="preserve">       } </w:t>
      </w:r>
      <w:r>
        <w:rPr>
          <w:color w:val="0000FF"/>
        </w:rPr>
        <w:t>catch</w:t>
      </w:r>
      <w:r>
        <w:t xml:space="preserve"> (IOException e) {</w:t>
      </w:r>
    </w:p>
    <w:p w:rsidR="001A7847" w:rsidRDefault="007D395D">
      <w:r>
        <w:rPr>
          <w:color w:val="008080"/>
        </w:rPr>
        <w:t>16</w:t>
      </w:r>
      <w:r>
        <w:t xml:space="preserve">           e.printStackTrace();</w:t>
      </w:r>
    </w:p>
    <w:p w:rsidR="001A7847" w:rsidRDefault="007D395D">
      <w:r>
        <w:rPr>
          <w:color w:val="008080"/>
        </w:rPr>
        <w:lastRenderedPageBreak/>
        <w:t>17</w:t>
      </w:r>
      <w:r>
        <w:t xml:space="preserve">       } </w:t>
      </w:r>
      <w:r>
        <w:rPr>
          <w:color w:val="0000FF"/>
        </w:rPr>
        <w:t>catch</w:t>
      </w:r>
      <w:r>
        <w:t xml:space="preserve"> (ClassNotFoundException e) {</w:t>
      </w:r>
    </w:p>
    <w:p w:rsidR="001A7847" w:rsidRDefault="007D395D">
      <w:r>
        <w:rPr>
          <w:color w:val="008080"/>
        </w:rPr>
        <w:t>18</w:t>
      </w:r>
      <w:r>
        <w:t xml:space="preserve">           e.printStackTrace();</w:t>
      </w:r>
    </w:p>
    <w:p w:rsidR="001A7847" w:rsidRDefault="007D395D">
      <w:r>
        <w:rPr>
          <w:color w:val="008080"/>
        </w:rPr>
        <w:t>19</w:t>
      </w:r>
      <w:r>
        <w:t xml:space="preserve">       }</w:t>
      </w:r>
    </w:p>
    <w:p w:rsidR="001A7847" w:rsidRDefault="007D395D">
      <w:r>
        <w:rPr>
          <w:color w:val="008080"/>
        </w:rPr>
        <w:t>20</w:t>
      </w:r>
      <w:r>
        <w:t xml:space="preserve">       </w:t>
      </w:r>
      <w:r>
        <w:rPr>
          <w:color w:val="0000FF"/>
        </w:rPr>
        <w:t>return</w:t>
      </w:r>
      <w:r>
        <w:t xml:space="preserve"> outer;</w:t>
      </w:r>
    </w:p>
    <w:p w:rsidR="001A7847" w:rsidRDefault="007D395D">
      <w:r>
        <w:rPr>
          <w:color w:val="008080"/>
        </w:rPr>
        <w:t>21</w:t>
      </w:r>
      <w:r>
        <w:t xml:space="preserve">   }</w:t>
      </w:r>
    </w:p>
    <w:p w:rsidR="001A7847" w:rsidRDefault="007D395D">
      <w:r>
        <w:rPr>
          <w:color w:val="008080"/>
        </w:rPr>
        <w:t>22</w:t>
      </w:r>
      <w:r>
        <w:t xml:space="preserve"> }</w:t>
      </w:r>
    </w:p>
    <w:p w:rsidR="001A7847" w:rsidRDefault="001A7847"/>
    <w:p w:rsidR="001A7847" w:rsidRDefault="007D395D">
      <w:pPr>
        <w:rPr>
          <w:rFonts w:ascii="Comic Sans MS" w:hAnsi="Comic Sans MS"/>
          <w:color w:val="333333"/>
          <w:szCs w:val="21"/>
          <w:shd w:val="clear" w:color="auto" w:fill="FFFFFF"/>
        </w:rPr>
      </w:pPr>
      <w:r>
        <w:rPr>
          <w:rFonts w:ascii="Comic Sans MS" w:hAnsi="Comic Sans MS"/>
          <w:color w:val="333333"/>
          <w:szCs w:val="21"/>
          <w:shd w:val="clear" w:color="auto" w:fill="FFFFFF"/>
        </w:rPr>
        <w:t>Inner</w:t>
      </w:r>
      <w:r>
        <w:rPr>
          <w:rFonts w:ascii="Comic Sans MS" w:hAnsi="Comic Sans MS"/>
          <w:color w:val="333333"/>
          <w:szCs w:val="21"/>
          <w:shd w:val="clear" w:color="auto" w:fill="FFFFFF"/>
        </w:rPr>
        <w:t>也必须实现</w:t>
      </w:r>
      <w:r>
        <w:rPr>
          <w:rFonts w:ascii="Comic Sans MS" w:hAnsi="Comic Sans MS"/>
          <w:color w:val="333333"/>
          <w:szCs w:val="21"/>
          <w:shd w:val="clear" w:color="auto" w:fill="FFFFFF"/>
        </w:rPr>
        <w:t>Serializable</w:t>
      </w:r>
      <w:r>
        <w:rPr>
          <w:rFonts w:ascii="Comic Sans MS" w:hAnsi="Comic Sans MS"/>
          <w:color w:val="333333"/>
          <w:szCs w:val="21"/>
          <w:shd w:val="clear" w:color="auto" w:fill="FFFFFF"/>
        </w:rPr>
        <w:t>，否则无法序列化：</w:t>
      </w:r>
    </w:p>
    <w:p w:rsidR="001A7847" w:rsidRDefault="007D395D">
      <w:r>
        <w:rPr>
          <w:color w:val="0000FF"/>
        </w:rPr>
        <w:t>public</w:t>
      </w:r>
      <w:r>
        <w:t xml:space="preserve"> </w:t>
      </w:r>
      <w:r>
        <w:rPr>
          <w:color w:val="0000FF"/>
        </w:rPr>
        <w:t>class</w:t>
      </w:r>
      <w:r>
        <w:t xml:space="preserve"> Inner </w:t>
      </w:r>
      <w:r>
        <w:rPr>
          <w:color w:val="0000FF"/>
        </w:rPr>
        <w:t>implements</w:t>
      </w:r>
      <w:r>
        <w:t xml:space="preserve"> Serializable{</w:t>
      </w:r>
    </w:p>
    <w:p w:rsidR="001A7847" w:rsidRDefault="007D395D">
      <w:r>
        <w:rPr>
          <w:color w:val="008080"/>
        </w:rPr>
        <w:t xml:space="preserve"> 2</w:t>
      </w:r>
      <w:r>
        <w:t xml:space="preserve">   </w:t>
      </w:r>
      <w:r>
        <w:rPr>
          <w:color w:val="0000FF"/>
        </w:rPr>
        <w:t>private</w:t>
      </w:r>
      <w:r>
        <w:t xml:space="preserve"> </w:t>
      </w:r>
      <w:r>
        <w:rPr>
          <w:color w:val="0000FF"/>
        </w:rPr>
        <w:t>static</w:t>
      </w:r>
      <w:r>
        <w:t xml:space="preserve"> </w:t>
      </w:r>
      <w:r>
        <w:rPr>
          <w:color w:val="0000FF"/>
        </w:rPr>
        <w:t>final</w:t>
      </w:r>
      <w:r>
        <w:t xml:space="preserve"> </w:t>
      </w:r>
      <w:r>
        <w:rPr>
          <w:color w:val="0000FF"/>
        </w:rPr>
        <w:t>long</w:t>
      </w:r>
      <w:r>
        <w:t xml:space="preserve"> serialVersionUID = 872390113109L; </w:t>
      </w:r>
      <w:r>
        <w:rPr>
          <w:color w:val="008000"/>
        </w:rPr>
        <w:t>//</w:t>
      </w:r>
      <w:r>
        <w:rPr>
          <w:color w:val="008000"/>
        </w:rPr>
        <w:t>最好是显式声明</w:t>
      </w:r>
      <w:r>
        <w:rPr>
          <w:color w:val="008000"/>
        </w:rPr>
        <w:t>ID</w:t>
      </w:r>
    </w:p>
    <w:p w:rsidR="001A7847" w:rsidRDefault="007D395D">
      <w:r>
        <w:rPr>
          <w:color w:val="008080"/>
        </w:rPr>
        <w:t xml:space="preserve"> 3</w:t>
      </w:r>
      <w:r>
        <w:t xml:space="preserve">   </w:t>
      </w:r>
      <w:r>
        <w:rPr>
          <w:color w:val="0000FF"/>
        </w:rPr>
        <w:t>public</w:t>
      </w:r>
      <w:r>
        <w:t xml:space="preserve"> String name = "";</w:t>
      </w:r>
    </w:p>
    <w:p w:rsidR="001A7847" w:rsidRDefault="007D395D">
      <w:r>
        <w:rPr>
          <w:color w:val="008080"/>
        </w:rPr>
        <w:t xml:space="preserve"> 4</w:t>
      </w:r>
      <w:r>
        <w:t xml:space="preserve"> </w:t>
      </w:r>
    </w:p>
    <w:p w:rsidR="001A7847" w:rsidRDefault="007D395D">
      <w:r>
        <w:rPr>
          <w:color w:val="008080"/>
        </w:rPr>
        <w:t xml:space="preserve"> 5</w:t>
      </w:r>
      <w:r>
        <w:t xml:space="preserve">   </w:t>
      </w:r>
      <w:r>
        <w:rPr>
          <w:color w:val="0000FF"/>
        </w:rPr>
        <w:t>public</w:t>
      </w:r>
      <w:r>
        <w:t xml:space="preserve"> Inner(String name) {</w:t>
      </w:r>
    </w:p>
    <w:p w:rsidR="001A7847" w:rsidRDefault="007D395D">
      <w:r>
        <w:rPr>
          <w:color w:val="008080"/>
        </w:rPr>
        <w:t xml:space="preserve"> 6</w:t>
      </w:r>
      <w:r>
        <w:t xml:space="preserve">       </w:t>
      </w:r>
      <w:r>
        <w:rPr>
          <w:color w:val="0000FF"/>
        </w:rPr>
        <w:t>this</w:t>
      </w:r>
      <w:r>
        <w:t>.name = name;</w:t>
      </w:r>
    </w:p>
    <w:p w:rsidR="001A7847" w:rsidRDefault="007D395D">
      <w:r>
        <w:rPr>
          <w:color w:val="008080"/>
        </w:rPr>
        <w:t xml:space="preserve"> 7</w:t>
      </w:r>
      <w:r>
        <w:t xml:space="preserve">   }</w:t>
      </w:r>
    </w:p>
    <w:p w:rsidR="001A7847" w:rsidRDefault="007D395D">
      <w:r>
        <w:rPr>
          <w:color w:val="008080"/>
        </w:rPr>
        <w:t xml:space="preserve"> 9</w:t>
      </w:r>
      <w:r>
        <w:t xml:space="preserve">   @Override</w:t>
      </w:r>
    </w:p>
    <w:p w:rsidR="001A7847" w:rsidRDefault="007D395D">
      <w:r>
        <w:rPr>
          <w:color w:val="008080"/>
        </w:rPr>
        <w:t>10</w:t>
      </w:r>
      <w:r>
        <w:t xml:space="preserve">   </w:t>
      </w:r>
      <w:r>
        <w:rPr>
          <w:color w:val="0000FF"/>
        </w:rPr>
        <w:t>public</w:t>
      </w:r>
      <w:r>
        <w:t xml:space="preserve"> String toString() {</w:t>
      </w:r>
    </w:p>
    <w:p w:rsidR="001A7847" w:rsidRDefault="007D395D">
      <w:r>
        <w:rPr>
          <w:color w:val="008080"/>
        </w:rPr>
        <w:t>11</w:t>
      </w:r>
      <w:r>
        <w:t xml:space="preserve">       </w:t>
      </w:r>
      <w:r>
        <w:rPr>
          <w:color w:val="0000FF"/>
        </w:rPr>
        <w:t>return</w:t>
      </w:r>
      <w:r>
        <w:t xml:space="preserve"> "Inner</w:t>
      </w:r>
      <w:r>
        <w:t>的</w:t>
      </w:r>
      <w:r>
        <w:t>name</w:t>
      </w:r>
      <w:r>
        <w:t>值为：</w:t>
      </w:r>
      <w:r>
        <w:t>" + name;</w:t>
      </w:r>
    </w:p>
    <w:p w:rsidR="001A7847" w:rsidRDefault="007D395D">
      <w:r>
        <w:rPr>
          <w:color w:val="008080"/>
        </w:rPr>
        <w:t>12</w:t>
      </w:r>
      <w:r>
        <w:t xml:space="preserve">   }</w:t>
      </w:r>
    </w:p>
    <w:p w:rsidR="001A7847" w:rsidRDefault="007D395D">
      <w:r>
        <w:rPr>
          <w:color w:val="008080"/>
        </w:rPr>
        <w:t>13</w:t>
      </w:r>
      <w:r>
        <w:t xml:space="preserve"> }</w:t>
      </w:r>
    </w:p>
    <w:p w:rsidR="001A7847" w:rsidRDefault="007D395D">
      <w:pPr>
        <w:pStyle w:val="2"/>
      </w:pPr>
      <w:r>
        <w:rPr>
          <w:rFonts w:hint="eastAsia"/>
        </w:rPr>
        <w:t xml:space="preserve">5.  </w:t>
      </w:r>
      <w:r>
        <w:rPr>
          <w:rFonts w:hint="eastAsia"/>
        </w:rPr>
        <w:t>接口和抽象类详解</w:t>
      </w:r>
    </w:p>
    <w:p w:rsidR="001A7847" w:rsidRDefault="007D395D">
      <w:pPr>
        <w:pStyle w:val="5"/>
      </w:pPr>
      <w:r>
        <w:rPr>
          <w:rFonts w:hint="eastAsia"/>
        </w:rPr>
        <w:t>抽象类</w:t>
      </w:r>
    </w:p>
    <w:p w:rsidR="001A7847" w:rsidRDefault="007D395D">
      <w:r>
        <w:t xml:space="preserve">　在了解抽象类之前，先来了解一下抽象方法。抽象方法是一种特殊的方法：它只有声明，而没有具体的实现。抽象方法的声明格式为：</w:t>
      </w:r>
    </w:p>
    <w:p w:rsidR="001A7847" w:rsidRDefault="001A7847"/>
    <w:p w:rsidR="001A7847" w:rsidRDefault="007D395D">
      <w:pPr>
        <w:rPr>
          <w:rFonts w:ascii="宋体" w:hAnsi="宋体"/>
          <w:color w:val="C7254E"/>
        </w:rPr>
      </w:pPr>
      <w:r>
        <w:rPr>
          <w:rFonts w:ascii="宋体" w:hAnsi="宋体"/>
        </w:rPr>
        <w:t>abstract void </w:t>
      </w:r>
      <w:r>
        <w:rPr>
          <w:rFonts w:ascii="宋体" w:hAnsi="宋体"/>
          <w:color w:val="C7254E"/>
        </w:rPr>
        <w:t>fun();</w:t>
      </w:r>
    </w:p>
    <w:p w:rsidR="001A7847" w:rsidRDefault="001A7847"/>
    <w:p w:rsidR="001A7847" w:rsidRDefault="007D395D">
      <w:r>
        <w:t>抽象方法必须用</w:t>
      </w:r>
      <w:r>
        <w:t>abstract</w:t>
      </w:r>
      <w:r>
        <w:t>关键字进行修饰。如果一个类含有抽象方法，则称这个类为抽象类，抽象类必须在类前用</w:t>
      </w:r>
      <w:r>
        <w:t>abstract</w:t>
      </w:r>
      <w:r>
        <w:t>关键字修饰。</w:t>
      </w:r>
      <w:r>
        <w:rPr>
          <w:color w:val="FF0000"/>
        </w:rPr>
        <w:t>因为抽象类中含有无具体实现的方法，所以不能用抽象类创建对象。</w:t>
      </w:r>
    </w:p>
    <w:p w:rsidR="001A7847" w:rsidRDefault="007D395D">
      <w:pPr>
        <w:ind w:firstLine="420"/>
      </w:pPr>
      <w:r>
        <w:t>下面要注意一个问题：在《</w:t>
      </w:r>
      <w:r>
        <w:t>JAVA</w:t>
      </w:r>
      <w:r>
        <w:t>编程思想》一书中，将抽象类定义为</w:t>
      </w:r>
      <w:r>
        <w:t>“</w:t>
      </w:r>
      <w:r>
        <w:t>包含抽象方法的类</w:t>
      </w:r>
      <w:r>
        <w:t>”</w:t>
      </w:r>
      <w:r>
        <w:t>，但是后面发现如果一个类不包含抽象方法，只是用</w:t>
      </w:r>
      <w:r>
        <w:t>abstract</w:t>
      </w:r>
      <w:r>
        <w:t>修饰的话也是抽象类。也就是说抽象类不一定必须含有抽象方法。</w:t>
      </w:r>
    </w:p>
    <w:p w:rsidR="001A7847" w:rsidRDefault="007D395D">
      <w:pPr>
        <w:ind w:firstLine="420"/>
        <w:rPr>
          <w:rFonts w:ascii="宋体" w:hAnsi="宋体"/>
        </w:rPr>
      </w:pPr>
      <w:r>
        <w:rPr>
          <w:rFonts w:ascii="宋体" w:hAnsi="宋体"/>
          <w:color w:val="C7254E"/>
        </w:rPr>
        <w:t>[</w:t>
      </w:r>
      <w:r>
        <w:rPr>
          <w:rFonts w:ascii="宋体" w:hAnsi="宋体"/>
        </w:rPr>
        <w:t>public</w:t>
      </w:r>
      <w:r>
        <w:rPr>
          <w:rFonts w:ascii="宋体" w:hAnsi="宋体"/>
          <w:color w:val="C7254E"/>
        </w:rPr>
        <w:t>] </w:t>
      </w:r>
      <w:r>
        <w:rPr>
          <w:rFonts w:ascii="宋体" w:hAnsi="宋体"/>
        </w:rPr>
        <w:t>abstract class </w:t>
      </w:r>
      <w:r>
        <w:rPr>
          <w:rFonts w:ascii="宋体" w:hAnsi="宋体"/>
          <w:color w:val="C7254E"/>
        </w:rPr>
        <w:t>ClassName {</w:t>
      </w:r>
    </w:p>
    <w:p w:rsidR="001A7847" w:rsidRDefault="007D395D">
      <w:pPr>
        <w:rPr>
          <w:rFonts w:ascii="宋体" w:hAnsi="宋体"/>
        </w:rPr>
      </w:pPr>
      <w:r>
        <w:rPr>
          <w:rFonts w:ascii="宋体" w:hAnsi="宋体"/>
          <w:color w:val="C7254E"/>
        </w:rPr>
        <w:t>    </w:t>
      </w:r>
      <w:r>
        <w:rPr>
          <w:rFonts w:ascii="宋体" w:hAnsi="宋体"/>
        </w:rPr>
        <w:t>abstract void </w:t>
      </w:r>
      <w:r>
        <w:rPr>
          <w:rFonts w:ascii="宋体" w:hAnsi="宋体"/>
          <w:color w:val="C7254E"/>
        </w:rPr>
        <w:t>fun();</w:t>
      </w:r>
    </w:p>
    <w:p w:rsidR="001A7847" w:rsidRDefault="007D395D">
      <w:pPr>
        <w:ind w:firstLine="420"/>
      </w:pPr>
      <w:r>
        <w:rPr>
          <w:rFonts w:ascii="宋体" w:hAnsi="宋体"/>
          <w:color w:val="C7254E"/>
        </w:rPr>
        <w:t>}</w:t>
      </w:r>
    </w:p>
    <w:p w:rsidR="001A7847" w:rsidRDefault="007D395D">
      <w:r>
        <w:t xml:space="preserve">　从这里可以看出，抽象类就是为了继承而存在的，如果你定义了一个抽象类，却不去继承它，那么等于白白创建了这个抽象类，因为你不能用它来做任何事情。对于一个父类，如果它的某个方法在父类中实现出来没有任何意义，必须根据子类的实际需求来进行不同的实现，那么就可以将这个方法声明为</w:t>
      </w:r>
      <w:r>
        <w:t>abstract</w:t>
      </w:r>
      <w:r>
        <w:t>方法，此时这个类也就成为</w:t>
      </w:r>
      <w:r>
        <w:t>abstract</w:t>
      </w:r>
      <w:r>
        <w:t>类了。</w:t>
      </w:r>
    </w:p>
    <w:p w:rsidR="001A7847" w:rsidRDefault="001A7847"/>
    <w:p w:rsidR="001A7847" w:rsidRDefault="007D395D">
      <w:r>
        <w:t xml:space="preserve">　　包含抽象方法的类称为抽象类，但并不意味着抽象类中只能有抽象方法，</w:t>
      </w:r>
      <w:r>
        <w:rPr>
          <w:color w:val="FF0000"/>
        </w:rPr>
        <w:t>它和普通类一样，同样可以拥有成员变量和普通的成员方法</w:t>
      </w:r>
      <w:r>
        <w:t>。注意，抽象类和普通类的主要有三点区别：</w:t>
      </w:r>
    </w:p>
    <w:p w:rsidR="001A7847" w:rsidRDefault="007D395D">
      <w:pPr>
        <w:ind w:left="420"/>
      </w:pPr>
      <w:r>
        <w:t>1</w:t>
      </w:r>
      <w:r>
        <w:t>）抽象方法必须为</w:t>
      </w:r>
      <w:r>
        <w:t>public</w:t>
      </w:r>
      <w:r>
        <w:t>或者</w:t>
      </w:r>
      <w:r>
        <w:t>protected</w:t>
      </w:r>
      <w:r>
        <w:t>（因为如果为</w:t>
      </w:r>
      <w:r>
        <w:t>private</w:t>
      </w:r>
      <w:r>
        <w:t>，则不能被子类继承，子类便无法实现该方法），缺省情况下默认为</w:t>
      </w:r>
      <w:r>
        <w:t>public</w:t>
      </w:r>
      <w:r>
        <w:t>。</w:t>
      </w:r>
    </w:p>
    <w:p w:rsidR="001A7847" w:rsidRDefault="007D395D">
      <w:r>
        <w:t xml:space="preserve">　　</w:t>
      </w:r>
      <w:r>
        <w:t>2</w:t>
      </w:r>
      <w:r>
        <w:t>）抽象类不能用来创建对象；</w:t>
      </w:r>
    </w:p>
    <w:p w:rsidR="001A7847" w:rsidRDefault="007D395D">
      <w:pPr>
        <w:ind w:left="420"/>
      </w:pPr>
      <w:r>
        <w:t>3</w:t>
      </w:r>
      <w:r>
        <w:t>）如果一个类继承于一个抽象类，则子类必须实现父类的抽象方法。如果子类没有实现父类的抽象方法，则必须将子类也定义为为</w:t>
      </w:r>
      <w:r>
        <w:t>abstract</w:t>
      </w:r>
      <w:r>
        <w:t>类。</w:t>
      </w:r>
    </w:p>
    <w:p w:rsidR="001A7847" w:rsidRDefault="007D395D">
      <w:pPr>
        <w:ind w:firstLine="420"/>
      </w:pPr>
      <w:r>
        <w:t>在其他方面，抽象类和普通的类并没有区别。</w:t>
      </w:r>
    </w:p>
    <w:p w:rsidR="001A7847" w:rsidRDefault="001A7847"/>
    <w:p w:rsidR="001A7847" w:rsidRDefault="007D395D">
      <w:pPr>
        <w:pStyle w:val="5"/>
      </w:pPr>
      <w:r>
        <w:rPr>
          <w:rFonts w:hint="eastAsia"/>
        </w:rPr>
        <w:t>接口</w:t>
      </w:r>
    </w:p>
    <w:p w:rsidR="001A7847" w:rsidRDefault="007D395D">
      <w:r>
        <w:t>接口，英文称作</w:t>
      </w:r>
      <w:r>
        <w:t>interface</w:t>
      </w:r>
      <w:r>
        <w:t>，在软件工程中，接口泛指供别人调用的方法或者函数。从这里，我们可以体会到</w:t>
      </w:r>
      <w:r>
        <w:t>Java</w:t>
      </w:r>
      <w:r>
        <w:t>语言设计者的初衷，它是对行为的抽象。在</w:t>
      </w:r>
      <w:r>
        <w:t>Java</w:t>
      </w:r>
      <w:r>
        <w:t>中，定一个接口的形式如下：</w:t>
      </w:r>
    </w:p>
    <w:p w:rsidR="001A7847" w:rsidRDefault="007D395D">
      <w:pPr>
        <w:rPr>
          <w:rFonts w:ascii="宋体" w:hAnsi="宋体"/>
        </w:rPr>
      </w:pPr>
      <w:r>
        <w:rPr>
          <w:rFonts w:ascii="宋体" w:hAnsi="宋体"/>
          <w:color w:val="C7254E"/>
        </w:rPr>
        <w:t>[</w:t>
      </w:r>
      <w:r>
        <w:rPr>
          <w:rFonts w:ascii="宋体" w:hAnsi="宋体"/>
        </w:rPr>
        <w:t>public</w:t>
      </w:r>
      <w:r>
        <w:rPr>
          <w:rFonts w:ascii="宋体" w:hAnsi="宋体"/>
          <w:color w:val="C7254E"/>
        </w:rPr>
        <w:t>] </w:t>
      </w:r>
      <w:r>
        <w:rPr>
          <w:rFonts w:ascii="宋体" w:hAnsi="宋体"/>
        </w:rPr>
        <w:t>interface </w:t>
      </w:r>
      <w:r>
        <w:rPr>
          <w:rFonts w:ascii="宋体" w:hAnsi="宋体"/>
          <w:color w:val="C7254E"/>
        </w:rPr>
        <w:t>InterfaceName {</w:t>
      </w:r>
    </w:p>
    <w:p w:rsidR="001A7847" w:rsidRDefault="007D395D">
      <w:pPr>
        <w:rPr>
          <w:rFonts w:ascii="宋体" w:hAnsi="宋体"/>
        </w:rPr>
      </w:pPr>
      <w:r>
        <w:rPr>
          <w:rFonts w:ascii="宋体" w:hAnsi="宋体"/>
        </w:rPr>
        <w:t> </w:t>
      </w:r>
    </w:p>
    <w:p w:rsidR="001A7847" w:rsidRDefault="007D395D">
      <w:r>
        <w:rPr>
          <w:rFonts w:ascii="宋体" w:hAnsi="宋体"/>
          <w:color w:val="C7254E"/>
        </w:rPr>
        <w:t>}</w:t>
      </w:r>
    </w:p>
    <w:p w:rsidR="001A7847" w:rsidRDefault="007D395D">
      <w:r>
        <w:t>接口中可以含有</w:t>
      </w:r>
      <w:r>
        <w:t xml:space="preserve"> </w:t>
      </w:r>
      <w:r>
        <w:t>变量和方法。但是要注意，接口中的变量会被隐式地指定为</w:t>
      </w:r>
      <w:r>
        <w:t>public static final</w:t>
      </w:r>
      <w:r>
        <w:t>变量（并且只能是</w:t>
      </w:r>
      <w:r>
        <w:t>public static final</w:t>
      </w:r>
      <w:r>
        <w:t>变量，用</w:t>
      </w:r>
      <w:r>
        <w:t>private</w:t>
      </w:r>
      <w:r>
        <w:t>修饰会报编译错误），而方法会被隐式地指定为</w:t>
      </w:r>
      <w:r>
        <w:t>public abstract</w:t>
      </w:r>
      <w:r>
        <w:t>方法且只能是</w:t>
      </w:r>
      <w:r>
        <w:t>public abstract</w:t>
      </w:r>
      <w:r>
        <w:t>方法（用其他关键字，比如</w:t>
      </w:r>
      <w:r>
        <w:t>private</w:t>
      </w:r>
      <w:r>
        <w:t>、</w:t>
      </w:r>
      <w:r>
        <w:t>protected</w:t>
      </w:r>
      <w:r>
        <w:t>、</w:t>
      </w:r>
      <w:r>
        <w:t>static</w:t>
      </w:r>
      <w:r>
        <w:t>、</w:t>
      </w:r>
      <w:r>
        <w:t xml:space="preserve"> final</w:t>
      </w:r>
      <w:r>
        <w:t>等修饰会报编译错误），并且接口中所有的方法不能有具体的实现，也就是说，接口中的方法必须都是抽象方法。从这里可以隐约看出接口和抽象类的区别，接口是一种极度抽象的类型，它比抽象类更加</w:t>
      </w:r>
      <w:r>
        <w:t>“</w:t>
      </w:r>
      <w:r>
        <w:t>抽象</w:t>
      </w:r>
      <w:r>
        <w:t>”</w:t>
      </w:r>
      <w:r>
        <w:t>，并且一般情况下不在接口中定义变量。</w:t>
      </w:r>
    </w:p>
    <w:p w:rsidR="001A7847" w:rsidRDefault="007D395D">
      <w:pPr>
        <w:ind w:firstLine="420"/>
      </w:pPr>
      <w:r>
        <w:t>要让一个类</w:t>
      </w:r>
      <w:r>
        <w:rPr>
          <w:color w:val="FF0000"/>
        </w:rPr>
        <w:t>遵循某组特地的接口</w:t>
      </w:r>
      <w:r>
        <w:t>需要使用</w:t>
      </w:r>
      <w:r>
        <w:t>implements</w:t>
      </w:r>
      <w:r>
        <w:t>关键字，具体格式如下：</w:t>
      </w:r>
    </w:p>
    <w:p w:rsidR="001A7847" w:rsidRDefault="007D395D">
      <w:pPr>
        <w:ind w:firstLine="420"/>
        <w:rPr>
          <w:rFonts w:ascii="宋体" w:hAnsi="宋体"/>
        </w:rPr>
      </w:pPr>
      <w:r>
        <w:rPr>
          <w:rFonts w:ascii="宋体" w:hAnsi="宋体"/>
        </w:rPr>
        <w:t>class </w:t>
      </w:r>
      <w:r>
        <w:rPr>
          <w:rFonts w:ascii="宋体" w:hAnsi="宋体"/>
          <w:color w:val="C7254E"/>
        </w:rPr>
        <w:t>ClassName </w:t>
      </w:r>
      <w:r>
        <w:rPr>
          <w:rFonts w:ascii="宋体" w:hAnsi="宋体"/>
        </w:rPr>
        <w:t>implements </w:t>
      </w:r>
      <w:r>
        <w:rPr>
          <w:rFonts w:ascii="宋体" w:hAnsi="宋体"/>
          <w:color w:val="C7254E"/>
        </w:rPr>
        <w:t>Interface1,Interface2,[....]{</w:t>
      </w:r>
    </w:p>
    <w:p w:rsidR="001A7847" w:rsidRDefault="007D395D">
      <w:pPr>
        <w:ind w:firstLine="420"/>
      </w:pPr>
      <w:r>
        <w:rPr>
          <w:rFonts w:ascii="宋体" w:hAnsi="宋体"/>
          <w:color w:val="C7254E"/>
        </w:rPr>
        <w:t>}</w:t>
      </w:r>
    </w:p>
    <w:p w:rsidR="001A7847" w:rsidRDefault="007D395D">
      <w:r>
        <w:t>可以看出，允许一个类遵循多个特定的接口。如果一个非抽象类遵循了某个接口，就必须实现该接口中的所有方法。对于遵循某个接口的抽象类，可以不实现该接口中的抽象方法。</w:t>
      </w:r>
    </w:p>
    <w:p w:rsidR="001A7847" w:rsidRDefault="001A7847"/>
    <w:p w:rsidR="001A7847" w:rsidRDefault="007D395D">
      <w:pPr>
        <w:pStyle w:val="5"/>
      </w:pPr>
      <w:r>
        <w:rPr>
          <w:rFonts w:hint="eastAsia"/>
        </w:rPr>
        <w:t>抽象类和接口的区别</w:t>
      </w:r>
    </w:p>
    <w:p w:rsidR="001A7847" w:rsidRDefault="007D395D">
      <w:r>
        <w:t>1.</w:t>
      </w:r>
      <w:r>
        <w:t>语法层面上的区别</w:t>
      </w:r>
    </w:p>
    <w:p w:rsidR="001A7847" w:rsidRDefault="007D395D">
      <w:r>
        <w:t xml:space="preserve">　　</w:t>
      </w:r>
      <w:r>
        <w:t>1</w:t>
      </w:r>
      <w:r>
        <w:t>）抽象类可以提供成员方法的实现细节，而接口中只能存在</w:t>
      </w:r>
      <w:r>
        <w:t xml:space="preserve">public abstract </w:t>
      </w:r>
      <w:r>
        <w:t>方法；</w:t>
      </w:r>
    </w:p>
    <w:p w:rsidR="001A7847" w:rsidRDefault="007D395D">
      <w:pPr>
        <w:ind w:left="420"/>
      </w:pPr>
      <w:r>
        <w:t>2</w:t>
      </w:r>
      <w:r>
        <w:t>）抽象类中的成员变量可以是各种类型的，而接口中的成员变量只能是</w:t>
      </w:r>
      <w:r>
        <w:t>public static final</w:t>
      </w:r>
      <w:r>
        <w:t>类型的；</w:t>
      </w:r>
    </w:p>
    <w:p w:rsidR="001A7847" w:rsidRDefault="007D395D">
      <w:r>
        <w:t xml:space="preserve">　　</w:t>
      </w:r>
      <w:r>
        <w:t>3</w:t>
      </w:r>
      <w:r>
        <w:t>）接口中不能含有静态代码块以及静态方法，而抽象类可以有静态代码块和静态方法；</w:t>
      </w:r>
    </w:p>
    <w:p w:rsidR="001A7847" w:rsidRDefault="007D395D">
      <w:r>
        <w:t xml:space="preserve">　　</w:t>
      </w:r>
      <w:r>
        <w:t>4</w:t>
      </w:r>
      <w:r>
        <w:t>）一个类只能继承一个抽象类，而一个类却可以实现多个接口。</w:t>
      </w:r>
    </w:p>
    <w:p w:rsidR="001A7847" w:rsidRDefault="001A7847"/>
    <w:p w:rsidR="001A7847" w:rsidRDefault="001A7847">
      <w:pPr>
        <w:rPr>
          <w:b/>
        </w:rPr>
      </w:pPr>
    </w:p>
    <w:p w:rsidR="001A7847" w:rsidRDefault="007D395D">
      <w:pPr>
        <w:pStyle w:val="5"/>
      </w:pPr>
      <w:r>
        <w:rPr>
          <w:rFonts w:hint="eastAsia"/>
        </w:rPr>
        <w:lastRenderedPageBreak/>
        <w:t>接口与抽象类的使用守则</w:t>
      </w:r>
    </w:p>
    <w:p w:rsidR="001A7847" w:rsidRDefault="007D395D">
      <w:pPr>
        <w:pStyle w:val="af2"/>
        <w:numPr>
          <w:ilvl w:val="0"/>
          <w:numId w:val="4"/>
        </w:numPr>
        <w:ind w:firstLineChars="0"/>
        <w:rPr>
          <w:color w:val="666666"/>
        </w:rPr>
      </w:pPr>
      <w:r>
        <w:t>尽可能使每一个类或成员不被外界访问</w:t>
      </w:r>
      <w:r>
        <w:rPr>
          <w:color w:val="666666"/>
        </w:rPr>
        <w:t>这里的外界有个度，比如包级或者公有的。这样子可以更好地</w:t>
      </w:r>
      <w:r>
        <w:t>模块化</w:t>
      </w:r>
      <w:r>
        <w:rPr>
          <w:color w:val="666666"/>
        </w:rPr>
        <w:t>，模块与模块之间通过暴露的</w:t>
      </w:r>
      <w:r>
        <w:rPr>
          <w:color w:val="666666"/>
        </w:rPr>
        <w:t>api</w:t>
      </w:r>
      <w:r>
        <w:rPr>
          <w:color w:val="666666"/>
        </w:rPr>
        <w:t>调动。这样如果有个模块改动接口或者类。只要担心该模块，而不会涉及其他模块。</w:t>
      </w:r>
    </w:p>
    <w:p w:rsidR="001A7847" w:rsidRDefault="001A7847">
      <w:pPr>
        <w:pStyle w:val="af2"/>
        <w:ind w:left="720" w:firstLineChars="0" w:firstLine="0"/>
        <w:rPr>
          <w:color w:val="666666"/>
          <w:szCs w:val="21"/>
        </w:rPr>
      </w:pPr>
    </w:p>
    <w:p w:rsidR="001A7847" w:rsidRDefault="007D395D">
      <w:pPr>
        <w:pStyle w:val="af2"/>
        <w:numPr>
          <w:ilvl w:val="0"/>
          <w:numId w:val="4"/>
        </w:numPr>
        <w:ind w:firstLineChars="0"/>
        <w:rPr>
          <w:color w:val="666666"/>
        </w:rPr>
      </w:pPr>
      <w:r>
        <w:t>适当的使用类（抽象类）继承，更多的使用复合</w:t>
      </w:r>
      <w:r>
        <w:rPr>
          <w:color w:val="666666"/>
        </w:rPr>
        <w:t>继承，实现了代码重用。</w:t>
      </w:r>
      <w:r>
        <w:t>内部中使用继承非常安全</w:t>
      </w:r>
      <w:r>
        <w:rPr>
          <w:color w:val="666666"/>
        </w:rPr>
        <w:t>，但是要记住什么时候使用继承。即当</w:t>
      </w:r>
      <w:r>
        <w:t>子类真正是超类的子类型</w:t>
      </w:r>
      <w:r>
        <w:rPr>
          <w:color w:val="666666"/>
        </w:rPr>
        <w:t>时，才适用继承。否则尽可能使用复合，即在</w:t>
      </w:r>
      <w:r>
        <w:t>一个类中引用另一个类的实例</w:t>
      </w:r>
      <w:r>
        <w:rPr>
          <w:color w:val="666666"/>
        </w:rPr>
        <w:t>。也就是说将另一个类包装了一下，这也就是</w:t>
      </w:r>
      <w:r>
        <w:t>装饰模式</w:t>
      </w:r>
      <w:r>
        <w:rPr>
          <w:color w:val="666666"/>
        </w:rPr>
        <w:t>所体现的。</w:t>
      </w:r>
    </w:p>
    <w:p w:rsidR="001A7847" w:rsidRDefault="001A7847">
      <w:pPr>
        <w:rPr>
          <w:color w:val="666666"/>
          <w:szCs w:val="21"/>
        </w:rPr>
      </w:pPr>
    </w:p>
    <w:p w:rsidR="001A7847" w:rsidRDefault="007D395D">
      <w:pPr>
        <w:rPr>
          <w:color w:val="666666"/>
        </w:rPr>
      </w:pPr>
      <w:r>
        <w:rPr>
          <w:color w:val="666666"/>
        </w:rPr>
        <w:t>第三、</w:t>
      </w:r>
      <w:r>
        <w:t>优先考虑使用接口，相比抽象类</w:t>
      </w:r>
      <w:r>
        <w:rPr>
          <w:color w:val="666666"/>
        </w:rPr>
        <w:t>首先</w:t>
      </w:r>
      <w:r>
        <w:rPr>
          <w:color w:val="666666"/>
        </w:rPr>
        <w:t>Java</w:t>
      </w:r>
      <w:r>
        <w:rPr>
          <w:color w:val="666666"/>
        </w:rPr>
        <w:t>只许</w:t>
      </w:r>
      <w:r>
        <w:t>单继承</w:t>
      </w:r>
      <w:r>
        <w:rPr>
          <w:color w:val="666666"/>
        </w:rPr>
        <w:t>，这导致抽象类定义收到极大的限制。二者，</w:t>
      </w:r>
      <w:r>
        <w:t>接口无法实现方法</w:t>
      </w:r>
      <w:r>
        <w:rPr>
          <w:color w:val="666666"/>
        </w:rPr>
        <w:t>。但是</w:t>
      </w:r>
      <w:r>
        <w:rPr>
          <w:color w:val="666666"/>
        </w:rPr>
        <w:t>Java 8</w:t>
      </w:r>
      <w:r>
        <w:rPr>
          <w:color w:val="666666"/>
        </w:rPr>
        <w:t>提供了</w:t>
      </w:r>
      <w:r>
        <w:t>函数式接口</w:t>
      </w:r>
      <w:r>
        <w:rPr>
          <w:color w:val="666666"/>
        </w:rPr>
        <w:t>。但是接口在设计的时候注意，</w:t>
      </w:r>
      <w:r>
        <w:t>设计公有接口必须谨慎</w:t>
      </w:r>
      <w:r>
        <w:rPr>
          <w:color w:val="666666"/>
        </w:rPr>
        <w:t>。接口如果被公开发行，则肯定会被广泛实现，那样改接口几乎不可能，会是巨大的工程。</w:t>
      </w:r>
    </w:p>
    <w:p w:rsidR="001A7847" w:rsidRDefault="001A7847">
      <w:pPr>
        <w:rPr>
          <w:b/>
        </w:rPr>
      </w:pPr>
    </w:p>
    <w:p w:rsidR="001A7847" w:rsidRDefault="007D395D">
      <w:pPr>
        <w:pStyle w:val="2"/>
      </w:pPr>
      <w:r>
        <w:rPr>
          <w:rFonts w:hint="eastAsia"/>
        </w:rPr>
        <w:t xml:space="preserve">6.  </w:t>
      </w:r>
      <w:r>
        <w:rPr>
          <w:rFonts w:hint="eastAsia"/>
        </w:rPr>
        <w:t>重载（</w:t>
      </w:r>
      <w:r>
        <w:rPr>
          <w:rFonts w:hint="eastAsia"/>
        </w:rPr>
        <w:t>overload</w:t>
      </w:r>
      <w:r>
        <w:rPr>
          <w:rFonts w:hint="eastAsia"/>
        </w:rPr>
        <w:t>）和重写（</w:t>
      </w:r>
      <w:r>
        <w:rPr>
          <w:rFonts w:hint="eastAsia"/>
        </w:rPr>
        <w:t>override</w:t>
      </w:r>
      <w:r>
        <w:rPr>
          <w:rFonts w:hint="eastAsia"/>
        </w:rPr>
        <w:t>）的区别</w:t>
      </w:r>
    </w:p>
    <w:p w:rsidR="001A7847" w:rsidRDefault="007D395D">
      <w:r>
        <w:t>java</w:t>
      </w:r>
      <w:r>
        <w:t>中的方法重载发生在同一个类里面两个或者多个方法的方法名相同但是参数不同的情况。与此相对，方法覆盖是说子类重新定义了父类的方法。方法覆盖必须有相同的方法名，参数列表和返回类型。</w:t>
      </w:r>
    </w:p>
    <w:p w:rsidR="001A7847" w:rsidRDefault="007D395D">
      <w:r>
        <w:t>覆盖者可能不会限制它所覆盖的方法的访问。</w:t>
      </w:r>
    </w:p>
    <w:p w:rsidR="001A7847" w:rsidRDefault="007D395D">
      <w:pPr>
        <w:pStyle w:val="5"/>
      </w:pPr>
      <w:r>
        <w:t>重载（</w:t>
      </w:r>
      <w:r>
        <w:t>Overloading</w:t>
      </w:r>
      <w:r>
        <w:t>）</w:t>
      </w:r>
    </w:p>
    <w:p w:rsidR="001A7847" w:rsidRDefault="007D395D">
      <w:r>
        <w:t>（</w:t>
      </w:r>
      <w:r>
        <w:t>1</w:t>
      </w:r>
      <w:r>
        <w:t>）方法重载是让类以统一的方法处理不同类型数据的一种手段。多个同名函数同时存在，具有不同的参数个数（类型）。重载</w:t>
      </w:r>
      <w:r>
        <w:t>Override</w:t>
      </w:r>
      <w:r>
        <w:t>是一个类中多态性的一种表现。</w:t>
      </w:r>
    </w:p>
    <w:p w:rsidR="001A7847" w:rsidRDefault="007D395D">
      <w:r>
        <w:t>（</w:t>
      </w:r>
      <w:r>
        <w:t>2</w:t>
      </w:r>
      <w:r>
        <w:t>）</w:t>
      </w:r>
      <w:r>
        <w:t>java</w:t>
      </w:r>
      <w:r>
        <w:t>的方法重载，就是在类中可以创建多个方法，他们具有相同的名字，但具有不同参数和不同的定义。调用方法时通过传递给他们不同的参数个数和参数类型来决定具体使用那个方法，这就是多态性。</w:t>
      </w:r>
    </w:p>
    <w:p w:rsidR="001A7847" w:rsidRDefault="007D395D">
      <w:r>
        <w:t>（</w:t>
      </w:r>
      <w:r>
        <w:t>3</w:t>
      </w:r>
      <w:r>
        <w:t>）重载的时候，方法名要一样，但是参数类型和个数不一样，返回值类型可以相同也可以不同。无法以返回类型来作为重载函数的区分标准。</w:t>
      </w:r>
    </w:p>
    <w:p w:rsidR="001A7847" w:rsidRDefault="007D395D">
      <w:pPr>
        <w:pStyle w:val="5"/>
      </w:pPr>
      <w:r>
        <w:t>重写（</w:t>
      </w:r>
      <w:r>
        <w:t>Overriding</w:t>
      </w:r>
      <w:r>
        <w:t>）</w:t>
      </w:r>
    </w:p>
    <w:p w:rsidR="001A7847" w:rsidRDefault="007D395D">
      <w:r>
        <w:t>（</w:t>
      </w:r>
      <w:r>
        <w:t>1</w:t>
      </w:r>
      <w:r>
        <w:t>）父类与子类的多态性，对父类的函数进行重新定义。如果在子类中定义某方法与其父类有相同的名称和参数，我们说该方法被重写。在</w:t>
      </w:r>
      <w:r>
        <w:t>java</w:t>
      </w:r>
      <w:r>
        <w:t>中，子类可继承父类的方法，则不需要重新编写相同的方法。但有时子类并不想原封不动继承父类的方法，而是想做一定的修改，这就采用方法重写。方法重写又称方法覆盖。</w:t>
      </w:r>
    </w:p>
    <w:p w:rsidR="001A7847" w:rsidRDefault="007D395D">
      <w:r>
        <w:t>（</w:t>
      </w:r>
      <w:r>
        <w:t>2</w:t>
      </w:r>
      <w:r>
        <w:t>）若子类中的方法与父类的中的某一方法具有相同的方法名、返回类型和参数表，则新</w:t>
      </w:r>
      <w:r>
        <w:lastRenderedPageBreak/>
        <w:t>方法覆盖原有的方法。如需要父类的原有方法，可以使用</w:t>
      </w:r>
      <w:r>
        <w:t>super</w:t>
      </w:r>
      <w:r>
        <w:t>关键字，该关键字引用房钱类的父类。</w:t>
      </w:r>
    </w:p>
    <w:p w:rsidR="001A7847" w:rsidRDefault="007D395D">
      <w:r>
        <w:t>（</w:t>
      </w:r>
      <w:r>
        <w:t>3</w:t>
      </w:r>
      <w:r>
        <w:t>）子类函数访问权限大于父类。</w:t>
      </w:r>
    </w:p>
    <w:p w:rsidR="001A7847" w:rsidRDefault="007D395D">
      <w:pPr>
        <w:pStyle w:val="2"/>
      </w:pPr>
      <w:r>
        <w:rPr>
          <w:rFonts w:hint="eastAsia"/>
        </w:rPr>
        <w:t>7.</w:t>
      </w:r>
      <w:r>
        <w:rPr>
          <w:rFonts w:hint="eastAsia"/>
        </w:rPr>
        <w:tab/>
        <w:t xml:space="preserve">Object </w:t>
      </w:r>
      <w:r>
        <w:rPr>
          <w:rFonts w:hint="eastAsia"/>
        </w:rPr>
        <w:t>常用方法</w:t>
      </w:r>
    </w:p>
    <w:p w:rsidR="001A7847" w:rsidRDefault="007D395D">
      <w:pPr>
        <w:pStyle w:val="4"/>
      </w:pPr>
      <w:r>
        <w:rPr>
          <w:rFonts w:hint="eastAsia"/>
        </w:rPr>
        <w:t>一：类概述</w:t>
      </w:r>
    </w:p>
    <w:p w:rsidR="001A7847" w:rsidRDefault="007D395D">
      <w:pPr>
        <w:rPr>
          <w:rFonts w:ascii="Arial" w:eastAsia="宋体" w:hAnsi="Arial" w:cs="Arial"/>
          <w:color w:val="333333"/>
          <w:szCs w:val="21"/>
        </w:rPr>
      </w:pPr>
      <w:r>
        <w:rPr>
          <w:rFonts w:ascii="Arial" w:eastAsia="宋体" w:hAnsi="Arial" w:cs="Arial"/>
          <w:color w:val="333333"/>
          <w:szCs w:val="21"/>
        </w:rPr>
        <w:t>Object</w:t>
      </w:r>
      <w:r>
        <w:rPr>
          <w:rFonts w:ascii="Arial" w:eastAsia="宋体" w:hAnsi="Arial" w:cs="Arial"/>
          <w:color w:val="333333"/>
          <w:szCs w:val="21"/>
        </w:rPr>
        <w:t>类是所有</w:t>
      </w:r>
      <w:r>
        <w:rPr>
          <w:rFonts w:ascii="Arial" w:eastAsia="宋体" w:hAnsi="Arial" w:cs="Arial"/>
          <w:color w:val="333333"/>
          <w:szCs w:val="21"/>
        </w:rPr>
        <w:t>Java</w:t>
      </w:r>
      <w:r>
        <w:rPr>
          <w:rFonts w:ascii="Arial" w:eastAsia="宋体" w:hAnsi="Arial" w:cs="Arial"/>
          <w:color w:val="333333"/>
          <w:szCs w:val="21"/>
        </w:rPr>
        <w:t>类的祖先。每个类都使用</w:t>
      </w:r>
      <w:r>
        <w:rPr>
          <w:rFonts w:ascii="Arial" w:eastAsia="宋体" w:hAnsi="Arial" w:cs="Arial"/>
          <w:color w:val="333333"/>
          <w:szCs w:val="21"/>
        </w:rPr>
        <w:t xml:space="preserve"> Object </w:t>
      </w:r>
      <w:r>
        <w:rPr>
          <w:rFonts w:ascii="Arial" w:eastAsia="宋体" w:hAnsi="Arial" w:cs="Arial"/>
          <w:color w:val="333333"/>
          <w:szCs w:val="21"/>
        </w:rPr>
        <w:t>作为</w:t>
      </w:r>
      <w:hyperlink r:id="rId25" w:tgtFrame="_blank" w:history="1">
        <w:r>
          <w:rPr>
            <w:rFonts w:ascii="Arial" w:eastAsia="宋体" w:hAnsi="Arial" w:cs="Arial"/>
            <w:color w:val="136EC2"/>
            <w:szCs w:val="21"/>
          </w:rPr>
          <w:t>超类</w:t>
        </w:r>
      </w:hyperlink>
      <w:r>
        <w:rPr>
          <w:rFonts w:ascii="Arial" w:eastAsia="宋体" w:hAnsi="Arial" w:cs="Arial"/>
          <w:color w:val="333333"/>
          <w:szCs w:val="21"/>
        </w:rPr>
        <w:t>。所有对象（包括</w:t>
      </w:r>
      <w:hyperlink r:id="rId26" w:tgtFrame="_blank" w:history="1">
        <w:r>
          <w:rPr>
            <w:rFonts w:ascii="Arial" w:eastAsia="宋体" w:hAnsi="Arial" w:cs="Arial"/>
            <w:color w:val="136EC2"/>
            <w:szCs w:val="21"/>
          </w:rPr>
          <w:t>数组</w:t>
        </w:r>
      </w:hyperlink>
      <w:r>
        <w:rPr>
          <w:rFonts w:ascii="Arial" w:eastAsia="宋体" w:hAnsi="Arial" w:cs="Arial"/>
          <w:color w:val="333333"/>
          <w:szCs w:val="21"/>
        </w:rPr>
        <w:t>）都实现这个类的方法。在不明确给出超类的情况下，</w:t>
      </w:r>
      <w:r>
        <w:rPr>
          <w:rFonts w:ascii="Arial" w:eastAsia="宋体" w:hAnsi="Arial" w:cs="Arial"/>
          <w:color w:val="333333"/>
          <w:szCs w:val="21"/>
        </w:rPr>
        <w:t>Java</w:t>
      </w:r>
      <w:r>
        <w:rPr>
          <w:rFonts w:ascii="Arial" w:eastAsia="宋体" w:hAnsi="Arial" w:cs="Arial"/>
          <w:color w:val="333333"/>
          <w:szCs w:val="21"/>
        </w:rPr>
        <w:t>会自动把</w:t>
      </w:r>
      <w:r>
        <w:rPr>
          <w:rFonts w:ascii="Arial" w:eastAsia="宋体" w:hAnsi="Arial" w:cs="Arial"/>
          <w:color w:val="333333"/>
          <w:szCs w:val="21"/>
        </w:rPr>
        <w:t>Object</w:t>
      </w:r>
      <w:r>
        <w:rPr>
          <w:rFonts w:ascii="Arial" w:eastAsia="宋体" w:hAnsi="Arial" w:cs="Arial"/>
          <w:color w:val="333333"/>
          <w:szCs w:val="21"/>
        </w:rPr>
        <w:t>作为要定义类的超类。可以使用类型为</w:t>
      </w:r>
      <w:r>
        <w:rPr>
          <w:rFonts w:ascii="Arial" w:eastAsia="宋体" w:hAnsi="Arial" w:cs="Arial"/>
          <w:color w:val="333333"/>
          <w:szCs w:val="21"/>
        </w:rPr>
        <w:t>Object</w:t>
      </w:r>
      <w:r>
        <w:rPr>
          <w:rFonts w:ascii="Arial" w:eastAsia="宋体" w:hAnsi="Arial" w:cs="Arial"/>
          <w:color w:val="333333"/>
          <w:szCs w:val="21"/>
        </w:rPr>
        <w:t>的变量指向任意类型的对象。</w:t>
      </w:r>
    </w:p>
    <w:p w:rsidR="001A7847" w:rsidRDefault="001A7847">
      <w:pPr>
        <w:rPr>
          <w:rFonts w:ascii="Arial" w:eastAsia="宋体" w:hAnsi="Arial" w:cs="Arial"/>
          <w:color w:val="333333"/>
          <w:szCs w:val="21"/>
        </w:rPr>
      </w:pPr>
    </w:p>
    <w:p w:rsidR="001A7847" w:rsidRDefault="007D395D">
      <w:pPr>
        <w:rPr>
          <w:rFonts w:ascii="Arial" w:eastAsia="宋体" w:hAnsi="Arial" w:cs="Arial"/>
          <w:color w:val="333333"/>
          <w:szCs w:val="21"/>
        </w:rPr>
      </w:pPr>
      <w:r>
        <w:rPr>
          <w:rFonts w:ascii="Arial" w:eastAsia="宋体" w:hAnsi="Arial" w:cs="Arial"/>
          <w:color w:val="333333"/>
          <w:szCs w:val="21"/>
        </w:rPr>
        <w:t>Object</w:t>
      </w:r>
      <w:r>
        <w:rPr>
          <w:rFonts w:ascii="Arial" w:eastAsia="宋体" w:hAnsi="Arial" w:cs="Arial"/>
          <w:color w:val="333333"/>
          <w:szCs w:val="21"/>
        </w:rPr>
        <w:t>类有一个</w:t>
      </w:r>
      <w:hyperlink r:id="rId27" w:tgtFrame="_blank" w:history="1">
        <w:r>
          <w:rPr>
            <w:rFonts w:ascii="Arial" w:eastAsia="宋体" w:hAnsi="Arial" w:cs="Arial"/>
            <w:color w:val="136EC2"/>
            <w:szCs w:val="21"/>
          </w:rPr>
          <w:t>默认构造方法</w:t>
        </w:r>
      </w:hyperlink>
      <w:r>
        <w:rPr>
          <w:rFonts w:ascii="Arial" w:eastAsia="宋体" w:hAnsi="Arial" w:cs="Arial"/>
          <w:color w:val="333333"/>
          <w:szCs w:val="21"/>
        </w:rPr>
        <w:t>pubilc Object()</w:t>
      </w:r>
      <w:r>
        <w:rPr>
          <w:rFonts w:ascii="Arial" w:eastAsia="宋体" w:hAnsi="Arial" w:cs="Arial"/>
          <w:color w:val="333333"/>
          <w:szCs w:val="21"/>
        </w:rPr>
        <w:t>，在</w:t>
      </w:r>
      <w:hyperlink r:id="rId28" w:tgtFrame="_blank" w:history="1">
        <w:r>
          <w:rPr>
            <w:rFonts w:ascii="Arial" w:eastAsia="宋体" w:hAnsi="Arial" w:cs="Arial"/>
            <w:color w:val="136EC2"/>
            <w:szCs w:val="21"/>
          </w:rPr>
          <w:t>构造子</w:t>
        </w:r>
      </w:hyperlink>
      <w:r>
        <w:rPr>
          <w:rFonts w:ascii="Arial" w:eastAsia="宋体" w:hAnsi="Arial" w:cs="Arial"/>
          <w:color w:val="333333"/>
          <w:szCs w:val="21"/>
        </w:rPr>
        <w:t>类实例时，都会先调用这个默认构造方法。</w:t>
      </w:r>
    </w:p>
    <w:p w:rsidR="001A7847" w:rsidRDefault="001A7847">
      <w:pPr>
        <w:rPr>
          <w:rFonts w:ascii="Arial" w:eastAsia="宋体" w:hAnsi="Arial" w:cs="Arial"/>
          <w:color w:val="333333"/>
          <w:szCs w:val="21"/>
        </w:rPr>
      </w:pPr>
    </w:p>
    <w:p w:rsidR="001A7847" w:rsidRDefault="007D395D">
      <w:pPr>
        <w:rPr>
          <w:rFonts w:ascii="Arial" w:eastAsia="宋体" w:hAnsi="Arial" w:cs="Arial"/>
          <w:color w:val="333333"/>
          <w:szCs w:val="21"/>
        </w:rPr>
      </w:pPr>
      <w:r>
        <w:rPr>
          <w:rFonts w:ascii="Arial" w:eastAsia="宋体" w:hAnsi="Arial" w:cs="Arial"/>
          <w:color w:val="333333"/>
          <w:szCs w:val="21"/>
        </w:rPr>
        <w:t>Object</w:t>
      </w:r>
      <w:r>
        <w:rPr>
          <w:rFonts w:ascii="Arial" w:eastAsia="宋体" w:hAnsi="Arial" w:cs="Arial"/>
          <w:color w:val="333333"/>
          <w:szCs w:val="21"/>
        </w:rPr>
        <w:t>类的变量只能用作各种值的通用持有者。要对他们进行任何专门的操作，都需要知道它们的原始类型并进行类型转换。例如：</w:t>
      </w:r>
    </w:p>
    <w:p w:rsidR="001A7847" w:rsidRDefault="007D395D">
      <w:pPr>
        <w:rPr>
          <w:rFonts w:ascii="Arial" w:eastAsia="宋体" w:hAnsi="Arial" w:cs="Arial"/>
          <w:color w:val="333333"/>
          <w:szCs w:val="21"/>
        </w:rPr>
      </w:pPr>
      <w:r>
        <w:rPr>
          <w:rFonts w:ascii="Arial" w:eastAsia="宋体" w:hAnsi="Arial" w:cs="Arial"/>
          <w:color w:val="333333"/>
          <w:szCs w:val="21"/>
        </w:rPr>
        <w:t>Object obj = new MyObject();</w:t>
      </w:r>
    </w:p>
    <w:p w:rsidR="001A7847" w:rsidRDefault="007D395D">
      <w:pPr>
        <w:rPr>
          <w:rFonts w:ascii="Arial" w:eastAsia="宋体" w:hAnsi="Arial" w:cs="Arial"/>
          <w:color w:val="333333"/>
          <w:szCs w:val="21"/>
        </w:rPr>
      </w:pPr>
      <w:r>
        <w:rPr>
          <w:rFonts w:ascii="Arial" w:eastAsia="宋体" w:hAnsi="Arial" w:cs="Arial"/>
          <w:color w:val="333333"/>
          <w:szCs w:val="21"/>
        </w:rPr>
        <w:t>MyObject x = (MyObject)obj;</w:t>
      </w:r>
    </w:p>
    <w:p w:rsidR="001A7847" w:rsidRDefault="007D395D">
      <w:pPr>
        <w:rPr>
          <w:rFonts w:ascii="宋体" w:eastAsia="宋体" w:hAnsi="宋体"/>
        </w:rPr>
      </w:pPr>
      <w:r>
        <w:rPr>
          <w:rFonts w:hint="eastAsia"/>
          <w:color w:val="454545"/>
          <w:shd w:val="clear" w:color="auto" w:fill="FFFFFF"/>
        </w:rPr>
        <w:t>     </w:t>
      </w:r>
    </w:p>
    <w:p w:rsidR="001A7847" w:rsidRDefault="007D395D">
      <w:pPr>
        <w:pStyle w:val="4"/>
      </w:pPr>
      <w:r>
        <w:rPr>
          <w:rFonts w:hint="eastAsia"/>
        </w:rPr>
        <w:t>二：类常用方法</w:t>
      </w:r>
    </w:p>
    <w:p w:rsidR="001A7847" w:rsidRDefault="007D395D">
      <w:pPr>
        <w:pStyle w:val="5"/>
        <w:rPr>
          <w:rStyle w:val="5Char"/>
        </w:rPr>
      </w:pPr>
      <w:r>
        <w:rPr>
          <w:rFonts w:hint="eastAsia"/>
        </w:rPr>
        <w:t> </w:t>
      </w:r>
      <w:r>
        <w:rPr>
          <w:rStyle w:val="5Char"/>
          <w:rFonts w:hint="eastAsia"/>
        </w:rPr>
        <w:t>clone() </w:t>
      </w:r>
    </w:p>
    <w:p w:rsidR="001A7847" w:rsidRDefault="007D395D">
      <w:pPr>
        <w:rPr>
          <w:rStyle w:val="5Char"/>
          <w:b w:val="0"/>
        </w:rPr>
      </w:pPr>
      <w:r>
        <w:rPr>
          <w:rStyle w:val="5Char"/>
          <w:rFonts w:hint="eastAsia"/>
        </w:rPr>
        <w:tab/>
      </w:r>
      <w:r>
        <w:rPr>
          <w:rStyle w:val="5Char"/>
          <w:rFonts w:hint="eastAsia"/>
          <w:b w:val="0"/>
        </w:rPr>
        <w:t>定义：</w:t>
      </w:r>
    </w:p>
    <w:p w:rsidR="001A7847" w:rsidRDefault="007D395D">
      <w:pPr>
        <w:ind w:firstLine="420"/>
        <w:rPr>
          <w:rFonts w:ascii="宋体" w:eastAsia="宋体" w:hAnsi="宋体"/>
          <w:color w:val="555555"/>
          <w:szCs w:val="21"/>
        </w:rPr>
      </w:pPr>
      <w:r>
        <w:t>protected native Object clone() throws CloneNotSupportedException;</w:t>
      </w:r>
      <w:r>
        <w:rPr>
          <w:rFonts w:ascii="宋体" w:eastAsia="宋体" w:hAnsi="宋体" w:hint="eastAsia"/>
          <w:color w:val="555555"/>
          <w:szCs w:val="21"/>
        </w:rPr>
        <w:t> </w:t>
      </w:r>
    </w:p>
    <w:p w:rsidR="001A7847" w:rsidRDefault="007D395D" w:rsidP="007D395D">
      <w:pPr>
        <w:ind w:firstLineChars="348" w:firstLine="731"/>
        <w:rPr>
          <w:rFonts w:ascii="宋体" w:eastAsia="宋体" w:hAnsi="宋体"/>
          <w:color w:val="555555"/>
          <w:szCs w:val="21"/>
        </w:rPr>
      </w:pPr>
      <w:r>
        <w:rPr>
          <w:rFonts w:ascii="宋体" w:eastAsia="宋体" w:hAnsi="宋体" w:hint="eastAsia"/>
          <w:color w:val="555555"/>
          <w:szCs w:val="21"/>
        </w:rPr>
        <w:t xml:space="preserve">   </w:t>
      </w:r>
    </w:p>
    <w:p w:rsidR="001A7847" w:rsidRDefault="007D395D">
      <w:pPr>
        <w:ind w:firstLine="420"/>
        <w:rPr>
          <w:rFonts w:ascii="宋体" w:eastAsia="宋体" w:hAnsi="宋体"/>
          <w:color w:val="555555"/>
          <w:szCs w:val="21"/>
        </w:rPr>
      </w:pPr>
      <w:r>
        <w:rPr>
          <w:rFonts w:ascii="宋体" w:eastAsia="宋体" w:hAnsi="宋体" w:hint="eastAsia"/>
          <w:color w:val="555555"/>
          <w:szCs w:val="21"/>
        </w:rPr>
        <w:t>说明：创建并返回此对象的一个副本。 实现此方法必须实现</w:t>
      </w:r>
      <w:r>
        <w:rPr>
          <w:rFonts w:ascii="宋体" w:eastAsia="宋体" w:hAnsi="宋体"/>
          <w:color w:val="555555"/>
          <w:szCs w:val="21"/>
        </w:rPr>
        <w:t>Clodeable</w:t>
      </w:r>
      <w:r>
        <w:rPr>
          <w:rFonts w:ascii="宋体" w:eastAsia="宋体" w:hAnsi="宋体" w:hint="eastAsia"/>
          <w:color w:val="555555"/>
          <w:szCs w:val="21"/>
        </w:rPr>
        <w:t>接口</w:t>
      </w:r>
    </w:p>
    <w:p w:rsidR="001A7847" w:rsidRDefault="007D395D">
      <w:pPr>
        <w:pStyle w:val="5"/>
        <w:rPr>
          <w:rFonts w:ascii="宋体" w:eastAsia="宋体" w:hAnsi="宋体"/>
          <w:color w:val="555555"/>
          <w:szCs w:val="21"/>
        </w:rPr>
      </w:pPr>
      <w:r>
        <w:rPr>
          <w:rStyle w:val="5Char"/>
          <w:rFonts w:hint="eastAsia"/>
        </w:rPr>
        <w:t>equals(Object obj)</w:t>
      </w:r>
      <w:r>
        <w:rPr>
          <w:rFonts w:ascii="宋体" w:eastAsia="宋体" w:hAnsi="宋体" w:hint="eastAsia"/>
          <w:color w:val="555555"/>
          <w:szCs w:val="21"/>
        </w:rPr>
        <w:t> </w:t>
      </w:r>
    </w:p>
    <w:p w:rsidR="001A7847" w:rsidRDefault="001A7847" w:rsidP="007D395D">
      <w:pPr>
        <w:ind w:firstLineChars="348" w:firstLine="731"/>
        <w:rPr>
          <w:rFonts w:ascii="宋体" w:eastAsia="宋体" w:hAnsi="宋体"/>
          <w:color w:val="555555"/>
          <w:szCs w:val="21"/>
        </w:rPr>
      </w:pPr>
    </w:p>
    <w:p w:rsidR="001A7847" w:rsidRDefault="007D395D">
      <w:pPr>
        <w:ind w:firstLine="311"/>
        <w:rPr>
          <w:b/>
          <w:bCs/>
          <w:color w:val="7F0055"/>
        </w:rPr>
      </w:pPr>
      <w:r>
        <w:rPr>
          <w:rFonts w:hint="eastAsia"/>
          <w:b/>
          <w:bCs/>
          <w:color w:val="000000" w:themeColor="text1"/>
        </w:rPr>
        <w:t>定义</w:t>
      </w:r>
      <w:r>
        <w:rPr>
          <w:rFonts w:hint="eastAsia"/>
          <w:b/>
          <w:bCs/>
          <w:color w:val="7F0055"/>
        </w:rPr>
        <w:t>：</w:t>
      </w:r>
    </w:p>
    <w:p w:rsidR="001A7847" w:rsidRDefault="007D395D">
      <w:pPr>
        <w:ind w:left="311" w:firstLine="420"/>
      </w:pPr>
      <w:r>
        <w:rPr>
          <w:b/>
          <w:bCs/>
          <w:color w:val="7F0055"/>
        </w:rPr>
        <w:t>public</w:t>
      </w:r>
      <w:r>
        <w:t xml:space="preserve"> </w:t>
      </w:r>
      <w:r>
        <w:rPr>
          <w:b/>
          <w:bCs/>
          <w:color w:val="7F0055"/>
        </w:rPr>
        <w:t>boolean</w:t>
      </w:r>
      <w:r>
        <w:t xml:space="preserve"> equals(Object </w:t>
      </w:r>
      <w:r>
        <w:rPr>
          <w:color w:val="6A3E3E"/>
        </w:rPr>
        <w:t>obj</w:t>
      </w:r>
      <w:r>
        <w:t>) {</w:t>
      </w:r>
    </w:p>
    <w:p w:rsidR="001A7847" w:rsidRDefault="007D395D">
      <w:r>
        <w:t xml:space="preserve">        </w:t>
      </w:r>
      <w:r>
        <w:rPr>
          <w:b/>
          <w:bCs/>
          <w:color w:val="7F0055"/>
        </w:rPr>
        <w:t>return</w:t>
      </w:r>
      <w:r>
        <w:t xml:space="preserve"> (</w:t>
      </w:r>
      <w:r>
        <w:rPr>
          <w:b/>
          <w:bCs/>
          <w:color w:val="7F0055"/>
        </w:rPr>
        <w:t>this</w:t>
      </w:r>
      <w:r>
        <w:t xml:space="preserve"> == </w:t>
      </w:r>
      <w:r>
        <w:rPr>
          <w:color w:val="6A3E3E"/>
        </w:rPr>
        <w:t>obj</w:t>
      </w:r>
      <w:r>
        <w:t>);</w:t>
      </w:r>
    </w:p>
    <w:p w:rsidR="001A7847" w:rsidRDefault="007D395D">
      <w:r>
        <w:t xml:space="preserve">    </w:t>
      </w:r>
      <w:r>
        <w:rPr>
          <w:rFonts w:hint="eastAsia"/>
        </w:rPr>
        <w:tab/>
      </w:r>
      <w:r>
        <w:t>}</w:t>
      </w:r>
    </w:p>
    <w:p w:rsidR="001A7847" w:rsidRDefault="007D395D">
      <w:pPr>
        <w:ind w:firstLine="420"/>
        <w:rPr>
          <w:rFonts w:ascii="宋体" w:eastAsia="宋体" w:hAnsi="宋体"/>
          <w:color w:val="555555"/>
          <w:szCs w:val="21"/>
        </w:rPr>
      </w:pPr>
      <w:r>
        <w:rPr>
          <w:rFonts w:ascii="宋体" w:eastAsia="宋体" w:hAnsi="宋体" w:hint="eastAsia"/>
          <w:b/>
          <w:color w:val="555555"/>
          <w:szCs w:val="21"/>
        </w:rPr>
        <w:t>说明</w:t>
      </w:r>
      <w:r>
        <w:rPr>
          <w:rFonts w:ascii="宋体" w:eastAsia="宋体" w:hAnsi="宋体" w:hint="eastAsia"/>
          <w:color w:val="555555"/>
          <w:szCs w:val="21"/>
        </w:rPr>
        <w:t>：指示某个其他对象是否与此对象“相等”。 比较的是字面量值。</w:t>
      </w:r>
    </w:p>
    <w:p w:rsidR="001A7847" w:rsidRDefault="007D395D">
      <w:pPr>
        <w:pStyle w:val="5"/>
        <w:rPr>
          <w:rFonts w:ascii="宋体" w:eastAsia="宋体" w:hAnsi="宋体"/>
          <w:color w:val="555555"/>
          <w:szCs w:val="21"/>
        </w:rPr>
      </w:pPr>
      <w:r>
        <w:rPr>
          <w:rStyle w:val="4Char"/>
          <w:rFonts w:hint="eastAsia"/>
        </w:rPr>
        <w:lastRenderedPageBreak/>
        <w:t>finalize()</w:t>
      </w:r>
      <w:r>
        <w:rPr>
          <w:rFonts w:ascii="宋体" w:eastAsia="宋体" w:hAnsi="宋体" w:hint="eastAsia"/>
          <w:color w:val="555555"/>
          <w:szCs w:val="21"/>
        </w:rPr>
        <w:t> </w:t>
      </w:r>
    </w:p>
    <w:p w:rsidR="001A7847" w:rsidRDefault="007D395D">
      <w:pPr>
        <w:ind w:firstLine="318"/>
        <w:rPr>
          <w:rFonts w:ascii="宋体" w:eastAsia="宋体" w:hAnsi="宋体"/>
          <w:b/>
          <w:color w:val="555555"/>
          <w:szCs w:val="21"/>
        </w:rPr>
      </w:pPr>
      <w:r>
        <w:rPr>
          <w:rFonts w:ascii="宋体" w:eastAsia="宋体" w:hAnsi="宋体" w:hint="eastAsia"/>
          <w:b/>
          <w:color w:val="555555"/>
          <w:szCs w:val="21"/>
        </w:rPr>
        <w:t>定义：</w:t>
      </w:r>
    </w:p>
    <w:p w:rsidR="001A7847" w:rsidRDefault="007D395D">
      <w:pPr>
        <w:ind w:left="318" w:firstLine="420"/>
      </w:pPr>
      <w:r>
        <w:rPr>
          <w:b/>
          <w:bCs/>
          <w:color w:val="7F0055"/>
        </w:rPr>
        <w:t>protected</w:t>
      </w:r>
      <w:r>
        <w:t xml:space="preserve"> </w:t>
      </w:r>
      <w:r>
        <w:rPr>
          <w:b/>
          <w:bCs/>
          <w:color w:val="7F0055"/>
        </w:rPr>
        <w:t>void</w:t>
      </w:r>
      <w:r>
        <w:t xml:space="preserve"> finalize() </w:t>
      </w:r>
      <w:r>
        <w:rPr>
          <w:b/>
          <w:bCs/>
          <w:color w:val="7F0055"/>
        </w:rPr>
        <w:t>throws</w:t>
      </w:r>
      <w:r>
        <w:t xml:space="preserve"> Throwable { }</w:t>
      </w:r>
    </w:p>
    <w:p w:rsidR="001A7847" w:rsidRDefault="007D395D">
      <w:pPr>
        <w:ind w:firstLine="318"/>
      </w:pPr>
      <w:r>
        <w:rPr>
          <w:rFonts w:hint="eastAsia"/>
          <w:b/>
        </w:rPr>
        <w:t>说明</w:t>
      </w:r>
      <w:r>
        <w:rPr>
          <w:rFonts w:hint="eastAsia"/>
        </w:rPr>
        <w:t>：当垃圾回收器确定不存在对该对象的更多引用时由对象的垃圾回收器调用此法。</w:t>
      </w:r>
      <w:r>
        <w:rPr>
          <w:rFonts w:hint="eastAsia"/>
        </w:rPr>
        <w:t> </w:t>
      </w:r>
    </w:p>
    <w:p w:rsidR="001A7847" w:rsidRDefault="007D395D">
      <w:pPr>
        <w:pStyle w:val="5"/>
      </w:pPr>
      <w:r>
        <w:rPr>
          <w:rFonts w:hint="eastAsia"/>
        </w:rPr>
        <w:t>getClass() </w:t>
      </w:r>
    </w:p>
    <w:p w:rsidR="001A7847" w:rsidRDefault="007D395D">
      <w:pPr>
        <w:ind w:firstLine="420"/>
      </w:pPr>
      <w:r>
        <w:rPr>
          <w:rFonts w:hint="eastAsia"/>
        </w:rPr>
        <w:t>定义：</w:t>
      </w:r>
      <w:r>
        <w:rPr>
          <w:rFonts w:cs="Consolas"/>
          <w:b/>
          <w:bCs/>
          <w:color w:val="7F0055"/>
          <w:kern w:val="0"/>
          <w:sz w:val="28"/>
          <w:szCs w:val="28"/>
        </w:rPr>
        <w:t>public</w:t>
      </w:r>
      <w:r>
        <w:rPr>
          <w:rFonts w:cs="Consolas"/>
          <w:color w:val="000000"/>
          <w:kern w:val="0"/>
          <w:sz w:val="28"/>
          <w:szCs w:val="28"/>
        </w:rPr>
        <w:t xml:space="preserve"> </w:t>
      </w:r>
      <w:r>
        <w:rPr>
          <w:rFonts w:cs="Consolas"/>
          <w:b/>
          <w:bCs/>
          <w:color w:val="7F0055"/>
          <w:kern w:val="0"/>
          <w:sz w:val="28"/>
          <w:szCs w:val="28"/>
        </w:rPr>
        <w:t>final</w:t>
      </w:r>
      <w:r>
        <w:rPr>
          <w:rFonts w:cs="Consolas"/>
          <w:color w:val="000000"/>
          <w:kern w:val="0"/>
          <w:sz w:val="28"/>
          <w:szCs w:val="28"/>
        </w:rPr>
        <w:t xml:space="preserve"> </w:t>
      </w:r>
      <w:r>
        <w:rPr>
          <w:rFonts w:cs="Consolas"/>
          <w:b/>
          <w:bCs/>
          <w:color w:val="7F0055"/>
          <w:kern w:val="0"/>
          <w:sz w:val="28"/>
          <w:szCs w:val="28"/>
        </w:rPr>
        <w:t>native</w:t>
      </w:r>
      <w:r>
        <w:rPr>
          <w:rFonts w:cs="Consolas"/>
          <w:color w:val="000000"/>
          <w:kern w:val="0"/>
          <w:sz w:val="28"/>
          <w:szCs w:val="28"/>
        </w:rPr>
        <w:t xml:space="preserve"> Class&lt;?&gt; getClass();</w:t>
      </w:r>
    </w:p>
    <w:p w:rsidR="001A7847" w:rsidRDefault="007D395D">
      <w:pPr>
        <w:ind w:firstLine="420"/>
      </w:pPr>
      <w:r>
        <w:rPr>
          <w:rFonts w:hint="eastAsia"/>
        </w:rPr>
        <w:t>说明：返回一个对象的运行时类。</w:t>
      </w:r>
    </w:p>
    <w:p w:rsidR="001A7847" w:rsidRDefault="007D395D">
      <w:pPr>
        <w:pStyle w:val="5"/>
        <w:rPr>
          <w:rStyle w:val="5Char"/>
        </w:rPr>
      </w:pPr>
      <w:r>
        <w:rPr>
          <w:rStyle w:val="5Char"/>
          <w:rFonts w:hint="eastAsia"/>
        </w:rPr>
        <w:t>hashCode() </w:t>
      </w:r>
    </w:p>
    <w:p w:rsidR="001A7847" w:rsidRDefault="007D395D">
      <w:r>
        <w:rPr>
          <w:rFonts w:hint="eastAsia"/>
        </w:rPr>
        <w:tab/>
      </w:r>
      <w:r>
        <w:rPr>
          <w:rFonts w:hint="eastAsia"/>
        </w:rPr>
        <w:t>定义：</w:t>
      </w:r>
      <w:r>
        <w:rPr>
          <w:rFonts w:ascii="Consolas" w:hAnsi="Consolas" w:cs="Consolas"/>
          <w:b/>
          <w:bCs/>
          <w:color w:val="7F0055"/>
          <w:kern w:val="0"/>
          <w:sz w:val="28"/>
          <w:szCs w:val="28"/>
        </w:rPr>
        <w:t>public</w:t>
      </w:r>
      <w:r>
        <w:rPr>
          <w:rFonts w:ascii="Consolas" w:hAnsi="Consolas" w:cs="Consolas"/>
          <w:color w:val="000000"/>
          <w:kern w:val="0"/>
          <w:sz w:val="28"/>
          <w:szCs w:val="28"/>
        </w:rPr>
        <w:t xml:space="preserve"> </w:t>
      </w:r>
      <w:r>
        <w:rPr>
          <w:rFonts w:ascii="Consolas" w:hAnsi="Consolas" w:cs="Consolas"/>
          <w:b/>
          <w:bCs/>
          <w:color w:val="7F0055"/>
          <w:kern w:val="0"/>
          <w:sz w:val="28"/>
          <w:szCs w:val="28"/>
        </w:rPr>
        <w:t>native</w:t>
      </w:r>
      <w:r>
        <w:rPr>
          <w:rFonts w:ascii="Consolas" w:hAnsi="Consolas" w:cs="Consolas"/>
          <w:color w:val="000000"/>
          <w:kern w:val="0"/>
          <w:sz w:val="28"/>
          <w:szCs w:val="28"/>
        </w:rPr>
        <w:t xml:space="preserve"> </w:t>
      </w:r>
      <w:r>
        <w:rPr>
          <w:rFonts w:ascii="Consolas" w:hAnsi="Consolas" w:cs="Consolas"/>
          <w:b/>
          <w:bCs/>
          <w:color w:val="7F0055"/>
          <w:kern w:val="0"/>
          <w:sz w:val="28"/>
          <w:szCs w:val="28"/>
        </w:rPr>
        <w:t>int</w:t>
      </w:r>
      <w:r>
        <w:rPr>
          <w:rFonts w:ascii="Consolas" w:hAnsi="Consolas" w:cs="Consolas"/>
          <w:color w:val="000000"/>
          <w:kern w:val="0"/>
          <w:sz w:val="28"/>
          <w:szCs w:val="28"/>
        </w:rPr>
        <w:t xml:space="preserve"> hashCode();</w:t>
      </w:r>
      <w:r>
        <w:rPr>
          <w:rFonts w:hint="eastAsia"/>
          <w:sz w:val="28"/>
          <w:szCs w:val="28"/>
        </w:rPr>
        <w:tab/>
      </w:r>
    </w:p>
    <w:p w:rsidR="001A7847" w:rsidRDefault="007D395D">
      <w:r>
        <w:rPr>
          <w:rFonts w:hint="eastAsia"/>
        </w:rPr>
        <w:tab/>
      </w:r>
      <w:r>
        <w:rPr>
          <w:rFonts w:hint="eastAsia"/>
        </w:rPr>
        <w:t>说明：返回该对象的哈希码值。</w:t>
      </w:r>
      <w:r>
        <w:rPr>
          <w:rFonts w:hint="eastAsia"/>
        </w:rPr>
        <w:t> </w:t>
      </w:r>
    </w:p>
    <w:p w:rsidR="001A7847" w:rsidRDefault="007D395D">
      <w:pPr>
        <w:pStyle w:val="5"/>
        <w:rPr>
          <w:rStyle w:val="5Char"/>
        </w:rPr>
      </w:pPr>
      <w:r>
        <w:rPr>
          <w:rStyle w:val="5Char"/>
          <w:rFonts w:hint="eastAsia"/>
        </w:rPr>
        <w:t>notify() </w:t>
      </w:r>
    </w:p>
    <w:p w:rsidR="001A7847" w:rsidRDefault="007D395D">
      <w:r>
        <w:rPr>
          <w:rFonts w:hint="eastAsia"/>
        </w:rPr>
        <w:tab/>
      </w:r>
      <w:r>
        <w:rPr>
          <w:rFonts w:hint="eastAsia"/>
        </w:rPr>
        <w:t>定义：</w:t>
      </w:r>
      <w:r>
        <w:rPr>
          <w:rFonts w:ascii="Consolas" w:hAnsi="Consolas" w:cs="Consolas"/>
          <w:b/>
          <w:bCs/>
          <w:color w:val="7F0055"/>
          <w:kern w:val="0"/>
          <w:sz w:val="28"/>
          <w:szCs w:val="28"/>
        </w:rPr>
        <w:t>public</w:t>
      </w:r>
      <w:r>
        <w:rPr>
          <w:rFonts w:ascii="Consolas" w:hAnsi="Consolas" w:cs="Consolas"/>
          <w:color w:val="000000"/>
          <w:kern w:val="0"/>
          <w:sz w:val="28"/>
          <w:szCs w:val="28"/>
        </w:rPr>
        <w:t xml:space="preserve"> </w:t>
      </w:r>
      <w:r>
        <w:rPr>
          <w:rFonts w:ascii="Consolas" w:hAnsi="Consolas" w:cs="Consolas"/>
          <w:b/>
          <w:bCs/>
          <w:color w:val="7F0055"/>
          <w:kern w:val="0"/>
          <w:sz w:val="28"/>
          <w:szCs w:val="28"/>
        </w:rPr>
        <w:t>final</w:t>
      </w:r>
      <w:r>
        <w:rPr>
          <w:rFonts w:ascii="Consolas" w:hAnsi="Consolas" w:cs="Consolas"/>
          <w:color w:val="000000"/>
          <w:kern w:val="0"/>
          <w:sz w:val="28"/>
          <w:szCs w:val="28"/>
        </w:rPr>
        <w:t xml:space="preserve"> </w:t>
      </w:r>
      <w:r>
        <w:rPr>
          <w:rFonts w:ascii="Consolas" w:hAnsi="Consolas" w:cs="Consolas"/>
          <w:b/>
          <w:bCs/>
          <w:color w:val="7F0055"/>
          <w:kern w:val="0"/>
          <w:sz w:val="28"/>
          <w:szCs w:val="28"/>
        </w:rPr>
        <w:t>native</w:t>
      </w:r>
      <w:r>
        <w:rPr>
          <w:rFonts w:ascii="Consolas" w:hAnsi="Consolas" w:cs="Consolas"/>
          <w:color w:val="000000"/>
          <w:kern w:val="0"/>
          <w:sz w:val="28"/>
          <w:szCs w:val="28"/>
        </w:rPr>
        <w:t xml:space="preserve"> </w:t>
      </w:r>
      <w:r>
        <w:rPr>
          <w:rFonts w:ascii="Consolas" w:hAnsi="Consolas" w:cs="Consolas"/>
          <w:b/>
          <w:bCs/>
          <w:color w:val="7F0055"/>
          <w:kern w:val="0"/>
          <w:sz w:val="28"/>
          <w:szCs w:val="28"/>
        </w:rPr>
        <w:t>void</w:t>
      </w:r>
      <w:r>
        <w:rPr>
          <w:rFonts w:ascii="Consolas" w:hAnsi="Consolas" w:cs="Consolas"/>
          <w:color w:val="000000"/>
          <w:kern w:val="0"/>
          <w:sz w:val="28"/>
          <w:szCs w:val="28"/>
        </w:rPr>
        <w:t xml:space="preserve"> notify();</w:t>
      </w:r>
    </w:p>
    <w:p w:rsidR="001A7847" w:rsidRDefault="007D395D">
      <w:pPr>
        <w:ind w:firstLine="420"/>
      </w:pPr>
      <w:r>
        <w:rPr>
          <w:rFonts w:hint="eastAsia"/>
        </w:rPr>
        <w:t>说明：唤醒在此对象监视器上等待的单个线程。</w:t>
      </w:r>
      <w:r>
        <w:rPr>
          <w:rFonts w:hint="eastAsia"/>
        </w:rPr>
        <w:t> </w:t>
      </w:r>
    </w:p>
    <w:p w:rsidR="001A7847" w:rsidRDefault="007D395D">
      <w:pPr>
        <w:pStyle w:val="5"/>
      </w:pPr>
      <w:r>
        <w:rPr>
          <w:rFonts w:hint="eastAsia"/>
        </w:rPr>
        <w:t>notifyAll() </w:t>
      </w:r>
    </w:p>
    <w:p w:rsidR="001A7847" w:rsidRDefault="007D395D">
      <w:pPr>
        <w:rPr>
          <w:sz w:val="28"/>
          <w:szCs w:val="28"/>
        </w:rPr>
      </w:pPr>
      <w:r>
        <w:rPr>
          <w:rFonts w:hint="eastAsia"/>
        </w:rPr>
        <w:tab/>
      </w:r>
      <w:r>
        <w:rPr>
          <w:rFonts w:hint="eastAsia"/>
        </w:rPr>
        <w:t>定义：</w:t>
      </w:r>
      <w:r>
        <w:rPr>
          <w:rFonts w:ascii="Consolas" w:hAnsi="Consolas" w:cs="Consolas"/>
          <w:b/>
          <w:bCs/>
          <w:color w:val="7F0055"/>
          <w:kern w:val="0"/>
          <w:sz w:val="32"/>
          <w:szCs w:val="32"/>
        </w:rPr>
        <w:t>public</w:t>
      </w:r>
      <w:r>
        <w:rPr>
          <w:rFonts w:ascii="Consolas" w:hAnsi="Consolas" w:cs="Consolas"/>
          <w:color w:val="000000"/>
          <w:kern w:val="0"/>
          <w:sz w:val="32"/>
          <w:szCs w:val="32"/>
        </w:rPr>
        <w:t xml:space="preserve"> </w:t>
      </w:r>
      <w:r>
        <w:rPr>
          <w:rFonts w:ascii="Consolas" w:hAnsi="Consolas" w:cs="Consolas"/>
          <w:b/>
          <w:bCs/>
          <w:color w:val="7F0055"/>
          <w:kern w:val="0"/>
          <w:sz w:val="32"/>
          <w:szCs w:val="32"/>
        </w:rPr>
        <w:t>final</w:t>
      </w:r>
      <w:r>
        <w:rPr>
          <w:rFonts w:ascii="Consolas" w:hAnsi="Consolas" w:cs="Consolas"/>
          <w:color w:val="000000"/>
          <w:kern w:val="0"/>
          <w:sz w:val="32"/>
          <w:szCs w:val="32"/>
        </w:rPr>
        <w:t xml:space="preserve"> </w:t>
      </w:r>
      <w:r>
        <w:rPr>
          <w:rFonts w:ascii="Consolas" w:hAnsi="Consolas" w:cs="Consolas"/>
          <w:b/>
          <w:bCs/>
          <w:color w:val="7F0055"/>
          <w:kern w:val="0"/>
          <w:sz w:val="32"/>
          <w:szCs w:val="32"/>
        </w:rPr>
        <w:t>native</w:t>
      </w:r>
      <w:r>
        <w:rPr>
          <w:rFonts w:ascii="Consolas" w:hAnsi="Consolas" w:cs="Consolas"/>
          <w:color w:val="000000"/>
          <w:kern w:val="0"/>
          <w:sz w:val="32"/>
          <w:szCs w:val="32"/>
        </w:rPr>
        <w:t xml:space="preserve"> </w:t>
      </w:r>
      <w:r>
        <w:rPr>
          <w:rFonts w:ascii="Consolas" w:hAnsi="Consolas" w:cs="Consolas"/>
          <w:b/>
          <w:bCs/>
          <w:color w:val="7F0055"/>
          <w:kern w:val="0"/>
          <w:sz w:val="32"/>
          <w:szCs w:val="32"/>
        </w:rPr>
        <w:t>void</w:t>
      </w:r>
      <w:r>
        <w:rPr>
          <w:rFonts w:ascii="Consolas" w:hAnsi="Consolas" w:cs="Consolas"/>
          <w:color w:val="000000"/>
          <w:kern w:val="0"/>
          <w:sz w:val="32"/>
          <w:szCs w:val="32"/>
        </w:rPr>
        <w:t xml:space="preserve"> notifyAll();</w:t>
      </w:r>
    </w:p>
    <w:p w:rsidR="001A7847" w:rsidRDefault="007D395D">
      <w:r>
        <w:rPr>
          <w:rFonts w:hint="eastAsia"/>
        </w:rPr>
        <w:tab/>
      </w:r>
      <w:r>
        <w:rPr>
          <w:rFonts w:hint="eastAsia"/>
        </w:rPr>
        <w:t>说明：唤醒在此对象监视器上等待的所有线程。</w:t>
      </w:r>
      <w:r>
        <w:rPr>
          <w:rFonts w:hint="eastAsia"/>
        </w:rPr>
        <w:t> </w:t>
      </w:r>
    </w:p>
    <w:p w:rsidR="001A7847" w:rsidRDefault="007D395D">
      <w:pPr>
        <w:pStyle w:val="5"/>
      </w:pPr>
      <w:r>
        <w:rPr>
          <w:rFonts w:hint="eastAsia"/>
        </w:rPr>
        <w:t>toString() </w:t>
      </w:r>
    </w:p>
    <w:p w:rsidR="001A7847" w:rsidRDefault="007D395D">
      <w:pPr>
        <w:autoSpaceDE w:val="0"/>
        <w:autoSpaceDN w:val="0"/>
        <w:adjustRightInd w:val="0"/>
        <w:jc w:val="left"/>
      </w:pPr>
      <w:r>
        <w:rPr>
          <w:rFonts w:hint="eastAsia"/>
        </w:rPr>
        <w:tab/>
      </w:r>
      <w:r>
        <w:rPr>
          <w:rFonts w:hint="eastAsia"/>
        </w:rPr>
        <w:t>定义：</w:t>
      </w:r>
    </w:p>
    <w:p w:rsidR="001A7847" w:rsidRDefault="007D395D">
      <w:pPr>
        <w:autoSpaceDE w:val="0"/>
        <w:autoSpaceDN w:val="0"/>
        <w:adjustRightInd w:val="0"/>
        <w:ind w:firstLine="420"/>
        <w:jc w:val="left"/>
        <w:rPr>
          <w:rFonts w:ascii="Consolas" w:hAnsi="Consolas" w:cs="Consolas"/>
          <w:kern w:val="0"/>
          <w:sz w:val="28"/>
          <w:szCs w:val="28"/>
        </w:rPr>
      </w:pPr>
      <w:r>
        <w:rPr>
          <w:rFonts w:ascii="Consolas" w:hAnsi="Consolas" w:cs="Consolas"/>
          <w:b/>
          <w:bCs/>
          <w:color w:val="7F0055"/>
          <w:kern w:val="0"/>
          <w:sz w:val="28"/>
          <w:szCs w:val="28"/>
        </w:rPr>
        <w:t>public</w:t>
      </w:r>
      <w:r>
        <w:rPr>
          <w:rFonts w:ascii="Consolas" w:hAnsi="Consolas" w:cs="Consolas"/>
          <w:color w:val="000000"/>
          <w:kern w:val="0"/>
          <w:sz w:val="28"/>
          <w:szCs w:val="28"/>
        </w:rPr>
        <w:t xml:space="preserve"> String toString() {</w:t>
      </w:r>
    </w:p>
    <w:p w:rsidR="001A7847" w:rsidRDefault="007D395D">
      <w:pPr>
        <w:autoSpaceDE w:val="0"/>
        <w:autoSpaceDN w:val="0"/>
        <w:adjustRightInd w:val="0"/>
        <w:ind w:left="420" w:firstLine="420"/>
        <w:jc w:val="left"/>
        <w:rPr>
          <w:rFonts w:ascii="Consolas" w:hAnsi="Consolas" w:cs="Consolas"/>
          <w:color w:val="000000"/>
          <w:kern w:val="0"/>
          <w:sz w:val="28"/>
          <w:szCs w:val="28"/>
        </w:rPr>
      </w:pPr>
      <w:r>
        <w:rPr>
          <w:rFonts w:ascii="Consolas" w:hAnsi="Consolas" w:cs="Consolas"/>
          <w:b/>
          <w:bCs/>
          <w:color w:val="7F0055"/>
          <w:kern w:val="0"/>
          <w:sz w:val="28"/>
          <w:szCs w:val="28"/>
        </w:rPr>
        <w:t>return</w:t>
      </w:r>
      <w:r>
        <w:rPr>
          <w:rFonts w:ascii="Consolas" w:hAnsi="Consolas" w:cs="Consolas"/>
          <w:color w:val="000000"/>
          <w:kern w:val="0"/>
          <w:sz w:val="28"/>
          <w:szCs w:val="28"/>
        </w:rPr>
        <w:t xml:space="preserve"> getClass().getName() + </w:t>
      </w:r>
      <w:r>
        <w:rPr>
          <w:rFonts w:ascii="Consolas" w:hAnsi="Consolas" w:cs="Consolas"/>
          <w:color w:val="2A00FF"/>
          <w:kern w:val="0"/>
          <w:sz w:val="28"/>
          <w:szCs w:val="28"/>
        </w:rPr>
        <w:t>"@"</w:t>
      </w:r>
      <w:r>
        <w:rPr>
          <w:rFonts w:ascii="Consolas" w:hAnsi="Consolas" w:cs="Consolas"/>
          <w:color w:val="000000"/>
          <w:kern w:val="0"/>
          <w:sz w:val="28"/>
          <w:szCs w:val="28"/>
        </w:rPr>
        <w:t xml:space="preserve"> + </w:t>
      </w:r>
    </w:p>
    <w:p w:rsidR="001A7847" w:rsidRDefault="007D395D">
      <w:pPr>
        <w:autoSpaceDE w:val="0"/>
        <w:autoSpaceDN w:val="0"/>
        <w:adjustRightInd w:val="0"/>
        <w:ind w:left="2940" w:firstLine="420"/>
        <w:jc w:val="left"/>
        <w:rPr>
          <w:rFonts w:ascii="Consolas" w:hAnsi="Consolas" w:cs="Consolas"/>
          <w:kern w:val="0"/>
          <w:sz w:val="28"/>
          <w:szCs w:val="28"/>
        </w:rPr>
      </w:pPr>
      <w:r>
        <w:rPr>
          <w:rFonts w:ascii="Consolas" w:hAnsi="Consolas" w:cs="Consolas"/>
          <w:color w:val="000000"/>
          <w:kern w:val="0"/>
          <w:sz w:val="28"/>
          <w:szCs w:val="28"/>
        </w:rPr>
        <w:t>Integer.</w:t>
      </w:r>
      <w:r>
        <w:rPr>
          <w:rFonts w:ascii="Consolas" w:hAnsi="Consolas" w:cs="Consolas"/>
          <w:i/>
          <w:iCs/>
          <w:color w:val="000000"/>
          <w:kern w:val="0"/>
          <w:sz w:val="28"/>
          <w:szCs w:val="28"/>
        </w:rPr>
        <w:t>toHexString</w:t>
      </w:r>
      <w:r>
        <w:rPr>
          <w:rFonts w:ascii="Consolas" w:hAnsi="Consolas" w:cs="Consolas"/>
          <w:color w:val="000000"/>
          <w:kern w:val="0"/>
          <w:sz w:val="28"/>
          <w:szCs w:val="28"/>
        </w:rPr>
        <w:t>(hashCode());</w:t>
      </w:r>
    </w:p>
    <w:p w:rsidR="001A7847" w:rsidRDefault="007D395D">
      <w:pPr>
        <w:rPr>
          <w:sz w:val="28"/>
          <w:szCs w:val="28"/>
        </w:rPr>
      </w:pPr>
      <w:r>
        <w:rPr>
          <w:rFonts w:ascii="Consolas" w:hAnsi="Consolas" w:cs="Consolas"/>
          <w:color w:val="000000"/>
          <w:kern w:val="0"/>
          <w:sz w:val="28"/>
          <w:szCs w:val="28"/>
        </w:rPr>
        <w:lastRenderedPageBreak/>
        <w:t xml:space="preserve">    }</w:t>
      </w:r>
    </w:p>
    <w:p w:rsidR="001A7847" w:rsidRDefault="007D395D">
      <w:r>
        <w:rPr>
          <w:rFonts w:hint="eastAsia"/>
        </w:rPr>
        <w:tab/>
      </w:r>
      <w:r>
        <w:rPr>
          <w:rFonts w:hint="eastAsia"/>
        </w:rPr>
        <w:t>说明：返回该对象的字符串表示。</w:t>
      </w:r>
      <w:r>
        <w:rPr>
          <w:rFonts w:hint="eastAsia"/>
        </w:rPr>
        <w:t> </w:t>
      </w:r>
    </w:p>
    <w:p w:rsidR="001A7847" w:rsidRDefault="007D395D">
      <w:pPr>
        <w:pStyle w:val="5"/>
      </w:pPr>
      <w:r>
        <w:rPr>
          <w:rFonts w:hint="eastAsia"/>
        </w:rPr>
        <w:t>wait() </w:t>
      </w:r>
    </w:p>
    <w:p w:rsidR="001A7847" w:rsidRDefault="007D395D">
      <w:pPr>
        <w:ind w:firstLine="420"/>
        <w:rPr>
          <w:rFonts w:ascii="Consolas" w:hAnsi="Consolas" w:cs="Consolas"/>
          <w:color w:val="000000"/>
          <w:kern w:val="0"/>
          <w:sz w:val="32"/>
          <w:szCs w:val="32"/>
        </w:rPr>
      </w:pPr>
      <w:r>
        <w:rPr>
          <w:rFonts w:hint="eastAsia"/>
        </w:rPr>
        <w:t>定义：</w:t>
      </w:r>
      <w:r>
        <w:rPr>
          <w:rFonts w:ascii="Consolas" w:hAnsi="Consolas" w:cs="Consolas"/>
          <w:b/>
          <w:bCs/>
          <w:color w:val="7F0055"/>
          <w:kern w:val="0"/>
          <w:sz w:val="32"/>
          <w:szCs w:val="32"/>
        </w:rPr>
        <w:t>public</w:t>
      </w:r>
      <w:r>
        <w:rPr>
          <w:rFonts w:ascii="Consolas" w:hAnsi="Consolas" w:cs="Consolas"/>
          <w:color w:val="000000"/>
          <w:kern w:val="0"/>
          <w:sz w:val="32"/>
          <w:szCs w:val="32"/>
        </w:rPr>
        <w:t xml:space="preserve"> </w:t>
      </w:r>
      <w:r>
        <w:rPr>
          <w:rFonts w:ascii="Consolas" w:hAnsi="Consolas" w:cs="Consolas"/>
          <w:b/>
          <w:bCs/>
          <w:color w:val="7F0055"/>
          <w:kern w:val="0"/>
          <w:sz w:val="32"/>
          <w:szCs w:val="32"/>
        </w:rPr>
        <w:t>final</w:t>
      </w:r>
      <w:r>
        <w:rPr>
          <w:rFonts w:ascii="Consolas" w:hAnsi="Consolas" w:cs="Consolas"/>
          <w:color w:val="000000"/>
          <w:kern w:val="0"/>
          <w:sz w:val="32"/>
          <w:szCs w:val="32"/>
        </w:rPr>
        <w:t xml:space="preserve"> </w:t>
      </w:r>
      <w:r>
        <w:rPr>
          <w:rFonts w:ascii="Consolas" w:hAnsi="Consolas" w:cs="Consolas"/>
          <w:b/>
          <w:bCs/>
          <w:color w:val="7F0055"/>
          <w:kern w:val="0"/>
          <w:sz w:val="32"/>
          <w:szCs w:val="32"/>
        </w:rPr>
        <w:t>native</w:t>
      </w:r>
      <w:r>
        <w:rPr>
          <w:rFonts w:ascii="Consolas" w:hAnsi="Consolas" w:cs="Consolas"/>
          <w:color w:val="000000"/>
          <w:kern w:val="0"/>
          <w:sz w:val="32"/>
          <w:szCs w:val="32"/>
        </w:rPr>
        <w:t xml:space="preserve"> </w:t>
      </w:r>
      <w:r>
        <w:rPr>
          <w:rFonts w:ascii="Consolas" w:hAnsi="Consolas" w:cs="Consolas"/>
          <w:b/>
          <w:bCs/>
          <w:color w:val="7F0055"/>
          <w:kern w:val="0"/>
          <w:sz w:val="32"/>
          <w:szCs w:val="32"/>
        </w:rPr>
        <w:t>void</w:t>
      </w:r>
      <w:r>
        <w:rPr>
          <w:rFonts w:ascii="Consolas" w:hAnsi="Consolas" w:cs="Consolas"/>
          <w:color w:val="000000"/>
          <w:kern w:val="0"/>
          <w:sz w:val="32"/>
          <w:szCs w:val="32"/>
        </w:rPr>
        <w:t xml:space="preserve"> wait(</w:t>
      </w:r>
      <w:r>
        <w:rPr>
          <w:rFonts w:ascii="Consolas" w:hAnsi="Consolas" w:cs="Consolas"/>
          <w:b/>
          <w:bCs/>
          <w:color w:val="7F0055"/>
          <w:kern w:val="0"/>
          <w:sz w:val="32"/>
          <w:szCs w:val="32"/>
        </w:rPr>
        <w:t>long</w:t>
      </w:r>
      <w:r>
        <w:rPr>
          <w:rFonts w:ascii="Consolas" w:hAnsi="Consolas" w:cs="Consolas"/>
          <w:color w:val="000000"/>
          <w:kern w:val="0"/>
          <w:sz w:val="32"/>
          <w:szCs w:val="32"/>
        </w:rPr>
        <w:t xml:space="preserve"> </w:t>
      </w:r>
      <w:r>
        <w:rPr>
          <w:rFonts w:ascii="Consolas" w:hAnsi="Consolas" w:cs="Consolas"/>
          <w:color w:val="6A3E3E"/>
          <w:kern w:val="0"/>
          <w:sz w:val="32"/>
          <w:szCs w:val="32"/>
        </w:rPr>
        <w:t>timeout</w:t>
      </w:r>
      <w:r>
        <w:rPr>
          <w:rFonts w:ascii="Consolas" w:hAnsi="Consolas" w:cs="Consolas"/>
          <w:color w:val="000000"/>
          <w:kern w:val="0"/>
          <w:sz w:val="32"/>
          <w:szCs w:val="32"/>
        </w:rPr>
        <w:t>)</w:t>
      </w:r>
    </w:p>
    <w:p w:rsidR="001A7847" w:rsidRDefault="007D395D">
      <w:pPr>
        <w:ind w:left="420" w:firstLine="420"/>
        <w:rPr>
          <w:sz w:val="28"/>
          <w:szCs w:val="28"/>
        </w:rPr>
      </w:pPr>
      <w:r>
        <w:rPr>
          <w:rFonts w:ascii="Consolas" w:hAnsi="Consolas" w:cs="Consolas"/>
          <w:color w:val="000000"/>
          <w:kern w:val="0"/>
          <w:sz w:val="32"/>
          <w:szCs w:val="32"/>
        </w:rPr>
        <w:t xml:space="preserve"> </w:t>
      </w:r>
      <w:r>
        <w:rPr>
          <w:rFonts w:ascii="Consolas" w:hAnsi="Consolas" w:cs="Consolas"/>
          <w:b/>
          <w:bCs/>
          <w:color w:val="7F0055"/>
          <w:kern w:val="0"/>
          <w:sz w:val="32"/>
          <w:szCs w:val="32"/>
        </w:rPr>
        <w:t>throws</w:t>
      </w:r>
      <w:r>
        <w:rPr>
          <w:rFonts w:ascii="Consolas" w:hAnsi="Consolas" w:cs="Consolas"/>
          <w:color w:val="000000"/>
          <w:kern w:val="0"/>
          <w:sz w:val="32"/>
          <w:szCs w:val="32"/>
        </w:rPr>
        <w:t xml:space="preserve"> InterruptedException;</w:t>
      </w:r>
    </w:p>
    <w:p w:rsidR="001A7847" w:rsidRDefault="007D395D">
      <w:r>
        <w:rPr>
          <w:rFonts w:hint="eastAsia"/>
        </w:rPr>
        <w:tab/>
      </w:r>
      <w:r>
        <w:rPr>
          <w:rFonts w:hint="eastAsia"/>
        </w:rPr>
        <w:t>说明：导致当前的线程等待，直到其他线程调用此对象的</w:t>
      </w:r>
      <w:r>
        <w:rPr>
          <w:rFonts w:hint="eastAsia"/>
        </w:rPr>
        <w:t xml:space="preserve"> notify() </w:t>
      </w:r>
      <w:r>
        <w:rPr>
          <w:rFonts w:hint="eastAsia"/>
        </w:rPr>
        <w:t>方法或</w:t>
      </w:r>
      <w:r>
        <w:rPr>
          <w:rFonts w:hint="eastAsia"/>
        </w:rPr>
        <w:t xml:space="preserve"> notifyAll() </w:t>
      </w:r>
      <w:r>
        <w:rPr>
          <w:rFonts w:hint="eastAsia"/>
        </w:rPr>
        <w:t>方</w:t>
      </w:r>
    </w:p>
    <w:p w:rsidR="001A7847" w:rsidRDefault="007D395D">
      <w:r>
        <w:rPr>
          <w:rFonts w:hint="eastAsia"/>
        </w:rPr>
        <w:tab/>
      </w:r>
      <w:r>
        <w:rPr>
          <w:rFonts w:hint="eastAsia"/>
        </w:rPr>
        <w:tab/>
      </w:r>
      <w:r>
        <w:rPr>
          <w:rFonts w:hint="eastAsia"/>
        </w:rPr>
        <w:t>法。</w:t>
      </w:r>
      <w:r>
        <w:rPr>
          <w:rFonts w:hint="eastAsia"/>
        </w:rPr>
        <w:t> </w:t>
      </w:r>
    </w:p>
    <w:p w:rsidR="001A7847" w:rsidRDefault="007D395D">
      <w:pPr>
        <w:pStyle w:val="5"/>
      </w:pPr>
      <w:r>
        <w:rPr>
          <w:rFonts w:hint="eastAsia"/>
        </w:rPr>
        <w:t>wait(long timeout) </w:t>
      </w:r>
    </w:p>
    <w:p w:rsidR="001A7847" w:rsidRDefault="007D395D">
      <w:r>
        <w:rPr>
          <w:rFonts w:hint="eastAsia"/>
        </w:rPr>
        <w:tab/>
      </w:r>
      <w:r>
        <w:rPr>
          <w:rFonts w:hint="eastAsia"/>
        </w:rPr>
        <w:t>定义：</w:t>
      </w:r>
      <w:r>
        <w:rPr>
          <w:b/>
          <w:bCs/>
          <w:color w:val="7F0055"/>
        </w:rPr>
        <w:t>public</w:t>
      </w:r>
      <w:r>
        <w:t xml:space="preserve"> </w:t>
      </w:r>
      <w:r>
        <w:rPr>
          <w:b/>
          <w:bCs/>
          <w:color w:val="7F0055"/>
        </w:rPr>
        <w:t>final</w:t>
      </w:r>
      <w:r>
        <w:t xml:space="preserve"> </w:t>
      </w:r>
      <w:r>
        <w:rPr>
          <w:b/>
          <w:bCs/>
          <w:color w:val="7F0055"/>
        </w:rPr>
        <w:t>void</w:t>
      </w:r>
      <w:r>
        <w:t xml:space="preserve"> wait(</w:t>
      </w:r>
      <w:r>
        <w:rPr>
          <w:b/>
          <w:bCs/>
          <w:color w:val="7F0055"/>
        </w:rPr>
        <w:t>long</w:t>
      </w:r>
      <w:r>
        <w:t xml:space="preserve"> </w:t>
      </w:r>
      <w:r>
        <w:rPr>
          <w:color w:val="6A3E3E"/>
        </w:rPr>
        <w:t>timeout</w:t>
      </w:r>
      <w:r>
        <w:t xml:space="preserve">, </w:t>
      </w:r>
      <w:r>
        <w:rPr>
          <w:b/>
          <w:bCs/>
          <w:color w:val="7F0055"/>
        </w:rPr>
        <w:t>int</w:t>
      </w:r>
      <w:r>
        <w:t xml:space="preserve"> </w:t>
      </w:r>
      <w:r>
        <w:rPr>
          <w:color w:val="6A3E3E"/>
        </w:rPr>
        <w:t>nanos</w:t>
      </w:r>
      <w:r>
        <w:t xml:space="preserve">) </w:t>
      </w:r>
      <w:r>
        <w:rPr>
          <w:b/>
          <w:bCs/>
          <w:color w:val="7F0055"/>
        </w:rPr>
        <w:t>throws</w:t>
      </w:r>
      <w:r>
        <w:t xml:space="preserve"> InterruptedException {</w:t>
      </w:r>
    </w:p>
    <w:p w:rsidR="001A7847" w:rsidRDefault="007D395D">
      <w:r>
        <w:t xml:space="preserve">        </w:t>
      </w:r>
      <w:r>
        <w:rPr>
          <w:b/>
          <w:bCs/>
          <w:color w:val="7F0055"/>
        </w:rPr>
        <w:t>if</w:t>
      </w:r>
      <w:r>
        <w:t xml:space="preserve"> (</w:t>
      </w:r>
      <w:r>
        <w:rPr>
          <w:color w:val="6A3E3E"/>
        </w:rPr>
        <w:t>timeout</w:t>
      </w:r>
      <w:r>
        <w:t xml:space="preserve"> &lt; 0) {</w:t>
      </w:r>
    </w:p>
    <w:p w:rsidR="001A7847" w:rsidRDefault="007D395D">
      <w:r>
        <w:t xml:space="preserve">            </w:t>
      </w:r>
      <w:r>
        <w:rPr>
          <w:b/>
          <w:bCs/>
          <w:color w:val="7F0055"/>
        </w:rPr>
        <w:t>throw</w:t>
      </w:r>
      <w:r>
        <w:t xml:space="preserve"> </w:t>
      </w:r>
      <w:r>
        <w:rPr>
          <w:b/>
          <w:bCs/>
          <w:color w:val="7F0055"/>
        </w:rPr>
        <w:t>new</w:t>
      </w:r>
      <w:r>
        <w:t xml:space="preserve"> IllegalArgumentException(</w:t>
      </w:r>
      <w:r>
        <w:rPr>
          <w:color w:val="2A00FF"/>
        </w:rPr>
        <w:t>"timeout value is negative"</w:t>
      </w:r>
      <w:r>
        <w:t>);</w:t>
      </w:r>
    </w:p>
    <w:p w:rsidR="001A7847" w:rsidRDefault="007D395D">
      <w:r>
        <w:t xml:space="preserve">        }</w:t>
      </w:r>
    </w:p>
    <w:p w:rsidR="001A7847" w:rsidRDefault="001A7847"/>
    <w:p w:rsidR="001A7847" w:rsidRDefault="007D395D">
      <w:r>
        <w:t xml:space="preserve">        </w:t>
      </w:r>
      <w:r>
        <w:rPr>
          <w:b/>
          <w:bCs/>
          <w:color w:val="7F0055"/>
        </w:rPr>
        <w:t>if</w:t>
      </w:r>
      <w:r>
        <w:t xml:space="preserve"> (</w:t>
      </w:r>
      <w:r>
        <w:rPr>
          <w:color w:val="6A3E3E"/>
        </w:rPr>
        <w:t>nanos</w:t>
      </w:r>
      <w:r>
        <w:t xml:space="preserve"> &lt; 0 || </w:t>
      </w:r>
      <w:r>
        <w:rPr>
          <w:color w:val="6A3E3E"/>
        </w:rPr>
        <w:t>nanos</w:t>
      </w:r>
      <w:r>
        <w:t xml:space="preserve"> &gt; 999999) {</w:t>
      </w:r>
    </w:p>
    <w:p w:rsidR="001A7847" w:rsidRDefault="007D395D">
      <w:r>
        <w:t xml:space="preserve">            </w:t>
      </w:r>
      <w:r>
        <w:rPr>
          <w:b/>
          <w:bCs/>
          <w:color w:val="7F0055"/>
        </w:rPr>
        <w:t>throw</w:t>
      </w:r>
      <w:r>
        <w:t xml:space="preserve"> </w:t>
      </w:r>
      <w:r>
        <w:rPr>
          <w:b/>
          <w:bCs/>
          <w:color w:val="7F0055"/>
        </w:rPr>
        <w:t>new</w:t>
      </w:r>
      <w:r>
        <w:t xml:space="preserve"> IllegalArgumentException(</w:t>
      </w:r>
    </w:p>
    <w:p w:rsidR="001A7847" w:rsidRDefault="007D395D">
      <w:r>
        <w:t xml:space="preserve">                                </w:t>
      </w:r>
      <w:r>
        <w:rPr>
          <w:color w:val="2A00FF"/>
        </w:rPr>
        <w:t>"nanosecond timeout value out of range"</w:t>
      </w:r>
      <w:r>
        <w:t>);</w:t>
      </w:r>
    </w:p>
    <w:p w:rsidR="001A7847" w:rsidRDefault="007D395D">
      <w:r>
        <w:t xml:space="preserve">        }</w:t>
      </w:r>
    </w:p>
    <w:p w:rsidR="001A7847" w:rsidRDefault="001A7847"/>
    <w:p w:rsidR="001A7847" w:rsidRDefault="007D395D">
      <w:r>
        <w:t xml:space="preserve">        </w:t>
      </w:r>
      <w:r>
        <w:rPr>
          <w:b/>
          <w:bCs/>
          <w:color w:val="7F0055"/>
        </w:rPr>
        <w:t>if</w:t>
      </w:r>
      <w:r>
        <w:t xml:space="preserve"> (</w:t>
      </w:r>
      <w:r>
        <w:rPr>
          <w:color w:val="6A3E3E"/>
        </w:rPr>
        <w:t>nanos</w:t>
      </w:r>
      <w:r>
        <w:t xml:space="preserve"> &gt; 0) {</w:t>
      </w:r>
    </w:p>
    <w:p w:rsidR="001A7847" w:rsidRDefault="007D395D">
      <w:r>
        <w:t xml:space="preserve">            </w:t>
      </w:r>
      <w:r>
        <w:rPr>
          <w:color w:val="6A3E3E"/>
        </w:rPr>
        <w:t>timeout</w:t>
      </w:r>
      <w:r>
        <w:t>++;</w:t>
      </w:r>
    </w:p>
    <w:p w:rsidR="001A7847" w:rsidRDefault="007D395D">
      <w:r>
        <w:t xml:space="preserve">        }</w:t>
      </w:r>
    </w:p>
    <w:p w:rsidR="001A7847" w:rsidRDefault="001A7847"/>
    <w:p w:rsidR="001A7847" w:rsidRDefault="007D395D">
      <w:r>
        <w:t xml:space="preserve">        wait(</w:t>
      </w:r>
      <w:r>
        <w:rPr>
          <w:color w:val="6A3E3E"/>
        </w:rPr>
        <w:t>timeout</w:t>
      </w:r>
      <w:r>
        <w:t>);</w:t>
      </w:r>
    </w:p>
    <w:p w:rsidR="001A7847" w:rsidRDefault="007D395D">
      <w:r>
        <w:t xml:space="preserve">    }</w:t>
      </w:r>
    </w:p>
    <w:p w:rsidR="001A7847" w:rsidRDefault="007D395D">
      <w:r>
        <w:rPr>
          <w:rFonts w:hint="eastAsia"/>
        </w:rPr>
        <w:tab/>
      </w:r>
      <w:r>
        <w:rPr>
          <w:rFonts w:hint="eastAsia"/>
        </w:rPr>
        <w:t>说明：</w:t>
      </w:r>
      <w:r>
        <w:rPr>
          <w:rFonts w:hint="eastAsia"/>
        </w:rPr>
        <w:t xml:space="preserve"> </w:t>
      </w:r>
      <w:r>
        <w:rPr>
          <w:rFonts w:hint="eastAsia"/>
        </w:rPr>
        <w:t>导致当前的线程等待，直到其他线程调用此对象的</w:t>
      </w:r>
      <w:r>
        <w:rPr>
          <w:rFonts w:hint="eastAsia"/>
        </w:rPr>
        <w:t xml:space="preserve"> notify() </w:t>
      </w:r>
      <w:r>
        <w:rPr>
          <w:rFonts w:hint="eastAsia"/>
        </w:rPr>
        <w:t>方法或</w:t>
      </w:r>
      <w:r>
        <w:rPr>
          <w:rFonts w:hint="eastAsia"/>
        </w:rPr>
        <w:t xml:space="preserve"> notifyAll() </w:t>
      </w:r>
      <w:r>
        <w:rPr>
          <w:rFonts w:hint="eastAsia"/>
        </w:rPr>
        <w:t>方</w:t>
      </w:r>
    </w:p>
    <w:p w:rsidR="001A7847" w:rsidRDefault="007D395D">
      <w:r>
        <w:rPr>
          <w:rFonts w:hint="eastAsia"/>
        </w:rPr>
        <w:tab/>
      </w:r>
      <w:r>
        <w:rPr>
          <w:rFonts w:hint="eastAsia"/>
        </w:rPr>
        <w:t>法，或者超过指定的时间量。</w:t>
      </w:r>
    </w:p>
    <w:p w:rsidR="001A7847" w:rsidRDefault="007D395D">
      <w:pPr>
        <w:pStyle w:val="5"/>
      </w:pPr>
      <w:r>
        <w:rPr>
          <w:rFonts w:hint="eastAsia"/>
        </w:rPr>
        <w:t> wait(long timeout, int nanos) </w:t>
      </w:r>
    </w:p>
    <w:p w:rsidR="001A7847" w:rsidRDefault="007D395D">
      <w:r>
        <w:rPr>
          <w:rFonts w:hint="eastAsia"/>
        </w:rPr>
        <w:tab/>
      </w:r>
      <w:r>
        <w:rPr>
          <w:rFonts w:hint="eastAsia"/>
        </w:rPr>
        <w:t>定义：</w:t>
      </w:r>
      <w:r>
        <w:rPr>
          <w:b/>
          <w:bCs/>
          <w:color w:val="7F0055"/>
        </w:rPr>
        <w:t>public</w:t>
      </w:r>
      <w:r>
        <w:t xml:space="preserve"> </w:t>
      </w:r>
      <w:r>
        <w:rPr>
          <w:b/>
          <w:bCs/>
          <w:color w:val="7F0055"/>
        </w:rPr>
        <w:t>final</w:t>
      </w:r>
      <w:r>
        <w:t xml:space="preserve"> </w:t>
      </w:r>
      <w:r>
        <w:rPr>
          <w:b/>
          <w:bCs/>
          <w:color w:val="7F0055"/>
        </w:rPr>
        <w:t>void</w:t>
      </w:r>
      <w:r>
        <w:t xml:space="preserve"> wait() </w:t>
      </w:r>
      <w:r>
        <w:rPr>
          <w:b/>
          <w:bCs/>
          <w:color w:val="7F0055"/>
        </w:rPr>
        <w:t>throws</w:t>
      </w:r>
      <w:r>
        <w:t xml:space="preserve"> InterruptedException {</w:t>
      </w:r>
    </w:p>
    <w:p w:rsidR="001A7847" w:rsidRDefault="007D395D">
      <w:r>
        <w:t xml:space="preserve">        </w:t>
      </w:r>
      <w:r>
        <w:rPr>
          <w:rFonts w:hint="eastAsia"/>
        </w:rPr>
        <w:tab/>
      </w:r>
      <w:r>
        <w:t>wait(0);</w:t>
      </w:r>
    </w:p>
    <w:p w:rsidR="001A7847" w:rsidRDefault="007D395D">
      <w:r>
        <w:t xml:space="preserve">    </w:t>
      </w:r>
      <w:r>
        <w:rPr>
          <w:rFonts w:hint="eastAsia"/>
        </w:rPr>
        <w:tab/>
      </w:r>
      <w:r>
        <w:rPr>
          <w:rFonts w:hint="eastAsia"/>
        </w:rPr>
        <w:tab/>
      </w:r>
      <w:r>
        <w:t>}</w:t>
      </w:r>
    </w:p>
    <w:p w:rsidR="001A7847" w:rsidRDefault="007D395D">
      <w:r>
        <w:rPr>
          <w:rFonts w:hint="eastAsia"/>
        </w:rPr>
        <w:tab/>
      </w:r>
      <w:r>
        <w:rPr>
          <w:rFonts w:hint="eastAsia"/>
        </w:rPr>
        <w:t>说明：导致当前的线程等待，直到其他线程调用此对象的</w:t>
      </w:r>
      <w:r>
        <w:rPr>
          <w:rFonts w:hint="eastAsia"/>
        </w:rPr>
        <w:t xml:space="preserve"> notify() </w:t>
      </w:r>
      <w:r>
        <w:rPr>
          <w:rFonts w:hint="eastAsia"/>
        </w:rPr>
        <w:t>方法或</w:t>
      </w:r>
      <w:r>
        <w:rPr>
          <w:rFonts w:hint="eastAsia"/>
        </w:rPr>
        <w:t xml:space="preserve"> notifyAll() </w:t>
      </w:r>
      <w:r>
        <w:rPr>
          <w:rFonts w:hint="eastAsia"/>
        </w:rPr>
        <w:t>方</w:t>
      </w:r>
    </w:p>
    <w:p w:rsidR="001A7847" w:rsidRDefault="007D395D">
      <w:pPr>
        <w:ind w:firstLine="420"/>
      </w:pPr>
      <w:r>
        <w:rPr>
          <w:rFonts w:hint="eastAsia"/>
        </w:rPr>
        <w:t>法，或者其他某个线程中断当前线程，或者已超过某个实际时间量。</w:t>
      </w:r>
    </w:p>
    <w:p w:rsidR="001A7847" w:rsidRDefault="001A7847"/>
    <w:p w:rsidR="001A7847" w:rsidRDefault="007D395D">
      <w:pPr>
        <w:pStyle w:val="2"/>
      </w:pPr>
      <w:r>
        <w:rPr>
          <w:rFonts w:hint="eastAsia"/>
        </w:rPr>
        <w:lastRenderedPageBreak/>
        <w:t>8.</w:t>
      </w:r>
      <w:r>
        <w:rPr>
          <w:rFonts w:hint="eastAsia"/>
        </w:rPr>
        <w:tab/>
      </w:r>
      <w:r>
        <w:rPr>
          <w:rFonts w:hint="eastAsia"/>
        </w:rPr>
        <w:t>内部类</w:t>
      </w:r>
    </w:p>
    <w:p w:rsidR="001A7847" w:rsidRDefault="007D395D">
      <w:pPr>
        <w:pStyle w:val="5"/>
      </w:pPr>
      <w:r>
        <w:rPr>
          <w:rFonts w:hint="eastAsia"/>
        </w:rPr>
        <w:t>为什么需要内部类</w:t>
      </w:r>
    </w:p>
    <w:p w:rsidR="001A7847" w:rsidRDefault="007D395D">
      <w:pPr>
        <w:rPr>
          <w:shd w:val="clear" w:color="auto" w:fill="FFFFFF"/>
        </w:rPr>
      </w:pPr>
      <w:r>
        <w:rPr>
          <w:rFonts w:hint="eastAsia"/>
          <w:shd w:val="clear" w:color="auto" w:fill="FFFFFF"/>
        </w:rPr>
        <w:t>可以利用内部类提供的、可以继承多个具体的或者抽象的类的能力来解决这些程序设计问题。可以这样说，接口只是解决了部分问题，而内部类使得多重继承的解决方案变得更加完整。</w:t>
      </w:r>
    </w:p>
    <w:p w:rsidR="001A7847" w:rsidRDefault="001A7847">
      <w:pPr>
        <w:rPr>
          <w:shd w:val="clear" w:color="auto" w:fill="FFFFFF"/>
        </w:rPr>
      </w:pPr>
    </w:p>
    <w:p w:rsidR="001A7847" w:rsidRDefault="007D395D">
      <w:pPr>
        <w:rPr>
          <w:b/>
        </w:rPr>
      </w:pPr>
      <w:r>
        <w:rPr>
          <w:rFonts w:hint="eastAsia"/>
          <w:b/>
        </w:rPr>
        <w:t>内部类特性：</w:t>
      </w:r>
    </w:p>
    <w:p w:rsidR="001A7847" w:rsidRDefault="007D395D">
      <w:r>
        <w:rPr>
          <w:rFonts w:hint="eastAsia"/>
          <w:b/>
          <w:bCs/>
        </w:rPr>
        <w:t>1</w:t>
      </w:r>
      <w:r>
        <w:rPr>
          <w:rFonts w:hint="eastAsia"/>
          <w:b/>
          <w:bCs/>
        </w:rPr>
        <w:t>、</w:t>
      </w:r>
      <w:r>
        <w:rPr>
          <w:rFonts w:hint="eastAsia"/>
        </w:rPr>
        <w:t>内部类可以用多个实例，每个实例都有自己的状态信息，并且与其他外围对象的信息相互独立。</w:t>
      </w:r>
    </w:p>
    <w:p w:rsidR="001A7847" w:rsidRDefault="007D395D">
      <w:r>
        <w:rPr>
          <w:rFonts w:hint="eastAsia"/>
          <w:b/>
          <w:bCs/>
        </w:rPr>
        <w:t>2</w:t>
      </w:r>
      <w:r>
        <w:rPr>
          <w:rFonts w:hint="eastAsia"/>
          <w:b/>
          <w:bCs/>
        </w:rPr>
        <w:t>、</w:t>
      </w:r>
      <w:r>
        <w:rPr>
          <w:rFonts w:hint="eastAsia"/>
        </w:rPr>
        <w:t>在单个外围类中，可以让多个内部类以不同的方式实现同一个接口，或者继承同一个类。</w:t>
      </w:r>
    </w:p>
    <w:p w:rsidR="001A7847" w:rsidRDefault="007D395D">
      <w:r>
        <w:rPr>
          <w:rFonts w:hint="eastAsia"/>
          <w:b/>
          <w:bCs/>
        </w:rPr>
        <w:t>3</w:t>
      </w:r>
      <w:r>
        <w:rPr>
          <w:rFonts w:hint="eastAsia"/>
          <w:b/>
          <w:bCs/>
        </w:rPr>
        <w:t>、</w:t>
      </w:r>
      <w:r>
        <w:rPr>
          <w:rFonts w:hint="eastAsia"/>
        </w:rPr>
        <w:t>创建内部类对象的时刻并不依赖于外围类对象的创建。</w:t>
      </w:r>
    </w:p>
    <w:p w:rsidR="001A7847" w:rsidRDefault="007D395D">
      <w:r>
        <w:rPr>
          <w:rFonts w:hint="eastAsia"/>
          <w:b/>
          <w:bCs/>
        </w:rPr>
        <w:t>4</w:t>
      </w:r>
      <w:r>
        <w:rPr>
          <w:rFonts w:hint="eastAsia"/>
          <w:b/>
          <w:bCs/>
        </w:rPr>
        <w:t>、</w:t>
      </w:r>
      <w:r>
        <w:rPr>
          <w:rFonts w:hint="eastAsia"/>
        </w:rPr>
        <w:t>内部类并没有令人迷惑的“</w:t>
      </w:r>
      <w:r>
        <w:rPr>
          <w:rFonts w:hint="eastAsia"/>
        </w:rPr>
        <w:t>is-a</w:t>
      </w:r>
      <w:r>
        <w:rPr>
          <w:rFonts w:hint="eastAsia"/>
        </w:rPr>
        <w:t>”关系，他就是一个独立的实体。</w:t>
      </w:r>
    </w:p>
    <w:p w:rsidR="001A7847" w:rsidRDefault="007D395D">
      <w:r>
        <w:rPr>
          <w:rFonts w:hint="eastAsia"/>
          <w:b/>
          <w:bCs/>
        </w:rPr>
        <w:t>5</w:t>
      </w:r>
      <w:r>
        <w:rPr>
          <w:rFonts w:hint="eastAsia"/>
          <w:b/>
          <w:bCs/>
        </w:rPr>
        <w:t>、</w:t>
      </w:r>
      <w:r>
        <w:rPr>
          <w:rFonts w:hint="eastAsia"/>
        </w:rPr>
        <w:t>内部类提供了更好的封装，除了该外围类，其他类都不能访问。</w:t>
      </w:r>
    </w:p>
    <w:p w:rsidR="001A7847" w:rsidRDefault="001A7847"/>
    <w:p w:rsidR="001A7847" w:rsidRDefault="007D395D">
      <w:pPr>
        <w:pStyle w:val="5"/>
      </w:pPr>
      <w:r>
        <w:rPr>
          <w:rFonts w:hint="eastAsia"/>
        </w:rPr>
        <w:t>内部类的分类与定义</w:t>
      </w:r>
    </w:p>
    <w:p w:rsidR="001A7847" w:rsidRDefault="007D395D">
      <w:pPr>
        <w:rPr>
          <w:b/>
        </w:rPr>
      </w:pPr>
      <w:r>
        <w:rPr>
          <w:rFonts w:hint="eastAsia"/>
          <w:b/>
        </w:rPr>
        <w:t>静态内部类</w:t>
      </w:r>
    </w:p>
    <w:p w:rsidR="001A7847" w:rsidRDefault="001A7847"/>
    <w:p w:rsidR="001A7847" w:rsidRDefault="007D395D">
      <w:pPr>
        <w:rPr>
          <w:rFonts w:ascii="Consolas" w:hAnsi="Consolas" w:cs="Consolas"/>
          <w:sz w:val="18"/>
          <w:szCs w:val="18"/>
        </w:rPr>
      </w:pPr>
      <w:r>
        <w:t>public</w:t>
      </w:r>
      <w:r>
        <w:rPr>
          <w:rFonts w:ascii="Consolas" w:hAnsi="Consolas" w:cs="Consolas"/>
          <w:sz w:val="18"/>
          <w:szCs w:val="18"/>
        </w:rPr>
        <w:t xml:space="preserve"> </w:t>
      </w:r>
      <w:r>
        <w:t>class</w:t>
      </w:r>
      <w:r>
        <w:rPr>
          <w:rFonts w:ascii="Consolas" w:hAnsi="Consolas" w:cs="Consolas"/>
          <w:sz w:val="18"/>
          <w:szCs w:val="18"/>
        </w:rPr>
        <w:t xml:space="preserve"> </w:t>
      </w:r>
      <w:r>
        <w:t>OuterClass {</w:t>
      </w:r>
    </w:p>
    <w:p w:rsidR="001A7847" w:rsidRDefault="007D395D">
      <w:pPr>
        <w:rPr>
          <w:rFonts w:ascii="Consolas" w:hAnsi="Consolas" w:cs="Consolas"/>
          <w:sz w:val="18"/>
          <w:szCs w:val="18"/>
        </w:rPr>
      </w:pPr>
      <w:r>
        <w:t>    static</w:t>
      </w:r>
      <w:r>
        <w:rPr>
          <w:rFonts w:ascii="Consolas" w:hAnsi="Consolas" w:cs="Consolas"/>
          <w:sz w:val="18"/>
          <w:szCs w:val="18"/>
        </w:rPr>
        <w:t xml:space="preserve"> </w:t>
      </w:r>
      <w:r>
        <w:t>class</w:t>
      </w:r>
      <w:r>
        <w:rPr>
          <w:rFonts w:ascii="Consolas" w:hAnsi="Consolas" w:cs="Consolas"/>
          <w:sz w:val="18"/>
          <w:szCs w:val="18"/>
        </w:rPr>
        <w:t xml:space="preserve"> </w:t>
      </w:r>
      <w:r>
        <w:t>InnerClass1{</w:t>
      </w:r>
    </w:p>
    <w:p w:rsidR="001A7847" w:rsidRDefault="007D395D">
      <w:pPr>
        <w:rPr>
          <w:rFonts w:ascii="Consolas" w:hAnsi="Consolas" w:cs="Consolas"/>
          <w:sz w:val="18"/>
          <w:szCs w:val="18"/>
        </w:rPr>
      </w:pPr>
      <w:r>
        <w:t>        public static String _name1 = "chenssy_static";</w:t>
      </w:r>
      <w:r>
        <w:rPr>
          <w:rFonts w:ascii="Consolas" w:hAnsi="Consolas" w:cs="Consolas"/>
          <w:sz w:val="18"/>
          <w:szCs w:val="18"/>
        </w:rPr>
        <w:t> </w:t>
      </w:r>
    </w:p>
    <w:p w:rsidR="001A7847" w:rsidRDefault="007D395D">
      <w:pPr>
        <w:rPr>
          <w:rFonts w:ascii="Consolas" w:hAnsi="Consolas" w:cs="Consolas"/>
          <w:sz w:val="18"/>
          <w:szCs w:val="18"/>
        </w:rPr>
      </w:pPr>
      <w:r>
        <w:t>        public void display(){</w:t>
      </w:r>
    </w:p>
    <w:p w:rsidR="001A7847" w:rsidRDefault="007D395D">
      <w:pPr>
        <w:rPr>
          <w:rFonts w:ascii="Consolas" w:hAnsi="Consolas" w:cs="Consolas"/>
          <w:sz w:val="18"/>
          <w:szCs w:val="18"/>
        </w:rPr>
      </w:pPr>
      <w:r>
        <w:t>            System.out.println("OutClass name :" + name);</w:t>
      </w:r>
    </w:p>
    <w:p w:rsidR="001A7847" w:rsidRDefault="007D395D">
      <w:pPr>
        <w:rPr>
          <w:rFonts w:ascii="Consolas" w:hAnsi="Consolas" w:cs="Consolas"/>
          <w:sz w:val="18"/>
          <w:szCs w:val="18"/>
        </w:rPr>
      </w:pPr>
      <w:r>
        <w:t>        }</w:t>
      </w:r>
    </w:p>
    <w:p w:rsidR="001A7847" w:rsidRDefault="007D395D">
      <w:pPr>
        <w:rPr>
          <w:rFonts w:ascii="Consolas" w:hAnsi="Consolas" w:cs="Consolas"/>
          <w:sz w:val="18"/>
          <w:szCs w:val="18"/>
        </w:rPr>
      </w:pPr>
      <w:r>
        <w:t>    }</w:t>
      </w:r>
    </w:p>
    <w:p w:rsidR="001A7847" w:rsidRDefault="007D395D">
      <w:pPr>
        <w:rPr>
          <w:rFonts w:ascii="Consolas" w:hAnsi="Consolas" w:cs="Consolas"/>
          <w:sz w:val="18"/>
          <w:szCs w:val="18"/>
        </w:rPr>
      </w:pPr>
      <w:r>
        <w:rPr>
          <w:rFonts w:ascii="Consolas" w:hAnsi="Consolas" w:cs="Consolas"/>
          <w:sz w:val="18"/>
          <w:szCs w:val="18"/>
        </w:rPr>
        <w:t> </w:t>
      </w:r>
      <w:r>
        <w:t>}</w:t>
      </w:r>
    </w:p>
    <w:p w:rsidR="001A7847" w:rsidRDefault="001A7847"/>
    <w:p w:rsidR="001A7847" w:rsidRDefault="007D395D">
      <w:pPr>
        <w:rPr>
          <w:b/>
        </w:rPr>
      </w:pPr>
      <w:r>
        <w:rPr>
          <w:rFonts w:hint="eastAsia"/>
          <w:b/>
        </w:rPr>
        <w:t>说明：</w:t>
      </w:r>
    </w:p>
    <w:p w:rsidR="001A7847" w:rsidRDefault="007D395D">
      <w:pPr>
        <w:rPr>
          <w:color w:val="000000"/>
          <w:szCs w:val="21"/>
        </w:rPr>
      </w:pPr>
      <w:r>
        <w:rPr>
          <w:rFonts w:hint="eastAsia"/>
        </w:rPr>
        <w:t>1.</w:t>
      </w:r>
      <w:r>
        <w:t xml:space="preserve"> </w:t>
      </w:r>
      <w:r>
        <w:t>静态内部类可以用</w:t>
      </w:r>
      <w:r>
        <w:t>public,protected,private</w:t>
      </w:r>
      <w:r>
        <w:t>修饰</w:t>
      </w:r>
    </w:p>
    <w:p w:rsidR="001A7847" w:rsidRDefault="007D395D">
      <w:pPr>
        <w:rPr>
          <w:color w:val="000000"/>
          <w:szCs w:val="21"/>
        </w:rPr>
      </w:pPr>
      <w:r>
        <w:rPr>
          <w:rFonts w:hint="eastAsia"/>
        </w:rPr>
        <w:t>2.</w:t>
      </w:r>
      <w:r>
        <w:rPr>
          <w:shd w:val="clear" w:color="auto" w:fill="FFFFFF"/>
        </w:rPr>
        <w:t xml:space="preserve"> </w:t>
      </w:r>
      <w:r>
        <w:t>静态内部类中可以定义静态或者非静态的成员</w:t>
      </w:r>
    </w:p>
    <w:p w:rsidR="001A7847" w:rsidRDefault="007D395D">
      <w:pPr>
        <w:rPr>
          <w:color w:val="000000"/>
          <w:szCs w:val="21"/>
        </w:rPr>
      </w:pPr>
      <w:r>
        <w:rPr>
          <w:rFonts w:hint="eastAsia"/>
          <w:shd w:val="clear" w:color="auto" w:fill="FFFFFF"/>
        </w:rPr>
        <w:t>3.</w:t>
      </w:r>
      <w:r>
        <w:t xml:space="preserve"> </w:t>
      </w:r>
      <w:r>
        <w:t>静态内部类只能访问外部类的静态成员</w:t>
      </w:r>
      <w:r>
        <w:t>(</w:t>
      </w:r>
      <w:r>
        <w:t>包括静态变量和静态方法</w:t>
      </w:r>
      <w:r>
        <w:t>)</w:t>
      </w:r>
    </w:p>
    <w:p w:rsidR="001A7847" w:rsidRDefault="007D395D">
      <w:pPr>
        <w:rPr>
          <w:color w:val="000000"/>
          <w:szCs w:val="21"/>
        </w:rPr>
      </w:pPr>
      <w:r>
        <w:rPr>
          <w:rFonts w:hint="eastAsia"/>
          <w:shd w:val="clear" w:color="auto" w:fill="FFFFFF"/>
        </w:rPr>
        <w:t>4.</w:t>
      </w:r>
      <w:r>
        <w:t xml:space="preserve"> </w:t>
      </w:r>
      <w:r>
        <w:t>外部类访问内部类的静态成员：内部类</w:t>
      </w:r>
      <w:r>
        <w:t>.</w:t>
      </w:r>
      <w:r>
        <w:t>静态成员</w:t>
      </w:r>
    </w:p>
    <w:p w:rsidR="001A7847" w:rsidRDefault="007D395D">
      <w:r>
        <w:rPr>
          <w:rFonts w:hint="eastAsia"/>
          <w:shd w:val="clear" w:color="auto" w:fill="FFFFFF"/>
        </w:rPr>
        <w:t>5.</w:t>
      </w:r>
      <w:r>
        <w:t xml:space="preserve"> </w:t>
      </w:r>
      <w:r>
        <w:t>外部类访问内部类的非静态成员</w:t>
      </w:r>
      <w:r>
        <w:t>:</w:t>
      </w:r>
      <w:r>
        <w:t>实例化内部类即可</w:t>
      </w:r>
    </w:p>
    <w:p w:rsidR="001A7847" w:rsidRDefault="001A7847"/>
    <w:p w:rsidR="001A7847" w:rsidRDefault="007D395D">
      <w:pPr>
        <w:pStyle w:val="5"/>
      </w:pPr>
      <w:r>
        <w:t>局部内部类：</w:t>
      </w:r>
    </w:p>
    <w:p w:rsidR="001A7847" w:rsidRDefault="007D395D">
      <w:pPr>
        <w:rPr>
          <w:color w:val="000000"/>
        </w:rPr>
      </w:pPr>
      <w:r>
        <w:t>public</w:t>
      </w:r>
      <w:r>
        <w:rPr>
          <w:color w:val="000000"/>
        </w:rPr>
        <w:t xml:space="preserve"> </w:t>
      </w:r>
      <w:r>
        <w:t>class</w:t>
      </w:r>
      <w:r>
        <w:rPr>
          <w:color w:val="000000"/>
        </w:rPr>
        <w:t xml:space="preserve"> Outer {</w:t>
      </w:r>
    </w:p>
    <w:p w:rsidR="001A7847" w:rsidRDefault="007D395D">
      <w:pPr>
        <w:rPr>
          <w:color w:val="000000"/>
        </w:rPr>
      </w:pPr>
      <w:r>
        <w:rPr>
          <w:color w:val="000000"/>
        </w:rPr>
        <w:lastRenderedPageBreak/>
        <w:t xml:space="preserve">    </w:t>
      </w:r>
      <w:r>
        <w:t>public</w:t>
      </w:r>
      <w:r>
        <w:rPr>
          <w:color w:val="000000"/>
        </w:rPr>
        <w:t xml:space="preserve"> </w:t>
      </w:r>
      <w:r>
        <w:t>void</w:t>
      </w:r>
      <w:r>
        <w:rPr>
          <w:color w:val="000000"/>
        </w:rPr>
        <w:t xml:space="preserve"> f(</w:t>
      </w:r>
      <w:r>
        <w:t>final</w:t>
      </w:r>
      <w:r>
        <w:rPr>
          <w:color w:val="000000"/>
        </w:rPr>
        <w:t xml:space="preserve"> </w:t>
      </w:r>
      <w:r>
        <w:t>int</w:t>
      </w:r>
      <w:r>
        <w:rPr>
          <w:color w:val="000000"/>
        </w:rPr>
        <w:t xml:space="preserve"> k) {</w:t>
      </w:r>
    </w:p>
    <w:p w:rsidR="001A7847" w:rsidRDefault="007D395D">
      <w:pPr>
        <w:rPr>
          <w:color w:val="000000"/>
        </w:rPr>
      </w:pPr>
      <w:r>
        <w:rPr>
          <w:color w:val="000000"/>
        </w:rPr>
        <w:t xml:space="preserve">        </w:t>
      </w:r>
      <w:r>
        <w:t>class</w:t>
      </w:r>
      <w:r>
        <w:rPr>
          <w:color w:val="000000"/>
        </w:rPr>
        <w:t xml:space="preserve"> Inner {</w:t>
      </w:r>
    </w:p>
    <w:p w:rsidR="001A7847" w:rsidRDefault="007D395D">
      <w:pPr>
        <w:rPr>
          <w:color w:val="008000"/>
        </w:rPr>
      </w:pPr>
      <w:r>
        <w:rPr>
          <w:color w:val="000000"/>
        </w:rPr>
        <w:t xml:space="preserve">            </w:t>
      </w:r>
      <w:r>
        <w:t>int</w:t>
      </w:r>
      <w:r>
        <w:rPr>
          <w:color w:val="000000"/>
        </w:rPr>
        <w:t xml:space="preserve"> s = 300</w:t>
      </w:r>
    </w:p>
    <w:p w:rsidR="001A7847" w:rsidRDefault="007D395D">
      <w:pPr>
        <w:rPr>
          <w:color w:val="000000"/>
        </w:rPr>
      </w:pPr>
      <w:r>
        <w:rPr>
          <w:color w:val="008000"/>
        </w:rPr>
        <w:t xml:space="preserve">          </w:t>
      </w:r>
      <w:r>
        <w:rPr>
          <w:color w:val="000000"/>
        </w:rPr>
        <w:t xml:space="preserve">  Inner(</w:t>
      </w:r>
      <w:r>
        <w:t>int</w:t>
      </w:r>
      <w:r>
        <w:rPr>
          <w:color w:val="000000"/>
        </w:rPr>
        <w:t xml:space="preserve"> k) {</w:t>
      </w:r>
    </w:p>
    <w:p w:rsidR="001A7847" w:rsidRDefault="007D395D">
      <w:pPr>
        <w:rPr>
          <w:color w:val="000000"/>
        </w:rPr>
      </w:pPr>
      <w:r>
        <w:rPr>
          <w:color w:val="000000"/>
        </w:rPr>
        <w:t xml:space="preserve">                inner_f(k);</w:t>
      </w:r>
    </w:p>
    <w:p w:rsidR="001A7847" w:rsidRDefault="007D395D">
      <w:pPr>
        <w:rPr>
          <w:color w:val="000000"/>
        </w:rPr>
      </w:pPr>
      <w:r>
        <w:rPr>
          <w:color w:val="000000"/>
        </w:rPr>
        <w:t xml:space="preserve">            }</w:t>
      </w:r>
    </w:p>
    <w:p w:rsidR="001A7847" w:rsidRDefault="007D395D">
      <w:pPr>
        <w:rPr>
          <w:color w:val="000000"/>
        </w:rPr>
      </w:pPr>
      <w:r>
        <w:rPr>
          <w:color w:val="000000"/>
        </w:rPr>
        <w:t xml:space="preserve">            </w:t>
      </w:r>
      <w:r>
        <w:t>int</w:t>
      </w:r>
      <w:r>
        <w:rPr>
          <w:color w:val="000000"/>
        </w:rPr>
        <w:t xml:space="preserve"> inner_i = 100;</w:t>
      </w:r>
    </w:p>
    <w:p w:rsidR="001A7847" w:rsidRDefault="007D395D">
      <w:pPr>
        <w:rPr>
          <w:color w:val="000000"/>
        </w:rPr>
      </w:pPr>
      <w:r>
        <w:rPr>
          <w:color w:val="000000"/>
        </w:rPr>
        <w:t xml:space="preserve">            </w:t>
      </w:r>
      <w:r>
        <w:t>void</w:t>
      </w:r>
      <w:r>
        <w:rPr>
          <w:color w:val="000000"/>
        </w:rPr>
        <w:t xml:space="preserve"> inner_f(</w:t>
      </w:r>
      <w:r>
        <w:t>int</w:t>
      </w:r>
      <w:r>
        <w:rPr>
          <w:color w:val="000000"/>
        </w:rPr>
        <w:t xml:space="preserve"> k) {</w:t>
      </w:r>
    </w:p>
    <w:p w:rsidR="001A7847" w:rsidRDefault="007D395D">
      <w:pPr>
        <w:rPr>
          <w:color w:val="000000"/>
        </w:rPr>
      </w:pPr>
      <w:r>
        <w:rPr>
          <w:color w:val="000000"/>
        </w:rPr>
        <w:t xml:space="preserve">            }</w:t>
      </w:r>
    </w:p>
    <w:p w:rsidR="001A7847" w:rsidRDefault="007D395D">
      <w:pPr>
        <w:rPr>
          <w:color w:val="000000"/>
        </w:rPr>
      </w:pPr>
      <w:r>
        <w:rPr>
          <w:color w:val="000000"/>
        </w:rPr>
        <w:t xml:space="preserve">        }</w:t>
      </w:r>
    </w:p>
    <w:p w:rsidR="001A7847" w:rsidRDefault="007D395D">
      <w:pPr>
        <w:rPr>
          <w:color w:val="000000"/>
        </w:rPr>
      </w:pPr>
      <w:r>
        <w:rPr>
          <w:color w:val="000000"/>
        </w:rPr>
        <w:t xml:space="preserve">        </w:t>
      </w:r>
      <w:r>
        <w:t>new</w:t>
      </w:r>
      <w:r>
        <w:rPr>
          <w:color w:val="000000"/>
        </w:rPr>
        <w:t xml:space="preserve"> Inner(k);</w:t>
      </w:r>
    </w:p>
    <w:p w:rsidR="001A7847" w:rsidRDefault="007D395D">
      <w:pPr>
        <w:ind w:firstLine="420"/>
        <w:rPr>
          <w:color w:val="000000"/>
        </w:rPr>
      </w:pPr>
      <w:r>
        <w:rPr>
          <w:color w:val="000000"/>
        </w:rPr>
        <w:t>}</w:t>
      </w:r>
    </w:p>
    <w:p w:rsidR="001A7847" w:rsidRDefault="007D395D">
      <w:pPr>
        <w:rPr>
          <w:color w:val="000000"/>
        </w:rPr>
      </w:pPr>
      <w:r>
        <w:rPr>
          <w:color w:val="000000"/>
        </w:rPr>
        <w:t>}</w:t>
      </w:r>
    </w:p>
    <w:p w:rsidR="001A7847" w:rsidRDefault="007D395D">
      <w:r>
        <w:rPr>
          <w:rFonts w:hint="eastAsia"/>
        </w:rPr>
        <w:t>说明：</w:t>
      </w:r>
    </w:p>
    <w:p w:rsidR="001A7847" w:rsidRDefault="007D395D">
      <w:r>
        <w:rPr>
          <w:rFonts w:hint="eastAsia"/>
        </w:rPr>
        <w:t>1.</w:t>
      </w:r>
      <w:r>
        <w:t xml:space="preserve"> </w:t>
      </w:r>
      <w:r>
        <w:t>可以定义与外部类同名的变量</w:t>
      </w:r>
    </w:p>
    <w:p w:rsidR="001A7847" w:rsidRDefault="007D395D">
      <w:pPr>
        <w:rPr>
          <w:color w:val="000000"/>
        </w:rPr>
      </w:pPr>
      <w:r>
        <w:rPr>
          <w:rFonts w:hint="eastAsia"/>
        </w:rPr>
        <w:t>2.</w:t>
      </w:r>
      <w:r>
        <w:t xml:space="preserve"> </w:t>
      </w:r>
      <w:r>
        <w:t>不可以定义静态变量</w:t>
      </w:r>
    </w:p>
    <w:p w:rsidR="001A7847" w:rsidRDefault="007D395D">
      <w:pPr>
        <w:rPr>
          <w:color w:val="000000"/>
        </w:rPr>
      </w:pPr>
      <w:r>
        <w:rPr>
          <w:rFonts w:hint="eastAsia"/>
        </w:rPr>
        <w:t>3.</w:t>
      </w:r>
      <w:r>
        <w:t xml:space="preserve"> </w:t>
      </w:r>
      <w:r>
        <w:t>可以访问外部类的局部变量</w:t>
      </w:r>
      <w:r>
        <w:t>(</w:t>
      </w:r>
      <w:r>
        <w:t>即方法内的变量</w:t>
      </w:r>
      <w:r>
        <w:t>)</w:t>
      </w:r>
      <w:r>
        <w:t>，但是变量必须是</w:t>
      </w:r>
      <w:r>
        <w:t>final</w:t>
      </w:r>
      <w:r>
        <w:t>的</w:t>
      </w:r>
    </w:p>
    <w:p w:rsidR="001A7847" w:rsidRDefault="007D395D">
      <w:pPr>
        <w:rPr>
          <w:color w:val="000000"/>
        </w:rPr>
      </w:pPr>
      <w:r>
        <w:rPr>
          <w:rFonts w:hint="eastAsia"/>
        </w:rPr>
        <w:t>4.</w:t>
      </w:r>
      <w:r>
        <w:t xml:space="preserve"> </w:t>
      </w:r>
      <w:r>
        <w:t>如果内部类中有与外部类同名的变量，直接用变量名访问的是内部类的变量</w:t>
      </w:r>
    </w:p>
    <w:p w:rsidR="001A7847" w:rsidRDefault="007D395D">
      <w:pPr>
        <w:rPr>
          <w:color w:val="000000"/>
        </w:rPr>
      </w:pPr>
      <w:r>
        <w:rPr>
          <w:rFonts w:hint="eastAsia"/>
        </w:rPr>
        <w:t>5.</w:t>
      </w:r>
      <w:r>
        <w:t xml:space="preserve"> </w:t>
      </w:r>
      <w:r>
        <w:t>用</w:t>
      </w:r>
      <w:r>
        <w:t>this.</w:t>
      </w:r>
      <w:r>
        <w:t>变量名访问的也是内部类变量</w:t>
      </w:r>
    </w:p>
    <w:p w:rsidR="001A7847" w:rsidRDefault="007D395D">
      <w:r>
        <w:rPr>
          <w:rFonts w:hint="eastAsia"/>
        </w:rPr>
        <w:t>6.</w:t>
      </w:r>
      <w:r>
        <w:t xml:space="preserve"> </w:t>
      </w:r>
      <w:r>
        <w:t>用外部类名</w:t>
      </w:r>
      <w:r>
        <w:t>.this.</w:t>
      </w:r>
      <w:r>
        <w:t>内部类变量名访问的是外部类变量</w:t>
      </w:r>
    </w:p>
    <w:p w:rsidR="001A7847" w:rsidRDefault="001A7847">
      <w:pPr>
        <w:rPr>
          <w:color w:val="000000"/>
        </w:rPr>
      </w:pPr>
    </w:p>
    <w:p w:rsidR="001A7847" w:rsidRDefault="007D395D">
      <w:pPr>
        <w:rPr>
          <w:b/>
        </w:rPr>
      </w:pPr>
      <w:r>
        <w:rPr>
          <w:rFonts w:hint="eastAsia"/>
          <w:b/>
          <w:shd w:val="clear" w:color="auto" w:fill="FFFFFF"/>
        </w:rPr>
        <w:t>这里首先定义用于测试的类</w:t>
      </w:r>
      <w:r>
        <w:rPr>
          <w:rFonts w:hint="eastAsia"/>
          <w:b/>
          <w:shd w:val="clear" w:color="auto" w:fill="FFFFFF"/>
        </w:rPr>
        <w:t>:</w:t>
      </w:r>
    </w:p>
    <w:p w:rsidR="001A7847" w:rsidRDefault="001A7847">
      <w:pPr>
        <w:rPr>
          <w:color w:val="000000"/>
          <w:szCs w:val="21"/>
        </w:rPr>
      </w:pP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b/>
          <w:bCs/>
          <w:color w:val="006699"/>
          <w:kern w:val="0"/>
          <w:sz w:val="18"/>
          <w:szCs w:val="18"/>
        </w:rPr>
        <w:t>class</w:t>
      </w:r>
      <w:r>
        <w:rPr>
          <w:rFonts w:ascii="Consolas" w:eastAsia="宋体" w:hAnsi="Consolas" w:cs="Consolas"/>
          <w:color w:val="000000"/>
          <w:kern w:val="0"/>
          <w:sz w:val="18"/>
          <w:szCs w:val="18"/>
        </w:rPr>
        <w:t> Type{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pubIntField;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String pubStringField;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private</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prvIntField;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Type(){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Log(</w:t>
      </w:r>
      <w:r>
        <w:rPr>
          <w:rFonts w:ascii="Consolas" w:eastAsia="宋体" w:hAnsi="Consolas" w:cs="Consolas"/>
          <w:color w:val="0000FF"/>
          <w:kern w:val="0"/>
          <w:sz w:val="18"/>
          <w:szCs w:val="18"/>
        </w:rPr>
        <w:t>"Default Constructor"</w:t>
      </w: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Type(</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arg1, String arg2){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pubIntField = arg1;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pubStringField = arg2;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Log(</w:t>
      </w:r>
      <w:r>
        <w:rPr>
          <w:rFonts w:ascii="Consolas" w:eastAsia="宋体" w:hAnsi="Consolas" w:cs="Consolas"/>
          <w:color w:val="0000FF"/>
          <w:kern w:val="0"/>
          <w:sz w:val="18"/>
          <w:szCs w:val="18"/>
        </w:rPr>
        <w:t>"Constructor with parameters"</w:t>
      </w: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void</w:t>
      </w:r>
      <w:r>
        <w:rPr>
          <w:rFonts w:ascii="Consolas" w:eastAsia="宋体" w:hAnsi="Consolas" w:cs="Consolas"/>
          <w:color w:val="000000"/>
          <w:kern w:val="0"/>
          <w:sz w:val="18"/>
          <w:szCs w:val="18"/>
        </w:rPr>
        <w:t> setIntField(</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val) {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this</w:t>
      </w:r>
      <w:r>
        <w:rPr>
          <w:rFonts w:ascii="Consolas" w:eastAsia="宋体" w:hAnsi="Consolas" w:cs="Consolas"/>
          <w:color w:val="000000"/>
          <w:kern w:val="0"/>
          <w:sz w:val="18"/>
          <w:szCs w:val="18"/>
        </w:rPr>
        <w:t>.prvIntField = val;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getIntField() {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return</w:t>
      </w:r>
      <w:r>
        <w:rPr>
          <w:rFonts w:ascii="Consolas" w:eastAsia="宋体" w:hAnsi="Consolas" w:cs="Consolas"/>
          <w:color w:val="000000"/>
          <w:kern w:val="0"/>
          <w:sz w:val="18"/>
          <w:szCs w:val="18"/>
        </w:rPr>
        <w:t> prvIntField;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lastRenderedPageBreak/>
        <w:t>    }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private</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void</w:t>
      </w:r>
      <w:r>
        <w:rPr>
          <w:rFonts w:ascii="Consolas" w:eastAsia="宋体" w:hAnsi="Consolas" w:cs="Consolas"/>
          <w:color w:val="000000"/>
          <w:kern w:val="0"/>
          <w:sz w:val="18"/>
          <w:szCs w:val="18"/>
        </w:rPr>
        <w:t> Log(String msg){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System.out.println(</w:t>
      </w:r>
      <w:r>
        <w:rPr>
          <w:rFonts w:ascii="Consolas" w:eastAsia="宋体" w:hAnsi="Consolas" w:cs="Consolas"/>
          <w:color w:val="0000FF"/>
          <w:kern w:val="0"/>
          <w:sz w:val="18"/>
          <w:szCs w:val="18"/>
        </w:rPr>
        <w:t>"Type:"</w:t>
      </w:r>
      <w:r>
        <w:rPr>
          <w:rFonts w:ascii="Consolas" w:eastAsia="宋体" w:hAnsi="Consolas" w:cs="Consolas"/>
          <w:color w:val="000000"/>
          <w:kern w:val="0"/>
          <w:sz w:val="18"/>
          <w:szCs w:val="18"/>
        </w:rPr>
        <w:t> + msg);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b/>
          <w:bCs/>
          <w:color w:val="006699"/>
          <w:kern w:val="0"/>
          <w:sz w:val="18"/>
          <w:szCs w:val="18"/>
        </w:rPr>
        <w:t>class</w:t>
      </w:r>
      <w:r>
        <w:rPr>
          <w:rFonts w:ascii="Consolas" w:eastAsia="宋体" w:hAnsi="Consolas" w:cs="Consolas"/>
          <w:color w:val="000000"/>
          <w:kern w:val="0"/>
          <w:sz w:val="18"/>
          <w:szCs w:val="18"/>
        </w:rPr>
        <w:t> ExtendType </w:t>
      </w:r>
      <w:r>
        <w:rPr>
          <w:rFonts w:ascii="Consolas" w:eastAsia="宋体" w:hAnsi="Consolas" w:cs="Consolas"/>
          <w:b/>
          <w:bCs/>
          <w:color w:val="006699"/>
          <w:kern w:val="0"/>
          <w:sz w:val="18"/>
          <w:szCs w:val="18"/>
        </w:rPr>
        <w:t>extends</w:t>
      </w:r>
      <w:r>
        <w:rPr>
          <w:rFonts w:ascii="Consolas" w:eastAsia="宋体" w:hAnsi="Consolas" w:cs="Consolas"/>
          <w:color w:val="000000"/>
          <w:kern w:val="0"/>
          <w:sz w:val="18"/>
          <w:szCs w:val="18"/>
        </w:rPr>
        <w:t> Type{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pubIntExtendField;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String pubStringExtendField;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private</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prvIntExtendField;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ExtendType(){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Log(</w:t>
      </w:r>
      <w:r>
        <w:rPr>
          <w:rFonts w:ascii="Consolas" w:eastAsia="宋体" w:hAnsi="Consolas" w:cs="Consolas"/>
          <w:color w:val="0000FF"/>
          <w:kern w:val="0"/>
          <w:sz w:val="18"/>
          <w:szCs w:val="18"/>
        </w:rPr>
        <w:t>"Default Constructor"</w:t>
      </w: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ExtendType(</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arg1, String arg2){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pubIntExtendField = arg1;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pubStringExtendField = arg2;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Log(</w:t>
      </w:r>
      <w:r>
        <w:rPr>
          <w:rFonts w:ascii="Consolas" w:eastAsia="宋体" w:hAnsi="Consolas" w:cs="Consolas"/>
          <w:color w:val="0000FF"/>
          <w:kern w:val="0"/>
          <w:sz w:val="18"/>
          <w:szCs w:val="18"/>
        </w:rPr>
        <w:t>"Constructor with parameters"</w:t>
      </w: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void</w:t>
      </w:r>
      <w:r>
        <w:rPr>
          <w:rFonts w:ascii="Consolas" w:eastAsia="宋体" w:hAnsi="Consolas" w:cs="Consolas"/>
          <w:color w:val="000000"/>
          <w:kern w:val="0"/>
          <w:sz w:val="18"/>
          <w:szCs w:val="18"/>
        </w:rPr>
        <w:t> setIntExtendField(</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field7) {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this</w:t>
      </w:r>
      <w:r>
        <w:rPr>
          <w:rFonts w:ascii="Consolas" w:eastAsia="宋体" w:hAnsi="Consolas" w:cs="Consolas"/>
          <w:color w:val="000000"/>
          <w:kern w:val="0"/>
          <w:sz w:val="18"/>
          <w:szCs w:val="18"/>
        </w:rPr>
        <w:t>.prvIntExtendField = field7;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public</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int</w:t>
      </w:r>
      <w:r>
        <w:rPr>
          <w:rFonts w:ascii="Consolas" w:eastAsia="宋体" w:hAnsi="Consolas" w:cs="Consolas"/>
          <w:color w:val="000000"/>
          <w:kern w:val="0"/>
          <w:sz w:val="18"/>
          <w:szCs w:val="18"/>
        </w:rPr>
        <w:t> getIntExtendField() {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return</w:t>
      </w:r>
      <w:r>
        <w:rPr>
          <w:rFonts w:ascii="Consolas" w:eastAsia="宋体" w:hAnsi="Consolas" w:cs="Consolas"/>
          <w:color w:val="000000"/>
          <w:kern w:val="0"/>
          <w:sz w:val="18"/>
          <w:szCs w:val="18"/>
        </w:rPr>
        <w:t> prvIntExtendField;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private</w:t>
      </w:r>
      <w:r>
        <w:rPr>
          <w:rFonts w:ascii="Consolas" w:eastAsia="宋体" w:hAnsi="Consolas" w:cs="Consolas"/>
          <w:color w:val="000000"/>
          <w:kern w:val="0"/>
          <w:sz w:val="18"/>
          <w:szCs w:val="18"/>
        </w:rPr>
        <w:t> </w:t>
      </w:r>
      <w:r>
        <w:rPr>
          <w:rFonts w:ascii="Consolas" w:eastAsia="宋体" w:hAnsi="Consolas" w:cs="Consolas"/>
          <w:b/>
          <w:bCs/>
          <w:color w:val="006699"/>
          <w:kern w:val="0"/>
          <w:sz w:val="18"/>
          <w:szCs w:val="18"/>
        </w:rPr>
        <w:t>void</w:t>
      </w:r>
      <w:r>
        <w:rPr>
          <w:rFonts w:ascii="Consolas" w:eastAsia="宋体" w:hAnsi="Consolas" w:cs="Consolas"/>
          <w:color w:val="000000"/>
          <w:kern w:val="0"/>
          <w:sz w:val="18"/>
          <w:szCs w:val="18"/>
        </w:rPr>
        <w:t> Log(String msg){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System.out.println(</w:t>
      </w:r>
      <w:r>
        <w:rPr>
          <w:rFonts w:ascii="Consolas" w:eastAsia="宋体" w:hAnsi="Consolas" w:cs="Consolas"/>
          <w:color w:val="0000FF"/>
          <w:kern w:val="0"/>
          <w:sz w:val="18"/>
          <w:szCs w:val="18"/>
        </w:rPr>
        <w:t>"ExtendType:"</w:t>
      </w:r>
      <w:r>
        <w:rPr>
          <w:rFonts w:ascii="Consolas" w:eastAsia="宋体" w:hAnsi="Consolas" w:cs="Consolas"/>
          <w:color w:val="000000"/>
          <w:kern w:val="0"/>
          <w:sz w:val="18"/>
          <w:szCs w:val="18"/>
        </w:rPr>
        <w:t> + msg);  </w:t>
      </w:r>
    </w:p>
    <w:p w:rsidR="001A7847" w:rsidRDefault="007D395D">
      <w:pPr>
        <w:widowControl/>
        <w:numPr>
          <w:ilvl w:val="0"/>
          <w:numId w:val="5"/>
        </w:numPr>
        <w:pBdr>
          <w:left w:val="single" w:sz="18" w:space="0" w:color="6CE26C"/>
        </w:pBdr>
        <w:shd w:val="clear" w:color="auto" w:fill="F8F8F8"/>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  </w:t>
      </w:r>
    </w:p>
    <w:p w:rsidR="001A7847" w:rsidRDefault="007D395D">
      <w:pPr>
        <w:widowControl/>
        <w:numPr>
          <w:ilvl w:val="0"/>
          <w:numId w:val="5"/>
        </w:numPr>
        <w:pBdr>
          <w:left w:val="single" w:sz="18" w:space="0" w:color="6CE26C"/>
        </w:pBdr>
        <w:shd w:val="clear" w:color="auto" w:fill="FFFFFF"/>
        <w:wordWrap w:val="0"/>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rPr>
        <w:t>}  </w:t>
      </w:r>
    </w:p>
    <w:p w:rsidR="001A7847" w:rsidRDefault="001A7847">
      <w:pPr>
        <w:rPr>
          <w:color w:val="000000"/>
          <w:szCs w:val="21"/>
        </w:rPr>
      </w:pPr>
    </w:p>
    <w:p w:rsidR="001A7847" w:rsidRDefault="001A7847">
      <w:pPr>
        <w:rPr>
          <w:color w:val="000000"/>
          <w:szCs w:val="21"/>
        </w:rPr>
      </w:pPr>
    </w:p>
    <w:p w:rsidR="001A7847" w:rsidRDefault="001A7847">
      <w:pPr>
        <w:rPr>
          <w:color w:val="000000"/>
          <w:szCs w:val="21"/>
        </w:rPr>
      </w:pPr>
    </w:p>
    <w:p w:rsidR="001A7847" w:rsidRDefault="007D395D">
      <w:r>
        <w:rPr>
          <w:rFonts w:hint="eastAsia"/>
        </w:rPr>
        <w:t>1</w:t>
      </w:r>
      <w:r>
        <w:rPr>
          <w:rFonts w:hint="eastAsia"/>
        </w:rPr>
        <w:t>、获取类的</w:t>
      </w:r>
      <w:r>
        <w:rPr>
          <w:rFonts w:hint="eastAsia"/>
        </w:rPr>
        <w:t>Class</w:t>
      </w:r>
      <w:r>
        <w:rPr>
          <w:rFonts w:hint="eastAsia"/>
        </w:rPr>
        <w:t>对象</w:t>
      </w:r>
    </w:p>
    <w:p w:rsidR="001A7847" w:rsidRDefault="007D395D">
      <w:r>
        <w:rPr>
          <w:rFonts w:hint="eastAsia"/>
        </w:rPr>
        <w:t xml:space="preserve">Class </w:t>
      </w:r>
      <w:r>
        <w:rPr>
          <w:rFonts w:hint="eastAsia"/>
        </w:rPr>
        <w:t>类的实例表示正在运行的</w:t>
      </w:r>
      <w:r>
        <w:rPr>
          <w:rFonts w:hint="eastAsia"/>
        </w:rPr>
        <w:t xml:space="preserve"> Java </w:t>
      </w:r>
      <w:r>
        <w:rPr>
          <w:rFonts w:hint="eastAsia"/>
        </w:rPr>
        <w:t>应用程序中的类和接口。获取类的</w:t>
      </w:r>
      <w:r>
        <w:rPr>
          <w:rFonts w:hint="eastAsia"/>
        </w:rPr>
        <w:t>Class</w:t>
      </w:r>
      <w:r>
        <w:rPr>
          <w:rFonts w:hint="eastAsia"/>
        </w:rPr>
        <w:t>对象有多种方式：</w:t>
      </w:r>
    </w:p>
    <w:tbl>
      <w:tblPr>
        <w:tblW w:w="1278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2415"/>
        <w:gridCol w:w="10365"/>
      </w:tblGrid>
      <w:tr w:rsidR="001A7847">
        <w:tc>
          <w:tcPr>
            <w:tcW w:w="241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调用</w:t>
            </w:r>
            <w:r>
              <w:rPr>
                <w:rFonts w:hint="eastAsia"/>
                <w:color w:val="4F4F4F"/>
              </w:rPr>
              <w:t>getClass</w:t>
            </w:r>
          </w:p>
        </w:tc>
        <w:tc>
          <w:tcPr>
            <w:tcW w:w="1036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Boolean var1 = true;</w:t>
            </w:r>
          </w:p>
          <w:p w:rsidR="001A7847" w:rsidRDefault="007D395D">
            <w:pPr>
              <w:rPr>
                <w:color w:val="4F4F4F"/>
              </w:rPr>
            </w:pPr>
            <w:r>
              <w:rPr>
                <w:rFonts w:hint="eastAsia"/>
                <w:color w:val="4F4F4F"/>
              </w:rPr>
              <w:t>Class&lt;?&gt; classType2 = var1.getClass();</w:t>
            </w:r>
          </w:p>
          <w:p w:rsidR="001A7847" w:rsidRDefault="007D395D">
            <w:pPr>
              <w:rPr>
                <w:color w:val="4F4F4F"/>
              </w:rPr>
            </w:pPr>
            <w:r>
              <w:rPr>
                <w:rFonts w:hint="eastAsia"/>
                <w:color w:val="4F4F4F"/>
              </w:rPr>
              <w:t>System.out.println(classType2);</w:t>
            </w:r>
          </w:p>
          <w:p w:rsidR="001A7847" w:rsidRDefault="007D395D">
            <w:pPr>
              <w:rPr>
                <w:color w:val="4F4F4F"/>
              </w:rPr>
            </w:pPr>
            <w:r>
              <w:rPr>
                <w:rFonts w:hint="eastAsia"/>
                <w:color w:val="4F4F4F"/>
              </w:rPr>
              <w:lastRenderedPageBreak/>
              <w:t>输出：</w:t>
            </w:r>
            <w:r>
              <w:rPr>
                <w:rFonts w:hint="eastAsia"/>
                <w:color w:val="4F4F4F"/>
              </w:rPr>
              <w:t>class java.lang.Boolean</w:t>
            </w:r>
          </w:p>
        </w:tc>
      </w:tr>
      <w:tr w:rsidR="001A7847">
        <w:tc>
          <w:tcPr>
            <w:tcW w:w="2415"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lastRenderedPageBreak/>
              <w:t>运用</w:t>
            </w:r>
            <w:r>
              <w:rPr>
                <w:rFonts w:hint="eastAsia"/>
                <w:color w:val="4F4F4F"/>
              </w:rPr>
              <w:t xml:space="preserve">.class </w:t>
            </w:r>
            <w:r>
              <w:rPr>
                <w:rFonts w:hint="eastAsia"/>
                <w:color w:val="4F4F4F"/>
              </w:rPr>
              <w:t>语法</w:t>
            </w:r>
          </w:p>
        </w:tc>
        <w:tc>
          <w:tcPr>
            <w:tcW w:w="10365"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Class&lt;?&gt; classType4 = Boolean.class;</w:t>
            </w:r>
          </w:p>
          <w:p w:rsidR="001A7847" w:rsidRDefault="007D395D">
            <w:pPr>
              <w:rPr>
                <w:color w:val="4F4F4F"/>
              </w:rPr>
            </w:pPr>
            <w:r>
              <w:rPr>
                <w:rFonts w:hint="eastAsia"/>
                <w:color w:val="4F4F4F"/>
              </w:rPr>
              <w:t>System.out.println(classType4);</w:t>
            </w:r>
          </w:p>
          <w:p w:rsidR="001A7847" w:rsidRDefault="007D395D">
            <w:pPr>
              <w:rPr>
                <w:color w:val="4F4F4F"/>
              </w:rPr>
            </w:pPr>
            <w:r>
              <w:rPr>
                <w:rFonts w:hint="eastAsia"/>
                <w:color w:val="4F4F4F"/>
              </w:rPr>
              <w:t>输出：</w:t>
            </w:r>
            <w:r>
              <w:rPr>
                <w:rFonts w:hint="eastAsia"/>
                <w:color w:val="4F4F4F"/>
              </w:rPr>
              <w:t>class java.lang.Boolean</w:t>
            </w:r>
          </w:p>
        </w:tc>
      </w:tr>
      <w:tr w:rsidR="001A7847">
        <w:tc>
          <w:tcPr>
            <w:tcW w:w="241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运用</w:t>
            </w:r>
            <w:r>
              <w:rPr>
                <w:rFonts w:hint="eastAsia"/>
                <w:color w:val="4F4F4F"/>
              </w:rPr>
              <w:t>static method Class.forName()</w:t>
            </w:r>
          </w:p>
        </w:tc>
        <w:tc>
          <w:tcPr>
            <w:tcW w:w="1036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Class&lt;?&gt; classType5 = Class.forName("java.lang.Boolean");</w:t>
            </w:r>
          </w:p>
          <w:p w:rsidR="001A7847" w:rsidRDefault="007D395D">
            <w:pPr>
              <w:rPr>
                <w:color w:val="4F4F4F"/>
              </w:rPr>
            </w:pPr>
            <w:r>
              <w:rPr>
                <w:rFonts w:hint="eastAsia"/>
                <w:color w:val="4F4F4F"/>
              </w:rPr>
              <w:t>System.out.println(classType5);</w:t>
            </w:r>
          </w:p>
          <w:p w:rsidR="001A7847" w:rsidRDefault="007D395D">
            <w:pPr>
              <w:rPr>
                <w:color w:val="4F4F4F"/>
              </w:rPr>
            </w:pPr>
            <w:r>
              <w:rPr>
                <w:rFonts w:hint="eastAsia"/>
                <w:color w:val="4F4F4F"/>
              </w:rPr>
              <w:t>输出：</w:t>
            </w:r>
            <w:r>
              <w:rPr>
                <w:rFonts w:hint="eastAsia"/>
                <w:color w:val="4F4F4F"/>
              </w:rPr>
              <w:t>class java.lang.Boolean</w:t>
            </w:r>
          </w:p>
        </w:tc>
      </w:tr>
      <w:tr w:rsidR="001A7847">
        <w:tc>
          <w:tcPr>
            <w:tcW w:w="2415"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运用</w:t>
            </w:r>
            <w:r>
              <w:rPr>
                <w:rFonts w:hint="eastAsia"/>
                <w:color w:val="4F4F4F"/>
              </w:rPr>
              <w:t>primitive wrapper classes</w:t>
            </w:r>
            <w:r>
              <w:rPr>
                <w:rFonts w:hint="eastAsia"/>
                <w:color w:val="4F4F4F"/>
              </w:rPr>
              <w:t>的</w:t>
            </w:r>
            <w:r>
              <w:rPr>
                <w:rFonts w:hint="eastAsia"/>
                <w:color w:val="4F4F4F"/>
              </w:rPr>
              <w:t xml:space="preserve">TYPE </w:t>
            </w:r>
            <w:r>
              <w:rPr>
                <w:rFonts w:hint="eastAsia"/>
                <w:color w:val="4F4F4F"/>
              </w:rPr>
              <w:t>语法</w:t>
            </w:r>
          </w:p>
          <w:p w:rsidR="001A7847" w:rsidRDefault="007D395D">
            <w:pPr>
              <w:rPr>
                <w:color w:val="4F4F4F"/>
              </w:rPr>
            </w:pPr>
            <w:r>
              <w:rPr>
                <w:rFonts w:hint="eastAsia"/>
                <w:color w:val="FF0000"/>
              </w:rPr>
              <w:t>这里返回的是原生类型，和</w:t>
            </w:r>
            <w:r>
              <w:rPr>
                <w:rFonts w:hint="eastAsia"/>
                <w:color w:val="FF0000"/>
              </w:rPr>
              <w:t>Boolean.class</w:t>
            </w:r>
            <w:r>
              <w:rPr>
                <w:rFonts w:hint="eastAsia"/>
                <w:color w:val="FF0000"/>
              </w:rPr>
              <w:t>返回的不同</w:t>
            </w:r>
          </w:p>
        </w:tc>
        <w:tc>
          <w:tcPr>
            <w:tcW w:w="10365"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Class&lt;?&gt; classType3 = Boolean.TYPE;</w:t>
            </w:r>
          </w:p>
          <w:p w:rsidR="001A7847" w:rsidRDefault="007D395D">
            <w:pPr>
              <w:rPr>
                <w:color w:val="4F4F4F"/>
              </w:rPr>
            </w:pPr>
            <w:r>
              <w:rPr>
                <w:rFonts w:hint="eastAsia"/>
                <w:color w:val="4F4F4F"/>
              </w:rPr>
              <w:t>System.out.println(classType3);        </w:t>
            </w:r>
          </w:p>
          <w:p w:rsidR="001A7847" w:rsidRDefault="007D395D">
            <w:pPr>
              <w:rPr>
                <w:color w:val="4F4F4F"/>
              </w:rPr>
            </w:pPr>
            <w:r>
              <w:rPr>
                <w:rFonts w:hint="eastAsia"/>
                <w:color w:val="4F4F4F"/>
              </w:rPr>
              <w:t>输出：</w:t>
            </w:r>
            <w:r>
              <w:rPr>
                <w:rFonts w:hint="eastAsia"/>
                <w:color w:val="4F4F4F"/>
              </w:rPr>
              <w:t>boolean</w:t>
            </w:r>
          </w:p>
        </w:tc>
      </w:tr>
    </w:tbl>
    <w:p w:rsidR="001A7847" w:rsidRDefault="007D395D">
      <w:r>
        <w:rPr>
          <w:rFonts w:hint="eastAsia"/>
        </w:rPr>
        <w:t> </w:t>
      </w:r>
    </w:p>
    <w:p w:rsidR="001A7847" w:rsidRDefault="007D395D">
      <w:r>
        <w:rPr>
          <w:rFonts w:hint="eastAsia"/>
        </w:rPr>
        <w:t>2</w:t>
      </w:r>
      <w:r>
        <w:rPr>
          <w:rFonts w:hint="eastAsia"/>
        </w:rPr>
        <w:t>、获取类的</w:t>
      </w:r>
      <w:r>
        <w:rPr>
          <w:rFonts w:hint="eastAsia"/>
        </w:rPr>
        <w:t>Fields</w:t>
      </w:r>
    </w:p>
    <w:p w:rsidR="001A7847" w:rsidRDefault="007D395D">
      <w:r>
        <w:rPr>
          <w:rFonts w:hint="eastAsia"/>
        </w:rPr>
        <w:t>可以通过反射机制得到某个类的某个属性，然后改变对应于这个类的某个实例的该属性值。</w:t>
      </w:r>
      <w:r>
        <w:rPr>
          <w:rFonts w:hint="eastAsia"/>
        </w:rPr>
        <w:t xml:space="preserve">JAVA </w:t>
      </w:r>
      <w:r>
        <w:rPr>
          <w:rFonts w:hint="eastAsia"/>
        </w:rPr>
        <w:t>的</w:t>
      </w:r>
      <w:r>
        <w:rPr>
          <w:rFonts w:hint="eastAsia"/>
        </w:rPr>
        <w:t>Class&lt;T&gt;</w:t>
      </w:r>
      <w:r>
        <w:rPr>
          <w:rFonts w:hint="eastAsia"/>
        </w:rPr>
        <w:t>类提供了几个方法获取类的属性。</w:t>
      </w:r>
    </w:p>
    <w:tbl>
      <w:tblPr>
        <w:tblW w:w="12735" w:type="dxa"/>
        <w:tblInd w:w="4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3768"/>
        <w:gridCol w:w="8967"/>
      </w:tblGrid>
      <w:tr w:rsidR="001A7847">
        <w:tc>
          <w:tcPr>
            <w:tcW w:w="37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29" w:tgtFrame="_blank" w:history="1">
              <w:r>
                <w:rPr>
                  <w:rStyle w:val="af"/>
                  <w:rFonts w:ascii="微软雅黑" w:eastAsia="微软雅黑" w:hAnsi="微软雅黑" w:hint="eastAsia"/>
                  <w:color w:val="000000"/>
                  <w:szCs w:val="21"/>
                </w:rPr>
                <w:t>Field</w:t>
              </w:r>
            </w:hyperlink>
            <w:r>
              <w:rPr>
                <w:rFonts w:hint="eastAsia"/>
                <w:color w:val="4F4F4F"/>
              </w:rPr>
              <w:t>getField(</w:t>
            </w:r>
            <w:hyperlink r:id="rId30" w:tgtFrame="_blank" w:history="1">
              <w:r>
                <w:rPr>
                  <w:rStyle w:val="af"/>
                  <w:rFonts w:ascii="微软雅黑" w:eastAsia="微软雅黑" w:hAnsi="微软雅黑" w:hint="eastAsia"/>
                  <w:color w:val="000000"/>
                  <w:szCs w:val="21"/>
                </w:rPr>
                <w:t>String</w:t>
              </w:r>
            </w:hyperlink>
            <w:r>
              <w:rPr>
                <w:rFonts w:hint="eastAsia"/>
                <w:color w:val="4F4F4F"/>
              </w:rPr>
              <w:t> name)</w:t>
            </w:r>
          </w:p>
        </w:tc>
        <w:tc>
          <w:tcPr>
            <w:tcW w:w="896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rFonts w:ascii="微软雅黑" w:eastAsia="微软雅黑" w:hAnsi="微软雅黑"/>
                <w:color w:val="4F4F4F"/>
                <w:sz w:val="18"/>
                <w:szCs w:val="18"/>
                <w:shd w:val="clear" w:color="auto" w:fill="FFFFFF"/>
              </w:rPr>
            </w:pPr>
            <w:r>
              <w:rPr>
                <w:rFonts w:ascii="微软雅黑" w:eastAsia="微软雅黑" w:hAnsi="微软雅黑" w:hint="eastAsia"/>
                <w:color w:val="4F4F4F"/>
                <w:sz w:val="18"/>
                <w:szCs w:val="18"/>
                <w:shd w:val="clear" w:color="auto" w:fill="FFFFFF"/>
              </w:rPr>
              <w:t>返回一个 Field 对象，它反映此 Class 对象所表示的类或接口的指定</w:t>
            </w:r>
          </w:p>
          <w:p w:rsidR="001A7847" w:rsidRDefault="007D395D">
            <w:pPr>
              <w:rPr>
                <w:rFonts w:cs="宋体"/>
                <w:color w:val="4F4F4F"/>
                <w:sz w:val="18"/>
                <w:szCs w:val="18"/>
              </w:rPr>
            </w:pPr>
            <w:r>
              <w:rPr>
                <w:rFonts w:ascii="微软雅黑" w:eastAsia="微软雅黑" w:hAnsi="微软雅黑" w:hint="eastAsia"/>
                <w:color w:val="4F4F4F"/>
                <w:sz w:val="18"/>
                <w:szCs w:val="18"/>
                <w:shd w:val="clear" w:color="auto" w:fill="FFFFFF"/>
              </w:rPr>
              <w:t>公共成员字段</w:t>
            </w:r>
            <w:r>
              <w:rPr>
                <w:rFonts w:hint="eastAsia"/>
                <w:color w:val="4F4F4F"/>
                <w:sz w:val="18"/>
                <w:szCs w:val="18"/>
              </w:rPr>
              <w:t>公共成员字段</w:t>
            </w:r>
          </w:p>
        </w:tc>
      </w:tr>
      <w:tr w:rsidR="001A7847">
        <w:tc>
          <w:tcPr>
            <w:tcW w:w="3768"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31" w:tgtFrame="_blank" w:history="1">
              <w:r>
                <w:rPr>
                  <w:rStyle w:val="af"/>
                  <w:rFonts w:ascii="微软雅黑" w:eastAsia="微软雅黑" w:hAnsi="微软雅黑" w:hint="eastAsia"/>
                  <w:color w:val="000000"/>
                  <w:szCs w:val="21"/>
                </w:rPr>
                <w:t>Field</w:t>
              </w:r>
            </w:hyperlink>
            <w:r>
              <w:rPr>
                <w:rFonts w:hint="eastAsia"/>
                <w:color w:val="4F4F4F"/>
              </w:rPr>
              <w:t>[] getFields()</w:t>
            </w:r>
          </w:p>
        </w:tc>
        <w:tc>
          <w:tcPr>
            <w:tcW w:w="896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返回一个包含某些</w:t>
            </w:r>
            <w:r>
              <w:rPr>
                <w:rFonts w:hint="eastAsia"/>
                <w:color w:val="4F4F4F"/>
              </w:rPr>
              <w:t xml:space="preserve"> Field </w:t>
            </w:r>
            <w:r>
              <w:rPr>
                <w:rFonts w:hint="eastAsia"/>
                <w:color w:val="4F4F4F"/>
              </w:rPr>
              <w:t>对象的数组，这些对象反映此</w:t>
            </w:r>
            <w:r>
              <w:rPr>
                <w:rFonts w:hint="eastAsia"/>
                <w:color w:val="4F4F4F"/>
              </w:rPr>
              <w:t xml:space="preserve"> </w:t>
            </w:r>
          </w:p>
          <w:p w:rsidR="001A7847" w:rsidRDefault="007D395D">
            <w:pPr>
              <w:rPr>
                <w:rFonts w:cs="宋体"/>
                <w:color w:val="4F4F4F"/>
              </w:rPr>
            </w:pPr>
            <w:r>
              <w:rPr>
                <w:rFonts w:hint="eastAsia"/>
                <w:color w:val="4F4F4F"/>
              </w:rPr>
              <w:t xml:space="preserve">Class </w:t>
            </w:r>
            <w:r>
              <w:rPr>
                <w:rFonts w:hint="eastAsia"/>
                <w:color w:val="4F4F4F"/>
              </w:rPr>
              <w:t>对象所表示的类或接口的所有可访问公共字段</w:t>
            </w:r>
          </w:p>
        </w:tc>
      </w:tr>
      <w:tr w:rsidR="001A7847">
        <w:tc>
          <w:tcPr>
            <w:tcW w:w="37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32" w:tgtFrame="_blank" w:history="1">
              <w:r>
                <w:rPr>
                  <w:rStyle w:val="af"/>
                  <w:rFonts w:ascii="微软雅黑" w:eastAsia="微软雅黑" w:hAnsi="微软雅黑" w:hint="eastAsia"/>
                  <w:color w:val="000000"/>
                  <w:szCs w:val="21"/>
                </w:rPr>
                <w:t>Field</w:t>
              </w:r>
            </w:hyperlink>
            <w:r>
              <w:rPr>
                <w:rFonts w:hint="eastAsia"/>
                <w:color w:val="4F4F4F"/>
              </w:rPr>
              <w:t>getDeclaredField(</w:t>
            </w:r>
            <w:hyperlink r:id="rId33" w:tgtFrame="_blank" w:history="1">
              <w:r>
                <w:rPr>
                  <w:rStyle w:val="af"/>
                  <w:rFonts w:ascii="微软雅黑" w:eastAsia="微软雅黑" w:hAnsi="微软雅黑" w:hint="eastAsia"/>
                  <w:color w:val="000000"/>
                  <w:szCs w:val="21"/>
                </w:rPr>
                <w:t>String</w:t>
              </w:r>
            </w:hyperlink>
            <w:r>
              <w:rPr>
                <w:rFonts w:hint="eastAsia"/>
                <w:color w:val="4F4F4F"/>
              </w:rPr>
              <w:t>name)</w:t>
            </w:r>
          </w:p>
        </w:tc>
        <w:tc>
          <w:tcPr>
            <w:tcW w:w="8967"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返回一个</w:t>
            </w:r>
            <w:r>
              <w:rPr>
                <w:rFonts w:hint="eastAsia"/>
                <w:color w:val="4F4F4F"/>
              </w:rPr>
              <w:t xml:space="preserve"> Field </w:t>
            </w:r>
            <w:r>
              <w:rPr>
                <w:rFonts w:hint="eastAsia"/>
                <w:color w:val="4F4F4F"/>
              </w:rPr>
              <w:t>对象，该对象反映此</w:t>
            </w:r>
            <w:r>
              <w:rPr>
                <w:rFonts w:hint="eastAsia"/>
                <w:color w:val="4F4F4F"/>
              </w:rPr>
              <w:t xml:space="preserve"> Class </w:t>
            </w:r>
            <w:r>
              <w:rPr>
                <w:rFonts w:hint="eastAsia"/>
                <w:color w:val="4F4F4F"/>
              </w:rPr>
              <w:t>对象所表示的类或</w:t>
            </w:r>
          </w:p>
          <w:p w:rsidR="001A7847" w:rsidRDefault="007D395D">
            <w:pPr>
              <w:rPr>
                <w:rFonts w:cs="宋体"/>
                <w:color w:val="4F4F4F"/>
              </w:rPr>
            </w:pPr>
            <w:r>
              <w:rPr>
                <w:rFonts w:hint="eastAsia"/>
                <w:color w:val="4F4F4F"/>
              </w:rPr>
              <w:t>接口的指定已声明字段</w:t>
            </w:r>
          </w:p>
        </w:tc>
      </w:tr>
      <w:tr w:rsidR="001A7847">
        <w:tc>
          <w:tcPr>
            <w:tcW w:w="3768"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34" w:tgtFrame="_blank" w:history="1">
              <w:r>
                <w:rPr>
                  <w:rStyle w:val="af"/>
                  <w:rFonts w:ascii="微软雅黑" w:eastAsia="微软雅黑" w:hAnsi="微软雅黑" w:hint="eastAsia"/>
                  <w:color w:val="000000"/>
                  <w:szCs w:val="21"/>
                </w:rPr>
                <w:t>Field</w:t>
              </w:r>
            </w:hyperlink>
            <w:r>
              <w:rPr>
                <w:rFonts w:hint="eastAsia"/>
                <w:color w:val="4F4F4F"/>
              </w:rPr>
              <w:t>[] getDeclaredFields()</w:t>
            </w:r>
          </w:p>
        </w:tc>
        <w:tc>
          <w:tcPr>
            <w:tcW w:w="8967"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w:t>
            </w:r>
            <w:r>
              <w:rPr>
                <w:rFonts w:hint="eastAsia"/>
                <w:color w:val="4F4F4F"/>
              </w:rPr>
              <w:t xml:space="preserve"> Field </w:t>
            </w:r>
            <w:r>
              <w:rPr>
                <w:rFonts w:hint="eastAsia"/>
                <w:color w:val="4F4F4F"/>
              </w:rPr>
              <w:t>对象的一个数组，这些对象反映此</w:t>
            </w:r>
            <w:r>
              <w:rPr>
                <w:rFonts w:hint="eastAsia"/>
                <w:color w:val="4F4F4F"/>
              </w:rPr>
              <w:t xml:space="preserve"> Class </w:t>
            </w:r>
            <w:r>
              <w:rPr>
                <w:rFonts w:hint="eastAsia"/>
                <w:color w:val="4F4F4F"/>
              </w:rPr>
              <w:t>对象所表</w:t>
            </w:r>
          </w:p>
          <w:p w:rsidR="001A7847" w:rsidRDefault="007D395D">
            <w:pPr>
              <w:rPr>
                <w:color w:val="4F4F4F"/>
              </w:rPr>
            </w:pPr>
            <w:r>
              <w:rPr>
                <w:rFonts w:hint="eastAsia"/>
                <w:color w:val="4F4F4F"/>
              </w:rPr>
              <w:t>示的类或接口所声明的所有字</w:t>
            </w:r>
          </w:p>
        </w:tc>
      </w:tr>
    </w:tbl>
    <w:p w:rsidR="001A7847" w:rsidRDefault="001A7847"/>
    <w:p w:rsidR="001A7847" w:rsidRDefault="007D395D">
      <w:pPr>
        <w:rPr>
          <w:color w:val="FF0000"/>
        </w:rPr>
      </w:pPr>
      <w:r>
        <w:rPr>
          <w:rFonts w:hint="eastAsia"/>
          <w:color w:val="FF0000"/>
        </w:rPr>
        <w:t>getFields</w:t>
      </w:r>
      <w:r>
        <w:rPr>
          <w:rFonts w:hint="eastAsia"/>
          <w:color w:val="FF0000"/>
        </w:rPr>
        <w:t>返回的是申明为</w:t>
      </w:r>
      <w:r>
        <w:rPr>
          <w:rFonts w:hint="eastAsia"/>
          <w:color w:val="FF0000"/>
        </w:rPr>
        <w:t>public</w:t>
      </w:r>
      <w:r>
        <w:rPr>
          <w:rFonts w:hint="eastAsia"/>
          <w:color w:val="FF0000"/>
        </w:rPr>
        <w:t>的属性，包括父类中定义，</w:t>
      </w:r>
    </w:p>
    <w:p w:rsidR="001A7847" w:rsidRDefault="007D395D">
      <w:pPr>
        <w:rPr>
          <w:color w:val="FF0000"/>
        </w:rPr>
      </w:pPr>
      <w:r>
        <w:rPr>
          <w:rFonts w:hint="eastAsia"/>
          <w:color w:val="FF0000"/>
        </w:rPr>
        <w:t>getDeclaredFields</w:t>
      </w:r>
      <w:r>
        <w:rPr>
          <w:rFonts w:hint="eastAsia"/>
          <w:color w:val="FF0000"/>
        </w:rPr>
        <w:t>返回的是指定类定义的所有定义的属性，不包括父类的。</w:t>
      </w:r>
    </w:p>
    <w:p w:rsidR="001A7847" w:rsidRDefault="001A7847">
      <w:pPr>
        <w:rPr>
          <w:color w:val="000000"/>
          <w:szCs w:val="21"/>
        </w:rPr>
      </w:pPr>
    </w:p>
    <w:p w:rsidR="001A7847" w:rsidRDefault="007D395D">
      <w:r>
        <w:rPr>
          <w:rFonts w:hint="eastAsia"/>
        </w:rPr>
        <w:t>3</w:t>
      </w:r>
      <w:r>
        <w:rPr>
          <w:rFonts w:hint="eastAsia"/>
        </w:rPr>
        <w:t>、获取类的</w:t>
      </w:r>
      <w:r>
        <w:rPr>
          <w:rFonts w:hint="eastAsia"/>
        </w:rPr>
        <w:t>Method</w:t>
      </w:r>
    </w:p>
    <w:p w:rsidR="001A7847" w:rsidRDefault="007D395D">
      <w:r>
        <w:rPr>
          <w:rFonts w:hint="eastAsia"/>
        </w:rPr>
        <w:t>通过反射机制得到某个类的某个方法，然后调用对应于这个类的某个实例的该方法</w:t>
      </w:r>
    </w:p>
    <w:p w:rsidR="001A7847" w:rsidRDefault="007D395D">
      <w:r>
        <w:rPr>
          <w:rFonts w:hint="eastAsia"/>
        </w:rPr>
        <w:t>Class&lt;T&gt;</w:t>
      </w:r>
      <w:r>
        <w:rPr>
          <w:rFonts w:hint="eastAsia"/>
        </w:rPr>
        <w:t>类提供了几个方法获取类的方法。</w:t>
      </w:r>
    </w:p>
    <w:tbl>
      <w:tblPr>
        <w:tblW w:w="1278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5329"/>
        <w:gridCol w:w="7451"/>
      </w:tblGrid>
      <w:tr w:rsidR="001A7847">
        <w:tc>
          <w:tcPr>
            <w:tcW w:w="53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35" w:tgtFrame="_blank" w:history="1">
              <w:r>
                <w:rPr>
                  <w:rStyle w:val="af"/>
                  <w:rFonts w:ascii="微软雅黑" w:eastAsia="微软雅黑" w:hAnsi="微软雅黑" w:hint="eastAsia"/>
                  <w:color w:val="000000"/>
                  <w:szCs w:val="21"/>
                </w:rPr>
                <w:t>Method</w:t>
              </w:r>
            </w:hyperlink>
            <w:r>
              <w:rPr>
                <w:rFonts w:hint="eastAsia"/>
                <w:color w:val="4F4F4F"/>
              </w:rPr>
              <w:t>getMethod(</w:t>
            </w:r>
            <w:hyperlink r:id="rId36" w:tgtFrame="_blank" w:history="1">
              <w:r>
                <w:rPr>
                  <w:rStyle w:val="af"/>
                  <w:rFonts w:ascii="微软雅黑" w:eastAsia="微软雅黑" w:hAnsi="微软雅黑" w:hint="eastAsia"/>
                  <w:color w:val="000000"/>
                  <w:szCs w:val="21"/>
                </w:rPr>
                <w:t>String</w:t>
              </w:r>
            </w:hyperlink>
            <w:r>
              <w:rPr>
                <w:rFonts w:hint="eastAsia"/>
                <w:color w:val="4F4F4F"/>
              </w:rPr>
              <w:t> name,</w:t>
            </w:r>
            <w:hyperlink r:id="rId37" w:tgtFrame="_blank" w:history="1">
              <w:r>
                <w:rPr>
                  <w:rStyle w:val="af"/>
                  <w:rFonts w:ascii="微软雅黑" w:eastAsia="微软雅黑" w:hAnsi="微软雅黑" w:hint="eastAsia"/>
                  <w:color w:val="000000"/>
                  <w:szCs w:val="21"/>
                </w:rPr>
                <w:t>Class</w:t>
              </w:r>
            </w:hyperlink>
            <w:r>
              <w:rPr>
                <w:rFonts w:hint="eastAsia"/>
                <w:color w:val="4F4F4F"/>
              </w:rPr>
              <w:t>&lt;?&gt;... parameterTypes)</w:t>
            </w:r>
          </w:p>
        </w:tc>
        <w:tc>
          <w:tcPr>
            <w:tcW w:w="74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返回一个</w:t>
            </w:r>
            <w:r>
              <w:rPr>
                <w:rFonts w:hint="eastAsia"/>
                <w:color w:val="4F4F4F"/>
              </w:rPr>
              <w:t xml:space="preserve"> Method </w:t>
            </w:r>
            <w:r>
              <w:rPr>
                <w:rFonts w:hint="eastAsia"/>
                <w:color w:val="4F4F4F"/>
              </w:rPr>
              <w:t>对象，它反映此</w:t>
            </w:r>
            <w:r>
              <w:rPr>
                <w:rFonts w:hint="eastAsia"/>
                <w:color w:val="4F4F4F"/>
              </w:rPr>
              <w:t xml:space="preserve"> Class </w:t>
            </w:r>
            <w:r>
              <w:rPr>
                <w:rFonts w:hint="eastAsia"/>
                <w:color w:val="4F4F4F"/>
              </w:rPr>
              <w:t>对象所</w:t>
            </w:r>
          </w:p>
          <w:p w:rsidR="001A7847" w:rsidRDefault="007D395D">
            <w:pPr>
              <w:rPr>
                <w:color w:val="4F4F4F"/>
              </w:rPr>
            </w:pPr>
            <w:r>
              <w:rPr>
                <w:rFonts w:hint="eastAsia"/>
                <w:color w:val="4F4F4F"/>
              </w:rPr>
              <w:t>表示的类或接口的指定公共成员方法</w:t>
            </w:r>
          </w:p>
        </w:tc>
      </w:tr>
      <w:tr w:rsidR="001A7847">
        <w:tc>
          <w:tcPr>
            <w:tcW w:w="53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38" w:tgtFrame="_blank" w:history="1">
              <w:r>
                <w:rPr>
                  <w:rStyle w:val="af"/>
                  <w:rFonts w:ascii="微软雅黑" w:eastAsia="微软雅黑" w:hAnsi="微软雅黑" w:hint="eastAsia"/>
                  <w:color w:val="000000"/>
                  <w:szCs w:val="21"/>
                </w:rPr>
                <w:t>Method</w:t>
              </w:r>
            </w:hyperlink>
            <w:r>
              <w:rPr>
                <w:rFonts w:hint="eastAsia"/>
                <w:color w:val="4F4F4F"/>
              </w:rPr>
              <w:t>[] getMethods()</w:t>
            </w:r>
          </w:p>
        </w:tc>
        <w:tc>
          <w:tcPr>
            <w:tcW w:w="7451"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返回一个包含某些</w:t>
            </w:r>
            <w:r>
              <w:rPr>
                <w:rFonts w:hint="eastAsia"/>
                <w:color w:val="4F4F4F"/>
              </w:rPr>
              <w:t xml:space="preserve"> Method </w:t>
            </w:r>
            <w:r>
              <w:rPr>
                <w:rFonts w:hint="eastAsia"/>
                <w:color w:val="4F4F4F"/>
              </w:rPr>
              <w:t>对象的数组，这些对象</w:t>
            </w:r>
          </w:p>
          <w:p w:rsidR="001A7847" w:rsidRDefault="007D395D">
            <w:pPr>
              <w:rPr>
                <w:color w:val="4F4F4F"/>
              </w:rPr>
            </w:pPr>
            <w:r>
              <w:rPr>
                <w:rFonts w:hint="eastAsia"/>
                <w:color w:val="4F4F4F"/>
              </w:rPr>
              <w:t>反映此</w:t>
            </w:r>
            <w:r>
              <w:rPr>
                <w:rFonts w:hint="eastAsia"/>
                <w:color w:val="4F4F4F"/>
              </w:rPr>
              <w:t xml:space="preserve"> Class </w:t>
            </w:r>
            <w:r>
              <w:rPr>
                <w:rFonts w:hint="eastAsia"/>
                <w:color w:val="4F4F4F"/>
              </w:rPr>
              <w:t>对象所表示的类或接口（包括那些由</w:t>
            </w:r>
          </w:p>
          <w:p w:rsidR="001A7847" w:rsidRDefault="007D395D">
            <w:pPr>
              <w:rPr>
                <w:color w:val="4F4F4F"/>
              </w:rPr>
            </w:pPr>
            <w:r>
              <w:rPr>
                <w:rFonts w:hint="eastAsia"/>
                <w:color w:val="4F4F4F"/>
              </w:rPr>
              <w:t>该类或接口声明的以及从超类和超接口继承的那些</w:t>
            </w:r>
          </w:p>
          <w:p w:rsidR="001A7847" w:rsidRDefault="007D395D">
            <w:pPr>
              <w:rPr>
                <w:color w:val="4F4F4F"/>
              </w:rPr>
            </w:pPr>
            <w:r>
              <w:rPr>
                <w:rFonts w:hint="eastAsia"/>
                <w:color w:val="4F4F4F"/>
              </w:rPr>
              <w:t>的类或接口）的公共</w:t>
            </w:r>
            <w:r>
              <w:rPr>
                <w:rFonts w:hint="eastAsia"/>
                <w:color w:val="4F4F4F"/>
              </w:rPr>
              <w:t xml:space="preserve"> member </w:t>
            </w:r>
            <w:r>
              <w:rPr>
                <w:rFonts w:hint="eastAsia"/>
                <w:color w:val="4F4F4F"/>
              </w:rPr>
              <w:t>方法</w:t>
            </w:r>
          </w:p>
        </w:tc>
      </w:tr>
      <w:tr w:rsidR="001A7847">
        <w:tc>
          <w:tcPr>
            <w:tcW w:w="53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public </w:t>
            </w:r>
            <w:hyperlink r:id="rId39" w:tgtFrame="_blank" w:history="1">
              <w:r>
                <w:rPr>
                  <w:rStyle w:val="af"/>
                  <w:rFonts w:ascii="微软雅黑" w:eastAsia="微软雅黑" w:hAnsi="微软雅黑" w:hint="eastAsia"/>
                  <w:color w:val="000000"/>
                  <w:szCs w:val="21"/>
                </w:rPr>
                <w:t>Method</w:t>
              </w:r>
            </w:hyperlink>
            <w:r>
              <w:rPr>
                <w:rFonts w:hint="eastAsia"/>
                <w:color w:val="4F4F4F"/>
              </w:rPr>
              <w:t>getDeclaredMethod(</w:t>
            </w:r>
            <w:hyperlink r:id="rId40" w:tgtFrame="_blank" w:history="1">
              <w:r>
                <w:rPr>
                  <w:rStyle w:val="af"/>
                  <w:rFonts w:ascii="微软雅黑" w:eastAsia="微软雅黑" w:hAnsi="微软雅黑" w:hint="eastAsia"/>
                  <w:color w:val="000000"/>
                  <w:szCs w:val="21"/>
                </w:rPr>
                <w:t>String</w:t>
              </w:r>
            </w:hyperlink>
            <w:r>
              <w:rPr>
                <w:rFonts w:hint="eastAsia"/>
                <w:color w:val="4F4F4F"/>
              </w:rPr>
              <w:t>name,</w:t>
            </w:r>
            <w:hyperlink r:id="rId41" w:tgtFrame="_blank" w:history="1">
              <w:r>
                <w:rPr>
                  <w:rStyle w:val="af"/>
                  <w:rFonts w:ascii="微软雅黑" w:eastAsia="微软雅黑" w:hAnsi="微软雅黑" w:hint="eastAsia"/>
                  <w:color w:val="000000"/>
                  <w:szCs w:val="21"/>
                </w:rPr>
                <w:t>Class</w:t>
              </w:r>
            </w:hyperlink>
            <w:r>
              <w:rPr>
                <w:rFonts w:hint="eastAsia"/>
                <w:color w:val="4F4F4F"/>
              </w:rPr>
              <w:t xml:space="preserve">&lt;?&gt;... </w:t>
            </w:r>
            <w:r>
              <w:rPr>
                <w:rFonts w:hint="eastAsia"/>
                <w:color w:val="4F4F4F"/>
              </w:rPr>
              <w:lastRenderedPageBreak/>
              <w:t>parameterTypes)</w:t>
            </w:r>
          </w:p>
        </w:tc>
        <w:tc>
          <w:tcPr>
            <w:tcW w:w="74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lastRenderedPageBreak/>
              <w:t>返回一个</w:t>
            </w:r>
            <w:r>
              <w:rPr>
                <w:rFonts w:hint="eastAsia"/>
                <w:color w:val="4F4F4F"/>
              </w:rPr>
              <w:t xml:space="preserve"> Method </w:t>
            </w:r>
            <w:r>
              <w:rPr>
                <w:rFonts w:hint="eastAsia"/>
                <w:color w:val="4F4F4F"/>
              </w:rPr>
              <w:t>对象，该对象反映此</w:t>
            </w:r>
            <w:r>
              <w:rPr>
                <w:rFonts w:hint="eastAsia"/>
                <w:color w:val="4F4F4F"/>
              </w:rPr>
              <w:t xml:space="preserve"> Class </w:t>
            </w:r>
            <w:r>
              <w:rPr>
                <w:rFonts w:hint="eastAsia"/>
                <w:color w:val="4F4F4F"/>
              </w:rPr>
              <w:t>对象</w:t>
            </w:r>
          </w:p>
          <w:p w:rsidR="001A7847" w:rsidRDefault="007D395D">
            <w:pPr>
              <w:rPr>
                <w:color w:val="4F4F4F"/>
              </w:rPr>
            </w:pPr>
            <w:r>
              <w:rPr>
                <w:rFonts w:hint="eastAsia"/>
                <w:color w:val="4F4F4F"/>
              </w:rPr>
              <w:t>所表示的类或接口的指定已声明方法</w:t>
            </w:r>
          </w:p>
        </w:tc>
      </w:tr>
      <w:tr w:rsidR="001A7847">
        <w:tc>
          <w:tcPr>
            <w:tcW w:w="53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lastRenderedPageBreak/>
              <w:t>public </w:t>
            </w:r>
            <w:hyperlink r:id="rId42" w:tgtFrame="_blank" w:history="1">
              <w:r>
                <w:rPr>
                  <w:rStyle w:val="af"/>
                  <w:rFonts w:ascii="微软雅黑" w:eastAsia="微软雅黑" w:hAnsi="微软雅黑" w:hint="eastAsia"/>
                  <w:color w:val="000000"/>
                  <w:szCs w:val="21"/>
                </w:rPr>
                <w:t>Method</w:t>
              </w:r>
            </w:hyperlink>
            <w:r>
              <w:rPr>
                <w:rFonts w:hint="eastAsia"/>
                <w:color w:val="4F4F4F"/>
              </w:rPr>
              <w:t>[] getDeclaredMethods()</w:t>
            </w:r>
          </w:p>
        </w:tc>
        <w:tc>
          <w:tcPr>
            <w:tcW w:w="7451"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w:t>
            </w:r>
            <w:r>
              <w:rPr>
                <w:rFonts w:hint="eastAsia"/>
                <w:color w:val="4F4F4F"/>
              </w:rPr>
              <w:t xml:space="preserve"> Method </w:t>
            </w:r>
            <w:r>
              <w:rPr>
                <w:rFonts w:hint="eastAsia"/>
                <w:color w:val="4F4F4F"/>
              </w:rPr>
              <w:t>对象的一个数组，这些对象反映此</w:t>
            </w:r>
            <w:r>
              <w:rPr>
                <w:rFonts w:hint="eastAsia"/>
                <w:color w:val="4F4F4F"/>
              </w:rPr>
              <w:t xml:space="preserve"> </w:t>
            </w:r>
          </w:p>
          <w:p w:rsidR="001A7847" w:rsidRDefault="007D395D">
            <w:pPr>
              <w:rPr>
                <w:color w:val="4F4F4F"/>
              </w:rPr>
            </w:pPr>
            <w:r>
              <w:rPr>
                <w:rFonts w:hint="eastAsia"/>
                <w:color w:val="4F4F4F"/>
              </w:rPr>
              <w:t xml:space="preserve">Class </w:t>
            </w:r>
            <w:r>
              <w:rPr>
                <w:rFonts w:hint="eastAsia"/>
                <w:color w:val="4F4F4F"/>
              </w:rPr>
              <w:t>对象表示的类或接口声明的所有方法，包括公</w:t>
            </w:r>
          </w:p>
          <w:p w:rsidR="001A7847" w:rsidRDefault="007D395D">
            <w:pPr>
              <w:rPr>
                <w:color w:val="4F4F4F"/>
              </w:rPr>
            </w:pPr>
            <w:r>
              <w:rPr>
                <w:rFonts w:hint="eastAsia"/>
                <w:color w:val="4F4F4F"/>
              </w:rPr>
              <w:t>共、保护、默认（包）访问和私有方法，但不包括</w:t>
            </w:r>
          </w:p>
          <w:p w:rsidR="001A7847" w:rsidRDefault="007D395D">
            <w:pPr>
              <w:rPr>
                <w:color w:val="4F4F4F"/>
              </w:rPr>
            </w:pPr>
            <w:r>
              <w:rPr>
                <w:rFonts w:hint="eastAsia"/>
                <w:color w:val="4F4F4F"/>
              </w:rPr>
              <w:t>继承的方法</w:t>
            </w:r>
          </w:p>
        </w:tc>
      </w:tr>
    </w:tbl>
    <w:p w:rsidR="001A7847" w:rsidRDefault="007D395D">
      <w:r>
        <w:rPr>
          <w:rFonts w:hint="eastAsia"/>
        </w:rPr>
        <w:t> </w:t>
      </w:r>
    </w:p>
    <w:p w:rsidR="001A7847" w:rsidRDefault="001A7847"/>
    <w:p w:rsidR="001A7847" w:rsidRDefault="001A7847"/>
    <w:p w:rsidR="001A7847" w:rsidRDefault="007D395D">
      <w:pPr>
        <w:pStyle w:val="2"/>
      </w:pPr>
      <w:r>
        <w:rPr>
          <w:rFonts w:hint="eastAsia"/>
        </w:rPr>
        <w:t>9.</w:t>
      </w:r>
      <w:r>
        <w:rPr>
          <w:rFonts w:hint="eastAsia"/>
        </w:rPr>
        <w:tab/>
      </w:r>
      <w:r>
        <w:rPr>
          <w:rFonts w:hint="eastAsia"/>
        </w:rPr>
        <w:t>反射</w:t>
      </w:r>
    </w:p>
    <w:p w:rsidR="001A7847" w:rsidRDefault="007D395D">
      <w:pPr>
        <w:pStyle w:val="4"/>
      </w:pPr>
      <w:r>
        <w:rPr>
          <w:rFonts w:hint="eastAsia"/>
        </w:rPr>
        <w:t>什么是</w:t>
      </w:r>
      <w:r>
        <w:rPr>
          <w:rFonts w:hint="eastAsia"/>
        </w:rPr>
        <w:t>JAVA</w:t>
      </w:r>
      <w:r>
        <w:rPr>
          <w:rFonts w:hint="eastAsia"/>
        </w:rPr>
        <w:t>的反射机制</w:t>
      </w:r>
    </w:p>
    <w:p w:rsidR="001A7847" w:rsidRDefault="007D395D">
      <w:r>
        <w:rPr>
          <w:rFonts w:hint="eastAsia"/>
        </w:rPr>
        <w:t>Java</w:t>
      </w:r>
      <w:r>
        <w:rPr>
          <w:rFonts w:hint="eastAsia"/>
        </w:rPr>
        <w:t>反射是</w:t>
      </w:r>
      <w:r>
        <w:rPr>
          <w:rFonts w:hint="eastAsia"/>
        </w:rPr>
        <w:t>Java</w:t>
      </w:r>
      <w:r>
        <w:rPr>
          <w:rFonts w:hint="eastAsia"/>
        </w:rPr>
        <w:t>被视为动态（或准动态）语言的一个关键性质。这个机制允许程序在运行时透过</w:t>
      </w:r>
      <w:r>
        <w:rPr>
          <w:rFonts w:hint="eastAsia"/>
        </w:rPr>
        <w:t>Reflection APIs</w:t>
      </w:r>
      <w:r>
        <w:rPr>
          <w:rFonts w:hint="eastAsia"/>
        </w:rPr>
        <w:t>取得任何一个已知名称的</w:t>
      </w:r>
      <w:r>
        <w:rPr>
          <w:rFonts w:hint="eastAsia"/>
        </w:rPr>
        <w:t>class</w:t>
      </w:r>
      <w:r>
        <w:rPr>
          <w:rFonts w:hint="eastAsia"/>
        </w:rPr>
        <w:t>的内部信息，包括其</w:t>
      </w:r>
      <w:r>
        <w:rPr>
          <w:rFonts w:hint="eastAsia"/>
        </w:rPr>
        <w:t>modifiers</w:t>
      </w:r>
      <w:r>
        <w:rPr>
          <w:rFonts w:hint="eastAsia"/>
        </w:rPr>
        <w:t>（诸如</w:t>
      </w:r>
      <w:r>
        <w:rPr>
          <w:rFonts w:hint="eastAsia"/>
        </w:rPr>
        <w:t xml:space="preserve">public, static </w:t>
      </w:r>
      <w:r>
        <w:rPr>
          <w:rFonts w:hint="eastAsia"/>
        </w:rPr>
        <w:t>等）、</w:t>
      </w:r>
      <w:r>
        <w:rPr>
          <w:rFonts w:hint="eastAsia"/>
        </w:rPr>
        <w:t>superclass</w:t>
      </w:r>
      <w:r>
        <w:rPr>
          <w:rFonts w:hint="eastAsia"/>
        </w:rPr>
        <w:t>（例如</w:t>
      </w:r>
      <w:r>
        <w:rPr>
          <w:rFonts w:hint="eastAsia"/>
        </w:rPr>
        <w:t>Object</w:t>
      </w:r>
      <w:r>
        <w:rPr>
          <w:rFonts w:hint="eastAsia"/>
        </w:rPr>
        <w:t>）、实现之</w:t>
      </w:r>
      <w:r>
        <w:rPr>
          <w:rFonts w:hint="eastAsia"/>
        </w:rPr>
        <w:t>interfaces</w:t>
      </w:r>
      <w:r>
        <w:rPr>
          <w:rFonts w:hint="eastAsia"/>
        </w:rPr>
        <w:t>（例如</w:t>
      </w:r>
      <w:r>
        <w:rPr>
          <w:rFonts w:hint="eastAsia"/>
        </w:rPr>
        <w:t>Cloneable</w:t>
      </w:r>
      <w:r>
        <w:rPr>
          <w:rFonts w:hint="eastAsia"/>
        </w:rPr>
        <w:t>），也包括</w:t>
      </w:r>
      <w:r>
        <w:rPr>
          <w:rFonts w:hint="eastAsia"/>
        </w:rPr>
        <w:t>fields</w:t>
      </w:r>
      <w:r>
        <w:rPr>
          <w:rFonts w:hint="eastAsia"/>
        </w:rPr>
        <w:t>和</w:t>
      </w:r>
      <w:r>
        <w:rPr>
          <w:rFonts w:hint="eastAsia"/>
        </w:rPr>
        <w:t>methods</w:t>
      </w:r>
      <w:r>
        <w:rPr>
          <w:rFonts w:hint="eastAsia"/>
        </w:rPr>
        <w:t>的所有信息，并可于运行时改变</w:t>
      </w:r>
      <w:r>
        <w:rPr>
          <w:rFonts w:hint="eastAsia"/>
        </w:rPr>
        <w:t>fields</w:t>
      </w:r>
      <w:r>
        <w:rPr>
          <w:rFonts w:hint="eastAsia"/>
        </w:rPr>
        <w:t>内容或唤起</w:t>
      </w:r>
      <w:r>
        <w:rPr>
          <w:rFonts w:hint="eastAsia"/>
        </w:rPr>
        <w:t>methods</w:t>
      </w:r>
      <w:r>
        <w:rPr>
          <w:rFonts w:hint="eastAsia"/>
        </w:rPr>
        <w:t>。</w:t>
      </w:r>
    </w:p>
    <w:p w:rsidR="001A7847" w:rsidRDefault="007D395D">
      <w:r>
        <w:rPr>
          <w:rFonts w:hint="eastAsia"/>
        </w:rPr>
        <w:t>Java</w:t>
      </w:r>
      <w:r>
        <w:rPr>
          <w:rFonts w:hint="eastAsia"/>
        </w:rPr>
        <w:t>反射机制容许程序在运行时加载、探知、使用编译期间完全未知的</w:t>
      </w:r>
      <w:r>
        <w:rPr>
          <w:rFonts w:hint="eastAsia"/>
        </w:rPr>
        <w:t>classes</w:t>
      </w:r>
      <w:r>
        <w:rPr>
          <w:rFonts w:hint="eastAsia"/>
        </w:rPr>
        <w:t>。</w:t>
      </w:r>
    </w:p>
    <w:p w:rsidR="001A7847" w:rsidRDefault="007D395D">
      <w:r>
        <w:rPr>
          <w:rFonts w:hint="eastAsia"/>
        </w:rPr>
        <w:t>换言之，</w:t>
      </w:r>
      <w:r>
        <w:rPr>
          <w:rFonts w:hint="eastAsia"/>
        </w:rPr>
        <w:t>Java</w:t>
      </w:r>
      <w:r>
        <w:rPr>
          <w:rFonts w:hint="eastAsia"/>
        </w:rPr>
        <w:t>可以加载一个运行时才得知名称的</w:t>
      </w:r>
      <w:r>
        <w:rPr>
          <w:rFonts w:hint="eastAsia"/>
        </w:rPr>
        <w:t>class</w:t>
      </w:r>
      <w:r>
        <w:rPr>
          <w:rFonts w:hint="eastAsia"/>
        </w:rPr>
        <w:t>，获得其完整结构。</w:t>
      </w:r>
    </w:p>
    <w:p w:rsidR="001A7847" w:rsidRDefault="007D395D">
      <w:pPr>
        <w:pStyle w:val="4"/>
      </w:pPr>
      <w:r>
        <w:rPr>
          <w:rFonts w:hint="eastAsia"/>
        </w:rPr>
        <w:t>JAVA</w:t>
      </w:r>
      <w:r>
        <w:rPr>
          <w:rFonts w:hint="eastAsia"/>
        </w:rPr>
        <w:t>反射机制提供了什么功能</w:t>
      </w:r>
    </w:p>
    <w:p w:rsidR="001A7847" w:rsidRDefault="007D395D">
      <w:r>
        <w:rPr>
          <w:rFonts w:hint="eastAsia"/>
        </w:rPr>
        <w:t>Java</w:t>
      </w:r>
      <w:r>
        <w:rPr>
          <w:rFonts w:hint="eastAsia"/>
        </w:rPr>
        <w:t>反射机制提供如下功能：</w:t>
      </w:r>
    </w:p>
    <w:p w:rsidR="001A7847" w:rsidRDefault="007D395D">
      <w:r>
        <w:rPr>
          <w:rFonts w:hint="eastAsia"/>
        </w:rPr>
        <w:t>在运行时判断任意一个对象所属的类</w:t>
      </w:r>
    </w:p>
    <w:p w:rsidR="001A7847" w:rsidRDefault="007D395D">
      <w:r>
        <w:rPr>
          <w:rFonts w:hint="eastAsia"/>
        </w:rPr>
        <w:t>在运行时构造任意一个类的对象</w:t>
      </w:r>
    </w:p>
    <w:p w:rsidR="001A7847" w:rsidRDefault="007D395D">
      <w:r>
        <w:rPr>
          <w:rFonts w:hint="eastAsia"/>
        </w:rPr>
        <w:t>在运行时判段任意一个类所具有的成员变量和方法</w:t>
      </w:r>
    </w:p>
    <w:p w:rsidR="001A7847" w:rsidRDefault="007D395D">
      <w:r>
        <w:rPr>
          <w:rFonts w:hint="eastAsia"/>
        </w:rPr>
        <w:t>在运行时调用任一个对象的方法</w:t>
      </w:r>
    </w:p>
    <w:p w:rsidR="001A7847" w:rsidRDefault="007D395D">
      <w:r>
        <w:rPr>
          <w:rFonts w:hint="eastAsia"/>
        </w:rPr>
        <w:t>在运行时创建新类对象</w:t>
      </w:r>
    </w:p>
    <w:p w:rsidR="001A7847" w:rsidRDefault="007D395D">
      <w:r>
        <w:rPr>
          <w:rFonts w:hint="eastAsia"/>
        </w:rPr>
        <w:t>在使用</w:t>
      </w:r>
      <w:r>
        <w:rPr>
          <w:rFonts w:hint="eastAsia"/>
        </w:rPr>
        <w:t>Java</w:t>
      </w:r>
      <w:r>
        <w:rPr>
          <w:rFonts w:hint="eastAsia"/>
        </w:rPr>
        <w:t>的反射功能时，基本首先都要获取类的</w:t>
      </w:r>
      <w:r>
        <w:rPr>
          <w:rFonts w:hint="eastAsia"/>
        </w:rPr>
        <w:t>Class</w:t>
      </w:r>
      <w:r>
        <w:rPr>
          <w:rFonts w:hint="eastAsia"/>
        </w:rPr>
        <w:t>对象，再通过</w:t>
      </w:r>
      <w:r>
        <w:rPr>
          <w:rFonts w:hint="eastAsia"/>
        </w:rPr>
        <w:t>Class</w:t>
      </w:r>
      <w:r>
        <w:rPr>
          <w:rFonts w:hint="eastAsia"/>
        </w:rPr>
        <w:t>对象获取其他的对象。</w:t>
      </w:r>
    </w:p>
    <w:p w:rsidR="001A7847" w:rsidRDefault="007D395D">
      <w:pPr>
        <w:pStyle w:val="5"/>
      </w:pPr>
      <w:r>
        <w:rPr>
          <w:rFonts w:hint="eastAsia"/>
        </w:rPr>
        <w:t>获取类的</w:t>
      </w:r>
      <w:r>
        <w:rPr>
          <w:rFonts w:hint="eastAsia"/>
        </w:rPr>
        <w:t>Class</w:t>
      </w:r>
      <w:r>
        <w:rPr>
          <w:rFonts w:hint="eastAsia"/>
        </w:rPr>
        <w:t>对象</w:t>
      </w:r>
    </w:p>
    <w:tbl>
      <w:tblPr>
        <w:tblW w:w="1278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2415"/>
        <w:gridCol w:w="10365"/>
      </w:tblGrid>
      <w:tr w:rsidR="001A7847">
        <w:tc>
          <w:tcPr>
            <w:tcW w:w="241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r>
              <w:rPr>
                <w:rFonts w:hint="eastAsia"/>
              </w:rPr>
              <w:t>调用</w:t>
            </w:r>
            <w:r>
              <w:rPr>
                <w:rFonts w:hint="eastAsia"/>
              </w:rPr>
              <w:t>getClass</w:t>
            </w:r>
          </w:p>
        </w:tc>
        <w:tc>
          <w:tcPr>
            <w:tcW w:w="1036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r>
              <w:rPr>
                <w:rFonts w:hint="eastAsia"/>
              </w:rPr>
              <w:t>Boolean var1 = true;</w:t>
            </w:r>
          </w:p>
          <w:p w:rsidR="001A7847" w:rsidRDefault="007D395D">
            <w:r>
              <w:rPr>
                <w:rFonts w:hint="eastAsia"/>
              </w:rPr>
              <w:t>Class&lt;?&gt; classType2 = var1.getClass();</w:t>
            </w:r>
          </w:p>
          <w:p w:rsidR="001A7847" w:rsidRDefault="007D395D">
            <w:r>
              <w:rPr>
                <w:rFonts w:hint="eastAsia"/>
              </w:rPr>
              <w:t>System.out.println(classType2);</w:t>
            </w:r>
          </w:p>
          <w:p w:rsidR="001A7847" w:rsidRDefault="007D395D">
            <w:r>
              <w:rPr>
                <w:rFonts w:hint="eastAsia"/>
              </w:rPr>
              <w:t>输出：</w:t>
            </w:r>
            <w:r>
              <w:rPr>
                <w:rFonts w:hint="eastAsia"/>
              </w:rPr>
              <w:t>class java.lang.Boolean</w:t>
            </w:r>
          </w:p>
        </w:tc>
      </w:tr>
      <w:tr w:rsidR="001A7847">
        <w:tc>
          <w:tcPr>
            <w:tcW w:w="2415"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r>
              <w:rPr>
                <w:rFonts w:hint="eastAsia"/>
              </w:rPr>
              <w:t>运用</w:t>
            </w:r>
            <w:r>
              <w:rPr>
                <w:rFonts w:hint="eastAsia"/>
              </w:rPr>
              <w:t xml:space="preserve">.class </w:t>
            </w:r>
            <w:r>
              <w:rPr>
                <w:rFonts w:hint="eastAsia"/>
              </w:rPr>
              <w:t>语法</w:t>
            </w:r>
          </w:p>
        </w:tc>
        <w:tc>
          <w:tcPr>
            <w:tcW w:w="10365"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r>
              <w:rPr>
                <w:rFonts w:hint="eastAsia"/>
              </w:rPr>
              <w:t>Class&lt;?&gt; classType4 = Boolean.class;</w:t>
            </w:r>
          </w:p>
          <w:p w:rsidR="001A7847" w:rsidRDefault="007D395D">
            <w:r>
              <w:rPr>
                <w:rFonts w:hint="eastAsia"/>
              </w:rPr>
              <w:t>System.out.println(classType4);</w:t>
            </w:r>
          </w:p>
          <w:p w:rsidR="001A7847" w:rsidRDefault="007D395D">
            <w:r>
              <w:rPr>
                <w:rFonts w:hint="eastAsia"/>
              </w:rPr>
              <w:lastRenderedPageBreak/>
              <w:t>输出：</w:t>
            </w:r>
            <w:r>
              <w:rPr>
                <w:rFonts w:hint="eastAsia"/>
              </w:rPr>
              <w:t>class java.lang.Boolean</w:t>
            </w:r>
          </w:p>
        </w:tc>
      </w:tr>
      <w:tr w:rsidR="001A7847">
        <w:tc>
          <w:tcPr>
            <w:tcW w:w="241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r>
              <w:rPr>
                <w:rFonts w:hint="eastAsia"/>
              </w:rPr>
              <w:lastRenderedPageBreak/>
              <w:t>运用</w:t>
            </w:r>
            <w:r>
              <w:rPr>
                <w:rFonts w:hint="eastAsia"/>
              </w:rPr>
              <w:t>static method Class.forName()</w:t>
            </w:r>
          </w:p>
        </w:tc>
        <w:tc>
          <w:tcPr>
            <w:tcW w:w="10365"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r>
              <w:rPr>
                <w:rFonts w:hint="eastAsia"/>
              </w:rPr>
              <w:t>Class&lt;?&gt; classType5 = Class.forName("java.lang.Boolean");</w:t>
            </w:r>
          </w:p>
          <w:p w:rsidR="001A7847" w:rsidRDefault="007D395D">
            <w:r>
              <w:rPr>
                <w:rFonts w:hint="eastAsia"/>
              </w:rPr>
              <w:t>System.out.println(classType5);</w:t>
            </w:r>
          </w:p>
          <w:p w:rsidR="001A7847" w:rsidRDefault="007D395D">
            <w:r>
              <w:rPr>
                <w:rFonts w:hint="eastAsia"/>
              </w:rPr>
              <w:t>输出：</w:t>
            </w:r>
            <w:r>
              <w:rPr>
                <w:rFonts w:hint="eastAsia"/>
              </w:rPr>
              <w:t>class java.lang.Boolean</w:t>
            </w:r>
          </w:p>
        </w:tc>
      </w:tr>
      <w:tr w:rsidR="001A7847">
        <w:tc>
          <w:tcPr>
            <w:tcW w:w="2415"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r>
              <w:rPr>
                <w:rFonts w:hint="eastAsia"/>
              </w:rPr>
              <w:t>运用</w:t>
            </w:r>
            <w:r>
              <w:rPr>
                <w:rFonts w:hint="eastAsia"/>
              </w:rPr>
              <w:t>primitive wrapper classes</w:t>
            </w:r>
            <w:r>
              <w:rPr>
                <w:rFonts w:hint="eastAsia"/>
              </w:rPr>
              <w:t>的</w:t>
            </w:r>
            <w:r>
              <w:rPr>
                <w:rFonts w:hint="eastAsia"/>
              </w:rPr>
              <w:t xml:space="preserve">TYPE </w:t>
            </w:r>
            <w:r>
              <w:rPr>
                <w:rFonts w:hint="eastAsia"/>
              </w:rPr>
              <w:t>语法</w:t>
            </w:r>
          </w:p>
          <w:p w:rsidR="001A7847" w:rsidRDefault="007D395D">
            <w:r>
              <w:rPr>
                <w:rFonts w:hint="eastAsia"/>
                <w:color w:val="FF0000"/>
              </w:rPr>
              <w:t>这里返回的是原生类型，和</w:t>
            </w:r>
            <w:r>
              <w:rPr>
                <w:rFonts w:hint="eastAsia"/>
                <w:color w:val="FF0000"/>
              </w:rPr>
              <w:t>Boolean.class</w:t>
            </w:r>
            <w:r>
              <w:rPr>
                <w:rFonts w:hint="eastAsia"/>
                <w:color w:val="FF0000"/>
              </w:rPr>
              <w:t>返回的不同</w:t>
            </w:r>
          </w:p>
        </w:tc>
        <w:tc>
          <w:tcPr>
            <w:tcW w:w="10365"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r>
              <w:rPr>
                <w:rFonts w:hint="eastAsia"/>
              </w:rPr>
              <w:t>Class&lt;?&gt; classType3 = Boolean.TYPE;</w:t>
            </w:r>
          </w:p>
          <w:p w:rsidR="001A7847" w:rsidRDefault="007D395D">
            <w:r>
              <w:rPr>
                <w:rFonts w:hint="eastAsia"/>
              </w:rPr>
              <w:t>System.out.println(classType3);        </w:t>
            </w:r>
          </w:p>
          <w:p w:rsidR="001A7847" w:rsidRDefault="007D395D">
            <w:r>
              <w:rPr>
                <w:rFonts w:hint="eastAsia"/>
              </w:rPr>
              <w:t>输出：</w:t>
            </w:r>
            <w:r>
              <w:rPr>
                <w:rFonts w:hint="eastAsia"/>
              </w:rPr>
              <w:t>boolean</w:t>
            </w:r>
          </w:p>
        </w:tc>
      </w:tr>
    </w:tbl>
    <w:p w:rsidR="001A7847" w:rsidRDefault="001A7847">
      <w:pPr>
        <w:rPr>
          <w:color w:val="333333"/>
        </w:rPr>
      </w:pPr>
    </w:p>
    <w:p w:rsidR="001A7847" w:rsidRDefault="007D395D">
      <w:pPr>
        <w:pStyle w:val="5"/>
      </w:pPr>
      <w:r>
        <w:rPr>
          <w:rFonts w:hint="eastAsia"/>
        </w:rPr>
        <w:t>获取类的</w:t>
      </w:r>
      <w:r>
        <w:rPr>
          <w:rFonts w:hint="eastAsia"/>
        </w:rPr>
        <w:t>Fields</w:t>
      </w:r>
    </w:p>
    <w:p w:rsidR="001A7847" w:rsidRDefault="007D395D">
      <w:r>
        <w:rPr>
          <w:rFonts w:hint="eastAsia"/>
        </w:rPr>
        <w:t>可以通过反射机制得到某个类的某个属性，然后改变对应于这个类的某个实例的该属性值。</w:t>
      </w:r>
      <w:r>
        <w:rPr>
          <w:rFonts w:hint="eastAsia"/>
        </w:rPr>
        <w:t xml:space="preserve">JAVA </w:t>
      </w:r>
      <w:r>
        <w:rPr>
          <w:rFonts w:hint="eastAsia"/>
        </w:rPr>
        <w:t>的</w:t>
      </w:r>
      <w:r>
        <w:rPr>
          <w:rFonts w:hint="eastAsia"/>
        </w:rPr>
        <w:t>Class&lt;T&gt;</w:t>
      </w:r>
      <w:r>
        <w:rPr>
          <w:rFonts w:hint="eastAsia"/>
        </w:rPr>
        <w:t>类提供了几个方法获取类的属性。</w:t>
      </w:r>
    </w:p>
    <w:tbl>
      <w:tblPr>
        <w:tblW w:w="1278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3768"/>
        <w:gridCol w:w="9012"/>
      </w:tblGrid>
      <w:tr w:rsidR="001A7847">
        <w:tc>
          <w:tcPr>
            <w:tcW w:w="37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43" w:tgtFrame="_blank" w:history="1">
              <w:r>
                <w:rPr>
                  <w:rStyle w:val="af"/>
                  <w:rFonts w:ascii="微软雅黑" w:eastAsia="微软雅黑" w:hAnsi="微软雅黑" w:hint="eastAsia"/>
                  <w:color w:val="000000"/>
                  <w:szCs w:val="21"/>
                </w:rPr>
                <w:t>Field</w:t>
              </w:r>
            </w:hyperlink>
            <w:r>
              <w:rPr>
                <w:rFonts w:hint="eastAsia"/>
                <w:color w:val="4F4F4F"/>
              </w:rPr>
              <w:t>getField(</w:t>
            </w:r>
            <w:hyperlink r:id="rId44" w:tgtFrame="_blank" w:history="1">
              <w:r>
                <w:rPr>
                  <w:rStyle w:val="af"/>
                  <w:rFonts w:ascii="微软雅黑" w:eastAsia="微软雅黑" w:hAnsi="微软雅黑" w:hint="eastAsia"/>
                  <w:color w:val="000000"/>
                  <w:szCs w:val="21"/>
                </w:rPr>
                <w:t>String</w:t>
              </w:r>
            </w:hyperlink>
            <w:r>
              <w:rPr>
                <w:rFonts w:hint="eastAsia"/>
                <w:color w:val="4F4F4F"/>
              </w:rPr>
              <w:t> name)</w:t>
            </w:r>
          </w:p>
        </w:tc>
        <w:tc>
          <w:tcPr>
            <w:tcW w:w="90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返回一个</w:t>
            </w:r>
            <w:r>
              <w:rPr>
                <w:rFonts w:hint="eastAsia"/>
                <w:color w:val="4F4F4F"/>
              </w:rPr>
              <w:t xml:space="preserve"> Field </w:t>
            </w:r>
            <w:r>
              <w:rPr>
                <w:rFonts w:hint="eastAsia"/>
                <w:color w:val="4F4F4F"/>
              </w:rPr>
              <w:t>对象，它反映此</w:t>
            </w:r>
            <w:r>
              <w:rPr>
                <w:rFonts w:hint="eastAsia"/>
                <w:color w:val="4F4F4F"/>
              </w:rPr>
              <w:t xml:space="preserve"> Class </w:t>
            </w:r>
          </w:p>
          <w:p w:rsidR="001A7847" w:rsidRDefault="007D395D">
            <w:pPr>
              <w:rPr>
                <w:rFonts w:cs="宋体"/>
                <w:color w:val="4F4F4F"/>
              </w:rPr>
            </w:pPr>
            <w:r>
              <w:rPr>
                <w:rFonts w:hint="eastAsia"/>
                <w:color w:val="4F4F4F"/>
              </w:rPr>
              <w:t>对象所表示的类或接口的指定公共成员字段</w:t>
            </w:r>
          </w:p>
        </w:tc>
      </w:tr>
      <w:tr w:rsidR="001A7847">
        <w:tc>
          <w:tcPr>
            <w:tcW w:w="3768"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45" w:tgtFrame="_blank" w:history="1">
              <w:r>
                <w:rPr>
                  <w:rStyle w:val="af"/>
                  <w:rFonts w:ascii="微软雅黑" w:eastAsia="微软雅黑" w:hAnsi="微软雅黑" w:hint="eastAsia"/>
                  <w:color w:val="000000"/>
                  <w:szCs w:val="21"/>
                </w:rPr>
                <w:t>Field</w:t>
              </w:r>
            </w:hyperlink>
            <w:r>
              <w:rPr>
                <w:rFonts w:hint="eastAsia"/>
                <w:color w:val="4F4F4F"/>
              </w:rPr>
              <w:t>[] getFields()</w:t>
            </w:r>
          </w:p>
        </w:tc>
        <w:tc>
          <w:tcPr>
            <w:tcW w:w="90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返回一个包含某些</w:t>
            </w:r>
            <w:r>
              <w:rPr>
                <w:rFonts w:hint="eastAsia"/>
                <w:color w:val="4F4F4F"/>
              </w:rPr>
              <w:t xml:space="preserve"> Field </w:t>
            </w:r>
            <w:r>
              <w:rPr>
                <w:rFonts w:hint="eastAsia"/>
                <w:color w:val="4F4F4F"/>
              </w:rPr>
              <w:t>对象的数组，这些对象反映此</w:t>
            </w:r>
            <w:r>
              <w:rPr>
                <w:rFonts w:hint="eastAsia"/>
                <w:color w:val="4F4F4F"/>
              </w:rPr>
              <w:t xml:space="preserve"> </w:t>
            </w:r>
          </w:p>
          <w:p w:rsidR="001A7847" w:rsidRDefault="007D395D">
            <w:pPr>
              <w:rPr>
                <w:rFonts w:cs="宋体"/>
                <w:color w:val="4F4F4F"/>
              </w:rPr>
            </w:pPr>
            <w:r>
              <w:rPr>
                <w:rFonts w:hint="eastAsia"/>
                <w:color w:val="4F4F4F"/>
              </w:rPr>
              <w:t xml:space="preserve">Class </w:t>
            </w:r>
            <w:r>
              <w:rPr>
                <w:rFonts w:hint="eastAsia"/>
                <w:color w:val="4F4F4F"/>
              </w:rPr>
              <w:t>对象所表示的类或接口的所有可访问公共字段</w:t>
            </w:r>
          </w:p>
        </w:tc>
      </w:tr>
      <w:tr w:rsidR="001A7847">
        <w:tc>
          <w:tcPr>
            <w:tcW w:w="3768"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46" w:tgtFrame="_blank" w:history="1">
              <w:r>
                <w:rPr>
                  <w:rStyle w:val="af"/>
                  <w:rFonts w:ascii="微软雅黑" w:eastAsia="微软雅黑" w:hAnsi="微软雅黑" w:hint="eastAsia"/>
                  <w:color w:val="000000"/>
                  <w:szCs w:val="21"/>
                </w:rPr>
                <w:t>Field</w:t>
              </w:r>
            </w:hyperlink>
            <w:r>
              <w:rPr>
                <w:rFonts w:hint="eastAsia"/>
                <w:color w:val="4F4F4F"/>
              </w:rPr>
              <w:t>getDeclaredField(</w:t>
            </w:r>
            <w:hyperlink r:id="rId47" w:tgtFrame="_blank" w:history="1">
              <w:r>
                <w:rPr>
                  <w:rStyle w:val="af"/>
                  <w:rFonts w:ascii="微软雅黑" w:eastAsia="微软雅黑" w:hAnsi="微软雅黑" w:hint="eastAsia"/>
                  <w:color w:val="000000"/>
                  <w:szCs w:val="21"/>
                </w:rPr>
                <w:t>String</w:t>
              </w:r>
            </w:hyperlink>
            <w:r>
              <w:rPr>
                <w:rFonts w:hint="eastAsia"/>
                <w:color w:val="4F4F4F"/>
              </w:rPr>
              <w:t>name)</w:t>
            </w:r>
          </w:p>
        </w:tc>
        <w:tc>
          <w:tcPr>
            <w:tcW w:w="90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返回一个</w:t>
            </w:r>
            <w:r>
              <w:rPr>
                <w:rFonts w:hint="eastAsia"/>
                <w:color w:val="4F4F4F"/>
              </w:rPr>
              <w:t xml:space="preserve"> Field </w:t>
            </w:r>
            <w:r>
              <w:rPr>
                <w:rFonts w:hint="eastAsia"/>
                <w:color w:val="4F4F4F"/>
              </w:rPr>
              <w:t>对象，该对象反映此</w:t>
            </w:r>
            <w:r>
              <w:rPr>
                <w:rFonts w:hint="eastAsia"/>
                <w:color w:val="4F4F4F"/>
              </w:rPr>
              <w:t xml:space="preserve"> Class </w:t>
            </w:r>
            <w:r>
              <w:rPr>
                <w:rFonts w:hint="eastAsia"/>
                <w:color w:val="4F4F4F"/>
              </w:rPr>
              <w:t>对象所表示的</w:t>
            </w:r>
          </w:p>
          <w:p w:rsidR="001A7847" w:rsidRDefault="007D395D">
            <w:pPr>
              <w:rPr>
                <w:rFonts w:cs="宋体"/>
                <w:color w:val="4F4F4F"/>
              </w:rPr>
            </w:pPr>
            <w:r>
              <w:rPr>
                <w:rFonts w:hint="eastAsia"/>
                <w:color w:val="4F4F4F"/>
              </w:rPr>
              <w:t>类或接口的指定已声明字段</w:t>
            </w:r>
          </w:p>
        </w:tc>
      </w:tr>
      <w:tr w:rsidR="001A7847">
        <w:tc>
          <w:tcPr>
            <w:tcW w:w="3768"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48" w:tgtFrame="_blank" w:history="1">
              <w:r>
                <w:rPr>
                  <w:rStyle w:val="af"/>
                  <w:rFonts w:ascii="微软雅黑" w:eastAsia="微软雅黑" w:hAnsi="微软雅黑" w:hint="eastAsia"/>
                  <w:color w:val="000000"/>
                  <w:szCs w:val="21"/>
                </w:rPr>
                <w:t>Field</w:t>
              </w:r>
            </w:hyperlink>
            <w:r>
              <w:rPr>
                <w:rFonts w:hint="eastAsia"/>
                <w:color w:val="4F4F4F"/>
              </w:rPr>
              <w:t>[] getDeclaredFields()</w:t>
            </w:r>
          </w:p>
        </w:tc>
        <w:tc>
          <w:tcPr>
            <w:tcW w:w="90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w:t>
            </w:r>
            <w:r>
              <w:rPr>
                <w:rFonts w:hint="eastAsia"/>
                <w:color w:val="4F4F4F"/>
              </w:rPr>
              <w:t xml:space="preserve"> Field </w:t>
            </w:r>
            <w:r>
              <w:rPr>
                <w:rFonts w:hint="eastAsia"/>
                <w:color w:val="4F4F4F"/>
              </w:rPr>
              <w:t>对象的一个数组，这些对象反映此</w:t>
            </w:r>
            <w:r>
              <w:rPr>
                <w:rFonts w:hint="eastAsia"/>
                <w:color w:val="4F4F4F"/>
              </w:rPr>
              <w:t xml:space="preserve"> Class </w:t>
            </w:r>
            <w:r>
              <w:rPr>
                <w:rFonts w:hint="eastAsia"/>
                <w:color w:val="4F4F4F"/>
              </w:rPr>
              <w:t>对象</w:t>
            </w:r>
          </w:p>
          <w:p w:rsidR="001A7847" w:rsidRDefault="007D395D">
            <w:pPr>
              <w:rPr>
                <w:color w:val="4F4F4F"/>
              </w:rPr>
            </w:pPr>
            <w:r>
              <w:rPr>
                <w:rFonts w:hint="eastAsia"/>
                <w:color w:val="4F4F4F"/>
              </w:rPr>
              <w:t>所表示的类或接口所声明的所有字段</w:t>
            </w:r>
          </w:p>
        </w:tc>
      </w:tr>
    </w:tbl>
    <w:p w:rsidR="001A7847" w:rsidRDefault="007D395D">
      <w:r>
        <w:rPr>
          <w:rFonts w:hint="eastAsia"/>
        </w:rPr>
        <w:t> </w:t>
      </w:r>
    </w:p>
    <w:p w:rsidR="001A7847" w:rsidRDefault="007D395D">
      <w:pPr>
        <w:rPr>
          <w:color w:val="333333"/>
        </w:rPr>
      </w:pPr>
      <w:r>
        <w:rPr>
          <w:rFonts w:hint="eastAsia"/>
        </w:rPr>
        <w:t>getFields</w:t>
      </w:r>
      <w:r>
        <w:rPr>
          <w:rFonts w:hint="eastAsia"/>
        </w:rPr>
        <w:t>和</w:t>
      </w:r>
      <w:r>
        <w:rPr>
          <w:rFonts w:hint="eastAsia"/>
        </w:rPr>
        <w:t>getDeclaredFields</w:t>
      </w:r>
      <w:r>
        <w:rPr>
          <w:rFonts w:hint="eastAsia"/>
        </w:rPr>
        <w:t>区别：</w:t>
      </w:r>
    </w:p>
    <w:p w:rsidR="001A7847" w:rsidRDefault="007D395D">
      <w:pPr>
        <w:rPr>
          <w:color w:val="333333"/>
        </w:rPr>
      </w:pPr>
      <w:r>
        <w:rPr>
          <w:rFonts w:hint="eastAsia"/>
        </w:rPr>
        <w:t>getFields</w:t>
      </w:r>
      <w:r>
        <w:rPr>
          <w:rFonts w:hint="eastAsia"/>
        </w:rPr>
        <w:t>返回的是申明为</w:t>
      </w:r>
      <w:r>
        <w:rPr>
          <w:rFonts w:hint="eastAsia"/>
        </w:rPr>
        <w:t>public</w:t>
      </w:r>
      <w:r>
        <w:rPr>
          <w:rFonts w:hint="eastAsia"/>
        </w:rPr>
        <w:t>的属性，包括父类中定义，</w:t>
      </w:r>
    </w:p>
    <w:p w:rsidR="001A7847" w:rsidRDefault="007D395D">
      <w:pPr>
        <w:rPr>
          <w:color w:val="333333"/>
        </w:rPr>
      </w:pPr>
      <w:r>
        <w:rPr>
          <w:rFonts w:hint="eastAsia"/>
        </w:rPr>
        <w:t>getDeclaredFields</w:t>
      </w:r>
      <w:r>
        <w:rPr>
          <w:rFonts w:hint="eastAsia"/>
        </w:rPr>
        <w:t>返回的是指定类定义的所有定义的属性，不包括父类的。</w:t>
      </w:r>
    </w:p>
    <w:p w:rsidR="001A7847" w:rsidRDefault="001A7847"/>
    <w:p w:rsidR="001A7847" w:rsidRDefault="007D395D">
      <w:pPr>
        <w:pStyle w:val="5"/>
      </w:pPr>
      <w:r>
        <w:rPr>
          <w:rFonts w:hint="eastAsia"/>
        </w:rPr>
        <w:t>获取类的</w:t>
      </w:r>
      <w:r>
        <w:rPr>
          <w:rFonts w:hint="eastAsia"/>
        </w:rPr>
        <w:t>Method</w:t>
      </w:r>
    </w:p>
    <w:p w:rsidR="001A7847" w:rsidRDefault="007D395D">
      <w:r>
        <w:rPr>
          <w:rFonts w:hint="eastAsia"/>
        </w:rPr>
        <w:t>通过反射机制得到某个类的某个方法，然后调用对应于这个类的某个实例的该方法</w:t>
      </w:r>
    </w:p>
    <w:p w:rsidR="001A7847" w:rsidRDefault="007D395D">
      <w:r>
        <w:rPr>
          <w:rFonts w:hint="eastAsia"/>
        </w:rPr>
        <w:t>Class&lt;T&gt;</w:t>
      </w:r>
      <w:r>
        <w:rPr>
          <w:rFonts w:hint="eastAsia"/>
        </w:rPr>
        <w:t>类提供了几个方法获取类的方法。</w:t>
      </w:r>
    </w:p>
    <w:tbl>
      <w:tblPr>
        <w:tblW w:w="1278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5329"/>
        <w:gridCol w:w="7451"/>
      </w:tblGrid>
      <w:tr w:rsidR="001A7847">
        <w:tc>
          <w:tcPr>
            <w:tcW w:w="53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49" w:tgtFrame="_blank" w:history="1">
              <w:r>
                <w:rPr>
                  <w:rStyle w:val="af"/>
                  <w:rFonts w:ascii="微软雅黑" w:eastAsia="微软雅黑" w:hAnsi="微软雅黑" w:hint="eastAsia"/>
                  <w:color w:val="000000"/>
                  <w:szCs w:val="21"/>
                </w:rPr>
                <w:t>Method</w:t>
              </w:r>
            </w:hyperlink>
            <w:r>
              <w:rPr>
                <w:rFonts w:hint="eastAsia"/>
                <w:color w:val="4F4F4F"/>
              </w:rPr>
              <w:t>getMethod(</w:t>
            </w:r>
            <w:hyperlink r:id="rId50" w:tgtFrame="_blank" w:history="1">
              <w:r>
                <w:rPr>
                  <w:rStyle w:val="af"/>
                  <w:rFonts w:ascii="微软雅黑" w:eastAsia="微软雅黑" w:hAnsi="微软雅黑" w:hint="eastAsia"/>
                  <w:color w:val="000000"/>
                  <w:szCs w:val="21"/>
                </w:rPr>
                <w:t>String</w:t>
              </w:r>
            </w:hyperlink>
            <w:r>
              <w:rPr>
                <w:rFonts w:hint="eastAsia"/>
                <w:color w:val="4F4F4F"/>
              </w:rPr>
              <w:t> name,</w:t>
            </w:r>
            <w:hyperlink r:id="rId51" w:tgtFrame="_blank" w:history="1">
              <w:r>
                <w:rPr>
                  <w:rStyle w:val="af"/>
                  <w:rFonts w:ascii="微软雅黑" w:eastAsia="微软雅黑" w:hAnsi="微软雅黑" w:hint="eastAsia"/>
                  <w:color w:val="000000"/>
                  <w:szCs w:val="21"/>
                </w:rPr>
                <w:t>Class</w:t>
              </w:r>
            </w:hyperlink>
            <w:r>
              <w:rPr>
                <w:rFonts w:hint="eastAsia"/>
                <w:color w:val="4F4F4F"/>
              </w:rPr>
              <w:t>&lt;?&gt;... parameterTypes)</w:t>
            </w:r>
          </w:p>
        </w:tc>
        <w:tc>
          <w:tcPr>
            <w:tcW w:w="74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返回一个</w:t>
            </w:r>
            <w:r>
              <w:rPr>
                <w:rFonts w:hint="eastAsia"/>
                <w:color w:val="4F4F4F"/>
              </w:rPr>
              <w:t xml:space="preserve"> Method </w:t>
            </w:r>
            <w:r>
              <w:rPr>
                <w:rFonts w:hint="eastAsia"/>
                <w:color w:val="4F4F4F"/>
              </w:rPr>
              <w:t>对象，它反映此</w:t>
            </w:r>
            <w:r>
              <w:rPr>
                <w:rFonts w:hint="eastAsia"/>
                <w:color w:val="4F4F4F"/>
              </w:rPr>
              <w:t xml:space="preserve"> Class </w:t>
            </w:r>
            <w:r>
              <w:rPr>
                <w:rFonts w:hint="eastAsia"/>
                <w:color w:val="4F4F4F"/>
              </w:rPr>
              <w:t>对象</w:t>
            </w:r>
          </w:p>
          <w:p w:rsidR="001A7847" w:rsidRDefault="007D395D">
            <w:pPr>
              <w:rPr>
                <w:color w:val="4F4F4F"/>
              </w:rPr>
            </w:pPr>
            <w:r>
              <w:rPr>
                <w:rFonts w:hint="eastAsia"/>
                <w:color w:val="4F4F4F"/>
              </w:rPr>
              <w:t>所表示的类或接口的指定公共成员方法</w:t>
            </w:r>
          </w:p>
        </w:tc>
      </w:tr>
      <w:tr w:rsidR="001A7847">
        <w:tc>
          <w:tcPr>
            <w:tcW w:w="53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52" w:tgtFrame="_blank" w:history="1">
              <w:r>
                <w:rPr>
                  <w:rStyle w:val="af"/>
                  <w:rFonts w:ascii="微软雅黑" w:eastAsia="微软雅黑" w:hAnsi="微软雅黑" w:hint="eastAsia"/>
                  <w:color w:val="000000"/>
                  <w:szCs w:val="21"/>
                </w:rPr>
                <w:t>Method</w:t>
              </w:r>
            </w:hyperlink>
            <w:r>
              <w:rPr>
                <w:rFonts w:hint="eastAsia"/>
                <w:color w:val="4F4F4F"/>
              </w:rPr>
              <w:t>[] getMethods()</w:t>
            </w:r>
          </w:p>
        </w:tc>
        <w:tc>
          <w:tcPr>
            <w:tcW w:w="7451"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返回一个包含某些</w:t>
            </w:r>
            <w:r>
              <w:rPr>
                <w:rFonts w:hint="eastAsia"/>
                <w:color w:val="4F4F4F"/>
              </w:rPr>
              <w:t xml:space="preserve"> Method </w:t>
            </w:r>
            <w:r>
              <w:rPr>
                <w:rFonts w:hint="eastAsia"/>
                <w:color w:val="4F4F4F"/>
              </w:rPr>
              <w:t>对象的数组，这些</w:t>
            </w:r>
          </w:p>
          <w:p w:rsidR="001A7847" w:rsidRDefault="007D395D">
            <w:pPr>
              <w:rPr>
                <w:color w:val="4F4F4F"/>
              </w:rPr>
            </w:pPr>
            <w:r>
              <w:rPr>
                <w:rFonts w:hint="eastAsia"/>
                <w:color w:val="4F4F4F"/>
              </w:rPr>
              <w:t>对象反映此</w:t>
            </w:r>
            <w:r>
              <w:rPr>
                <w:rFonts w:hint="eastAsia"/>
                <w:color w:val="4F4F4F"/>
              </w:rPr>
              <w:t xml:space="preserve"> Class </w:t>
            </w:r>
            <w:r>
              <w:rPr>
                <w:rFonts w:hint="eastAsia"/>
                <w:color w:val="4F4F4F"/>
              </w:rPr>
              <w:t>对象所表示的类或接口</w:t>
            </w:r>
          </w:p>
          <w:p w:rsidR="001A7847" w:rsidRDefault="007D395D">
            <w:pPr>
              <w:rPr>
                <w:color w:val="4F4F4F"/>
              </w:rPr>
            </w:pPr>
            <w:r>
              <w:rPr>
                <w:rFonts w:hint="eastAsia"/>
                <w:color w:val="4F4F4F"/>
              </w:rPr>
              <w:t>（包括那些由该类或接口声明的以及从超类</w:t>
            </w:r>
          </w:p>
          <w:p w:rsidR="001A7847" w:rsidRDefault="007D395D">
            <w:pPr>
              <w:rPr>
                <w:color w:val="4F4F4F"/>
              </w:rPr>
            </w:pPr>
            <w:r>
              <w:rPr>
                <w:rFonts w:hint="eastAsia"/>
                <w:color w:val="4F4F4F"/>
              </w:rPr>
              <w:lastRenderedPageBreak/>
              <w:t>和超接口继承的那些的类或接口）的公共</w:t>
            </w:r>
            <w:r>
              <w:rPr>
                <w:rFonts w:hint="eastAsia"/>
                <w:color w:val="4F4F4F"/>
              </w:rPr>
              <w:t xml:space="preserve"> </w:t>
            </w:r>
          </w:p>
          <w:p w:rsidR="001A7847" w:rsidRDefault="007D395D">
            <w:pPr>
              <w:rPr>
                <w:color w:val="4F4F4F"/>
              </w:rPr>
            </w:pPr>
            <w:r>
              <w:rPr>
                <w:rFonts w:hint="eastAsia"/>
                <w:color w:val="4F4F4F"/>
              </w:rPr>
              <w:t xml:space="preserve">member </w:t>
            </w:r>
            <w:r>
              <w:rPr>
                <w:rFonts w:hint="eastAsia"/>
                <w:color w:val="4F4F4F"/>
              </w:rPr>
              <w:t>方法</w:t>
            </w:r>
          </w:p>
        </w:tc>
      </w:tr>
      <w:tr w:rsidR="001A7847">
        <w:tc>
          <w:tcPr>
            <w:tcW w:w="5329"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lastRenderedPageBreak/>
              <w:t>public </w:t>
            </w:r>
            <w:hyperlink r:id="rId53" w:tgtFrame="_blank" w:history="1">
              <w:r>
                <w:rPr>
                  <w:rStyle w:val="af"/>
                  <w:rFonts w:ascii="微软雅黑" w:eastAsia="微软雅黑" w:hAnsi="微软雅黑" w:hint="eastAsia"/>
                  <w:color w:val="000000"/>
                  <w:szCs w:val="21"/>
                </w:rPr>
                <w:t>Method</w:t>
              </w:r>
            </w:hyperlink>
            <w:r>
              <w:rPr>
                <w:rFonts w:hint="eastAsia"/>
                <w:color w:val="4F4F4F"/>
              </w:rPr>
              <w:t>getDeclaredMethod(</w:t>
            </w:r>
            <w:hyperlink r:id="rId54" w:tgtFrame="_blank" w:history="1">
              <w:r>
                <w:rPr>
                  <w:rStyle w:val="af"/>
                  <w:rFonts w:ascii="微软雅黑" w:eastAsia="微软雅黑" w:hAnsi="微软雅黑" w:hint="eastAsia"/>
                  <w:color w:val="000000"/>
                  <w:szCs w:val="21"/>
                </w:rPr>
                <w:t>String</w:t>
              </w:r>
            </w:hyperlink>
            <w:r>
              <w:rPr>
                <w:rFonts w:hint="eastAsia"/>
                <w:color w:val="4F4F4F"/>
              </w:rPr>
              <w:t>name,</w:t>
            </w:r>
            <w:hyperlink r:id="rId55" w:tgtFrame="_blank" w:history="1">
              <w:r>
                <w:rPr>
                  <w:rStyle w:val="af"/>
                  <w:rFonts w:ascii="微软雅黑" w:eastAsia="微软雅黑" w:hAnsi="微软雅黑" w:hint="eastAsia"/>
                  <w:color w:val="000000"/>
                  <w:szCs w:val="21"/>
                </w:rPr>
                <w:t>Class</w:t>
              </w:r>
            </w:hyperlink>
            <w:r>
              <w:rPr>
                <w:rFonts w:hint="eastAsia"/>
                <w:color w:val="4F4F4F"/>
              </w:rPr>
              <w:t>&lt;?&gt;... parameterTypes)</w:t>
            </w:r>
          </w:p>
        </w:tc>
        <w:tc>
          <w:tcPr>
            <w:tcW w:w="74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返回一个</w:t>
            </w:r>
            <w:r>
              <w:rPr>
                <w:rFonts w:hint="eastAsia"/>
                <w:color w:val="4F4F4F"/>
              </w:rPr>
              <w:t xml:space="preserve"> Method </w:t>
            </w:r>
            <w:r>
              <w:rPr>
                <w:rFonts w:hint="eastAsia"/>
                <w:color w:val="4F4F4F"/>
              </w:rPr>
              <w:t>对象，该对象反映此</w:t>
            </w:r>
            <w:r>
              <w:rPr>
                <w:rFonts w:hint="eastAsia"/>
                <w:color w:val="4F4F4F"/>
              </w:rPr>
              <w:t xml:space="preserve"> Class </w:t>
            </w:r>
          </w:p>
          <w:p w:rsidR="001A7847" w:rsidRDefault="007D395D">
            <w:pPr>
              <w:rPr>
                <w:color w:val="4F4F4F"/>
              </w:rPr>
            </w:pPr>
            <w:r>
              <w:rPr>
                <w:rFonts w:hint="eastAsia"/>
                <w:color w:val="4F4F4F"/>
              </w:rPr>
              <w:t>对象所表示的类或接口的指定已声明方法</w:t>
            </w:r>
          </w:p>
        </w:tc>
      </w:tr>
      <w:tr w:rsidR="001A7847">
        <w:tc>
          <w:tcPr>
            <w:tcW w:w="5329"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56" w:tgtFrame="_blank" w:history="1">
              <w:r>
                <w:rPr>
                  <w:rStyle w:val="af"/>
                  <w:rFonts w:ascii="微软雅黑" w:eastAsia="微软雅黑" w:hAnsi="微软雅黑" w:hint="eastAsia"/>
                  <w:color w:val="000000"/>
                  <w:szCs w:val="21"/>
                </w:rPr>
                <w:t>Method</w:t>
              </w:r>
            </w:hyperlink>
            <w:r>
              <w:rPr>
                <w:rFonts w:hint="eastAsia"/>
                <w:color w:val="4F4F4F"/>
              </w:rPr>
              <w:t>[] getDeclaredMethods()</w:t>
            </w:r>
          </w:p>
        </w:tc>
        <w:tc>
          <w:tcPr>
            <w:tcW w:w="7451"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w:t>
            </w:r>
            <w:r>
              <w:rPr>
                <w:rFonts w:hint="eastAsia"/>
                <w:color w:val="4F4F4F"/>
              </w:rPr>
              <w:t xml:space="preserve"> Method </w:t>
            </w:r>
            <w:r>
              <w:rPr>
                <w:rFonts w:hint="eastAsia"/>
                <w:color w:val="4F4F4F"/>
              </w:rPr>
              <w:t>对象的一个数组，这些对象反映此</w:t>
            </w:r>
            <w:r>
              <w:rPr>
                <w:rFonts w:hint="eastAsia"/>
                <w:color w:val="4F4F4F"/>
              </w:rPr>
              <w:t xml:space="preserve"> </w:t>
            </w:r>
          </w:p>
          <w:p w:rsidR="001A7847" w:rsidRDefault="007D395D">
            <w:pPr>
              <w:rPr>
                <w:color w:val="4F4F4F"/>
              </w:rPr>
            </w:pPr>
            <w:r>
              <w:rPr>
                <w:rFonts w:hint="eastAsia"/>
                <w:color w:val="4F4F4F"/>
              </w:rPr>
              <w:t xml:space="preserve">Class </w:t>
            </w:r>
            <w:r>
              <w:rPr>
                <w:rFonts w:hint="eastAsia"/>
                <w:color w:val="4F4F4F"/>
              </w:rPr>
              <w:t>对象表示的类或接口声明的所有方法，</w:t>
            </w:r>
          </w:p>
          <w:p w:rsidR="001A7847" w:rsidRDefault="007D395D">
            <w:pPr>
              <w:rPr>
                <w:color w:val="4F4F4F"/>
              </w:rPr>
            </w:pPr>
            <w:r>
              <w:rPr>
                <w:rFonts w:hint="eastAsia"/>
                <w:color w:val="4F4F4F"/>
              </w:rPr>
              <w:t>包括公共、保护、默认（包）访问和私有方法，</w:t>
            </w:r>
          </w:p>
          <w:p w:rsidR="001A7847" w:rsidRDefault="007D395D">
            <w:pPr>
              <w:rPr>
                <w:color w:val="4F4F4F"/>
              </w:rPr>
            </w:pPr>
            <w:r>
              <w:rPr>
                <w:rFonts w:hint="eastAsia"/>
                <w:color w:val="4F4F4F"/>
              </w:rPr>
              <w:t>但不包括继承的方法</w:t>
            </w:r>
          </w:p>
        </w:tc>
      </w:tr>
    </w:tbl>
    <w:p w:rsidR="001A7847" w:rsidRDefault="007D395D">
      <w:r>
        <w:rPr>
          <w:rFonts w:hint="eastAsia"/>
        </w:rPr>
        <w:t> </w:t>
      </w:r>
    </w:p>
    <w:p w:rsidR="001A7847" w:rsidRDefault="001A7847"/>
    <w:p w:rsidR="001A7847" w:rsidRDefault="007D395D">
      <w:pPr>
        <w:pStyle w:val="5"/>
      </w:pPr>
      <w:r>
        <w:rPr>
          <w:rFonts w:hint="eastAsia"/>
        </w:rPr>
        <w:t>获取类的</w:t>
      </w:r>
      <w:r>
        <w:rPr>
          <w:rFonts w:hint="eastAsia"/>
        </w:rPr>
        <w:t>Constructor</w:t>
      </w:r>
    </w:p>
    <w:p w:rsidR="001A7847" w:rsidRDefault="007D395D">
      <w:r>
        <w:rPr>
          <w:rFonts w:hint="eastAsia"/>
        </w:rPr>
        <w:t>通过反射机制得到某个类的构造器，然后调用该构造器创建该类的一个实例</w:t>
      </w:r>
      <w:r>
        <w:rPr>
          <w:rFonts w:hint="eastAsia"/>
        </w:rPr>
        <w:t> </w:t>
      </w:r>
    </w:p>
    <w:p w:rsidR="001A7847" w:rsidRDefault="007D395D">
      <w:r>
        <w:rPr>
          <w:rFonts w:hint="eastAsia"/>
        </w:rPr>
        <w:t>Class&lt;T&gt;</w:t>
      </w:r>
      <w:r>
        <w:rPr>
          <w:rFonts w:hint="eastAsia"/>
        </w:rPr>
        <w:t>类提供了几个方法获取类的构造器。</w:t>
      </w:r>
    </w:p>
    <w:tbl>
      <w:tblPr>
        <w:tblW w:w="1278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4014"/>
        <w:gridCol w:w="8766"/>
      </w:tblGrid>
      <w:tr w:rsidR="001A7847">
        <w:tc>
          <w:tcPr>
            <w:tcW w:w="401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57" w:tgtFrame="_blank" w:history="1">
              <w:r>
                <w:rPr>
                  <w:rStyle w:val="af"/>
                  <w:rFonts w:ascii="微软雅黑" w:eastAsia="微软雅黑" w:hAnsi="微软雅黑" w:hint="eastAsia"/>
                  <w:color w:val="000000"/>
                  <w:szCs w:val="21"/>
                </w:rPr>
                <w:t>Constructor</w:t>
              </w:r>
            </w:hyperlink>
            <w:r>
              <w:rPr>
                <w:rFonts w:hint="eastAsia"/>
                <w:color w:val="4F4F4F"/>
              </w:rPr>
              <w:t>&lt;</w:t>
            </w:r>
            <w:hyperlink r:id="rId58" w:tgtFrame="_blank" w:history="1">
              <w:r>
                <w:rPr>
                  <w:rStyle w:val="af"/>
                  <w:rFonts w:ascii="微软雅黑" w:eastAsia="微软雅黑" w:hAnsi="微软雅黑" w:hint="eastAsia"/>
                  <w:color w:val="000000"/>
                  <w:szCs w:val="21"/>
                </w:rPr>
                <w:t>T</w:t>
              </w:r>
            </w:hyperlink>
            <w:r>
              <w:rPr>
                <w:rFonts w:hint="eastAsia"/>
                <w:color w:val="4F4F4F"/>
              </w:rPr>
              <w:t>&gt; getConstructor(</w:t>
            </w:r>
            <w:hyperlink r:id="rId59" w:tgtFrame="_blank" w:history="1">
              <w:r>
                <w:rPr>
                  <w:rStyle w:val="af"/>
                  <w:rFonts w:ascii="微软雅黑" w:eastAsia="微软雅黑" w:hAnsi="微软雅黑" w:hint="eastAsia"/>
                  <w:color w:val="000000"/>
                  <w:szCs w:val="21"/>
                </w:rPr>
                <w:t>Class</w:t>
              </w:r>
            </w:hyperlink>
            <w:r>
              <w:rPr>
                <w:rFonts w:hint="eastAsia"/>
                <w:color w:val="4F4F4F"/>
              </w:rPr>
              <w:t>&lt;?&gt;... parameterTypes)</w:t>
            </w:r>
          </w:p>
        </w:tc>
        <w:tc>
          <w:tcPr>
            <w:tcW w:w="876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返回一个</w:t>
            </w:r>
            <w:r>
              <w:rPr>
                <w:rFonts w:hint="eastAsia"/>
                <w:color w:val="4F4F4F"/>
              </w:rPr>
              <w:t xml:space="preserve"> Constructor </w:t>
            </w:r>
            <w:r>
              <w:rPr>
                <w:rFonts w:hint="eastAsia"/>
                <w:color w:val="4F4F4F"/>
              </w:rPr>
              <w:t>对象，它反映此</w:t>
            </w:r>
            <w:r>
              <w:rPr>
                <w:rFonts w:hint="eastAsia"/>
                <w:color w:val="4F4F4F"/>
              </w:rPr>
              <w:t xml:space="preserve"> Class </w:t>
            </w:r>
            <w:r>
              <w:rPr>
                <w:rFonts w:hint="eastAsia"/>
                <w:color w:val="4F4F4F"/>
              </w:rPr>
              <w:t>对象所表示的类的</w:t>
            </w:r>
          </w:p>
          <w:p w:rsidR="001A7847" w:rsidRDefault="007D395D">
            <w:pPr>
              <w:rPr>
                <w:color w:val="4F4F4F"/>
              </w:rPr>
            </w:pPr>
            <w:r>
              <w:rPr>
                <w:rFonts w:hint="eastAsia"/>
                <w:color w:val="4F4F4F"/>
              </w:rPr>
              <w:t>指定公共构造方法</w:t>
            </w:r>
          </w:p>
        </w:tc>
      </w:tr>
      <w:tr w:rsidR="001A7847">
        <w:tc>
          <w:tcPr>
            <w:tcW w:w="4014"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t>public </w:t>
            </w:r>
            <w:hyperlink r:id="rId60" w:tgtFrame="_blank" w:history="1">
              <w:r>
                <w:rPr>
                  <w:rStyle w:val="af"/>
                  <w:rFonts w:ascii="微软雅黑" w:eastAsia="微软雅黑" w:hAnsi="微软雅黑" w:hint="eastAsia"/>
                  <w:color w:val="000000"/>
                  <w:szCs w:val="21"/>
                </w:rPr>
                <w:t>Constructor</w:t>
              </w:r>
            </w:hyperlink>
            <w:r>
              <w:rPr>
                <w:rFonts w:hint="eastAsia"/>
                <w:color w:val="4F4F4F"/>
              </w:rPr>
              <w:t>&lt;?&gt;[] getConstructors()</w:t>
            </w:r>
          </w:p>
        </w:tc>
        <w:tc>
          <w:tcPr>
            <w:tcW w:w="8766"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返回一个包含某些</w:t>
            </w:r>
            <w:r>
              <w:rPr>
                <w:rFonts w:hint="eastAsia"/>
                <w:color w:val="4F4F4F"/>
              </w:rPr>
              <w:t xml:space="preserve"> Constructor </w:t>
            </w:r>
            <w:r>
              <w:rPr>
                <w:rFonts w:hint="eastAsia"/>
                <w:color w:val="4F4F4F"/>
              </w:rPr>
              <w:t>对象的数组，这些对象反映此</w:t>
            </w:r>
            <w:r>
              <w:rPr>
                <w:rFonts w:hint="eastAsia"/>
                <w:color w:val="4F4F4F"/>
              </w:rPr>
              <w:t xml:space="preserve"> Class </w:t>
            </w:r>
          </w:p>
          <w:p w:rsidR="001A7847" w:rsidRDefault="007D395D">
            <w:pPr>
              <w:rPr>
                <w:color w:val="4F4F4F"/>
              </w:rPr>
            </w:pPr>
            <w:r>
              <w:rPr>
                <w:rFonts w:hint="eastAsia"/>
                <w:color w:val="4F4F4F"/>
              </w:rPr>
              <w:t>对象所表示的类的所有公共构造方法</w:t>
            </w:r>
          </w:p>
        </w:tc>
      </w:tr>
      <w:tr w:rsidR="001A7847">
        <w:tc>
          <w:tcPr>
            <w:tcW w:w="401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public </w:t>
            </w:r>
            <w:hyperlink r:id="rId61" w:tgtFrame="_blank" w:history="1">
              <w:r>
                <w:rPr>
                  <w:rStyle w:val="af"/>
                  <w:rFonts w:ascii="微软雅黑" w:eastAsia="微软雅黑" w:hAnsi="微软雅黑" w:hint="eastAsia"/>
                  <w:color w:val="000000"/>
                  <w:szCs w:val="21"/>
                </w:rPr>
                <w:t>Constructor</w:t>
              </w:r>
            </w:hyperlink>
            <w:r>
              <w:rPr>
                <w:rFonts w:hint="eastAsia"/>
                <w:color w:val="4F4F4F"/>
              </w:rPr>
              <w:t>&lt;</w:t>
            </w:r>
            <w:hyperlink r:id="rId62" w:tgtFrame="_blank" w:history="1">
              <w:r>
                <w:rPr>
                  <w:rStyle w:val="af"/>
                  <w:rFonts w:ascii="微软雅黑" w:eastAsia="微软雅黑" w:hAnsi="微软雅黑" w:hint="eastAsia"/>
                  <w:color w:val="000000"/>
                  <w:szCs w:val="21"/>
                </w:rPr>
                <w:t>T</w:t>
              </w:r>
            </w:hyperlink>
            <w:r>
              <w:rPr>
                <w:rFonts w:hint="eastAsia"/>
                <w:color w:val="4F4F4F"/>
              </w:rPr>
              <w:t>&gt; getDeclaredConstructor(</w:t>
            </w:r>
            <w:hyperlink r:id="rId63" w:tgtFrame="_blank" w:history="1">
              <w:r>
                <w:rPr>
                  <w:rStyle w:val="af"/>
                  <w:rFonts w:ascii="微软雅黑" w:eastAsia="微软雅黑" w:hAnsi="微软雅黑" w:hint="eastAsia"/>
                  <w:color w:val="000000"/>
                  <w:szCs w:val="21"/>
                </w:rPr>
                <w:t>Class</w:t>
              </w:r>
            </w:hyperlink>
            <w:r>
              <w:rPr>
                <w:rFonts w:hint="eastAsia"/>
                <w:color w:val="4F4F4F"/>
              </w:rPr>
              <w:t>&lt;?&gt;... parameterTypes)</w:t>
            </w:r>
          </w:p>
        </w:tc>
        <w:tc>
          <w:tcPr>
            <w:tcW w:w="876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返回一个</w:t>
            </w:r>
            <w:r>
              <w:rPr>
                <w:rFonts w:hint="eastAsia"/>
                <w:color w:val="4F4F4F"/>
              </w:rPr>
              <w:t xml:space="preserve"> Constructor </w:t>
            </w:r>
            <w:r>
              <w:rPr>
                <w:rFonts w:hint="eastAsia"/>
                <w:color w:val="4F4F4F"/>
              </w:rPr>
              <w:t>对象，该对象反映此</w:t>
            </w:r>
            <w:r>
              <w:rPr>
                <w:rFonts w:hint="eastAsia"/>
                <w:color w:val="4F4F4F"/>
              </w:rPr>
              <w:t xml:space="preserve"> Class </w:t>
            </w:r>
            <w:r>
              <w:rPr>
                <w:rFonts w:hint="eastAsia"/>
                <w:color w:val="4F4F4F"/>
              </w:rPr>
              <w:t>对象所表示的类</w:t>
            </w:r>
          </w:p>
          <w:p w:rsidR="001A7847" w:rsidRDefault="007D395D">
            <w:pPr>
              <w:rPr>
                <w:color w:val="4F4F4F"/>
              </w:rPr>
            </w:pPr>
            <w:r>
              <w:rPr>
                <w:rFonts w:hint="eastAsia"/>
                <w:color w:val="4F4F4F"/>
              </w:rPr>
              <w:t>或接口的指定构造方法</w:t>
            </w:r>
          </w:p>
        </w:tc>
      </w:tr>
      <w:tr w:rsidR="001A7847">
        <w:tc>
          <w:tcPr>
            <w:tcW w:w="4014"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public </w:t>
            </w:r>
            <w:hyperlink r:id="rId64" w:tgtFrame="_blank" w:history="1">
              <w:r>
                <w:rPr>
                  <w:rStyle w:val="af"/>
                  <w:rFonts w:ascii="微软雅黑" w:eastAsia="微软雅黑" w:hAnsi="微软雅黑" w:hint="eastAsia"/>
                  <w:color w:val="000000"/>
                  <w:szCs w:val="21"/>
                </w:rPr>
                <w:t>Constructor</w:t>
              </w:r>
            </w:hyperlink>
            <w:r>
              <w:rPr>
                <w:rFonts w:hint="eastAsia"/>
                <w:color w:val="4F4F4F"/>
              </w:rPr>
              <w:t>&lt;?&gt;[] getDeclaredConstructors()</w:t>
            </w:r>
          </w:p>
        </w:tc>
        <w:tc>
          <w:tcPr>
            <w:tcW w:w="8766"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返回</w:t>
            </w:r>
            <w:r>
              <w:rPr>
                <w:rFonts w:hint="eastAsia"/>
                <w:color w:val="4F4F4F"/>
              </w:rPr>
              <w:t xml:space="preserve"> Constructor </w:t>
            </w:r>
            <w:r>
              <w:rPr>
                <w:rFonts w:hint="eastAsia"/>
                <w:color w:val="4F4F4F"/>
              </w:rPr>
              <w:t>对象的一个数组，这些对象反映此</w:t>
            </w:r>
            <w:r>
              <w:rPr>
                <w:rFonts w:hint="eastAsia"/>
                <w:color w:val="4F4F4F"/>
              </w:rPr>
              <w:t xml:space="preserve"> Class </w:t>
            </w:r>
            <w:r>
              <w:rPr>
                <w:rFonts w:hint="eastAsia"/>
                <w:color w:val="4F4F4F"/>
              </w:rPr>
              <w:t>对象表示的类声明的所有构造方法。它们是公共、保护、默认（包）访问和私有构造方法</w:t>
            </w:r>
          </w:p>
        </w:tc>
      </w:tr>
    </w:tbl>
    <w:p w:rsidR="001A7847" w:rsidRDefault="007D395D">
      <w:r>
        <w:rPr>
          <w:rFonts w:hint="eastAsia"/>
        </w:rPr>
        <w:t> </w:t>
      </w:r>
    </w:p>
    <w:p w:rsidR="001A7847" w:rsidRDefault="001A7847"/>
    <w:p w:rsidR="001A7847" w:rsidRDefault="007D395D">
      <w:pPr>
        <w:pStyle w:val="5"/>
      </w:pPr>
      <w:r>
        <w:rPr>
          <w:rFonts w:hint="eastAsia"/>
        </w:rPr>
        <w:t>新建类的实例</w:t>
      </w:r>
    </w:p>
    <w:p w:rsidR="001A7847" w:rsidRDefault="007D395D">
      <w:pPr>
        <w:pStyle w:val="6"/>
      </w:pPr>
      <w:r>
        <w:rPr>
          <w:rFonts w:hint="eastAsia"/>
        </w:rPr>
        <w:t>       Class&lt;T&gt;</w:t>
      </w:r>
      <w:r>
        <w:rPr>
          <w:rFonts w:hint="eastAsia"/>
        </w:rPr>
        <w:t>的函数</w:t>
      </w:r>
      <w:r>
        <w:rPr>
          <w:rFonts w:hint="eastAsia"/>
        </w:rPr>
        <w:t>newInstance,</w:t>
      </w:r>
      <w:r>
        <w:rPr>
          <w:rFonts w:hint="eastAsia"/>
        </w:rPr>
        <w:t>通过</w:t>
      </w:r>
      <w:r>
        <w:rPr>
          <w:rFonts w:hint="eastAsia"/>
        </w:rPr>
        <w:t>Constructor</w:t>
      </w:r>
      <w:r>
        <w:rPr>
          <w:rFonts w:hint="eastAsia"/>
        </w:rPr>
        <w:t>对象的方法</w:t>
      </w:r>
      <w:r>
        <w:rPr>
          <w:rFonts w:hint="eastAsia"/>
        </w:rPr>
        <w:t>newInstance</w:t>
      </w:r>
    </w:p>
    <w:p w:rsidR="001A7847" w:rsidRDefault="007D395D">
      <w:r>
        <w:rPr>
          <w:rFonts w:hint="eastAsia"/>
        </w:rPr>
        <w:t>通过反射机制创建新类的实例，有几种方法可以创建</w:t>
      </w:r>
    </w:p>
    <w:tbl>
      <w:tblPr>
        <w:tblW w:w="1278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2336"/>
        <w:gridCol w:w="10444"/>
      </w:tblGrid>
      <w:tr w:rsidR="001A7847">
        <w:tc>
          <w:tcPr>
            <w:tcW w:w="2336"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rFonts w:cs="宋体"/>
                <w:color w:val="4F4F4F"/>
              </w:rPr>
            </w:pPr>
            <w:r>
              <w:rPr>
                <w:rFonts w:hint="eastAsia"/>
                <w:color w:val="4F4F4F"/>
              </w:rPr>
              <w:t>调用无自变量</w:t>
            </w:r>
            <w:r>
              <w:rPr>
                <w:rFonts w:hint="eastAsia"/>
                <w:color w:val="4F4F4F"/>
              </w:rPr>
              <w:t>ctor</w:t>
            </w:r>
          </w:p>
        </w:tc>
        <w:tc>
          <w:tcPr>
            <w:tcW w:w="1044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pStyle w:val="af2"/>
              <w:numPr>
                <w:ilvl w:val="0"/>
                <w:numId w:val="6"/>
              </w:numPr>
              <w:ind w:firstLineChars="0"/>
              <w:rPr>
                <w:color w:val="4F4F4F"/>
              </w:rPr>
            </w:pPr>
            <w:r>
              <w:rPr>
                <w:rFonts w:hint="eastAsia"/>
                <w:color w:val="4F4F4F"/>
              </w:rPr>
              <w:t>调用类的</w:t>
            </w:r>
            <w:r>
              <w:rPr>
                <w:rFonts w:hint="eastAsia"/>
                <w:color w:val="4F4F4F"/>
              </w:rPr>
              <w:t>Class</w:t>
            </w:r>
            <w:r>
              <w:rPr>
                <w:rFonts w:hint="eastAsia"/>
                <w:color w:val="4F4F4F"/>
              </w:rPr>
              <w:t>对象的</w:t>
            </w:r>
            <w:r>
              <w:rPr>
                <w:rFonts w:hint="eastAsia"/>
                <w:color w:val="4F4F4F"/>
              </w:rPr>
              <w:t>newInstance</w:t>
            </w:r>
            <w:r>
              <w:rPr>
                <w:rFonts w:hint="eastAsia"/>
                <w:color w:val="4F4F4F"/>
              </w:rPr>
              <w:t>方法，该方法会调用对象的默认构造器，</w:t>
            </w:r>
          </w:p>
          <w:p w:rsidR="001A7847" w:rsidRDefault="007D395D">
            <w:pPr>
              <w:pStyle w:val="af2"/>
              <w:ind w:left="360" w:firstLineChars="0" w:firstLine="0"/>
              <w:rPr>
                <w:color w:val="4F4F4F"/>
              </w:rPr>
            </w:pPr>
            <w:r>
              <w:rPr>
                <w:rFonts w:hint="eastAsia"/>
                <w:color w:val="4F4F4F"/>
              </w:rPr>
              <w:t>如果没有默认构造器，会调用失败</w:t>
            </w:r>
            <w:r>
              <w:rPr>
                <w:rFonts w:hint="eastAsia"/>
                <w:color w:val="4F4F4F"/>
              </w:rPr>
              <w:t>.</w:t>
            </w:r>
          </w:p>
          <w:p w:rsidR="001A7847" w:rsidRDefault="007D395D">
            <w:pPr>
              <w:rPr>
                <w:color w:val="4F4F4F"/>
              </w:rPr>
            </w:pPr>
            <w:r>
              <w:rPr>
                <w:rFonts w:hint="eastAsia"/>
                <w:color w:val="4F4F4F"/>
              </w:rPr>
              <w:lastRenderedPageBreak/>
              <w:t>Class&lt;?&gt; classType = ExtendType.class;</w:t>
            </w:r>
          </w:p>
          <w:p w:rsidR="001A7847" w:rsidRDefault="007D395D">
            <w:pPr>
              <w:rPr>
                <w:color w:val="4F4F4F"/>
              </w:rPr>
            </w:pPr>
            <w:r>
              <w:rPr>
                <w:rFonts w:hint="eastAsia"/>
                <w:color w:val="4F4F4F"/>
              </w:rPr>
              <w:t>Object inst = classType.newInstance();</w:t>
            </w:r>
          </w:p>
          <w:p w:rsidR="001A7847" w:rsidRDefault="007D395D">
            <w:pPr>
              <w:rPr>
                <w:color w:val="4F4F4F"/>
              </w:rPr>
            </w:pPr>
            <w:r>
              <w:rPr>
                <w:rFonts w:hint="eastAsia"/>
                <w:color w:val="4F4F4F"/>
              </w:rPr>
              <w:t>System.out.println(inst);</w:t>
            </w:r>
          </w:p>
          <w:p w:rsidR="001A7847" w:rsidRDefault="007D395D">
            <w:pPr>
              <w:rPr>
                <w:color w:val="4F4F4F"/>
              </w:rPr>
            </w:pPr>
            <w:r>
              <w:rPr>
                <w:rFonts w:hint="eastAsia"/>
                <w:color w:val="4F4F4F"/>
              </w:rPr>
              <w:t>输出：</w:t>
            </w:r>
          </w:p>
          <w:p w:rsidR="001A7847" w:rsidRDefault="007D395D">
            <w:pPr>
              <w:rPr>
                <w:color w:val="4F4F4F"/>
              </w:rPr>
            </w:pPr>
            <w:r>
              <w:rPr>
                <w:rFonts w:hint="eastAsia"/>
                <w:color w:val="4F4F4F"/>
              </w:rPr>
              <w:t>Type:Default Constructor</w:t>
            </w:r>
          </w:p>
          <w:p w:rsidR="001A7847" w:rsidRDefault="007D395D">
            <w:pPr>
              <w:rPr>
                <w:color w:val="4F4F4F"/>
              </w:rPr>
            </w:pPr>
            <w:r>
              <w:rPr>
                <w:rFonts w:hint="eastAsia"/>
                <w:color w:val="4F4F4F"/>
              </w:rPr>
              <w:t>ExtendType:Default Constructor</w:t>
            </w:r>
          </w:p>
          <w:p w:rsidR="001A7847" w:rsidRDefault="003C5B7A">
            <w:pPr>
              <w:rPr>
                <w:color w:val="4F4F4F"/>
              </w:rPr>
            </w:pPr>
            <w:hyperlink r:id="rId65" w:tgtFrame="_blank" w:history="1">
              <w:r w:rsidR="007D395D">
                <w:rPr>
                  <w:rStyle w:val="af"/>
                  <w:rFonts w:ascii="微软雅黑" w:eastAsia="微软雅黑" w:hAnsi="微软雅黑" w:hint="eastAsia"/>
                  <w:color w:val="000000"/>
                  <w:szCs w:val="21"/>
                </w:rPr>
                <w:t>com.quincy.ExtendType@d80be3</w:t>
              </w:r>
            </w:hyperlink>
          </w:p>
          <w:p w:rsidR="001A7847" w:rsidRDefault="007D395D">
            <w:pPr>
              <w:rPr>
                <w:color w:val="4F4F4F"/>
              </w:rPr>
            </w:pPr>
            <w:r>
              <w:rPr>
                <w:rFonts w:hint="eastAsia"/>
                <w:color w:val="4F4F4F"/>
              </w:rPr>
              <w:t> </w:t>
            </w:r>
          </w:p>
          <w:p w:rsidR="001A7847" w:rsidRDefault="007D395D">
            <w:pPr>
              <w:rPr>
                <w:color w:val="4F4F4F"/>
              </w:rPr>
            </w:pPr>
            <w:r>
              <w:rPr>
                <w:rFonts w:hint="eastAsia"/>
                <w:color w:val="4F4F4F"/>
              </w:rPr>
              <w:t>2</w:t>
            </w:r>
            <w:r>
              <w:rPr>
                <w:rFonts w:hint="eastAsia"/>
                <w:color w:val="4F4F4F"/>
              </w:rPr>
              <w:t>、调用默认</w:t>
            </w:r>
            <w:r>
              <w:rPr>
                <w:rFonts w:hint="eastAsia"/>
                <w:color w:val="4F4F4F"/>
              </w:rPr>
              <w:t>Constructor</w:t>
            </w:r>
            <w:r>
              <w:rPr>
                <w:rFonts w:hint="eastAsia"/>
                <w:color w:val="4F4F4F"/>
              </w:rPr>
              <w:t>对象的</w:t>
            </w:r>
            <w:r>
              <w:rPr>
                <w:rFonts w:hint="eastAsia"/>
                <w:color w:val="4F4F4F"/>
              </w:rPr>
              <w:t>newInstance</w:t>
            </w:r>
            <w:r>
              <w:rPr>
                <w:rFonts w:hint="eastAsia"/>
                <w:color w:val="4F4F4F"/>
              </w:rPr>
              <w:t>方法</w:t>
            </w:r>
          </w:p>
          <w:p w:rsidR="001A7847" w:rsidRDefault="007D395D">
            <w:pPr>
              <w:rPr>
                <w:color w:val="4F4F4F"/>
              </w:rPr>
            </w:pPr>
            <w:r>
              <w:rPr>
                <w:rFonts w:hint="eastAsia"/>
                <w:color w:val="4F4F4F"/>
              </w:rPr>
              <w:t>Class&lt;?&gt; classType = ExtendType.class;</w:t>
            </w:r>
          </w:p>
          <w:p w:rsidR="001A7847" w:rsidRDefault="007D395D">
            <w:pPr>
              <w:rPr>
                <w:color w:val="4F4F4F"/>
              </w:rPr>
            </w:pPr>
            <w:r>
              <w:rPr>
                <w:rFonts w:hint="eastAsia"/>
                <w:color w:val="4F4F4F"/>
              </w:rPr>
              <w:t>Constructor&lt;?&gt; constructor1 = classType.getConstructor();</w:t>
            </w:r>
          </w:p>
          <w:p w:rsidR="001A7847" w:rsidRDefault="007D395D">
            <w:pPr>
              <w:rPr>
                <w:color w:val="4F4F4F"/>
              </w:rPr>
            </w:pPr>
            <w:r>
              <w:rPr>
                <w:rFonts w:hint="eastAsia"/>
                <w:color w:val="4F4F4F"/>
              </w:rPr>
              <w:t>Object inst = constructor1.newInstance();</w:t>
            </w:r>
          </w:p>
          <w:p w:rsidR="001A7847" w:rsidRDefault="007D395D">
            <w:pPr>
              <w:rPr>
                <w:color w:val="4F4F4F"/>
              </w:rPr>
            </w:pPr>
            <w:r>
              <w:rPr>
                <w:rFonts w:hint="eastAsia"/>
                <w:color w:val="4F4F4F"/>
              </w:rPr>
              <w:t>System.out.println(inst);</w:t>
            </w:r>
          </w:p>
          <w:p w:rsidR="001A7847" w:rsidRDefault="007D395D">
            <w:pPr>
              <w:rPr>
                <w:color w:val="4F4F4F"/>
              </w:rPr>
            </w:pPr>
            <w:r>
              <w:rPr>
                <w:rFonts w:hint="eastAsia"/>
                <w:color w:val="4F4F4F"/>
              </w:rPr>
              <w:t>输出：</w:t>
            </w:r>
          </w:p>
          <w:p w:rsidR="001A7847" w:rsidRDefault="007D395D">
            <w:pPr>
              <w:rPr>
                <w:color w:val="4F4F4F"/>
              </w:rPr>
            </w:pPr>
            <w:r>
              <w:rPr>
                <w:rFonts w:hint="eastAsia"/>
                <w:color w:val="4F4F4F"/>
              </w:rPr>
              <w:t>Type:Default Constructor</w:t>
            </w:r>
          </w:p>
          <w:p w:rsidR="001A7847" w:rsidRDefault="007D395D">
            <w:pPr>
              <w:rPr>
                <w:color w:val="4F4F4F"/>
              </w:rPr>
            </w:pPr>
            <w:r>
              <w:rPr>
                <w:rFonts w:hint="eastAsia"/>
                <w:color w:val="4F4F4F"/>
              </w:rPr>
              <w:t>ExtendType:Default Constructor</w:t>
            </w:r>
          </w:p>
          <w:p w:rsidR="001A7847" w:rsidRDefault="007D395D">
            <w:pPr>
              <w:rPr>
                <w:color w:val="4F4F4F"/>
              </w:rPr>
            </w:pPr>
            <w:r>
              <w:rPr>
                <w:rFonts w:hint="eastAsia"/>
                <w:color w:val="4F4F4F"/>
              </w:rPr>
              <w:t>com.quincy.ExtendType@1006d75</w:t>
            </w:r>
          </w:p>
        </w:tc>
      </w:tr>
      <w:tr w:rsidR="001A7847">
        <w:tc>
          <w:tcPr>
            <w:tcW w:w="2336"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rFonts w:cs="宋体"/>
                <w:color w:val="4F4F4F"/>
              </w:rPr>
            </w:pPr>
            <w:r>
              <w:rPr>
                <w:rFonts w:hint="eastAsia"/>
                <w:color w:val="4F4F4F"/>
              </w:rPr>
              <w:lastRenderedPageBreak/>
              <w:t>调用带参数</w:t>
            </w:r>
            <w:r>
              <w:rPr>
                <w:rFonts w:hint="eastAsia"/>
                <w:color w:val="4F4F4F"/>
              </w:rPr>
              <w:t>ctor</w:t>
            </w:r>
          </w:p>
        </w:tc>
        <w:tc>
          <w:tcPr>
            <w:tcW w:w="10444"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3</w:t>
            </w:r>
            <w:r>
              <w:rPr>
                <w:rFonts w:hint="eastAsia"/>
                <w:color w:val="4F4F4F"/>
              </w:rPr>
              <w:t>、调用带参数</w:t>
            </w:r>
            <w:r>
              <w:rPr>
                <w:rFonts w:hint="eastAsia"/>
                <w:color w:val="4F4F4F"/>
              </w:rPr>
              <w:t>Constructor</w:t>
            </w:r>
            <w:r>
              <w:rPr>
                <w:rFonts w:hint="eastAsia"/>
                <w:color w:val="4F4F4F"/>
              </w:rPr>
              <w:t>对象的</w:t>
            </w:r>
            <w:r>
              <w:rPr>
                <w:rFonts w:hint="eastAsia"/>
                <w:color w:val="4F4F4F"/>
              </w:rPr>
              <w:t>newInstance</w:t>
            </w:r>
            <w:r>
              <w:rPr>
                <w:rFonts w:hint="eastAsia"/>
                <w:color w:val="4F4F4F"/>
              </w:rPr>
              <w:t>方法</w:t>
            </w:r>
          </w:p>
          <w:p w:rsidR="001A7847" w:rsidRDefault="007D395D">
            <w:pPr>
              <w:rPr>
                <w:color w:val="4F4F4F"/>
              </w:rPr>
            </w:pPr>
            <w:r>
              <w:rPr>
                <w:rFonts w:hint="eastAsia"/>
                <w:color w:val="4F4F4F"/>
              </w:rPr>
              <w:t>Constructor&lt;?&gt; constructor2 =</w:t>
            </w:r>
          </w:p>
          <w:p w:rsidR="001A7847" w:rsidRDefault="007D395D">
            <w:pPr>
              <w:rPr>
                <w:color w:val="4F4F4F"/>
              </w:rPr>
            </w:pPr>
            <w:r>
              <w:rPr>
                <w:rFonts w:hint="eastAsia"/>
                <w:color w:val="4F4F4F"/>
              </w:rPr>
              <w:t>classType.getDeclaredConstructor(int.class, String.class);</w:t>
            </w:r>
          </w:p>
          <w:p w:rsidR="001A7847" w:rsidRDefault="007D395D">
            <w:pPr>
              <w:rPr>
                <w:color w:val="4F4F4F"/>
              </w:rPr>
            </w:pPr>
            <w:r>
              <w:rPr>
                <w:rFonts w:hint="eastAsia"/>
                <w:color w:val="4F4F4F"/>
              </w:rPr>
              <w:t>Object inst = constructor2.newInstance(1, "123");</w:t>
            </w:r>
          </w:p>
          <w:p w:rsidR="001A7847" w:rsidRDefault="007D395D">
            <w:pPr>
              <w:rPr>
                <w:color w:val="4F4F4F"/>
              </w:rPr>
            </w:pPr>
            <w:r>
              <w:rPr>
                <w:rFonts w:hint="eastAsia"/>
                <w:color w:val="4F4F4F"/>
              </w:rPr>
              <w:t>System.out.println(inst);</w:t>
            </w:r>
          </w:p>
          <w:p w:rsidR="001A7847" w:rsidRDefault="007D395D">
            <w:pPr>
              <w:rPr>
                <w:color w:val="4F4F4F"/>
              </w:rPr>
            </w:pPr>
            <w:r>
              <w:rPr>
                <w:rFonts w:hint="eastAsia"/>
                <w:color w:val="4F4F4F"/>
              </w:rPr>
              <w:t>输出：</w:t>
            </w:r>
          </w:p>
          <w:p w:rsidR="001A7847" w:rsidRDefault="007D395D">
            <w:pPr>
              <w:rPr>
                <w:color w:val="4F4F4F"/>
              </w:rPr>
            </w:pPr>
            <w:r>
              <w:rPr>
                <w:rFonts w:hint="eastAsia"/>
                <w:color w:val="4F4F4F"/>
              </w:rPr>
              <w:t>Type:Default Constructor</w:t>
            </w:r>
          </w:p>
          <w:p w:rsidR="001A7847" w:rsidRDefault="007D395D">
            <w:pPr>
              <w:rPr>
                <w:color w:val="4F4F4F"/>
              </w:rPr>
            </w:pPr>
            <w:r>
              <w:rPr>
                <w:rFonts w:hint="eastAsia"/>
                <w:color w:val="4F4F4F"/>
              </w:rPr>
              <w:t>ExtendType:Constructor with parameters</w:t>
            </w:r>
          </w:p>
          <w:p w:rsidR="001A7847" w:rsidRDefault="007D395D">
            <w:pPr>
              <w:rPr>
                <w:color w:val="4F4F4F"/>
              </w:rPr>
            </w:pPr>
            <w:r>
              <w:rPr>
                <w:rFonts w:hint="eastAsia"/>
                <w:color w:val="4F4F4F"/>
              </w:rPr>
              <w:t>com.quincy.ExtendType@15e83f9</w:t>
            </w:r>
          </w:p>
        </w:tc>
      </w:tr>
    </w:tbl>
    <w:p w:rsidR="001A7847" w:rsidRDefault="007D395D">
      <w:r>
        <w:rPr>
          <w:rFonts w:hint="eastAsia"/>
        </w:rPr>
        <w:t> </w:t>
      </w:r>
    </w:p>
    <w:p w:rsidR="001A7847" w:rsidRDefault="001A7847"/>
    <w:p w:rsidR="001A7847" w:rsidRDefault="001A7847"/>
    <w:p w:rsidR="001A7847" w:rsidRDefault="007D395D">
      <w:pPr>
        <w:pStyle w:val="4"/>
      </w:pPr>
      <w:r>
        <w:rPr>
          <w:rFonts w:hint="eastAsia"/>
        </w:rPr>
        <w:t>调用类的函数</w:t>
      </w:r>
    </w:p>
    <w:p w:rsidR="001A7847" w:rsidRDefault="007D395D">
      <w:pPr>
        <w:pStyle w:val="aa"/>
        <w:shd w:val="clear" w:color="auto" w:fill="FFFFFF"/>
        <w:wordWrap w:val="0"/>
        <w:spacing w:before="75" w:beforeAutospacing="0" w:after="75" w:afterAutospacing="0" w:line="375" w:lineRule="atLeast"/>
        <w:jc w:val="both"/>
        <w:rPr>
          <w:rFonts w:ascii="微软雅黑" w:eastAsia="微软雅黑" w:hAnsi="微软雅黑"/>
          <w:color w:val="333333"/>
          <w:sz w:val="21"/>
          <w:szCs w:val="21"/>
        </w:rPr>
      </w:pPr>
      <w:r>
        <w:rPr>
          <w:rFonts w:ascii="微软雅黑" w:eastAsia="微软雅黑" w:hAnsi="微软雅黑" w:hint="eastAsia"/>
          <w:color w:val="333333"/>
          <w:sz w:val="21"/>
          <w:szCs w:val="21"/>
        </w:rPr>
        <w:t>通过反射获取类Method对象，调用Field的Invoke方法调用函数。</w:t>
      </w:r>
    </w:p>
    <w:p w:rsidR="001A7847" w:rsidRDefault="007D395D">
      <w:pPr>
        <w:widowControl/>
        <w:numPr>
          <w:ilvl w:val="0"/>
          <w:numId w:val="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Class&lt;?&gt; classType = ExtendType.</w:t>
      </w:r>
      <w:r>
        <w:rPr>
          <w:rStyle w:val="keyword"/>
          <w:rFonts w:ascii="Consolas" w:hAnsi="Consolas" w:cs="Consolas"/>
          <w:b/>
          <w:bCs/>
          <w:color w:val="006699"/>
        </w:rPr>
        <w:t>class</w:t>
      </w:r>
      <w:r>
        <w:rPr>
          <w:rFonts w:ascii="Consolas" w:hAnsi="Consolas" w:cs="Consolas"/>
          <w:color w:val="000000"/>
          <w:sz w:val="18"/>
          <w:szCs w:val="18"/>
        </w:rPr>
        <w:t>;  </w:t>
      </w:r>
    </w:p>
    <w:p w:rsidR="001A7847" w:rsidRDefault="007D395D">
      <w:pPr>
        <w:widowControl/>
        <w:numPr>
          <w:ilvl w:val="0"/>
          <w:numId w:val="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Object inst = classType.newInstance();  </w:t>
      </w:r>
    </w:p>
    <w:p w:rsidR="001A7847" w:rsidRDefault="007D395D">
      <w:pPr>
        <w:widowControl/>
        <w:numPr>
          <w:ilvl w:val="0"/>
          <w:numId w:val="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Method logMethod = classType. getDeclaredMethod (</w:t>
      </w:r>
      <w:r>
        <w:rPr>
          <w:rStyle w:val="string"/>
          <w:rFonts w:ascii="Consolas" w:hAnsi="Consolas" w:cs="Consolas"/>
          <w:color w:val="0000FF"/>
          <w:sz w:val="18"/>
          <w:szCs w:val="18"/>
        </w:rPr>
        <w:t>"Log"</w:t>
      </w:r>
      <w:r>
        <w:rPr>
          <w:rFonts w:ascii="Consolas" w:hAnsi="Consolas" w:cs="Consolas"/>
          <w:color w:val="000000"/>
          <w:sz w:val="18"/>
          <w:szCs w:val="18"/>
        </w:rPr>
        <w:t>, String.</w:t>
      </w:r>
      <w:r>
        <w:rPr>
          <w:rStyle w:val="keyword"/>
          <w:rFonts w:ascii="Consolas" w:hAnsi="Consolas" w:cs="Consolas"/>
          <w:b/>
          <w:bCs/>
          <w:color w:val="006699"/>
        </w:rPr>
        <w:t>class</w:t>
      </w:r>
      <w:r>
        <w:rPr>
          <w:rFonts w:ascii="Consolas" w:hAnsi="Consolas" w:cs="Consolas"/>
          <w:color w:val="000000"/>
          <w:sz w:val="18"/>
          <w:szCs w:val="18"/>
        </w:rPr>
        <w:t>);  </w:t>
      </w:r>
    </w:p>
    <w:p w:rsidR="001A7847" w:rsidRDefault="007D395D">
      <w:pPr>
        <w:widowControl/>
        <w:numPr>
          <w:ilvl w:val="0"/>
          <w:numId w:val="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logMethod.invoke(inst, </w:t>
      </w:r>
      <w:r>
        <w:rPr>
          <w:rStyle w:val="string"/>
          <w:rFonts w:ascii="Consolas" w:hAnsi="Consolas" w:cs="Consolas"/>
          <w:color w:val="0000FF"/>
          <w:sz w:val="18"/>
          <w:szCs w:val="18"/>
        </w:rPr>
        <w:t>"test"</w:t>
      </w:r>
      <w:r>
        <w:rPr>
          <w:rFonts w:ascii="Consolas" w:hAnsi="Consolas" w:cs="Consolas"/>
          <w:color w:val="000000"/>
          <w:sz w:val="18"/>
          <w:szCs w:val="18"/>
        </w:rPr>
        <w:t>);  </w:t>
      </w:r>
    </w:p>
    <w:p w:rsidR="001A7847" w:rsidRDefault="007D395D">
      <w:pPr>
        <w:widowControl/>
        <w:numPr>
          <w:ilvl w:val="0"/>
          <w:numId w:val="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rsidR="001A7847" w:rsidRDefault="007D395D">
      <w:pPr>
        <w:widowControl/>
        <w:numPr>
          <w:ilvl w:val="0"/>
          <w:numId w:val="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输出：</w:t>
      </w:r>
      <w:r>
        <w:rPr>
          <w:rFonts w:ascii="Consolas" w:hAnsi="Consolas" w:cs="Consolas"/>
          <w:color w:val="000000"/>
          <w:sz w:val="18"/>
          <w:szCs w:val="18"/>
        </w:rPr>
        <w:t>  </w:t>
      </w:r>
    </w:p>
    <w:p w:rsidR="001A7847" w:rsidRDefault="007D395D">
      <w:pPr>
        <w:widowControl/>
        <w:numPr>
          <w:ilvl w:val="0"/>
          <w:numId w:val="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Type:Default Constructor  </w:t>
      </w:r>
    </w:p>
    <w:p w:rsidR="001A7847" w:rsidRDefault="007D395D">
      <w:pPr>
        <w:widowControl/>
        <w:numPr>
          <w:ilvl w:val="0"/>
          <w:numId w:val="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ExtendType:Default Constructor  </w:t>
      </w:r>
    </w:p>
    <w:p w:rsidR="001A7847" w:rsidRDefault="007D395D">
      <w:pPr>
        <w:widowControl/>
        <w:numPr>
          <w:ilvl w:val="0"/>
          <w:numId w:val="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lastRenderedPageBreak/>
        <w:t>Class com.quincy.ClassT can not access a member of </w:t>
      </w:r>
      <w:r>
        <w:rPr>
          <w:rStyle w:val="keyword"/>
          <w:rFonts w:ascii="Consolas" w:hAnsi="Consolas" w:cs="Consolas"/>
          <w:b/>
          <w:bCs/>
          <w:color w:val="006699"/>
        </w:rPr>
        <w:t>class</w:t>
      </w:r>
      <w:r>
        <w:rPr>
          <w:rFonts w:ascii="Consolas" w:hAnsi="Consolas" w:cs="Consolas"/>
          <w:color w:val="000000"/>
          <w:sz w:val="18"/>
          <w:szCs w:val="18"/>
        </w:rPr>
        <w:t> com.quincy.ExtendType with modifiers </w:t>
      </w:r>
      <w:r>
        <w:rPr>
          <w:rStyle w:val="string"/>
          <w:rFonts w:ascii="Consolas" w:hAnsi="Consolas" w:cs="Consolas"/>
          <w:color w:val="0000FF"/>
          <w:sz w:val="18"/>
          <w:szCs w:val="18"/>
        </w:rPr>
        <w:t>"private"</w:t>
      </w:r>
    </w:p>
    <w:p w:rsidR="001A7847" w:rsidRDefault="007D395D">
      <w:pPr>
        <w:widowControl/>
        <w:numPr>
          <w:ilvl w:val="0"/>
          <w:numId w:val="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   </w:t>
      </w:r>
    </w:p>
    <w:p w:rsidR="001A7847" w:rsidRDefault="007D395D">
      <w:pPr>
        <w:widowControl/>
        <w:numPr>
          <w:ilvl w:val="0"/>
          <w:numId w:val="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上面失败是由于没有权限调用</w:t>
      </w:r>
      <w:r>
        <w:rPr>
          <w:rStyle w:val="keyword"/>
          <w:rFonts w:ascii="Consolas" w:hAnsi="Consolas" w:cs="Consolas"/>
          <w:b/>
          <w:bCs/>
          <w:color w:val="006699"/>
        </w:rPr>
        <w:t>private</w:t>
      </w:r>
      <w:r>
        <w:rPr>
          <w:rFonts w:ascii="Consolas" w:hAnsi="Consolas" w:cs="Consolas"/>
          <w:color w:val="000000"/>
          <w:sz w:val="18"/>
          <w:szCs w:val="18"/>
        </w:rPr>
        <w:t>函数，这里需要设置</w:t>
      </w:r>
      <w:r>
        <w:rPr>
          <w:rFonts w:ascii="Consolas" w:hAnsi="Consolas" w:cs="Consolas"/>
          <w:color w:val="000000"/>
          <w:sz w:val="18"/>
          <w:szCs w:val="18"/>
        </w:rPr>
        <w:t>Accessible</w:t>
      </w:r>
      <w:r>
        <w:rPr>
          <w:rFonts w:ascii="Consolas" w:hAnsi="Consolas" w:cs="Consolas"/>
          <w:color w:val="000000"/>
          <w:sz w:val="18"/>
          <w:szCs w:val="18"/>
        </w:rPr>
        <w:t>为</w:t>
      </w:r>
      <w:r>
        <w:rPr>
          <w:rStyle w:val="keyword"/>
          <w:rFonts w:ascii="Consolas" w:hAnsi="Consolas" w:cs="Consolas"/>
          <w:b/>
          <w:bCs/>
          <w:color w:val="006699"/>
        </w:rPr>
        <w:t>true</w:t>
      </w:r>
      <w:r>
        <w:rPr>
          <w:rFonts w:ascii="Consolas" w:hAnsi="Consolas" w:cs="Consolas"/>
          <w:color w:val="000000"/>
          <w:sz w:val="18"/>
          <w:szCs w:val="18"/>
        </w:rPr>
        <w:t>;  </w:t>
      </w:r>
    </w:p>
    <w:p w:rsidR="001A7847" w:rsidRDefault="007D395D">
      <w:pPr>
        <w:widowControl/>
        <w:numPr>
          <w:ilvl w:val="0"/>
          <w:numId w:val="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Class&lt;?&gt; classType = ExtendType.</w:t>
      </w:r>
      <w:r>
        <w:rPr>
          <w:rStyle w:val="keyword"/>
          <w:rFonts w:ascii="Consolas" w:hAnsi="Consolas" w:cs="Consolas"/>
          <w:b/>
          <w:bCs/>
          <w:color w:val="006699"/>
        </w:rPr>
        <w:t>class</w:t>
      </w:r>
      <w:r>
        <w:rPr>
          <w:rFonts w:ascii="Consolas" w:hAnsi="Consolas" w:cs="Consolas"/>
          <w:color w:val="000000"/>
          <w:sz w:val="18"/>
          <w:szCs w:val="18"/>
        </w:rPr>
        <w:t>;  </w:t>
      </w:r>
    </w:p>
    <w:p w:rsidR="001A7847" w:rsidRDefault="007D395D">
      <w:pPr>
        <w:widowControl/>
        <w:numPr>
          <w:ilvl w:val="0"/>
          <w:numId w:val="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Object inst = classType.newInstance();  </w:t>
      </w:r>
    </w:p>
    <w:p w:rsidR="001A7847" w:rsidRDefault="007D395D">
      <w:pPr>
        <w:widowControl/>
        <w:numPr>
          <w:ilvl w:val="0"/>
          <w:numId w:val="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Method logMethod = classType.getDeclaredMethod(</w:t>
      </w:r>
      <w:r>
        <w:rPr>
          <w:rStyle w:val="string"/>
          <w:rFonts w:ascii="Consolas" w:hAnsi="Consolas" w:cs="Consolas"/>
          <w:color w:val="0000FF"/>
          <w:sz w:val="18"/>
          <w:szCs w:val="18"/>
        </w:rPr>
        <w:t>"Log"</w:t>
      </w:r>
      <w:r>
        <w:rPr>
          <w:rFonts w:ascii="Consolas" w:hAnsi="Consolas" w:cs="Consolas"/>
          <w:color w:val="000000"/>
          <w:sz w:val="18"/>
          <w:szCs w:val="18"/>
        </w:rPr>
        <w:t>, String.</w:t>
      </w:r>
      <w:r>
        <w:rPr>
          <w:rStyle w:val="keyword"/>
          <w:rFonts w:ascii="Consolas" w:hAnsi="Consolas" w:cs="Consolas"/>
          <w:b/>
          <w:bCs/>
          <w:color w:val="006699"/>
        </w:rPr>
        <w:t>class</w:t>
      </w:r>
      <w:r>
        <w:rPr>
          <w:rFonts w:ascii="Consolas" w:hAnsi="Consolas" w:cs="Consolas"/>
          <w:color w:val="000000"/>
          <w:sz w:val="18"/>
          <w:szCs w:val="18"/>
        </w:rPr>
        <w:t>);  </w:t>
      </w:r>
    </w:p>
    <w:p w:rsidR="001A7847" w:rsidRDefault="007D395D">
      <w:pPr>
        <w:widowControl/>
        <w:numPr>
          <w:ilvl w:val="0"/>
          <w:numId w:val="7"/>
        </w:numPr>
        <w:pBdr>
          <w:left w:val="single" w:sz="18" w:space="0" w:color="6CE26C"/>
        </w:pBdr>
        <w:shd w:val="clear" w:color="auto" w:fill="FFFFFF"/>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logMethod.setAccessible(</w:t>
      </w:r>
      <w:r>
        <w:rPr>
          <w:rStyle w:val="keyword"/>
          <w:rFonts w:ascii="Consolas" w:hAnsi="Consolas" w:cs="Consolas"/>
          <w:b/>
          <w:bCs/>
          <w:color w:val="006699"/>
        </w:rPr>
        <w:t>true</w:t>
      </w:r>
      <w:r>
        <w:rPr>
          <w:rFonts w:ascii="Consolas" w:hAnsi="Consolas" w:cs="Consolas"/>
          <w:color w:val="000000"/>
          <w:sz w:val="18"/>
          <w:szCs w:val="18"/>
        </w:rPr>
        <w:t>);</w:t>
      </w:r>
    </w:p>
    <w:p w:rsidR="001A7847" w:rsidRDefault="007D395D">
      <w:pPr>
        <w:widowControl/>
        <w:numPr>
          <w:ilvl w:val="0"/>
          <w:numId w:val="7"/>
        </w:numPr>
        <w:pBdr>
          <w:left w:val="single" w:sz="18" w:space="0" w:color="6CE26C"/>
        </w:pBdr>
        <w:shd w:val="clear" w:color="auto" w:fill="F8F8F8"/>
        <w:wordWrap w:val="0"/>
        <w:spacing w:afterAutospacing="1" w:line="270" w:lineRule="atLeast"/>
        <w:ind w:left="600"/>
        <w:jc w:val="left"/>
        <w:rPr>
          <w:rFonts w:ascii="Consolas" w:hAnsi="Consolas" w:cs="Consolas"/>
          <w:color w:val="5C5C5C"/>
          <w:sz w:val="18"/>
          <w:szCs w:val="18"/>
        </w:rPr>
      </w:pPr>
      <w:r>
        <w:rPr>
          <w:rFonts w:ascii="Consolas" w:hAnsi="Consolas" w:cs="Consolas"/>
          <w:color w:val="000000"/>
          <w:sz w:val="18"/>
          <w:szCs w:val="18"/>
        </w:rPr>
        <w:t>logMethod.invoke(inst, </w:t>
      </w:r>
      <w:r>
        <w:rPr>
          <w:rStyle w:val="string"/>
          <w:rFonts w:ascii="Consolas" w:hAnsi="Consolas" w:cs="Consolas"/>
          <w:color w:val="0000FF"/>
          <w:sz w:val="18"/>
          <w:szCs w:val="18"/>
        </w:rPr>
        <w:t>"test"</w:t>
      </w:r>
      <w:r>
        <w:rPr>
          <w:rFonts w:ascii="Consolas" w:hAnsi="Consolas" w:cs="Consolas"/>
          <w:color w:val="000000"/>
          <w:sz w:val="18"/>
          <w:szCs w:val="18"/>
        </w:rPr>
        <w:t>);  </w:t>
      </w:r>
    </w:p>
    <w:p w:rsidR="001A7847" w:rsidRDefault="007D395D">
      <w:r>
        <w:rPr>
          <w:rStyle w:val="5Char"/>
          <w:rFonts w:hint="eastAsia"/>
        </w:rPr>
        <w:t>设置</w:t>
      </w:r>
      <w:r>
        <w:rPr>
          <w:rStyle w:val="5Char"/>
          <w:rFonts w:hint="eastAsia"/>
        </w:rPr>
        <w:t>/</w:t>
      </w:r>
      <w:r>
        <w:rPr>
          <w:rStyle w:val="5Char"/>
          <w:rFonts w:hint="eastAsia"/>
        </w:rPr>
        <w:t>获取类的属性值</w:t>
      </w:r>
    </w:p>
    <w:p w:rsidR="001A7847" w:rsidRDefault="007D395D">
      <w:r>
        <w:rPr>
          <w:rFonts w:hint="eastAsia"/>
        </w:rPr>
        <w:t>通过反射获取类的</w:t>
      </w:r>
      <w:r>
        <w:rPr>
          <w:rFonts w:hint="eastAsia"/>
        </w:rPr>
        <w:t>Field</w:t>
      </w:r>
      <w:r>
        <w:rPr>
          <w:rFonts w:hint="eastAsia"/>
        </w:rPr>
        <w:t>对象，调用</w:t>
      </w:r>
      <w:r>
        <w:rPr>
          <w:rFonts w:hint="eastAsia"/>
        </w:rPr>
        <w:t>Field</w:t>
      </w:r>
      <w:r>
        <w:rPr>
          <w:rFonts w:hint="eastAsia"/>
        </w:rPr>
        <w:t>方法设置或获取值</w:t>
      </w:r>
    </w:p>
    <w:p w:rsidR="001A7847" w:rsidRDefault="007D395D">
      <w:pPr>
        <w:rPr>
          <w:rFonts w:ascii="Consolas" w:hAnsi="Consolas" w:cs="Consolas"/>
          <w:color w:val="5C5C5C"/>
          <w:sz w:val="18"/>
          <w:szCs w:val="18"/>
        </w:rPr>
      </w:pPr>
      <w:r>
        <w:rPr>
          <w:rFonts w:ascii="Consolas" w:hAnsi="Consolas" w:cs="Consolas"/>
          <w:color w:val="000000"/>
          <w:sz w:val="18"/>
          <w:szCs w:val="18"/>
        </w:rPr>
        <w:t>Class&lt;?&gt; classType = ExtendType.</w:t>
      </w:r>
      <w:r>
        <w:rPr>
          <w:rStyle w:val="keyword"/>
          <w:rFonts w:ascii="Consolas" w:hAnsi="Consolas" w:cs="Consolas"/>
          <w:b/>
          <w:bCs/>
          <w:color w:val="006699"/>
        </w:rPr>
        <w:t>class</w:t>
      </w:r>
      <w:r>
        <w:rPr>
          <w:rFonts w:ascii="Consolas" w:hAnsi="Consolas" w:cs="Consolas"/>
          <w:color w:val="000000"/>
          <w:sz w:val="18"/>
          <w:szCs w:val="18"/>
        </w:rPr>
        <w:t>;  </w:t>
      </w:r>
    </w:p>
    <w:p w:rsidR="001A7847" w:rsidRDefault="007D395D">
      <w:pPr>
        <w:rPr>
          <w:rFonts w:ascii="Consolas" w:hAnsi="Consolas" w:cs="Consolas"/>
          <w:color w:val="5C5C5C"/>
          <w:sz w:val="18"/>
          <w:szCs w:val="18"/>
        </w:rPr>
      </w:pPr>
      <w:r>
        <w:rPr>
          <w:rFonts w:ascii="Consolas" w:hAnsi="Consolas" w:cs="Consolas"/>
          <w:color w:val="000000"/>
          <w:sz w:val="18"/>
          <w:szCs w:val="18"/>
        </w:rPr>
        <w:t>Object inst = classType.newInstance();  </w:t>
      </w:r>
    </w:p>
    <w:p w:rsidR="001A7847" w:rsidRDefault="007D395D">
      <w:pPr>
        <w:rPr>
          <w:rFonts w:ascii="Consolas" w:hAnsi="Consolas" w:cs="Consolas"/>
          <w:color w:val="5C5C5C"/>
          <w:sz w:val="18"/>
          <w:szCs w:val="18"/>
        </w:rPr>
      </w:pPr>
      <w:r>
        <w:rPr>
          <w:rFonts w:ascii="Consolas" w:hAnsi="Consolas" w:cs="Consolas"/>
          <w:color w:val="000000"/>
          <w:sz w:val="18"/>
          <w:szCs w:val="18"/>
        </w:rPr>
        <w:t>Field intField = classType.getField(</w:t>
      </w:r>
      <w:r>
        <w:rPr>
          <w:rStyle w:val="string"/>
          <w:rFonts w:ascii="Consolas" w:hAnsi="Consolas" w:cs="Consolas"/>
          <w:color w:val="0000FF"/>
          <w:sz w:val="18"/>
          <w:szCs w:val="18"/>
        </w:rPr>
        <w:t>"pubIntExtendField"</w:t>
      </w:r>
      <w:r>
        <w:rPr>
          <w:rFonts w:ascii="Consolas" w:hAnsi="Consolas" w:cs="Consolas"/>
          <w:color w:val="000000"/>
          <w:sz w:val="18"/>
          <w:szCs w:val="18"/>
        </w:rPr>
        <w:t>);  </w:t>
      </w:r>
    </w:p>
    <w:p w:rsidR="001A7847" w:rsidRDefault="007D395D">
      <w:pPr>
        <w:rPr>
          <w:rFonts w:ascii="Consolas" w:hAnsi="Consolas" w:cs="Consolas"/>
          <w:color w:val="5C5C5C"/>
          <w:sz w:val="18"/>
          <w:szCs w:val="18"/>
        </w:rPr>
      </w:pPr>
      <w:r>
        <w:rPr>
          <w:rFonts w:ascii="Consolas" w:hAnsi="Consolas" w:cs="Consolas"/>
          <w:color w:val="000000"/>
          <w:sz w:val="18"/>
          <w:szCs w:val="18"/>
        </w:rPr>
        <w:t>intField.setInt(inst, </w:t>
      </w:r>
      <w:r>
        <w:rPr>
          <w:rStyle w:val="number"/>
          <w:rFonts w:ascii="Consolas" w:hAnsi="Consolas" w:cs="Consolas"/>
          <w:color w:val="C00000"/>
          <w:sz w:val="18"/>
          <w:szCs w:val="18"/>
        </w:rPr>
        <w:t>100</w:t>
      </w:r>
      <w:r>
        <w:rPr>
          <w:rFonts w:ascii="Consolas" w:hAnsi="Consolas" w:cs="Consolas"/>
          <w:color w:val="000000"/>
          <w:sz w:val="18"/>
          <w:szCs w:val="18"/>
        </w:rPr>
        <w:t>);  </w:t>
      </w:r>
    </w:p>
    <w:p w:rsidR="001A7847" w:rsidRDefault="007D395D">
      <w:pPr>
        <w:rPr>
          <w:rFonts w:ascii="Consolas" w:hAnsi="Consolas" w:cs="Consolas"/>
          <w:color w:val="5C5C5C"/>
          <w:sz w:val="18"/>
          <w:szCs w:val="18"/>
        </w:rPr>
      </w:pPr>
      <w:r>
        <w:rPr>
          <w:rStyle w:val="keyword"/>
          <w:rFonts w:ascii="Consolas" w:hAnsi="Consolas" w:cs="Consolas"/>
          <w:b/>
          <w:bCs/>
          <w:color w:val="006699"/>
        </w:rPr>
        <w:t>int</w:t>
      </w:r>
      <w:r>
        <w:rPr>
          <w:rFonts w:ascii="Consolas" w:hAnsi="Consolas" w:cs="Consolas"/>
          <w:color w:val="000000"/>
          <w:sz w:val="18"/>
          <w:szCs w:val="18"/>
        </w:rPr>
        <w:t> value = intField</w:t>
      </w:r>
      <w:r>
        <w:rPr>
          <w:rFonts w:ascii="Consolas" w:hAnsi="Consolas" w:cs="Consolas" w:hint="eastAsia"/>
          <w:color w:val="000000"/>
          <w:sz w:val="18"/>
          <w:szCs w:val="18"/>
        </w:rPr>
        <w:t>.</w:t>
      </w:r>
      <w:r>
        <w:rPr>
          <w:rFonts w:ascii="Consolas" w:hAnsi="Consolas" w:cs="Consolas"/>
          <w:color w:val="000000"/>
          <w:sz w:val="18"/>
          <w:szCs w:val="18"/>
        </w:rPr>
        <w:t>getInt(inst);  </w:t>
      </w:r>
    </w:p>
    <w:p w:rsidR="001A7847" w:rsidRDefault="001A7847">
      <w:pPr>
        <w:rPr>
          <w:rStyle w:val="5Char"/>
        </w:rPr>
      </w:pPr>
    </w:p>
    <w:p w:rsidR="001A7847" w:rsidRDefault="007D395D">
      <w:pPr>
        <w:pStyle w:val="4"/>
      </w:pPr>
      <w:r>
        <w:rPr>
          <w:rFonts w:hint="eastAsia"/>
        </w:rPr>
        <w:t>动态创建代理类</w:t>
      </w:r>
    </w:p>
    <w:p w:rsidR="001A7847" w:rsidRDefault="007D395D">
      <w:pPr>
        <w:pStyle w:val="6"/>
        <w:ind w:firstLineChars="98" w:firstLine="236"/>
      </w:pPr>
      <w:r>
        <w:rPr>
          <w:rFonts w:hint="eastAsia"/>
        </w:rPr>
        <w:t>动态代理案例说明</w:t>
      </w:r>
    </w:p>
    <w:p w:rsidR="001A7847" w:rsidRDefault="007D395D">
      <w:r>
        <w:rPr>
          <w:rFonts w:hint="eastAsia"/>
        </w:rPr>
        <w:t>代理模式：代理模式的作用</w:t>
      </w:r>
      <w:r>
        <w:rPr>
          <w:rFonts w:hint="eastAsia"/>
        </w:rPr>
        <w:t>=</w:t>
      </w:r>
      <w:r>
        <w:rPr>
          <w:rFonts w:hint="eastAsia"/>
        </w:rPr>
        <w:t>为其他对象提供一种代理以控制对这个对象的访问。</w:t>
      </w:r>
    </w:p>
    <w:p w:rsidR="001A7847" w:rsidRDefault="007D395D">
      <w:r>
        <w:rPr>
          <w:rFonts w:hint="eastAsia"/>
        </w:rPr>
        <w:t>代理模式的角色：</w:t>
      </w:r>
    </w:p>
    <w:p w:rsidR="001A7847" w:rsidRDefault="007D395D">
      <w:pPr>
        <w:rPr>
          <w:color w:val="4F4F4F"/>
          <w:sz w:val="24"/>
          <w:szCs w:val="24"/>
        </w:rPr>
      </w:pPr>
      <w:r>
        <w:rPr>
          <w:rFonts w:hint="eastAsia"/>
          <w:color w:val="4F4F4F"/>
          <w:sz w:val="24"/>
          <w:szCs w:val="24"/>
        </w:rPr>
        <w:t>抽象角色：声明真实对象和代理对象的共同接口</w:t>
      </w:r>
    </w:p>
    <w:p w:rsidR="001A7847" w:rsidRDefault="007D395D">
      <w:pPr>
        <w:rPr>
          <w:color w:val="4F4F4F"/>
          <w:sz w:val="24"/>
          <w:szCs w:val="24"/>
        </w:rPr>
      </w:pPr>
      <w:r>
        <w:rPr>
          <w:rFonts w:hint="eastAsia"/>
          <w:color w:val="4F4F4F"/>
          <w:sz w:val="24"/>
          <w:szCs w:val="24"/>
        </w:rPr>
        <w:t>代理角色：代理角色内部包含有真实对象的引用，从而可以操作真实对象。</w:t>
      </w:r>
    </w:p>
    <w:p w:rsidR="001A7847" w:rsidRDefault="007D395D">
      <w:pPr>
        <w:rPr>
          <w:color w:val="4F4F4F"/>
          <w:sz w:val="24"/>
          <w:szCs w:val="24"/>
        </w:rPr>
      </w:pPr>
      <w:r>
        <w:rPr>
          <w:rFonts w:hint="eastAsia"/>
          <w:color w:val="4F4F4F"/>
          <w:sz w:val="24"/>
          <w:szCs w:val="24"/>
        </w:rPr>
        <w:t>真实角色：代理角色所代表的真实对象，是我们最终要引用的对象。</w:t>
      </w:r>
    </w:p>
    <w:p w:rsidR="001A7847" w:rsidRDefault="007D395D">
      <w:r>
        <w:rPr>
          <w:rFonts w:hint="eastAsia"/>
        </w:rPr>
        <w:t>动态代理：</w:t>
      </w:r>
    </w:p>
    <w:tbl>
      <w:tblPr>
        <w:tblW w:w="12780"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left w:w="0" w:type="dxa"/>
          <w:right w:w="0" w:type="dxa"/>
        </w:tblCellMar>
        <w:tblLook w:val="04A0" w:firstRow="1" w:lastRow="0" w:firstColumn="1" w:lastColumn="0" w:noHBand="0" w:noVBand="1"/>
      </w:tblPr>
      <w:tblGrid>
        <w:gridCol w:w="2640"/>
        <w:gridCol w:w="10140"/>
      </w:tblGrid>
      <w:tr w:rsidR="001A7847">
        <w:tc>
          <w:tcPr>
            <w:tcW w:w="264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java.lang.reflect.Proxy</w:t>
            </w:r>
          </w:p>
        </w:tc>
        <w:tc>
          <w:tcPr>
            <w:tcW w:w="1014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1A7847" w:rsidRDefault="007D395D">
            <w:pPr>
              <w:rPr>
                <w:color w:val="4F4F4F"/>
              </w:rPr>
            </w:pPr>
            <w:r>
              <w:rPr>
                <w:rFonts w:hint="eastAsia"/>
                <w:color w:val="4F4F4F"/>
              </w:rPr>
              <w:t xml:space="preserve">Proxy </w:t>
            </w:r>
            <w:r>
              <w:rPr>
                <w:rFonts w:hint="eastAsia"/>
                <w:color w:val="4F4F4F"/>
              </w:rPr>
              <w:t>提供用于创建动态代理类和实例的静态方法，它还是由这些方法创建的所</w:t>
            </w:r>
          </w:p>
          <w:p w:rsidR="001A7847" w:rsidRDefault="007D395D">
            <w:pPr>
              <w:rPr>
                <w:color w:val="4F4F4F"/>
              </w:rPr>
            </w:pPr>
            <w:r>
              <w:rPr>
                <w:rFonts w:hint="eastAsia"/>
                <w:color w:val="4F4F4F"/>
              </w:rPr>
              <w:t>有动态代理类的超类</w:t>
            </w:r>
          </w:p>
        </w:tc>
      </w:tr>
      <w:tr w:rsidR="001A7847">
        <w:tc>
          <w:tcPr>
            <w:tcW w:w="264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InvocationHandler</w:t>
            </w:r>
          </w:p>
        </w:tc>
        <w:tc>
          <w:tcPr>
            <w:tcW w:w="1014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1A7847" w:rsidRDefault="007D395D">
            <w:pPr>
              <w:rPr>
                <w:color w:val="4F4F4F"/>
              </w:rPr>
            </w:pPr>
            <w:r>
              <w:rPr>
                <w:rFonts w:hint="eastAsia"/>
                <w:color w:val="4F4F4F"/>
              </w:rPr>
              <w:t>是代理实例的调用处理程序</w:t>
            </w:r>
            <w:r>
              <w:rPr>
                <w:rFonts w:hint="eastAsia"/>
                <w:color w:val="4F4F4F"/>
              </w:rPr>
              <w:t xml:space="preserve"> </w:t>
            </w:r>
            <w:r>
              <w:rPr>
                <w:rFonts w:hint="eastAsia"/>
                <w:color w:val="4F4F4F"/>
              </w:rPr>
              <w:t>实现的接口，每个代理实例都具有一个关联的调用</w:t>
            </w:r>
          </w:p>
          <w:p w:rsidR="001A7847" w:rsidRDefault="007D395D">
            <w:pPr>
              <w:rPr>
                <w:color w:val="4F4F4F"/>
              </w:rPr>
            </w:pPr>
            <w:r>
              <w:rPr>
                <w:rFonts w:hint="eastAsia"/>
                <w:color w:val="4F4F4F"/>
              </w:rPr>
              <w:t>处理程序。对代理实例调用方法时，将对方法调用进行编码并将其指派到它的调</w:t>
            </w:r>
          </w:p>
          <w:p w:rsidR="001A7847" w:rsidRDefault="007D395D">
            <w:pPr>
              <w:rPr>
                <w:color w:val="4F4F4F"/>
              </w:rPr>
            </w:pPr>
            <w:r>
              <w:rPr>
                <w:rFonts w:hint="eastAsia"/>
                <w:color w:val="4F4F4F"/>
              </w:rPr>
              <w:t>用处理程序的</w:t>
            </w:r>
            <w:r>
              <w:rPr>
                <w:rFonts w:hint="eastAsia"/>
                <w:color w:val="4F4F4F"/>
              </w:rPr>
              <w:t xml:space="preserve"> invoke </w:t>
            </w:r>
            <w:r>
              <w:rPr>
                <w:rFonts w:hint="eastAsia"/>
                <w:color w:val="4F4F4F"/>
              </w:rPr>
              <w:t>方法。</w:t>
            </w:r>
          </w:p>
        </w:tc>
      </w:tr>
    </w:tbl>
    <w:p w:rsidR="001A7847" w:rsidRDefault="007D395D">
      <w:r>
        <w:rPr>
          <w:rFonts w:hint="eastAsia"/>
        </w:rPr>
        <w:t> </w:t>
      </w:r>
    </w:p>
    <w:p w:rsidR="001A7847" w:rsidRDefault="007D395D">
      <w:r>
        <w:rPr>
          <w:rFonts w:hint="eastAsia"/>
        </w:rPr>
        <w:t>动态</w:t>
      </w:r>
      <w:r>
        <w:rPr>
          <w:rFonts w:hint="eastAsia"/>
        </w:rPr>
        <w:t>Proxy</w:t>
      </w:r>
      <w:r>
        <w:rPr>
          <w:rFonts w:hint="eastAsia"/>
        </w:rPr>
        <w:t>是这样的一种类</w:t>
      </w:r>
      <w:r>
        <w:rPr>
          <w:rFonts w:hint="eastAsia"/>
        </w:rPr>
        <w:t>:</w:t>
      </w:r>
    </w:p>
    <w:p w:rsidR="001A7847" w:rsidRDefault="007D395D">
      <w:r>
        <w:rPr>
          <w:rFonts w:hint="eastAsia"/>
          <w:color w:val="FF0000"/>
        </w:rPr>
        <w:t>它是在运行生成的类，在生成时你必须提供一组</w:t>
      </w:r>
      <w:r>
        <w:rPr>
          <w:rFonts w:hint="eastAsia"/>
          <w:color w:val="FF0000"/>
        </w:rPr>
        <w:t>Interface</w:t>
      </w:r>
      <w:r>
        <w:rPr>
          <w:rFonts w:hint="eastAsia"/>
          <w:color w:val="FF0000"/>
        </w:rPr>
        <w:t>给它，然后该</w:t>
      </w:r>
      <w:r>
        <w:rPr>
          <w:rFonts w:hint="eastAsia"/>
          <w:color w:val="FF0000"/>
        </w:rPr>
        <w:t>class</w:t>
      </w:r>
      <w:r>
        <w:rPr>
          <w:rFonts w:hint="eastAsia"/>
          <w:color w:val="FF0000"/>
        </w:rPr>
        <w:t>就宣称它实现了这些</w:t>
      </w:r>
      <w:r>
        <w:rPr>
          <w:rFonts w:hint="eastAsia"/>
          <w:color w:val="FF0000"/>
        </w:rPr>
        <w:t>interface</w:t>
      </w:r>
      <w:r>
        <w:rPr>
          <w:rFonts w:hint="eastAsia"/>
          <w:color w:val="FF0000"/>
        </w:rPr>
        <w:t>。你可以把该</w:t>
      </w:r>
      <w:r>
        <w:rPr>
          <w:rFonts w:hint="eastAsia"/>
          <w:color w:val="FF0000"/>
        </w:rPr>
        <w:t>class</w:t>
      </w:r>
      <w:r>
        <w:rPr>
          <w:rFonts w:hint="eastAsia"/>
          <w:color w:val="FF0000"/>
        </w:rPr>
        <w:t>的实例当作这些</w:t>
      </w:r>
      <w:r>
        <w:rPr>
          <w:rFonts w:hint="eastAsia"/>
          <w:color w:val="FF0000"/>
        </w:rPr>
        <w:t>interface</w:t>
      </w:r>
      <w:r>
        <w:rPr>
          <w:rFonts w:hint="eastAsia"/>
          <w:color w:val="FF0000"/>
        </w:rPr>
        <w:t>中的任何一个来用。当然，这个</w:t>
      </w:r>
      <w:r>
        <w:rPr>
          <w:rFonts w:hint="eastAsia"/>
          <w:color w:val="FF0000"/>
        </w:rPr>
        <w:t>Dynamic Proxy</w:t>
      </w:r>
      <w:r>
        <w:rPr>
          <w:rFonts w:hint="eastAsia"/>
          <w:color w:val="FF0000"/>
        </w:rPr>
        <w:t>其实就是一个</w:t>
      </w:r>
      <w:r>
        <w:rPr>
          <w:rFonts w:hint="eastAsia"/>
          <w:color w:val="FF0000"/>
        </w:rPr>
        <w:t>Proxy</w:t>
      </w:r>
      <w:r>
        <w:rPr>
          <w:rFonts w:hint="eastAsia"/>
          <w:color w:val="FF0000"/>
        </w:rPr>
        <w:t>，它不会替你作实质性的工作，在生成它的实例时你必须提供一个</w:t>
      </w:r>
      <w:r>
        <w:rPr>
          <w:rFonts w:hint="eastAsia"/>
          <w:color w:val="FF0000"/>
        </w:rPr>
        <w:t>handler</w:t>
      </w:r>
      <w:r>
        <w:rPr>
          <w:rFonts w:hint="eastAsia"/>
          <w:color w:val="FF0000"/>
        </w:rPr>
        <w:t>，由它接管实际的工作。</w:t>
      </w:r>
    </w:p>
    <w:p w:rsidR="001A7847" w:rsidRDefault="007D395D">
      <w:pPr>
        <w:rPr>
          <w:color w:val="FF0000"/>
        </w:rPr>
      </w:pPr>
      <w:r>
        <w:rPr>
          <w:rFonts w:hint="eastAsia"/>
          <w:color w:val="FF0000"/>
        </w:rPr>
        <w:t>在使用动态代理类时，我们必须实现</w:t>
      </w:r>
      <w:r>
        <w:rPr>
          <w:rFonts w:hint="eastAsia"/>
          <w:color w:val="FF0000"/>
        </w:rPr>
        <w:t>InvocationHandler</w:t>
      </w:r>
      <w:r>
        <w:rPr>
          <w:rFonts w:hint="eastAsia"/>
          <w:color w:val="FF0000"/>
        </w:rPr>
        <w:t>接口</w:t>
      </w:r>
    </w:p>
    <w:p w:rsidR="001A7847" w:rsidRDefault="007D395D">
      <w:r>
        <w:rPr>
          <w:rFonts w:hint="eastAsia"/>
        </w:rPr>
        <w:lastRenderedPageBreak/>
        <w:t>步骤：</w:t>
      </w:r>
    </w:p>
    <w:p w:rsidR="001A7847" w:rsidRDefault="007D395D">
      <w:r>
        <w:rPr>
          <w:rFonts w:hint="eastAsia"/>
        </w:rPr>
        <w:t>1</w:t>
      </w:r>
      <w:r>
        <w:rPr>
          <w:rFonts w:hint="eastAsia"/>
        </w:rPr>
        <w:t>、定义抽象角色</w:t>
      </w:r>
    </w:p>
    <w:p w:rsidR="001A7847" w:rsidRDefault="007D395D">
      <w:r>
        <w:rPr>
          <w:rFonts w:hint="eastAsia"/>
        </w:rPr>
        <w:t>public interface Subject {</w:t>
      </w:r>
    </w:p>
    <w:p w:rsidR="001A7847" w:rsidRDefault="007D395D">
      <w:r>
        <w:rPr>
          <w:rFonts w:hint="eastAsia"/>
        </w:rPr>
        <w:t>public void Request();</w:t>
      </w:r>
    </w:p>
    <w:p w:rsidR="001A7847" w:rsidRDefault="007D395D">
      <w:r>
        <w:rPr>
          <w:rFonts w:hint="eastAsia"/>
        </w:rPr>
        <w:t>}</w:t>
      </w:r>
    </w:p>
    <w:p w:rsidR="001A7847" w:rsidRDefault="007D395D">
      <w:r>
        <w:rPr>
          <w:rFonts w:hint="eastAsia"/>
        </w:rPr>
        <w:t> </w:t>
      </w:r>
    </w:p>
    <w:p w:rsidR="001A7847" w:rsidRDefault="007D395D">
      <w:r>
        <w:rPr>
          <w:rFonts w:hint="eastAsia"/>
        </w:rPr>
        <w:t>2</w:t>
      </w:r>
      <w:r>
        <w:rPr>
          <w:rFonts w:hint="eastAsia"/>
        </w:rPr>
        <w:t>、定义真实角色</w:t>
      </w:r>
    </w:p>
    <w:p w:rsidR="001A7847" w:rsidRDefault="007D395D">
      <w:r>
        <w:rPr>
          <w:rFonts w:hint="eastAsia"/>
        </w:rPr>
        <w:t>public class RealSubject implements Subject {</w:t>
      </w:r>
    </w:p>
    <w:p w:rsidR="001A7847" w:rsidRDefault="007D395D">
      <w:r>
        <w:rPr>
          <w:rFonts w:hint="eastAsia"/>
        </w:rPr>
        <w:t>@Override</w:t>
      </w:r>
    </w:p>
    <w:p w:rsidR="001A7847" w:rsidRDefault="007D395D">
      <w:r>
        <w:rPr>
          <w:rFonts w:hint="eastAsia"/>
        </w:rPr>
        <w:t>public void Request() {</w:t>
      </w:r>
    </w:p>
    <w:p w:rsidR="001A7847" w:rsidRDefault="007D395D">
      <w:r>
        <w:rPr>
          <w:rFonts w:hint="eastAsia"/>
        </w:rPr>
        <w:t>// TODO Auto-generated method stub</w:t>
      </w:r>
    </w:p>
    <w:p w:rsidR="001A7847" w:rsidRDefault="007D395D">
      <w:r>
        <w:rPr>
          <w:rFonts w:hint="eastAsia"/>
        </w:rPr>
        <w:t>System.out.println("RealSubject");</w:t>
      </w:r>
    </w:p>
    <w:p w:rsidR="001A7847" w:rsidRDefault="007D395D">
      <w:r>
        <w:rPr>
          <w:rFonts w:hint="eastAsia"/>
        </w:rPr>
        <w:t>}</w:t>
      </w:r>
    </w:p>
    <w:p w:rsidR="001A7847" w:rsidRDefault="007D395D">
      <w:r>
        <w:rPr>
          <w:rFonts w:hint="eastAsia"/>
        </w:rPr>
        <w:t>}</w:t>
      </w:r>
    </w:p>
    <w:p w:rsidR="001A7847" w:rsidRDefault="007D395D">
      <w:r>
        <w:rPr>
          <w:rFonts w:hint="eastAsia"/>
        </w:rPr>
        <w:t> </w:t>
      </w:r>
    </w:p>
    <w:p w:rsidR="001A7847" w:rsidRDefault="007D395D">
      <w:r>
        <w:rPr>
          <w:rFonts w:hint="eastAsia"/>
        </w:rPr>
        <w:t>3</w:t>
      </w:r>
      <w:r>
        <w:rPr>
          <w:rFonts w:hint="eastAsia"/>
        </w:rPr>
        <w:t>、定义代理角色</w:t>
      </w:r>
    </w:p>
    <w:p w:rsidR="001A7847" w:rsidRDefault="007D395D">
      <w:r>
        <w:rPr>
          <w:rFonts w:hint="eastAsia"/>
        </w:rPr>
        <w:t>public class DynamicSubject implements InvocationHandler {</w:t>
      </w:r>
    </w:p>
    <w:p w:rsidR="001A7847" w:rsidRDefault="007D395D">
      <w:r>
        <w:rPr>
          <w:rFonts w:hint="eastAsia"/>
        </w:rPr>
        <w:t>private Object sub;</w:t>
      </w:r>
    </w:p>
    <w:p w:rsidR="001A7847" w:rsidRDefault="007D395D">
      <w:r>
        <w:rPr>
          <w:rFonts w:hint="eastAsia"/>
        </w:rPr>
        <w:t>public DynamicSubject(Object obj){</w:t>
      </w:r>
    </w:p>
    <w:p w:rsidR="001A7847" w:rsidRDefault="007D395D">
      <w:r>
        <w:rPr>
          <w:rFonts w:hint="eastAsia"/>
        </w:rPr>
        <w:t>this.sub = obj;</w:t>
      </w:r>
    </w:p>
    <w:p w:rsidR="001A7847" w:rsidRDefault="007D395D">
      <w:r>
        <w:rPr>
          <w:rFonts w:hint="eastAsia"/>
        </w:rPr>
        <w:t>}</w:t>
      </w:r>
    </w:p>
    <w:p w:rsidR="001A7847" w:rsidRDefault="007D395D">
      <w:r>
        <w:rPr>
          <w:rFonts w:hint="eastAsia"/>
        </w:rPr>
        <w:t>@Override</w:t>
      </w:r>
    </w:p>
    <w:p w:rsidR="001A7847" w:rsidRDefault="007D395D">
      <w:r>
        <w:rPr>
          <w:rFonts w:hint="eastAsia"/>
        </w:rPr>
        <w:t>public Object invoke(Object proxy, Method method, Object[] args)</w:t>
      </w:r>
    </w:p>
    <w:p w:rsidR="001A7847" w:rsidRDefault="007D395D">
      <w:r>
        <w:rPr>
          <w:rFonts w:hint="eastAsia"/>
        </w:rPr>
        <w:t>throws Throwable {</w:t>
      </w:r>
    </w:p>
    <w:p w:rsidR="001A7847" w:rsidRDefault="007D395D">
      <w:r>
        <w:rPr>
          <w:rFonts w:hint="eastAsia"/>
        </w:rPr>
        <w:t>// TODO Auto-generated method stub</w:t>
      </w:r>
    </w:p>
    <w:p w:rsidR="001A7847" w:rsidRDefault="007D395D">
      <w:r>
        <w:rPr>
          <w:rFonts w:hint="eastAsia"/>
        </w:rPr>
        <w:t>System.out.println("Method:"+ method + ",Args:" + args);</w:t>
      </w:r>
    </w:p>
    <w:p w:rsidR="001A7847" w:rsidRDefault="007D395D">
      <w:r>
        <w:rPr>
          <w:rFonts w:hint="eastAsia"/>
        </w:rPr>
        <w:t>method.invoke(sub, args);</w:t>
      </w:r>
    </w:p>
    <w:p w:rsidR="001A7847" w:rsidRDefault="007D395D">
      <w:r>
        <w:rPr>
          <w:rFonts w:hint="eastAsia"/>
        </w:rPr>
        <w:t>return null;</w:t>
      </w:r>
    </w:p>
    <w:p w:rsidR="001A7847" w:rsidRDefault="007D395D">
      <w:r>
        <w:rPr>
          <w:rFonts w:hint="eastAsia"/>
        </w:rPr>
        <w:t>}</w:t>
      </w:r>
    </w:p>
    <w:p w:rsidR="001A7847" w:rsidRDefault="007D395D">
      <w:r>
        <w:rPr>
          <w:rFonts w:hint="eastAsia"/>
        </w:rPr>
        <w:t>}</w:t>
      </w:r>
    </w:p>
    <w:p w:rsidR="001A7847" w:rsidRDefault="007D395D">
      <w:r>
        <w:rPr>
          <w:rFonts w:hint="eastAsia"/>
        </w:rPr>
        <w:t> </w:t>
      </w:r>
    </w:p>
    <w:p w:rsidR="001A7847" w:rsidRDefault="007D395D">
      <w:r>
        <w:rPr>
          <w:rFonts w:hint="eastAsia"/>
        </w:rPr>
        <w:t>4</w:t>
      </w:r>
      <w:r>
        <w:rPr>
          <w:rFonts w:hint="eastAsia"/>
        </w:rPr>
        <w:t>、通过</w:t>
      </w:r>
      <w:r>
        <w:rPr>
          <w:rFonts w:hint="eastAsia"/>
        </w:rPr>
        <w:t>Proxy.newProxyInstance</w:t>
      </w:r>
      <w:r>
        <w:rPr>
          <w:rFonts w:hint="eastAsia"/>
        </w:rPr>
        <w:t>构建代理对象</w:t>
      </w:r>
    </w:p>
    <w:p w:rsidR="001A7847" w:rsidRDefault="007D395D">
      <w:r>
        <w:rPr>
          <w:rFonts w:hint="eastAsia"/>
        </w:rPr>
        <w:t>RealSubject realSub = new RealSubject();</w:t>
      </w:r>
    </w:p>
    <w:p w:rsidR="001A7847" w:rsidRDefault="007D395D">
      <w:r>
        <w:rPr>
          <w:rFonts w:hint="eastAsia"/>
        </w:rPr>
        <w:t>InvocationHandler handler = new DynamicSubject(realSub);</w:t>
      </w:r>
    </w:p>
    <w:p w:rsidR="001A7847" w:rsidRDefault="007D395D">
      <w:r>
        <w:rPr>
          <w:rFonts w:hint="eastAsia"/>
        </w:rPr>
        <w:t>Class&lt;?&gt; classType = handler.getClass();</w:t>
      </w:r>
    </w:p>
    <w:p w:rsidR="001A7847" w:rsidRDefault="007D395D">
      <w:r>
        <w:rPr>
          <w:rFonts w:hint="eastAsia"/>
        </w:rPr>
        <w:t>Subject sub = (Subject)Proxy.newProxyInstance(classType.getClassLoader(),</w:t>
      </w:r>
    </w:p>
    <w:p w:rsidR="001A7847" w:rsidRDefault="007D395D">
      <w:r>
        <w:rPr>
          <w:rFonts w:hint="eastAsia"/>
        </w:rPr>
        <w:t>realSub.getClass().getInterfaces(), handler);</w:t>
      </w:r>
    </w:p>
    <w:p w:rsidR="001A7847" w:rsidRDefault="007D395D">
      <w:r>
        <w:rPr>
          <w:rFonts w:hint="eastAsia"/>
        </w:rPr>
        <w:t>System.out.println(sub.getClass());        </w:t>
      </w:r>
    </w:p>
    <w:p w:rsidR="001A7847" w:rsidRDefault="007D395D">
      <w:r>
        <w:rPr>
          <w:rFonts w:hint="eastAsia"/>
        </w:rPr>
        <w:t> </w:t>
      </w:r>
    </w:p>
    <w:p w:rsidR="001A7847" w:rsidRDefault="007D395D">
      <w:r>
        <w:rPr>
          <w:rFonts w:hint="eastAsia"/>
        </w:rPr>
        <w:t>5</w:t>
      </w:r>
      <w:r>
        <w:rPr>
          <w:rFonts w:hint="eastAsia"/>
        </w:rPr>
        <w:t>、通过调用代理对象的方法去调用真实角色的方法。</w:t>
      </w:r>
    </w:p>
    <w:p w:rsidR="001A7847" w:rsidRDefault="007D395D">
      <w:r>
        <w:rPr>
          <w:rFonts w:hint="eastAsia"/>
        </w:rPr>
        <w:t>sub.Request();</w:t>
      </w:r>
    </w:p>
    <w:p w:rsidR="001A7847" w:rsidRDefault="007D395D">
      <w:r>
        <w:rPr>
          <w:rFonts w:hint="eastAsia"/>
        </w:rPr>
        <w:t>输出：</w:t>
      </w:r>
    </w:p>
    <w:p w:rsidR="001A7847" w:rsidRDefault="007D395D">
      <w:r>
        <w:rPr>
          <w:rFonts w:hint="eastAsia"/>
        </w:rPr>
        <w:t xml:space="preserve">class $Proxy0 </w:t>
      </w:r>
      <w:r>
        <w:rPr>
          <w:rFonts w:hint="eastAsia"/>
        </w:rPr>
        <w:t>新建的代理对象，它实现指定的接口</w:t>
      </w:r>
    </w:p>
    <w:p w:rsidR="001A7847" w:rsidRDefault="007D395D">
      <w:r>
        <w:rPr>
          <w:rFonts w:hint="eastAsia"/>
        </w:rPr>
        <w:t>Method:public abstract void DynamicProxy.Subject.Request(),Args:null</w:t>
      </w:r>
    </w:p>
    <w:p w:rsidR="001A7847" w:rsidRDefault="007D395D">
      <w:r>
        <w:rPr>
          <w:rFonts w:hint="eastAsia"/>
        </w:rPr>
        <w:lastRenderedPageBreak/>
        <w:t xml:space="preserve">RealSubject </w:t>
      </w:r>
      <w:r>
        <w:rPr>
          <w:rFonts w:hint="eastAsia"/>
        </w:rPr>
        <w:t>调用的真实对象的方法</w:t>
      </w:r>
    </w:p>
    <w:p w:rsidR="001A7847" w:rsidRDefault="001A7847"/>
    <w:p w:rsidR="001A7847" w:rsidRDefault="001A7847"/>
    <w:p w:rsidR="001A7847" w:rsidRDefault="007D395D">
      <w:pPr>
        <w:pStyle w:val="4"/>
      </w:pPr>
      <w:r>
        <w:rPr>
          <w:rFonts w:hint="eastAsia"/>
        </w:rPr>
        <w:t>JAVA</w:t>
      </w:r>
      <w:r>
        <w:rPr>
          <w:rFonts w:hint="eastAsia"/>
        </w:rPr>
        <w:t>反射</w:t>
      </w:r>
      <w:r>
        <w:rPr>
          <w:rFonts w:hint="eastAsia"/>
        </w:rPr>
        <w:t>Class&lt;T&gt;</w:t>
      </w:r>
      <w:r>
        <w:rPr>
          <w:rFonts w:hint="eastAsia"/>
        </w:rPr>
        <w:t>类型源代码分析</w:t>
      </w:r>
    </w:p>
    <w:p w:rsidR="001A7847" w:rsidRDefault="007D395D">
      <w:pPr>
        <w:pStyle w:val="4"/>
      </w:pPr>
      <w:r>
        <w:rPr>
          <w:rFonts w:hint="eastAsia"/>
        </w:rPr>
        <w:t>JAVA</w:t>
      </w:r>
      <w:r>
        <w:rPr>
          <w:rFonts w:hint="eastAsia"/>
        </w:rPr>
        <w:t>反射原理分析</w:t>
      </w:r>
    </w:p>
    <w:p w:rsidR="001A7847" w:rsidRDefault="007D395D">
      <w:pPr>
        <w:pStyle w:val="5"/>
      </w:pPr>
      <w:r>
        <w:rPr>
          <w:rFonts w:hint="eastAsia"/>
        </w:rPr>
        <w:t>        Class</w:t>
      </w:r>
      <w:r>
        <w:rPr>
          <w:rFonts w:hint="eastAsia"/>
        </w:rPr>
        <w:t>文件结构</w:t>
      </w:r>
    </w:p>
    <w:p w:rsidR="001A7847" w:rsidRDefault="001A7847"/>
    <w:p w:rsidR="001A7847" w:rsidRDefault="007D395D">
      <w:pPr>
        <w:pStyle w:val="5"/>
      </w:pPr>
      <w:r>
        <w:rPr>
          <w:rFonts w:hint="eastAsia"/>
        </w:rPr>
        <w:t>        JVM</w:t>
      </w:r>
      <w:r>
        <w:rPr>
          <w:rFonts w:hint="eastAsia"/>
        </w:rPr>
        <w:t>加载类对象，对反射的支持</w:t>
      </w:r>
    </w:p>
    <w:p w:rsidR="001A7847" w:rsidRDefault="007D395D">
      <w:pPr>
        <w:pStyle w:val="4"/>
      </w:pPr>
      <w:r>
        <w:rPr>
          <w:rFonts w:hint="eastAsia"/>
        </w:rPr>
        <w:t>JAVA</w:t>
      </w:r>
      <w:r>
        <w:rPr>
          <w:rFonts w:hint="eastAsia"/>
        </w:rPr>
        <w:t>反射的应用</w:t>
      </w:r>
    </w:p>
    <w:p w:rsidR="001A7847" w:rsidRDefault="007D395D">
      <w:pPr>
        <w:pStyle w:val="2"/>
      </w:pPr>
      <w:r>
        <w:rPr>
          <w:rFonts w:hint="eastAsia"/>
        </w:rPr>
        <w:t xml:space="preserve">10. </w:t>
      </w:r>
      <w:r>
        <w:rPr>
          <w:rFonts w:hint="eastAsia"/>
        </w:rPr>
        <w:t>异常类</w:t>
      </w:r>
    </w:p>
    <w:p w:rsidR="001A7847" w:rsidRDefault="007D395D">
      <w:pPr>
        <w:pStyle w:val="1"/>
      </w:pPr>
      <w:r>
        <w:rPr>
          <w:rFonts w:hint="eastAsia"/>
        </w:rPr>
        <w:t>数据结构</w:t>
      </w:r>
    </w:p>
    <w:p w:rsidR="001A7847" w:rsidRDefault="007D395D">
      <w:pPr>
        <w:pStyle w:val="2"/>
      </w:pPr>
      <w:r>
        <w:rPr>
          <w:rFonts w:hint="eastAsia"/>
        </w:rPr>
        <w:t>1.</w:t>
      </w:r>
      <w:r>
        <w:rPr>
          <w:rFonts w:hint="eastAsia"/>
        </w:rPr>
        <w:t>数据结构和算法目录</w:t>
      </w:r>
    </w:p>
    <w:p w:rsidR="001A7847" w:rsidRDefault="007D395D">
      <w:r>
        <w:rPr>
          <w:rStyle w:val="4Char"/>
          <w:rFonts w:hint="eastAsia"/>
        </w:rPr>
        <w:t>Hash</w:t>
      </w:r>
      <w:r>
        <w:rPr>
          <w:rStyle w:val="4Char"/>
          <w:rFonts w:hint="eastAsia"/>
        </w:rPr>
        <w:t>算法</w:t>
      </w:r>
      <w:r>
        <w:rPr>
          <w:rStyle w:val="4Char"/>
          <w:rFonts w:hint="eastAsia"/>
        </w:rPr>
        <w:t xml:space="preserve"> </w:t>
      </w:r>
      <w:r>
        <w:t>https://www.cnblogs.com/moonandstar08/p/5405991.html</w:t>
      </w:r>
    </w:p>
    <w:p w:rsidR="001A7847" w:rsidRDefault="007D395D">
      <w:r>
        <w:t>https://www.cnblogs.com/lpfuture/p/5796398.html</w:t>
      </w:r>
    </w:p>
    <w:p w:rsidR="001A7847" w:rsidRDefault="001A7847"/>
    <w:tbl>
      <w:tblPr>
        <w:tblW w:w="8396" w:type="dxa"/>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17"/>
        <w:gridCol w:w="2955"/>
        <w:gridCol w:w="2362"/>
        <w:gridCol w:w="2362"/>
      </w:tblGrid>
      <w:tr w:rsidR="001A7847">
        <w:tc>
          <w:tcPr>
            <w:tcW w:w="8396" w:type="dxa"/>
            <w:gridSpan w:val="4"/>
            <w:tcBorders>
              <w:top w:val="nil"/>
              <w:left w:val="nil"/>
              <w:bottom w:val="nil"/>
              <w:right w:val="nil"/>
            </w:tcBorders>
            <w:shd w:val="clear" w:color="auto" w:fill="7F8080"/>
            <w:tcMar>
              <w:top w:w="45" w:type="dxa"/>
              <w:left w:w="45" w:type="dxa"/>
              <w:bottom w:w="45" w:type="dxa"/>
              <w:right w:w="45" w:type="dxa"/>
            </w:tcMar>
            <w:vAlign w:val="center"/>
          </w:tcPr>
          <w:p w:rsidR="001A7847" w:rsidRDefault="007D395D">
            <w:pPr>
              <w:jc w:val="center"/>
              <w:rPr>
                <w:rFonts w:ascii="Verdana" w:eastAsia="宋体" w:hAnsi="Verdana" w:cs="宋体"/>
                <w:color w:val="000066"/>
                <w:sz w:val="20"/>
                <w:szCs w:val="20"/>
              </w:rPr>
            </w:pPr>
            <w:r>
              <w:rPr>
                <w:rStyle w:val="ac"/>
                <w:rFonts w:ascii="Verdana" w:hAnsi="Verdana"/>
                <w:color w:val="FF0000"/>
                <w:szCs w:val="21"/>
              </w:rPr>
              <w:t>数据结构和算法目录表</w:t>
            </w:r>
          </w:p>
        </w:tc>
      </w:tr>
      <w:tr w:rsidR="001A7847">
        <w:tc>
          <w:tcPr>
            <w:tcW w:w="717" w:type="dxa"/>
            <w:tcBorders>
              <w:top w:val="single" w:sz="6" w:space="0" w:color="000000"/>
              <w:left w:val="single" w:sz="6" w:space="0" w:color="000000"/>
              <w:bottom w:val="single" w:sz="6" w:space="0" w:color="000000"/>
              <w:right w:val="single" w:sz="6" w:space="0" w:color="000000"/>
            </w:tcBorders>
            <w:shd w:val="clear" w:color="auto" w:fill="7F8080"/>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66"/>
                <w:szCs w:val="21"/>
              </w:rPr>
              <w:t> </w:t>
            </w:r>
          </w:p>
        </w:tc>
        <w:tc>
          <w:tcPr>
            <w:tcW w:w="2955" w:type="dxa"/>
            <w:tcBorders>
              <w:top w:val="single" w:sz="6" w:space="0" w:color="000000"/>
              <w:left w:val="single" w:sz="6" w:space="0" w:color="000000"/>
              <w:bottom w:val="single" w:sz="6" w:space="0" w:color="000000"/>
              <w:right w:val="single" w:sz="6" w:space="0" w:color="000000"/>
            </w:tcBorders>
            <w:shd w:val="clear" w:color="auto" w:fill="7F8080"/>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66"/>
                <w:szCs w:val="21"/>
              </w:rPr>
              <w:t>C</w:t>
            </w:r>
          </w:p>
        </w:tc>
        <w:tc>
          <w:tcPr>
            <w:tcW w:w="2362" w:type="dxa"/>
            <w:tcBorders>
              <w:top w:val="single" w:sz="6" w:space="0" w:color="000000"/>
              <w:left w:val="single" w:sz="6" w:space="0" w:color="000000"/>
              <w:bottom w:val="single" w:sz="6" w:space="0" w:color="000000"/>
              <w:right w:val="single" w:sz="6" w:space="0" w:color="000000"/>
            </w:tcBorders>
            <w:shd w:val="clear" w:color="auto" w:fill="7F8080"/>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66"/>
                <w:szCs w:val="21"/>
              </w:rPr>
              <w:t>C++</w:t>
            </w:r>
          </w:p>
        </w:tc>
        <w:tc>
          <w:tcPr>
            <w:tcW w:w="2362" w:type="dxa"/>
            <w:tcBorders>
              <w:top w:val="single" w:sz="6" w:space="0" w:color="000000"/>
              <w:left w:val="single" w:sz="6" w:space="0" w:color="000000"/>
              <w:bottom w:val="single" w:sz="6" w:space="0" w:color="000000"/>
              <w:right w:val="single" w:sz="6" w:space="0" w:color="000000"/>
            </w:tcBorders>
            <w:shd w:val="clear" w:color="auto" w:fill="7F8080"/>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66"/>
                <w:szCs w:val="21"/>
              </w:rPr>
              <w:t>Java</w:t>
            </w:r>
          </w:p>
        </w:tc>
      </w:tr>
      <w:tr w:rsidR="001A7847">
        <w:tc>
          <w:tcPr>
            <w:tcW w:w="717" w:type="dxa"/>
            <w:vMerge w:val="restar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00"/>
                <w:szCs w:val="21"/>
              </w:rPr>
              <w:t>线性结构</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1. </w:t>
            </w:r>
            <w:hyperlink r:id="rId66" w:history="1">
              <w:r>
                <w:rPr>
                  <w:rStyle w:val="af"/>
                  <w:rFonts w:ascii="Verdana" w:hAnsi="Verdana"/>
                  <w:color w:val="006BAD"/>
                  <w:sz w:val="21"/>
                  <w:szCs w:val="21"/>
                </w:rPr>
                <w:t>数组、单链表和双链表</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2. </w:t>
            </w:r>
            <w:hyperlink r:id="rId67" w:history="1">
              <w:r>
                <w:rPr>
                  <w:rStyle w:val="af"/>
                  <w:rFonts w:ascii="Verdana" w:hAnsi="Verdana"/>
                  <w:color w:val="006BAD"/>
                  <w:sz w:val="21"/>
                  <w:szCs w:val="21"/>
                </w:rPr>
                <w:t>Linux</w:t>
              </w:r>
              <w:r>
                <w:rPr>
                  <w:rStyle w:val="af"/>
                  <w:rFonts w:ascii="Verdana" w:hAnsi="Verdana"/>
                  <w:color w:val="006BAD"/>
                  <w:sz w:val="21"/>
                  <w:szCs w:val="21"/>
                </w:rPr>
                <w:t>内核中双向链表的经典实现</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68" w:history="1">
              <w:r>
                <w:rPr>
                  <w:rStyle w:val="af"/>
                  <w:rFonts w:ascii="Verdana" w:hAnsi="Verdana"/>
                  <w:color w:val="006BAD"/>
                  <w:szCs w:val="21"/>
                </w:rPr>
                <w:t>数组、单链表和双链表</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69" w:history="1">
              <w:r>
                <w:rPr>
                  <w:rStyle w:val="af"/>
                  <w:rFonts w:ascii="Verdana" w:hAnsi="Verdana"/>
                  <w:color w:val="006BAD"/>
                  <w:szCs w:val="21"/>
                </w:rPr>
                <w:t>数组、单链表和双链表</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70" w:history="1">
              <w:r>
                <w:rPr>
                  <w:rStyle w:val="af"/>
                  <w:rFonts w:ascii="Verdana" w:hAnsi="Verdana"/>
                  <w:color w:val="006BAD"/>
                  <w:szCs w:val="21"/>
                </w:rPr>
                <w:t>栈</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71" w:history="1">
              <w:r>
                <w:rPr>
                  <w:rStyle w:val="af"/>
                  <w:rFonts w:ascii="Verdana" w:hAnsi="Verdana"/>
                  <w:color w:val="006BAD"/>
                  <w:szCs w:val="21"/>
                </w:rPr>
                <w:t>栈</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72" w:history="1">
              <w:r>
                <w:rPr>
                  <w:rStyle w:val="af"/>
                  <w:rFonts w:ascii="Verdana" w:hAnsi="Verdana"/>
                  <w:color w:val="006BAD"/>
                  <w:szCs w:val="21"/>
                </w:rPr>
                <w:t>栈</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73" w:history="1">
              <w:r>
                <w:rPr>
                  <w:rStyle w:val="af"/>
                  <w:rFonts w:ascii="Verdana" w:hAnsi="Verdana"/>
                  <w:color w:val="006BAD"/>
                  <w:szCs w:val="21"/>
                </w:rPr>
                <w:t>队列</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74" w:history="1">
              <w:r>
                <w:rPr>
                  <w:rStyle w:val="af"/>
                  <w:rFonts w:ascii="Verdana" w:hAnsi="Verdana"/>
                  <w:color w:val="006BAD"/>
                  <w:szCs w:val="21"/>
                </w:rPr>
                <w:t>队列</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75" w:history="1">
              <w:r>
                <w:rPr>
                  <w:rStyle w:val="af"/>
                  <w:rFonts w:ascii="Verdana" w:hAnsi="Verdana"/>
                  <w:color w:val="006BAD"/>
                  <w:szCs w:val="21"/>
                </w:rPr>
                <w:t>队列</w:t>
              </w:r>
            </w:hyperlink>
          </w:p>
        </w:tc>
      </w:tr>
      <w:tr w:rsidR="001A7847">
        <w:tc>
          <w:tcPr>
            <w:tcW w:w="717" w:type="dxa"/>
            <w:vMerge w:val="restar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00"/>
                <w:szCs w:val="21"/>
              </w:rPr>
              <w:lastRenderedPageBreak/>
              <w:t>树形结构</w:t>
            </w:r>
            <w:r>
              <w:rPr>
                <w:rStyle w:val="ac"/>
                <w:rFonts w:ascii="Verdana" w:hAnsi="Verdana"/>
                <w:color w:val="000000"/>
                <w:szCs w:val="21"/>
              </w:rPr>
              <w:t> </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76" w:history="1">
              <w:r>
                <w:rPr>
                  <w:rStyle w:val="af"/>
                  <w:rFonts w:ascii="Verdana" w:hAnsi="Verdana"/>
                  <w:color w:val="006BAD"/>
                  <w:szCs w:val="21"/>
                </w:rPr>
                <w:t>二叉查找树</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77" w:history="1">
              <w:r>
                <w:rPr>
                  <w:rStyle w:val="af"/>
                  <w:rFonts w:ascii="Verdana" w:hAnsi="Verdana"/>
                  <w:color w:val="006BAD"/>
                  <w:szCs w:val="21"/>
                </w:rPr>
                <w:t>二叉查找树</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78" w:history="1">
              <w:r>
                <w:rPr>
                  <w:rStyle w:val="af"/>
                  <w:rFonts w:ascii="Verdana" w:hAnsi="Verdana"/>
                  <w:color w:val="006BAD"/>
                  <w:szCs w:val="21"/>
                </w:rPr>
                <w:t>二叉查找树</w:t>
              </w:r>
            </w:hyperlink>
            <w:hyperlink r:id="rId79" w:history="1">
              <w:r>
                <w:rPr>
                  <w:rFonts w:ascii="Verdana" w:hAnsi="Verdana"/>
                  <w:color w:val="006BAD"/>
                  <w:szCs w:val="21"/>
                </w:rPr>
                <w:br/>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80" w:history="1">
              <w:r>
                <w:rPr>
                  <w:rStyle w:val="af"/>
                  <w:rFonts w:ascii="Verdana" w:hAnsi="Verdana"/>
                  <w:color w:val="006BAD"/>
                  <w:szCs w:val="21"/>
                </w:rPr>
                <w:t>AVL</w:t>
              </w:r>
              <w:r>
                <w:rPr>
                  <w:rStyle w:val="af"/>
                  <w:rFonts w:ascii="Verdana" w:hAnsi="Verdana"/>
                  <w:color w:val="006BAD"/>
                  <w:szCs w:val="21"/>
                </w:rPr>
                <w:t>树</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81" w:history="1">
              <w:r>
                <w:rPr>
                  <w:rStyle w:val="af"/>
                  <w:rFonts w:ascii="Verdana" w:hAnsi="Verdana"/>
                  <w:color w:val="006BAD"/>
                  <w:szCs w:val="21"/>
                </w:rPr>
                <w:t>AVL</w:t>
              </w:r>
              <w:r>
                <w:rPr>
                  <w:rStyle w:val="af"/>
                  <w:rFonts w:ascii="Verdana" w:hAnsi="Verdana"/>
                  <w:color w:val="006BAD"/>
                  <w:szCs w:val="21"/>
                </w:rPr>
                <w:t>树</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82" w:history="1">
              <w:r>
                <w:rPr>
                  <w:rStyle w:val="af"/>
                  <w:rFonts w:ascii="Verdana" w:hAnsi="Verdana"/>
                  <w:color w:val="006BAD"/>
                  <w:szCs w:val="21"/>
                </w:rPr>
                <w:t>AVL</w:t>
              </w:r>
              <w:r>
                <w:rPr>
                  <w:rStyle w:val="af"/>
                  <w:rFonts w:ascii="Verdana" w:hAnsi="Verdana"/>
                  <w:color w:val="006BAD"/>
                  <w:szCs w:val="21"/>
                </w:rPr>
                <w:t>树</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83" w:history="1">
              <w:r>
                <w:rPr>
                  <w:rStyle w:val="af"/>
                  <w:rFonts w:ascii="Verdana" w:hAnsi="Verdana"/>
                  <w:color w:val="006BAD"/>
                  <w:szCs w:val="21"/>
                </w:rPr>
                <w:t>伸展树</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84" w:history="1">
              <w:r>
                <w:rPr>
                  <w:rStyle w:val="af"/>
                  <w:rFonts w:ascii="Verdana" w:hAnsi="Verdana"/>
                  <w:color w:val="006BAD"/>
                  <w:szCs w:val="21"/>
                </w:rPr>
                <w:t>伸展树</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85" w:history="1">
              <w:r>
                <w:rPr>
                  <w:rStyle w:val="af"/>
                  <w:rFonts w:ascii="Verdana" w:hAnsi="Verdana"/>
                  <w:color w:val="006BAD"/>
                  <w:szCs w:val="21"/>
                </w:rPr>
                <w:t>伸展树</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1. </w:t>
            </w:r>
            <w:hyperlink r:id="rId86"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一</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w:t>
              </w:r>
              <w:r>
                <w:rPr>
                  <w:rStyle w:val="af"/>
                  <w:rFonts w:ascii="Verdana" w:hAnsi="Verdana"/>
                  <w:color w:val="006BAD"/>
                  <w:sz w:val="21"/>
                  <w:szCs w:val="21"/>
                </w:rPr>
                <w:t>原理和算法详细介绍</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2. </w:t>
            </w:r>
            <w:hyperlink r:id="rId87"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二</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C</w:t>
              </w:r>
              <w:r>
                <w:rPr>
                  <w:rStyle w:val="af"/>
                  <w:rFonts w:ascii="Verdana" w:hAnsi="Verdana"/>
                  <w:color w:val="006BAD"/>
                  <w:sz w:val="21"/>
                  <w:szCs w:val="21"/>
                </w:rPr>
                <w:t>语言的实现</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3. </w:t>
            </w:r>
            <w:hyperlink r:id="rId88"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三</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Linux</w:t>
              </w:r>
              <w:r>
                <w:rPr>
                  <w:rStyle w:val="af"/>
                  <w:rFonts w:ascii="Verdana" w:hAnsi="Verdana"/>
                  <w:color w:val="006BAD"/>
                  <w:sz w:val="21"/>
                  <w:szCs w:val="21"/>
                </w:rPr>
                <w:t>内核中红黑树的经典实现</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4. </w:t>
            </w:r>
            <w:hyperlink r:id="rId89"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六</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w:t>
              </w:r>
              <w:r>
                <w:rPr>
                  <w:rStyle w:val="af"/>
                  <w:rFonts w:ascii="Verdana" w:hAnsi="Verdana"/>
                  <w:color w:val="006BAD"/>
                  <w:sz w:val="21"/>
                  <w:szCs w:val="21"/>
                </w:rPr>
                <w:t>参考资料</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1. </w:t>
            </w:r>
            <w:hyperlink r:id="rId90"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一</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w:t>
              </w:r>
              <w:r>
                <w:rPr>
                  <w:rStyle w:val="af"/>
                  <w:rFonts w:ascii="Verdana" w:hAnsi="Verdana"/>
                  <w:color w:val="006BAD"/>
                  <w:sz w:val="21"/>
                  <w:szCs w:val="21"/>
                </w:rPr>
                <w:t>原理和算法详细介绍</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2. </w:t>
            </w:r>
            <w:hyperlink r:id="rId91"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四</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C++</w:t>
              </w:r>
              <w:r>
                <w:rPr>
                  <w:rStyle w:val="af"/>
                  <w:rFonts w:ascii="Verdana" w:hAnsi="Verdana"/>
                  <w:color w:val="006BAD"/>
                  <w:sz w:val="21"/>
                  <w:szCs w:val="21"/>
                </w:rPr>
                <w:t>的实现</w:t>
              </w:r>
            </w:hyperlink>
            <w:r>
              <w:rPr>
                <w:rFonts w:ascii="Verdana" w:hAnsi="Verdana"/>
                <w:color w:val="000066"/>
                <w:sz w:val="21"/>
                <w:szCs w:val="21"/>
              </w:rPr>
              <w:t> </w:t>
            </w:r>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3. </w:t>
            </w:r>
            <w:hyperlink r:id="rId92"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六</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w:t>
              </w:r>
              <w:r>
                <w:rPr>
                  <w:rStyle w:val="af"/>
                  <w:rFonts w:ascii="Verdana" w:hAnsi="Verdana"/>
                  <w:color w:val="006BAD"/>
                  <w:sz w:val="21"/>
                  <w:szCs w:val="21"/>
                </w:rPr>
                <w:t>参考资料</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1. </w:t>
            </w:r>
            <w:hyperlink r:id="rId93"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一</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w:t>
              </w:r>
              <w:r>
                <w:rPr>
                  <w:rStyle w:val="af"/>
                  <w:rFonts w:ascii="Verdana" w:hAnsi="Verdana"/>
                  <w:color w:val="006BAD"/>
                  <w:sz w:val="21"/>
                  <w:szCs w:val="21"/>
                </w:rPr>
                <w:t>原理和算法详细介绍</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2. </w:t>
            </w:r>
            <w:hyperlink r:id="rId94"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五</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Java</w:t>
              </w:r>
              <w:r>
                <w:rPr>
                  <w:rStyle w:val="af"/>
                  <w:rFonts w:ascii="Verdana" w:hAnsi="Verdana"/>
                  <w:color w:val="006BAD"/>
                  <w:sz w:val="21"/>
                  <w:szCs w:val="21"/>
                </w:rPr>
                <w:t>的实现</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3. </w:t>
            </w:r>
            <w:hyperlink r:id="rId95" w:history="1">
              <w:r>
                <w:rPr>
                  <w:rStyle w:val="af"/>
                  <w:rFonts w:ascii="Verdana" w:hAnsi="Verdana"/>
                  <w:color w:val="006BAD"/>
                  <w:sz w:val="21"/>
                  <w:szCs w:val="21"/>
                </w:rPr>
                <w:t>红黑树</w:t>
              </w:r>
              <w:r>
                <w:rPr>
                  <w:rStyle w:val="af"/>
                  <w:rFonts w:ascii="Verdana" w:hAnsi="Verdana"/>
                  <w:color w:val="006BAD"/>
                  <w:sz w:val="21"/>
                  <w:szCs w:val="21"/>
                </w:rPr>
                <w:t>(</w:t>
              </w:r>
              <w:r>
                <w:rPr>
                  <w:rStyle w:val="af"/>
                  <w:rFonts w:ascii="Verdana" w:hAnsi="Verdana"/>
                  <w:color w:val="006BAD"/>
                  <w:sz w:val="21"/>
                  <w:szCs w:val="21"/>
                </w:rPr>
                <w:t>六</w:t>
              </w:r>
              <w:r>
                <w:rPr>
                  <w:rStyle w:val="af"/>
                  <w:rFonts w:ascii="Verdana" w:hAnsi="Verdana"/>
                  <w:color w:val="006BAD"/>
                  <w:sz w:val="21"/>
                  <w:szCs w:val="21"/>
                </w:rPr>
                <w:t>)</w:t>
              </w:r>
              <w:r>
                <w:rPr>
                  <w:rStyle w:val="af"/>
                  <w:rFonts w:ascii="Verdana" w:hAnsi="Verdana"/>
                  <w:color w:val="006BAD"/>
                  <w:sz w:val="21"/>
                  <w:szCs w:val="21"/>
                </w:rPr>
                <w:t>之</w:t>
              </w:r>
              <w:r>
                <w:rPr>
                  <w:rStyle w:val="af"/>
                  <w:rFonts w:ascii="Verdana" w:hAnsi="Verdana"/>
                  <w:color w:val="006BAD"/>
                  <w:sz w:val="21"/>
                  <w:szCs w:val="21"/>
                </w:rPr>
                <w:t xml:space="preserve"> </w:t>
              </w:r>
              <w:r>
                <w:rPr>
                  <w:rStyle w:val="af"/>
                  <w:rFonts w:ascii="Verdana" w:hAnsi="Verdana"/>
                  <w:color w:val="006BAD"/>
                  <w:sz w:val="21"/>
                  <w:szCs w:val="21"/>
                </w:rPr>
                <w:t>参考资料</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96" w:history="1">
              <w:r>
                <w:rPr>
                  <w:rStyle w:val="af"/>
                  <w:rFonts w:ascii="Verdana" w:hAnsi="Verdana"/>
                  <w:color w:val="006BAD"/>
                  <w:szCs w:val="21"/>
                </w:rPr>
                <w:t>哈夫曼树</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97" w:history="1">
              <w:r w:rsidR="007D395D">
                <w:rPr>
                  <w:rStyle w:val="af"/>
                  <w:rFonts w:ascii="Verdana" w:hAnsi="Verdana"/>
                  <w:color w:val="006BAD"/>
                  <w:szCs w:val="21"/>
                </w:rPr>
                <w:t>哈夫曼树</w:t>
              </w:r>
            </w:hyperlink>
            <w:r w:rsidR="007D395D">
              <w:rPr>
                <w:rFonts w:ascii="Verdana" w:hAnsi="Verdana"/>
                <w:color w:val="000066"/>
                <w:szCs w:val="21"/>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98" w:history="1">
              <w:r>
                <w:rPr>
                  <w:rStyle w:val="af"/>
                  <w:rFonts w:ascii="Verdana" w:hAnsi="Verdana"/>
                  <w:color w:val="006BAD"/>
                  <w:szCs w:val="21"/>
                </w:rPr>
                <w:t>哈夫曼树</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p>
        </w:tc>
      </w:tr>
      <w:tr w:rsidR="001A7847">
        <w:tc>
          <w:tcPr>
            <w:tcW w:w="717" w:type="dxa"/>
            <w:vMerge w:val="restar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00"/>
                <w:szCs w:val="21"/>
              </w:rPr>
              <w:t>堆</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99" w:history="1">
              <w:r>
                <w:rPr>
                  <w:rStyle w:val="af"/>
                  <w:rFonts w:ascii="Verdana" w:hAnsi="Verdana"/>
                  <w:color w:val="006BAD"/>
                  <w:szCs w:val="21"/>
                </w:rPr>
                <w:t>二叉堆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0" w:history="1">
              <w:r>
                <w:rPr>
                  <w:rStyle w:val="af"/>
                  <w:rFonts w:ascii="Verdana" w:hAnsi="Verdana"/>
                  <w:color w:val="006BAD"/>
                  <w:szCs w:val="21"/>
                </w:rPr>
                <w:t>二叉堆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1" w:history="1">
              <w:r>
                <w:rPr>
                  <w:rStyle w:val="af"/>
                  <w:rFonts w:ascii="Verdana" w:hAnsi="Verdana"/>
                  <w:color w:val="006BAD"/>
                  <w:szCs w:val="21"/>
                </w:rPr>
                <w:t>二叉堆</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2" w:history="1">
              <w:r>
                <w:rPr>
                  <w:rStyle w:val="af"/>
                  <w:rFonts w:ascii="Verdana" w:hAnsi="Verdana"/>
                  <w:color w:val="006BAD"/>
                  <w:szCs w:val="21"/>
                </w:rPr>
                <w:t>左倾堆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3" w:history="1">
              <w:r>
                <w:rPr>
                  <w:rStyle w:val="af"/>
                  <w:rFonts w:ascii="Verdana" w:hAnsi="Verdana"/>
                  <w:color w:val="006BAD"/>
                  <w:szCs w:val="21"/>
                </w:rPr>
                <w:t>左倾堆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4" w:history="1">
              <w:r>
                <w:rPr>
                  <w:rStyle w:val="af"/>
                  <w:rFonts w:ascii="Verdana" w:hAnsi="Verdana"/>
                  <w:color w:val="006BAD"/>
                  <w:szCs w:val="21"/>
                </w:rPr>
                <w:t>左倾堆</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5" w:history="1">
              <w:r>
                <w:rPr>
                  <w:rStyle w:val="af"/>
                  <w:rFonts w:ascii="Verdana" w:hAnsi="Verdana"/>
                  <w:color w:val="006BAD"/>
                  <w:szCs w:val="21"/>
                </w:rPr>
                <w:t>斜堆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6" w:history="1">
              <w:r>
                <w:rPr>
                  <w:rStyle w:val="af"/>
                  <w:rFonts w:ascii="Verdana" w:hAnsi="Verdana"/>
                  <w:color w:val="006BAD"/>
                  <w:szCs w:val="21"/>
                </w:rPr>
                <w:t>斜堆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7" w:history="1">
              <w:r>
                <w:rPr>
                  <w:rStyle w:val="af"/>
                  <w:rFonts w:ascii="Verdana" w:hAnsi="Verdana"/>
                  <w:color w:val="006BAD"/>
                  <w:szCs w:val="21"/>
                </w:rPr>
                <w:t>斜堆</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8" w:history="1">
              <w:r>
                <w:rPr>
                  <w:rStyle w:val="af"/>
                  <w:rFonts w:ascii="Verdana" w:hAnsi="Verdana"/>
                  <w:color w:val="006BAD"/>
                  <w:szCs w:val="21"/>
                </w:rPr>
                <w:t>二项堆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09" w:history="1">
              <w:r>
                <w:rPr>
                  <w:rStyle w:val="af"/>
                  <w:rFonts w:ascii="Verdana" w:hAnsi="Verdana"/>
                  <w:color w:val="006BAD"/>
                  <w:szCs w:val="21"/>
                </w:rPr>
                <w:t>二项堆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10" w:history="1">
              <w:r>
                <w:rPr>
                  <w:rStyle w:val="af"/>
                  <w:rFonts w:ascii="Verdana" w:hAnsi="Verdana"/>
                  <w:color w:val="006BAD"/>
                  <w:szCs w:val="21"/>
                </w:rPr>
                <w:t>二项堆</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11" w:history="1">
              <w:r>
                <w:rPr>
                  <w:rStyle w:val="af"/>
                  <w:rFonts w:ascii="Verdana" w:hAnsi="Verdana"/>
                  <w:color w:val="006BAD"/>
                  <w:szCs w:val="21"/>
                </w:rPr>
                <w:t>斐波那契堆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12" w:history="1">
              <w:r>
                <w:rPr>
                  <w:rStyle w:val="af"/>
                  <w:rFonts w:ascii="Verdana" w:hAnsi="Verdana"/>
                  <w:color w:val="006BAD"/>
                  <w:szCs w:val="21"/>
                </w:rPr>
                <w:t>斐波那契堆</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13" w:history="1">
              <w:r>
                <w:rPr>
                  <w:rStyle w:val="af"/>
                  <w:rFonts w:ascii="Verdana" w:hAnsi="Verdana"/>
                  <w:color w:val="006BAD"/>
                  <w:szCs w:val="21"/>
                </w:rPr>
                <w:t>斐波那契堆</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p>
        </w:tc>
      </w:tr>
      <w:tr w:rsidR="001A7847">
        <w:tc>
          <w:tcPr>
            <w:tcW w:w="717" w:type="dxa"/>
            <w:vMerge w:val="restar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00"/>
                <w:szCs w:val="21"/>
              </w:rPr>
              <w:t>图</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14" w:history="1">
              <w:r w:rsidR="007D395D">
                <w:rPr>
                  <w:rStyle w:val="af"/>
                  <w:rFonts w:ascii="Verdana" w:hAnsi="Verdana"/>
                  <w:color w:val="006BAD"/>
                  <w:szCs w:val="21"/>
                </w:rPr>
                <w:t>图的理论基础</w:t>
              </w:r>
            </w:hyperlink>
            <w:r w:rsidR="007D395D">
              <w:rPr>
                <w:rFonts w:ascii="Verdana" w:hAnsi="Verdana"/>
                <w:color w:val="000066"/>
                <w:szCs w:val="21"/>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15" w:history="1">
              <w:r w:rsidR="007D395D">
                <w:rPr>
                  <w:rStyle w:val="af"/>
                  <w:rFonts w:ascii="Verdana" w:hAnsi="Verdana"/>
                  <w:color w:val="006BAD"/>
                  <w:szCs w:val="21"/>
                </w:rPr>
                <w:t>图的理论基础</w:t>
              </w:r>
            </w:hyperlink>
            <w:r w:rsidR="007D395D">
              <w:rPr>
                <w:rFonts w:ascii="Verdana" w:hAnsi="Verdana"/>
                <w:color w:val="000066"/>
                <w:szCs w:val="21"/>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16" w:history="1">
              <w:r w:rsidR="007D395D">
                <w:rPr>
                  <w:rStyle w:val="af"/>
                  <w:rFonts w:ascii="Verdana" w:hAnsi="Verdana"/>
                  <w:color w:val="006BAD"/>
                  <w:szCs w:val="21"/>
                </w:rPr>
                <w:t>图的理论基础</w:t>
              </w:r>
            </w:hyperlink>
            <w:r w:rsidR="007D395D">
              <w:rPr>
                <w:rFonts w:ascii="Verdana" w:hAnsi="Verdana"/>
                <w:color w:val="000066"/>
                <w:szCs w:val="21"/>
              </w:rPr>
              <w:t> </w:t>
            </w:r>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1. </w:t>
            </w:r>
            <w:hyperlink r:id="rId117" w:history="1">
              <w:r>
                <w:rPr>
                  <w:rStyle w:val="af"/>
                  <w:rFonts w:ascii="Verdana" w:hAnsi="Verdana"/>
                  <w:color w:val="006BAD"/>
                  <w:sz w:val="21"/>
                  <w:szCs w:val="21"/>
                </w:rPr>
                <w:t>邻接矩阵无向图</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2. </w:t>
            </w:r>
            <w:hyperlink r:id="rId118" w:history="1">
              <w:r>
                <w:rPr>
                  <w:rStyle w:val="af"/>
                  <w:rFonts w:ascii="Verdana" w:hAnsi="Verdana"/>
                  <w:color w:val="006BAD"/>
                  <w:sz w:val="21"/>
                  <w:szCs w:val="21"/>
                </w:rPr>
                <w:t>邻接表无向图</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3. </w:t>
            </w:r>
            <w:hyperlink r:id="rId119" w:history="1">
              <w:r>
                <w:rPr>
                  <w:rStyle w:val="af"/>
                  <w:rFonts w:ascii="Verdana" w:hAnsi="Verdana"/>
                  <w:color w:val="006BAD"/>
                  <w:sz w:val="21"/>
                  <w:szCs w:val="21"/>
                </w:rPr>
                <w:t>邻接矩阵有向图</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4. </w:t>
            </w:r>
            <w:hyperlink r:id="rId120" w:history="1">
              <w:r>
                <w:rPr>
                  <w:rStyle w:val="af"/>
                  <w:rFonts w:ascii="Verdana" w:hAnsi="Verdana"/>
                  <w:color w:val="006BAD"/>
                  <w:sz w:val="21"/>
                  <w:szCs w:val="21"/>
                </w:rPr>
                <w:t>邻接表有向图</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1. </w:t>
            </w:r>
            <w:hyperlink r:id="rId121" w:history="1">
              <w:r>
                <w:rPr>
                  <w:rStyle w:val="af"/>
                  <w:rFonts w:ascii="Verdana" w:hAnsi="Verdana"/>
                  <w:color w:val="006BAD"/>
                  <w:sz w:val="21"/>
                  <w:szCs w:val="21"/>
                </w:rPr>
                <w:t>邻接矩阵无向图</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2. </w:t>
            </w:r>
            <w:hyperlink r:id="rId122" w:history="1">
              <w:r>
                <w:rPr>
                  <w:rStyle w:val="af"/>
                  <w:rFonts w:ascii="Verdana" w:hAnsi="Verdana"/>
                  <w:color w:val="006BAD"/>
                  <w:sz w:val="21"/>
                  <w:szCs w:val="21"/>
                </w:rPr>
                <w:t>邻接表无向图</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3. </w:t>
            </w:r>
            <w:hyperlink r:id="rId123" w:history="1">
              <w:r>
                <w:rPr>
                  <w:rStyle w:val="af"/>
                  <w:rFonts w:ascii="Verdana" w:hAnsi="Verdana"/>
                  <w:color w:val="006BAD"/>
                  <w:sz w:val="21"/>
                  <w:szCs w:val="21"/>
                </w:rPr>
                <w:t>邻接矩阵有向图</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4. </w:t>
            </w:r>
            <w:hyperlink r:id="rId124" w:history="1">
              <w:r>
                <w:rPr>
                  <w:rStyle w:val="af"/>
                  <w:rFonts w:ascii="Verdana" w:hAnsi="Verdana"/>
                  <w:color w:val="006BAD"/>
                  <w:sz w:val="21"/>
                  <w:szCs w:val="21"/>
                </w:rPr>
                <w:t>邻接表有向图</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1. </w:t>
            </w:r>
            <w:hyperlink r:id="rId125" w:history="1">
              <w:r>
                <w:rPr>
                  <w:rStyle w:val="af"/>
                  <w:rFonts w:ascii="Verdana" w:hAnsi="Verdana"/>
                  <w:color w:val="006BAD"/>
                  <w:sz w:val="21"/>
                  <w:szCs w:val="21"/>
                </w:rPr>
                <w:t>邻接矩阵无向图</w:t>
              </w:r>
            </w:hyperlink>
            <w:r>
              <w:rPr>
                <w:rFonts w:ascii="Verdana" w:hAnsi="Verdana"/>
                <w:color w:val="000066"/>
                <w:sz w:val="21"/>
                <w:szCs w:val="21"/>
              </w:rPr>
              <w:t> </w:t>
            </w:r>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2. </w:t>
            </w:r>
            <w:hyperlink r:id="rId126" w:history="1">
              <w:r>
                <w:rPr>
                  <w:rStyle w:val="af"/>
                  <w:rFonts w:ascii="Verdana" w:hAnsi="Verdana"/>
                  <w:color w:val="006BAD"/>
                  <w:sz w:val="21"/>
                  <w:szCs w:val="21"/>
                </w:rPr>
                <w:t>邻接表无向图</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3. </w:t>
            </w:r>
            <w:hyperlink r:id="rId127" w:history="1">
              <w:r>
                <w:rPr>
                  <w:rStyle w:val="af"/>
                  <w:rFonts w:ascii="Verdana" w:hAnsi="Verdana"/>
                  <w:color w:val="006BAD"/>
                  <w:sz w:val="21"/>
                  <w:szCs w:val="21"/>
                </w:rPr>
                <w:t>邻接矩阵有向图</w:t>
              </w:r>
            </w:hyperlink>
          </w:p>
          <w:p w:rsidR="001A7847" w:rsidRDefault="007D395D">
            <w:pPr>
              <w:pStyle w:val="aa"/>
              <w:spacing w:before="150" w:beforeAutospacing="0" w:after="150" w:afterAutospacing="0"/>
              <w:rPr>
                <w:rFonts w:ascii="Verdana" w:hAnsi="Verdana"/>
                <w:color w:val="000066"/>
                <w:sz w:val="20"/>
                <w:szCs w:val="20"/>
              </w:rPr>
            </w:pPr>
            <w:r>
              <w:rPr>
                <w:rFonts w:ascii="Verdana" w:hAnsi="Verdana"/>
                <w:color w:val="000066"/>
                <w:sz w:val="21"/>
                <w:szCs w:val="21"/>
              </w:rPr>
              <w:t>4. </w:t>
            </w:r>
            <w:hyperlink r:id="rId128" w:history="1">
              <w:r>
                <w:rPr>
                  <w:rStyle w:val="af"/>
                  <w:rFonts w:ascii="Verdana" w:hAnsi="Verdana"/>
                  <w:color w:val="006BAD"/>
                  <w:sz w:val="21"/>
                  <w:szCs w:val="21"/>
                </w:rPr>
                <w:t>邻接表有向图</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29" w:history="1">
              <w:r w:rsidR="007D395D">
                <w:rPr>
                  <w:rStyle w:val="af"/>
                  <w:rFonts w:ascii="Verdana" w:hAnsi="Verdana"/>
                  <w:color w:val="006BAD"/>
                  <w:szCs w:val="21"/>
                </w:rPr>
                <w:t>深度优先搜索和广度优先搜索</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0" w:history="1">
              <w:r w:rsidR="007D395D">
                <w:rPr>
                  <w:rStyle w:val="af"/>
                  <w:rFonts w:ascii="Verdana" w:hAnsi="Verdana"/>
                  <w:color w:val="006BAD"/>
                  <w:szCs w:val="21"/>
                </w:rPr>
                <w:t>深度优先搜索和广度优先搜索</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1" w:history="1">
              <w:r w:rsidR="007D395D">
                <w:rPr>
                  <w:rStyle w:val="af"/>
                  <w:rFonts w:ascii="Verdana" w:hAnsi="Verdana"/>
                  <w:color w:val="006BAD"/>
                  <w:szCs w:val="21"/>
                </w:rPr>
                <w:t>深度优先搜索和广度优先搜索</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2" w:history="1">
              <w:r w:rsidR="007D395D">
                <w:rPr>
                  <w:rStyle w:val="af"/>
                  <w:rFonts w:ascii="Verdana" w:hAnsi="Verdana"/>
                  <w:color w:val="006BAD"/>
                  <w:szCs w:val="21"/>
                </w:rPr>
                <w:t>拓扑排序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3" w:history="1">
              <w:r w:rsidR="007D395D">
                <w:rPr>
                  <w:rStyle w:val="af"/>
                  <w:rFonts w:ascii="Verdana" w:hAnsi="Verdana"/>
                  <w:color w:val="006BAD"/>
                  <w:szCs w:val="21"/>
                </w:rPr>
                <w:t>拓扑排序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4" w:history="1">
              <w:r w:rsidR="007D395D">
                <w:rPr>
                  <w:rStyle w:val="af"/>
                  <w:rFonts w:ascii="Verdana" w:hAnsi="Verdana"/>
                  <w:color w:val="006BAD"/>
                  <w:szCs w:val="21"/>
                </w:rPr>
                <w:t>拓扑排序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5" w:history="1">
              <w:r w:rsidR="007D395D">
                <w:rPr>
                  <w:rStyle w:val="af"/>
                  <w:rFonts w:ascii="Verdana" w:hAnsi="Verdana"/>
                  <w:color w:val="006BAD"/>
                  <w:szCs w:val="21"/>
                </w:rPr>
                <w:t>Kruskal</w:t>
              </w:r>
              <w:r w:rsidR="007D395D">
                <w:rPr>
                  <w:rStyle w:val="af"/>
                  <w:rFonts w:ascii="Verdana" w:hAnsi="Verdana"/>
                  <w:color w:val="006BAD"/>
                  <w:szCs w:val="21"/>
                </w:rPr>
                <w:t>算法</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6" w:history="1">
              <w:r w:rsidR="007D395D">
                <w:rPr>
                  <w:rStyle w:val="af"/>
                  <w:rFonts w:ascii="Verdana" w:hAnsi="Verdana"/>
                  <w:color w:val="006BAD"/>
                  <w:szCs w:val="21"/>
                </w:rPr>
                <w:t>Kruskal</w:t>
              </w:r>
              <w:r w:rsidR="007D395D">
                <w:rPr>
                  <w:rStyle w:val="af"/>
                  <w:rFonts w:ascii="Verdana" w:hAnsi="Verdana"/>
                  <w:color w:val="006BAD"/>
                  <w:szCs w:val="21"/>
                </w:rPr>
                <w:t>算法</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7" w:history="1">
              <w:r w:rsidR="007D395D">
                <w:rPr>
                  <w:rStyle w:val="af"/>
                  <w:rFonts w:ascii="Verdana" w:hAnsi="Verdana"/>
                  <w:color w:val="006BAD"/>
                  <w:szCs w:val="21"/>
                </w:rPr>
                <w:t>Kruskal</w:t>
              </w:r>
              <w:r w:rsidR="007D395D">
                <w:rPr>
                  <w:rStyle w:val="af"/>
                  <w:rFonts w:ascii="Verdana" w:hAnsi="Verdana"/>
                  <w:color w:val="006BAD"/>
                  <w:szCs w:val="21"/>
                </w:rPr>
                <w:t>算法</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8" w:history="1">
              <w:r w:rsidR="007D395D">
                <w:rPr>
                  <w:rStyle w:val="af"/>
                  <w:rFonts w:ascii="Verdana" w:hAnsi="Verdana"/>
                  <w:color w:val="006BAD"/>
                  <w:szCs w:val="21"/>
                </w:rPr>
                <w:t>Prim</w:t>
              </w:r>
              <w:r w:rsidR="007D395D">
                <w:rPr>
                  <w:rStyle w:val="af"/>
                  <w:rFonts w:ascii="Verdana" w:hAnsi="Verdana"/>
                  <w:color w:val="006BAD"/>
                  <w:szCs w:val="21"/>
                </w:rPr>
                <w:t>算法</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39" w:history="1">
              <w:r w:rsidR="007D395D">
                <w:rPr>
                  <w:rStyle w:val="af"/>
                  <w:rFonts w:ascii="Verdana" w:hAnsi="Verdana"/>
                  <w:color w:val="006BAD"/>
                  <w:szCs w:val="21"/>
                </w:rPr>
                <w:t>Prim</w:t>
              </w:r>
              <w:r w:rsidR="007D395D">
                <w:rPr>
                  <w:rStyle w:val="af"/>
                  <w:rFonts w:ascii="Verdana" w:hAnsi="Verdana"/>
                  <w:color w:val="006BAD"/>
                  <w:szCs w:val="21"/>
                </w:rPr>
                <w:t>算法</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40" w:history="1">
              <w:r w:rsidR="007D395D">
                <w:rPr>
                  <w:rStyle w:val="af"/>
                  <w:rFonts w:ascii="Verdana" w:hAnsi="Verdana"/>
                  <w:color w:val="006BAD"/>
                  <w:szCs w:val="21"/>
                </w:rPr>
                <w:t>Prim</w:t>
              </w:r>
              <w:r w:rsidR="007D395D">
                <w:rPr>
                  <w:rStyle w:val="af"/>
                  <w:rFonts w:ascii="Verdana" w:hAnsi="Verdana"/>
                  <w:color w:val="006BAD"/>
                  <w:szCs w:val="21"/>
                </w:rPr>
                <w:t>算法</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3C5B7A">
            <w:pPr>
              <w:rPr>
                <w:rFonts w:ascii="Verdana" w:eastAsia="宋体" w:hAnsi="Verdana" w:cs="宋体"/>
                <w:color w:val="000066"/>
                <w:sz w:val="20"/>
                <w:szCs w:val="20"/>
              </w:rPr>
            </w:pPr>
            <w:hyperlink r:id="rId141" w:history="1">
              <w:r w:rsidR="007D395D">
                <w:rPr>
                  <w:rStyle w:val="af"/>
                  <w:rFonts w:ascii="Verdana" w:hAnsi="Verdana"/>
                  <w:color w:val="006BAD"/>
                  <w:szCs w:val="21"/>
                </w:rPr>
                <w:t>Dijkstra</w:t>
              </w:r>
              <w:r w:rsidR="007D395D">
                <w:rPr>
                  <w:rStyle w:val="af"/>
                  <w:rFonts w:ascii="Verdana" w:hAnsi="Verdana"/>
                  <w:color w:val="006BAD"/>
                  <w:szCs w:val="21"/>
                </w:rPr>
                <w:t>算法</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 w:val="20"/>
                <w:szCs w:val="20"/>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 w:val="20"/>
                <w:szCs w:val="20"/>
              </w:rPr>
              <w:t> </w:t>
            </w:r>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 w:val="20"/>
                <w:szCs w:val="20"/>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 w:val="20"/>
                <w:szCs w:val="20"/>
              </w:rPr>
              <w:t> </w:t>
            </w:r>
          </w:p>
        </w:tc>
      </w:tr>
      <w:tr w:rsidR="001A7847">
        <w:tc>
          <w:tcPr>
            <w:tcW w:w="717" w:type="dxa"/>
            <w:vMerge w:val="restar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00"/>
                <w:szCs w:val="21"/>
              </w:rPr>
              <w:t>排序算法</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42" w:history="1">
              <w:r>
                <w:rPr>
                  <w:rStyle w:val="af"/>
                  <w:rFonts w:ascii="Verdana" w:hAnsi="Verdana"/>
                  <w:color w:val="006BAD"/>
                  <w:szCs w:val="21"/>
                </w:rPr>
                <w:t>冒泡排序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43" w:history="1">
              <w:r>
                <w:rPr>
                  <w:rStyle w:val="af"/>
                  <w:rFonts w:ascii="Verdana" w:hAnsi="Verdana"/>
                  <w:color w:val="006BAD"/>
                  <w:szCs w:val="21"/>
                </w:rPr>
                <w:t>冒泡排序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44" w:history="1">
              <w:r>
                <w:rPr>
                  <w:rStyle w:val="af"/>
                  <w:rFonts w:ascii="Verdana" w:hAnsi="Verdana"/>
                  <w:color w:val="006BAD"/>
                  <w:szCs w:val="21"/>
                </w:rPr>
                <w:t>冒泡排序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45" w:history="1">
              <w:r>
                <w:rPr>
                  <w:rStyle w:val="af"/>
                  <w:rFonts w:ascii="Verdana" w:hAnsi="Verdana"/>
                  <w:color w:val="006BAD"/>
                  <w:szCs w:val="21"/>
                </w:rPr>
                <w:t>快速排序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46" w:history="1">
              <w:r>
                <w:rPr>
                  <w:rStyle w:val="af"/>
                  <w:rFonts w:ascii="Verdana" w:hAnsi="Verdana"/>
                  <w:color w:val="006BAD"/>
                  <w:szCs w:val="21"/>
                </w:rPr>
                <w:t>快速排序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47" w:history="1">
              <w:r>
                <w:rPr>
                  <w:rStyle w:val="af"/>
                  <w:rFonts w:ascii="Verdana" w:hAnsi="Verdana"/>
                  <w:color w:val="006BAD"/>
                  <w:szCs w:val="21"/>
                </w:rPr>
                <w:t>快速排序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48" w:history="1">
              <w:r>
                <w:rPr>
                  <w:rStyle w:val="af"/>
                  <w:rFonts w:ascii="Verdana" w:hAnsi="Verdana"/>
                  <w:color w:val="006BAD"/>
                  <w:szCs w:val="21"/>
                </w:rPr>
                <w:t>直接插入排序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49" w:history="1">
              <w:r>
                <w:rPr>
                  <w:rStyle w:val="af"/>
                  <w:rFonts w:ascii="Verdana" w:hAnsi="Verdana"/>
                  <w:color w:val="006BAD"/>
                  <w:szCs w:val="21"/>
                </w:rPr>
                <w:t>直接插入排序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0" w:history="1">
              <w:r>
                <w:rPr>
                  <w:rStyle w:val="af"/>
                  <w:rFonts w:ascii="Verdana" w:hAnsi="Verdana"/>
                  <w:color w:val="006BAD"/>
                  <w:szCs w:val="21"/>
                </w:rPr>
                <w:t>直接插入排序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1" w:history="1">
              <w:r>
                <w:rPr>
                  <w:rStyle w:val="af"/>
                  <w:rFonts w:ascii="Verdana" w:hAnsi="Verdana"/>
                  <w:color w:val="006BAD"/>
                  <w:szCs w:val="21"/>
                </w:rPr>
                <w:t>希尔排序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2" w:history="1">
              <w:r>
                <w:rPr>
                  <w:rStyle w:val="af"/>
                  <w:rFonts w:ascii="Verdana" w:hAnsi="Verdana"/>
                  <w:color w:val="006BAD"/>
                  <w:szCs w:val="21"/>
                </w:rPr>
                <w:t>希尔排序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3" w:history="1">
              <w:r>
                <w:rPr>
                  <w:rStyle w:val="af"/>
                  <w:rFonts w:ascii="Verdana" w:hAnsi="Verdana"/>
                  <w:color w:val="006BAD"/>
                  <w:szCs w:val="21"/>
                </w:rPr>
                <w:t>希尔排序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4" w:history="1">
              <w:r>
                <w:rPr>
                  <w:rStyle w:val="af"/>
                  <w:rFonts w:ascii="Verdana" w:hAnsi="Verdana"/>
                  <w:color w:val="006BAD"/>
                  <w:szCs w:val="21"/>
                </w:rPr>
                <w:t>选择排序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5" w:history="1">
              <w:r>
                <w:rPr>
                  <w:rStyle w:val="af"/>
                  <w:rFonts w:ascii="Verdana" w:hAnsi="Verdana"/>
                  <w:color w:val="006BAD"/>
                  <w:szCs w:val="21"/>
                </w:rPr>
                <w:t>选择排序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6" w:history="1">
              <w:r>
                <w:rPr>
                  <w:rStyle w:val="af"/>
                  <w:rFonts w:ascii="Verdana" w:hAnsi="Verdana"/>
                  <w:color w:val="006BAD"/>
                  <w:szCs w:val="21"/>
                </w:rPr>
                <w:t>选择排序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7" w:history="1">
              <w:r>
                <w:rPr>
                  <w:rStyle w:val="af"/>
                  <w:rFonts w:ascii="Verdana" w:hAnsi="Verdana"/>
                  <w:color w:val="006BAD"/>
                  <w:szCs w:val="21"/>
                </w:rPr>
                <w:t>堆排序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8" w:history="1">
              <w:r>
                <w:rPr>
                  <w:rStyle w:val="af"/>
                  <w:rFonts w:ascii="Verdana" w:hAnsi="Verdana"/>
                  <w:color w:val="006BAD"/>
                  <w:szCs w:val="21"/>
                </w:rPr>
                <w:t>堆排序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59" w:history="1">
              <w:r>
                <w:rPr>
                  <w:rStyle w:val="af"/>
                  <w:rFonts w:ascii="Verdana" w:hAnsi="Verdana"/>
                  <w:color w:val="006BAD"/>
                  <w:szCs w:val="21"/>
                </w:rPr>
                <w:t>堆排序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60" w:history="1">
              <w:r>
                <w:rPr>
                  <w:rStyle w:val="af"/>
                  <w:rFonts w:ascii="Verdana" w:hAnsi="Verdana"/>
                  <w:color w:val="006BAD"/>
                  <w:szCs w:val="21"/>
                </w:rPr>
                <w:t>归并排序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61" w:history="1">
              <w:r>
                <w:rPr>
                  <w:rStyle w:val="af"/>
                  <w:rFonts w:ascii="Verdana" w:hAnsi="Verdana"/>
                  <w:color w:val="006BAD"/>
                  <w:szCs w:val="21"/>
                </w:rPr>
                <w:t>归并排序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62" w:history="1">
              <w:r>
                <w:rPr>
                  <w:rStyle w:val="af"/>
                  <w:rFonts w:ascii="Verdana" w:hAnsi="Verdana"/>
                  <w:color w:val="006BAD"/>
                  <w:szCs w:val="21"/>
                </w:rPr>
                <w:t>归并排序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63" w:history="1">
              <w:r>
                <w:rPr>
                  <w:rStyle w:val="af"/>
                  <w:rFonts w:ascii="Verdana" w:hAnsi="Verdana"/>
                  <w:color w:val="006BAD"/>
                  <w:szCs w:val="21"/>
                </w:rPr>
                <w:t>桶排序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64" w:history="1">
              <w:r>
                <w:rPr>
                  <w:rStyle w:val="af"/>
                  <w:rFonts w:ascii="Verdana" w:hAnsi="Verdana"/>
                  <w:color w:val="006BAD"/>
                  <w:szCs w:val="21"/>
                </w:rPr>
                <w:t>桶排序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65" w:history="1">
              <w:r>
                <w:rPr>
                  <w:rStyle w:val="af"/>
                  <w:rFonts w:ascii="Verdana" w:hAnsi="Verdana"/>
                  <w:color w:val="006BAD"/>
                  <w:szCs w:val="21"/>
                </w:rPr>
                <w:t>桶排序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66" w:history="1">
              <w:r>
                <w:rPr>
                  <w:rStyle w:val="af"/>
                  <w:rFonts w:ascii="Verdana" w:hAnsi="Verdana"/>
                  <w:color w:val="006BAD"/>
                  <w:szCs w:val="21"/>
                </w:rPr>
                <w:t>基数排序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67" w:history="1">
              <w:r>
                <w:rPr>
                  <w:rStyle w:val="af"/>
                  <w:rFonts w:ascii="Verdana" w:hAnsi="Verdana"/>
                  <w:color w:val="006BAD"/>
                  <w:szCs w:val="21"/>
                </w:rPr>
                <w:t>基数排序</w:t>
              </w:r>
            </w:hyperlink>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hyperlink r:id="rId168" w:history="1">
              <w:r>
                <w:rPr>
                  <w:rStyle w:val="af"/>
                  <w:rFonts w:ascii="Verdana" w:hAnsi="Verdana"/>
                  <w:color w:val="006BAD"/>
                  <w:szCs w:val="21"/>
                </w:rPr>
                <w:t>基数排序</w:t>
              </w:r>
            </w:hyperlink>
          </w:p>
        </w:tc>
      </w:tr>
      <w:tr w:rsidR="001A7847">
        <w:tc>
          <w:tcPr>
            <w:tcW w:w="717" w:type="dxa"/>
            <w:vMerge/>
            <w:tcBorders>
              <w:top w:val="single" w:sz="6" w:space="0" w:color="000000"/>
              <w:left w:val="single" w:sz="6" w:space="0" w:color="000000"/>
              <w:bottom w:val="single" w:sz="6" w:space="0" w:color="000000"/>
              <w:right w:val="single" w:sz="6" w:space="0" w:color="000000"/>
            </w:tcBorders>
            <w:shd w:val="clear" w:color="auto" w:fill="FFFFFF"/>
            <w:vAlign w:val="center"/>
          </w:tcPr>
          <w:p w:rsidR="001A7847" w:rsidRDefault="001A7847">
            <w:pPr>
              <w:rPr>
                <w:rFonts w:ascii="Verdana" w:eastAsia="宋体" w:hAnsi="Verdana" w:cs="宋体"/>
                <w:color w:val="000066"/>
                <w:sz w:val="20"/>
                <w:szCs w:val="20"/>
              </w:rPr>
            </w:pP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p>
        </w:tc>
      </w:tr>
      <w:tr w:rsidR="001A7847">
        <w:tc>
          <w:tcPr>
            <w:tcW w:w="717"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Style w:val="ac"/>
                <w:rFonts w:ascii="Verdana" w:hAnsi="Verdana"/>
                <w:color w:val="000000"/>
                <w:szCs w:val="21"/>
              </w:rPr>
              <w:t> </w:t>
            </w:r>
          </w:p>
        </w:tc>
        <w:tc>
          <w:tcPr>
            <w:tcW w:w="2955"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p>
        </w:tc>
        <w:tc>
          <w:tcPr>
            <w:tcW w:w="2362" w:type="dxa"/>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center"/>
          </w:tcPr>
          <w:p w:rsidR="001A7847" w:rsidRDefault="007D395D">
            <w:pPr>
              <w:rPr>
                <w:rFonts w:ascii="Verdana" w:eastAsia="宋体" w:hAnsi="Verdana" w:cs="宋体"/>
                <w:color w:val="000066"/>
                <w:sz w:val="20"/>
                <w:szCs w:val="20"/>
              </w:rPr>
            </w:pPr>
            <w:r>
              <w:rPr>
                <w:rFonts w:ascii="Verdana" w:hAnsi="Verdana"/>
                <w:color w:val="000066"/>
                <w:szCs w:val="21"/>
              </w:rPr>
              <w:t> </w:t>
            </w:r>
          </w:p>
        </w:tc>
      </w:tr>
    </w:tbl>
    <w:p w:rsidR="001A7847" w:rsidRDefault="001A7847"/>
    <w:p w:rsidR="001A7847" w:rsidRDefault="007D395D">
      <w:pPr>
        <w:pStyle w:val="2"/>
      </w:pPr>
      <w:r>
        <w:rPr>
          <w:rFonts w:hint="eastAsia"/>
        </w:rPr>
        <w:t>2.java</w:t>
      </w:r>
      <w:r>
        <w:rPr>
          <w:rFonts w:hint="eastAsia"/>
        </w:rPr>
        <w:t>常用集合框架</w:t>
      </w:r>
    </w:p>
    <w:bookmarkStart w:id="0" w:name="OLE_LINK1"/>
    <w:bookmarkStart w:id="1" w:name="OLE_LINK2"/>
    <w:bookmarkStart w:id="2" w:name="OLE_LINK3"/>
    <w:p w:rsidR="001A7847" w:rsidRDefault="007D395D">
      <w:r>
        <w:fldChar w:fldCharType="begin"/>
      </w:r>
      <w:r>
        <w:instrText xml:space="preserve"> HYPERLINK "https://www.cnblogs.com/leesf456/p/5345493.html" </w:instrText>
      </w:r>
      <w:r>
        <w:fldChar w:fldCharType="separate"/>
      </w:r>
      <w:r>
        <w:rPr>
          <w:rStyle w:val="af"/>
        </w:rPr>
        <w:t>https://www.cnblogs.com/leesf456/p/5345493.html</w:t>
      </w:r>
      <w:r>
        <w:fldChar w:fldCharType="end"/>
      </w:r>
    </w:p>
    <w:p w:rsidR="001A7847" w:rsidRDefault="007D395D">
      <w:r>
        <w:t>https://blog.csdn.net/qq_32166627/article/category/6497143</w:t>
      </w:r>
    </w:p>
    <w:bookmarkEnd w:id="0"/>
    <w:bookmarkEnd w:id="1"/>
    <w:bookmarkEnd w:id="2"/>
    <w:p w:rsidR="001A7847" w:rsidRDefault="007D395D">
      <w:pPr>
        <w:pStyle w:val="3"/>
      </w:pPr>
      <w:r>
        <w:rPr>
          <w:rFonts w:hint="eastAsia"/>
        </w:rPr>
        <w:lastRenderedPageBreak/>
        <w:t>Collection</w:t>
      </w:r>
      <w:r>
        <w:rPr>
          <w:rFonts w:hint="eastAsia"/>
        </w:rPr>
        <w:t>接口和</w:t>
      </w:r>
      <w:r>
        <w:rPr>
          <w:rFonts w:hint="eastAsia"/>
        </w:rPr>
        <w:t>Map</w:t>
      </w:r>
      <w:r>
        <w:rPr>
          <w:rFonts w:hint="eastAsia"/>
        </w:rPr>
        <w:t>接口</w:t>
      </w:r>
    </w:p>
    <w:p w:rsidR="001A7847" w:rsidRDefault="007D395D">
      <w:pPr>
        <w:pStyle w:val="3"/>
      </w:pPr>
      <w:r>
        <w:t>A</w:t>
      </w:r>
      <w:r>
        <w:rPr>
          <w:rFonts w:hint="eastAsia"/>
        </w:rPr>
        <w:t xml:space="preserve">rrayList </w:t>
      </w:r>
      <w:r>
        <w:rPr>
          <w:rFonts w:hint="eastAsia"/>
        </w:rPr>
        <w:t>详解</w:t>
      </w:r>
    </w:p>
    <w:p w:rsidR="001A7847" w:rsidRDefault="007D395D">
      <w:pPr>
        <w:pStyle w:val="3"/>
      </w:pPr>
      <w:r>
        <w:rPr>
          <w:rFonts w:hint="eastAsia"/>
        </w:rPr>
        <w:t xml:space="preserve">LinkedList </w:t>
      </w:r>
      <w:r>
        <w:rPr>
          <w:rFonts w:hint="eastAsia"/>
        </w:rPr>
        <w:t>详解</w:t>
      </w:r>
    </w:p>
    <w:p w:rsidR="001A7847" w:rsidRDefault="007D395D">
      <w:pPr>
        <w:pStyle w:val="3"/>
      </w:pPr>
      <w:r>
        <w:rPr>
          <w:rFonts w:hint="eastAsia"/>
        </w:rPr>
        <w:t xml:space="preserve">HashSet  </w:t>
      </w:r>
      <w:r>
        <w:rPr>
          <w:rFonts w:hint="eastAsia"/>
        </w:rPr>
        <w:t>详解</w:t>
      </w:r>
    </w:p>
    <w:p w:rsidR="001A7847" w:rsidRDefault="007D395D">
      <w:pPr>
        <w:pStyle w:val="3"/>
      </w:pPr>
      <w:r>
        <w:rPr>
          <w:rFonts w:hint="eastAsia"/>
        </w:rPr>
        <w:t xml:space="preserve">TreeSet   </w:t>
      </w:r>
      <w:r>
        <w:rPr>
          <w:rFonts w:hint="eastAsia"/>
        </w:rPr>
        <w:t>详解</w:t>
      </w:r>
    </w:p>
    <w:p w:rsidR="001A7847" w:rsidRDefault="007D395D">
      <w:pPr>
        <w:pStyle w:val="3"/>
      </w:pPr>
      <w:r>
        <w:rPr>
          <w:rFonts w:hint="eastAsia"/>
        </w:rPr>
        <w:t xml:space="preserve">HashMap </w:t>
      </w:r>
      <w:r>
        <w:rPr>
          <w:rFonts w:hint="eastAsia"/>
        </w:rPr>
        <w:t>详解</w:t>
      </w:r>
    </w:p>
    <w:p w:rsidR="001A7847" w:rsidRDefault="007D395D">
      <w:pPr>
        <w:pStyle w:val="3"/>
      </w:pPr>
      <w:r>
        <w:rPr>
          <w:rFonts w:hint="eastAsia"/>
        </w:rPr>
        <w:t xml:space="preserve">TreeMap </w:t>
      </w:r>
      <w:r>
        <w:rPr>
          <w:rFonts w:hint="eastAsia"/>
        </w:rPr>
        <w:t>详解</w:t>
      </w:r>
    </w:p>
    <w:p w:rsidR="001A7847" w:rsidRDefault="007D395D">
      <w:pPr>
        <w:pStyle w:val="3"/>
      </w:pPr>
      <w:r>
        <w:t>L</w:t>
      </w:r>
      <w:r>
        <w:rPr>
          <w:rFonts w:hint="eastAsia"/>
        </w:rPr>
        <w:t xml:space="preserve">inkedHashMap </w:t>
      </w:r>
      <w:r>
        <w:rPr>
          <w:rFonts w:hint="eastAsia"/>
        </w:rPr>
        <w:t>详解</w:t>
      </w:r>
    </w:p>
    <w:p w:rsidR="001A7847" w:rsidRDefault="007D395D">
      <w:pPr>
        <w:pStyle w:val="3"/>
      </w:pPr>
      <w:r>
        <w:rPr>
          <w:rFonts w:hint="eastAsia"/>
        </w:rPr>
        <w:t xml:space="preserve">ConcurrentHashMap </w:t>
      </w:r>
      <w:r>
        <w:rPr>
          <w:rFonts w:hint="eastAsia"/>
        </w:rPr>
        <w:t>详解</w:t>
      </w:r>
    </w:p>
    <w:p w:rsidR="001A7847" w:rsidRDefault="001A7847">
      <w:pPr>
        <w:ind w:left="420"/>
      </w:pPr>
    </w:p>
    <w:p w:rsidR="001A7847" w:rsidRDefault="007D395D">
      <w:pPr>
        <w:pStyle w:val="1"/>
      </w:pPr>
      <w:r>
        <w:rPr>
          <w:rFonts w:hint="eastAsia"/>
        </w:rPr>
        <w:t>并发编程</w:t>
      </w:r>
    </w:p>
    <w:p w:rsidR="001A7847" w:rsidRDefault="007D395D">
      <w:pPr>
        <w:pStyle w:val="2"/>
        <w:numPr>
          <w:ilvl w:val="0"/>
          <w:numId w:val="8"/>
        </w:numPr>
      </w:pPr>
      <w:r>
        <w:rPr>
          <w:rFonts w:hint="eastAsia"/>
        </w:rPr>
        <w:t>线程基础</w:t>
      </w:r>
    </w:p>
    <w:p w:rsidR="001A7847" w:rsidRDefault="007D395D">
      <w:pPr>
        <w:pStyle w:val="4"/>
      </w:pPr>
      <w:r>
        <w:rPr>
          <w:rFonts w:hint="eastAsia"/>
        </w:rPr>
        <w:t>原子性，可见性，有序性</w:t>
      </w:r>
    </w:p>
    <w:p w:rsidR="001A7847" w:rsidRDefault="007D395D">
      <w:pPr>
        <w:pStyle w:val="5"/>
        <w:rPr>
          <w:rFonts w:ascii="微软雅黑" w:hAnsi="微软雅黑" w:cs="宋体"/>
        </w:rPr>
      </w:pPr>
      <w:r>
        <w:t>可见性：</w:t>
      </w:r>
    </w:p>
    <w:p w:rsidR="001A7847" w:rsidRDefault="007D395D">
      <w:r>
        <w:t xml:space="preserve">　　可见性是一种复杂的属性，因为可见性中的错误总是会违背我们的直觉。通常，我们无法确保执行读操作的线程能适时地看到其他线程写入的值，有时甚至是根本不可能的事情。为了确保多个线程之间对内存写入操作的可见性，必须使用同步机制。</w:t>
      </w:r>
    </w:p>
    <w:p w:rsidR="001A7847" w:rsidRDefault="007D395D">
      <w:pPr>
        <w:rPr>
          <w:rFonts w:ascii="微软雅黑" w:hAnsi="微软雅黑" w:cs="宋体"/>
        </w:rPr>
      </w:pPr>
      <w:r>
        <w:t xml:space="preserve">　　可见性，是指线程之间的可见性，一个线程修改的状态对另一个线程是可见的。也就是</w:t>
      </w:r>
      <w:r>
        <w:lastRenderedPageBreak/>
        <w:t>一个线程修改的结果。另一个线程马上就能看到。比如：用</w:t>
      </w:r>
      <w:r>
        <w:t>volatile</w:t>
      </w:r>
      <w:r>
        <w:t>修饰的变量，就会具有可见性。</w:t>
      </w:r>
      <w:r>
        <w:t>volatile</w:t>
      </w:r>
      <w:r>
        <w:t>修饰的变量不允许线程内部缓存和重排序，即直接修改内存。所以对其他线程是可见的。但是这里需要注意一个问题，</w:t>
      </w:r>
      <w:r>
        <w:t>volatile</w:t>
      </w:r>
      <w:r>
        <w:t>只能让被他修饰内容具有可见性，但不能保证它具有原子性。比如</w:t>
      </w:r>
      <w:r>
        <w:t xml:space="preserve"> volatile int a = 0</w:t>
      </w:r>
      <w:r>
        <w:t>；之后有一个操作</w:t>
      </w:r>
      <w:r>
        <w:t xml:space="preserve"> a++</w:t>
      </w:r>
      <w:r>
        <w:t>；这个变量</w:t>
      </w:r>
      <w:r>
        <w:t>a</w:t>
      </w:r>
      <w:r>
        <w:t>具有可见性，但是</w:t>
      </w:r>
      <w:r>
        <w:t xml:space="preserve">a++ </w:t>
      </w:r>
      <w:r>
        <w:t>依然是一个非原子操作，也就是这个操作同样存在线程安全问题。</w:t>
      </w:r>
    </w:p>
    <w:p w:rsidR="001A7847" w:rsidRDefault="007D395D">
      <w:pPr>
        <w:rPr>
          <w:rFonts w:ascii="微软雅黑" w:hAnsi="微软雅黑" w:cs="宋体"/>
        </w:rPr>
      </w:pPr>
      <w:r>
        <w:t xml:space="preserve">　　在</w:t>
      </w:r>
      <w:r>
        <w:t xml:space="preserve"> Java </w:t>
      </w:r>
      <w:r>
        <w:t>中</w:t>
      </w:r>
      <w:r>
        <w:t xml:space="preserve"> volatile</w:t>
      </w:r>
      <w:r>
        <w:t>、</w:t>
      </w:r>
      <w:r>
        <w:t xml:space="preserve">synchronized </w:t>
      </w:r>
      <w:r>
        <w:t>和</w:t>
      </w:r>
      <w:r>
        <w:t xml:space="preserve"> final </w:t>
      </w:r>
      <w:r>
        <w:t>实现可见性。</w:t>
      </w:r>
    </w:p>
    <w:p w:rsidR="001A7847" w:rsidRDefault="007D395D">
      <w:pPr>
        <w:pStyle w:val="5"/>
        <w:rPr>
          <w:rFonts w:ascii="微软雅黑" w:hAnsi="微软雅黑" w:cs="宋体"/>
        </w:rPr>
      </w:pPr>
      <w:r>
        <w:t>原子性：</w:t>
      </w:r>
    </w:p>
    <w:p w:rsidR="001A7847" w:rsidRDefault="007D395D">
      <w:pPr>
        <w:rPr>
          <w:rFonts w:ascii="微软雅黑" w:hAnsi="微软雅黑" w:cs="宋体"/>
        </w:rPr>
      </w:pPr>
      <w:r>
        <w:t xml:space="preserve">　　原子是世界上的最小单位，具有不可分割性。比如</w:t>
      </w:r>
      <w:r>
        <w:t xml:space="preserve"> a=0</w:t>
      </w:r>
      <w:r>
        <w:t>；（</w:t>
      </w:r>
      <w:r>
        <w:t>a</w:t>
      </w:r>
      <w:r>
        <w:t>非</w:t>
      </w:r>
      <w:r>
        <w:t>long</w:t>
      </w:r>
      <w:r>
        <w:t>和</w:t>
      </w:r>
      <w:r>
        <w:t>double</w:t>
      </w:r>
      <w:r>
        <w:t>类型）</w:t>
      </w:r>
      <w:r>
        <w:t xml:space="preserve"> </w:t>
      </w:r>
      <w:r>
        <w:t>这个操作是不可分割的，那么我们说这个操作时原子操作。再比如：</w:t>
      </w:r>
      <w:r>
        <w:t>a++</w:t>
      </w:r>
      <w:r>
        <w:t>；</w:t>
      </w:r>
      <w:r>
        <w:t xml:space="preserve"> </w:t>
      </w:r>
      <w:r>
        <w:t>这个操作实际是</w:t>
      </w:r>
      <w:r>
        <w:t>a = a + 1</w:t>
      </w:r>
      <w:r>
        <w:t>；是可分割的，所以他不是一个原子操作。非原子操作都会存在线程安全问题，需要我们使用同步技术（</w:t>
      </w:r>
      <w:r>
        <w:t>sychronized</w:t>
      </w:r>
      <w:r>
        <w:t>）来让它变成一个原子操作。一个操作是原子操作，那么我们称它具有原子性。</w:t>
      </w:r>
      <w:r>
        <w:t>java</w:t>
      </w:r>
      <w:r>
        <w:t>的</w:t>
      </w:r>
      <w:r>
        <w:t>concurrent</w:t>
      </w:r>
      <w:r>
        <w:t>包下提供了一些原子类，我们可以通过阅读</w:t>
      </w:r>
      <w:r>
        <w:t>API</w:t>
      </w:r>
      <w:r>
        <w:t>来了解这些原子类的用法。比如：</w:t>
      </w:r>
      <w:r>
        <w:t>AtomicInteger</w:t>
      </w:r>
      <w:r>
        <w:t>、</w:t>
      </w:r>
      <w:r>
        <w:t>AtomicLong</w:t>
      </w:r>
      <w:r>
        <w:t>、</w:t>
      </w:r>
      <w:r>
        <w:t>AtomicReference</w:t>
      </w:r>
      <w:r>
        <w:t>等。</w:t>
      </w:r>
    </w:p>
    <w:p w:rsidR="001A7847" w:rsidRDefault="007D395D">
      <w:pPr>
        <w:rPr>
          <w:rFonts w:ascii="微软雅黑" w:hAnsi="微软雅黑" w:cs="宋体"/>
        </w:rPr>
      </w:pPr>
      <w:r>
        <w:t xml:space="preserve">　　在</w:t>
      </w:r>
      <w:r>
        <w:t xml:space="preserve"> Java </w:t>
      </w:r>
      <w:r>
        <w:t>中</w:t>
      </w:r>
      <w:r>
        <w:t xml:space="preserve"> synchronized </w:t>
      </w:r>
      <w:r>
        <w:t>和在</w:t>
      </w:r>
      <w:r>
        <w:t xml:space="preserve"> lock</w:t>
      </w:r>
      <w:r>
        <w:t>、</w:t>
      </w:r>
      <w:r>
        <w:t xml:space="preserve">unlock </w:t>
      </w:r>
      <w:r>
        <w:t>中操作保证原子性。</w:t>
      </w:r>
    </w:p>
    <w:p w:rsidR="001A7847" w:rsidRDefault="007D395D">
      <w:pPr>
        <w:pStyle w:val="5"/>
        <w:rPr>
          <w:rFonts w:ascii="微软雅黑" w:hAnsi="微软雅黑" w:cs="宋体"/>
        </w:rPr>
      </w:pPr>
      <w:r>
        <w:t>有序性：</w:t>
      </w:r>
    </w:p>
    <w:p w:rsidR="001A7847" w:rsidRDefault="007D395D">
      <w:pPr>
        <w:rPr>
          <w:rFonts w:ascii="微软雅黑" w:hAnsi="微软雅黑" w:cs="宋体"/>
        </w:rPr>
      </w:pPr>
      <w:r>
        <w:t xml:space="preserve">　　</w:t>
      </w:r>
      <w:r>
        <w:t xml:space="preserve">Java </w:t>
      </w:r>
      <w:r>
        <w:t>语言提供了</w:t>
      </w:r>
      <w:r>
        <w:t xml:space="preserve"> volatile </w:t>
      </w:r>
      <w:r>
        <w:t>和</w:t>
      </w:r>
      <w:r>
        <w:t xml:space="preserve"> synchronized </w:t>
      </w:r>
      <w:r>
        <w:t>两个关键字来保证线程之间操作的有序性，</w:t>
      </w:r>
      <w:r>
        <w:t xml:space="preserve">volatile </w:t>
      </w:r>
      <w:r>
        <w:t>是因为其本身包含</w:t>
      </w:r>
      <w:r>
        <w:t>“</w:t>
      </w:r>
      <w:r>
        <w:t>禁止指令重排序</w:t>
      </w:r>
      <w:r>
        <w:t>”</w:t>
      </w:r>
      <w:r>
        <w:t>的语义，</w:t>
      </w:r>
      <w:r>
        <w:t xml:space="preserve">synchronized </w:t>
      </w:r>
      <w:r>
        <w:t>是由</w:t>
      </w:r>
      <w:r>
        <w:t>“</w:t>
      </w:r>
      <w:r>
        <w:t>一个变量在同一个时刻只允许一条线程对其进行</w:t>
      </w:r>
      <w:r>
        <w:t xml:space="preserve"> lock </w:t>
      </w:r>
      <w:r>
        <w:t>操作</w:t>
      </w:r>
      <w:r>
        <w:t>”</w:t>
      </w:r>
      <w:r>
        <w:t>这条规则获得的，此规则决定了持有同一个对象锁的两个同步块只能串行执行。</w:t>
      </w:r>
    </w:p>
    <w:p w:rsidR="001A7847" w:rsidRDefault="007D395D">
      <w:pPr>
        <w:pStyle w:val="4"/>
      </w:pPr>
      <w:r>
        <w:rPr>
          <w:rFonts w:hint="eastAsia"/>
        </w:rPr>
        <w:t>指令重排</w:t>
      </w:r>
    </w:p>
    <w:p w:rsidR="001A7847" w:rsidRDefault="007D395D">
      <w:pPr>
        <w:pStyle w:val="5"/>
      </w:pPr>
      <w:r>
        <w:rPr>
          <w:rFonts w:hint="eastAsia"/>
        </w:rPr>
        <w:t>什么是指令重排</w:t>
      </w:r>
    </w:p>
    <w:p w:rsidR="001A7847" w:rsidRDefault="007D395D">
      <w:pPr>
        <w:rPr>
          <w:shd w:val="clear" w:color="auto" w:fill="FFFFFF"/>
        </w:rPr>
      </w:pPr>
      <w:r>
        <w:rPr>
          <w:shd w:val="clear" w:color="auto" w:fill="FFFFFF"/>
        </w:rPr>
        <w:t>重排序通常是编译器或运行时环境为了优化程序性能而采取的对指令进行重新排序执行的一种手段。</w:t>
      </w:r>
      <w:r>
        <w:rPr>
          <w:rFonts w:ascii="Arial" w:hAnsi="Arial" w:cs="Arial"/>
          <w:color w:val="666666"/>
          <w:szCs w:val="21"/>
          <w:shd w:val="clear" w:color="auto" w:fill="FFFFFF"/>
        </w:rPr>
        <w:t>重排序分为两类：</w:t>
      </w:r>
      <w:r>
        <w:rPr>
          <w:rStyle w:val="ac"/>
          <w:rFonts w:ascii="Arial" w:hAnsi="Arial" w:cs="Arial"/>
          <w:color w:val="FF0000"/>
          <w:szCs w:val="21"/>
          <w:shd w:val="clear" w:color="auto" w:fill="FFFFFF"/>
        </w:rPr>
        <w:t>编译期重排序</w:t>
      </w:r>
      <w:r>
        <w:rPr>
          <w:rFonts w:ascii="Arial" w:hAnsi="Arial" w:cs="Arial"/>
          <w:color w:val="666666"/>
          <w:szCs w:val="21"/>
          <w:shd w:val="clear" w:color="auto" w:fill="FFFFFF"/>
        </w:rPr>
        <w:t>和</w:t>
      </w:r>
      <w:r>
        <w:rPr>
          <w:rStyle w:val="ac"/>
          <w:rFonts w:ascii="Arial" w:hAnsi="Arial" w:cs="Arial"/>
          <w:color w:val="FF0000"/>
          <w:szCs w:val="21"/>
          <w:shd w:val="clear" w:color="auto" w:fill="FFFFFF"/>
        </w:rPr>
        <w:t>运行期重排序</w:t>
      </w:r>
      <w:r>
        <w:rPr>
          <w:rFonts w:ascii="Arial" w:hAnsi="Arial" w:cs="Arial"/>
          <w:color w:val="666666"/>
          <w:szCs w:val="21"/>
          <w:shd w:val="clear" w:color="auto" w:fill="FFFFFF"/>
        </w:rPr>
        <w:t>，分别对应编译时和运行时环境。</w:t>
      </w:r>
    </w:p>
    <w:p w:rsidR="001A7847" w:rsidRDefault="007D395D">
      <w:pPr>
        <w:pStyle w:val="5"/>
      </w:pPr>
      <w:r>
        <w:t>编译期重排序</w:t>
      </w:r>
    </w:p>
    <w:p w:rsidR="001A7847" w:rsidRDefault="007D395D">
      <w:pPr>
        <w:ind w:firstLine="360"/>
      </w:pPr>
      <w:r>
        <w:t>编译期重排序的典型就是通过调整指令顺序，在不改变程序语义的前提下，尽可能减少寄存器的读取、存储次数，充分复用寄存器的存储值。</w:t>
      </w:r>
    </w:p>
    <w:p w:rsidR="001A7847" w:rsidRDefault="001A7847"/>
    <w:p w:rsidR="001A7847" w:rsidRDefault="007D395D">
      <w:pPr>
        <w:ind w:firstLineChars="150" w:firstLine="315"/>
      </w:pPr>
      <w:r>
        <w:t>假设第一条指令计算一个值赋给变量</w:t>
      </w:r>
      <w:r>
        <w:t>A</w:t>
      </w:r>
      <w:r>
        <w:t>并存放在寄存器中，第二条指令与</w:t>
      </w:r>
      <w:r>
        <w:t>A</w:t>
      </w:r>
      <w:r>
        <w:t>无关但需要占用寄存器（假设它将占用</w:t>
      </w:r>
      <w:r>
        <w:t>A</w:t>
      </w:r>
      <w:r>
        <w:t>所在的那个寄存器），第三条指令使用</w:t>
      </w:r>
      <w:r>
        <w:t>A</w:t>
      </w:r>
      <w:r>
        <w:t>的值且与第二条指令无关。那么如果按照顺序一致性模型，</w:t>
      </w:r>
      <w:r>
        <w:t>A</w:t>
      </w:r>
      <w:r>
        <w:t>在第一条指令执行过后被放入寄存器，在第二条指令执行时</w:t>
      </w:r>
      <w:r>
        <w:t>A</w:t>
      </w:r>
      <w:r>
        <w:t>不再存在，第三条指令执行时</w:t>
      </w:r>
      <w:r>
        <w:t>A</w:t>
      </w:r>
      <w:r>
        <w:t>重新被读入寄存器，而这个过程中，</w:t>
      </w:r>
      <w:r>
        <w:t>A</w:t>
      </w:r>
      <w:r>
        <w:t>的值没</w:t>
      </w:r>
      <w:r>
        <w:lastRenderedPageBreak/>
        <w:t>有发生变化。通常编译器都会交换第二和第三条指令的位置，这样第一条指令结束时</w:t>
      </w:r>
      <w:r>
        <w:t>A</w:t>
      </w:r>
      <w:r>
        <w:t>存在于寄存器中，接下来可以直接从寄存器中读取</w:t>
      </w:r>
      <w:r>
        <w:t>A</w:t>
      </w:r>
      <w:r>
        <w:t>的值，降低了重复读取的开销。</w:t>
      </w:r>
    </w:p>
    <w:p w:rsidR="001A7847" w:rsidRDefault="001A7847"/>
    <w:p w:rsidR="001A7847" w:rsidRDefault="007D395D">
      <w:pPr>
        <w:pStyle w:val="5"/>
      </w:pPr>
      <w:r>
        <w:rPr>
          <w:rFonts w:hint="eastAsia"/>
        </w:rPr>
        <w:t>运行期指令重排</w:t>
      </w:r>
    </w:p>
    <w:p w:rsidR="001A7847" w:rsidRDefault="007D395D">
      <w:pPr>
        <w:ind w:firstLine="360"/>
        <w:rPr>
          <w:shd w:val="clear" w:color="auto" w:fill="FFFFFF"/>
        </w:rPr>
      </w:pPr>
      <w:r>
        <w:rPr>
          <w:shd w:val="clear" w:color="auto" w:fill="FFFFFF"/>
        </w:rPr>
        <w:t>是指</w:t>
      </w:r>
      <w:r>
        <w:rPr>
          <w:shd w:val="clear" w:color="auto" w:fill="FFFFFF"/>
        </w:rPr>
        <w:t>CPU</w:t>
      </w:r>
      <w:r>
        <w:rPr>
          <w:shd w:val="clear" w:color="auto" w:fill="FFFFFF"/>
        </w:rPr>
        <w:t>采用了允许将多</w:t>
      </w:r>
      <w:r>
        <w:rPr>
          <w:shd w:val="clear" w:color="auto" w:fill="FFFFFF"/>
        </w:rPr>
        <w:t> </w:t>
      </w:r>
      <w:r>
        <w:rPr>
          <w:shd w:val="clear" w:color="auto" w:fill="FFFFFF"/>
        </w:rPr>
        <w:t>条指令不按程序规定的顺序分开发送给各相应电路单元处理。但并不是说指令任意重</w:t>
      </w:r>
      <w:r>
        <w:rPr>
          <w:shd w:val="clear" w:color="auto" w:fill="FFFFFF"/>
        </w:rPr>
        <w:t> </w:t>
      </w:r>
      <w:r>
        <w:rPr>
          <w:shd w:val="clear" w:color="auto" w:fill="FFFFFF"/>
        </w:rPr>
        <w:t>排，</w:t>
      </w:r>
      <w:r>
        <w:rPr>
          <w:shd w:val="clear" w:color="auto" w:fill="FFFFFF"/>
        </w:rPr>
        <w:t>CPU</w:t>
      </w:r>
      <w:r>
        <w:rPr>
          <w:shd w:val="clear" w:color="auto" w:fill="FFFFFF"/>
        </w:rPr>
        <w:t>需要能正确处理指令依赖情况以保障程序能得出正确的执行结果。譬如</w:t>
      </w:r>
    </w:p>
    <w:p w:rsidR="001A7847" w:rsidRDefault="007D395D">
      <w:pPr>
        <w:ind w:firstLine="420"/>
      </w:pPr>
      <w:r>
        <w:rPr>
          <w:shd w:val="clear" w:color="auto" w:fill="FFFFFF"/>
        </w:rPr>
        <w:t>指令</w:t>
      </w:r>
      <w:r>
        <w:rPr>
          <w:shd w:val="clear" w:color="auto" w:fill="FFFFFF"/>
        </w:rPr>
        <w:t>1</w:t>
      </w:r>
      <w:r>
        <w:rPr>
          <w:shd w:val="clear" w:color="auto" w:fill="FFFFFF"/>
        </w:rPr>
        <w:t>把地址</w:t>
      </w:r>
      <w:r>
        <w:rPr>
          <w:shd w:val="clear" w:color="auto" w:fill="FFFFFF"/>
        </w:rPr>
        <w:t>A</w:t>
      </w:r>
      <w:r>
        <w:rPr>
          <w:shd w:val="clear" w:color="auto" w:fill="FFFFFF"/>
        </w:rPr>
        <w:t>中的值加</w:t>
      </w:r>
      <w:r>
        <w:rPr>
          <w:shd w:val="clear" w:color="auto" w:fill="FFFFFF"/>
        </w:rPr>
        <w:t>10</w:t>
      </w:r>
      <w:r>
        <w:rPr>
          <w:shd w:val="clear" w:color="auto" w:fill="FFFFFF"/>
        </w:rPr>
        <w:t>，指令</w:t>
      </w:r>
      <w:r>
        <w:rPr>
          <w:shd w:val="clear" w:color="auto" w:fill="FFFFFF"/>
        </w:rPr>
        <w:t>2</w:t>
      </w:r>
      <w:r>
        <w:rPr>
          <w:shd w:val="clear" w:color="auto" w:fill="FFFFFF"/>
        </w:rPr>
        <w:t>把地址</w:t>
      </w:r>
      <w:r>
        <w:rPr>
          <w:shd w:val="clear" w:color="auto" w:fill="FFFFFF"/>
        </w:rPr>
        <w:t>A</w:t>
      </w:r>
      <w:r>
        <w:rPr>
          <w:shd w:val="clear" w:color="auto" w:fill="FFFFFF"/>
        </w:rPr>
        <w:t>中的值乘以</w:t>
      </w:r>
      <w:r>
        <w:rPr>
          <w:shd w:val="clear" w:color="auto" w:fill="FFFFFF"/>
        </w:rPr>
        <w:t>2</w:t>
      </w:r>
      <w:r>
        <w:rPr>
          <w:shd w:val="clear" w:color="auto" w:fill="FFFFFF"/>
        </w:rPr>
        <w:t>，指令</w:t>
      </w:r>
      <w:r>
        <w:rPr>
          <w:shd w:val="clear" w:color="auto" w:fill="FFFFFF"/>
        </w:rPr>
        <w:t>3</w:t>
      </w:r>
      <w:r>
        <w:rPr>
          <w:shd w:val="clear" w:color="auto" w:fill="FFFFFF"/>
        </w:rPr>
        <w:t>把地址</w:t>
      </w:r>
      <w:r>
        <w:rPr>
          <w:shd w:val="clear" w:color="auto" w:fill="FFFFFF"/>
        </w:rPr>
        <w:t>B</w:t>
      </w:r>
      <w:r>
        <w:rPr>
          <w:shd w:val="clear" w:color="auto" w:fill="FFFFFF"/>
        </w:rPr>
        <w:t>中的值减去</w:t>
      </w:r>
      <w:r>
        <w:rPr>
          <w:shd w:val="clear" w:color="auto" w:fill="FFFFFF"/>
        </w:rPr>
        <w:t>3</w:t>
      </w:r>
      <w:r>
        <w:rPr>
          <w:shd w:val="clear" w:color="auto" w:fill="FFFFFF"/>
        </w:rPr>
        <w:t>，这时指令</w:t>
      </w:r>
      <w:r>
        <w:rPr>
          <w:shd w:val="clear" w:color="auto" w:fill="FFFFFF"/>
        </w:rPr>
        <w:t>1</w:t>
      </w:r>
      <w:r>
        <w:rPr>
          <w:shd w:val="clear" w:color="auto" w:fill="FFFFFF"/>
        </w:rPr>
        <w:t>和指令</w:t>
      </w:r>
      <w:r>
        <w:rPr>
          <w:shd w:val="clear" w:color="auto" w:fill="FFFFFF"/>
        </w:rPr>
        <w:t>2</w:t>
      </w:r>
      <w:r>
        <w:rPr>
          <w:shd w:val="clear" w:color="auto" w:fill="FFFFFF"/>
        </w:rPr>
        <w:t>是有依赖的，它们之间的顺序不能重排</w:t>
      </w:r>
      <w:r>
        <w:rPr>
          <w:shd w:val="clear" w:color="auto" w:fill="FFFFFF"/>
        </w:rPr>
        <w:t>——</w:t>
      </w:r>
      <w:r>
        <w:rPr>
          <w:shd w:val="clear" w:color="auto" w:fill="FFFFFF"/>
        </w:rPr>
        <w:t>（</w:t>
      </w:r>
      <w:r>
        <w:rPr>
          <w:shd w:val="clear" w:color="auto" w:fill="FFFFFF"/>
        </w:rPr>
        <w:t xml:space="preserve">A+10)X2 </w:t>
      </w:r>
      <w:r>
        <w:rPr>
          <w:shd w:val="clear" w:color="auto" w:fill="FFFFFF"/>
        </w:rPr>
        <w:t>与</w:t>
      </w:r>
      <w:r>
        <w:rPr>
          <w:shd w:val="clear" w:color="auto" w:fill="FFFFFF"/>
        </w:rPr>
        <w:t xml:space="preserve"> AX2+10</w:t>
      </w:r>
      <w:r>
        <w:rPr>
          <w:shd w:val="clear" w:color="auto" w:fill="FFFFFF"/>
        </w:rPr>
        <w:t>显然不相等，但指令</w:t>
      </w:r>
      <w:r>
        <w:rPr>
          <w:shd w:val="clear" w:color="auto" w:fill="FFFFFF"/>
        </w:rPr>
        <w:t>3</w:t>
      </w:r>
      <w:r>
        <w:rPr>
          <w:shd w:val="clear" w:color="auto" w:fill="FFFFFF"/>
        </w:rPr>
        <w:t>可以重排到指令</w:t>
      </w:r>
      <w:r>
        <w:rPr>
          <w:shd w:val="clear" w:color="auto" w:fill="FFFFFF"/>
        </w:rPr>
        <w:t>1</w:t>
      </w:r>
      <w:r>
        <w:rPr>
          <w:shd w:val="clear" w:color="auto" w:fill="FFFFFF"/>
        </w:rPr>
        <w:t>、</w:t>
      </w:r>
      <w:r>
        <w:rPr>
          <w:shd w:val="clear" w:color="auto" w:fill="FFFFFF"/>
        </w:rPr>
        <w:t>2</w:t>
      </w:r>
      <w:r>
        <w:rPr>
          <w:shd w:val="clear" w:color="auto" w:fill="FFFFFF"/>
        </w:rPr>
        <w:t>之前或者中间，只要保证</w:t>
      </w:r>
      <w:r>
        <w:rPr>
          <w:shd w:val="clear" w:color="auto" w:fill="FFFFFF"/>
        </w:rPr>
        <w:t>CPU</w:t>
      </w:r>
      <w:r>
        <w:rPr>
          <w:shd w:val="clear" w:color="auto" w:fill="FFFFFF"/>
        </w:rPr>
        <w:t>执行后面依赖到</w:t>
      </w:r>
      <w:r>
        <w:rPr>
          <w:shd w:val="clear" w:color="auto" w:fill="FFFFFF"/>
        </w:rPr>
        <w:t>A</w:t>
      </w:r>
      <w:r>
        <w:rPr>
          <w:shd w:val="clear" w:color="auto" w:fill="FFFFFF"/>
        </w:rPr>
        <w:t>、</w:t>
      </w:r>
      <w:r>
        <w:rPr>
          <w:shd w:val="clear" w:color="auto" w:fill="FFFFFF"/>
        </w:rPr>
        <w:t>B</w:t>
      </w:r>
      <w:r>
        <w:rPr>
          <w:shd w:val="clear" w:color="auto" w:fill="FFFFFF"/>
        </w:rPr>
        <w:t>值的操作时能获取到</w:t>
      </w:r>
      <w:r>
        <w:rPr>
          <w:shd w:val="clear" w:color="auto" w:fill="FFFFFF"/>
        </w:rPr>
        <w:t> </w:t>
      </w:r>
      <w:r>
        <w:rPr>
          <w:shd w:val="clear" w:color="auto" w:fill="FFFFFF"/>
        </w:rPr>
        <w:t>正确的</w:t>
      </w:r>
      <w:r>
        <w:rPr>
          <w:shd w:val="clear" w:color="auto" w:fill="FFFFFF"/>
        </w:rPr>
        <w:t>A</w:t>
      </w:r>
      <w:r>
        <w:rPr>
          <w:shd w:val="clear" w:color="auto" w:fill="FFFFFF"/>
        </w:rPr>
        <w:t>和</w:t>
      </w:r>
      <w:r>
        <w:rPr>
          <w:shd w:val="clear" w:color="auto" w:fill="FFFFFF"/>
        </w:rPr>
        <w:t>B</w:t>
      </w:r>
      <w:r>
        <w:rPr>
          <w:shd w:val="clear" w:color="auto" w:fill="FFFFFF"/>
        </w:rPr>
        <w:t>值即可。所以在本地</w:t>
      </w:r>
      <w:r>
        <w:rPr>
          <w:shd w:val="clear" w:color="auto" w:fill="FFFFFF"/>
        </w:rPr>
        <w:t>CPU</w:t>
      </w:r>
      <w:r>
        <w:rPr>
          <w:shd w:val="clear" w:color="auto" w:fill="FFFFFF"/>
        </w:rPr>
        <w:t>中，重排序看起来依然是有序的。</w:t>
      </w:r>
    </w:p>
    <w:p w:rsidR="001A7847" w:rsidRDefault="007D395D">
      <w:pPr>
        <w:pStyle w:val="4"/>
      </w:pPr>
      <w:r>
        <w:t>CPU cache</w:t>
      </w:r>
      <w:r>
        <w:t>结构</w:t>
      </w:r>
    </w:p>
    <w:p w:rsidR="001A7847" w:rsidRDefault="007D395D">
      <w:pPr>
        <w:pStyle w:val="5"/>
        <w:rPr>
          <w:rFonts w:ascii="Arial" w:hAnsi="Arial"/>
        </w:rPr>
      </w:pPr>
      <w:r>
        <w:rPr>
          <w:rFonts w:hint="eastAsia"/>
        </w:rPr>
        <w:t>cache</w:t>
      </w:r>
      <w:r>
        <w:rPr>
          <w:rFonts w:hint="eastAsia"/>
        </w:rPr>
        <w:t>的意义</w:t>
      </w:r>
    </w:p>
    <w:p w:rsidR="001A7847" w:rsidRDefault="007D395D">
      <w:pPr>
        <w:widowControl/>
        <w:shd w:val="clear" w:color="auto" w:fill="FFFFFF"/>
        <w:spacing w:after="30"/>
        <w:ind w:firstLine="390"/>
        <w:jc w:val="left"/>
        <w:rPr>
          <w:rFonts w:ascii="Arial" w:eastAsia="宋体" w:hAnsi="Arial" w:cs="Arial"/>
          <w:color w:val="333333"/>
          <w:kern w:val="0"/>
          <w:sz w:val="20"/>
          <w:szCs w:val="20"/>
        </w:rPr>
      </w:pPr>
      <w:r>
        <w:rPr>
          <w:rFonts w:ascii="Arial" w:eastAsia="宋体" w:hAnsi="Arial" w:cs="Arial"/>
          <w:color w:val="333333"/>
          <w:kern w:val="0"/>
          <w:sz w:val="20"/>
          <w:szCs w:val="20"/>
        </w:rPr>
        <w:t>CPU</w:t>
      </w:r>
      <w:r>
        <w:rPr>
          <w:rFonts w:ascii="Arial" w:eastAsia="宋体" w:hAnsi="Arial" w:cs="Arial"/>
          <w:color w:val="333333"/>
          <w:kern w:val="0"/>
          <w:sz w:val="20"/>
          <w:szCs w:val="20"/>
        </w:rPr>
        <w:t>在一段较短的时间内，是对连续地址的一段很小的主存空间频繁地进行访问，而对此范围以外地址的访问甚少，这种现象称为程序访问的局部性。</w:t>
      </w:r>
    </w:p>
    <w:p w:rsidR="001A7847" w:rsidRDefault="007D395D">
      <w:pPr>
        <w:widowControl/>
        <w:shd w:val="clear" w:color="auto" w:fill="FFFFFF"/>
        <w:spacing w:after="30"/>
        <w:ind w:firstLine="390"/>
        <w:jc w:val="left"/>
        <w:rPr>
          <w:rFonts w:ascii="Arial" w:eastAsia="宋体" w:hAnsi="Arial" w:cs="Arial"/>
          <w:color w:val="333333"/>
          <w:kern w:val="0"/>
          <w:sz w:val="20"/>
          <w:szCs w:val="20"/>
        </w:rPr>
      </w:pPr>
      <w:r>
        <w:rPr>
          <w:rFonts w:ascii="Arial" w:eastAsia="宋体" w:hAnsi="Arial" w:cs="Arial"/>
          <w:color w:val="333333"/>
          <w:kern w:val="0"/>
          <w:sz w:val="20"/>
          <w:szCs w:val="20"/>
        </w:rPr>
        <w:t>高速缓冲存储器（</w:t>
      </w:r>
      <w:r>
        <w:rPr>
          <w:rFonts w:ascii="Arial" w:eastAsia="宋体" w:hAnsi="Arial" w:cs="Arial"/>
          <w:color w:val="333333"/>
          <w:kern w:val="0"/>
          <w:sz w:val="20"/>
          <w:szCs w:val="20"/>
        </w:rPr>
        <w:t>Cache</w:t>
      </w:r>
      <w:r>
        <w:rPr>
          <w:rFonts w:ascii="Arial" w:eastAsia="宋体" w:hAnsi="Arial" w:cs="Arial"/>
          <w:color w:val="333333"/>
          <w:kern w:val="0"/>
          <w:sz w:val="20"/>
          <w:szCs w:val="20"/>
        </w:rPr>
        <w:t>）技术就是利用程序访问的局部性原理，把程序中正在使用的部分（活跃块）存放在一个小容量的高速</w:t>
      </w:r>
      <w:r>
        <w:rPr>
          <w:rFonts w:ascii="Arial" w:eastAsia="宋体" w:hAnsi="Arial" w:cs="Arial"/>
          <w:color w:val="333333"/>
          <w:kern w:val="0"/>
          <w:sz w:val="20"/>
          <w:szCs w:val="20"/>
        </w:rPr>
        <w:t>Cache</w:t>
      </w:r>
      <w:r>
        <w:rPr>
          <w:rFonts w:ascii="Arial" w:eastAsia="宋体" w:hAnsi="Arial" w:cs="Arial"/>
          <w:color w:val="333333"/>
          <w:kern w:val="0"/>
          <w:sz w:val="20"/>
          <w:szCs w:val="20"/>
        </w:rPr>
        <w:t>中，使</w:t>
      </w:r>
      <w:r>
        <w:rPr>
          <w:rFonts w:ascii="Arial" w:eastAsia="宋体" w:hAnsi="Arial" w:cs="Arial"/>
          <w:color w:val="333333"/>
          <w:kern w:val="0"/>
          <w:sz w:val="20"/>
          <w:szCs w:val="20"/>
        </w:rPr>
        <w:t>CPU</w:t>
      </w:r>
      <w:r>
        <w:rPr>
          <w:rFonts w:ascii="Arial" w:eastAsia="宋体" w:hAnsi="Arial" w:cs="Arial"/>
          <w:color w:val="333333"/>
          <w:kern w:val="0"/>
          <w:sz w:val="20"/>
          <w:szCs w:val="20"/>
        </w:rPr>
        <w:t>的访存操作大多针对</w:t>
      </w:r>
      <w:r>
        <w:rPr>
          <w:rFonts w:ascii="Arial" w:eastAsia="宋体" w:hAnsi="Arial" w:cs="Arial"/>
          <w:color w:val="333333"/>
          <w:kern w:val="0"/>
          <w:sz w:val="20"/>
          <w:szCs w:val="20"/>
        </w:rPr>
        <w:t>Cache</w:t>
      </w:r>
      <w:r>
        <w:rPr>
          <w:rFonts w:ascii="Arial" w:eastAsia="宋体" w:hAnsi="Arial" w:cs="Arial"/>
          <w:color w:val="333333"/>
          <w:kern w:val="0"/>
          <w:sz w:val="20"/>
          <w:szCs w:val="20"/>
        </w:rPr>
        <w:t>进行，从而解决高速</w:t>
      </w:r>
      <w:r>
        <w:rPr>
          <w:rFonts w:ascii="Arial" w:eastAsia="宋体" w:hAnsi="Arial" w:cs="Arial"/>
          <w:color w:val="333333"/>
          <w:kern w:val="0"/>
          <w:sz w:val="20"/>
          <w:szCs w:val="20"/>
        </w:rPr>
        <w:t>CPU</w:t>
      </w:r>
      <w:r>
        <w:rPr>
          <w:rFonts w:ascii="Arial" w:eastAsia="宋体" w:hAnsi="Arial" w:cs="Arial"/>
          <w:color w:val="333333"/>
          <w:kern w:val="0"/>
          <w:sz w:val="20"/>
          <w:szCs w:val="20"/>
        </w:rPr>
        <w:t>和低速主存之间速度不匹配的问题，使程序的执行速度大大提高。</w:t>
      </w:r>
    </w:p>
    <w:p w:rsidR="001A7847" w:rsidRDefault="007D395D">
      <w:pPr>
        <w:pStyle w:val="5"/>
      </w:pPr>
      <w:r>
        <w:rPr>
          <w:rFonts w:hint="eastAsia"/>
        </w:rPr>
        <w:t>cache</w:t>
      </w:r>
      <w:r>
        <w:rPr>
          <w:rFonts w:hint="eastAsia"/>
        </w:rPr>
        <w:t>和寄存器</w:t>
      </w:r>
    </w:p>
    <w:p w:rsidR="001A7847" w:rsidRDefault="001A7847"/>
    <w:p w:rsidR="001A7847" w:rsidRDefault="007D395D">
      <w:r>
        <w:rPr>
          <w:rFonts w:hint="eastAsia"/>
        </w:rPr>
        <w:t> </w:t>
      </w:r>
      <w:r>
        <w:rPr>
          <w:rFonts w:hint="eastAsia"/>
        </w:rPr>
        <w:t>存储器的三个性能指标——速度、容量和每位价格——导致了计算机组成中存储器的多级层次结构，其中主要是缓存和主存、主存和磁盘的结构。那么在主存之上，</w:t>
      </w:r>
      <w:r>
        <w:rPr>
          <w:rFonts w:hint="eastAsia"/>
        </w:rPr>
        <w:t>cache</w:t>
      </w:r>
      <w:r>
        <w:rPr>
          <w:rFonts w:hint="eastAsia"/>
        </w:rPr>
        <w:t>和寄存器之间的关系是？</w:t>
      </w:r>
    </w:p>
    <w:p w:rsidR="001A7847" w:rsidRDefault="007D395D">
      <w:r>
        <w:rPr>
          <w:noProof/>
        </w:rPr>
        <w:lastRenderedPageBreak/>
        <w:drawing>
          <wp:inline distT="0" distB="0" distL="0" distR="0">
            <wp:extent cx="3035935" cy="2245995"/>
            <wp:effectExtent l="0" t="0" r="0" b="1905"/>
            <wp:docPr id="21" name="图片 21" descr="C:\Users\Administrator\Desktop\20160103041445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esktop\2016010304144506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035935" cy="2245995"/>
                    </a:xfrm>
                    <a:prstGeom prst="rect">
                      <a:avLst/>
                    </a:prstGeom>
                    <a:noFill/>
                    <a:ln>
                      <a:noFill/>
                    </a:ln>
                  </pic:spPr>
                </pic:pic>
              </a:graphicData>
            </a:graphic>
          </wp:inline>
        </w:drawing>
      </w:r>
    </w:p>
    <w:p w:rsidR="001A7847" w:rsidRDefault="007D395D">
      <w:pPr>
        <w:rPr>
          <w:rFonts w:ascii="Arial" w:hAnsi="Arial"/>
          <w:b/>
        </w:rPr>
      </w:pPr>
      <w:r>
        <w:rPr>
          <w:rFonts w:hint="eastAsia"/>
        </w:rPr>
        <w:t xml:space="preserve">    </w:t>
      </w:r>
      <w:r>
        <w:rPr>
          <w:rFonts w:hint="eastAsia"/>
        </w:rPr>
        <w:t>举个例子，当你在思考一个问题的时候，寄存器存放的是你当前正在思考的内容，</w:t>
      </w:r>
      <w:r>
        <w:rPr>
          <w:rFonts w:hint="eastAsia"/>
        </w:rPr>
        <w:t>cache</w:t>
      </w:r>
      <w:r>
        <w:rPr>
          <w:rFonts w:hint="eastAsia"/>
        </w:rPr>
        <w:t>存放的是与该问题相关的记忆，主存则存放无论与该问题是否有关的所有记忆，所以</w:t>
      </w:r>
      <w:r>
        <w:rPr>
          <w:rFonts w:hint="eastAsia"/>
          <w:b/>
        </w:rPr>
        <w:t>，寄存器存放的是当前</w:t>
      </w:r>
      <w:r>
        <w:rPr>
          <w:rFonts w:hint="eastAsia"/>
          <w:b/>
        </w:rPr>
        <w:t>CPU</w:t>
      </w:r>
      <w:r>
        <w:rPr>
          <w:rFonts w:hint="eastAsia"/>
          <w:b/>
        </w:rPr>
        <w:t>执行的数据，而</w:t>
      </w:r>
      <w:r>
        <w:rPr>
          <w:rFonts w:hint="eastAsia"/>
          <w:b/>
        </w:rPr>
        <w:t>cache</w:t>
      </w:r>
      <w:r>
        <w:rPr>
          <w:rFonts w:hint="eastAsia"/>
          <w:b/>
        </w:rPr>
        <w:t>则缓存与该数据相关的部分数据，因此只要保证了</w:t>
      </w:r>
      <w:r>
        <w:rPr>
          <w:rFonts w:hint="eastAsia"/>
          <w:b/>
        </w:rPr>
        <w:t>cache</w:t>
      </w:r>
      <w:r>
        <w:rPr>
          <w:rFonts w:hint="eastAsia"/>
          <w:b/>
        </w:rPr>
        <w:t>的一致性，那么寄存器拿到的数据也必然具备一致性。</w:t>
      </w:r>
    </w:p>
    <w:p w:rsidR="001A7847" w:rsidRDefault="007D395D">
      <w:pPr>
        <w:pStyle w:val="5"/>
      </w:pPr>
      <w:r>
        <w:rPr>
          <w:rFonts w:hint="eastAsia"/>
        </w:rPr>
        <w:t>cpu cache</w:t>
      </w:r>
      <w:r>
        <w:rPr>
          <w:rFonts w:hint="eastAsia"/>
        </w:rPr>
        <w:t>结构原理</w:t>
      </w:r>
    </w:p>
    <w:p w:rsidR="001A7847" w:rsidRDefault="007D395D">
      <w:pPr>
        <w:pStyle w:val="af2"/>
        <w:numPr>
          <w:ilvl w:val="0"/>
          <w:numId w:val="9"/>
        </w:numPr>
        <w:ind w:firstLineChars="0"/>
      </w:pPr>
      <w:r>
        <w:rPr>
          <w:rFonts w:hint="eastAsia"/>
        </w:rPr>
        <w:t>单核</w:t>
      </w:r>
      <w:r>
        <w:rPr>
          <w:rFonts w:hint="eastAsia"/>
        </w:rPr>
        <w:t xml:space="preserve">cpu cache </w:t>
      </w:r>
      <w:r>
        <w:rPr>
          <w:rFonts w:hint="eastAsia"/>
        </w:rPr>
        <w:t>结构</w:t>
      </w:r>
    </w:p>
    <w:p w:rsidR="001A7847" w:rsidRDefault="007D395D">
      <w:pPr>
        <w:pStyle w:val="af2"/>
        <w:ind w:left="360" w:firstLineChars="0" w:firstLine="0"/>
      </w:pPr>
      <w:r>
        <w:rPr>
          <w:noProof/>
        </w:rPr>
        <w:drawing>
          <wp:inline distT="0" distB="0" distL="0" distR="0">
            <wp:extent cx="5274310" cy="2129790"/>
            <wp:effectExtent l="0" t="0" r="2540" b="3810"/>
            <wp:docPr id="23" name="图片 23" descr="C:\Users\Administrator\Desktop\2016010304355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Desktop\2016010304355128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2130406"/>
                    </a:xfrm>
                    <a:prstGeom prst="rect">
                      <a:avLst/>
                    </a:prstGeom>
                    <a:noFill/>
                    <a:ln>
                      <a:noFill/>
                    </a:ln>
                  </pic:spPr>
                </pic:pic>
              </a:graphicData>
            </a:graphic>
          </wp:inline>
        </w:drawing>
      </w:r>
    </w:p>
    <w:p w:rsidR="001A7847" w:rsidRDefault="007D395D">
      <w:pPr>
        <w:pStyle w:val="af2"/>
        <w:numPr>
          <w:ilvl w:val="0"/>
          <w:numId w:val="9"/>
        </w:numPr>
        <w:ind w:firstLineChars="0"/>
      </w:pPr>
      <w:r>
        <w:rPr>
          <w:rFonts w:hint="eastAsia"/>
        </w:rPr>
        <w:t>多核</w:t>
      </w:r>
      <w:r>
        <w:rPr>
          <w:rFonts w:hint="eastAsia"/>
        </w:rPr>
        <w:t xml:space="preserve">cpu cache </w:t>
      </w:r>
      <w:r>
        <w:rPr>
          <w:rFonts w:hint="eastAsia"/>
        </w:rPr>
        <w:t>结构</w:t>
      </w:r>
    </w:p>
    <w:p w:rsidR="001A7847" w:rsidRDefault="007D395D">
      <w:r>
        <w:rPr>
          <w:noProof/>
        </w:rPr>
        <w:lastRenderedPageBreak/>
        <w:drawing>
          <wp:inline distT="0" distB="0" distL="0" distR="0">
            <wp:extent cx="2914015" cy="402844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1"/>
                    <a:stretch>
                      <a:fillRect/>
                    </a:stretch>
                  </pic:blipFill>
                  <pic:spPr>
                    <a:xfrm>
                      <a:off x="0" y="0"/>
                      <a:ext cx="2914286" cy="4028572"/>
                    </a:xfrm>
                    <a:prstGeom prst="rect">
                      <a:avLst/>
                    </a:prstGeom>
                  </pic:spPr>
                </pic:pic>
              </a:graphicData>
            </a:graphic>
          </wp:inline>
        </w:drawing>
      </w:r>
    </w:p>
    <w:p w:rsidR="001A7847" w:rsidRDefault="007D395D">
      <w:pPr>
        <w:rPr>
          <w:color w:val="4F4F4F"/>
          <w:shd w:val="clear" w:color="auto" w:fill="FFFFFF"/>
        </w:rPr>
      </w:pPr>
      <w:r>
        <w:rPr>
          <w:rFonts w:hint="eastAsia"/>
          <w:color w:val="4F4F4F"/>
          <w:shd w:val="clear" w:color="auto" w:fill="FFFFFF"/>
        </w:rPr>
        <w:t> </w:t>
      </w:r>
      <w:r>
        <w:rPr>
          <w:rFonts w:hint="eastAsia"/>
          <w:color w:val="4F4F4F"/>
          <w:shd w:val="clear" w:color="auto" w:fill="FFFFFF"/>
        </w:rPr>
        <w:t>多核</w:t>
      </w:r>
      <w:r>
        <w:rPr>
          <w:rFonts w:hint="eastAsia"/>
          <w:color w:val="4F4F4F"/>
          <w:shd w:val="clear" w:color="auto" w:fill="FFFFFF"/>
        </w:rPr>
        <w:t>CPU</w:t>
      </w:r>
      <w:r>
        <w:rPr>
          <w:rFonts w:hint="eastAsia"/>
          <w:color w:val="4F4F4F"/>
          <w:shd w:val="clear" w:color="auto" w:fill="FFFFFF"/>
        </w:rPr>
        <w:t>的结构与单核相似，但是多了所有</w:t>
      </w:r>
      <w:r>
        <w:rPr>
          <w:rFonts w:hint="eastAsia"/>
          <w:color w:val="4F4F4F"/>
          <w:shd w:val="clear" w:color="auto" w:fill="FFFFFF"/>
        </w:rPr>
        <w:t>CPU</w:t>
      </w:r>
      <w:r>
        <w:rPr>
          <w:rFonts w:hint="eastAsia"/>
          <w:color w:val="4F4F4F"/>
          <w:shd w:val="clear" w:color="auto" w:fill="FFFFFF"/>
        </w:rPr>
        <w:t>共享的</w:t>
      </w:r>
      <w:r>
        <w:rPr>
          <w:rFonts w:hint="eastAsia"/>
          <w:color w:val="4F4F4F"/>
          <w:shd w:val="clear" w:color="auto" w:fill="FFFFFF"/>
        </w:rPr>
        <w:t>L3</w:t>
      </w:r>
      <w:r>
        <w:rPr>
          <w:rFonts w:hint="eastAsia"/>
          <w:color w:val="4F4F4F"/>
          <w:shd w:val="clear" w:color="auto" w:fill="FFFFFF"/>
        </w:rPr>
        <w:t>三级缓存。在多核</w:t>
      </w:r>
      <w:r>
        <w:rPr>
          <w:rFonts w:hint="eastAsia"/>
          <w:color w:val="4F4F4F"/>
          <w:shd w:val="clear" w:color="auto" w:fill="FFFFFF"/>
        </w:rPr>
        <w:t>CPU</w:t>
      </w:r>
      <w:r>
        <w:rPr>
          <w:rFonts w:hint="eastAsia"/>
          <w:color w:val="4F4F4F"/>
          <w:shd w:val="clear" w:color="auto" w:fill="FFFFFF"/>
        </w:rPr>
        <w:t>的结构中，</w:t>
      </w:r>
      <w:r>
        <w:rPr>
          <w:rFonts w:hint="eastAsia"/>
          <w:color w:val="4F4F4F"/>
          <w:shd w:val="clear" w:color="auto" w:fill="FFFFFF"/>
        </w:rPr>
        <w:t>L1</w:t>
      </w:r>
      <w:r>
        <w:rPr>
          <w:rFonts w:hint="eastAsia"/>
          <w:color w:val="4F4F4F"/>
          <w:shd w:val="clear" w:color="auto" w:fill="FFFFFF"/>
        </w:rPr>
        <w:t>和</w:t>
      </w:r>
      <w:r>
        <w:rPr>
          <w:rFonts w:hint="eastAsia"/>
          <w:color w:val="4F4F4F"/>
          <w:shd w:val="clear" w:color="auto" w:fill="FFFFFF"/>
        </w:rPr>
        <w:t>L2</w:t>
      </w:r>
      <w:r>
        <w:rPr>
          <w:rFonts w:hint="eastAsia"/>
          <w:color w:val="4F4F4F"/>
          <w:shd w:val="clear" w:color="auto" w:fill="FFFFFF"/>
        </w:rPr>
        <w:t>是</w:t>
      </w:r>
      <w:r>
        <w:rPr>
          <w:rFonts w:hint="eastAsia"/>
          <w:color w:val="4F4F4F"/>
          <w:shd w:val="clear" w:color="auto" w:fill="FFFFFF"/>
        </w:rPr>
        <w:t>CPU</w:t>
      </w:r>
      <w:r>
        <w:rPr>
          <w:rFonts w:hint="eastAsia"/>
          <w:color w:val="4F4F4F"/>
          <w:shd w:val="clear" w:color="auto" w:fill="FFFFFF"/>
        </w:rPr>
        <w:t>私有的，</w:t>
      </w:r>
      <w:r>
        <w:rPr>
          <w:rFonts w:hint="eastAsia"/>
          <w:color w:val="4F4F4F"/>
          <w:shd w:val="clear" w:color="auto" w:fill="FFFFFF"/>
        </w:rPr>
        <w:t>L3</w:t>
      </w:r>
      <w:r>
        <w:rPr>
          <w:rFonts w:hint="eastAsia"/>
          <w:color w:val="4F4F4F"/>
          <w:shd w:val="clear" w:color="auto" w:fill="FFFFFF"/>
        </w:rPr>
        <w:t>则是所有</w:t>
      </w:r>
      <w:r>
        <w:rPr>
          <w:rFonts w:hint="eastAsia"/>
          <w:color w:val="4F4F4F"/>
          <w:shd w:val="clear" w:color="auto" w:fill="FFFFFF"/>
        </w:rPr>
        <w:t>CPU</w:t>
      </w:r>
      <w:r>
        <w:rPr>
          <w:rFonts w:hint="eastAsia"/>
          <w:color w:val="4F4F4F"/>
          <w:shd w:val="clear" w:color="auto" w:fill="FFFFFF"/>
        </w:rPr>
        <w:t>核心共享的。</w:t>
      </w:r>
    </w:p>
    <w:p w:rsidR="001A7847" w:rsidRDefault="001A7847">
      <w:pPr>
        <w:rPr>
          <w:color w:val="4F4F4F"/>
          <w:shd w:val="clear" w:color="auto" w:fill="FFFFFF"/>
        </w:rPr>
      </w:pPr>
    </w:p>
    <w:p w:rsidR="001A7847" w:rsidRDefault="007D395D">
      <w:pPr>
        <w:rPr>
          <w:b/>
          <w:color w:val="4F4F4F"/>
          <w:shd w:val="clear" w:color="auto" w:fill="FFFFFF"/>
        </w:rPr>
      </w:pPr>
      <w:r>
        <w:rPr>
          <w:rFonts w:hint="eastAsia"/>
          <w:b/>
          <w:color w:val="4F4F4F"/>
          <w:shd w:val="clear" w:color="auto" w:fill="FFFFFF"/>
        </w:rPr>
        <w:t>原理</w:t>
      </w:r>
    </w:p>
    <w:p w:rsidR="001A7847" w:rsidRDefault="007D395D">
      <w:pPr>
        <w:widowControl/>
        <w:shd w:val="clear" w:color="auto" w:fill="FFFFFF"/>
        <w:spacing w:after="30"/>
        <w:ind w:firstLine="390"/>
        <w:jc w:val="left"/>
        <w:rPr>
          <w:rFonts w:ascii="Arial" w:eastAsia="宋体" w:hAnsi="Arial" w:cs="Arial"/>
          <w:color w:val="333333"/>
          <w:kern w:val="0"/>
          <w:sz w:val="20"/>
          <w:szCs w:val="20"/>
        </w:rPr>
      </w:pPr>
      <w:r>
        <w:rPr>
          <w:rFonts w:ascii="Arial" w:eastAsia="宋体" w:hAnsi="Arial" w:cs="Arial"/>
          <w:color w:val="333333"/>
          <w:kern w:val="0"/>
          <w:sz w:val="20"/>
          <w:szCs w:val="20"/>
        </w:rPr>
        <w:t>CPU</w:t>
      </w:r>
      <w:r>
        <w:rPr>
          <w:rFonts w:ascii="Arial" w:eastAsia="宋体" w:hAnsi="Arial" w:cs="Arial"/>
          <w:color w:val="333333"/>
          <w:kern w:val="0"/>
          <w:sz w:val="20"/>
          <w:szCs w:val="20"/>
        </w:rPr>
        <w:t>与</w:t>
      </w:r>
      <w:r>
        <w:rPr>
          <w:rFonts w:ascii="Arial" w:eastAsia="宋体" w:hAnsi="Arial" w:cs="Arial"/>
          <w:color w:val="333333"/>
          <w:kern w:val="0"/>
          <w:sz w:val="20"/>
          <w:szCs w:val="20"/>
        </w:rPr>
        <w:t>Cache</w:t>
      </w:r>
      <w:r>
        <w:rPr>
          <w:rFonts w:ascii="Arial" w:eastAsia="宋体" w:hAnsi="Arial" w:cs="Arial"/>
          <w:color w:val="333333"/>
          <w:kern w:val="0"/>
          <w:sz w:val="20"/>
          <w:szCs w:val="20"/>
        </w:rPr>
        <w:t>之间的数据交换是以字为单位的，而</w:t>
      </w:r>
      <w:r>
        <w:rPr>
          <w:rFonts w:ascii="Arial" w:eastAsia="宋体" w:hAnsi="Arial" w:cs="Arial"/>
          <w:color w:val="333333"/>
          <w:kern w:val="0"/>
          <w:sz w:val="20"/>
          <w:szCs w:val="20"/>
        </w:rPr>
        <w:t>Cache</w:t>
      </w:r>
      <w:r>
        <w:rPr>
          <w:rFonts w:ascii="Arial" w:eastAsia="宋体" w:hAnsi="Arial" w:cs="Arial"/>
          <w:color w:val="333333"/>
          <w:kern w:val="0"/>
          <w:sz w:val="20"/>
          <w:szCs w:val="20"/>
        </w:rPr>
        <w:t>与主存之间的数据交换则是以块为单位的。一个块由若干个定长字组成。</w:t>
      </w:r>
    </w:p>
    <w:p w:rsidR="001A7847" w:rsidRDefault="007D395D">
      <w:pPr>
        <w:widowControl/>
        <w:shd w:val="clear" w:color="auto" w:fill="FFFFFF"/>
        <w:spacing w:after="30"/>
        <w:ind w:firstLine="390"/>
        <w:jc w:val="left"/>
        <w:rPr>
          <w:rFonts w:ascii="Arial" w:eastAsia="宋体" w:hAnsi="Arial" w:cs="Arial"/>
          <w:color w:val="333333"/>
          <w:kern w:val="0"/>
          <w:sz w:val="20"/>
          <w:szCs w:val="20"/>
        </w:rPr>
      </w:pPr>
      <w:r>
        <w:rPr>
          <w:rFonts w:ascii="Arial" w:eastAsia="宋体" w:hAnsi="Arial" w:cs="Arial"/>
          <w:color w:val="333333"/>
          <w:kern w:val="0"/>
          <w:sz w:val="20"/>
          <w:szCs w:val="20"/>
        </w:rPr>
        <w:t>当</w:t>
      </w:r>
      <w:r>
        <w:rPr>
          <w:rFonts w:ascii="Arial" w:eastAsia="宋体" w:hAnsi="Arial" w:cs="Arial"/>
          <w:color w:val="333333"/>
          <w:kern w:val="0"/>
          <w:sz w:val="20"/>
          <w:szCs w:val="20"/>
        </w:rPr>
        <w:t>CPU</w:t>
      </w:r>
      <w:r>
        <w:rPr>
          <w:rFonts w:ascii="Arial" w:eastAsia="宋体" w:hAnsi="Arial" w:cs="Arial"/>
          <w:color w:val="333333"/>
          <w:kern w:val="0"/>
          <w:sz w:val="20"/>
          <w:szCs w:val="20"/>
        </w:rPr>
        <w:t>读取主存中的一个字时，该字的主存地址被发给</w:t>
      </w:r>
      <w:r>
        <w:rPr>
          <w:rFonts w:ascii="Arial" w:eastAsia="宋体" w:hAnsi="Arial" w:cs="Arial"/>
          <w:color w:val="333333"/>
          <w:kern w:val="0"/>
          <w:sz w:val="20"/>
          <w:szCs w:val="20"/>
        </w:rPr>
        <w:t>Cache</w:t>
      </w:r>
      <w:r>
        <w:rPr>
          <w:rFonts w:ascii="Arial" w:eastAsia="宋体" w:hAnsi="Arial" w:cs="Arial"/>
          <w:color w:val="333333"/>
          <w:kern w:val="0"/>
          <w:sz w:val="20"/>
          <w:szCs w:val="20"/>
        </w:rPr>
        <w:t>和主存，此时，</w:t>
      </w:r>
      <w:r>
        <w:rPr>
          <w:rFonts w:ascii="Arial" w:eastAsia="宋体" w:hAnsi="Arial" w:cs="Arial"/>
          <w:color w:val="333333"/>
          <w:kern w:val="0"/>
          <w:sz w:val="20"/>
          <w:szCs w:val="20"/>
        </w:rPr>
        <w:t>Cache</w:t>
      </w:r>
      <w:r>
        <w:rPr>
          <w:rFonts w:ascii="Arial" w:eastAsia="宋体" w:hAnsi="Arial" w:cs="Arial"/>
          <w:color w:val="333333"/>
          <w:kern w:val="0"/>
          <w:sz w:val="20"/>
          <w:szCs w:val="20"/>
        </w:rPr>
        <w:t>控制逻辑依据地址判断该字当前是否存在于</w:t>
      </w:r>
      <w:r>
        <w:rPr>
          <w:rFonts w:ascii="Arial" w:eastAsia="宋体" w:hAnsi="Arial" w:cs="Arial"/>
          <w:color w:val="333333"/>
          <w:kern w:val="0"/>
          <w:sz w:val="20"/>
          <w:szCs w:val="20"/>
        </w:rPr>
        <w:t>Cache</w:t>
      </w:r>
      <w:r>
        <w:rPr>
          <w:rFonts w:ascii="Arial" w:eastAsia="宋体" w:hAnsi="Arial" w:cs="Arial"/>
          <w:color w:val="333333"/>
          <w:kern w:val="0"/>
          <w:sz w:val="20"/>
          <w:szCs w:val="20"/>
        </w:rPr>
        <w:t>中：若在，该字立即被从</w:t>
      </w:r>
      <w:r>
        <w:rPr>
          <w:rFonts w:ascii="Arial" w:eastAsia="宋体" w:hAnsi="Arial" w:cs="Arial"/>
          <w:color w:val="333333"/>
          <w:kern w:val="0"/>
          <w:sz w:val="20"/>
          <w:szCs w:val="20"/>
        </w:rPr>
        <w:t>Cache</w:t>
      </w:r>
      <w:r>
        <w:rPr>
          <w:rFonts w:ascii="Arial" w:eastAsia="宋体" w:hAnsi="Arial" w:cs="Arial"/>
          <w:color w:val="333333"/>
          <w:kern w:val="0"/>
          <w:sz w:val="20"/>
          <w:szCs w:val="20"/>
        </w:rPr>
        <w:t>传送给</w:t>
      </w:r>
      <w:r>
        <w:rPr>
          <w:rFonts w:ascii="Arial" w:eastAsia="宋体" w:hAnsi="Arial" w:cs="Arial"/>
          <w:color w:val="333333"/>
          <w:kern w:val="0"/>
          <w:sz w:val="20"/>
          <w:szCs w:val="20"/>
        </w:rPr>
        <w:t>CPU</w:t>
      </w:r>
      <w:r>
        <w:rPr>
          <w:rFonts w:ascii="Arial" w:eastAsia="宋体" w:hAnsi="Arial" w:cs="Arial"/>
          <w:color w:val="333333"/>
          <w:kern w:val="0"/>
          <w:sz w:val="20"/>
          <w:szCs w:val="20"/>
        </w:rPr>
        <w:t>；若不在，则用主存读周期把该字从主存读出送到</w:t>
      </w:r>
      <w:r>
        <w:rPr>
          <w:rFonts w:ascii="Arial" w:eastAsia="宋体" w:hAnsi="Arial" w:cs="Arial"/>
          <w:color w:val="333333"/>
          <w:kern w:val="0"/>
          <w:sz w:val="20"/>
          <w:szCs w:val="20"/>
        </w:rPr>
        <w:t>CPU</w:t>
      </w:r>
      <w:r>
        <w:rPr>
          <w:rFonts w:ascii="Arial" w:eastAsia="宋体" w:hAnsi="Arial" w:cs="Arial"/>
          <w:color w:val="333333"/>
          <w:kern w:val="0"/>
          <w:sz w:val="20"/>
          <w:szCs w:val="20"/>
        </w:rPr>
        <w:t>，同时把含有这个字的整个数据块从主存读出送到</w:t>
      </w:r>
      <w:r>
        <w:rPr>
          <w:rFonts w:ascii="Arial" w:eastAsia="宋体" w:hAnsi="Arial" w:cs="Arial"/>
          <w:color w:val="333333"/>
          <w:kern w:val="0"/>
          <w:sz w:val="20"/>
          <w:szCs w:val="20"/>
        </w:rPr>
        <w:t>Cache</w:t>
      </w:r>
      <w:r>
        <w:rPr>
          <w:rFonts w:ascii="Arial" w:eastAsia="宋体" w:hAnsi="Arial" w:cs="Arial"/>
          <w:color w:val="333333"/>
          <w:kern w:val="0"/>
          <w:sz w:val="20"/>
          <w:szCs w:val="20"/>
        </w:rPr>
        <w:t>中，并采用一定的替换策略将</w:t>
      </w:r>
      <w:r>
        <w:rPr>
          <w:rFonts w:ascii="Arial" w:eastAsia="宋体" w:hAnsi="Arial" w:cs="Arial"/>
          <w:color w:val="333333"/>
          <w:kern w:val="0"/>
          <w:sz w:val="20"/>
          <w:szCs w:val="20"/>
        </w:rPr>
        <w:t>Cache</w:t>
      </w:r>
      <w:r>
        <w:rPr>
          <w:rFonts w:ascii="Arial" w:eastAsia="宋体" w:hAnsi="Arial" w:cs="Arial"/>
          <w:color w:val="333333"/>
          <w:kern w:val="0"/>
          <w:sz w:val="20"/>
          <w:szCs w:val="20"/>
        </w:rPr>
        <w:t>中的某一块替换掉，替换算法由</w:t>
      </w:r>
      <w:r>
        <w:rPr>
          <w:rFonts w:ascii="Arial" w:eastAsia="宋体" w:hAnsi="Arial" w:cs="Arial"/>
          <w:color w:val="333333"/>
          <w:kern w:val="0"/>
          <w:sz w:val="20"/>
          <w:szCs w:val="20"/>
        </w:rPr>
        <w:t>Cache</w:t>
      </w:r>
      <w:r>
        <w:rPr>
          <w:rFonts w:ascii="Arial" w:eastAsia="宋体" w:hAnsi="Arial" w:cs="Arial"/>
          <w:color w:val="333333"/>
          <w:kern w:val="0"/>
          <w:sz w:val="20"/>
          <w:szCs w:val="20"/>
        </w:rPr>
        <w:t>管理逻辑电路来实现。</w:t>
      </w:r>
    </w:p>
    <w:p w:rsidR="001A7847" w:rsidRDefault="007D395D">
      <w:pPr>
        <w:widowControl/>
        <w:shd w:val="clear" w:color="auto" w:fill="FFFFFF"/>
        <w:spacing w:after="30"/>
        <w:ind w:firstLine="390"/>
        <w:jc w:val="left"/>
        <w:rPr>
          <w:rFonts w:ascii="Arial" w:eastAsia="宋体" w:hAnsi="Arial" w:cs="Arial"/>
          <w:color w:val="333333"/>
          <w:kern w:val="0"/>
          <w:sz w:val="20"/>
          <w:szCs w:val="20"/>
        </w:rPr>
      </w:pPr>
      <w:r>
        <w:rPr>
          <w:rFonts w:ascii="Arial" w:eastAsia="宋体" w:hAnsi="Arial" w:cs="Arial"/>
          <w:color w:val="333333"/>
          <w:kern w:val="0"/>
          <w:sz w:val="20"/>
          <w:szCs w:val="20"/>
        </w:rPr>
        <w:t>Cache</w:t>
      </w:r>
      <w:r>
        <w:rPr>
          <w:rFonts w:ascii="Arial" w:eastAsia="宋体" w:hAnsi="Arial" w:cs="Arial"/>
          <w:color w:val="333333"/>
          <w:kern w:val="0"/>
          <w:sz w:val="20"/>
          <w:szCs w:val="20"/>
        </w:rPr>
        <w:t>原理图如图</w:t>
      </w:r>
      <w:r>
        <w:rPr>
          <w:rFonts w:ascii="Arial" w:eastAsia="宋体" w:hAnsi="Arial" w:cs="Arial"/>
          <w:color w:val="333333"/>
          <w:kern w:val="0"/>
          <w:sz w:val="20"/>
          <w:szCs w:val="20"/>
        </w:rPr>
        <w:t>3-13</w:t>
      </w:r>
      <w:r>
        <w:rPr>
          <w:rFonts w:ascii="Arial" w:eastAsia="宋体" w:hAnsi="Arial" w:cs="Arial"/>
          <w:color w:val="333333"/>
          <w:kern w:val="0"/>
          <w:sz w:val="20"/>
          <w:szCs w:val="20"/>
        </w:rPr>
        <w:t>所示。图中，按内容寻址的相联存储器（表），</w:t>
      </w:r>
    </w:p>
    <w:p w:rsidR="001A7847" w:rsidRDefault="007D395D">
      <w:pPr>
        <w:widowControl/>
        <w:shd w:val="clear" w:color="auto" w:fill="FFFFFF"/>
        <w:spacing w:after="30"/>
        <w:ind w:firstLine="390"/>
        <w:jc w:val="left"/>
        <w:rPr>
          <w:rFonts w:ascii="Arial" w:eastAsia="宋体" w:hAnsi="Arial" w:cs="Arial"/>
          <w:color w:val="333333"/>
          <w:kern w:val="0"/>
          <w:sz w:val="20"/>
          <w:szCs w:val="20"/>
        </w:rPr>
      </w:pPr>
      <w:r>
        <w:rPr>
          <w:rFonts w:ascii="Arial" w:eastAsia="宋体" w:hAnsi="Arial" w:cs="Arial"/>
          <w:color w:val="333333"/>
          <w:kern w:val="0"/>
          <w:sz w:val="20"/>
          <w:szCs w:val="20"/>
        </w:rPr>
        <w:t>用于存放与</w:t>
      </w:r>
      <w:r>
        <w:rPr>
          <w:rFonts w:ascii="Arial" w:eastAsia="宋体" w:hAnsi="Arial" w:cs="Arial"/>
          <w:color w:val="333333"/>
          <w:kern w:val="0"/>
          <w:sz w:val="20"/>
          <w:szCs w:val="20"/>
        </w:rPr>
        <w:t>Cache</w:t>
      </w:r>
      <w:r>
        <w:rPr>
          <w:rFonts w:ascii="Arial" w:eastAsia="宋体" w:hAnsi="Arial" w:cs="Arial"/>
          <w:color w:val="333333"/>
          <w:kern w:val="0"/>
          <w:sz w:val="20"/>
          <w:szCs w:val="20"/>
        </w:rPr>
        <w:t>中数据相对应的主存地址，可以快速检索、判断</w:t>
      </w:r>
      <w:r>
        <w:rPr>
          <w:rFonts w:ascii="Arial" w:eastAsia="宋体" w:hAnsi="Arial" w:cs="Arial"/>
          <w:color w:val="333333"/>
          <w:kern w:val="0"/>
          <w:sz w:val="20"/>
          <w:szCs w:val="20"/>
        </w:rPr>
        <w:t>CPU</w:t>
      </w:r>
      <w:r>
        <w:rPr>
          <w:rFonts w:ascii="Arial" w:eastAsia="宋体" w:hAnsi="Arial" w:cs="Arial"/>
          <w:color w:val="333333"/>
          <w:kern w:val="0"/>
          <w:sz w:val="20"/>
          <w:szCs w:val="20"/>
        </w:rPr>
        <w:t>读取的某个字当前是否存在于</w:t>
      </w:r>
      <w:r>
        <w:rPr>
          <w:rFonts w:ascii="Arial" w:eastAsia="宋体" w:hAnsi="Arial" w:cs="Arial"/>
          <w:color w:val="333333"/>
          <w:kern w:val="0"/>
          <w:sz w:val="20"/>
          <w:szCs w:val="20"/>
        </w:rPr>
        <w:t>Cache</w:t>
      </w:r>
      <w:r>
        <w:rPr>
          <w:rFonts w:ascii="Arial" w:eastAsia="宋体" w:hAnsi="Arial" w:cs="Arial"/>
          <w:color w:val="333333"/>
          <w:kern w:val="0"/>
          <w:sz w:val="20"/>
          <w:szCs w:val="20"/>
        </w:rPr>
        <w:t>中。</w:t>
      </w:r>
    </w:p>
    <w:p w:rsidR="001A7847" w:rsidRDefault="007D395D">
      <w:pPr>
        <w:widowControl/>
        <w:shd w:val="clear" w:color="auto" w:fill="FFFFFF"/>
        <w:spacing w:after="30"/>
        <w:ind w:firstLine="390"/>
        <w:jc w:val="left"/>
        <w:rPr>
          <w:rFonts w:ascii="Arial" w:eastAsia="宋体" w:hAnsi="Arial" w:cs="Arial"/>
          <w:color w:val="333333"/>
          <w:kern w:val="0"/>
          <w:sz w:val="20"/>
          <w:szCs w:val="20"/>
        </w:rPr>
      </w:pPr>
      <w:r>
        <w:rPr>
          <w:rFonts w:ascii="Arial" w:eastAsia="宋体" w:hAnsi="Arial" w:cs="Arial"/>
          <w:noProof/>
          <w:color w:val="333333"/>
          <w:kern w:val="0"/>
          <w:sz w:val="20"/>
          <w:szCs w:val="20"/>
        </w:rPr>
        <w:lastRenderedPageBreak/>
        <w:drawing>
          <wp:inline distT="0" distB="0" distL="0" distR="0">
            <wp:extent cx="3752850" cy="2487295"/>
            <wp:effectExtent l="0" t="0" r="0" b="8255"/>
            <wp:docPr id="17" name="图片 17" descr="3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23.gi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3752850" cy="2487295"/>
                    </a:xfrm>
                    <a:prstGeom prst="rect">
                      <a:avLst/>
                    </a:prstGeom>
                    <a:noFill/>
                    <a:ln>
                      <a:noFill/>
                    </a:ln>
                  </pic:spPr>
                </pic:pic>
              </a:graphicData>
            </a:graphic>
          </wp:inline>
        </w:drawing>
      </w:r>
    </w:p>
    <w:p w:rsidR="001A7847" w:rsidRDefault="001A7847">
      <w:pPr>
        <w:widowControl/>
        <w:shd w:val="clear" w:color="auto" w:fill="FFFFFF"/>
        <w:spacing w:after="30"/>
        <w:ind w:firstLine="390"/>
        <w:jc w:val="left"/>
        <w:rPr>
          <w:rFonts w:ascii="Arial" w:eastAsia="宋体" w:hAnsi="Arial" w:cs="Arial"/>
          <w:color w:val="333333"/>
          <w:kern w:val="0"/>
          <w:sz w:val="20"/>
          <w:szCs w:val="20"/>
        </w:rPr>
      </w:pPr>
    </w:p>
    <w:p w:rsidR="001A7847" w:rsidRDefault="001A7847">
      <w:pPr>
        <w:widowControl/>
        <w:shd w:val="clear" w:color="auto" w:fill="FFFFFF"/>
        <w:spacing w:after="30"/>
        <w:ind w:firstLine="390"/>
        <w:jc w:val="left"/>
        <w:rPr>
          <w:rFonts w:ascii="Arial" w:eastAsia="宋体" w:hAnsi="Arial" w:cs="Arial"/>
          <w:color w:val="333333"/>
          <w:kern w:val="0"/>
          <w:sz w:val="20"/>
          <w:szCs w:val="20"/>
        </w:rPr>
      </w:pPr>
    </w:p>
    <w:p w:rsidR="001A7847" w:rsidRDefault="001A7847">
      <w:pPr>
        <w:widowControl/>
        <w:shd w:val="clear" w:color="auto" w:fill="FFFFFF"/>
        <w:spacing w:after="30"/>
        <w:ind w:firstLine="390"/>
        <w:jc w:val="left"/>
        <w:rPr>
          <w:rFonts w:ascii="Arial" w:eastAsia="宋体" w:hAnsi="Arial" w:cs="Arial"/>
          <w:color w:val="333333"/>
          <w:kern w:val="0"/>
          <w:sz w:val="20"/>
          <w:szCs w:val="20"/>
        </w:rPr>
      </w:pPr>
    </w:p>
    <w:p w:rsidR="001A7847" w:rsidRDefault="007D395D">
      <w:pPr>
        <w:pStyle w:val="5"/>
        <w:rPr>
          <w:shd w:val="clear" w:color="auto" w:fill="FFFFFF"/>
        </w:rPr>
      </w:pPr>
      <w:r>
        <w:rPr>
          <w:rFonts w:hint="eastAsia"/>
          <w:shd w:val="clear" w:color="auto" w:fill="FFFFFF"/>
        </w:rPr>
        <w:t>cache line</w:t>
      </w:r>
    </w:p>
    <w:p w:rsidR="001A7847" w:rsidRDefault="007D395D">
      <w:pPr>
        <w:rPr>
          <w:rFonts w:ascii="Arial" w:hAnsi="Arial" w:cs="Arial"/>
          <w:b/>
          <w:color w:val="2F2F2F"/>
          <w:shd w:val="clear" w:color="auto" w:fill="FFFFFF"/>
        </w:rPr>
      </w:pPr>
      <w:r>
        <w:rPr>
          <w:rFonts w:ascii="Arial" w:hAnsi="Arial" w:cs="Arial"/>
          <w:color w:val="2F2F2F"/>
          <w:shd w:val="clear" w:color="auto" w:fill="FFFFFF"/>
        </w:rPr>
        <w:t>整个</w:t>
      </w:r>
      <w:r>
        <w:rPr>
          <w:rFonts w:ascii="Arial" w:hAnsi="Arial" w:cs="Arial"/>
          <w:color w:val="2F2F2F"/>
          <w:shd w:val="clear" w:color="auto" w:fill="FFFFFF"/>
        </w:rPr>
        <w:t>Cache</w:t>
      </w:r>
      <w:r>
        <w:rPr>
          <w:rFonts w:ascii="Arial" w:hAnsi="Arial" w:cs="Arial"/>
          <w:color w:val="2F2F2F"/>
          <w:shd w:val="clear" w:color="auto" w:fill="FFFFFF"/>
        </w:rPr>
        <w:t>被分成多个</w:t>
      </w:r>
      <w:r>
        <w:rPr>
          <w:rFonts w:ascii="Arial" w:hAnsi="Arial" w:cs="Arial"/>
          <w:color w:val="2F2F2F"/>
          <w:shd w:val="clear" w:color="auto" w:fill="FFFFFF"/>
        </w:rPr>
        <w:t>Line</w:t>
      </w:r>
      <w:r>
        <w:rPr>
          <w:rFonts w:ascii="Arial" w:hAnsi="Arial" w:cs="Arial"/>
          <w:color w:val="2F2F2F"/>
          <w:shd w:val="clear" w:color="auto" w:fill="FFFFFF"/>
        </w:rPr>
        <w:t>，每个</w:t>
      </w:r>
      <w:r>
        <w:rPr>
          <w:rFonts w:ascii="Arial" w:hAnsi="Arial" w:cs="Arial"/>
          <w:color w:val="2F2F2F"/>
          <w:shd w:val="clear" w:color="auto" w:fill="FFFFFF"/>
        </w:rPr>
        <w:t>Line</w:t>
      </w:r>
      <w:r>
        <w:rPr>
          <w:rFonts w:ascii="Arial" w:hAnsi="Arial" w:cs="Arial"/>
          <w:color w:val="2F2F2F"/>
          <w:shd w:val="clear" w:color="auto" w:fill="FFFFFF"/>
        </w:rPr>
        <w:t>通常是</w:t>
      </w:r>
      <w:r>
        <w:rPr>
          <w:rFonts w:ascii="Arial" w:hAnsi="Arial" w:cs="Arial"/>
          <w:color w:val="2F2F2F"/>
          <w:shd w:val="clear" w:color="auto" w:fill="FFFFFF"/>
        </w:rPr>
        <w:t>32byte</w:t>
      </w:r>
      <w:r>
        <w:rPr>
          <w:rFonts w:ascii="Arial" w:hAnsi="Arial" w:cs="Arial"/>
          <w:color w:val="2F2F2F"/>
          <w:shd w:val="clear" w:color="auto" w:fill="FFFFFF"/>
        </w:rPr>
        <w:t>或</w:t>
      </w:r>
      <w:r>
        <w:rPr>
          <w:rFonts w:ascii="Arial" w:hAnsi="Arial" w:cs="Arial"/>
          <w:color w:val="2F2F2F"/>
          <w:shd w:val="clear" w:color="auto" w:fill="FFFFFF"/>
        </w:rPr>
        <w:t>64byte</w:t>
      </w:r>
      <w:r>
        <w:rPr>
          <w:rFonts w:ascii="Arial" w:hAnsi="Arial" w:cs="Arial" w:hint="eastAsia"/>
          <w:color w:val="2F2F2F"/>
        </w:rPr>
        <w:t xml:space="preserve"> </w:t>
      </w:r>
      <w:r>
        <w:rPr>
          <w:rFonts w:ascii="Arial" w:hAnsi="Arial" w:cs="Arial" w:hint="eastAsia"/>
          <w:color w:val="2F2F2F"/>
        </w:rPr>
        <w:t>，</w:t>
      </w:r>
      <w:r>
        <w:rPr>
          <w:rFonts w:ascii="Arial" w:hAnsi="Arial" w:cs="Arial"/>
          <w:b/>
          <w:color w:val="2F2F2F"/>
          <w:shd w:val="clear" w:color="auto" w:fill="FFFFFF"/>
        </w:rPr>
        <w:t>Cache Line</w:t>
      </w:r>
      <w:r>
        <w:rPr>
          <w:rFonts w:ascii="Arial" w:hAnsi="Arial" w:cs="Arial"/>
          <w:b/>
          <w:color w:val="2F2F2F"/>
          <w:shd w:val="clear" w:color="auto" w:fill="FFFFFF"/>
        </w:rPr>
        <w:t>是</w:t>
      </w:r>
      <w:r>
        <w:rPr>
          <w:rFonts w:ascii="Arial" w:hAnsi="Arial" w:cs="Arial"/>
          <w:b/>
          <w:color w:val="2F2F2F"/>
          <w:shd w:val="clear" w:color="auto" w:fill="FFFFFF"/>
        </w:rPr>
        <w:t>Cache</w:t>
      </w:r>
      <w:r>
        <w:rPr>
          <w:rFonts w:ascii="Arial" w:hAnsi="Arial" w:cs="Arial"/>
          <w:b/>
          <w:color w:val="2F2F2F"/>
          <w:shd w:val="clear" w:color="auto" w:fill="FFFFFF"/>
        </w:rPr>
        <w:t>和内存交换数据的最小单位</w:t>
      </w:r>
    </w:p>
    <w:p w:rsidR="001A7847" w:rsidRDefault="007D395D">
      <w:r>
        <w:rPr>
          <w:noProof/>
        </w:rPr>
        <w:drawing>
          <wp:inline distT="0" distB="0" distL="0" distR="0">
            <wp:extent cx="3372485" cy="3123565"/>
            <wp:effectExtent l="0" t="0" r="0" b="635"/>
            <wp:docPr id="27" name="图片 27" descr="https://upload-images.jianshu.io/upload_images/1389146-b2d4f6e0c6e8a75b.png?imageMogr2/auto-orient/strip%7CimageView2/2/w/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s://upload-images.jianshu.io/upload_images/1389146-b2d4f6e0c6e8a75b.png?imageMogr2/auto-orient/strip%7CimageView2/2/w/3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372485" cy="3123565"/>
                    </a:xfrm>
                    <a:prstGeom prst="rect">
                      <a:avLst/>
                    </a:prstGeom>
                    <a:noFill/>
                    <a:ln>
                      <a:noFill/>
                    </a:ln>
                  </pic:spPr>
                </pic:pic>
              </a:graphicData>
            </a:graphic>
          </wp:inline>
        </w:drawing>
      </w:r>
    </w:p>
    <w:p w:rsidR="001A7847" w:rsidRDefault="007D395D">
      <w:pPr>
        <w:rPr>
          <w:rFonts w:ascii="Arial" w:hAnsi="Arial" w:cs="Arial"/>
          <w:color w:val="2F2F2F"/>
          <w:shd w:val="clear" w:color="auto" w:fill="FFFFFF"/>
        </w:rPr>
      </w:pPr>
      <w:r>
        <w:rPr>
          <w:rFonts w:ascii="Arial" w:hAnsi="Arial" w:cs="Arial"/>
          <w:color w:val="2F2F2F"/>
          <w:shd w:val="clear" w:color="auto" w:fill="FFFFFF"/>
        </w:rPr>
        <w:t>每个</w:t>
      </w:r>
      <w:r>
        <w:rPr>
          <w:rFonts w:ascii="Arial" w:hAnsi="Arial" w:cs="Arial"/>
          <w:color w:val="2F2F2F"/>
          <w:shd w:val="clear" w:color="auto" w:fill="FFFFFF"/>
        </w:rPr>
        <w:t>Cache Line</w:t>
      </w:r>
      <w:r>
        <w:rPr>
          <w:rFonts w:ascii="Arial" w:hAnsi="Arial" w:cs="Arial"/>
          <w:color w:val="2F2F2F"/>
          <w:shd w:val="clear" w:color="auto" w:fill="FFFFFF"/>
        </w:rPr>
        <w:t>包含三个部分</w:t>
      </w:r>
      <w:r>
        <w:rPr>
          <w:rFonts w:ascii="Arial" w:hAnsi="Arial" w:cs="Arial"/>
          <w:color w:val="2F2F2F"/>
          <w:shd w:val="clear" w:color="auto" w:fill="FFFFFF"/>
        </w:rPr>
        <w:t>Valid</w:t>
      </w:r>
      <w:r>
        <w:rPr>
          <w:rFonts w:ascii="Arial" w:hAnsi="Arial" w:cs="Arial"/>
          <w:color w:val="2F2F2F"/>
          <w:shd w:val="clear" w:color="auto" w:fill="FFFFFF"/>
        </w:rPr>
        <w:t>：当前缓存是否有效</w:t>
      </w:r>
      <w:r>
        <w:rPr>
          <w:rFonts w:ascii="Arial" w:hAnsi="Arial" w:cs="Arial"/>
          <w:color w:val="2F2F2F"/>
          <w:shd w:val="clear" w:color="auto" w:fill="FFFFFF"/>
        </w:rPr>
        <w:t>Tag</w:t>
      </w:r>
      <w:r>
        <w:rPr>
          <w:rFonts w:ascii="Arial" w:hAnsi="Arial" w:cs="Arial"/>
          <w:color w:val="2F2F2F"/>
          <w:shd w:val="clear" w:color="auto" w:fill="FFFFFF"/>
        </w:rPr>
        <w:t>：对应的内存地址</w:t>
      </w:r>
      <w:r>
        <w:rPr>
          <w:rFonts w:ascii="Arial" w:hAnsi="Arial" w:cs="Arial"/>
          <w:color w:val="2F2F2F"/>
          <w:shd w:val="clear" w:color="auto" w:fill="FFFFFF"/>
        </w:rPr>
        <w:t>Block</w:t>
      </w:r>
      <w:r>
        <w:rPr>
          <w:rFonts w:ascii="Arial" w:hAnsi="Arial" w:cs="Arial"/>
          <w:color w:val="2F2F2F"/>
          <w:shd w:val="clear" w:color="auto" w:fill="FFFFFF"/>
        </w:rPr>
        <w:t>：缓存数据</w:t>
      </w:r>
    </w:p>
    <w:p w:rsidR="001A7847" w:rsidRDefault="007D395D">
      <w:r>
        <w:rPr>
          <w:noProof/>
        </w:rPr>
        <w:lastRenderedPageBreak/>
        <w:drawing>
          <wp:inline distT="0" distB="0" distL="0" distR="0">
            <wp:extent cx="4037965" cy="1170305"/>
            <wp:effectExtent l="0" t="0" r="635" b="0"/>
            <wp:docPr id="28" name="图片 28" descr="https://upload-images.jianshu.io/upload_images/1389146-4380b44cefeab171.png?imageMogr2/auto-orient/strip%7CimageView2/2/w/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s://upload-images.jianshu.io/upload_images/1389146-4380b44cefeab171.png?imageMogr2/auto-orient/strip%7CimageView2/2/w/4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037965" cy="1170305"/>
                    </a:xfrm>
                    <a:prstGeom prst="rect">
                      <a:avLst/>
                    </a:prstGeom>
                    <a:noFill/>
                    <a:ln>
                      <a:noFill/>
                    </a:ln>
                  </pic:spPr>
                </pic:pic>
              </a:graphicData>
            </a:graphic>
          </wp:inline>
        </w:drawing>
      </w:r>
    </w:p>
    <w:p w:rsidR="001A7847" w:rsidRDefault="007D395D">
      <w:pPr>
        <w:pStyle w:val="5"/>
      </w:pPr>
      <w:r>
        <w:rPr>
          <w:rFonts w:hint="eastAsia"/>
        </w:rPr>
        <w:t xml:space="preserve">cpu cache </w:t>
      </w:r>
      <w:r>
        <w:rPr>
          <w:rFonts w:hint="eastAsia"/>
        </w:rPr>
        <w:t>与</w:t>
      </w:r>
      <w:r>
        <w:rPr>
          <w:rFonts w:hint="eastAsia"/>
        </w:rPr>
        <w:t>cpu m</w:t>
      </w:r>
      <w:r>
        <w:t>ain memory</w:t>
      </w:r>
      <w:r>
        <w:rPr>
          <w:rFonts w:hint="eastAsia"/>
        </w:rPr>
        <w:t xml:space="preserve"> </w:t>
      </w:r>
      <w:r>
        <w:rPr>
          <w:rFonts w:hint="eastAsia"/>
        </w:rPr>
        <w:t>交互</w:t>
      </w:r>
    </w:p>
    <w:p w:rsidR="001A7847" w:rsidRDefault="007D395D">
      <w:r>
        <w:rPr>
          <w:rFonts w:hint="eastAsia"/>
          <w:shd w:val="clear" w:color="auto" w:fill="FFFFDF"/>
        </w:rPr>
        <w:t>Cache</w:t>
      </w:r>
      <w:r>
        <w:rPr>
          <w:rFonts w:hint="eastAsia"/>
          <w:shd w:val="clear" w:color="auto" w:fill="FFFFDF"/>
        </w:rPr>
        <w:t>与主存</w:t>
      </w:r>
      <w:r>
        <w:rPr>
          <w:rFonts w:hint="eastAsia"/>
          <w:color w:val="FF0000"/>
          <w:shd w:val="clear" w:color="auto" w:fill="FFFFDF"/>
        </w:rPr>
        <w:t>都</w:t>
      </w:r>
      <w:r>
        <w:rPr>
          <w:rFonts w:hint="eastAsia"/>
          <w:shd w:val="clear" w:color="auto" w:fill="FFFFDF"/>
        </w:rPr>
        <w:t>分成块</w:t>
      </w:r>
      <w:r>
        <w:rPr>
          <w:rFonts w:hint="eastAsia"/>
          <w:shd w:val="clear" w:color="auto" w:fill="FFFFDF"/>
        </w:rPr>
        <w:t>(</w:t>
      </w:r>
      <w:r>
        <w:rPr>
          <w:rFonts w:hint="eastAsia"/>
          <w:shd w:val="clear" w:color="auto" w:fill="FFFFDF"/>
        </w:rPr>
        <w:t>常常将</w:t>
      </w:r>
      <w:r>
        <w:rPr>
          <w:rFonts w:hint="eastAsia"/>
          <w:shd w:val="clear" w:color="auto" w:fill="FFFFDF"/>
        </w:rPr>
        <w:t>Cache</w:t>
      </w:r>
      <w:r>
        <w:rPr>
          <w:rFonts w:hint="eastAsia"/>
          <w:shd w:val="clear" w:color="auto" w:fill="FFFFDF"/>
        </w:rPr>
        <w:t>块说成</w:t>
      </w:r>
      <w:r>
        <w:rPr>
          <w:rFonts w:hint="eastAsia"/>
          <w:shd w:val="clear" w:color="auto" w:fill="FFFFDF"/>
        </w:rPr>
        <w:t>Cache</w:t>
      </w:r>
      <w:r>
        <w:rPr>
          <w:rFonts w:hint="eastAsia"/>
          <w:shd w:val="clear" w:color="auto" w:fill="FFFFDF"/>
        </w:rPr>
        <w:t>行</w:t>
      </w:r>
      <w:r>
        <w:rPr>
          <w:rFonts w:hint="eastAsia"/>
          <w:shd w:val="clear" w:color="auto" w:fill="FFFFDF"/>
        </w:rPr>
        <w:t>)</w:t>
      </w:r>
      <w:r>
        <w:rPr>
          <w:rFonts w:hint="eastAsia"/>
          <w:shd w:val="clear" w:color="auto" w:fill="FFFFDF"/>
        </w:rPr>
        <w:t>，</w:t>
      </w:r>
      <w:r>
        <w:rPr>
          <w:rFonts w:hint="eastAsia"/>
          <w:color w:val="FF0000"/>
          <w:shd w:val="clear" w:color="auto" w:fill="FFFFDF"/>
        </w:rPr>
        <w:t>每块由多个字节组成</w:t>
      </w:r>
      <w:r>
        <w:rPr>
          <w:rFonts w:hint="eastAsia"/>
          <w:shd w:val="clear" w:color="auto" w:fill="FFFFDF"/>
        </w:rPr>
        <w:t>，大小相等。在一个时间段内，</w:t>
      </w:r>
      <w:r>
        <w:rPr>
          <w:rFonts w:hint="eastAsia"/>
          <w:shd w:val="clear" w:color="auto" w:fill="FFFFDF"/>
        </w:rPr>
        <w:t>Cache</w:t>
      </w:r>
      <w:r>
        <w:rPr>
          <w:rFonts w:hint="eastAsia"/>
          <w:shd w:val="clear" w:color="auto" w:fill="FFFFDF"/>
        </w:rPr>
        <w:t>的某块中放着主存某块的全部信息，即</w:t>
      </w:r>
      <w:r>
        <w:rPr>
          <w:rFonts w:hint="eastAsia"/>
          <w:shd w:val="clear" w:color="auto" w:fill="FFFFDF"/>
        </w:rPr>
        <w:t>Cache</w:t>
      </w:r>
      <w:r>
        <w:rPr>
          <w:rFonts w:hint="eastAsia"/>
          <w:shd w:val="clear" w:color="auto" w:fill="FFFFDF"/>
        </w:rPr>
        <w:t>的某一块是主存某块的副本</w:t>
      </w:r>
      <w:r>
        <w:rPr>
          <w:rFonts w:hint="eastAsia"/>
          <w:shd w:val="clear" w:color="auto" w:fill="FFFFDF"/>
        </w:rPr>
        <w:t>(</w:t>
      </w:r>
      <w:r>
        <w:rPr>
          <w:rFonts w:hint="eastAsia"/>
          <w:shd w:val="clear" w:color="auto" w:fill="FFFFDF"/>
        </w:rPr>
        <w:t>或叫映像</w:t>
      </w:r>
      <w:r>
        <w:rPr>
          <w:rFonts w:hint="eastAsia"/>
          <w:shd w:val="clear" w:color="auto" w:fill="FFFFDF"/>
        </w:rPr>
        <w:t>)</w:t>
      </w:r>
    </w:p>
    <w:p w:rsidR="001A7847" w:rsidRDefault="001A7847"/>
    <w:p w:rsidR="001A7847" w:rsidRDefault="007D395D">
      <w:pPr>
        <w:rPr>
          <w:shd w:val="clear" w:color="auto" w:fill="FFFFDF"/>
        </w:rPr>
      </w:pPr>
      <w:r>
        <w:rPr>
          <w:rFonts w:hint="eastAsia"/>
          <w:shd w:val="clear" w:color="auto" w:fill="FFFFDF"/>
        </w:rPr>
        <w:t>地址映射是指某一数据在内存中的地址与在缓存中的地址两者之间的对应关系。下面介绍三种地址映射的方式。</w:t>
      </w:r>
    </w:p>
    <w:p w:rsidR="001A7847" w:rsidRDefault="001A7847"/>
    <w:p w:rsidR="001A7847" w:rsidRDefault="007D395D">
      <w:pPr>
        <w:rPr>
          <w:b/>
        </w:rPr>
      </w:pPr>
      <w:r>
        <w:rPr>
          <w:rFonts w:hint="eastAsia"/>
          <w:b/>
        </w:rPr>
        <w:t>全相连映射</w:t>
      </w:r>
    </w:p>
    <w:p w:rsidR="001A7847" w:rsidRDefault="007D395D">
      <w:pPr>
        <w:rPr>
          <w:shd w:val="clear" w:color="auto" w:fill="FFFFDF"/>
        </w:rPr>
      </w:pPr>
      <w:r>
        <w:rPr>
          <w:rFonts w:hint="eastAsia"/>
          <w:shd w:val="clear" w:color="auto" w:fill="FFFFDF"/>
        </w:rPr>
        <w:t>全相联映射是指主存中任意一个块都可以映射到</w:t>
      </w:r>
      <w:r>
        <w:rPr>
          <w:rFonts w:hint="eastAsia"/>
          <w:shd w:val="clear" w:color="auto" w:fill="FFFFDF"/>
        </w:rPr>
        <w:t>Cache</w:t>
      </w:r>
      <w:r>
        <w:rPr>
          <w:rFonts w:hint="eastAsia"/>
          <w:shd w:val="clear" w:color="auto" w:fill="FFFFDF"/>
        </w:rPr>
        <w:t>中任意一个块的方式，也就是说，当主存中的某一块需调入</w:t>
      </w:r>
      <w:r>
        <w:rPr>
          <w:rFonts w:hint="eastAsia"/>
          <w:shd w:val="clear" w:color="auto" w:fill="FFFFDF"/>
        </w:rPr>
        <w:t>Cache</w:t>
      </w:r>
      <w:r>
        <w:rPr>
          <w:rFonts w:hint="eastAsia"/>
          <w:shd w:val="clear" w:color="auto" w:fill="FFFFDF"/>
        </w:rPr>
        <w:t>时，可根据当时</w:t>
      </w:r>
      <w:r>
        <w:rPr>
          <w:rFonts w:hint="eastAsia"/>
          <w:shd w:val="clear" w:color="auto" w:fill="FFFFDF"/>
        </w:rPr>
        <w:t>Cache</w:t>
      </w:r>
      <w:r>
        <w:rPr>
          <w:rFonts w:hint="eastAsia"/>
          <w:shd w:val="clear" w:color="auto" w:fill="FFFFDF"/>
        </w:rPr>
        <w:t>的块占用或分配情况，选择一个块给主存块存储，所选的</w:t>
      </w:r>
      <w:r>
        <w:rPr>
          <w:rFonts w:hint="eastAsia"/>
          <w:shd w:val="clear" w:color="auto" w:fill="FFFFDF"/>
        </w:rPr>
        <w:t>Cache</w:t>
      </w:r>
      <w:r>
        <w:rPr>
          <w:rFonts w:hint="eastAsia"/>
          <w:shd w:val="clear" w:color="auto" w:fill="FFFFDF"/>
        </w:rPr>
        <w:t>块可以是</w:t>
      </w:r>
      <w:r>
        <w:rPr>
          <w:rFonts w:hint="eastAsia"/>
          <w:shd w:val="clear" w:color="auto" w:fill="FFFFDF"/>
        </w:rPr>
        <w:t>Cache</w:t>
      </w:r>
      <w:r>
        <w:rPr>
          <w:rFonts w:hint="eastAsia"/>
          <w:shd w:val="clear" w:color="auto" w:fill="FFFFDF"/>
        </w:rPr>
        <w:t>中的任意一个块。如下图</w:t>
      </w:r>
    </w:p>
    <w:p w:rsidR="001A7847" w:rsidRDefault="007D395D">
      <w:r>
        <w:rPr>
          <w:noProof/>
        </w:rPr>
        <w:drawing>
          <wp:inline distT="0" distB="0" distL="0" distR="0">
            <wp:extent cx="3291840" cy="2113915"/>
            <wp:effectExtent l="0" t="0" r="3810" b="635"/>
            <wp:docPr id="29" name="图片 29" descr="http://img2.ph.126.net/lzf46kgutWLcD6JslloAnw==/6597528263006726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2.ph.126.net/lzf46kgutWLcD6JslloAnw==/659752826300672699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291840" cy="2113915"/>
                    </a:xfrm>
                    <a:prstGeom prst="rect">
                      <a:avLst/>
                    </a:prstGeom>
                    <a:noFill/>
                    <a:ln>
                      <a:noFill/>
                    </a:ln>
                  </pic:spPr>
                </pic:pic>
              </a:graphicData>
            </a:graphic>
          </wp:inline>
        </w:drawing>
      </w:r>
    </w:p>
    <w:p w:rsidR="001A7847" w:rsidRDefault="001A7847"/>
    <w:p w:rsidR="001A7847" w:rsidRDefault="007D395D">
      <w:pPr>
        <w:rPr>
          <w:b/>
          <w:shd w:val="clear" w:color="auto" w:fill="FFFFDF"/>
        </w:rPr>
      </w:pPr>
      <w:r>
        <w:rPr>
          <w:rFonts w:hint="eastAsia"/>
          <w:b/>
          <w:shd w:val="clear" w:color="auto" w:fill="FFFFDF"/>
        </w:rPr>
        <w:t>全相联映射的地址转换</w:t>
      </w:r>
    </w:p>
    <w:p w:rsidR="001A7847" w:rsidRDefault="007D395D">
      <w:pPr>
        <w:ind w:firstLine="420"/>
        <w:rPr>
          <w:rFonts w:ascii="Arial" w:hAnsi="Arial"/>
          <w:color w:val="4F4F4F"/>
          <w:sz w:val="24"/>
          <w:szCs w:val="24"/>
        </w:rPr>
      </w:pPr>
      <w:r>
        <w:rPr>
          <w:rFonts w:hint="eastAsia"/>
        </w:rPr>
        <w:t>当一个主存块调入</w:t>
      </w:r>
      <w:r>
        <w:rPr>
          <w:rFonts w:hint="eastAsia"/>
        </w:rPr>
        <w:t>Cache</w:t>
      </w:r>
      <w:r>
        <w:rPr>
          <w:rFonts w:hint="eastAsia"/>
        </w:rPr>
        <w:t>中时，会同时在一个存</w:t>
      </w:r>
      <w:r>
        <w:rPr>
          <w:rFonts w:hint="eastAsia"/>
          <w:color w:val="FF0000"/>
        </w:rPr>
        <w:t>储主存块号和</w:t>
      </w:r>
      <w:r>
        <w:rPr>
          <w:rFonts w:hint="eastAsia"/>
          <w:color w:val="FF0000"/>
        </w:rPr>
        <w:t>Cache</w:t>
      </w:r>
      <w:r>
        <w:rPr>
          <w:rFonts w:hint="eastAsia"/>
          <w:color w:val="FF0000"/>
        </w:rPr>
        <w:t>块号映射表</w:t>
      </w:r>
      <w:r>
        <w:rPr>
          <w:rFonts w:hint="eastAsia"/>
        </w:rPr>
        <w:t>的相联存储器中进行登记。</w:t>
      </w:r>
      <w:r>
        <w:rPr>
          <w:rFonts w:hint="eastAsia"/>
        </w:rPr>
        <w:t>CPU</w:t>
      </w:r>
      <w:r>
        <w:rPr>
          <w:rFonts w:hint="eastAsia"/>
        </w:rPr>
        <w:t>访存时，首先，根据主存地址中的主存块号</w:t>
      </w:r>
      <w:r>
        <w:rPr>
          <w:rFonts w:hint="eastAsia"/>
        </w:rPr>
        <w:t>M</w:t>
      </w:r>
      <w:r>
        <w:rPr>
          <w:rFonts w:hint="eastAsia"/>
        </w:rPr>
        <w:t>在相联存储器中查找</w:t>
      </w:r>
      <w:r>
        <w:rPr>
          <w:rFonts w:hint="eastAsia"/>
        </w:rPr>
        <w:t>Cache</w:t>
      </w:r>
      <w:r>
        <w:rPr>
          <w:rFonts w:hint="eastAsia"/>
        </w:rPr>
        <w:t>块号</w:t>
      </w:r>
      <w:r>
        <w:rPr>
          <w:rFonts w:hint="eastAsia"/>
        </w:rPr>
        <w:t>C</w:t>
      </w:r>
      <w:r>
        <w:rPr>
          <w:rFonts w:hint="eastAsia"/>
        </w:rPr>
        <w:t>，若找到，则本次访</w:t>
      </w:r>
      <w:r>
        <w:rPr>
          <w:rFonts w:hint="eastAsia"/>
        </w:rPr>
        <w:t>Cache</w:t>
      </w:r>
      <w:r>
        <w:rPr>
          <w:rFonts w:hint="eastAsia"/>
        </w:rPr>
        <w:t>命中，于是将对应的</w:t>
      </w:r>
      <w:r>
        <w:rPr>
          <w:rFonts w:hint="eastAsia"/>
        </w:rPr>
        <w:t>Cache</w:t>
      </w:r>
      <w:r>
        <w:rPr>
          <w:rFonts w:hint="eastAsia"/>
        </w:rPr>
        <w:t>块号取出，并送访</w:t>
      </w:r>
      <w:r>
        <w:rPr>
          <w:rFonts w:hint="eastAsia"/>
        </w:rPr>
        <w:t>Cache</w:t>
      </w:r>
      <w:r>
        <w:rPr>
          <w:rFonts w:hint="eastAsia"/>
        </w:rPr>
        <w:t>地址的块号</w:t>
      </w:r>
      <w:r>
        <w:rPr>
          <w:rFonts w:hint="eastAsia"/>
        </w:rPr>
        <w:t>C</w:t>
      </w:r>
      <w:r>
        <w:rPr>
          <w:rFonts w:hint="eastAsia"/>
        </w:rPr>
        <w:t>字段，紧接着将主存地址的块内字号</w:t>
      </w:r>
      <w:r>
        <w:rPr>
          <w:rFonts w:hint="eastAsia"/>
        </w:rPr>
        <w:t>W</w:t>
      </w:r>
      <w:r>
        <w:rPr>
          <w:rFonts w:hint="eastAsia"/>
        </w:rPr>
        <w:t>直接送</w:t>
      </w:r>
      <w:r>
        <w:rPr>
          <w:rFonts w:hint="eastAsia"/>
        </w:rPr>
        <w:t>Cache</w:t>
      </w:r>
      <w:r>
        <w:rPr>
          <w:rFonts w:hint="eastAsia"/>
        </w:rPr>
        <w:t>地址的块内字号</w:t>
      </w:r>
      <w:r>
        <w:rPr>
          <w:rFonts w:hint="eastAsia"/>
        </w:rPr>
        <w:t>W</w:t>
      </w:r>
      <w:r>
        <w:rPr>
          <w:rFonts w:hint="eastAsia"/>
        </w:rPr>
        <w:t>字段，从而形成一个访</w:t>
      </w:r>
      <w:r>
        <w:rPr>
          <w:rFonts w:hint="eastAsia"/>
        </w:rPr>
        <w:t>Cache</w:t>
      </w:r>
      <w:r>
        <w:rPr>
          <w:rFonts w:hint="eastAsia"/>
        </w:rPr>
        <w:t>的地址，最后根据该地址完成对</w:t>
      </w:r>
      <w:r>
        <w:rPr>
          <w:rFonts w:hint="eastAsia"/>
        </w:rPr>
        <w:t>Cache</w:t>
      </w:r>
      <w:r>
        <w:rPr>
          <w:rFonts w:hint="eastAsia"/>
        </w:rPr>
        <w:t>单元的访问。</w:t>
      </w:r>
    </w:p>
    <w:p w:rsidR="001A7847" w:rsidRDefault="007D395D">
      <w:pPr>
        <w:rPr>
          <w:rFonts w:ascii="Arial" w:hAnsi="Arial"/>
          <w:color w:val="4F4F4F"/>
          <w:sz w:val="24"/>
          <w:szCs w:val="24"/>
        </w:rPr>
      </w:pPr>
      <w:r>
        <w:rPr>
          <w:rFonts w:hint="eastAsia"/>
        </w:rPr>
        <w:t xml:space="preserve">　　优点：命中率比较高，</w:t>
      </w:r>
      <w:r>
        <w:rPr>
          <w:rFonts w:hint="eastAsia"/>
        </w:rPr>
        <w:t>Cache</w:t>
      </w:r>
      <w:r>
        <w:rPr>
          <w:rFonts w:hint="eastAsia"/>
        </w:rPr>
        <w:t>存储空间利用率高。</w:t>
      </w:r>
    </w:p>
    <w:p w:rsidR="001A7847" w:rsidRDefault="007D395D">
      <w:pPr>
        <w:rPr>
          <w:rFonts w:ascii="Arial" w:hAnsi="Arial"/>
          <w:color w:val="4F4F4F"/>
          <w:sz w:val="24"/>
          <w:szCs w:val="24"/>
        </w:rPr>
      </w:pPr>
      <w:r>
        <w:rPr>
          <w:rFonts w:hint="eastAsia"/>
        </w:rPr>
        <w:t xml:space="preserve">　　缺点：相联存储器庞大，比较电路复杂，访问相关存储器时，每次都要与全部内容比较，速度低，成本高，因而只适合于小容量的</w:t>
      </w:r>
      <w:r>
        <w:rPr>
          <w:rFonts w:hint="eastAsia"/>
        </w:rPr>
        <w:t>Cache</w:t>
      </w:r>
      <w:r>
        <w:rPr>
          <w:rFonts w:hint="eastAsia"/>
        </w:rPr>
        <w:t>之用，应用少。</w:t>
      </w:r>
    </w:p>
    <w:p w:rsidR="001A7847" w:rsidRDefault="001A7847">
      <w:pPr>
        <w:rPr>
          <w:b/>
        </w:rPr>
      </w:pPr>
    </w:p>
    <w:p w:rsidR="001A7847" w:rsidRDefault="001A7847">
      <w:pPr>
        <w:rPr>
          <w:b/>
        </w:rPr>
      </w:pPr>
    </w:p>
    <w:p w:rsidR="001A7847" w:rsidRDefault="007D395D">
      <w:pPr>
        <w:rPr>
          <w:rStyle w:val="ac"/>
          <w:rFonts w:cs="Arial"/>
          <w:color w:val="4F4F4F"/>
        </w:rPr>
      </w:pPr>
      <w:r>
        <w:rPr>
          <w:rStyle w:val="ac"/>
          <w:rFonts w:cs="Arial" w:hint="eastAsia"/>
          <w:color w:val="4F4F4F"/>
        </w:rPr>
        <w:lastRenderedPageBreak/>
        <w:t>直接相联映射</w:t>
      </w:r>
    </w:p>
    <w:p w:rsidR="001A7847" w:rsidRDefault="007D395D">
      <w:pPr>
        <w:rPr>
          <w:rFonts w:ascii="Arial" w:hAnsi="Arial"/>
          <w:color w:val="4F4F4F"/>
          <w:sz w:val="24"/>
          <w:szCs w:val="24"/>
        </w:rPr>
      </w:pPr>
      <w:r>
        <w:rPr>
          <w:rFonts w:hint="eastAsia"/>
        </w:rPr>
        <w:t>直接相联映射方式是指主存的某块</w:t>
      </w:r>
      <w:r>
        <w:rPr>
          <w:rFonts w:hint="eastAsia"/>
        </w:rPr>
        <w:t>j</w:t>
      </w:r>
      <w:r>
        <w:rPr>
          <w:rFonts w:hint="eastAsia"/>
        </w:rPr>
        <w:t>只能映射到满足如下特定关系的</w:t>
      </w:r>
      <w:r>
        <w:rPr>
          <w:rFonts w:hint="eastAsia"/>
        </w:rPr>
        <w:t>Cache</w:t>
      </w:r>
      <w:r>
        <w:rPr>
          <w:rFonts w:hint="eastAsia"/>
        </w:rPr>
        <w:t>块</w:t>
      </w:r>
      <w:r>
        <w:rPr>
          <w:rFonts w:hint="eastAsia"/>
        </w:rPr>
        <w:t>i</w:t>
      </w:r>
      <w:r>
        <w:rPr>
          <w:rFonts w:hint="eastAsia"/>
        </w:rPr>
        <w:t>中：</w:t>
      </w:r>
    </w:p>
    <w:p w:rsidR="001A7847" w:rsidRDefault="007D395D">
      <w:pPr>
        <w:rPr>
          <w:rFonts w:ascii="Arial" w:hAnsi="Arial"/>
          <w:color w:val="4F4F4F"/>
          <w:sz w:val="24"/>
          <w:szCs w:val="24"/>
        </w:rPr>
      </w:pPr>
      <w:r>
        <w:rPr>
          <w:rFonts w:hint="eastAsia"/>
          <w:color w:val="4F4F4F"/>
        </w:rPr>
        <w:t xml:space="preserve">　　</w:t>
      </w:r>
      <w:r>
        <w:rPr>
          <w:rFonts w:hint="eastAsia"/>
          <w:color w:val="4F4F4F"/>
        </w:rPr>
        <w:t>i</w:t>
      </w:r>
      <w:r>
        <w:rPr>
          <w:rFonts w:hint="eastAsia"/>
          <w:color w:val="4F4F4F"/>
        </w:rPr>
        <w:t>＝</w:t>
      </w:r>
      <w:r>
        <w:rPr>
          <w:rFonts w:hint="eastAsia"/>
          <w:color w:val="4F4F4F"/>
        </w:rPr>
        <w:t>j mod 2</w:t>
      </w:r>
      <w:r>
        <w:rPr>
          <w:rFonts w:hint="eastAsia"/>
          <w:color w:val="4F4F4F"/>
          <w:vertAlign w:val="superscript"/>
        </w:rPr>
        <w:t>C</w:t>
      </w:r>
    </w:p>
    <w:p w:rsidR="001A7847" w:rsidRDefault="007D395D">
      <w:pPr>
        <w:rPr>
          <w:rFonts w:ascii="Arial" w:hAnsi="Arial"/>
          <w:color w:val="4F4F4F"/>
          <w:sz w:val="24"/>
          <w:szCs w:val="24"/>
        </w:rPr>
      </w:pPr>
      <w:r>
        <w:rPr>
          <w:rFonts w:hint="eastAsia"/>
          <w:color w:val="4F4F4F"/>
        </w:rPr>
        <w:t xml:space="preserve">　　</w:t>
      </w:r>
      <w:r>
        <w:rPr>
          <w:noProof/>
          <w:color w:val="4F4F4F"/>
        </w:rPr>
        <w:drawing>
          <wp:inline distT="0" distB="0" distL="0" distR="0">
            <wp:extent cx="3840480" cy="2647950"/>
            <wp:effectExtent l="0" t="0" r="7620" b="0"/>
            <wp:docPr id="30" name="图片 30" descr="http://img0.ph.126.net/-8fzuLtQqSj3zT65sdF8-Q==/3855081281129168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img0.ph.126.net/-8fzuLtQqSj3zT65sdF8-Q==/3855081281129168943.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840480" cy="2647950"/>
                    </a:xfrm>
                    <a:prstGeom prst="rect">
                      <a:avLst/>
                    </a:prstGeom>
                    <a:noFill/>
                    <a:ln>
                      <a:noFill/>
                    </a:ln>
                  </pic:spPr>
                </pic:pic>
              </a:graphicData>
            </a:graphic>
          </wp:inline>
        </w:drawing>
      </w:r>
    </w:p>
    <w:p w:rsidR="001A7847" w:rsidRDefault="007D395D">
      <w:pPr>
        <w:rPr>
          <w:color w:val="4F4F4F"/>
        </w:rPr>
      </w:pPr>
      <w:r>
        <w:rPr>
          <w:rFonts w:hint="eastAsia"/>
          <w:color w:val="4F4F4F"/>
        </w:rPr>
        <w:t>上图中，主存的第</w:t>
      </w:r>
      <w:r>
        <w:rPr>
          <w:rFonts w:hint="eastAsia"/>
          <w:color w:val="4F4F4F"/>
        </w:rPr>
        <w:t>0</w:t>
      </w:r>
      <w:r>
        <w:rPr>
          <w:rFonts w:hint="eastAsia"/>
          <w:color w:val="4F4F4F"/>
        </w:rPr>
        <w:t>、</w:t>
      </w:r>
      <w:r>
        <w:rPr>
          <w:rFonts w:hint="eastAsia"/>
          <w:color w:val="4F4F4F"/>
        </w:rPr>
        <w:t>2</w:t>
      </w:r>
      <w:r>
        <w:rPr>
          <w:rFonts w:hint="eastAsia"/>
          <w:color w:val="4F4F4F"/>
          <w:vertAlign w:val="superscript"/>
        </w:rPr>
        <w:t>C</w:t>
      </w:r>
      <w:r>
        <w:rPr>
          <w:rFonts w:hint="eastAsia"/>
          <w:color w:val="4F4F4F"/>
        </w:rPr>
        <w:t>、</w:t>
      </w:r>
      <w:r>
        <w:rPr>
          <w:rFonts w:hint="eastAsia"/>
          <w:color w:val="4F4F4F"/>
        </w:rPr>
        <w:t>2</w:t>
      </w:r>
      <w:r>
        <w:rPr>
          <w:rFonts w:hint="eastAsia"/>
          <w:color w:val="4F4F4F"/>
          <w:vertAlign w:val="superscript"/>
        </w:rPr>
        <w:t>C</w:t>
      </w:r>
      <w:r>
        <w:rPr>
          <w:rFonts w:hint="eastAsia"/>
          <w:color w:val="4F4F4F"/>
          <w:vertAlign w:val="superscript"/>
        </w:rPr>
        <w:t>＋</w:t>
      </w:r>
      <w:r>
        <w:rPr>
          <w:rFonts w:hint="eastAsia"/>
          <w:color w:val="4F4F4F"/>
          <w:vertAlign w:val="superscript"/>
        </w:rPr>
        <w:t>1</w:t>
      </w:r>
      <w:r>
        <w:rPr>
          <w:rFonts w:hint="eastAsia"/>
          <w:color w:val="4F4F4F"/>
        </w:rPr>
        <w:t>、…块只能映射到</w:t>
      </w:r>
      <w:r>
        <w:rPr>
          <w:rFonts w:hint="eastAsia"/>
          <w:color w:val="4F4F4F"/>
        </w:rPr>
        <w:t>Cache</w:t>
      </w:r>
      <w:r>
        <w:rPr>
          <w:rFonts w:hint="eastAsia"/>
          <w:color w:val="4F4F4F"/>
        </w:rPr>
        <w:t>的第</w:t>
      </w:r>
      <w:r>
        <w:rPr>
          <w:rFonts w:hint="eastAsia"/>
          <w:color w:val="4F4F4F"/>
        </w:rPr>
        <w:t>0</w:t>
      </w:r>
      <w:r>
        <w:rPr>
          <w:rFonts w:hint="eastAsia"/>
          <w:color w:val="4F4F4F"/>
        </w:rPr>
        <w:t>块，主存的第</w:t>
      </w:r>
      <w:r>
        <w:rPr>
          <w:rFonts w:hint="eastAsia"/>
          <w:color w:val="4F4F4F"/>
        </w:rPr>
        <w:t>1</w:t>
      </w:r>
      <w:r>
        <w:rPr>
          <w:rFonts w:hint="eastAsia"/>
          <w:color w:val="4F4F4F"/>
        </w:rPr>
        <w:t>、</w:t>
      </w:r>
      <w:r>
        <w:rPr>
          <w:rFonts w:hint="eastAsia"/>
          <w:color w:val="4F4F4F"/>
        </w:rPr>
        <w:t>2</w:t>
      </w:r>
      <w:r>
        <w:rPr>
          <w:rFonts w:hint="eastAsia"/>
          <w:color w:val="4F4F4F"/>
          <w:vertAlign w:val="superscript"/>
        </w:rPr>
        <w:t>C</w:t>
      </w:r>
      <w:r>
        <w:rPr>
          <w:rFonts w:hint="eastAsia"/>
          <w:color w:val="4F4F4F"/>
        </w:rPr>
        <w:t>+1</w:t>
      </w:r>
      <w:r>
        <w:rPr>
          <w:rFonts w:hint="eastAsia"/>
          <w:color w:val="4F4F4F"/>
        </w:rPr>
        <w:t>、</w:t>
      </w:r>
      <w:r>
        <w:rPr>
          <w:rFonts w:hint="eastAsia"/>
          <w:color w:val="4F4F4F"/>
        </w:rPr>
        <w:t>2</w:t>
      </w:r>
      <w:r>
        <w:rPr>
          <w:rFonts w:hint="eastAsia"/>
          <w:color w:val="4F4F4F"/>
          <w:vertAlign w:val="superscript"/>
        </w:rPr>
        <w:t>C</w:t>
      </w:r>
      <w:r>
        <w:rPr>
          <w:rFonts w:hint="eastAsia"/>
          <w:color w:val="4F4F4F"/>
          <w:vertAlign w:val="superscript"/>
        </w:rPr>
        <w:t>＋</w:t>
      </w:r>
      <w:r>
        <w:rPr>
          <w:rFonts w:hint="eastAsia"/>
          <w:color w:val="4F4F4F"/>
          <w:vertAlign w:val="superscript"/>
        </w:rPr>
        <w:t>1</w:t>
      </w:r>
      <w:r>
        <w:rPr>
          <w:rFonts w:hint="eastAsia"/>
          <w:color w:val="4F4F4F"/>
        </w:rPr>
        <w:t>+1</w:t>
      </w:r>
      <w:r>
        <w:rPr>
          <w:rFonts w:hint="eastAsia"/>
          <w:color w:val="4F4F4F"/>
        </w:rPr>
        <w:t>、…块只能映射到</w:t>
      </w:r>
      <w:r>
        <w:rPr>
          <w:rFonts w:hint="eastAsia"/>
          <w:color w:val="4F4F4F"/>
        </w:rPr>
        <w:t>Cache</w:t>
      </w:r>
      <w:r>
        <w:rPr>
          <w:rFonts w:hint="eastAsia"/>
          <w:color w:val="4F4F4F"/>
        </w:rPr>
        <w:t>的第</w:t>
      </w:r>
      <w:r>
        <w:rPr>
          <w:rFonts w:hint="eastAsia"/>
          <w:color w:val="4F4F4F"/>
        </w:rPr>
        <w:t>1</w:t>
      </w:r>
      <w:r>
        <w:rPr>
          <w:rFonts w:hint="eastAsia"/>
          <w:color w:val="4F4F4F"/>
        </w:rPr>
        <w:t>块，……，主存的第</w:t>
      </w:r>
      <w:r>
        <w:rPr>
          <w:rFonts w:hint="eastAsia"/>
          <w:color w:val="4F4F4F"/>
        </w:rPr>
        <w:t>2</w:t>
      </w:r>
      <w:r>
        <w:rPr>
          <w:rFonts w:hint="eastAsia"/>
          <w:color w:val="4F4F4F"/>
          <w:vertAlign w:val="superscript"/>
        </w:rPr>
        <w:t>C</w:t>
      </w:r>
      <w:r>
        <w:rPr>
          <w:rFonts w:hint="eastAsia"/>
          <w:color w:val="4F4F4F"/>
        </w:rPr>
        <w:t>-1</w:t>
      </w:r>
      <w:r>
        <w:rPr>
          <w:rFonts w:hint="eastAsia"/>
          <w:color w:val="4F4F4F"/>
        </w:rPr>
        <w:t>、</w:t>
      </w:r>
      <w:r>
        <w:rPr>
          <w:rFonts w:hint="eastAsia"/>
          <w:color w:val="4F4F4F"/>
        </w:rPr>
        <w:t>2</w:t>
      </w:r>
      <w:r>
        <w:rPr>
          <w:rFonts w:hint="eastAsia"/>
          <w:color w:val="4F4F4F"/>
          <w:vertAlign w:val="superscript"/>
        </w:rPr>
        <w:t>C</w:t>
      </w:r>
      <w:r>
        <w:rPr>
          <w:rFonts w:hint="eastAsia"/>
          <w:color w:val="4F4F4F"/>
          <w:vertAlign w:val="superscript"/>
        </w:rPr>
        <w:t>＋</w:t>
      </w:r>
      <w:r>
        <w:rPr>
          <w:rFonts w:hint="eastAsia"/>
          <w:color w:val="4F4F4F"/>
          <w:vertAlign w:val="superscript"/>
        </w:rPr>
        <w:t>1</w:t>
      </w:r>
      <w:r>
        <w:rPr>
          <w:rFonts w:hint="eastAsia"/>
          <w:color w:val="4F4F4F"/>
        </w:rPr>
        <w:t>-1</w:t>
      </w:r>
      <w:r>
        <w:rPr>
          <w:rFonts w:hint="eastAsia"/>
          <w:color w:val="4F4F4F"/>
        </w:rPr>
        <w:t>、…</w:t>
      </w:r>
      <w:r>
        <w:rPr>
          <w:rFonts w:hint="eastAsia"/>
          <w:color w:val="4F4F4F"/>
        </w:rPr>
        <w:t>2</w:t>
      </w:r>
      <w:r>
        <w:rPr>
          <w:rFonts w:hint="eastAsia"/>
          <w:color w:val="4F4F4F"/>
          <w:vertAlign w:val="superscript"/>
        </w:rPr>
        <w:t>M</w:t>
      </w:r>
      <w:r>
        <w:rPr>
          <w:rFonts w:hint="eastAsia"/>
          <w:color w:val="4F4F4F"/>
        </w:rPr>
        <w:t>-1</w:t>
      </w:r>
      <w:r>
        <w:rPr>
          <w:rFonts w:hint="eastAsia"/>
          <w:color w:val="4F4F4F"/>
        </w:rPr>
        <w:t>块只能映射到</w:t>
      </w:r>
      <w:r>
        <w:rPr>
          <w:rFonts w:hint="eastAsia"/>
          <w:color w:val="4F4F4F"/>
        </w:rPr>
        <w:t>Cache</w:t>
      </w:r>
      <w:r>
        <w:rPr>
          <w:rFonts w:hint="eastAsia"/>
          <w:color w:val="4F4F4F"/>
        </w:rPr>
        <w:t>的第</w:t>
      </w:r>
      <w:r>
        <w:rPr>
          <w:rFonts w:hint="eastAsia"/>
          <w:color w:val="4F4F4F"/>
        </w:rPr>
        <w:t>2</w:t>
      </w:r>
      <w:r>
        <w:rPr>
          <w:rFonts w:hint="eastAsia"/>
          <w:color w:val="4F4F4F"/>
          <w:vertAlign w:val="superscript"/>
        </w:rPr>
        <w:t>C</w:t>
      </w:r>
      <w:r>
        <w:rPr>
          <w:rFonts w:hint="eastAsia"/>
          <w:color w:val="4F4F4F"/>
        </w:rPr>
        <w:t>-1</w:t>
      </w:r>
      <w:r>
        <w:rPr>
          <w:rFonts w:hint="eastAsia"/>
          <w:color w:val="4F4F4F"/>
        </w:rPr>
        <w:t>块。对</w:t>
      </w:r>
      <w:r>
        <w:rPr>
          <w:rFonts w:hint="eastAsia"/>
          <w:color w:val="4F4F4F"/>
        </w:rPr>
        <w:t>2</w:t>
      </w:r>
      <w:r>
        <w:rPr>
          <w:rFonts w:hint="eastAsia"/>
          <w:color w:val="4F4F4F"/>
          <w:vertAlign w:val="superscript"/>
        </w:rPr>
        <w:t>C</w:t>
      </w:r>
      <w:r>
        <w:rPr>
          <w:rFonts w:hint="eastAsia"/>
          <w:color w:val="4F4F4F"/>
        </w:rPr>
        <w:t>求余后余数相同的主存块对应</w:t>
      </w:r>
      <w:r>
        <w:rPr>
          <w:rFonts w:hint="eastAsia"/>
          <w:color w:val="4F4F4F"/>
        </w:rPr>
        <w:t>Cache</w:t>
      </w:r>
      <w:r>
        <w:rPr>
          <w:rFonts w:hint="eastAsia"/>
          <w:color w:val="4F4F4F"/>
        </w:rPr>
        <w:t>中同一个块。</w:t>
      </w:r>
    </w:p>
    <w:p w:rsidR="001A7847" w:rsidRDefault="007D395D">
      <w:pPr>
        <w:rPr>
          <w:rFonts w:ascii="Arial" w:hAnsi="Arial"/>
          <w:b/>
          <w:sz w:val="24"/>
          <w:szCs w:val="24"/>
        </w:rPr>
      </w:pPr>
      <w:r>
        <w:rPr>
          <w:rFonts w:hint="eastAsia"/>
          <w:b/>
          <w:shd w:val="clear" w:color="auto" w:fill="FFFFDF"/>
        </w:rPr>
        <w:t>对</w:t>
      </w:r>
      <w:r>
        <w:rPr>
          <w:rFonts w:hint="eastAsia"/>
          <w:b/>
          <w:shd w:val="clear" w:color="auto" w:fill="FFFFDF"/>
        </w:rPr>
        <w:t>2</w:t>
      </w:r>
      <w:r>
        <w:rPr>
          <w:rFonts w:hint="eastAsia"/>
          <w:b/>
          <w:shd w:val="clear" w:color="auto" w:fill="FFFFDF"/>
          <w:vertAlign w:val="superscript"/>
        </w:rPr>
        <w:t>C</w:t>
      </w:r>
      <w:r>
        <w:rPr>
          <w:rFonts w:hint="eastAsia"/>
          <w:b/>
          <w:shd w:val="clear" w:color="auto" w:fill="FFFFDF"/>
        </w:rPr>
        <w:t>求余后余数相同的主存块对应</w:t>
      </w:r>
      <w:r>
        <w:rPr>
          <w:rFonts w:hint="eastAsia"/>
          <w:b/>
          <w:shd w:val="clear" w:color="auto" w:fill="FFFFDF"/>
        </w:rPr>
        <w:t>Cache</w:t>
      </w:r>
      <w:r>
        <w:rPr>
          <w:rFonts w:hint="eastAsia"/>
          <w:b/>
          <w:shd w:val="clear" w:color="auto" w:fill="FFFFDF"/>
        </w:rPr>
        <w:t>中同一个块。</w:t>
      </w:r>
    </w:p>
    <w:p w:rsidR="001A7847" w:rsidRDefault="007D395D">
      <w:pPr>
        <w:rPr>
          <w:rFonts w:ascii="Arial" w:hAnsi="Arial"/>
          <w:color w:val="4F4F4F"/>
          <w:sz w:val="24"/>
          <w:szCs w:val="24"/>
        </w:rPr>
      </w:pPr>
      <w:r>
        <w:rPr>
          <w:rFonts w:hint="eastAsia"/>
        </w:rPr>
        <w:t>一般来讲，主存的块数是</w:t>
      </w:r>
      <w:r>
        <w:rPr>
          <w:rFonts w:hint="eastAsia"/>
        </w:rPr>
        <w:t>Cache</w:t>
      </w:r>
      <w:r>
        <w:rPr>
          <w:rFonts w:hint="eastAsia"/>
        </w:rPr>
        <w:t>的块数的整数倍，也就是说主存的块数</w:t>
      </w:r>
      <w:r>
        <w:rPr>
          <w:rFonts w:hint="eastAsia"/>
          <w:color w:val="4F4F4F"/>
        </w:rPr>
        <w:t>2</w:t>
      </w:r>
      <w:r>
        <w:rPr>
          <w:rFonts w:hint="eastAsia"/>
          <w:color w:val="4F4F4F"/>
          <w:vertAlign w:val="superscript"/>
        </w:rPr>
        <w:t>M</w:t>
      </w:r>
      <w:r>
        <w:rPr>
          <w:rFonts w:hint="eastAsia"/>
        </w:rPr>
        <w:t>和</w:t>
      </w:r>
      <w:r>
        <w:rPr>
          <w:rFonts w:hint="eastAsia"/>
        </w:rPr>
        <w:t>Cache</w:t>
      </w:r>
      <w:r>
        <w:rPr>
          <w:rFonts w:hint="eastAsia"/>
        </w:rPr>
        <w:t>的块数</w:t>
      </w:r>
      <w:r>
        <w:rPr>
          <w:rFonts w:hint="eastAsia"/>
          <w:color w:val="4F4F4F"/>
        </w:rPr>
        <w:t>2</w:t>
      </w:r>
      <w:r>
        <w:rPr>
          <w:rFonts w:hint="eastAsia"/>
          <w:color w:val="4F4F4F"/>
          <w:vertAlign w:val="superscript"/>
        </w:rPr>
        <w:t>C</w:t>
      </w:r>
      <w:r>
        <w:rPr>
          <w:rFonts w:hint="eastAsia"/>
        </w:rPr>
        <w:t>满足关系式：</w:t>
      </w:r>
      <w:r>
        <w:rPr>
          <w:rFonts w:hint="eastAsia"/>
          <w:color w:val="4F4F4F"/>
        </w:rPr>
        <w:t>2</w:t>
      </w:r>
      <w:r>
        <w:rPr>
          <w:rFonts w:hint="eastAsia"/>
          <w:color w:val="4F4F4F"/>
          <w:vertAlign w:val="superscript"/>
        </w:rPr>
        <w:t>M</w:t>
      </w:r>
      <w:r>
        <w:rPr>
          <w:rFonts w:hint="eastAsia"/>
          <w:color w:val="4F4F4F"/>
        </w:rPr>
        <w:t>＝</w:t>
      </w:r>
      <w:r>
        <w:rPr>
          <w:rFonts w:hint="eastAsia"/>
          <w:color w:val="4F4F4F"/>
        </w:rPr>
        <w:t>n</w:t>
      </w:r>
      <w:r>
        <w:rPr>
          <w:rFonts w:hint="eastAsia"/>
          <w:color w:val="4F4F4F"/>
        </w:rPr>
        <w:t>·</w:t>
      </w:r>
      <w:r>
        <w:rPr>
          <w:rFonts w:hint="eastAsia"/>
          <w:color w:val="4F4F4F"/>
        </w:rPr>
        <w:t>2</w:t>
      </w:r>
      <w:r>
        <w:rPr>
          <w:rFonts w:hint="eastAsia"/>
          <w:color w:val="4F4F4F"/>
          <w:vertAlign w:val="superscript"/>
        </w:rPr>
        <w:t>C</w:t>
      </w:r>
      <w:r>
        <w:rPr>
          <w:rFonts w:hint="eastAsia"/>
          <w:color w:val="4F4F4F"/>
        </w:rPr>
        <w:t>。</w:t>
      </w:r>
    </w:p>
    <w:p w:rsidR="001A7847" w:rsidRDefault="007D395D">
      <w:pPr>
        <w:rPr>
          <w:rFonts w:ascii="Arial" w:hAnsi="Arial"/>
          <w:color w:val="4F4F4F"/>
          <w:sz w:val="24"/>
          <w:szCs w:val="24"/>
        </w:rPr>
      </w:pPr>
      <w:r>
        <w:rPr>
          <w:rFonts w:hint="eastAsia"/>
          <w:color w:val="4F4F4F"/>
        </w:rPr>
        <w:t xml:space="preserve">　　</w:t>
      </w:r>
      <w:r>
        <w:rPr>
          <w:rFonts w:hint="eastAsia"/>
        </w:rPr>
        <w:t>在直接相联映射方式下，标志号</w:t>
      </w:r>
      <w:r>
        <w:rPr>
          <w:rFonts w:hint="eastAsia"/>
        </w:rPr>
        <w:t>T</w:t>
      </w:r>
      <w:r>
        <w:rPr>
          <w:rFonts w:hint="eastAsia"/>
        </w:rPr>
        <w:t>是随</w:t>
      </w:r>
      <w:r>
        <w:rPr>
          <w:rFonts w:hint="eastAsia"/>
        </w:rPr>
        <w:t>Cache</w:t>
      </w:r>
      <w:r>
        <w:rPr>
          <w:rFonts w:hint="eastAsia"/>
        </w:rPr>
        <w:t>的每个块一起存储的，其地址转换过程如下图所示。</w:t>
      </w:r>
    </w:p>
    <w:p w:rsidR="001A7847" w:rsidRDefault="007D395D">
      <w:pPr>
        <w:rPr>
          <w:rFonts w:ascii="Arial" w:hAnsi="Arial"/>
          <w:color w:val="4F4F4F"/>
          <w:sz w:val="24"/>
          <w:szCs w:val="24"/>
        </w:rPr>
      </w:pPr>
      <w:r>
        <w:rPr>
          <w:rFonts w:hint="eastAsia"/>
        </w:rPr>
        <w:t xml:space="preserve">　　</w:t>
      </w:r>
      <w:r>
        <w:rPr>
          <w:noProof/>
        </w:rPr>
        <w:drawing>
          <wp:inline distT="0" distB="0" distL="0" distR="0">
            <wp:extent cx="4345305" cy="2282190"/>
            <wp:effectExtent l="0" t="0" r="0" b="3810"/>
            <wp:docPr id="31" name="图片 31" descr="http://img2.ph.126.net/F1ramrK7AJaAPbDtKqvCPA==/1678998236179109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g2.ph.126.net/F1ramrK7AJaAPbDtKqvCPA==/1678998236179109015.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45305" cy="2282190"/>
                    </a:xfrm>
                    <a:prstGeom prst="rect">
                      <a:avLst/>
                    </a:prstGeom>
                    <a:noFill/>
                    <a:ln>
                      <a:noFill/>
                    </a:ln>
                  </pic:spPr>
                </pic:pic>
              </a:graphicData>
            </a:graphic>
          </wp:inline>
        </w:drawing>
      </w:r>
    </w:p>
    <w:p w:rsidR="001A7847" w:rsidRDefault="007D395D">
      <w:pPr>
        <w:rPr>
          <w:rFonts w:ascii="Arial" w:hAnsi="Arial"/>
          <w:color w:val="4F4F4F"/>
          <w:sz w:val="24"/>
          <w:szCs w:val="24"/>
        </w:rPr>
      </w:pPr>
      <w:r>
        <w:rPr>
          <w:rFonts w:hint="eastAsia"/>
          <w:color w:val="4F4F4F"/>
        </w:rPr>
        <w:t xml:space="preserve">　　直接相联映射的地址转换</w:t>
      </w:r>
    </w:p>
    <w:p w:rsidR="001A7847" w:rsidRDefault="007D395D">
      <w:pPr>
        <w:rPr>
          <w:rFonts w:ascii="Arial" w:hAnsi="Arial"/>
          <w:color w:val="4F4F4F"/>
          <w:sz w:val="24"/>
          <w:szCs w:val="24"/>
        </w:rPr>
      </w:pPr>
      <w:r>
        <w:rPr>
          <w:rFonts w:hint="eastAsia"/>
          <w:color w:val="4F4F4F"/>
        </w:rPr>
        <w:t xml:space="preserve">　　</w:t>
      </w:r>
      <w:r>
        <w:rPr>
          <w:rFonts w:hint="eastAsia"/>
        </w:rPr>
        <w:t>当一个主存块调入</w:t>
      </w:r>
      <w:r>
        <w:rPr>
          <w:rFonts w:hint="eastAsia"/>
        </w:rPr>
        <w:t>Cache</w:t>
      </w:r>
      <w:r>
        <w:rPr>
          <w:rFonts w:hint="eastAsia"/>
        </w:rPr>
        <w:t>中时，会同时将主存地址的</w:t>
      </w:r>
      <w:r>
        <w:rPr>
          <w:rFonts w:hint="eastAsia"/>
        </w:rPr>
        <w:t>T</w:t>
      </w:r>
      <w:r>
        <w:rPr>
          <w:rFonts w:hint="eastAsia"/>
        </w:rPr>
        <w:t>标志存入</w:t>
      </w:r>
      <w:r>
        <w:rPr>
          <w:rFonts w:hint="eastAsia"/>
        </w:rPr>
        <w:t>Cache</w:t>
      </w:r>
      <w:r>
        <w:rPr>
          <w:rFonts w:hint="eastAsia"/>
        </w:rPr>
        <w:t>块的标志字段中。当</w:t>
      </w:r>
      <w:r>
        <w:rPr>
          <w:rFonts w:hint="eastAsia"/>
        </w:rPr>
        <w:t>CPU</w:t>
      </w:r>
      <w:r>
        <w:rPr>
          <w:rFonts w:hint="eastAsia"/>
        </w:rPr>
        <w:t>送来一个访存地址时，首先，根据该主存地址的</w:t>
      </w:r>
      <w:r>
        <w:rPr>
          <w:rFonts w:hint="eastAsia"/>
        </w:rPr>
        <w:t>C</w:t>
      </w:r>
      <w:r>
        <w:rPr>
          <w:rFonts w:hint="eastAsia"/>
        </w:rPr>
        <w:t>字段找到</w:t>
      </w:r>
      <w:r>
        <w:rPr>
          <w:rFonts w:hint="eastAsia"/>
        </w:rPr>
        <w:t>Cache</w:t>
      </w:r>
      <w:r>
        <w:rPr>
          <w:rFonts w:hint="eastAsia"/>
        </w:rPr>
        <w:t>的相应块，然后将该块标志字段中存放的标志与主存地址的</w:t>
      </w:r>
      <w:r>
        <w:rPr>
          <w:rFonts w:hint="eastAsia"/>
        </w:rPr>
        <w:t>T</w:t>
      </w:r>
      <w:r>
        <w:rPr>
          <w:rFonts w:hint="eastAsia"/>
        </w:rPr>
        <w:t>标志进行比较，若相符，说明主存的块目前已调入该</w:t>
      </w:r>
      <w:r>
        <w:rPr>
          <w:rFonts w:hint="eastAsia"/>
        </w:rPr>
        <w:t>Cache</w:t>
      </w:r>
      <w:r>
        <w:rPr>
          <w:rFonts w:hint="eastAsia"/>
        </w:rPr>
        <w:t>块中，则命中，于是使用主存地址的</w:t>
      </w:r>
      <w:r>
        <w:rPr>
          <w:rFonts w:hint="eastAsia"/>
        </w:rPr>
        <w:t>W</w:t>
      </w:r>
      <w:r>
        <w:rPr>
          <w:rFonts w:hint="eastAsia"/>
        </w:rPr>
        <w:t>字段访问该</w:t>
      </w:r>
      <w:r>
        <w:rPr>
          <w:rFonts w:hint="eastAsia"/>
        </w:rPr>
        <w:t>Cache</w:t>
      </w:r>
      <w:r>
        <w:rPr>
          <w:rFonts w:hint="eastAsia"/>
        </w:rPr>
        <w:t>块的相应字单元；若不相符，则未命中，于是使用主存地址直接访主存。</w:t>
      </w:r>
    </w:p>
    <w:p w:rsidR="001A7847" w:rsidRDefault="007D395D">
      <w:pPr>
        <w:rPr>
          <w:rFonts w:ascii="Arial" w:hAnsi="Arial"/>
          <w:color w:val="4F4F4F"/>
          <w:sz w:val="24"/>
          <w:szCs w:val="24"/>
        </w:rPr>
      </w:pPr>
      <w:r>
        <w:rPr>
          <w:rFonts w:hint="eastAsia"/>
        </w:rPr>
        <w:t xml:space="preserve">　　优点：比较电路最简单，地址映射方式简单，数据访问时，只需检查区号是否相等即可，</w:t>
      </w:r>
      <w:r>
        <w:rPr>
          <w:rFonts w:hint="eastAsia"/>
        </w:rPr>
        <w:lastRenderedPageBreak/>
        <w:t>因而可以得到比较快的访问速度，硬件设备简单。</w:t>
      </w:r>
    </w:p>
    <w:p w:rsidR="001A7847" w:rsidRDefault="007D395D">
      <w:pPr>
        <w:rPr>
          <w:rFonts w:ascii="Arial" w:hAnsi="Arial"/>
          <w:color w:val="4F4F4F"/>
          <w:sz w:val="24"/>
          <w:szCs w:val="24"/>
        </w:rPr>
      </w:pPr>
      <w:r>
        <w:rPr>
          <w:rFonts w:hint="eastAsia"/>
        </w:rPr>
        <w:t xml:space="preserve">　　缺点：</w:t>
      </w:r>
      <w:r>
        <w:rPr>
          <w:rFonts w:hint="eastAsia"/>
        </w:rPr>
        <w:t>Cache</w:t>
      </w:r>
      <w:r>
        <w:rPr>
          <w:rFonts w:hint="eastAsia"/>
        </w:rPr>
        <w:t>块冲突率较高，余数相同的主存块无法同时进入</w:t>
      </w:r>
      <w:r>
        <w:rPr>
          <w:rFonts w:hint="eastAsia"/>
        </w:rPr>
        <w:t>Cache</w:t>
      </w:r>
      <w:r>
        <w:rPr>
          <w:rFonts w:hint="eastAsia"/>
        </w:rPr>
        <w:t>，从而降低了</w:t>
      </w:r>
      <w:r>
        <w:rPr>
          <w:rFonts w:hint="eastAsia"/>
        </w:rPr>
        <w:t>Cache</w:t>
      </w:r>
      <w:r>
        <w:rPr>
          <w:rFonts w:hint="eastAsia"/>
        </w:rPr>
        <w:t>的利用率。由于主存的每一块只能映射到</w:t>
      </w:r>
      <w:r>
        <w:rPr>
          <w:rFonts w:hint="eastAsia"/>
        </w:rPr>
        <w:t>Cache</w:t>
      </w:r>
      <w:r>
        <w:rPr>
          <w:rFonts w:hint="eastAsia"/>
        </w:rPr>
        <w:t>的一个特定块上，当主存的某块需调入</w:t>
      </w:r>
      <w:r>
        <w:rPr>
          <w:rFonts w:hint="eastAsia"/>
        </w:rPr>
        <w:t>Cache</w:t>
      </w:r>
      <w:r>
        <w:rPr>
          <w:rFonts w:hint="eastAsia"/>
        </w:rPr>
        <w:t>时，如果对应的</w:t>
      </w:r>
      <w:r>
        <w:rPr>
          <w:rFonts w:hint="eastAsia"/>
        </w:rPr>
        <w:t>Cache</w:t>
      </w:r>
      <w:r>
        <w:rPr>
          <w:rFonts w:hint="eastAsia"/>
        </w:rPr>
        <w:t>特定块已被占用，而</w:t>
      </w:r>
      <w:r>
        <w:rPr>
          <w:rFonts w:hint="eastAsia"/>
        </w:rPr>
        <w:t>Cache</w:t>
      </w:r>
      <w:r>
        <w:rPr>
          <w:rFonts w:hint="eastAsia"/>
        </w:rPr>
        <w:t>中的其它块即使空闲，主存的块也只能通过替换的方式调入特定块的位置，不能放置到其它块的位置上，替换操作频繁，命中率比较低。</w:t>
      </w:r>
    </w:p>
    <w:p w:rsidR="001A7847" w:rsidRDefault="001A7847"/>
    <w:p w:rsidR="001A7847" w:rsidRDefault="007D395D">
      <w:pPr>
        <w:rPr>
          <w:rStyle w:val="ac"/>
          <w:rFonts w:cs="Arial"/>
          <w:color w:val="4F4F4F"/>
        </w:rPr>
      </w:pPr>
      <w:r>
        <w:rPr>
          <w:rStyle w:val="ac"/>
          <w:rFonts w:cs="Arial" w:hint="eastAsia"/>
          <w:color w:val="4F4F4F"/>
        </w:rPr>
        <w:t>组相联映射</w:t>
      </w:r>
    </w:p>
    <w:p w:rsidR="001A7847" w:rsidRDefault="007D395D">
      <w:pPr>
        <w:rPr>
          <w:rFonts w:ascii="Arial" w:hAnsi="Arial"/>
          <w:color w:val="4F4F4F"/>
          <w:sz w:val="24"/>
          <w:szCs w:val="24"/>
        </w:rPr>
      </w:pPr>
      <w:r>
        <w:rPr>
          <w:rFonts w:hint="eastAsia"/>
        </w:rPr>
        <w:t>下面我们就来看看组相联映射方式在这种方式下，将</w:t>
      </w:r>
      <w:r>
        <w:rPr>
          <w:rFonts w:hint="eastAsia"/>
        </w:rPr>
        <w:t>Cache</w:t>
      </w:r>
      <w:r>
        <w:rPr>
          <w:rFonts w:hint="eastAsia"/>
        </w:rPr>
        <w:t>分成</w:t>
      </w:r>
      <w:r>
        <w:rPr>
          <w:rFonts w:hint="eastAsia"/>
          <w:color w:val="4F4F4F"/>
        </w:rPr>
        <w:t>2</w:t>
      </w:r>
      <w:r>
        <w:rPr>
          <w:rFonts w:hint="eastAsia"/>
          <w:color w:val="4F4F4F"/>
          <w:vertAlign w:val="superscript"/>
        </w:rPr>
        <w:t>u</w:t>
      </w:r>
      <w:r>
        <w:rPr>
          <w:rFonts w:hint="eastAsia"/>
        </w:rPr>
        <w:t>组，每组包含</w:t>
      </w:r>
      <w:r>
        <w:rPr>
          <w:rFonts w:hint="eastAsia"/>
          <w:color w:val="4F4F4F"/>
        </w:rPr>
        <w:t>2</w:t>
      </w:r>
      <w:r>
        <w:rPr>
          <w:rFonts w:hint="eastAsia"/>
          <w:color w:val="4F4F4F"/>
          <w:vertAlign w:val="superscript"/>
        </w:rPr>
        <w:t>v</w:t>
      </w:r>
      <w:r>
        <w:rPr>
          <w:rFonts w:hint="eastAsia"/>
        </w:rPr>
        <w:t>块。主存的块与</w:t>
      </w:r>
      <w:r>
        <w:rPr>
          <w:rFonts w:hint="eastAsia"/>
        </w:rPr>
        <w:t>Cache</w:t>
      </w:r>
      <w:r>
        <w:rPr>
          <w:rFonts w:hint="eastAsia"/>
        </w:rPr>
        <w:t>的组之间采用直接相联映射，而与组内的各块则采用全相联映射。也就是说，主存的某块只能映射到</w:t>
      </w:r>
      <w:r>
        <w:rPr>
          <w:rFonts w:hint="eastAsia"/>
        </w:rPr>
        <w:t>Cache</w:t>
      </w:r>
      <w:r>
        <w:rPr>
          <w:rFonts w:hint="eastAsia"/>
        </w:rPr>
        <w:t>的特定组中的任意一块。主存的某块</w:t>
      </w:r>
      <w:r>
        <w:rPr>
          <w:rFonts w:hint="eastAsia"/>
        </w:rPr>
        <w:t>j</w:t>
      </w:r>
      <w:r>
        <w:rPr>
          <w:rFonts w:hint="eastAsia"/>
        </w:rPr>
        <w:t>与</w:t>
      </w:r>
      <w:r>
        <w:rPr>
          <w:rFonts w:hint="eastAsia"/>
        </w:rPr>
        <w:t>Cache</w:t>
      </w:r>
      <w:r>
        <w:rPr>
          <w:rFonts w:hint="eastAsia"/>
        </w:rPr>
        <w:t>的组</w:t>
      </w:r>
      <w:r>
        <w:rPr>
          <w:rFonts w:hint="eastAsia"/>
        </w:rPr>
        <w:t>k</w:t>
      </w:r>
      <w:r>
        <w:rPr>
          <w:rFonts w:hint="eastAsia"/>
        </w:rPr>
        <w:t>之间满足如下关系：</w:t>
      </w:r>
    </w:p>
    <w:p w:rsidR="001A7847" w:rsidRDefault="007D395D">
      <w:pPr>
        <w:rPr>
          <w:rFonts w:ascii="Arial" w:hAnsi="Arial"/>
          <w:color w:val="4F4F4F"/>
          <w:sz w:val="24"/>
          <w:szCs w:val="24"/>
        </w:rPr>
      </w:pPr>
      <w:r>
        <w:rPr>
          <w:rFonts w:hint="eastAsia"/>
        </w:rPr>
        <w:t xml:space="preserve">　　</w:t>
      </w:r>
      <w:r>
        <w:rPr>
          <w:rFonts w:hint="eastAsia"/>
        </w:rPr>
        <w:t>k</w:t>
      </w:r>
      <w:r>
        <w:rPr>
          <w:rFonts w:hint="eastAsia"/>
        </w:rPr>
        <w:t>＝</w:t>
      </w:r>
      <w:r>
        <w:rPr>
          <w:rFonts w:hint="eastAsia"/>
        </w:rPr>
        <w:t>j mod 2</w:t>
      </w:r>
      <w:r>
        <w:rPr>
          <w:rFonts w:hint="eastAsia"/>
          <w:vertAlign w:val="superscript"/>
        </w:rPr>
        <w:t>u</w:t>
      </w:r>
    </w:p>
    <w:p w:rsidR="001A7847" w:rsidRDefault="007D395D">
      <w:pPr>
        <w:rPr>
          <w:rFonts w:ascii="Arial" w:hAnsi="Arial"/>
          <w:color w:val="4F4F4F"/>
          <w:sz w:val="24"/>
          <w:szCs w:val="24"/>
        </w:rPr>
      </w:pPr>
      <w:r>
        <w:rPr>
          <w:rFonts w:hint="eastAsia"/>
          <w:vertAlign w:val="superscript"/>
        </w:rPr>
        <w:t xml:space="preserve">　　</w:t>
      </w:r>
      <w:r>
        <w:rPr>
          <w:rFonts w:hint="eastAsia"/>
          <w:color w:val="4F4F4F"/>
        </w:rPr>
        <w:t>设主存共有</w:t>
      </w:r>
      <w:r>
        <w:rPr>
          <w:rFonts w:hint="eastAsia"/>
          <w:color w:val="4F4F4F"/>
        </w:rPr>
        <w:t>2</w:t>
      </w:r>
      <w:r>
        <w:rPr>
          <w:rFonts w:hint="eastAsia"/>
          <w:color w:val="4F4F4F"/>
          <w:vertAlign w:val="superscript"/>
        </w:rPr>
        <w:t>s</w:t>
      </w:r>
      <w:r>
        <w:rPr>
          <w:rFonts w:hint="eastAsia"/>
          <w:color w:val="4F4F4F"/>
        </w:rPr>
        <w:t>×</w:t>
      </w:r>
      <w:r>
        <w:rPr>
          <w:rFonts w:hint="eastAsia"/>
          <w:color w:val="4F4F4F"/>
        </w:rPr>
        <w:t>2</w:t>
      </w:r>
      <w:r>
        <w:rPr>
          <w:rFonts w:hint="eastAsia"/>
          <w:color w:val="4F4F4F"/>
          <w:vertAlign w:val="superscript"/>
        </w:rPr>
        <w:t>u</w:t>
      </w:r>
      <w:r>
        <w:rPr>
          <w:rFonts w:hint="eastAsia"/>
          <w:color w:val="4F4F4F"/>
        </w:rPr>
        <w:t>块（即</w:t>
      </w:r>
      <w:r>
        <w:rPr>
          <w:rFonts w:hint="eastAsia"/>
          <w:color w:val="4F4F4F"/>
        </w:rPr>
        <w:t>M</w:t>
      </w:r>
      <w:r>
        <w:rPr>
          <w:rFonts w:hint="eastAsia"/>
          <w:color w:val="4F4F4F"/>
        </w:rPr>
        <w:t>＝</w:t>
      </w:r>
      <w:r>
        <w:rPr>
          <w:rFonts w:hint="eastAsia"/>
          <w:color w:val="4F4F4F"/>
        </w:rPr>
        <w:t>s+u</w:t>
      </w:r>
      <w:r>
        <w:rPr>
          <w:rFonts w:hint="eastAsia"/>
          <w:color w:val="4F4F4F"/>
        </w:rPr>
        <w:t>），则它们的映射关系如下图所示。</w:t>
      </w:r>
    </w:p>
    <w:p w:rsidR="001A7847" w:rsidRDefault="001A7847">
      <w:pPr>
        <w:rPr>
          <w:rStyle w:val="ac"/>
          <w:rFonts w:cs="Arial"/>
          <w:color w:val="4F4F4F"/>
        </w:rPr>
      </w:pPr>
    </w:p>
    <w:p w:rsidR="001A7847" w:rsidRDefault="007D395D">
      <w:r>
        <w:rPr>
          <w:noProof/>
        </w:rPr>
        <w:drawing>
          <wp:inline distT="0" distB="0" distL="0" distR="0">
            <wp:extent cx="4396740" cy="4740275"/>
            <wp:effectExtent l="0" t="0" r="3810" b="3175"/>
            <wp:docPr id="32" name="图片 32" descr="https://upload-images.jianshu.io/upload_images/1389146-2b0781cc81b83ecb.png?imageMogr2/auto-orient/strip%7CimageView2/2/w/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s://upload-images.jianshu.io/upload_images/1389146-2b0781cc81b83ecb.png?imageMogr2/auto-orient/strip%7CimageView2/2/w/4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396740" cy="4740275"/>
                    </a:xfrm>
                    <a:prstGeom prst="rect">
                      <a:avLst/>
                    </a:prstGeom>
                    <a:noFill/>
                    <a:ln>
                      <a:noFill/>
                    </a:ln>
                  </pic:spPr>
                </pic:pic>
              </a:graphicData>
            </a:graphic>
          </wp:inline>
        </w:drawing>
      </w:r>
    </w:p>
    <w:p w:rsidR="001A7847" w:rsidRDefault="007D395D">
      <w:pPr>
        <w:rPr>
          <w:rFonts w:ascii="Arial" w:hAnsi="Arial"/>
          <w:color w:val="4F4F4F"/>
          <w:sz w:val="24"/>
          <w:szCs w:val="24"/>
        </w:rPr>
      </w:pPr>
      <w:r>
        <w:rPr>
          <w:rFonts w:hint="eastAsia"/>
        </w:rPr>
        <w:t>在组相联映射方式下，</w:t>
      </w:r>
      <w:r>
        <w:rPr>
          <w:rFonts w:hint="eastAsia"/>
        </w:rPr>
        <w:t>CPU</w:t>
      </w:r>
      <w:r>
        <w:rPr>
          <w:rFonts w:hint="eastAsia"/>
        </w:rPr>
        <w:t>的访主存地址和访</w:t>
      </w:r>
      <w:r>
        <w:rPr>
          <w:rFonts w:hint="eastAsia"/>
        </w:rPr>
        <w:t>Cache</w:t>
      </w:r>
      <w:r>
        <w:rPr>
          <w:rFonts w:hint="eastAsia"/>
        </w:rPr>
        <w:t>地址分别为如下形式：</w:t>
      </w:r>
    </w:p>
    <w:p w:rsidR="001A7847" w:rsidRDefault="007D395D">
      <w:pPr>
        <w:rPr>
          <w:rFonts w:ascii="Arial" w:hAnsi="Arial"/>
          <w:color w:val="4F4F4F"/>
          <w:sz w:val="24"/>
          <w:szCs w:val="24"/>
        </w:rPr>
      </w:pPr>
      <w:r>
        <w:rPr>
          <w:rFonts w:hint="eastAsia"/>
        </w:rPr>
        <w:t xml:space="preserve">　　</w:t>
      </w:r>
      <w:r>
        <w:rPr>
          <w:noProof/>
        </w:rPr>
        <w:drawing>
          <wp:inline distT="0" distB="0" distL="0" distR="0">
            <wp:extent cx="2216785" cy="314325"/>
            <wp:effectExtent l="0" t="0" r="0" b="9525"/>
            <wp:docPr id="35" name="图片 35" descr="http://img0.ph.126.net/0lFnoT-VxVMIlJG7QBQGGg==/3900680227356302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img0.ph.126.net/0lFnoT-VxVMIlJG7QBQGGg==/3900680227356302745.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216785" cy="314325"/>
                    </a:xfrm>
                    <a:prstGeom prst="rect">
                      <a:avLst/>
                    </a:prstGeom>
                    <a:noFill/>
                    <a:ln>
                      <a:noFill/>
                    </a:ln>
                  </pic:spPr>
                </pic:pic>
              </a:graphicData>
            </a:graphic>
          </wp:inline>
        </w:drawing>
      </w:r>
    </w:p>
    <w:p w:rsidR="001A7847" w:rsidRDefault="007D395D">
      <w:pPr>
        <w:rPr>
          <w:rFonts w:ascii="Arial" w:hAnsi="Arial"/>
          <w:color w:val="4F4F4F"/>
          <w:sz w:val="24"/>
          <w:szCs w:val="24"/>
        </w:rPr>
      </w:pPr>
      <w:r>
        <w:rPr>
          <w:rFonts w:hint="eastAsia"/>
          <w:color w:val="4F4F4F"/>
        </w:rPr>
        <w:t xml:space="preserve">　　</w:t>
      </w:r>
      <w:r>
        <w:rPr>
          <w:noProof/>
          <w:color w:val="4F4F4F"/>
        </w:rPr>
        <w:drawing>
          <wp:inline distT="0" distB="0" distL="0" distR="0">
            <wp:extent cx="2216785" cy="314325"/>
            <wp:effectExtent l="0" t="0" r="0" b="9525"/>
            <wp:docPr id="34" name="图片 34" descr="http://img0.ph.126.net/NWOkJOgrzFRY8YXsFCpxBQ==/65973094601923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img0.ph.126.net/NWOkJOgrzFRY8YXsFCpxBQ==/6597309460192302060.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216785" cy="314325"/>
                    </a:xfrm>
                    <a:prstGeom prst="rect">
                      <a:avLst/>
                    </a:prstGeom>
                    <a:noFill/>
                    <a:ln>
                      <a:noFill/>
                    </a:ln>
                  </pic:spPr>
                </pic:pic>
              </a:graphicData>
            </a:graphic>
          </wp:inline>
        </w:drawing>
      </w:r>
    </w:p>
    <w:p w:rsidR="001A7847" w:rsidRDefault="007D395D">
      <w:pPr>
        <w:rPr>
          <w:rFonts w:ascii="Arial" w:hAnsi="Arial"/>
          <w:color w:val="4F4F4F"/>
          <w:sz w:val="24"/>
          <w:szCs w:val="24"/>
        </w:rPr>
      </w:pPr>
      <w:r>
        <w:rPr>
          <w:rFonts w:hint="eastAsia"/>
          <w:color w:val="4F4F4F"/>
        </w:rPr>
        <w:lastRenderedPageBreak/>
        <w:t xml:space="preserve">　　</w:t>
      </w:r>
      <w:r>
        <w:rPr>
          <w:rFonts w:hint="eastAsia"/>
        </w:rPr>
        <w:t>其中，</w:t>
      </w:r>
      <w:r>
        <w:rPr>
          <w:rFonts w:hint="eastAsia"/>
        </w:rPr>
        <w:t>u</w:t>
      </w:r>
      <w:r>
        <w:rPr>
          <w:rFonts w:hint="eastAsia"/>
        </w:rPr>
        <w:t>为</w:t>
      </w:r>
      <w:r>
        <w:rPr>
          <w:rFonts w:hint="eastAsia"/>
        </w:rPr>
        <w:t>Cache</w:t>
      </w:r>
      <w:r>
        <w:rPr>
          <w:rFonts w:hint="eastAsia"/>
        </w:rPr>
        <w:t>的组号，</w:t>
      </w:r>
      <w:r>
        <w:rPr>
          <w:rFonts w:hint="eastAsia"/>
        </w:rPr>
        <w:t>v</w:t>
      </w:r>
      <w:r>
        <w:rPr>
          <w:rFonts w:hint="eastAsia"/>
        </w:rPr>
        <w:t>为组内的块号。</w:t>
      </w:r>
      <w:r>
        <w:rPr>
          <w:rFonts w:hint="eastAsia"/>
        </w:rPr>
        <w:t>Cache</w:t>
      </w:r>
      <w:r>
        <w:rPr>
          <w:rFonts w:hint="eastAsia"/>
        </w:rPr>
        <w:t>的块号</w:t>
      </w:r>
      <w:r>
        <w:rPr>
          <w:rFonts w:hint="eastAsia"/>
        </w:rPr>
        <w:t>C</w:t>
      </w:r>
      <w:r>
        <w:rPr>
          <w:rFonts w:hint="eastAsia"/>
        </w:rPr>
        <w:t>＝</w:t>
      </w:r>
      <w:r>
        <w:rPr>
          <w:rFonts w:hint="eastAsia"/>
        </w:rPr>
        <w:t>u+v</w:t>
      </w:r>
      <w:r>
        <w:rPr>
          <w:rFonts w:hint="eastAsia"/>
        </w:rPr>
        <w:t>，而主存的块号</w:t>
      </w:r>
      <w:r>
        <w:rPr>
          <w:rFonts w:hint="eastAsia"/>
        </w:rPr>
        <w:t>M</w:t>
      </w:r>
      <w:r>
        <w:rPr>
          <w:rFonts w:hint="eastAsia"/>
        </w:rPr>
        <w:t>＝</w:t>
      </w:r>
      <w:r>
        <w:rPr>
          <w:rFonts w:hint="eastAsia"/>
        </w:rPr>
        <w:t>s+u</w:t>
      </w:r>
      <w:r>
        <w:rPr>
          <w:rFonts w:hint="eastAsia"/>
        </w:rPr>
        <w:t>。也就是说，主存块地址的后</w:t>
      </w:r>
      <w:r>
        <w:rPr>
          <w:rFonts w:hint="eastAsia"/>
        </w:rPr>
        <w:t>u</w:t>
      </w:r>
      <w:r>
        <w:rPr>
          <w:rFonts w:hint="eastAsia"/>
        </w:rPr>
        <w:t>位指出了主存的这一块所能映射的</w:t>
      </w:r>
      <w:r>
        <w:rPr>
          <w:rFonts w:hint="eastAsia"/>
        </w:rPr>
        <w:t>Cache</w:t>
      </w:r>
      <w:r>
        <w:rPr>
          <w:rFonts w:hint="eastAsia"/>
        </w:rPr>
        <w:t>的组。</w:t>
      </w:r>
    </w:p>
    <w:p w:rsidR="001A7847" w:rsidRDefault="007D395D">
      <w:pPr>
        <w:rPr>
          <w:rFonts w:ascii="Arial" w:hAnsi="Arial"/>
          <w:color w:val="4F4F4F"/>
          <w:sz w:val="24"/>
          <w:szCs w:val="24"/>
        </w:rPr>
      </w:pPr>
      <w:r>
        <w:rPr>
          <w:rFonts w:hint="eastAsia"/>
        </w:rPr>
        <w:t xml:space="preserve">　　与全相联映射方式类似的是，在组相联映射方式下，主存地址到</w:t>
      </w:r>
      <w:r>
        <w:rPr>
          <w:rFonts w:hint="eastAsia"/>
        </w:rPr>
        <w:t>Cache</w:t>
      </w:r>
      <w:r>
        <w:rPr>
          <w:rFonts w:hint="eastAsia"/>
        </w:rPr>
        <w:t>地址的转换也是通过查找一个由相联存储器实现的块表来完成的，其形成过程如下图所示。</w:t>
      </w:r>
    </w:p>
    <w:p w:rsidR="001A7847" w:rsidRDefault="007D395D">
      <w:pPr>
        <w:rPr>
          <w:rFonts w:ascii="Arial" w:hAnsi="Arial"/>
          <w:color w:val="4F4F4F"/>
          <w:sz w:val="24"/>
          <w:szCs w:val="24"/>
        </w:rPr>
      </w:pPr>
      <w:r>
        <w:rPr>
          <w:rFonts w:hint="eastAsia"/>
        </w:rPr>
        <w:t xml:space="preserve">　　</w:t>
      </w:r>
      <w:r>
        <w:rPr>
          <w:noProof/>
        </w:rPr>
        <w:drawing>
          <wp:inline distT="0" distB="0" distL="0" distR="0">
            <wp:extent cx="4923155" cy="2647950"/>
            <wp:effectExtent l="0" t="0" r="0" b="0"/>
            <wp:docPr id="33" name="图片 33" descr="http://img2.ph.126.net/1AAfQ9CYr8mNbJ-OsASzQw==/90466057524809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img2.ph.126.net/1AAfQ9CYr8mNbJ-OsASzQw==/904660575248093936.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923155" cy="2647950"/>
                    </a:xfrm>
                    <a:prstGeom prst="rect">
                      <a:avLst/>
                    </a:prstGeom>
                    <a:noFill/>
                    <a:ln>
                      <a:noFill/>
                    </a:ln>
                  </pic:spPr>
                </pic:pic>
              </a:graphicData>
            </a:graphic>
          </wp:inline>
        </w:drawing>
      </w:r>
    </w:p>
    <w:p w:rsidR="001A7847" w:rsidRDefault="007D395D">
      <w:pPr>
        <w:rPr>
          <w:rFonts w:ascii="Arial" w:hAnsi="Arial"/>
          <w:color w:val="4F4F4F"/>
          <w:sz w:val="24"/>
          <w:szCs w:val="24"/>
        </w:rPr>
      </w:pPr>
      <w:r>
        <w:rPr>
          <w:rFonts w:hint="eastAsia"/>
          <w:color w:val="4F4F4F"/>
        </w:rPr>
        <w:t xml:space="preserve">　　组相联映射的地址转换</w:t>
      </w:r>
    </w:p>
    <w:p w:rsidR="001A7847" w:rsidRDefault="007D395D">
      <w:pPr>
        <w:rPr>
          <w:rFonts w:ascii="Arial" w:hAnsi="Arial"/>
          <w:color w:val="4F4F4F"/>
          <w:sz w:val="24"/>
          <w:szCs w:val="24"/>
        </w:rPr>
      </w:pPr>
      <w:r>
        <w:rPr>
          <w:rFonts w:hint="eastAsia"/>
          <w:color w:val="4F4F4F"/>
        </w:rPr>
        <w:t xml:space="preserve">　　</w:t>
      </w:r>
      <w:r>
        <w:rPr>
          <w:rFonts w:hint="eastAsia"/>
        </w:rPr>
        <w:t>当一个主存块调入</w:t>
      </w:r>
      <w:r>
        <w:rPr>
          <w:rFonts w:hint="eastAsia"/>
        </w:rPr>
        <w:t>Cache</w:t>
      </w:r>
      <w:r>
        <w:rPr>
          <w:rFonts w:hint="eastAsia"/>
        </w:rPr>
        <w:t>中时，会同时将其主存块地址的前</w:t>
      </w:r>
      <w:r>
        <w:rPr>
          <w:rFonts w:hint="eastAsia"/>
        </w:rPr>
        <w:t>s</w:t>
      </w:r>
      <w:r>
        <w:rPr>
          <w:rFonts w:hint="eastAsia"/>
        </w:rPr>
        <w:t>位写入一个由相联存储器实现的快表的对应</w:t>
      </w:r>
      <w:r>
        <w:rPr>
          <w:rFonts w:hint="eastAsia"/>
        </w:rPr>
        <w:t>Cache</w:t>
      </w:r>
      <w:r>
        <w:rPr>
          <w:rFonts w:hint="eastAsia"/>
        </w:rPr>
        <w:t>块项的</w:t>
      </w:r>
      <w:r>
        <w:rPr>
          <w:rFonts w:hint="eastAsia"/>
        </w:rPr>
        <w:t>s</w:t>
      </w:r>
      <w:r>
        <w:rPr>
          <w:rFonts w:hint="eastAsia"/>
        </w:rPr>
        <w:t>字段中。例如，设主存的某块调入</w:t>
      </w:r>
      <w:r>
        <w:rPr>
          <w:rFonts w:hint="eastAsia"/>
        </w:rPr>
        <w:t>Cache</w:t>
      </w:r>
      <w:r>
        <w:rPr>
          <w:rFonts w:hint="eastAsia"/>
        </w:rPr>
        <w:t>的第</w:t>
      </w:r>
      <w:r>
        <w:rPr>
          <w:rFonts w:hint="eastAsia"/>
        </w:rPr>
        <w:t>1</w:t>
      </w:r>
      <w:r>
        <w:rPr>
          <w:rFonts w:hint="eastAsia"/>
        </w:rPr>
        <w:t>组的第</w:t>
      </w:r>
      <w:r>
        <w:rPr>
          <w:rFonts w:hint="eastAsia"/>
        </w:rPr>
        <w:t>2</w:t>
      </w:r>
      <w:r>
        <w:rPr>
          <w:rFonts w:hint="eastAsia"/>
        </w:rPr>
        <w:t>块中，则在快表的组</w:t>
      </w:r>
      <w:r>
        <w:rPr>
          <w:rFonts w:hint="eastAsia"/>
        </w:rPr>
        <w:t>1</w:t>
      </w:r>
      <w:r>
        <w:rPr>
          <w:rFonts w:hint="eastAsia"/>
        </w:rPr>
        <w:t>第</w:t>
      </w:r>
      <w:r>
        <w:rPr>
          <w:rFonts w:hint="eastAsia"/>
        </w:rPr>
        <w:t>3</w:t>
      </w:r>
      <w:r>
        <w:rPr>
          <w:rFonts w:hint="eastAsia"/>
        </w:rPr>
        <w:t>项的</w:t>
      </w:r>
      <w:r>
        <w:rPr>
          <w:rFonts w:hint="eastAsia"/>
        </w:rPr>
        <w:t>s</w:t>
      </w:r>
      <w:r>
        <w:rPr>
          <w:rFonts w:hint="eastAsia"/>
        </w:rPr>
        <w:t>字段会登记下该主存块地址的前</w:t>
      </w:r>
      <w:r>
        <w:rPr>
          <w:rFonts w:hint="eastAsia"/>
        </w:rPr>
        <w:t>s</w:t>
      </w:r>
      <w:r>
        <w:rPr>
          <w:rFonts w:hint="eastAsia"/>
        </w:rPr>
        <w:t>位。</w:t>
      </w:r>
    </w:p>
    <w:p w:rsidR="001A7847" w:rsidRDefault="007D395D">
      <w:pPr>
        <w:rPr>
          <w:rFonts w:ascii="Arial" w:hAnsi="Arial"/>
          <w:color w:val="4F4F4F"/>
          <w:sz w:val="24"/>
          <w:szCs w:val="24"/>
        </w:rPr>
      </w:pPr>
      <w:r>
        <w:rPr>
          <w:rFonts w:hint="eastAsia"/>
        </w:rPr>
        <w:t xml:space="preserve">　　优点：块的冲突概率比较低，块的利用率大幅度提高，块失效率明显降低。</w:t>
      </w:r>
    </w:p>
    <w:p w:rsidR="001A7847" w:rsidRDefault="007D395D">
      <w:pPr>
        <w:rPr>
          <w:rFonts w:ascii="Arial" w:hAnsi="Arial"/>
          <w:color w:val="4F4F4F"/>
          <w:sz w:val="24"/>
          <w:szCs w:val="24"/>
        </w:rPr>
      </w:pPr>
      <w:r>
        <w:rPr>
          <w:rFonts w:hint="eastAsia"/>
        </w:rPr>
        <w:t xml:space="preserve">　　缺点：实现难度和造价要比直接映射方式高。</w:t>
      </w:r>
    </w:p>
    <w:p w:rsidR="001A7847" w:rsidRDefault="007D395D">
      <w:pPr>
        <w:pStyle w:val="5"/>
      </w:pPr>
      <w:r>
        <w:t>C</w:t>
      </w:r>
      <w:r>
        <w:rPr>
          <w:rFonts w:hint="eastAsia"/>
        </w:rPr>
        <w:t xml:space="preserve">ache </w:t>
      </w:r>
      <w:r>
        <w:rPr>
          <w:rFonts w:hint="eastAsia"/>
        </w:rPr>
        <w:t>替换策略</w:t>
      </w:r>
    </w:p>
    <w:p w:rsidR="001A7847" w:rsidRDefault="007D395D">
      <w:pPr>
        <w:rPr>
          <w:shd w:val="clear" w:color="auto" w:fill="FFFFDF"/>
        </w:rPr>
      </w:pPr>
      <w:r>
        <w:rPr>
          <w:rFonts w:hint="eastAsia"/>
          <w:shd w:val="clear" w:color="auto" w:fill="FFFFDF"/>
        </w:rPr>
        <w:t>根据程序局部性规律可知：程序在运行中，总是频繁地使用那些最近被使用过的指令和数据。这就提供了替换策略的理论依据。综合命中率、实现的难易及速度的快慢各种因素，替换策略可有随机法、先进先出法、最近最少使用法等。</w:t>
      </w:r>
    </w:p>
    <w:p w:rsidR="001A7847" w:rsidRDefault="001A7847">
      <w:pPr>
        <w:rPr>
          <w:shd w:val="clear" w:color="auto" w:fill="FFFFDF"/>
        </w:rPr>
      </w:pPr>
    </w:p>
    <w:p w:rsidR="001A7847" w:rsidRDefault="007D395D">
      <w:pPr>
        <w:rPr>
          <w:rFonts w:ascii="Arial" w:hAnsi="Arial"/>
          <w:b/>
        </w:rPr>
      </w:pPr>
      <w:r>
        <w:rPr>
          <w:rFonts w:cs="Times New Roman"/>
          <w:b/>
        </w:rPr>
        <w:t>1.</w:t>
      </w:r>
      <w:r>
        <w:rPr>
          <w:rFonts w:ascii="宋体" w:hAnsi="宋体" w:hint="eastAsia"/>
          <w:b/>
        </w:rPr>
        <w:t>随机法（</w:t>
      </w:r>
      <w:r>
        <w:rPr>
          <w:rFonts w:cs="Times New Roman"/>
          <w:b/>
        </w:rPr>
        <w:t>RAND</w:t>
      </w:r>
      <w:r>
        <w:rPr>
          <w:rFonts w:ascii="宋体" w:hAnsi="宋体" w:hint="eastAsia"/>
          <w:b/>
        </w:rPr>
        <w:t>法）</w:t>
      </w:r>
    </w:p>
    <w:p w:rsidR="001A7847" w:rsidRDefault="007D395D">
      <w:pPr>
        <w:rPr>
          <w:rFonts w:ascii="Arial" w:hAnsi="Arial"/>
        </w:rPr>
      </w:pPr>
      <w:r>
        <w:rPr>
          <w:rFonts w:ascii="Arial" w:hAnsi="Arial"/>
        </w:rPr>
        <w:t xml:space="preserve">　　</w:t>
      </w:r>
      <w:r>
        <w:rPr>
          <w:rFonts w:hint="eastAsia"/>
        </w:rPr>
        <w:t>随机法是随机地确定替换的存储块。设置一个随机数产生器，依据所产生的随机数，确定替换块。这种方法简单、易于实现，但命中率比较低。</w:t>
      </w:r>
    </w:p>
    <w:p w:rsidR="001A7847" w:rsidRDefault="007D395D">
      <w:pPr>
        <w:rPr>
          <w:rFonts w:ascii="Arial" w:hAnsi="Arial"/>
          <w:b/>
        </w:rPr>
      </w:pPr>
      <w:r>
        <w:rPr>
          <w:rFonts w:cs="Times New Roman"/>
          <w:b/>
        </w:rPr>
        <w:t>2.</w:t>
      </w:r>
      <w:r>
        <w:rPr>
          <w:rFonts w:hint="eastAsia"/>
          <w:b/>
        </w:rPr>
        <w:t>先进先出法（</w:t>
      </w:r>
      <w:r>
        <w:rPr>
          <w:rFonts w:cs="Times New Roman"/>
          <w:b/>
        </w:rPr>
        <w:t>FIFO</w:t>
      </w:r>
      <w:r>
        <w:rPr>
          <w:rFonts w:hint="eastAsia"/>
          <w:b/>
        </w:rPr>
        <w:t>法）</w:t>
      </w:r>
    </w:p>
    <w:p w:rsidR="001A7847" w:rsidRDefault="007D395D">
      <w:pPr>
        <w:rPr>
          <w:rFonts w:ascii="Arial" w:hAnsi="Arial"/>
        </w:rPr>
      </w:pPr>
      <w:r>
        <w:rPr>
          <w:rFonts w:ascii="Arial" w:hAnsi="Arial"/>
        </w:rPr>
        <w:t xml:space="preserve">　　</w:t>
      </w:r>
      <w:r>
        <w:rPr>
          <w:rFonts w:hint="eastAsia"/>
        </w:rPr>
        <w:t>先进先出法是选择那个最先调入的那个块进行替换。当最先调入并被多次命中的块，很可能被优先替换，因而不符合局部性规律。这种方法的命中率比随机法好些，但还不满足要求。先进先出方法易于实现，例如</w:t>
      </w:r>
      <w:r>
        <w:rPr>
          <w:rFonts w:hint="eastAsia"/>
        </w:rPr>
        <w:t>Solar</w:t>
      </w:r>
      <w:r>
        <w:rPr>
          <w:rFonts w:hint="eastAsia"/>
        </w:rPr>
        <w:t>－</w:t>
      </w:r>
      <w:r>
        <w:rPr>
          <w:rFonts w:hint="eastAsia"/>
        </w:rPr>
        <w:t>16/65</w:t>
      </w:r>
      <w:r>
        <w:rPr>
          <w:rFonts w:hint="eastAsia"/>
        </w:rPr>
        <w:t>机</w:t>
      </w:r>
      <w:r>
        <w:rPr>
          <w:rFonts w:hint="eastAsia"/>
        </w:rPr>
        <w:t>Cache</w:t>
      </w:r>
      <w:r>
        <w:rPr>
          <w:rFonts w:hint="eastAsia"/>
        </w:rPr>
        <w:t>采用组相联方式，每组</w:t>
      </w:r>
      <w:r>
        <w:rPr>
          <w:rFonts w:hint="eastAsia"/>
        </w:rPr>
        <w:t>4</w:t>
      </w:r>
      <w:r>
        <w:rPr>
          <w:rFonts w:hint="eastAsia"/>
        </w:rPr>
        <w:t>块，每块都设定一个两位的计数器，当某块被装入或被替换时该块的计数器清为</w:t>
      </w:r>
      <w:r>
        <w:rPr>
          <w:rFonts w:hint="eastAsia"/>
        </w:rPr>
        <w:t>0</w:t>
      </w:r>
      <w:r>
        <w:rPr>
          <w:rFonts w:hint="eastAsia"/>
        </w:rPr>
        <w:t>，而同组的其它各块的计数器均加</w:t>
      </w:r>
      <w:r>
        <w:rPr>
          <w:rFonts w:hint="eastAsia"/>
        </w:rPr>
        <w:t>1</w:t>
      </w:r>
      <w:r>
        <w:rPr>
          <w:rFonts w:hint="eastAsia"/>
        </w:rPr>
        <w:t>，当需要替换时就选择计数值最大的块被替换掉。</w:t>
      </w:r>
    </w:p>
    <w:p w:rsidR="001A7847" w:rsidRDefault="007D395D">
      <w:pPr>
        <w:rPr>
          <w:rFonts w:ascii="Arial" w:hAnsi="Arial"/>
          <w:b/>
        </w:rPr>
      </w:pPr>
      <w:r>
        <w:rPr>
          <w:rFonts w:cs="Times New Roman"/>
          <w:b/>
        </w:rPr>
        <w:t>3.</w:t>
      </w:r>
      <w:r>
        <w:rPr>
          <w:rFonts w:hint="eastAsia"/>
          <w:b/>
        </w:rPr>
        <w:t>最近最少使用法（</w:t>
      </w:r>
      <w:r>
        <w:rPr>
          <w:rFonts w:cs="Times New Roman"/>
          <w:b/>
        </w:rPr>
        <w:t>LRU</w:t>
      </w:r>
      <w:r>
        <w:rPr>
          <w:rFonts w:hint="eastAsia"/>
          <w:b/>
        </w:rPr>
        <w:t>法）</w:t>
      </w:r>
    </w:p>
    <w:p w:rsidR="001A7847" w:rsidRDefault="007D395D">
      <w:pPr>
        <w:rPr>
          <w:rFonts w:ascii="Arial" w:hAnsi="Arial"/>
        </w:rPr>
      </w:pPr>
      <w:r>
        <w:rPr>
          <w:rFonts w:ascii="Arial" w:hAnsi="Arial"/>
        </w:rPr>
        <w:t xml:space="preserve">　　</w:t>
      </w:r>
      <w:r>
        <w:rPr>
          <w:rFonts w:hint="eastAsia"/>
        </w:rPr>
        <w:t>LRU</w:t>
      </w:r>
      <w:r>
        <w:rPr>
          <w:rFonts w:hint="eastAsia"/>
        </w:rPr>
        <w:t>法是依据各块使用的情况，总是选择那个最近最少使用的块被替换。这种方法比较好地反映了程序局部性规律。</w:t>
      </w:r>
    </w:p>
    <w:p w:rsidR="001A7847" w:rsidRDefault="007D395D">
      <w:pPr>
        <w:rPr>
          <w:rFonts w:ascii="Arial" w:hAnsi="Arial"/>
        </w:rPr>
      </w:pPr>
      <w:r>
        <w:rPr>
          <w:rFonts w:hint="eastAsia"/>
        </w:rPr>
        <w:lastRenderedPageBreak/>
        <w:t xml:space="preserve">　　实现</w:t>
      </w:r>
      <w:r>
        <w:rPr>
          <w:rFonts w:hint="eastAsia"/>
        </w:rPr>
        <w:t>LRU</w:t>
      </w:r>
      <w:r>
        <w:rPr>
          <w:rFonts w:hint="eastAsia"/>
        </w:rPr>
        <w:t>策略的方法有多种。下面简单介绍计数器法、寄存器栈法及硬件逻辑比较对法的设计思路。</w:t>
      </w:r>
    </w:p>
    <w:p w:rsidR="001A7847" w:rsidRDefault="007D395D">
      <w:pPr>
        <w:rPr>
          <w:rFonts w:ascii="Arial" w:hAnsi="Arial"/>
        </w:rPr>
      </w:pPr>
      <w:r>
        <w:rPr>
          <w:rFonts w:hint="eastAsia"/>
        </w:rPr>
        <w:t xml:space="preserve">　　</w:t>
      </w:r>
      <w:r>
        <w:rPr>
          <w:rFonts w:hint="eastAsia"/>
          <w:b/>
        </w:rPr>
        <w:t>计数器方法</w:t>
      </w:r>
      <w:r>
        <w:rPr>
          <w:rFonts w:hint="eastAsia"/>
        </w:rPr>
        <w:t>：缓存的每一块都设置一个计数器，计数器的操作规则是：</w:t>
      </w:r>
    </w:p>
    <w:p w:rsidR="001A7847" w:rsidRDefault="007D395D">
      <w:pPr>
        <w:rPr>
          <w:rFonts w:ascii="Arial" w:hAnsi="Arial"/>
        </w:rPr>
      </w:pPr>
      <w:r>
        <w:rPr>
          <w:rFonts w:hint="eastAsia"/>
        </w:rPr>
        <w:t xml:space="preserve">　　</w:t>
      </w:r>
      <w:r>
        <w:rPr>
          <w:rFonts w:hint="eastAsia"/>
        </w:rPr>
        <w:t>(1)</w:t>
      </w:r>
      <w:r>
        <w:rPr>
          <w:rFonts w:hint="eastAsia"/>
        </w:rPr>
        <w:t>被调入或者被替换的块，其计数器清</w:t>
      </w:r>
      <w:r>
        <w:rPr>
          <w:rFonts w:hint="eastAsia"/>
        </w:rPr>
        <w:t>"0"</w:t>
      </w:r>
      <w:r>
        <w:rPr>
          <w:rFonts w:hint="eastAsia"/>
        </w:rPr>
        <w:t>，而其它的计数器则加</w:t>
      </w:r>
      <w:r>
        <w:rPr>
          <w:rFonts w:hint="eastAsia"/>
        </w:rPr>
        <w:t>"1"</w:t>
      </w:r>
      <w:r>
        <w:rPr>
          <w:rFonts w:hint="eastAsia"/>
        </w:rPr>
        <w:t>。</w:t>
      </w:r>
    </w:p>
    <w:p w:rsidR="001A7847" w:rsidRDefault="007D395D">
      <w:pPr>
        <w:rPr>
          <w:rFonts w:ascii="Arial" w:hAnsi="Arial"/>
        </w:rPr>
      </w:pPr>
      <w:r>
        <w:rPr>
          <w:rFonts w:hint="eastAsia"/>
        </w:rPr>
        <w:t xml:space="preserve">　　</w:t>
      </w:r>
      <w:r>
        <w:rPr>
          <w:rFonts w:hint="eastAsia"/>
        </w:rPr>
        <w:t>(2)</w:t>
      </w:r>
      <w:r>
        <w:rPr>
          <w:rFonts w:hint="eastAsia"/>
        </w:rPr>
        <w:t>当访问命中时，所有块的计数值与命中块的计数值要进行比较，如果计数值小于命中块的计数值，</w:t>
      </w:r>
    </w:p>
    <w:p w:rsidR="001A7847" w:rsidRDefault="007D395D">
      <w:pPr>
        <w:rPr>
          <w:rFonts w:ascii="Arial" w:hAnsi="Arial"/>
        </w:rPr>
      </w:pPr>
      <w:r>
        <w:rPr>
          <w:rFonts w:hint="eastAsia"/>
        </w:rPr>
        <w:t xml:space="preserve">　　则该块的计数值加</w:t>
      </w:r>
      <w:r>
        <w:rPr>
          <w:rFonts w:hint="eastAsia"/>
        </w:rPr>
        <w:t>"1"</w:t>
      </w:r>
      <w:r>
        <w:rPr>
          <w:rFonts w:hint="eastAsia"/>
        </w:rPr>
        <w:t>；如果块的计数值大于命中块的计数值，则数值不变。最后将命中块的计数器清为</w:t>
      </w:r>
      <w:r>
        <w:rPr>
          <w:rFonts w:hint="eastAsia"/>
        </w:rPr>
        <w:t>0</w:t>
      </w:r>
      <w:r>
        <w:rPr>
          <w:rFonts w:hint="eastAsia"/>
        </w:rPr>
        <w:t>。</w:t>
      </w:r>
    </w:p>
    <w:p w:rsidR="001A7847" w:rsidRDefault="007D395D">
      <w:pPr>
        <w:rPr>
          <w:rFonts w:ascii="Arial" w:hAnsi="Arial"/>
        </w:rPr>
      </w:pPr>
      <w:r>
        <w:rPr>
          <w:rFonts w:hint="eastAsia"/>
        </w:rPr>
        <w:t xml:space="preserve">　　</w:t>
      </w:r>
      <w:r>
        <w:rPr>
          <w:rFonts w:hint="eastAsia"/>
        </w:rPr>
        <w:t>(3)</w:t>
      </w:r>
      <w:r>
        <w:rPr>
          <w:rFonts w:hint="eastAsia"/>
        </w:rPr>
        <w:t>需要替换时，则选择计数值最大的块被替换。</w:t>
      </w:r>
    </w:p>
    <w:p w:rsidR="001A7847" w:rsidRDefault="007D395D">
      <w:pPr>
        <w:rPr>
          <w:rFonts w:ascii="Arial" w:hAnsi="Arial"/>
        </w:rPr>
      </w:pPr>
      <w:r>
        <w:rPr>
          <w:rFonts w:hint="eastAsia"/>
        </w:rPr>
        <w:t xml:space="preserve">　　寄存器栈法：设置一个寄存器栈，其容量为</w:t>
      </w:r>
      <w:r>
        <w:rPr>
          <w:rFonts w:hint="eastAsia"/>
        </w:rPr>
        <w:t>Cache</w:t>
      </w:r>
      <w:r>
        <w:rPr>
          <w:rFonts w:hint="eastAsia"/>
        </w:rPr>
        <w:t>中替换时参与选择的块数。如在组相联方式中，则是同组内的块数。堆栈由栈顶到栈底依次记录主存数据存入缓存的块号：</w:t>
      </w:r>
    </w:p>
    <w:p w:rsidR="001A7847" w:rsidRDefault="007D395D">
      <w:pPr>
        <w:rPr>
          <w:rFonts w:ascii="Arial" w:hAnsi="Arial"/>
        </w:rPr>
      </w:pPr>
      <w:r>
        <w:rPr>
          <w:rFonts w:hint="eastAsia"/>
        </w:rPr>
        <w:t xml:space="preserve">　　</w:t>
      </w:r>
      <w:r>
        <w:rPr>
          <w:rFonts w:hint="eastAsia"/>
        </w:rPr>
        <w:t>(1)</w:t>
      </w:r>
      <w:r>
        <w:rPr>
          <w:rFonts w:hint="eastAsia"/>
        </w:rPr>
        <w:t>当缓存中尚有空闲时，如果不命中，则可直接调入数据块，并将新访问的缓冲块号压入堆栈，位于栈顶。其他栈内各单元依次由顶向下顺压一个单元，直到空闲单元为止。</w:t>
      </w:r>
    </w:p>
    <w:p w:rsidR="001A7847" w:rsidRDefault="007D395D">
      <w:pPr>
        <w:rPr>
          <w:rFonts w:ascii="Arial" w:hAnsi="Arial"/>
        </w:rPr>
      </w:pPr>
      <w:r>
        <w:rPr>
          <w:rFonts w:hint="eastAsia"/>
        </w:rPr>
        <w:t xml:space="preserve">　　</w:t>
      </w:r>
      <w:r>
        <w:rPr>
          <w:rFonts w:hint="eastAsia"/>
        </w:rPr>
        <w:t>(2)</w:t>
      </w:r>
      <w:r>
        <w:rPr>
          <w:rFonts w:hint="eastAsia"/>
        </w:rPr>
        <w:t>当缓存已满，如果数据访问命中，则将访问的缓存块号压入堆栈，其他各单元内容由顶向底逐次下压直到被命中块号的原来位置为止。如果访问不命中，说明需要替换，此时栈底单元中的块号即是最久没有被使用的。所以将新访问块号压入堆栈，栈内各单元内容依次下压直到栈底，自然，栈底所指出的块被替换。</w:t>
      </w:r>
    </w:p>
    <w:p w:rsidR="001A7847" w:rsidRDefault="007D395D">
      <w:pPr>
        <w:rPr>
          <w:rFonts w:ascii="Arial" w:hAnsi="Arial"/>
        </w:rPr>
      </w:pPr>
      <w:r>
        <w:rPr>
          <w:rFonts w:hint="eastAsia"/>
        </w:rPr>
        <w:t xml:space="preserve">　　比较对法：比较对法是用一组硬件的逻辑电路来记录各块使用的时间与次数。</w:t>
      </w:r>
    </w:p>
    <w:p w:rsidR="001A7847" w:rsidRDefault="007D395D">
      <w:pPr>
        <w:rPr>
          <w:rFonts w:ascii="Arial" w:hAnsi="Arial"/>
        </w:rPr>
      </w:pPr>
      <w:r>
        <w:rPr>
          <w:rFonts w:hint="eastAsia"/>
        </w:rPr>
        <w:t xml:space="preserve">　　假设</w:t>
      </w:r>
      <w:r>
        <w:rPr>
          <w:rFonts w:hint="eastAsia"/>
        </w:rPr>
        <w:t>Cache</w:t>
      </w:r>
      <w:r>
        <w:rPr>
          <w:rFonts w:hint="eastAsia"/>
        </w:rPr>
        <w:t>的每组中有</w:t>
      </w:r>
      <w:r>
        <w:rPr>
          <w:rFonts w:hint="eastAsia"/>
        </w:rPr>
        <w:t>4</w:t>
      </w:r>
      <w:r>
        <w:rPr>
          <w:rFonts w:hint="eastAsia"/>
        </w:rPr>
        <w:t>块，替换时，是比较</w:t>
      </w:r>
      <w:r>
        <w:rPr>
          <w:rFonts w:hint="eastAsia"/>
        </w:rPr>
        <w:t>4</w:t>
      </w:r>
      <w:r>
        <w:rPr>
          <w:rFonts w:hint="eastAsia"/>
        </w:rPr>
        <w:t>块中那一块是最久没使用的，</w:t>
      </w:r>
      <w:r>
        <w:rPr>
          <w:rFonts w:hint="eastAsia"/>
        </w:rPr>
        <w:t>4</w:t>
      </w:r>
      <w:r>
        <w:rPr>
          <w:rFonts w:hint="eastAsia"/>
        </w:rPr>
        <w:t>块之间两两相比可以有</w:t>
      </w:r>
      <w:r>
        <w:rPr>
          <w:rFonts w:hint="eastAsia"/>
        </w:rPr>
        <w:t>6</w:t>
      </w:r>
      <w:r>
        <w:rPr>
          <w:rFonts w:hint="eastAsia"/>
        </w:rPr>
        <w:t>种比较关系。如果每两块之间的对比关系用一个</w:t>
      </w:r>
      <w:r>
        <w:rPr>
          <w:rFonts w:hint="eastAsia"/>
        </w:rPr>
        <w:t>RS</w:t>
      </w:r>
      <w:r>
        <w:rPr>
          <w:rFonts w:hint="eastAsia"/>
        </w:rPr>
        <w:t>触发器，则需要</w:t>
      </w:r>
      <w:r>
        <w:rPr>
          <w:rFonts w:hint="eastAsia"/>
        </w:rPr>
        <w:t>6</w:t>
      </w:r>
      <w:r>
        <w:rPr>
          <w:rFonts w:hint="eastAsia"/>
        </w:rPr>
        <w:t>个触发器（</w:t>
      </w:r>
      <w:r>
        <w:rPr>
          <w:rFonts w:hint="eastAsia"/>
        </w:rPr>
        <w:t>T12</w:t>
      </w:r>
      <w:r>
        <w:rPr>
          <w:rFonts w:hint="eastAsia"/>
        </w:rPr>
        <w:t>，</w:t>
      </w:r>
      <w:r>
        <w:rPr>
          <w:rFonts w:hint="eastAsia"/>
        </w:rPr>
        <w:t>T13</w:t>
      </w:r>
      <w:r>
        <w:rPr>
          <w:rFonts w:hint="eastAsia"/>
        </w:rPr>
        <w:t>，</w:t>
      </w:r>
      <w:r>
        <w:rPr>
          <w:rFonts w:hint="eastAsia"/>
        </w:rPr>
        <w:t>T14</w:t>
      </w:r>
      <w:r>
        <w:rPr>
          <w:rFonts w:hint="eastAsia"/>
        </w:rPr>
        <w:t>，</w:t>
      </w:r>
      <w:r>
        <w:rPr>
          <w:rFonts w:hint="eastAsia"/>
        </w:rPr>
        <w:t>T23</w:t>
      </w:r>
      <w:r>
        <w:rPr>
          <w:rFonts w:hint="eastAsia"/>
        </w:rPr>
        <w:t>，</w:t>
      </w:r>
      <w:r>
        <w:rPr>
          <w:rFonts w:hint="eastAsia"/>
        </w:rPr>
        <w:t>T24</w:t>
      </w:r>
      <w:r>
        <w:rPr>
          <w:rFonts w:hint="eastAsia"/>
        </w:rPr>
        <w:t>，</w:t>
      </w:r>
      <w:r>
        <w:rPr>
          <w:rFonts w:hint="eastAsia"/>
        </w:rPr>
        <w:t>T34</w:t>
      </w:r>
      <w:r>
        <w:rPr>
          <w:rFonts w:hint="eastAsia"/>
        </w:rPr>
        <w:t>），设</w:t>
      </w:r>
      <w:r>
        <w:rPr>
          <w:rFonts w:hint="eastAsia"/>
        </w:rPr>
        <w:t>T12</w:t>
      </w:r>
      <w:r>
        <w:rPr>
          <w:rFonts w:hint="eastAsia"/>
        </w:rPr>
        <w:t>＝</w:t>
      </w:r>
      <w:r>
        <w:rPr>
          <w:rFonts w:hint="eastAsia"/>
        </w:rPr>
        <w:t>0</w:t>
      </w:r>
      <w:r>
        <w:rPr>
          <w:rFonts w:hint="eastAsia"/>
        </w:rPr>
        <w:t>表示块</w:t>
      </w:r>
      <w:r>
        <w:rPr>
          <w:rFonts w:hint="eastAsia"/>
        </w:rPr>
        <w:t>1</w:t>
      </w:r>
      <w:r>
        <w:rPr>
          <w:rFonts w:hint="eastAsia"/>
        </w:rPr>
        <w:t>比块</w:t>
      </w:r>
      <w:r>
        <w:rPr>
          <w:rFonts w:hint="eastAsia"/>
        </w:rPr>
        <w:t>2</w:t>
      </w:r>
      <w:r>
        <w:rPr>
          <w:rFonts w:hint="eastAsia"/>
        </w:rPr>
        <w:t>最久没使用，</w:t>
      </w:r>
      <w:r>
        <w:rPr>
          <w:rFonts w:hint="eastAsia"/>
        </w:rPr>
        <w:t>T12</w:t>
      </w:r>
      <w:r>
        <w:rPr>
          <w:rFonts w:hint="eastAsia"/>
        </w:rPr>
        <w:t>＝</w:t>
      </w:r>
      <w:r>
        <w:rPr>
          <w:rFonts w:hint="eastAsia"/>
        </w:rPr>
        <w:t>1</w:t>
      </w:r>
      <w:r>
        <w:rPr>
          <w:rFonts w:hint="eastAsia"/>
        </w:rPr>
        <w:t>表示块</w:t>
      </w:r>
      <w:r>
        <w:rPr>
          <w:rFonts w:hint="eastAsia"/>
        </w:rPr>
        <w:t>2</w:t>
      </w:r>
      <w:r>
        <w:rPr>
          <w:rFonts w:hint="eastAsia"/>
        </w:rPr>
        <w:t>比块</w:t>
      </w:r>
      <w:r>
        <w:rPr>
          <w:rFonts w:hint="eastAsia"/>
        </w:rPr>
        <w:t>1</w:t>
      </w:r>
      <w:r>
        <w:rPr>
          <w:rFonts w:hint="eastAsia"/>
        </w:rPr>
        <w:t>最久没有被使用。</w:t>
      </w:r>
    </w:p>
    <w:p w:rsidR="001A7847" w:rsidRDefault="007D395D">
      <w:pPr>
        <w:rPr>
          <w:rFonts w:ascii="Arial" w:hAnsi="Arial"/>
        </w:rPr>
      </w:pPr>
      <w:r>
        <w:rPr>
          <w:rFonts w:hint="eastAsia"/>
        </w:rPr>
        <w:t xml:space="preserve">　　在每次访问命中或者新调入块时，与该块有关的触发器的状态都要进行修改。</w:t>
      </w:r>
    </w:p>
    <w:p w:rsidR="001A7847" w:rsidRDefault="007D395D">
      <w:pPr>
        <w:rPr>
          <w:rFonts w:ascii="Arial" w:hAnsi="Arial"/>
        </w:rPr>
      </w:pPr>
      <w:r>
        <w:rPr>
          <w:rFonts w:hint="eastAsia"/>
        </w:rPr>
        <w:t xml:space="preserve">　　按此原理，由</w:t>
      </w:r>
      <w:r>
        <w:rPr>
          <w:rFonts w:hint="eastAsia"/>
        </w:rPr>
        <w:t>6</w:t>
      </w:r>
      <w:r>
        <w:rPr>
          <w:rFonts w:hint="eastAsia"/>
        </w:rPr>
        <w:t>个触发器组成的一组编码状态可以指出应被替换的块。例如，块</w:t>
      </w:r>
      <w:r>
        <w:rPr>
          <w:rFonts w:hint="eastAsia"/>
        </w:rPr>
        <w:t>1</w:t>
      </w:r>
      <w:r>
        <w:rPr>
          <w:rFonts w:hint="eastAsia"/>
        </w:rPr>
        <w:t>被替换的条件是：</w:t>
      </w:r>
      <w:r>
        <w:rPr>
          <w:rFonts w:hint="eastAsia"/>
        </w:rPr>
        <w:t>T12</w:t>
      </w:r>
      <w:r>
        <w:rPr>
          <w:rFonts w:hint="eastAsia"/>
        </w:rPr>
        <w:t>＝</w:t>
      </w:r>
      <w:r>
        <w:rPr>
          <w:rFonts w:hint="eastAsia"/>
        </w:rPr>
        <w:t>0</w:t>
      </w:r>
      <w:r>
        <w:rPr>
          <w:rFonts w:hint="eastAsia"/>
        </w:rPr>
        <w:t>，</w:t>
      </w:r>
      <w:r>
        <w:rPr>
          <w:rFonts w:hint="eastAsia"/>
        </w:rPr>
        <w:t>T13</w:t>
      </w:r>
      <w:r>
        <w:rPr>
          <w:rFonts w:hint="eastAsia"/>
        </w:rPr>
        <w:t>＝</w:t>
      </w:r>
      <w:r>
        <w:rPr>
          <w:rFonts w:hint="eastAsia"/>
        </w:rPr>
        <w:t>0</w:t>
      </w:r>
      <w:r>
        <w:rPr>
          <w:rFonts w:hint="eastAsia"/>
        </w:rPr>
        <w:t>，</w:t>
      </w:r>
      <w:r>
        <w:rPr>
          <w:rFonts w:hint="eastAsia"/>
        </w:rPr>
        <w:t>T14</w:t>
      </w:r>
      <w:r>
        <w:rPr>
          <w:rFonts w:hint="eastAsia"/>
        </w:rPr>
        <w:t>＝</w:t>
      </w:r>
      <w:r>
        <w:rPr>
          <w:rFonts w:hint="eastAsia"/>
        </w:rPr>
        <w:t>0</w:t>
      </w:r>
      <w:r>
        <w:rPr>
          <w:rFonts w:hint="eastAsia"/>
        </w:rPr>
        <w:t>；块</w:t>
      </w:r>
      <w:r>
        <w:rPr>
          <w:rFonts w:hint="eastAsia"/>
        </w:rPr>
        <w:t>2</w:t>
      </w:r>
      <w:r>
        <w:rPr>
          <w:rFonts w:hint="eastAsia"/>
        </w:rPr>
        <w:t>被替换的条件是：</w:t>
      </w:r>
      <w:r>
        <w:rPr>
          <w:rFonts w:hint="eastAsia"/>
        </w:rPr>
        <w:t>T12</w:t>
      </w:r>
      <w:r>
        <w:rPr>
          <w:rFonts w:hint="eastAsia"/>
        </w:rPr>
        <w:t>＝</w:t>
      </w:r>
      <w:r>
        <w:rPr>
          <w:rFonts w:hint="eastAsia"/>
        </w:rPr>
        <w:t>1</w:t>
      </w:r>
      <w:r>
        <w:rPr>
          <w:rFonts w:hint="eastAsia"/>
        </w:rPr>
        <w:t>，</w:t>
      </w:r>
      <w:r>
        <w:rPr>
          <w:rFonts w:hint="eastAsia"/>
        </w:rPr>
        <w:t>T23</w:t>
      </w:r>
      <w:r>
        <w:rPr>
          <w:rFonts w:hint="eastAsia"/>
        </w:rPr>
        <w:t>＝</w:t>
      </w:r>
      <w:r>
        <w:rPr>
          <w:rFonts w:hint="eastAsia"/>
        </w:rPr>
        <w:t>0</w:t>
      </w:r>
      <w:r>
        <w:rPr>
          <w:rFonts w:hint="eastAsia"/>
        </w:rPr>
        <w:t>，</w:t>
      </w:r>
      <w:r>
        <w:rPr>
          <w:rFonts w:hint="eastAsia"/>
        </w:rPr>
        <w:t>T24</w:t>
      </w:r>
      <w:r>
        <w:rPr>
          <w:rFonts w:hint="eastAsia"/>
        </w:rPr>
        <w:t>＝</w:t>
      </w:r>
      <w:r>
        <w:rPr>
          <w:rFonts w:hint="eastAsia"/>
        </w:rPr>
        <w:t>0</w:t>
      </w:r>
      <w:r>
        <w:rPr>
          <w:rFonts w:hint="eastAsia"/>
        </w:rPr>
        <w:t>等等。</w:t>
      </w:r>
    </w:p>
    <w:p w:rsidR="001A7847" w:rsidRDefault="007D395D">
      <w:pPr>
        <w:rPr>
          <w:rFonts w:ascii="Arial" w:hAnsi="Arial"/>
        </w:rPr>
      </w:pPr>
      <w:r>
        <w:rPr>
          <w:rFonts w:ascii="新宋体" w:eastAsia="新宋体" w:hAnsi="新宋体" w:hint="eastAsia"/>
        </w:rPr>
        <w:t>四、Cache的一致性问题</w:t>
      </w:r>
    </w:p>
    <w:p w:rsidR="001A7847" w:rsidRDefault="007D395D">
      <w:pPr>
        <w:rPr>
          <w:rFonts w:ascii="Arial" w:hAnsi="Arial"/>
        </w:rPr>
      </w:pPr>
      <w:r>
        <w:rPr>
          <w:rFonts w:ascii="Arial" w:hAnsi="Arial"/>
        </w:rPr>
        <w:t xml:space="preserve">　　</w:t>
      </w:r>
      <w:r>
        <w:rPr>
          <w:rFonts w:hint="eastAsia"/>
        </w:rPr>
        <w:t>Cache</w:t>
      </w:r>
      <w:r>
        <w:rPr>
          <w:rFonts w:hint="eastAsia"/>
        </w:rPr>
        <w:t>的内容是主存内容的一部分，是主存的副本，内容应该与主存一致。由于：</w:t>
      </w:r>
    </w:p>
    <w:p w:rsidR="001A7847" w:rsidRDefault="007D395D">
      <w:pPr>
        <w:rPr>
          <w:rFonts w:ascii="Arial" w:hAnsi="Arial"/>
        </w:rPr>
      </w:pPr>
      <w:r>
        <w:rPr>
          <w:rFonts w:hint="eastAsia"/>
        </w:rPr>
        <w:t xml:space="preserve">　　</w:t>
      </w:r>
      <w:r>
        <w:rPr>
          <w:rFonts w:hint="eastAsia"/>
        </w:rPr>
        <w:t>(1)CPU</w:t>
      </w:r>
      <w:r>
        <w:rPr>
          <w:rFonts w:hint="eastAsia"/>
        </w:rPr>
        <w:t>写</w:t>
      </w:r>
      <w:r>
        <w:rPr>
          <w:rFonts w:hint="eastAsia"/>
        </w:rPr>
        <w:t>Cache</w:t>
      </w:r>
      <w:r>
        <w:rPr>
          <w:rFonts w:hint="eastAsia"/>
        </w:rPr>
        <w:t>，没有立即写主存；</w:t>
      </w:r>
    </w:p>
    <w:p w:rsidR="001A7847" w:rsidRDefault="007D395D">
      <w:pPr>
        <w:rPr>
          <w:rFonts w:ascii="Arial" w:hAnsi="Arial"/>
        </w:rPr>
      </w:pPr>
      <w:r>
        <w:rPr>
          <w:rFonts w:hint="eastAsia"/>
        </w:rPr>
        <w:t xml:space="preserve">　　</w:t>
      </w:r>
      <w:r>
        <w:rPr>
          <w:rFonts w:hint="eastAsia"/>
        </w:rPr>
        <w:t>(2)I/O</w:t>
      </w:r>
      <w:r>
        <w:rPr>
          <w:rFonts w:hint="eastAsia"/>
        </w:rPr>
        <w:t>处理机或</w:t>
      </w:r>
      <w:r>
        <w:rPr>
          <w:rFonts w:hint="eastAsia"/>
        </w:rPr>
        <w:t>I/O</w:t>
      </w:r>
      <w:r>
        <w:rPr>
          <w:rFonts w:hint="eastAsia"/>
        </w:rPr>
        <w:t>设备写主存。</w:t>
      </w:r>
    </w:p>
    <w:p w:rsidR="001A7847" w:rsidRDefault="007D395D">
      <w:pPr>
        <w:rPr>
          <w:rFonts w:ascii="Arial" w:hAnsi="Arial"/>
        </w:rPr>
      </w:pPr>
      <w:r>
        <w:rPr>
          <w:rFonts w:hint="eastAsia"/>
        </w:rPr>
        <w:t xml:space="preserve">　　从而会造成</w:t>
      </w:r>
      <w:r>
        <w:rPr>
          <w:rFonts w:hint="eastAsia"/>
        </w:rPr>
        <w:t>Cache</w:t>
      </w:r>
      <w:r>
        <w:rPr>
          <w:rFonts w:hint="eastAsia"/>
        </w:rPr>
        <w:t>与主存内容的不一致。</w:t>
      </w:r>
    </w:p>
    <w:p w:rsidR="001A7847" w:rsidRDefault="007D395D">
      <w:pPr>
        <w:rPr>
          <w:rFonts w:ascii="Arial" w:hAnsi="Arial"/>
        </w:rPr>
      </w:pPr>
      <w:r>
        <w:rPr>
          <w:rFonts w:hint="eastAsia"/>
        </w:rPr>
        <w:t xml:space="preserve">　　对</w:t>
      </w:r>
      <w:r>
        <w:rPr>
          <w:rFonts w:hint="eastAsia"/>
        </w:rPr>
        <w:t>Cache</w:t>
      </w:r>
      <w:r>
        <w:rPr>
          <w:rFonts w:hint="eastAsia"/>
        </w:rPr>
        <w:t>进行写操作时引起的不一致的解决方法：</w:t>
      </w:r>
    </w:p>
    <w:p w:rsidR="001A7847" w:rsidRDefault="007D395D">
      <w:pPr>
        <w:rPr>
          <w:rFonts w:ascii="Arial" w:hAnsi="Arial"/>
        </w:rPr>
      </w:pPr>
      <w:r>
        <w:rPr>
          <w:rFonts w:hint="eastAsia"/>
        </w:rPr>
        <w:t xml:space="preserve">　　</w:t>
      </w:r>
      <w:r>
        <w:rPr>
          <w:rFonts w:hint="eastAsia"/>
        </w:rPr>
        <w:t>1.</w:t>
      </w:r>
      <w:r>
        <w:rPr>
          <w:rFonts w:hint="eastAsia"/>
        </w:rPr>
        <w:t>全写法亦称写直达法（</w:t>
      </w:r>
      <w:r>
        <w:rPr>
          <w:rFonts w:hint="eastAsia"/>
        </w:rPr>
        <w:t>WT</w:t>
      </w:r>
      <w:r>
        <w:rPr>
          <w:rFonts w:hint="eastAsia"/>
        </w:rPr>
        <w:t>法</w:t>
      </w:r>
      <w:r>
        <w:rPr>
          <w:rFonts w:hint="eastAsia"/>
        </w:rPr>
        <w:t>-Write through</w:t>
      </w:r>
      <w:r>
        <w:rPr>
          <w:rFonts w:hint="eastAsia"/>
        </w:rPr>
        <w:t>）</w:t>
      </w:r>
    </w:p>
    <w:p w:rsidR="001A7847" w:rsidRDefault="007D395D">
      <w:pPr>
        <w:rPr>
          <w:rFonts w:ascii="Arial" w:hAnsi="Arial"/>
        </w:rPr>
      </w:pPr>
      <w:r>
        <w:rPr>
          <w:rFonts w:hint="eastAsia"/>
        </w:rPr>
        <w:t xml:space="preserve">　　方法：在对</w:t>
      </w:r>
      <w:r>
        <w:rPr>
          <w:rFonts w:hint="eastAsia"/>
        </w:rPr>
        <w:t>Cache</w:t>
      </w:r>
      <w:r>
        <w:rPr>
          <w:rFonts w:hint="eastAsia"/>
        </w:rPr>
        <w:t>进行写操作的同时，也对主存该内容进行写入。</w:t>
      </w:r>
    </w:p>
    <w:p w:rsidR="001A7847" w:rsidRDefault="007D395D">
      <w:pPr>
        <w:rPr>
          <w:rFonts w:ascii="Arial" w:hAnsi="Arial"/>
        </w:rPr>
      </w:pPr>
      <w:r>
        <w:rPr>
          <w:rFonts w:hint="eastAsia"/>
        </w:rPr>
        <w:t xml:space="preserve">　　优点：可靠性较高，操作过程比较简单。</w:t>
      </w:r>
    </w:p>
    <w:p w:rsidR="001A7847" w:rsidRDefault="007D395D">
      <w:pPr>
        <w:rPr>
          <w:rFonts w:ascii="Arial" w:hAnsi="Arial"/>
        </w:rPr>
      </w:pPr>
      <w:r>
        <w:rPr>
          <w:rFonts w:hint="eastAsia"/>
        </w:rPr>
        <w:t xml:space="preserve">　　缺点：写操作速度得不到改善，与写主存的速度相同。</w:t>
      </w:r>
    </w:p>
    <w:p w:rsidR="001A7847" w:rsidRDefault="007D395D">
      <w:pPr>
        <w:rPr>
          <w:rFonts w:ascii="Arial" w:hAnsi="Arial"/>
        </w:rPr>
      </w:pPr>
      <w:r>
        <w:rPr>
          <w:rFonts w:hint="eastAsia"/>
        </w:rPr>
        <w:t xml:space="preserve">　　</w:t>
      </w:r>
      <w:r>
        <w:rPr>
          <w:rFonts w:hint="eastAsia"/>
        </w:rPr>
        <w:t>2.</w:t>
      </w:r>
      <w:r>
        <w:rPr>
          <w:rFonts w:hint="eastAsia"/>
        </w:rPr>
        <w:t>写回法（</w:t>
      </w:r>
      <w:r>
        <w:rPr>
          <w:rFonts w:hint="eastAsia"/>
        </w:rPr>
        <w:t>WB</w:t>
      </w:r>
      <w:r>
        <w:rPr>
          <w:rFonts w:hint="eastAsia"/>
        </w:rPr>
        <w:t>法</w:t>
      </w:r>
      <w:r>
        <w:rPr>
          <w:rFonts w:hint="eastAsia"/>
        </w:rPr>
        <w:t>-Write back</w:t>
      </w:r>
      <w:r>
        <w:rPr>
          <w:rFonts w:hint="eastAsia"/>
        </w:rPr>
        <w:t>）</w:t>
      </w:r>
    </w:p>
    <w:p w:rsidR="001A7847" w:rsidRDefault="007D395D">
      <w:pPr>
        <w:rPr>
          <w:rFonts w:ascii="Arial" w:hAnsi="Arial"/>
        </w:rPr>
      </w:pPr>
      <w:r>
        <w:rPr>
          <w:rFonts w:hint="eastAsia"/>
        </w:rPr>
        <w:t xml:space="preserve">　　方法：在</w:t>
      </w:r>
      <w:r>
        <w:rPr>
          <w:rFonts w:hint="eastAsia"/>
        </w:rPr>
        <w:t>CPU</w:t>
      </w:r>
      <w:r>
        <w:rPr>
          <w:rFonts w:hint="eastAsia"/>
        </w:rPr>
        <w:t>执行写操作时，只写入</w:t>
      </w:r>
      <w:r>
        <w:rPr>
          <w:rFonts w:hint="eastAsia"/>
        </w:rPr>
        <w:t>Cache</w:t>
      </w:r>
      <w:r>
        <w:rPr>
          <w:rFonts w:hint="eastAsia"/>
        </w:rPr>
        <w:t>，不写入主存。</w:t>
      </w:r>
    </w:p>
    <w:p w:rsidR="001A7847" w:rsidRDefault="007D395D">
      <w:pPr>
        <w:rPr>
          <w:rFonts w:ascii="Arial" w:hAnsi="Arial"/>
        </w:rPr>
      </w:pPr>
      <w:r>
        <w:rPr>
          <w:rFonts w:hint="eastAsia"/>
        </w:rPr>
        <w:t xml:space="preserve">　　优点：速度较高。</w:t>
      </w:r>
    </w:p>
    <w:p w:rsidR="001A7847" w:rsidRDefault="007D395D">
      <w:pPr>
        <w:rPr>
          <w:rFonts w:ascii="Arial" w:hAnsi="Arial"/>
        </w:rPr>
      </w:pPr>
      <w:r>
        <w:rPr>
          <w:rFonts w:hint="eastAsia"/>
        </w:rPr>
        <w:t xml:space="preserve">　　缺点：可靠性较差，控制操作比较复杂。</w:t>
      </w:r>
    </w:p>
    <w:p w:rsidR="001A7847" w:rsidRDefault="007D395D">
      <w:pPr>
        <w:rPr>
          <w:rFonts w:ascii="Arial" w:hAnsi="Arial"/>
        </w:rPr>
      </w:pPr>
      <w:r>
        <w:rPr>
          <w:rFonts w:hint="eastAsia"/>
        </w:rPr>
        <w:t xml:space="preserve">　　</w:t>
      </w:r>
      <w:r>
        <w:rPr>
          <w:rFonts w:hint="eastAsia"/>
        </w:rPr>
        <w:t>3.</w:t>
      </w:r>
      <w:r>
        <w:rPr>
          <w:rFonts w:hint="eastAsia"/>
        </w:rPr>
        <w:t>写一次法（</w:t>
      </w:r>
    </w:p>
    <w:p w:rsidR="001A7847" w:rsidRDefault="007D395D">
      <w:pPr>
        <w:rPr>
          <w:rFonts w:ascii="Arial" w:hAnsi="Arial"/>
        </w:rPr>
      </w:pPr>
      <w:r>
        <w:rPr>
          <w:rFonts w:hint="eastAsia"/>
        </w:rPr>
        <w:t xml:space="preserve">　　与写回法基本相同，不过在第一次写命中时，要同时写入</w:t>
      </w:r>
      <w:r>
        <w:rPr>
          <w:rFonts w:hint="eastAsia"/>
        </w:rPr>
        <w:t>Cache</w:t>
      </w:r>
      <w:r>
        <w:rPr>
          <w:rFonts w:hint="eastAsia"/>
        </w:rPr>
        <w:t>及主存。</w:t>
      </w:r>
    </w:p>
    <w:p w:rsidR="001A7847" w:rsidRDefault="001A7847"/>
    <w:p w:rsidR="001A7847" w:rsidRDefault="007D395D">
      <w:pPr>
        <w:pStyle w:val="4"/>
      </w:pPr>
      <w:r>
        <w:lastRenderedPageBreak/>
        <w:t>缓存一致性（</w:t>
      </w:r>
      <w:r>
        <w:t>MESI</w:t>
      </w:r>
      <w:r>
        <w:t>协议）</w:t>
      </w:r>
    </w:p>
    <w:p w:rsidR="001A7847" w:rsidRDefault="007D395D">
      <w:pPr>
        <w:rPr>
          <w:rFonts w:ascii="Arial" w:hAnsi="Arial"/>
        </w:rPr>
      </w:pPr>
      <w:r>
        <w:rPr>
          <w:rFonts w:hint="eastAsia"/>
        </w:rPr>
        <w:t>缓存一致性：用于保证多个</w:t>
      </w:r>
      <w:r>
        <w:rPr>
          <w:rFonts w:hint="eastAsia"/>
        </w:rPr>
        <w:t>CPU cache</w:t>
      </w:r>
      <w:r>
        <w:rPr>
          <w:rFonts w:hint="eastAsia"/>
        </w:rPr>
        <w:t>之间缓存共享数据的一致。至于</w:t>
      </w:r>
      <w:r>
        <w:rPr>
          <w:rFonts w:hint="eastAsia"/>
        </w:rPr>
        <w:t>MESI</w:t>
      </w:r>
      <w:r>
        <w:rPr>
          <w:rFonts w:hint="eastAsia"/>
        </w:rPr>
        <w:t>，则是缓存一致性协议中的一个，到底怎么实现，还是得看具体的处理器指令集。</w:t>
      </w:r>
    </w:p>
    <w:p w:rsidR="001A7847" w:rsidRDefault="001A7847"/>
    <w:p w:rsidR="001A7847" w:rsidRDefault="007D395D">
      <w:pPr>
        <w:pStyle w:val="5"/>
      </w:pPr>
      <w:r>
        <w:t>Cache</w:t>
      </w:r>
      <w:r>
        <w:rPr>
          <w:rFonts w:hint="eastAsia"/>
        </w:rPr>
        <w:t>的写</w:t>
      </w:r>
    </w:p>
    <w:p w:rsidR="001A7847" w:rsidRDefault="007D395D">
      <w:pPr>
        <w:ind w:firstLine="420"/>
        <w:rPr>
          <w:rFonts w:ascii="Arial" w:hAnsi="Arial"/>
        </w:rPr>
      </w:pPr>
      <w:r>
        <w:rPr>
          <w:rFonts w:hint="eastAsia"/>
        </w:rPr>
        <w:t> A.</w:t>
      </w:r>
      <w:r>
        <w:rPr>
          <w:rFonts w:hint="eastAsia"/>
          <w:b/>
        </w:rPr>
        <w:t xml:space="preserve"> write through</w:t>
      </w:r>
      <w:r>
        <w:rPr>
          <w:rFonts w:hint="eastAsia"/>
          <w:b/>
        </w:rPr>
        <w:t>（写通）</w:t>
      </w:r>
      <w:r>
        <w:rPr>
          <w:rFonts w:hint="eastAsia"/>
        </w:rPr>
        <w:t>：每次</w:t>
      </w:r>
      <w:r>
        <w:rPr>
          <w:rFonts w:hint="eastAsia"/>
        </w:rPr>
        <w:t>CPU</w:t>
      </w:r>
      <w:r>
        <w:rPr>
          <w:rFonts w:hint="eastAsia"/>
        </w:rPr>
        <w:t>修改了</w:t>
      </w:r>
      <w:r>
        <w:rPr>
          <w:rFonts w:hint="eastAsia"/>
        </w:rPr>
        <w:t>cache</w:t>
      </w:r>
      <w:r>
        <w:rPr>
          <w:rFonts w:hint="eastAsia"/>
        </w:rPr>
        <w:t>中的内容，立即更新到内存，也就意味着每次</w:t>
      </w:r>
      <w:r>
        <w:rPr>
          <w:rFonts w:hint="eastAsia"/>
        </w:rPr>
        <w:t>CPU</w:t>
      </w:r>
      <w:r>
        <w:rPr>
          <w:rFonts w:hint="eastAsia"/>
        </w:rPr>
        <w:t>写共享数据，都会导致总线事务，因此这种方式常常会引起总线事务的竞争，高一致性，但是效率非常低；</w:t>
      </w:r>
    </w:p>
    <w:p w:rsidR="001A7847" w:rsidRDefault="007D395D">
      <w:pPr>
        <w:rPr>
          <w:rFonts w:ascii="Arial" w:hAnsi="Arial"/>
        </w:rPr>
      </w:pPr>
      <w:r>
        <w:rPr>
          <w:rFonts w:hint="eastAsia"/>
        </w:rPr>
        <w:t xml:space="preserve">    B. </w:t>
      </w:r>
      <w:r>
        <w:rPr>
          <w:rFonts w:hint="eastAsia"/>
          <w:b/>
        </w:rPr>
        <w:t>write back</w:t>
      </w:r>
      <w:r>
        <w:rPr>
          <w:rFonts w:hint="eastAsia"/>
          <w:b/>
        </w:rPr>
        <w:t>（写回）</w:t>
      </w:r>
      <w:r>
        <w:rPr>
          <w:rFonts w:hint="eastAsia"/>
        </w:rPr>
        <w:t>：每次</w:t>
      </w:r>
      <w:r>
        <w:rPr>
          <w:rFonts w:hint="eastAsia"/>
        </w:rPr>
        <w:t>CPU</w:t>
      </w:r>
      <w:r>
        <w:rPr>
          <w:rFonts w:hint="eastAsia"/>
        </w:rPr>
        <w:t>修改了</w:t>
      </w:r>
      <w:r>
        <w:rPr>
          <w:rFonts w:hint="eastAsia"/>
        </w:rPr>
        <w:t>cache</w:t>
      </w:r>
      <w:r>
        <w:rPr>
          <w:rFonts w:hint="eastAsia"/>
        </w:rPr>
        <w:t>中的数据，不会立即更新到内存，而是等到</w:t>
      </w:r>
      <w:r>
        <w:rPr>
          <w:rFonts w:hint="eastAsia"/>
        </w:rPr>
        <w:t>cache line</w:t>
      </w:r>
      <w:r>
        <w:rPr>
          <w:rFonts w:hint="eastAsia"/>
        </w:rPr>
        <w:t>在某一个必须或合适的时机才会更新到内存中；</w:t>
      </w:r>
    </w:p>
    <w:p w:rsidR="001A7847" w:rsidRDefault="007D395D">
      <w:pPr>
        <w:rPr>
          <w:rFonts w:ascii="Arial" w:hAnsi="Arial"/>
        </w:rPr>
      </w:pPr>
      <w:r>
        <w:rPr>
          <w:rFonts w:hint="eastAsia"/>
        </w:rPr>
        <w:t xml:space="preserve">    </w:t>
      </w:r>
      <w:r>
        <w:rPr>
          <w:rFonts w:hint="eastAsia"/>
        </w:rPr>
        <w:t>无论是写通还是写回，在多线程环境下都需要处理缓存</w:t>
      </w:r>
      <w:r>
        <w:rPr>
          <w:rFonts w:hint="eastAsia"/>
        </w:rPr>
        <w:t>cache</w:t>
      </w:r>
      <w:r>
        <w:rPr>
          <w:rFonts w:hint="eastAsia"/>
        </w:rPr>
        <w:t>一致性问题。为了保证缓存一致性，处理器又提供了写失效（</w:t>
      </w:r>
      <w:r>
        <w:rPr>
          <w:rFonts w:hint="eastAsia"/>
        </w:rPr>
        <w:t>write invalidate</w:t>
      </w:r>
      <w:r>
        <w:rPr>
          <w:rFonts w:hint="eastAsia"/>
        </w:rPr>
        <w:t>）和写更新（</w:t>
      </w:r>
      <w:r>
        <w:rPr>
          <w:rFonts w:hint="eastAsia"/>
        </w:rPr>
        <w:t>write update</w:t>
      </w:r>
      <w:r>
        <w:rPr>
          <w:rFonts w:hint="eastAsia"/>
        </w:rPr>
        <w:t>）两个操作来保证</w:t>
      </w:r>
      <w:r>
        <w:rPr>
          <w:rFonts w:hint="eastAsia"/>
        </w:rPr>
        <w:t>cache</w:t>
      </w:r>
      <w:r>
        <w:rPr>
          <w:rFonts w:hint="eastAsia"/>
        </w:rPr>
        <w:t>一致性。</w:t>
      </w:r>
    </w:p>
    <w:p w:rsidR="001A7847" w:rsidRDefault="007D395D">
      <w:pPr>
        <w:rPr>
          <w:rFonts w:ascii="Arial" w:hAnsi="Arial"/>
        </w:rPr>
      </w:pPr>
      <w:r>
        <w:rPr>
          <w:rFonts w:hint="eastAsia"/>
        </w:rPr>
        <w:t>    C</w:t>
      </w:r>
      <w:r>
        <w:rPr>
          <w:rFonts w:hint="eastAsia"/>
        </w:rPr>
        <w:t>．</w:t>
      </w:r>
      <w:r>
        <w:rPr>
          <w:rFonts w:hint="eastAsia"/>
          <w:b/>
        </w:rPr>
        <w:t>写失效</w:t>
      </w:r>
      <w:r>
        <w:rPr>
          <w:rFonts w:hint="eastAsia"/>
        </w:rPr>
        <w:t>：当一个</w:t>
      </w:r>
      <w:r>
        <w:rPr>
          <w:rFonts w:hint="eastAsia"/>
        </w:rPr>
        <w:t>CPU</w:t>
      </w:r>
      <w:r>
        <w:rPr>
          <w:rFonts w:hint="eastAsia"/>
        </w:rPr>
        <w:t>修改了数据，如果其他</w:t>
      </w:r>
      <w:r>
        <w:rPr>
          <w:rFonts w:hint="eastAsia"/>
        </w:rPr>
        <w:t>CPU</w:t>
      </w:r>
      <w:r>
        <w:rPr>
          <w:rFonts w:hint="eastAsia"/>
        </w:rPr>
        <w:t>有该数据，则通知其为无效；</w:t>
      </w:r>
    </w:p>
    <w:p w:rsidR="001A7847" w:rsidRDefault="007D395D">
      <w:pPr>
        <w:rPr>
          <w:rFonts w:ascii="Arial" w:hAnsi="Arial"/>
        </w:rPr>
      </w:pPr>
      <w:r>
        <w:rPr>
          <w:rFonts w:hint="eastAsia"/>
        </w:rPr>
        <w:t>   </w:t>
      </w:r>
      <w:r>
        <w:rPr>
          <w:rFonts w:hint="eastAsia"/>
          <w:b/>
        </w:rPr>
        <w:t xml:space="preserve"> D</w:t>
      </w:r>
      <w:r>
        <w:rPr>
          <w:rFonts w:hint="eastAsia"/>
          <w:b/>
        </w:rPr>
        <w:t>．写更新</w:t>
      </w:r>
      <w:r>
        <w:rPr>
          <w:rFonts w:hint="eastAsia"/>
        </w:rPr>
        <w:t>：当一个</w:t>
      </w:r>
      <w:r>
        <w:rPr>
          <w:rFonts w:hint="eastAsia"/>
        </w:rPr>
        <w:t>CPU</w:t>
      </w:r>
      <w:r>
        <w:rPr>
          <w:rFonts w:hint="eastAsia"/>
        </w:rPr>
        <w:t>修改了数据，如果其他</w:t>
      </w:r>
      <w:r>
        <w:rPr>
          <w:rFonts w:hint="eastAsia"/>
        </w:rPr>
        <w:t>CPU</w:t>
      </w:r>
      <w:r>
        <w:rPr>
          <w:rFonts w:hint="eastAsia"/>
        </w:rPr>
        <w:t>有该数据，则通知其跟新数据；</w:t>
      </w:r>
    </w:p>
    <w:p w:rsidR="001A7847" w:rsidRDefault="007D395D">
      <w:pPr>
        <w:rPr>
          <w:rFonts w:ascii="Arial" w:hAnsi="Arial"/>
        </w:rPr>
      </w:pPr>
      <w:r>
        <w:rPr>
          <w:rFonts w:hint="eastAsia"/>
        </w:rPr>
        <w:t xml:space="preserve">    </w:t>
      </w:r>
      <w:r>
        <w:rPr>
          <w:rFonts w:hint="eastAsia"/>
        </w:rPr>
        <w:t>写更新会导致大量的更新操作，因此在</w:t>
      </w:r>
      <w:r>
        <w:rPr>
          <w:rFonts w:hint="eastAsia"/>
        </w:rPr>
        <w:t>MESI</w:t>
      </w:r>
      <w:r>
        <w:rPr>
          <w:rFonts w:hint="eastAsia"/>
        </w:rPr>
        <w:t>协议中，采取的是写失效（即</w:t>
      </w:r>
      <w:r>
        <w:rPr>
          <w:rFonts w:hint="eastAsia"/>
        </w:rPr>
        <w:t>MESI</w:t>
      </w:r>
      <w:r>
        <w:rPr>
          <w:rFonts w:hint="eastAsia"/>
        </w:rPr>
        <w:t>中的</w:t>
      </w:r>
      <w:r>
        <w:rPr>
          <w:rFonts w:hint="eastAsia"/>
        </w:rPr>
        <w:t>I</w:t>
      </w:r>
      <w:r>
        <w:rPr>
          <w:rFonts w:hint="eastAsia"/>
        </w:rPr>
        <w:t>：</w:t>
      </w:r>
      <w:r>
        <w:rPr>
          <w:rFonts w:hint="eastAsia"/>
        </w:rPr>
        <w:t>ivalid</w:t>
      </w:r>
      <w:r>
        <w:rPr>
          <w:rFonts w:hint="eastAsia"/>
        </w:rPr>
        <w:t>，如果采用的是写更新，那么就不是</w:t>
      </w:r>
      <w:r>
        <w:rPr>
          <w:rFonts w:hint="eastAsia"/>
        </w:rPr>
        <w:t>MESI</w:t>
      </w:r>
      <w:r>
        <w:rPr>
          <w:rFonts w:hint="eastAsia"/>
        </w:rPr>
        <w:t>协议了，而是</w:t>
      </w:r>
      <w:r>
        <w:rPr>
          <w:rFonts w:hint="eastAsia"/>
        </w:rPr>
        <w:t>MESU</w:t>
      </w:r>
      <w:r>
        <w:rPr>
          <w:rFonts w:hint="eastAsia"/>
        </w:rPr>
        <w:t>协议）。</w:t>
      </w:r>
    </w:p>
    <w:p w:rsidR="001A7847" w:rsidRDefault="001A7847"/>
    <w:p w:rsidR="001A7847" w:rsidRDefault="007D395D">
      <w:pPr>
        <w:pStyle w:val="5"/>
      </w:pPr>
      <w:r>
        <w:rPr>
          <w:rFonts w:hint="eastAsia"/>
        </w:rPr>
        <w:t>Cache line</w:t>
      </w:r>
      <w:r>
        <w:rPr>
          <w:rFonts w:hint="eastAsia"/>
        </w:rPr>
        <w:t>的状态</w:t>
      </w:r>
    </w:p>
    <w:p w:rsidR="001A7847" w:rsidRDefault="007D395D">
      <w:pPr>
        <w:rPr>
          <w:rFonts w:ascii="Arial" w:hAnsi="Arial"/>
        </w:rPr>
      </w:pPr>
      <w:r>
        <w:rPr>
          <w:rFonts w:hint="eastAsia"/>
        </w:rPr>
        <w:t> MESI</w:t>
      </w:r>
      <w:r>
        <w:rPr>
          <w:rFonts w:hint="eastAsia"/>
        </w:rPr>
        <w:t>协议将</w:t>
      </w:r>
      <w:r>
        <w:rPr>
          <w:rFonts w:hint="eastAsia"/>
        </w:rPr>
        <w:t>cache line</w:t>
      </w:r>
      <w:r>
        <w:rPr>
          <w:rFonts w:hint="eastAsia"/>
        </w:rPr>
        <w:t>的状态分成</w:t>
      </w:r>
      <w:r>
        <w:rPr>
          <w:rFonts w:hint="eastAsia"/>
        </w:rPr>
        <w:t>modify</w:t>
      </w:r>
      <w:r>
        <w:rPr>
          <w:rFonts w:hint="eastAsia"/>
        </w:rPr>
        <w:t>、</w:t>
      </w:r>
      <w:r>
        <w:rPr>
          <w:rFonts w:hint="eastAsia"/>
        </w:rPr>
        <w:t>exclusive</w:t>
      </w:r>
      <w:r>
        <w:rPr>
          <w:rFonts w:hint="eastAsia"/>
        </w:rPr>
        <w:t>、</w:t>
      </w:r>
      <w:r>
        <w:rPr>
          <w:rFonts w:hint="eastAsia"/>
        </w:rPr>
        <w:t>shared</w:t>
      </w:r>
      <w:r>
        <w:rPr>
          <w:rFonts w:hint="eastAsia"/>
        </w:rPr>
        <w:t>、</w:t>
      </w:r>
      <w:r>
        <w:rPr>
          <w:rFonts w:hint="eastAsia"/>
        </w:rPr>
        <w:t>invalid</w:t>
      </w:r>
      <w:r>
        <w:rPr>
          <w:rFonts w:hint="eastAsia"/>
        </w:rPr>
        <w:t>，分别是修改、独占、共享和失效。</w:t>
      </w:r>
    </w:p>
    <w:p w:rsidR="001A7847" w:rsidRDefault="007D395D">
      <w:pPr>
        <w:rPr>
          <w:rFonts w:ascii="Arial" w:hAnsi="Arial"/>
        </w:rPr>
      </w:pPr>
      <w:r>
        <w:rPr>
          <w:rFonts w:hint="eastAsia"/>
        </w:rPr>
        <w:t>   </w:t>
      </w:r>
      <w:r>
        <w:rPr>
          <w:rFonts w:hint="eastAsia"/>
          <w:b/>
        </w:rPr>
        <w:t xml:space="preserve"> modify</w:t>
      </w:r>
      <w:r>
        <w:rPr>
          <w:rFonts w:hint="eastAsia"/>
        </w:rPr>
        <w:t>：当前</w:t>
      </w:r>
      <w:r>
        <w:rPr>
          <w:rFonts w:hint="eastAsia"/>
        </w:rPr>
        <w:t>CPU cache</w:t>
      </w:r>
      <w:r>
        <w:rPr>
          <w:rFonts w:hint="eastAsia"/>
        </w:rPr>
        <w:t>拥有最新数据（最新的</w:t>
      </w:r>
      <w:r>
        <w:rPr>
          <w:rFonts w:hint="eastAsia"/>
        </w:rPr>
        <w:t>cache line</w:t>
      </w:r>
      <w:r>
        <w:rPr>
          <w:rFonts w:hint="eastAsia"/>
        </w:rPr>
        <w:t>），其他</w:t>
      </w:r>
      <w:r>
        <w:rPr>
          <w:rFonts w:hint="eastAsia"/>
        </w:rPr>
        <w:t>CPU</w:t>
      </w:r>
      <w:r>
        <w:rPr>
          <w:rFonts w:hint="eastAsia"/>
        </w:rPr>
        <w:t>拥有失效数据（</w:t>
      </w:r>
      <w:r>
        <w:rPr>
          <w:rFonts w:hint="eastAsia"/>
        </w:rPr>
        <w:t>cache line</w:t>
      </w:r>
      <w:r>
        <w:rPr>
          <w:rFonts w:hint="eastAsia"/>
        </w:rPr>
        <w:t>的状态是</w:t>
      </w:r>
      <w:r>
        <w:rPr>
          <w:rFonts w:hint="eastAsia"/>
        </w:rPr>
        <w:t>invalid</w:t>
      </w:r>
      <w:r>
        <w:rPr>
          <w:rFonts w:hint="eastAsia"/>
        </w:rPr>
        <w:t>），虽然当前</w:t>
      </w:r>
      <w:r>
        <w:rPr>
          <w:rFonts w:hint="eastAsia"/>
        </w:rPr>
        <w:t>CPU</w:t>
      </w:r>
      <w:r>
        <w:rPr>
          <w:rFonts w:hint="eastAsia"/>
        </w:rPr>
        <w:t>中的数据和主存是不一致的，但是以当前</w:t>
      </w:r>
      <w:r>
        <w:rPr>
          <w:rFonts w:hint="eastAsia"/>
        </w:rPr>
        <w:t>CPU</w:t>
      </w:r>
      <w:r>
        <w:rPr>
          <w:rFonts w:hint="eastAsia"/>
        </w:rPr>
        <w:t>的数据为准；</w:t>
      </w:r>
    </w:p>
    <w:p w:rsidR="001A7847" w:rsidRDefault="007D395D">
      <w:pPr>
        <w:rPr>
          <w:rFonts w:ascii="Arial" w:hAnsi="Arial"/>
        </w:rPr>
      </w:pPr>
      <w:r>
        <w:rPr>
          <w:rFonts w:hint="eastAsia"/>
        </w:rPr>
        <w:t xml:space="preserve">    </w:t>
      </w:r>
      <w:r>
        <w:rPr>
          <w:rFonts w:hint="eastAsia"/>
          <w:b/>
        </w:rPr>
        <w:t>exclusive</w:t>
      </w:r>
      <w:r>
        <w:rPr>
          <w:rFonts w:hint="eastAsia"/>
        </w:rPr>
        <w:t>：只有当前</w:t>
      </w:r>
      <w:r>
        <w:rPr>
          <w:rFonts w:hint="eastAsia"/>
        </w:rPr>
        <w:t>CPU</w:t>
      </w:r>
      <w:r>
        <w:rPr>
          <w:rFonts w:hint="eastAsia"/>
        </w:rPr>
        <w:t>中有数据，其他</w:t>
      </w:r>
      <w:r>
        <w:rPr>
          <w:rFonts w:hint="eastAsia"/>
        </w:rPr>
        <w:t>CPU</w:t>
      </w:r>
      <w:r>
        <w:rPr>
          <w:rFonts w:hint="eastAsia"/>
        </w:rPr>
        <w:t>中没有改数据，当前</w:t>
      </w:r>
      <w:r>
        <w:rPr>
          <w:rFonts w:hint="eastAsia"/>
        </w:rPr>
        <w:t>CPU</w:t>
      </w:r>
      <w:r>
        <w:rPr>
          <w:rFonts w:hint="eastAsia"/>
        </w:rPr>
        <w:t>的数据和主存中的数据是一致的；</w:t>
      </w:r>
    </w:p>
    <w:p w:rsidR="001A7847" w:rsidRDefault="007D395D">
      <w:pPr>
        <w:rPr>
          <w:rFonts w:ascii="Arial" w:hAnsi="Arial"/>
        </w:rPr>
      </w:pPr>
      <w:r>
        <w:rPr>
          <w:rFonts w:hint="eastAsia"/>
        </w:rPr>
        <w:t xml:space="preserve">    </w:t>
      </w:r>
      <w:r>
        <w:rPr>
          <w:rFonts w:hint="eastAsia"/>
          <w:b/>
        </w:rPr>
        <w:t>shared</w:t>
      </w:r>
      <w:r>
        <w:rPr>
          <w:rFonts w:hint="eastAsia"/>
        </w:rPr>
        <w:t>：当前</w:t>
      </w:r>
      <w:r>
        <w:rPr>
          <w:rFonts w:hint="eastAsia"/>
        </w:rPr>
        <w:t>CPU</w:t>
      </w:r>
      <w:r>
        <w:rPr>
          <w:rFonts w:hint="eastAsia"/>
        </w:rPr>
        <w:t>和其他</w:t>
      </w:r>
      <w:r>
        <w:rPr>
          <w:rFonts w:hint="eastAsia"/>
        </w:rPr>
        <w:t>CPU</w:t>
      </w:r>
      <w:r>
        <w:rPr>
          <w:rFonts w:hint="eastAsia"/>
        </w:rPr>
        <w:t>中都有共同数据，并且和主存中的数据一致；</w:t>
      </w:r>
    </w:p>
    <w:p w:rsidR="001A7847" w:rsidRDefault="007D395D">
      <w:pPr>
        <w:rPr>
          <w:rFonts w:ascii="Arial" w:hAnsi="Arial"/>
        </w:rPr>
      </w:pPr>
      <w:r>
        <w:rPr>
          <w:rFonts w:hint="eastAsia"/>
        </w:rPr>
        <w:t xml:space="preserve">    </w:t>
      </w:r>
      <w:r>
        <w:rPr>
          <w:rFonts w:hint="eastAsia"/>
          <w:b/>
        </w:rPr>
        <w:t>invalid</w:t>
      </w:r>
      <w:r>
        <w:rPr>
          <w:rFonts w:hint="eastAsia"/>
        </w:rPr>
        <w:t>：当前</w:t>
      </w:r>
      <w:r>
        <w:rPr>
          <w:rFonts w:hint="eastAsia"/>
        </w:rPr>
        <w:t>CPU</w:t>
      </w:r>
      <w:r>
        <w:rPr>
          <w:rFonts w:hint="eastAsia"/>
        </w:rPr>
        <w:t>中的数据失效，数据应该从主存中获取，其他</w:t>
      </w:r>
      <w:r>
        <w:rPr>
          <w:rFonts w:hint="eastAsia"/>
        </w:rPr>
        <w:t>CPU</w:t>
      </w:r>
      <w:r>
        <w:rPr>
          <w:rFonts w:hint="eastAsia"/>
        </w:rPr>
        <w:t>中可能有数据也可能无数据，当前</w:t>
      </w:r>
      <w:r>
        <w:rPr>
          <w:rFonts w:hint="eastAsia"/>
        </w:rPr>
        <w:t>CPU</w:t>
      </w:r>
      <w:r>
        <w:rPr>
          <w:rFonts w:hint="eastAsia"/>
        </w:rPr>
        <w:t>中的数据和主存被认为是不一致的；</w:t>
      </w:r>
    </w:p>
    <w:p w:rsidR="001A7847" w:rsidRDefault="007D395D">
      <w:pPr>
        <w:pStyle w:val="5"/>
        <w:rPr>
          <w:rFonts w:ascii="Arial" w:hAnsi="Arial"/>
        </w:rPr>
      </w:pPr>
      <w:r>
        <w:rPr>
          <w:rFonts w:hint="eastAsia"/>
        </w:rPr>
        <w:t>cache</w:t>
      </w:r>
      <w:r>
        <w:rPr>
          <w:rFonts w:hint="eastAsia"/>
        </w:rPr>
        <w:t>操作</w:t>
      </w:r>
    </w:p>
    <w:p w:rsidR="001A7847" w:rsidRDefault="007D395D">
      <w:pPr>
        <w:rPr>
          <w:rFonts w:ascii="Arial" w:hAnsi="Arial"/>
        </w:rPr>
      </w:pPr>
      <w:r>
        <w:rPr>
          <w:rFonts w:hint="eastAsia"/>
        </w:rPr>
        <w:t>MESI</w:t>
      </w:r>
      <w:r>
        <w:rPr>
          <w:rFonts w:hint="eastAsia"/>
        </w:rPr>
        <w:t>协议中，每个</w:t>
      </w:r>
      <w:r>
        <w:rPr>
          <w:rFonts w:hint="eastAsia"/>
        </w:rPr>
        <w:t>cache</w:t>
      </w:r>
      <w:r>
        <w:rPr>
          <w:rFonts w:hint="eastAsia"/>
        </w:rPr>
        <w:t>的控制器不仅知道自己的操作（</w:t>
      </w:r>
      <w:r>
        <w:rPr>
          <w:rFonts w:hint="eastAsia"/>
        </w:rPr>
        <w:t>local read</w:t>
      </w:r>
      <w:r>
        <w:rPr>
          <w:rFonts w:hint="eastAsia"/>
        </w:rPr>
        <w:t>和</w:t>
      </w:r>
      <w:r>
        <w:rPr>
          <w:rFonts w:hint="eastAsia"/>
        </w:rPr>
        <w:t>local write</w:t>
      </w:r>
      <w:r>
        <w:rPr>
          <w:rFonts w:hint="eastAsia"/>
        </w:rPr>
        <w:t>），通过监听也知道其他</w:t>
      </w:r>
      <w:r>
        <w:rPr>
          <w:rFonts w:hint="eastAsia"/>
        </w:rPr>
        <w:t>CPU</w:t>
      </w:r>
      <w:r>
        <w:rPr>
          <w:rFonts w:hint="eastAsia"/>
        </w:rPr>
        <w:t>中</w:t>
      </w:r>
      <w:r>
        <w:rPr>
          <w:rFonts w:hint="eastAsia"/>
        </w:rPr>
        <w:t>cache</w:t>
      </w:r>
      <w:r>
        <w:rPr>
          <w:rFonts w:hint="eastAsia"/>
        </w:rPr>
        <w:t>的操作（</w:t>
      </w:r>
      <w:r>
        <w:rPr>
          <w:rFonts w:hint="eastAsia"/>
        </w:rPr>
        <w:t>remote read</w:t>
      </w:r>
      <w:r>
        <w:rPr>
          <w:rFonts w:hint="eastAsia"/>
        </w:rPr>
        <w:t>和</w:t>
      </w:r>
      <w:r>
        <w:rPr>
          <w:rFonts w:hint="eastAsia"/>
        </w:rPr>
        <w:t>remote write</w:t>
      </w:r>
      <w:r>
        <w:rPr>
          <w:rFonts w:hint="eastAsia"/>
        </w:rPr>
        <w:t>）。对于自己本地缓存有的数据，</w:t>
      </w:r>
      <w:r>
        <w:rPr>
          <w:rFonts w:hint="eastAsia"/>
        </w:rPr>
        <w:t>CPU</w:t>
      </w:r>
      <w:r>
        <w:rPr>
          <w:rFonts w:hint="eastAsia"/>
        </w:rPr>
        <w:t>仅需要发起</w:t>
      </w:r>
      <w:r>
        <w:rPr>
          <w:rFonts w:hint="eastAsia"/>
        </w:rPr>
        <w:t>local</w:t>
      </w:r>
      <w:r>
        <w:rPr>
          <w:rFonts w:hint="eastAsia"/>
        </w:rPr>
        <w:t>操作，否则发起</w:t>
      </w:r>
      <w:r>
        <w:rPr>
          <w:rFonts w:hint="eastAsia"/>
        </w:rPr>
        <w:t>remote</w:t>
      </w:r>
      <w:r>
        <w:rPr>
          <w:rFonts w:hint="eastAsia"/>
        </w:rPr>
        <w:t>操作，从主存中读取数据，</w:t>
      </w:r>
      <w:r>
        <w:rPr>
          <w:rFonts w:hint="eastAsia"/>
        </w:rPr>
        <w:t>cache</w:t>
      </w:r>
      <w:r>
        <w:rPr>
          <w:rFonts w:hint="eastAsia"/>
        </w:rPr>
        <w:t>控制器通过总线监听，仅能够知道其他</w:t>
      </w:r>
      <w:r>
        <w:rPr>
          <w:rFonts w:hint="eastAsia"/>
        </w:rPr>
        <w:t>CPU</w:t>
      </w:r>
      <w:r>
        <w:rPr>
          <w:rFonts w:hint="eastAsia"/>
        </w:rPr>
        <w:t>发起的</w:t>
      </w:r>
      <w:r>
        <w:rPr>
          <w:rFonts w:hint="eastAsia"/>
        </w:rPr>
        <w:t>remote</w:t>
      </w:r>
      <w:r>
        <w:rPr>
          <w:rFonts w:hint="eastAsia"/>
        </w:rPr>
        <w:t>操作，但是如果</w:t>
      </w:r>
      <w:r>
        <w:rPr>
          <w:rFonts w:hint="eastAsia"/>
        </w:rPr>
        <w:t>local</w:t>
      </w:r>
      <w:r>
        <w:rPr>
          <w:rFonts w:hint="eastAsia"/>
        </w:rPr>
        <w:t>操作会导致数据</w:t>
      </w:r>
      <w:r>
        <w:rPr>
          <w:rFonts w:hint="eastAsia"/>
        </w:rPr>
        <w:lastRenderedPageBreak/>
        <w:t>不一致性，</w:t>
      </w:r>
      <w:r>
        <w:rPr>
          <w:rFonts w:hint="eastAsia"/>
        </w:rPr>
        <w:t>cache</w:t>
      </w:r>
      <w:r>
        <w:rPr>
          <w:rFonts w:hint="eastAsia"/>
        </w:rPr>
        <w:t>控制器会通知其他</w:t>
      </w:r>
      <w:r>
        <w:rPr>
          <w:rFonts w:hint="eastAsia"/>
        </w:rPr>
        <w:t>CPU</w:t>
      </w:r>
      <w:r>
        <w:rPr>
          <w:rFonts w:hint="eastAsia"/>
        </w:rPr>
        <w:t>的</w:t>
      </w:r>
      <w:r>
        <w:rPr>
          <w:rFonts w:hint="eastAsia"/>
        </w:rPr>
        <w:t>cache</w:t>
      </w:r>
      <w:r>
        <w:rPr>
          <w:rFonts w:hint="eastAsia"/>
        </w:rPr>
        <w:t>控制器修改状态。</w:t>
      </w:r>
    </w:p>
    <w:p w:rsidR="001A7847" w:rsidRDefault="007D395D">
      <w:pPr>
        <w:rPr>
          <w:rFonts w:ascii="Arial" w:hAnsi="Arial"/>
        </w:rPr>
      </w:pPr>
      <w:r>
        <w:rPr>
          <w:rFonts w:hint="eastAsia"/>
        </w:rPr>
        <w:t>    local read</w:t>
      </w:r>
      <w:r>
        <w:rPr>
          <w:rFonts w:hint="eastAsia"/>
        </w:rPr>
        <w:t>（</w:t>
      </w:r>
      <w:r>
        <w:rPr>
          <w:rFonts w:hint="eastAsia"/>
        </w:rPr>
        <w:t>LR</w:t>
      </w:r>
      <w:r>
        <w:rPr>
          <w:rFonts w:hint="eastAsia"/>
        </w:rPr>
        <w:t>）：读本地</w:t>
      </w:r>
      <w:r>
        <w:rPr>
          <w:rFonts w:hint="eastAsia"/>
        </w:rPr>
        <w:t>cache</w:t>
      </w:r>
      <w:r>
        <w:rPr>
          <w:rFonts w:hint="eastAsia"/>
        </w:rPr>
        <w:t>中的数据；</w:t>
      </w:r>
    </w:p>
    <w:p w:rsidR="001A7847" w:rsidRDefault="007D395D">
      <w:pPr>
        <w:rPr>
          <w:rFonts w:ascii="Arial" w:hAnsi="Arial"/>
        </w:rPr>
      </w:pPr>
      <w:r>
        <w:rPr>
          <w:rFonts w:hint="eastAsia"/>
        </w:rPr>
        <w:t>    local write</w:t>
      </w:r>
      <w:r>
        <w:rPr>
          <w:rFonts w:hint="eastAsia"/>
        </w:rPr>
        <w:t>（</w:t>
      </w:r>
      <w:r>
        <w:rPr>
          <w:rFonts w:hint="eastAsia"/>
        </w:rPr>
        <w:t>LW</w:t>
      </w:r>
      <w:r>
        <w:rPr>
          <w:rFonts w:hint="eastAsia"/>
        </w:rPr>
        <w:t>）：将数据写到本地</w:t>
      </w:r>
      <w:r>
        <w:rPr>
          <w:rFonts w:hint="eastAsia"/>
        </w:rPr>
        <w:t>cache</w:t>
      </w:r>
      <w:r>
        <w:rPr>
          <w:rFonts w:hint="eastAsia"/>
        </w:rPr>
        <w:t>；</w:t>
      </w:r>
    </w:p>
    <w:p w:rsidR="001A7847" w:rsidRDefault="007D395D">
      <w:pPr>
        <w:rPr>
          <w:rFonts w:ascii="Arial" w:hAnsi="Arial"/>
        </w:rPr>
      </w:pPr>
      <w:r>
        <w:rPr>
          <w:rFonts w:hint="eastAsia"/>
        </w:rPr>
        <w:t>    remote read</w:t>
      </w:r>
      <w:r>
        <w:rPr>
          <w:rFonts w:hint="eastAsia"/>
        </w:rPr>
        <w:t>（</w:t>
      </w:r>
      <w:r>
        <w:rPr>
          <w:rFonts w:hint="eastAsia"/>
        </w:rPr>
        <w:t>RR</w:t>
      </w:r>
      <w:r>
        <w:rPr>
          <w:rFonts w:hint="eastAsia"/>
        </w:rPr>
        <w:t>）：读取内存中的数据；</w:t>
      </w:r>
    </w:p>
    <w:p w:rsidR="001A7847" w:rsidRDefault="007D395D">
      <w:pPr>
        <w:rPr>
          <w:rFonts w:ascii="Arial" w:hAnsi="Arial"/>
        </w:rPr>
      </w:pPr>
      <w:r>
        <w:rPr>
          <w:rFonts w:hint="eastAsia"/>
        </w:rPr>
        <w:t>    remote write</w:t>
      </w:r>
      <w:r>
        <w:rPr>
          <w:rFonts w:hint="eastAsia"/>
        </w:rPr>
        <w:t>（</w:t>
      </w:r>
      <w:r>
        <w:rPr>
          <w:rFonts w:hint="eastAsia"/>
        </w:rPr>
        <w:t>RW</w:t>
      </w:r>
      <w:r>
        <w:rPr>
          <w:rFonts w:hint="eastAsia"/>
        </w:rPr>
        <w:t>）：将数据写通到主存；</w:t>
      </w:r>
    </w:p>
    <w:p w:rsidR="001A7847" w:rsidRDefault="001A7847"/>
    <w:p w:rsidR="001A7847" w:rsidRDefault="007D395D">
      <w:pPr>
        <w:pStyle w:val="5"/>
      </w:pPr>
      <w:r>
        <w:rPr>
          <w:rFonts w:hint="eastAsia"/>
        </w:rPr>
        <w:t>状态转换和</w:t>
      </w:r>
      <w:r>
        <w:rPr>
          <w:rFonts w:hint="eastAsia"/>
        </w:rPr>
        <w:t>cache</w:t>
      </w:r>
      <w:r>
        <w:rPr>
          <w:rFonts w:hint="eastAsia"/>
        </w:rPr>
        <w:t>操作</w:t>
      </w:r>
    </w:p>
    <w:p w:rsidR="001A7847" w:rsidRDefault="001A7847"/>
    <w:p w:rsidR="001A7847" w:rsidRDefault="007D395D">
      <w:pPr>
        <w:rPr>
          <w:rFonts w:ascii="Arial" w:hAnsi="Arial"/>
          <w:b/>
        </w:rPr>
      </w:pPr>
      <w:r>
        <w:rPr>
          <w:rFonts w:hint="eastAsia"/>
        </w:rPr>
        <w:t xml:space="preserve"> </w:t>
      </w:r>
      <w:r>
        <w:rPr>
          <w:rFonts w:hint="eastAsia"/>
          <w:b/>
        </w:rPr>
        <w:t>modify</w:t>
      </w:r>
    </w:p>
    <w:p w:rsidR="001A7847" w:rsidRDefault="007D395D">
      <w:pPr>
        <w:rPr>
          <w:rFonts w:ascii="Arial" w:hAnsi="Arial"/>
          <w:color w:val="333333"/>
          <w:szCs w:val="21"/>
        </w:rPr>
      </w:pPr>
      <w:r>
        <w:rPr>
          <w:rFonts w:hint="eastAsia"/>
          <w:color w:val="333333"/>
          <w:szCs w:val="21"/>
        </w:rPr>
        <w:t xml:space="preserve">    </w:t>
      </w:r>
      <w:r>
        <w:rPr>
          <w:rFonts w:hint="eastAsia"/>
          <w:color w:val="333333"/>
          <w:szCs w:val="21"/>
        </w:rPr>
        <w:t>场景：当前</w:t>
      </w:r>
      <w:r>
        <w:rPr>
          <w:rFonts w:hint="eastAsia"/>
          <w:color w:val="333333"/>
          <w:szCs w:val="21"/>
        </w:rPr>
        <w:t>CPU</w:t>
      </w:r>
      <w:r>
        <w:rPr>
          <w:rFonts w:hint="eastAsia"/>
          <w:color w:val="333333"/>
          <w:szCs w:val="21"/>
        </w:rPr>
        <w:t>中数据的状态是</w:t>
      </w:r>
      <w:r>
        <w:rPr>
          <w:rFonts w:hint="eastAsia"/>
          <w:color w:val="333333"/>
          <w:szCs w:val="21"/>
        </w:rPr>
        <w:t>modify</w:t>
      </w:r>
      <w:r>
        <w:rPr>
          <w:rFonts w:hint="eastAsia"/>
          <w:color w:val="333333"/>
          <w:szCs w:val="21"/>
        </w:rPr>
        <w:t>，表示当前</w:t>
      </w:r>
      <w:r>
        <w:rPr>
          <w:rFonts w:hint="eastAsia"/>
          <w:color w:val="333333"/>
          <w:szCs w:val="21"/>
        </w:rPr>
        <w:t>CPU</w:t>
      </w:r>
      <w:r>
        <w:rPr>
          <w:rFonts w:hint="eastAsia"/>
          <w:color w:val="333333"/>
          <w:szCs w:val="21"/>
        </w:rPr>
        <w:t>中拥有最新数据，虽然主存中的数据和当前</w:t>
      </w:r>
      <w:r>
        <w:rPr>
          <w:rFonts w:hint="eastAsia"/>
          <w:color w:val="333333"/>
          <w:szCs w:val="21"/>
        </w:rPr>
        <w:t>CPU</w:t>
      </w:r>
      <w:r>
        <w:rPr>
          <w:rFonts w:hint="eastAsia"/>
          <w:color w:val="333333"/>
          <w:szCs w:val="21"/>
        </w:rPr>
        <w:t>中的数据不一致，但是以当前</w:t>
      </w:r>
      <w:r>
        <w:rPr>
          <w:rFonts w:hint="eastAsia"/>
          <w:color w:val="333333"/>
          <w:szCs w:val="21"/>
        </w:rPr>
        <w:t>CPU</w:t>
      </w:r>
      <w:r>
        <w:rPr>
          <w:rFonts w:hint="eastAsia"/>
          <w:color w:val="333333"/>
          <w:szCs w:val="21"/>
        </w:rPr>
        <w:t>中的数据为准；</w:t>
      </w:r>
    </w:p>
    <w:p w:rsidR="001A7847" w:rsidRDefault="007D395D">
      <w:pPr>
        <w:rPr>
          <w:rFonts w:ascii="Arial" w:hAnsi="Arial"/>
          <w:color w:val="333333"/>
          <w:szCs w:val="21"/>
        </w:rPr>
      </w:pPr>
      <w:r>
        <w:rPr>
          <w:rFonts w:hint="eastAsia"/>
          <w:color w:val="333333"/>
          <w:szCs w:val="21"/>
        </w:rPr>
        <w:t>    LR</w:t>
      </w:r>
      <w:r>
        <w:rPr>
          <w:rFonts w:hint="eastAsia"/>
          <w:color w:val="333333"/>
          <w:szCs w:val="21"/>
        </w:rPr>
        <w:t>：此时如果发生</w:t>
      </w:r>
      <w:r>
        <w:rPr>
          <w:rFonts w:hint="eastAsia"/>
          <w:color w:val="333333"/>
          <w:szCs w:val="21"/>
        </w:rPr>
        <w:t>local read</w:t>
      </w:r>
      <w:r>
        <w:rPr>
          <w:rFonts w:hint="eastAsia"/>
          <w:color w:val="333333"/>
          <w:szCs w:val="21"/>
        </w:rPr>
        <w:t>，即当前</w:t>
      </w:r>
      <w:r>
        <w:rPr>
          <w:rFonts w:hint="eastAsia"/>
          <w:color w:val="333333"/>
          <w:szCs w:val="21"/>
        </w:rPr>
        <w:t>CPU</w:t>
      </w:r>
      <w:r>
        <w:rPr>
          <w:rFonts w:hint="eastAsia"/>
          <w:color w:val="333333"/>
          <w:szCs w:val="21"/>
        </w:rPr>
        <w:t>读数据，直接从</w:t>
      </w:r>
      <w:r>
        <w:rPr>
          <w:rFonts w:hint="eastAsia"/>
          <w:color w:val="333333"/>
          <w:szCs w:val="21"/>
        </w:rPr>
        <w:t>cache</w:t>
      </w:r>
      <w:r>
        <w:rPr>
          <w:rFonts w:hint="eastAsia"/>
          <w:color w:val="333333"/>
          <w:szCs w:val="21"/>
        </w:rPr>
        <w:t>中获取数据，拥有最新数据，因此状态不变；</w:t>
      </w:r>
    </w:p>
    <w:p w:rsidR="001A7847" w:rsidRDefault="007D395D">
      <w:pPr>
        <w:rPr>
          <w:rFonts w:ascii="Arial" w:hAnsi="Arial"/>
          <w:color w:val="333333"/>
          <w:szCs w:val="21"/>
        </w:rPr>
      </w:pPr>
      <w:r>
        <w:rPr>
          <w:rFonts w:hint="eastAsia"/>
          <w:color w:val="333333"/>
          <w:szCs w:val="21"/>
        </w:rPr>
        <w:t>    LW</w:t>
      </w:r>
      <w:r>
        <w:rPr>
          <w:rFonts w:hint="eastAsia"/>
          <w:color w:val="333333"/>
          <w:szCs w:val="21"/>
        </w:rPr>
        <w:t>：直接修改本地</w:t>
      </w:r>
      <w:r>
        <w:rPr>
          <w:rFonts w:hint="eastAsia"/>
          <w:color w:val="333333"/>
          <w:szCs w:val="21"/>
        </w:rPr>
        <w:t>cache</w:t>
      </w:r>
      <w:r>
        <w:rPr>
          <w:rFonts w:hint="eastAsia"/>
          <w:color w:val="333333"/>
          <w:szCs w:val="21"/>
        </w:rPr>
        <w:t>数据，修改后也是当前</w:t>
      </w:r>
      <w:r>
        <w:rPr>
          <w:rFonts w:hint="eastAsia"/>
          <w:color w:val="333333"/>
          <w:szCs w:val="21"/>
        </w:rPr>
        <w:t>CPU</w:t>
      </w:r>
      <w:r>
        <w:rPr>
          <w:rFonts w:hint="eastAsia"/>
          <w:color w:val="333333"/>
          <w:szCs w:val="21"/>
        </w:rPr>
        <w:t>拥有最新数据，因此状态不变；</w:t>
      </w:r>
    </w:p>
    <w:p w:rsidR="001A7847" w:rsidRDefault="007D395D">
      <w:pPr>
        <w:rPr>
          <w:rFonts w:ascii="Arial" w:hAnsi="Arial"/>
          <w:color w:val="333333"/>
          <w:szCs w:val="21"/>
        </w:rPr>
      </w:pPr>
      <w:r>
        <w:rPr>
          <w:rFonts w:hint="eastAsia"/>
          <w:color w:val="333333"/>
          <w:szCs w:val="21"/>
        </w:rPr>
        <w:t>    RR</w:t>
      </w:r>
      <w:r>
        <w:rPr>
          <w:rFonts w:hint="eastAsia"/>
          <w:color w:val="333333"/>
          <w:szCs w:val="21"/>
        </w:rPr>
        <w:t>：因为本地内存中有最新数据，因此当前</w:t>
      </w:r>
      <w:r>
        <w:rPr>
          <w:rFonts w:hint="eastAsia"/>
          <w:color w:val="333333"/>
          <w:szCs w:val="21"/>
        </w:rPr>
        <w:t>CPU</w:t>
      </w:r>
      <w:r>
        <w:rPr>
          <w:rFonts w:hint="eastAsia"/>
          <w:color w:val="333333"/>
          <w:szCs w:val="21"/>
        </w:rPr>
        <w:t>不会发生</w:t>
      </w:r>
      <w:r>
        <w:rPr>
          <w:rFonts w:hint="eastAsia"/>
          <w:color w:val="333333"/>
          <w:szCs w:val="21"/>
        </w:rPr>
        <w:t>RR</w:t>
      </w:r>
      <w:r>
        <w:rPr>
          <w:rFonts w:hint="eastAsia"/>
          <w:color w:val="333333"/>
          <w:szCs w:val="21"/>
        </w:rPr>
        <w:t>和</w:t>
      </w:r>
      <w:r>
        <w:rPr>
          <w:rFonts w:hint="eastAsia"/>
          <w:color w:val="333333"/>
          <w:szCs w:val="21"/>
        </w:rPr>
        <w:t>RW</w:t>
      </w:r>
      <w:r>
        <w:rPr>
          <w:rFonts w:hint="eastAsia"/>
          <w:color w:val="333333"/>
          <w:szCs w:val="21"/>
        </w:rPr>
        <w:t>，当本地</w:t>
      </w:r>
      <w:r>
        <w:rPr>
          <w:rFonts w:hint="eastAsia"/>
          <w:color w:val="333333"/>
          <w:szCs w:val="21"/>
        </w:rPr>
        <w:t>cache</w:t>
      </w:r>
      <w:r>
        <w:rPr>
          <w:rFonts w:hint="eastAsia"/>
          <w:color w:val="333333"/>
          <w:szCs w:val="21"/>
        </w:rPr>
        <w:t>控制器监听到总线上有</w:t>
      </w:r>
      <w:r>
        <w:rPr>
          <w:rFonts w:hint="eastAsia"/>
          <w:color w:val="333333"/>
          <w:szCs w:val="21"/>
        </w:rPr>
        <w:t>RR</w:t>
      </w:r>
      <w:r>
        <w:rPr>
          <w:rFonts w:hint="eastAsia"/>
          <w:color w:val="333333"/>
          <w:szCs w:val="21"/>
        </w:rPr>
        <w:t>发生的时，必然是其他</w:t>
      </w:r>
      <w:r>
        <w:rPr>
          <w:rFonts w:hint="eastAsia"/>
          <w:color w:val="333333"/>
          <w:szCs w:val="21"/>
        </w:rPr>
        <w:t>CPU</w:t>
      </w:r>
      <w:r>
        <w:rPr>
          <w:rFonts w:hint="eastAsia"/>
          <w:color w:val="333333"/>
          <w:szCs w:val="21"/>
        </w:rPr>
        <w:t>发生了读主存的操作，此时为了保证一致性，当前</w:t>
      </w:r>
      <w:r>
        <w:rPr>
          <w:rFonts w:hint="eastAsia"/>
          <w:color w:val="333333"/>
          <w:szCs w:val="21"/>
        </w:rPr>
        <w:t>CPU</w:t>
      </w:r>
      <w:r>
        <w:rPr>
          <w:rFonts w:hint="eastAsia"/>
          <w:color w:val="333333"/>
          <w:szCs w:val="21"/>
        </w:rPr>
        <w:t>应该将数据写回主存，而随后的</w:t>
      </w:r>
      <w:r>
        <w:rPr>
          <w:rFonts w:hint="eastAsia"/>
          <w:color w:val="333333"/>
          <w:szCs w:val="21"/>
        </w:rPr>
        <w:t>RR</w:t>
      </w:r>
      <w:r>
        <w:rPr>
          <w:rFonts w:hint="eastAsia"/>
          <w:color w:val="333333"/>
          <w:szCs w:val="21"/>
        </w:rPr>
        <w:t>将会使得其他</w:t>
      </w:r>
      <w:r>
        <w:rPr>
          <w:rFonts w:hint="eastAsia"/>
          <w:color w:val="333333"/>
          <w:szCs w:val="21"/>
        </w:rPr>
        <w:t>CPU</w:t>
      </w:r>
      <w:r>
        <w:rPr>
          <w:rFonts w:hint="eastAsia"/>
          <w:color w:val="333333"/>
          <w:szCs w:val="21"/>
        </w:rPr>
        <w:t>和当前</w:t>
      </w:r>
      <w:r>
        <w:rPr>
          <w:rFonts w:hint="eastAsia"/>
          <w:color w:val="333333"/>
          <w:szCs w:val="21"/>
        </w:rPr>
        <w:t>CPU</w:t>
      </w:r>
      <w:r>
        <w:rPr>
          <w:rFonts w:hint="eastAsia"/>
          <w:color w:val="333333"/>
          <w:szCs w:val="21"/>
        </w:rPr>
        <w:t>拥有共同的数据，因此状态修改为</w:t>
      </w:r>
      <w:r>
        <w:rPr>
          <w:rFonts w:hint="eastAsia"/>
          <w:color w:val="333333"/>
          <w:szCs w:val="21"/>
        </w:rPr>
        <w:t>S</w:t>
      </w:r>
      <w:r>
        <w:rPr>
          <w:rFonts w:hint="eastAsia"/>
          <w:color w:val="333333"/>
          <w:szCs w:val="21"/>
        </w:rPr>
        <w:t>；</w:t>
      </w:r>
    </w:p>
    <w:p w:rsidR="001A7847" w:rsidRDefault="007D395D">
      <w:pPr>
        <w:rPr>
          <w:rFonts w:ascii="Arial" w:hAnsi="Arial"/>
          <w:color w:val="333333"/>
          <w:szCs w:val="21"/>
        </w:rPr>
      </w:pPr>
      <w:r>
        <w:rPr>
          <w:rFonts w:hint="eastAsia"/>
          <w:color w:val="333333"/>
          <w:szCs w:val="21"/>
        </w:rPr>
        <w:t>    RW</w:t>
      </w:r>
      <w:r>
        <w:rPr>
          <w:rFonts w:hint="eastAsia"/>
          <w:color w:val="333333"/>
          <w:szCs w:val="21"/>
        </w:rPr>
        <w:t>：同</w:t>
      </w:r>
      <w:r>
        <w:rPr>
          <w:rFonts w:hint="eastAsia"/>
          <w:color w:val="333333"/>
          <w:szCs w:val="21"/>
        </w:rPr>
        <w:t>RR</w:t>
      </w:r>
      <w:r>
        <w:rPr>
          <w:rFonts w:hint="eastAsia"/>
          <w:color w:val="333333"/>
          <w:szCs w:val="21"/>
        </w:rPr>
        <w:t>，当</w:t>
      </w:r>
      <w:r>
        <w:rPr>
          <w:rFonts w:hint="eastAsia"/>
          <w:color w:val="333333"/>
          <w:szCs w:val="21"/>
        </w:rPr>
        <w:t>cache</w:t>
      </w:r>
      <w:r>
        <w:rPr>
          <w:rFonts w:hint="eastAsia"/>
          <w:color w:val="333333"/>
          <w:szCs w:val="21"/>
        </w:rPr>
        <w:t>控制器监听到总线发生</w:t>
      </w:r>
      <w:r>
        <w:rPr>
          <w:rFonts w:hint="eastAsia"/>
          <w:color w:val="333333"/>
          <w:szCs w:val="21"/>
        </w:rPr>
        <w:t>RW</w:t>
      </w:r>
      <w:r>
        <w:rPr>
          <w:rFonts w:hint="eastAsia"/>
          <w:color w:val="333333"/>
          <w:szCs w:val="21"/>
        </w:rPr>
        <w:t>，当前</w:t>
      </w:r>
      <w:r>
        <w:rPr>
          <w:rFonts w:hint="eastAsia"/>
          <w:color w:val="333333"/>
          <w:szCs w:val="21"/>
        </w:rPr>
        <w:t>CPU</w:t>
      </w:r>
      <w:r>
        <w:rPr>
          <w:rFonts w:hint="eastAsia"/>
          <w:color w:val="333333"/>
          <w:szCs w:val="21"/>
        </w:rPr>
        <w:t>会将数据写回主存，因为随后的</w:t>
      </w:r>
      <w:r>
        <w:rPr>
          <w:rFonts w:hint="eastAsia"/>
          <w:color w:val="333333"/>
          <w:szCs w:val="21"/>
        </w:rPr>
        <w:t>RW</w:t>
      </w:r>
      <w:r>
        <w:rPr>
          <w:rFonts w:hint="eastAsia"/>
          <w:color w:val="333333"/>
          <w:szCs w:val="21"/>
        </w:rPr>
        <w:t>将会导致主存的数据修改，因此状态修改成</w:t>
      </w:r>
      <w:r>
        <w:rPr>
          <w:rFonts w:hint="eastAsia"/>
          <w:color w:val="333333"/>
          <w:szCs w:val="21"/>
        </w:rPr>
        <w:t>I</w:t>
      </w:r>
      <w:r>
        <w:rPr>
          <w:rFonts w:hint="eastAsia"/>
          <w:color w:val="333333"/>
          <w:szCs w:val="21"/>
        </w:rPr>
        <w:t>；</w:t>
      </w:r>
    </w:p>
    <w:p w:rsidR="001A7847" w:rsidRDefault="007D395D">
      <w:pPr>
        <w:rPr>
          <w:rFonts w:ascii="Arial" w:hAnsi="Arial"/>
          <w:b/>
        </w:rPr>
      </w:pPr>
      <w:bookmarkStart w:id="3" w:name="t13"/>
      <w:bookmarkEnd w:id="3"/>
      <w:r>
        <w:rPr>
          <w:rFonts w:hint="eastAsia"/>
        </w:rPr>
        <w:t xml:space="preserve"> </w:t>
      </w:r>
      <w:r>
        <w:rPr>
          <w:rFonts w:hint="eastAsia"/>
          <w:b/>
        </w:rPr>
        <w:t>exclusive</w:t>
      </w:r>
    </w:p>
    <w:p w:rsidR="001A7847" w:rsidRDefault="007D395D">
      <w:pPr>
        <w:rPr>
          <w:rFonts w:ascii="Arial" w:hAnsi="Arial"/>
          <w:color w:val="333333"/>
          <w:szCs w:val="21"/>
        </w:rPr>
      </w:pPr>
      <w:r>
        <w:rPr>
          <w:rFonts w:hint="eastAsia"/>
          <w:color w:val="333333"/>
          <w:szCs w:val="21"/>
        </w:rPr>
        <w:t xml:space="preserve">    </w:t>
      </w:r>
      <w:r>
        <w:rPr>
          <w:rFonts w:hint="eastAsia"/>
          <w:color w:val="333333"/>
          <w:szCs w:val="21"/>
        </w:rPr>
        <w:t>场景：当前</w:t>
      </w:r>
      <w:r>
        <w:rPr>
          <w:rFonts w:hint="eastAsia"/>
          <w:color w:val="333333"/>
          <w:szCs w:val="21"/>
        </w:rPr>
        <w:t>CPU</w:t>
      </w:r>
      <w:r>
        <w:rPr>
          <w:rFonts w:hint="eastAsia"/>
          <w:color w:val="333333"/>
          <w:szCs w:val="21"/>
        </w:rPr>
        <w:t>中的数据状态是</w:t>
      </w:r>
      <w:r>
        <w:rPr>
          <w:rFonts w:hint="eastAsia"/>
          <w:color w:val="333333"/>
          <w:szCs w:val="21"/>
        </w:rPr>
        <w:t>exclusive</w:t>
      </w:r>
      <w:r>
        <w:rPr>
          <w:rFonts w:hint="eastAsia"/>
          <w:color w:val="333333"/>
          <w:szCs w:val="21"/>
        </w:rPr>
        <w:t>，表示当前</w:t>
      </w:r>
      <w:r>
        <w:rPr>
          <w:rFonts w:hint="eastAsia"/>
          <w:color w:val="333333"/>
          <w:szCs w:val="21"/>
        </w:rPr>
        <w:t>CPU</w:t>
      </w:r>
      <w:r>
        <w:rPr>
          <w:rFonts w:hint="eastAsia"/>
          <w:color w:val="333333"/>
          <w:szCs w:val="21"/>
        </w:rPr>
        <w:t>独占数据（其他</w:t>
      </w:r>
      <w:r>
        <w:rPr>
          <w:rFonts w:hint="eastAsia"/>
          <w:color w:val="333333"/>
          <w:szCs w:val="21"/>
        </w:rPr>
        <w:t>CPU</w:t>
      </w:r>
      <w:r>
        <w:rPr>
          <w:rFonts w:hint="eastAsia"/>
          <w:color w:val="333333"/>
          <w:szCs w:val="21"/>
        </w:rPr>
        <w:t>没有数据），并且和主存的数据一致；</w:t>
      </w:r>
    </w:p>
    <w:p w:rsidR="001A7847" w:rsidRDefault="007D395D">
      <w:pPr>
        <w:rPr>
          <w:rFonts w:ascii="Arial" w:hAnsi="Arial"/>
          <w:color w:val="333333"/>
          <w:szCs w:val="21"/>
        </w:rPr>
      </w:pPr>
      <w:r>
        <w:rPr>
          <w:rFonts w:hint="eastAsia"/>
          <w:color w:val="333333"/>
          <w:szCs w:val="21"/>
        </w:rPr>
        <w:t>    LR</w:t>
      </w:r>
      <w:r>
        <w:rPr>
          <w:rFonts w:hint="eastAsia"/>
          <w:color w:val="333333"/>
          <w:szCs w:val="21"/>
        </w:rPr>
        <w:t>：从本地</w:t>
      </w:r>
      <w:r>
        <w:rPr>
          <w:rFonts w:hint="eastAsia"/>
          <w:color w:val="333333"/>
          <w:szCs w:val="21"/>
        </w:rPr>
        <w:t>cache</w:t>
      </w:r>
      <w:r>
        <w:rPr>
          <w:rFonts w:hint="eastAsia"/>
          <w:color w:val="333333"/>
          <w:szCs w:val="21"/>
        </w:rPr>
        <w:t>中直接获取数据，状态不变；</w:t>
      </w:r>
    </w:p>
    <w:p w:rsidR="001A7847" w:rsidRDefault="007D395D">
      <w:pPr>
        <w:rPr>
          <w:rFonts w:ascii="Arial" w:hAnsi="Arial"/>
          <w:color w:val="333333"/>
          <w:szCs w:val="21"/>
        </w:rPr>
      </w:pPr>
      <w:r>
        <w:rPr>
          <w:rFonts w:hint="eastAsia"/>
          <w:color w:val="333333"/>
          <w:szCs w:val="21"/>
        </w:rPr>
        <w:t>    LW</w:t>
      </w:r>
      <w:r>
        <w:rPr>
          <w:rFonts w:hint="eastAsia"/>
          <w:color w:val="333333"/>
          <w:szCs w:val="21"/>
        </w:rPr>
        <w:t>：修改本地</w:t>
      </w:r>
      <w:r>
        <w:rPr>
          <w:rFonts w:hint="eastAsia"/>
          <w:color w:val="333333"/>
          <w:szCs w:val="21"/>
        </w:rPr>
        <w:t>cache</w:t>
      </w:r>
      <w:r>
        <w:rPr>
          <w:rFonts w:hint="eastAsia"/>
          <w:color w:val="333333"/>
          <w:szCs w:val="21"/>
        </w:rPr>
        <w:t>中的数据，状态修改成</w:t>
      </w:r>
      <w:r>
        <w:rPr>
          <w:rFonts w:hint="eastAsia"/>
          <w:color w:val="333333"/>
          <w:szCs w:val="21"/>
        </w:rPr>
        <w:t>M</w:t>
      </w:r>
      <w:r>
        <w:rPr>
          <w:rFonts w:hint="eastAsia"/>
          <w:color w:val="333333"/>
          <w:szCs w:val="21"/>
        </w:rPr>
        <w:t>（因为其他</w:t>
      </w:r>
      <w:r>
        <w:rPr>
          <w:rFonts w:hint="eastAsia"/>
          <w:color w:val="333333"/>
          <w:szCs w:val="21"/>
        </w:rPr>
        <w:t>CPU</w:t>
      </w:r>
      <w:r>
        <w:rPr>
          <w:rFonts w:hint="eastAsia"/>
          <w:color w:val="333333"/>
          <w:szCs w:val="21"/>
        </w:rPr>
        <w:t>中并没有该数据，因此不存在共享问题，不需要通知其他</w:t>
      </w:r>
      <w:r>
        <w:rPr>
          <w:rFonts w:hint="eastAsia"/>
          <w:color w:val="333333"/>
          <w:szCs w:val="21"/>
        </w:rPr>
        <w:t>CPU</w:t>
      </w:r>
      <w:r>
        <w:rPr>
          <w:rFonts w:hint="eastAsia"/>
          <w:color w:val="333333"/>
          <w:szCs w:val="21"/>
        </w:rPr>
        <w:t>修改</w:t>
      </w:r>
      <w:r>
        <w:rPr>
          <w:rFonts w:hint="eastAsia"/>
          <w:color w:val="333333"/>
          <w:szCs w:val="21"/>
        </w:rPr>
        <w:t>cache line</w:t>
      </w:r>
      <w:r>
        <w:rPr>
          <w:rFonts w:hint="eastAsia"/>
          <w:color w:val="333333"/>
          <w:szCs w:val="21"/>
        </w:rPr>
        <w:t>的状态为</w:t>
      </w:r>
      <w:r>
        <w:rPr>
          <w:rFonts w:hint="eastAsia"/>
          <w:color w:val="333333"/>
          <w:szCs w:val="21"/>
        </w:rPr>
        <w:t>I</w:t>
      </w:r>
      <w:r>
        <w:rPr>
          <w:rFonts w:hint="eastAsia"/>
          <w:color w:val="333333"/>
          <w:szCs w:val="21"/>
        </w:rPr>
        <w:t>）；</w:t>
      </w:r>
    </w:p>
    <w:p w:rsidR="001A7847" w:rsidRDefault="007D395D">
      <w:pPr>
        <w:rPr>
          <w:rFonts w:ascii="Arial" w:hAnsi="Arial"/>
          <w:color w:val="333333"/>
          <w:szCs w:val="21"/>
        </w:rPr>
      </w:pPr>
      <w:r>
        <w:rPr>
          <w:rFonts w:hint="eastAsia"/>
          <w:color w:val="333333"/>
          <w:szCs w:val="21"/>
        </w:rPr>
        <w:t>    RR</w:t>
      </w:r>
      <w:r>
        <w:rPr>
          <w:rFonts w:hint="eastAsia"/>
          <w:color w:val="333333"/>
          <w:szCs w:val="21"/>
        </w:rPr>
        <w:t>：因为本地</w:t>
      </w:r>
      <w:r>
        <w:rPr>
          <w:rFonts w:hint="eastAsia"/>
          <w:color w:val="333333"/>
          <w:szCs w:val="21"/>
        </w:rPr>
        <w:t>cache</w:t>
      </w:r>
      <w:r>
        <w:rPr>
          <w:rFonts w:hint="eastAsia"/>
          <w:color w:val="333333"/>
          <w:szCs w:val="21"/>
        </w:rPr>
        <w:t>中有最新数据，因此当前</w:t>
      </w:r>
      <w:r>
        <w:rPr>
          <w:rFonts w:hint="eastAsia"/>
          <w:color w:val="333333"/>
          <w:szCs w:val="21"/>
        </w:rPr>
        <w:t>CPU cache</w:t>
      </w:r>
      <w:r>
        <w:rPr>
          <w:rFonts w:hint="eastAsia"/>
          <w:color w:val="333333"/>
          <w:szCs w:val="21"/>
        </w:rPr>
        <w:t>操作不会发生</w:t>
      </w:r>
      <w:r>
        <w:rPr>
          <w:rFonts w:hint="eastAsia"/>
          <w:color w:val="333333"/>
          <w:szCs w:val="21"/>
        </w:rPr>
        <w:t>RR</w:t>
      </w:r>
      <w:r>
        <w:rPr>
          <w:rFonts w:hint="eastAsia"/>
          <w:color w:val="333333"/>
          <w:szCs w:val="21"/>
        </w:rPr>
        <w:t>和</w:t>
      </w:r>
      <w:r>
        <w:rPr>
          <w:rFonts w:hint="eastAsia"/>
          <w:color w:val="333333"/>
          <w:szCs w:val="21"/>
        </w:rPr>
        <w:t>RW</w:t>
      </w:r>
      <w:r>
        <w:rPr>
          <w:rFonts w:hint="eastAsia"/>
          <w:color w:val="333333"/>
          <w:szCs w:val="21"/>
        </w:rPr>
        <w:t>，当</w:t>
      </w:r>
      <w:r>
        <w:rPr>
          <w:rFonts w:hint="eastAsia"/>
          <w:color w:val="333333"/>
          <w:szCs w:val="21"/>
        </w:rPr>
        <w:t>cache</w:t>
      </w:r>
      <w:r>
        <w:rPr>
          <w:rFonts w:hint="eastAsia"/>
          <w:color w:val="333333"/>
          <w:szCs w:val="21"/>
        </w:rPr>
        <w:t>控制器监听到总线上发生</w:t>
      </w:r>
      <w:r>
        <w:rPr>
          <w:rFonts w:hint="eastAsia"/>
          <w:color w:val="333333"/>
          <w:szCs w:val="21"/>
        </w:rPr>
        <w:t>RR</w:t>
      </w:r>
      <w:r>
        <w:rPr>
          <w:rFonts w:hint="eastAsia"/>
          <w:color w:val="333333"/>
          <w:szCs w:val="21"/>
        </w:rPr>
        <w:t>的时候，必然是其他</w:t>
      </w:r>
      <w:r>
        <w:rPr>
          <w:rFonts w:hint="eastAsia"/>
          <w:color w:val="333333"/>
          <w:szCs w:val="21"/>
        </w:rPr>
        <w:t>CPU</w:t>
      </w:r>
      <w:r>
        <w:rPr>
          <w:rFonts w:hint="eastAsia"/>
          <w:color w:val="333333"/>
          <w:szCs w:val="21"/>
        </w:rPr>
        <w:t>发生了读取主存的操作，而</w:t>
      </w:r>
      <w:r>
        <w:rPr>
          <w:rFonts w:hint="eastAsia"/>
          <w:color w:val="333333"/>
          <w:szCs w:val="21"/>
        </w:rPr>
        <w:t>RR</w:t>
      </w:r>
      <w:r>
        <w:rPr>
          <w:rFonts w:hint="eastAsia"/>
          <w:color w:val="333333"/>
          <w:szCs w:val="21"/>
        </w:rPr>
        <w:t>操作不会导致数据修改，因此两个</w:t>
      </w:r>
      <w:r>
        <w:rPr>
          <w:rFonts w:hint="eastAsia"/>
          <w:color w:val="333333"/>
          <w:szCs w:val="21"/>
        </w:rPr>
        <w:t>CPU</w:t>
      </w:r>
      <w:r>
        <w:rPr>
          <w:rFonts w:hint="eastAsia"/>
          <w:color w:val="333333"/>
          <w:szCs w:val="21"/>
        </w:rPr>
        <w:t>中的数据和主存中的数据一致，此时</w:t>
      </w:r>
      <w:r>
        <w:rPr>
          <w:rFonts w:hint="eastAsia"/>
          <w:color w:val="333333"/>
          <w:szCs w:val="21"/>
        </w:rPr>
        <w:t>cache line</w:t>
      </w:r>
      <w:r>
        <w:rPr>
          <w:rFonts w:hint="eastAsia"/>
          <w:color w:val="333333"/>
          <w:szCs w:val="21"/>
        </w:rPr>
        <w:t>状态修改为</w:t>
      </w:r>
      <w:r>
        <w:rPr>
          <w:rFonts w:hint="eastAsia"/>
          <w:color w:val="333333"/>
          <w:szCs w:val="21"/>
        </w:rPr>
        <w:t>S</w:t>
      </w:r>
      <w:r>
        <w:rPr>
          <w:rFonts w:hint="eastAsia"/>
          <w:color w:val="333333"/>
          <w:szCs w:val="21"/>
        </w:rPr>
        <w:t>；</w:t>
      </w:r>
    </w:p>
    <w:p w:rsidR="001A7847" w:rsidRDefault="007D395D">
      <w:pPr>
        <w:rPr>
          <w:rFonts w:ascii="Arial" w:hAnsi="Arial"/>
          <w:color w:val="333333"/>
          <w:szCs w:val="21"/>
        </w:rPr>
      </w:pPr>
      <w:r>
        <w:rPr>
          <w:rFonts w:hint="eastAsia"/>
          <w:color w:val="333333"/>
          <w:szCs w:val="21"/>
        </w:rPr>
        <w:t>    RW</w:t>
      </w:r>
      <w:r>
        <w:rPr>
          <w:rFonts w:hint="eastAsia"/>
          <w:color w:val="333333"/>
          <w:szCs w:val="21"/>
        </w:rPr>
        <w:t>：同</w:t>
      </w:r>
      <w:r>
        <w:rPr>
          <w:rFonts w:hint="eastAsia"/>
          <w:color w:val="333333"/>
          <w:szCs w:val="21"/>
        </w:rPr>
        <w:t>RR</w:t>
      </w:r>
      <w:r>
        <w:rPr>
          <w:rFonts w:hint="eastAsia"/>
          <w:color w:val="333333"/>
          <w:szCs w:val="21"/>
        </w:rPr>
        <w:t>，当</w:t>
      </w:r>
      <w:r>
        <w:rPr>
          <w:rFonts w:hint="eastAsia"/>
          <w:color w:val="333333"/>
          <w:szCs w:val="21"/>
        </w:rPr>
        <w:t>cache</w:t>
      </w:r>
      <w:r>
        <w:rPr>
          <w:rFonts w:hint="eastAsia"/>
          <w:color w:val="333333"/>
          <w:szCs w:val="21"/>
        </w:rPr>
        <w:t>控制器监听到总线发生</w:t>
      </w:r>
      <w:r>
        <w:rPr>
          <w:rFonts w:hint="eastAsia"/>
          <w:color w:val="333333"/>
          <w:szCs w:val="21"/>
        </w:rPr>
        <w:t>RW</w:t>
      </w:r>
      <w:r>
        <w:rPr>
          <w:rFonts w:hint="eastAsia"/>
          <w:color w:val="333333"/>
          <w:szCs w:val="21"/>
        </w:rPr>
        <w:t>，发生其他</w:t>
      </w:r>
      <w:r>
        <w:rPr>
          <w:rFonts w:hint="eastAsia"/>
          <w:color w:val="333333"/>
          <w:szCs w:val="21"/>
        </w:rPr>
        <w:t>CPU</w:t>
      </w:r>
      <w:r>
        <w:rPr>
          <w:rFonts w:hint="eastAsia"/>
          <w:color w:val="333333"/>
          <w:szCs w:val="21"/>
        </w:rPr>
        <w:t>将最新数据写回到主存，此时为了保证缓存一致性，当前</w:t>
      </w:r>
      <w:r>
        <w:rPr>
          <w:rFonts w:hint="eastAsia"/>
          <w:color w:val="333333"/>
          <w:szCs w:val="21"/>
        </w:rPr>
        <w:t>CPU</w:t>
      </w:r>
      <w:r>
        <w:rPr>
          <w:rFonts w:hint="eastAsia"/>
          <w:color w:val="333333"/>
          <w:szCs w:val="21"/>
        </w:rPr>
        <w:t>的数据状态修改为</w:t>
      </w:r>
      <w:r>
        <w:rPr>
          <w:rFonts w:hint="eastAsia"/>
          <w:color w:val="333333"/>
          <w:szCs w:val="21"/>
        </w:rPr>
        <w:t>I</w:t>
      </w:r>
      <w:r>
        <w:rPr>
          <w:rFonts w:hint="eastAsia"/>
          <w:color w:val="333333"/>
          <w:szCs w:val="21"/>
        </w:rPr>
        <w:t>；</w:t>
      </w:r>
    </w:p>
    <w:p w:rsidR="001A7847" w:rsidRDefault="007D395D">
      <w:pPr>
        <w:rPr>
          <w:rFonts w:ascii="Arial" w:hAnsi="Arial"/>
          <w:b/>
        </w:rPr>
      </w:pPr>
      <w:bookmarkStart w:id="4" w:name="t14"/>
      <w:bookmarkEnd w:id="4"/>
      <w:r>
        <w:rPr>
          <w:rFonts w:hint="eastAsia"/>
          <w:b/>
        </w:rPr>
        <w:t>shared</w:t>
      </w:r>
    </w:p>
    <w:p w:rsidR="001A7847" w:rsidRDefault="007D395D">
      <w:pPr>
        <w:rPr>
          <w:rFonts w:ascii="Arial" w:hAnsi="Arial"/>
          <w:color w:val="333333"/>
          <w:szCs w:val="21"/>
        </w:rPr>
      </w:pPr>
      <w:r>
        <w:rPr>
          <w:rFonts w:hint="eastAsia"/>
          <w:color w:val="333333"/>
          <w:szCs w:val="21"/>
        </w:rPr>
        <w:t xml:space="preserve">    </w:t>
      </w:r>
      <w:r>
        <w:rPr>
          <w:rFonts w:hint="eastAsia"/>
          <w:color w:val="333333"/>
          <w:szCs w:val="21"/>
        </w:rPr>
        <w:t>场景：当前</w:t>
      </w:r>
      <w:r>
        <w:rPr>
          <w:rFonts w:hint="eastAsia"/>
          <w:color w:val="333333"/>
          <w:szCs w:val="21"/>
        </w:rPr>
        <w:t>CPU</w:t>
      </w:r>
      <w:r>
        <w:rPr>
          <w:rFonts w:hint="eastAsia"/>
          <w:color w:val="333333"/>
          <w:szCs w:val="21"/>
        </w:rPr>
        <w:t>中的数据状态是</w:t>
      </w:r>
      <w:r>
        <w:rPr>
          <w:rFonts w:hint="eastAsia"/>
          <w:color w:val="333333"/>
          <w:szCs w:val="21"/>
        </w:rPr>
        <w:t>shared</w:t>
      </w:r>
      <w:r>
        <w:rPr>
          <w:rFonts w:hint="eastAsia"/>
          <w:color w:val="333333"/>
          <w:szCs w:val="21"/>
        </w:rPr>
        <w:t>，表示当前</w:t>
      </w:r>
      <w:r>
        <w:rPr>
          <w:rFonts w:hint="eastAsia"/>
          <w:color w:val="333333"/>
          <w:szCs w:val="21"/>
        </w:rPr>
        <w:t>CPU</w:t>
      </w:r>
      <w:r>
        <w:rPr>
          <w:rFonts w:hint="eastAsia"/>
          <w:color w:val="333333"/>
          <w:szCs w:val="21"/>
        </w:rPr>
        <w:t>和其他</w:t>
      </w:r>
      <w:r>
        <w:rPr>
          <w:rFonts w:hint="eastAsia"/>
          <w:color w:val="333333"/>
          <w:szCs w:val="21"/>
        </w:rPr>
        <w:t>CPU</w:t>
      </w:r>
      <w:r>
        <w:rPr>
          <w:rFonts w:hint="eastAsia"/>
          <w:color w:val="333333"/>
          <w:szCs w:val="21"/>
        </w:rPr>
        <w:t>共享数据，且数据在多个</w:t>
      </w:r>
      <w:r>
        <w:rPr>
          <w:rFonts w:hint="eastAsia"/>
          <w:color w:val="333333"/>
          <w:szCs w:val="21"/>
        </w:rPr>
        <w:t>CPU</w:t>
      </w:r>
      <w:r>
        <w:rPr>
          <w:rFonts w:hint="eastAsia"/>
          <w:color w:val="333333"/>
          <w:szCs w:val="21"/>
        </w:rPr>
        <w:t>之间一致、多个</w:t>
      </w:r>
      <w:r>
        <w:rPr>
          <w:rFonts w:hint="eastAsia"/>
          <w:color w:val="333333"/>
          <w:szCs w:val="21"/>
        </w:rPr>
        <w:t>CPU</w:t>
      </w:r>
      <w:r>
        <w:rPr>
          <w:rFonts w:hint="eastAsia"/>
          <w:color w:val="333333"/>
          <w:szCs w:val="21"/>
        </w:rPr>
        <w:t>之间的数据和主存一致；</w:t>
      </w:r>
    </w:p>
    <w:p w:rsidR="001A7847" w:rsidRDefault="007D395D">
      <w:pPr>
        <w:rPr>
          <w:rFonts w:ascii="Arial" w:hAnsi="Arial"/>
          <w:color w:val="333333"/>
          <w:szCs w:val="21"/>
        </w:rPr>
      </w:pPr>
      <w:r>
        <w:rPr>
          <w:rFonts w:hint="eastAsia"/>
          <w:color w:val="333333"/>
          <w:szCs w:val="21"/>
        </w:rPr>
        <w:t>    LR</w:t>
      </w:r>
      <w:r>
        <w:rPr>
          <w:rFonts w:hint="eastAsia"/>
          <w:color w:val="333333"/>
          <w:szCs w:val="21"/>
        </w:rPr>
        <w:t>：直接从</w:t>
      </w:r>
      <w:r>
        <w:rPr>
          <w:rFonts w:hint="eastAsia"/>
          <w:color w:val="333333"/>
          <w:szCs w:val="21"/>
        </w:rPr>
        <w:t>cache</w:t>
      </w:r>
      <w:r>
        <w:rPr>
          <w:rFonts w:hint="eastAsia"/>
          <w:color w:val="333333"/>
          <w:szCs w:val="21"/>
        </w:rPr>
        <w:t>中读取数据，状态不变；</w:t>
      </w:r>
    </w:p>
    <w:p w:rsidR="001A7847" w:rsidRDefault="007D395D">
      <w:pPr>
        <w:rPr>
          <w:rFonts w:ascii="Arial" w:hAnsi="Arial"/>
          <w:color w:val="333333"/>
          <w:szCs w:val="21"/>
        </w:rPr>
      </w:pPr>
      <w:r>
        <w:rPr>
          <w:rFonts w:hint="eastAsia"/>
          <w:color w:val="333333"/>
          <w:szCs w:val="21"/>
        </w:rPr>
        <w:t>    LW</w:t>
      </w:r>
      <w:r>
        <w:rPr>
          <w:rFonts w:hint="eastAsia"/>
          <w:color w:val="333333"/>
          <w:szCs w:val="21"/>
        </w:rPr>
        <w:t>：发生本地写，并不会将数据立即写回主存，而是在稍后的一个时间再写回主存，因此为了保证缓存一致性，当前</w:t>
      </w:r>
      <w:r>
        <w:rPr>
          <w:rFonts w:hint="eastAsia"/>
          <w:color w:val="333333"/>
          <w:szCs w:val="21"/>
        </w:rPr>
        <w:t>CPU</w:t>
      </w:r>
      <w:r>
        <w:rPr>
          <w:rFonts w:hint="eastAsia"/>
          <w:color w:val="333333"/>
          <w:szCs w:val="21"/>
        </w:rPr>
        <w:t>的</w:t>
      </w:r>
      <w:r>
        <w:rPr>
          <w:rFonts w:hint="eastAsia"/>
          <w:color w:val="333333"/>
          <w:szCs w:val="21"/>
        </w:rPr>
        <w:t>cache line</w:t>
      </w:r>
      <w:r>
        <w:rPr>
          <w:rFonts w:hint="eastAsia"/>
          <w:color w:val="333333"/>
          <w:szCs w:val="21"/>
        </w:rPr>
        <w:t>状态修改为</w:t>
      </w:r>
      <w:r>
        <w:rPr>
          <w:rFonts w:hint="eastAsia"/>
          <w:color w:val="333333"/>
          <w:szCs w:val="21"/>
        </w:rPr>
        <w:t>M</w:t>
      </w:r>
      <w:r>
        <w:rPr>
          <w:rFonts w:hint="eastAsia"/>
          <w:color w:val="333333"/>
          <w:szCs w:val="21"/>
        </w:rPr>
        <w:t>，并通知其他拥有该数据的</w:t>
      </w:r>
      <w:r>
        <w:rPr>
          <w:rFonts w:hint="eastAsia"/>
          <w:color w:val="333333"/>
          <w:szCs w:val="21"/>
        </w:rPr>
        <w:t>CPU</w:t>
      </w:r>
      <w:r>
        <w:rPr>
          <w:rFonts w:hint="eastAsia"/>
          <w:color w:val="333333"/>
          <w:szCs w:val="21"/>
        </w:rPr>
        <w:t>该数据失效，其他</w:t>
      </w:r>
      <w:r>
        <w:rPr>
          <w:rFonts w:hint="eastAsia"/>
          <w:color w:val="333333"/>
          <w:szCs w:val="21"/>
        </w:rPr>
        <w:t>CPU</w:t>
      </w:r>
      <w:r>
        <w:rPr>
          <w:rFonts w:hint="eastAsia"/>
          <w:color w:val="333333"/>
          <w:szCs w:val="21"/>
        </w:rPr>
        <w:t>将</w:t>
      </w:r>
      <w:r>
        <w:rPr>
          <w:rFonts w:hint="eastAsia"/>
          <w:color w:val="333333"/>
          <w:szCs w:val="21"/>
        </w:rPr>
        <w:t>cache line</w:t>
      </w:r>
      <w:r>
        <w:rPr>
          <w:rFonts w:hint="eastAsia"/>
          <w:color w:val="333333"/>
          <w:szCs w:val="21"/>
        </w:rPr>
        <w:t>状态修改为</w:t>
      </w:r>
      <w:r>
        <w:rPr>
          <w:rFonts w:hint="eastAsia"/>
          <w:color w:val="333333"/>
          <w:szCs w:val="21"/>
        </w:rPr>
        <w:t>I</w:t>
      </w:r>
      <w:r>
        <w:rPr>
          <w:rFonts w:hint="eastAsia"/>
          <w:color w:val="333333"/>
          <w:szCs w:val="21"/>
        </w:rPr>
        <w:t>；</w:t>
      </w:r>
    </w:p>
    <w:p w:rsidR="001A7847" w:rsidRDefault="007D395D">
      <w:pPr>
        <w:rPr>
          <w:rFonts w:ascii="Arial" w:hAnsi="Arial"/>
          <w:color w:val="333333"/>
          <w:szCs w:val="21"/>
        </w:rPr>
      </w:pPr>
      <w:r>
        <w:rPr>
          <w:rFonts w:hint="eastAsia"/>
          <w:color w:val="333333"/>
          <w:szCs w:val="21"/>
        </w:rPr>
        <w:t>    RR</w:t>
      </w:r>
      <w:r>
        <w:rPr>
          <w:rFonts w:hint="eastAsia"/>
          <w:color w:val="333333"/>
          <w:szCs w:val="21"/>
        </w:rPr>
        <w:t>：状态不变，因为多个</w:t>
      </w:r>
      <w:r>
        <w:rPr>
          <w:rFonts w:hint="eastAsia"/>
          <w:color w:val="333333"/>
          <w:szCs w:val="21"/>
        </w:rPr>
        <w:t>CPU</w:t>
      </w:r>
      <w:r>
        <w:rPr>
          <w:rFonts w:hint="eastAsia"/>
          <w:color w:val="333333"/>
          <w:szCs w:val="21"/>
        </w:rPr>
        <w:t>中的数据和主存一致；</w:t>
      </w:r>
    </w:p>
    <w:p w:rsidR="001A7847" w:rsidRDefault="007D395D">
      <w:pPr>
        <w:rPr>
          <w:rFonts w:ascii="Arial" w:hAnsi="Arial"/>
          <w:color w:val="333333"/>
          <w:szCs w:val="21"/>
        </w:rPr>
      </w:pPr>
      <w:r>
        <w:rPr>
          <w:rFonts w:hint="eastAsia"/>
          <w:color w:val="333333"/>
          <w:szCs w:val="21"/>
        </w:rPr>
        <w:t>    RW</w:t>
      </w:r>
      <w:r>
        <w:rPr>
          <w:rFonts w:hint="eastAsia"/>
          <w:color w:val="333333"/>
          <w:szCs w:val="21"/>
        </w:rPr>
        <w:t>：当监听到总线发生了</w:t>
      </w:r>
      <w:r>
        <w:rPr>
          <w:rFonts w:hint="eastAsia"/>
          <w:color w:val="333333"/>
          <w:szCs w:val="21"/>
        </w:rPr>
        <w:t>RW</w:t>
      </w:r>
      <w:r>
        <w:rPr>
          <w:rFonts w:hint="eastAsia"/>
          <w:color w:val="333333"/>
          <w:szCs w:val="21"/>
        </w:rPr>
        <w:t>，意味着其他</w:t>
      </w:r>
      <w:r>
        <w:rPr>
          <w:rFonts w:hint="eastAsia"/>
          <w:color w:val="333333"/>
          <w:szCs w:val="21"/>
        </w:rPr>
        <w:t>CPU</w:t>
      </w:r>
      <w:r>
        <w:rPr>
          <w:rFonts w:hint="eastAsia"/>
          <w:color w:val="333333"/>
          <w:szCs w:val="21"/>
        </w:rPr>
        <w:t>发生了写主存操作，此时本地</w:t>
      </w:r>
      <w:r>
        <w:rPr>
          <w:rFonts w:hint="eastAsia"/>
          <w:color w:val="333333"/>
          <w:szCs w:val="21"/>
        </w:rPr>
        <w:t>cache</w:t>
      </w:r>
      <w:r>
        <w:rPr>
          <w:rFonts w:hint="eastAsia"/>
          <w:color w:val="333333"/>
          <w:szCs w:val="21"/>
        </w:rPr>
        <w:t>中</w:t>
      </w:r>
      <w:r>
        <w:rPr>
          <w:rFonts w:hint="eastAsia"/>
          <w:color w:val="333333"/>
          <w:szCs w:val="21"/>
        </w:rPr>
        <w:lastRenderedPageBreak/>
        <w:t>的数据既不是最新数据，和主存也不再一致，因此当前</w:t>
      </w:r>
      <w:r>
        <w:rPr>
          <w:rFonts w:hint="eastAsia"/>
          <w:color w:val="333333"/>
          <w:szCs w:val="21"/>
        </w:rPr>
        <w:t>CPU</w:t>
      </w:r>
      <w:r>
        <w:rPr>
          <w:rFonts w:hint="eastAsia"/>
          <w:color w:val="333333"/>
          <w:szCs w:val="21"/>
        </w:rPr>
        <w:t>的</w:t>
      </w:r>
      <w:r>
        <w:rPr>
          <w:rFonts w:hint="eastAsia"/>
          <w:color w:val="333333"/>
          <w:szCs w:val="21"/>
        </w:rPr>
        <w:t>cache line</w:t>
      </w:r>
      <w:r>
        <w:rPr>
          <w:rFonts w:hint="eastAsia"/>
          <w:color w:val="333333"/>
          <w:szCs w:val="21"/>
        </w:rPr>
        <w:t>状态修改为</w:t>
      </w:r>
      <w:r>
        <w:rPr>
          <w:rFonts w:hint="eastAsia"/>
          <w:color w:val="333333"/>
          <w:szCs w:val="21"/>
        </w:rPr>
        <w:t>I</w:t>
      </w:r>
      <w:r>
        <w:rPr>
          <w:rFonts w:hint="eastAsia"/>
          <w:color w:val="333333"/>
          <w:szCs w:val="21"/>
        </w:rPr>
        <w:t>；</w:t>
      </w:r>
    </w:p>
    <w:p w:rsidR="001A7847" w:rsidRDefault="007D395D">
      <w:pPr>
        <w:rPr>
          <w:rFonts w:ascii="Arial" w:hAnsi="Arial"/>
          <w:b/>
        </w:rPr>
      </w:pPr>
      <w:bookmarkStart w:id="5" w:name="t15"/>
      <w:bookmarkEnd w:id="5"/>
      <w:r>
        <w:rPr>
          <w:rFonts w:hint="eastAsia"/>
          <w:b/>
        </w:rPr>
        <w:t>invalid</w:t>
      </w:r>
    </w:p>
    <w:p w:rsidR="001A7847" w:rsidRDefault="007D395D">
      <w:pPr>
        <w:rPr>
          <w:rFonts w:ascii="Arial" w:hAnsi="Arial"/>
          <w:color w:val="333333"/>
          <w:szCs w:val="21"/>
        </w:rPr>
      </w:pPr>
      <w:r>
        <w:rPr>
          <w:rFonts w:hint="eastAsia"/>
          <w:color w:val="333333"/>
          <w:szCs w:val="21"/>
        </w:rPr>
        <w:t xml:space="preserve">    </w:t>
      </w:r>
      <w:r>
        <w:rPr>
          <w:rFonts w:hint="eastAsia"/>
          <w:color w:val="333333"/>
          <w:szCs w:val="21"/>
        </w:rPr>
        <w:t>场景：当前</w:t>
      </w:r>
      <w:r>
        <w:rPr>
          <w:rFonts w:hint="eastAsia"/>
          <w:color w:val="333333"/>
          <w:szCs w:val="21"/>
        </w:rPr>
        <w:t>CPU</w:t>
      </w:r>
      <w:r>
        <w:rPr>
          <w:rFonts w:hint="eastAsia"/>
          <w:color w:val="333333"/>
          <w:szCs w:val="21"/>
        </w:rPr>
        <w:t>中的数据状态是</w:t>
      </w:r>
      <w:r>
        <w:rPr>
          <w:rFonts w:hint="eastAsia"/>
          <w:color w:val="333333"/>
          <w:szCs w:val="21"/>
        </w:rPr>
        <w:t>invalid</w:t>
      </w:r>
      <w:r>
        <w:rPr>
          <w:rFonts w:hint="eastAsia"/>
          <w:color w:val="333333"/>
          <w:szCs w:val="21"/>
        </w:rPr>
        <w:t>，表示当前</w:t>
      </w:r>
      <w:r>
        <w:rPr>
          <w:rFonts w:hint="eastAsia"/>
          <w:color w:val="333333"/>
          <w:szCs w:val="21"/>
        </w:rPr>
        <w:t>CPU</w:t>
      </w:r>
      <w:r>
        <w:rPr>
          <w:rFonts w:hint="eastAsia"/>
          <w:color w:val="333333"/>
          <w:szCs w:val="21"/>
        </w:rPr>
        <w:t>中是脏数据，不可用，其他</w:t>
      </w:r>
      <w:r>
        <w:rPr>
          <w:rFonts w:hint="eastAsia"/>
          <w:color w:val="333333"/>
          <w:szCs w:val="21"/>
        </w:rPr>
        <w:t>CPU</w:t>
      </w:r>
      <w:r>
        <w:rPr>
          <w:rFonts w:hint="eastAsia"/>
          <w:color w:val="333333"/>
          <w:szCs w:val="21"/>
        </w:rPr>
        <w:t>可能有数据、也可能没有数据；</w:t>
      </w:r>
    </w:p>
    <w:p w:rsidR="001A7847" w:rsidRDefault="007D395D">
      <w:pPr>
        <w:rPr>
          <w:rFonts w:ascii="Arial" w:hAnsi="Arial"/>
          <w:color w:val="333333"/>
          <w:szCs w:val="21"/>
        </w:rPr>
      </w:pPr>
      <w:r>
        <w:rPr>
          <w:rFonts w:hint="eastAsia"/>
          <w:color w:val="333333"/>
          <w:szCs w:val="21"/>
        </w:rPr>
        <w:t>    LR</w:t>
      </w:r>
      <w:r>
        <w:rPr>
          <w:rFonts w:hint="eastAsia"/>
          <w:color w:val="333333"/>
          <w:szCs w:val="21"/>
        </w:rPr>
        <w:t>：因为当前</w:t>
      </w:r>
      <w:r>
        <w:rPr>
          <w:rFonts w:hint="eastAsia"/>
          <w:color w:val="333333"/>
          <w:szCs w:val="21"/>
        </w:rPr>
        <w:t>CPU</w:t>
      </w:r>
      <w:r>
        <w:rPr>
          <w:rFonts w:hint="eastAsia"/>
          <w:color w:val="333333"/>
          <w:szCs w:val="21"/>
        </w:rPr>
        <w:t>的</w:t>
      </w:r>
      <w:r>
        <w:rPr>
          <w:rFonts w:hint="eastAsia"/>
          <w:color w:val="333333"/>
          <w:szCs w:val="21"/>
        </w:rPr>
        <w:t>cache line</w:t>
      </w:r>
      <w:r>
        <w:rPr>
          <w:rFonts w:hint="eastAsia"/>
          <w:color w:val="333333"/>
          <w:szCs w:val="21"/>
        </w:rPr>
        <w:t>数据不可用，因此会发生</w:t>
      </w:r>
      <w:r>
        <w:rPr>
          <w:rFonts w:hint="eastAsia"/>
          <w:color w:val="333333"/>
          <w:szCs w:val="21"/>
        </w:rPr>
        <w:t>RR</w:t>
      </w:r>
      <w:r>
        <w:rPr>
          <w:rFonts w:hint="eastAsia"/>
          <w:color w:val="333333"/>
          <w:szCs w:val="21"/>
        </w:rPr>
        <w:t>操作，此时的情形如下。</w:t>
      </w:r>
    </w:p>
    <w:p w:rsidR="001A7847" w:rsidRDefault="007D395D">
      <w:pPr>
        <w:rPr>
          <w:rFonts w:ascii="Arial" w:hAnsi="Arial"/>
          <w:color w:val="333333"/>
          <w:szCs w:val="21"/>
        </w:rPr>
      </w:pPr>
      <w:r>
        <w:rPr>
          <w:rFonts w:hint="eastAsia"/>
          <w:color w:val="333333"/>
          <w:szCs w:val="21"/>
        </w:rPr>
        <w:t xml:space="preserve">        A. </w:t>
      </w:r>
      <w:r>
        <w:rPr>
          <w:rFonts w:hint="eastAsia"/>
          <w:color w:val="333333"/>
          <w:szCs w:val="21"/>
        </w:rPr>
        <w:t>如果其他</w:t>
      </w:r>
      <w:r>
        <w:rPr>
          <w:rFonts w:hint="eastAsia"/>
          <w:color w:val="333333"/>
          <w:szCs w:val="21"/>
        </w:rPr>
        <w:t>CPU</w:t>
      </w:r>
      <w:r>
        <w:rPr>
          <w:rFonts w:hint="eastAsia"/>
          <w:color w:val="333333"/>
          <w:szCs w:val="21"/>
        </w:rPr>
        <w:t>中无数据则状态修改为</w:t>
      </w:r>
      <w:r>
        <w:rPr>
          <w:rFonts w:hint="eastAsia"/>
          <w:color w:val="333333"/>
          <w:szCs w:val="21"/>
        </w:rPr>
        <w:t>E</w:t>
      </w:r>
      <w:r>
        <w:rPr>
          <w:rFonts w:hint="eastAsia"/>
          <w:color w:val="333333"/>
          <w:szCs w:val="21"/>
        </w:rPr>
        <w:t>；</w:t>
      </w:r>
    </w:p>
    <w:p w:rsidR="001A7847" w:rsidRDefault="007D395D">
      <w:pPr>
        <w:rPr>
          <w:rFonts w:ascii="Arial" w:hAnsi="Arial"/>
          <w:color w:val="333333"/>
          <w:szCs w:val="21"/>
        </w:rPr>
      </w:pPr>
      <w:r>
        <w:rPr>
          <w:rFonts w:hint="eastAsia"/>
          <w:color w:val="333333"/>
          <w:szCs w:val="21"/>
        </w:rPr>
        <w:t xml:space="preserve">        B. </w:t>
      </w:r>
      <w:r>
        <w:rPr>
          <w:rFonts w:hint="eastAsia"/>
          <w:color w:val="333333"/>
          <w:szCs w:val="21"/>
        </w:rPr>
        <w:t>如果其他</w:t>
      </w:r>
      <w:r>
        <w:rPr>
          <w:rFonts w:hint="eastAsia"/>
          <w:color w:val="333333"/>
          <w:szCs w:val="21"/>
        </w:rPr>
        <w:t>CPU</w:t>
      </w:r>
      <w:r>
        <w:rPr>
          <w:rFonts w:hint="eastAsia"/>
          <w:color w:val="333333"/>
          <w:szCs w:val="21"/>
        </w:rPr>
        <w:t>中有数据且状态为</w:t>
      </w:r>
      <w:r>
        <w:rPr>
          <w:rFonts w:hint="eastAsia"/>
          <w:color w:val="333333"/>
          <w:szCs w:val="21"/>
        </w:rPr>
        <w:t>S</w:t>
      </w:r>
      <w:r>
        <w:rPr>
          <w:rFonts w:hint="eastAsia"/>
          <w:color w:val="333333"/>
          <w:szCs w:val="21"/>
        </w:rPr>
        <w:t>或</w:t>
      </w:r>
      <w:r>
        <w:rPr>
          <w:rFonts w:hint="eastAsia"/>
          <w:color w:val="333333"/>
          <w:szCs w:val="21"/>
        </w:rPr>
        <w:t>E</w:t>
      </w:r>
      <w:r>
        <w:rPr>
          <w:rFonts w:hint="eastAsia"/>
          <w:color w:val="333333"/>
          <w:szCs w:val="21"/>
        </w:rPr>
        <w:t>则状态修改为</w:t>
      </w:r>
      <w:r>
        <w:rPr>
          <w:rFonts w:hint="eastAsia"/>
          <w:color w:val="333333"/>
          <w:szCs w:val="21"/>
        </w:rPr>
        <w:t>S</w:t>
      </w:r>
      <w:r>
        <w:rPr>
          <w:rFonts w:hint="eastAsia"/>
          <w:color w:val="333333"/>
          <w:szCs w:val="21"/>
        </w:rPr>
        <w:t>；</w:t>
      </w:r>
    </w:p>
    <w:p w:rsidR="001A7847" w:rsidRDefault="007D395D">
      <w:pPr>
        <w:rPr>
          <w:rFonts w:ascii="Arial" w:hAnsi="Arial"/>
          <w:color w:val="333333"/>
          <w:szCs w:val="21"/>
        </w:rPr>
      </w:pPr>
      <w:r>
        <w:rPr>
          <w:rFonts w:hint="eastAsia"/>
          <w:color w:val="333333"/>
          <w:szCs w:val="21"/>
        </w:rPr>
        <w:t xml:space="preserve">        C. </w:t>
      </w:r>
      <w:r>
        <w:rPr>
          <w:rFonts w:hint="eastAsia"/>
          <w:color w:val="333333"/>
          <w:szCs w:val="21"/>
        </w:rPr>
        <w:t>如果其他</w:t>
      </w:r>
      <w:r>
        <w:rPr>
          <w:rFonts w:hint="eastAsia"/>
          <w:color w:val="333333"/>
          <w:szCs w:val="21"/>
        </w:rPr>
        <w:t>CPU</w:t>
      </w:r>
      <w:r>
        <w:rPr>
          <w:rFonts w:hint="eastAsia"/>
          <w:color w:val="333333"/>
          <w:szCs w:val="21"/>
        </w:rPr>
        <w:t>中有数据且状态为</w:t>
      </w:r>
      <w:r>
        <w:rPr>
          <w:rFonts w:hint="eastAsia"/>
          <w:color w:val="333333"/>
          <w:szCs w:val="21"/>
        </w:rPr>
        <w:t>M</w:t>
      </w:r>
      <w:r>
        <w:rPr>
          <w:rFonts w:hint="eastAsia"/>
          <w:color w:val="333333"/>
          <w:szCs w:val="21"/>
        </w:rPr>
        <w:t>，那么其他</w:t>
      </w:r>
      <w:r>
        <w:rPr>
          <w:rFonts w:hint="eastAsia"/>
          <w:color w:val="333333"/>
          <w:szCs w:val="21"/>
        </w:rPr>
        <w:t>CPU</w:t>
      </w:r>
      <w:r>
        <w:rPr>
          <w:rFonts w:hint="eastAsia"/>
          <w:color w:val="333333"/>
          <w:szCs w:val="21"/>
        </w:rPr>
        <w:t>首先发生</w:t>
      </w:r>
      <w:r>
        <w:rPr>
          <w:rFonts w:hint="eastAsia"/>
          <w:color w:val="333333"/>
          <w:szCs w:val="21"/>
        </w:rPr>
        <w:t>RW</w:t>
      </w:r>
      <w:r>
        <w:rPr>
          <w:rFonts w:hint="eastAsia"/>
          <w:color w:val="333333"/>
          <w:szCs w:val="21"/>
        </w:rPr>
        <w:t>将</w:t>
      </w:r>
      <w:r>
        <w:rPr>
          <w:rFonts w:hint="eastAsia"/>
          <w:color w:val="333333"/>
          <w:szCs w:val="21"/>
        </w:rPr>
        <w:t>M</w:t>
      </w:r>
      <w:r>
        <w:rPr>
          <w:rFonts w:hint="eastAsia"/>
          <w:color w:val="333333"/>
          <w:szCs w:val="21"/>
        </w:rPr>
        <w:t>状态的数据写回主存并修改状态为</w:t>
      </w:r>
      <w:r>
        <w:rPr>
          <w:rFonts w:hint="eastAsia"/>
          <w:color w:val="333333"/>
          <w:szCs w:val="21"/>
        </w:rPr>
        <w:t>S</w:t>
      </w:r>
      <w:r>
        <w:rPr>
          <w:rFonts w:hint="eastAsia"/>
          <w:color w:val="333333"/>
          <w:szCs w:val="21"/>
        </w:rPr>
        <w:t>，随后当前</w:t>
      </w:r>
      <w:r>
        <w:rPr>
          <w:rFonts w:hint="eastAsia"/>
          <w:color w:val="333333"/>
          <w:szCs w:val="21"/>
        </w:rPr>
        <w:t>CPU</w:t>
      </w:r>
      <w:r>
        <w:rPr>
          <w:rFonts w:hint="eastAsia"/>
          <w:color w:val="333333"/>
          <w:szCs w:val="21"/>
        </w:rPr>
        <w:t>读取主存数据，也将状态修改为</w:t>
      </w:r>
      <w:r>
        <w:rPr>
          <w:rFonts w:hint="eastAsia"/>
          <w:color w:val="333333"/>
          <w:szCs w:val="21"/>
        </w:rPr>
        <w:t>S</w:t>
      </w:r>
      <w:r>
        <w:rPr>
          <w:rFonts w:hint="eastAsia"/>
          <w:color w:val="333333"/>
          <w:szCs w:val="21"/>
        </w:rPr>
        <w:t>；</w:t>
      </w:r>
    </w:p>
    <w:p w:rsidR="001A7847" w:rsidRDefault="007D395D">
      <w:pPr>
        <w:rPr>
          <w:rFonts w:ascii="Arial" w:hAnsi="Arial"/>
          <w:color w:val="333333"/>
          <w:szCs w:val="21"/>
        </w:rPr>
      </w:pPr>
      <w:r>
        <w:rPr>
          <w:rFonts w:hint="eastAsia"/>
          <w:color w:val="333333"/>
          <w:szCs w:val="21"/>
        </w:rPr>
        <w:t>    LW</w:t>
      </w:r>
      <w:r>
        <w:rPr>
          <w:rFonts w:hint="eastAsia"/>
          <w:color w:val="333333"/>
          <w:szCs w:val="21"/>
        </w:rPr>
        <w:t>：因为当前</w:t>
      </w:r>
      <w:r>
        <w:rPr>
          <w:rFonts w:hint="eastAsia"/>
          <w:color w:val="333333"/>
          <w:szCs w:val="21"/>
        </w:rPr>
        <w:t>CPU</w:t>
      </w:r>
      <w:r>
        <w:rPr>
          <w:rFonts w:hint="eastAsia"/>
          <w:color w:val="333333"/>
          <w:szCs w:val="21"/>
        </w:rPr>
        <w:t>的</w:t>
      </w:r>
      <w:r>
        <w:rPr>
          <w:rFonts w:hint="eastAsia"/>
          <w:color w:val="333333"/>
          <w:szCs w:val="21"/>
        </w:rPr>
        <w:t>cache line</w:t>
      </w:r>
      <w:r>
        <w:rPr>
          <w:rFonts w:hint="eastAsia"/>
          <w:color w:val="333333"/>
          <w:szCs w:val="21"/>
        </w:rPr>
        <w:t>数据无效，因此发生</w:t>
      </w:r>
      <w:r>
        <w:rPr>
          <w:rFonts w:hint="eastAsia"/>
          <w:color w:val="333333"/>
          <w:szCs w:val="21"/>
        </w:rPr>
        <w:t>LW</w:t>
      </w:r>
      <w:r>
        <w:rPr>
          <w:rFonts w:hint="eastAsia"/>
          <w:color w:val="333333"/>
          <w:szCs w:val="21"/>
        </w:rPr>
        <w:t>会直接操作本地</w:t>
      </w:r>
      <w:r>
        <w:rPr>
          <w:rFonts w:hint="eastAsia"/>
          <w:color w:val="333333"/>
          <w:szCs w:val="21"/>
        </w:rPr>
        <w:t>cache</w:t>
      </w:r>
      <w:r>
        <w:rPr>
          <w:rFonts w:hint="eastAsia"/>
          <w:color w:val="333333"/>
          <w:szCs w:val="21"/>
        </w:rPr>
        <w:t>，此时的情形如下。</w:t>
      </w:r>
    </w:p>
    <w:p w:rsidR="001A7847" w:rsidRDefault="007D395D">
      <w:pPr>
        <w:rPr>
          <w:rFonts w:ascii="Arial" w:hAnsi="Arial"/>
          <w:color w:val="333333"/>
          <w:szCs w:val="21"/>
        </w:rPr>
      </w:pPr>
      <w:r>
        <w:rPr>
          <w:rFonts w:hint="eastAsia"/>
          <w:color w:val="333333"/>
          <w:szCs w:val="21"/>
        </w:rPr>
        <w:t xml:space="preserve">        A. </w:t>
      </w:r>
      <w:r>
        <w:rPr>
          <w:rFonts w:hint="eastAsia"/>
          <w:color w:val="333333"/>
          <w:szCs w:val="21"/>
        </w:rPr>
        <w:t>如果其他</w:t>
      </w:r>
      <w:r>
        <w:rPr>
          <w:rFonts w:hint="eastAsia"/>
          <w:color w:val="333333"/>
          <w:szCs w:val="21"/>
        </w:rPr>
        <w:t>CPU</w:t>
      </w:r>
      <w:r>
        <w:rPr>
          <w:rFonts w:hint="eastAsia"/>
          <w:color w:val="333333"/>
          <w:szCs w:val="21"/>
        </w:rPr>
        <w:t>中无数据，则将本地</w:t>
      </w:r>
      <w:r>
        <w:rPr>
          <w:rFonts w:hint="eastAsia"/>
          <w:color w:val="333333"/>
          <w:szCs w:val="21"/>
        </w:rPr>
        <w:t>cache line</w:t>
      </w:r>
      <w:r>
        <w:rPr>
          <w:rFonts w:hint="eastAsia"/>
          <w:color w:val="333333"/>
          <w:szCs w:val="21"/>
        </w:rPr>
        <w:t>的状态修改为</w:t>
      </w:r>
      <w:r>
        <w:rPr>
          <w:rFonts w:hint="eastAsia"/>
          <w:color w:val="333333"/>
          <w:szCs w:val="21"/>
        </w:rPr>
        <w:t>M</w:t>
      </w:r>
      <w:r>
        <w:rPr>
          <w:rFonts w:hint="eastAsia"/>
          <w:color w:val="333333"/>
          <w:szCs w:val="21"/>
        </w:rPr>
        <w:t>；</w:t>
      </w:r>
    </w:p>
    <w:p w:rsidR="001A7847" w:rsidRDefault="007D395D">
      <w:pPr>
        <w:rPr>
          <w:rFonts w:ascii="Arial" w:hAnsi="Arial"/>
          <w:color w:val="333333"/>
          <w:szCs w:val="21"/>
        </w:rPr>
      </w:pPr>
      <w:r>
        <w:rPr>
          <w:rFonts w:hint="eastAsia"/>
          <w:color w:val="333333"/>
          <w:szCs w:val="21"/>
        </w:rPr>
        <w:t xml:space="preserve">        B. </w:t>
      </w:r>
      <w:r>
        <w:rPr>
          <w:rFonts w:hint="eastAsia"/>
          <w:color w:val="333333"/>
          <w:szCs w:val="21"/>
        </w:rPr>
        <w:t>如果其他</w:t>
      </w:r>
      <w:r>
        <w:rPr>
          <w:rFonts w:hint="eastAsia"/>
          <w:color w:val="333333"/>
          <w:szCs w:val="21"/>
        </w:rPr>
        <w:t>CPU</w:t>
      </w:r>
      <w:r>
        <w:rPr>
          <w:rFonts w:hint="eastAsia"/>
          <w:color w:val="333333"/>
          <w:szCs w:val="21"/>
        </w:rPr>
        <w:t>中有数据且状态为</w:t>
      </w:r>
      <w:r>
        <w:rPr>
          <w:rFonts w:hint="eastAsia"/>
          <w:color w:val="333333"/>
          <w:szCs w:val="21"/>
        </w:rPr>
        <w:t>S</w:t>
      </w:r>
      <w:r>
        <w:rPr>
          <w:rFonts w:hint="eastAsia"/>
          <w:color w:val="333333"/>
          <w:szCs w:val="21"/>
        </w:rPr>
        <w:t>或</w:t>
      </w:r>
      <w:r>
        <w:rPr>
          <w:rFonts w:hint="eastAsia"/>
          <w:color w:val="333333"/>
          <w:szCs w:val="21"/>
        </w:rPr>
        <w:t>E</w:t>
      </w:r>
      <w:r>
        <w:rPr>
          <w:rFonts w:hint="eastAsia"/>
          <w:color w:val="333333"/>
          <w:szCs w:val="21"/>
        </w:rPr>
        <w:t>，则修改本地</w:t>
      </w:r>
      <w:r>
        <w:rPr>
          <w:rFonts w:hint="eastAsia"/>
          <w:color w:val="333333"/>
          <w:szCs w:val="21"/>
        </w:rPr>
        <w:t>cache</w:t>
      </w:r>
      <w:r>
        <w:rPr>
          <w:rFonts w:hint="eastAsia"/>
          <w:color w:val="333333"/>
          <w:szCs w:val="21"/>
        </w:rPr>
        <w:t>，通知其他</w:t>
      </w:r>
      <w:r>
        <w:rPr>
          <w:rFonts w:hint="eastAsia"/>
          <w:color w:val="333333"/>
          <w:szCs w:val="21"/>
        </w:rPr>
        <w:t>CPU</w:t>
      </w:r>
      <w:r>
        <w:rPr>
          <w:rFonts w:hint="eastAsia"/>
          <w:color w:val="333333"/>
          <w:szCs w:val="21"/>
        </w:rPr>
        <w:t>将数据修改为</w:t>
      </w:r>
      <w:r>
        <w:rPr>
          <w:rFonts w:hint="eastAsia"/>
          <w:color w:val="333333"/>
          <w:szCs w:val="21"/>
        </w:rPr>
        <w:t>I</w:t>
      </w:r>
      <w:r>
        <w:rPr>
          <w:rFonts w:hint="eastAsia"/>
          <w:color w:val="333333"/>
          <w:szCs w:val="21"/>
        </w:rPr>
        <w:t>，当前</w:t>
      </w:r>
      <w:r>
        <w:rPr>
          <w:rFonts w:hint="eastAsia"/>
          <w:color w:val="333333"/>
          <w:szCs w:val="21"/>
        </w:rPr>
        <w:t>CPU</w:t>
      </w:r>
      <w:r>
        <w:rPr>
          <w:rFonts w:hint="eastAsia"/>
          <w:color w:val="333333"/>
          <w:szCs w:val="21"/>
        </w:rPr>
        <w:t>中的</w:t>
      </w:r>
      <w:r>
        <w:rPr>
          <w:rFonts w:hint="eastAsia"/>
          <w:color w:val="333333"/>
          <w:szCs w:val="21"/>
        </w:rPr>
        <w:t>cache line</w:t>
      </w:r>
      <w:r>
        <w:rPr>
          <w:rFonts w:hint="eastAsia"/>
          <w:color w:val="333333"/>
          <w:szCs w:val="21"/>
        </w:rPr>
        <w:t>状态修改为</w:t>
      </w:r>
      <w:r>
        <w:rPr>
          <w:rFonts w:hint="eastAsia"/>
          <w:color w:val="333333"/>
          <w:szCs w:val="21"/>
        </w:rPr>
        <w:t>M</w:t>
      </w:r>
      <w:r>
        <w:rPr>
          <w:rFonts w:hint="eastAsia"/>
          <w:color w:val="333333"/>
          <w:szCs w:val="21"/>
        </w:rPr>
        <w:t>；</w:t>
      </w:r>
    </w:p>
    <w:p w:rsidR="001A7847" w:rsidRDefault="007D395D">
      <w:pPr>
        <w:rPr>
          <w:rFonts w:ascii="Arial" w:hAnsi="Arial"/>
          <w:color w:val="333333"/>
          <w:szCs w:val="21"/>
        </w:rPr>
      </w:pPr>
      <w:r>
        <w:rPr>
          <w:rFonts w:hint="eastAsia"/>
          <w:color w:val="333333"/>
          <w:szCs w:val="21"/>
        </w:rPr>
        <w:t xml:space="preserve">        C. </w:t>
      </w:r>
      <w:r>
        <w:rPr>
          <w:rFonts w:hint="eastAsia"/>
          <w:color w:val="333333"/>
          <w:szCs w:val="21"/>
        </w:rPr>
        <w:t>如果其他</w:t>
      </w:r>
      <w:r>
        <w:rPr>
          <w:rFonts w:hint="eastAsia"/>
          <w:color w:val="333333"/>
          <w:szCs w:val="21"/>
        </w:rPr>
        <w:t>CPU</w:t>
      </w:r>
      <w:r>
        <w:rPr>
          <w:rFonts w:hint="eastAsia"/>
          <w:color w:val="333333"/>
          <w:szCs w:val="21"/>
        </w:rPr>
        <w:t>中有数据且状态为</w:t>
      </w:r>
      <w:r>
        <w:rPr>
          <w:rFonts w:hint="eastAsia"/>
          <w:color w:val="333333"/>
          <w:szCs w:val="21"/>
        </w:rPr>
        <w:t>M</w:t>
      </w:r>
      <w:r>
        <w:rPr>
          <w:rFonts w:hint="eastAsia"/>
          <w:color w:val="333333"/>
          <w:szCs w:val="21"/>
        </w:rPr>
        <w:t>，则其他</w:t>
      </w:r>
      <w:r>
        <w:rPr>
          <w:rFonts w:hint="eastAsia"/>
          <w:color w:val="333333"/>
          <w:szCs w:val="21"/>
        </w:rPr>
        <w:t>CPU</w:t>
      </w:r>
      <w:r>
        <w:rPr>
          <w:rFonts w:hint="eastAsia"/>
          <w:color w:val="333333"/>
          <w:szCs w:val="21"/>
        </w:rPr>
        <w:t>首先将数据写回主存，并将状态修改为</w:t>
      </w:r>
      <w:r>
        <w:rPr>
          <w:rFonts w:hint="eastAsia"/>
          <w:color w:val="333333"/>
          <w:szCs w:val="21"/>
        </w:rPr>
        <w:t>I</w:t>
      </w:r>
      <w:r>
        <w:rPr>
          <w:rFonts w:hint="eastAsia"/>
          <w:color w:val="333333"/>
          <w:szCs w:val="21"/>
        </w:rPr>
        <w:t>，当前</w:t>
      </w:r>
      <w:r>
        <w:rPr>
          <w:rFonts w:hint="eastAsia"/>
          <w:color w:val="333333"/>
          <w:szCs w:val="21"/>
        </w:rPr>
        <w:t>CPU</w:t>
      </w:r>
      <w:r>
        <w:rPr>
          <w:rFonts w:hint="eastAsia"/>
          <w:color w:val="333333"/>
          <w:szCs w:val="21"/>
        </w:rPr>
        <w:t>中的</w:t>
      </w:r>
      <w:r>
        <w:rPr>
          <w:rFonts w:hint="eastAsia"/>
          <w:color w:val="333333"/>
          <w:szCs w:val="21"/>
        </w:rPr>
        <w:t>cache line</w:t>
      </w:r>
      <w:r>
        <w:rPr>
          <w:rFonts w:hint="eastAsia"/>
          <w:color w:val="333333"/>
          <w:szCs w:val="21"/>
        </w:rPr>
        <w:t>转台修改为</w:t>
      </w:r>
      <w:r>
        <w:rPr>
          <w:rFonts w:hint="eastAsia"/>
          <w:color w:val="333333"/>
          <w:szCs w:val="21"/>
        </w:rPr>
        <w:t>M</w:t>
      </w:r>
      <w:r>
        <w:rPr>
          <w:rFonts w:hint="eastAsia"/>
          <w:color w:val="333333"/>
          <w:szCs w:val="21"/>
        </w:rPr>
        <w:t>；</w:t>
      </w:r>
    </w:p>
    <w:p w:rsidR="001A7847" w:rsidRDefault="007D395D">
      <w:pPr>
        <w:rPr>
          <w:rFonts w:ascii="Arial" w:hAnsi="Arial"/>
          <w:color w:val="333333"/>
          <w:szCs w:val="21"/>
        </w:rPr>
      </w:pPr>
      <w:r>
        <w:rPr>
          <w:rFonts w:hint="eastAsia"/>
          <w:color w:val="333333"/>
          <w:szCs w:val="21"/>
        </w:rPr>
        <w:t>    RR</w:t>
      </w:r>
      <w:r>
        <w:rPr>
          <w:rFonts w:hint="eastAsia"/>
          <w:color w:val="333333"/>
          <w:szCs w:val="21"/>
        </w:rPr>
        <w:t>：监听到总线发生</w:t>
      </w:r>
      <w:r>
        <w:rPr>
          <w:rFonts w:hint="eastAsia"/>
          <w:color w:val="333333"/>
          <w:szCs w:val="21"/>
        </w:rPr>
        <w:t>RR</w:t>
      </w:r>
      <w:r>
        <w:rPr>
          <w:rFonts w:hint="eastAsia"/>
          <w:color w:val="333333"/>
          <w:szCs w:val="21"/>
        </w:rPr>
        <w:t>操作，表示有其他</w:t>
      </w:r>
      <w:r>
        <w:rPr>
          <w:rFonts w:hint="eastAsia"/>
          <w:color w:val="333333"/>
          <w:szCs w:val="21"/>
        </w:rPr>
        <w:t>CPU</w:t>
      </w:r>
      <w:r>
        <w:rPr>
          <w:rFonts w:hint="eastAsia"/>
          <w:color w:val="333333"/>
          <w:szCs w:val="21"/>
        </w:rPr>
        <w:t>读取内存，和本地</w:t>
      </w:r>
      <w:r>
        <w:rPr>
          <w:rFonts w:hint="eastAsia"/>
          <w:color w:val="333333"/>
          <w:szCs w:val="21"/>
        </w:rPr>
        <w:t>cache</w:t>
      </w:r>
      <w:r>
        <w:rPr>
          <w:rFonts w:hint="eastAsia"/>
          <w:color w:val="333333"/>
          <w:szCs w:val="21"/>
        </w:rPr>
        <w:t>无关，状态不变；</w:t>
      </w:r>
    </w:p>
    <w:p w:rsidR="001A7847" w:rsidRDefault="007D395D">
      <w:pPr>
        <w:rPr>
          <w:rFonts w:ascii="Arial" w:hAnsi="Arial"/>
          <w:color w:val="333333"/>
          <w:szCs w:val="21"/>
        </w:rPr>
      </w:pPr>
      <w:r>
        <w:rPr>
          <w:rFonts w:hint="eastAsia"/>
          <w:color w:val="333333"/>
          <w:szCs w:val="21"/>
        </w:rPr>
        <w:t>    RW</w:t>
      </w:r>
      <w:r>
        <w:rPr>
          <w:rFonts w:hint="eastAsia"/>
          <w:color w:val="333333"/>
          <w:szCs w:val="21"/>
        </w:rPr>
        <w:t>：监听到总线发生</w:t>
      </w:r>
      <w:r>
        <w:rPr>
          <w:rFonts w:hint="eastAsia"/>
          <w:color w:val="333333"/>
          <w:szCs w:val="21"/>
        </w:rPr>
        <w:t>RW</w:t>
      </w:r>
      <w:r>
        <w:rPr>
          <w:rFonts w:hint="eastAsia"/>
          <w:color w:val="333333"/>
          <w:szCs w:val="21"/>
        </w:rPr>
        <w:t>操作，表示有其他</w:t>
      </w:r>
      <w:r>
        <w:rPr>
          <w:rFonts w:hint="eastAsia"/>
          <w:color w:val="333333"/>
          <w:szCs w:val="21"/>
        </w:rPr>
        <w:t>CPU</w:t>
      </w:r>
      <w:r>
        <w:rPr>
          <w:rFonts w:hint="eastAsia"/>
          <w:color w:val="333333"/>
          <w:szCs w:val="21"/>
        </w:rPr>
        <w:t>写主存，和本地</w:t>
      </w:r>
      <w:r>
        <w:rPr>
          <w:rFonts w:hint="eastAsia"/>
          <w:color w:val="333333"/>
          <w:szCs w:val="21"/>
        </w:rPr>
        <w:t>cache</w:t>
      </w:r>
      <w:r>
        <w:rPr>
          <w:rFonts w:hint="eastAsia"/>
          <w:color w:val="333333"/>
          <w:szCs w:val="21"/>
        </w:rPr>
        <w:t>无关，状态不变；</w:t>
      </w:r>
    </w:p>
    <w:p w:rsidR="001A7847" w:rsidRDefault="001A7847"/>
    <w:p w:rsidR="001A7847" w:rsidRDefault="007D395D">
      <w:pPr>
        <w:pStyle w:val="4"/>
      </w:pPr>
      <w:r>
        <w:t>V</w:t>
      </w:r>
      <w:r>
        <w:rPr>
          <w:rFonts w:hint="eastAsia"/>
        </w:rPr>
        <w:t xml:space="preserve">olatile </w:t>
      </w:r>
      <w:r>
        <w:rPr>
          <w:rFonts w:hint="eastAsia"/>
        </w:rPr>
        <w:t>详解</w:t>
      </w:r>
    </w:p>
    <w:p w:rsidR="001A7847" w:rsidRDefault="007D395D">
      <w:pPr>
        <w:pStyle w:val="5"/>
      </w:pPr>
      <w:r>
        <w:t>1. volatile</w:t>
      </w:r>
      <w:r>
        <w:t>简介</w:t>
      </w:r>
    </w:p>
    <w:p w:rsidR="001A7847" w:rsidRDefault="003C5B7A">
      <w:pPr>
        <w:pStyle w:val="aa"/>
      </w:pPr>
      <w:hyperlink r:id="rId182" w:tgtFrame="_blank" w:history="1">
        <w:r w:rsidR="007D395D">
          <w:rPr>
            <w:rStyle w:val="af"/>
          </w:rPr>
          <w:t>Java内存模型</w:t>
        </w:r>
      </w:hyperlink>
      <w:r w:rsidR="007D395D">
        <w:t>告诉我们，各个线程会将共享变量从主内存中拷贝到工作内存，然后执行引擎会基于工作内存中的数据进行操作处理。线程在工作内存进行操作后何时会写到主内存中？这个时机对普通变量是没有规定的，而针对volatile修饰的变量给java虚拟机特殊的约定，线程对volatile变量的修改会立刻被其他线程所感知，即不会出现数据脏读的现象，从而保证数据的“可见性”。</w:t>
      </w:r>
    </w:p>
    <w:p w:rsidR="001A7847" w:rsidRDefault="007D395D">
      <w:pPr>
        <w:pStyle w:val="aa"/>
      </w:pPr>
      <w:r>
        <w:t>现在我们有了一个大概的印象就是：</w:t>
      </w:r>
      <w:r>
        <w:rPr>
          <w:rStyle w:val="ac"/>
        </w:rPr>
        <w:t>被volatile修饰的变量能够保证每个线程能够获取该变量的最新值，从而避免出现数据脏读的现象。</w:t>
      </w:r>
    </w:p>
    <w:p w:rsidR="001A7847" w:rsidRDefault="007D395D">
      <w:pPr>
        <w:pStyle w:val="5"/>
      </w:pPr>
      <w:r>
        <w:t>2. volatile</w:t>
      </w:r>
      <w:r>
        <w:t>实现原理</w:t>
      </w:r>
    </w:p>
    <w:p w:rsidR="001A7847" w:rsidRDefault="007D395D">
      <w:pPr>
        <w:pStyle w:val="aa"/>
      </w:pPr>
      <w:r>
        <w:t>volatile是怎样实现了？比如一个很简单的Java代码：</w:t>
      </w:r>
    </w:p>
    <w:p w:rsidR="001A7847" w:rsidRDefault="007D395D">
      <w:pPr>
        <w:pStyle w:val="aa"/>
      </w:pPr>
      <w:r>
        <w:t>instance = new Instancce() //instance是volatile变量</w:t>
      </w:r>
    </w:p>
    <w:p w:rsidR="001A7847" w:rsidRDefault="007D395D">
      <w:pPr>
        <w:pStyle w:val="aa"/>
      </w:pPr>
      <w:r>
        <w:lastRenderedPageBreak/>
        <w:t>在生成汇编代码时会在volatile修饰的共享变量进行写操作的时候会多出</w:t>
      </w:r>
      <w:r>
        <w:rPr>
          <w:rStyle w:val="ac"/>
        </w:rPr>
        <w:t>Lock前缀的指令</w:t>
      </w:r>
      <w:r>
        <w:rPr>
          <w:rFonts w:hint="eastAsia"/>
        </w:rPr>
        <w:t>,</w:t>
      </w:r>
      <w:r>
        <w:t>我们想这个</w:t>
      </w:r>
      <w:r>
        <w:rPr>
          <w:rStyle w:val="ac"/>
        </w:rPr>
        <w:t>Lock</w:t>
      </w:r>
      <w:r>
        <w:t>指令肯定有神奇的地方，那么Lock前缀的指令在多核处理器下会发现什么事情了？主要有这两个方面的影响：</w:t>
      </w:r>
    </w:p>
    <w:p w:rsidR="001A7847" w:rsidRDefault="007D395D">
      <w:pPr>
        <w:widowControl/>
        <w:numPr>
          <w:ilvl w:val="0"/>
          <w:numId w:val="10"/>
        </w:numPr>
        <w:spacing w:before="100" w:beforeAutospacing="1" w:after="100" w:afterAutospacing="1"/>
        <w:jc w:val="left"/>
      </w:pPr>
      <w:r>
        <w:t>将当前处理器缓存行的数据写回系统内存；</w:t>
      </w:r>
    </w:p>
    <w:p w:rsidR="001A7847" w:rsidRDefault="007D395D">
      <w:pPr>
        <w:widowControl/>
        <w:numPr>
          <w:ilvl w:val="0"/>
          <w:numId w:val="10"/>
        </w:numPr>
        <w:spacing w:before="100" w:beforeAutospacing="1" w:after="100" w:afterAutospacing="1"/>
        <w:jc w:val="left"/>
      </w:pPr>
      <w:r>
        <w:t>这个写回内存的操作会使得其他</w:t>
      </w:r>
      <w:r>
        <w:t>CPU</w:t>
      </w:r>
      <w:r>
        <w:t>里缓存了该内存地址的数据无效</w:t>
      </w:r>
    </w:p>
    <w:p w:rsidR="001A7847" w:rsidRDefault="007D395D">
      <w:pPr>
        <w:pStyle w:val="aa"/>
      </w:pPr>
      <w:r>
        <w:t>为了提高处理速度，处理器不直接和内存进行通信，而是先将系统内存的数据读到内部缓存（L1，L2或其他）后再进行操作，但操作完不知道何时会写到内存。如果对声明了volatile的变量进行写操作，JVM就会向处理器发送一条Lock前缀的指令，将这个变量所在缓存行的数据写回到系统内存。但是，就算写回到内存，如果其他处理器缓存的值还是旧的，再执行计算操作就会有问题。所以，在多处理器下，为了保证各个处理器的缓存是一致的，就会实现</w:t>
      </w:r>
      <w:r>
        <w:rPr>
          <w:rStyle w:val="ac"/>
        </w:rPr>
        <w:t>缓存一致性</w:t>
      </w:r>
      <w:r>
        <w:t>协议，</w:t>
      </w:r>
      <w:r>
        <w:rPr>
          <w:rStyle w:val="ac"/>
        </w:rPr>
        <w:t>每个处理器通过嗅探在总线上传播的数据来检查自己缓存的值是不是过期</w:t>
      </w:r>
      <w:r>
        <w:t>了，当处理器发现自己缓存行对应的内存地址被修改，就会将当前处理器的缓存行设置成无效状态，当处理器对这个数据进行修改操作的时候，会重新从系统内存中把数据读到处理器缓存里。因此，经过分析我们可以得出如下结论：</w:t>
      </w:r>
    </w:p>
    <w:p w:rsidR="001A7847" w:rsidRDefault="007D395D">
      <w:pPr>
        <w:widowControl/>
        <w:numPr>
          <w:ilvl w:val="0"/>
          <w:numId w:val="11"/>
        </w:numPr>
        <w:spacing w:before="100" w:beforeAutospacing="1" w:after="100" w:afterAutospacing="1"/>
        <w:jc w:val="left"/>
      </w:pPr>
      <w:r>
        <w:t>Lock</w:t>
      </w:r>
      <w:r>
        <w:t>前缀的指令会引起处理器缓存写回内存；</w:t>
      </w:r>
    </w:p>
    <w:p w:rsidR="001A7847" w:rsidRDefault="007D395D">
      <w:pPr>
        <w:widowControl/>
        <w:numPr>
          <w:ilvl w:val="0"/>
          <w:numId w:val="11"/>
        </w:numPr>
        <w:spacing w:before="100" w:beforeAutospacing="1" w:after="100" w:afterAutospacing="1"/>
        <w:jc w:val="left"/>
      </w:pPr>
      <w:r>
        <w:t>一个处理器的缓存回写到内存会导致其他处理器的缓存失效；</w:t>
      </w:r>
    </w:p>
    <w:p w:rsidR="001A7847" w:rsidRDefault="007D395D">
      <w:pPr>
        <w:widowControl/>
        <w:numPr>
          <w:ilvl w:val="0"/>
          <w:numId w:val="11"/>
        </w:numPr>
        <w:spacing w:before="100" w:beforeAutospacing="1" w:after="100" w:afterAutospacing="1"/>
        <w:jc w:val="left"/>
      </w:pPr>
      <w:r>
        <w:t>当处理器发现本地缓存失效后，就会从内存中重读该变量数据，即可以获取当前最新值。</w:t>
      </w:r>
    </w:p>
    <w:p w:rsidR="001A7847" w:rsidRDefault="007D395D">
      <w:pPr>
        <w:pStyle w:val="aa"/>
      </w:pPr>
      <w:r>
        <w:t>这样针对volatile变量通过这样的机制就使得每个线程都能获得该变量的最新值。</w:t>
      </w:r>
    </w:p>
    <w:p w:rsidR="001A7847" w:rsidRDefault="007D395D">
      <w:pPr>
        <w:pStyle w:val="5"/>
      </w:pPr>
      <w:r>
        <w:t>3. volatile</w:t>
      </w:r>
      <w:r>
        <w:t>的</w:t>
      </w:r>
      <w:r>
        <w:t>happens-before</w:t>
      </w:r>
      <w:r>
        <w:t>关系</w:t>
      </w:r>
    </w:p>
    <w:p w:rsidR="001A7847" w:rsidRDefault="007D395D">
      <w:pPr>
        <w:pStyle w:val="aa"/>
      </w:pPr>
      <w:r>
        <w:t>经过上面的分析，我们已经知道了volatile变量可以通过</w:t>
      </w:r>
      <w:r>
        <w:rPr>
          <w:rStyle w:val="ac"/>
        </w:rPr>
        <w:t>缓存一致性协议</w:t>
      </w:r>
      <w:r>
        <w:t>保证每个线程都能获得最新值，即满足数据的“可见性”。我们继续延续上一篇分析问题的方式（我一直认为思考问题的方式是属于自己，也才是最重要的，也在不断培养这方面的能力），我一直将并发分析的切入点分为</w:t>
      </w:r>
      <w:r>
        <w:rPr>
          <w:rStyle w:val="ac"/>
        </w:rPr>
        <w:t>两个核心，三大性质</w:t>
      </w:r>
      <w:r>
        <w:t>。两大核心：JMM内存模型（主内存和工作内存）以及happens-before；三条性质：原子性，可见性，有序性（关于三大性质的总结在以后得文章会和大家共同探讨）。废话不多说，先来看两个核心之一：volatile的happens-before关系。</w:t>
      </w:r>
    </w:p>
    <w:p w:rsidR="001A7847" w:rsidRDefault="007D395D">
      <w:pPr>
        <w:pStyle w:val="aa"/>
      </w:pPr>
      <w:r>
        <w:t>在六条</w:t>
      </w:r>
      <w:hyperlink r:id="rId183" w:tgtFrame="_blank" w:history="1">
        <w:r>
          <w:rPr>
            <w:rStyle w:val="af"/>
          </w:rPr>
          <w:t>happens-before规则</w:t>
        </w:r>
      </w:hyperlink>
      <w:r>
        <w:t>中有一条是：</w:t>
      </w:r>
      <w:r>
        <w:rPr>
          <w:rStyle w:val="ac"/>
        </w:rPr>
        <w:t>volatile变量规则：对一个volatile域的写，happens-before于任意后续对这个volatile域的读。</w:t>
      </w:r>
      <w:r>
        <w:t>下面我们结合具体的代码，我们利用这条规则推导下：</w:t>
      </w:r>
    </w:p>
    <w:p w:rsidR="001A7847" w:rsidRDefault="007D395D">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VolatileExample</w:t>
      </w:r>
      <w:r>
        <w:rPr>
          <w:rStyle w:val="hljs-class"/>
        </w:rPr>
        <w:t xml:space="preserve"> </w:t>
      </w:r>
      <w:r>
        <w:rPr>
          <w:rStyle w:val="HTML0"/>
        </w:rPr>
        <w:t>{</w:t>
      </w:r>
    </w:p>
    <w:p w:rsidR="001A7847" w:rsidRDefault="007D395D">
      <w:pPr>
        <w:pStyle w:val="HTML"/>
        <w:rPr>
          <w:rStyle w:val="HTML0"/>
        </w:rPr>
      </w:pPr>
      <w:r>
        <w:rPr>
          <w:rStyle w:val="HTML0"/>
        </w:rPr>
        <w:t xml:space="preserve">    </w:t>
      </w:r>
      <w:r>
        <w:rPr>
          <w:rStyle w:val="hljs-keyword"/>
        </w:rPr>
        <w:t>private</w:t>
      </w:r>
      <w:r>
        <w:rPr>
          <w:rStyle w:val="HTML0"/>
        </w:rPr>
        <w:t xml:space="preserve"> </w:t>
      </w:r>
      <w:r>
        <w:rPr>
          <w:rStyle w:val="hljs-keyword"/>
        </w:rPr>
        <w:t>int</w:t>
      </w:r>
      <w:r>
        <w:rPr>
          <w:rStyle w:val="HTML0"/>
        </w:rPr>
        <w:t xml:space="preserve"> a = </w:t>
      </w:r>
      <w:r>
        <w:rPr>
          <w:rStyle w:val="hljs-number"/>
        </w:rPr>
        <w:t>0</w:t>
      </w:r>
      <w:r>
        <w:rPr>
          <w:rStyle w:val="HTML0"/>
        </w:rPr>
        <w:t>;</w:t>
      </w:r>
    </w:p>
    <w:p w:rsidR="001A7847" w:rsidRDefault="007D395D">
      <w:pPr>
        <w:pStyle w:val="HTML"/>
        <w:rPr>
          <w:rStyle w:val="HTML0"/>
        </w:rPr>
      </w:pPr>
      <w:r>
        <w:rPr>
          <w:rStyle w:val="HTML0"/>
        </w:rPr>
        <w:t xml:space="preserve">    </w:t>
      </w:r>
      <w:r>
        <w:rPr>
          <w:rStyle w:val="hljs-keyword"/>
        </w:rPr>
        <w:t>private</w:t>
      </w:r>
      <w:r>
        <w:rPr>
          <w:rStyle w:val="HTML0"/>
        </w:rPr>
        <w:t xml:space="preserve"> </w:t>
      </w:r>
      <w:r>
        <w:rPr>
          <w:rStyle w:val="hljs-keyword"/>
        </w:rPr>
        <w:t>volatile</w:t>
      </w:r>
      <w:r>
        <w:rPr>
          <w:rStyle w:val="HTML0"/>
        </w:rPr>
        <w:t xml:space="preserve"> </w:t>
      </w:r>
      <w:r>
        <w:rPr>
          <w:rStyle w:val="hljs-keyword"/>
        </w:rPr>
        <w:t>boolean</w:t>
      </w:r>
      <w:r>
        <w:rPr>
          <w:rStyle w:val="HTML0"/>
        </w:rPr>
        <w:t xml:space="preserve"> flag = </w:t>
      </w:r>
      <w:r>
        <w:rPr>
          <w:rStyle w:val="hljs-keyword"/>
        </w:rPr>
        <w:t>false</w:t>
      </w:r>
      <w:r>
        <w:rPr>
          <w:rStyle w:val="HTML0"/>
        </w:rPr>
        <w:t>;</w:t>
      </w:r>
    </w:p>
    <w:p w:rsidR="001A7847" w:rsidRDefault="007D395D">
      <w:pPr>
        <w:pStyle w:val="HTML"/>
        <w:rPr>
          <w:rStyle w:val="HTML0"/>
        </w:rPr>
      </w:pPr>
      <w:r>
        <w:rPr>
          <w:rStyle w:val="HTML0"/>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writer</w:t>
      </w:r>
      <w:r>
        <w:rPr>
          <w:rStyle w:val="hljs-params"/>
        </w:rPr>
        <w:t>()</w:t>
      </w:r>
      <w:r>
        <w:rPr>
          <w:rStyle w:val="HTML0"/>
        </w:rPr>
        <w:t>{</w:t>
      </w:r>
    </w:p>
    <w:p w:rsidR="001A7847" w:rsidRDefault="007D395D">
      <w:pPr>
        <w:pStyle w:val="HTML"/>
        <w:rPr>
          <w:rStyle w:val="HTML0"/>
        </w:rPr>
      </w:pPr>
      <w:r>
        <w:rPr>
          <w:rStyle w:val="HTML0"/>
        </w:rPr>
        <w:lastRenderedPageBreak/>
        <w:t xml:space="preserve">        a = </w:t>
      </w:r>
      <w:r>
        <w:rPr>
          <w:rStyle w:val="hljs-number"/>
        </w:rPr>
        <w:t>1</w:t>
      </w:r>
      <w:r>
        <w:rPr>
          <w:rStyle w:val="HTML0"/>
        </w:rPr>
        <w:t xml:space="preserve">;          </w:t>
      </w:r>
      <w:r>
        <w:rPr>
          <w:rStyle w:val="hljs-comment"/>
        </w:rPr>
        <w:t>//1</w:t>
      </w:r>
    </w:p>
    <w:p w:rsidR="001A7847" w:rsidRDefault="007D395D">
      <w:pPr>
        <w:pStyle w:val="HTML"/>
        <w:rPr>
          <w:rStyle w:val="HTML0"/>
        </w:rPr>
      </w:pPr>
      <w:r>
        <w:rPr>
          <w:rStyle w:val="HTML0"/>
        </w:rPr>
        <w:t xml:space="preserve">        flag = </w:t>
      </w:r>
      <w:r>
        <w:rPr>
          <w:rStyle w:val="hljs-keyword"/>
        </w:rPr>
        <w:t>true</w:t>
      </w:r>
      <w:r>
        <w:rPr>
          <w:rStyle w:val="HTML0"/>
        </w:rPr>
        <w:t xml:space="preserve">;   </w:t>
      </w:r>
      <w:r>
        <w:rPr>
          <w:rStyle w:val="hljs-comment"/>
        </w:rPr>
        <w:t>//2</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reader</w:t>
      </w:r>
      <w:r>
        <w:rPr>
          <w:rStyle w:val="hljs-params"/>
        </w:rPr>
        <w:t>()</w:t>
      </w:r>
      <w:r>
        <w:rPr>
          <w:rStyle w:val="HTML0"/>
        </w:rPr>
        <w:t>{</w:t>
      </w:r>
    </w:p>
    <w:p w:rsidR="001A7847" w:rsidRDefault="007D395D">
      <w:pPr>
        <w:pStyle w:val="HTML"/>
        <w:rPr>
          <w:rStyle w:val="HTML0"/>
        </w:rPr>
      </w:pPr>
      <w:r>
        <w:rPr>
          <w:rStyle w:val="HTML0"/>
        </w:rPr>
        <w:t xml:space="preserve">        </w:t>
      </w:r>
      <w:r>
        <w:rPr>
          <w:rStyle w:val="hljs-keyword"/>
        </w:rPr>
        <w:t>if</w:t>
      </w:r>
      <w:r>
        <w:rPr>
          <w:rStyle w:val="HTML0"/>
        </w:rPr>
        <w:t xml:space="preserve">(flag){      </w:t>
      </w:r>
      <w:r>
        <w:rPr>
          <w:rStyle w:val="hljs-comment"/>
        </w:rPr>
        <w:t>//3</w:t>
      </w:r>
    </w:p>
    <w:p w:rsidR="001A7847" w:rsidRDefault="007D395D">
      <w:pPr>
        <w:pStyle w:val="HTML"/>
        <w:rPr>
          <w:rStyle w:val="HTML0"/>
        </w:rPr>
      </w:pPr>
      <w:r>
        <w:rPr>
          <w:rStyle w:val="HTML0"/>
        </w:rPr>
        <w:t xml:space="preserve">            </w:t>
      </w:r>
      <w:r>
        <w:rPr>
          <w:rStyle w:val="hljs-keyword"/>
        </w:rPr>
        <w:t>int</w:t>
      </w:r>
      <w:r>
        <w:rPr>
          <w:rStyle w:val="HTML0"/>
        </w:rPr>
        <w:t xml:space="preserve"> i = a; </w:t>
      </w:r>
      <w:r>
        <w:rPr>
          <w:rStyle w:val="hljs-comment"/>
        </w:rPr>
        <w:t>//4</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w:t>
      </w:r>
    </w:p>
    <w:p w:rsidR="001A7847" w:rsidRDefault="007D395D">
      <w:pPr>
        <w:pStyle w:val="aa"/>
      </w:pPr>
      <w:r>
        <w:t>上面的实例代码对应的happens-before关系如下图所示：</w:t>
      </w:r>
    </w:p>
    <w:p w:rsidR="001A7847" w:rsidRDefault="007D395D">
      <w:r>
        <w:rPr>
          <w:noProof/>
        </w:rPr>
        <w:drawing>
          <wp:inline distT="0" distB="0" distL="0" distR="0">
            <wp:extent cx="5274310" cy="4708525"/>
            <wp:effectExtent l="0" t="0" r="2540" b="0"/>
            <wp:docPr id="43" name="图片 43" descr="https://upload-images.jianshu.io/upload_images/2615789-c9c291d6c0b3e0f1.png?imageMogr2/auto-orient/strip%7CimageView2/2/w/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s://upload-images.jianshu.io/upload_images/2615789-c9c291d6c0b3e0f1.png?imageMogr2/auto-orient/strip%7CimageView2/2/w/5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4708585"/>
                    </a:xfrm>
                    <a:prstGeom prst="rect">
                      <a:avLst/>
                    </a:prstGeom>
                    <a:noFill/>
                    <a:ln>
                      <a:noFill/>
                    </a:ln>
                  </pic:spPr>
                </pic:pic>
              </a:graphicData>
            </a:graphic>
          </wp:inline>
        </w:drawing>
      </w:r>
    </w:p>
    <w:p w:rsidR="001A7847" w:rsidRDefault="007D395D">
      <w:r>
        <w:t>VolatileExample</w:t>
      </w:r>
      <w:r>
        <w:t>的</w:t>
      </w:r>
      <w:r>
        <w:t>happens-before</w:t>
      </w:r>
      <w:r>
        <w:t>关系推导</w:t>
      </w:r>
    </w:p>
    <w:p w:rsidR="001A7847" w:rsidRDefault="007D395D">
      <w:r>
        <w:br/>
      </w:r>
      <w:r>
        <w:t>加锁线程</w:t>
      </w:r>
      <w:r>
        <w:t>A</w:t>
      </w:r>
      <w:r>
        <w:t>先执行</w:t>
      </w:r>
      <w:r>
        <w:t>writer</w:t>
      </w:r>
      <w:r>
        <w:t>方法，然后线程</w:t>
      </w:r>
      <w:r>
        <w:t>B</w:t>
      </w:r>
      <w:r>
        <w:t>执行</w:t>
      </w:r>
      <w:r>
        <w:t>reader</w:t>
      </w:r>
      <w:r>
        <w:t>方法图中每一个箭头两个节点就代码一个</w:t>
      </w:r>
      <w:r>
        <w:t>happens-before</w:t>
      </w:r>
      <w:r>
        <w:t>关系，黑色的代表根据</w:t>
      </w:r>
      <w:r>
        <w:rPr>
          <w:rStyle w:val="ac"/>
        </w:rPr>
        <w:t>程序顺序规则</w:t>
      </w:r>
      <w:r>
        <w:t>推导出来，红色的是根据</w:t>
      </w:r>
      <w:r>
        <w:rPr>
          <w:rStyle w:val="ac"/>
        </w:rPr>
        <w:t>volatile</w:t>
      </w:r>
      <w:r>
        <w:rPr>
          <w:rStyle w:val="ac"/>
        </w:rPr>
        <w:t>变量的写</w:t>
      </w:r>
      <w:r>
        <w:rPr>
          <w:rStyle w:val="ac"/>
        </w:rPr>
        <w:t xml:space="preserve">happens-before </w:t>
      </w:r>
      <w:r>
        <w:rPr>
          <w:rStyle w:val="ac"/>
        </w:rPr>
        <w:t>于任意后续对</w:t>
      </w:r>
      <w:r>
        <w:rPr>
          <w:rStyle w:val="ac"/>
        </w:rPr>
        <w:t>volatile</w:t>
      </w:r>
      <w:r>
        <w:rPr>
          <w:rStyle w:val="ac"/>
        </w:rPr>
        <w:t>变量的读</w:t>
      </w:r>
      <w:r>
        <w:t>，而蓝色的就是根据传递性规则推导出来的。这里的</w:t>
      </w:r>
      <w:r>
        <w:t>2 happen-before 3</w:t>
      </w:r>
      <w:r>
        <w:t>，同样根据</w:t>
      </w:r>
      <w:r>
        <w:t>happens-before</w:t>
      </w:r>
      <w:r>
        <w:t>规则定义：如果</w:t>
      </w:r>
      <w:r>
        <w:t>A happens-before B,</w:t>
      </w:r>
      <w:r>
        <w:t>则</w:t>
      </w:r>
      <w:r>
        <w:t>A</w:t>
      </w:r>
      <w:r>
        <w:t>的执行结果对</w:t>
      </w:r>
      <w:r>
        <w:t>B</w:t>
      </w:r>
      <w:r>
        <w:t>可见，并且</w:t>
      </w:r>
      <w:r>
        <w:t>A</w:t>
      </w:r>
      <w:r>
        <w:t>的执行顺序先于</w:t>
      </w:r>
      <w:r>
        <w:t>B</w:t>
      </w:r>
      <w:r>
        <w:t>的执行顺序，我们可以知道操作</w:t>
      </w:r>
      <w:r>
        <w:t>2</w:t>
      </w:r>
      <w:r>
        <w:t>执行结果对操作</w:t>
      </w:r>
      <w:r>
        <w:t>3</w:t>
      </w:r>
      <w:r>
        <w:t>来说是可见的，也就是说当线程</w:t>
      </w:r>
      <w:r>
        <w:t>A</w:t>
      </w:r>
      <w:r>
        <w:t>将</w:t>
      </w:r>
      <w:r>
        <w:t>volatile</w:t>
      </w:r>
      <w:r>
        <w:t>变量</w:t>
      </w:r>
      <w:r>
        <w:t xml:space="preserve"> flag</w:t>
      </w:r>
      <w:r>
        <w:t>更改为</w:t>
      </w:r>
      <w:r>
        <w:t>true</w:t>
      </w:r>
      <w:r>
        <w:t>后线程</w:t>
      </w:r>
      <w:r>
        <w:t>B</w:t>
      </w:r>
      <w:r>
        <w:t>就能够迅速感知。</w:t>
      </w:r>
    </w:p>
    <w:p w:rsidR="001A7847" w:rsidRDefault="007D395D">
      <w:pPr>
        <w:pStyle w:val="5"/>
      </w:pPr>
      <w:r>
        <w:lastRenderedPageBreak/>
        <w:t>4. volatile</w:t>
      </w:r>
      <w:r>
        <w:t>的内存语义</w:t>
      </w:r>
    </w:p>
    <w:p w:rsidR="001A7847" w:rsidRDefault="007D395D">
      <w:pPr>
        <w:pStyle w:val="aa"/>
      </w:pPr>
      <w:r>
        <w:t>还是按照</w:t>
      </w:r>
      <w:r>
        <w:rPr>
          <w:rStyle w:val="ac"/>
        </w:rPr>
        <w:t>两个核心</w:t>
      </w:r>
      <w:r>
        <w:t>的分析方式，分析完happens-before关系后我们现在就来进一步分析volatile的内存语义（按照这种方式去学习，会不会让大家对知识能够把握的更深，而不至于不知所措，如果大家认同我的这种方式，不妨给个赞，小弟在此谢过，对我是个鼓励）。还是以上面的代码为例，假设线程A先执行writer方法，线程B随后执行reader方法，初始时线程的本地内存中flag和a都是初始状态，下图是线程A执行volatile写后的状态图。</w:t>
      </w:r>
    </w:p>
    <w:p w:rsidR="001A7847" w:rsidRDefault="007D395D">
      <w:pPr>
        <w:pStyle w:val="aa"/>
      </w:pPr>
      <w:r>
        <w:rPr>
          <w:noProof/>
        </w:rPr>
        <w:drawing>
          <wp:inline distT="0" distB="0" distL="0" distR="0">
            <wp:extent cx="5274310" cy="3738245"/>
            <wp:effectExtent l="0" t="0" r="2540" b="0"/>
            <wp:docPr id="44" name="图片 44" descr="https://upload-images.jianshu.io/upload_images/2615789-9e5098f09d5ad065.png?imageMogr2/auto-orient/strip%7CimageView2/2/w/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upload-images.jianshu.io/upload_images/2615789-9e5098f09d5ad065.png?imageMogr2/auto-orient/strip%7CimageView2/2/w/6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3738796"/>
                    </a:xfrm>
                    <a:prstGeom prst="rect">
                      <a:avLst/>
                    </a:prstGeom>
                    <a:noFill/>
                    <a:ln>
                      <a:noFill/>
                    </a:ln>
                  </pic:spPr>
                </pic:pic>
              </a:graphicData>
            </a:graphic>
          </wp:inline>
        </w:drawing>
      </w:r>
    </w:p>
    <w:p w:rsidR="001A7847" w:rsidRDefault="007D395D">
      <w:r>
        <w:rPr>
          <w:noProof/>
        </w:rPr>
        <mc:AlternateContent>
          <mc:Choice Requires="wps">
            <w:drawing>
              <wp:inline distT="0" distB="0" distL="0" distR="0">
                <wp:extent cx="307340" cy="307340"/>
                <wp:effectExtent l="0" t="0" r="0" b="0"/>
                <wp:docPr id="40" name="矩形 40" descr="//upload-images.jianshu.io/upload_images/2615789-9e5098f09d5ad065.png?imageMogr2/auto-orient/strip%7CimageView2/2/w/6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upload-images.jianshu.io/upload_images/2615789-9e5098f09d5ad065.png?imageMogr2/auto-orient/strip%7CimageView2/2/w/601"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gqr/80wAAAAMBAAAPAAAAAAAAAAEAIAAAACIAAABk&#10;cnMvZG93bnJldi54bWxQSwECFAAUAAAACACHTuJA/jN+8UQCAABDBAAADgAAAAAAAAABACAAAAAi&#10;AQAAZHJzL2Uyb0RvYy54bWxQSwUGAAAAAAYABgBZAQAA2AUAAAAA&#10;">
                <v:fill on="f" focussize="0,0"/>
                <v:stroke on="f"/>
                <v:imagedata o:title=""/>
                <o:lock v:ext="edit" aspectratio="t"/>
                <w10:wrap type="none"/>
                <w10:anchorlock/>
              </v:rect>
            </w:pict>
          </mc:Fallback>
        </mc:AlternateContent>
      </w:r>
    </w:p>
    <w:p w:rsidR="001A7847" w:rsidRDefault="007D395D">
      <w:r>
        <w:t>线程</w:t>
      </w:r>
      <w:r>
        <w:t>A</w:t>
      </w:r>
      <w:r>
        <w:t>执行</w:t>
      </w:r>
      <w:r>
        <w:t>volatile</w:t>
      </w:r>
      <w:r>
        <w:t>写后的内存状态图</w:t>
      </w:r>
    </w:p>
    <w:p w:rsidR="001A7847" w:rsidRDefault="001A7847"/>
    <w:p w:rsidR="001A7847" w:rsidRDefault="007D395D">
      <w:pPr>
        <w:pStyle w:val="aa"/>
      </w:pPr>
      <w:r>
        <w:t>当volatile变量写后，线程中本地内存中共享变量就会置为失效的状态，因此线程B再需要读取从主内存中去读取该变量的最新值。下图就展示了线程B读取同一个volatile变量的内存变化示意图。</w:t>
      </w:r>
    </w:p>
    <w:p w:rsidR="001A7847" w:rsidRDefault="007D395D">
      <w:r>
        <w:rPr>
          <w:noProof/>
        </w:rPr>
        <w:lastRenderedPageBreak/>
        <w:drawing>
          <wp:inline distT="0" distB="0" distL="0" distR="0">
            <wp:extent cx="5164455" cy="3979545"/>
            <wp:effectExtent l="0" t="0" r="0" b="1905"/>
            <wp:docPr id="45" name="图片 45" descr="https://upload-images.jianshu.io/upload_images/2615789-606771789255958f.png?imageMogr2/auto-orient/strip%7CimageView2/2/w/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s://upload-images.jianshu.io/upload_images/2615789-606771789255958f.png?imageMogr2/auto-orient/strip%7CimageView2/2/w/5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164455" cy="3979545"/>
                    </a:xfrm>
                    <a:prstGeom prst="rect">
                      <a:avLst/>
                    </a:prstGeom>
                    <a:noFill/>
                    <a:ln>
                      <a:noFill/>
                    </a:ln>
                  </pic:spPr>
                </pic:pic>
              </a:graphicData>
            </a:graphic>
          </wp:inline>
        </w:drawing>
      </w:r>
    </w:p>
    <w:p w:rsidR="001A7847" w:rsidRDefault="007D395D">
      <w:r>
        <w:t>线程</w:t>
      </w:r>
      <w:r>
        <w:t>B</w:t>
      </w:r>
      <w:r>
        <w:t>读</w:t>
      </w:r>
      <w:r>
        <w:t>volatile</w:t>
      </w:r>
      <w:r>
        <w:t>后的内存状态图</w:t>
      </w:r>
    </w:p>
    <w:p w:rsidR="001A7847" w:rsidRDefault="001A7847"/>
    <w:p w:rsidR="001A7847" w:rsidRDefault="007D395D">
      <w:pPr>
        <w:pStyle w:val="aa"/>
      </w:pPr>
      <w:r>
        <w:t>从横向来看，线程A和线程B之间进行了一次通信，线程A在写volatile变量时，实际上就像是给B发送了一个消息告诉线程B你现在的值都是旧的了，然后线程B读这个volatile变量时就像是接收了线程A刚刚发送的消息。既然是旧的了，那线程B该怎么办了？自然而然就只能去主内存去取啦。</w:t>
      </w:r>
    </w:p>
    <w:p w:rsidR="001A7847" w:rsidRDefault="007D395D">
      <w:pPr>
        <w:pStyle w:val="aa"/>
      </w:pPr>
      <w:r>
        <w:t>好的，我们现在</w:t>
      </w:r>
      <w:r>
        <w:rPr>
          <w:rStyle w:val="ac"/>
        </w:rPr>
        <w:t>两个核心</w:t>
      </w:r>
      <w:r>
        <w:t>：happens-before以及内存语义现在已经都了解清楚了。是不是还不过瘾，突然发现原来自己会这么爱学习（微笑脸），那我们下面就再来一点干货----volatile内存语义的实现。</w:t>
      </w:r>
    </w:p>
    <w:p w:rsidR="001A7847" w:rsidRDefault="007D395D">
      <w:pPr>
        <w:pStyle w:val="6"/>
      </w:pPr>
      <w:r>
        <w:t>4.1 volatile</w:t>
      </w:r>
      <w:r>
        <w:t>的内存语义实现</w:t>
      </w:r>
    </w:p>
    <w:p w:rsidR="001A7847" w:rsidRDefault="007D395D">
      <w:pPr>
        <w:pStyle w:val="aa"/>
      </w:pPr>
      <w:r>
        <w:t>我们都知道，为了性能优化，JMM在不改变正确语义的前提下，会允许编译器和处理器对指令序列进行重排序，那如果想阻止重排序要怎么办了？答案是可以添加内存屏障。</w:t>
      </w:r>
    </w:p>
    <w:p w:rsidR="001A7847" w:rsidRDefault="007D395D">
      <w:pPr>
        <w:pStyle w:val="aa"/>
      </w:pPr>
      <w:r>
        <w:rPr>
          <w:rStyle w:val="ac"/>
        </w:rPr>
        <w:t>内存屏障</w:t>
      </w:r>
    </w:p>
    <w:p w:rsidR="001A7847" w:rsidRDefault="007D395D">
      <w:pPr>
        <w:pStyle w:val="aa"/>
      </w:pPr>
      <w:r>
        <w:t>JMM内存屏障分为四类见下图，</w:t>
      </w:r>
    </w:p>
    <w:p w:rsidR="001A7847" w:rsidRDefault="007D395D">
      <w:r>
        <w:rPr>
          <w:noProof/>
        </w:rPr>
        <mc:AlternateContent>
          <mc:Choice Requires="wps">
            <w:drawing>
              <wp:inline distT="0" distB="0" distL="0" distR="0">
                <wp:extent cx="307340" cy="307340"/>
                <wp:effectExtent l="0" t="0" r="0" b="0"/>
                <wp:docPr id="38" name="矩形 38" descr="//upload-images.jianshu.io/upload_images/2615789-27cf04634cbdf284.png?imageMogr2/auto-orient/strip%7CimageView2/2/w/7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upload-images.jianshu.io/upload_images/2615789-27cf04634cbdf284.png?imageMogr2/auto-orient/strip%7CimageView2/2/w/700"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oKq//NMAAAADAQAADwAAAAAAAAABACAAAAAiAAAA&#10;ZHJzL2Rvd25yZXYueG1sUEsBAhQAFAAAAAgAh07iQM+eU1FFAgAAQwQAAA4AAAAAAAAAAQAgAAAA&#10;IgEAAGRycy9lMm9Eb2MueG1sUEsFBgAAAAAGAAYAWQEAANkFAAAAAA==&#10;">
                <v:fill on="f" focussize="0,0"/>
                <v:stroke on="f"/>
                <v:imagedata o:title=""/>
                <o:lock v:ext="edit" aspectratio="t"/>
                <w10:wrap type="none"/>
                <w10:anchorlock/>
              </v:rect>
            </w:pict>
          </mc:Fallback>
        </mc:AlternateContent>
      </w:r>
    </w:p>
    <w:p w:rsidR="001A7847" w:rsidRDefault="007D395D">
      <w:r>
        <w:lastRenderedPageBreak/>
        <w:t>内存屏障分类表</w:t>
      </w:r>
    </w:p>
    <w:p w:rsidR="001A7847" w:rsidRDefault="007D395D">
      <w:r>
        <w:rPr>
          <w:noProof/>
        </w:rPr>
        <w:drawing>
          <wp:inline distT="0" distB="0" distL="0" distR="0">
            <wp:extent cx="5274310" cy="1861820"/>
            <wp:effectExtent l="0" t="0" r="2540" b="5080"/>
            <wp:docPr id="46" name="图片 46" descr="https://upload-images.jianshu.io/upload_images/2615789-27cf04634cbdf284.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s://upload-images.jianshu.io/upload_images/2615789-27cf04634cbdf284.png?imageMogr2/auto-orient/strip%7CimageView2/2/w/70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1862023"/>
                    </a:xfrm>
                    <a:prstGeom prst="rect">
                      <a:avLst/>
                    </a:prstGeom>
                    <a:noFill/>
                    <a:ln>
                      <a:noFill/>
                    </a:ln>
                  </pic:spPr>
                </pic:pic>
              </a:graphicData>
            </a:graphic>
          </wp:inline>
        </w:drawing>
      </w:r>
    </w:p>
    <w:p w:rsidR="001A7847" w:rsidRDefault="007D395D">
      <w:pPr>
        <w:pStyle w:val="aa"/>
      </w:pPr>
      <w:r>
        <w:t>java编译器会在生成指令系列时在适当的位置会插入内存屏障指令来禁止特定类型的处理器重排序。为了实现volatile的内存语义，JMM会限制特定类型的编译器和处理器重排序，JMM会针对编译器制定volatile重排序规则表：</w:t>
      </w:r>
    </w:p>
    <w:p w:rsidR="001A7847" w:rsidRDefault="007D395D">
      <w:r>
        <w:rPr>
          <w:noProof/>
        </w:rPr>
        <w:drawing>
          <wp:inline distT="0" distB="0" distL="0" distR="0">
            <wp:extent cx="5274310" cy="1046480"/>
            <wp:effectExtent l="0" t="0" r="2540" b="1270"/>
            <wp:docPr id="47" name="图片 47" descr="https://upload-images.jianshu.io/upload_images/2615789-fa62c72e7ec4ccb0.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s://upload-images.jianshu.io/upload_images/2615789-fa62c72e7ec4ccb0.png?imageMogr2/auto-orient/strip%7CimageView2/2/w/70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1046729"/>
                    </a:xfrm>
                    <a:prstGeom prst="rect">
                      <a:avLst/>
                    </a:prstGeom>
                    <a:noFill/>
                    <a:ln>
                      <a:noFill/>
                    </a:ln>
                  </pic:spPr>
                </pic:pic>
              </a:graphicData>
            </a:graphic>
          </wp:inline>
        </w:drawing>
      </w:r>
    </w:p>
    <w:p w:rsidR="001A7847" w:rsidRDefault="007D395D">
      <w:r>
        <w:t>volatile</w:t>
      </w:r>
      <w:r>
        <w:t>重排序规则表</w:t>
      </w:r>
    </w:p>
    <w:p w:rsidR="001A7847" w:rsidRDefault="007D395D">
      <w:pPr>
        <w:pStyle w:val="aa"/>
      </w:pPr>
      <w:r>
        <w:t>"NO"表示禁止重排序。为了实现volatile内存语义时，编译器在生成字节码时，会在指令序列中插入内存屏障来禁止特定类型的</w:t>
      </w:r>
      <w:r>
        <w:rPr>
          <w:rStyle w:val="ac"/>
        </w:rPr>
        <w:t>处理器重排序</w:t>
      </w:r>
      <w:r>
        <w:t>。对于编译器来说，发现一个最优布置来最小化插入屏障的总数几乎是不可能的，为此，JMM采取了保守策略：</w:t>
      </w:r>
    </w:p>
    <w:p w:rsidR="001A7847" w:rsidRDefault="007D395D">
      <w:pPr>
        <w:widowControl/>
        <w:numPr>
          <w:ilvl w:val="0"/>
          <w:numId w:val="12"/>
        </w:numPr>
        <w:spacing w:before="100" w:beforeAutospacing="1" w:after="100" w:afterAutospacing="1"/>
        <w:jc w:val="left"/>
      </w:pPr>
      <w:r>
        <w:t>在每个</w:t>
      </w:r>
      <w:r>
        <w:t>volatile</w:t>
      </w:r>
      <w:r>
        <w:t>写操作的</w:t>
      </w:r>
      <w:r>
        <w:rPr>
          <w:rStyle w:val="ac"/>
        </w:rPr>
        <w:t>前面</w:t>
      </w:r>
      <w:r>
        <w:t>插入一个</w:t>
      </w:r>
      <w:r>
        <w:t>StoreStore</w:t>
      </w:r>
      <w:r>
        <w:t>屏障；</w:t>
      </w:r>
    </w:p>
    <w:p w:rsidR="001A7847" w:rsidRDefault="007D395D">
      <w:pPr>
        <w:widowControl/>
        <w:numPr>
          <w:ilvl w:val="0"/>
          <w:numId w:val="12"/>
        </w:numPr>
        <w:spacing w:before="100" w:beforeAutospacing="1" w:after="100" w:afterAutospacing="1"/>
        <w:jc w:val="left"/>
      </w:pPr>
      <w:r>
        <w:t>在每个</w:t>
      </w:r>
      <w:r>
        <w:t>volatile</w:t>
      </w:r>
      <w:r>
        <w:t>写操作的</w:t>
      </w:r>
      <w:r>
        <w:rPr>
          <w:rStyle w:val="ac"/>
        </w:rPr>
        <w:t>后面</w:t>
      </w:r>
      <w:r>
        <w:t>插入一个</w:t>
      </w:r>
      <w:r>
        <w:t>StoreLoad</w:t>
      </w:r>
      <w:r>
        <w:t>屏障；</w:t>
      </w:r>
    </w:p>
    <w:p w:rsidR="001A7847" w:rsidRDefault="007D395D">
      <w:pPr>
        <w:widowControl/>
        <w:numPr>
          <w:ilvl w:val="0"/>
          <w:numId w:val="12"/>
        </w:numPr>
        <w:spacing w:before="100" w:beforeAutospacing="1" w:after="100" w:afterAutospacing="1"/>
        <w:jc w:val="left"/>
      </w:pPr>
      <w:r>
        <w:t>在每个</w:t>
      </w:r>
      <w:r>
        <w:t>volatile</w:t>
      </w:r>
      <w:r>
        <w:t>读操作的</w:t>
      </w:r>
      <w:r>
        <w:rPr>
          <w:rStyle w:val="ac"/>
        </w:rPr>
        <w:t>后面</w:t>
      </w:r>
      <w:r>
        <w:t>插入一个</w:t>
      </w:r>
      <w:r>
        <w:t>LoadLoad</w:t>
      </w:r>
      <w:r>
        <w:t>屏障；</w:t>
      </w:r>
    </w:p>
    <w:p w:rsidR="001A7847" w:rsidRDefault="007D395D">
      <w:pPr>
        <w:widowControl/>
        <w:numPr>
          <w:ilvl w:val="0"/>
          <w:numId w:val="12"/>
        </w:numPr>
        <w:spacing w:before="100" w:beforeAutospacing="1" w:after="100" w:afterAutospacing="1"/>
        <w:jc w:val="left"/>
      </w:pPr>
      <w:r>
        <w:t>在每个</w:t>
      </w:r>
      <w:r>
        <w:t>volatile</w:t>
      </w:r>
      <w:r>
        <w:t>读操作的</w:t>
      </w:r>
      <w:r>
        <w:rPr>
          <w:rStyle w:val="ac"/>
        </w:rPr>
        <w:t>后面</w:t>
      </w:r>
      <w:r>
        <w:t>插入一个</w:t>
      </w:r>
      <w:r>
        <w:t>LoadStore</w:t>
      </w:r>
      <w:r>
        <w:t>屏障。</w:t>
      </w:r>
    </w:p>
    <w:p w:rsidR="001A7847" w:rsidRDefault="007D395D">
      <w:pPr>
        <w:pStyle w:val="aa"/>
      </w:pPr>
      <w:r>
        <w:t>需要注意的是：volatile写是在前面和后面</w:t>
      </w:r>
      <w:r>
        <w:rPr>
          <w:rStyle w:val="ac"/>
        </w:rPr>
        <w:t>分别插入内存屏障</w:t>
      </w:r>
      <w:r>
        <w:t>，而volatile读操作是在</w:t>
      </w:r>
      <w:r>
        <w:rPr>
          <w:rStyle w:val="ac"/>
        </w:rPr>
        <w:t>后面插入两个内存屏障</w:t>
      </w:r>
    </w:p>
    <w:p w:rsidR="001A7847" w:rsidRDefault="007D395D">
      <w:pPr>
        <w:pStyle w:val="aa"/>
      </w:pPr>
      <w:r>
        <w:rPr>
          <w:rStyle w:val="ac"/>
        </w:rPr>
        <w:t>StoreStore屏障</w:t>
      </w:r>
      <w:r>
        <w:t>：禁止上面的普通写和下面的volatile写重排序；</w:t>
      </w:r>
    </w:p>
    <w:p w:rsidR="001A7847" w:rsidRDefault="007D395D">
      <w:pPr>
        <w:pStyle w:val="aa"/>
      </w:pPr>
      <w:r>
        <w:rPr>
          <w:rStyle w:val="ac"/>
        </w:rPr>
        <w:t>StoreLoad屏障</w:t>
      </w:r>
      <w:r>
        <w:t>：防止上面的volatile写与下面可能有的volatile读/写重排序</w:t>
      </w:r>
    </w:p>
    <w:p w:rsidR="001A7847" w:rsidRDefault="007D395D">
      <w:pPr>
        <w:pStyle w:val="aa"/>
      </w:pPr>
      <w:r>
        <w:rPr>
          <w:rStyle w:val="ac"/>
        </w:rPr>
        <w:t>LoadLoad屏障</w:t>
      </w:r>
      <w:r>
        <w:t>：禁止下面所有的普通读操作和上面的volatile读重排序</w:t>
      </w:r>
    </w:p>
    <w:p w:rsidR="001A7847" w:rsidRDefault="007D395D">
      <w:pPr>
        <w:pStyle w:val="aa"/>
      </w:pPr>
      <w:r>
        <w:rPr>
          <w:rStyle w:val="ac"/>
        </w:rPr>
        <w:t>LoadStore屏障</w:t>
      </w:r>
      <w:r>
        <w:t>：禁止下面所有的普通写操作和上面的volatile读重排序</w:t>
      </w:r>
    </w:p>
    <w:p w:rsidR="001A7847" w:rsidRDefault="007D395D">
      <w:pPr>
        <w:pStyle w:val="aa"/>
      </w:pPr>
      <w:r>
        <w:lastRenderedPageBreak/>
        <w:t>下面以两个示意图进行理解，图片摘自相当好的一本书《java并发编程的艺术》。</w:t>
      </w:r>
    </w:p>
    <w:p w:rsidR="001A7847" w:rsidRDefault="007D395D">
      <w:r>
        <w:rPr>
          <w:noProof/>
        </w:rPr>
        <mc:AlternateContent>
          <mc:Choice Requires="wps">
            <w:drawing>
              <wp:inline distT="0" distB="0" distL="0" distR="0">
                <wp:extent cx="307340" cy="307340"/>
                <wp:effectExtent l="0" t="0" r="0" b="0"/>
                <wp:docPr id="36" name="矩形 36" descr="//upload-images.jianshu.io/upload_images/2615789-a31dbae587e8a946.png?imageMogr2/auto-orient/strip%7CimageView2/2/w/7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upload-images.jianshu.io/upload_images/2615789-a31dbae587e8a946.png?imageMogr2/auto-orient/strip%7CimageView2/2/w/700"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oKq//NMAAAADAQAADwAAAAAAAAABACAAAAAiAAAA&#10;ZHJzL2Rvd25yZXYueG1sUEsBAhQAFAAAAAgAh07iQDRg9NZFAgAAQwQAAA4AAAAAAAAAAQAgAAAA&#10;IgEAAGRycy9lMm9Eb2MueG1sUEsFBgAAAAAGAAYAWQEAANkFAAAAAA==&#10;">
                <v:fill on="f" focussize="0,0"/>
                <v:stroke on="f"/>
                <v:imagedata o:title=""/>
                <o:lock v:ext="edit" aspectratio="t"/>
                <w10:wrap type="none"/>
                <w10:anchorlock/>
              </v:rect>
            </w:pict>
          </mc:Fallback>
        </mc:AlternateContent>
      </w:r>
    </w:p>
    <w:p w:rsidR="001A7847" w:rsidRDefault="007D395D">
      <w:r>
        <w:t>volatile</w:t>
      </w:r>
      <w:r>
        <w:t>写插入内存屏障示意图</w:t>
      </w:r>
    </w:p>
    <w:p w:rsidR="001A7847" w:rsidRDefault="007D395D">
      <w:r>
        <w:rPr>
          <w:noProof/>
        </w:rPr>
        <mc:AlternateContent>
          <mc:Choice Requires="wps">
            <w:drawing>
              <wp:inline distT="0" distB="0" distL="0" distR="0">
                <wp:extent cx="307340" cy="307340"/>
                <wp:effectExtent l="0" t="0" r="0" b="0"/>
                <wp:docPr id="25" name="矩形 25" descr="//upload-images.jianshu.io/upload_images/2615789-dc628461898a66a6.png?imageMogr2/auto-orient/strip%7CimageView2/2/w/7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upload-images.jianshu.io/upload_images/2615789-dc628461898a66a6.png?imageMogr2/auto-orient/strip%7CimageView2/2/w/700"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oKq//NMAAAADAQAADwAAAAAAAAABACAAAAAiAAAA&#10;ZHJzL2Rvd25yZXYueG1sUEsBAhQAFAAAAAgAh07iQLV1u6VFAgAAQwQAAA4AAAAAAAAAAQAgAAAA&#10;IgEAAGRycy9lMm9Eb2MueG1sUEsFBgAAAAAGAAYAWQEAANkFAAAAAA==&#10;">
                <v:fill on="f" focussize="0,0"/>
                <v:stroke on="f"/>
                <v:imagedata o:title=""/>
                <o:lock v:ext="edit" aspectratio="t"/>
                <w10:wrap type="none"/>
                <w10:anchorlock/>
              </v:rect>
            </w:pict>
          </mc:Fallback>
        </mc:AlternateContent>
      </w:r>
      <w:r>
        <w:rPr>
          <w:noProof/>
        </w:rPr>
        <w:drawing>
          <wp:inline distT="0" distB="0" distL="0" distR="0">
            <wp:extent cx="5274310" cy="3255645"/>
            <wp:effectExtent l="0" t="0" r="2540" b="1905"/>
            <wp:docPr id="48" name="图片 48" descr="https://upload-images.jianshu.io/upload_images/2615789-a31dbae587e8a946.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upload-images.jianshu.io/upload_images/2615789-a31dbae587e8a946.png?imageMogr2/auto-orient/strip%7CimageView2/2/w/70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3256156"/>
                    </a:xfrm>
                    <a:prstGeom prst="rect">
                      <a:avLst/>
                    </a:prstGeom>
                    <a:noFill/>
                    <a:ln>
                      <a:noFill/>
                    </a:ln>
                  </pic:spPr>
                </pic:pic>
              </a:graphicData>
            </a:graphic>
          </wp:inline>
        </w:drawing>
      </w:r>
    </w:p>
    <w:p w:rsidR="001A7847" w:rsidRDefault="007D395D">
      <w:r>
        <w:rPr>
          <w:noProof/>
        </w:rPr>
        <w:drawing>
          <wp:inline distT="0" distB="0" distL="0" distR="0">
            <wp:extent cx="5274310" cy="3018155"/>
            <wp:effectExtent l="0" t="0" r="2540" b="0"/>
            <wp:docPr id="49" name="图片 49" descr="https://upload-images.jianshu.io/upload_images/2615789-dc628461898a66a6.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upload-images.jianshu.io/upload_images/2615789-dc628461898a66a6.png?imageMogr2/auto-orient/strip%7CimageView2/2/w/70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3018697"/>
                    </a:xfrm>
                    <a:prstGeom prst="rect">
                      <a:avLst/>
                    </a:prstGeom>
                    <a:noFill/>
                    <a:ln>
                      <a:noFill/>
                    </a:ln>
                  </pic:spPr>
                </pic:pic>
              </a:graphicData>
            </a:graphic>
          </wp:inline>
        </w:drawing>
      </w:r>
    </w:p>
    <w:p w:rsidR="001A7847" w:rsidRDefault="007D395D">
      <w:r>
        <w:t>volatile</w:t>
      </w:r>
      <w:r>
        <w:t>读插入内存屏障示意图</w:t>
      </w:r>
    </w:p>
    <w:p w:rsidR="001A7847" w:rsidRDefault="007D395D">
      <w:pPr>
        <w:pStyle w:val="5"/>
      </w:pPr>
      <w:r>
        <w:lastRenderedPageBreak/>
        <w:t xml:space="preserve">5. </w:t>
      </w:r>
      <w:r>
        <w:t>一个示例</w:t>
      </w:r>
    </w:p>
    <w:p w:rsidR="001A7847" w:rsidRDefault="007D395D">
      <w:pPr>
        <w:pStyle w:val="aa"/>
      </w:pPr>
      <w:r>
        <w:t>我们现在已经理解volatile的精华了，文章开头的那个问题我想现在我们都能给出答案了。更正后的代码为：</w:t>
      </w:r>
    </w:p>
    <w:p w:rsidR="001A7847" w:rsidRDefault="007D395D">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VolatileDemo</w:t>
      </w:r>
      <w:r>
        <w:rPr>
          <w:rStyle w:val="hljs-class"/>
        </w:rPr>
        <w:t xml:space="preserve"> </w:t>
      </w:r>
      <w:r>
        <w:rPr>
          <w:rStyle w:val="HTML0"/>
        </w:rPr>
        <w:t>{</w:t>
      </w:r>
    </w:p>
    <w:p w:rsidR="001A7847" w:rsidRDefault="007D395D">
      <w:pPr>
        <w:pStyle w:val="HTML"/>
        <w:rPr>
          <w:rStyle w:val="HTML0"/>
        </w:rPr>
      </w:pPr>
      <w:r>
        <w:rPr>
          <w:rStyle w:val="HTML0"/>
        </w:rPr>
        <w:t xml:space="preserve">    </w:t>
      </w:r>
      <w:r>
        <w:rPr>
          <w:rStyle w:val="hljs-keyword"/>
        </w:rPr>
        <w:t>private</w:t>
      </w:r>
      <w:r>
        <w:rPr>
          <w:rStyle w:val="HTML0"/>
        </w:rPr>
        <w:t xml:space="preserve"> </w:t>
      </w:r>
      <w:r>
        <w:rPr>
          <w:rStyle w:val="hljs-keyword"/>
        </w:rPr>
        <w:t>static</w:t>
      </w:r>
      <w:r>
        <w:rPr>
          <w:rStyle w:val="HTML0"/>
        </w:rPr>
        <w:t xml:space="preserve"> </w:t>
      </w:r>
      <w:r>
        <w:rPr>
          <w:rStyle w:val="hljs-keyword"/>
        </w:rPr>
        <w:t>volatile</w:t>
      </w:r>
      <w:r>
        <w:rPr>
          <w:rStyle w:val="HTML0"/>
        </w:rPr>
        <w:t xml:space="preserve"> </w:t>
      </w:r>
      <w:r>
        <w:rPr>
          <w:rStyle w:val="hljs-keyword"/>
        </w:rPr>
        <w:t>boolean</w:t>
      </w:r>
      <w:r>
        <w:rPr>
          <w:rStyle w:val="HTML0"/>
        </w:rPr>
        <w:t xml:space="preserve"> isOver = </w:t>
      </w:r>
      <w:r>
        <w:rPr>
          <w:rStyle w:val="hljs-keyword"/>
        </w:rPr>
        <w:t>false</w:t>
      </w:r>
      <w:r>
        <w:rPr>
          <w:rStyle w:val="HTML0"/>
        </w:rPr>
        <w:t>;</w:t>
      </w:r>
    </w:p>
    <w:p w:rsidR="001A7847" w:rsidRDefault="001A7847">
      <w:pPr>
        <w:pStyle w:val="HTML"/>
        <w:rPr>
          <w:rStyle w:val="HTML0"/>
        </w:rPr>
      </w:pPr>
    </w:p>
    <w:p w:rsidR="001A7847" w:rsidRDefault="007D395D">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0"/>
        </w:rPr>
        <w:t>{</w:t>
      </w:r>
    </w:p>
    <w:p w:rsidR="001A7847" w:rsidRDefault="007D395D">
      <w:pPr>
        <w:pStyle w:val="HTML"/>
        <w:rPr>
          <w:rStyle w:val="HTML0"/>
        </w:rPr>
      </w:pPr>
      <w:r>
        <w:rPr>
          <w:rStyle w:val="HTML0"/>
        </w:rPr>
        <w:t xml:space="preserve">        Thread thread = </w:t>
      </w:r>
      <w:r>
        <w:rPr>
          <w:rStyle w:val="hljs-keyword"/>
        </w:rPr>
        <w:t>new</w:t>
      </w:r>
      <w:r>
        <w:rPr>
          <w:rStyle w:val="HTML0"/>
        </w:rPr>
        <w:t xml:space="preserve"> Thread(</w:t>
      </w:r>
      <w:r>
        <w:rPr>
          <w:rStyle w:val="hljs-keyword"/>
        </w:rPr>
        <w:t>new</w:t>
      </w:r>
      <w:r>
        <w:rPr>
          <w:rStyle w:val="HTML0"/>
        </w:rPr>
        <w:t xml:space="preserve"> Runnable() {</w:t>
      </w:r>
    </w:p>
    <w:p w:rsidR="001A7847" w:rsidRDefault="007D395D">
      <w:pPr>
        <w:pStyle w:val="HTML"/>
        <w:rPr>
          <w:rStyle w:val="HTML0"/>
        </w:rPr>
      </w:pPr>
      <w:r>
        <w:rPr>
          <w:rStyle w:val="HTML0"/>
        </w:rPr>
        <w:t xml:space="preserve">            </w:t>
      </w:r>
      <w:r>
        <w:rPr>
          <w:rStyle w:val="hljs-meta"/>
        </w:rPr>
        <w:t>@Override</w:t>
      </w:r>
    </w:p>
    <w:p w:rsidR="001A7847" w:rsidRDefault="007D395D">
      <w:pPr>
        <w:pStyle w:val="HTML"/>
        <w:rPr>
          <w:rStyle w:val="HTML0"/>
        </w:rPr>
      </w:pPr>
      <w:r>
        <w:rPr>
          <w:rStyle w:val="HTML0"/>
        </w:rPr>
        <w:t xml:space="preserve">            </w:t>
      </w:r>
      <w:r>
        <w:rPr>
          <w:rStyle w:val="hljs-keyword"/>
        </w:rPr>
        <w:t>public</w:t>
      </w:r>
      <w:r>
        <w:rPr>
          <w:rStyle w:val="hljs-function"/>
        </w:rPr>
        <w:t xml:space="preserve"> </w:t>
      </w:r>
      <w:r>
        <w:rPr>
          <w:rStyle w:val="hljs-keyword"/>
        </w:rPr>
        <w:t>void</w:t>
      </w:r>
      <w:r>
        <w:rPr>
          <w:rStyle w:val="hljs-function"/>
        </w:rPr>
        <w:t xml:space="preserve"> </w:t>
      </w:r>
      <w:r>
        <w:rPr>
          <w:rStyle w:val="hljs-title"/>
        </w:rPr>
        <w:t>run</w:t>
      </w:r>
      <w:r>
        <w:rPr>
          <w:rStyle w:val="hljs-params"/>
        </w:rPr>
        <w:t>()</w:t>
      </w:r>
      <w:r>
        <w:rPr>
          <w:rStyle w:val="hljs-function"/>
        </w:rPr>
        <w:t xml:space="preserve"> </w:t>
      </w:r>
      <w:r>
        <w:rPr>
          <w:rStyle w:val="HTML0"/>
        </w:rPr>
        <w:t>{</w:t>
      </w:r>
    </w:p>
    <w:p w:rsidR="001A7847" w:rsidRDefault="007D395D">
      <w:pPr>
        <w:pStyle w:val="HTML"/>
        <w:rPr>
          <w:rStyle w:val="HTML0"/>
        </w:rPr>
      </w:pPr>
      <w:r>
        <w:rPr>
          <w:rStyle w:val="HTML0"/>
        </w:rPr>
        <w:t xml:space="preserve">                </w:t>
      </w:r>
      <w:r>
        <w:rPr>
          <w:rStyle w:val="hljs-keyword"/>
        </w:rPr>
        <w:t>while</w:t>
      </w:r>
      <w:r>
        <w:rPr>
          <w:rStyle w:val="HTML0"/>
        </w:rPr>
        <w:t xml:space="preserve"> (!isOver)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thread.start();</w:t>
      </w:r>
    </w:p>
    <w:p w:rsidR="001A7847" w:rsidRDefault="007D395D">
      <w:pPr>
        <w:pStyle w:val="HTML"/>
        <w:rPr>
          <w:rStyle w:val="HTML0"/>
        </w:rPr>
      </w:pPr>
      <w:r>
        <w:rPr>
          <w:rStyle w:val="HTML0"/>
        </w:rPr>
        <w:t xml:space="preserve">        </w:t>
      </w:r>
      <w:r>
        <w:rPr>
          <w:rStyle w:val="hljs-keyword"/>
        </w:rPr>
        <w:t>try</w:t>
      </w:r>
      <w:r>
        <w:rPr>
          <w:rStyle w:val="HTML0"/>
        </w:rPr>
        <w:t xml:space="preserve"> {</w:t>
      </w:r>
    </w:p>
    <w:p w:rsidR="001A7847" w:rsidRDefault="007D395D">
      <w:pPr>
        <w:pStyle w:val="HTML"/>
        <w:rPr>
          <w:rStyle w:val="HTML0"/>
        </w:rPr>
      </w:pPr>
      <w:r>
        <w:rPr>
          <w:rStyle w:val="HTML0"/>
        </w:rPr>
        <w:t xml:space="preserve">            Thread.sleep(</w:t>
      </w:r>
      <w:r>
        <w:rPr>
          <w:rStyle w:val="hljs-number"/>
        </w:rPr>
        <w:t>500</w:t>
      </w:r>
      <w:r>
        <w:rPr>
          <w:rStyle w:val="HTML0"/>
        </w:rPr>
        <w:t>);</w:t>
      </w:r>
    </w:p>
    <w:p w:rsidR="001A7847" w:rsidRDefault="007D395D">
      <w:pPr>
        <w:pStyle w:val="HTML"/>
        <w:rPr>
          <w:rStyle w:val="HTML0"/>
        </w:rPr>
      </w:pPr>
      <w:r>
        <w:rPr>
          <w:rStyle w:val="HTML0"/>
        </w:rPr>
        <w:t xml:space="preserve">        } </w:t>
      </w:r>
      <w:r>
        <w:rPr>
          <w:rStyle w:val="hljs-keyword"/>
        </w:rPr>
        <w:t>catch</w:t>
      </w:r>
      <w:r>
        <w:rPr>
          <w:rStyle w:val="HTML0"/>
        </w:rPr>
        <w:t xml:space="preserve"> (InterruptedException e) {</w:t>
      </w:r>
    </w:p>
    <w:p w:rsidR="001A7847" w:rsidRDefault="007D395D">
      <w:pPr>
        <w:pStyle w:val="HTML"/>
        <w:rPr>
          <w:rStyle w:val="HTML0"/>
        </w:rPr>
      </w:pPr>
      <w:r>
        <w:rPr>
          <w:rStyle w:val="HTML0"/>
        </w:rPr>
        <w:t xml:space="preserve">            e.printStackTrace();</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isOver = </w:t>
      </w:r>
      <w:r>
        <w:rPr>
          <w:rStyle w:val="hljs-keyword"/>
        </w:rPr>
        <w:t>true</w:t>
      </w:r>
      <w:r>
        <w:rPr>
          <w:rStyle w:val="HTML0"/>
        </w:rPr>
        <w:t>;</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w:t>
      </w:r>
    </w:p>
    <w:p w:rsidR="001A7847" w:rsidRDefault="007D395D">
      <w:pPr>
        <w:pStyle w:val="aa"/>
      </w:pPr>
      <w:r>
        <w:t>注意不同点，现在已经</w:t>
      </w:r>
      <w:r>
        <w:rPr>
          <w:rStyle w:val="ac"/>
        </w:rPr>
        <w:t>将isOver设置成了volatile变量</w:t>
      </w:r>
      <w:r>
        <w:t>，这样在main线程中将isOver改为了true后，thread的工作内存该变量值就会失效，从而需要再次从主内存中读取该值，现在能够读出isOver最新值为true从而能够结束在thread里的死循环，从而能够顺利停止掉thread线程。现在问题也解决了，知识也学到了：）。（如果觉得还不错，请点赞，是对我的一个鼓励。）</w:t>
      </w:r>
    </w:p>
    <w:p w:rsidR="001A7847" w:rsidRDefault="001A7847"/>
    <w:p w:rsidR="001A7847" w:rsidRDefault="007D395D">
      <w:pPr>
        <w:pStyle w:val="4"/>
        <w:rPr>
          <w:rFonts w:asciiTheme="minorHAnsi" w:hAnsiTheme="minorHAnsi"/>
        </w:rPr>
      </w:pPr>
      <w:r>
        <w:t>Synchronize</w:t>
      </w:r>
      <w:r>
        <w:rPr>
          <w:rFonts w:hint="eastAsia"/>
        </w:rPr>
        <w:t>详解</w:t>
      </w:r>
    </w:p>
    <w:p w:rsidR="001A7847" w:rsidRDefault="007D395D">
      <w:pPr>
        <w:rPr>
          <w:rFonts w:ascii="Helvetica Neue" w:hAnsi="Helvetica Neue"/>
        </w:rPr>
      </w:pPr>
      <w:r>
        <w:rPr>
          <w:rStyle w:val="md-line"/>
          <w:rFonts w:ascii="Helvetica Neue" w:hAnsi="Helvetica Neue"/>
        </w:rPr>
        <w:t>当前线程被锁对象为类实例对象时，访问当前方法或者代码块时，其他线程受限，但是访问其他非同步方法或者代码块不受受限，当前线程被锁对象为类对象时，其他线程访问当前类实例的任务地方都将受限。</w:t>
      </w:r>
    </w:p>
    <w:p w:rsidR="001A7847" w:rsidRDefault="007D395D">
      <w:pPr>
        <w:pStyle w:val="aa"/>
        <w:spacing w:before="0" w:beforeAutospacing="0"/>
        <w:rPr>
          <w:rFonts w:ascii="Helvetica Neue" w:hAnsi="Helvetica Neue"/>
        </w:rPr>
      </w:pPr>
      <w:r>
        <w:rPr>
          <w:rStyle w:val="ac"/>
          <w:rFonts w:ascii="Helvetica Neue" w:hAnsi="Helvetica Neue"/>
        </w:rPr>
        <w:t>Synchronized</w:t>
      </w:r>
      <w:r>
        <w:rPr>
          <w:rStyle w:val="ac"/>
          <w:rFonts w:ascii="Helvetica Neue" w:hAnsi="Helvetica Neue"/>
        </w:rPr>
        <w:t>实现原理</w:t>
      </w:r>
    </w:p>
    <w:p w:rsidR="001A7847" w:rsidRDefault="007D395D">
      <w:pPr>
        <w:pStyle w:val="aa"/>
        <w:spacing w:before="0" w:beforeAutospacing="0"/>
        <w:rPr>
          <w:rFonts w:ascii="Helvetica Neue" w:hAnsi="Helvetica Neue"/>
        </w:rPr>
      </w:pPr>
      <w:r>
        <w:rPr>
          <w:rStyle w:val="md-line"/>
          <w:rFonts w:ascii="Helvetica Neue" w:hAnsi="Helvetica Neue"/>
        </w:rPr>
        <w:t>现在我们来看看</w:t>
      </w:r>
      <w:r>
        <w:rPr>
          <w:rStyle w:val="md-line"/>
          <w:rFonts w:ascii="Helvetica Neue" w:hAnsi="Helvetica Neue"/>
        </w:rPr>
        <w:t>synchronized</w:t>
      </w:r>
      <w:r>
        <w:rPr>
          <w:rStyle w:val="md-line"/>
          <w:rFonts w:ascii="Helvetica Neue" w:hAnsi="Helvetica Neue"/>
        </w:rPr>
        <w:t>的具体底层实现。先写一个简单的</w:t>
      </w:r>
      <w:r>
        <w:rPr>
          <w:rStyle w:val="md-line"/>
          <w:rFonts w:ascii="Helvetica Neue" w:hAnsi="Helvetica Neue"/>
        </w:rPr>
        <w:t>demo:</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lastRenderedPageBreak/>
        <w:br/>
      </w:r>
      <w:r>
        <w:rPr>
          <w:rStyle w:val="cm-keyword"/>
          <w:rFonts w:ascii="Consolas" w:hAnsi="Consolas" w:cs="Consolas"/>
        </w:rPr>
        <w:t>public</w:t>
      </w:r>
      <w:r>
        <w:rPr>
          <w:rFonts w:ascii="Consolas" w:hAnsi="Consolas" w:cs="Consolas"/>
        </w:rPr>
        <w:t xml:space="preserve"> </w:t>
      </w:r>
      <w:r>
        <w:rPr>
          <w:rStyle w:val="cm-keyword"/>
          <w:rFonts w:ascii="Consolas" w:hAnsi="Consolas" w:cs="Consolas"/>
        </w:rPr>
        <w:t>class</w:t>
      </w:r>
      <w:r>
        <w:rPr>
          <w:rFonts w:ascii="Consolas" w:hAnsi="Consolas" w:cs="Consolas"/>
        </w:rPr>
        <w:t xml:space="preserve"> </w:t>
      </w:r>
      <w:r>
        <w:rPr>
          <w:rStyle w:val="cm-def"/>
          <w:rFonts w:ascii="Consolas" w:hAnsi="Consolas" w:cs="Consolas"/>
        </w:rPr>
        <w:t>SynchronizedDemo</w:t>
      </w:r>
      <w:r>
        <w:rPr>
          <w:rFonts w:ascii="Consolas" w:hAnsi="Consolas" w:cs="Consolas"/>
        </w:rPr>
        <w:t xml:space="preserve"> {</w:t>
      </w:r>
      <w:r>
        <w:rPr>
          <w:rFonts w:ascii="Consolas" w:hAnsi="Consolas" w:cs="Consolas"/>
        </w:rPr>
        <w:br/>
        <w:t xml:space="preserve">    </w:t>
      </w:r>
      <w:r>
        <w:rPr>
          <w:rStyle w:val="cm-keyword"/>
          <w:rFonts w:ascii="Consolas" w:hAnsi="Consolas" w:cs="Consolas"/>
        </w:rPr>
        <w:t>public</w:t>
      </w:r>
      <w:r>
        <w:rPr>
          <w:rFonts w:ascii="Consolas" w:hAnsi="Consolas" w:cs="Consolas"/>
        </w:rPr>
        <w:t xml:space="preserve"> </w:t>
      </w:r>
      <w:r>
        <w:rPr>
          <w:rStyle w:val="cm-keyword"/>
          <w:rFonts w:ascii="Consolas" w:hAnsi="Consolas" w:cs="Consolas"/>
        </w:rPr>
        <w:t>static</w:t>
      </w:r>
      <w:r>
        <w:rPr>
          <w:rFonts w:ascii="Consolas" w:hAnsi="Consolas" w:cs="Consolas"/>
        </w:rPr>
        <w:t xml:space="preserve"> </w:t>
      </w:r>
      <w:r>
        <w:rPr>
          <w:rStyle w:val="cm-variable-3"/>
          <w:rFonts w:ascii="Consolas" w:hAnsi="Consolas" w:cs="Consolas"/>
        </w:rPr>
        <w:t>void</w:t>
      </w:r>
      <w:r>
        <w:rPr>
          <w:rFonts w:ascii="Consolas" w:hAnsi="Consolas" w:cs="Consolas"/>
        </w:rPr>
        <w:t xml:space="preserve"> </w:t>
      </w:r>
      <w:r>
        <w:rPr>
          <w:rStyle w:val="cm-variable"/>
          <w:rFonts w:ascii="Consolas" w:hAnsi="Consolas" w:cs="Consolas"/>
        </w:rPr>
        <w:t>main</w:t>
      </w:r>
      <w:r>
        <w:rPr>
          <w:rFonts w:ascii="Consolas" w:hAnsi="Consolas" w:cs="Consolas"/>
        </w:rPr>
        <w:t>(</w:t>
      </w:r>
      <w:r>
        <w:rPr>
          <w:rStyle w:val="cm-variable-3"/>
          <w:rFonts w:ascii="Consolas" w:hAnsi="Consolas" w:cs="Consolas"/>
        </w:rPr>
        <w:t>String</w:t>
      </w:r>
      <w:r>
        <w:rPr>
          <w:rFonts w:ascii="Consolas" w:hAnsi="Consolas" w:cs="Consolas"/>
        </w:rPr>
        <w:t xml:space="preserve">[] </w:t>
      </w:r>
      <w:r>
        <w:rPr>
          <w:rStyle w:val="cm-variable"/>
          <w:rFonts w:ascii="Consolas" w:hAnsi="Consolas" w:cs="Consolas"/>
        </w:rPr>
        <w:t>args</w:t>
      </w:r>
      <w:r>
        <w:rPr>
          <w:rFonts w:ascii="Consolas" w:hAnsi="Consolas" w:cs="Consolas"/>
        </w:rPr>
        <w:t>) {</w:t>
      </w:r>
      <w:r>
        <w:rPr>
          <w:rFonts w:ascii="Consolas" w:hAnsi="Consolas" w:cs="Consolas"/>
        </w:rPr>
        <w:br/>
        <w:t xml:space="preserve">        </w:t>
      </w:r>
      <w:r>
        <w:rPr>
          <w:rStyle w:val="cm-keyword"/>
          <w:rFonts w:ascii="Consolas" w:hAnsi="Consolas" w:cs="Consolas"/>
        </w:rPr>
        <w:t>synchronized</w:t>
      </w:r>
      <w:r>
        <w:rPr>
          <w:rFonts w:ascii="Consolas" w:hAnsi="Consolas" w:cs="Consolas"/>
        </w:rPr>
        <w:t xml:space="preserve"> (</w:t>
      </w:r>
      <w:r>
        <w:rPr>
          <w:rStyle w:val="cm-variable"/>
          <w:rFonts w:ascii="Consolas" w:hAnsi="Consolas" w:cs="Consolas"/>
        </w:rPr>
        <w:t>SynchronizedDemo</w:t>
      </w:r>
      <w:r>
        <w:rPr>
          <w:rFonts w:ascii="Consolas" w:hAnsi="Consolas" w:cs="Consolas"/>
        </w:rPr>
        <w:t>.</w:t>
      </w:r>
      <w:r>
        <w:rPr>
          <w:rStyle w:val="cm-keyword"/>
          <w:rFonts w:ascii="Consolas" w:hAnsi="Consolas" w:cs="Consolas"/>
        </w:rPr>
        <w:t>class</w:t>
      </w:r>
      <w:r>
        <w:rPr>
          <w:rFonts w:ascii="Consolas" w:hAnsi="Consolas" w:cs="Consolas"/>
        </w:rPr>
        <w:t>) {</w:t>
      </w:r>
      <w:r>
        <w:rPr>
          <w:rFonts w:ascii="Consolas" w:hAnsi="Consolas" w:cs="Consolas"/>
        </w:rPr>
        <w:br/>
        <w:t xml:space="preserve">        }</w:t>
      </w:r>
      <w:r>
        <w:rPr>
          <w:rFonts w:ascii="Consolas" w:hAnsi="Consolas" w:cs="Consolas"/>
        </w:rPr>
        <w:br/>
        <w:t xml:space="preserve">        </w:t>
      </w:r>
      <w:r>
        <w:rPr>
          <w:rStyle w:val="cm-variable"/>
          <w:rFonts w:ascii="Consolas" w:hAnsi="Consolas" w:cs="Consolas"/>
        </w:rPr>
        <w:t>method</w:t>
      </w:r>
      <w:r>
        <w:rPr>
          <w:rFonts w:ascii="Consolas" w:hAnsi="Consolas" w:cs="Consolas"/>
        </w:rPr>
        <w:t>();</w:t>
      </w:r>
      <w:r>
        <w:rPr>
          <w:rFonts w:ascii="Consolas" w:hAnsi="Consolas" w:cs="Consolas"/>
        </w:rPr>
        <w:br/>
        <w:t xml:space="preserve">    }</w:t>
      </w:r>
      <w:r>
        <w:rPr>
          <w:rFonts w:ascii="Consolas" w:hAnsi="Consolas" w:cs="Consolas"/>
        </w:rPr>
        <w:br/>
        <w:t xml:space="preserve">    </w:t>
      </w:r>
      <w:r>
        <w:rPr>
          <w:rStyle w:val="cm-keyword"/>
          <w:rFonts w:ascii="Consolas" w:hAnsi="Consolas" w:cs="Consolas"/>
        </w:rPr>
        <w:t>private</w:t>
      </w:r>
      <w:r>
        <w:rPr>
          <w:rFonts w:ascii="Consolas" w:hAnsi="Consolas" w:cs="Consolas"/>
        </w:rPr>
        <w:t xml:space="preserve"> </w:t>
      </w:r>
      <w:r>
        <w:rPr>
          <w:rStyle w:val="cm-keyword"/>
          <w:rFonts w:ascii="Consolas" w:hAnsi="Consolas" w:cs="Consolas"/>
        </w:rPr>
        <w:t>static</w:t>
      </w:r>
      <w:r>
        <w:rPr>
          <w:rFonts w:ascii="Consolas" w:hAnsi="Consolas" w:cs="Consolas"/>
        </w:rPr>
        <w:t xml:space="preserve"> </w:t>
      </w:r>
      <w:r>
        <w:rPr>
          <w:rStyle w:val="cm-keyword"/>
          <w:rFonts w:ascii="Consolas" w:hAnsi="Consolas" w:cs="Consolas"/>
        </w:rPr>
        <w:t>synchronized</w:t>
      </w:r>
      <w:r>
        <w:rPr>
          <w:rFonts w:ascii="Consolas" w:hAnsi="Consolas" w:cs="Consolas"/>
        </w:rPr>
        <w:t xml:space="preserve"> </w:t>
      </w:r>
      <w:r>
        <w:rPr>
          <w:rStyle w:val="cm-variable-3"/>
          <w:rFonts w:ascii="Consolas" w:hAnsi="Consolas" w:cs="Consolas"/>
        </w:rPr>
        <w:t>void</w:t>
      </w:r>
      <w:r>
        <w:rPr>
          <w:rFonts w:ascii="Consolas" w:hAnsi="Consolas" w:cs="Consolas"/>
        </w:rPr>
        <w:t xml:space="preserve"> </w:t>
      </w:r>
      <w:r>
        <w:rPr>
          <w:rStyle w:val="cm-variable"/>
          <w:rFonts w:ascii="Consolas" w:hAnsi="Consolas" w:cs="Consolas"/>
        </w:rPr>
        <w:t>method</w:t>
      </w:r>
      <w:r>
        <w:rPr>
          <w:rFonts w:ascii="Consolas" w:hAnsi="Consolas" w:cs="Consolas"/>
        </w:rPr>
        <w:t>() {</w:t>
      </w:r>
      <w:r>
        <w:rPr>
          <w:rFonts w:ascii="Consolas" w:hAnsi="Consolas" w:cs="Consolas"/>
        </w:rPr>
        <w:br/>
        <w:t xml:space="preserve">    }</w:t>
      </w:r>
      <w:r>
        <w:rPr>
          <w:rFonts w:ascii="Consolas" w:hAnsi="Consolas" w:cs="Consolas"/>
        </w:rPr>
        <w:br/>
        <w:t>}</w:t>
      </w:r>
    </w:p>
    <w:p w:rsidR="001A7847" w:rsidRDefault="007D395D">
      <w:pPr>
        <w:pStyle w:val="aa"/>
        <w:spacing w:before="0" w:beforeAutospacing="0"/>
        <w:rPr>
          <w:rFonts w:ascii="Helvetica Neue" w:hAnsi="Helvetica Neue"/>
        </w:rPr>
      </w:pPr>
      <w:r>
        <w:rPr>
          <w:rStyle w:val="md-line"/>
          <w:rFonts w:ascii="Helvetica Neue" w:hAnsi="Helvetica Neue"/>
        </w:rPr>
        <w:t>上面的代码中有一个同步代码块，锁住的是类对象，并且还有一个同步静态方法，锁住的依然是该类的类对象。编译之后，切换到</w:t>
      </w:r>
      <w:r>
        <w:rPr>
          <w:rStyle w:val="md-line"/>
          <w:rFonts w:ascii="Helvetica Neue" w:hAnsi="Helvetica Neue"/>
        </w:rPr>
        <w:t>SynchronizedDemo.class</w:t>
      </w:r>
      <w:r>
        <w:rPr>
          <w:rStyle w:val="md-line"/>
          <w:rFonts w:ascii="Helvetica Neue" w:hAnsi="Helvetica Neue"/>
        </w:rPr>
        <w:t>的同级目录之后，然后用</w:t>
      </w:r>
      <w:r>
        <w:rPr>
          <w:rStyle w:val="ac"/>
          <w:rFonts w:ascii="Helvetica Neue" w:hAnsi="Helvetica Neue"/>
        </w:rPr>
        <w:t>javap -v SynchronizedDemo.class</w:t>
      </w:r>
      <w:r>
        <w:rPr>
          <w:rStyle w:val="md-line"/>
          <w:rFonts w:ascii="Helvetica Neue" w:hAnsi="Helvetica Neue"/>
        </w:rPr>
        <w:t>查看字节码文件：</w:t>
      </w:r>
    </w:p>
    <w:p w:rsidR="001A7847" w:rsidRDefault="007D395D">
      <w:pPr>
        <w:pStyle w:val="aa"/>
        <w:spacing w:before="0" w:beforeAutospacing="0"/>
        <w:rPr>
          <w:rFonts w:ascii="Helvetica Neue" w:hAnsi="Helvetica Neue"/>
        </w:rPr>
      </w:pPr>
      <w:r>
        <w:rPr>
          <w:rFonts w:ascii="Courier New" w:hAnsi="Courier New" w:cs="Courier New"/>
          <w:noProof/>
        </w:rPr>
        <mc:AlternateContent>
          <mc:Choice Requires="wps">
            <w:drawing>
              <wp:inline distT="0" distB="0" distL="0" distR="0">
                <wp:extent cx="307340" cy="307340"/>
                <wp:effectExtent l="0" t="0" r="0" b="0"/>
                <wp:docPr id="384" name="矩形 384" descr="https://raw.githubusercontent.com/ExplorerMan9527/image/master/Synchronized%E6%A1%88%E4%BE%8B%E5%AD%97%E8%8A%82%E7%A0%8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https://raw.githubusercontent.com/ExplorerMan9527/image/master/Synchronized%E6%A1%88%E4%BE%8B%E5%AD%97%E8%8A%82%E7%A0%81.png"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Cqv/zTAAAAAwEAAA8A&#10;AAAAAAAAAQAgAAAAIgAAAGRycy9kb3ducmV2LnhtbFBLAQIUABQAAAAIAIdO4kDiSLKbVQIAAEoE&#10;AAAOAAAAAAAAAAEAIAAAACIBAABkcnMvZTJvRG9jLnhtbFBLBQYAAAAABgAGAFkBAADpBQAAAAA=&#10;">
                <v:fill on="f" focussize="0,0"/>
                <v:stroke on="f"/>
                <v:imagedata o:title=""/>
                <o:lock v:ext="edit" aspectratio="t"/>
                <w10:wrap type="none"/>
                <w10:anchorlock/>
              </v:rect>
            </w:pict>
          </mc:Fallback>
        </mc:AlternateContent>
      </w:r>
    </w:p>
    <w:p w:rsidR="001A7847" w:rsidRDefault="007D395D">
      <w:pPr>
        <w:pStyle w:val="aa"/>
        <w:spacing w:before="0" w:beforeAutospacing="0"/>
        <w:rPr>
          <w:rFonts w:ascii="Helvetica Neue" w:hAnsi="Helvetica Neue"/>
        </w:rPr>
      </w:pPr>
      <w:r>
        <w:rPr>
          <w:rStyle w:val="md-line"/>
          <w:rFonts w:ascii="Helvetica Neue" w:hAnsi="Helvetica Neue"/>
        </w:rPr>
        <w:t>执行同步代码块前首先要先执行</w:t>
      </w:r>
      <w:r>
        <w:rPr>
          <w:rStyle w:val="ac"/>
          <w:rFonts w:ascii="Helvetica Neue" w:hAnsi="Helvetica Neue"/>
        </w:rPr>
        <w:t>monitorenter</w:t>
      </w:r>
      <w:r>
        <w:rPr>
          <w:rStyle w:val="md-line"/>
          <w:rFonts w:ascii="Helvetica Neue" w:hAnsi="Helvetica Neue"/>
        </w:rPr>
        <w:t>指令，退出的时候</w:t>
      </w:r>
      <w:r>
        <w:rPr>
          <w:rStyle w:val="ac"/>
          <w:rFonts w:ascii="Helvetica Neue" w:hAnsi="Helvetica Neue"/>
        </w:rPr>
        <w:t>monitorexit</w:t>
      </w:r>
      <w:r>
        <w:rPr>
          <w:rStyle w:val="md-line"/>
          <w:rFonts w:ascii="Helvetica Neue" w:hAnsi="Helvetica Neue"/>
        </w:rPr>
        <w:t>指令。通过分析之后可以看出，使用</w:t>
      </w:r>
      <w:r>
        <w:rPr>
          <w:rStyle w:val="md-line"/>
          <w:rFonts w:ascii="Helvetica Neue" w:hAnsi="Helvetica Neue"/>
        </w:rPr>
        <w:t>Synchronized</w:t>
      </w:r>
      <w:r>
        <w:rPr>
          <w:rStyle w:val="md-line"/>
          <w:rFonts w:ascii="Helvetica Neue" w:hAnsi="Helvetica Neue"/>
        </w:rPr>
        <w:t>进行同步，其关键就是必须要对对象的监视器</w:t>
      </w:r>
      <w:r>
        <w:rPr>
          <w:rStyle w:val="md-line"/>
          <w:rFonts w:ascii="Helvetica Neue" w:hAnsi="Helvetica Neue"/>
        </w:rPr>
        <w:t>monitor</w:t>
      </w:r>
      <w:r>
        <w:rPr>
          <w:rStyle w:val="md-line"/>
          <w:rFonts w:ascii="Helvetica Neue" w:hAnsi="Helvetica Neue"/>
        </w:rPr>
        <w:t>进行获取，当线程获取</w:t>
      </w:r>
      <w:r>
        <w:rPr>
          <w:rStyle w:val="md-line"/>
          <w:rFonts w:ascii="Helvetica Neue" w:hAnsi="Helvetica Neue"/>
        </w:rPr>
        <w:t>monitor</w:t>
      </w:r>
      <w:r>
        <w:rPr>
          <w:rStyle w:val="md-line"/>
          <w:rFonts w:ascii="Helvetica Neue" w:hAnsi="Helvetica Neue"/>
        </w:rPr>
        <w:t>后才能继续往下执行，否则就只能等待。而这个获取的过程是</w:t>
      </w:r>
      <w:r>
        <w:rPr>
          <w:rStyle w:val="ac"/>
          <w:rFonts w:ascii="Helvetica Neue" w:hAnsi="Helvetica Neue"/>
        </w:rPr>
        <w:t>互斥</w:t>
      </w:r>
      <w:r>
        <w:rPr>
          <w:rStyle w:val="md-line"/>
          <w:rFonts w:ascii="Helvetica Neue" w:hAnsi="Helvetica Neue"/>
        </w:rPr>
        <w:t>的，即同一时刻只有一个线程能够获取到</w:t>
      </w:r>
      <w:r>
        <w:rPr>
          <w:rStyle w:val="md-line"/>
          <w:rFonts w:ascii="Helvetica Neue" w:hAnsi="Helvetica Neue"/>
        </w:rPr>
        <w:t>monitor</w:t>
      </w:r>
      <w:r>
        <w:rPr>
          <w:rStyle w:val="md-line"/>
          <w:rFonts w:ascii="Helvetica Neue" w:hAnsi="Helvetica Neue"/>
        </w:rPr>
        <w:t>。上面的</w:t>
      </w:r>
      <w:r>
        <w:rPr>
          <w:rStyle w:val="md-line"/>
          <w:rFonts w:ascii="Helvetica Neue" w:hAnsi="Helvetica Neue"/>
        </w:rPr>
        <w:t>demo</w:t>
      </w:r>
      <w:r>
        <w:rPr>
          <w:rStyle w:val="md-line"/>
          <w:rFonts w:ascii="Helvetica Neue" w:hAnsi="Helvetica Neue"/>
        </w:rPr>
        <w:t>中在执行完同步代码块之后紧接着再会去执行一个静态同步方法，而这个方法锁的对象依然就这个类对象，那么这个正在执行的线程还需要获取该锁吗？答案是不必的，从上图中就可以看出来，执行静态同步方法的时候就只有一条</w:t>
      </w:r>
      <w:r>
        <w:rPr>
          <w:rStyle w:val="md-line"/>
          <w:rFonts w:ascii="Helvetica Neue" w:hAnsi="Helvetica Neue"/>
        </w:rPr>
        <w:t>monitorexit</w:t>
      </w:r>
      <w:r>
        <w:rPr>
          <w:rStyle w:val="md-line"/>
          <w:rFonts w:ascii="Helvetica Neue" w:hAnsi="Helvetica Neue"/>
        </w:rPr>
        <w:t>指令，并没有</w:t>
      </w:r>
      <w:r>
        <w:rPr>
          <w:rStyle w:val="md-line"/>
          <w:rFonts w:ascii="Helvetica Neue" w:hAnsi="Helvetica Neue"/>
        </w:rPr>
        <w:t>monitorenter</w:t>
      </w:r>
      <w:r>
        <w:rPr>
          <w:rStyle w:val="md-line"/>
          <w:rFonts w:ascii="Helvetica Neue" w:hAnsi="Helvetica Neue"/>
        </w:rPr>
        <w:t>获取锁的指令。这就是</w:t>
      </w:r>
      <w:r>
        <w:rPr>
          <w:rStyle w:val="ac"/>
          <w:rFonts w:ascii="Helvetica Neue" w:hAnsi="Helvetica Neue"/>
        </w:rPr>
        <w:t>锁的重入性</w:t>
      </w:r>
      <w:r>
        <w:rPr>
          <w:rStyle w:val="md-line"/>
          <w:rFonts w:ascii="Helvetica Neue" w:hAnsi="Helvetica Neue"/>
        </w:rPr>
        <w:t>，即在同一线程中，线程不需要再次获取同一把锁。</w:t>
      </w:r>
      <w:r>
        <w:rPr>
          <w:rStyle w:val="md-line"/>
          <w:rFonts w:ascii="Helvetica Neue" w:hAnsi="Helvetica Neue"/>
        </w:rPr>
        <w:t>Synchronized</w:t>
      </w:r>
      <w:r>
        <w:rPr>
          <w:rStyle w:val="md-line"/>
          <w:rFonts w:ascii="Helvetica Neue" w:hAnsi="Helvetica Neue"/>
        </w:rPr>
        <w:t>先天具有重入性。</w:t>
      </w:r>
      <w:r>
        <w:rPr>
          <w:rStyle w:val="ac"/>
          <w:rFonts w:ascii="Helvetica Neue" w:hAnsi="Helvetica Neue"/>
        </w:rPr>
        <w:t>每个对象拥有一个计数器，当线程获取该对象锁后，计数器就会加一，释放锁后就会将计数器减一</w:t>
      </w:r>
      <w:r>
        <w:rPr>
          <w:rStyle w:val="md-line"/>
          <w:rFonts w:ascii="Helvetica Neue" w:hAnsi="Helvetica Neue"/>
        </w:rPr>
        <w:t>。</w:t>
      </w:r>
    </w:p>
    <w:p w:rsidR="001A7847" w:rsidRDefault="007D395D">
      <w:pPr>
        <w:pStyle w:val="aa"/>
        <w:spacing w:before="0" w:beforeAutospacing="0"/>
        <w:rPr>
          <w:rFonts w:ascii="Helvetica Neue" w:hAnsi="Helvetica Neue"/>
        </w:rPr>
      </w:pPr>
      <w:r>
        <w:rPr>
          <w:rStyle w:val="ac"/>
          <w:rFonts w:ascii="Helvetica Neue" w:hAnsi="Helvetica Neue"/>
        </w:rPr>
        <w:t>同步实现原理</w:t>
      </w:r>
    </w:p>
    <w:p w:rsidR="001A7847" w:rsidRDefault="007D395D">
      <w:pPr>
        <w:pStyle w:val="aa"/>
        <w:spacing w:before="0" w:beforeAutospacing="0"/>
        <w:rPr>
          <w:rFonts w:ascii="Helvetica Neue" w:hAnsi="Helvetica Neue"/>
        </w:rPr>
      </w:pPr>
      <w:r>
        <w:rPr>
          <w:rStyle w:val="md-line"/>
          <w:rFonts w:ascii="Helvetica Neue" w:hAnsi="Helvetica Neue"/>
        </w:rPr>
        <w:t>使</w:t>
      </w:r>
      <w:r>
        <w:rPr>
          <w:rStyle w:val="md-line"/>
          <w:rFonts w:ascii="Helvetica Neue" w:hAnsi="Helvetica Neue"/>
        </w:rPr>
        <w:t>Synchronized</w:t>
      </w:r>
      <w:r>
        <w:rPr>
          <w:rStyle w:val="md-line"/>
          <w:rFonts w:ascii="Helvetica Neue" w:hAnsi="Helvetica Neue"/>
        </w:rPr>
        <w:t>进行同步的关键就是对象头和监视器</w:t>
      </w:r>
      <w:r>
        <w:rPr>
          <w:rStyle w:val="md-line"/>
          <w:rFonts w:ascii="Helvetica Neue" w:hAnsi="Helvetica Neue"/>
        </w:rPr>
        <w:t>monitor</w:t>
      </w:r>
      <w:r>
        <w:rPr>
          <w:rStyle w:val="md-line"/>
          <w:rFonts w:ascii="Helvetica Neue" w:hAnsi="Helvetica Neue"/>
        </w:rPr>
        <w:t>获取，接下来就看看里面是怎么实现的</w:t>
      </w:r>
    </w:p>
    <w:p w:rsidR="001A7847" w:rsidRDefault="007D395D">
      <w:pPr>
        <w:pStyle w:val="5"/>
      </w:pPr>
      <w:r>
        <w:lastRenderedPageBreak/>
        <w:t>对象头</w:t>
      </w:r>
    </w:p>
    <w:p w:rsidR="001A7847" w:rsidRDefault="007D395D">
      <w:pPr>
        <w:pStyle w:val="aa"/>
        <w:spacing w:before="0" w:beforeAutospacing="0"/>
        <w:rPr>
          <w:rFonts w:ascii="Helvetica Neue" w:hAnsi="Helvetica Neue"/>
        </w:rPr>
      </w:pPr>
      <w:r>
        <w:rPr>
          <w:rStyle w:val="md-line"/>
          <w:rFonts w:ascii="Helvetica Neue" w:hAnsi="Helvetica Neue"/>
        </w:rPr>
        <w:t>HotSpot</w:t>
      </w:r>
      <w:r>
        <w:rPr>
          <w:rStyle w:val="md-line"/>
          <w:rFonts w:ascii="Helvetica Neue" w:hAnsi="Helvetica Neue"/>
        </w:rPr>
        <w:t>虚拟机中，</w:t>
      </w:r>
      <w:r>
        <w:rPr>
          <w:rStyle w:val="ac"/>
          <w:rFonts w:ascii="Helvetica Neue" w:hAnsi="Helvetica Neue"/>
        </w:rPr>
        <w:t>对象在内存中存储的布局可以分为三块区域：对象头（</w:t>
      </w:r>
      <w:r>
        <w:rPr>
          <w:rStyle w:val="ac"/>
          <w:rFonts w:ascii="Helvetica Neue" w:hAnsi="Helvetica Neue"/>
        </w:rPr>
        <w:t>Header</w:t>
      </w:r>
      <w:r>
        <w:rPr>
          <w:rStyle w:val="ac"/>
          <w:rFonts w:ascii="Helvetica Neue" w:hAnsi="Helvetica Neue"/>
        </w:rPr>
        <w:t>）、实例数据（</w:t>
      </w:r>
      <w:r>
        <w:rPr>
          <w:rStyle w:val="ac"/>
          <w:rFonts w:ascii="Helvetica Neue" w:hAnsi="Helvetica Neue"/>
        </w:rPr>
        <w:t>Instance Data</w:t>
      </w:r>
      <w:r>
        <w:rPr>
          <w:rStyle w:val="ac"/>
          <w:rFonts w:ascii="Helvetica Neue" w:hAnsi="Helvetica Neue"/>
        </w:rPr>
        <w:t>）和对齐填充（</w:t>
      </w:r>
      <w:r>
        <w:rPr>
          <w:rStyle w:val="ac"/>
          <w:rFonts w:ascii="Helvetica Neue" w:hAnsi="Helvetica Neue"/>
        </w:rPr>
        <w:t>Padding</w:t>
      </w:r>
      <w:r>
        <w:rPr>
          <w:rStyle w:val="ac"/>
          <w:rFonts w:ascii="Helvetica Neue" w:hAnsi="Helvetica Neue"/>
        </w:rPr>
        <w:t>）。</w:t>
      </w:r>
      <w:r>
        <w:rPr>
          <w:rStyle w:val="md-line"/>
          <w:rFonts w:ascii="Helvetica Neue" w:hAnsi="Helvetica Neue"/>
        </w:rPr>
        <w:t xml:space="preserve"> </w:t>
      </w:r>
    </w:p>
    <w:p w:rsidR="001A7847" w:rsidRDefault="007D395D">
      <w:pPr>
        <w:pStyle w:val="aa"/>
        <w:spacing w:before="0" w:beforeAutospacing="0"/>
        <w:rPr>
          <w:rFonts w:ascii="Helvetica Neue" w:hAnsi="Helvetica Neue"/>
        </w:rPr>
      </w:pPr>
      <w:r>
        <w:rPr>
          <w:rStyle w:val="md-line"/>
          <w:rFonts w:ascii="Helvetica Neue" w:hAnsi="Helvetica Neue"/>
        </w:rPr>
        <w:t>HotSpot</w:t>
      </w:r>
      <w:r>
        <w:rPr>
          <w:rStyle w:val="md-line"/>
          <w:rFonts w:ascii="Helvetica Neue" w:hAnsi="Helvetica Neue"/>
        </w:rPr>
        <w:t>虚拟机的对象头</w:t>
      </w:r>
      <w:r>
        <w:rPr>
          <w:rStyle w:val="md-line"/>
          <w:rFonts w:ascii="Helvetica Neue" w:hAnsi="Helvetica Neue"/>
        </w:rPr>
        <w:t>(Object Header)</w:t>
      </w:r>
      <w:r>
        <w:rPr>
          <w:rStyle w:val="md-line"/>
          <w:rFonts w:ascii="Helvetica Neue" w:hAnsi="Helvetica Neue"/>
        </w:rPr>
        <w:t>包括两部分信息</w:t>
      </w:r>
      <w:r>
        <w:rPr>
          <w:rStyle w:val="md-line"/>
          <w:rFonts w:ascii="Helvetica Neue" w:hAnsi="Helvetica Neue"/>
        </w:rPr>
        <w:t>:</w:t>
      </w:r>
    </w:p>
    <w:p w:rsidR="001A7847" w:rsidRDefault="007D395D">
      <w:pPr>
        <w:pStyle w:val="aa"/>
        <w:spacing w:before="0" w:beforeAutospacing="0"/>
        <w:rPr>
          <w:rFonts w:ascii="Helvetica Neue" w:hAnsi="Helvetica Neue"/>
        </w:rPr>
      </w:pPr>
      <w:r>
        <w:rPr>
          <w:rStyle w:val="md-line"/>
          <w:rFonts w:ascii="Helvetica Neue" w:hAnsi="Helvetica Neue"/>
        </w:rPr>
        <w:t>第一部分</w:t>
      </w:r>
      <w:r>
        <w:rPr>
          <w:rStyle w:val="md-line"/>
          <w:rFonts w:ascii="Helvetica Neue" w:hAnsi="Helvetica Neue"/>
        </w:rPr>
        <w:t>"Mark Word":</w:t>
      </w:r>
      <w:r>
        <w:rPr>
          <w:rStyle w:val="md-line"/>
          <w:rFonts w:ascii="Helvetica Neue" w:hAnsi="Helvetica Neue"/>
        </w:rPr>
        <w:t>用于存储对象自身的运行时数据，</w:t>
      </w:r>
      <w:r>
        <w:rPr>
          <w:rStyle w:val="md-line"/>
          <w:rFonts w:ascii="Helvetica Neue" w:hAnsi="Helvetica Neue"/>
        </w:rPr>
        <w:t xml:space="preserve"> </w:t>
      </w:r>
      <w:r>
        <w:rPr>
          <w:rStyle w:val="md-line"/>
          <w:rFonts w:ascii="Helvetica Neue" w:hAnsi="Helvetica Neue"/>
        </w:rPr>
        <w:t>如哈希码（</w:t>
      </w:r>
      <w:r>
        <w:rPr>
          <w:rStyle w:val="md-line"/>
          <w:rFonts w:ascii="Helvetica Neue" w:hAnsi="Helvetica Neue"/>
        </w:rPr>
        <w:t>HashCode</w:t>
      </w:r>
      <w:r>
        <w:rPr>
          <w:rStyle w:val="md-line"/>
          <w:rFonts w:ascii="Helvetica Neue" w:hAnsi="Helvetica Neue"/>
        </w:rPr>
        <w:t>）、</w:t>
      </w:r>
      <w:r>
        <w:rPr>
          <w:rStyle w:val="md-line"/>
          <w:rFonts w:ascii="Helvetica Neue" w:hAnsi="Helvetica Neue"/>
        </w:rPr>
        <w:t>GC</w:t>
      </w:r>
      <w:r>
        <w:rPr>
          <w:rStyle w:val="md-line"/>
          <w:rFonts w:ascii="Helvetica Neue" w:hAnsi="Helvetica Neue"/>
        </w:rPr>
        <w:t>分代年龄、锁状态标志、线程持有的锁、偏向线程</w:t>
      </w:r>
      <w:r>
        <w:rPr>
          <w:rStyle w:val="md-line"/>
          <w:rFonts w:ascii="Helvetica Neue" w:hAnsi="Helvetica Neue"/>
        </w:rPr>
        <w:t>ID</w:t>
      </w:r>
      <w:r>
        <w:rPr>
          <w:rStyle w:val="md-line"/>
          <w:rFonts w:ascii="Helvetica Neue" w:hAnsi="Helvetica Neue"/>
        </w:rPr>
        <w:t>、偏向时间戳等等</w:t>
      </w:r>
      <w:r>
        <w:rPr>
          <w:rStyle w:val="md-line"/>
          <w:rFonts w:ascii="Helvetica Neue" w:hAnsi="Helvetica Neue"/>
        </w:rPr>
        <w:t>.</w:t>
      </w:r>
    </w:p>
    <w:p w:rsidR="001A7847" w:rsidRDefault="007D395D">
      <w:pPr>
        <w:pStyle w:val="aa"/>
        <w:spacing w:before="0" w:beforeAutospacing="0"/>
        <w:rPr>
          <w:rFonts w:ascii="Helvetica Neue" w:hAnsi="Helvetica Neue"/>
        </w:rPr>
      </w:pPr>
      <w:r>
        <w:rPr>
          <w:rStyle w:val="md-line"/>
          <w:rFonts w:ascii="Helvetica Neue" w:hAnsi="Helvetica Neue"/>
        </w:rPr>
        <w:t>第二部分</w:t>
      </w:r>
      <w:r>
        <w:rPr>
          <w:rStyle w:val="md-line"/>
          <w:rFonts w:ascii="Helvetica Neue" w:hAnsi="Helvetica Neue"/>
        </w:rPr>
        <w:t>"Klass Pointer"</w:t>
      </w:r>
      <w:r>
        <w:rPr>
          <w:rStyle w:val="md-line"/>
          <w:rFonts w:ascii="Helvetica Neue" w:hAnsi="Helvetica Neue"/>
        </w:rPr>
        <w:t>：对象指向它的类的元数据的指针，虚拟机通过这个指针来确定这个对象是哪个类的实例。</w:t>
      </w:r>
      <w:r>
        <w:rPr>
          <w:rStyle w:val="md-line"/>
          <w:rFonts w:ascii="Helvetica Neue" w:hAnsi="Helvetica Neue"/>
        </w:rPr>
        <w:t>(</w:t>
      </w:r>
      <w:r>
        <w:rPr>
          <w:rStyle w:val="md-line"/>
          <w:rFonts w:ascii="Helvetica Neue" w:hAnsi="Helvetica Neue"/>
        </w:rPr>
        <w:t>数组，对象头中还必须有一块用于记录数组长度的数据，因为虚拟机可以通过普通</w:t>
      </w:r>
      <w:r>
        <w:rPr>
          <w:rStyle w:val="md-line"/>
          <w:rFonts w:ascii="Helvetica Neue" w:hAnsi="Helvetica Neue"/>
        </w:rPr>
        <w:t>Java</w:t>
      </w:r>
      <w:r>
        <w:rPr>
          <w:rStyle w:val="md-line"/>
          <w:rFonts w:ascii="Helvetica Neue" w:hAnsi="Helvetica Neue"/>
        </w:rPr>
        <w:t>对象的元数据信息确定</w:t>
      </w:r>
      <w:r>
        <w:rPr>
          <w:rStyle w:val="md-line"/>
          <w:rFonts w:ascii="Helvetica Neue" w:hAnsi="Helvetica Neue"/>
        </w:rPr>
        <w:t>Java</w:t>
      </w:r>
      <w:r>
        <w:rPr>
          <w:rStyle w:val="md-line"/>
          <w:rFonts w:ascii="Helvetica Neue" w:hAnsi="Helvetica Neue"/>
        </w:rPr>
        <w:t>对象的大小，但是从数组的元数据中无法确定数组的大小。</w:t>
      </w:r>
      <w:r>
        <w:rPr>
          <w:rStyle w:val="md-line"/>
          <w:rFonts w:ascii="Helvetica Neue" w:hAnsi="Helvetica Neue"/>
        </w:rPr>
        <w:t xml:space="preserve"> ) </w:t>
      </w:r>
    </w:p>
    <w:p w:rsidR="001A7847" w:rsidRDefault="007D395D">
      <w:pPr>
        <w:pStyle w:val="aa"/>
        <w:spacing w:before="0" w:beforeAutospacing="0"/>
        <w:rPr>
          <w:rFonts w:ascii="Helvetica Neue" w:hAnsi="Helvetica Neue"/>
        </w:rPr>
      </w:pPr>
      <w:r>
        <w:rPr>
          <w:rStyle w:val="md-line"/>
          <w:rFonts w:ascii="Helvetica Neue" w:hAnsi="Helvetica Neue"/>
        </w:rPr>
        <w:t>32</w:t>
      </w:r>
      <w:r>
        <w:rPr>
          <w:rStyle w:val="md-line"/>
          <w:rFonts w:ascii="Helvetica Neue" w:hAnsi="Helvetica Neue"/>
        </w:rPr>
        <w:t>位的</w:t>
      </w:r>
      <w:r>
        <w:rPr>
          <w:rStyle w:val="md-line"/>
          <w:rFonts w:ascii="Helvetica Neue" w:hAnsi="Helvetica Neue"/>
        </w:rPr>
        <w:t>HotSpot</w:t>
      </w:r>
      <w:r>
        <w:rPr>
          <w:rStyle w:val="md-line"/>
          <w:rFonts w:ascii="Helvetica Neue" w:hAnsi="Helvetica Neue"/>
        </w:rPr>
        <w:t>虚拟机对象头存储结构：（下图摘自网络）</w:t>
      </w:r>
      <w:r>
        <w:rPr>
          <w:rStyle w:val="md-line"/>
          <w:rFonts w:ascii="Helvetica Neue" w:hAnsi="Helvetica Neue"/>
        </w:rPr>
        <w:t xml:space="preserve"> </w:t>
      </w:r>
    </w:p>
    <w:p w:rsidR="001A7847" w:rsidRDefault="007D395D">
      <w:pPr>
        <w:pStyle w:val="aa"/>
        <w:spacing w:before="0" w:beforeAutospacing="0"/>
        <w:rPr>
          <w:rFonts w:ascii="Helvetica Neue" w:hAnsi="Helvetica Neue"/>
        </w:rPr>
      </w:pPr>
      <w:r>
        <w:rPr>
          <w:rFonts w:ascii="Courier New" w:hAnsi="Courier New" w:cs="Courier New"/>
          <w:noProof/>
        </w:rPr>
        <w:drawing>
          <wp:inline distT="0" distB="0" distL="0" distR="0">
            <wp:extent cx="7929880" cy="2574925"/>
            <wp:effectExtent l="0" t="0" r="0" b="0"/>
            <wp:docPr id="383" name="图片 383" descr="https://raw.githubusercontent.com/ExplorerMan9527/image/master/%E5%AF%B9%E8%B1%A1%E5%A4%B4%E7%BB%93%E6%9E%84%E5%9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https://raw.githubusercontent.com/ExplorerMan9527/image/master/%E5%AF%B9%E8%B1%A1%E5%A4%B4%E7%BB%93%E6%9E%84%E5%9B%BE.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7929880" cy="2574925"/>
                    </a:xfrm>
                    <a:prstGeom prst="rect">
                      <a:avLst/>
                    </a:prstGeom>
                    <a:noFill/>
                    <a:ln>
                      <a:noFill/>
                    </a:ln>
                  </pic:spPr>
                </pic:pic>
              </a:graphicData>
            </a:graphic>
          </wp:inline>
        </w:drawing>
      </w:r>
    </w:p>
    <w:p w:rsidR="001A7847" w:rsidRDefault="007D395D">
      <w:pPr>
        <w:pStyle w:val="5"/>
      </w:pPr>
      <w:r>
        <w:lastRenderedPageBreak/>
        <w:t>Monitor</w:t>
      </w:r>
    </w:p>
    <w:p w:rsidR="001A7847" w:rsidRDefault="007D395D">
      <w:pPr>
        <w:pStyle w:val="aa"/>
        <w:spacing w:before="0" w:beforeAutospacing="0"/>
        <w:rPr>
          <w:rFonts w:ascii="Helvetica Neue" w:hAnsi="Helvetica Neue"/>
        </w:rPr>
      </w:pPr>
      <w:r>
        <w:rPr>
          <w:rStyle w:val="md-line"/>
          <w:rFonts w:ascii="Helvetica Neue" w:hAnsi="Helvetica Neue"/>
        </w:rPr>
        <w:t>什么是</w:t>
      </w:r>
      <w:r>
        <w:rPr>
          <w:rStyle w:val="md-line"/>
          <w:rFonts w:ascii="Helvetica Neue" w:hAnsi="Helvetica Neue"/>
        </w:rPr>
        <w:t>Monitor</w:t>
      </w:r>
      <w:r>
        <w:rPr>
          <w:rStyle w:val="md-line"/>
          <w:rFonts w:ascii="Helvetica Neue" w:hAnsi="Helvetica Neue"/>
        </w:rPr>
        <w:t>？我们可以把它理解为一个同步工具，也可以描述为一种同步机制，它通常被描述为一个对象。</w:t>
      </w:r>
      <w:r>
        <w:rPr>
          <w:rStyle w:val="md-line"/>
          <w:rFonts w:ascii="Helvetica Neue" w:hAnsi="Helvetica Neue"/>
        </w:rPr>
        <w:t xml:space="preserve"> </w:t>
      </w:r>
      <w:r>
        <w:rPr>
          <w:rStyle w:val="md-line"/>
          <w:rFonts w:ascii="Helvetica Neue" w:hAnsi="Helvetica Neue"/>
        </w:rPr>
        <w:t>与一切皆对象一样，所有的</w:t>
      </w:r>
      <w:r>
        <w:rPr>
          <w:rStyle w:val="md-line"/>
          <w:rFonts w:ascii="Helvetica Neue" w:hAnsi="Helvetica Neue"/>
        </w:rPr>
        <w:t>Java</w:t>
      </w:r>
      <w:r>
        <w:rPr>
          <w:rStyle w:val="md-line"/>
          <w:rFonts w:ascii="Helvetica Neue" w:hAnsi="Helvetica Neue"/>
        </w:rPr>
        <w:t>对象是天生的</w:t>
      </w:r>
      <w:r>
        <w:rPr>
          <w:rStyle w:val="md-line"/>
          <w:rFonts w:ascii="Helvetica Neue" w:hAnsi="Helvetica Neue"/>
        </w:rPr>
        <w:t>Monitor</w:t>
      </w:r>
      <w:r>
        <w:rPr>
          <w:rStyle w:val="md-line"/>
          <w:rFonts w:ascii="Helvetica Neue" w:hAnsi="Helvetica Neue"/>
        </w:rPr>
        <w:t>，</w:t>
      </w:r>
      <w:r>
        <w:rPr>
          <w:rStyle w:val="ac"/>
          <w:rFonts w:ascii="Helvetica Neue" w:hAnsi="Helvetica Neue"/>
        </w:rPr>
        <w:t>每一个</w:t>
      </w:r>
      <w:r>
        <w:rPr>
          <w:rStyle w:val="ac"/>
          <w:rFonts w:ascii="Helvetica Neue" w:hAnsi="Helvetica Neue"/>
        </w:rPr>
        <w:t>Java</w:t>
      </w:r>
      <w:r>
        <w:rPr>
          <w:rStyle w:val="ac"/>
          <w:rFonts w:ascii="Helvetica Neue" w:hAnsi="Helvetica Neue"/>
        </w:rPr>
        <w:t>对象都有成为</w:t>
      </w:r>
      <w:r>
        <w:rPr>
          <w:rStyle w:val="ac"/>
          <w:rFonts w:ascii="Helvetica Neue" w:hAnsi="Helvetica Neue"/>
        </w:rPr>
        <w:t>Monitor</w:t>
      </w:r>
      <w:r>
        <w:rPr>
          <w:rStyle w:val="ac"/>
          <w:rFonts w:ascii="Helvetica Neue" w:hAnsi="Helvetica Neue"/>
        </w:rPr>
        <w:t>的潜质，因为在</w:t>
      </w:r>
      <w:r>
        <w:rPr>
          <w:rStyle w:val="ac"/>
          <w:rFonts w:ascii="Helvetica Neue" w:hAnsi="Helvetica Neue"/>
        </w:rPr>
        <w:t>Java</w:t>
      </w:r>
      <w:r>
        <w:rPr>
          <w:rStyle w:val="ac"/>
          <w:rFonts w:ascii="Helvetica Neue" w:hAnsi="Helvetica Neue"/>
        </w:rPr>
        <w:t>的设计中</w:t>
      </w:r>
      <w:r>
        <w:rPr>
          <w:rStyle w:val="ac"/>
          <w:rFonts w:ascii="Helvetica Neue" w:hAnsi="Helvetica Neue"/>
        </w:rPr>
        <w:t xml:space="preserve"> </w:t>
      </w:r>
      <w:r>
        <w:rPr>
          <w:rStyle w:val="ac"/>
          <w:rFonts w:ascii="Helvetica Neue" w:hAnsi="Helvetica Neue"/>
        </w:rPr>
        <w:t>，每一个</w:t>
      </w:r>
      <w:r>
        <w:rPr>
          <w:rStyle w:val="ac"/>
          <w:rFonts w:ascii="Helvetica Neue" w:hAnsi="Helvetica Neue"/>
        </w:rPr>
        <w:t>Java</w:t>
      </w:r>
      <w:r>
        <w:rPr>
          <w:rStyle w:val="ac"/>
          <w:rFonts w:ascii="Helvetica Neue" w:hAnsi="Helvetica Neue"/>
        </w:rPr>
        <w:t>对象自打娘胎里出来就带了一把看不见的锁，它叫做内部锁或者</w:t>
      </w:r>
      <w:r>
        <w:rPr>
          <w:rStyle w:val="ac"/>
          <w:rFonts w:ascii="Helvetica Neue" w:hAnsi="Helvetica Neue"/>
        </w:rPr>
        <w:t>Monitor</w:t>
      </w:r>
      <w:r>
        <w:rPr>
          <w:rStyle w:val="ac"/>
          <w:rFonts w:ascii="Helvetica Neue" w:hAnsi="Helvetica Neue"/>
        </w:rPr>
        <w:t>锁。</w:t>
      </w:r>
      <w:r>
        <w:rPr>
          <w:rStyle w:val="md-line"/>
          <w:rFonts w:ascii="Helvetica Neue" w:hAnsi="Helvetica Neue"/>
        </w:rPr>
        <w:t xml:space="preserve"> </w:t>
      </w:r>
      <w:r>
        <w:rPr>
          <w:rStyle w:val="ac"/>
          <w:rFonts w:ascii="Helvetica Neue" w:hAnsi="Helvetica Neue"/>
        </w:rPr>
        <w:t xml:space="preserve">Monitor </w:t>
      </w:r>
      <w:r>
        <w:rPr>
          <w:rStyle w:val="ac"/>
          <w:rFonts w:ascii="Helvetica Neue" w:hAnsi="Helvetica Neue"/>
        </w:rPr>
        <w:t>是线程私有的数据结构，每一个线程都有一个可用</w:t>
      </w:r>
      <w:r>
        <w:rPr>
          <w:rStyle w:val="ac"/>
          <w:rFonts w:ascii="Helvetica Neue" w:hAnsi="Helvetica Neue"/>
        </w:rPr>
        <w:t>monitor record</w:t>
      </w:r>
      <w:r>
        <w:rPr>
          <w:rStyle w:val="ac"/>
          <w:rFonts w:ascii="Helvetica Neue" w:hAnsi="Helvetica Neue"/>
        </w:rPr>
        <w:t>列表，同时还有一个全局的可用列表。每一个被锁住的对象都会和一个</w:t>
      </w:r>
      <w:r>
        <w:rPr>
          <w:rStyle w:val="ac"/>
          <w:rFonts w:ascii="Helvetica Neue" w:hAnsi="Helvetica Neue"/>
        </w:rPr>
        <w:t>monitor</w:t>
      </w:r>
      <w:r>
        <w:rPr>
          <w:rStyle w:val="ac"/>
          <w:rFonts w:ascii="Helvetica Neue" w:hAnsi="Helvetica Neue"/>
        </w:rPr>
        <w:t>关联，同时</w:t>
      </w:r>
      <w:r>
        <w:rPr>
          <w:rStyle w:val="ac"/>
          <w:rFonts w:ascii="Helvetica Neue" w:hAnsi="Helvetica Neue"/>
        </w:rPr>
        <w:t>monitor</w:t>
      </w:r>
      <w:r>
        <w:rPr>
          <w:rStyle w:val="ac"/>
          <w:rFonts w:ascii="Helvetica Neue" w:hAnsi="Helvetica Neue"/>
        </w:rPr>
        <w:t>中有一个</w:t>
      </w:r>
      <w:r>
        <w:rPr>
          <w:rStyle w:val="ac"/>
          <w:rFonts w:ascii="Helvetica Neue" w:hAnsi="Helvetica Neue"/>
        </w:rPr>
        <w:t>Owner</w:t>
      </w:r>
      <w:r>
        <w:rPr>
          <w:rStyle w:val="ac"/>
          <w:rFonts w:ascii="Helvetica Neue" w:hAnsi="Helvetica Neue"/>
        </w:rPr>
        <w:t>字段存放拥有该锁的线程的唯一标识，表示该锁被这个线程占用。其结构如下：</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t xml:space="preserve"> </w:t>
      </w:r>
      <w:r>
        <w:rPr>
          <w:rFonts w:ascii="Consolas" w:hAnsi="Consolas" w:cs="Consolas"/>
        </w:rPr>
        <w:br/>
      </w:r>
      <w:r>
        <w:rPr>
          <w:rStyle w:val="cm-keyword"/>
          <w:rFonts w:ascii="Consolas" w:hAnsi="Consolas" w:cs="Consolas"/>
        </w:rPr>
        <w:t>class</w:t>
      </w:r>
      <w:r>
        <w:rPr>
          <w:rFonts w:ascii="Consolas" w:hAnsi="Consolas" w:cs="Consolas"/>
        </w:rPr>
        <w:t xml:space="preserve"> </w:t>
      </w:r>
      <w:r>
        <w:rPr>
          <w:rStyle w:val="cm-def"/>
          <w:rFonts w:ascii="Consolas" w:hAnsi="Consolas" w:cs="Consolas"/>
        </w:rPr>
        <w:t>ObjectWaiter</w:t>
      </w:r>
      <w:r>
        <w:rPr>
          <w:rFonts w:ascii="Consolas" w:hAnsi="Consolas" w:cs="Consolas"/>
        </w:rPr>
        <w:t xml:space="preserve"> : </w:t>
      </w:r>
      <w:r>
        <w:rPr>
          <w:rStyle w:val="cm-keyword"/>
          <w:rFonts w:ascii="Consolas" w:hAnsi="Consolas" w:cs="Consolas"/>
        </w:rPr>
        <w:t>public</w:t>
      </w:r>
      <w:r>
        <w:rPr>
          <w:rFonts w:ascii="Consolas" w:hAnsi="Consolas" w:cs="Consolas"/>
        </w:rPr>
        <w:t xml:space="preserve"> </w:t>
      </w:r>
      <w:r>
        <w:rPr>
          <w:rStyle w:val="cm-variable"/>
          <w:rFonts w:ascii="Consolas" w:hAnsi="Consolas" w:cs="Consolas"/>
        </w:rPr>
        <w:t>StackObj</w:t>
      </w:r>
      <w:r>
        <w:rPr>
          <w:rFonts w:ascii="Consolas" w:hAnsi="Consolas" w:cs="Consolas"/>
        </w:rPr>
        <w:t xml:space="preserve"> {</w:t>
      </w:r>
      <w:r>
        <w:rPr>
          <w:rFonts w:ascii="Consolas" w:hAnsi="Consolas" w:cs="Consolas"/>
        </w:rPr>
        <w:br/>
        <w:t xml:space="preserve">  </w:t>
      </w:r>
      <w:r>
        <w:rPr>
          <w:rFonts w:ascii="Consolas" w:hAnsi="Consolas" w:cs="Consolas"/>
        </w:rPr>
        <w:br/>
        <w:t xml:space="preserve">  </w:t>
      </w:r>
      <w:r>
        <w:rPr>
          <w:rStyle w:val="cm-comment"/>
          <w:rFonts w:ascii="Consolas" w:hAnsi="Consolas" w:cs="Consolas"/>
        </w:rPr>
        <w:t>//</w:t>
      </w:r>
      <w:r>
        <w:rPr>
          <w:rStyle w:val="cm-comment"/>
          <w:rFonts w:ascii="Consolas" w:hAnsi="Consolas" w:cs="Consolas"/>
        </w:rPr>
        <w:t>省略部分代码</w:t>
      </w:r>
      <w:r>
        <w:rPr>
          <w:rFonts w:ascii="Consolas" w:hAnsi="Consolas" w:cs="Consolas"/>
        </w:rPr>
        <w:br/>
        <w:t xml:space="preserve">  </w:t>
      </w:r>
      <w:r>
        <w:rPr>
          <w:rFonts w:ascii="Consolas" w:hAnsi="Consolas" w:cs="Consolas"/>
        </w:rPr>
        <w:br/>
      </w:r>
      <w:r>
        <w:rPr>
          <w:rStyle w:val="cm-comment"/>
          <w:rFonts w:ascii="Consolas" w:hAnsi="Consolas" w:cs="Consolas"/>
        </w:rPr>
        <w:t>// initialize the monitor, exception the semaphore, all other fields</w:t>
      </w:r>
      <w:r>
        <w:rPr>
          <w:rFonts w:ascii="Consolas" w:hAnsi="Consolas" w:cs="Consolas"/>
        </w:rPr>
        <w:br/>
        <w:t xml:space="preserve">  </w:t>
      </w:r>
      <w:r>
        <w:rPr>
          <w:rStyle w:val="cm-comment"/>
          <w:rFonts w:ascii="Consolas" w:hAnsi="Consolas" w:cs="Consolas"/>
        </w:rPr>
        <w:t>// are simple integers or pointers</w:t>
      </w:r>
      <w:r>
        <w:rPr>
          <w:rFonts w:ascii="Consolas" w:hAnsi="Consolas" w:cs="Consolas"/>
        </w:rPr>
        <w:br/>
        <w:t xml:space="preserve">  </w:t>
      </w:r>
      <w:r>
        <w:rPr>
          <w:rStyle w:val="cm-variable"/>
          <w:rFonts w:ascii="Consolas" w:hAnsi="Consolas" w:cs="Consolas"/>
        </w:rPr>
        <w:t>ObjectMonitor</w:t>
      </w:r>
      <w:r>
        <w:rPr>
          <w:rFonts w:ascii="Consolas" w:hAnsi="Consolas" w:cs="Consolas"/>
        </w:rPr>
        <w:t>() {</w:t>
      </w:r>
      <w:r>
        <w:rPr>
          <w:rFonts w:ascii="Consolas" w:hAnsi="Consolas" w:cs="Consolas"/>
        </w:rPr>
        <w:br/>
        <w:t xml:space="preserve">    </w:t>
      </w:r>
      <w:r>
        <w:rPr>
          <w:rStyle w:val="cm-variable"/>
          <w:rFonts w:ascii="Consolas" w:hAnsi="Consolas" w:cs="Consolas"/>
        </w:rPr>
        <w:t>_header</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NULL</w:t>
      </w:r>
      <w:r>
        <w:rPr>
          <w:rFonts w:ascii="Consolas" w:hAnsi="Consolas" w:cs="Consolas"/>
        </w:rPr>
        <w:t xml:space="preserve">; </w:t>
      </w:r>
      <w:r>
        <w:rPr>
          <w:rStyle w:val="cm-comment"/>
          <w:rFonts w:ascii="Consolas" w:hAnsi="Consolas" w:cs="Consolas"/>
        </w:rPr>
        <w:t>//</w:t>
      </w:r>
      <w:r>
        <w:rPr>
          <w:rStyle w:val="cm-comment"/>
          <w:rFonts w:ascii="Consolas" w:hAnsi="Consolas" w:cs="Consolas"/>
        </w:rPr>
        <w:t>对象头</w:t>
      </w:r>
      <w:r>
        <w:rPr>
          <w:rFonts w:ascii="Consolas" w:hAnsi="Consolas" w:cs="Consolas"/>
        </w:rPr>
        <w:br/>
        <w:t xml:space="preserve">    </w:t>
      </w:r>
      <w:r>
        <w:rPr>
          <w:rStyle w:val="cm-variable"/>
          <w:rFonts w:ascii="Consolas" w:hAnsi="Consolas" w:cs="Consolas"/>
        </w:rPr>
        <w:t>_count</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0</w:t>
      </w:r>
      <w:r>
        <w:rPr>
          <w:rFonts w:ascii="Consolas" w:hAnsi="Consolas" w:cs="Consolas"/>
        </w:rPr>
        <w:t>;</w:t>
      </w:r>
      <w:r>
        <w:rPr>
          <w:rStyle w:val="cm-tab"/>
          <w:rFonts w:ascii="Courier New" w:hAnsi="Courier New" w:cs="Courier New"/>
        </w:rPr>
        <w:t xml:space="preserve">  </w:t>
      </w:r>
      <w:r>
        <w:rPr>
          <w:rStyle w:val="cm-comment"/>
          <w:rFonts w:ascii="Consolas" w:hAnsi="Consolas" w:cs="Consolas"/>
        </w:rPr>
        <w:t>//</w:t>
      </w:r>
      <w:r>
        <w:rPr>
          <w:rStyle w:val="cm-comment"/>
          <w:rFonts w:ascii="Consolas" w:hAnsi="Consolas" w:cs="Consolas"/>
        </w:rPr>
        <w:t>引用计数器</w:t>
      </w:r>
      <w:r>
        <w:rPr>
          <w:rFonts w:ascii="Consolas" w:hAnsi="Consolas" w:cs="Consolas"/>
        </w:rPr>
        <w:br/>
        <w:t xml:space="preserve">    </w:t>
      </w:r>
      <w:r>
        <w:rPr>
          <w:rStyle w:val="cm-variable"/>
          <w:rFonts w:ascii="Consolas" w:hAnsi="Consolas" w:cs="Consolas"/>
        </w:rPr>
        <w:t>_waiters</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0</w:t>
      </w:r>
      <w:r>
        <w:rPr>
          <w:rFonts w:ascii="Consolas" w:hAnsi="Consolas" w:cs="Consolas"/>
        </w:rPr>
        <w:t>,</w:t>
      </w:r>
      <w:r>
        <w:rPr>
          <w:rStyle w:val="cm-tab"/>
          <w:rFonts w:ascii="Courier New" w:hAnsi="Courier New" w:cs="Courier New"/>
        </w:rPr>
        <w:t xml:space="preserve">  </w:t>
      </w:r>
      <w:r>
        <w:rPr>
          <w:rStyle w:val="cm-comment"/>
          <w:rFonts w:ascii="Consolas" w:hAnsi="Consolas" w:cs="Consolas"/>
        </w:rPr>
        <w:t>//</w:t>
      </w:r>
      <w:r>
        <w:rPr>
          <w:rStyle w:val="cm-comment"/>
          <w:rFonts w:ascii="Consolas" w:hAnsi="Consolas" w:cs="Consolas"/>
        </w:rPr>
        <w:t>等待线程数</w:t>
      </w:r>
      <w:r>
        <w:rPr>
          <w:rFonts w:ascii="Consolas" w:hAnsi="Consolas" w:cs="Consolas"/>
        </w:rPr>
        <w:br/>
        <w:t xml:space="preserve">    </w:t>
      </w:r>
      <w:r>
        <w:rPr>
          <w:rStyle w:val="cm-variable"/>
          <w:rFonts w:ascii="Consolas" w:hAnsi="Consolas" w:cs="Consolas"/>
        </w:rPr>
        <w:t>_recursions</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0</w:t>
      </w:r>
      <w:r>
        <w:rPr>
          <w:rFonts w:ascii="Consolas" w:hAnsi="Consolas" w:cs="Consolas"/>
        </w:rPr>
        <w:t>;</w:t>
      </w:r>
      <w:r>
        <w:rPr>
          <w:rStyle w:val="cm-tab"/>
          <w:rFonts w:ascii="Courier New" w:hAnsi="Courier New" w:cs="Courier New"/>
        </w:rPr>
        <w:t xml:space="preserve">  </w:t>
      </w:r>
      <w:r>
        <w:rPr>
          <w:rStyle w:val="cm-comment"/>
          <w:rFonts w:ascii="Consolas" w:hAnsi="Consolas" w:cs="Consolas"/>
        </w:rPr>
        <w:t>//</w:t>
      </w:r>
      <w:r>
        <w:rPr>
          <w:rStyle w:val="cm-comment"/>
          <w:rFonts w:ascii="Consolas" w:hAnsi="Consolas" w:cs="Consolas"/>
        </w:rPr>
        <w:t>重入次数</w:t>
      </w:r>
      <w:r>
        <w:rPr>
          <w:rFonts w:ascii="Consolas" w:hAnsi="Consolas" w:cs="Consolas"/>
        </w:rPr>
        <w:br/>
        <w:t xml:space="preserve">    </w:t>
      </w:r>
      <w:r>
        <w:rPr>
          <w:rStyle w:val="cm-variable"/>
          <w:rFonts w:ascii="Consolas" w:hAnsi="Consolas" w:cs="Consolas"/>
        </w:rPr>
        <w:t>_object</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NULL</w:t>
      </w:r>
      <w:r>
        <w:rPr>
          <w:rFonts w:ascii="Consolas" w:hAnsi="Consolas" w:cs="Consolas"/>
        </w:rPr>
        <w:t>;</w:t>
      </w:r>
      <w:r>
        <w:rPr>
          <w:rStyle w:val="cm-comment"/>
          <w:rFonts w:ascii="Consolas" w:hAnsi="Consolas" w:cs="Consolas"/>
        </w:rPr>
        <w:t>//</w:t>
      </w:r>
      <w:r>
        <w:rPr>
          <w:rStyle w:val="cm-comment"/>
          <w:rFonts w:ascii="Consolas" w:hAnsi="Consolas" w:cs="Consolas"/>
        </w:rPr>
        <w:t>监视器锁寄生的对象。</w:t>
      </w:r>
      <w:r>
        <w:rPr>
          <w:rFonts w:ascii="Consolas" w:hAnsi="Consolas" w:cs="Consolas"/>
        </w:rPr>
        <w:br/>
        <w:t xml:space="preserve">    </w:t>
      </w:r>
      <w:r>
        <w:rPr>
          <w:rStyle w:val="cm-variable"/>
          <w:rFonts w:ascii="Consolas" w:hAnsi="Consolas" w:cs="Consolas"/>
        </w:rPr>
        <w:t>_owner</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NULL</w:t>
      </w:r>
      <w:r>
        <w:rPr>
          <w:rFonts w:ascii="Consolas" w:hAnsi="Consolas" w:cs="Consolas"/>
        </w:rPr>
        <w:t>;</w:t>
      </w:r>
      <w:r>
        <w:rPr>
          <w:rStyle w:val="cm-comment"/>
          <w:rFonts w:ascii="Consolas" w:hAnsi="Consolas" w:cs="Consolas"/>
        </w:rPr>
        <w:t>//</w:t>
      </w:r>
      <w:r>
        <w:rPr>
          <w:rStyle w:val="cm-comment"/>
          <w:rFonts w:ascii="Consolas" w:hAnsi="Consolas" w:cs="Consolas"/>
        </w:rPr>
        <w:t>指向获得</w:t>
      </w:r>
      <w:r>
        <w:rPr>
          <w:rStyle w:val="cm-comment"/>
          <w:rFonts w:ascii="Consolas" w:hAnsi="Consolas" w:cs="Consolas"/>
        </w:rPr>
        <w:t>ObjectMonitor</w:t>
      </w:r>
      <w:r>
        <w:rPr>
          <w:rStyle w:val="cm-comment"/>
          <w:rFonts w:ascii="Consolas" w:hAnsi="Consolas" w:cs="Consolas"/>
        </w:rPr>
        <w:t>对象的线程或基础锁</w:t>
      </w:r>
      <w:r>
        <w:rPr>
          <w:rFonts w:ascii="Consolas" w:hAnsi="Consolas" w:cs="Consolas"/>
        </w:rPr>
        <w:br/>
        <w:t xml:space="preserve">    </w:t>
      </w:r>
      <w:r>
        <w:rPr>
          <w:rStyle w:val="cm-variable"/>
          <w:rFonts w:ascii="Consolas" w:hAnsi="Consolas" w:cs="Consolas"/>
        </w:rPr>
        <w:t>_WaitSet</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NULL</w:t>
      </w:r>
      <w:r>
        <w:rPr>
          <w:rFonts w:ascii="Consolas" w:hAnsi="Consolas" w:cs="Consolas"/>
        </w:rPr>
        <w:t>;</w:t>
      </w:r>
      <w:r>
        <w:rPr>
          <w:rFonts w:ascii="Consolas" w:hAnsi="Consolas" w:cs="Consolas"/>
        </w:rPr>
        <w:br/>
        <w:t xml:space="preserve">    </w:t>
      </w:r>
      <w:r>
        <w:rPr>
          <w:rStyle w:val="cm-variable"/>
          <w:rFonts w:ascii="Consolas" w:hAnsi="Consolas" w:cs="Consolas"/>
        </w:rPr>
        <w:t>_WaitSetLock</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0</w:t>
      </w:r>
      <w:r>
        <w:rPr>
          <w:rFonts w:ascii="Consolas" w:hAnsi="Consolas" w:cs="Consolas"/>
        </w:rPr>
        <w:t xml:space="preserve"> ;</w:t>
      </w:r>
      <w:r>
        <w:rPr>
          <w:rStyle w:val="cm-comment"/>
          <w:rFonts w:ascii="Consolas" w:hAnsi="Consolas" w:cs="Consolas"/>
        </w:rPr>
        <w:t>//</w:t>
      </w:r>
      <w:r>
        <w:rPr>
          <w:rStyle w:val="cm-comment"/>
          <w:rFonts w:ascii="Consolas" w:hAnsi="Consolas" w:cs="Consolas"/>
        </w:rPr>
        <w:t>等待队列</w:t>
      </w:r>
      <w:r>
        <w:rPr>
          <w:rStyle w:val="cm-comment"/>
          <w:rFonts w:ascii="Consolas" w:hAnsi="Consolas" w:cs="Consolas"/>
        </w:rPr>
        <w:t xml:space="preserve"> - </w:t>
      </w:r>
      <w:r>
        <w:rPr>
          <w:rStyle w:val="cm-comment"/>
          <w:rFonts w:ascii="Consolas" w:hAnsi="Consolas" w:cs="Consolas"/>
        </w:rPr>
        <w:t>简单的自旋锁</w:t>
      </w:r>
      <w:r>
        <w:rPr>
          <w:rFonts w:ascii="Consolas" w:hAnsi="Consolas" w:cs="Consolas"/>
        </w:rPr>
        <w:br/>
        <w:t xml:space="preserve">    </w:t>
      </w:r>
      <w:r>
        <w:rPr>
          <w:rStyle w:val="cm-variable"/>
          <w:rFonts w:ascii="Consolas" w:hAnsi="Consolas" w:cs="Consolas"/>
        </w:rPr>
        <w:t>_Responsible</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NULL</w:t>
      </w:r>
      <w:r>
        <w:rPr>
          <w:rFonts w:ascii="Consolas" w:hAnsi="Consolas" w:cs="Consolas"/>
        </w:rPr>
        <w:t xml:space="preserve"> ;</w:t>
      </w:r>
      <w:r>
        <w:rPr>
          <w:rFonts w:ascii="Consolas" w:hAnsi="Consolas" w:cs="Consolas"/>
        </w:rPr>
        <w:br/>
        <w:t xml:space="preserve">    </w:t>
      </w:r>
      <w:r>
        <w:rPr>
          <w:rStyle w:val="cm-variable"/>
          <w:rFonts w:ascii="Consolas" w:hAnsi="Consolas" w:cs="Consolas"/>
        </w:rPr>
        <w:t>_succ</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NULL</w:t>
      </w:r>
      <w:r>
        <w:rPr>
          <w:rFonts w:ascii="Consolas" w:hAnsi="Consolas" w:cs="Consolas"/>
        </w:rPr>
        <w:t xml:space="preserve"> ;</w:t>
      </w:r>
      <w:r>
        <w:rPr>
          <w:rFonts w:ascii="Consolas" w:hAnsi="Consolas" w:cs="Consolas"/>
        </w:rPr>
        <w:br/>
        <w:t xml:space="preserve">    </w:t>
      </w:r>
      <w:r>
        <w:rPr>
          <w:rStyle w:val="cm-variable"/>
          <w:rFonts w:ascii="Consolas" w:hAnsi="Consolas" w:cs="Consolas"/>
        </w:rPr>
        <w:t>_cxq</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NULL</w:t>
      </w:r>
      <w:r>
        <w:rPr>
          <w:rFonts w:ascii="Consolas" w:hAnsi="Consolas" w:cs="Consolas"/>
        </w:rPr>
        <w:t xml:space="preserve"> ;</w:t>
      </w:r>
      <w:r>
        <w:rPr>
          <w:rFonts w:ascii="Consolas" w:hAnsi="Consolas" w:cs="Consolas"/>
        </w:rPr>
        <w:br/>
        <w:t xml:space="preserve">    </w:t>
      </w:r>
      <w:r>
        <w:rPr>
          <w:rStyle w:val="cm-variable"/>
          <w:rFonts w:ascii="Consolas" w:hAnsi="Consolas" w:cs="Consolas"/>
        </w:rPr>
        <w:t>FreeNext</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NULL</w:t>
      </w:r>
      <w:r>
        <w:rPr>
          <w:rFonts w:ascii="Consolas" w:hAnsi="Consolas" w:cs="Consolas"/>
        </w:rPr>
        <w:t xml:space="preserve"> ;</w:t>
      </w:r>
      <w:r>
        <w:rPr>
          <w:rFonts w:ascii="Consolas" w:hAnsi="Consolas" w:cs="Consolas"/>
        </w:rPr>
        <w:br/>
        <w:t xml:space="preserve">    </w:t>
      </w:r>
      <w:r>
        <w:rPr>
          <w:rStyle w:val="cm-variable"/>
          <w:rFonts w:ascii="Consolas" w:hAnsi="Consolas" w:cs="Consolas"/>
        </w:rPr>
        <w:t>_EntryList</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NULL</w:t>
      </w:r>
      <w:r>
        <w:rPr>
          <w:rFonts w:ascii="Consolas" w:hAnsi="Consolas" w:cs="Consolas"/>
        </w:rPr>
        <w:t xml:space="preserve"> ;</w:t>
      </w:r>
      <w:r>
        <w:rPr>
          <w:rStyle w:val="cm-comment"/>
          <w:rFonts w:ascii="Consolas" w:hAnsi="Consolas" w:cs="Consolas"/>
        </w:rPr>
        <w:t>//</w:t>
      </w:r>
      <w:r>
        <w:rPr>
          <w:rStyle w:val="cm-comment"/>
          <w:rFonts w:ascii="Consolas" w:hAnsi="Consolas" w:cs="Consolas"/>
        </w:rPr>
        <w:t>在进入或重新进入时阻塞的线程。</w:t>
      </w:r>
      <w:r>
        <w:rPr>
          <w:rFonts w:ascii="Consolas" w:hAnsi="Consolas" w:cs="Consolas"/>
        </w:rPr>
        <w:br/>
        <w:t xml:space="preserve">    </w:t>
      </w:r>
      <w:r>
        <w:rPr>
          <w:rStyle w:val="cm-variable"/>
          <w:rFonts w:ascii="Consolas" w:hAnsi="Consolas" w:cs="Consolas"/>
        </w:rPr>
        <w:t>_SpinFreq</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0</w:t>
      </w:r>
      <w:r>
        <w:rPr>
          <w:rFonts w:ascii="Consolas" w:hAnsi="Consolas" w:cs="Consolas"/>
        </w:rPr>
        <w:t xml:space="preserve"> ;</w:t>
      </w:r>
      <w:r>
        <w:rPr>
          <w:rFonts w:ascii="Consolas" w:hAnsi="Consolas" w:cs="Consolas"/>
        </w:rPr>
        <w:br/>
      </w:r>
      <w:r>
        <w:rPr>
          <w:rFonts w:ascii="Consolas" w:hAnsi="Consolas" w:cs="Consolas"/>
        </w:rPr>
        <w:lastRenderedPageBreak/>
        <w:t xml:space="preserve">    </w:t>
      </w:r>
      <w:r>
        <w:rPr>
          <w:rStyle w:val="cm-variable"/>
          <w:rFonts w:ascii="Consolas" w:hAnsi="Consolas" w:cs="Consolas"/>
        </w:rPr>
        <w:t>_SpinClock</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0</w:t>
      </w:r>
      <w:r>
        <w:rPr>
          <w:rFonts w:ascii="Consolas" w:hAnsi="Consolas" w:cs="Consolas"/>
        </w:rPr>
        <w:t xml:space="preserve"> ;</w:t>
      </w:r>
      <w:r>
        <w:rPr>
          <w:rFonts w:ascii="Consolas" w:hAnsi="Consolas" w:cs="Consolas"/>
        </w:rPr>
        <w:br/>
        <w:t xml:space="preserve">    </w:t>
      </w:r>
      <w:r>
        <w:rPr>
          <w:rStyle w:val="cm-variable"/>
          <w:rFonts w:ascii="Consolas" w:hAnsi="Consolas" w:cs="Consolas"/>
        </w:rPr>
        <w:t>OwnerIsThread</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0</w:t>
      </w:r>
      <w:r>
        <w:rPr>
          <w:rFonts w:ascii="Consolas" w:hAnsi="Consolas" w:cs="Consolas"/>
        </w:rPr>
        <w:t xml:space="preserve"> ;</w:t>
      </w:r>
      <w:r>
        <w:rPr>
          <w:rFonts w:ascii="Consolas" w:hAnsi="Consolas" w:cs="Consolas"/>
        </w:rPr>
        <w:br/>
        <w:t xml:space="preserve">    </w:t>
      </w:r>
      <w:r>
        <w:rPr>
          <w:rStyle w:val="cm-variable"/>
          <w:rFonts w:ascii="Consolas" w:hAnsi="Consolas" w:cs="Consolas"/>
        </w:rPr>
        <w:t>_previous_owner_tid</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0</w:t>
      </w:r>
      <w:r>
        <w:rPr>
          <w:rFonts w:ascii="Consolas" w:hAnsi="Consolas" w:cs="Consolas"/>
        </w:rPr>
        <w:t>;</w:t>
      </w:r>
      <w:r>
        <w:rPr>
          <w:rFonts w:ascii="Consolas" w:hAnsi="Consolas" w:cs="Consolas"/>
        </w:rPr>
        <w:br/>
        <w:t xml:space="preserve">  }</w:t>
      </w:r>
      <w:r>
        <w:rPr>
          <w:rFonts w:ascii="Consolas" w:hAnsi="Consolas" w:cs="Consolas"/>
        </w:rPr>
        <w:br/>
        <w:t>​</w:t>
      </w:r>
      <w:r>
        <w:rPr>
          <w:rFonts w:ascii="Consolas" w:hAnsi="Consolas" w:cs="Consolas"/>
        </w:rPr>
        <w:br/>
      </w:r>
      <w:r>
        <w:rPr>
          <w:rStyle w:val="cm-meta"/>
          <w:rFonts w:ascii="Consolas" w:hAnsi="Consolas" w:cs="Consolas"/>
        </w:rPr>
        <w:t xml:space="preserve">#endif </w:t>
      </w:r>
      <w:r>
        <w:rPr>
          <w:rStyle w:val="cm-comment"/>
          <w:rFonts w:ascii="Consolas" w:hAnsi="Consolas" w:cs="Consolas"/>
        </w:rPr>
        <w:t>// SHARE_VM_RUNTIME_OBJECTMONITOR_HPP</w:t>
      </w:r>
    </w:p>
    <w:p w:rsidR="001A7847" w:rsidRDefault="003C5B7A">
      <w:pPr>
        <w:pStyle w:val="aa"/>
        <w:spacing w:before="0" w:beforeAutospacing="0"/>
        <w:rPr>
          <w:rFonts w:ascii="Helvetica Neue" w:hAnsi="Helvetica Neue"/>
        </w:rPr>
      </w:pPr>
      <w:hyperlink r:id="rId192" w:history="1">
        <w:r w:rsidR="007D395D">
          <w:rPr>
            <w:rStyle w:val="af"/>
            <w:rFonts w:ascii="Helvetica Neue" w:hAnsi="Helvetica Neue"/>
            <w:color w:val="auto"/>
          </w:rPr>
          <w:t>objectMonitor</w:t>
        </w:r>
        <w:r w:rsidR="007D395D">
          <w:rPr>
            <w:rStyle w:val="af"/>
            <w:rFonts w:ascii="Helvetica Neue" w:hAnsi="Helvetica Neue"/>
            <w:color w:val="auto"/>
          </w:rPr>
          <w:t>全部源码</w:t>
        </w:r>
      </w:hyperlink>
    </w:p>
    <w:p w:rsidR="001A7847" w:rsidRDefault="007D395D">
      <w:pPr>
        <w:pStyle w:val="5"/>
      </w:pPr>
      <w:r>
        <w:t>锁的获取流程</w:t>
      </w:r>
    </w:p>
    <w:p w:rsidR="001A7847" w:rsidRDefault="007D395D">
      <w:pPr>
        <w:pStyle w:val="aa"/>
        <w:spacing w:before="0" w:beforeAutospacing="0"/>
        <w:rPr>
          <w:rFonts w:ascii="Helvetica Neue" w:hAnsi="Helvetica Neue"/>
        </w:rPr>
      </w:pPr>
      <w:r>
        <w:rPr>
          <w:rStyle w:val="md-line"/>
          <w:rFonts w:ascii="Helvetica Neue" w:hAnsi="Helvetica Neue"/>
        </w:rPr>
        <w:t>1.synchronized</w:t>
      </w:r>
      <w:r>
        <w:rPr>
          <w:rStyle w:val="md-line"/>
          <w:rFonts w:ascii="Helvetica Neue" w:hAnsi="Helvetica Neue"/>
        </w:rPr>
        <w:t>关键字修饰的代码段，在</w:t>
      </w:r>
      <w:r>
        <w:rPr>
          <w:rStyle w:val="md-line"/>
          <w:rFonts w:ascii="Helvetica Neue" w:hAnsi="Helvetica Neue"/>
        </w:rPr>
        <w:t>JVM</w:t>
      </w:r>
      <w:r>
        <w:rPr>
          <w:rStyle w:val="md-line"/>
          <w:rFonts w:ascii="Helvetica Neue" w:hAnsi="Helvetica Neue"/>
        </w:rPr>
        <w:t>被编译为</w:t>
      </w:r>
      <w:r>
        <w:rPr>
          <w:rStyle w:val="md-line"/>
          <w:rFonts w:ascii="Helvetica Neue" w:hAnsi="Helvetica Neue"/>
        </w:rPr>
        <w:t>monitorenter</w:t>
      </w:r>
      <w:r>
        <w:rPr>
          <w:rStyle w:val="md-line"/>
          <w:rFonts w:ascii="Helvetica Neue" w:hAnsi="Helvetica Neue"/>
        </w:rPr>
        <w:t>、</w:t>
      </w:r>
      <w:r>
        <w:rPr>
          <w:rStyle w:val="md-line"/>
          <w:rFonts w:ascii="Helvetica Neue" w:hAnsi="Helvetica Neue"/>
        </w:rPr>
        <w:t>monitorexit</w:t>
      </w:r>
      <w:r>
        <w:rPr>
          <w:rStyle w:val="md-line"/>
          <w:rFonts w:ascii="Helvetica Neue" w:hAnsi="Helvetica Neue"/>
        </w:rPr>
        <w:t>指令来获取和释放互斥锁</w:t>
      </w:r>
      <w:r>
        <w:rPr>
          <w:rStyle w:val="md-line"/>
          <w:rFonts w:ascii="Helvetica Neue" w:hAnsi="Helvetica Neue"/>
        </w:rPr>
        <w:t>.</w:t>
      </w:r>
      <w:r>
        <w:rPr>
          <w:rStyle w:val="md-line"/>
          <w:rFonts w:ascii="Helvetica Neue" w:hAnsi="Helvetica Neue"/>
        </w:rPr>
        <w:t>。</w:t>
      </w:r>
    </w:p>
    <w:p w:rsidR="001A7847" w:rsidRDefault="007D395D">
      <w:pPr>
        <w:pStyle w:val="aa"/>
        <w:spacing w:before="0" w:beforeAutospacing="0"/>
        <w:rPr>
          <w:rFonts w:ascii="Helvetica Neue" w:hAnsi="Helvetica Neue"/>
        </w:rPr>
      </w:pPr>
      <w:r>
        <w:rPr>
          <w:rStyle w:val="md-line"/>
          <w:rFonts w:ascii="Helvetica Neue" w:hAnsi="Helvetica Neue"/>
        </w:rPr>
        <w:t>解释器执行</w:t>
      </w:r>
      <w:r>
        <w:rPr>
          <w:rStyle w:val="md-line"/>
          <w:rFonts w:ascii="Helvetica Neue" w:hAnsi="Helvetica Neue"/>
        </w:rPr>
        <w:t>monitorenter</w:t>
      </w:r>
      <w:r>
        <w:rPr>
          <w:rStyle w:val="md-line"/>
          <w:rFonts w:ascii="Helvetica Neue" w:hAnsi="Helvetica Neue"/>
        </w:rPr>
        <w:t>时会进入到</w:t>
      </w:r>
      <w:r>
        <w:rPr>
          <w:rStyle w:val="HTML0"/>
          <w:rFonts w:ascii="Consolas" w:hAnsi="Consolas" w:cs="Consolas"/>
        </w:rPr>
        <w:t>InterpreterRuntime.cpp</w:t>
      </w:r>
      <w:r>
        <w:rPr>
          <w:rStyle w:val="md-line"/>
          <w:rFonts w:ascii="Helvetica Neue" w:hAnsi="Helvetica Neue"/>
        </w:rPr>
        <w:t>的</w:t>
      </w:r>
      <w:r>
        <w:rPr>
          <w:rStyle w:val="HTML0"/>
          <w:rFonts w:ascii="Consolas" w:hAnsi="Consolas" w:cs="Consolas"/>
        </w:rPr>
        <w:t>InterpreterRuntime::monitorenter</w:t>
      </w:r>
      <w:r>
        <w:rPr>
          <w:rStyle w:val="md-line"/>
          <w:rFonts w:ascii="Helvetica Neue" w:hAnsi="Helvetica Neue"/>
        </w:rPr>
        <w:t>函数</w:t>
      </w:r>
    </w:p>
    <w:p w:rsidR="001A7847" w:rsidRDefault="007D395D">
      <w:pPr>
        <w:pStyle w:val="aa"/>
        <w:spacing w:before="0" w:beforeAutospacing="0"/>
        <w:rPr>
          <w:rFonts w:ascii="Helvetica Neue" w:hAnsi="Helvetica Neue"/>
        </w:rPr>
      </w:pPr>
      <w:r>
        <w:rPr>
          <w:rStyle w:val="md-line"/>
          <w:rFonts w:ascii="Helvetica Neue" w:hAnsi="Helvetica Neue"/>
        </w:rPr>
        <w:t>InterpreterRuntime::monitorenter(JavaThread* thread, BasicObjectLock* elem)</w:t>
      </w:r>
      <w:r>
        <w:rPr>
          <w:rStyle w:val="md-line"/>
          <w:rFonts w:ascii="Helvetica Neue" w:hAnsi="Helvetica Neue"/>
        </w:rPr>
        <w:t>；</w:t>
      </w:r>
    </w:p>
    <w:p w:rsidR="001A7847" w:rsidRDefault="007D395D">
      <w:pPr>
        <w:pStyle w:val="aa"/>
        <w:spacing w:before="0" w:beforeAutospacing="0"/>
        <w:rPr>
          <w:rFonts w:ascii="Helvetica Neue" w:hAnsi="Helvetica Neue"/>
        </w:rPr>
      </w:pPr>
      <w:r>
        <w:rPr>
          <w:rStyle w:val="md-line"/>
          <w:rFonts w:ascii="Helvetica Neue" w:hAnsi="Helvetica Neue"/>
        </w:rPr>
        <w:t>此方法主要包含两个参数</w:t>
      </w:r>
      <w:r>
        <w:rPr>
          <w:rStyle w:val="md-line"/>
          <w:rFonts w:ascii="Helvetica Neue" w:hAnsi="Helvetica Neue"/>
        </w:rPr>
        <w:t>JavaThread* thread, BasicObjectLock* elem</w:t>
      </w:r>
      <w:r>
        <w:rPr>
          <w:rStyle w:val="md-line"/>
          <w:rFonts w:ascii="Helvetica Neue" w:hAnsi="Helvetica Neue"/>
        </w:rPr>
        <w:t>，其中</w:t>
      </w:r>
      <w:r>
        <w:rPr>
          <w:rStyle w:val="md-line"/>
          <w:rFonts w:ascii="Helvetica Neue" w:hAnsi="Helvetica Neue"/>
        </w:rPr>
        <w:t xml:space="preserve">JavaThread* thread </w:t>
      </w:r>
      <w:r>
        <w:rPr>
          <w:rStyle w:val="md-line"/>
          <w:rFonts w:ascii="Helvetica Neue" w:hAnsi="Helvetica Neue"/>
        </w:rPr>
        <w:t>指的当前线程</w:t>
      </w:r>
    </w:p>
    <w:p w:rsidR="001A7847" w:rsidRDefault="007D395D">
      <w:pPr>
        <w:pStyle w:val="aa"/>
        <w:spacing w:before="0" w:beforeAutospacing="0"/>
        <w:rPr>
          <w:rFonts w:ascii="Helvetica Neue" w:hAnsi="Helvetica Neue"/>
        </w:rPr>
      </w:pPr>
      <w:r>
        <w:rPr>
          <w:rStyle w:val="md-line"/>
          <w:rFonts w:ascii="Helvetica Neue" w:hAnsi="Helvetica Neue"/>
        </w:rPr>
        <w:t>BasicObjectLock</w:t>
      </w:r>
      <w:r>
        <w:rPr>
          <w:rStyle w:val="md-line"/>
          <w:rFonts w:ascii="Helvetica Neue" w:hAnsi="Helvetica Neue"/>
        </w:rPr>
        <w:t>基础对象锁主要包含一个</w:t>
      </w:r>
      <w:r>
        <w:rPr>
          <w:rStyle w:val="md-line"/>
          <w:rFonts w:ascii="Helvetica Neue" w:hAnsi="Helvetica Neue"/>
        </w:rPr>
        <w:t>BasicLock</w:t>
      </w:r>
      <w:r>
        <w:rPr>
          <w:rStyle w:val="md-line"/>
          <w:rFonts w:ascii="Helvetica Neue" w:hAnsi="Helvetica Neue"/>
        </w:rPr>
        <w:t>和一个指向</w:t>
      </w:r>
      <w:r>
        <w:rPr>
          <w:rStyle w:val="md-line"/>
          <w:rFonts w:ascii="Helvetica Neue" w:hAnsi="Helvetica Neue"/>
        </w:rPr>
        <w:t>Object</w:t>
      </w:r>
      <w:r>
        <w:rPr>
          <w:rStyle w:val="md-line"/>
          <w:rFonts w:ascii="Helvetica Neue" w:hAnsi="Helvetica Neue"/>
        </w:rPr>
        <w:t>对象的指针</w:t>
      </w:r>
      <w:r>
        <w:rPr>
          <w:rStyle w:val="md-line"/>
          <w:rFonts w:ascii="Helvetica Neue" w:hAnsi="Helvetica Neue"/>
        </w:rPr>
        <w:t>oop</w:t>
      </w:r>
      <w:r>
        <w:rPr>
          <w:rStyle w:val="md-line"/>
          <w:rFonts w:ascii="Helvetica Neue" w:hAnsi="Helvetica Neue"/>
        </w:rPr>
        <w:t>，而</w:t>
      </w:r>
      <w:r>
        <w:rPr>
          <w:rStyle w:val="md-line"/>
          <w:rFonts w:ascii="Helvetica Neue" w:hAnsi="Helvetica Neue"/>
        </w:rPr>
        <w:t>BasicLockd</w:t>
      </w:r>
      <w:r>
        <w:rPr>
          <w:rStyle w:val="md-line"/>
          <w:rFonts w:ascii="Helvetica Neue" w:hAnsi="Helvetica Neue"/>
        </w:rPr>
        <w:t>对象主要携带了对象头信息。</w:t>
      </w:r>
    </w:p>
    <w:p w:rsidR="001A7847" w:rsidRDefault="007D395D">
      <w:pPr>
        <w:pStyle w:val="aa"/>
        <w:spacing w:before="0" w:beforeAutospacing="0"/>
        <w:rPr>
          <w:rFonts w:ascii="Helvetica Neue" w:hAnsi="Helvetica Neue"/>
        </w:rPr>
      </w:pPr>
      <w:r>
        <w:rPr>
          <w:rStyle w:val="md-line"/>
          <w:rFonts w:ascii="Helvetica Neue" w:hAnsi="Helvetica Neue"/>
        </w:rPr>
        <w:t xml:space="preserve">2.InterpreterRuntime::monitorenter </w:t>
      </w:r>
      <w:r>
        <w:rPr>
          <w:rStyle w:val="md-line"/>
          <w:rFonts w:ascii="Helvetica Neue" w:hAnsi="Helvetica Neue"/>
        </w:rPr>
        <w:t>方法中调用了</w:t>
      </w:r>
      <w:r>
        <w:rPr>
          <w:rStyle w:val="md-line"/>
          <w:rFonts w:ascii="Helvetica Neue" w:hAnsi="Helvetica Neue"/>
        </w:rPr>
        <w:t>ObjectSynchronizer::fast_enter</w:t>
      </w:r>
      <w:r>
        <w:rPr>
          <w:rStyle w:val="md-line"/>
          <w:rFonts w:ascii="Helvetica Neue" w:hAnsi="Helvetica Neue"/>
        </w:rPr>
        <w:t>方法实现偏向锁的获取，</w:t>
      </w:r>
      <w:r>
        <w:rPr>
          <w:rStyle w:val="md-line"/>
          <w:rFonts w:ascii="Helvetica Neue" w:hAnsi="Helvetica Neue"/>
        </w:rPr>
        <w:t>ObjectSynchronizer::fast_enter</w:t>
      </w:r>
      <w:r>
        <w:rPr>
          <w:rStyle w:val="md-line"/>
          <w:rFonts w:ascii="Helvetica Neue" w:hAnsi="Helvetica Neue"/>
        </w:rPr>
        <w:t>方法中，首先判断了系统是否开启了偏向锁的使用，如果没有开启则直接获取轻量级锁</w:t>
      </w:r>
      <w:r>
        <w:rPr>
          <w:rStyle w:val="md-line"/>
          <w:rFonts w:ascii="Helvetica Neue" w:hAnsi="Helvetica Neue"/>
        </w:rPr>
        <w:t>(ObjectSynchronizer::slow_enter)</w:t>
      </w:r>
      <w:r>
        <w:rPr>
          <w:rStyle w:val="md-line"/>
          <w:rFonts w:ascii="Helvetica Neue" w:hAnsi="Helvetica Neue"/>
        </w:rPr>
        <w:t>，</w:t>
      </w:r>
      <w:r>
        <w:rPr>
          <w:rStyle w:val="md-line"/>
          <w:rFonts w:ascii="Helvetica Neue" w:hAnsi="Helvetica Neue"/>
        </w:rPr>
        <w:lastRenderedPageBreak/>
        <w:t>如果开启了则判断是否到达线程安全点，然后调用了</w:t>
      </w:r>
      <w:r>
        <w:rPr>
          <w:rStyle w:val="md-line"/>
          <w:rFonts w:ascii="Helvetica Neue" w:hAnsi="Helvetica Neue"/>
        </w:rPr>
        <w:t>BiasedLocking::revoke_and_rebias(obj, attempt_rebias, THREAD)</w:t>
      </w:r>
      <w:r>
        <w:rPr>
          <w:rStyle w:val="md-line"/>
          <w:rFonts w:ascii="Helvetica Neue" w:hAnsi="Helvetica Neue"/>
        </w:rPr>
        <w:t>获取偏向锁。</w:t>
      </w:r>
    </w:p>
    <w:p w:rsidR="001A7847" w:rsidRDefault="007D395D">
      <w:pPr>
        <w:pStyle w:val="aa"/>
        <w:spacing w:before="0" w:beforeAutospacing="0"/>
        <w:rPr>
          <w:rFonts w:ascii="Helvetica Neue" w:hAnsi="Helvetica Neue"/>
        </w:rPr>
      </w:pPr>
      <w:r>
        <w:rPr>
          <w:rStyle w:val="md-line"/>
          <w:rFonts w:ascii="Helvetica Neue" w:hAnsi="Helvetica Neue"/>
        </w:rPr>
        <w:t>3.BiasedLocking::revoke_and_rebias</w:t>
      </w:r>
      <w:r>
        <w:rPr>
          <w:rStyle w:val="md-line"/>
          <w:rFonts w:ascii="Helvetica Neue" w:hAnsi="Helvetica Neue"/>
        </w:rPr>
        <w:t>实现逻辑如下：</w:t>
      </w:r>
    </w:p>
    <w:p w:rsidR="001A7847" w:rsidRDefault="007D395D">
      <w:pPr>
        <w:pStyle w:val="aa"/>
        <w:spacing w:before="0" w:beforeAutospacing="0"/>
        <w:rPr>
          <w:rFonts w:ascii="Helvetica Neue" w:hAnsi="Helvetica Neue"/>
        </w:rPr>
      </w:pPr>
      <w:r>
        <w:rPr>
          <w:rStyle w:val="md-line"/>
          <w:rFonts w:ascii="Helvetica Neue" w:hAnsi="Helvetica Neue"/>
        </w:rPr>
        <w:t>3.1</w:t>
      </w:r>
      <w:r>
        <w:rPr>
          <w:rStyle w:val="md-line"/>
          <w:rFonts w:ascii="Helvetica Neue" w:hAnsi="Helvetica Neue"/>
        </w:rPr>
        <w:t>、通过</w:t>
      </w:r>
      <w:r>
        <w:rPr>
          <w:rStyle w:val="HTML0"/>
          <w:rFonts w:ascii="Consolas" w:hAnsi="Consolas" w:cs="Consolas"/>
        </w:rPr>
        <w:t>markOop mark = obj-&gt;mark()</w:t>
      </w:r>
      <w:r>
        <w:rPr>
          <w:rStyle w:val="md-line"/>
          <w:rFonts w:ascii="Helvetica Neue" w:hAnsi="Helvetica Neue"/>
        </w:rPr>
        <w:t>获取对象的</w:t>
      </w:r>
      <w:r>
        <w:rPr>
          <w:rStyle w:val="md-line"/>
          <w:rFonts w:ascii="Helvetica Neue" w:hAnsi="Helvetica Neue"/>
        </w:rPr>
        <w:t>markOop</w:t>
      </w:r>
      <w:r>
        <w:rPr>
          <w:rStyle w:val="md-line"/>
          <w:rFonts w:ascii="Helvetica Neue" w:hAnsi="Helvetica Neue"/>
        </w:rPr>
        <w:t>数据</w:t>
      </w:r>
      <w:r>
        <w:rPr>
          <w:rStyle w:val="md-line"/>
          <w:rFonts w:ascii="Helvetica Neue" w:hAnsi="Helvetica Neue"/>
        </w:rPr>
        <w:t>mark</w:t>
      </w:r>
      <w:r>
        <w:rPr>
          <w:rStyle w:val="md-line"/>
          <w:rFonts w:ascii="Helvetica Neue" w:hAnsi="Helvetica Neue"/>
        </w:rPr>
        <w:t>，即对象头的</w:t>
      </w:r>
      <w:r>
        <w:rPr>
          <w:rStyle w:val="md-line"/>
          <w:rFonts w:ascii="Helvetica Neue" w:hAnsi="Helvetica Neue"/>
        </w:rPr>
        <w:t>Mark Word</w:t>
      </w:r>
      <w:r>
        <w:rPr>
          <w:rStyle w:val="md-line"/>
          <w:rFonts w:ascii="Helvetica Neue" w:hAnsi="Helvetica Neue"/>
        </w:rPr>
        <w:t>；</w:t>
      </w:r>
      <w:r>
        <w:rPr>
          <w:rStyle w:val="md-line"/>
          <w:rFonts w:ascii="Helvetica Neue" w:hAnsi="Helvetica Neue"/>
        </w:rPr>
        <w:t>3.2</w:t>
      </w:r>
      <w:r>
        <w:rPr>
          <w:rStyle w:val="md-line"/>
          <w:rFonts w:ascii="Helvetica Neue" w:hAnsi="Helvetica Neue"/>
        </w:rPr>
        <w:t>、判断</w:t>
      </w:r>
      <w:r>
        <w:rPr>
          <w:rStyle w:val="md-line"/>
          <w:rFonts w:ascii="Helvetica Neue" w:hAnsi="Helvetica Neue"/>
        </w:rPr>
        <w:t>mark</w:t>
      </w:r>
      <w:r>
        <w:rPr>
          <w:rStyle w:val="md-line"/>
          <w:rFonts w:ascii="Helvetica Neue" w:hAnsi="Helvetica Neue"/>
        </w:rPr>
        <w:t>是否为可偏向状态，即</w:t>
      </w:r>
      <w:r>
        <w:rPr>
          <w:rStyle w:val="md-line"/>
          <w:rFonts w:ascii="Helvetica Neue" w:hAnsi="Helvetica Neue"/>
        </w:rPr>
        <w:t>mark</w:t>
      </w:r>
      <w:r>
        <w:rPr>
          <w:rStyle w:val="md-line"/>
          <w:rFonts w:ascii="Helvetica Neue" w:hAnsi="Helvetica Neue"/>
        </w:rPr>
        <w:t>的偏向锁标志位为</w:t>
      </w:r>
      <w:r>
        <w:rPr>
          <w:rStyle w:val="md-line"/>
          <w:rFonts w:ascii="Helvetica Neue" w:hAnsi="Helvetica Neue"/>
        </w:rPr>
        <w:t xml:space="preserve"> </w:t>
      </w:r>
      <w:r>
        <w:rPr>
          <w:rStyle w:val="ac"/>
          <w:rFonts w:ascii="Helvetica Neue" w:hAnsi="Helvetica Neue"/>
        </w:rPr>
        <w:t>1</w:t>
      </w:r>
      <w:r>
        <w:rPr>
          <w:rStyle w:val="md-line"/>
          <w:rFonts w:ascii="Helvetica Neue" w:hAnsi="Helvetica Neue"/>
        </w:rPr>
        <w:t>，锁标志位为</w:t>
      </w:r>
      <w:r>
        <w:rPr>
          <w:rStyle w:val="md-line"/>
          <w:rFonts w:ascii="Helvetica Neue" w:hAnsi="Helvetica Neue"/>
        </w:rPr>
        <w:t xml:space="preserve"> </w:t>
      </w:r>
      <w:r>
        <w:rPr>
          <w:rStyle w:val="ac"/>
          <w:rFonts w:ascii="Helvetica Neue" w:hAnsi="Helvetica Neue"/>
        </w:rPr>
        <w:t>01</w:t>
      </w:r>
      <w:r>
        <w:rPr>
          <w:rStyle w:val="md-line"/>
          <w:rFonts w:ascii="Helvetica Neue" w:hAnsi="Helvetica Neue"/>
        </w:rPr>
        <w:t>；</w:t>
      </w:r>
      <w:r>
        <w:rPr>
          <w:rStyle w:val="md-line"/>
          <w:rFonts w:ascii="Helvetica Neue" w:hAnsi="Helvetica Neue"/>
        </w:rPr>
        <w:t>3.3</w:t>
      </w:r>
      <w:r>
        <w:rPr>
          <w:rStyle w:val="md-line"/>
          <w:rFonts w:ascii="Helvetica Neue" w:hAnsi="Helvetica Neue"/>
        </w:rPr>
        <w:t>、判断</w:t>
      </w:r>
      <w:r>
        <w:rPr>
          <w:rStyle w:val="md-line"/>
          <w:rFonts w:ascii="Helvetica Neue" w:hAnsi="Helvetica Neue"/>
        </w:rPr>
        <w:t>mark</w:t>
      </w:r>
      <w:r>
        <w:rPr>
          <w:rStyle w:val="md-line"/>
          <w:rFonts w:ascii="Helvetica Neue" w:hAnsi="Helvetica Neue"/>
        </w:rPr>
        <w:t>中</w:t>
      </w:r>
      <w:r>
        <w:rPr>
          <w:rStyle w:val="md-line"/>
          <w:rFonts w:ascii="Helvetica Neue" w:hAnsi="Helvetica Neue"/>
        </w:rPr>
        <w:t>JavaThread</w:t>
      </w:r>
      <w:r>
        <w:rPr>
          <w:rStyle w:val="md-line"/>
          <w:rFonts w:ascii="Helvetica Neue" w:hAnsi="Helvetica Neue"/>
        </w:rPr>
        <w:t>的状态：如果为空，则进入步骤（</w:t>
      </w:r>
      <w:r>
        <w:rPr>
          <w:rStyle w:val="md-line"/>
          <w:rFonts w:ascii="Helvetica Neue" w:hAnsi="Helvetica Neue"/>
        </w:rPr>
        <w:t>4</w:t>
      </w:r>
      <w:r>
        <w:rPr>
          <w:rStyle w:val="md-line"/>
          <w:rFonts w:ascii="Helvetica Neue" w:hAnsi="Helvetica Neue"/>
        </w:rPr>
        <w:t>）；如果指向当前线程，则执行同步代码块；如果指向其它线程，进入步骤（</w:t>
      </w:r>
      <w:r>
        <w:rPr>
          <w:rStyle w:val="md-line"/>
          <w:rFonts w:ascii="Helvetica Neue" w:hAnsi="Helvetica Neue"/>
        </w:rPr>
        <w:t>5</w:t>
      </w:r>
      <w:r>
        <w:rPr>
          <w:rStyle w:val="md-line"/>
          <w:rFonts w:ascii="Helvetica Neue" w:hAnsi="Helvetica Neue"/>
        </w:rPr>
        <w:t>）；</w:t>
      </w:r>
      <w:r>
        <w:rPr>
          <w:rStyle w:val="md-line"/>
          <w:rFonts w:ascii="Helvetica Neue" w:hAnsi="Helvetica Neue"/>
        </w:rPr>
        <w:t>3.4</w:t>
      </w:r>
      <w:r>
        <w:rPr>
          <w:rStyle w:val="md-line"/>
          <w:rFonts w:ascii="Helvetica Neue" w:hAnsi="Helvetica Neue"/>
        </w:rPr>
        <w:t>、通过</w:t>
      </w:r>
      <w:r>
        <w:rPr>
          <w:rStyle w:val="md-line"/>
          <w:rFonts w:ascii="Helvetica Neue" w:hAnsi="Helvetica Neue"/>
        </w:rPr>
        <w:t>CAS</w:t>
      </w:r>
      <w:r>
        <w:rPr>
          <w:rStyle w:val="md-line"/>
          <w:rFonts w:ascii="Helvetica Neue" w:hAnsi="Helvetica Neue"/>
        </w:rPr>
        <w:t>原子指令设置</w:t>
      </w:r>
      <w:r>
        <w:rPr>
          <w:rStyle w:val="md-line"/>
          <w:rFonts w:ascii="Helvetica Neue" w:hAnsi="Helvetica Neue"/>
        </w:rPr>
        <w:t>mark</w:t>
      </w:r>
      <w:r>
        <w:rPr>
          <w:rStyle w:val="md-line"/>
          <w:rFonts w:ascii="Helvetica Neue" w:hAnsi="Helvetica Neue"/>
        </w:rPr>
        <w:t>中</w:t>
      </w:r>
      <w:r>
        <w:rPr>
          <w:rStyle w:val="md-line"/>
          <w:rFonts w:ascii="Helvetica Neue" w:hAnsi="Helvetica Neue"/>
        </w:rPr>
        <w:t>JavaThread</w:t>
      </w:r>
      <w:r>
        <w:rPr>
          <w:rStyle w:val="md-line"/>
          <w:rFonts w:ascii="Helvetica Neue" w:hAnsi="Helvetica Neue"/>
        </w:rPr>
        <w:t>为当前线程</w:t>
      </w:r>
      <w:r>
        <w:rPr>
          <w:rStyle w:val="md-line"/>
          <w:rFonts w:ascii="Helvetica Neue" w:hAnsi="Helvetica Neue"/>
        </w:rPr>
        <w:t>ID</w:t>
      </w:r>
      <w:r>
        <w:rPr>
          <w:rStyle w:val="md-line"/>
          <w:rFonts w:ascii="Helvetica Neue" w:hAnsi="Helvetica Neue"/>
        </w:rPr>
        <w:t>，如果执行</w:t>
      </w:r>
      <w:r>
        <w:rPr>
          <w:rStyle w:val="md-line"/>
          <w:rFonts w:ascii="Helvetica Neue" w:hAnsi="Helvetica Neue"/>
        </w:rPr>
        <w:t>CAS</w:t>
      </w:r>
      <w:r>
        <w:rPr>
          <w:rStyle w:val="md-line"/>
          <w:rFonts w:ascii="Helvetica Neue" w:hAnsi="Helvetica Neue"/>
        </w:rPr>
        <w:t>成功，则执行同步代码块，否则进入步骤（</w:t>
      </w:r>
      <w:r>
        <w:rPr>
          <w:rStyle w:val="md-line"/>
          <w:rFonts w:ascii="Helvetica Neue" w:hAnsi="Helvetica Neue"/>
        </w:rPr>
        <w:t>5</w:t>
      </w:r>
      <w:r>
        <w:rPr>
          <w:rStyle w:val="md-line"/>
          <w:rFonts w:ascii="Helvetica Neue" w:hAnsi="Helvetica Neue"/>
        </w:rPr>
        <w:t>）；</w:t>
      </w:r>
      <w:r>
        <w:rPr>
          <w:rStyle w:val="md-line"/>
          <w:rFonts w:ascii="Helvetica Neue" w:hAnsi="Helvetica Neue"/>
        </w:rPr>
        <w:t>3.5</w:t>
      </w:r>
      <w:r>
        <w:rPr>
          <w:rStyle w:val="md-line"/>
          <w:rFonts w:ascii="Helvetica Neue" w:hAnsi="Helvetica Neue"/>
        </w:rPr>
        <w:t>、如果执行</w:t>
      </w:r>
      <w:r>
        <w:rPr>
          <w:rStyle w:val="md-line"/>
          <w:rFonts w:ascii="Helvetica Neue" w:hAnsi="Helvetica Neue"/>
        </w:rPr>
        <w:t>CAS</w:t>
      </w:r>
      <w:r>
        <w:rPr>
          <w:rStyle w:val="md-line"/>
          <w:rFonts w:ascii="Helvetica Neue" w:hAnsi="Helvetica Neue"/>
        </w:rPr>
        <w:t>失败，表示当前存在多个线程竞争锁，当达到全局安全点（</w:t>
      </w:r>
      <w:r>
        <w:rPr>
          <w:rStyle w:val="md-line"/>
          <w:rFonts w:ascii="Helvetica Neue" w:hAnsi="Helvetica Neue"/>
        </w:rPr>
        <w:t>safepoint</w:t>
      </w:r>
      <w:r>
        <w:rPr>
          <w:rStyle w:val="md-line"/>
          <w:rFonts w:ascii="Helvetica Neue" w:hAnsi="Helvetica Neue"/>
        </w:rPr>
        <w:t>），获得偏向锁的线程被挂起，撤销偏向锁，并升级为轻量级，升级完成后被阻塞在安全点的线程继续执行同步代码块；</w:t>
      </w:r>
    </w:p>
    <w:p w:rsidR="001A7847" w:rsidRDefault="003C5B7A">
      <w:pPr>
        <w:pStyle w:val="aa"/>
        <w:spacing w:before="0" w:beforeAutospacing="0"/>
        <w:rPr>
          <w:rFonts w:ascii="Helvetica Neue" w:hAnsi="Helvetica Neue"/>
        </w:rPr>
      </w:pPr>
      <w:hyperlink r:id="rId193" w:history="1">
        <w:r w:rsidR="007D395D">
          <w:rPr>
            <w:rStyle w:val="af"/>
            <w:rFonts w:ascii="Helvetica Neue" w:hAnsi="Helvetica Neue"/>
            <w:color w:val="auto"/>
          </w:rPr>
          <w:t>InterpreterRuntime::monitorenter</w:t>
        </w:r>
        <w:r w:rsidR="007D395D">
          <w:rPr>
            <w:rStyle w:val="af"/>
            <w:rFonts w:ascii="Helvetica Neue" w:hAnsi="Helvetica Neue"/>
            <w:color w:val="auto"/>
          </w:rPr>
          <w:t>函数，</w:t>
        </w:r>
        <w:r w:rsidR="007D395D">
          <w:rPr>
            <w:rStyle w:val="af"/>
            <w:rFonts w:ascii="Helvetica Neue" w:hAnsi="Helvetica Neue"/>
            <w:color w:val="auto"/>
          </w:rPr>
          <w:t>BasicObjectLock</w:t>
        </w:r>
        <w:r w:rsidR="007D395D">
          <w:rPr>
            <w:rStyle w:val="af"/>
            <w:rFonts w:ascii="Helvetica Neue" w:hAnsi="Helvetica Neue"/>
            <w:color w:val="auto"/>
          </w:rPr>
          <w:t>类，</w:t>
        </w:r>
        <w:r w:rsidR="007D395D">
          <w:rPr>
            <w:rStyle w:val="af"/>
            <w:rFonts w:ascii="Helvetica Neue" w:hAnsi="Helvetica Neue"/>
            <w:color w:val="auto"/>
          </w:rPr>
          <w:t>BasicLock</w:t>
        </w:r>
        <w:r w:rsidR="007D395D">
          <w:rPr>
            <w:rStyle w:val="af"/>
            <w:rFonts w:ascii="Helvetica Neue" w:hAnsi="Helvetica Neue"/>
            <w:color w:val="auto"/>
          </w:rPr>
          <w:t>类，</w:t>
        </w:r>
        <w:r w:rsidR="007D395D">
          <w:rPr>
            <w:rStyle w:val="af"/>
            <w:rFonts w:ascii="Helvetica Neue" w:hAnsi="Helvetica Neue"/>
            <w:color w:val="auto"/>
          </w:rPr>
          <w:t xml:space="preserve">ObjectSynchronizer::fast_enter </w:t>
        </w:r>
        <w:r w:rsidR="007D395D">
          <w:rPr>
            <w:rStyle w:val="af"/>
            <w:rFonts w:ascii="Helvetica Neue" w:hAnsi="Helvetica Neue"/>
            <w:color w:val="auto"/>
          </w:rPr>
          <w:t>源码地址</w:t>
        </w:r>
      </w:hyperlink>
    </w:p>
    <w:p w:rsidR="001A7847" w:rsidRDefault="007D395D">
      <w:pPr>
        <w:pStyle w:val="5"/>
      </w:pPr>
      <w:r>
        <w:t>偏向锁的撤销</w:t>
      </w:r>
    </w:p>
    <w:p w:rsidR="001A7847" w:rsidRDefault="007D395D">
      <w:pPr>
        <w:pStyle w:val="aa"/>
        <w:spacing w:before="0" w:beforeAutospacing="0"/>
        <w:rPr>
          <w:rFonts w:ascii="Helvetica Neue" w:hAnsi="Helvetica Neue"/>
        </w:rPr>
      </w:pPr>
      <w:r>
        <w:rPr>
          <w:rStyle w:val="md-line"/>
          <w:rFonts w:ascii="Helvetica Neue" w:hAnsi="Helvetica Neue"/>
        </w:rPr>
        <w:t>只有当其它线程尝试竞争偏向锁时，持有偏向锁的线程才会释放锁，偏向锁的撤销由</w:t>
      </w:r>
      <w:r>
        <w:rPr>
          <w:rStyle w:val="HTML0"/>
          <w:rFonts w:ascii="Consolas" w:hAnsi="Consolas" w:cs="Consolas"/>
        </w:rPr>
        <w:t>BiasedLocking::revoke_at_safepoint</w:t>
      </w:r>
      <w:r>
        <w:rPr>
          <w:rStyle w:val="md-line"/>
          <w:rFonts w:ascii="Helvetica Neue" w:hAnsi="Helvetica Neue"/>
        </w:rPr>
        <w:t>方法实现：</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br/>
      </w:r>
      <w:r>
        <w:rPr>
          <w:rStyle w:val="cm-variable-3"/>
          <w:rFonts w:ascii="Consolas" w:hAnsi="Consolas" w:cs="Consolas"/>
        </w:rPr>
        <w:t>void</w:t>
      </w:r>
      <w:r>
        <w:rPr>
          <w:rFonts w:ascii="Consolas" w:hAnsi="Consolas" w:cs="Consolas"/>
        </w:rPr>
        <w:t xml:space="preserve"> </w:t>
      </w:r>
      <w:r>
        <w:rPr>
          <w:rStyle w:val="cm-def"/>
          <w:rFonts w:ascii="Consolas" w:hAnsi="Consolas" w:cs="Consolas"/>
        </w:rPr>
        <w:t>BiasedLocking::revoke_at_safepoint</w:t>
      </w:r>
      <w:r>
        <w:rPr>
          <w:rFonts w:ascii="Consolas" w:hAnsi="Consolas" w:cs="Consolas"/>
        </w:rPr>
        <w:t>(</w:t>
      </w:r>
      <w:r>
        <w:rPr>
          <w:rStyle w:val="cm-variable"/>
          <w:rFonts w:ascii="Consolas" w:hAnsi="Consolas" w:cs="Consolas"/>
        </w:rPr>
        <w:t>Handle</w:t>
      </w:r>
      <w:r>
        <w:rPr>
          <w:rFonts w:ascii="Consolas" w:hAnsi="Consolas" w:cs="Consolas"/>
        </w:rPr>
        <w:t xml:space="preserve"> </w:t>
      </w:r>
      <w:r>
        <w:rPr>
          <w:rStyle w:val="cm-variable"/>
          <w:rFonts w:ascii="Consolas" w:hAnsi="Consolas" w:cs="Consolas"/>
        </w:rPr>
        <w:t>h_obj</w:t>
      </w:r>
      <w:r>
        <w:rPr>
          <w:rFonts w:ascii="Consolas" w:hAnsi="Consolas" w:cs="Consolas"/>
        </w:rPr>
        <w:t>) {</w:t>
      </w:r>
      <w:r>
        <w:rPr>
          <w:rFonts w:ascii="Consolas" w:hAnsi="Consolas" w:cs="Consolas"/>
        </w:rPr>
        <w:br/>
        <w:t xml:space="preserve">    </w:t>
      </w:r>
      <w:r>
        <w:rPr>
          <w:rStyle w:val="cm-variable"/>
          <w:rFonts w:ascii="Consolas" w:hAnsi="Consolas" w:cs="Consolas"/>
        </w:rPr>
        <w:t>assert</w:t>
      </w:r>
      <w:r>
        <w:rPr>
          <w:rFonts w:ascii="Consolas" w:hAnsi="Consolas" w:cs="Consolas"/>
        </w:rPr>
        <w:t>(</w:t>
      </w:r>
      <w:r>
        <w:rPr>
          <w:rStyle w:val="cm-variable"/>
          <w:rFonts w:ascii="Consolas" w:hAnsi="Consolas" w:cs="Consolas"/>
        </w:rPr>
        <w:t>SafepointSynchronize::is_at_safepoint</w:t>
      </w:r>
      <w:r>
        <w:rPr>
          <w:rFonts w:ascii="Consolas" w:hAnsi="Consolas" w:cs="Consolas"/>
        </w:rPr>
        <w:t xml:space="preserve">(), </w:t>
      </w:r>
      <w:r>
        <w:rPr>
          <w:rStyle w:val="cm-string"/>
          <w:rFonts w:ascii="Consolas" w:hAnsi="Consolas" w:cs="Consolas"/>
        </w:rPr>
        <w:t>"must only be called while at safepoint"</w:t>
      </w:r>
      <w:r>
        <w:rPr>
          <w:rFonts w:ascii="Consolas" w:hAnsi="Consolas" w:cs="Consolas"/>
        </w:rPr>
        <w:t>);</w:t>
      </w:r>
      <w:r>
        <w:rPr>
          <w:rStyle w:val="cm-comment"/>
          <w:rFonts w:ascii="Consolas" w:hAnsi="Consolas" w:cs="Consolas"/>
        </w:rPr>
        <w:t>//</w:t>
      </w:r>
      <w:r>
        <w:rPr>
          <w:rStyle w:val="cm-comment"/>
          <w:rFonts w:ascii="Consolas" w:hAnsi="Consolas" w:cs="Consolas"/>
        </w:rPr>
        <w:t>校验全局安全点</w:t>
      </w:r>
      <w:r>
        <w:rPr>
          <w:rFonts w:ascii="Consolas" w:hAnsi="Consolas" w:cs="Consolas"/>
        </w:rPr>
        <w:br/>
        <w:t xml:space="preserve">   </w:t>
      </w:r>
      <w:r>
        <w:rPr>
          <w:rStyle w:val="cm-variable"/>
          <w:rFonts w:ascii="Consolas" w:hAnsi="Consolas" w:cs="Consolas"/>
        </w:rPr>
        <w:t>oop</w:t>
      </w:r>
      <w:r>
        <w:rPr>
          <w:rFonts w:ascii="Consolas" w:hAnsi="Consolas" w:cs="Consolas"/>
        </w:rPr>
        <w:t xml:space="preserve"> </w:t>
      </w:r>
      <w:r>
        <w:rPr>
          <w:rStyle w:val="cm-variable"/>
          <w:rFonts w:ascii="Consolas" w:hAnsi="Consolas" w:cs="Consolas"/>
        </w:rPr>
        <w:t>obj</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h_obj</w:t>
      </w:r>
      <w:r>
        <w:rPr>
          <w:rFonts w:ascii="Consolas" w:hAnsi="Consolas" w:cs="Consolas"/>
        </w:rPr>
        <w:t>();</w:t>
      </w:r>
      <w:r>
        <w:rPr>
          <w:rFonts w:ascii="Consolas" w:hAnsi="Consolas" w:cs="Consolas"/>
        </w:rPr>
        <w:br/>
        <w:t xml:space="preserve">   </w:t>
      </w:r>
      <w:r>
        <w:rPr>
          <w:rStyle w:val="cm-variable"/>
          <w:rFonts w:ascii="Consolas" w:hAnsi="Consolas" w:cs="Consolas"/>
        </w:rPr>
        <w:t>HeuristicsResult</w:t>
      </w:r>
      <w:r>
        <w:rPr>
          <w:rFonts w:ascii="Consolas" w:hAnsi="Consolas" w:cs="Consolas"/>
        </w:rPr>
        <w:t xml:space="preserve"> </w:t>
      </w:r>
      <w:r>
        <w:rPr>
          <w:rStyle w:val="cm-variable"/>
          <w:rFonts w:ascii="Consolas" w:hAnsi="Consolas" w:cs="Consolas"/>
        </w:rPr>
        <w:t>heuristics</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update_heuristics</w:t>
      </w:r>
      <w:r>
        <w:rPr>
          <w:rFonts w:ascii="Consolas" w:hAnsi="Consolas" w:cs="Consolas"/>
        </w:rPr>
        <w:t>(</w:t>
      </w:r>
      <w:r>
        <w:rPr>
          <w:rStyle w:val="cm-variable"/>
          <w:rFonts w:ascii="Consolas" w:hAnsi="Consolas" w:cs="Consolas"/>
        </w:rPr>
        <w:t>obj</w:t>
      </w:r>
      <w:r>
        <w:rPr>
          <w:rFonts w:ascii="Consolas" w:hAnsi="Consolas" w:cs="Consolas"/>
        </w:rPr>
        <w:t xml:space="preserve">, </w:t>
      </w:r>
      <w:r>
        <w:rPr>
          <w:rStyle w:val="cm-atom"/>
          <w:rFonts w:ascii="Consolas" w:hAnsi="Consolas" w:cs="Consolas"/>
        </w:rPr>
        <w:t>false</w:t>
      </w:r>
      <w:r>
        <w:rPr>
          <w:rFonts w:ascii="Consolas" w:hAnsi="Consolas" w:cs="Consolas"/>
        </w:rPr>
        <w:t>);</w:t>
      </w:r>
      <w:r>
        <w:rPr>
          <w:rFonts w:ascii="Consolas" w:hAnsi="Consolas" w:cs="Consolas"/>
        </w:rPr>
        <w:br/>
        <w:t xml:space="preserve">   </w:t>
      </w:r>
      <w:r>
        <w:rPr>
          <w:rStyle w:val="cm-keyword"/>
          <w:rFonts w:ascii="Consolas" w:hAnsi="Consolas" w:cs="Consolas"/>
        </w:rPr>
        <w:t>if</w:t>
      </w:r>
      <w:r>
        <w:rPr>
          <w:rFonts w:ascii="Consolas" w:hAnsi="Consolas" w:cs="Consolas"/>
        </w:rPr>
        <w:t xml:space="preserve"> (</w:t>
      </w:r>
      <w:r>
        <w:rPr>
          <w:rStyle w:val="cm-variable"/>
          <w:rFonts w:ascii="Consolas" w:hAnsi="Consolas" w:cs="Consolas"/>
        </w:rPr>
        <w:t>heuristics</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HR_SINGLE_REVOKE</w:t>
      </w:r>
      <w:r>
        <w:rPr>
          <w:rFonts w:ascii="Consolas" w:hAnsi="Consolas" w:cs="Consolas"/>
        </w:rPr>
        <w:t>) {</w:t>
      </w:r>
      <w:r>
        <w:rPr>
          <w:rFonts w:ascii="Consolas" w:hAnsi="Consolas" w:cs="Consolas"/>
        </w:rPr>
        <w:br/>
      </w:r>
      <w:r>
        <w:rPr>
          <w:rFonts w:ascii="Consolas" w:hAnsi="Consolas" w:cs="Consolas"/>
        </w:rPr>
        <w:lastRenderedPageBreak/>
        <w:t xml:space="preserve">     </w:t>
      </w:r>
      <w:r>
        <w:rPr>
          <w:rStyle w:val="cm-variable"/>
          <w:rFonts w:ascii="Consolas" w:hAnsi="Consolas" w:cs="Consolas"/>
        </w:rPr>
        <w:t>revoke_bias</w:t>
      </w:r>
      <w:r>
        <w:rPr>
          <w:rFonts w:ascii="Consolas" w:hAnsi="Consolas" w:cs="Consolas"/>
        </w:rPr>
        <w:t>(</w:t>
      </w:r>
      <w:r>
        <w:rPr>
          <w:rStyle w:val="cm-variable"/>
          <w:rFonts w:ascii="Consolas" w:hAnsi="Consolas" w:cs="Consolas"/>
        </w:rPr>
        <w:t>obj</w:t>
      </w:r>
      <w:r>
        <w:rPr>
          <w:rFonts w:ascii="Consolas" w:hAnsi="Consolas" w:cs="Consolas"/>
        </w:rPr>
        <w:t xml:space="preserve">, </w:t>
      </w:r>
      <w:r>
        <w:rPr>
          <w:rStyle w:val="cm-atom"/>
          <w:rFonts w:ascii="Consolas" w:hAnsi="Consolas" w:cs="Consolas"/>
        </w:rPr>
        <w:t>false</w:t>
      </w:r>
      <w:r>
        <w:rPr>
          <w:rFonts w:ascii="Consolas" w:hAnsi="Consolas" w:cs="Consolas"/>
        </w:rPr>
        <w:t xml:space="preserve">, </w:t>
      </w:r>
      <w:r>
        <w:rPr>
          <w:rStyle w:val="cm-atom"/>
          <w:rFonts w:ascii="Consolas" w:hAnsi="Consolas" w:cs="Consolas"/>
        </w:rPr>
        <w:t>false</w:t>
      </w:r>
      <w:r>
        <w:rPr>
          <w:rFonts w:ascii="Consolas" w:hAnsi="Consolas" w:cs="Consolas"/>
        </w:rPr>
        <w:t xml:space="preserve">, </w:t>
      </w:r>
      <w:r>
        <w:rPr>
          <w:rStyle w:val="cm-variable"/>
          <w:rFonts w:ascii="Consolas" w:hAnsi="Consolas" w:cs="Consolas"/>
        </w:rPr>
        <w:t>NULL</w:t>
      </w:r>
      <w:r>
        <w:rPr>
          <w:rFonts w:ascii="Consolas" w:hAnsi="Consolas" w:cs="Consolas"/>
        </w:rPr>
        <w:t>);</w:t>
      </w:r>
      <w:r>
        <w:rPr>
          <w:rFonts w:ascii="Consolas" w:hAnsi="Consolas" w:cs="Consolas"/>
        </w:rPr>
        <w:br/>
        <w:t xml:space="preserve">   } </w:t>
      </w:r>
      <w:r>
        <w:rPr>
          <w:rStyle w:val="cm-keyword"/>
          <w:rFonts w:ascii="Consolas" w:hAnsi="Consolas" w:cs="Consolas"/>
        </w:rPr>
        <w:t>else</w:t>
      </w:r>
      <w:r>
        <w:rPr>
          <w:rFonts w:ascii="Consolas" w:hAnsi="Consolas" w:cs="Consolas"/>
        </w:rPr>
        <w:t xml:space="preserve"> </w:t>
      </w:r>
      <w:r>
        <w:rPr>
          <w:rStyle w:val="cm-keyword"/>
          <w:rFonts w:ascii="Consolas" w:hAnsi="Consolas" w:cs="Consolas"/>
        </w:rPr>
        <w:t>if</w:t>
      </w:r>
      <w:r>
        <w:rPr>
          <w:rFonts w:ascii="Consolas" w:hAnsi="Consolas" w:cs="Consolas"/>
        </w:rPr>
        <w:t xml:space="preserve"> ((</w:t>
      </w:r>
      <w:r>
        <w:rPr>
          <w:rStyle w:val="cm-variable"/>
          <w:rFonts w:ascii="Consolas" w:hAnsi="Consolas" w:cs="Consolas"/>
        </w:rPr>
        <w:t>heuristics</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HR_BULK_REBIAS</w:t>
      </w:r>
      <w:r>
        <w:rPr>
          <w:rFonts w:ascii="Consolas" w:hAnsi="Consolas" w:cs="Consolas"/>
        </w:rPr>
        <w:t xml:space="preserve">) </w:t>
      </w:r>
      <w:r>
        <w:rPr>
          <w:rStyle w:val="cm-operator"/>
          <w:rFonts w:ascii="Consolas" w:hAnsi="Consolas" w:cs="Consolas"/>
        </w:rPr>
        <w:t>||</w:t>
      </w:r>
      <w:r>
        <w:rPr>
          <w:rFonts w:ascii="Consolas" w:hAnsi="Consolas" w:cs="Consolas"/>
        </w:rPr>
        <w:br/>
        <w:t xml:space="preserve">              (</w:t>
      </w:r>
      <w:r>
        <w:rPr>
          <w:rStyle w:val="cm-variable"/>
          <w:rFonts w:ascii="Consolas" w:hAnsi="Consolas" w:cs="Consolas"/>
        </w:rPr>
        <w:t>heuristics</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HR_BULK_REVOKE</w:t>
      </w:r>
      <w:r>
        <w:rPr>
          <w:rFonts w:ascii="Consolas" w:hAnsi="Consolas" w:cs="Consolas"/>
        </w:rPr>
        <w:t>)) {</w:t>
      </w:r>
      <w:r>
        <w:rPr>
          <w:rFonts w:ascii="Consolas" w:hAnsi="Consolas" w:cs="Consolas"/>
        </w:rPr>
        <w:br/>
        <w:t xml:space="preserve">     </w:t>
      </w:r>
      <w:r>
        <w:rPr>
          <w:rStyle w:val="cm-variable"/>
          <w:rFonts w:ascii="Consolas" w:hAnsi="Consolas" w:cs="Consolas"/>
        </w:rPr>
        <w:t>bulk_revoke_or_rebias_at_safepoint</w:t>
      </w:r>
      <w:r>
        <w:rPr>
          <w:rFonts w:ascii="Consolas" w:hAnsi="Consolas" w:cs="Consolas"/>
        </w:rPr>
        <w:t>(</w:t>
      </w:r>
      <w:r>
        <w:rPr>
          <w:rStyle w:val="cm-variable"/>
          <w:rFonts w:ascii="Consolas" w:hAnsi="Consolas" w:cs="Consolas"/>
        </w:rPr>
        <w:t>obj</w:t>
      </w:r>
      <w:r>
        <w:rPr>
          <w:rFonts w:ascii="Consolas" w:hAnsi="Consolas" w:cs="Consolas"/>
        </w:rPr>
        <w:t>, (</w:t>
      </w:r>
      <w:r>
        <w:rPr>
          <w:rStyle w:val="cm-variable"/>
          <w:rFonts w:ascii="Consolas" w:hAnsi="Consolas" w:cs="Consolas"/>
        </w:rPr>
        <w:t>heuristics</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HR_BULK_REBIAS</w:t>
      </w:r>
      <w:r>
        <w:rPr>
          <w:rFonts w:ascii="Consolas" w:hAnsi="Consolas" w:cs="Consolas"/>
        </w:rPr>
        <w:t xml:space="preserve">), </w:t>
      </w:r>
      <w:r>
        <w:rPr>
          <w:rStyle w:val="cm-atom"/>
          <w:rFonts w:ascii="Consolas" w:hAnsi="Consolas" w:cs="Consolas"/>
        </w:rPr>
        <w:t>false</w:t>
      </w:r>
      <w:r>
        <w:rPr>
          <w:rFonts w:ascii="Consolas" w:hAnsi="Consolas" w:cs="Consolas"/>
        </w:rPr>
        <w:t xml:space="preserve">, </w:t>
      </w:r>
      <w:r>
        <w:rPr>
          <w:rStyle w:val="cm-variable"/>
          <w:rFonts w:ascii="Consolas" w:hAnsi="Consolas" w:cs="Consolas"/>
        </w:rPr>
        <w:t>NULL</w:t>
      </w:r>
      <w:r>
        <w:rPr>
          <w:rFonts w:ascii="Consolas" w:hAnsi="Consolas" w:cs="Consolas"/>
        </w:rPr>
        <w:t>);</w:t>
      </w:r>
      <w:r>
        <w:rPr>
          <w:rFonts w:ascii="Consolas" w:hAnsi="Consolas" w:cs="Consolas"/>
        </w:rPr>
        <w:br/>
        <w:t xml:space="preserve">   }</w:t>
      </w:r>
      <w:r>
        <w:rPr>
          <w:rFonts w:ascii="Consolas" w:hAnsi="Consolas" w:cs="Consolas"/>
        </w:rPr>
        <w:br/>
        <w:t xml:space="preserve">   </w:t>
      </w:r>
      <w:r>
        <w:rPr>
          <w:rStyle w:val="cm-variable"/>
          <w:rFonts w:ascii="Consolas" w:hAnsi="Consolas" w:cs="Consolas"/>
        </w:rPr>
        <w:t>clean_up_cached_monitor_info</w:t>
      </w:r>
      <w:r>
        <w:rPr>
          <w:rFonts w:ascii="Consolas" w:hAnsi="Consolas" w:cs="Consolas"/>
        </w:rPr>
        <w:t>();</w:t>
      </w:r>
      <w:r>
        <w:rPr>
          <w:rFonts w:ascii="Consolas" w:hAnsi="Consolas" w:cs="Consolas"/>
        </w:rPr>
        <w:br/>
        <w:t xml:space="preserve"> }</w:t>
      </w:r>
    </w:p>
    <w:p w:rsidR="001A7847" w:rsidRDefault="007D395D">
      <w:pPr>
        <w:pStyle w:val="aa"/>
        <w:spacing w:before="0" w:beforeAutospacing="0"/>
        <w:rPr>
          <w:rFonts w:ascii="Helvetica Neue" w:hAnsi="Helvetica Neue"/>
        </w:rPr>
      </w:pPr>
      <w:r>
        <w:rPr>
          <w:rStyle w:val="md-line"/>
          <w:rFonts w:ascii="Helvetica Neue" w:hAnsi="Helvetica Neue"/>
        </w:rPr>
        <w:t>1</w:t>
      </w:r>
      <w:r>
        <w:rPr>
          <w:rStyle w:val="md-line"/>
          <w:rFonts w:ascii="Helvetica Neue" w:hAnsi="Helvetica Neue"/>
        </w:rPr>
        <w:t>、偏向锁的撤销动作必须等待全局安全点；</w:t>
      </w:r>
      <w:r>
        <w:rPr>
          <w:rStyle w:val="md-line"/>
          <w:rFonts w:ascii="Helvetica Neue" w:hAnsi="Helvetica Neue"/>
        </w:rPr>
        <w:t>2</w:t>
      </w:r>
      <w:r>
        <w:rPr>
          <w:rStyle w:val="md-line"/>
          <w:rFonts w:ascii="Helvetica Neue" w:hAnsi="Helvetica Neue"/>
        </w:rPr>
        <w:t>、暂停拥有偏向锁的线程，判断锁对象是否处于被锁定状态；</w:t>
      </w:r>
      <w:r>
        <w:rPr>
          <w:rStyle w:val="md-line"/>
          <w:rFonts w:ascii="Helvetica Neue" w:hAnsi="Helvetica Neue"/>
        </w:rPr>
        <w:t>3</w:t>
      </w:r>
      <w:r>
        <w:rPr>
          <w:rStyle w:val="md-line"/>
          <w:rFonts w:ascii="Helvetica Neue" w:hAnsi="Helvetica Neue"/>
        </w:rPr>
        <w:t>、撤销偏向锁，恢复到无锁（标志位为</w:t>
      </w:r>
      <w:r>
        <w:rPr>
          <w:rStyle w:val="md-line"/>
          <w:rFonts w:ascii="Helvetica Neue" w:hAnsi="Helvetica Neue"/>
        </w:rPr>
        <w:t xml:space="preserve"> </w:t>
      </w:r>
      <w:r>
        <w:rPr>
          <w:rStyle w:val="ac"/>
          <w:rFonts w:ascii="Helvetica Neue" w:hAnsi="Helvetica Neue"/>
        </w:rPr>
        <w:t>01</w:t>
      </w:r>
      <w:r>
        <w:rPr>
          <w:rStyle w:val="md-line"/>
          <w:rFonts w:ascii="Helvetica Neue" w:hAnsi="Helvetica Neue"/>
        </w:rPr>
        <w:t>）或轻量级锁（标志位为</w:t>
      </w:r>
      <w:r>
        <w:rPr>
          <w:rStyle w:val="md-line"/>
          <w:rFonts w:ascii="Helvetica Neue" w:hAnsi="Helvetica Neue"/>
        </w:rPr>
        <w:t xml:space="preserve"> </w:t>
      </w:r>
      <w:r>
        <w:rPr>
          <w:rStyle w:val="ac"/>
          <w:rFonts w:ascii="Helvetica Neue" w:hAnsi="Helvetica Neue"/>
        </w:rPr>
        <w:t>00</w:t>
      </w:r>
      <w:r>
        <w:rPr>
          <w:rStyle w:val="md-line"/>
          <w:rFonts w:ascii="Helvetica Neue" w:hAnsi="Helvetica Neue"/>
        </w:rPr>
        <w:t>）的状态；</w:t>
      </w:r>
    </w:p>
    <w:p w:rsidR="001A7847" w:rsidRDefault="007D395D">
      <w:pPr>
        <w:pStyle w:val="aa"/>
        <w:spacing w:before="0" w:beforeAutospacing="0"/>
        <w:rPr>
          <w:rFonts w:ascii="Helvetica Neue" w:hAnsi="Helvetica Neue"/>
        </w:rPr>
      </w:pPr>
      <w:r>
        <w:rPr>
          <w:rStyle w:val="md-line"/>
          <w:rFonts w:ascii="Helvetica Neue" w:hAnsi="Helvetica Neue"/>
        </w:rPr>
        <w:t>偏向锁在</w:t>
      </w:r>
      <w:r>
        <w:rPr>
          <w:rStyle w:val="md-line"/>
          <w:rFonts w:ascii="Helvetica Neue" w:hAnsi="Helvetica Neue"/>
        </w:rPr>
        <w:t>Java 1.6</w:t>
      </w:r>
      <w:r>
        <w:rPr>
          <w:rStyle w:val="md-line"/>
          <w:rFonts w:ascii="Helvetica Neue" w:hAnsi="Helvetica Neue"/>
        </w:rPr>
        <w:t>之后是默认启用的，但在应用程序启动几秒钟之后才激活，可以使用</w:t>
      </w:r>
      <w:r>
        <w:rPr>
          <w:rStyle w:val="HTML0"/>
          <w:rFonts w:ascii="Consolas" w:hAnsi="Consolas" w:cs="Consolas"/>
        </w:rPr>
        <w:t>-XX:BiasedLockingStartupDelay=0</w:t>
      </w:r>
      <w:r>
        <w:rPr>
          <w:rStyle w:val="md-line"/>
          <w:rFonts w:ascii="Helvetica Neue" w:hAnsi="Helvetica Neue"/>
        </w:rPr>
        <w:t>参数关闭延迟，如果确定应用程序中所有锁通常情况下处于竞争状态，可以通过</w:t>
      </w:r>
      <w:r>
        <w:rPr>
          <w:rStyle w:val="HTML0"/>
          <w:rFonts w:ascii="Consolas" w:hAnsi="Consolas" w:cs="Consolas"/>
        </w:rPr>
        <w:t>XX:-UseBiasedLocking=false</w:t>
      </w:r>
      <w:r>
        <w:rPr>
          <w:rStyle w:val="md-line"/>
          <w:rFonts w:ascii="Helvetica Neue" w:hAnsi="Helvetica Neue"/>
        </w:rPr>
        <w:t>参数关闭偏向锁。</w:t>
      </w:r>
    </w:p>
    <w:p w:rsidR="001A7847" w:rsidRDefault="007D395D">
      <w:pPr>
        <w:pStyle w:val="5"/>
        <w:rPr>
          <w:rFonts w:ascii="Arial" w:hAnsi="Arial" w:cs="Arial"/>
        </w:rPr>
      </w:pPr>
      <w:r>
        <w:rPr>
          <w:rStyle w:val="HTML0"/>
          <w:rFonts w:ascii="Consolas" w:hAnsi="Consolas" w:cs="Consolas"/>
        </w:rPr>
        <w:t>轻量级锁的获取</w:t>
      </w:r>
    </w:p>
    <w:p w:rsidR="001A7847" w:rsidRDefault="007D395D">
      <w:pPr>
        <w:pStyle w:val="aa"/>
        <w:spacing w:before="0" w:beforeAutospacing="0"/>
        <w:rPr>
          <w:rFonts w:ascii="Helvetica Neue" w:hAnsi="Helvetica Neue"/>
        </w:rPr>
      </w:pPr>
      <w:r>
        <w:rPr>
          <w:rStyle w:val="md-line"/>
          <w:rFonts w:ascii="Helvetica Neue" w:hAnsi="Helvetica Neue"/>
        </w:rPr>
        <w:t>当关闭偏向锁功能，或多个线程竞争偏向锁导致偏向锁升级为轻量级锁，会尝试获取轻量级锁，其入口位于</w:t>
      </w:r>
      <w:r>
        <w:rPr>
          <w:rStyle w:val="HTML0"/>
          <w:rFonts w:ascii="Consolas" w:hAnsi="Consolas" w:cs="Consolas"/>
        </w:rPr>
        <w:t>ObjectSynchronizer::slow_enter</w:t>
      </w:r>
    </w:p>
    <w:p w:rsidR="001A7847" w:rsidRDefault="007D395D">
      <w:pPr>
        <w:pStyle w:val="aa"/>
        <w:spacing w:before="0" w:beforeAutospacing="0"/>
        <w:rPr>
          <w:rFonts w:ascii="Helvetica Neue" w:hAnsi="Helvetica Neue"/>
        </w:rPr>
      </w:pPr>
      <w:r>
        <w:rPr>
          <w:rStyle w:val="md-line"/>
          <w:rFonts w:ascii="Helvetica Neue" w:hAnsi="Helvetica Neue"/>
        </w:rPr>
        <w:t>实现逻辑如下</w:t>
      </w:r>
    </w:p>
    <w:p w:rsidR="001A7847" w:rsidRDefault="007D395D">
      <w:pPr>
        <w:pStyle w:val="aa"/>
        <w:spacing w:before="0" w:beforeAutospacing="0"/>
        <w:rPr>
          <w:rFonts w:ascii="Helvetica Neue" w:hAnsi="Helvetica Neue"/>
        </w:rPr>
      </w:pPr>
      <w:r>
        <w:rPr>
          <w:rStyle w:val="md-line"/>
          <w:rFonts w:ascii="Helvetica Neue" w:hAnsi="Helvetica Neue"/>
        </w:rPr>
        <w:t>1</w:t>
      </w:r>
      <w:r>
        <w:rPr>
          <w:rStyle w:val="md-line"/>
          <w:rFonts w:ascii="Helvetica Neue" w:hAnsi="Helvetica Neue"/>
        </w:rPr>
        <w:t>、</w:t>
      </w:r>
      <w:r>
        <w:rPr>
          <w:rStyle w:val="HTML0"/>
          <w:rFonts w:ascii="Consolas" w:hAnsi="Consolas" w:cs="Consolas"/>
        </w:rPr>
        <w:t>markOop mark = obj-&gt;mark()</w:t>
      </w:r>
      <w:r>
        <w:rPr>
          <w:rStyle w:val="md-line"/>
          <w:rFonts w:ascii="Helvetica Neue" w:hAnsi="Helvetica Neue"/>
        </w:rPr>
        <w:t>方法获取对象的</w:t>
      </w:r>
      <w:r>
        <w:rPr>
          <w:rStyle w:val="md-line"/>
          <w:rFonts w:ascii="Helvetica Neue" w:hAnsi="Helvetica Neue"/>
        </w:rPr>
        <w:t>markOop</w:t>
      </w:r>
      <w:r>
        <w:rPr>
          <w:rStyle w:val="md-line"/>
          <w:rFonts w:ascii="Helvetica Neue" w:hAnsi="Helvetica Neue"/>
        </w:rPr>
        <w:t>数据</w:t>
      </w:r>
      <w:r>
        <w:rPr>
          <w:rStyle w:val="md-line"/>
          <w:rFonts w:ascii="Helvetica Neue" w:hAnsi="Helvetica Neue"/>
        </w:rPr>
        <w:t>mark</w:t>
      </w:r>
      <w:r>
        <w:rPr>
          <w:rStyle w:val="md-line"/>
          <w:rFonts w:ascii="Helvetica Neue" w:hAnsi="Helvetica Neue"/>
        </w:rPr>
        <w:t>；</w:t>
      </w:r>
      <w:r>
        <w:rPr>
          <w:rStyle w:val="md-line"/>
          <w:rFonts w:ascii="Helvetica Neue" w:hAnsi="Helvetica Neue"/>
        </w:rPr>
        <w:t>2</w:t>
      </w:r>
      <w:r>
        <w:rPr>
          <w:rStyle w:val="md-line"/>
          <w:rFonts w:ascii="Helvetica Neue" w:hAnsi="Helvetica Neue"/>
        </w:rPr>
        <w:t>、</w:t>
      </w:r>
      <w:r>
        <w:rPr>
          <w:rStyle w:val="HTML0"/>
          <w:rFonts w:ascii="Consolas" w:hAnsi="Consolas" w:cs="Consolas"/>
        </w:rPr>
        <w:t>mark-&gt;is_neutral()</w:t>
      </w:r>
      <w:r>
        <w:rPr>
          <w:rStyle w:val="md-line"/>
          <w:rFonts w:ascii="Helvetica Neue" w:hAnsi="Helvetica Neue"/>
        </w:rPr>
        <w:t>方法判断</w:t>
      </w:r>
      <w:r>
        <w:rPr>
          <w:rStyle w:val="md-line"/>
          <w:rFonts w:ascii="Helvetica Neue" w:hAnsi="Helvetica Neue"/>
        </w:rPr>
        <w:t>mark</w:t>
      </w:r>
      <w:r>
        <w:rPr>
          <w:rStyle w:val="md-line"/>
          <w:rFonts w:ascii="Helvetica Neue" w:hAnsi="Helvetica Neue"/>
        </w:rPr>
        <w:t>是否为无锁状态：</w:t>
      </w:r>
      <w:r>
        <w:rPr>
          <w:rStyle w:val="md-line"/>
          <w:rFonts w:ascii="Helvetica Neue" w:hAnsi="Helvetica Neue"/>
        </w:rPr>
        <w:t>mark</w:t>
      </w:r>
      <w:r>
        <w:rPr>
          <w:rStyle w:val="md-line"/>
          <w:rFonts w:ascii="Helvetica Neue" w:hAnsi="Helvetica Neue"/>
        </w:rPr>
        <w:t>的偏向锁标志位为</w:t>
      </w:r>
      <w:r>
        <w:rPr>
          <w:rStyle w:val="md-line"/>
          <w:rFonts w:ascii="Helvetica Neue" w:hAnsi="Helvetica Neue"/>
        </w:rPr>
        <w:t xml:space="preserve"> </w:t>
      </w:r>
      <w:r>
        <w:rPr>
          <w:rStyle w:val="ac"/>
          <w:rFonts w:ascii="Helvetica Neue" w:hAnsi="Helvetica Neue"/>
        </w:rPr>
        <w:t>0</w:t>
      </w:r>
      <w:r>
        <w:rPr>
          <w:rStyle w:val="md-line"/>
          <w:rFonts w:ascii="Helvetica Neue" w:hAnsi="Helvetica Neue"/>
        </w:rPr>
        <w:t>，锁标志位为</w:t>
      </w:r>
      <w:r>
        <w:rPr>
          <w:rStyle w:val="md-line"/>
          <w:rFonts w:ascii="Helvetica Neue" w:hAnsi="Helvetica Neue"/>
        </w:rPr>
        <w:t xml:space="preserve"> </w:t>
      </w:r>
      <w:r>
        <w:rPr>
          <w:rStyle w:val="ac"/>
          <w:rFonts w:ascii="Helvetica Neue" w:hAnsi="Helvetica Neue"/>
        </w:rPr>
        <w:t>01</w:t>
      </w:r>
      <w:r>
        <w:rPr>
          <w:rStyle w:val="md-line"/>
          <w:rFonts w:ascii="Helvetica Neue" w:hAnsi="Helvetica Neue"/>
        </w:rPr>
        <w:t>；</w:t>
      </w:r>
      <w:r>
        <w:rPr>
          <w:rStyle w:val="md-line"/>
          <w:rFonts w:ascii="Helvetica Neue" w:hAnsi="Helvetica Neue"/>
        </w:rPr>
        <w:t>3</w:t>
      </w:r>
      <w:r>
        <w:rPr>
          <w:rStyle w:val="md-line"/>
          <w:rFonts w:ascii="Helvetica Neue" w:hAnsi="Helvetica Neue"/>
        </w:rPr>
        <w:t>、如果</w:t>
      </w:r>
      <w:r>
        <w:rPr>
          <w:rStyle w:val="md-line"/>
          <w:rFonts w:ascii="Helvetica Neue" w:hAnsi="Helvetica Neue"/>
        </w:rPr>
        <w:t>mark</w:t>
      </w:r>
      <w:r>
        <w:rPr>
          <w:rStyle w:val="md-line"/>
          <w:rFonts w:ascii="Helvetica Neue" w:hAnsi="Helvetica Neue"/>
        </w:rPr>
        <w:t>处于无锁状态，则进入步骤（</w:t>
      </w:r>
      <w:r>
        <w:rPr>
          <w:rStyle w:val="md-line"/>
          <w:rFonts w:ascii="Helvetica Neue" w:hAnsi="Helvetica Neue"/>
        </w:rPr>
        <w:t>4</w:t>
      </w:r>
      <w:r>
        <w:rPr>
          <w:rStyle w:val="md-line"/>
          <w:rFonts w:ascii="Helvetica Neue" w:hAnsi="Helvetica Neue"/>
        </w:rPr>
        <w:t>），否则执行步骤（</w:t>
      </w:r>
      <w:r>
        <w:rPr>
          <w:rStyle w:val="md-line"/>
          <w:rFonts w:ascii="Helvetica Neue" w:hAnsi="Helvetica Neue"/>
        </w:rPr>
        <w:t>6</w:t>
      </w:r>
      <w:r>
        <w:rPr>
          <w:rStyle w:val="md-line"/>
          <w:rFonts w:ascii="Helvetica Neue" w:hAnsi="Helvetica Neue"/>
        </w:rPr>
        <w:t>）；</w:t>
      </w:r>
      <w:r>
        <w:rPr>
          <w:rStyle w:val="md-line"/>
          <w:rFonts w:ascii="Helvetica Neue" w:hAnsi="Helvetica Neue"/>
        </w:rPr>
        <w:t>4</w:t>
      </w:r>
      <w:r>
        <w:rPr>
          <w:rStyle w:val="md-line"/>
          <w:rFonts w:ascii="Helvetica Neue" w:hAnsi="Helvetica Neue"/>
        </w:rPr>
        <w:t>、把</w:t>
      </w:r>
      <w:r>
        <w:rPr>
          <w:rStyle w:val="md-line"/>
          <w:rFonts w:ascii="Helvetica Neue" w:hAnsi="Helvetica Neue"/>
        </w:rPr>
        <w:t>mark</w:t>
      </w:r>
      <w:r>
        <w:rPr>
          <w:rStyle w:val="md-line"/>
          <w:rFonts w:ascii="Helvetica Neue" w:hAnsi="Helvetica Neue"/>
        </w:rPr>
        <w:t>保存到</w:t>
      </w:r>
      <w:r>
        <w:rPr>
          <w:rStyle w:val="md-line"/>
          <w:rFonts w:ascii="Helvetica Neue" w:hAnsi="Helvetica Neue"/>
        </w:rPr>
        <w:t>BasicLock</w:t>
      </w:r>
      <w:r>
        <w:rPr>
          <w:rStyle w:val="md-line"/>
          <w:rFonts w:ascii="Helvetica Neue" w:hAnsi="Helvetica Neue"/>
        </w:rPr>
        <w:t>对象的</w:t>
      </w:r>
      <w:r>
        <w:rPr>
          <w:rStyle w:val="md-line"/>
          <w:rFonts w:ascii="Helvetica Neue" w:hAnsi="Helvetica Neue"/>
        </w:rPr>
        <w:t>_displaced_header</w:t>
      </w:r>
      <w:r>
        <w:rPr>
          <w:rStyle w:val="md-line"/>
          <w:rFonts w:ascii="Helvetica Neue" w:hAnsi="Helvetica Neue"/>
        </w:rPr>
        <w:t>字段；</w:t>
      </w:r>
      <w:r>
        <w:rPr>
          <w:rStyle w:val="md-line"/>
          <w:rFonts w:ascii="Helvetica Neue" w:hAnsi="Helvetica Neue"/>
        </w:rPr>
        <w:t>5</w:t>
      </w:r>
      <w:r>
        <w:rPr>
          <w:rStyle w:val="md-line"/>
          <w:rFonts w:ascii="Helvetica Neue" w:hAnsi="Helvetica Neue"/>
        </w:rPr>
        <w:t>、通过</w:t>
      </w:r>
      <w:r>
        <w:rPr>
          <w:rStyle w:val="md-line"/>
          <w:rFonts w:ascii="Helvetica Neue" w:hAnsi="Helvetica Neue"/>
        </w:rPr>
        <w:t>CAS</w:t>
      </w:r>
      <w:r>
        <w:rPr>
          <w:rStyle w:val="md-line"/>
          <w:rFonts w:ascii="Helvetica Neue" w:hAnsi="Helvetica Neue"/>
        </w:rPr>
        <w:t>尝试将</w:t>
      </w:r>
      <w:r>
        <w:rPr>
          <w:rStyle w:val="md-line"/>
          <w:rFonts w:ascii="Helvetica Neue" w:hAnsi="Helvetica Neue"/>
        </w:rPr>
        <w:t>Mark Word</w:t>
      </w:r>
      <w:r>
        <w:rPr>
          <w:rStyle w:val="md-line"/>
          <w:rFonts w:ascii="Helvetica Neue" w:hAnsi="Helvetica Neue"/>
        </w:rPr>
        <w:t>更新为指向</w:t>
      </w:r>
      <w:r>
        <w:rPr>
          <w:rStyle w:val="md-line"/>
          <w:rFonts w:ascii="Helvetica Neue" w:hAnsi="Helvetica Neue"/>
        </w:rPr>
        <w:t>BasicLock</w:t>
      </w:r>
      <w:r>
        <w:rPr>
          <w:rStyle w:val="md-line"/>
          <w:rFonts w:ascii="Helvetica Neue" w:hAnsi="Helvetica Neue"/>
        </w:rPr>
        <w:t>对象的指针，如果更新成功，表示竞争到锁，则执行同步代码，否则执行步骤（</w:t>
      </w:r>
      <w:r>
        <w:rPr>
          <w:rStyle w:val="md-line"/>
          <w:rFonts w:ascii="Helvetica Neue" w:hAnsi="Helvetica Neue"/>
        </w:rPr>
        <w:t>6</w:t>
      </w:r>
      <w:r>
        <w:rPr>
          <w:rStyle w:val="md-line"/>
          <w:rFonts w:ascii="Helvetica Neue" w:hAnsi="Helvetica Neue"/>
        </w:rPr>
        <w:t>）；</w:t>
      </w:r>
      <w:r>
        <w:rPr>
          <w:rStyle w:val="md-line"/>
          <w:rFonts w:ascii="Helvetica Neue" w:hAnsi="Helvetica Neue"/>
        </w:rPr>
        <w:t>6</w:t>
      </w:r>
      <w:r>
        <w:rPr>
          <w:rStyle w:val="md-line"/>
          <w:rFonts w:ascii="Helvetica Neue" w:hAnsi="Helvetica Neue"/>
        </w:rPr>
        <w:t>、如果当前</w:t>
      </w:r>
      <w:r>
        <w:rPr>
          <w:rStyle w:val="md-line"/>
          <w:rFonts w:ascii="Helvetica Neue" w:hAnsi="Helvetica Neue"/>
        </w:rPr>
        <w:t>mark</w:t>
      </w:r>
      <w:r>
        <w:rPr>
          <w:rStyle w:val="md-line"/>
          <w:rFonts w:ascii="Helvetica Neue" w:hAnsi="Helvetica Neue"/>
        </w:rPr>
        <w:t>处于加锁状态，且</w:t>
      </w:r>
      <w:r>
        <w:rPr>
          <w:rStyle w:val="md-line"/>
          <w:rFonts w:ascii="Helvetica Neue" w:hAnsi="Helvetica Neue"/>
        </w:rPr>
        <w:t>mark</w:t>
      </w:r>
      <w:r>
        <w:rPr>
          <w:rStyle w:val="md-line"/>
          <w:rFonts w:ascii="Helvetica Neue" w:hAnsi="Helvetica Neue"/>
        </w:rPr>
        <w:t>中的</w:t>
      </w:r>
      <w:r>
        <w:rPr>
          <w:rStyle w:val="md-line"/>
          <w:rFonts w:ascii="Helvetica Neue" w:hAnsi="Helvetica Neue"/>
        </w:rPr>
        <w:t>ptr</w:t>
      </w:r>
      <w:r>
        <w:rPr>
          <w:rStyle w:val="md-line"/>
          <w:rFonts w:ascii="Helvetica Neue" w:hAnsi="Helvetica Neue"/>
        </w:rPr>
        <w:t>指针指向当前线程的栈帧，则执行同步代码，否则说明有多个线程竞争轻量级锁，轻量级锁需要膨胀升级为重量级锁；</w:t>
      </w:r>
    </w:p>
    <w:p w:rsidR="001A7847" w:rsidRDefault="007D395D">
      <w:pPr>
        <w:pStyle w:val="aa"/>
        <w:spacing w:before="0" w:beforeAutospacing="0"/>
        <w:rPr>
          <w:rFonts w:ascii="Helvetica Neue" w:hAnsi="Helvetica Neue"/>
        </w:rPr>
      </w:pPr>
      <w:r>
        <w:rPr>
          <w:rStyle w:val="ac"/>
          <w:rFonts w:ascii="Helvetica Neue" w:hAnsi="Helvetica Neue"/>
        </w:rPr>
        <w:lastRenderedPageBreak/>
        <w:t>假设线程</w:t>
      </w:r>
      <w:r>
        <w:rPr>
          <w:rStyle w:val="ac"/>
          <w:rFonts w:ascii="Helvetica Neue" w:hAnsi="Helvetica Neue"/>
        </w:rPr>
        <w:t>A</w:t>
      </w:r>
      <w:r>
        <w:rPr>
          <w:rStyle w:val="ac"/>
          <w:rFonts w:ascii="Helvetica Neue" w:hAnsi="Helvetica Neue"/>
        </w:rPr>
        <w:t>和</w:t>
      </w:r>
      <w:r>
        <w:rPr>
          <w:rStyle w:val="ac"/>
          <w:rFonts w:ascii="Helvetica Neue" w:hAnsi="Helvetica Neue"/>
        </w:rPr>
        <w:t>B</w:t>
      </w:r>
      <w:r>
        <w:rPr>
          <w:rStyle w:val="ac"/>
          <w:rFonts w:ascii="Helvetica Neue" w:hAnsi="Helvetica Neue"/>
        </w:rPr>
        <w:t>同时执行到临界区</w:t>
      </w:r>
      <w:r>
        <w:rPr>
          <w:rStyle w:val="ac"/>
          <w:rFonts w:ascii="Helvetica Neue" w:hAnsi="Helvetica Neue"/>
        </w:rPr>
        <w:t>if (mark-&gt;is_neutral())</w:t>
      </w:r>
      <w:r>
        <w:rPr>
          <w:rStyle w:val="md-line"/>
          <w:rFonts w:ascii="Helvetica Neue" w:hAnsi="Helvetica Neue"/>
        </w:rPr>
        <w:t>：</w:t>
      </w:r>
      <w:r>
        <w:rPr>
          <w:rStyle w:val="md-line"/>
          <w:rFonts w:ascii="Helvetica Neue" w:hAnsi="Helvetica Neue"/>
        </w:rPr>
        <w:t>1</w:t>
      </w:r>
      <w:r>
        <w:rPr>
          <w:rStyle w:val="md-line"/>
          <w:rFonts w:ascii="Helvetica Neue" w:hAnsi="Helvetica Neue"/>
        </w:rPr>
        <w:t>、线程</w:t>
      </w:r>
      <w:r>
        <w:rPr>
          <w:rStyle w:val="md-line"/>
          <w:rFonts w:ascii="Helvetica Neue" w:hAnsi="Helvetica Neue"/>
        </w:rPr>
        <w:t>AB</w:t>
      </w:r>
      <w:r>
        <w:rPr>
          <w:rStyle w:val="md-line"/>
          <w:rFonts w:ascii="Helvetica Neue" w:hAnsi="Helvetica Neue"/>
        </w:rPr>
        <w:t>都把</w:t>
      </w:r>
      <w:r>
        <w:rPr>
          <w:rStyle w:val="md-line"/>
          <w:rFonts w:ascii="Helvetica Neue" w:hAnsi="Helvetica Neue"/>
        </w:rPr>
        <w:t>Mark Word</w:t>
      </w:r>
      <w:r>
        <w:rPr>
          <w:rStyle w:val="md-line"/>
          <w:rFonts w:ascii="Helvetica Neue" w:hAnsi="Helvetica Neue"/>
        </w:rPr>
        <w:t>复制到各自的</w:t>
      </w:r>
      <w:r>
        <w:rPr>
          <w:rStyle w:val="md-line"/>
          <w:rFonts w:ascii="Helvetica Neue" w:hAnsi="Helvetica Neue"/>
        </w:rPr>
        <w:t>_displaced_header</w:t>
      </w:r>
      <w:r>
        <w:rPr>
          <w:rStyle w:val="md-line"/>
          <w:rFonts w:ascii="Helvetica Neue" w:hAnsi="Helvetica Neue"/>
        </w:rPr>
        <w:t>字段，该数据保存在线程的栈帧上，是线程私有的；</w:t>
      </w:r>
      <w:r>
        <w:rPr>
          <w:rStyle w:val="md-line"/>
          <w:rFonts w:ascii="Helvetica Neue" w:hAnsi="Helvetica Neue"/>
        </w:rPr>
        <w:t>2</w:t>
      </w:r>
      <w:r>
        <w:rPr>
          <w:rStyle w:val="md-line"/>
          <w:rFonts w:ascii="Helvetica Neue" w:hAnsi="Helvetica Neue"/>
        </w:rPr>
        <w:t>、</w:t>
      </w:r>
      <w:r>
        <w:rPr>
          <w:rStyle w:val="HTML0"/>
          <w:rFonts w:ascii="Consolas" w:hAnsi="Consolas" w:cs="Consolas"/>
        </w:rPr>
        <w:t>Atomic::cmpxchg_ptr</w:t>
      </w:r>
      <w:r>
        <w:rPr>
          <w:rStyle w:val="md-line"/>
          <w:rFonts w:ascii="Helvetica Neue" w:hAnsi="Helvetica Neue"/>
        </w:rPr>
        <w:t>原子操作保证只有一个线程可以把指向栈帧的指针复制到</w:t>
      </w:r>
      <w:r>
        <w:rPr>
          <w:rStyle w:val="md-line"/>
          <w:rFonts w:ascii="Helvetica Neue" w:hAnsi="Helvetica Neue"/>
        </w:rPr>
        <w:t>Mark Word</w:t>
      </w:r>
      <w:r>
        <w:rPr>
          <w:rStyle w:val="md-line"/>
          <w:rFonts w:ascii="Helvetica Neue" w:hAnsi="Helvetica Neue"/>
        </w:rPr>
        <w:t>，假设此时线程</w:t>
      </w:r>
      <w:r>
        <w:rPr>
          <w:rStyle w:val="md-line"/>
          <w:rFonts w:ascii="Helvetica Neue" w:hAnsi="Helvetica Neue"/>
        </w:rPr>
        <w:t>A</w:t>
      </w:r>
      <w:r>
        <w:rPr>
          <w:rStyle w:val="md-line"/>
          <w:rFonts w:ascii="Helvetica Neue" w:hAnsi="Helvetica Neue"/>
        </w:rPr>
        <w:t>执行成功，并返回继续执行同步代码块；</w:t>
      </w:r>
      <w:r>
        <w:rPr>
          <w:rStyle w:val="md-line"/>
          <w:rFonts w:ascii="Helvetica Neue" w:hAnsi="Helvetica Neue"/>
        </w:rPr>
        <w:t>3</w:t>
      </w:r>
      <w:r>
        <w:rPr>
          <w:rStyle w:val="md-line"/>
          <w:rFonts w:ascii="Helvetica Neue" w:hAnsi="Helvetica Neue"/>
        </w:rPr>
        <w:t>、线程</w:t>
      </w:r>
      <w:r>
        <w:rPr>
          <w:rStyle w:val="md-line"/>
          <w:rFonts w:ascii="Helvetica Neue" w:hAnsi="Helvetica Neue"/>
        </w:rPr>
        <w:t>B</w:t>
      </w:r>
      <w:r>
        <w:rPr>
          <w:rStyle w:val="md-line"/>
          <w:rFonts w:ascii="Helvetica Neue" w:hAnsi="Helvetica Neue"/>
        </w:rPr>
        <w:t>执行失败，退出临界区，通过</w:t>
      </w:r>
      <w:r>
        <w:rPr>
          <w:rStyle w:val="HTML0"/>
          <w:rFonts w:ascii="Consolas" w:hAnsi="Consolas" w:cs="Consolas"/>
        </w:rPr>
        <w:t>ObjectSynchronizer::inflate</w:t>
      </w:r>
      <w:r>
        <w:rPr>
          <w:rStyle w:val="md-line"/>
          <w:rFonts w:ascii="Helvetica Neue" w:hAnsi="Helvetica Neue"/>
        </w:rPr>
        <w:t>方法开始膨胀锁；</w:t>
      </w:r>
    </w:p>
    <w:p w:rsidR="001A7847" w:rsidRDefault="007D395D">
      <w:pPr>
        <w:pStyle w:val="5"/>
      </w:pPr>
      <w:r>
        <w:t>重量级锁获取</w:t>
      </w:r>
    </w:p>
    <w:p w:rsidR="001A7847" w:rsidRDefault="007D395D">
      <w:pPr>
        <w:pStyle w:val="aa"/>
        <w:spacing w:before="0" w:beforeAutospacing="0"/>
        <w:rPr>
          <w:rFonts w:ascii="Helvetica Neue" w:hAnsi="Helvetica Neue"/>
        </w:rPr>
      </w:pPr>
      <w:r>
        <w:rPr>
          <w:rStyle w:val="md-line"/>
          <w:rFonts w:ascii="Helvetica Neue" w:hAnsi="Helvetica Neue"/>
        </w:rPr>
        <w:t>重量级锁通过对象内部的监视器（</w:t>
      </w:r>
      <w:r>
        <w:rPr>
          <w:rStyle w:val="md-line"/>
          <w:rFonts w:ascii="Helvetica Neue" w:hAnsi="Helvetica Neue"/>
        </w:rPr>
        <w:t>monitor</w:t>
      </w:r>
      <w:r>
        <w:rPr>
          <w:rStyle w:val="md-line"/>
          <w:rFonts w:ascii="Helvetica Neue" w:hAnsi="Helvetica Neue"/>
        </w:rPr>
        <w:t>）实现，其中</w:t>
      </w:r>
      <w:r>
        <w:rPr>
          <w:rStyle w:val="md-line"/>
          <w:rFonts w:ascii="Helvetica Neue" w:hAnsi="Helvetica Neue"/>
        </w:rPr>
        <w:t>monitor</w:t>
      </w:r>
      <w:r>
        <w:rPr>
          <w:rStyle w:val="md-line"/>
          <w:rFonts w:ascii="Helvetica Neue" w:hAnsi="Helvetica Neue"/>
        </w:rPr>
        <w:t>的本质是依赖于底层操作系统的</w:t>
      </w:r>
      <w:r>
        <w:rPr>
          <w:rStyle w:val="md-line"/>
          <w:rFonts w:ascii="Helvetica Neue" w:hAnsi="Helvetica Neue"/>
        </w:rPr>
        <w:t>Mutex Lock</w:t>
      </w:r>
      <w:r>
        <w:rPr>
          <w:rStyle w:val="md-line"/>
          <w:rFonts w:ascii="Helvetica Neue" w:hAnsi="Helvetica Neue"/>
        </w:rPr>
        <w:t>实现，操作系统实现线程之间的切换需要从用户态到内核态的切换，切换成本非常高。</w:t>
      </w:r>
    </w:p>
    <w:p w:rsidR="001A7847" w:rsidRDefault="007D395D">
      <w:pPr>
        <w:pStyle w:val="aa"/>
        <w:spacing w:before="0" w:beforeAutospacing="0"/>
        <w:rPr>
          <w:rFonts w:ascii="Helvetica Neue" w:hAnsi="Helvetica Neue"/>
        </w:rPr>
      </w:pPr>
      <w:r>
        <w:rPr>
          <w:rStyle w:val="ac"/>
          <w:rFonts w:ascii="Helvetica Neue" w:hAnsi="Helvetica Neue"/>
        </w:rPr>
        <w:t>锁膨胀过程</w:t>
      </w:r>
    </w:p>
    <w:p w:rsidR="001A7847" w:rsidRDefault="007D395D">
      <w:pPr>
        <w:pStyle w:val="aa"/>
        <w:spacing w:before="0" w:beforeAutospacing="0"/>
        <w:rPr>
          <w:rFonts w:ascii="Helvetica Neue" w:hAnsi="Helvetica Neue"/>
        </w:rPr>
      </w:pPr>
      <w:r>
        <w:rPr>
          <w:rStyle w:val="md-line"/>
          <w:rFonts w:ascii="Helvetica Neue" w:hAnsi="Helvetica Neue"/>
        </w:rPr>
        <w:t>锁的膨胀过程通过</w:t>
      </w:r>
      <w:r>
        <w:rPr>
          <w:rStyle w:val="HTML0"/>
          <w:rFonts w:ascii="Consolas" w:hAnsi="Consolas" w:cs="Consolas"/>
        </w:rPr>
        <w:t>ObjectSynchronizer::inflate</w:t>
      </w:r>
      <w:r>
        <w:rPr>
          <w:rStyle w:val="md-line"/>
          <w:rFonts w:ascii="Helvetica Neue" w:hAnsi="Helvetica Neue"/>
        </w:rPr>
        <w:t>函数实现</w:t>
      </w:r>
    </w:p>
    <w:p w:rsidR="001A7847" w:rsidRDefault="007D395D">
      <w:pPr>
        <w:pStyle w:val="aa"/>
        <w:spacing w:before="0" w:beforeAutospacing="0"/>
        <w:rPr>
          <w:rFonts w:ascii="Helvetica Neue" w:hAnsi="Helvetica Neue"/>
        </w:rPr>
      </w:pPr>
      <w:r>
        <w:rPr>
          <w:rStyle w:val="md-line"/>
          <w:rFonts w:ascii="Helvetica Neue" w:hAnsi="Helvetica Neue"/>
        </w:rPr>
        <w:t>膨胀过程的实现比较复杂，大概实现过程如下：</w:t>
      </w:r>
      <w:r>
        <w:rPr>
          <w:rStyle w:val="md-line"/>
          <w:rFonts w:ascii="Helvetica Neue" w:hAnsi="Helvetica Neue"/>
        </w:rPr>
        <w:t>1</w:t>
      </w:r>
      <w:r>
        <w:rPr>
          <w:rStyle w:val="md-line"/>
          <w:rFonts w:ascii="Helvetica Neue" w:hAnsi="Helvetica Neue"/>
        </w:rPr>
        <w:t>、整个膨胀过程在自旋下完成；</w:t>
      </w:r>
      <w:r>
        <w:rPr>
          <w:rStyle w:val="md-line"/>
          <w:rFonts w:ascii="Helvetica Neue" w:hAnsi="Helvetica Neue"/>
        </w:rPr>
        <w:t>2</w:t>
      </w:r>
      <w:r>
        <w:rPr>
          <w:rStyle w:val="md-line"/>
          <w:rFonts w:ascii="Helvetica Neue" w:hAnsi="Helvetica Neue"/>
        </w:rPr>
        <w:t>、</w:t>
      </w:r>
      <w:r>
        <w:rPr>
          <w:rStyle w:val="HTML0"/>
          <w:rFonts w:ascii="Consolas" w:hAnsi="Consolas" w:cs="Consolas"/>
        </w:rPr>
        <w:t>mark-&gt;has_monitor()</w:t>
      </w:r>
      <w:r>
        <w:rPr>
          <w:rStyle w:val="md-line"/>
          <w:rFonts w:ascii="Helvetica Neue" w:hAnsi="Helvetica Neue"/>
        </w:rPr>
        <w:t>方法判断当前是否为重量级锁（上图</w:t>
      </w:r>
      <w:r>
        <w:rPr>
          <w:rStyle w:val="md-line"/>
          <w:rFonts w:ascii="Helvetica Neue" w:hAnsi="Helvetica Neue"/>
        </w:rPr>
        <w:t>18-25</w:t>
      </w:r>
      <w:r>
        <w:rPr>
          <w:rStyle w:val="md-line"/>
          <w:rFonts w:ascii="Helvetica Neue" w:hAnsi="Helvetica Neue"/>
        </w:rPr>
        <w:t>行），即</w:t>
      </w:r>
      <w:r>
        <w:rPr>
          <w:rStyle w:val="md-line"/>
          <w:rFonts w:ascii="Helvetica Neue" w:hAnsi="Helvetica Neue"/>
        </w:rPr>
        <w:t>Mark Word</w:t>
      </w:r>
      <w:r>
        <w:rPr>
          <w:rStyle w:val="md-line"/>
          <w:rFonts w:ascii="Helvetica Neue" w:hAnsi="Helvetica Neue"/>
        </w:rPr>
        <w:t>的锁标识位为</w:t>
      </w:r>
      <w:r>
        <w:rPr>
          <w:rStyle w:val="md-line"/>
          <w:rFonts w:ascii="Helvetica Neue" w:hAnsi="Helvetica Neue"/>
        </w:rPr>
        <w:t xml:space="preserve"> </w:t>
      </w:r>
      <w:r>
        <w:rPr>
          <w:rStyle w:val="ac"/>
          <w:rFonts w:ascii="Helvetica Neue" w:hAnsi="Helvetica Neue"/>
        </w:rPr>
        <w:t>10</w:t>
      </w:r>
      <w:r>
        <w:rPr>
          <w:rStyle w:val="md-line"/>
          <w:rFonts w:ascii="Helvetica Neue" w:hAnsi="Helvetica Neue"/>
        </w:rPr>
        <w:t>，如果当前状态为重量级锁，执行步骤（</w:t>
      </w:r>
      <w:r>
        <w:rPr>
          <w:rStyle w:val="md-line"/>
          <w:rFonts w:ascii="Helvetica Neue" w:hAnsi="Helvetica Neue"/>
        </w:rPr>
        <w:t>3</w:t>
      </w:r>
      <w:r>
        <w:rPr>
          <w:rStyle w:val="md-line"/>
          <w:rFonts w:ascii="Helvetica Neue" w:hAnsi="Helvetica Neue"/>
        </w:rPr>
        <w:t>），否则执行步骤（</w:t>
      </w:r>
      <w:r>
        <w:rPr>
          <w:rStyle w:val="md-line"/>
          <w:rFonts w:ascii="Helvetica Neue" w:hAnsi="Helvetica Neue"/>
        </w:rPr>
        <w:t>4</w:t>
      </w:r>
      <w:r>
        <w:rPr>
          <w:rStyle w:val="md-line"/>
          <w:rFonts w:ascii="Helvetica Neue" w:hAnsi="Helvetica Neue"/>
        </w:rPr>
        <w:t>）；</w:t>
      </w:r>
      <w:r>
        <w:rPr>
          <w:rStyle w:val="md-line"/>
          <w:rFonts w:ascii="Helvetica Neue" w:hAnsi="Helvetica Neue"/>
        </w:rPr>
        <w:t>3</w:t>
      </w:r>
      <w:r>
        <w:rPr>
          <w:rStyle w:val="md-line"/>
          <w:rFonts w:ascii="Helvetica Neue" w:hAnsi="Helvetica Neue"/>
        </w:rPr>
        <w:t>、</w:t>
      </w:r>
      <w:r>
        <w:rPr>
          <w:rStyle w:val="HTML0"/>
          <w:rFonts w:ascii="Consolas" w:hAnsi="Consolas" w:cs="Consolas"/>
        </w:rPr>
        <w:t>mark-&gt;monitor()</w:t>
      </w:r>
      <w:r>
        <w:rPr>
          <w:rStyle w:val="md-line"/>
          <w:rFonts w:ascii="Helvetica Neue" w:hAnsi="Helvetica Neue"/>
        </w:rPr>
        <w:t>方法获取指向</w:t>
      </w:r>
      <w:r>
        <w:rPr>
          <w:rStyle w:val="md-line"/>
          <w:rFonts w:ascii="Helvetica Neue" w:hAnsi="Helvetica Neue"/>
        </w:rPr>
        <w:t>ObjectMonitor</w:t>
      </w:r>
      <w:r>
        <w:rPr>
          <w:rStyle w:val="md-line"/>
          <w:rFonts w:ascii="Helvetica Neue" w:hAnsi="Helvetica Neue"/>
        </w:rPr>
        <w:t>的指针，并返回，说明膨胀过程已经完成；</w:t>
      </w:r>
      <w:r>
        <w:rPr>
          <w:rStyle w:val="md-line"/>
          <w:rFonts w:ascii="Helvetica Neue" w:hAnsi="Helvetica Neue"/>
        </w:rPr>
        <w:t>4</w:t>
      </w:r>
      <w:r>
        <w:rPr>
          <w:rStyle w:val="md-line"/>
          <w:rFonts w:ascii="Helvetica Neue" w:hAnsi="Helvetica Neue"/>
        </w:rPr>
        <w:t>、如果当前锁处于膨胀中（上图</w:t>
      </w:r>
      <w:r>
        <w:rPr>
          <w:rStyle w:val="md-line"/>
          <w:rFonts w:ascii="Helvetica Neue" w:hAnsi="Helvetica Neue"/>
        </w:rPr>
        <w:t>33-37</w:t>
      </w:r>
      <w:r>
        <w:rPr>
          <w:rStyle w:val="md-line"/>
          <w:rFonts w:ascii="Helvetica Neue" w:hAnsi="Helvetica Neue"/>
        </w:rPr>
        <w:t>行），说明该锁正在被其它线程执行膨胀操作，则当前线程就进行自旋等待锁膨胀完成，这里需要注意一点，虽然是自旋操作，但不会一直占用</w:t>
      </w:r>
      <w:r>
        <w:rPr>
          <w:rStyle w:val="md-line"/>
          <w:rFonts w:ascii="Helvetica Neue" w:hAnsi="Helvetica Neue"/>
        </w:rPr>
        <w:t>cpu</w:t>
      </w:r>
      <w:r>
        <w:rPr>
          <w:rStyle w:val="md-line"/>
          <w:rFonts w:ascii="Helvetica Neue" w:hAnsi="Helvetica Neue"/>
        </w:rPr>
        <w:t>资源，每隔一段时间会通过</w:t>
      </w:r>
      <w:r>
        <w:rPr>
          <w:rStyle w:val="md-line"/>
          <w:rFonts w:ascii="Helvetica Neue" w:hAnsi="Helvetica Neue"/>
        </w:rPr>
        <w:t>os::NakedYield</w:t>
      </w:r>
      <w:r>
        <w:rPr>
          <w:rStyle w:val="md-line"/>
          <w:rFonts w:ascii="Helvetica Neue" w:hAnsi="Helvetica Neue"/>
        </w:rPr>
        <w:t>方法放弃</w:t>
      </w:r>
      <w:r>
        <w:rPr>
          <w:rStyle w:val="md-line"/>
          <w:rFonts w:ascii="Helvetica Neue" w:hAnsi="Helvetica Neue"/>
        </w:rPr>
        <w:t>cpu</w:t>
      </w:r>
      <w:r>
        <w:rPr>
          <w:rStyle w:val="md-line"/>
          <w:rFonts w:ascii="Helvetica Neue" w:hAnsi="Helvetica Neue"/>
        </w:rPr>
        <w:t>资源，或通过</w:t>
      </w:r>
      <w:r>
        <w:rPr>
          <w:rStyle w:val="md-line"/>
          <w:rFonts w:ascii="Helvetica Neue" w:hAnsi="Helvetica Neue"/>
        </w:rPr>
        <w:t>park</w:t>
      </w:r>
      <w:r>
        <w:rPr>
          <w:rStyle w:val="md-line"/>
          <w:rFonts w:ascii="Helvetica Neue" w:hAnsi="Helvetica Neue"/>
        </w:rPr>
        <w:t>方法挂起；如果其他线程完成锁的膨胀操作，则退出自旋并返回；</w:t>
      </w:r>
      <w:r>
        <w:rPr>
          <w:rStyle w:val="md-line"/>
          <w:rFonts w:ascii="Helvetica Neue" w:hAnsi="Helvetica Neue"/>
        </w:rPr>
        <w:t>5</w:t>
      </w:r>
      <w:r>
        <w:rPr>
          <w:rStyle w:val="md-line"/>
          <w:rFonts w:ascii="Helvetica Neue" w:hAnsi="Helvetica Neue"/>
        </w:rPr>
        <w:t>、如果当前是轻量级锁状态（上图</w:t>
      </w:r>
      <w:r>
        <w:rPr>
          <w:rStyle w:val="md-line"/>
          <w:rFonts w:ascii="Helvetica Neue" w:hAnsi="Helvetica Neue"/>
        </w:rPr>
        <w:t>58-138</w:t>
      </w:r>
      <w:r>
        <w:rPr>
          <w:rStyle w:val="md-line"/>
          <w:rFonts w:ascii="Helvetica Neue" w:hAnsi="Helvetica Neue"/>
        </w:rPr>
        <w:t>行），即锁标识位为</w:t>
      </w:r>
      <w:r>
        <w:rPr>
          <w:rStyle w:val="md-line"/>
          <w:rFonts w:ascii="Helvetica Neue" w:hAnsi="Helvetica Neue"/>
        </w:rPr>
        <w:t xml:space="preserve"> </w:t>
      </w:r>
      <w:r>
        <w:rPr>
          <w:rStyle w:val="ac"/>
          <w:rFonts w:ascii="Helvetica Neue" w:hAnsi="Helvetica Neue"/>
        </w:rPr>
        <w:t>00</w:t>
      </w:r>
      <w:r>
        <w:rPr>
          <w:rStyle w:val="md-line"/>
          <w:rFonts w:ascii="Helvetica Neue" w:hAnsi="Helvetica Neue"/>
        </w:rPr>
        <w:t>，膨胀过程如下：</w:t>
      </w:r>
    </w:p>
    <w:p w:rsidR="001A7847" w:rsidRDefault="007D395D">
      <w:pPr>
        <w:pStyle w:val="aa"/>
        <w:spacing w:before="0" w:beforeAutospacing="0"/>
        <w:rPr>
          <w:rFonts w:ascii="Helvetica Neue" w:hAnsi="Helvetica Neue"/>
        </w:rPr>
      </w:pPr>
      <w:r>
        <w:rPr>
          <w:rStyle w:val="md-line"/>
          <w:rFonts w:ascii="MS Gothic" w:eastAsia="MS Gothic" w:hAnsi="MS Gothic" w:cs="MS Gothic" w:hint="eastAsia"/>
        </w:rPr>
        <w:lastRenderedPageBreak/>
        <w:t>​</w:t>
      </w:r>
      <w:r>
        <w:rPr>
          <w:rStyle w:val="md-line"/>
          <w:rFonts w:ascii="Helvetica Neue" w:hAnsi="Helvetica Neue"/>
        </w:rPr>
        <w:t xml:space="preserve"> 5.1</w:t>
      </w:r>
      <w:r>
        <w:rPr>
          <w:rStyle w:val="md-line"/>
          <w:rFonts w:ascii="Helvetica Neue" w:hAnsi="Helvetica Neue"/>
        </w:rPr>
        <w:t>通过</w:t>
      </w:r>
      <w:r>
        <w:rPr>
          <w:rStyle w:val="md-line"/>
          <w:rFonts w:ascii="Helvetica Neue" w:hAnsi="Helvetica Neue"/>
        </w:rPr>
        <w:t>omAlloc</w:t>
      </w:r>
      <w:r>
        <w:rPr>
          <w:rStyle w:val="md-line"/>
          <w:rFonts w:ascii="Helvetica Neue" w:hAnsi="Helvetica Neue"/>
        </w:rPr>
        <w:t>方法，获取一个可用的</w:t>
      </w:r>
      <w:r>
        <w:rPr>
          <w:rStyle w:val="md-line"/>
          <w:rFonts w:ascii="Helvetica Neue" w:hAnsi="Helvetica Neue"/>
        </w:rPr>
        <w:t>ObjectMonitor monitor</w:t>
      </w:r>
      <w:r>
        <w:rPr>
          <w:rStyle w:val="md-line"/>
          <w:rFonts w:ascii="Helvetica Neue" w:hAnsi="Helvetica Neue"/>
        </w:rPr>
        <w:t>，并重置</w:t>
      </w:r>
      <w:r>
        <w:rPr>
          <w:rStyle w:val="md-line"/>
          <w:rFonts w:ascii="Helvetica Neue" w:hAnsi="Helvetica Neue"/>
        </w:rPr>
        <w:t>monitor</w:t>
      </w:r>
      <w:r>
        <w:rPr>
          <w:rStyle w:val="md-line"/>
          <w:rFonts w:ascii="Helvetica Neue" w:hAnsi="Helvetica Neue"/>
        </w:rPr>
        <w:t>数据；</w:t>
      </w:r>
    </w:p>
    <w:p w:rsidR="001A7847" w:rsidRDefault="007D395D">
      <w:pPr>
        <w:pStyle w:val="aa"/>
        <w:spacing w:before="0" w:beforeAutospacing="0"/>
        <w:rPr>
          <w:rFonts w:ascii="Helvetica Neue" w:hAnsi="Helvetica Neue"/>
        </w:rPr>
      </w:pPr>
      <w:r>
        <w:rPr>
          <w:rStyle w:val="md-line"/>
          <w:rFonts w:ascii="MS Gothic" w:eastAsia="MS Gothic" w:hAnsi="MS Gothic" w:cs="MS Gothic" w:hint="eastAsia"/>
        </w:rPr>
        <w:t>​</w:t>
      </w:r>
      <w:r>
        <w:rPr>
          <w:rStyle w:val="md-line"/>
          <w:rFonts w:ascii="Helvetica Neue" w:hAnsi="Helvetica Neue"/>
        </w:rPr>
        <w:t xml:space="preserve"> 5.2</w:t>
      </w:r>
      <w:r>
        <w:rPr>
          <w:rStyle w:val="md-line"/>
          <w:rFonts w:ascii="Helvetica Neue" w:hAnsi="Helvetica Neue"/>
        </w:rPr>
        <w:t>通过</w:t>
      </w:r>
      <w:r>
        <w:rPr>
          <w:rStyle w:val="md-line"/>
          <w:rFonts w:ascii="Helvetica Neue" w:hAnsi="Helvetica Neue"/>
        </w:rPr>
        <w:t>CAS</w:t>
      </w:r>
      <w:r>
        <w:rPr>
          <w:rStyle w:val="md-line"/>
          <w:rFonts w:ascii="Helvetica Neue" w:hAnsi="Helvetica Neue"/>
        </w:rPr>
        <w:t>尝试将</w:t>
      </w:r>
      <w:r>
        <w:rPr>
          <w:rStyle w:val="md-line"/>
          <w:rFonts w:ascii="Helvetica Neue" w:hAnsi="Helvetica Neue"/>
        </w:rPr>
        <w:t>Mark Word</w:t>
      </w:r>
      <w:r>
        <w:rPr>
          <w:rStyle w:val="md-line"/>
          <w:rFonts w:ascii="Helvetica Neue" w:hAnsi="Helvetica Neue"/>
        </w:rPr>
        <w:t>设置为</w:t>
      </w:r>
      <w:r>
        <w:rPr>
          <w:rStyle w:val="md-line"/>
          <w:rFonts w:ascii="Helvetica Neue" w:hAnsi="Helvetica Neue"/>
        </w:rPr>
        <w:t>markOopDesc:INFLATING</w:t>
      </w:r>
      <w:r>
        <w:rPr>
          <w:rStyle w:val="md-line"/>
          <w:rFonts w:ascii="Helvetica Neue" w:hAnsi="Helvetica Neue"/>
        </w:rPr>
        <w:t>，标识当前锁正在膨胀中，如果</w:t>
      </w:r>
      <w:r>
        <w:rPr>
          <w:rStyle w:val="md-line"/>
          <w:rFonts w:ascii="Helvetica Neue" w:hAnsi="Helvetica Neue"/>
        </w:rPr>
        <w:t>CAS</w:t>
      </w:r>
    </w:p>
    <w:p w:rsidR="001A7847" w:rsidRDefault="007D395D">
      <w:pPr>
        <w:pStyle w:val="aa"/>
        <w:spacing w:before="0" w:beforeAutospacing="0"/>
        <w:rPr>
          <w:rFonts w:ascii="Helvetica Neue" w:hAnsi="Helvetica Neue"/>
        </w:rPr>
      </w:pPr>
      <w:r>
        <w:rPr>
          <w:rStyle w:val="md-line"/>
          <w:rFonts w:ascii="MS Gothic" w:eastAsia="MS Gothic" w:hAnsi="MS Gothic" w:cs="MS Gothic" w:hint="eastAsia"/>
        </w:rPr>
        <w:t>​</w:t>
      </w:r>
      <w:r>
        <w:rPr>
          <w:rStyle w:val="md-line"/>
          <w:rFonts w:ascii="Helvetica Neue" w:hAnsi="Helvetica Neue"/>
        </w:rPr>
        <w:t xml:space="preserve"> 5.3</w:t>
      </w:r>
      <w:r>
        <w:rPr>
          <w:rStyle w:val="md-line"/>
          <w:rFonts w:ascii="Helvetica Neue" w:hAnsi="Helvetica Neue"/>
        </w:rPr>
        <w:t>失败，说明同一时刻其它线程已经将</w:t>
      </w:r>
      <w:r>
        <w:rPr>
          <w:rStyle w:val="md-line"/>
          <w:rFonts w:ascii="Helvetica Neue" w:hAnsi="Helvetica Neue"/>
        </w:rPr>
        <w:t>Mark Word</w:t>
      </w:r>
      <w:r>
        <w:rPr>
          <w:rStyle w:val="md-line"/>
          <w:rFonts w:ascii="Helvetica Neue" w:hAnsi="Helvetica Neue"/>
        </w:rPr>
        <w:t>设置为</w:t>
      </w:r>
      <w:r>
        <w:rPr>
          <w:rStyle w:val="md-line"/>
          <w:rFonts w:ascii="Helvetica Neue" w:hAnsi="Helvetica Neue"/>
        </w:rPr>
        <w:t>markOopDesc:INFLATING</w:t>
      </w:r>
      <w:r>
        <w:rPr>
          <w:rStyle w:val="md-line"/>
          <w:rFonts w:ascii="Helvetica Neue" w:hAnsi="Helvetica Neue"/>
        </w:rPr>
        <w:t>，当前线程进行自旋</w:t>
      </w:r>
    </w:p>
    <w:p w:rsidR="001A7847" w:rsidRDefault="007D395D">
      <w:pPr>
        <w:pStyle w:val="aa"/>
        <w:spacing w:before="0" w:beforeAutospacing="0"/>
        <w:rPr>
          <w:rFonts w:ascii="Helvetica Neue" w:hAnsi="Helvetica Neue"/>
        </w:rPr>
      </w:pPr>
      <w:r>
        <w:rPr>
          <w:rStyle w:val="md-line"/>
          <w:rFonts w:ascii="MS Gothic" w:eastAsia="MS Gothic" w:hAnsi="MS Gothic" w:cs="MS Gothic" w:hint="eastAsia"/>
        </w:rPr>
        <w:t>​</w:t>
      </w:r>
      <w:r>
        <w:rPr>
          <w:rStyle w:val="md-line"/>
          <w:rFonts w:ascii="Helvetica Neue" w:hAnsi="Helvetica Neue"/>
        </w:rPr>
        <w:t xml:space="preserve"> </w:t>
      </w:r>
      <w:r>
        <w:rPr>
          <w:rStyle w:val="md-line"/>
          <w:rFonts w:ascii="Helvetica Neue" w:hAnsi="Helvetica Neue"/>
        </w:rPr>
        <w:t>等待膨胀完成；</w:t>
      </w:r>
    </w:p>
    <w:p w:rsidR="001A7847" w:rsidRDefault="007D395D">
      <w:pPr>
        <w:pStyle w:val="aa"/>
        <w:spacing w:before="0" w:beforeAutospacing="0"/>
        <w:rPr>
          <w:rFonts w:ascii="Helvetica Neue" w:hAnsi="Helvetica Neue"/>
        </w:rPr>
      </w:pPr>
      <w:r>
        <w:rPr>
          <w:rStyle w:val="md-line"/>
          <w:rFonts w:ascii="MS Gothic" w:eastAsia="MS Gothic" w:hAnsi="MS Gothic" w:cs="MS Gothic" w:hint="eastAsia"/>
        </w:rPr>
        <w:t>​</w:t>
      </w:r>
      <w:r>
        <w:rPr>
          <w:rStyle w:val="md-line"/>
          <w:rFonts w:ascii="Helvetica Neue" w:hAnsi="Helvetica Neue"/>
        </w:rPr>
        <w:t xml:space="preserve"> 5.4</w:t>
      </w:r>
      <w:r>
        <w:rPr>
          <w:rStyle w:val="md-line"/>
          <w:rFonts w:ascii="Helvetica Neue" w:hAnsi="Helvetica Neue"/>
        </w:rPr>
        <w:t>如果</w:t>
      </w:r>
      <w:r>
        <w:rPr>
          <w:rStyle w:val="md-line"/>
          <w:rFonts w:ascii="Helvetica Neue" w:hAnsi="Helvetica Neue"/>
        </w:rPr>
        <w:t>CAS</w:t>
      </w:r>
      <w:r>
        <w:rPr>
          <w:rStyle w:val="md-line"/>
          <w:rFonts w:ascii="Helvetica Neue" w:hAnsi="Helvetica Neue"/>
        </w:rPr>
        <w:t>成功，设置</w:t>
      </w:r>
      <w:r>
        <w:rPr>
          <w:rStyle w:val="md-line"/>
          <w:rFonts w:ascii="Helvetica Neue" w:hAnsi="Helvetica Neue"/>
        </w:rPr>
        <w:t>monitor</w:t>
      </w:r>
      <w:r>
        <w:rPr>
          <w:rStyle w:val="md-line"/>
          <w:rFonts w:ascii="Helvetica Neue" w:hAnsi="Helvetica Neue"/>
        </w:rPr>
        <w:t>的各个字段：</w:t>
      </w:r>
      <w:r>
        <w:rPr>
          <w:rStyle w:val="ae"/>
          <w:rFonts w:ascii="Helvetica Neue" w:hAnsi="Helvetica Neue"/>
        </w:rPr>
        <w:t>header</w:t>
      </w:r>
      <w:r>
        <w:rPr>
          <w:rStyle w:val="ae"/>
          <w:rFonts w:ascii="Helvetica Neue" w:hAnsi="Helvetica Neue"/>
        </w:rPr>
        <w:t>、</w:t>
      </w:r>
      <w:r>
        <w:rPr>
          <w:rStyle w:val="md-line"/>
          <w:rFonts w:ascii="Helvetica Neue" w:hAnsi="Helvetica Neue"/>
        </w:rPr>
        <w:t>owner</w:t>
      </w:r>
      <w:r>
        <w:rPr>
          <w:rStyle w:val="md-line"/>
          <w:rFonts w:ascii="Helvetica Neue" w:hAnsi="Helvetica Neue"/>
        </w:rPr>
        <w:t>和</w:t>
      </w:r>
      <w:r>
        <w:rPr>
          <w:rStyle w:val="md-line"/>
          <w:rFonts w:ascii="Helvetica Neue" w:hAnsi="Helvetica Neue"/>
        </w:rPr>
        <w:t>_object</w:t>
      </w:r>
      <w:r>
        <w:rPr>
          <w:rStyle w:val="md-line"/>
          <w:rFonts w:ascii="Helvetica Neue" w:hAnsi="Helvetica Neue"/>
        </w:rPr>
        <w:t>等，并返回；</w:t>
      </w:r>
    </w:p>
    <w:p w:rsidR="001A7847" w:rsidRDefault="007D395D">
      <w:pPr>
        <w:pStyle w:val="aa"/>
        <w:spacing w:before="0" w:beforeAutospacing="0"/>
        <w:rPr>
          <w:rFonts w:ascii="Helvetica Neue" w:hAnsi="Helvetica Neue"/>
        </w:rPr>
      </w:pPr>
      <w:r>
        <w:rPr>
          <w:rStyle w:val="md-line"/>
          <w:rFonts w:ascii="Helvetica Neue" w:hAnsi="Helvetica Neue"/>
        </w:rPr>
        <w:t>6</w:t>
      </w:r>
      <w:r>
        <w:rPr>
          <w:rStyle w:val="md-line"/>
          <w:rFonts w:ascii="Helvetica Neue" w:hAnsi="Helvetica Neue"/>
        </w:rPr>
        <w:t>、如果是无锁（中立，上图</w:t>
      </w:r>
      <w:r>
        <w:rPr>
          <w:rStyle w:val="md-line"/>
          <w:rFonts w:ascii="Helvetica Neue" w:hAnsi="Helvetica Neue"/>
        </w:rPr>
        <w:t>150-186</w:t>
      </w:r>
      <w:r>
        <w:rPr>
          <w:rStyle w:val="md-line"/>
          <w:rFonts w:ascii="Helvetica Neue" w:hAnsi="Helvetica Neue"/>
        </w:rPr>
        <w:t>行），重置监视器值；</w:t>
      </w:r>
    </w:p>
    <w:p w:rsidR="001A7847" w:rsidRDefault="007D395D">
      <w:pPr>
        <w:pStyle w:val="5"/>
      </w:pPr>
      <w:r>
        <w:t>monitor</w:t>
      </w:r>
      <w:r>
        <w:t>竞争</w:t>
      </w:r>
    </w:p>
    <w:p w:rsidR="001A7847" w:rsidRDefault="007D395D">
      <w:pPr>
        <w:pStyle w:val="aa"/>
        <w:spacing w:before="0" w:beforeAutospacing="0"/>
        <w:rPr>
          <w:rFonts w:ascii="Helvetica Neue" w:hAnsi="Helvetica Neue"/>
        </w:rPr>
      </w:pPr>
      <w:r>
        <w:rPr>
          <w:rStyle w:val="md-line"/>
          <w:rFonts w:ascii="Helvetica Neue" w:hAnsi="Helvetica Neue"/>
        </w:rPr>
        <w:t>当锁膨胀完成并返回对应的</w:t>
      </w:r>
      <w:r>
        <w:rPr>
          <w:rStyle w:val="md-line"/>
          <w:rFonts w:ascii="Helvetica Neue" w:hAnsi="Helvetica Neue"/>
        </w:rPr>
        <w:t>monitor</w:t>
      </w:r>
      <w:r>
        <w:rPr>
          <w:rStyle w:val="md-line"/>
          <w:rFonts w:ascii="Helvetica Neue" w:hAnsi="Helvetica Neue"/>
        </w:rPr>
        <w:t>时，并不表示该线程竞争到了锁，真正的锁竞争发生在</w:t>
      </w:r>
      <w:r>
        <w:rPr>
          <w:rStyle w:val="HTML0"/>
          <w:rFonts w:ascii="Consolas" w:hAnsi="Consolas" w:cs="Consolas"/>
        </w:rPr>
        <w:t>ObjectMonitor::enter</w:t>
      </w:r>
      <w:r>
        <w:rPr>
          <w:rStyle w:val="md-line"/>
          <w:rFonts w:ascii="Helvetica Neue" w:hAnsi="Helvetica Neue"/>
        </w:rPr>
        <w:t>方法中。</w:t>
      </w:r>
    </w:p>
    <w:p w:rsidR="001A7847" w:rsidRDefault="007D395D">
      <w:pPr>
        <w:pStyle w:val="aa"/>
        <w:spacing w:before="0" w:beforeAutospacing="0"/>
        <w:rPr>
          <w:rFonts w:ascii="Helvetica Neue" w:hAnsi="Helvetica Neue"/>
        </w:rPr>
      </w:pPr>
      <w:r>
        <w:rPr>
          <w:rStyle w:val="md-line"/>
          <w:rFonts w:ascii="Helvetica Neue" w:hAnsi="Helvetica Neue"/>
        </w:rPr>
        <w:t>1</w:t>
      </w:r>
      <w:r>
        <w:rPr>
          <w:rStyle w:val="md-line"/>
          <w:rFonts w:ascii="Helvetica Neue" w:hAnsi="Helvetica Neue"/>
        </w:rPr>
        <w:t>、通过</w:t>
      </w:r>
      <w:r>
        <w:rPr>
          <w:rStyle w:val="md-line"/>
          <w:rFonts w:ascii="Helvetica Neue" w:hAnsi="Helvetica Neue"/>
        </w:rPr>
        <w:t>CAS</w:t>
      </w:r>
      <w:r>
        <w:rPr>
          <w:rStyle w:val="md-line"/>
          <w:rFonts w:ascii="Helvetica Neue" w:hAnsi="Helvetica Neue"/>
        </w:rPr>
        <w:t>尝试把</w:t>
      </w:r>
      <w:r>
        <w:rPr>
          <w:rStyle w:val="md-line"/>
          <w:rFonts w:ascii="Helvetica Neue" w:hAnsi="Helvetica Neue"/>
        </w:rPr>
        <w:t>monitor</w:t>
      </w:r>
      <w:r>
        <w:rPr>
          <w:rStyle w:val="md-line"/>
          <w:rFonts w:ascii="Helvetica Neue" w:hAnsi="Helvetica Neue"/>
        </w:rPr>
        <w:t>的</w:t>
      </w:r>
      <w:r>
        <w:rPr>
          <w:rStyle w:val="md-line"/>
          <w:rFonts w:ascii="Helvetica Neue" w:hAnsi="Helvetica Neue"/>
        </w:rPr>
        <w:t>_owner</w:t>
      </w:r>
      <w:r>
        <w:rPr>
          <w:rStyle w:val="md-line"/>
          <w:rFonts w:ascii="Helvetica Neue" w:hAnsi="Helvetica Neue"/>
        </w:rPr>
        <w:t>字段设置为当前线程；</w:t>
      </w:r>
      <w:r>
        <w:rPr>
          <w:rStyle w:val="md-line"/>
          <w:rFonts w:ascii="Helvetica Neue" w:hAnsi="Helvetica Neue"/>
        </w:rPr>
        <w:t>2</w:t>
      </w:r>
      <w:r>
        <w:rPr>
          <w:rStyle w:val="md-line"/>
          <w:rFonts w:ascii="Helvetica Neue" w:hAnsi="Helvetica Neue"/>
        </w:rPr>
        <w:t>、如果设置之前的</w:t>
      </w:r>
      <w:r>
        <w:rPr>
          <w:rStyle w:val="ae"/>
          <w:rFonts w:ascii="Helvetica Neue" w:hAnsi="Helvetica Neue"/>
        </w:rPr>
        <w:t>owner</w:t>
      </w:r>
      <w:r>
        <w:rPr>
          <w:rStyle w:val="ae"/>
          <w:rFonts w:ascii="Helvetica Neue" w:hAnsi="Helvetica Neue"/>
        </w:rPr>
        <w:t>指向当前线程，说明当前线程再次进入</w:t>
      </w:r>
      <w:r>
        <w:rPr>
          <w:rStyle w:val="ae"/>
          <w:rFonts w:ascii="Helvetica Neue" w:hAnsi="Helvetica Neue"/>
        </w:rPr>
        <w:t>monitor</w:t>
      </w:r>
      <w:r>
        <w:rPr>
          <w:rStyle w:val="ae"/>
          <w:rFonts w:ascii="Helvetica Neue" w:hAnsi="Helvetica Neue"/>
        </w:rPr>
        <w:t>，即重入锁，执行</w:t>
      </w:r>
      <w:r>
        <w:rPr>
          <w:rStyle w:val="md-line"/>
          <w:rFonts w:ascii="Helvetica Neue" w:hAnsi="Helvetica Neue"/>
        </w:rPr>
        <w:t xml:space="preserve">recursions ++ </w:t>
      </w:r>
      <w:r>
        <w:rPr>
          <w:rStyle w:val="md-line"/>
          <w:rFonts w:ascii="Helvetica Neue" w:hAnsi="Helvetica Neue"/>
        </w:rPr>
        <w:t>，记录重入的次数；</w:t>
      </w:r>
      <w:r>
        <w:rPr>
          <w:rStyle w:val="md-line"/>
          <w:rFonts w:ascii="Helvetica Neue" w:hAnsi="Helvetica Neue"/>
        </w:rPr>
        <w:t>3</w:t>
      </w:r>
      <w:r>
        <w:rPr>
          <w:rStyle w:val="md-line"/>
          <w:rFonts w:ascii="Helvetica Neue" w:hAnsi="Helvetica Neue"/>
        </w:rPr>
        <w:t>、如果之前的</w:t>
      </w:r>
      <w:r>
        <w:rPr>
          <w:rStyle w:val="ae"/>
          <w:rFonts w:ascii="Helvetica Neue" w:hAnsi="Helvetica Neue"/>
        </w:rPr>
        <w:t>owner</w:t>
      </w:r>
      <w:r>
        <w:rPr>
          <w:rStyle w:val="ae"/>
          <w:rFonts w:ascii="Helvetica Neue" w:hAnsi="Helvetica Neue"/>
        </w:rPr>
        <w:t>指向的地址在当前线程中，这种描述有点拗口，换一种说法：之前</w:t>
      </w:r>
      <w:r>
        <w:rPr>
          <w:rStyle w:val="md-line"/>
          <w:rFonts w:ascii="Helvetica Neue" w:hAnsi="Helvetica Neue"/>
        </w:rPr>
        <w:t>owner</w:t>
      </w:r>
      <w:r>
        <w:rPr>
          <w:rStyle w:val="md-line"/>
          <w:rFonts w:ascii="Helvetica Neue" w:hAnsi="Helvetica Neue"/>
        </w:rPr>
        <w:t>指向的</w:t>
      </w:r>
      <w:r>
        <w:rPr>
          <w:rStyle w:val="md-line"/>
          <w:rFonts w:ascii="Helvetica Neue" w:hAnsi="Helvetica Neue"/>
        </w:rPr>
        <w:t>BasicLock</w:t>
      </w:r>
      <w:r>
        <w:rPr>
          <w:rStyle w:val="md-line"/>
          <w:rFonts w:ascii="Helvetica Neue" w:hAnsi="Helvetica Neue"/>
        </w:rPr>
        <w:t>在当前线程栈上，说明当前线程是第一次进入该</w:t>
      </w:r>
      <w:r>
        <w:rPr>
          <w:rStyle w:val="md-line"/>
          <w:rFonts w:ascii="Helvetica Neue" w:hAnsi="Helvetica Neue"/>
        </w:rPr>
        <w:t>monitor</w:t>
      </w:r>
      <w:r>
        <w:rPr>
          <w:rStyle w:val="md-line"/>
          <w:rFonts w:ascii="Helvetica Neue" w:hAnsi="Helvetica Neue"/>
        </w:rPr>
        <w:t>，设置</w:t>
      </w:r>
      <w:r>
        <w:rPr>
          <w:rStyle w:val="ae"/>
          <w:rFonts w:ascii="Helvetica Neue" w:hAnsi="Helvetica Neue"/>
        </w:rPr>
        <w:t>recursions</w:t>
      </w:r>
      <w:r>
        <w:rPr>
          <w:rStyle w:val="ae"/>
          <w:rFonts w:ascii="Helvetica Neue" w:hAnsi="Helvetica Neue"/>
        </w:rPr>
        <w:t>为</w:t>
      </w:r>
      <w:r>
        <w:rPr>
          <w:rStyle w:val="ae"/>
          <w:rFonts w:ascii="Helvetica Neue" w:hAnsi="Helvetica Neue"/>
        </w:rPr>
        <w:t>1</w:t>
      </w:r>
      <w:r>
        <w:rPr>
          <w:rStyle w:val="ae"/>
          <w:rFonts w:ascii="Helvetica Neue" w:hAnsi="Helvetica Neue"/>
        </w:rPr>
        <w:t>，</w:t>
      </w:r>
      <w:r>
        <w:rPr>
          <w:rStyle w:val="md-line"/>
          <w:rFonts w:ascii="Helvetica Neue" w:hAnsi="Helvetica Neue"/>
        </w:rPr>
        <w:t>owner</w:t>
      </w:r>
      <w:r>
        <w:rPr>
          <w:rStyle w:val="md-line"/>
          <w:rFonts w:ascii="Helvetica Neue" w:hAnsi="Helvetica Neue"/>
        </w:rPr>
        <w:t>为当前线程，该线程成功获得锁并返回；</w:t>
      </w:r>
      <w:r>
        <w:rPr>
          <w:rStyle w:val="md-line"/>
          <w:rFonts w:ascii="Helvetica Neue" w:hAnsi="Helvetica Neue"/>
        </w:rPr>
        <w:t>4</w:t>
      </w:r>
      <w:r>
        <w:rPr>
          <w:rStyle w:val="md-line"/>
          <w:rFonts w:ascii="Helvetica Neue" w:hAnsi="Helvetica Neue"/>
        </w:rPr>
        <w:t>、如果获取锁失败，则等待锁的释放；</w:t>
      </w:r>
    </w:p>
    <w:p w:rsidR="001A7847" w:rsidRDefault="007D395D">
      <w:pPr>
        <w:pStyle w:val="5"/>
      </w:pPr>
      <w:r>
        <w:lastRenderedPageBreak/>
        <w:t>monitor</w:t>
      </w:r>
      <w:r>
        <w:t>等待</w:t>
      </w:r>
    </w:p>
    <w:p w:rsidR="001A7847" w:rsidRDefault="007D395D">
      <w:pPr>
        <w:pStyle w:val="aa"/>
        <w:spacing w:before="0" w:beforeAutospacing="0"/>
        <w:rPr>
          <w:rFonts w:ascii="Helvetica Neue" w:hAnsi="Helvetica Neue"/>
        </w:rPr>
      </w:pPr>
      <w:r>
        <w:rPr>
          <w:rStyle w:val="md-line"/>
          <w:rFonts w:ascii="Helvetica Neue" w:hAnsi="Helvetica Neue"/>
        </w:rPr>
        <w:t>monitor</w:t>
      </w:r>
      <w:r>
        <w:rPr>
          <w:rStyle w:val="md-line"/>
          <w:rFonts w:ascii="Helvetica Neue" w:hAnsi="Helvetica Neue"/>
        </w:rPr>
        <w:t>竞争失败的线程，通过自旋执行</w:t>
      </w:r>
      <w:r>
        <w:rPr>
          <w:rStyle w:val="md-line"/>
          <w:rFonts w:ascii="Helvetica Neue" w:hAnsi="Helvetica Neue"/>
        </w:rPr>
        <w:t>ObjectMonitor::EnterI</w:t>
      </w:r>
    </w:p>
    <w:p w:rsidR="001A7847" w:rsidRDefault="007D395D">
      <w:pPr>
        <w:pStyle w:val="aa"/>
        <w:spacing w:before="0" w:beforeAutospacing="0"/>
        <w:rPr>
          <w:rFonts w:ascii="Helvetica Neue" w:hAnsi="Helvetica Neue"/>
        </w:rPr>
      </w:pPr>
      <w:r>
        <w:rPr>
          <w:rStyle w:val="md-line"/>
          <w:rFonts w:ascii="Helvetica Neue" w:hAnsi="Helvetica Neue"/>
        </w:rPr>
        <w:t>方法等待锁的释放，</w:t>
      </w:r>
      <w:r>
        <w:rPr>
          <w:rStyle w:val="md-line"/>
          <w:rFonts w:ascii="Helvetica Neue" w:hAnsi="Helvetica Neue"/>
        </w:rPr>
        <w:t>EnterI</w:t>
      </w:r>
      <w:r>
        <w:rPr>
          <w:rStyle w:val="md-line"/>
          <w:rFonts w:ascii="Helvetica Neue" w:hAnsi="Helvetica Neue"/>
        </w:rPr>
        <w:t>方法的部分逻辑实现如下：</w:t>
      </w:r>
    </w:p>
    <w:p w:rsidR="001A7847" w:rsidRDefault="007D395D">
      <w:pPr>
        <w:pStyle w:val="aa"/>
        <w:spacing w:before="0" w:beforeAutospacing="0"/>
        <w:rPr>
          <w:rFonts w:ascii="Helvetica Neue" w:hAnsi="Helvetica Neue"/>
        </w:rPr>
      </w:pPr>
      <w:r>
        <w:rPr>
          <w:rStyle w:val="md-line"/>
          <w:rFonts w:ascii="Helvetica Neue" w:hAnsi="Helvetica Neue"/>
        </w:rPr>
        <w:t>1</w:t>
      </w:r>
      <w:r>
        <w:rPr>
          <w:rStyle w:val="md-line"/>
          <w:rFonts w:ascii="Helvetica Neue" w:hAnsi="Helvetica Neue"/>
        </w:rPr>
        <w:t>、当前线程被封装成</w:t>
      </w:r>
      <w:r>
        <w:rPr>
          <w:rStyle w:val="md-line"/>
          <w:rFonts w:ascii="Helvetica Neue" w:hAnsi="Helvetica Neue"/>
        </w:rPr>
        <w:t>ObjectWaiter</w:t>
      </w:r>
      <w:r>
        <w:rPr>
          <w:rStyle w:val="md-line"/>
          <w:rFonts w:ascii="Helvetica Neue" w:hAnsi="Helvetica Neue"/>
        </w:rPr>
        <w:t>对象</w:t>
      </w:r>
      <w:r>
        <w:rPr>
          <w:rStyle w:val="md-line"/>
          <w:rFonts w:ascii="Helvetica Neue" w:hAnsi="Helvetica Neue"/>
        </w:rPr>
        <w:t>node</w:t>
      </w:r>
      <w:r>
        <w:rPr>
          <w:rStyle w:val="md-line"/>
          <w:rFonts w:ascii="Helvetica Neue" w:hAnsi="Helvetica Neue"/>
        </w:rPr>
        <w:t>，状态设置成</w:t>
      </w:r>
      <w:r>
        <w:rPr>
          <w:rStyle w:val="md-line"/>
          <w:rFonts w:ascii="Helvetica Neue" w:hAnsi="Helvetica Neue"/>
        </w:rPr>
        <w:t>ObjectWaiter::TS_CXQ</w:t>
      </w:r>
      <w:r>
        <w:rPr>
          <w:rStyle w:val="md-line"/>
          <w:rFonts w:ascii="Helvetica Neue" w:hAnsi="Helvetica Neue"/>
        </w:rPr>
        <w:t>；</w:t>
      </w:r>
      <w:r>
        <w:rPr>
          <w:rStyle w:val="md-line"/>
          <w:rFonts w:ascii="Helvetica Neue" w:hAnsi="Helvetica Neue"/>
        </w:rPr>
        <w:t>2</w:t>
      </w:r>
      <w:r>
        <w:rPr>
          <w:rStyle w:val="md-line"/>
          <w:rFonts w:ascii="Helvetica Neue" w:hAnsi="Helvetica Neue"/>
        </w:rPr>
        <w:t>、在</w:t>
      </w:r>
      <w:r>
        <w:rPr>
          <w:rStyle w:val="md-line"/>
          <w:rFonts w:ascii="Helvetica Neue" w:hAnsi="Helvetica Neue"/>
        </w:rPr>
        <w:t>for</w:t>
      </w:r>
      <w:r>
        <w:rPr>
          <w:rStyle w:val="md-line"/>
          <w:rFonts w:ascii="Helvetica Neue" w:hAnsi="Helvetica Neue"/>
        </w:rPr>
        <w:t>循环中，通过</w:t>
      </w:r>
      <w:r>
        <w:rPr>
          <w:rStyle w:val="md-line"/>
          <w:rFonts w:ascii="Helvetica Neue" w:hAnsi="Helvetica Neue"/>
        </w:rPr>
        <w:t>CAS</w:t>
      </w:r>
      <w:r>
        <w:rPr>
          <w:rStyle w:val="md-line"/>
          <w:rFonts w:ascii="Helvetica Neue" w:hAnsi="Helvetica Neue"/>
        </w:rPr>
        <w:t>把</w:t>
      </w:r>
      <w:r>
        <w:rPr>
          <w:rStyle w:val="md-line"/>
          <w:rFonts w:ascii="Helvetica Neue" w:hAnsi="Helvetica Neue"/>
        </w:rPr>
        <w:t>node</w:t>
      </w:r>
      <w:r>
        <w:rPr>
          <w:rStyle w:val="md-line"/>
          <w:rFonts w:ascii="Helvetica Neue" w:hAnsi="Helvetica Neue"/>
        </w:rPr>
        <w:t>节点</w:t>
      </w:r>
      <w:r>
        <w:rPr>
          <w:rStyle w:val="md-line"/>
          <w:rFonts w:ascii="Helvetica Neue" w:hAnsi="Helvetica Neue"/>
        </w:rPr>
        <w:t>push</w:t>
      </w:r>
      <w:r>
        <w:rPr>
          <w:rStyle w:val="md-line"/>
          <w:rFonts w:ascii="Helvetica Neue" w:hAnsi="Helvetica Neue"/>
        </w:rPr>
        <w:t>到</w:t>
      </w:r>
      <w:r>
        <w:rPr>
          <w:rStyle w:val="ae"/>
          <w:rFonts w:ascii="Helvetica Neue" w:hAnsi="Helvetica Neue"/>
        </w:rPr>
        <w:t>cxq</w:t>
      </w:r>
      <w:r>
        <w:rPr>
          <w:rStyle w:val="ae"/>
          <w:rFonts w:ascii="Helvetica Neue" w:hAnsi="Helvetica Neue"/>
        </w:rPr>
        <w:t>列表中，同一时刻可能有多个线程把自己的</w:t>
      </w:r>
      <w:r>
        <w:rPr>
          <w:rStyle w:val="ae"/>
          <w:rFonts w:ascii="Helvetica Neue" w:hAnsi="Helvetica Neue"/>
        </w:rPr>
        <w:t>node</w:t>
      </w:r>
      <w:r>
        <w:rPr>
          <w:rStyle w:val="ae"/>
          <w:rFonts w:ascii="Helvetica Neue" w:hAnsi="Helvetica Neue"/>
        </w:rPr>
        <w:t>节点</w:t>
      </w:r>
      <w:r>
        <w:rPr>
          <w:rStyle w:val="ae"/>
          <w:rFonts w:ascii="Helvetica Neue" w:hAnsi="Helvetica Neue"/>
        </w:rPr>
        <w:t>push</w:t>
      </w:r>
      <w:r>
        <w:rPr>
          <w:rStyle w:val="ae"/>
          <w:rFonts w:ascii="Helvetica Neue" w:hAnsi="Helvetica Neue"/>
        </w:rPr>
        <w:t>到</w:t>
      </w:r>
      <w:r>
        <w:rPr>
          <w:rStyle w:val="md-line"/>
          <w:rFonts w:ascii="Helvetica Neue" w:hAnsi="Helvetica Neue"/>
        </w:rPr>
        <w:t>cxq</w:t>
      </w:r>
      <w:r>
        <w:rPr>
          <w:rStyle w:val="md-line"/>
          <w:rFonts w:ascii="Helvetica Neue" w:hAnsi="Helvetica Neue"/>
        </w:rPr>
        <w:t>列表中；</w:t>
      </w:r>
      <w:r>
        <w:rPr>
          <w:rStyle w:val="md-line"/>
          <w:rFonts w:ascii="Helvetica Neue" w:hAnsi="Helvetica Neue"/>
        </w:rPr>
        <w:t>3</w:t>
      </w:r>
      <w:r>
        <w:rPr>
          <w:rStyle w:val="md-line"/>
          <w:rFonts w:ascii="Helvetica Neue" w:hAnsi="Helvetica Neue"/>
        </w:rPr>
        <w:t>、</w:t>
      </w:r>
      <w:r>
        <w:rPr>
          <w:rStyle w:val="md-line"/>
          <w:rFonts w:ascii="Helvetica Neue" w:hAnsi="Helvetica Neue"/>
        </w:rPr>
        <w:t>node</w:t>
      </w:r>
      <w:r>
        <w:rPr>
          <w:rStyle w:val="md-line"/>
          <w:rFonts w:ascii="Helvetica Neue" w:hAnsi="Helvetica Neue"/>
        </w:rPr>
        <w:t>节点</w:t>
      </w:r>
      <w:r>
        <w:rPr>
          <w:rStyle w:val="md-line"/>
          <w:rFonts w:ascii="Helvetica Neue" w:hAnsi="Helvetica Neue"/>
        </w:rPr>
        <w:t>push</w:t>
      </w:r>
      <w:r>
        <w:rPr>
          <w:rStyle w:val="md-line"/>
          <w:rFonts w:ascii="Helvetica Neue" w:hAnsi="Helvetica Neue"/>
        </w:rPr>
        <w:t>到</w:t>
      </w:r>
      <w:r>
        <w:rPr>
          <w:rStyle w:val="md-line"/>
          <w:rFonts w:ascii="Helvetica Neue" w:hAnsi="Helvetica Neue"/>
        </w:rPr>
        <w:t>_cxq</w:t>
      </w:r>
      <w:r>
        <w:rPr>
          <w:rStyle w:val="md-line"/>
          <w:rFonts w:ascii="Helvetica Neue" w:hAnsi="Helvetica Neue"/>
        </w:rPr>
        <w:t>列表之后，通过自旋尝试获取锁，如果还是没有获取到锁，则通过</w:t>
      </w:r>
      <w:r>
        <w:rPr>
          <w:rStyle w:val="md-line"/>
          <w:rFonts w:ascii="Helvetica Neue" w:hAnsi="Helvetica Neue"/>
        </w:rPr>
        <w:t>park</w:t>
      </w:r>
      <w:r>
        <w:rPr>
          <w:rStyle w:val="md-line"/>
          <w:rFonts w:ascii="Helvetica Neue" w:hAnsi="Helvetica Neue"/>
        </w:rPr>
        <w:t>将当前线程挂起，等待被唤醒</w:t>
      </w:r>
    </w:p>
    <w:p w:rsidR="001A7847" w:rsidRDefault="007D395D">
      <w:pPr>
        <w:pStyle w:val="aa"/>
        <w:spacing w:before="0" w:beforeAutospacing="0"/>
        <w:rPr>
          <w:rFonts w:ascii="Helvetica Neue" w:hAnsi="Helvetica Neue"/>
        </w:rPr>
      </w:pPr>
      <w:r>
        <w:rPr>
          <w:rStyle w:val="md-line"/>
          <w:rFonts w:ascii="Helvetica Neue" w:hAnsi="Helvetica Neue"/>
        </w:rPr>
        <w:t>4</w:t>
      </w:r>
      <w:r>
        <w:rPr>
          <w:rStyle w:val="md-line"/>
          <w:rFonts w:ascii="Helvetica Neue" w:hAnsi="Helvetica Neue"/>
        </w:rPr>
        <w:t>、当该线程被唤醒时，会从挂起的点继续执行，通过</w:t>
      </w:r>
      <w:r>
        <w:rPr>
          <w:rStyle w:val="HTML0"/>
          <w:rFonts w:ascii="Consolas" w:hAnsi="Consolas" w:cs="Consolas"/>
        </w:rPr>
        <w:t>ObjectMonitor::TryLock</w:t>
      </w:r>
      <w:r>
        <w:rPr>
          <w:rStyle w:val="md-line"/>
          <w:rFonts w:ascii="Helvetica Neue" w:hAnsi="Helvetica Neue"/>
        </w:rPr>
        <w:t>尝试获取锁，</w:t>
      </w:r>
      <w:r>
        <w:rPr>
          <w:rStyle w:val="md-line"/>
          <w:rFonts w:ascii="Helvetica Neue" w:hAnsi="Helvetica Neue"/>
        </w:rPr>
        <w:t>TryLock</w:t>
      </w:r>
      <w:r>
        <w:rPr>
          <w:rStyle w:val="md-line"/>
          <w:rFonts w:ascii="Helvetica Neue" w:hAnsi="Helvetica Neue"/>
        </w:rPr>
        <w:t>方法实其本质就是通过</w:t>
      </w:r>
      <w:r>
        <w:rPr>
          <w:rStyle w:val="md-line"/>
          <w:rFonts w:ascii="Helvetica Neue" w:hAnsi="Helvetica Neue"/>
        </w:rPr>
        <w:t>CAS</w:t>
      </w:r>
      <w:r>
        <w:rPr>
          <w:rStyle w:val="md-line"/>
          <w:rFonts w:ascii="Helvetica Neue" w:hAnsi="Helvetica Neue"/>
        </w:rPr>
        <w:t>设置</w:t>
      </w:r>
      <w:r>
        <w:rPr>
          <w:rStyle w:val="md-line"/>
          <w:rFonts w:ascii="Helvetica Neue" w:hAnsi="Helvetica Neue"/>
        </w:rPr>
        <w:t>monitor</w:t>
      </w:r>
      <w:r>
        <w:rPr>
          <w:rStyle w:val="md-line"/>
          <w:rFonts w:ascii="Helvetica Neue" w:hAnsi="Helvetica Neue"/>
        </w:rPr>
        <w:t>的</w:t>
      </w:r>
      <w:r>
        <w:rPr>
          <w:rStyle w:val="md-line"/>
          <w:rFonts w:ascii="Helvetica Neue" w:hAnsi="Helvetica Neue"/>
        </w:rPr>
        <w:t>_owner</w:t>
      </w:r>
      <w:r>
        <w:rPr>
          <w:rStyle w:val="md-line"/>
          <w:rFonts w:ascii="Helvetica Neue" w:hAnsi="Helvetica Neue"/>
        </w:rPr>
        <w:t>字段为当前线程，如果</w:t>
      </w:r>
      <w:r>
        <w:rPr>
          <w:rStyle w:val="md-line"/>
          <w:rFonts w:ascii="Helvetica Neue" w:hAnsi="Helvetica Neue"/>
        </w:rPr>
        <w:t>CAS</w:t>
      </w:r>
      <w:r>
        <w:rPr>
          <w:rStyle w:val="md-line"/>
          <w:rFonts w:ascii="Helvetica Neue" w:hAnsi="Helvetica Neue"/>
        </w:rPr>
        <w:t>成功，则表示该线程获取了锁，跳出自旋操作，执行同步代码，否则继续被挂起；</w:t>
      </w:r>
    </w:p>
    <w:p w:rsidR="001A7847" w:rsidRDefault="007D395D">
      <w:pPr>
        <w:pStyle w:val="5"/>
      </w:pPr>
      <w:r>
        <w:t>monitor</w:t>
      </w:r>
      <w:r>
        <w:t>释放</w:t>
      </w:r>
    </w:p>
    <w:p w:rsidR="001A7847" w:rsidRDefault="007D395D">
      <w:pPr>
        <w:pStyle w:val="aa"/>
        <w:spacing w:before="0" w:beforeAutospacing="0"/>
        <w:rPr>
          <w:rFonts w:ascii="Helvetica Neue" w:hAnsi="Helvetica Neue"/>
        </w:rPr>
      </w:pPr>
      <w:r>
        <w:rPr>
          <w:rStyle w:val="md-line"/>
          <w:rFonts w:ascii="Helvetica Neue" w:hAnsi="Helvetica Neue"/>
        </w:rPr>
        <w:t>当某个持有锁的线程执行完同步代码块时，会进行锁的释放，给其它线程机会执行同步代码，在</w:t>
      </w:r>
      <w:r>
        <w:rPr>
          <w:rStyle w:val="md-line"/>
          <w:rFonts w:ascii="Helvetica Neue" w:hAnsi="Helvetica Neue"/>
        </w:rPr>
        <w:t>HotSpot</w:t>
      </w:r>
      <w:r>
        <w:rPr>
          <w:rStyle w:val="md-line"/>
          <w:rFonts w:ascii="Helvetica Neue" w:hAnsi="Helvetica Neue"/>
        </w:rPr>
        <w:t>中，通过退出</w:t>
      </w:r>
      <w:r>
        <w:rPr>
          <w:rStyle w:val="md-line"/>
          <w:rFonts w:ascii="Helvetica Neue" w:hAnsi="Helvetica Neue"/>
        </w:rPr>
        <w:t>monitor</w:t>
      </w:r>
      <w:r>
        <w:rPr>
          <w:rStyle w:val="md-line"/>
          <w:rFonts w:ascii="Helvetica Neue" w:hAnsi="Helvetica Neue"/>
        </w:rPr>
        <w:t>的方式实现锁的释放，并通知被阻塞的线程，具体实现位于</w:t>
      </w:r>
      <w:r>
        <w:rPr>
          <w:rStyle w:val="HTML0"/>
          <w:rFonts w:ascii="Consolas" w:hAnsi="Consolas" w:cs="Consolas"/>
        </w:rPr>
        <w:t>ObjectMonitor::exit</w:t>
      </w:r>
      <w:r>
        <w:rPr>
          <w:rStyle w:val="md-line"/>
          <w:rFonts w:ascii="Helvetica Neue" w:hAnsi="Helvetica Neue"/>
        </w:rPr>
        <w:t>方法中。</w:t>
      </w:r>
    </w:p>
    <w:p w:rsidR="001A7847" w:rsidRDefault="007D395D">
      <w:pPr>
        <w:pStyle w:val="aa"/>
        <w:spacing w:before="0" w:beforeAutospacing="0"/>
        <w:rPr>
          <w:rFonts w:ascii="Helvetica Neue" w:hAnsi="Helvetica Neue"/>
        </w:rPr>
      </w:pPr>
      <w:r>
        <w:rPr>
          <w:rStyle w:val="md-line"/>
          <w:rFonts w:ascii="Helvetica Neue" w:hAnsi="Helvetica Neue"/>
        </w:rPr>
        <w:t>1</w:t>
      </w:r>
      <w:r>
        <w:rPr>
          <w:rStyle w:val="md-line"/>
          <w:rFonts w:ascii="Helvetica Neue" w:hAnsi="Helvetica Neue"/>
        </w:rPr>
        <w:t>、如果是重量级锁的释放，</w:t>
      </w:r>
      <w:r>
        <w:rPr>
          <w:rStyle w:val="md-line"/>
          <w:rFonts w:ascii="Helvetica Neue" w:hAnsi="Helvetica Neue"/>
        </w:rPr>
        <w:t>monitor</w:t>
      </w:r>
      <w:r>
        <w:rPr>
          <w:rStyle w:val="md-line"/>
          <w:rFonts w:ascii="Helvetica Neue" w:hAnsi="Helvetica Neue"/>
        </w:rPr>
        <w:t>中的</w:t>
      </w:r>
      <w:r>
        <w:rPr>
          <w:rStyle w:val="md-line"/>
          <w:rFonts w:ascii="Helvetica Neue" w:hAnsi="Helvetica Neue"/>
        </w:rPr>
        <w:t>_owner</w:t>
      </w:r>
      <w:r>
        <w:rPr>
          <w:rStyle w:val="md-line"/>
          <w:rFonts w:ascii="Helvetica Neue" w:hAnsi="Helvetica Neue"/>
        </w:rPr>
        <w:t>指向当前线程，即</w:t>
      </w:r>
      <w:r>
        <w:rPr>
          <w:rStyle w:val="md-line"/>
          <w:rFonts w:ascii="Helvetica Neue" w:hAnsi="Helvetica Neue"/>
        </w:rPr>
        <w:t>THREAD == _owner</w:t>
      </w:r>
      <w:r>
        <w:rPr>
          <w:rStyle w:val="md-line"/>
          <w:rFonts w:ascii="Helvetica Neue" w:hAnsi="Helvetica Neue"/>
        </w:rPr>
        <w:t>；</w:t>
      </w:r>
      <w:r>
        <w:rPr>
          <w:rStyle w:val="md-line"/>
          <w:rFonts w:ascii="Helvetica Neue" w:hAnsi="Helvetica Neue"/>
        </w:rPr>
        <w:t>2</w:t>
      </w:r>
      <w:r>
        <w:rPr>
          <w:rStyle w:val="md-line"/>
          <w:rFonts w:ascii="Helvetica Neue" w:hAnsi="Helvetica Neue"/>
        </w:rPr>
        <w:t>、根据不同的策略（由</w:t>
      </w:r>
      <w:r>
        <w:rPr>
          <w:rStyle w:val="md-line"/>
          <w:rFonts w:ascii="Helvetica Neue" w:hAnsi="Helvetica Neue"/>
        </w:rPr>
        <w:t>QMode</w:t>
      </w:r>
      <w:r>
        <w:rPr>
          <w:rStyle w:val="md-line"/>
          <w:rFonts w:ascii="Helvetica Neue" w:hAnsi="Helvetica Neue"/>
        </w:rPr>
        <w:t>指定），从</w:t>
      </w:r>
      <w:r>
        <w:rPr>
          <w:rStyle w:val="md-line"/>
          <w:rFonts w:ascii="Helvetica Neue" w:hAnsi="Helvetica Neue"/>
        </w:rPr>
        <w:t>cxq</w:t>
      </w:r>
      <w:r>
        <w:rPr>
          <w:rStyle w:val="md-line"/>
          <w:rFonts w:ascii="Helvetica Neue" w:hAnsi="Helvetica Neue"/>
        </w:rPr>
        <w:t>或</w:t>
      </w:r>
      <w:r>
        <w:rPr>
          <w:rStyle w:val="md-line"/>
          <w:rFonts w:ascii="Helvetica Neue" w:hAnsi="Helvetica Neue"/>
        </w:rPr>
        <w:t>EntryList</w:t>
      </w:r>
      <w:r>
        <w:rPr>
          <w:rStyle w:val="md-line"/>
          <w:rFonts w:ascii="Helvetica Neue" w:hAnsi="Helvetica Neue"/>
        </w:rPr>
        <w:t>中获取头节点，通过</w:t>
      </w:r>
      <w:r>
        <w:rPr>
          <w:rStyle w:val="HTML0"/>
          <w:rFonts w:ascii="Consolas" w:hAnsi="Consolas" w:cs="Consolas"/>
        </w:rPr>
        <w:t>ObjectMonitor::ExitEpilog</w:t>
      </w:r>
      <w:r>
        <w:rPr>
          <w:rStyle w:val="md-line"/>
          <w:rFonts w:ascii="Helvetica Neue" w:hAnsi="Helvetica Neue"/>
        </w:rPr>
        <w:t>方法唤醒该节点封装的线程，唤醒操作最终由</w:t>
      </w:r>
      <w:r>
        <w:rPr>
          <w:rStyle w:val="md-line"/>
          <w:rFonts w:ascii="Helvetica Neue" w:hAnsi="Helvetica Neue"/>
        </w:rPr>
        <w:t>unpark</w:t>
      </w:r>
      <w:r>
        <w:rPr>
          <w:rStyle w:val="md-line"/>
          <w:rFonts w:ascii="Helvetica Neue" w:hAnsi="Helvetica Neue"/>
        </w:rPr>
        <w:t>完成，</w:t>
      </w:r>
    </w:p>
    <w:p w:rsidR="001A7847" w:rsidRDefault="007D395D">
      <w:pPr>
        <w:pStyle w:val="aa"/>
        <w:spacing w:before="0" w:beforeAutospacing="0"/>
        <w:rPr>
          <w:rFonts w:ascii="Helvetica Neue" w:hAnsi="Helvetica Neue"/>
        </w:rPr>
      </w:pPr>
      <w:r>
        <w:rPr>
          <w:rStyle w:val="md-line"/>
          <w:rFonts w:ascii="Helvetica Neue" w:hAnsi="Helvetica Neue"/>
        </w:rPr>
        <w:lastRenderedPageBreak/>
        <w:t>3</w:t>
      </w:r>
      <w:r>
        <w:rPr>
          <w:rStyle w:val="md-line"/>
          <w:rFonts w:ascii="Helvetica Neue" w:hAnsi="Helvetica Neue"/>
        </w:rPr>
        <w:t>、被唤醒的线程，继续执行</w:t>
      </w:r>
      <w:r>
        <w:rPr>
          <w:rStyle w:val="md-line"/>
          <w:rFonts w:ascii="Helvetica Neue" w:hAnsi="Helvetica Neue"/>
        </w:rPr>
        <w:t>monitor</w:t>
      </w:r>
      <w:r>
        <w:rPr>
          <w:rStyle w:val="md-line"/>
          <w:rFonts w:ascii="Helvetica Neue" w:hAnsi="Helvetica Neue"/>
        </w:rPr>
        <w:t>的竞争；</w:t>
      </w:r>
    </w:p>
    <w:p w:rsidR="001A7847" w:rsidRDefault="007D395D">
      <w:pPr>
        <w:pStyle w:val="4"/>
      </w:pPr>
      <w:r>
        <w:rPr>
          <w:rFonts w:hint="eastAsia"/>
        </w:rPr>
        <w:t>乐观锁</w:t>
      </w:r>
      <w:r>
        <w:rPr>
          <w:rFonts w:hint="eastAsia"/>
        </w:rPr>
        <w:t>CAS</w:t>
      </w:r>
      <w:r>
        <w:rPr>
          <w:rFonts w:hint="eastAsia"/>
        </w:rPr>
        <w:t>详解与实现</w:t>
      </w:r>
    </w:p>
    <w:p w:rsidR="001A7847" w:rsidRDefault="007D395D">
      <w:pPr>
        <w:pStyle w:val="5"/>
        <w:rPr>
          <w:szCs w:val="21"/>
        </w:rPr>
      </w:pPr>
      <w:r>
        <w:rPr>
          <w:rFonts w:hint="eastAsia"/>
        </w:rPr>
        <w:t>1,</w:t>
      </w:r>
      <w:r>
        <w:t>乐观锁与悲观锁概念</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393939"/>
          <w:kern w:val="0"/>
          <w:szCs w:val="21"/>
        </w:rPr>
        <w:t>我们都知道，</w:t>
      </w:r>
      <w:r>
        <w:rPr>
          <w:rFonts w:ascii="Helvetica" w:eastAsia="宋体" w:hAnsi="Helvetica" w:cs="宋体"/>
          <w:color w:val="393939"/>
          <w:kern w:val="0"/>
          <w:szCs w:val="21"/>
        </w:rPr>
        <w:t>cpu</w:t>
      </w:r>
      <w:r>
        <w:rPr>
          <w:rFonts w:ascii="Helvetica" w:eastAsia="宋体" w:hAnsi="Helvetica" w:cs="宋体"/>
          <w:color w:val="393939"/>
          <w:kern w:val="0"/>
          <w:szCs w:val="21"/>
        </w:rPr>
        <w:t>是时分复用的，也就是把</w:t>
      </w:r>
      <w:r>
        <w:rPr>
          <w:rFonts w:ascii="Helvetica" w:eastAsia="宋体" w:hAnsi="Helvetica" w:cs="宋体"/>
          <w:color w:val="393939"/>
          <w:kern w:val="0"/>
          <w:szCs w:val="21"/>
        </w:rPr>
        <w:t>cpu</w:t>
      </w:r>
      <w:r>
        <w:rPr>
          <w:rFonts w:ascii="Helvetica" w:eastAsia="宋体" w:hAnsi="Helvetica" w:cs="宋体"/>
          <w:color w:val="393939"/>
          <w:kern w:val="0"/>
          <w:szCs w:val="21"/>
        </w:rPr>
        <w:t>的时间片，分配给不同的</w:t>
      </w:r>
      <w:r>
        <w:rPr>
          <w:rFonts w:ascii="Helvetica" w:eastAsia="宋体" w:hAnsi="Helvetica" w:cs="宋体"/>
          <w:color w:val="393939"/>
          <w:kern w:val="0"/>
          <w:szCs w:val="21"/>
        </w:rPr>
        <w:t>thread/process</w:t>
      </w:r>
      <w:r>
        <w:rPr>
          <w:rFonts w:ascii="Helvetica" w:eastAsia="宋体" w:hAnsi="Helvetica" w:cs="宋体"/>
          <w:color w:val="393939"/>
          <w:kern w:val="0"/>
          <w:szCs w:val="21"/>
        </w:rPr>
        <w:t>轮流执行，时间片与时间片之间，需要进行</w:t>
      </w:r>
      <w:r>
        <w:rPr>
          <w:rFonts w:ascii="Helvetica" w:eastAsia="宋体" w:hAnsi="Helvetica" w:cs="宋体"/>
          <w:color w:val="393939"/>
          <w:kern w:val="0"/>
          <w:szCs w:val="21"/>
        </w:rPr>
        <w:t>cpu</w:t>
      </w:r>
      <w:r>
        <w:rPr>
          <w:rFonts w:ascii="Helvetica" w:eastAsia="宋体" w:hAnsi="Helvetica" w:cs="宋体"/>
          <w:color w:val="393939"/>
          <w:kern w:val="0"/>
          <w:szCs w:val="21"/>
        </w:rPr>
        <w:t>切换，也就是会发生进程的切换。切换涉及到清空寄存器，缓存数据。然后重新加载新的</w:t>
      </w:r>
      <w:r>
        <w:rPr>
          <w:rFonts w:ascii="Helvetica" w:eastAsia="宋体" w:hAnsi="Helvetica" w:cs="宋体"/>
          <w:color w:val="393939"/>
          <w:kern w:val="0"/>
          <w:szCs w:val="21"/>
        </w:rPr>
        <w:t>thread</w:t>
      </w:r>
      <w:r>
        <w:rPr>
          <w:rFonts w:ascii="Helvetica" w:eastAsia="宋体" w:hAnsi="Helvetica" w:cs="宋体"/>
          <w:color w:val="393939"/>
          <w:kern w:val="0"/>
          <w:szCs w:val="21"/>
        </w:rPr>
        <w:t>所需数据。当一个线程被挂起时，加入到阻塞队列，在一定的时间或条件下，在通过</w:t>
      </w:r>
      <w:r>
        <w:rPr>
          <w:rFonts w:ascii="Helvetica" w:eastAsia="宋体" w:hAnsi="Helvetica" w:cs="宋体"/>
          <w:color w:val="393939"/>
          <w:kern w:val="0"/>
          <w:szCs w:val="21"/>
        </w:rPr>
        <w:t>notify()</w:t>
      </w:r>
      <w:r>
        <w:rPr>
          <w:rFonts w:ascii="Helvetica" w:eastAsia="宋体" w:hAnsi="Helvetica" w:cs="宋体"/>
          <w:color w:val="393939"/>
          <w:kern w:val="0"/>
          <w:szCs w:val="21"/>
        </w:rPr>
        <w:t>，</w:t>
      </w:r>
      <w:r>
        <w:rPr>
          <w:rFonts w:ascii="Helvetica" w:eastAsia="宋体" w:hAnsi="Helvetica" w:cs="宋体"/>
          <w:color w:val="393939"/>
          <w:kern w:val="0"/>
          <w:szCs w:val="21"/>
        </w:rPr>
        <w:t>notifyAll()</w:t>
      </w:r>
      <w:r>
        <w:rPr>
          <w:rFonts w:ascii="Helvetica" w:eastAsia="宋体" w:hAnsi="Helvetica" w:cs="宋体"/>
          <w:color w:val="393939"/>
          <w:kern w:val="0"/>
          <w:szCs w:val="21"/>
        </w:rPr>
        <w:t>唤醒回来。在某个资源不可用的时候，就将</w:t>
      </w:r>
      <w:r>
        <w:rPr>
          <w:rFonts w:ascii="Helvetica" w:eastAsia="宋体" w:hAnsi="Helvetica" w:cs="宋体"/>
          <w:color w:val="393939"/>
          <w:kern w:val="0"/>
          <w:szCs w:val="21"/>
        </w:rPr>
        <w:t>cpu</w:t>
      </w:r>
      <w:r>
        <w:rPr>
          <w:rFonts w:ascii="Helvetica" w:eastAsia="宋体" w:hAnsi="Helvetica" w:cs="宋体"/>
          <w:color w:val="393939"/>
          <w:kern w:val="0"/>
          <w:szCs w:val="21"/>
        </w:rPr>
        <w:t>让出，把当前等待线程切换为阻塞状态。等到资源</w:t>
      </w:r>
      <w:r>
        <w:rPr>
          <w:rFonts w:ascii="Helvetica" w:eastAsia="宋体" w:hAnsi="Helvetica" w:cs="宋体"/>
          <w:color w:val="393939"/>
          <w:kern w:val="0"/>
          <w:szCs w:val="21"/>
        </w:rPr>
        <w:t>(</w:t>
      </w:r>
      <w:r>
        <w:rPr>
          <w:rFonts w:ascii="Helvetica" w:eastAsia="宋体" w:hAnsi="Helvetica" w:cs="宋体"/>
          <w:color w:val="393939"/>
          <w:kern w:val="0"/>
          <w:szCs w:val="21"/>
        </w:rPr>
        <w:t>比如一个共享数据）可用了，那么就将线程唤醒，让他进入</w:t>
      </w:r>
      <w:r>
        <w:rPr>
          <w:rFonts w:ascii="Helvetica" w:eastAsia="宋体" w:hAnsi="Helvetica" w:cs="宋体"/>
          <w:color w:val="393939"/>
          <w:kern w:val="0"/>
          <w:szCs w:val="21"/>
        </w:rPr>
        <w:t>runnable</w:t>
      </w:r>
      <w:r>
        <w:rPr>
          <w:rFonts w:ascii="Helvetica" w:eastAsia="宋体" w:hAnsi="Helvetica" w:cs="宋体"/>
          <w:color w:val="393939"/>
          <w:kern w:val="0"/>
          <w:szCs w:val="21"/>
        </w:rPr>
        <w:t>状态等待</w:t>
      </w:r>
      <w:r>
        <w:rPr>
          <w:rFonts w:ascii="Helvetica" w:eastAsia="宋体" w:hAnsi="Helvetica" w:cs="宋体"/>
          <w:color w:val="393939"/>
          <w:kern w:val="0"/>
          <w:szCs w:val="21"/>
        </w:rPr>
        <w:t>cpu</w:t>
      </w:r>
      <w:r>
        <w:rPr>
          <w:rFonts w:ascii="Helvetica" w:eastAsia="宋体" w:hAnsi="Helvetica" w:cs="宋体"/>
          <w:color w:val="393939"/>
          <w:kern w:val="0"/>
          <w:szCs w:val="21"/>
        </w:rPr>
        <w:t>调度。这就是典型的悲观锁的实现。独占锁是一种悲观锁，</w:t>
      </w:r>
      <w:r>
        <w:rPr>
          <w:rFonts w:ascii="Helvetica" w:eastAsia="宋体" w:hAnsi="Helvetica" w:cs="宋体"/>
          <w:color w:val="393939"/>
          <w:kern w:val="0"/>
          <w:szCs w:val="21"/>
        </w:rPr>
        <w:t>synchronized</w:t>
      </w:r>
      <w:r>
        <w:rPr>
          <w:rFonts w:ascii="Helvetica" w:eastAsia="宋体" w:hAnsi="Helvetica" w:cs="宋体"/>
          <w:color w:val="393939"/>
          <w:kern w:val="0"/>
          <w:szCs w:val="21"/>
        </w:rPr>
        <w:t>就是一种独占锁，它假设最坏的情况，并且只有在确保其它线程不会造成干扰的情况下执行，会导致其它所有需要锁的线程挂起，等待持有锁的线程释放锁。</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393939"/>
          <w:kern w:val="0"/>
          <w:szCs w:val="21"/>
        </w:rPr>
        <w:t>但是，由于在进程挂起和恢复执行过程中存在着很大的开销。当一个线程正在等待锁时，它不能做任何事，所以悲观锁有很大的缺点。举个例子，如果一个线程需要某个资源，但是这个资源的占用时间很短，当线程第一次抢占这个资源时，可能这个资源被占用，如果此时挂起这个线程，可能立刻就发现资源可用，然后又需要花费很长的时间重新抢占锁，时间代价就会非常的高。</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393939"/>
          <w:kern w:val="0"/>
          <w:szCs w:val="21"/>
        </w:rPr>
        <w:t>所以就有了乐观锁的概念，他的核心思路就是，每次不加锁而是假设没有冲突而去完成某项操作，如果因为冲突失败就重试，直到成功为止。在上面的例子中，某个线程可以不让出</w:t>
      </w:r>
      <w:r>
        <w:rPr>
          <w:rFonts w:ascii="Helvetica" w:eastAsia="宋体" w:hAnsi="Helvetica" w:cs="宋体"/>
          <w:color w:val="393939"/>
          <w:kern w:val="0"/>
          <w:szCs w:val="21"/>
        </w:rPr>
        <w:t>cpu,</w:t>
      </w:r>
      <w:r>
        <w:rPr>
          <w:rFonts w:ascii="Helvetica" w:eastAsia="宋体" w:hAnsi="Helvetica" w:cs="宋体"/>
          <w:color w:val="393939"/>
          <w:kern w:val="0"/>
          <w:szCs w:val="21"/>
        </w:rPr>
        <w:t>而是一直</w:t>
      </w:r>
      <w:r>
        <w:rPr>
          <w:rFonts w:ascii="Helvetica" w:eastAsia="宋体" w:hAnsi="Helvetica" w:cs="宋体"/>
          <w:color w:val="393939"/>
          <w:kern w:val="0"/>
          <w:szCs w:val="21"/>
        </w:rPr>
        <w:t>while</w:t>
      </w:r>
      <w:r>
        <w:rPr>
          <w:rFonts w:ascii="Helvetica" w:eastAsia="宋体" w:hAnsi="Helvetica" w:cs="宋体"/>
          <w:color w:val="393939"/>
          <w:kern w:val="0"/>
          <w:szCs w:val="21"/>
        </w:rPr>
        <w:t>循环，如果失败就重试，直到成功为止。所以，当数据争用不严重时，乐观锁效果更好。比如</w:t>
      </w:r>
      <w:r>
        <w:rPr>
          <w:rFonts w:ascii="Helvetica" w:eastAsia="宋体" w:hAnsi="Helvetica" w:cs="宋体"/>
          <w:color w:val="393939"/>
          <w:kern w:val="0"/>
          <w:szCs w:val="21"/>
        </w:rPr>
        <w:t>CAS</w:t>
      </w:r>
      <w:r>
        <w:rPr>
          <w:rFonts w:ascii="Helvetica" w:eastAsia="宋体" w:hAnsi="Helvetica" w:cs="宋体"/>
          <w:color w:val="393939"/>
          <w:kern w:val="0"/>
          <w:szCs w:val="21"/>
        </w:rPr>
        <w:t>就是一种乐观锁思想的应用。</w:t>
      </w:r>
    </w:p>
    <w:p w:rsidR="001A7847" w:rsidRDefault="007D395D">
      <w:pPr>
        <w:pStyle w:val="5"/>
        <w:rPr>
          <w:color w:val="000000"/>
          <w:szCs w:val="21"/>
        </w:rPr>
      </w:pPr>
      <w:r>
        <w:rPr>
          <w:rFonts w:hint="eastAsia"/>
          <w:color w:val="000000"/>
        </w:rPr>
        <w:t>2</w:t>
      </w:r>
      <w:r>
        <w:rPr>
          <w:color w:val="000000"/>
        </w:rPr>
        <w:t>，</w:t>
      </w:r>
      <w:r>
        <w:rPr>
          <w:shd w:val="clear" w:color="auto" w:fill="FFFFFF"/>
        </w:rPr>
        <w:t xml:space="preserve"> java</w:t>
      </w:r>
      <w:r>
        <w:rPr>
          <w:shd w:val="clear" w:color="auto" w:fill="FFFFFF"/>
        </w:rPr>
        <w:t>中</w:t>
      </w:r>
      <w:r>
        <w:rPr>
          <w:shd w:val="clear" w:color="auto" w:fill="FFFFFF"/>
        </w:rPr>
        <w:t>CAS</w:t>
      </w:r>
      <w:r>
        <w:rPr>
          <w:shd w:val="clear" w:color="auto" w:fill="FFFFFF"/>
        </w:rPr>
        <w:t>的实现</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CAS</w:t>
      </w:r>
      <w:r>
        <w:rPr>
          <w:rFonts w:ascii="Helvetica" w:eastAsia="宋体" w:hAnsi="Helvetica" w:cs="宋体"/>
          <w:color w:val="454545"/>
          <w:kern w:val="0"/>
          <w:szCs w:val="21"/>
          <w:shd w:val="clear" w:color="auto" w:fill="FFFFFF"/>
        </w:rPr>
        <w:t>就是</w:t>
      </w:r>
      <w:r>
        <w:rPr>
          <w:rFonts w:ascii="Helvetica" w:eastAsia="宋体" w:hAnsi="Helvetica" w:cs="宋体"/>
          <w:color w:val="454545"/>
          <w:kern w:val="0"/>
          <w:szCs w:val="21"/>
          <w:shd w:val="clear" w:color="auto" w:fill="FFFFFF"/>
        </w:rPr>
        <w:t>Compare and Swap</w:t>
      </w:r>
      <w:r>
        <w:rPr>
          <w:rFonts w:ascii="Helvetica" w:eastAsia="宋体" w:hAnsi="Helvetica" w:cs="宋体"/>
          <w:color w:val="454545"/>
          <w:kern w:val="0"/>
          <w:szCs w:val="21"/>
          <w:shd w:val="clear" w:color="auto" w:fill="FFFFFF"/>
        </w:rPr>
        <w:t>的意思，比较并操作。很多的</w:t>
      </w:r>
      <w:r>
        <w:rPr>
          <w:rFonts w:ascii="Helvetica" w:eastAsia="宋体" w:hAnsi="Helvetica" w:cs="宋体"/>
          <w:color w:val="454545"/>
          <w:kern w:val="0"/>
          <w:szCs w:val="21"/>
          <w:shd w:val="clear" w:color="auto" w:fill="FFFFFF"/>
        </w:rPr>
        <w:t>cpu</w:t>
      </w:r>
      <w:r>
        <w:rPr>
          <w:rFonts w:ascii="Helvetica" w:eastAsia="宋体" w:hAnsi="Helvetica" w:cs="宋体"/>
          <w:color w:val="454545"/>
          <w:kern w:val="0"/>
          <w:szCs w:val="21"/>
          <w:shd w:val="clear" w:color="auto" w:fill="FFFFFF"/>
        </w:rPr>
        <w:t>直接支持</w:t>
      </w:r>
      <w:r>
        <w:rPr>
          <w:rFonts w:ascii="Helvetica" w:eastAsia="宋体" w:hAnsi="Helvetica" w:cs="宋体"/>
          <w:color w:val="454545"/>
          <w:kern w:val="0"/>
          <w:szCs w:val="21"/>
          <w:shd w:val="clear" w:color="auto" w:fill="FFFFFF"/>
        </w:rPr>
        <w:t>CAS</w:t>
      </w:r>
      <w:r>
        <w:rPr>
          <w:rFonts w:ascii="Helvetica" w:eastAsia="宋体" w:hAnsi="Helvetica" w:cs="宋体"/>
          <w:color w:val="454545"/>
          <w:kern w:val="0"/>
          <w:szCs w:val="21"/>
          <w:shd w:val="clear" w:color="auto" w:fill="FFFFFF"/>
        </w:rPr>
        <w:t>指令。</w:t>
      </w:r>
      <w:r>
        <w:rPr>
          <w:rFonts w:ascii="Helvetica" w:eastAsia="宋体" w:hAnsi="Helvetica" w:cs="宋体"/>
          <w:color w:val="454545"/>
          <w:kern w:val="0"/>
          <w:szCs w:val="21"/>
          <w:shd w:val="clear" w:color="auto" w:fill="FFFFFF"/>
        </w:rPr>
        <w:t>CAS</w:t>
      </w:r>
      <w:r>
        <w:rPr>
          <w:rFonts w:ascii="Helvetica" w:eastAsia="宋体" w:hAnsi="Helvetica" w:cs="宋体"/>
          <w:color w:val="454545"/>
          <w:kern w:val="0"/>
          <w:szCs w:val="21"/>
          <w:shd w:val="clear" w:color="auto" w:fill="FFFFFF"/>
        </w:rPr>
        <w:t>是项乐观锁技术，当多个线程尝试使用</w:t>
      </w:r>
      <w:r>
        <w:rPr>
          <w:rFonts w:ascii="Helvetica" w:eastAsia="宋体" w:hAnsi="Helvetica" w:cs="宋体"/>
          <w:color w:val="454545"/>
          <w:kern w:val="0"/>
          <w:szCs w:val="21"/>
          <w:shd w:val="clear" w:color="auto" w:fill="FFFFFF"/>
        </w:rPr>
        <w:t>CAS</w:t>
      </w:r>
      <w:r>
        <w:rPr>
          <w:rFonts w:ascii="Helvetica" w:eastAsia="宋体" w:hAnsi="Helvetica" w:cs="宋体"/>
          <w:color w:val="454545"/>
          <w:kern w:val="0"/>
          <w:szCs w:val="21"/>
          <w:shd w:val="clear" w:color="auto" w:fill="FFFFFF"/>
        </w:rPr>
        <w:t>同时更新同一个变量时，只有其中一个线程能更新变量的值，而其它线程都失败，失败的线程并不会被挂起，而是被告知这次竞争中失败，并可以再次尝试。</w:t>
      </w:r>
      <w:r>
        <w:rPr>
          <w:rFonts w:ascii="Helvetica" w:eastAsia="宋体" w:hAnsi="Helvetica" w:cs="宋体"/>
          <w:color w:val="454545"/>
          <w:kern w:val="0"/>
          <w:szCs w:val="21"/>
          <w:shd w:val="clear" w:color="auto" w:fill="FFFFFF"/>
        </w:rPr>
        <w:t>CAS</w:t>
      </w:r>
      <w:r>
        <w:rPr>
          <w:rFonts w:ascii="Helvetica" w:eastAsia="宋体" w:hAnsi="Helvetica" w:cs="宋体"/>
          <w:color w:val="454545"/>
          <w:kern w:val="0"/>
          <w:szCs w:val="21"/>
          <w:shd w:val="clear" w:color="auto" w:fill="FFFFFF"/>
        </w:rPr>
        <w:t>有</w:t>
      </w:r>
      <w:r>
        <w:rPr>
          <w:rFonts w:ascii="Helvetica" w:eastAsia="宋体" w:hAnsi="Helvetica" w:cs="宋体"/>
          <w:color w:val="454545"/>
          <w:kern w:val="0"/>
          <w:szCs w:val="21"/>
          <w:shd w:val="clear" w:color="auto" w:fill="FFFFFF"/>
        </w:rPr>
        <w:t>3</w:t>
      </w:r>
      <w:r>
        <w:rPr>
          <w:rFonts w:ascii="Helvetica" w:eastAsia="宋体" w:hAnsi="Helvetica" w:cs="宋体"/>
          <w:color w:val="454545"/>
          <w:kern w:val="0"/>
          <w:szCs w:val="21"/>
          <w:shd w:val="clear" w:color="auto" w:fill="FFFFFF"/>
        </w:rPr>
        <w:t>个操作数，内存值</w:t>
      </w:r>
      <w:r>
        <w:rPr>
          <w:rFonts w:ascii="Helvetica" w:eastAsia="宋体" w:hAnsi="Helvetica" w:cs="宋体"/>
          <w:color w:val="454545"/>
          <w:kern w:val="0"/>
          <w:szCs w:val="21"/>
          <w:shd w:val="clear" w:color="auto" w:fill="FFFFFF"/>
        </w:rPr>
        <w:t>V</w:t>
      </w:r>
      <w:r>
        <w:rPr>
          <w:rFonts w:ascii="Helvetica" w:eastAsia="宋体" w:hAnsi="Helvetica" w:cs="宋体"/>
          <w:color w:val="454545"/>
          <w:kern w:val="0"/>
          <w:szCs w:val="21"/>
          <w:shd w:val="clear" w:color="auto" w:fill="FFFFFF"/>
        </w:rPr>
        <w:t>，旧的预期值</w:t>
      </w:r>
      <w:r>
        <w:rPr>
          <w:rFonts w:ascii="Helvetica" w:eastAsia="宋体" w:hAnsi="Helvetica" w:cs="宋体"/>
          <w:color w:val="454545"/>
          <w:kern w:val="0"/>
          <w:szCs w:val="21"/>
          <w:shd w:val="clear" w:color="auto" w:fill="FFFFFF"/>
        </w:rPr>
        <w:t>A</w:t>
      </w:r>
      <w:r>
        <w:rPr>
          <w:rFonts w:ascii="Helvetica" w:eastAsia="宋体" w:hAnsi="Helvetica" w:cs="宋体"/>
          <w:color w:val="454545"/>
          <w:kern w:val="0"/>
          <w:szCs w:val="21"/>
          <w:shd w:val="clear" w:color="auto" w:fill="FFFFFF"/>
        </w:rPr>
        <w:t>，要修改的新值</w:t>
      </w:r>
      <w:r>
        <w:rPr>
          <w:rFonts w:ascii="Helvetica" w:eastAsia="宋体" w:hAnsi="Helvetica" w:cs="宋体"/>
          <w:color w:val="454545"/>
          <w:kern w:val="0"/>
          <w:szCs w:val="21"/>
          <w:shd w:val="clear" w:color="auto" w:fill="FFFFFF"/>
        </w:rPr>
        <w:t>B</w:t>
      </w:r>
      <w:r>
        <w:rPr>
          <w:rFonts w:ascii="Helvetica" w:eastAsia="宋体" w:hAnsi="Helvetica" w:cs="宋体"/>
          <w:color w:val="454545"/>
          <w:kern w:val="0"/>
          <w:szCs w:val="21"/>
          <w:shd w:val="clear" w:color="auto" w:fill="FFFFFF"/>
        </w:rPr>
        <w:t>。当且仅当预期值</w:t>
      </w:r>
      <w:r>
        <w:rPr>
          <w:rFonts w:ascii="Helvetica" w:eastAsia="宋体" w:hAnsi="Helvetica" w:cs="宋体"/>
          <w:color w:val="454545"/>
          <w:kern w:val="0"/>
          <w:szCs w:val="21"/>
          <w:shd w:val="clear" w:color="auto" w:fill="FFFFFF"/>
        </w:rPr>
        <w:t>A</w:t>
      </w:r>
      <w:r>
        <w:rPr>
          <w:rFonts w:ascii="Helvetica" w:eastAsia="宋体" w:hAnsi="Helvetica" w:cs="宋体"/>
          <w:color w:val="454545"/>
          <w:kern w:val="0"/>
          <w:szCs w:val="21"/>
          <w:shd w:val="clear" w:color="auto" w:fill="FFFFFF"/>
        </w:rPr>
        <w:t>和内存值</w:t>
      </w:r>
      <w:r>
        <w:rPr>
          <w:rFonts w:ascii="Helvetica" w:eastAsia="宋体" w:hAnsi="Helvetica" w:cs="宋体"/>
          <w:color w:val="454545"/>
          <w:kern w:val="0"/>
          <w:szCs w:val="21"/>
          <w:shd w:val="clear" w:color="auto" w:fill="FFFFFF"/>
        </w:rPr>
        <w:t>V</w:t>
      </w:r>
      <w:r>
        <w:rPr>
          <w:rFonts w:ascii="Helvetica" w:eastAsia="宋体" w:hAnsi="Helvetica" w:cs="宋体"/>
          <w:color w:val="454545"/>
          <w:kern w:val="0"/>
          <w:szCs w:val="21"/>
          <w:shd w:val="clear" w:color="auto" w:fill="FFFFFF"/>
        </w:rPr>
        <w:t>相同时，将内存值</w:t>
      </w:r>
      <w:r>
        <w:rPr>
          <w:rFonts w:ascii="Helvetica" w:eastAsia="宋体" w:hAnsi="Helvetica" w:cs="宋体"/>
          <w:color w:val="454545"/>
          <w:kern w:val="0"/>
          <w:szCs w:val="21"/>
          <w:shd w:val="clear" w:color="auto" w:fill="FFFFFF"/>
        </w:rPr>
        <w:t>V</w:t>
      </w:r>
      <w:r>
        <w:rPr>
          <w:rFonts w:ascii="Helvetica" w:eastAsia="宋体" w:hAnsi="Helvetica" w:cs="宋体"/>
          <w:color w:val="454545"/>
          <w:kern w:val="0"/>
          <w:szCs w:val="21"/>
          <w:shd w:val="clear" w:color="auto" w:fill="FFFFFF"/>
        </w:rPr>
        <w:t>修改为</w:t>
      </w:r>
      <w:r>
        <w:rPr>
          <w:rFonts w:ascii="Helvetica" w:eastAsia="宋体" w:hAnsi="Helvetica" w:cs="宋体"/>
          <w:color w:val="454545"/>
          <w:kern w:val="0"/>
          <w:szCs w:val="21"/>
          <w:shd w:val="clear" w:color="auto" w:fill="FFFFFF"/>
        </w:rPr>
        <w:t>B</w:t>
      </w:r>
      <w:r>
        <w:rPr>
          <w:rFonts w:ascii="Helvetica" w:eastAsia="宋体" w:hAnsi="Helvetica" w:cs="宋体"/>
          <w:color w:val="454545"/>
          <w:kern w:val="0"/>
          <w:szCs w:val="21"/>
          <w:shd w:val="clear" w:color="auto" w:fill="FFFFFF"/>
        </w:rPr>
        <w:t>，否则什么都不做。</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393939"/>
          <w:kern w:val="0"/>
          <w:szCs w:val="21"/>
        </w:rPr>
        <w:t>CAS</w:t>
      </w:r>
      <w:r>
        <w:rPr>
          <w:rFonts w:ascii="Helvetica" w:eastAsia="宋体" w:hAnsi="Helvetica" w:cs="宋体"/>
          <w:color w:val="393939"/>
          <w:kern w:val="0"/>
          <w:szCs w:val="21"/>
        </w:rPr>
        <w:t>操作即使没有锁，也可以发现其他线程对当前线程的干扰（临界区值的修改，于</w:t>
      </w:r>
      <w:r>
        <w:rPr>
          <w:rFonts w:ascii="Helvetica" w:eastAsia="宋体" w:hAnsi="Helvetica" w:cs="宋体"/>
          <w:b/>
          <w:bCs/>
          <w:color w:val="393939"/>
          <w:kern w:val="0"/>
          <w:szCs w:val="21"/>
        </w:rPr>
        <w:t>volatile</w:t>
      </w:r>
      <w:r>
        <w:rPr>
          <w:rFonts w:ascii="Helvetica" w:eastAsia="宋体" w:hAnsi="Helvetica" w:cs="宋体"/>
          <w:color w:val="393939"/>
          <w:kern w:val="0"/>
          <w:szCs w:val="21"/>
        </w:rPr>
        <w:t>配合使用），并进行恰当的处理。</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b/>
          <w:bCs/>
          <w:color w:val="393939"/>
          <w:kern w:val="0"/>
          <w:szCs w:val="21"/>
        </w:rPr>
        <w:t>volatile</w:t>
      </w:r>
      <w:r>
        <w:rPr>
          <w:rFonts w:ascii="Helvetica" w:eastAsia="宋体" w:hAnsi="Helvetica" w:cs="宋体"/>
          <w:b/>
          <w:bCs/>
          <w:color w:val="393939"/>
          <w:kern w:val="0"/>
          <w:szCs w:val="21"/>
        </w:rPr>
        <w:t>参考文章：</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JDK1.5</w:t>
      </w:r>
      <w:r>
        <w:rPr>
          <w:rFonts w:ascii="Helvetica" w:eastAsia="宋体" w:hAnsi="Helvetica" w:cs="宋体"/>
          <w:color w:val="454545"/>
          <w:kern w:val="0"/>
          <w:szCs w:val="21"/>
          <w:shd w:val="clear" w:color="auto" w:fill="FFFFFF"/>
        </w:rPr>
        <w:t>中引入了底层的支持，在</w:t>
      </w:r>
      <w:r>
        <w:rPr>
          <w:rFonts w:ascii="Helvetica" w:eastAsia="宋体" w:hAnsi="Helvetica" w:cs="宋体"/>
          <w:color w:val="454545"/>
          <w:kern w:val="0"/>
          <w:szCs w:val="21"/>
          <w:shd w:val="clear" w:color="auto" w:fill="FFFFFF"/>
        </w:rPr>
        <w:t>int</w:t>
      </w: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long</w:t>
      </w:r>
      <w:r>
        <w:rPr>
          <w:rFonts w:ascii="Helvetica" w:eastAsia="宋体" w:hAnsi="Helvetica" w:cs="宋体"/>
          <w:color w:val="454545"/>
          <w:kern w:val="0"/>
          <w:szCs w:val="21"/>
          <w:shd w:val="clear" w:color="auto" w:fill="FFFFFF"/>
        </w:rPr>
        <w:t>和对象的引用等类型上都公开了</w:t>
      </w:r>
      <w:r>
        <w:rPr>
          <w:rFonts w:ascii="Helvetica" w:eastAsia="宋体" w:hAnsi="Helvetica" w:cs="宋体"/>
          <w:color w:val="454545"/>
          <w:kern w:val="0"/>
          <w:szCs w:val="21"/>
          <w:shd w:val="clear" w:color="auto" w:fill="FFFFFF"/>
        </w:rPr>
        <w:t>CAS</w:t>
      </w:r>
      <w:r>
        <w:rPr>
          <w:rFonts w:ascii="Helvetica" w:eastAsia="宋体" w:hAnsi="Helvetica" w:cs="宋体"/>
          <w:color w:val="454545"/>
          <w:kern w:val="0"/>
          <w:szCs w:val="21"/>
          <w:shd w:val="clear" w:color="auto" w:fill="FFFFFF"/>
        </w:rPr>
        <w:t>的操作，并且</w:t>
      </w:r>
      <w:r>
        <w:rPr>
          <w:rFonts w:ascii="Helvetica" w:eastAsia="宋体" w:hAnsi="Helvetica" w:cs="宋体"/>
          <w:color w:val="454545"/>
          <w:kern w:val="0"/>
          <w:szCs w:val="21"/>
          <w:shd w:val="clear" w:color="auto" w:fill="FFFFFF"/>
        </w:rPr>
        <w:t>JVM</w:t>
      </w:r>
      <w:r>
        <w:rPr>
          <w:rFonts w:ascii="Helvetica" w:eastAsia="宋体" w:hAnsi="Helvetica" w:cs="宋体"/>
          <w:color w:val="454545"/>
          <w:kern w:val="0"/>
          <w:szCs w:val="21"/>
          <w:shd w:val="clear" w:color="auto" w:fill="FFFFFF"/>
        </w:rPr>
        <w:t>把它们编译为底层硬件提供的最有效的方法，在运行</w:t>
      </w:r>
      <w:r>
        <w:rPr>
          <w:rFonts w:ascii="Helvetica" w:eastAsia="宋体" w:hAnsi="Helvetica" w:cs="宋体"/>
          <w:color w:val="454545"/>
          <w:kern w:val="0"/>
          <w:szCs w:val="21"/>
          <w:shd w:val="clear" w:color="auto" w:fill="FFFFFF"/>
        </w:rPr>
        <w:t>CAS</w:t>
      </w:r>
      <w:r>
        <w:rPr>
          <w:rFonts w:ascii="Helvetica" w:eastAsia="宋体" w:hAnsi="Helvetica" w:cs="宋体"/>
          <w:color w:val="454545"/>
          <w:kern w:val="0"/>
          <w:szCs w:val="21"/>
          <w:shd w:val="clear" w:color="auto" w:fill="FFFFFF"/>
        </w:rPr>
        <w:t>的平台上，运行时把</w:t>
      </w:r>
      <w:r>
        <w:rPr>
          <w:rFonts w:ascii="Helvetica" w:eastAsia="宋体" w:hAnsi="Helvetica" w:cs="宋体"/>
          <w:color w:val="454545"/>
          <w:kern w:val="0"/>
          <w:szCs w:val="21"/>
          <w:shd w:val="clear" w:color="auto" w:fill="FFFFFF"/>
        </w:rPr>
        <w:lastRenderedPageBreak/>
        <w:t>它们编译为相应的机器指令。在</w:t>
      </w:r>
      <w:r>
        <w:rPr>
          <w:rFonts w:ascii="Helvetica" w:eastAsia="宋体" w:hAnsi="Helvetica" w:cs="宋体"/>
          <w:color w:val="454545"/>
          <w:kern w:val="0"/>
          <w:szCs w:val="21"/>
          <w:shd w:val="clear" w:color="auto" w:fill="FFFFFF"/>
        </w:rPr>
        <w:t>java.util.concurrent.atomic</w:t>
      </w:r>
      <w:r>
        <w:rPr>
          <w:rFonts w:ascii="Helvetica" w:eastAsia="宋体" w:hAnsi="Helvetica" w:cs="宋体"/>
          <w:color w:val="454545"/>
          <w:kern w:val="0"/>
          <w:szCs w:val="21"/>
          <w:shd w:val="clear" w:color="auto" w:fill="FFFFFF"/>
        </w:rPr>
        <w:t>包下面的所有的原子变量类型中，比如</w:t>
      </w:r>
      <w:r>
        <w:rPr>
          <w:rFonts w:ascii="Helvetica" w:eastAsia="宋体" w:hAnsi="Helvetica" w:cs="宋体"/>
          <w:color w:val="454545"/>
          <w:kern w:val="0"/>
          <w:szCs w:val="21"/>
          <w:shd w:val="clear" w:color="auto" w:fill="FFFFFF"/>
        </w:rPr>
        <w:t>AtomicInteger</w:t>
      </w:r>
      <w:r>
        <w:rPr>
          <w:rFonts w:ascii="Helvetica" w:eastAsia="宋体" w:hAnsi="Helvetica" w:cs="宋体"/>
          <w:color w:val="454545"/>
          <w:kern w:val="0"/>
          <w:szCs w:val="21"/>
          <w:shd w:val="clear" w:color="auto" w:fill="FFFFFF"/>
        </w:rPr>
        <w:t>，都使用了这些底层的</w:t>
      </w:r>
      <w:r>
        <w:rPr>
          <w:rFonts w:ascii="Helvetica" w:eastAsia="宋体" w:hAnsi="Helvetica" w:cs="宋体"/>
          <w:color w:val="454545"/>
          <w:kern w:val="0"/>
          <w:szCs w:val="21"/>
          <w:shd w:val="clear" w:color="auto" w:fill="FFFFFF"/>
        </w:rPr>
        <w:t>JVM</w:t>
      </w:r>
      <w:r>
        <w:rPr>
          <w:rFonts w:ascii="Helvetica" w:eastAsia="宋体" w:hAnsi="Helvetica" w:cs="宋体"/>
          <w:color w:val="454545"/>
          <w:kern w:val="0"/>
          <w:szCs w:val="21"/>
          <w:shd w:val="clear" w:color="auto" w:fill="FFFFFF"/>
        </w:rPr>
        <w:t>支持为数字类型的引用类型提供一种高效的</w:t>
      </w:r>
      <w:r>
        <w:rPr>
          <w:rFonts w:ascii="Helvetica" w:eastAsia="宋体" w:hAnsi="Helvetica" w:cs="宋体"/>
          <w:color w:val="454545"/>
          <w:kern w:val="0"/>
          <w:szCs w:val="21"/>
          <w:shd w:val="clear" w:color="auto" w:fill="FFFFFF"/>
        </w:rPr>
        <w:t>CAS</w:t>
      </w:r>
      <w:r>
        <w:rPr>
          <w:rFonts w:ascii="Helvetica" w:eastAsia="宋体" w:hAnsi="Helvetica" w:cs="宋体"/>
          <w:color w:val="454545"/>
          <w:kern w:val="0"/>
          <w:szCs w:val="21"/>
          <w:shd w:val="clear" w:color="auto" w:fill="FFFFFF"/>
        </w:rPr>
        <w:t>操作。</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在</w:t>
      </w:r>
      <w:r>
        <w:rPr>
          <w:rFonts w:ascii="Helvetica" w:eastAsia="宋体" w:hAnsi="Helvetica" w:cs="宋体"/>
          <w:color w:val="454545"/>
          <w:kern w:val="0"/>
          <w:szCs w:val="21"/>
          <w:shd w:val="clear" w:color="auto" w:fill="FFFFFF"/>
        </w:rPr>
        <w:t>CAS</w:t>
      </w:r>
      <w:r>
        <w:rPr>
          <w:rFonts w:ascii="Helvetica" w:eastAsia="宋体" w:hAnsi="Helvetica" w:cs="宋体"/>
          <w:color w:val="454545"/>
          <w:kern w:val="0"/>
          <w:szCs w:val="21"/>
          <w:shd w:val="clear" w:color="auto" w:fill="FFFFFF"/>
        </w:rPr>
        <w:t>操作中，会出现</w:t>
      </w:r>
      <w:r>
        <w:rPr>
          <w:rFonts w:ascii="Helvetica" w:eastAsia="宋体" w:hAnsi="Helvetica" w:cs="宋体"/>
          <w:color w:val="454545"/>
          <w:kern w:val="0"/>
          <w:szCs w:val="21"/>
          <w:shd w:val="clear" w:color="auto" w:fill="FFFFFF"/>
        </w:rPr>
        <w:t>ABA</w:t>
      </w:r>
      <w:r>
        <w:rPr>
          <w:rFonts w:ascii="Helvetica" w:eastAsia="宋体" w:hAnsi="Helvetica" w:cs="宋体"/>
          <w:color w:val="454545"/>
          <w:kern w:val="0"/>
          <w:szCs w:val="21"/>
          <w:shd w:val="clear" w:color="auto" w:fill="FFFFFF"/>
        </w:rPr>
        <w:t>问题。就是如果</w:t>
      </w:r>
      <w:r>
        <w:rPr>
          <w:rFonts w:ascii="Helvetica" w:eastAsia="宋体" w:hAnsi="Helvetica" w:cs="宋体"/>
          <w:color w:val="454545"/>
          <w:kern w:val="0"/>
          <w:szCs w:val="21"/>
          <w:shd w:val="clear" w:color="auto" w:fill="FFFFFF"/>
        </w:rPr>
        <w:t>V</w:t>
      </w:r>
      <w:r>
        <w:rPr>
          <w:rFonts w:ascii="Helvetica" w:eastAsia="宋体" w:hAnsi="Helvetica" w:cs="宋体"/>
          <w:color w:val="454545"/>
          <w:kern w:val="0"/>
          <w:szCs w:val="21"/>
          <w:shd w:val="clear" w:color="auto" w:fill="FFFFFF"/>
        </w:rPr>
        <w:t>的值先由</w:t>
      </w:r>
      <w:r>
        <w:rPr>
          <w:rFonts w:ascii="Helvetica" w:eastAsia="宋体" w:hAnsi="Helvetica" w:cs="宋体"/>
          <w:color w:val="454545"/>
          <w:kern w:val="0"/>
          <w:szCs w:val="21"/>
          <w:shd w:val="clear" w:color="auto" w:fill="FFFFFF"/>
        </w:rPr>
        <w:t>A</w:t>
      </w:r>
      <w:r>
        <w:rPr>
          <w:rFonts w:ascii="Helvetica" w:eastAsia="宋体" w:hAnsi="Helvetica" w:cs="宋体"/>
          <w:color w:val="454545"/>
          <w:kern w:val="0"/>
          <w:szCs w:val="21"/>
          <w:shd w:val="clear" w:color="auto" w:fill="FFFFFF"/>
        </w:rPr>
        <w:t>变成</w:t>
      </w:r>
      <w:r>
        <w:rPr>
          <w:rFonts w:ascii="Helvetica" w:eastAsia="宋体" w:hAnsi="Helvetica" w:cs="宋体"/>
          <w:color w:val="454545"/>
          <w:kern w:val="0"/>
          <w:szCs w:val="21"/>
          <w:shd w:val="clear" w:color="auto" w:fill="FFFFFF"/>
        </w:rPr>
        <w:t>B</w:t>
      </w:r>
      <w:r>
        <w:rPr>
          <w:rFonts w:ascii="Helvetica" w:eastAsia="宋体" w:hAnsi="Helvetica" w:cs="宋体"/>
          <w:color w:val="454545"/>
          <w:kern w:val="0"/>
          <w:szCs w:val="21"/>
          <w:shd w:val="clear" w:color="auto" w:fill="FFFFFF"/>
        </w:rPr>
        <w:t>，再由</w:t>
      </w:r>
      <w:r>
        <w:rPr>
          <w:rFonts w:ascii="Helvetica" w:eastAsia="宋体" w:hAnsi="Helvetica" w:cs="宋体"/>
          <w:color w:val="454545"/>
          <w:kern w:val="0"/>
          <w:szCs w:val="21"/>
          <w:shd w:val="clear" w:color="auto" w:fill="FFFFFF"/>
        </w:rPr>
        <w:t>B</w:t>
      </w:r>
      <w:r>
        <w:rPr>
          <w:rFonts w:ascii="Helvetica" w:eastAsia="宋体" w:hAnsi="Helvetica" w:cs="宋体"/>
          <w:color w:val="454545"/>
          <w:kern w:val="0"/>
          <w:szCs w:val="21"/>
          <w:shd w:val="clear" w:color="auto" w:fill="FFFFFF"/>
        </w:rPr>
        <w:t>变成</w:t>
      </w:r>
      <w:r>
        <w:rPr>
          <w:rFonts w:ascii="Helvetica" w:eastAsia="宋体" w:hAnsi="Helvetica" w:cs="宋体"/>
          <w:color w:val="454545"/>
          <w:kern w:val="0"/>
          <w:szCs w:val="21"/>
          <w:shd w:val="clear" w:color="auto" w:fill="FFFFFF"/>
        </w:rPr>
        <w:t>A</w:t>
      </w:r>
      <w:r>
        <w:rPr>
          <w:rFonts w:ascii="Helvetica" w:eastAsia="宋体" w:hAnsi="Helvetica" w:cs="宋体"/>
          <w:color w:val="454545"/>
          <w:kern w:val="0"/>
          <w:szCs w:val="21"/>
          <w:shd w:val="clear" w:color="auto" w:fill="FFFFFF"/>
        </w:rPr>
        <w:t>，那么仍然认为是发生了变化，并需要重新执行算法中的步骤。有简单的解决方案：不是更新某个引用的值，而是更新两个值，包括一个引用和一个版本号，即使这个值由</w:t>
      </w:r>
      <w:r>
        <w:rPr>
          <w:rFonts w:ascii="Helvetica" w:eastAsia="宋体" w:hAnsi="Helvetica" w:cs="宋体"/>
          <w:color w:val="454545"/>
          <w:kern w:val="0"/>
          <w:szCs w:val="21"/>
          <w:shd w:val="clear" w:color="auto" w:fill="FFFFFF"/>
        </w:rPr>
        <w:t>A</w:t>
      </w:r>
      <w:r>
        <w:rPr>
          <w:rFonts w:ascii="Helvetica" w:eastAsia="宋体" w:hAnsi="Helvetica" w:cs="宋体"/>
          <w:color w:val="454545"/>
          <w:kern w:val="0"/>
          <w:szCs w:val="21"/>
          <w:shd w:val="clear" w:color="auto" w:fill="FFFFFF"/>
        </w:rPr>
        <w:t>变为</w:t>
      </w:r>
      <w:r>
        <w:rPr>
          <w:rFonts w:ascii="Helvetica" w:eastAsia="宋体" w:hAnsi="Helvetica" w:cs="宋体"/>
          <w:color w:val="454545"/>
          <w:kern w:val="0"/>
          <w:szCs w:val="21"/>
          <w:shd w:val="clear" w:color="auto" w:fill="FFFFFF"/>
        </w:rPr>
        <w:t>B</w:t>
      </w:r>
      <w:r>
        <w:rPr>
          <w:rFonts w:ascii="Helvetica" w:eastAsia="宋体" w:hAnsi="Helvetica" w:cs="宋体"/>
          <w:color w:val="454545"/>
          <w:kern w:val="0"/>
          <w:szCs w:val="21"/>
          <w:shd w:val="clear" w:color="auto" w:fill="FFFFFF"/>
        </w:rPr>
        <w:t>，然后为变为</w:t>
      </w:r>
      <w:r>
        <w:rPr>
          <w:rFonts w:ascii="Helvetica" w:eastAsia="宋体" w:hAnsi="Helvetica" w:cs="宋体"/>
          <w:color w:val="454545"/>
          <w:kern w:val="0"/>
          <w:szCs w:val="21"/>
          <w:shd w:val="clear" w:color="auto" w:fill="FFFFFF"/>
        </w:rPr>
        <w:t>A</w:t>
      </w:r>
      <w:r>
        <w:rPr>
          <w:rFonts w:ascii="Helvetica" w:eastAsia="宋体" w:hAnsi="Helvetica" w:cs="宋体"/>
          <w:color w:val="454545"/>
          <w:kern w:val="0"/>
          <w:szCs w:val="21"/>
          <w:shd w:val="clear" w:color="auto" w:fill="FFFFFF"/>
        </w:rPr>
        <w:t>，版本号也是不同的。</w:t>
      </w:r>
      <w:r>
        <w:rPr>
          <w:rFonts w:ascii="Helvetica" w:eastAsia="宋体" w:hAnsi="Helvetica" w:cs="宋体"/>
          <w:color w:val="454545"/>
          <w:kern w:val="0"/>
          <w:szCs w:val="21"/>
          <w:shd w:val="clear" w:color="auto" w:fill="FFFFFF"/>
        </w:rPr>
        <w:t>AtomicStampedReference</w:t>
      </w:r>
      <w:r>
        <w:rPr>
          <w:rFonts w:ascii="Helvetica" w:eastAsia="宋体" w:hAnsi="Helvetica" w:cs="宋体"/>
          <w:color w:val="454545"/>
          <w:kern w:val="0"/>
          <w:szCs w:val="21"/>
          <w:shd w:val="clear" w:color="auto" w:fill="FFFFFF"/>
        </w:rPr>
        <w:t>和</w:t>
      </w:r>
      <w:r>
        <w:rPr>
          <w:rFonts w:ascii="Helvetica" w:eastAsia="宋体" w:hAnsi="Helvetica" w:cs="宋体"/>
          <w:color w:val="454545"/>
          <w:kern w:val="0"/>
          <w:szCs w:val="21"/>
          <w:shd w:val="clear" w:color="auto" w:fill="FFFFFF"/>
        </w:rPr>
        <w:t>AtomicMarkableReference</w:t>
      </w:r>
      <w:r>
        <w:rPr>
          <w:rFonts w:ascii="Helvetica" w:eastAsia="宋体" w:hAnsi="Helvetica" w:cs="宋体"/>
          <w:color w:val="454545"/>
          <w:kern w:val="0"/>
          <w:szCs w:val="21"/>
          <w:shd w:val="clear" w:color="auto" w:fill="FFFFFF"/>
        </w:rPr>
        <w:t>支持在两个变量上执行原子的条件更新。</w:t>
      </w:r>
      <w:r>
        <w:rPr>
          <w:rFonts w:ascii="Helvetica" w:eastAsia="宋体" w:hAnsi="Helvetica" w:cs="宋体"/>
          <w:color w:val="454545"/>
          <w:kern w:val="0"/>
          <w:szCs w:val="21"/>
          <w:shd w:val="clear" w:color="auto" w:fill="FFFFFF"/>
        </w:rPr>
        <w:t>AtomicStampedReference</w:t>
      </w:r>
      <w:r>
        <w:rPr>
          <w:rFonts w:ascii="Helvetica" w:eastAsia="宋体" w:hAnsi="Helvetica" w:cs="宋体"/>
          <w:color w:val="454545"/>
          <w:kern w:val="0"/>
          <w:szCs w:val="21"/>
          <w:shd w:val="clear" w:color="auto" w:fill="FFFFFF"/>
        </w:rPr>
        <w:t>更新一个</w:t>
      </w: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对象</w:t>
      </w: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引用</w:t>
      </w: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二元组，通过在引用上加上</w:t>
      </w: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版本号</w:t>
      </w: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，从而避免</w:t>
      </w:r>
      <w:r>
        <w:rPr>
          <w:rFonts w:ascii="Helvetica" w:eastAsia="宋体" w:hAnsi="Helvetica" w:cs="宋体"/>
          <w:color w:val="454545"/>
          <w:kern w:val="0"/>
          <w:szCs w:val="21"/>
          <w:shd w:val="clear" w:color="auto" w:fill="FFFFFF"/>
        </w:rPr>
        <w:t>ABA</w:t>
      </w:r>
      <w:r>
        <w:rPr>
          <w:rFonts w:ascii="Helvetica" w:eastAsia="宋体" w:hAnsi="Helvetica" w:cs="宋体"/>
          <w:color w:val="454545"/>
          <w:kern w:val="0"/>
          <w:szCs w:val="21"/>
          <w:shd w:val="clear" w:color="auto" w:fill="FFFFFF"/>
        </w:rPr>
        <w:t>问题，</w:t>
      </w:r>
      <w:r>
        <w:rPr>
          <w:rFonts w:ascii="Helvetica" w:eastAsia="宋体" w:hAnsi="Helvetica" w:cs="宋体"/>
          <w:color w:val="454545"/>
          <w:kern w:val="0"/>
          <w:szCs w:val="21"/>
          <w:shd w:val="clear" w:color="auto" w:fill="FFFFFF"/>
        </w:rPr>
        <w:t>AtomicMarkableReference</w:t>
      </w:r>
      <w:r>
        <w:rPr>
          <w:rFonts w:ascii="Helvetica" w:eastAsia="宋体" w:hAnsi="Helvetica" w:cs="宋体"/>
          <w:color w:val="454545"/>
          <w:kern w:val="0"/>
          <w:szCs w:val="21"/>
          <w:shd w:val="clear" w:color="auto" w:fill="FFFFFF"/>
        </w:rPr>
        <w:t>将更新一个</w:t>
      </w: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对象引用</w:t>
      </w: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布尔值</w:t>
      </w: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的二元组。</w:t>
      </w:r>
    </w:p>
    <w:p w:rsidR="001A7847" w:rsidRDefault="007D395D">
      <w:pPr>
        <w:pStyle w:val="5"/>
      </w:pPr>
      <w:r>
        <w:rPr>
          <w:rFonts w:hint="eastAsia"/>
        </w:rPr>
        <w:t>3</w:t>
      </w:r>
      <w:r>
        <w:t>，</w:t>
      </w:r>
      <w:r>
        <w:t>CAS</w:t>
      </w:r>
      <w:r>
        <w:t>原理</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393939"/>
          <w:kern w:val="0"/>
          <w:szCs w:val="21"/>
        </w:rPr>
        <w:t>先看看</w:t>
      </w:r>
      <w:r>
        <w:rPr>
          <w:rFonts w:ascii="Helvetica" w:eastAsia="宋体" w:hAnsi="Helvetica" w:cs="宋体"/>
          <w:color w:val="454545"/>
          <w:kern w:val="0"/>
          <w:szCs w:val="21"/>
          <w:shd w:val="clear" w:color="auto" w:fill="FFFFFF"/>
        </w:rPr>
        <w:t xml:space="preserve">java.util.concurrent.atomic.AtomicInteger </w:t>
      </w:r>
      <w:r>
        <w:rPr>
          <w:rFonts w:ascii="Helvetica" w:eastAsia="宋体" w:hAnsi="Helvetica" w:cs="宋体"/>
          <w:color w:val="454545"/>
          <w:kern w:val="0"/>
          <w:szCs w:val="21"/>
          <w:shd w:val="clear" w:color="auto" w:fill="FFFFFF"/>
        </w:rPr>
        <w:t>的源码实现</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xml:space="preserve">getAndUpdate() </w:t>
      </w:r>
      <w:r>
        <w:rPr>
          <w:rFonts w:ascii="Helvetica" w:eastAsia="宋体" w:hAnsi="Helvetica" w:cs="宋体"/>
          <w:color w:val="454545"/>
          <w:kern w:val="0"/>
          <w:szCs w:val="21"/>
          <w:shd w:val="clear" w:color="auto" w:fill="FFFFFF"/>
        </w:rPr>
        <w:t>方法</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Atomically updates the current value with the results of</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applying the given function, returning the previous value. The</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function should be side-effect-free, since it may be re-applied</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when attempted updates fail due to contention among threads.</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原子结构更新当前值</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应用给定的函数，返回以前的值。该</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功能应该是无副作用的，因为它可能被重新应用</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w:t>
      </w:r>
      <w:r>
        <w:rPr>
          <w:rFonts w:ascii="Helvetica" w:eastAsia="宋体" w:hAnsi="Helvetica" w:cs="宋体"/>
          <w:color w:val="454545"/>
          <w:kern w:val="0"/>
          <w:szCs w:val="21"/>
          <w:shd w:val="clear" w:color="auto" w:fill="FFFFFF"/>
        </w:rPr>
        <w:t>当尝试更新由于线程之间的争用而失败时</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@param updateFunction a side-effect-free function</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xml:space="preserve">* </w:t>
      </w:r>
      <w:r>
        <w:rPr>
          <w:rFonts w:ascii="Helvetica" w:eastAsia="宋体" w:hAnsi="Helvetica" w:cs="宋体"/>
          <w:color w:val="454545"/>
          <w:kern w:val="0"/>
          <w:szCs w:val="21"/>
          <w:shd w:val="clear" w:color="auto" w:fill="FFFFFF"/>
        </w:rPr>
        <w:t>一个无副作用的函数</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@return the previous value</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xml:space="preserve">* </w:t>
      </w:r>
      <w:r>
        <w:rPr>
          <w:rFonts w:ascii="Helvetica" w:eastAsia="宋体" w:hAnsi="Helvetica" w:cs="宋体"/>
          <w:color w:val="454545"/>
          <w:kern w:val="0"/>
          <w:szCs w:val="21"/>
          <w:shd w:val="clear" w:color="auto" w:fill="FFFFFF"/>
        </w:rPr>
        <w:t>返回以前的值</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@since 1.8</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public final int getAndUpdate(IntUnaryOperator updateFunction) {</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int prev, next;</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do {</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prev = get();</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next = updateFunction.applyAsInt(prev);</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 while (!compareAndSet(prev, next));</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return prev;</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454545"/>
          <w:kern w:val="0"/>
          <w:szCs w:val="21"/>
          <w:shd w:val="clear" w:color="auto" w:fill="FFFFFF"/>
        </w:rPr>
        <w:t>}</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393939"/>
          <w:kern w:val="0"/>
          <w:szCs w:val="21"/>
        </w:rPr>
        <w:lastRenderedPageBreak/>
        <w:t>这个方法先定义了两个局部变量</w:t>
      </w:r>
      <w:r>
        <w:rPr>
          <w:rFonts w:ascii="Helvetica" w:eastAsia="宋体" w:hAnsi="Helvetica" w:cs="宋体"/>
          <w:color w:val="393939"/>
          <w:kern w:val="0"/>
          <w:szCs w:val="21"/>
        </w:rPr>
        <w:t xml:space="preserve">prev </w:t>
      </w:r>
      <w:r>
        <w:rPr>
          <w:rFonts w:ascii="Helvetica" w:eastAsia="宋体" w:hAnsi="Helvetica" w:cs="宋体"/>
          <w:color w:val="393939"/>
          <w:kern w:val="0"/>
          <w:szCs w:val="21"/>
        </w:rPr>
        <w:t>和</w:t>
      </w:r>
      <w:r>
        <w:rPr>
          <w:rFonts w:ascii="Helvetica" w:eastAsia="宋体" w:hAnsi="Helvetica" w:cs="宋体"/>
          <w:color w:val="393939"/>
          <w:kern w:val="0"/>
          <w:szCs w:val="21"/>
        </w:rPr>
        <w:t xml:space="preserve"> next </w:t>
      </w:r>
      <w:r>
        <w:rPr>
          <w:rFonts w:ascii="Helvetica" w:eastAsia="宋体" w:hAnsi="Helvetica" w:cs="宋体"/>
          <w:color w:val="393939"/>
          <w:kern w:val="0"/>
          <w:szCs w:val="21"/>
        </w:rPr>
        <w:t>，</w:t>
      </w:r>
      <w:r>
        <w:rPr>
          <w:rFonts w:ascii="Helvetica" w:eastAsia="宋体" w:hAnsi="Helvetica" w:cs="宋体"/>
          <w:color w:val="393939"/>
          <w:kern w:val="0"/>
          <w:szCs w:val="21"/>
        </w:rPr>
        <w:t xml:space="preserve">prev </w:t>
      </w:r>
      <w:r>
        <w:rPr>
          <w:rFonts w:ascii="Helvetica" w:eastAsia="宋体" w:hAnsi="Helvetica" w:cs="宋体"/>
          <w:color w:val="393939"/>
          <w:kern w:val="0"/>
          <w:szCs w:val="21"/>
        </w:rPr>
        <w:t>通过</w:t>
      </w:r>
      <w:r>
        <w:rPr>
          <w:rFonts w:ascii="Helvetica" w:eastAsia="宋体" w:hAnsi="Helvetica" w:cs="宋体"/>
          <w:color w:val="393939"/>
          <w:kern w:val="0"/>
          <w:szCs w:val="21"/>
        </w:rPr>
        <w:t xml:space="preserve">get() </w:t>
      </w:r>
      <w:r>
        <w:rPr>
          <w:rFonts w:ascii="Helvetica" w:eastAsia="宋体" w:hAnsi="Helvetica" w:cs="宋体"/>
          <w:color w:val="393939"/>
          <w:kern w:val="0"/>
          <w:szCs w:val="21"/>
        </w:rPr>
        <w:t>方法赋值当前内存的</w:t>
      </w:r>
      <w:r>
        <w:rPr>
          <w:rFonts w:ascii="Helvetica" w:eastAsia="宋体" w:hAnsi="Helvetica" w:cs="宋体"/>
          <w:color w:val="393939"/>
          <w:kern w:val="0"/>
          <w:szCs w:val="21"/>
        </w:rPr>
        <w:t>value ,</w:t>
      </w:r>
      <w:r>
        <w:rPr>
          <w:rFonts w:ascii="Helvetica" w:eastAsia="宋体" w:hAnsi="Helvetica" w:cs="宋体"/>
          <w:color w:val="393939"/>
          <w:kern w:val="0"/>
          <w:szCs w:val="21"/>
        </w:rPr>
        <w:t>然后通过</w:t>
      </w:r>
      <w:r>
        <w:rPr>
          <w:rFonts w:ascii="Helvetica" w:eastAsia="宋体" w:hAnsi="Helvetica" w:cs="宋体"/>
          <w:color w:val="393939"/>
          <w:kern w:val="0"/>
          <w:szCs w:val="21"/>
        </w:rPr>
        <w:t xml:space="preserve">applyAsInt() </w:t>
      </w:r>
      <w:r>
        <w:rPr>
          <w:rFonts w:ascii="Helvetica" w:eastAsia="宋体" w:hAnsi="Helvetica" w:cs="宋体"/>
          <w:color w:val="393939"/>
          <w:kern w:val="0"/>
          <w:szCs w:val="21"/>
        </w:rPr>
        <w:t>方法进行</w:t>
      </w:r>
      <w:r>
        <w:rPr>
          <w:rFonts w:ascii="Helvetica" w:eastAsia="宋体" w:hAnsi="Helvetica" w:cs="宋体"/>
          <w:color w:val="393939"/>
          <w:kern w:val="0"/>
          <w:szCs w:val="21"/>
        </w:rPr>
        <w:t xml:space="preserve">+1 </w:t>
      </w:r>
      <w:r>
        <w:rPr>
          <w:rFonts w:ascii="Helvetica" w:eastAsia="宋体" w:hAnsi="Helvetica" w:cs="宋体"/>
          <w:color w:val="393939"/>
          <w:kern w:val="0"/>
          <w:szCs w:val="21"/>
        </w:rPr>
        <w:t>赋值给</w:t>
      </w:r>
      <w:r>
        <w:rPr>
          <w:rFonts w:ascii="Helvetica" w:eastAsia="宋体" w:hAnsi="Helvetica" w:cs="宋体"/>
          <w:color w:val="393939"/>
          <w:kern w:val="0"/>
          <w:szCs w:val="21"/>
        </w:rPr>
        <w:t xml:space="preserve"> next </w:t>
      </w:r>
      <w:r>
        <w:rPr>
          <w:rFonts w:ascii="Helvetica" w:eastAsia="宋体" w:hAnsi="Helvetica" w:cs="宋体"/>
          <w:color w:val="393939"/>
          <w:kern w:val="0"/>
          <w:szCs w:val="21"/>
        </w:rPr>
        <w:t>，</w:t>
      </w:r>
      <w:r>
        <w:rPr>
          <w:rFonts w:ascii="Helvetica" w:eastAsia="宋体" w:hAnsi="Helvetica" w:cs="宋体"/>
          <w:color w:val="454545"/>
          <w:kern w:val="0"/>
          <w:szCs w:val="21"/>
          <w:shd w:val="clear" w:color="auto" w:fill="FFFFFF"/>
        </w:rPr>
        <w:t>compareAndSet</w:t>
      </w:r>
      <w:r>
        <w:rPr>
          <w:rFonts w:ascii="Helvetica" w:eastAsia="宋体" w:hAnsi="Helvetica" w:cs="宋体"/>
          <w:color w:val="454545"/>
          <w:kern w:val="0"/>
          <w:szCs w:val="21"/>
          <w:shd w:val="clear" w:color="auto" w:fill="FFFFFF"/>
        </w:rPr>
        <w:t>（）方法底层是调用了，</w:t>
      </w:r>
      <w:r>
        <w:rPr>
          <w:rFonts w:ascii="Helvetica" w:eastAsia="宋体" w:hAnsi="Helvetica" w:cs="宋体"/>
          <w:color w:val="454545"/>
          <w:kern w:val="0"/>
          <w:szCs w:val="21"/>
          <w:shd w:val="clear" w:color="auto" w:fill="FFFFFF"/>
        </w:rPr>
        <w:t xml:space="preserve">Unsafe </w:t>
      </w:r>
      <w:r>
        <w:rPr>
          <w:rFonts w:ascii="Helvetica" w:eastAsia="宋体" w:hAnsi="Helvetica" w:cs="宋体"/>
          <w:color w:val="454545"/>
          <w:kern w:val="0"/>
          <w:szCs w:val="21"/>
          <w:shd w:val="clear" w:color="auto" w:fill="FFFFFF"/>
        </w:rPr>
        <w:t>类的</w:t>
      </w:r>
      <w:r>
        <w:rPr>
          <w:rFonts w:ascii="Helvetica" w:eastAsia="宋体" w:hAnsi="Helvetica" w:cs="宋体"/>
          <w:color w:val="454545"/>
          <w:kern w:val="0"/>
          <w:szCs w:val="21"/>
          <w:shd w:val="clear" w:color="auto" w:fill="FFFFFF"/>
        </w:rPr>
        <w:t>compareAndSwapInt</w:t>
      </w:r>
      <w:r>
        <w:rPr>
          <w:rFonts w:ascii="Helvetica" w:eastAsia="宋体" w:hAnsi="Helvetica" w:cs="宋体"/>
          <w:color w:val="454545"/>
          <w:kern w:val="0"/>
          <w:szCs w:val="21"/>
          <w:shd w:val="clear" w:color="auto" w:fill="FFFFFF"/>
        </w:rPr>
        <w:t>方法，这个方法是一个</w:t>
      </w:r>
      <w:r>
        <w:rPr>
          <w:rFonts w:ascii="Helvetica" w:eastAsia="宋体" w:hAnsi="Helvetica" w:cs="宋体"/>
          <w:color w:val="454545"/>
          <w:kern w:val="0"/>
          <w:szCs w:val="21"/>
          <w:shd w:val="clear" w:color="auto" w:fill="FFFFFF"/>
        </w:rPr>
        <w:t xml:space="preserve">native </w:t>
      </w:r>
      <w:r>
        <w:rPr>
          <w:rFonts w:ascii="Helvetica" w:eastAsia="宋体" w:hAnsi="Helvetica" w:cs="宋体"/>
          <w:color w:val="454545"/>
          <w:kern w:val="0"/>
          <w:szCs w:val="21"/>
          <w:shd w:val="clear" w:color="auto" w:fill="FFFFFF"/>
        </w:rPr>
        <w:t>方法，通过</w:t>
      </w:r>
      <w:r>
        <w:rPr>
          <w:rFonts w:ascii="Helvetica" w:eastAsia="宋体" w:hAnsi="Helvetica" w:cs="宋体"/>
          <w:color w:val="454545"/>
          <w:kern w:val="0"/>
          <w:szCs w:val="21"/>
          <w:shd w:val="clear" w:color="auto" w:fill="FFFFFF"/>
        </w:rPr>
        <w:t xml:space="preserve">c </w:t>
      </w:r>
      <w:r>
        <w:rPr>
          <w:rFonts w:ascii="Helvetica" w:eastAsia="宋体" w:hAnsi="Helvetica" w:cs="宋体"/>
          <w:color w:val="454545"/>
          <w:kern w:val="0"/>
          <w:szCs w:val="21"/>
          <w:shd w:val="clear" w:color="auto" w:fill="FFFFFF"/>
        </w:rPr>
        <w:t>实现调用</w:t>
      </w:r>
      <w:r>
        <w:rPr>
          <w:rFonts w:ascii="Helvetica" w:eastAsia="宋体" w:hAnsi="Helvetica" w:cs="宋体"/>
          <w:color w:val="454545"/>
          <w:kern w:val="0"/>
          <w:szCs w:val="21"/>
          <w:shd w:val="clear" w:color="auto" w:fill="FFFFFF"/>
        </w:rPr>
        <w:t xml:space="preserve">cup cas </w:t>
      </w:r>
      <w:r>
        <w:rPr>
          <w:rFonts w:ascii="Helvetica" w:eastAsia="宋体" w:hAnsi="Helvetica" w:cs="宋体"/>
          <w:color w:val="454545"/>
          <w:kern w:val="0"/>
          <w:szCs w:val="21"/>
          <w:shd w:val="clear" w:color="auto" w:fill="FFFFFF"/>
        </w:rPr>
        <w:t>指令</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b/>
          <w:bCs/>
          <w:color w:val="454545"/>
          <w:kern w:val="0"/>
          <w:szCs w:val="21"/>
          <w:shd w:val="clear" w:color="auto" w:fill="FFFFFF"/>
        </w:rPr>
        <w:t>网上一个案例：</w:t>
      </w: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sun.misc.Unsafe</w:t>
      </w:r>
      <w:r>
        <w:rPr>
          <w:rFonts w:ascii="Arial" w:eastAsia="宋体" w:hAnsi="Arial" w:cs="Arial"/>
          <w:color w:val="555555"/>
          <w:kern w:val="0"/>
          <w:szCs w:val="21"/>
          <w:shd w:val="clear" w:color="auto" w:fill="FFFFFF"/>
        </w:rPr>
        <w:t>类的</w:t>
      </w:r>
      <w:r>
        <w:rPr>
          <w:rFonts w:ascii="Arial" w:eastAsia="宋体" w:hAnsi="Arial" w:cs="Arial"/>
          <w:color w:val="555555"/>
          <w:kern w:val="0"/>
          <w:szCs w:val="21"/>
          <w:shd w:val="clear" w:color="auto" w:fill="FFFFFF"/>
        </w:rPr>
        <w:t>compareAndSwapInt()</w:t>
      </w:r>
      <w:r>
        <w:rPr>
          <w:rFonts w:ascii="Arial" w:eastAsia="宋体" w:hAnsi="Arial" w:cs="Arial"/>
          <w:color w:val="555555"/>
          <w:kern w:val="0"/>
          <w:szCs w:val="21"/>
          <w:shd w:val="clear" w:color="auto" w:fill="FFFFFF"/>
        </w:rPr>
        <w:t>方法的源代码</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555555"/>
          <w:kern w:val="0"/>
          <w:szCs w:val="21"/>
          <w:shd w:val="clear" w:color="auto" w:fill="FFFFFF"/>
        </w:rPr>
        <w:t>public final native boolean compareAndSwapInt(Object o, long offset, int expected, int x);</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可以看到这是个本地方法调用。这个本地方法在</w:t>
      </w:r>
      <w:r>
        <w:rPr>
          <w:rFonts w:ascii="Arial" w:eastAsia="宋体" w:hAnsi="Arial" w:cs="Arial"/>
          <w:color w:val="555555"/>
          <w:kern w:val="0"/>
          <w:szCs w:val="21"/>
          <w:shd w:val="clear" w:color="auto" w:fill="FFFFFF"/>
        </w:rPr>
        <w:t>openjdk</w:t>
      </w:r>
      <w:r>
        <w:rPr>
          <w:rFonts w:ascii="Arial" w:eastAsia="宋体" w:hAnsi="Arial" w:cs="Arial"/>
          <w:color w:val="555555"/>
          <w:kern w:val="0"/>
          <w:szCs w:val="21"/>
          <w:shd w:val="clear" w:color="auto" w:fill="FFFFFF"/>
        </w:rPr>
        <w:t>中依次调用的</w:t>
      </w:r>
      <w:r>
        <w:rPr>
          <w:rFonts w:ascii="Arial" w:eastAsia="宋体" w:hAnsi="Arial" w:cs="Arial"/>
          <w:color w:val="555555"/>
          <w:kern w:val="0"/>
          <w:szCs w:val="21"/>
          <w:shd w:val="clear" w:color="auto" w:fill="FFFFFF"/>
        </w:rPr>
        <w:t>c++</w:t>
      </w:r>
      <w:r>
        <w:rPr>
          <w:rFonts w:ascii="Arial" w:eastAsia="宋体" w:hAnsi="Arial" w:cs="Arial"/>
          <w:color w:val="555555"/>
          <w:kern w:val="0"/>
          <w:szCs w:val="21"/>
          <w:shd w:val="clear" w:color="auto" w:fill="FFFFFF"/>
        </w:rPr>
        <w:t>代码为：</w:t>
      </w:r>
      <w:r>
        <w:rPr>
          <w:rFonts w:ascii="Arial" w:eastAsia="宋体" w:hAnsi="Arial" w:cs="Arial"/>
          <w:color w:val="555555"/>
          <w:kern w:val="0"/>
          <w:szCs w:val="21"/>
          <w:shd w:val="clear" w:color="auto" w:fill="FFFFFF"/>
        </w:rPr>
        <w:t>unsafe.cpp</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atomic.cpp</w:t>
      </w:r>
      <w:r>
        <w:rPr>
          <w:rFonts w:ascii="Arial" w:eastAsia="宋体" w:hAnsi="Arial" w:cs="Arial"/>
          <w:color w:val="555555"/>
          <w:kern w:val="0"/>
          <w:szCs w:val="21"/>
          <w:shd w:val="clear" w:color="auto" w:fill="FFFFFF"/>
        </w:rPr>
        <w:t>和</w:t>
      </w:r>
      <w:r>
        <w:rPr>
          <w:rFonts w:ascii="Arial" w:eastAsia="宋体" w:hAnsi="Arial" w:cs="Arial"/>
          <w:color w:val="555555"/>
          <w:kern w:val="0"/>
          <w:szCs w:val="21"/>
          <w:shd w:val="clear" w:color="auto" w:fill="FFFFFF"/>
        </w:rPr>
        <w:t>atomic</w:t>
      </w:r>
      <w:r>
        <w:rPr>
          <w:rFonts w:ascii="Tahoma" w:eastAsia="宋体" w:hAnsi="Tahoma" w:cs="Tahoma"/>
          <w:color w:val="555555"/>
          <w:kern w:val="0"/>
          <w:sz w:val="20"/>
          <w:szCs w:val="20"/>
          <w:shd w:val="clear" w:color="auto" w:fill="FFFFFF"/>
        </w:rPr>
        <w:t>windows</w:t>
      </w:r>
      <w:r>
        <w:rPr>
          <w:rFonts w:ascii="Arial" w:eastAsia="宋体" w:hAnsi="Arial" w:cs="Arial"/>
          <w:color w:val="555555"/>
          <w:kern w:val="0"/>
          <w:szCs w:val="21"/>
          <w:shd w:val="clear" w:color="auto" w:fill="FFFFFF"/>
        </w:rPr>
        <w:t>x86.inline.hpp</w:t>
      </w:r>
      <w:r>
        <w:rPr>
          <w:rFonts w:ascii="Arial" w:eastAsia="宋体" w:hAnsi="Arial" w:cs="Arial"/>
          <w:color w:val="555555"/>
          <w:kern w:val="0"/>
          <w:szCs w:val="21"/>
          <w:shd w:val="clear" w:color="auto" w:fill="FFFFFF"/>
        </w:rPr>
        <w:t>。这个本地方法的最终实现在</w:t>
      </w:r>
      <w:r>
        <w:rPr>
          <w:rFonts w:ascii="Arial" w:eastAsia="宋体" w:hAnsi="Arial" w:cs="Arial"/>
          <w:color w:val="555555"/>
          <w:kern w:val="0"/>
          <w:szCs w:val="21"/>
          <w:shd w:val="clear" w:color="auto" w:fill="FFFFFF"/>
        </w:rPr>
        <w:t>openjdk</w:t>
      </w:r>
      <w:r>
        <w:rPr>
          <w:rFonts w:ascii="Arial" w:eastAsia="宋体" w:hAnsi="Arial" w:cs="Arial"/>
          <w:color w:val="555555"/>
          <w:kern w:val="0"/>
          <w:szCs w:val="21"/>
          <w:shd w:val="clear" w:color="auto" w:fill="FFFFFF"/>
        </w:rPr>
        <w:t>的如下位置：</w:t>
      </w:r>
      <w:r>
        <w:rPr>
          <w:rFonts w:ascii="Arial" w:eastAsia="宋体" w:hAnsi="Arial" w:cs="Arial"/>
          <w:color w:val="555555"/>
          <w:kern w:val="0"/>
          <w:szCs w:val="21"/>
          <w:shd w:val="clear" w:color="auto" w:fill="FFFFFF"/>
        </w:rPr>
        <w:t>openjdk-7-fcs-src-b147-27</w:t>
      </w:r>
      <w:r>
        <w:rPr>
          <w:rFonts w:ascii="Tahoma" w:eastAsia="宋体" w:hAnsi="Tahoma" w:cs="Tahoma"/>
          <w:color w:val="555555"/>
          <w:kern w:val="0"/>
          <w:sz w:val="20"/>
          <w:szCs w:val="20"/>
          <w:shd w:val="clear" w:color="auto" w:fill="FFFFFF"/>
        </w:rPr>
        <w:t>jun</w:t>
      </w:r>
      <w:r>
        <w:rPr>
          <w:rFonts w:ascii="Arial" w:eastAsia="宋体" w:hAnsi="Arial" w:cs="Arial"/>
          <w:color w:val="555555"/>
          <w:kern w:val="0"/>
          <w:szCs w:val="21"/>
          <w:shd w:val="clear" w:color="auto" w:fill="FFFFFF"/>
        </w:rPr>
        <w:t>2011\openjdk\hotspot\src\os</w:t>
      </w:r>
      <w:r>
        <w:rPr>
          <w:rFonts w:ascii="Tahoma" w:eastAsia="宋体" w:hAnsi="Tahoma" w:cs="Tahoma"/>
          <w:color w:val="555555"/>
          <w:kern w:val="0"/>
          <w:sz w:val="20"/>
          <w:szCs w:val="20"/>
          <w:shd w:val="clear" w:color="auto" w:fill="FFFFFF"/>
        </w:rPr>
        <w:t>cpu\windows</w:t>
      </w:r>
      <w:r>
        <w:rPr>
          <w:rFonts w:ascii="Arial" w:eastAsia="宋体" w:hAnsi="Arial" w:cs="Arial"/>
          <w:color w:val="555555"/>
          <w:kern w:val="0"/>
          <w:szCs w:val="21"/>
          <w:shd w:val="clear" w:color="auto" w:fill="FFFFFF"/>
        </w:rPr>
        <w:t>x86\vm\ atomic</w:t>
      </w:r>
      <w:r>
        <w:rPr>
          <w:rFonts w:ascii="Tahoma" w:eastAsia="宋体" w:hAnsi="Tahoma" w:cs="Tahoma"/>
          <w:color w:val="555555"/>
          <w:kern w:val="0"/>
          <w:sz w:val="20"/>
          <w:szCs w:val="20"/>
          <w:shd w:val="clear" w:color="auto" w:fill="FFFFFF"/>
        </w:rPr>
        <w:t>windows</w:t>
      </w:r>
      <w:r>
        <w:rPr>
          <w:rFonts w:ascii="Arial" w:eastAsia="宋体" w:hAnsi="Arial" w:cs="Arial"/>
          <w:color w:val="555555"/>
          <w:kern w:val="0"/>
          <w:szCs w:val="21"/>
          <w:shd w:val="clear" w:color="auto" w:fill="FFFFFF"/>
        </w:rPr>
        <w:t>x86.inline.hpp</w:t>
      </w:r>
      <w:r>
        <w:rPr>
          <w:rFonts w:ascii="Arial" w:eastAsia="宋体" w:hAnsi="Arial" w:cs="Arial"/>
          <w:color w:val="555555"/>
          <w:kern w:val="0"/>
          <w:szCs w:val="21"/>
          <w:shd w:val="clear" w:color="auto" w:fill="FFFFFF"/>
        </w:rPr>
        <w:t>（对应于</w:t>
      </w:r>
      <w:r>
        <w:rPr>
          <w:rFonts w:ascii="Arial" w:eastAsia="宋体" w:hAnsi="Arial" w:cs="Arial"/>
          <w:color w:val="555555"/>
          <w:kern w:val="0"/>
          <w:szCs w:val="21"/>
          <w:shd w:val="clear" w:color="auto" w:fill="FFFFFF"/>
        </w:rPr>
        <w:t>windows</w:t>
      </w:r>
      <w:r>
        <w:rPr>
          <w:rFonts w:ascii="Arial" w:eastAsia="宋体" w:hAnsi="Arial" w:cs="Arial"/>
          <w:color w:val="555555"/>
          <w:kern w:val="0"/>
          <w:szCs w:val="21"/>
          <w:shd w:val="clear" w:color="auto" w:fill="FFFFFF"/>
        </w:rPr>
        <w:t>操作系统，</w:t>
      </w:r>
      <w:r>
        <w:rPr>
          <w:rFonts w:ascii="Arial" w:eastAsia="宋体" w:hAnsi="Arial" w:cs="Arial"/>
          <w:color w:val="555555"/>
          <w:kern w:val="0"/>
          <w:szCs w:val="21"/>
          <w:shd w:val="clear" w:color="auto" w:fill="FFFFFF"/>
        </w:rPr>
        <w:t>X86</w:t>
      </w:r>
      <w:r>
        <w:rPr>
          <w:rFonts w:ascii="Arial" w:eastAsia="宋体" w:hAnsi="Arial" w:cs="Arial"/>
          <w:color w:val="555555"/>
          <w:kern w:val="0"/>
          <w:szCs w:val="21"/>
          <w:shd w:val="clear" w:color="auto" w:fill="FFFFFF"/>
        </w:rPr>
        <w:t>处理器）。下面是对应于</w:t>
      </w:r>
      <w:r>
        <w:rPr>
          <w:rFonts w:ascii="Arial" w:eastAsia="宋体" w:hAnsi="Arial" w:cs="Arial"/>
          <w:color w:val="555555"/>
          <w:kern w:val="0"/>
          <w:szCs w:val="21"/>
          <w:shd w:val="clear" w:color="auto" w:fill="FFFFFF"/>
        </w:rPr>
        <w:t>intel x86</w:t>
      </w:r>
      <w:r>
        <w:rPr>
          <w:rFonts w:ascii="Arial" w:eastAsia="宋体" w:hAnsi="Arial" w:cs="Arial"/>
          <w:color w:val="555555"/>
          <w:kern w:val="0"/>
          <w:szCs w:val="21"/>
          <w:shd w:val="clear" w:color="auto" w:fill="FFFFFF"/>
        </w:rPr>
        <w:t>处理器的源代码的片段：</w:t>
      </w:r>
    </w:p>
    <w:p w:rsidR="001A7847" w:rsidRDefault="007D395D">
      <w:pPr>
        <w:widowControl/>
        <w:jc w:val="left"/>
        <w:rPr>
          <w:rFonts w:ascii="Helvetica" w:eastAsia="宋体" w:hAnsi="Helvetica" w:cs="宋体"/>
          <w:color w:val="393939"/>
          <w:kern w:val="0"/>
          <w:szCs w:val="21"/>
        </w:rPr>
      </w:pPr>
      <w:r>
        <w:rPr>
          <w:rFonts w:ascii="Helvetica" w:eastAsia="宋体" w:hAnsi="Helvetica" w:cs="宋体"/>
          <w:color w:val="555555"/>
          <w:kern w:val="0"/>
          <w:szCs w:val="21"/>
          <w:shd w:val="clear" w:color="auto" w:fill="FFFFFF"/>
        </w:rPr>
        <w:t xml:space="preserve">// Adding a lock prefix to an instruction on MP machine // VC++ doesn't like the lock prefix to be on a single line // so we can't insert a label after the lock prefix. // By emitting a lock prefix, we can define a label after it. #define LOCK_IF_MP(mp) __asm cmp mp, 0 \ __asm je L0 \ __asm _emit 0xF0 \ __asm L0: inline jint Atomic::cmpxchg (jint exchange_value, volatile jint* dest, jint compare_value) { // alternative for InterlockedCompareExchange int mp = os::is_MP(); __asm { mov edx, dest mov ecx, exchange_value mov eax, compare_value </w:t>
      </w:r>
      <w:r>
        <w:rPr>
          <w:rFonts w:ascii="Helvetica" w:eastAsia="宋体" w:hAnsi="Helvetica" w:cs="宋体"/>
          <w:color w:val="DF402A"/>
          <w:kern w:val="0"/>
          <w:szCs w:val="21"/>
        </w:rPr>
        <w:t>LOCK_IF_MP(mp)</w:t>
      </w:r>
      <w:r>
        <w:rPr>
          <w:rFonts w:ascii="Helvetica" w:eastAsia="宋体" w:hAnsi="Helvetica" w:cs="宋体"/>
          <w:color w:val="555555"/>
          <w:kern w:val="0"/>
          <w:szCs w:val="21"/>
          <w:shd w:val="clear" w:color="auto" w:fill="FFFFFF"/>
        </w:rPr>
        <w:t xml:space="preserve"> cmpxchg dword ptr [edx], ecx } }</w:t>
      </w: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intel</w:t>
      </w:r>
      <w:r>
        <w:rPr>
          <w:rFonts w:ascii="Arial" w:eastAsia="宋体" w:hAnsi="Arial" w:cs="Arial"/>
          <w:color w:val="555555"/>
          <w:kern w:val="0"/>
          <w:szCs w:val="21"/>
          <w:shd w:val="clear" w:color="auto" w:fill="FFFFFF"/>
        </w:rPr>
        <w:t>的手册对</w:t>
      </w:r>
      <w:r>
        <w:rPr>
          <w:rFonts w:ascii="Arial" w:eastAsia="宋体" w:hAnsi="Arial" w:cs="Arial"/>
          <w:color w:val="555555"/>
          <w:kern w:val="0"/>
          <w:szCs w:val="21"/>
          <w:shd w:val="clear" w:color="auto" w:fill="FFFFFF"/>
        </w:rPr>
        <w:t>lock</w:t>
      </w:r>
      <w:r>
        <w:rPr>
          <w:rFonts w:ascii="Arial" w:eastAsia="宋体" w:hAnsi="Arial" w:cs="Arial"/>
          <w:color w:val="555555"/>
          <w:kern w:val="0"/>
          <w:szCs w:val="21"/>
          <w:shd w:val="clear" w:color="auto" w:fill="FFFFFF"/>
        </w:rPr>
        <w:t>前缀的说明如下：</w:t>
      </w:r>
      <w:r>
        <w:rPr>
          <w:rFonts w:ascii="Arial" w:eastAsia="宋体" w:hAnsi="Arial" w:cs="Arial"/>
          <w:color w:val="DF402A"/>
          <w:kern w:val="0"/>
          <w:szCs w:val="21"/>
          <w:shd w:val="clear" w:color="auto" w:fill="FFFFFF"/>
        </w:rPr>
        <w:t>需要多读两遍</w:t>
      </w:r>
    </w:p>
    <w:p w:rsidR="001A7847" w:rsidRDefault="007D395D">
      <w:pPr>
        <w:widowControl/>
        <w:jc w:val="left"/>
        <w:rPr>
          <w:rFonts w:ascii="Helvetica" w:eastAsia="宋体" w:hAnsi="Helvetica" w:cs="宋体"/>
          <w:color w:val="393939"/>
          <w:kern w:val="0"/>
          <w:szCs w:val="21"/>
        </w:rPr>
      </w:pPr>
      <w:r>
        <w:rPr>
          <w:rFonts w:ascii="Tahoma" w:eastAsia="宋体" w:hAnsi="Tahoma" w:cs="Tahoma"/>
          <w:color w:val="555555"/>
          <w:kern w:val="0"/>
          <w:sz w:val="20"/>
          <w:szCs w:val="20"/>
          <w:shd w:val="clear" w:color="auto" w:fill="FFFFFF"/>
        </w:rPr>
        <w:t>1.</w:t>
      </w:r>
      <w:r>
        <w:rPr>
          <w:rFonts w:ascii="Tahoma" w:eastAsia="宋体" w:hAnsi="Tahoma" w:cs="Tahoma"/>
          <w:color w:val="555555"/>
          <w:kern w:val="0"/>
          <w:sz w:val="20"/>
          <w:szCs w:val="20"/>
          <w:shd w:val="clear" w:color="auto" w:fill="FFFFFF"/>
        </w:rPr>
        <w:t>确保对内存的读</w:t>
      </w:r>
      <w:r>
        <w:rPr>
          <w:rFonts w:ascii="Tahoma" w:eastAsia="宋体" w:hAnsi="Tahoma" w:cs="Tahoma"/>
          <w:color w:val="555555"/>
          <w:kern w:val="0"/>
          <w:sz w:val="20"/>
          <w:szCs w:val="20"/>
          <w:shd w:val="clear" w:color="auto" w:fill="FFFFFF"/>
        </w:rPr>
        <w:t>-</w:t>
      </w:r>
      <w:r>
        <w:rPr>
          <w:rFonts w:ascii="Tahoma" w:eastAsia="宋体" w:hAnsi="Tahoma" w:cs="Tahoma"/>
          <w:color w:val="555555"/>
          <w:kern w:val="0"/>
          <w:sz w:val="20"/>
          <w:szCs w:val="20"/>
          <w:shd w:val="clear" w:color="auto" w:fill="FFFFFF"/>
        </w:rPr>
        <w:t>改</w:t>
      </w:r>
      <w:r>
        <w:rPr>
          <w:rFonts w:ascii="Tahoma" w:eastAsia="宋体" w:hAnsi="Tahoma" w:cs="Tahoma"/>
          <w:color w:val="555555"/>
          <w:kern w:val="0"/>
          <w:sz w:val="20"/>
          <w:szCs w:val="20"/>
          <w:shd w:val="clear" w:color="auto" w:fill="FFFFFF"/>
        </w:rPr>
        <w:t>-</w:t>
      </w:r>
      <w:r>
        <w:rPr>
          <w:rFonts w:ascii="Tahoma" w:eastAsia="宋体" w:hAnsi="Tahoma" w:cs="Tahoma"/>
          <w:color w:val="555555"/>
          <w:kern w:val="0"/>
          <w:sz w:val="20"/>
          <w:szCs w:val="20"/>
          <w:shd w:val="clear" w:color="auto" w:fill="FFFFFF"/>
        </w:rPr>
        <w:t>写操作原子执行。在</w:t>
      </w:r>
      <w:r>
        <w:rPr>
          <w:rFonts w:ascii="Tahoma" w:eastAsia="宋体" w:hAnsi="Tahoma" w:cs="Tahoma"/>
          <w:color w:val="555555"/>
          <w:kern w:val="0"/>
          <w:sz w:val="20"/>
          <w:szCs w:val="20"/>
          <w:shd w:val="clear" w:color="auto" w:fill="FFFFFF"/>
        </w:rPr>
        <w:t>Pentium</w:t>
      </w:r>
      <w:r>
        <w:rPr>
          <w:rFonts w:ascii="Tahoma" w:eastAsia="宋体" w:hAnsi="Tahoma" w:cs="Tahoma"/>
          <w:color w:val="555555"/>
          <w:kern w:val="0"/>
          <w:sz w:val="20"/>
          <w:szCs w:val="20"/>
          <w:shd w:val="clear" w:color="auto" w:fill="FFFFFF"/>
        </w:rPr>
        <w:t>及</w:t>
      </w:r>
      <w:r>
        <w:rPr>
          <w:rFonts w:ascii="Tahoma" w:eastAsia="宋体" w:hAnsi="Tahoma" w:cs="Tahoma"/>
          <w:color w:val="555555"/>
          <w:kern w:val="0"/>
          <w:sz w:val="20"/>
          <w:szCs w:val="20"/>
          <w:shd w:val="clear" w:color="auto" w:fill="FFFFFF"/>
        </w:rPr>
        <w:t>Pentium</w:t>
      </w:r>
      <w:r>
        <w:rPr>
          <w:rFonts w:ascii="Tahoma" w:eastAsia="宋体" w:hAnsi="Tahoma" w:cs="Tahoma"/>
          <w:color w:val="555555"/>
          <w:kern w:val="0"/>
          <w:sz w:val="20"/>
          <w:szCs w:val="20"/>
          <w:shd w:val="clear" w:color="auto" w:fill="FFFFFF"/>
        </w:rPr>
        <w:t>之前的处理器中，带有</w:t>
      </w:r>
      <w:r>
        <w:rPr>
          <w:rFonts w:ascii="Tahoma" w:eastAsia="宋体" w:hAnsi="Tahoma" w:cs="Tahoma"/>
          <w:color w:val="555555"/>
          <w:kern w:val="0"/>
          <w:sz w:val="20"/>
          <w:szCs w:val="20"/>
          <w:shd w:val="clear" w:color="auto" w:fill="FFFFFF"/>
        </w:rPr>
        <w:t>lock</w:t>
      </w:r>
      <w:r>
        <w:rPr>
          <w:rFonts w:ascii="Tahoma" w:eastAsia="宋体" w:hAnsi="Tahoma" w:cs="Tahoma"/>
          <w:color w:val="555555"/>
          <w:kern w:val="0"/>
          <w:sz w:val="20"/>
          <w:szCs w:val="20"/>
          <w:shd w:val="clear" w:color="auto" w:fill="FFFFFF"/>
        </w:rPr>
        <w:t>前缀的指令在执行期间会锁住总线，使得其他处理器暂时无法通过总线访问内存。很显然，这会带来昂贵的开销。</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Tahoma" w:eastAsia="宋体" w:hAnsi="Tahoma" w:cs="Tahoma"/>
          <w:color w:val="555555"/>
          <w:kern w:val="0"/>
          <w:sz w:val="20"/>
          <w:szCs w:val="20"/>
          <w:shd w:val="clear" w:color="auto" w:fill="FFFFFF"/>
        </w:rPr>
        <w:t>从</w:t>
      </w:r>
      <w:r>
        <w:rPr>
          <w:rFonts w:ascii="Tahoma" w:eastAsia="宋体" w:hAnsi="Tahoma" w:cs="Tahoma"/>
          <w:color w:val="555555"/>
          <w:kern w:val="0"/>
          <w:sz w:val="20"/>
          <w:szCs w:val="20"/>
          <w:shd w:val="clear" w:color="auto" w:fill="FFFFFF"/>
        </w:rPr>
        <w:t>Pentium 4</w:t>
      </w:r>
      <w:r>
        <w:rPr>
          <w:rFonts w:ascii="Tahoma" w:eastAsia="宋体" w:hAnsi="Tahoma" w:cs="Tahoma"/>
          <w:color w:val="555555"/>
          <w:kern w:val="0"/>
          <w:sz w:val="20"/>
          <w:szCs w:val="20"/>
          <w:shd w:val="clear" w:color="auto" w:fill="FFFFFF"/>
        </w:rPr>
        <w:t>，</w:t>
      </w:r>
      <w:r>
        <w:rPr>
          <w:rFonts w:ascii="Tahoma" w:eastAsia="宋体" w:hAnsi="Tahoma" w:cs="Tahoma"/>
          <w:color w:val="555555"/>
          <w:kern w:val="0"/>
          <w:sz w:val="20"/>
          <w:szCs w:val="20"/>
          <w:shd w:val="clear" w:color="auto" w:fill="FFFFFF"/>
        </w:rPr>
        <w:t>Intel Xeon</w:t>
      </w:r>
      <w:r>
        <w:rPr>
          <w:rFonts w:ascii="Tahoma" w:eastAsia="宋体" w:hAnsi="Tahoma" w:cs="Tahoma"/>
          <w:color w:val="555555"/>
          <w:kern w:val="0"/>
          <w:sz w:val="20"/>
          <w:szCs w:val="20"/>
          <w:shd w:val="clear" w:color="auto" w:fill="FFFFFF"/>
        </w:rPr>
        <w:t>及</w:t>
      </w:r>
      <w:r>
        <w:rPr>
          <w:rFonts w:ascii="Tahoma" w:eastAsia="宋体" w:hAnsi="Tahoma" w:cs="Tahoma"/>
          <w:color w:val="555555"/>
          <w:kern w:val="0"/>
          <w:sz w:val="20"/>
          <w:szCs w:val="20"/>
          <w:shd w:val="clear" w:color="auto" w:fill="FFFFFF"/>
        </w:rPr>
        <w:t>P6</w:t>
      </w:r>
      <w:r>
        <w:rPr>
          <w:rFonts w:ascii="Tahoma" w:eastAsia="宋体" w:hAnsi="Tahoma" w:cs="Tahoma"/>
          <w:color w:val="555555"/>
          <w:kern w:val="0"/>
          <w:sz w:val="20"/>
          <w:szCs w:val="20"/>
          <w:shd w:val="clear" w:color="auto" w:fill="FFFFFF"/>
        </w:rPr>
        <w:t>处理器开始，</w:t>
      </w:r>
      <w:r>
        <w:rPr>
          <w:rFonts w:ascii="Tahoma" w:eastAsia="宋体" w:hAnsi="Tahoma" w:cs="Tahoma"/>
          <w:color w:val="555555"/>
          <w:kern w:val="0"/>
          <w:sz w:val="20"/>
          <w:szCs w:val="20"/>
          <w:shd w:val="clear" w:color="auto" w:fill="FFFFFF"/>
        </w:rPr>
        <w:t>intel</w:t>
      </w:r>
      <w:r>
        <w:rPr>
          <w:rFonts w:ascii="Tahoma" w:eastAsia="宋体" w:hAnsi="Tahoma" w:cs="Tahoma"/>
          <w:color w:val="555555"/>
          <w:kern w:val="0"/>
          <w:sz w:val="20"/>
          <w:szCs w:val="20"/>
          <w:shd w:val="clear" w:color="auto" w:fill="FFFFFF"/>
        </w:rPr>
        <w:t>在原有总线锁的基础上做了一个很有意义的优化：如果要访问的内存区域（</w:t>
      </w:r>
      <w:r>
        <w:rPr>
          <w:rFonts w:ascii="Tahoma" w:eastAsia="宋体" w:hAnsi="Tahoma" w:cs="Tahoma"/>
          <w:color w:val="555555"/>
          <w:kern w:val="0"/>
          <w:sz w:val="20"/>
          <w:szCs w:val="20"/>
          <w:shd w:val="clear" w:color="auto" w:fill="FFFFFF"/>
        </w:rPr>
        <w:t>area of memory</w:t>
      </w:r>
      <w:r>
        <w:rPr>
          <w:rFonts w:ascii="Tahoma" w:eastAsia="宋体" w:hAnsi="Tahoma" w:cs="Tahoma"/>
          <w:color w:val="555555"/>
          <w:kern w:val="0"/>
          <w:sz w:val="20"/>
          <w:szCs w:val="20"/>
          <w:shd w:val="clear" w:color="auto" w:fill="FFFFFF"/>
        </w:rPr>
        <w:t>）在</w:t>
      </w:r>
      <w:r>
        <w:rPr>
          <w:rFonts w:ascii="Tahoma" w:eastAsia="宋体" w:hAnsi="Tahoma" w:cs="Tahoma"/>
          <w:color w:val="555555"/>
          <w:kern w:val="0"/>
          <w:sz w:val="20"/>
          <w:szCs w:val="20"/>
          <w:shd w:val="clear" w:color="auto" w:fill="FFFFFF"/>
        </w:rPr>
        <w:t>lock</w:t>
      </w:r>
      <w:r>
        <w:rPr>
          <w:rFonts w:ascii="Tahoma" w:eastAsia="宋体" w:hAnsi="Tahoma" w:cs="Tahoma"/>
          <w:color w:val="555555"/>
          <w:kern w:val="0"/>
          <w:sz w:val="20"/>
          <w:szCs w:val="20"/>
          <w:shd w:val="clear" w:color="auto" w:fill="FFFFFF"/>
        </w:rPr>
        <w:t>前缀指令执行期间已经在处理器内部的缓存中被锁定（即包含该内存区域的缓存行当前处于独占或以修改状态），并且该内存区域被完全包含在单个缓存行（</w:t>
      </w:r>
      <w:r>
        <w:rPr>
          <w:rFonts w:ascii="Tahoma" w:eastAsia="宋体" w:hAnsi="Tahoma" w:cs="Tahoma"/>
          <w:color w:val="555555"/>
          <w:kern w:val="0"/>
          <w:sz w:val="20"/>
          <w:szCs w:val="20"/>
          <w:shd w:val="clear" w:color="auto" w:fill="FFFFFF"/>
        </w:rPr>
        <w:t>cache line</w:t>
      </w:r>
      <w:r>
        <w:rPr>
          <w:rFonts w:ascii="Tahoma" w:eastAsia="宋体" w:hAnsi="Tahoma" w:cs="Tahoma"/>
          <w:color w:val="555555"/>
          <w:kern w:val="0"/>
          <w:sz w:val="20"/>
          <w:szCs w:val="20"/>
          <w:shd w:val="clear" w:color="auto" w:fill="FFFFFF"/>
        </w:rPr>
        <w:t>）中，那么处理器将直接执行该指令。由于在指令执行期间该缓存行会一直被锁定，其它处理器无法读</w:t>
      </w:r>
      <w:r>
        <w:rPr>
          <w:rFonts w:ascii="Tahoma" w:eastAsia="宋体" w:hAnsi="Tahoma" w:cs="Tahoma"/>
          <w:color w:val="555555"/>
          <w:kern w:val="0"/>
          <w:sz w:val="20"/>
          <w:szCs w:val="20"/>
          <w:shd w:val="clear" w:color="auto" w:fill="FFFFFF"/>
        </w:rPr>
        <w:t>/</w:t>
      </w:r>
      <w:r>
        <w:rPr>
          <w:rFonts w:ascii="Tahoma" w:eastAsia="宋体" w:hAnsi="Tahoma" w:cs="Tahoma"/>
          <w:color w:val="555555"/>
          <w:kern w:val="0"/>
          <w:sz w:val="20"/>
          <w:szCs w:val="20"/>
          <w:shd w:val="clear" w:color="auto" w:fill="FFFFFF"/>
        </w:rPr>
        <w:t>写该指令要访问的内存区域，因此能保证指令执行的原子性。这个操作过程叫做缓存锁定（</w:t>
      </w:r>
      <w:r>
        <w:rPr>
          <w:rFonts w:ascii="Tahoma" w:eastAsia="宋体" w:hAnsi="Tahoma" w:cs="Tahoma"/>
          <w:color w:val="555555"/>
          <w:kern w:val="0"/>
          <w:sz w:val="20"/>
          <w:szCs w:val="20"/>
          <w:shd w:val="clear" w:color="auto" w:fill="FFFFFF"/>
        </w:rPr>
        <w:t>cache locking</w:t>
      </w:r>
      <w:r>
        <w:rPr>
          <w:rFonts w:ascii="Tahoma" w:eastAsia="宋体" w:hAnsi="Tahoma" w:cs="Tahoma"/>
          <w:color w:val="555555"/>
          <w:kern w:val="0"/>
          <w:sz w:val="20"/>
          <w:szCs w:val="20"/>
          <w:shd w:val="clear" w:color="auto" w:fill="FFFFFF"/>
        </w:rPr>
        <w:t>），</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Tahoma" w:eastAsia="宋体" w:hAnsi="Tahoma" w:cs="Tahoma"/>
          <w:color w:val="555555"/>
          <w:kern w:val="0"/>
          <w:sz w:val="20"/>
          <w:szCs w:val="20"/>
          <w:shd w:val="clear" w:color="auto" w:fill="FFFFFF"/>
        </w:rPr>
        <w:t>缓存锁定将大大降低</w:t>
      </w:r>
      <w:r>
        <w:rPr>
          <w:rFonts w:ascii="Tahoma" w:eastAsia="宋体" w:hAnsi="Tahoma" w:cs="Tahoma"/>
          <w:color w:val="555555"/>
          <w:kern w:val="0"/>
          <w:sz w:val="20"/>
          <w:szCs w:val="20"/>
          <w:shd w:val="clear" w:color="auto" w:fill="FFFFFF"/>
        </w:rPr>
        <w:t>lock</w:t>
      </w:r>
      <w:r>
        <w:rPr>
          <w:rFonts w:ascii="Tahoma" w:eastAsia="宋体" w:hAnsi="Tahoma" w:cs="Tahoma"/>
          <w:color w:val="555555"/>
          <w:kern w:val="0"/>
          <w:sz w:val="20"/>
          <w:szCs w:val="20"/>
          <w:shd w:val="clear" w:color="auto" w:fill="FFFFFF"/>
        </w:rPr>
        <w:t>前缀指令的执行开销，但是当多处理器之间的竞争程度很高或者指令访问的内存地址未对齐时，仍然会锁住总线。</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Tahoma" w:eastAsia="宋体" w:hAnsi="Tahoma" w:cs="Tahoma"/>
          <w:color w:val="555555"/>
          <w:kern w:val="0"/>
          <w:sz w:val="20"/>
          <w:szCs w:val="20"/>
          <w:shd w:val="clear" w:color="auto" w:fill="FFFFFF"/>
        </w:rPr>
        <w:t>2.</w:t>
      </w:r>
      <w:r>
        <w:rPr>
          <w:rFonts w:ascii="Tahoma" w:eastAsia="宋体" w:hAnsi="Tahoma" w:cs="Tahoma"/>
          <w:color w:val="555555"/>
          <w:kern w:val="0"/>
          <w:sz w:val="20"/>
          <w:szCs w:val="20"/>
          <w:shd w:val="clear" w:color="auto" w:fill="FFFFFF"/>
        </w:rPr>
        <w:t>禁止该指令与之前和之后的读和写指令重排序。</w:t>
      </w:r>
    </w:p>
    <w:p w:rsidR="001A7847" w:rsidRDefault="007D395D">
      <w:pPr>
        <w:widowControl/>
        <w:jc w:val="left"/>
        <w:rPr>
          <w:rFonts w:ascii="Helvetica" w:eastAsia="宋体" w:hAnsi="Helvetica" w:cs="宋体"/>
          <w:color w:val="393939"/>
          <w:kern w:val="0"/>
          <w:szCs w:val="21"/>
        </w:rPr>
      </w:pPr>
      <w:r>
        <w:rPr>
          <w:rFonts w:ascii="Tahoma" w:eastAsia="宋体" w:hAnsi="Tahoma" w:cs="Tahoma"/>
          <w:color w:val="555555"/>
          <w:kern w:val="0"/>
          <w:sz w:val="20"/>
          <w:szCs w:val="20"/>
          <w:shd w:val="clear" w:color="auto" w:fill="FFFFFF"/>
        </w:rPr>
        <w:t>3.</w:t>
      </w:r>
      <w:r>
        <w:rPr>
          <w:rFonts w:ascii="Tahoma" w:eastAsia="宋体" w:hAnsi="Tahoma" w:cs="Tahoma"/>
          <w:color w:val="555555"/>
          <w:kern w:val="0"/>
          <w:sz w:val="20"/>
          <w:szCs w:val="20"/>
          <w:shd w:val="clear" w:color="auto" w:fill="FFFFFF"/>
        </w:rPr>
        <w:t>把写缓冲区中的所有数据刷新到内存中。</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Helvetica" w:eastAsia="宋体" w:hAnsi="Helvetica" w:cs="宋体"/>
          <w:b/>
          <w:bCs/>
          <w:color w:val="454545"/>
          <w:kern w:val="0"/>
          <w:szCs w:val="21"/>
          <w:shd w:val="clear" w:color="auto" w:fill="FFFFFF"/>
        </w:rPr>
        <w:t>下面介绍下</w:t>
      </w:r>
      <w:r>
        <w:rPr>
          <w:rFonts w:ascii="Helvetica" w:eastAsia="宋体" w:hAnsi="Helvetica" w:cs="宋体"/>
          <w:b/>
          <w:bCs/>
          <w:color w:val="454545"/>
          <w:kern w:val="0"/>
          <w:szCs w:val="21"/>
          <w:shd w:val="clear" w:color="auto" w:fill="FFFFFF"/>
        </w:rPr>
        <w:t>cpu</w:t>
      </w:r>
      <w:r>
        <w:rPr>
          <w:rFonts w:ascii="Helvetica" w:eastAsia="宋体" w:hAnsi="Helvetica" w:cs="宋体"/>
          <w:b/>
          <w:bCs/>
          <w:color w:val="454545"/>
          <w:kern w:val="0"/>
          <w:szCs w:val="21"/>
          <w:shd w:val="clear" w:color="auto" w:fill="FFFFFF"/>
        </w:rPr>
        <w:t>的锁的种类</w:t>
      </w: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 xml:space="preserve">1 </w:t>
      </w:r>
      <w:r>
        <w:rPr>
          <w:rFonts w:ascii="Arial" w:eastAsia="宋体" w:hAnsi="Arial" w:cs="Arial"/>
          <w:color w:val="555555"/>
          <w:kern w:val="0"/>
          <w:szCs w:val="21"/>
          <w:shd w:val="clear" w:color="auto" w:fill="FFFFFF"/>
        </w:rPr>
        <w:t>处理器自动保证基本内存操作的原子性：</w:t>
      </w: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首先处理器会自动保证基本的内存操作的原子性。处理器保证从系统内存当中读取或者写入一个字节是原子的，意思是当一个处理器读取一个字节时，其他处理器不能访问这个字节的</w:t>
      </w:r>
      <w:r>
        <w:rPr>
          <w:rFonts w:ascii="Arial" w:eastAsia="宋体" w:hAnsi="Arial" w:cs="Arial"/>
          <w:color w:val="555555"/>
          <w:kern w:val="0"/>
          <w:szCs w:val="21"/>
          <w:shd w:val="clear" w:color="auto" w:fill="FFFFFF"/>
        </w:rPr>
        <w:lastRenderedPageBreak/>
        <w:t>内存地址。奔腾</w:t>
      </w:r>
      <w:r>
        <w:rPr>
          <w:rFonts w:ascii="Arial" w:eastAsia="宋体" w:hAnsi="Arial" w:cs="Arial"/>
          <w:color w:val="555555"/>
          <w:kern w:val="0"/>
          <w:szCs w:val="21"/>
          <w:shd w:val="clear" w:color="auto" w:fill="FFFFFF"/>
        </w:rPr>
        <w:t>6</w:t>
      </w:r>
      <w:r>
        <w:rPr>
          <w:rFonts w:ascii="Arial" w:eastAsia="宋体" w:hAnsi="Arial" w:cs="Arial"/>
          <w:color w:val="555555"/>
          <w:kern w:val="0"/>
          <w:szCs w:val="21"/>
          <w:shd w:val="clear" w:color="auto" w:fill="FFFFFF"/>
        </w:rPr>
        <w:t>和最新的处理器能自动保证单处理器对同一个缓存行里进行</w:t>
      </w:r>
      <w:r>
        <w:rPr>
          <w:rFonts w:ascii="Arial" w:eastAsia="宋体" w:hAnsi="Arial" w:cs="Arial"/>
          <w:color w:val="555555"/>
          <w:kern w:val="0"/>
          <w:szCs w:val="21"/>
          <w:shd w:val="clear" w:color="auto" w:fill="FFFFFF"/>
        </w:rPr>
        <w:t>16/32/64</w:t>
      </w:r>
      <w:r>
        <w:rPr>
          <w:rFonts w:ascii="Arial" w:eastAsia="宋体" w:hAnsi="Arial" w:cs="Arial"/>
          <w:color w:val="555555"/>
          <w:kern w:val="0"/>
          <w:szCs w:val="21"/>
          <w:shd w:val="clear" w:color="auto" w:fill="FFFFFF"/>
        </w:rPr>
        <w:t>位的操作是原子的</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 xml:space="preserve">2 </w:t>
      </w:r>
      <w:r>
        <w:rPr>
          <w:rFonts w:ascii="Arial" w:eastAsia="宋体" w:hAnsi="Arial" w:cs="Arial"/>
          <w:color w:val="555555"/>
          <w:kern w:val="0"/>
          <w:szCs w:val="21"/>
          <w:shd w:val="clear" w:color="auto" w:fill="FFFFFF"/>
        </w:rPr>
        <w:t>使用总线锁保证原子性</w:t>
      </w: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如果多个处理器同时对共享变量进行读改写（</w:t>
      </w:r>
      <w:r>
        <w:rPr>
          <w:rFonts w:ascii="Arial" w:eastAsia="宋体" w:hAnsi="Arial" w:cs="Arial"/>
          <w:color w:val="555555"/>
          <w:kern w:val="0"/>
          <w:szCs w:val="21"/>
          <w:shd w:val="clear" w:color="auto" w:fill="FFFFFF"/>
        </w:rPr>
        <w:t>i++</w:t>
      </w:r>
      <w:r>
        <w:rPr>
          <w:rFonts w:ascii="Arial" w:eastAsia="宋体" w:hAnsi="Arial" w:cs="Arial"/>
          <w:color w:val="555555"/>
          <w:kern w:val="0"/>
          <w:szCs w:val="21"/>
          <w:shd w:val="clear" w:color="auto" w:fill="FFFFFF"/>
        </w:rPr>
        <w:t>就是经典的读改写操作）操作，那么共享变量就会被多个处理器同时进行操作，这样读改写操作就不是原子的，操作完之后共享变量的值会和期望的不一致，举个例子：如果</w:t>
      </w:r>
      <w:r>
        <w:rPr>
          <w:rFonts w:ascii="Arial" w:eastAsia="宋体" w:hAnsi="Arial" w:cs="Arial"/>
          <w:color w:val="555555"/>
          <w:kern w:val="0"/>
          <w:szCs w:val="21"/>
          <w:shd w:val="clear" w:color="auto" w:fill="FFFFFF"/>
        </w:rPr>
        <w:t>i=1,</w:t>
      </w:r>
      <w:r>
        <w:rPr>
          <w:rFonts w:ascii="Arial" w:eastAsia="宋体" w:hAnsi="Arial" w:cs="Arial"/>
          <w:color w:val="555555"/>
          <w:kern w:val="0"/>
          <w:szCs w:val="21"/>
          <w:shd w:val="clear" w:color="auto" w:fill="FFFFFF"/>
        </w:rPr>
        <w:t>我们进行两次</w:t>
      </w:r>
      <w:r>
        <w:rPr>
          <w:rFonts w:ascii="Arial" w:eastAsia="宋体" w:hAnsi="Arial" w:cs="Arial"/>
          <w:color w:val="555555"/>
          <w:kern w:val="0"/>
          <w:szCs w:val="21"/>
          <w:shd w:val="clear" w:color="auto" w:fill="FFFFFF"/>
        </w:rPr>
        <w:t>i++</w:t>
      </w:r>
      <w:r>
        <w:rPr>
          <w:rFonts w:ascii="Arial" w:eastAsia="宋体" w:hAnsi="Arial" w:cs="Arial"/>
          <w:color w:val="555555"/>
          <w:kern w:val="0"/>
          <w:szCs w:val="21"/>
          <w:shd w:val="clear" w:color="auto" w:fill="FFFFFF"/>
        </w:rPr>
        <w:t>操作，我们期望的结果是</w:t>
      </w:r>
      <w:r>
        <w:rPr>
          <w:rFonts w:ascii="Arial" w:eastAsia="宋体" w:hAnsi="Arial" w:cs="Arial"/>
          <w:color w:val="555555"/>
          <w:kern w:val="0"/>
          <w:szCs w:val="21"/>
          <w:shd w:val="clear" w:color="auto" w:fill="FFFFFF"/>
        </w:rPr>
        <w:t>3</w:t>
      </w:r>
      <w:r>
        <w:rPr>
          <w:rFonts w:ascii="Arial" w:eastAsia="宋体" w:hAnsi="Arial" w:cs="Arial"/>
          <w:color w:val="555555"/>
          <w:kern w:val="0"/>
          <w:szCs w:val="21"/>
          <w:shd w:val="clear" w:color="auto" w:fill="FFFFFF"/>
        </w:rPr>
        <w:t>，但是有可能结果是</w:t>
      </w:r>
      <w:r>
        <w:rPr>
          <w:rFonts w:ascii="Arial" w:eastAsia="宋体" w:hAnsi="Arial" w:cs="Arial"/>
          <w:color w:val="555555"/>
          <w:kern w:val="0"/>
          <w:szCs w:val="21"/>
          <w:shd w:val="clear" w:color="auto" w:fill="FFFFFF"/>
        </w:rPr>
        <w:t>2</w:t>
      </w:r>
      <w:r>
        <w:rPr>
          <w:rFonts w:ascii="Arial" w:eastAsia="宋体" w:hAnsi="Arial" w:cs="Arial"/>
          <w:color w:val="555555"/>
          <w:kern w:val="0"/>
          <w:szCs w:val="21"/>
          <w:shd w:val="clear" w:color="auto" w:fill="FFFFFF"/>
        </w:rPr>
        <w:t>。</w:t>
      </w:r>
    </w:p>
    <w:p w:rsidR="001A7847" w:rsidRDefault="007D395D">
      <w:pPr>
        <w:widowControl/>
        <w:jc w:val="left"/>
        <w:rPr>
          <w:rFonts w:ascii="Helvetica" w:eastAsia="宋体" w:hAnsi="Helvetica" w:cs="宋体"/>
          <w:color w:val="000000"/>
          <w:kern w:val="0"/>
          <w:szCs w:val="21"/>
        </w:rPr>
      </w:pPr>
      <w:r>
        <w:rPr>
          <w:rFonts w:ascii="Helvetica" w:eastAsia="宋体" w:hAnsi="Helvetica" w:cs="宋体"/>
          <w:noProof/>
          <w:color w:val="000000"/>
          <w:kern w:val="0"/>
          <w:szCs w:val="21"/>
        </w:rPr>
        <w:drawing>
          <wp:inline distT="0" distB="0" distL="0" distR="0">
            <wp:extent cx="4762500" cy="3752850"/>
            <wp:effectExtent l="0" t="0" r="0" b="0"/>
            <wp:docPr id="386" name="图片 386" descr="https://note.youdao.com/yws/public/resource/7d48c49c7c7634d7f36a4d8dd927041c/xmlnote/FAE5F20C38364664BB28654E9B3578A6/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https://note.youdao.com/yws/public/resource/7d48c49c7c7634d7f36a4d8dd927041c/xmlnote/FAE5F20C38364664BB28654E9B3578A6/984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4762500" cy="3752850"/>
                    </a:xfrm>
                    <a:prstGeom prst="rect">
                      <a:avLst/>
                    </a:prstGeom>
                    <a:noFill/>
                    <a:ln>
                      <a:noFill/>
                    </a:ln>
                  </pic:spPr>
                </pic:pic>
              </a:graphicData>
            </a:graphic>
          </wp:inline>
        </w:drawing>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 xml:space="preserve">　处理器使用总线锁就是来解决这个问题的。所谓总线锁就是使用处理器提供的一个</w:t>
      </w:r>
      <w:r>
        <w:rPr>
          <w:rFonts w:ascii="Arial" w:eastAsia="宋体" w:hAnsi="Arial" w:cs="Arial"/>
          <w:color w:val="555555"/>
          <w:kern w:val="0"/>
          <w:szCs w:val="21"/>
          <w:shd w:val="clear" w:color="auto" w:fill="FFFFFF"/>
        </w:rPr>
        <w:t>LOCK</w:t>
      </w:r>
      <w:r>
        <w:rPr>
          <w:rFonts w:ascii="Arial" w:eastAsia="宋体" w:hAnsi="Arial" w:cs="Arial"/>
          <w:color w:val="555555"/>
          <w:kern w:val="0"/>
          <w:szCs w:val="21"/>
          <w:shd w:val="clear" w:color="auto" w:fill="FFFFFF"/>
        </w:rPr>
        <w:t>＃信号，当一个处理器在总线上输出此信号时，其他处理器的请求将被阻塞住</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那么该处理器可以独占使用共享内存。</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 xml:space="preserve">3 </w:t>
      </w:r>
      <w:r>
        <w:rPr>
          <w:rFonts w:ascii="Arial" w:eastAsia="宋体" w:hAnsi="Arial" w:cs="Arial"/>
          <w:color w:val="555555"/>
          <w:kern w:val="0"/>
          <w:szCs w:val="21"/>
          <w:shd w:val="clear" w:color="auto" w:fill="FFFFFF"/>
        </w:rPr>
        <w:t>使用缓存锁保证原子性</w:t>
      </w: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频繁使用的内存会缓存在处理器的</w:t>
      </w:r>
      <w:r>
        <w:rPr>
          <w:rFonts w:ascii="Arial" w:eastAsia="宋体" w:hAnsi="Arial" w:cs="Arial"/>
          <w:color w:val="555555"/>
          <w:kern w:val="0"/>
          <w:szCs w:val="21"/>
          <w:shd w:val="clear" w:color="auto" w:fill="FFFFFF"/>
        </w:rPr>
        <w:t>L1</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L2</w:t>
      </w:r>
      <w:r>
        <w:rPr>
          <w:rFonts w:ascii="Arial" w:eastAsia="宋体" w:hAnsi="Arial" w:cs="Arial"/>
          <w:color w:val="555555"/>
          <w:kern w:val="0"/>
          <w:szCs w:val="21"/>
          <w:shd w:val="clear" w:color="auto" w:fill="FFFFFF"/>
        </w:rPr>
        <w:t>和</w:t>
      </w:r>
      <w:r>
        <w:rPr>
          <w:rFonts w:ascii="Arial" w:eastAsia="宋体" w:hAnsi="Arial" w:cs="Arial"/>
          <w:color w:val="555555"/>
          <w:kern w:val="0"/>
          <w:szCs w:val="21"/>
          <w:shd w:val="clear" w:color="auto" w:fill="FFFFFF"/>
        </w:rPr>
        <w:t>L3</w:t>
      </w:r>
      <w:r>
        <w:rPr>
          <w:rFonts w:ascii="Arial" w:eastAsia="宋体" w:hAnsi="Arial" w:cs="Arial"/>
          <w:color w:val="555555"/>
          <w:kern w:val="0"/>
          <w:szCs w:val="21"/>
          <w:shd w:val="clear" w:color="auto" w:fill="FFFFFF"/>
        </w:rPr>
        <w:t>高速缓存里，那么原子操作就可以直接在处理器内部缓存中进行，并不需要声明总线锁，在奔腾</w:t>
      </w:r>
      <w:r>
        <w:rPr>
          <w:rFonts w:ascii="Arial" w:eastAsia="宋体" w:hAnsi="Arial" w:cs="Arial"/>
          <w:color w:val="555555"/>
          <w:kern w:val="0"/>
          <w:szCs w:val="21"/>
          <w:shd w:val="clear" w:color="auto" w:fill="FFFFFF"/>
        </w:rPr>
        <w:t>6</w:t>
      </w:r>
      <w:r>
        <w:rPr>
          <w:rFonts w:ascii="Arial" w:eastAsia="宋体" w:hAnsi="Arial" w:cs="Arial"/>
          <w:color w:val="555555"/>
          <w:kern w:val="0"/>
          <w:szCs w:val="21"/>
          <w:shd w:val="clear" w:color="auto" w:fill="FFFFFF"/>
        </w:rPr>
        <w:t>和最近的处理器中可以使用</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缓存锁定</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的方式来实现复杂的原子性。所谓</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缓存锁定</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就是如果缓存在处理器缓存行中内存区域在</w:t>
      </w:r>
      <w:r>
        <w:rPr>
          <w:rFonts w:ascii="Arial" w:eastAsia="宋体" w:hAnsi="Arial" w:cs="Arial"/>
          <w:color w:val="555555"/>
          <w:kern w:val="0"/>
          <w:szCs w:val="21"/>
          <w:shd w:val="clear" w:color="auto" w:fill="FFFFFF"/>
        </w:rPr>
        <w:t>LOCK</w:t>
      </w:r>
      <w:r>
        <w:rPr>
          <w:rFonts w:ascii="Arial" w:eastAsia="宋体" w:hAnsi="Arial" w:cs="Arial"/>
          <w:color w:val="555555"/>
          <w:kern w:val="0"/>
          <w:szCs w:val="21"/>
          <w:shd w:val="clear" w:color="auto" w:fill="FFFFFF"/>
        </w:rPr>
        <w:t>操作期间被锁定，当它执行锁操作回写内存时，处理器不在总线上声言</w:t>
      </w:r>
      <w:r>
        <w:rPr>
          <w:rFonts w:ascii="Arial" w:eastAsia="宋体" w:hAnsi="Arial" w:cs="Arial"/>
          <w:color w:val="555555"/>
          <w:kern w:val="0"/>
          <w:szCs w:val="21"/>
          <w:shd w:val="clear" w:color="auto" w:fill="FFFFFF"/>
        </w:rPr>
        <w:t>LOCK</w:t>
      </w:r>
      <w:r>
        <w:rPr>
          <w:rFonts w:ascii="Arial" w:eastAsia="宋体" w:hAnsi="Arial" w:cs="Arial"/>
          <w:color w:val="555555"/>
          <w:kern w:val="0"/>
          <w:szCs w:val="21"/>
          <w:shd w:val="clear" w:color="auto" w:fill="FFFFFF"/>
        </w:rPr>
        <w:t>＃信号，而是修改内部的内存地址，并允许它的缓存一致性机制来保证操作的原子性，因为缓存一致性机制会阻止同时修改被两个以上处理器缓存的内存区域数据，当其他处理器回写已被锁定的缓存行的数据时会起缓存行无效，在例</w:t>
      </w:r>
      <w:r>
        <w:rPr>
          <w:rFonts w:ascii="Arial" w:eastAsia="宋体" w:hAnsi="Arial" w:cs="Arial"/>
          <w:color w:val="555555"/>
          <w:kern w:val="0"/>
          <w:szCs w:val="21"/>
          <w:shd w:val="clear" w:color="auto" w:fill="FFFFFF"/>
        </w:rPr>
        <w:t>1</w:t>
      </w:r>
      <w:r>
        <w:rPr>
          <w:rFonts w:ascii="Arial" w:eastAsia="宋体" w:hAnsi="Arial" w:cs="Arial"/>
          <w:color w:val="555555"/>
          <w:kern w:val="0"/>
          <w:szCs w:val="21"/>
          <w:shd w:val="clear" w:color="auto" w:fill="FFFFFF"/>
        </w:rPr>
        <w:t>中，当</w:t>
      </w:r>
      <w:r>
        <w:rPr>
          <w:rFonts w:ascii="Arial" w:eastAsia="宋体" w:hAnsi="Arial" w:cs="Arial"/>
          <w:color w:val="555555"/>
          <w:kern w:val="0"/>
          <w:szCs w:val="21"/>
          <w:shd w:val="clear" w:color="auto" w:fill="FFFFFF"/>
        </w:rPr>
        <w:t>CPU1</w:t>
      </w:r>
      <w:r>
        <w:rPr>
          <w:rFonts w:ascii="Arial" w:eastAsia="宋体" w:hAnsi="Arial" w:cs="Arial"/>
          <w:color w:val="555555"/>
          <w:kern w:val="0"/>
          <w:szCs w:val="21"/>
          <w:shd w:val="clear" w:color="auto" w:fill="FFFFFF"/>
        </w:rPr>
        <w:t>修改缓存行中的</w:t>
      </w:r>
      <w:r>
        <w:rPr>
          <w:rFonts w:ascii="Arial" w:eastAsia="宋体" w:hAnsi="Arial" w:cs="Arial"/>
          <w:color w:val="555555"/>
          <w:kern w:val="0"/>
          <w:szCs w:val="21"/>
          <w:shd w:val="clear" w:color="auto" w:fill="FFFFFF"/>
        </w:rPr>
        <w:t>i</w:t>
      </w:r>
      <w:r>
        <w:rPr>
          <w:rFonts w:ascii="Arial" w:eastAsia="宋体" w:hAnsi="Arial" w:cs="Arial"/>
          <w:color w:val="555555"/>
          <w:kern w:val="0"/>
          <w:szCs w:val="21"/>
          <w:shd w:val="clear" w:color="auto" w:fill="FFFFFF"/>
        </w:rPr>
        <w:t>时使用缓存锁定，那么</w:t>
      </w:r>
      <w:r>
        <w:rPr>
          <w:rFonts w:ascii="Arial" w:eastAsia="宋体" w:hAnsi="Arial" w:cs="Arial"/>
          <w:color w:val="555555"/>
          <w:kern w:val="0"/>
          <w:szCs w:val="21"/>
          <w:shd w:val="clear" w:color="auto" w:fill="FFFFFF"/>
        </w:rPr>
        <w:t>CPU2</w:t>
      </w:r>
      <w:r>
        <w:rPr>
          <w:rFonts w:ascii="Arial" w:eastAsia="宋体" w:hAnsi="Arial" w:cs="Arial"/>
          <w:color w:val="555555"/>
          <w:kern w:val="0"/>
          <w:szCs w:val="21"/>
          <w:shd w:val="clear" w:color="auto" w:fill="FFFFFF"/>
        </w:rPr>
        <w:t>就不能同时缓存了</w:t>
      </w:r>
      <w:r>
        <w:rPr>
          <w:rFonts w:ascii="Arial" w:eastAsia="宋体" w:hAnsi="Arial" w:cs="Arial"/>
          <w:color w:val="555555"/>
          <w:kern w:val="0"/>
          <w:szCs w:val="21"/>
          <w:shd w:val="clear" w:color="auto" w:fill="FFFFFF"/>
        </w:rPr>
        <w:t>i</w:t>
      </w:r>
      <w:r>
        <w:rPr>
          <w:rFonts w:ascii="Arial" w:eastAsia="宋体" w:hAnsi="Arial" w:cs="Arial"/>
          <w:color w:val="555555"/>
          <w:kern w:val="0"/>
          <w:szCs w:val="21"/>
          <w:shd w:val="clear" w:color="auto" w:fill="FFFFFF"/>
        </w:rPr>
        <w:t>的缓存行。</w:t>
      </w:r>
    </w:p>
    <w:p w:rsidR="001A7847" w:rsidRDefault="001A7847">
      <w:pPr>
        <w:widowControl/>
        <w:jc w:val="left"/>
        <w:rPr>
          <w:rFonts w:ascii="Helvetica" w:eastAsia="宋体" w:hAnsi="Helvetica" w:cs="宋体"/>
          <w:color w:val="393939"/>
          <w:kern w:val="0"/>
          <w:szCs w:val="21"/>
        </w:rPr>
      </w:pP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但是有两种情况下处理器不会使用缓存锁定。第一种情况是：当操作的数据不能被缓存在处理器内部，或操作的数据跨多个缓存行（</w:t>
      </w:r>
      <w:r>
        <w:rPr>
          <w:rFonts w:ascii="Arial" w:eastAsia="宋体" w:hAnsi="Arial" w:cs="Arial"/>
          <w:color w:val="555555"/>
          <w:kern w:val="0"/>
          <w:szCs w:val="21"/>
          <w:shd w:val="clear" w:color="auto" w:fill="FFFFFF"/>
        </w:rPr>
        <w:t>cache line</w:t>
      </w:r>
      <w:r>
        <w:rPr>
          <w:rFonts w:ascii="Arial" w:eastAsia="宋体" w:hAnsi="Arial" w:cs="Arial"/>
          <w:color w:val="555555"/>
          <w:kern w:val="0"/>
          <w:szCs w:val="21"/>
          <w:shd w:val="clear" w:color="auto" w:fill="FFFFFF"/>
        </w:rPr>
        <w:t>），则处理器会调用总线锁定。第二种</w:t>
      </w:r>
      <w:r>
        <w:rPr>
          <w:rFonts w:ascii="Arial" w:eastAsia="宋体" w:hAnsi="Arial" w:cs="Arial"/>
          <w:color w:val="555555"/>
          <w:kern w:val="0"/>
          <w:szCs w:val="21"/>
          <w:shd w:val="clear" w:color="auto" w:fill="FFFFFF"/>
        </w:rPr>
        <w:lastRenderedPageBreak/>
        <w:t>情况是：有些处理器不支持缓存锁定。对于</w:t>
      </w:r>
      <w:r>
        <w:rPr>
          <w:rFonts w:ascii="Arial" w:eastAsia="宋体" w:hAnsi="Arial" w:cs="Arial"/>
          <w:color w:val="555555"/>
          <w:kern w:val="0"/>
          <w:szCs w:val="21"/>
          <w:shd w:val="clear" w:color="auto" w:fill="FFFFFF"/>
        </w:rPr>
        <w:t>Inter486</w:t>
      </w:r>
      <w:r>
        <w:rPr>
          <w:rFonts w:ascii="Arial" w:eastAsia="宋体" w:hAnsi="Arial" w:cs="Arial"/>
          <w:color w:val="555555"/>
          <w:kern w:val="0"/>
          <w:szCs w:val="21"/>
          <w:shd w:val="clear" w:color="auto" w:fill="FFFFFF"/>
        </w:rPr>
        <w:t>和奔腾处理器</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就算锁定的内存区域在处理器的缓存行中也会调用总线锁定。</w:t>
      </w:r>
    </w:p>
    <w:p w:rsidR="001A7847" w:rsidRDefault="007D395D">
      <w:pPr>
        <w:widowControl/>
        <w:jc w:val="left"/>
        <w:rPr>
          <w:rFonts w:ascii="Helvetica" w:eastAsia="宋体" w:hAnsi="Helvetica" w:cs="宋体"/>
          <w:color w:val="393939"/>
          <w:kern w:val="0"/>
          <w:szCs w:val="21"/>
        </w:rPr>
      </w:pPr>
      <w:r>
        <w:rPr>
          <w:rFonts w:ascii="Arial" w:eastAsia="宋体" w:hAnsi="Arial" w:cs="Arial"/>
          <w:color w:val="555555"/>
          <w:kern w:val="0"/>
          <w:szCs w:val="21"/>
          <w:shd w:val="clear" w:color="auto" w:fill="FFFFFF"/>
        </w:rPr>
        <w:t xml:space="preserve">　　以上两个机制我们可以通过</w:t>
      </w:r>
      <w:r>
        <w:rPr>
          <w:rFonts w:ascii="Arial" w:eastAsia="宋体" w:hAnsi="Arial" w:cs="Arial"/>
          <w:color w:val="555555"/>
          <w:kern w:val="0"/>
          <w:szCs w:val="21"/>
          <w:shd w:val="clear" w:color="auto" w:fill="FFFFFF"/>
        </w:rPr>
        <w:t>Inter</w:t>
      </w:r>
      <w:r>
        <w:rPr>
          <w:rFonts w:ascii="Arial" w:eastAsia="宋体" w:hAnsi="Arial" w:cs="Arial"/>
          <w:color w:val="555555"/>
          <w:kern w:val="0"/>
          <w:szCs w:val="21"/>
          <w:shd w:val="clear" w:color="auto" w:fill="FFFFFF"/>
        </w:rPr>
        <w:t>处理器提供了很多</w:t>
      </w:r>
      <w:r>
        <w:rPr>
          <w:rFonts w:ascii="Arial" w:eastAsia="宋体" w:hAnsi="Arial" w:cs="Arial"/>
          <w:color w:val="555555"/>
          <w:kern w:val="0"/>
          <w:szCs w:val="21"/>
          <w:shd w:val="clear" w:color="auto" w:fill="FFFFFF"/>
        </w:rPr>
        <w:t>LOCK</w:t>
      </w:r>
      <w:r>
        <w:rPr>
          <w:rFonts w:ascii="Arial" w:eastAsia="宋体" w:hAnsi="Arial" w:cs="Arial"/>
          <w:color w:val="555555"/>
          <w:kern w:val="0"/>
          <w:szCs w:val="21"/>
          <w:shd w:val="clear" w:color="auto" w:fill="FFFFFF"/>
        </w:rPr>
        <w:t>前缀的指令来实现。比如位测试和修改指令</w:t>
      </w:r>
      <w:r>
        <w:rPr>
          <w:rFonts w:ascii="Arial" w:eastAsia="宋体" w:hAnsi="Arial" w:cs="Arial"/>
          <w:color w:val="555555"/>
          <w:kern w:val="0"/>
          <w:szCs w:val="21"/>
          <w:shd w:val="clear" w:color="auto" w:fill="FFFFFF"/>
        </w:rPr>
        <w:t>BTS</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BTR</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BTC</w:t>
      </w:r>
      <w:r>
        <w:rPr>
          <w:rFonts w:ascii="Arial" w:eastAsia="宋体" w:hAnsi="Arial" w:cs="Arial"/>
          <w:color w:val="555555"/>
          <w:kern w:val="0"/>
          <w:szCs w:val="21"/>
          <w:shd w:val="clear" w:color="auto" w:fill="FFFFFF"/>
        </w:rPr>
        <w:t>，交换指令</w:t>
      </w:r>
      <w:r>
        <w:rPr>
          <w:rFonts w:ascii="Arial" w:eastAsia="宋体" w:hAnsi="Arial" w:cs="Arial"/>
          <w:color w:val="555555"/>
          <w:kern w:val="0"/>
          <w:szCs w:val="21"/>
          <w:shd w:val="clear" w:color="auto" w:fill="FFFFFF"/>
        </w:rPr>
        <w:t>XADD</w:t>
      </w:r>
      <w:r>
        <w:rPr>
          <w:rFonts w:ascii="Arial" w:eastAsia="宋体" w:hAnsi="Arial" w:cs="Arial"/>
          <w:color w:val="555555"/>
          <w:kern w:val="0"/>
          <w:szCs w:val="21"/>
          <w:shd w:val="clear" w:color="auto" w:fill="FFFFFF"/>
        </w:rPr>
        <w:t>，</w:t>
      </w:r>
      <w:r>
        <w:rPr>
          <w:rFonts w:ascii="Arial" w:eastAsia="宋体" w:hAnsi="Arial" w:cs="Arial"/>
          <w:color w:val="555555"/>
          <w:kern w:val="0"/>
          <w:szCs w:val="21"/>
          <w:shd w:val="clear" w:color="auto" w:fill="FFFFFF"/>
        </w:rPr>
        <w:t>CMPXCHG</w:t>
      </w:r>
      <w:r>
        <w:rPr>
          <w:rFonts w:ascii="Arial" w:eastAsia="宋体" w:hAnsi="Arial" w:cs="Arial"/>
          <w:color w:val="555555"/>
          <w:kern w:val="0"/>
          <w:szCs w:val="21"/>
          <w:shd w:val="clear" w:color="auto" w:fill="FFFFFF"/>
        </w:rPr>
        <w:t>和其他一些操作数和逻辑指令，比如</w:t>
      </w:r>
      <w:r>
        <w:rPr>
          <w:rFonts w:ascii="Arial" w:eastAsia="宋体" w:hAnsi="Arial" w:cs="Arial"/>
          <w:color w:val="555555"/>
          <w:kern w:val="0"/>
          <w:szCs w:val="21"/>
          <w:shd w:val="clear" w:color="auto" w:fill="FFFFFF"/>
        </w:rPr>
        <w:t>ADD</w:t>
      </w:r>
      <w:r>
        <w:rPr>
          <w:rFonts w:ascii="Arial" w:eastAsia="宋体" w:hAnsi="Arial" w:cs="Arial"/>
          <w:color w:val="555555"/>
          <w:kern w:val="0"/>
          <w:szCs w:val="21"/>
          <w:shd w:val="clear" w:color="auto" w:fill="FFFFFF"/>
        </w:rPr>
        <w:t>（加），</w:t>
      </w:r>
      <w:r>
        <w:rPr>
          <w:rFonts w:ascii="Arial" w:eastAsia="宋体" w:hAnsi="Arial" w:cs="Arial"/>
          <w:color w:val="555555"/>
          <w:kern w:val="0"/>
          <w:szCs w:val="21"/>
          <w:shd w:val="clear" w:color="auto" w:fill="FFFFFF"/>
        </w:rPr>
        <w:t>OR</w:t>
      </w:r>
      <w:r>
        <w:rPr>
          <w:rFonts w:ascii="Arial" w:eastAsia="宋体" w:hAnsi="Arial" w:cs="Arial"/>
          <w:color w:val="555555"/>
          <w:kern w:val="0"/>
          <w:szCs w:val="21"/>
          <w:shd w:val="clear" w:color="auto" w:fill="FFFFFF"/>
        </w:rPr>
        <w:t>（或）等，被这些指令操作的内存区域就会加锁，导致其他处理器不能同时访问它。</w:t>
      </w:r>
    </w:p>
    <w:p w:rsidR="001A7847" w:rsidRDefault="001A7847"/>
    <w:p w:rsidR="001A7847" w:rsidRDefault="007D395D">
      <w:pPr>
        <w:pStyle w:val="4"/>
      </w:pPr>
      <w:r>
        <w:t>ThreadLocal</w:t>
      </w:r>
      <w:r>
        <w:rPr>
          <w:rFonts w:hint="eastAsia"/>
        </w:rPr>
        <w:t xml:space="preserve"> </w:t>
      </w:r>
      <w:r>
        <w:rPr>
          <w:rFonts w:hint="eastAsia"/>
        </w:rPr>
        <w:t>详解</w:t>
      </w:r>
    </w:p>
    <w:p w:rsidR="001A7847" w:rsidRDefault="007D395D">
      <w:pPr>
        <w:pStyle w:val="5"/>
      </w:pPr>
      <w:r>
        <w:rPr>
          <w:rStyle w:val="ac"/>
          <w:rFonts w:ascii="Times" w:hAnsi="Times" w:cs="Times"/>
          <w:b/>
          <w:bCs/>
          <w:color w:val="333333"/>
        </w:rPr>
        <w:t>ThreadLocal</w:t>
      </w:r>
      <w:r>
        <w:rPr>
          <w:rStyle w:val="ac"/>
          <w:rFonts w:ascii="Times" w:hAnsi="Times" w:cs="Times"/>
          <w:b/>
          <w:bCs/>
          <w:color w:val="333333"/>
        </w:rPr>
        <w:t>实现原理</w:t>
      </w:r>
    </w:p>
    <w:p w:rsidR="001A7847" w:rsidRDefault="007D395D">
      <w:pPr>
        <w:rPr>
          <w:shd w:val="clear" w:color="auto" w:fill="FEFEFE"/>
        </w:rPr>
      </w:pPr>
      <w:r>
        <w:rPr>
          <w:shd w:val="clear" w:color="auto" w:fill="FEFEFE"/>
        </w:rPr>
        <w:t>其实实现的思路很简单：在</w:t>
      </w:r>
      <w:r>
        <w:rPr>
          <w:shd w:val="clear" w:color="auto" w:fill="FEFEFE"/>
        </w:rPr>
        <w:t>ThreadLocal</w:t>
      </w:r>
      <w:r>
        <w:rPr>
          <w:shd w:val="clear" w:color="auto" w:fill="FEFEFE"/>
        </w:rPr>
        <w:t>类中有一个</w:t>
      </w:r>
      <w:r>
        <w:rPr>
          <w:shd w:val="clear" w:color="auto" w:fill="FEFEFE"/>
        </w:rPr>
        <w:t>static</w:t>
      </w:r>
      <w:r>
        <w:rPr>
          <w:shd w:val="clear" w:color="auto" w:fill="FEFEFE"/>
        </w:rPr>
        <w:t>声明的</w:t>
      </w:r>
      <w:r>
        <w:rPr>
          <w:shd w:val="clear" w:color="auto" w:fill="FEFEFE"/>
        </w:rPr>
        <w:t>Map</w:t>
      </w:r>
      <w:r>
        <w:rPr>
          <w:shd w:val="clear" w:color="auto" w:fill="FEFEFE"/>
        </w:rPr>
        <w:t>，用于存储每一个线程的变量副本，</w:t>
      </w:r>
      <w:r>
        <w:rPr>
          <w:shd w:val="clear" w:color="auto" w:fill="FEFEFE"/>
        </w:rPr>
        <w:t>Map</w:t>
      </w:r>
      <w:r>
        <w:rPr>
          <w:shd w:val="clear" w:color="auto" w:fill="FEFEFE"/>
        </w:rPr>
        <w:t>中元素的键为线程对象，而值对应线程的变量副本。我们自己就可以提供一个简单的实现版本：</w:t>
      </w:r>
    </w:p>
    <w:p w:rsidR="001A7847" w:rsidRDefault="007D395D">
      <w:r>
        <w:t>public class SimpleThreadLoacl&lt;T&gt;{</w:t>
      </w:r>
    </w:p>
    <w:p w:rsidR="001A7847" w:rsidRDefault="007D395D">
      <w:r>
        <w:t xml:space="preserve">  private static Map&lt;Thread,T&gt; valueMap = new ConcurrentHashMap();</w:t>
      </w:r>
    </w:p>
    <w:p w:rsidR="001A7847" w:rsidRDefault="007D395D">
      <w:r>
        <w:t xml:space="preserve">  </w:t>
      </w:r>
    </w:p>
    <w:p w:rsidR="001A7847" w:rsidRDefault="007D395D">
      <w:r>
        <w:t xml:space="preserve">  public void set(T value){</w:t>
      </w:r>
    </w:p>
    <w:p w:rsidR="001A7847" w:rsidRDefault="007D395D">
      <w:r>
        <w:t xml:space="preserve">    valueMap.put(Thead.currentThread().value);</w:t>
      </w:r>
    </w:p>
    <w:p w:rsidR="001A7847" w:rsidRDefault="007D395D">
      <w:r>
        <w:t xml:space="preserve">  }</w:t>
      </w:r>
    </w:p>
    <w:p w:rsidR="001A7847" w:rsidRDefault="007D395D">
      <w:r>
        <w:t xml:space="preserve">  </w:t>
      </w:r>
    </w:p>
    <w:p w:rsidR="001A7847" w:rsidRDefault="007D395D">
      <w:r>
        <w:t xml:space="preserve">  public T get(){</w:t>
      </w:r>
    </w:p>
    <w:p w:rsidR="001A7847" w:rsidRDefault="007D395D">
      <w:r>
        <w:t xml:space="preserve">    Thread currentThread = Thread.currentThread();</w:t>
      </w:r>
    </w:p>
    <w:p w:rsidR="001A7847" w:rsidRDefault="007D395D">
      <w:r>
        <w:t xml:space="preserve">    T t = valueMap.get(currentThread);</w:t>
      </w:r>
    </w:p>
    <w:p w:rsidR="001A7847" w:rsidRDefault="007D395D">
      <w:r>
        <w:t xml:space="preserve">    if(t == null &amp;&amp; !valueMap.containsKey(currentThread)){</w:t>
      </w:r>
    </w:p>
    <w:p w:rsidR="001A7847" w:rsidRDefault="007D395D">
      <w:r>
        <w:t xml:space="preserve">      t = initialValue();</w:t>
      </w:r>
    </w:p>
    <w:p w:rsidR="001A7847" w:rsidRDefault="007D395D">
      <w:r>
        <w:t xml:space="preserve">      valueMap.put(currentThread,t);</w:t>
      </w:r>
    </w:p>
    <w:p w:rsidR="001A7847" w:rsidRDefault="007D395D">
      <w:r>
        <w:t xml:space="preserve">    }</w:t>
      </w:r>
    </w:p>
    <w:p w:rsidR="001A7847" w:rsidRDefault="007D395D">
      <w:r>
        <w:t xml:space="preserve">    return t;</w:t>
      </w:r>
    </w:p>
    <w:p w:rsidR="001A7847" w:rsidRDefault="007D395D">
      <w:r>
        <w:t xml:space="preserve">  }</w:t>
      </w:r>
    </w:p>
    <w:p w:rsidR="001A7847" w:rsidRDefault="007D395D">
      <w:r>
        <w:t xml:space="preserve">  </w:t>
      </w:r>
    </w:p>
    <w:p w:rsidR="001A7847" w:rsidRDefault="007D395D">
      <w:r>
        <w:t xml:space="preserve">  public void remove(){</w:t>
      </w:r>
    </w:p>
    <w:p w:rsidR="001A7847" w:rsidRDefault="007D395D">
      <w:r>
        <w:t xml:space="preserve">    valueMap.remove(Thread.currentThread());</w:t>
      </w:r>
    </w:p>
    <w:p w:rsidR="001A7847" w:rsidRDefault="007D395D">
      <w:r>
        <w:t xml:space="preserve">  }</w:t>
      </w:r>
    </w:p>
    <w:p w:rsidR="001A7847" w:rsidRDefault="007D395D">
      <w:r>
        <w:t xml:space="preserve">  </w:t>
      </w:r>
    </w:p>
    <w:p w:rsidR="001A7847" w:rsidRDefault="007D395D">
      <w:r>
        <w:t xml:space="preserve">  public T initialValue(){</w:t>
      </w:r>
    </w:p>
    <w:p w:rsidR="001A7847" w:rsidRDefault="007D395D">
      <w:r>
        <w:t xml:space="preserve">    return null;</w:t>
      </w:r>
    </w:p>
    <w:p w:rsidR="001A7847" w:rsidRDefault="007D395D">
      <w:r>
        <w:t xml:space="preserve">  }</w:t>
      </w:r>
    </w:p>
    <w:p w:rsidR="001A7847" w:rsidRDefault="007D395D">
      <w:r>
        <w:t xml:space="preserve">  public static void main(String[] args) {</w:t>
      </w:r>
    </w:p>
    <w:p w:rsidR="001A7847" w:rsidRDefault="007D395D">
      <w:r>
        <w:t xml:space="preserve">        SimpleThreadLocal&lt;List&lt;String&gt;&gt; threadLocal = new SimpleThreadLocal&lt;&gt;();</w:t>
      </w:r>
    </w:p>
    <w:p w:rsidR="001A7847" w:rsidRDefault="007D395D">
      <w:r>
        <w:t xml:space="preserve">        new Thread(() -&gt; {</w:t>
      </w:r>
    </w:p>
    <w:p w:rsidR="001A7847" w:rsidRDefault="007D395D">
      <w:r>
        <w:t xml:space="preserve">            List&lt;String&gt; params = new ArrayList&lt;&gt;(3);</w:t>
      </w:r>
    </w:p>
    <w:p w:rsidR="001A7847" w:rsidRDefault="007D395D">
      <w:r>
        <w:rPr>
          <w:rFonts w:hint="eastAsia"/>
        </w:rPr>
        <w:lastRenderedPageBreak/>
        <w:t xml:space="preserve">            params.add("</w:t>
      </w:r>
      <w:r>
        <w:rPr>
          <w:rFonts w:hint="eastAsia"/>
        </w:rPr>
        <w:t>张三</w:t>
      </w:r>
      <w:r>
        <w:rPr>
          <w:rFonts w:hint="eastAsia"/>
        </w:rPr>
        <w:t>");</w:t>
      </w:r>
    </w:p>
    <w:p w:rsidR="001A7847" w:rsidRDefault="007D395D">
      <w:r>
        <w:rPr>
          <w:rFonts w:hint="eastAsia"/>
        </w:rPr>
        <w:t xml:space="preserve">            params.add("</w:t>
      </w:r>
      <w:r>
        <w:rPr>
          <w:rFonts w:hint="eastAsia"/>
        </w:rPr>
        <w:t>李四</w:t>
      </w:r>
      <w:r>
        <w:rPr>
          <w:rFonts w:hint="eastAsia"/>
        </w:rPr>
        <w:t>");</w:t>
      </w:r>
    </w:p>
    <w:p w:rsidR="001A7847" w:rsidRDefault="007D395D">
      <w:r>
        <w:rPr>
          <w:rFonts w:hint="eastAsia"/>
        </w:rPr>
        <w:t xml:space="preserve">            params.add("</w:t>
      </w:r>
      <w:r>
        <w:rPr>
          <w:rFonts w:hint="eastAsia"/>
        </w:rPr>
        <w:t>王五</w:t>
      </w:r>
      <w:r>
        <w:rPr>
          <w:rFonts w:hint="eastAsia"/>
        </w:rPr>
        <w:t>");</w:t>
      </w:r>
    </w:p>
    <w:p w:rsidR="001A7847" w:rsidRDefault="007D395D">
      <w:r>
        <w:t xml:space="preserve">            threadLocal.set(params);</w:t>
      </w:r>
    </w:p>
    <w:p w:rsidR="001A7847" w:rsidRDefault="007D395D">
      <w:r>
        <w:t xml:space="preserve">            System.out.println(Thread.currentThread().getName());</w:t>
      </w:r>
    </w:p>
    <w:p w:rsidR="001A7847" w:rsidRDefault="007D395D">
      <w:r>
        <w:t xml:space="preserve">            threadLocal.get().forEach(param -&gt; System.out.println(param));</w:t>
      </w:r>
    </w:p>
    <w:p w:rsidR="001A7847" w:rsidRDefault="007D395D">
      <w:r>
        <w:t xml:space="preserve">        }).start();</w:t>
      </w:r>
    </w:p>
    <w:p w:rsidR="001A7847" w:rsidRDefault="001A7847"/>
    <w:p w:rsidR="001A7847" w:rsidRDefault="007D395D">
      <w:r>
        <w:t xml:space="preserve">        new Thread(() -&gt; {</w:t>
      </w:r>
    </w:p>
    <w:p w:rsidR="001A7847" w:rsidRDefault="007D395D">
      <w:r>
        <w:t xml:space="preserve">            try {</w:t>
      </w:r>
    </w:p>
    <w:p w:rsidR="001A7847" w:rsidRDefault="007D395D">
      <w:r>
        <w:t xml:space="preserve">                Thread.sleep(1000);</w:t>
      </w:r>
    </w:p>
    <w:p w:rsidR="001A7847" w:rsidRDefault="007D395D">
      <w:r>
        <w:t xml:space="preserve">                List&lt;String&gt; params = new ArrayList&lt;&gt;(2);</w:t>
      </w:r>
    </w:p>
    <w:p w:rsidR="001A7847" w:rsidRDefault="007D395D">
      <w:r>
        <w:t xml:space="preserve">                params.add("Chinese");</w:t>
      </w:r>
    </w:p>
    <w:p w:rsidR="001A7847" w:rsidRDefault="007D395D">
      <w:r>
        <w:t xml:space="preserve">                params.add("English");</w:t>
      </w:r>
    </w:p>
    <w:p w:rsidR="001A7847" w:rsidRDefault="007D395D">
      <w:r>
        <w:t xml:space="preserve">                threadLocal.set(params);</w:t>
      </w:r>
    </w:p>
    <w:p w:rsidR="001A7847" w:rsidRDefault="007D395D">
      <w:r>
        <w:t xml:space="preserve">                System.out.println(Thread.currentThread().getName());</w:t>
      </w:r>
    </w:p>
    <w:p w:rsidR="001A7847" w:rsidRDefault="007D395D">
      <w:r>
        <w:t xml:space="preserve">                threadLocal.get().forEach(param -&gt; System.out.println(param));</w:t>
      </w:r>
    </w:p>
    <w:p w:rsidR="001A7847" w:rsidRDefault="007D395D">
      <w:r>
        <w:t xml:space="preserve">            } catch (InterruptedException e) {</w:t>
      </w:r>
    </w:p>
    <w:p w:rsidR="001A7847" w:rsidRDefault="007D395D">
      <w:r>
        <w:t xml:space="preserve">                e.printStackTrace();</w:t>
      </w:r>
    </w:p>
    <w:p w:rsidR="001A7847" w:rsidRDefault="007D395D">
      <w:r>
        <w:t xml:space="preserve">            }</w:t>
      </w:r>
    </w:p>
    <w:p w:rsidR="001A7847" w:rsidRDefault="007D395D">
      <w:r>
        <w:t xml:space="preserve">        }).start();</w:t>
      </w:r>
    </w:p>
    <w:p w:rsidR="001A7847" w:rsidRDefault="007D395D">
      <w:r>
        <w:t xml:space="preserve">    }</w:t>
      </w:r>
    </w:p>
    <w:p w:rsidR="001A7847" w:rsidRDefault="007D395D">
      <w:r>
        <w:t>}</w:t>
      </w:r>
    </w:p>
    <w:p w:rsidR="001A7847" w:rsidRDefault="007D395D">
      <w:pPr>
        <w:rPr>
          <w:rFonts w:ascii="Times" w:hAnsi="Times" w:cs="Times"/>
          <w:color w:val="333333"/>
          <w:sz w:val="29"/>
          <w:szCs w:val="29"/>
          <w:shd w:val="clear" w:color="auto" w:fill="FEFEFE"/>
        </w:rPr>
      </w:pPr>
      <w:r>
        <w:rPr>
          <w:rFonts w:ascii="Times" w:hAnsi="Times" w:cs="Times"/>
          <w:color w:val="333333"/>
          <w:sz w:val="29"/>
          <w:szCs w:val="29"/>
          <w:shd w:val="clear" w:color="auto" w:fill="FEFEFE"/>
        </w:rPr>
        <w:t>输出结果：</w:t>
      </w:r>
    </w:p>
    <w:p w:rsidR="001A7847" w:rsidRDefault="007D395D">
      <w:r>
        <w:rPr>
          <w:noProof/>
        </w:rPr>
        <w:drawing>
          <wp:inline distT="0" distB="0" distL="0" distR="0">
            <wp:extent cx="3803650" cy="1894840"/>
            <wp:effectExtent l="0" t="0" r="6350" b="0"/>
            <wp:docPr id="381" name="图片 381" descr="C:\Users\ADMINI~1\AppData\Local\Temp\1543368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ADMINI~1\AppData\Local\Temp\1543368622(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803650" cy="1894840"/>
                    </a:xfrm>
                    <a:prstGeom prst="rect">
                      <a:avLst/>
                    </a:prstGeom>
                    <a:noFill/>
                    <a:ln>
                      <a:noFill/>
                    </a:ln>
                  </pic:spPr>
                </pic:pic>
              </a:graphicData>
            </a:graphic>
          </wp:inline>
        </w:drawing>
      </w:r>
    </w:p>
    <w:p w:rsidR="001A7847" w:rsidRDefault="007D395D">
      <w:pPr>
        <w:pStyle w:val="aa"/>
        <w:spacing w:before="0" w:beforeAutospacing="0"/>
        <w:rPr>
          <w:rFonts w:ascii="Helvetica Neue" w:hAnsi="Helvetica Neue"/>
        </w:rPr>
      </w:pPr>
      <w:r>
        <w:rPr>
          <w:rStyle w:val="md-expand"/>
          <w:rFonts w:ascii="Helvetica Neue" w:hAnsi="Helvetica Neue"/>
        </w:rPr>
        <w:t>虽然上面的代码清单中的这个</w:t>
      </w:r>
      <w:r>
        <w:rPr>
          <w:rStyle w:val="md-expand"/>
          <w:rFonts w:ascii="Helvetica Neue" w:hAnsi="Helvetica Neue"/>
        </w:rPr>
        <w:t>ThreadLocal</w:t>
      </w:r>
      <w:r>
        <w:rPr>
          <w:rStyle w:val="md-expand"/>
          <w:rFonts w:ascii="Helvetica Neue" w:hAnsi="Helvetica Neue"/>
        </w:rPr>
        <w:t>实现版本显得比较简单粗，但其目的主要在与呈现</w:t>
      </w:r>
      <w:r>
        <w:rPr>
          <w:rStyle w:val="md-expand"/>
          <w:rFonts w:ascii="Helvetica Neue" w:hAnsi="Helvetica Neue"/>
        </w:rPr>
        <w:t>JDK</w:t>
      </w:r>
      <w:r>
        <w:rPr>
          <w:rStyle w:val="md-expand"/>
          <w:rFonts w:ascii="Helvetica Neue" w:hAnsi="Helvetica Neue"/>
        </w:rPr>
        <w:t>中所提供的</w:t>
      </w:r>
      <w:r>
        <w:rPr>
          <w:rStyle w:val="md-expand"/>
          <w:rFonts w:ascii="Helvetica Neue" w:hAnsi="Helvetica Neue"/>
        </w:rPr>
        <w:t>ThreadLocal</w:t>
      </w:r>
      <w:r>
        <w:rPr>
          <w:rStyle w:val="md-expand"/>
          <w:rFonts w:ascii="Helvetica Neue" w:hAnsi="Helvetica Neue"/>
        </w:rPr>
        <w:t>类在实现上的思路。</w:t>
      </w:r>
    </w:p>
    <w:p w:rsidR="001A7847" w:rsidRDefault="007D395D">
      <w:pPr>
        <w:pStyle w:val="5"/>
      </w:pPr>
      <w:r>
        <w:lastRenderedPageBreak/>
        <w:t>ThreadLocal</w:t>
      </w:r>
      <w:r>
        <w:t>源码分析</w:t>
      </w:r>
    </w:p>
    <w:p w:rsidR="001A7847" w:rsidRDefault="007D395D">
      <w:pPr>
        <w:pStyle w:val="7"/>
      </w:pPr>
      <w:r>
        <w:t>1</w:t>
      </w:r>
      <w:r>
        <w:t>、线程局部变量在</w:t>
      </w:r>
      <w:r>
        <w:t>Thread</w:t>
      </w:r>
      <w:r>
        <w:t>中的位置</w:t>
      </w:r>
    </w:p>
    <w:p w:rsidR="001A7847" w:rsidRDefault="007D395D">
      <w:pPr>
        <w:pStyle w:val="aa"/>
        <w:spacing w:before="0" w:beforeAutospacing="0"/>
        <w:rPr>
          <w:rFonts w:ascii="Helvetica Neue" w:hAnsi="Helvetica Neue"/>
        </w:rPr>
      </w:pPr>
      <w:r>
        <w:rPr>
          <w:rStyle w:val="md-line"/>
          <w:rFonts w:ascii="Helvetica Neue" w:hAnsi="Helvetica Neue"/>
        </w:rPr>
        <w:t>既然是</w:t>
      </w:r>
      <w:r>
        <w:rPr>
          <w:rStyle w:val="ac"/>
          <w:rFonts w:ascii="Helvetica Neue" w:hAnsi="Helvetica Neue"/>
        </w:rPr>
        <w:t>线程局部变量</w:t>
      </w:r>
      <w:r>
        <w:rPr>
          <w:rStyle w:val="md-line"/>
          <w:rFonts w:ascii="Helvetica Neue" w:hAnsi="Helvetica Neue"/>
        </w:rPr>
        <w:t>，那么理所当然就应该存储在自己的线程对象中，我们可以从</w:t>
      </w:r>
      <w:r>
        <w:rPr>
          <w:rStyle w:val="md-line"/>
          <w:rFonts w:ascii="Helvetica Neue" w:hAnsi="Helvetica Neue"/>
        </w:rPr>
        <w:t xml:space="preserve"> Thread </w:t>
      </w:r>
      <w:r>
        <w:rPr>
          <w:rStyle w:val="md-line"/>
          <w:rFonts w:ascii="Helvetica Neue" w:hAnsi="Helvetica Neue"/>
        </w:rPr>
        <w:t>的源码中找到</w:t>
      </w:r>
      <w:r>
        <w:rPr>
          <w:rStyle w:val="ac"/>
          <w:rFonts w:ascii="Helvetica Neue" w:hAnsi="Helvetica Neue"/>
        </w:rPr>
        <w:t>线程局部变量存储</w:t>
      </w:r>
      <w:r>
        <w:rPr>
          <w:rStyle w:val="md-line"/>
          <w:rFonts w:ascii="Helvetica Neue" w:hAnsi="Helvetica Neue"/>
        </w:rPr>
        <w:t>的地方：</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br/>
      </w:r>
      <w:r>
        <w:rPr>
          <w:rStyle w:val="cm-keyword"/>
          <w:rFonts w:ascii="Consolas" w:hAnsi="Consolas" w:cs="Consolas"/>
        </w:rPr>
        <w:t>public</w:t>
      </w:r>
      <w:r>
        <w:rPr>
          <w:rFonts w:ascii="Consolas" w:hAnsi="Consolas" w:cs="Consolas"/>
        </w:rPr>
        <w:t xml:space="preserve"> </w:t>
      </w:r>
      <w:r>
        <w:rPr>
          <w:rStyle w:val="cm-keyword"/>
          <w:rFonts w:ascii="Consolas" w:hAnsi="Consolas" w:cs="Consolas"/>
        </w:rPr>
        <w:t>class</w:t>
      </w:r>
      <w:r>
        <w:rPr>
          <w:rFonts w:ascii="Consolas" w:hAnsi="Consolas" w:cs="Consolas"/>
        </w:rPr>
        <w:t xml:space="preserve"> </w:t>
      </w:r>
      <w:r>
        <w:rPr>
          <w:rStyle w:val="cm-def"/>
          <w:rFonts w:ascii="Consolas" w:hAnsi="Consolas" w:cs="Consolas"/>
        </w:rPr>
        <w:t>Thread</w:t>
      </w:r>
      <w:r>
        <w:rPr>
          <w:rFonts w:ascii="Consolas" w:hAnsi="Consolas" w:cs="Consolas"/>
        </w:rPr>
        <w:t xml:space="preserve"> </w:t>
      </w:r>
      <w:r>
        <w:rPr>
          <w:rStyle w:val="cm-keyword"/>
          <w:rFonts w:ascii="Consolas" w:hAnsi="Consolas" w:cs="Consolas"/>
        </w:rPr>
        <w:t>implements</w:t>
      </w:r>
      <w:r>
        <w:rPr>
          <w:rFonts w:ascii="Consolas" w:hAnsi="Consolas" w:cs="Consolas"/>
        </w:rPr>
        <w:t xml:space="preserve"> </w:t>
      </w:r>
      <w:r>
        <w:rPr>
          <w:rStyle w:val="cm-variable"/>
          <w:rFonts w:ascii="Consolas" w:hAnsi="Consolas" w:cs="Consolas"/>
        </w:rPr>
        <w:t>Runnable</w:t>
      </w:r>
      <w:r>
        <w:rPr>
          <w:rFonts w:ascii="Consolas" w:hAnsi="Consolas" w:cs="Consolas"/>
        </w:rPr>
        <w:t xml:space="preserve"> {</w:t>
      </w:r>
      <w:r>
        <w:rPr>
          <w:rFonts w:ascii="Consolas" w:hAnsi="Consolas" w:cs="Consolas"/>
        </w:rPr>
        <w:br/>
        <w:t xml:space="preserve">    </w:t>
      </w:r>
      <w:r>
        <w:rPr>
          <w:rStyle w:val="cm-comment"/>
          <w:rFonts w:ascii="Consolas" w:hAnsi="Consolas" w:cs="Consolas"/>
        </w:rPr>
        <w:t>/* Make sure registerNatives is the first thing &lt;clinit&gt; does. */</w:t>
      </w:r>
      <w:r>
        <w:rPr>
          <w:rFonts w:ascii="Consolas" w:hAnsi="Consolas" w:cs="Consolas"/>
        </w:rPr>
        <w:br/>
        <w:t xml:space="preserve">    </w:t>
      </w:r>
      <w:r>
        <w:rPr>
          <w:rStyle w:val="cm-keyword"/>
          <w:rFonts w:ascii="Consolas" w:hAnsi="Consolas" w:cs="Consolas"/>
        </w:rPr>
        <w:t>private</w:t>
      </w:r>
      <w:r>
        <w:rPr>
          <w:rFonts w:ascii="Consolas" w:hAnsi="Consolas" w:cs="Consolas"/>
        </w:rPr>
        <w:t xml:space="preserve"> </w:t>
      </w:r>
      <w:r>
        <w:rPr>
          <w:rStyle w:val="cm-keyword"/>
          <w:rFonts w:ascii="Consolas" w:hAnsi="Consolas" w:cs="Consolas"/>
        </w:rPr>
        <w:t>static</w:t>
      </w:r>
      <w:r>
        <w:rPr>
          <w:rFonts w:ascii="Consolas" w:hAnsi="Consolas" w:cs="Consolas"/>
        </w:rPr>
        <w:t xml:space="preserve"> </w:t>
      </w:r>
      <w:r>
        <w:rPr>
          <w:rStyle w:val="cm-keyword"/>
          <w:rFonts w:ascii="Consolas" w:hAnsi="Consolas" w:cs="Consolas"/>
        </w:rPr>
        <w:t>native</w:t>
      </w:r>
      <w:r>
        <w:rPr>
          <w:rFonts w:ascii="Consolas" w:hAnsi="Consolas" w:cs="Consolas"/>
        </w:rPr>
        <w:t xml:space="preserve"> </w:t>
      </w:r>
      <w:r>
        <w:rPr>
          <w:rStyle w:val="cm-variable-3"/>
          <w:rFonts w:ascii="Consolas" w:hAnsi="Consolas" w:cs="Consolas"/>
        </w:rPr>
        <w:t>void</w:t>
      </w:r>
      <w:r>
        <w:rPr>
          <w:rFonts w:ascii="Consolas" w:hAnsi="Consolas" w:cs="Consolas"/>
        </w:rPr>
        <w:t xml:space="preserve"> </w:t>
      </w:r>
      <w:r>
        <w:rPr>
          <w:rStyle w:val="cm-variable"/>
          <w:rFonts w:ascii="Consolas" w:hAnsi="Consolas" w:cs="Consolas"/>
        </w:rPr>
        <w:t>registerNatives</w:t>
      </w:r>
      <w:r>
        <w:rPr>
          <w:rFonts w:ascii="Consolas" w:hAnsi="Consolas" w:cs="Consolas"/>
        </w:rPr>
        <w:t>();</w:t>
      </w:r>
      <w:r>
        <w:rPr>
          <w:rFonts w:ascii="Consolas" w:hAnsi="Consolas" w:cs="Consolas"/>
        </w:rPr>
        <w:br/>
        <w:t xml:space="preserve">    </w:t>
      </w:r>
      <w:r>
        <w:rPr>
          <w:rStyle w:val="cm-keyword"/>
          <w:rFonts w:ascii="Consolas" w:hAnsi="Consolas" w:cs="Consolas"/>
        </w:rPr>
        <w:t>static</w:t>
      </w:r>
      <w:r>
        <w:rPr>
          <w:rFonts w:ascii="Consolas" w:hAnsi="Consolas" w:cs="Consolas"/>
        </w:rPr>
        <w:t xml:space="preserve"> {</w:t>
      </w:r>
      <w:r>
        <w:rPr>
          <w:rFonts w:ascii="Consolas" w:hAnsi="Consolas" w:cs="Consolas"/>
        </w:rPr>
        <w:br/>
        <w:t xml:space="preserve">        </w:t>
      </w:r>
      <w:r>
        <w:rPr>
          <w:rStyle w:val="cm-variable"/>
          <w:rFonts w:ascii="Consolas" w:hAnsi="Consolas" w:cs="Consolas"/>
        </w:rPr>
        <w:t>registerNatives</w:t>
      </w:r>
      <w:r>
        <w:rPr>
          <w:rFonts w:ascii="Consolas" w:hAnsi="Consolas" w:cs="Consolas"/>
        </w:rPr>
        <w:t>();</w:t>
      </w:r>
      <w:r>
        <w:rPr>
          <w:rFonts w:ascii="Consolas" w:hAnsi="Consolas" w:cs="Consolas"/>
        </w:rPr>
        <w:br/>
        <w:t xml:space="preserve">    }</w:t>
      </w:r>
      <w:r>
        <w:rPr>
          <w:rFonts w:ascii="Consolas" w:hAnsi="Consolas" w:cs="Consolas"/>
        </w:rPr>
        <w:br/>
        <w:t>​</w:t>
      </w:r>
      <w:r>
        <w:rPr>
          <w:rFonts w:ascii="Consolas" w:hAnsi="Consolas" w:cs="Consolas"/>
        </w:rPr>
        <w:br/>
        <w:t xml:space="preserve">    </w:t>
      </w:r>
      <w:r>
        <w:rPr>
          <w:rStyle w:val="cm-comment"/>
          <w:rFonts w:ascii="Consolas" w:hAnsi="Consolas" w:cs="Consolas"/>
        </w:rPr>
        <w:t>//</w:t>
      </w:r>
      <w:r>
        <w:rPr>
          <w:rStyle w:val="cm-comment"/>
          <w:rFonts w:ascii="Consolas" w:hAnsi="Consolas" w:cs="Consolas"/>
        </w:rPr>
        <w:t>省略其他代码</w:t>
      </w:r>
      <w:r>
        <w:rPr>
          <w:rFonts w:ascii="Consolas" w:hAnsi="Consolas" w:cs="Consolas"/>
        </w:rPr>
        <w:br/>
        <w:t>​</w:t>
      </w:r>
      <w:r>
        <w:rPr>
          <w:rFonts w:ascii="Consolas" w:hAnsi="Consolas" w:cs="Consolas"/>
        </w:rPr>
        <w:br/>
        <w:t xml:space="preserve">    </w:t>
      </w:r>
      <w:r>
        <w:rPr>
          <w:rStyle w:val="cm-comment"/>
          <w:rFonts w:ascii="Consolas" w:hAnsi="Consolas" w:cs="Consolas"/>
        </w:rPr>
        <w:t>/* ThreadLocal values pertaining to this thread. This map is maintained</w:t>
      </w:r>
      <w:r>
        <w:rPr>
          <w:rFonts w:ascii="Consolas" w:hAnsi="Consolas" w:cs="Consolas"/>
        </w:rPr>
        <w:br/>
        <w:t xml:space="preserve">     </w:t>
      </w:r>
      <w:r>
        <w:rPr>
          <w:rStyle w:val="cm-comment"/>
          <w:rFonts w:ascii="Consolas" w:hAnsi="Consolas" w:cs="Consolas"/>
        </w:rPr>
        <w:t>* by the ThreadLocal class. */</w:t>
      </w:r>
      <w:r>
        <w:rPr>
          <w:rFonts w:ascii="Consolas" w:hAnsi="Consolas" w:cs="Consolas"/>
        </w:rPr>
        <w:br/>
        <w:t xml:space="preserve">    </w:t>
      </w:r>
      <w:r>
        <w:rPr>
          <w:rStyle w:val="cm-variable"/>
          <w:rFonts w:ascii="Consolas" w:hAnsi="Consolas" w:cs="Consolas"/>
        </w:rPr>
        <w:t>ThreadLocal</w:t>
      </w:r>
      <w:r>
        <w:rPr>
          <w:rFonts w:ascii="Consolas" w:hAnsi="Consolas" w:cs="Consolas"/>
        </w:rPr>
        <w:t>.</w:t>
      </w:r>
      <w:r>
        <w:rPr>
          <w:rStyle w:val="cm-variable"/>
          <w:rFonts w:ascii="Consolas" w:hAnsi="Consolas" w:cs="Consolas"/>
        </w:rPr>
        <w:t>ThreadLocalMap</w:t>
      </w:r>
      <w:r>
        <w:rPr>
          <w:rFonts w:ascii="Consolas" w:hAnsi="Consolas" w:cs="Consolas"/>
        </w:rPr>
        <w:t xml:space="preserve"> </w:t>
      </w:r>
      <w:r>
        <w:rPr>
          <w:rStyle w:val="cm-variable"/>
          <w:rFonts w:ascii="Consolas" w:hAnsi="Consolas" w:cs="Consolas"/>
        </w:rPr>
        <w:t>threadLocals</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atom"/>
          <w:rFonts w:ascii="Consolas" w:hAnsi="Consolas" w:cs="Consolas"/>
        </w:rPr>
        <w:t>null</w:t>
      </w:r>
      <w:r>
        <w:rPr>
          <w:rFonts w:ascii="Consolas" w:hAnsi="Consolas" w:cs="Consolas"/>
        </w:rPr>
        <w:t>;</w:t>
      </w:r>
      <w:r>
        <w:rPr>
          <w:rFonts w:ascii="Consolas" w:hAnsi="Consolas" w:cs="Consolas"/>
        </w:rPr>
        <w:br/>
        <w:t>​</w:t>
      </w:r>
      <w:r>
        <w:rPr>
          <w:rFonts w:ascii="Consolas" w:hAnsi="Consolas" w:cs="Consolas"/>
        </w:rPr>
        <w:br/>
        <w:t xml:space="preserve">    </w:t>
      </w:r>
      <w:r>
        <w:rPr>
          <w:rStyle w:val="cm-comment"/>
          <w:rFonts w:ascii="Consolas" w:hAnsi="Consolas" w:cs="Consolas"/>
        </w:rPr>
        <w:t>/*</w:t>
      </w:r>
      <w:r>
        <w:rPr>
          <w:rFonts w:ascii="Consolas" w:hAnsi="Consolas" w:cs="Consolas"/>
        </w:rPr>
        <w:br/>
        <w:t xml:space="preserve">     </w:t>
      </w:r>
      <w:r>
        <w:rPr>
          <w:rStyle w:val="cm-comment"/>
          <w:rFonts w:ascii="Consolas" w:hAnsi="Consolas" w:cs="Consolas"/>
        </w:rPr>
        <w:t>* InheritableThreadLocal values pertaining to this thread. This map is</w:t>
      </w:r>
      <w:r>
        <w:rPr>
          <w:rFonts w:ascii="Consolas" w:hAnsi="Consolas" w:cs="Consolas"/>
        </w:rPr>
        <w:br/>
        <w:t xml:space="preserve">     </w:t>
      </w:r>
      <w:r>
        <w:rPr>
          <w:rStyle w:val="cm-comment"/>
          <w:rFonts w:ascii="Consolas" w:hAnsi="Consolas" w:cs="Consolas"/>
        </w:rPr>
        <w:t>* maintained by the InheritableThreadLocal class.</w:t>
      </w:r>
      <w:r>
        <w:rPr>
          <w:rFonts w:ascii="Consolas" w:hAnsi="Consolas" w:cs="Consolas"/>
        </w:rPr>
        <w:br/>
        <w:t xml:space="preserve">     </w:t>
      </w:r>
      <w:r>
        <w:rPr>
          <w:rStyle w:val="cm-comment"/>
          <w:rFonts w:ascii="Consolas" w:hAnsi="Consolas" w:cs="Consolas"/>
        </w:rPr>
        <w:t>*/</w:t>
      </w:r>
      <w:r>
        <w:rPr>
          <w:rFonts w:ascii="Consolas" w:hAnsi="Consolas" w:cs="Consolas"/>
        </w:rPr>
        <w:br/>
        <w:t xml:space="preserve">    </w:t>
      </w:r>
      <w:r>
        <w:rPr>
          <w:rStyle w:val="cm-variable"/>
          <w:rFonts w:ascii="Consolas" w:hAnsi="Consolas" w:cs="Consolas"/>
        </w:rPr>
        <w:t>ThreadLocal</w:t>
      </w:r>
      <w:r>
        <w:rPr>
          <w:rFonts w:ascii="Consolas" w:hAnsi="Consolas" w:cs="Consolas"/>
        </w:rPr>
        <w:t>.</w:t>
      </w:r>
      <w:r>
        <w:rPr>
          <w:rStyle w:val="cm-variable"/>
          <w:rFonts w:ascii="Consolas" w:hAnsi="Consolas" w:cs="Consolas"/>
        </w:rPr>
        <w:t>ThreadLocalMap</w:t>
      </w:r>
      <w:r>
        <w:rPr>
          <w:rFonts w:ascii="Consolas" w:hAnsi="Consolas" w:cs="Consolas"/>
        </w:rPr>
        <w:t xml:space="preserve"> </w:t>
      </w:r>
      <w:r>
        <w:rPr>
          <w:rStyle w:val="cm-variable"/>
          <w:rFonts w:ascii="Consolas" w:hAnsi="Consolas" w:cs="Consolas"/>
        </w:rPr>
        <w:t>inheritableThreadLocals</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atom"/>
          <w:rFonts w:ascii="Consolas" w:hAnsi="Consolas" w:cs="Consolas"/>
        </w:rPr>
        <w:t>null</w:t>
      </w:r>
      <w:r>
        <w:rPr>
          <w:rFonts w:ascii="Consolas" w:hAnsi="Consolas" w:cs="Consolas"/>
        </w:rPr>
        <w:t>;</w:t>
      </w:r>
      <w:r>
        <w:rPr>
          <w:rFonts w:ascii="Consolas" w:hAnsi="Consolas" w:cs="Consolas"/>
        </w:rPr>
        <w:br/>
        <w:t>}</w:t>
      </w:r>
    </w:p>
    <w:p w:rsidR="001A7847" w:rsidRDefault="007D395D">
      <w:pPr>
        <w:pStyle w:val="aa"/>
        <w:spacing w:before="0" w:beforeAutospacing="0"/>
        <w:rPr>
          <w:rFonts w:ascii="Helvetica Neue" w:hAnsi="Helvetica Neue"/>
        </w:rPr>
      </w:pPr>
      <w:r>
        <w:rPr>
          <w:rStyle w:val="md-line"/>
          <w:rFonts w:ascii="Helvetica Neue" w:hAnsi="Helvetica Neue"/>
        </w:rPr>
        <w:t>我们可以看到线程局部变量是存储在</w:t>
      </w:r>
      <w:r>
        <w:rPr>
          <w:rStyle w:val="md-line"/>
          <w:rFonts w:ascii="Helvetica Neue" w:hAnsi="Helvetica Neue"/>
        </w:rPr>
        <w:t>Thread</w:t>
      </w:r>
      <w:r>
        <w:rPr>
          <w:rStyle w:val="md-line"/>
          <w:rFonts w:ascii="Helvetica Neue" w:hAnsi="Helvetica Neue"/>
        </w:rPr>
        <w:t>对象的</w:t>
      </w:r>
      <w:r>
        <w:rPr>
          <w:rStyle w:val="md-line"/>
          <w:rFonts w:ascii="Helvetica Neue" w:hAnsi="Helvetica Neue"/>
        </w:rPr>
        <w:t xml:space="preserve"> </w:t>
      </w:r>
      <w:r>
        <w:rPr>
          <w:rStyle w:val="HTML0"/>
          <w:rFonts w:ascii="Consolas" w:hAnsi="Consolas" w:cs="Consolas"/>
        </w:rPr>
        <w:t>threadLocals</w:t>
      </w:r>
      <w:r>
        <w:rPr>
          <w:rStyle w:val="md-line"/>
          <w:rFonts w:ascii="Helvetica Neue" w:hAnsi="Helvetica Neue"/>
        </w:rPr>
        <w:t xml:space="preserve"> </w:t>
      </w:r>
      <w:r>
        <w:rPr>
          <w:rStyle w:val="md-line"/>
          <w:rFonts w:ascii="Helvetica Neue" w:hAnsi="Helvetica Neue"/>
        </w:rPr>
        <w:t>属性中，而</w:t>
      </w:r>
      <w:r>
        <w:rPr>
          <w:rStyle w:val="md-line"/>
          <w:rFonts w:ascii="Helvetica Neue" w:hAnsi="Helvetica Neue"/>
        </w:rPr>
        <w:t xml:space="preserve"> </w:t>
      </w:r>
      <w:r>
        <w:rPr>
          <w:rStyle w:val="HTML0"/>
          <w:rFonts w:ascii="Consolas" w:hAnsi="Consolas" w:cs="Consolas"/>
        </w:rPr>
        <w:t>threadLocals</w:t>
      </w:r>
      <w:r>
        <w:rPr>
          <w:rStyle w:val="md-line"/>
          <w:rFonts w:ascii="Helvetica Neue" w:hAnsi="Helvetica Neue"/>
        </w:rPr>
        <w:t xml:space="preserve"> </w:t>
      </w:r>
      <w:r>
        <w:rPr>
          <w:rStyle w:val="md-line"/>
          <w:rFonts w:ascii="Helvetica Neue" w:hAnsi="Helvetica Neue"/>
        </w:rPr>
        <w:t>属性是一个</w:t>
      </w:r>
      <w:r>
        <w:rPr>
          <w:rStyle w:val="md-line"/>
          <w:rFonts w:ascii="Helvetica Neue" w:hAnsi="Helvetica Neue"/>
        </w:rPr>
        <w:t xml:space="preserve"> </w:t>
      </w:r>
      <w:r>
        <w:rPr>
          <w:rStyle w:val="HTML0"/>
          <w:rFonts w:ascii="Consolas" w:hAnsi="Consolas" w:cs="Consolas"/>
        </w:rPr>
        <w:t>ThreadLocal.ThreadLocalMap</w:t>
      </w:r>
    </w:p>
    <w:p w:rsidR="001A7847" w:rsidRDefault="007D395D">
      <w:pPr>
        <w:pStyle w:val="aa"/>
        <w:spacing w:before="0" w:beforeAutospacing="0"/>
        <w:rPr>
          <w:rFonts w:ascii="Helvetica Neue" w:hAnsi="Helvetica Neue"/>
        </w:rPr>
      </w:pPr>
      <w:r>
        <w:rPr>
          <w:rStyle w:val="md-line"/>
          <w:rFonts w:ascii="Helvetica Neue" w:hAnsi="Helvetica Neue"/>
        </w:rPr>
        <w:t>但是</w:t>
      </w:r>
      <w:r>
        <w:rPr>
          <w:rStyle w:val="md-line"/>
          <w:rFonts w:ascii="Helvetica Neue" w:hAnsi="Helvetica Neue"/>
        </w:rPr>
        <w:t xml:space="preserve">ThreadLocal </w:t>
      </w:r>
      <w:r>
        <w:rPr>
          <w:rStyle w:val="md-line"/>
          <w:rFonts w:ascii="Helvetica Neue" w:hAnsi="Helvetica Neue"/>
        </w:rPr>
        <w:t>并不是用的继承自</w:t>
      </w:r>
      <w:r>
        <w:rPr>
          <w:rStyle w:val="md-line"/>
          <w:rFonts w:ascii="Helvetica Neue" w:hAnsi="Helvetica Neue"/>
        </w:rPr>
        <w:t xml:space="preserve"> Object </w:t>
      </w:r>
      <w:r>
        <w:rPr>
          <w:rStyle w:val="md-line"/>
          <w:rFonts w:ascii="Helvetica Neue" w:hAnsi="Helvetica Neue"/>
        </w:rPr>
        <w:t>对象的</w:t>
      </w:r>
      <w:r>
        <w:rPr>
          <w:rStyle w:val="md-line"/>
          <w:rFonts w:ascii="Helvetica Neue" w:hAnsi="Helvetica Neue"/>
        </w:rPr>
        <w:t xml:space="preserve"> hashcode() </w:t>
      </w:r>
      <w:r>
        <w:rPr>
          <w:rStyle w:val="md-line"/>
          <w:rFonts w:ascii="Helvetica Neue" w:hAnsi="Helvetica Neue"/>
        </w:rPr>
        <w:t>方法产生</w:t>
      </w:r>
      <w:r>
        <w:rPr>
          <w:rStyle w:val="md-line"/>
          <w:rFonts w:ascii="Helvetica Neue" w:hAnsi="Helvetica Neue"/>
        </w:rPr>
        <w:t xml:space="preserve"> hash </w:t>
      </w:r>
      <w:r>
        <w:rPr>
          <w:rStyle w:val="md-line"/>
          <w:rFonts w:ascii="Helvetica Neue" w:hAnsi="Helvetica Neue"/>
        </w:rPr>
        <w:t>值。</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lastRenderedPageBreak/>
        <w:br/>
      </w:r>
      <w:r>
        <w:rPr>
          <w:rStyle w:val="cm-keyword"/>
          <w:rFonts w:ascii="Consolas" w:hAnsi="Consolas" w:cs="Consolas"/>
        </w:rPr>
        <w:t>private</w:t>
      </w:r>
      <w:r>
        <w:rPr>
          <w:rFonts w:ascii="Consolas" w:hAnsi="Consolas" w:cs="Consolas"/>
        </w:rPr>
        <w:t xml:space="preserve"> </w:t>
      </w:r>
      <w:r>
        <w:rPr>
          <w:rStyle w:val="cm-keyword"/>
          <w:rFonts w:ascii="Consolas" w:hAnsi="Consolas" w:cs="Consolas"/>
        </w:rPr>
        <w:t>final</w:t>
      </w:r>
      <w:r>
        <w:rPr>
          <w:rFonts w:ascii="Consolas" w:hAnsi="Consolas" w:cs="Consolas"/>
        </w:rPr>
        <w:t xml:space="preserve"> </w:t>
      </w:r>
      <w:r>
        <w:rPr>
          <w:rStyle w:val="cm-variable-3"/>
          <w:rFonts w:ascii="Consolas" w:hAnsi="Consolas" w:cs="Consolas"/>
        </w:rPr>
        <w:t>int</w:t>
      </w:r>
      <w:r>
        <w:rPr>
          <w:rFonts w:ascii="Consolas" w:hAnsi="Consolas" w:cs="Consolas"/>
        </w:rPr>
        <w:t xml:space="preserve"> </w:t>
      </w:r>
      <w:r>
        <w:rPr>
          <w:rStyle w:val="cm-variable"/>
          <w:rFonts w:ascii="Consolas" w:hAnsi="Consolas" w:cs="Consolas"/>
        </w:rPr>
        <w:t>threadLocalHashCode</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nextHashCode</w:t>
      </w:r>
      <w:r>
        <w:rPr>
          <w:rFonts w:ascii="Consolas" w:hAnsi="Consolas" w:cs="Consolas"/>
        </w:rPr>
        <w:t>();</w:t>
      </w:r>
      <w:r>
        <w:rPr>
          <w:rFonts w:ascii="Consolas" w:hAnsi="Consolas" w:cs="Consolas"/>
        </w:rPr>
        <w:br/>
        <w:t>​</w:t>
      </w:r>
      <w:r>
        <w:rPr>
          <w:rFonts w:ascii="Consolas" w:hAnsi="Consolas" w:cs="Consolas"/>
        </w:rPr>
        <w:br/>
      </w:r>
      <w:r>
        <w:rPr>
          <w:rStyle w:val="cm-comment"/>
          <w:rFonts w:ascii="Consolas" w:hAnsi="Consolas" w:cs="Consolas"/>
        </w:rPr>
        <w:t>/**</w:t>
      </w:r>
      <w:r>
        <w:rPr>
          <w:rFonts w:ascii="Consolas" w:hAnsi="Consolas" w:cs="Consolas"/>
        </w:rPr>
        <w:br/>
        <w:t xml:space="preserve"> </w:t>
      </w:r>
      <w:r>
        <w:rPr>
          <w:rStyle w:val="cm-comment"/>
          <w:rFonts w:ascii="Consolas" w:hAnsi="Consolas" w:cs="Consolas"/>
        </w:rPr>
        <w:t>* The next hash code to be given out. Updated atomically. Starts at</w:t>
      </w:r>
      <w:r>
        <w:rPr>
          <w:rFonts w:ascii="Consolas" w:hAnsi="Consolas" w:cs="Consolas"/>
        </w:rPr>
        <w:br/>
        <w:t xml:space="preserve"> </w:t>
      </w:r>
      <w:r>
        <w:rPr>
          <w:rStyle w:val="cm-comment"/>
          <w:rFonts w:ascii="Consolas" w:hAnsi="Consolas" w:cs="Consolas"/>
        </w:rPr>
        <w:t>* zero.</w:t>
      </w:r>
      <w:r>
        <w:rPr>
          <w:rFonts w:ascii="Consolas" w:hAnsi="Consolas" w:cs="Consolas"/>
        </w:rPr>
        <w:br/>
        <w:t xml:space="preserve"> </w:t>
      </w:r>
      <w:r>
        <w:rPr>
          <w:rStyle w:val="cm-comment"/>
          <w:rFonts w:ascii="Consolas" w:hAnsi="Consolas" w:cs="Consolas"/>
        </w:rPr>
        <w:t>*/</w:t>
      </w:r>
      <w:r>
        <w:rPr>
          <w:rFonts w:ascii="Consolas" w:hAnsi="Consolas" w:cs="Consolas"/>
        </w:rPr>
        <w:br/>
      </w:r>
      <w:r>
        <w:rPr>
          <w:rStyle w:val="cm-keyword"/>
          <w:rFonts w:ascii="Consolas" w:hAnsi="Consolas" w:cs="Consolas"/>
        </w:rPr>
        <w:t>private</w:t>
      </w:r>
      <w:r>
        <w:rPr>
          <w:rFonts w:ascii="Consolas" w:hAnsi="Consolas" w:cs="Consolas"/>
        </w:rPr>
        <w:t xml:space="preserve"> </w:t>
      </w:r>
      <w:r>
        <w:rPr>
          <w:rStyle w:val="cm-keyword"/>
          <w:rFonts w:ascii="Consolas" w:hAnsi="Consolas" w:cs="Consolas"/>
        </w:rPr>
        <w:t>static</w:t>
      </w:r>
      <w:r>
        <w:rPr>
          <w:rFonts w:ascii="Consolas" w:hAnsi="Consolas" w:cs="Consolas"/>
        </w:rPr>
        <w:t xml:space="preserve"> </w:t>
      </w:r>
      <w:r>
        <w:rPr>
          <w:rStyle w:val="cm-variable"/>
          <w:rFonts w:ascii="Consolas" w:hAnsi="Consolas" w:cs="Consolas"/>
        </w:rPr>
        <w:t>AtomicInteger</w:t>
      </w:r>
      <w:r>
        <w:rPr>
          <w:rFonts w:ascii="Consolas" w:hAnsi="Consolas" w:cs="Consolas"/>
        </w:rPr>
        <w:t xml:space="preserve"> </w:t>
      </w:r>
      <w:r>
        <w:rPr>
          <w:rStyle w:val="cm-variable"/>
          <w:rFonts w:ascii="Consolas" w:hAnsi="Consolas" w:cs="Consolas"/>
        </w:rPr>
        <w:t>nextHashCode</w:t>
      </w:r>
      <w:r>
        <w:rPr>
          <w:rFonts w:ascii="Consolas" w:hAnsi="Consolas" w:cs="Consolas"/>
        </w:rPr>
        <w:t xml:space="preserve"> </w:t>
      </w:r>
      <w:r>
        <w:rPr>
          <w:rStyle w:val="cm-operator"/>
          <w:rFonts w:ascii="Consolas" w:hAnsi="Consolas" w:cs="Consolas"/>
        </w:rPr>
        <w:t>=</w:t>
      </w:r>
      <w:r>
        <w:rPr>
          <w:rFonts w:ascii="Consolas" w:hAnsi="Consolas" w:cs="Consolas"/>
        </w:rPr>
        <w:br/>
        <w:t xml:space="preserve">    </w:t>
      </w:r>
      <w:r>
        <w:rPr>
          <w:rStyle w:val="cm-keyword"/>
          <w:rFonts w:ascii="Consolas" w:hAnsi="Consolas" w:cs="Consolas"/>
        </w:rPr>
        <w:t>new</w:t>
      </w:r>
      <w:r>
        <w:rPr>
          <w:rFonts w:ascii="Consolas" w:hAnsi="Consolas" w:cs="Consolas"/>
        </w:rPr>
        <w:t xml:space="preserve"> </w:t>
      </w:r>
      <w:r>
        <w:rPr>
          <w:rStyle w:val="cm-variable"/>
          <w:rFonts w:ascii="Consolas" w:hAnsi="Consolas" w:cs="Consolas"/>
        </w:rPr>
        <w:t>AtomicInteger</w:t>
      </w:r>
      <w:r>
        <w:rPr>
          <w:rFonts w:ascii="Consolas" w:hAnsi="Consolas" w:cs="Consolas"/>
        </w:rPr>
        <w:t>();</w:t>
      </w:r>
      <w:r>
        <w:rPr>
          <w:rFonts w:ascii="Consolas" w:hAnsi="Consolas" w:cs="Consolas"/>
        </w:rPr>
        <w:br/>
        <w:t>​</w:t>
      </w:r>
      <w:r>
        <w:rPr>
          <w:rFonts w:ascii="Consolas" w:hAnsi="Consolas" w:cs="Consolas"/>
        </w:rPr>
        <w:br/>
      </w:r>
      <w:r>
        <w:rPr>
          <w:rStyle w:val="cm-comment"/>
          <w:rFonts w:ascii="Consolas" w:hAnsi="Consolas" w:cs="Consolas"/>
        </w:rPr>
        <w:t>/**</w:t>
      </w:r>
      <w:r>
        <w:rPr>
          <w:rFonts w:ascii="Consolas" w:hAnsi="Consolas" w:cs="Consolas"/>
        </w:rPr>
        <w:br/>
        <w:t xml:space="preserve"> </w:t>
      </w:r>
      <w:r>
        <w:rPr>
          <w:rStyle w:val="cm-comment"/>
          <w:rFonts w:ascii="Consolas" w:hAnsi="Consolas" w:cs="Consolas"/>
        </w:rPr>
        <w:t>* The difference between successively generated hash codes - turns</w:t>
      </w:r>
      <w:r>
        <w:rPr>
          <w:rFonts w:ascii="Consolas" w:hAnsi="Consolas" w:cs="Consolas"/>
        </w:rPr>
        <w:br/>
        <w:t xml:space="preserve"> </w:t>
      </w:r>
      <w:r>
        <w:rPr>
          <w:rStyle w:val="cm-comment"/>
          <w:rFonts w:ascii="Consolas" w:hAnsi="Consolas" w:cs="Consolas"/>
        </w:rPr>
        <w:t>* implicit sequential thread-local IDs into near-optimally spread</w:t>
      </w:r>
      <w:r>
        <w:rPr>
          <w:rFonts w:ascii="Consolas" w:hAnsi="Consolas" w:cs="Consolas"/>
        </w:rPr>
        <w:br/>
        <w:t xml:space="preserve"> </w:t>
      </w:r>
      <w:r>
        <w:rPr>
          <w:rStyle w:val="cm-comment"/>
          <w:rFonts w:ascii="Consolas" w:hAnsi="Consolas" w:cs="Consolas"/>
        </w:rPr>
        <w:t>* multiplicative hash values for power-of-two-sized tables.</w:t>
      </w:r>
      <w:r>
        <w:rPr>
          <w:rFonts w:ascii="Consolas" w:hAnsi="Consolas" w:cs="Consolas"/>
        </w:rPr>
        <w:br/>
        <w:t xml:space="preserve"> </w:t>
      </w:r>
      <w:r>
        <w:rPr>
          <w:rStyle w:val="cm-comment"/>
          <w:rFonts w:ascii="Consolas" w:hAnsi="Consolas" w:cs="Consolas"/>
        </w:rPr>
        <w:t>*/</w:t>
      </w:r>
      <w:r>
        <w:rPr>
          <w:rFonts w:ascii="Consolas" w:hAnsi="Consolas" w:cs="Consolas"/>
        </w:rPr>
        <w:br/>
      </w:r>
      <w:r>
        <w:rPr>
          <w:rStyle w:val="cm-keyword"/>
          <w:rFonts w:ascii="Consolas" w:hAnsi="Consolas" w:cs="Consolas"/>
        </w:rPr>
        <w:t>private</w:t>
      </w:r>
      <w:r>
        <w:rPr>
          <w:rFonts w:ascii="Consolas" w:hAnsi="Consolas" w:cs="Consolas"/>
        </w:rPr>
        <w:t xml:space="preserve"> </w:t>
      </w:r>
      <w:r>
        <w:rPr>
          <w:rStyle w:val="cm-keyword"/>
          <w:rFonts w:ascii="Consolas" w:hAnsi="Consolas" w:cs="Consolas"/>
        </w:rPr>
        <w:t>static</w:t>
      </w:r>
      <w:r>
        <w:rPr>
          <w:rFonts w:ascii="Consolas" w:hAnsi="Consolas" w:cs="Consolas"/>
        </w:rPr>
        <w:t xml:space="preserve"> </w:t>
      </w:r>
      <w:r>
        <w:rPr>
          <w:rStyle w:val="cm-keyword"/>
          <w:rFonts w:ascii="Consolas" w:hAnsi="Consolas" w:cs="Consolas"/>
        </w:rPr>
        <w:t>final</w:t>
      </w:r>
      <w:r>
        <w:rPr>
          <w:rFonts w:ascii="Consolas" w:hAnsi="Consolas" w:cs="Consolas"/>
        </w:rPr>
        <w:t xml:space="preserve"> </w:t>
      </w:r>
      <w:r>
        <w:rPr>
          <w:rStyle w:val="cm-variable-3"/>
          <w:rFonts w:ascii="Consolas" w:hAnsi="Consolas" w:cs="Consolas"/>
        </w:rPr>
        <w:t>int</w:t>
      </w:r>
      <w:r>
        <w:rPr>
          <w:rFonts w:ascii="Consolas" w:hAnsi="Consolas" w:cs="Consolas"/>
        </w:rPr>
        <w:t xml:space="preserve"> </w:t>
      </w:r>
      <w:r>
        <w:rPr>
          <w:rStyle w:val="cm-variable"/>
          <w:rFonts w:ascii="Consolas" w:hAnsi="Consolas" w:cs="Consolas"/>
        </w:rPr>
        <w:t>HASH_INCREMENT</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0x61c88647</w:t>
      </w:r>
      <w:r>
        <w:rPr>
          <w:rFonts w:ascii="Consolas" w:hAnsi="Consolas" w:cs="Consolas"/>
        </w:rPr>
        <w:t>;</w:t>
      </w:r>
      <w:r>
        <w:rPr>
          <w:rFonts w:ascii="Consolas" w:hAnsi="Consolas" w:cs="Consolas"/>
        </w:rPr>
        <w:br/>
        <w:t>​</w:t>
      </w:r>
      <w:r>
        <w:rPr>
          <w:rFonts w:ascii="Consolas" w:hAnsi="Consolas" w:cs="Consolas"/>
        </w:rPr>
        <w:br/>
      </w:r>
      <w:r>
        <w:rPr>
          <w:rStyle w:val="cm-comment"/>
          <w:rFonts w:ascii="Consolas" w:hAnsi="Consolas" w:cs="Consolas"/>
        </w:rPr>
        <w:t>/**</w:t>
      </w:r>
      <w:r>
        <w:rPr>
          <w:rFonts w:ascii="Consolas" w:hAnsi="Consolas" w:cs="Consolas"/>
        </w:rPr>
        <w:br/>
        <w:t xml:space="preserve"> </w:t>
      </w:r>
      <w:r>
        <w:rPr>
          <w:rStyle w:val="cm-comment"/>
          <w:rFonts w:ascii="Consolas" w:hAnsi="Consolas" w:cs="Consolas"/>
        </w:rPr>
        <w:t>* Returns the next hash code.</w:t>
      </w:r>
      <w:r>
        <w:rPr>
          <w:rFonts w:ascii="Consolas" w:hAnsi="Consolas" w:cs="Consolas"/>
        </w:rPr>
        <w:br/>
        <w:t xml:space="preserve"> </w:t>
      </w:r>
      <w:r>
        <w:rPr>
          <w:rStyle w:val="cm-comment"/>
          <w:rFonts w:ascii="Consolas" w:hAnsi="Consolas" w:cs="Consolas"/>
        </w:rPr>
        <w:t>*/</w:t>
      </w:r>
      <w:r>
        <w:rPr>
          <w:rFonts w:ascii="Consolas" w:hAnsi="Consolas" w:cs="Consolas"/>
        </w:rPr>
        <w:br/>
      </w:r>
      <w:r>
        <w:rPr>
          <w:rStyle w:val="cm-keyword"/>
          <w:rFonts w:ascii="Consolas" w:hAnsi="Consolas" w:cs="Consolas"/>
        </w:rPr>
        <w:t>private</w:t>
      </w:r>
      <w:r>
        <w:rPr>
          <w:rFonts w:ascii="Consolas" w:hAnsi="Consolas" w:cs="Consolas"/>
        </w:rPr>
        <w:t xml:space="preserve"> </w:t>
      </w:r>
      <w:r>
        <w:rPr>
          <w:rStyle w:val="cm-keyword"/>
          <w:rFonts w:ascii="Consolas" w:hAnsi="Consolas" w:cs="Consolas"/>
        </w:rPr>
        <w:t>static</w:t>
      </w:r>
      <w:r>
        <w:rPr>
          <w:rFonts w:ascii="Consolas" w:hAnsi="Consolas" w:cs="Consolas"/>
        </w:rPr>
        <w:t xml:space="preserve"> </w:t>
      </w:r>
      <w:r>
        <w:rPr>
          <w:rStyle w:val="cm-variable-3"/>
          <w:rFonts w:ascii="Consolas" w:hAnsi="Consolas" w:cs="Consolas"/>
        </w:rPr>
        <w:t>int</w:t>
      </w:r>
      <w:r>
        <w:rPr>
          <w:rFonts w:ascii="Consolas" w:hAnsi="Consolas" w:cs="Consolas"/>
        </w:rPr>
        <w:t xml:space="preserve"> </w:t>
      </w:r>
      <w:r>
        <w:rPr>
          <w:rStyle w:val="cm-def"/>
          <w:rFonts w:ascii="Consolas" w:hAnsi="Consolas" w:cs="Consolas"/>
        </w:rPr>
        <w:t>nextHashCode</w:t>
      </w:r>
      <w:r>
        <w:rPr>
          <w:rFonts w:ascii="Consolas" w:hAnsi="Consolas" w:cs="Consolas"/>
        </w:rPr>
        <w:t>() {</w:t>
      </w:r>
      <w:r>
        <w:rPr>
          <w:rFonts w:ascii="Consolas" w:hAnsi="Consolas" w:cs="Consolas"/>
        </w:rPr>
        <w:br/>
        <w:t xml:space="preserve">    </w:t>
      </w:r>
      <w:r>
        <w:rPr>
          <w:rStyle w:val="cm-keyword"/>
          <w:rFonts w:ascii="Consolas" w:hAnsi="Consolas" w:cs="Consolas"/>
        </w:rPr>
        <w:t>return</w:t>
      </w:r>
      <w:r>
        <w:rPr>
          <w:rFonts w:ascii="Consolas" w:hAnsi="Consolas" w:cs="Consolas"/>
        </w:rPr>
        <w:t xml:space="preserve"> </w:t>
      </w:r>
      <w:r>
        <w:rPr>
          <w:rStyle w:val="cm-variable"/>
          <w:rFonts w:ascii="Consolas" w:hAnsi="Consolas" w:cs="Consolas"/>
        </w:rPr>
        <w:t>nextHashCode</w:t>
      </w:r>
      <w:r>
        <w:rPr>
          <w:rFonts w:ascii="Consolas" w:hAnsi="Consolas" w:cs="Consolas"/>
        </w:rPr>
        <w:t>.</w:t>
      </w:r>
      <w:r>
        <w:rPr>
          <w:rStyle w:val="cm-variable"/>
          <w:rFonts w:ascii="Consolas" w:hAnsi="Consolas" w:cs="Consolas"/>
        </w:rPr>
        <w:t>getAndAdd</w:t>
      </w:r>
      <w:r>
        <w:rPr>
          <w:rFonts w:ascii="Consolas" w:hAnsi="Consolas" w:cs="Consolas"/>
        </w:rPr>
        <w:t>(</w:t>
      </w:r>
      <w:r>
        <w:rPr>
          <w:rStyle w:val="cm-variable"/>
          <w:rFonts w:ascii="Consolas" w:hAnsi="Consolas" w:cs="Consolas"/>
        </w:rPr>
        <w:t>HASH_INCREMENT</w:t>
      </w:r>
      <w:r>
        <w:rPr>
          <w:rFonts w:ascii="Consolas" w:hAnsi="Consolas" w:cs="Consolas"/>
        </w:rPr>
        <w:t>);</w:t>
      </w:r>
      <w:r>
        <w:rPr>
          <w:rFonts w:ascii="Consolas" w:hAnsi="Consolas" w:cs="Consolas"/>
        </w:rPr>
        <w:br/>
        <w:t>}</w:t>
      </w:r>
    </w:p>
    <w:p w:rsidR="001A7847" w:rsidRDefault="007D395D">
      <w:pPr>
        <w:pStyle w:val="aa"/>
        <w:spacing w:before="0" w:beforeAutospacing="0"/>
        <w:rPr>
          <w:rFonts w:ascii="Helvetica Neue" w:hAnsi="Helvetica Neue"/>
        </w:rPr>
      </w:pPr>
      <w:r>
        <w:rPr>
          <w:rStyle w:val="md-line"/>
          <w:rFonts w:ascii="Helvetica Neue" w:hAnsi="Helvetica Neue"/>
        </w:rPr>
        <w:t>每个</w:t>
      </w:r>
      <w:r>
        <w:rPr>
          <w:rStyle w:val="md-line"/>
          <w:rFonts w:ascii="Helvetica Neue" w:hAnsi="Helvetica Neue"/>
        </w:rPr>
        <w:t xml:space="preserve"> ThreadLocal </w:t>
      </w:r>
      <w:r>
        <w:rPr>
          <w:rStyle w:val="md-line"/>
          <w:rFonts w:ascii="Helvetica Neue" w:hAnsi="Helvetica Neue"/>
        </w:rPr>
        <w:t>都有一个</w:t>
      </w:r>
      <w:r>
        <w:rPr>
          <w:rStyle w:val="md-line"/>
          <w:rFonts w:ascii="Helvetica Neue" w:hAnsi="Helvetica Neue"/>
        </w:rPr>
        <w:t xml:space="preserve"> threadLocalHashCode </w:t>
      </w:r>
      <w:r>
        <w:rPr>
          <w:rStyle w:val="md-line"/>
          <w:rFonts w:ascii="Helvetica Neue" w:hAnsi="Helvetica Neue"/>
        </w:rPr>
        <w:t>与其绑定，并且通过一个静态的原子类，保证了每个类的</w:t>
      </w:r>
      <w:r>
        <w:rPr>
          <w:rStyle w:val="md-line"/>
          <w:rFonts w:ascii="Helvetica Neue" w:hAnsi="Helvetica Neue"/>
        </w:rPr>
        <w:t xml:space="preserve"> threadLocalHashCode </w:t>
      </w:r>
      <w:r>
        <w:rPr>
          <w:rStyle w:val="md-line"/>
          <w:rFonts w:ascii="Helvetica Neue" w:hAnsi="Helvetica Neue"/>
        </w:rPr>
        <w:t>都不相同。此外还加上了一个静态常量</w:t>
      </w:r>
    </w:p>
    <w:p w:rsidR="001A7847" w:rsidRDefault="007D395D">
      <w:pPr>
        <w:pStyle w:val="7"/>
      </w:pPr>
      <w:r>
        <w:t>2.ThreadLocalMap</w:t>
      </w:r>
      <w:r>
        <w:t>结构</w:t>
      </w:r>
    </w:p>
    <w:p w:rsidR="001A7847" w:rsidRDefault="007D395D">
      <w:pPr>
        <w:pStyle w:val="aa"/>
        <w:spacing w:before="0" w:beforeAutospacing="0"/>
        <w:rPr>
          <w:rFonts w:ascii="Helvetica Neue" w:hAnsi="Helvetica Neue"/>
        </w:rPr>
      </w:pPr>
      <w:r>
        <w:rPr>
          <w:rStyle w:val="HTML0"/>
          <w:rFonts w:ascii="Consolas" w:hAnsi="Consolas" w:cs="Consolas"/>
        </w:rPr>
        <w:t>ThreadLocalMap</w:t>
      </w:r>
      <w:r>
        <w:rPr>
          <w:rStyle w:val="md-line"/>
          <w:rFonts w:ascii="Helvetica Neue" w:hAnsi="Helvetica Neue"/>
        </w:rPr>
        <w:t>中定义了</w:t>
      </w:r>
      <w:r>
        <w:rPr>
          <w:rStyle w:val="HTML0"/>
          <w:rFonts w:ascii="Consolas" w:hAnsi="Consolas" w:cs="Consolas"/>
        </w:rPr>
        <w:t>Entry</w:t>
      </w:r>
      <w:r>
        <w:rPr>
          <w:rStyle w:val="md-line"/>
          <w:rFonts w:ascii="Helvetica Neue" w:hAnsi="Helvetica Neue"/>
        </w:rPr>
        <w:t>数组实例</w:t>
      </w:r>
      <w:r>
        <w:rPr>
          <w:rStyle w:val="HTML0"/>
          <w:rFonts w:ascii="Consolas" w:hAnsi="Consolas" w:cs="Consolas"/>
        </w:rPr>
        <w:t>table</w:t>
      </w:r>
      <w:r>
        <w:rPr>
          <w:rStyle w:val="md-line"/>
          <w:rFonts w:ascii="Helvetica Neue" w:hAnsi="Helvetica Neue"/>
        </w:rPr>
        <w:t>，用于存储</w:t>
      </w:r>
      <w:r>
        <w:rPr>
          <w:rStyle w:val="HTML0"/>
          <w:rFonts w:ascii="Consolas" w:hAnsi="Consolas" w:cs="Consolas"/>
        </w:rPr>
        <w:t>Entry</w:t>
      </w:r>
      <w:r>
        <w:rPr>
          <w:rStyle w:val="md-line"/>
          <w:rFonts w:ascii="Helvetica Neue" w:hAnsi="Helvetica Neue"/>
        </w:rPr>
        <w:t>。</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br/>
      </w:r>
      <w:r>
        <w:rPr>
          <w:rStyle w:val="cm-keyword"/>
          <w:rFonts w:ascii="Consolas" w:hAnsi="Consolas" w:cs="Consolas"/>
        </w:rPr>
        <w:t>private</w:t>
      </w:r>
      <w:r>
        <w:rPr>
          <w:rFonts w:ascii="Consolas" w:hAnsi="Consolas" w:cs="Consolas"/>
        </w:rPr>
        <w:t xml:space="preserve"> </w:t>
      </w:r>
      <w:r>
        <w:rPr>
          <w:rStyle w:val="cm-variable"/>
          <w:rFonts w:ascii="Consolas" w:hAnsi="Consolas" w:cs="Consolas"/>
        </w:rPr>
        <w:t>Entry</w:t>
      </w:r>
      <w:r>
        <w:rPr>
          <w:rFonts w:ascii="Consolas" w:hAnsi="Consolas" w:cs="Consolas"/>
        </w:rPr>
        <w:t xml:space="preserve">[] </w:t>
      </w:r>
      <w:r>
        <w:rPr>
          <w:rStyle w:val="cm-variable"/>
          <w:rFonts w:ascii="Consolas" w:hAnsi="Consolas" w:cs="Consolas"/>
        </w:rPr>
        <w:t>table</w:t>
      </w:r>
      <w:r>
        <w:rPr>
          <w:rFonts w:ascii="Consolas" w:hAnsi="Consolas" w:cs="Consolas"/>
        </w:rPr>
        <w:t>;</w:t>
      </w:r>
    </w:p>
    <w:p w:rsidR="001A7847" w:rsidRDefault="007D395D">
      <w:pPr>
        <w:pStyle w:val="aa"/>
        <w:spacing w:before="0" w:beforeAutospacing="0"/>
        <w:rPr>
          <w:rFonts w:ascii="Helvetica Neue" w:hAnsi="Helvetica Neue"/>
        </w:rPr>
      </w:pPr>
      <w:r>
        <w:rPr>
          <w:rStyle w:val="md-line"/>
          <w:rFonts w:ascii="Helvetica Neue" w:hAnsi="Helvetica Neue"/>
        </w:rPr>
        <w:t>ThreadLocalMap</w:t>
      </w:r>
      <w:r>
        <w:rPr>
          <w:rStyle w:val="md-line"/>
          <w:rFonts w:ascii="Helvetica Neue" w:hAnsi="Helvetica Neue"/>
        </w:rPr>
        <w:t>中定义了</w:t>
      </w:r>
      <w:r>
        <w:rPr>
          <w:rStyle w:val="md-line"/>
          <w:rFonts w:ascii="Helvetica Neue" w:hAnsi="Helvetica Neue"/>
        </w:rPr>
        <w:t>threshold</w:t>
      </w:r>
      <w:r>
        <w:rPr>
          <w:rStyle w:val="md-line"/>
          <w:rFonts w:ascii="Helvetica Neue" w:hAnsi="Helvetica Neue"/>
        </w:rPr>
        <w:t>属性，当表里存储的对象数量超过</w:t>
      </w:r>
      <w:r>
        <w:rPr>
          <w:rStyle w:val="md-line"/>
          <w:rFonts w:ascii="Helvetica Neue" w:hAnsi="Helvetica Neue"/>
        </w:rPr>
        <w:t>threshold</w:t>
      </w:r>
      <w:r>
        <w:rPr>
          <w:rStyle w:val="md-line"/>
          <w:rFonts w:ascii="Helvetica Neue" w:hAnsi="Helvetica Neue"/>
        </w:rPr>
        <w:t>（加载因子）就会扩容。如下所示：</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lastRenderedPageBreak/>
        <w:br/>
      </w:r>
      <w:r>
        <w:rPr>
          <w:rStyle w:val="cm-comment"/>
          <w:rFonts w:ascii="Consolas" w:hAnsi="Consolas" w:cs="Consolas"/>
        </w:rPr>
        <w:t>/**</w:t>
      </w:r>
      <w:r>
        <w:rPr>
          <w:rFonts w:ascii="Consolas" w:hAnsi="Consolas" w:cs="Consolas"/>
        </w:rPr>
        <w:br/>
      </w:r>
      <w:r>
        <w:rPr>
          <w:rStyle w:val="cm-comment"/>
          <w:rFonts w:ascii="Consolas" w:hAnsi="Consolas" w:cs="Consolas"/>
        </w:rPr>
        <w:t>* The next size value at which to resize.</w:t>
      </w:r>
      <w:r>
        <w:rPr>
          <w:rFonts w:ascii="Consolas" w:hAnsi="Consolas" w:cs="Consolas"/>
        </w:rPr>
        <w:br/>
      </w:r>
      <w:r>
        <w:rPr>
          <w:rStyle w:val="cm-comment"/>
          <w:rFonts w:ascii="Consolas" w:hAnsi="Consolas" w:cs="Consolas"/>
        </w:rPr>
        <w:t>*/</w:t>
      </w:r>
      <w:r>
        <w:rPr>
          <w:rFonts w:ascii="Consolas" w:hAnsi="Consolas" w:cs="Consolas"/>
        </w:rPr>
        <w:br/>
      </w:r>
      <w:r>
        <w:rPr>
          <w:rStyle w:val="cm-keyword"/>
          <w:rFonts w:ascii="Consolas" w:hAnsi="Consolas" w:cs="Consolas"/>
        </w:rPr>
        <w:t>private</w:t>
      </w:r>
      <w:r>
        <w:rPr>
          <w:rFonts w:ascii="Consolas" w:hAnsi="Consolas" w:cs="Consolas"/>
        </w:rPr>
        <w:t xml:space="preserve"> </w:t>
      </w:r>
      <w:r>
        <w:rPr>
          <w:rStyle w:val="cm-variable-3"/>
          <w:rFonts w:ascii="Consolas" w:hAnsi="Consolas" w:cs="Consolas"/>
        </w:rPr>
        <w:t>int</w:t>
      </w:r>
      <w:r>
        <w:rPr>
          <w:rFonts w:ascii="Consolas" w:hAnsi="Consolas" w:cs="Consolas"/>
        </w:rPr>
        <w:t xml:space="preserve"> </w:t>
      </w:r>
      <w:r>
        <w:rPr>
          <w:rStyle w:val="cm-variable"/>
          <w:rFonts w:ascii="Consolas" w:hAnsi="Consolas" w:cs="Consolas"/>
        </w:rPr>
        <w:t>threshold</w:t>
      </w:r>
      <w:r>
        <w:rPr>
          <w:rFonts w:ascii="Consolas" w:hAnsi="Consolas" w:cs="Consolas"/>
        </w:rPr>
        <w:t xml:space="preserve">; </w:t>
      </w:r>
      <w:r>
        <w:rPr>
          <w:rStyle w:val="cm-comment"/>
          <w:rFonts w:ascii="Consolas" w:hAnsi="Consolas" w:cs="Consolas"/>
        </w:rPr>
        <w:t>// Default to 0</w:t>
      </w:r>
      <w:r>
        <w:rPr>
          <w:rFonts w:ascii="Consolas" w:hAnsi="Consolas" w:cs="Consolas"/>
        </w:rPr>
        <w:br/>
        <w:t>​</w:t>
      </w:r>
      <w:r>
        <w:rPr>
          <w:rFonts w:ascii="Consolas" w:hAnsi="Consolas" w:cs="Consolas"/>
        </w:rPr>
        <w:br/>
      </w:r>
      <w:r>
        <w:rPr>
          <w:rStyle w:val="cm-comment"/>
          <w:rFonts w:ascii="Consolas" w:hAnsi="Consolas" w:cs="Consolas"/>
        </w:rPr>
        <w:t>/**</w:t>
      </w:r>
      <w:r>
        <w:rPr>
          <w:rFonts w:ascii="Consolas" w:hAnsi="Consolas" w:cs="Consolas"/>
        </w:rPr>
        <w:br/>
        <w:t xml:space="preserve"> </w:t>
      </w:r>
      <w:r>
        <w:rPr>
          <w:rStyle w:val="cm-comment"/>
          <w:rFonts w:ascii="Consolas" w:hAnsi="Consolas" w:cs="Consolas"/>
        </w:rPr>
        <w:t>* Set the resize threshold to maintain at worst a 2/3 load factor.</w:t>
      </w:r>
      <w:r>
        <w:rPr>
          <w:rFonts w:ascii="Consolas" w:hAnsi="Consolas" w:cs="Consolas"/>
        </w:rPr>
        <w:br/>
        <w:t xml:space="preserve"> </w:t>
      </w:r>
      <w:r>
        <w:rPr>
          <w:rStyle w:val="cm-comment"/>
          <w:rFonts w:ascii="Consolas" w:hAnsi="Consolas" w:cs="Consolas"/>
        </w:rPr>
        <w:t>*/</w:t>
      </w:r>
      <w:r>
        <w:rPr>
          <w:rFonts w:ascii="Consolas" w:hAnsi="Consolas" w:cs="Consolas"/>
        </w:rPr>
        <w:br/>
      </w:r>
      <w:r>
        <w:rPr>
          <w:rStyle w:val="cm-keyword"/>
          <w:rFonts w:ascii="Consolas" w:hAnsi="Consolas" w:cs="Consolas"/>
        </w:rPr>
        <w:t>private</w:t>
      </w:r>
      <w:r>
        <w:rPr>
          <w:rFonts w:ascii="Consolas" w:hAnsi="Consolas" w:cs="Consolas"/>
        </w:rPr>
        <w:t xml:space="preserve"> </w:t>
      </w:r>
      <w:r>
        <w:rPr>
          <w:rStyle w:val="cm-variable-3"/>
          <w:rFonts w:ascii="Consolas" w:hAnsi="Consolas" w:cs="Consolas"/>
        </w:rPr>
        <w:t>void</w:t>
      </w:r>
      <w:r>
        <w:rPr>
          <w:rFonts w:ascii="Consolas" w:hAnsi="Consolas" w:cs="Consolas"/>
        </w:rPr>
        <w:t xml:space="preserve"> </w:t>
      </w:r>
      <w:r>
        <w:rPr>
          <w:rStyle w:val="cm-def"/>
          <w:rFonts w:ascii="Consolas" w:hAnsi="Consolas" w:cs="Consolas"/>
        </w:rPr>
        <w:t>setThreshold</w:t>
      </w:r>
      <w:r>
        <w:rPr>
          <w:rFonts w:ascii="Consolas" w:hAnsi="Consolas" w:cs="Consolas"/>
        </w:rPr>
        <w:t>(</w:t>
      </w:r>
      <w:r>
        <w:rPr>
          <w:rStyle w:val="cm-variable-3"/>
          <w:rFonts w:ascii="Consolas" w:hAnsi="Consolas" w:cs="Consolas"/>
        </w:rPr>
        <w:t>int</w:t>
      </w:r>
      <w:r>
        <w:rPr>
          <w:rFonts w:ascii="Consolas" w:hAnsi="Consolas" w:cs="Consolas"/>
        </w:rPr>
        <w:t xml:space="preserve"> </w:t>
      </w:r>
      <w:r>
        <w:rPr>
          <w:rStyle w:val="cm-variable"/>
          <w:rFonts w:ascii="Consolas" w:hAnsi="Consolas" w:cs="Consolas"/>
        </w:rPr>
        <w:t>len</w:t>
      </w:r>
      <w:r>
        <w:rPr>
          <w:rFonts w:ascii="Consolas" w:hAnsi="Consolas" w:cs="Consolas"/>
        </w:rPr>
        <w:t>) {</w:t>
      </w:r>
      <w:r>
        <w:rPr>
          <w:rFonts w:ascii="Consolas" w:hAnsi="Consolas" w:cs="Consolas"/>
        </w:rPr>
        <w:br/>
        <w:t xml:space="preserve">  </w:t>
      </w:r>
      <w:r>
        <w:rPr>
          <w:rStyle w:val="cm-variable"/>
          <w:rFonts w:ascii="Consolas" w:hAnsi="Consolas" w:cs="Consolas"/>
        </w:rPr>
        <w:t>threshold</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len</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2</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3</w:t>
      </w:r>
      <w:r>
        <w:rPr>
          <w:rFonts w:ascii="Consolas" w:hAnsi="Consolas" w:cs="Consolas"/>
        </w:rPr>
        <w:t>;</w:t>
      </w:r>
      <w:r>
        <w:rPr>
          <w:rFonts w:ascii="Consolas" w:hAnsi="Consolas" w:cs="Consolas"/>
        </w:rPr>
        <w:br/>
        <w:t>}</w:t>
      </w:r>
    </w:p>
    <w:p w:rsidR="001A7847" w:rsidRDefault="007D395D">
      <w:pPr>
        <w:pStyle w:val="aa"/>
        <w:spacing w:before="0" w:beforeAutospacing="0"/>
        <w:rPr>
          <w:rFonts w:ascii="Helvetica Neue" w:hAnsi="Helvetica Neue"/>
        </w:rPr>
      </w:pPr>
      <w:r>
        <w:rPr>
          <w:rStyle w:val="HTML0"/>
          <w:rFonts w:ascii="Consolas" w:hAnsi="Consolas" w:cs="Consolas"/>
        </w:rPr>
        <w:t>**Entry</w:t>
      </w:r>
      <w:r>
        <w:rPr>
          <w:rStyle w:val="md-line"/>
          <w:rFonts w:ascii="Helvetica Neue" w:hAnsi="Helvetica Neue"/>
        </w:rPr>
        <w:t xml:space="preserve"> </w:t>
      </w:r>
      <w:r>
        <w:rPr>
          <w:rStyle w:val="md-line"/>
          <w:rFonts w:ascii="Helvetica Neue" w:hAnsi="Helvetica Neue"/>
        </w:rPr>
        <w:t>对象</w:t>
      </w:r>
      <w:r>
        <w:rPr>
          <w:rStyle w:val="md-line"/>
          <w:rFonts w:ascii="Helvetica Neue" w:hAnsi="Helvetica Neue"/>
        </w:rPr>
        <w:t>**</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br/>
      </w:r>
      <w:r>
        <w:rPr>
          <w:rStyle w:val="cm-comment"/>
          <w:rFonts w:ascii="Consolas" w:hAnsi="Consolas" w:cs="Consolas"/>
        </w:rPr>
        <w:t>/**</w:t>
      </w:r>
      <w:r>
        <w:rPr>
          <w:rFonts w:ascii="Consolas" w:hAnsi="Consolas" w:cs="Consolas"/>
        </w:rPr>
        <w:br/>
      </w:r>
      <w:r>
        <w:rPr>
          <w:rStyle w:val="cm-comment"/>
          <w:rFonts w:ascii="Consolas" w:hAnsi="Consolas" w:cs="Consolas"/>
        </w:rPr>
        <w:t>* The entries in this hash map extend WeakReference, using</w:t>
      </w:r>
      <w:r>
        <w:rPr>
          <w:rFonts w:ascii="Consolas" w:hAnsi="Consolas" w:cs="Consolas"/>
        </w:rPr>
        <w:br/>
      </w:r>
      <w:r>
        <w:rPr>
          <w:rStyle w:val="cm-comment"/>
          <w:rFonts w:ascii="Consolas" w:hAnsi="Consolas" w:cs="Consolas"/>
        </w:rPr>
        <w:t>* its main ref field as the key (which is always a</w:t>
      </w:r>
      <w:r>
        <w:rPr>
          <w:rFonts w:ascii="Consolas" w:hAnsi="Consolas" w:cs="Consolas"/>
        </w:rPr>
        <w:br/>
      </w:r>
      <w:r>
        <w:rPr>
          <w:rStyle w:val="cm-comment"/>
          <w:rFonts w:ascii="Consolas" w:hAnsi="Consolas" w:cs="Consolas"/>
        </w:rPr>
        <w:t>* ThreadLocal object).  Note that null keys (i.e. entry.get()</w:t>
      </w:r>
      <w:r>
        <w:rPr>
          <w:rFonts w:ascii="Consolas" w:hAnsi="Consolas" w:cs="Consolas"/>
        </w:rPr>
        <w:br/>
      </w:r>
      <w:r>
        <w:rPr>
          <w:rStyle w:val="cm-comment"/>
          <w:rFonts w:ascii="Consolas" w:hAnsi="Consolas" w:cs="Consolas"/>
        </w:rPr>
        <w:t>* == null) mean that the key is no longer referenced, so the</w:t>
      </w:r>
      <w:r>
        <w:rPr>
          <w:rFonts w:ascii="Consolas" w:hAnsi="Consolas" w:cs="Consolas"/>
        </w:rPr>
        <w:br/>
      </w:r>
      <w:r>
        <w:rPr>
          <w:rStyle w:val="cm-comment"/>
          <w:rFonts w:ascii="Consolas" w:hAnsi="Consolas" w:cs="Consolas"/>
        </w:rPr>
        <w:t>* entry can be expunged from table.  Such entries are referred to</w:t>
      </w:r>
      <w:r>
        <w:rPr>
          <w:rFonts w:ascii="Consolas" w:hAnsi="Consolas" w:cs="Consolas"/>
        </w:rPr>
        <w:br/>
      </w:r>
      <w:r>
        <w:rPr>
          <w:rStyle w:val="cm-comment"/>
          <w:rFonts w:ascii="Consolas" w:hAnsi="Consolas" w:cs="Consolas"/>
        </w:rPr>
        <w:t>* as "stale entries" in the code that follows.</w:t>
      </w:r>
      <w:r>
        <w:rPr>
          <w:rFonts w:ascii="Consolas" w:hAnsi="Consolas" w:cs="Consolas"/>
        </w:rPr>
        <w:br/>
      </w:r>
      <w:r>
        <w:rPr>
          <w:rStyle w:val="cm-comment"/>
          <w:rFonts w:ascii="Consolas" w:hAnsi="Consolas" w:cs="Consolas"/>
        </w:rPr>
        <w:t>*/</w:t>
      </w:r>
      <w:r>
        <w:rPr>
          <w:rFonts w:ascii="Consolas" w:hAnsi="Consolas" w:cs="Consolas"/>
        </w:rPr>
        <w:br/>
      </w:r>
      <w:r>
        <w:rPr>
          <w:rStyle w:val="cm-keyword"/>
          <w:rFonts w:ascii="Consolas" w:hAnsi="Consolas" w:cs="Consolas"/>
        </w:rPr>
        <w:t>static</w:t>
      </w:r>
      <w:r>
        <w:rPr>
          <w:rFonts w:ascii="Consolas" w:hAnsi="Consolas" w:cs="Consolas"/>
        </w:rPr>
        <w:t xml:space="preserve"> </w:t>
      </w:r>
      <w:r>
        <w:rPr>
          <w:rStyle w:val="cm-keyword"/>
          <w:rFonts w:ascii="Consolas" w:hAnsi="Consolas" w:cs="Consolas"/>
        </w:rPr>
        <w:t>class</w:t>
      </w:r>
      <w:r>
        <w:rPr>
          <w:rFonts w:ascii="Consolas" w:hAnsi="Consolas" w:cs="Consolas"/>
        </w:rPr>
        <w:t xml:space="preserve"> </w:t>
      </w:r>
      <w:r>
        <w:rPr>
          <w:rStyle w:val="cm-def"/>
          <w:rFonts w:ascii="Consolas" w:hAnsi="Consolas" w:cs="Consolas"/>
        </w:rPr>
        <w:t>Entry</w:t>
      </w:r>
      <w:r>
        <w:rPr>
          <w:rFonts w:ascii="Consolas" w:hAnsi="Consolas" w:cs="Consolas"/>
        </w:rPr>
        <w:t xml:space="preserve"> </w:t>
      </w:r>
      <w:r>
        <w:rPr>
          <w:rStyle w:val="cm-keyword"/>
          <w:rFonts w:ascii="Consolas" w:hAnsi="Consolas" w:cs="Consolas"/>
        </w:rPr>
        <w:t>extends</w:t>
      </w:r>
      <w:r>
        <w:rPr>
          <w:rFonts w:ascii="Consolas" w:hAnsi="Consolas" w:cs="Consolas"/>
        </w:rPr>
        <w:t xml:space="preserve"> </w:t>
      </w:r>
      <w:r>
        <w:rPr>
          <w:rStyle w:val="cm-variable"/>
          <w:rFonts w:ascii="Consolas" w:hAnsi="Consolas" w:cs="Consolas"/>
        </w:rPr>
        <w:t>WeakReference</w:t>
      </w:r>
      <w:r>
        <w:rPr>
          <w:rStyle w:val="cm-operator"/>
          <w:rFonts w:ascii="Consolas" w:hAnsi="Consolas" w:cs="Consolas"/>
        </w:rPr>
        <w:t>&lt;</w:t>
      </w:r>
      <w:r>
        <w:rPr>
          <w:rStyle w:val="cm-variable"/>
          <w:rFonts w:ascii="Consolas" w:hAnsi="Consolas" w:cs="Consolas"/>
        </w:rPr>
        <w:t>ThreadLocal</w:t>
      </w:r>
      <w:r>
        <w:rPr>
          <w:rStyle w:val="cm-operator"/>
          <w:rFonts w:ascii="Consolas" w:hAnsi="Consolas" w:cs="Consolas"/>
        </w:rPr>
        <w:t>&lt;?&gt;&gt;</w:t>
      </w:r>
      <w:r>
        <w:rPr>
          <w:rFonts w:ascii="Consolas" w:hAnsi="Consolas" w:cs="Consolas"/>
        </w:rPr>
        <w:t xml:space="preserve"> {</w:t>
      </w:r>
      <w:r>
        <w:rPr>
          <w:rFonts w:ascii="Consolas" w:hAnsi="Consolas" w:cs="Consolas"/>
        </w:rPr>
        <w:br/>
        <w:t xml:space="preserve">  </w:t>
      </w:r>
      <w:r>
        <w:rPr>
          <w:rStyle w:val="cm-comment"/>
          <w:rFonts w:ascii="Consolas" w:hAnsi="Consolas" w:cs="Consolas"/>
        </w:rPr>
        <w:t>/** The value associated with this ThreadLocal. */</w:t>
      </w:r>
      <w:r>
        <w:rPr>
          <w:rFonts w:ascii="Consolas" w:hAnsi="Consolas" w:cs="Consolas"/>
        </w:rPr>
        <w:br/>
        <w:t xml:space="preserve">  </w:t>
      </w:r>
      <w:r>
        <w:rPr>
          <w:rStyle w:val="cm-variable-3"/>
          <w:rFonts w:ascii="Consolas" w:hAnsi="Consolas" w:cs="Consolas"/>
        </w:rPr>
        <w:t>Object</w:t>
      </w:r>
      <w:r>
        <w:rPr>
          <w:rFonts w:ascii="Consolas" w:hAnsi="Consolas" w:cs="Consolas"/>
        </w:rPr>
        <w:t xml:space="preserve"> </w:t>
      </w:r>
      <w:r>
        <w:rPr>
          <w:rStyle w:val="cm-variable"/>
          <w:rFonts w:ascii="Consolas" w:hAnsi="Consolas" w:cs="Consolas"/>
        </w:rPr>
        <w:t>value</w:t>
      </w:r>
      <w:r>
        <w:rPr>
          <w:rFonts w:ascii="Consolas" w:hAnsi="Consolas" w:cs="Consolas"/>
        </w:rPr>
        <w:t>;</w:t>
      </w:r>
      <w:r>
        <w:rPr>
          <w:rFonts w:ascii="Consolas" w:hAnsi="Consolas" w:cs="Consolas"/>
        </w:rPr>
        <w:br/>
        <w:t>​</w:t>
      </w:r>
      <w:r>
        <w:rPr>
          <w:rFonts w:ascii="Consolas" w:hAnsi="Consolas" w:cs="Consolas"/>
        </w:rPr>
        <w:br/>
        <w:t xml:space="preserve">  </w:t>
      </w:r>
      <w:r>
        <w:rPr>
          <w:rStyle w:val="cm-variable"/>
          <w:rFonts w:ascii="Consolas" w:hAnsi="Consolas" w:cs="Consolas"/>
        </w:rPr>
        <w:t>Entry</w:t>
      </w:r>
      <w:r>
        <w:rPr>
          <w:rFonts w:ascii="Consolas" w:hAnsi="Consolas" w:cs="Consolas"/>
        </w:rPr>
        <w:t>(</w:t>
      </w:r>
      <w:r>
        <w:rPr>
          <w:rStyle w:val="cm-variable"/>
          <w:rFonts w:ascii="Consolas" w:hAnsi="Consolas" w:cs="Consolas"/>
        </w:rPr>
        <w:t>ThreadLocal</w:t>
      </w:r>
      <w:r>
        <w:rPr>
          <w:rStyle w:val="cm-operator"/>
          <w:rFonts w:ascii="Consolas" w:hAnsi="Consolas" w:cs="Consolas"/>
        </w:rPr>
        <w:t>&lt;?&gt;</w:t>
      </w:r>
      <w:r>
        <w:rPr>
          <w:rFonts w:ascii="Consolas" w:hAnsi="Consolas" w:cs="Consolas"/>
        </w:rPr>
        <w:t xml:space="preserve"> </w:t>
      </w:r>
      <w:r>
        <w:rPr>
          <w:rStyle w:val="cm-variable"/>
          <w:rFonts w:ascii="Consolas" w:hAnsi="Consolas" w:cs="Consolas"/>
        </w:rPr>
        <w:t>k</w:t>
      </w:r>
      <w:r>
        <w:rPr>
          <w:rFonts w:ascii="Consolas" w:hAnsi="Consolas" w:cs="Consolas"/>
        </w:rPr>
        <w:t xml:space="preserve">, </w:t>
      </w:r>
      <w:r>
        <w:rPr>
          <w:rStyle w:val="cm-variable-3"/>
          <w:rFonts w:ascii="Consolas" w:hAnsi="Consolas" w:cs="Consolas"/>
        </w:rPr>
        <w:t>Object</w:t>
      </w:r>
      <w:r>
        <w:rPr>
          <w:rFonts w:ascii="Consolas" w:hAnsi="Consolas" w:cs="Consolas"/>
        </w:rPr>
        <w:t xml:space="preserve"> </w:t>
      </w:r>
      <w:r>
        <w:rPr>
          <w:rStyle w:val="cm-variable"/>
          <w:rFonts w:ascii="Consolas" w:hAnsi="Consolas" w:cs="Consolas"/>
        </w:rPr>
        <w:t>v</w:t>
      </w:r>
      <w:r>
        <w:rPr>
          <w:rFonts w:ascii="Consolas" w:hAnsi="Consolas" w:cs="Consolas"/>
        </w:rPr>
        <w:t>) {</w:t>
      </w:r>
      <w:r>
        <w:rPr>
          <w:rFonts w:ascii="Consolas" w:hAnsi="Consolas" w:cs="Consolas"/>
        </w:rPr>
        <w:br/>
        <w:t xml:space="preserve">    </w:t>
      </w:r>
      <w:r>
        <w:rPr>
          <w:rStyle w:val="cm-keyword"/>
          <w:rFonts w:ascii="Consolas" w:hAnsi="Consolas" w:cs="Consolas"/>
        </w:rPr>
        <w:t>super</w:t>
      </w:r>
      <w:r>
        <w:rPr>
          <w:rFonts w:ascii="Consolas" w:hAnsi="Consolas" w:cs="Consolas"/>
        </w:rPr>
        <w:t>(</w:t>
      </w:r>
      <w:r>
        <w:rPr>
          <w:rStyle w:val="cm-variable"/>
          <w:rFonts w:ascii="Consolas" w:hAnsi="Consolas" w:cs="Consolas"/>
        </w:rPr>
        <w:t>k</w:t>
      </w:r>
      <w:r>
        <w:rPr>
          <w:rFonts w:ascii="Consolas" w:hAnsi="Consolas" w:cs="Consolas"/>
        </w:rPr>
        <w:t>);</w:t>
      </w:r>
      <w:r>
        <w:rPr>
          <w:rFonts w:ascii="Consolas" w:hAnsi="Consolas" w:cs="Consolas"/>
        </w:rPr>
        <w:br/>
        <w:t xml:space="preserve">    </w:t>
      </w:r>
      <w:r>
        <w:rPr>
          <w:rStyle w:val="cm-variable"/>
          <w:rFonts w:ascii="Consolas" w:hAnsi="Consolas" w:cs="Consolas"/>
        </w:rPr>
        <w:t>value</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v</w:t>
      </w:r>
      <w:r>
        <w:rPr>
          <w:rFonts w:ascii="Consolas" w:hAnsi="Consolas" w:cs="Consolas"/>
        </w:rPr>
        <w:t>;</w:t>
      </w:r>
      <w:r>
        <w:rPr>
          <w:rFonts w:ascii="Consolas" w:hAnsi="Consolas" w:cs="Consolas"/>
        </w:rPr>
        <w:br/>
        <w:t xml:space="preserve">  }</w:t>
      </w:r>
      <w:r>
        <w:rPr>
          <w:rFonts w:ascii="Consolas" w:hAnsi="Consolas" w:cs="Consolas"/>
        </w:rPr>
        <w:br/>
        <w:t>}</w:t>
      </w:r>
    </w:p>
    <w:p w:rsidR="001A7847" w:rsidRDefault="007D395D">
      <w:pPr>
        <w:pStyle w:val="aa"/>
        <w:spacing w:before="0" w:beforeAutospacing="0"/>
        <w:rPr>
          <w:rFonts w:ascii="Helvetica Neue" w:hAnsi="Helvetica Neue"/>
        </w:rPr>
      </w:pPr>
      <w:r>
        <w:rPr>
          <w:rStyle w:val="md-line"/>
          <w:rFonts w:ascii="Helvetica Neue" w:hAnsi="Helvetica Neue"/>
        </w:rPr>
        <w:t>为避免占用空间较大或生命周期较长的数据常驻于内存引发一系列问题，</w:t>
      </w:r>
      <w:r>
        <w:rPr>
          <w:rStyle w:val="md-line"/>
          <w:rFonts w:ascii="Helvetica Neue" w:hAnsi="Helvetica Neue"/>
        </w:rPr>
        <w:t>hash table</w:t>
      </w:r>
      <w:r>
        <w:rPr>
          <w:rStyle w:val="md-line"/>
          <w:rFonts w:ascii="Helvetica Neue" w:hAnsi="Helvetica Neue"/>
        </w:rPr>
        <w:t>的</w:t>
      </w:r>
      <w:r>
        <w:rPr>
          <w:rStyle w:val="md-line"/>
          <w:rFonts w:ascii="Helvetica Neue" w:hAnsi="Helvetica Neue"/>
        </w:rPr>
        <w:t>key</w:t>
      </w:r>
      <w:r>
        <w:rPr>
          <w:rStyle w:val="md-line"/>
          <w:rFonts w:ascii="Helvetica Neue" w:hAnsi="Helvetica Neue"/>
        </w:rPr>
        <w:t>是弱引用</w:t>
      </w:r>
      <w:r>
        <w:rPr>
          <w:rStyle w:val="md-line"/>
          <w:rFonts w:ascii="Helvetica Neue" w:hAnsi="Helvetica Neue"/>
        </w:rPr>
        <w:t>WeakReferences</w:t>
      </w:r>
      <w:r>
        <w:rPr>
          <w:rStyle w:val="md-line"/>
          <w:rFonts w:ascii="Helvetica Neue" w:hAnsi="Helvetica Neue"/>
        </w:rPr>
        <w:t>。当空间不足时，会清理未被引用的</w:t>
      </w:r>
      <w:r>
        <w:rPr>
          <w:rStyle w:val="md-line"/>
          <w:rFonts w:ascii="Helvetica Neue" w:hAnsi="Helvetica Neue"/>
        </w:rPr>
        <w:t>entry</w:t>
      </w:r>
      <w:r>
        <w:rPr>
          <w:rStyle w:val="md-line"/>
          <w:rFonts w:ascii="Helvetica Neue" w:hAnsi="Helvetica Neue"/>
        </w:rPr>
        <w:t>。</w:t>
      </w:r>
      <w:r>
        <w:rPr>
          <w:rStyle w:val="md-line"/>
          <w:rFonts w:ascii="Helvetica Neue" w:hAnsi="Helvetica Neue"/>
        </w:rPr>
        <w:t>ThreadLocalMap</w:t>
      </w:r>
      <w:r>
        <w:rPr>
          <w:rStyle w:val="md-line"/>
          <w:rFonts w:ascii="Helvetica Neue" w:hAnsi="Helvetica Neue"/>
        </w:rPr>
        <w:t>中的重点：</w:t>
      </w:r>
    </w:p>
    <w:p w:rsidR="001A7847" w:rsidRDefault="007D395D">
      <w:pPr>
        <w:pStyle w:val="aa"/>
        <w:spacing w:before="0" w:beforeAutospacing="0"/>
        <w:rPr>
          <w:rFonts w:ascii="Helvetica Neue" w:hAnsi="Helvetica Neue"/>
        </w:rPr>
      </w:pPr>
      <w:r>
        <w:rPr>
          <w:rStyle w:val="ac"/>
          <w:rFonts w:ascii="Helvetica Neue" w:hAnsi="Helvetica Neue"/>
        </w:rPr>
        <w:lastRenderedPageBreak/>
        <w:t>存储</w:t>
      </w:r>
      <w:r>
        <w:rPr>
          <w:rStyle w:val="ac"/>
          <w:rFonts w:ascii="Helvetica Neue" w:hAnsi="Helvetica Neue"/>
        </w:rPr>
        <w:t>Entry</w:t>
      </w:r>
      <w:r>
        <w:rPr>
          <w:rStyle w:val="ac"/>
          <w:rFonts w:ascii="Helvetica Neue" w:hAnsi="Helvetica Neue"/>
        </w:rPr>
        <w:t>对象</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br/>
        <w:t xml:space="preserve"> </w:t>
      </w:r>
      <w:r>
        <w:rPr>
          <w:rStyle w:val="cm-comment"/>
          <w:rFonts w:ascii="Consolas" w:hAnsi="Consolas" w:cs="Consolas"/>
        </w:rPr>
        <w:t>/**</w:t>
      </w:r>
      <w:r>
        <w:rPr>
          <w:rFonts w:ascii="Consolas" w:hAnsi="Consolas" w:cs="Consolas"/>
        </w:rPr>
        <w:br/>
        <w:t xml:space="preserve">         </w:t>
      </w:r>
      <w:r>
        <w:rPr>
          <w:rStyle w:val="cm-comment"/>
          <w:rFonts w:ascii="Consolas" w:hAnsi="Consolas" w:cs="Consolas"/>
        </w:rPr>
        <w:t>* Set the value associated with key.</w:t>
      </w:r>
      <w:r>
        <w:rPr>
          <w:rFonts w:ascii="Consolas" w:hAnsi="Consolas" w:cs="Consolas"/>
        </w:rPr>
        <w:br/>
        <w:t xml:space="preserve">         </w:t>
      </w:r>
      <w:r>
        <w:rPr>
          <w:rStyle w:val="cm-comment"/>
          <w:rFonts w:ascii="Consolas" w:hAnsi="Consolas" w:cs="Consolas"/>
        </w:rPr>
        <w:t>*</w:t>
      </w:r>
      <w:r>
        <w:rPr>
          <w:rFonts w:ascii="Consolas" w:hAnsi="Consolas" w:cs="Consolas"/>
        </w:rPr>
        <w:br/>
        <w:t xml:space="preserve">         </w:t>
      </w:r>
      <w:r>
        <w:rPr>
          <w:rStyle w:val="cm-comment"/>
          <w:rFonts w:ascii="Consolas" w:hAnsi="Consolas" w:cs="Consolas"/>
        </w:rPr>
        <w:t>* @param key the thread local object</w:t>
      </w:r>
      <w:r>
        <w:rPr>
          <w:rFonts w:ascii="Consolas" w:hAnsi="Consolas" w:cs="Consolas"/>
        </w:rPr>
        <w:br/>
        <w:t xml:space="preserve">         </w:t>
      </w:r>
      <w:r>
        <w:rPr>
          <w:rStyle w:val="cm-comment"/>
          <w:rFonts w:ascii="Consolas" w:hAnsi="Consolas" w:cs="Consolas"/>
        </w:rPr>
        <w:t>* @param value the value to be set</w:t>
      </w:r>
      <w:r>
        <w:rPr>
          <w:rFonts w:ascii="Consolas" w:hAnsi="Consolas" w:cs="Consolas"/>
        </w:rPr>
        <w:br/>
        <w:t xml:space="preserve">         </w:t>
      </w:r>
      <w:r>
        <w:rPr>
          <w:rStyle w:val="cm-comment"/>
          <w:rFonts w:ascii="Consolas" w:hAnsi="Consolas" w:cs="Consolas"/>
        </w:rPr>
        <w:t>*/</w:t>
      </w:r>
      <w:r>
        <w:rPr>
          <w:rFonts w:ascii="Consolas" w:hAnsi="Consolas" w:cs="Consolas"/>
        </w:rPr>
        <w:br/>
        <w:t xml:space="preserve">        </w:t>
      </w:r>
      <w:r>
        <w:rPr>
          <w:rStyle w:val="cm-keyword"/>
          <w:rFonts w:ascii="Consolas" w:hAnsi="Consolas" w:cs="Consolas"/>
        </w:rPr>
        <w:t>private</w:t>
      </w:r>
      <w:r>
        <w:rPr>
          <w:rFonts w:ascii="Consolas" w:hAnsi="Consolas" w:cs="Consolas"/>
        </w:rPr>
        <w:t xml:space="preserve"> </w:t>
      </w:r>
      <w:r>
        <w:rPr>
          <w:rStyle w:val="cm-variable-3"/>
          <w:rFonts w:ascii="Consolas" w:hAnsi="Consolas" w:cs="Consolas"/>
        </w:rPr>
        <w:t>void</w:t>
      </w:r>
      <w:r>
        <w:rPr>
          <w:rFonts w:ascii="Consolas" w:hAnsi="Consolas" w:cs="Consolas"/>
        </w:rPr>
        <w:t xml:space="preserve"> </w:t>
      </w:r>
      <w:r>
        <w:rPr>
          <w:rStyle w:val="cm-def"/>
          <w:rFonts w:ascii="Consolas" w:hAnsi="Consolas" w:cs="Consolas"/>
        </w:rPr>
        <w:t>set</w:t>
      </w:r>
      <w:r>
        <w:rPr>
          <w:rFonts w:ascii="Consolas" w:hAnsi="Consolas" w:cs="Consolas"/>
        </w:rPr>
        <w:t>(</w:t>
      </w:r>
      <w:r>
        <w:rPr>
          <w:rStyle w:val="cm-variable"/>
          <w:rFonts w:ascii="Consolas" w:hAnsi="Consolas" w:cs="Consolas"/>
        </w:rPr>
        <w:t>ThreadLocal</w:t>
      </w:r>
      <w:r>
        <w:rPr>
          <w:rStyle w:val="cm-operator"/>
          <w:rFonts w:ascii="Consolas" w:hAnsi="Consolas" w:cs="Consolas"/>
        </w:rPr>
        <w:t>&lt;?&gt;</w:t>
      </w:r>
      <w:r>
        <w:rPr>
          <w:rFonts w:ascii="Consolas" w:hAnsi="Consolas" w:cs="Consolas"/>
        </w:rPr>
        <w:t xml:space="preserve"> </w:t>
      </w:r>
      <w:r>
        <w:rPr>
          <w:rStyle w:val="cm-variable"/>
          <w:rFonts w:ascii="Consolas" w:hAnsi="Consolas" w:cs="Consolas"/>
        </w:rPr>
        <w:t>key</w:t>
      </w:r>
      <w:r>
        <w:rPr>
          <w:rFonts w:ascii="Consolas" w:hAnsi="Consolas" w:cs="Consolas"/>
        </w:rPr>
        <w:t xml:space="preserve">, </w:t>
      </w:r>
      <w:r>
        <w:rPr>
          <w:rStyle w:val="cm-variable-3"/>
          <w:rFonts w:ascii="Consolas" w:hAnsi="Consolas" w:cs="Consolas"/>
        </w:rPr>
        <w:t>Object</w:t>
      </w:r>
      <w:r>
        <w:rPr>
          <w:rFonts w:ascii="Consolas" w:hAnsi="Consolas" w:cs="Consolas"/>
        </w:rPr>
        <w:t xml:space="preserve"> </w:t>
      </w:r>
      <w:r>
        <w:rPr>
          <w:rStyle w:val="cm-variable"/>
          <w:rFonts w:ascii="Consolas" w:hAnsi="Consolas" w:cs="Consolas"/>
        </w:rPr>
        <w:t>value</w:t>
      </w:r>
      <w:r>
        <w:rPr>
          <w:rFonts w:ascii="Consolas" w:hAnsi="Consolas" w:cs="Consolas"/>
        </w:rPr>
        <w:t>) {</w:t>
      </w:r>
      <w:r>
        <w:rPr>
          <w:rFonts w:ascii="Consolas" w:hAnsi="Consolas" w:cs="Consolas"/>
        </w:rPr>
        <w:br/>
        <w:t>​</w:t>
      </w:r>
      <w:r>
        <w:rPr>
          <w:rFonts w:ascii="Consolas" w:hAnsi="Consolas" w:cs="Consolas"/>
        </w:rPr>
        <w:br/>
        <w:t xml:space="preserve">            </w:t>
      </w:r>
      <w:r>
        <w:rPr>
          <w:rStyle w:val="cm-comment"/>
          <w:rFonts w:ascii="Consolas" w:hAnsi="Consolas" w:cs="Consolas"/>
        </w:rPr>
        <w:t>// We don't use a fast path as with get() because it is at</w:t>
      </w:r>
      <w:r>
        <w:rPr>
          <w:rFonts w:ascii="Consolas" w:hAnsi="Consolas" w:cs="Consolas"/>
        </w:rPr>
        <w:br/>
        <w:t xml:space="preserve">            </w:t>
      </w:r>
      <w:r>
        <w:rPr>
          <w:rStyle w:val="cm-comment"/>
          <w:rFonts w:ascii="Consolas" w:hAnsi="Consolas" w:cs="Consolas"/>
        </w:rPr>
        <w:t>// least as common to use set() to create new entries as</w:t>
      </w:r>
      <w:r>
        <w:rPr>
          <w:rFonts w:ascii="Consolas" w:hAnsi="Consolas" w:cs="Consolas"/>
        </w:rPr>
        <w:br/>
        <w:t xml:space="preserve">            </w:t>
      </w:r>
      <w:r>
        <w:rPr>
          <w:rStyle w:val="cm-comment"/>
          <w:rFonts w:ascii="Consolas" w:hAnsi="Consolas" w:cs="Consolas"/>
        </w:rPr>
        <w:t>// it is to replace existing ones, in which case, a fast</w:t>
      </w:r>
      <w:r>
        <w:rPr>
          <w:rFonts w:ascii="Consolas" w:hAnsi="Consolas" w:cs="Consolas"/>
        </w:rPr>
        <w:br/>
        <w:t xml:space="preserve">            </w:t>
      </w:r>
      <w:r>
        <w:rPr>
          <w:rStyle w:val="cm-comment"/>
          <w:rFonts w:ascii="Consolas" w:hAnsi="Consolas" w:cs="Consolas"/>
        </w:rPr>
        <w:t>// path would fail more often than not.</w:t>
      </w:r>
      <w:r>
        <w:rPr>
          <w:rFonts w:ascii="Consolas" w:hAnsi="Consolas" w:cs="Consolas"/>
        </w:rPr>
        <w:br/>
        <w:t>​</w:t>
      </w:r>
      <w:r>
        <w:rPr>
          <w:rFonts w:ascii="Consolas" w:hAnsi="Consolas" w:cs="Consolas"/>
        </w:rPr>
        <w:br/>
        <w:t xml:space="preserve">            </w:t>
      </w:r>
      <w:r>
        <w:rPr>
          <w:rStyle w:val="cm-variable"/>
          <w:rFonts w:ascii="Consolas" w:hAnsi="Consolas" w:cs="Consolas"/>
        </w:rPr>
        <w:t>Entry</w:t>
      </w:r>
      <w:r>
        <w:rPr>
          <w:rFonts w:ascii="Consolas" w:hAnsi="Consolas" w:cs="Consolas"/>
        </w:rPr>
        <w:t xml:space="preserve">[] </w:t>
      </w:r>
      <w:r>
        <w:rPr>
          <w:rStyle w:val="cm-variable"/>
          <w:rFonts w:ascii="Consolas" w:hAnsi="Consolas" w:cs="Consolas"/>
        </w:rPr>
        <w:t>tab</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table</w:t>
      </w:r>
      <w:r>
        <w:rPr>
          <w:rFonts w:ascii="Consolas" w:hAnsi="Consolas" w:cs="Consolas"/>
        </w:rPr>
        <w:t>;</w:t>
      </w:r>
      <w:r>
        <w:rPr>
          <w:rFonts w:ascii="Consolas" w:hAnsi="Consolas" w:cs="Consolas"/>
        </w:rPr>
        <w:br/>
        <w:t xml:space="preserve">            </w:t>
      </w:r>
      <w:r>
        <w:rPr>
          <w:rStyle w:val="cm-variable-3"/>
          <w:rFonts w:ascii="Consolas" w:hAnsi="Consolas" w:cs="Consolas"/>
        </w:rPr>
        <w:t>int</w:t>
      </w:r>
      <w:r>
        <w:rPr>
          <w:rFonts w:ascii="Consolas" w:hAnsi="Consolas" w:cs="Consolas"/>
        </w:rPr>
        <w:t xml:space="preserve"> </w:t>
      </w:r>
      <w:r>
        <w:rPr>
          <w:rStyle w:val="cm-variable"/>
          <w:rFonts w:ascii="Consolas" w:hAnsi="Consolas" w:cs="Consolas"/>
        </w:rPr>
        <w:t>len</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tab</w:t>
      </w:r>
      <w:r>
        <w:rPr>
          <w:rFonts w:ascii="Consolas" w:hAnsi="Consolas" w:cs="Consolas"/>
        </w:rPr>
        <w:t>.</w:t>
      </w:r>
      <w:r>
        <w:rPr>
          <w:rStyle w:val="cm-variable"/>
          <w:rFonts w:ascii="Consolas" w:hAnsi="Consolas" w:cs="Consolas"/>
        </w:rPr>
        <w:t>length</w:t>
      </w:r>
      <w:r>
        <w:rPr>
          <w:rFonts w:ascii="Consolas" w:hAnsi="Consolas" w:cs="Consolas"/>
        </w:rPr>
        <w:t>;</w:t>
      </w:r>
      <w:r>
        <w:rPr>
          <w:rFonts w:ascii="Consolas" w:hAnsi="Consolas" w:cs="Consolas"/>
        </w:rPr>
        <w:br/>
        <w:t xml:space="preserve">            </w:t>
      </w:r>
      <w:r>
        <w:rPr>
          <w:rStyle w:val="cm-variable-3"/>
          <w:rFonts w:ascii="Consolas" w:hAnsi="Consolas" w:cs="Consolas"/>
        </w:rPr>
        <w:t>int</w:t>
      </w:r>
      <w:r>
        <w:rPr>
          <w:rFonts w:ascii="Consolas" w:hAnsi="Consolas" w:cs="Consolas"/>
        </w:rPr>
        <w:t xml:space="preserve"> </w:t>
      </w:r>
      <w:r>
        <w:rPr>
          <w:rStyle w:val="cm-variable"/>
          <w:rFonts w:ascii="Consolas" w:hAnsi="Consolas" w:cs="Consolas"/>
        </w:rPr>
        <w:t>i</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key</w:t>
      </w:r>
      <w:r>
        <w:rPr>
          <w:rFonts w:ascii="Consolas" w:hAnsi="Consolas" w:cs="Consolas"/>
        </w:rPr>
        <w:t>.</w:t>
      </w:r>
      <w:r>
        <w:rPr>
          <w:rStyle w:val="cm-variable"/>
          <w:rFonts w:ascii="Consolas" w:hAnsi="Consolas" w:cs="Consolas"/>
        </w:rPr>
        <w:t>threadLocalHashCode</w:t>
      </w:r>
      <w:r>
        <w:rPr>
          <w:rFonts w:ascii="Consolas" w:hAnsi="Consolas" w:cs="Consolas"/>
        </w:rPr>
        <w:t xml:space="preserve"> </w:t>
      </w:r>
      <w:r>
        <w:rPr>
          <w:rStyle w:val="cm-operator"/>
          <w:rFonts w:ascii="Consolas" w:hAnsi="Consolas" w:cs="Consolas"/>
        </w:rPr>
        <w:t>&amp;</w:t>
      </w:r>
      <w:r>
        <w:rPr>
          <w:rFonts w:ascii="Consolas" w:hAnsi="Consolas" w:cs="Consolas"/>
        </w:rPr>
        <w:t xml:space="preserve"> (</w:t>
      </w:r>
      <w:r>
        <w:rPr>
          <w:rStyle w:val="cm-variable"/>
          <w:rFonts w:ascii="Consolas" w:hAnsi="Consolas" w:cs="Consolas"/>
        </w:rPr>
        <w:t>len</w:t>
      </w:r>
      <w:r>
        <w:rPr>
          <w:rStyle w:val="cm-operator"/>
          <w:rFonts w:ascii="Consolas" w:hAnsi="Consolas" w:cs="Consolas"/>
        </w:rPr>
        <w:t>-</w:t>
      </w:r>
      <w:r>
        <w:rPr>
          <w:rStyle w:val="cm-number"/>
          <w:rFonts w:ascii="Consolas" w:hAnsi="Consolas" w:cs="Consolas"/>
        </w:rPr>
        <w:t>1</w:t>
      </w:r>
      <w:r>
        <w:rPr>
          <w:rFonts w:ascii="Consolas" w:hAnsi="Consolas" w:cs="Consolas"/>
        </w:rPr>
        <w:t>);</w:t>
      </w:r>
      <w:r>
        <w:rPr>
          <w:rFonts w:ascii="Consolas" w:hAnsi="Consolas" w:cs="Consolas"/>
        </w:rPr>
        <w:br/>
        <w:t>​</w:t>
      </w:r>
      <w:r>
        <w:rPr>
          <w:rFonts w:ascii="Consolas" w:hAnsi="Consolas" w:cs="Consolas"/>
        </w:rPr>
        <w:br/>
        <w:t xml:space="preserve">            </w:t>
      </w:r>
      <w:r>
        <w:rPr>
          <w:rStyle w:val="cm-keyword"/>
          <w:rFonts w:ascii="Consolas" w:hAnsi="Consolas" w:cs="Consolas"/>
        </w:rPr>
        <w:t>for</w:t>
      </w:r>
      <w:r>
        <w:rPr>
          <w:rFonts w:ascii="Consolas" w:hAnsi="Consolas" w:cs="Consolas"/>
        </w:rPr>
        <w:t xml:space="preserve"> (</w:t>
      </w:r>
      <w:r>
        <w:rPr>
          <w:rStyle w:val="cm-variable"/>
          <w:rFonts w:ascii="Consolas" w:hAnsi="Consolas" w:cs="Consolas"/>
        </w:rPr>
        <w:t>Entry</w:t>
      </w:r>
      <w:r>
        <w:rPr>
          <w:rFonts w:ascii="Consolas" w:hAnsi="Consolas" w:cs="Consolas"/>
        </w:rPr>
        <w:t xml:space="preserve"> </w:t>
      </w:r>
      <w:r>
        <w:rPr>
          <w:rStyle w:val="cm-variable"/>
          <w:rFonts w:ascii="Consolas" w:hAnsi="Consolas" w:cs="Consolas"/>
        </w:rPr>
        <w:t>e</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tab</w:t>
      </w:r>
      <w:r>
        <w:rPr>
          <w:rFonts w:ascii="Consolas" w:hAnsi="Consolas" w:cs="Consolas"/>
        </w:rPr>
        <w:t>[</w:t>
      </w:r>
      <w:r>
        <w:rPr>
          <w:rStyle w:val="cm-variable"/>
          <w:rFonts w:ascii="Consolas" w:hAnsi="Consolas" w:cs="Consolas"/>
        </w:rPr>
        <w:t>i</w:t>
      </w:r>
      <w:r>
        <w:rPr>
          <w:rFonts w:ascii="Consolas" w:hAnsi="Consolas" w:cs="Consolas"/>
        </w:rPr>
        <w:t>];</w:t>
      </w:r>
      <w:r>
        <w:rPr>
          <w:rFonts w:ascii="Consolas" w:hAnsi="Consolas" w:cs="Consolas"/>
        </w:rPr>
        <w:br/>
        <w:t xml:space="preserve">                 </w:t>
      </w:r>
      <w:r>
        <w:rPr>
          <w:rStyle w:val="cm-variable"/>
          <w:rFonts w:ascii="Consolas" w:hAnsi="Consolas" w:cs="Consolas"/>
        </w:rPr>
        <w:t>e</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atom"/>
          <w:rFonts w:ascii="Consolas" w:hAnsi="Consolas" w:cs="Consolas"/>
        </w:rPr>
        <w:t>null</w:t>
      </w:r>
      <w:r>
        <w:rPr>
          <w:rFonts w:ascii="Consolas" w:hAnsi="Consolas" w:cs="Consolas"/>
        </w:rPr>
        <w:t>;</w:t>
      </w:r>
      <w:r>
        <w:rPr>
          <w:rFonts w:ascii="Consolas" w:hAnsi="Consolas" w:cs="Consolas"/>
        </w:rPr>
        <w:br/>
        <w:t xml:space="preserve">                 </w:t>
      </w:r>
      <w:r>
        <w:rPr>
          <w:rStyle w:val="cm-variable"/>
          <w:rFonts w:ascii="Consolas" w:hAnsi="Consolas" w:cs="Consolas"/>
        </w:rPr>
        <w:t>e</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tab</w:t>
      </w:r>
      <w:r>
        <w:rPr>
          <w:rFonts w:ascii="Consolas" w:hAnsi="Consolas" w:cs="Consolas"/>
        </w:rPr>
        <w:t>[</w:t>
      </w:r>
      <w:r>
        <w:rPr>
          <w:rStyle w:val="cm-variable"/>
          <w:rFonts w:ascii="Consolas" w:hAnsi="Consolas" w:cs="Consolas"/>
        </w:rPr>
        <w:t>i</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nextIndex</w:t>
      </w:r>
      <w:r>
        <w:rPr>
          <w:rFonts w:ascii="Consolas" w:hAnsi="Consolas" w:cs="Consolas"/>
        </w:rPr>
        <w:t>(</w:t>
      </w:r>
      <w:r>
        <w:rPr>
          <w:rStyle w:val="cm-variable"/>
          <w:rFonts w:ascii="Consolas" w:hAnsi="Consolas" w:cs="Consolas"/>
        </w:rPr>
        <w:t>i</w:t>
      </w:r>
      <w:r>
        <w:rPr>
          <w:rFonts w:ascii="Consolas" w:hAnsi="Consolas" w:cs="Consolas"/>
        </w:rPr>
        <w:t xml:space="preserve">, </w:t>
      </w:r>
      <w:r>
        <w:rPr>
          <w:rStyle w:val="cm-variable"/>
          <w:rFonts w:ascii="Consolas" w:hAnsi="Consolas" w:cs="Consolas"/>
        </w:rPr>
        <w:t>len</w:t>
      </w:r>
      <w:r>
        <w:rPr>
          <w:rFonts w:ascii="Consolas" w:hAnsi="Consolas" w:cs="Consolas"/>
        </w:rPr>
        <w:t>)]) {</w:t>
      </w:r>
      <w:r>
        <w:rPr>
          <w:rFonts w:ascii="Consolas" w:hAnsi="Consolas" w:cs="Consolas"/>
        </w:rPr>
        <w:br/>
        <w:t xml:space="preserve">                </w:t>
      </w:r>
      <w:r>
        <w:rPr>
          <w:rStyle w:val="cm-variable"/>
          <w:rFonts w:ascii="Consolas" w:hAnsi="Consolas" w:cs="Consolas"/>
        </w:rPr>
        <w:t>ThreadLocal</w:t>
      </w:r>
      <w:r>
        <w:rPr>
          <w:rStyle w:val="cm-operator"/>
          <w:rFonts w:ascii="Consolas" w:hAnsi="Consolas" w:cs="Consolas"/>
        </w:rPr>
        <w:t>&lt;?&gt;</w:t>
      </w:r>
      <w:r>
        <w:rPr>
          <w:rFonts w:ascii="Consolas" w:hAnsi="Consolas" w:cs="Consolas"/>
        </w:rPr>
        <w:t xml:space="preserve"> </w:t>
      </w:r>
      <w:r>
        <w:rPr>
          <w:rStyle w:val="cm-variable"/>
          <w:rFonts w:ascii="Consolas" w:hAnsi="Consolas" w:cs="Consolas"/>
        </w:rPr>
        <w:t>k</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e</w:t>
      </w:r>
      <w:r>
        <w:rPr>
          <w:rFonts w:ascii="Consolas" w:hAnsi="Consolas" w:cs="Consolas"/>
        </w:rPr>
        <w:t>.</w:t>
      </w:r>
      <w:r>
        <w:rPr>
          <w:rStyle w:val="cm-variable"/>
          <w:rFonts w:ascii="Consolas" w:hAnsi="Consolas" w:cs="Consolas"/>
        </w:rPr>
        <w:t>get</w:t>
      </w:r>
      <w:r>
        <w:rPr>
          <w:rFonts w:ascii="Consolas" w:hAnsi="Consolas" w:cs="Consolas"/>
        </w:rPr>
        <w:t>();</w:t>
      </w:r>
      <w:r>
        <w:rPr>
          <w:rFonts w:ascii="Consolas" w:hAnsi="Consolas" w:cs="Consolas"/>
        </w:rPr>
        <w:br/>
        <w:t>​</w:t>
      </w:r>
      <w:r>
        <w:rPr>
          <w:rFonts w:ascii="Consolas" w:hAnsi="Consolas" w:cs="Consolas"/>
        </w:rPr>
        <w:br/>
        <w:t xml:space="preserve">                </w:t>
      </w:r>
      <w:r>
        <w:rPr>
          <w:rStyle w:val="cm-keyword"/>
          <w:rFonts w:ascii="Consolas" w:hAnsi="Consolas" w:cs="Consolas"/>
        </w:rPr>
        <w:t>if</w:t>
      </w:r>
      <w:r>
        <w:rPr>
          <w:rFonts w:ascii="Consolas" w:hAnsi="Consolas" w:cs="Consolas"/>
        </w:rPr>
        <w:t xml:space="preserve"> (</w:t>
      </w:r>
      <w:r>
        <w:rPr>
          <w:rStyle w:val="cm-variable"/>
          <w:rFonts w:ascii="Consolas" w:hAnsi="Consolas" w:cs="Consolas"/>
        </w:rPr>
        <w:t>k</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key</w:t>
      </w:r>
      <w:r>
        <w:rPr>
          <w:rFonts w:ascii="Consolas" w:hAnsi="Consolas" w:cs="Consolas"/>
        </w:rPr>
        <w:t>) {</w:t>
      </w:r>
      <w:r>
        <w:rPr>
          <w:rFonts w:ascii="Consolas" w:hAnsi="Consolas" w:cs="Consolas"/>
        </w:rPr>
        <w:br/>
        <w:t xml:space="preserve">                    </w:t>
      </w:r>
      <w:r>
        <w:rPr>
          <w:rStyle w:val="cm-variable"/>
          <w:rFonts w:ascii="Consolas" w:hAnsi="Consolas" w:cs="Consolas"/>
        </w:rPr>
        <w:t>e</w:t>
      </w:r>
      <w:r>
        <w:rPr>
          <w:rFonts w:ascii="Consolas" w:hAnsi="Consolas" w:cs="Consolas"/>
        </w:rPr>
        <w:t>.</w:t>
      </w:r>
      <w:r>
        <w:rPr>
          <w:rStyle w:val="cm-variable"/>
          <w:rFonts w:ascii="Consolas" w:hAnsi="Consolas" w:cs="Consolas"/>
        </w:rPr>
        <w:t>value</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value</w:t>
      </w:r>
      <w:r>
        <w:rPr>
          <w:rFonts w:ascii="Consolas" w:hAnsi="Consolas" w:cs="Consolas"/>
        </w:rPr>
        <w:t>;</w:t>
      </w:r>
      <w:r>
        <w:rPr>
          <w:rFonts w:ascii="Consolas" w:hAnsi="Consolas" w:cs="Consolas"/>
        </w:rPr>
        <w:br/>
        <w:t xml:space="preserve">                    </w:t>
      </w:r>
      <w:r>
        <w:rPr>
          <w:rStyle w:val="cm-keyword"/>
          <w:rFonts w:ascii="Consolas" w:hAnsi="Consolas" w:cs="Consolas"/>
        </w:rPr>
        <w:t>return</w:t>
      </w:r>
      <w:r>
        <w:rPr>
          <w:rFonts w:ascii="Consolas" w:hAnsi="Consolas" w:cs="Consolas"/>
        </w:rPr>
        <w:t>;</w:t>
      </w:r>
      <w:r>
        <w:rPr>
          <w:rFonts w:ascii="Consolas" w:hAnsi="Consolas" w:cs="Consolas"/>
        </w:rPr>
        <w:br/>
        <w:t xml:space="preserve">                }</w:t>
      </w:r>
      <w:r>
        <w:rPr>
          <w:rFonts w:ascii="Consolas" w:hAnsi="Consolas" w:cs="Consolas"/>
        </w:rPr>
        <w:br/>
        <w:t>​</w:t>
      </w:r>
      <w:r>
        <w:rPr>
          <w:rFonts w:ascii="Consolas" w:hAnsi="Consolas" w:cs="Consolas"/>
        </w:rPr>
        <w:br/>
        <w:t xml:space="preserve">                </w:t>
      </w:r>
      <w:r>
        <w:rPr>
          <w:rStyle w:val="cm-keyword"/>
          <w:rFonts w:ascii="Consolas" w:hAnsi="Consolas" w:cs="Consolas"/>
        </w:rPr>
        <w:t>if</w:t>
      </w:r>
      <w:r>
        <w:rPr>
          <w:rFonts w:ascii="Consolas" w:hAnsi="Consolas" w:cs="Consolas"/>
        </w:rPr>
        <w:t xml:space="preserve"> (</w:t>
      </w:r>
      <w:r>
        <w:rPr>
          <w:rStyle w:val="cm-variable"/>
          <w:rFonts w:ascii="Consolas" w:hAnsi="Consolas" w:cs="Consolas"/>
        </w:rPr>
        <w:t>k</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atom"/>
          <w:rFonts w:ascii="Consolas" w:hAnsi="Consolas" w:cs="Consolas"/>
        </w:rPr>
        <w:t>null</w:t>
      </w:r>
      <w:r>
        <w:rPr>
          <w:rFonts w:ascii="Consolas" w:hAnsi="Consolas" w:cs="Consolas"/>
        </w:rPr>
        <w:t>) {</w:t>
      </w:r>
      <w:r>
        <w:rPr>
          <w:rFonts w:ascii="Consolas" w:hAnsi="Consolas" w:cs="Consolas"/>
        </w:rPr>
        <w:br/>
        <w:t xml:space="preserve">                    </w:t>
      </w:r>
      <w:r>
        <w:rPr>
          <w:rStyle w:val="cm-variable"/>
          <w:rFonts w:ascii="Consolas" w:hAnsi="Consolas" w:cs="Consolas"/>
        </w:rPr>
        <w:t>replaceStaleEntry</w:t>
      </w:r>
      <w:r>
        <w:rPr>
          <w:rFonts w:ascii="Consolas" w:hAnsi="Consolas" w:cs="Consolas"/>
        </w:rPr>
        <w:t>(</w:t>
      </w:r>
      <w:r>
        <w:rPr>
          <w:rStyle w:val="cm-variable"/>
          <w:rFonts w:ascii="Consolas" w:hAnsi="Consolas" w:cs="Consolas"/>
        </w:rPr>
        <w:t>key</w:t>
      </w:r>
      <w:r>
        <w:rPr>
          <w:rFonts w:ascii="Consolas" w:hAnsi="Consolas" w:cs="Consolas"/>
        </w:rPr>
        <w:t xml:space="preserve">, </w:t>
      </w:r>
      <w:r>
        <w:rPr>
          <w:rStyle w:val="cm-variable"/>
          <w:rFonts w:ascii="Consolas" w:hAnsi="Consolas" w:cs="Consolas"/>
        </w:rPr>
        <w:t>value</w:t>
      </w:r>
      <w:r>
        <w:rPr>
          <w:rFonts w:ascii="Consolas" w:hAnsi="Consolas" w:cs="Consolas"/>
        </w:rPr>
        <w:t xml:space="preserve">, </w:t>
      </w:r>
      <w:r>
        <w:rPr>
          <w:rStyle w:val="cm-variable"/>
          <w:rFonts w:ascii="Consolas" w:hAnsi="Consolas" w:cs="Consolas"/>
        </w:rPr>
        <w:t>i</w:t>
      </w:r>
      <w:r>
        <w:rPr>
          <w:rFonts w:ascii="Consolas" w:hAnsi="Consolas" w:cs="Consolas"/>
        </w:rPr>
        <w:t>);</w:t>
      </w:r>
      <w:r>
        <w:rPr>
          <w:rFonts w:ascii="Consolas" w:hAnsi="Consolas" w:cs="Consolas"/>
        </w:rPr>
        <w:br/>
        <w:t xml:space="preserve">                    </w:t>
      </w:r>
      <w:r>
        <w:rPr>
          <w:rStyle w:val="cm-keyword"/>
          <w:rFonts w:ascii="Consolas" w:hAnsi="Consolas" w:cs="Consolas"/>
        </w:rPr>
        <w:t>return</w:t>
      </w:r>
      <w:r>
        <w:rPr>
          <w:rFonts w:ascii="Consolas" w:hAnsi="Consolas" w:cs="Consolas"/>
        </w:rPr>
        <w:t>;</w:t>
      </w:r>
      <w:r>
        <w:rPr>
          <w:rFonts w:ascii="Consolas" w:hAnsi="Consolas" w:cs="Consolas"/>
        </w:rPr>
        <w:br/>
        <w:t xml:space="preserve">                }</w:t>
      </w:r>
      <w:r>
        <w:rPr>
          <w:rFonts w:ascii="Consolas" w:hAnsi="Consolas" w:cs="Consolas"/>
        </w:rPr>
        <w:br/>
        <w:t xml:space="preserve">            }</w:t>
      </w:r>
      <w:r>
        <w:rPr>
          <w:rFonts w:ascii="Consolas" w:hAnsi="Consolas" w:cs="Consolas"/>
        </w:rPr>
        <w:br/>
        <w:t>​</w:t>
      </w:r>
      <w:r>
        <w:rPr>
          <w:rFonts w:ascii="Consolas" w:hAnsi="Consolas" w:cs="Consolas"/>
        </w:rPr>
        <w:br/>
        <w:t xml:space="preserve">            </w:t>
      </w:r>
      <w:r>
        <w:rPr>
          <w:rStyle w:val="cm-variable"/>
          <w:rFonts w:ascii="Consolas" w:hAnsi="Consolas" w:cs="Consolas"/>
        </w:rPr>
        <w:t>tab</w:t>
      </w:r>
      <w:r>
        <w:rPr>
          <w:rFonts w:ascii="Consolas" w:hAnsi="Consolas" w:cs="Consolas"/>
        </w:rPr>
        <w:t>[</w:t>
      </w:r>
      <w:r>
        <w:rPr>
          <w:rStyle w:val="cm-variable"/>
          <w:rFonts w:ascii="Consolas" w:hAnsi="Consolas" w:cs="Consolas"/>
        </w:rPr>
        <w:t>i</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keyword"/>
          <w:rFonts w:ascii="Consolas" w:hAnsi="Consolas" w:cs="Consolas"/>
        </w:rPr>
        <w:t>new</w:t>
      </w:r>
      <w:r>
        <w:rPr>
          <w:rFonts w:ascii="Consolas" w:hAnsi="Consolas" w:cs="Consolas"/>
        </w:rPr>
        <w:t xml:space="preserve"> </w:t>
      </w:r>
      <w:r>
        <w:rPr>
          <w:rStyle w:val="cm-variable"/>
          <w:rFonts w:ascii="Consolas" w:hAnsi="Consolas" w:cs="Consolas"/>
        </w:rPr>
        <w:t>Entry</w:t>
      </w:r>
      <w:r>
        <w:rPr>
          <w:rFonts w:ascii="Consolas" w:hAnsi="Consolas" w:cs="Consolas"/>
        </w:rPr>
        <w:t>(</w:t>
      </w:r>
      <w:r>
        <w:rPr>
          <w:rStyle w:val="cm-variable"/>
          <w:rFonts w:ascii="Consolas" w:hAnsi="Consolas" w:cs="Consolas"/>
        </w:rPr>
        <w:t>key</w:t>
      </w:r>
      <w:r>
        <w:rPr>
          <w:rFonts w:ascii="Consolas" w:hAnsi="Consolas" w:cs="Consolas"/>
        </w:rPr>
        <w:t xml:space="preserve">, </w:t>
      </w:r>
      <w:r>
        <w:rPr>
          <w:rStyle w:val="cm-variable"/>
          <w:rFonts w:ascii="Consolas" w:hAnsi="Consolas" w:cs="Consolas"/>
        </w:rPr>
        <w:t>value</w:t>
      </w:r>
      <w:r>
        <w:rPr>
          <w:rFonts w:ascii="Consolas" w:hAnsi="Consolas" w:cs="Consolas"/>
        </w:rPr>
        <w:t>);</w:t>
      </w:r>
      <w:r>
        <w:rPr>
          <w:rFonts w:ascii="Consolas" w:hAnsi="Consolas" w:cs="Consolas"/>
        </w:rPr>
        <w:br/>
        <w:t xml:space="preserve">            </w:t>
      </w:r>
      <w:r>
        <w:rPr>
          <w:rStyle w:val="cm-variable-3"/>
          <w:rFonts w:ascii="Consolas" w:hAnsi="Consolas" w:cs="Consolas"/>
        </w:rPr>
        <w:t>int</w:t>
      </w:r>
      <w:r>
        <w:rPr>
          <w:rFonts w:ascii="Consolas" w:hAnsi="Consolas" w:cs="Consolas"/>
        </w:rPr>
        <w:t xml:space="preserve"> </w:t>
      </w:r>
      <w:r>
        <w:rPr>
          <w:rStyle w:val="cm-variable"/>
          <w:rFonts w:ascii="Consolas" w:hAnsi="Consolas" w:cs="Consolas"/>
        </w:rPr>
        <w:t>sz</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operator"/>
          <w:rFonts w:ascii="Consolas" w:hAnsi="Consolas" w:cs="Consolas"/>
        </w:rPr>
        <w:t>++</w:t>
      </w:r>
      <w:r>
        <w:rPr>
          <w:rStyle w:val="cm-variable"/>
          <w:rFonts w:ascii="Consolas" w:hAnsi="Consolas" w:cs="Consolas"/>
        </w:rPr>
        <w:t>size</w:t>
      </w:r>
      <w:r>
        <w:rPr>
          <w:rFonts w:ascii="Consolas" w:hAnsi="Consolas" w:cs="Consolas"/>
        </w:rPr>
        <w:t>;</w:t>
      </w:r>
      <w:r>
        <w:rPr>
          <w:rFonts w:ascii="Consolas" w:hAnsi="Consolas" w:cs="Consolas"/>
        </w:rPr>
        <w:br/>
        <w:t xml:space="preserve">            </w:t>
      </w:r>
      <w:r>
        <w:rPr>
          <w:rStyle w:val="cm-keyword"/>
          <w:rFonts w:ascii="Consolas" w:hAnsi="Consolas" w:cs="Consolas"/>
        </w:rPr>
        <w:t>if</w:t>
      </w:r>
      <w:r>
        <w:rPr>
          <w:rFonts w:ascii="Consolas" w:hAnsi="Consolas" w:cs="Consolas"/>
        </w:rPr>
        <w:t xml:space="preserve"> (</w:t>
      </w:r>
      <w:r>
        <w:rPr>
          <w:rStyle w:val="cm-operator"/>
          <w:rFonts w:ascii="Consolas" w:hAnsi="Consolas" w:cs="Consolas"/>
        </w:rPr>
        <w:t>!</w:t>
      </w:r>
      <w:r>
        <w:rPr>
          <w:rStyle w:val="cm-variable"/>
          <w:rFonts w:ascii="Consolas" w:hAnsi="Consolas" w:cs="Consolas"/>
        </w:rPr>
        <w:t>cleanSomeSlots</w:t>
      </w:r>
      <w:r>
        <w:rPr>
          <w:rFonts w:ascii="Consolas" w:hAnsi="Consolas" w:cs="Consolas"/>
        </w:rPr>
        <w:t>(</w:t>
      </w:r>
      <w:r>
        <w:rPr>
          <w:rStyle w:val="cm-variable"/>
          <w:rFonts w:ascii="Consolas" w:hAnsi="Consolas" w:cs="Consolas"/>
        </w:rPr>
        <w:t>i</w:t>
      </w:r>
      <w:r>
        <w:rPr>
          <w:rFonts w:ascii="Consolas" w:hAnsi="Consolas" w:cs="Consolas"/>
        </w:rPr>
        <w:t xml:space="preserve">, </w:t>
      </w:r>
      <w:r>
        <w:rPr>
          <w:rStyle w:val="cm-variable"/>
          <w:rFonts w:ascii="Consolas" w:hAnsi="Consolas" w:cs="Consolas"/>
        </w:rPr>
        <w:t>sz</w:t>
      </w:r>
      <w:r>
        <w:rPr>
          <w:rFonts w:ascii="Consolas" w:hAnsi="Consolas" w:cs="Consolas"/>
        </w:rPr>
        <w:t xml:space="preserve">) </w:t>
      </w:r>
      <w:r>
        <w:rPr>
          <w:rStyle w:val="cm-operator"/>
          <w:rFonts w:ascii="Consolas" w:hAnsi="Consolas" w:cs="Consolas"/>
        </w:rPr>
        <w:t>&amp;&amp;</w:t>
      </w:r>
      <w:r>
        <w:rPr>
          <w:rFonts w:ascii="Consolas" w:hAnsi="Consolas" w:cs="Consolas"/>
        </w:rPr>
        <w:t xml:space="preserve"> </w:t>
      </w:r>
      <w:r>
        <w:rPr>
          <w:rStyle w:val="cm-variable"/>
          <w:rFonts w:ascii="Consolas" w:hAnsi="Consolas" w:cs="Consolas"/>
        </w:rPr>
        <w:t>sz</w:t>
      </w:r>
      <w:r>
        <w:rPr>
          <w:rFonts w:ascii="Consolas" w:hAnsi="Consolas" w:cs="Consolas"/>
        </w:rPr>
        <w:t xml:space="preserve"> </w:t>
      </w:r>
      <w:r>
        <w:rPr>
          <w:rStyle w:val="cm-operator"/>
          <w:rFonts w:ascii="Consolas" w:hAnsi="Consolas" w:cs="Consolas"/>
        </w:rPr>
        <w:t>&gt;=</w:t>
      </w:r>
      <w:r>
        <w:rPr>
          <w:rFonts w:ascii="Consolas" w:hAnsi="Consolas" w:cs="Consolas"/>
        </w:rPr>
        <w:t xml:space="preserve"> </w:t>
      </w:r>
      <w:r>
        <w:rPr>
          <w:rStyle w:val="cm-variable"/>
          <w:rFonts w:ascii="Consolas" w:hAnsi="Consolas" w:cs="Consolas"/>
        </w:rPr>
        <w:t>threshold</w:t>
      </w:r>
      <w:r>
        <w:rPr>
          <w:rFonts w:ascii="Consolas" w:hAnsi="Consolas" w:cs="Consolas"/>
        </w:rPr>
        <w:t>)</w:t>
      </w:r>
      <w:r>
        <w:rPr>
          <w:rFonts w:ascii="Consolas" w:hAnsi="Consolas" w:cs="Consolas"/>
        </w:rPr>
        <w:br/>
      </w:r>
      <w:r>
        <w:rPr>
          <w:rFonts w:ascii="Consolas" w:hAnsi="Consolas" w:cs="Consolas"/>
        </w:rPr>
        <w:lastRenderedPageBreak/>
        <w:t xml:space="preserve">                </w:t>
      </w:r>
      <w:r>
        <w:rPr>
          <w:rStyle w:val="cm-variable"/>
          <w:rFonts w:ascii="Consolas" w:hAnsi="Consolas" w:cs="Consolas"/>
        </w:rPr>
        <w:t>rehash</w:t>
      </w:r>
      <w:r>
        <w:rPr>
          <w:rFonts w:ascii="Consolas" w:hAnsi="Consolas" w:cs="Consolas"/>
        </w:rPr>
        <w:t>();</w:t>
      </w:r>
      <w:r>
        <w:rPr>
          <w:rFonts w:ascii="Consolas" w:hAnsi="Consolas" w:cs="Consolas"/>
        </w:rPr>
        <w:br/>
        <w:t xml:space="preserve">        }</w:t>
      </w:r>
    </w:p>
    <w:p w:rsidR="001A7847" w:rsidRDefault="007D395D">
      <w:pPr>
        <w:pStyle w:val="aa"/>
        <w:spacing w:before="0" w:beforeAutospacing="0"/>
        <w:rPr>
          <w:rFonts w:ascii="Helvetica Neue" w:hAnsi="Helvetica Neue"/>
        </w:rPr>
      </w:pPr>
      <w:r>
        <w:rPr>
          <w:rStyle w:val="md-line"/>
          <w:rFonts w:ascii="Helvetica Neue" w:hAnsi="Helvetica Neue"/>
        </w:rPr>
        <w:t>从上面代码中看出，通过</w:t>
      </w:r>
      <w:r>
        <w:rPr>
          <w:rStyle w:val="md-line"/>
          <w:rFonts w:ascii="Helvetica Neue" w:hAnsi="Helvetica Neue"/>
        </w:rPr>
        <w:t>key</w:t>
      </w:r>
      <w:r>
        <w:rPr>
          <w:rStyle w:val="md-line"/>
          <w:rFonts w:ascii="Helvetica Neue" w:hAnsi="Helvetica Neue"/>
        </w:rPr>
        <w:t>（</w:t>
      </w:r>
      <w:r>
        <w:rPr>
          <w:rStyle w:val="md-line"/>
          <w:rFonts w:ascii="Helvetica Neue" w:hAnsi="Helvetica Neue"/>
        </w:rPr>
        <w:t>ThreadLocal</w:t>
      </w:r>
      <w:r>
        <w:rPr>
          <w:rStyle w:val="md-line"/>
          <w:rFonts w:ascii="Helvetica Neue" w:hAnsi="Helvetica Neue"/>
        </w:rPr>
        <w:t>类型）的</w:t>
      </w:r>
      <w:r>
        <w:rPr>
          <w:rStyle w:val="md-line"/>
          <w:rFonts w:ascii="Helvetica Neue" w:hAnsi="Helvetica Neue"/>
        </w:rPr>
        <w:t>hashcode</w:t>
      </w:r>
      <w:r>
        <w:rPr>
          <w:rStyle w:val="md-line"/>
          <w:rFonts w:ascii="Helvetica Neue" w:hAnsi="Helvetica Neue"/>
        </w:rPr>
        <w:t>来计算存储的索引位置</w:t>
      </w:r>
      <w:r>
        <w:rPr>
          <w:rStyle w:val="md-line"/>
          <w:rFonts w:ascii="Helvetica Neue" w:hAnsi="Helvetica Neue"/>
        </w:rPr>
        <w:t>i</w:t>
      </w:r>
      <w:r>
        <w:rPr>
          <w:rStyle w:val="md-line"/>
          <w:rFonts w:ascii="Helvetica Neue" w:hAnsi="Helvetica Neue"/>
        </w:rPr>
        <w:t>。如果</w:t>
      </w:r>
      <w:r>
        <w:rPr>
          <w:rStyle w:val="md-line"/>
          <w:rFonts w:ascii="Helvetica Neue" w:hAnsi="Helvetica Neue"/>
        </w:rPr>
        <w:t>i</w:t>
      </w:r>
      <w:r>
        <w:rPr>
          <w:rStyle w:val="md-line"/>
          <w:rFonts w:ascii="Helvetica Neue" w:hAnsi="Helvetica Neue"/>
        </w:rPr>
        <w:t>位置已经存储了对象，那么就往后挪一个位置依次类推，直到找到空的位置，再将对象存放。另外，在最后还需要判断一下当前的存储的对象个数是否已经超出了阈值（</w:t>
      </w:r>
      <w:r>
        <w:rPr>
          <w:rStyle w:val="md-line"/>
          <w:rFonts w:ascii="Helvetica Neue" w:hAnsi="Helvetica Neue"/>
        </w:rPr>
        <w:t>threshold</w:t>
      </w:r>
      <w:r>
        <w:rPr>
          <w:rStyle w:val="md-line"/>
          <w:rFonts w:ascii="Helvetica Neue" w:hAnsi="Helvetica Neue"/>
        </w:rPr>
        <w:t>的值）大小，如果超出了，需要重新扩充并将所有的对象重新计算位置（</w:t>
      </w:r>
      <w:r>
        <w:rPr>
          <w:rStyle w:val="md-line"/>
          <w:rFonts w:ascii="Helvetica Neue" w:hAnsi="Helvetica Neue"/>
        </w:rPr>
        <w:t>rehash</w:t>
      </w:r>
      <w:r>
        <w:rPr>
          <w:rStyle w:val="md-line"/>
          <w:rFonts w:ascii="Helvetica Neue" w:hAnsi="Helvetica Neue"/>
        </w:rPr>
        <w:t>函数来</w:t>
      </w:r>
      <w:r>
        <w:rPr>
          <w:rStyle w:val="md-line"/>
          <w:rFonts w:ascii="Helvetica Neue" w:hAnsi="Helvetica Neue"/>
        </w:rPr>
        <w:t>)</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rPr>
      </w:pPr>
      <w:r>
        <w:rPr>
          <w:rFonts w:ascii="Consolas" w:hAnsi="Consolas" w:cs="Consolas"/>
        </w:rPr>
        <w:br/>
      </w:r>
      <w:r>
        <w:rPr>
          <w:rStyle w:val="cm-comment"/>
          <w:rFonts w:ascii="Consolas" w:hAnsi="Consolas" w:cs="Consolas"/>
        </w:rPr>
        <w:t>/**</w:t>
      </w:r>
      <w:r>
        <w:rPr>
          <w:rFonts w:ascii="Consolas" w:hAnsi="Consolas" w:cs="Consolas"/>
        </w:rPr>
        <w:br/>
        <w:t xml:space="preserve">         </w:t>
      </w:r>
      <w:r>
        <w:rPr>
          <w:rStyle w:val="cm-comment"/>
          <w:rFonts w:ascii="Consolas" w:hAnsi="Consolas" w:cs="Consolas"/>
        </w:rPr>
        <w:t>* Re-pack and/or re-size the table. First scan the entire</w:t>
      </w:r>
      <w:r>
        <w:rPr>
          <w:rFonts w:ascii="Consolas" w:hAnsi="Consolas" w:cs="Consolas"/>
        </w:rPr>
        <w:br/>
        <w:t xml:space="preserve">         </w:t>
      </w:r>
      <w:r>
        <w:rPr>
          <w:rStyle w:val="cm-comment"/>
          <w:rFonts w:ascii="Consolas" w:hAnsi="Consolas" w:cs="Consolas"/>
        </w:rPr>
        <w:t>* table removing stale entries. If this doesn't sufficiently</w:t>
      </w:r>
      <w:r>
        <w:rPr>
          <w:rFonts w:ascii="Consolas" w:hAnsi="Consolas" w:cs="Consolas"/>
        </w:rPr>
        <w:br/>
        <w:t xml:space="preserve">         </w:t>
      </w:r>
      <w:r>
        <w:rPr>
          <w:rStyle w:val="cm-comment"/>
          <w:rFonts w:ascii="Consolas" w:hAnsi="Consolas" w:cs="Consolas"/>
        </w:rPr>
        <w:t>* shrink the size of the table, double the table size.</w:t>
      </w:r>
      <w:r>
        <w:rPr>
          <w:rFonts w:ascii="Consolas" w:hAnsi="Consolas" w:cs="Consolas"/>
        </w:rPr>
        <w:br/>
        <w:t xml:space="preserve">         </w:t>
      </w:r>
      <w:r>
        <w:rPr>
          <w:rStyle w:val="cm-comment"/>
          <w:rFonts w:ascii="Consolas" w:hAnsi="Consolas" w:cs="Consolas"/>
        </w:rPr>
        <w:t>*/</w:t>
      </w:r>
      <w:r>
        <w:rPr>
          <w:rFonts w:ascii="Consolas" w:hAnsi="Consolas" w:cs="Consolas"/>
        </w:rPr>
        <w:br/>
        <w:t xml:space="preserve">        </w:t>
      </w:r>
      <w:r>
        <w:rPr>
          <w:rStyle w:val="cm-keyword"/>
          <w:rFonts w:ascii="Consolas" w:hAnsi="Consolas" w:cs="Consolas"/>
        </w:rPr>
        <w:t>private</w:t>
      </w:r>
      <w:r>
        <w:rPr>
          <w:rFonts w:ascii="Consolas" w:hAnsi="Consolas" w:cs="Consolas"/>
        </w:rPr>
        <w:t xml:space="preserve"> </w:t>
      </w:r>
      <w:r>
        <w:rPr>
          <w:rStyle w:val="cm-variable-3"/>
          <w:rFonts w:ascii="Consolas" w:hAnsi="Consolas" w:cs="Consolas"/>
        </w:rPr>
        <w:t>void</w:t>
      </w:r>
      <w:r>
        <w:rPr>
          <w:rFonts w:ascii="Consolas" w:hAnsi="Consolas" w:cs="Consolas"/>
        </w:rPr>
        <w:t xml:space="preserve"> </w:t>
      </w:r>
      <w:r>
        <w:rPr>
          <w:rStyle w:val="cm-def"/>
          <w:rFonts w:ascii="Consolas" w:hAnsi="Consolas" w:cs="Consolas"/>
        </w:rPr>
        <w:t>rehash</w:t>
      </w:r>
      <w:r>
        <w:rPr>
          <w:rFonts w:ascii="Consolas" w:hAnsi="Consolas" w:cs="Consolas"/>
        </w:rPr>
        <w:t>() {</w:t>
      </w:r>
      <w:r>
        <w:rPr>
          <w:rFonts w:ascii="Consolas" w:hAnsi="Consolas" w:cs="Consolas"/>
        </w:rPr>
        <w:br/>
        <w:t xml:space="preserve">            </w:t>
      </w:r>
      <w:r>
        <w:rPr>
          <w:rStyle w:val="cm-variable"/>
          <w:rFonts w:ascii="Consolas" w:hAnsi="Consolas" w:cs="Consolas"/>
        </w:rPr>
        <w:t>expungeStaleEntries</w:t>
      </w:r>
      <w:r>
        <w:rPr>
          <w:rFonts w:ascii="Consolas" w:hAnsi="Consolas" w:cs="Consolas"/>
        </w:rPr>
        <w:t>();</w:t>
      </w:r>
      <w:r>
        <w:rPr>
          <w:rFonts w:ascii="Consolas" w:hAnsi="Consolas" w:cs="Consolas"/>
        </w:rPr>
        <w:br/>
        <w:t>​</w:t>
      </w:r>
      <w:r>
        <w:rPr>
          <w:rFonts w:ascii="Consolas" w:hAnsi="Consolas" w:cs="Consolas"/>
        </w:rPr>
        <w:br/>
        <w:t xml:space="preserve">            </w:t>
      </w:r>
      <w:r>
        <w:rPr>
          <w:rStyle w:val="cm-comment"/>
          <w:rFonts w:ascii="Consolas" w:hAnsi="Consolas" w:cs="Consolas"/>
        </w:rPr>
        <w:t>// Use lower threshold for doubling to avoid hysteresis</w:t>
      </w:r>
      <w:r>
        <w:rPr>
          <w:rFonts w:ascii="Consolas" w:hAnsi="Consolas" w:cs="Consolas"/>
        </w:rPr>
        <w:br/>
        <w:t xml:space="preserve">            </w:t>
      </w:r>
      <w:r>
        <w:rPr>
          <w:rStyle w:val="cm-keyword"/>
          <w:rFonts w:ascii="Consolas" w:hAnsi="Consolas" w:cs="Consolas"/>
        </w:rPr>
        <w:t>if</w:t>
      </w:r>
      <w:r>
        <w:rPr>
          <w:rFonts w:ascii="Consolas" w:hAnsi="Consolas" w:cs="Consolas"/>
        </w:rPr>
        <w:t xml:space="preserve"> (</w:t>
      </w:r>
      <w:r>
        <w:rPr>
          <w:rStyle w:val="cm-variable"/>
          <w:rFonts w:ascii="Consolas" w:hAnsi="Consolas" w:cs="Consolas"/>
        </w:rPr>
        <w:t>size</w:t>
      </w:r>
      <w:r>
        <w:rPr>
          <w:rFonts w:ascii="Consolas" w:hAnsi="Consolas" w:cs="Consolas"/>
        </w:rPr>
        <w:t xml:space="preserve"> </w:t>
      </w:r>
      <w:r>
        <w:rPr>
          <w:rStyle w:val="cm-operator"/>
          <w:rFonts w:ascii="Consolas" w:hAnsi="Consolas" w:cs="Consolas"/>
        </w:rPr>
        <w:t>&gt;=</w:t>
      </w:r>
      <w:r>
        <w:rPr>
          <w:rFonts w:ascii="Consolas" w:hAnsi="Consolas" w:cs="Consolas"/>
        </w:rPr>
        <w:t xml:space="preserve"> </w:t>
      </w:r>
      <w:r>
        <w:rPr>
          <w:rStyle w:val="cm-variable"/>
          <w:rFonts w:ascii="Consolas" w:hAnsi="Consolas" w:cs="Consolas"/>
        </w:rPr>
        <w:t>threshold</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variable"/>
          <w:rFonts w:ascii="Consolas" w:hAnsi="Consolas" w:cs="Consolas"/>
        </w:rPr>
        <w:t>threshold</w:t>
      </w:r>
      <w:r>
        <w:rPr>
          <w:rFonts w:ascii="Consolas" w:hAnsi="Consolas" w:cs="Consolas"/>
        </w:rPr>
        <w:t xml:space="preserve"> </w:t>
      </w:r>
      <w:r>
        <w:rPr>
          <w:rStyle w:val="cm-operator"/>
          <w:rFonts w:ascii="Consolas" w:hAnsi="Consolas" w:cs="Consolas"/>
        </w:rPr>
        <w:t>/</w:t>
      </w:r>
      <w:r>
        <w:rPr>
          <w:rFonts w:ascii="Consolas" w:hAnsi="Consolas" w:cs="Consolas"/>
        </w:rPr>
        <w:t xml:space="preserve"> </w:t>
      </w:r>
      <w:r>
        <w:rPr>
          <w:rStyle w:val="cm-number"/>
          <w:rFonts w:ascii="Consolas" w:hAnsi="Consolas" w:cs="Consolas"/>
        </w:rPr>
        <w:t>4</w:t>
      </w:r>
      <w:r>
        <w:rPr>
          <w:rFonts w:ascii="Consolas" w:hAnsi="Consolas" w:cs="Consolas"/>
        </w:rPr>
        <w:t>)</w:t>
      </w:r>
      <w:r>
        <w:rPr>
          <w:rFonts w:ascii="Consolas" w:hAnsi="Consolas" w:cs="Consolas"/>
        </w:rPr>
        <w:br/>
        <w:t xml:space="preserve">                </w:t>
      </w:r>
      <w:r>
        <w:rPr>
          <w:rStyle w:val="cm-variable"/>
          <w:rFonts w:ascii="Consolas" w:hAnsi="Consolas" w:cs="Consolas"/>
        </w:rPr>
        <w:t>resize</w:t>
      </w:r>
      <w:r>
        <w:rPr>
          <w:rFonts w:ascii="Consolas" w:hAnsi="Consolas" w:cs="Consolas"/>
        </w:rPr>
        <w:t>();</w:t>
      </w:r>
      <w:r>
        <w:rPr>
          <w:rFonts w:ascii="Consolas" w:hAnsi="Consolas" w:cs="Consolas"/>
        </w:rPr>
        <w:br/>
        <w:t xml:space="preserve">        }</w:t>
      </w:r>
    </w:p>
    <w:p w:rsidR="001A7847" w:rsidRDefault="007D395D">
      <w:pPr>
        <w:pStyle w:val="aa"/>
        <w:spacing w:before="0" w:beforeAutospacing="0"/>
        <w:rPr>
          <w:rFonts w:ascii="Helvetica Neue" w:hAnsi="Helvetica Neue"/>
        </w:rPr>
      </w:pPr>
      <w:r>
        <w:rPr>
          <w:rStyle w:val="md-line"/>
          <w:rFonts w:ascii="Helvetica Neue" w:hAnsi="Helvetica Neue"/>
        </w:rPr>
        <w:t>rehash</w:t>
      </w:r>
      <w:r>
        <w:rPr>
          <w:rStyle w:val="md-line"/>
          <w:rFonts w:ascii="Helvetica Neue" w:hAnsi="Helvetica Neue"/>
        </w:rPr>
        <w:t>函数里面先调用了</w:t>
      </w:r>
      <w:r>
        <w:rPr>
          <w:rStyle w:val="HTML0"/>
          <w:rFonts w:ascii="Consolas" w:hAnsi="Consolas" w:cs="Consolas"/>
        </w:rPr>
        <w:t>expungeStaleEntries</w:t>
      </w:r>
      <w:r>
        <w:rPr>
          <w:rStyle w:val="md-line"/>
          <w:rFonts w:ascii="Helvetica Neue" w:hAnsi="Helvetica Neue"/>
        </w:rPr>
        <w:t>函数，然后再判断当前存储对象的大小是否超出了阈值的</w:t>
      </w:r>
      <w:r>
        <w:rPr>
          <w:rStyle w:val="HTML0"/>
          <w:rFonts w:ascii="Consolas" w:hAnsi="Consolas" w:cs="Consolas"/>
        </w:rPr>
        <w:t>3/4</w:t>
      </w:r>
      <w:r>
        <w:rPr>
          <w:rStyle w:val="md-line"/>
          <w:rFonts w:ascii="Helvetica Neue" w:hAnsi="Helvetica Neue"/>
        </w:rPr>
        <w:t>。如果超出了，再扩容。</w:t>
      </w:r>
    </w:p>
    <w:p w:rsidR="001A7847" w:rsidRDefault="007D395D">
      <w:pPr>
        <w:pStyle w:val="aa"/>
        <w:spacing w:before="0" w:beforeAutospacing="0"/>
        <w:rPr>
          <w:rFonts w:ascii="Helvetica Neue" w:hAnsi="Helvetica Neue"/>
        </w:rPr>
      </w:pPr>
      <w:r>
        <w:rPr>
          <w:rStyle w:val="md-line"/>
          <w:rFonts w:ascii="Helvetica Neue" w:hAnsi="Helvetica Neue"/>
        </w:rPr>
        <w:t>ThreadLocalMap</w:t>
      </w:r>
      <w:r>
        <w:rPr>
          <w:rStyle w:val="md-line"/>
          <w:rFonts w:ascii="Helvetica Neue" w:hAnsi="Helvetica Neue"/>
        </w:rPr>
        <w:t>里面存储的</w:t>
      </w:r>
      <w:r>
        <w:rPr>
          <w:rStyle w:val="md-line"/>
          <w:rFonts w:ascii="Helvetica Neue" w:hAnsi="Helvetica Neue"/>
        </w:rPr>
        <w:t>Entry</w:t>
      </w:r>
      <w:r>
        <w:rPr>
          <w:rStyle w:val="md-line"/>
          <w:rFonts w:ascii="Helvetica Neue" w:hAnsi="Helvetica Neue"/>
        </w:rPr>
        <w:t>对象本质上是一个</w:t>
      </w:r>
      <w:r>
        <w:rPr>
          <w:rStyle w:val="md-line"/>
          <w:rFonts w:ascii="Helvetica Neue" w:hAnsi="Helvetica Neue"/>
        </w:rPr>
        <w:t>WeakReference</w:t>
      </w:r>
      <w:r>
        <w:rPr>
          <w:rStyle w:val="md-tag"/>
          <w:rFonts w:ascii="Helvetica Neue" w:hAnsi="Helvetica Neue"/>
        </w:rPr>
        <w:t>&lt;ThreadLocal&gt;</w:t>
      </w:r>
      <w:r>
        <w:rPr>
          <w:rStyle w:val="md-line"/>
          <w:rFonts w:ascii="Helvetica Neue" w:hAnsi="Helvetica Neue"/>
        </w:rPr>
        <w:t>。也就是说，</w:t>
      </w:r>
      <w:r>
        <w:rPr>
          <w:rStyle w:val="md-line"/>
          <w:rFonts w:ascii="Helvetica Neue" w:hAnsi="Helvetica Neue"/>
        </w:rPr>
        <w:t>ThreadLocalMap</w:t>
      </w:r>
      <w:r>
        <w:rPr>
          <w:rStyle w:val="md-line"/>
          <w:rFonts w:ascii="Helvetica Neue" w:hAnsi="Helvetica Neue"/>
        </w:rPr>
        <w:t>里面存储的对象本质是一个对</w:t>
      </w:r>
      <w:r>
        <w:rPr>
          <w:rStyle w:val="md-line"/>
          <w:rFonts w:ascii="Helvetica Neue" w:hAnsi="Helvetica Neue"/>
        </w:rPr>
        <w:t>ThreadLocal</w:t>
      </w:r>
      <w:r>
        <w:rPr>
          <w:rStyle w:val="md-line"/>
          <w:rFonts w:ascii="Helvetica Neue" w:hAnsi="Helvetica Neue"/>
        </w:rPr>
        <w:t>对象的弱引用，该</w:t>
      </w:r>
      <w:r>
        <w:rPr>
          <w:rStyle w:val="md-line"/>
          <w:rFonts w:ascii="Helvetica Neue" w:hAnsi="Helvetica Neue"/>
        </w:rPr>
        <w:t>ThreadLocal</w:t>
      </w:r>
      <w:r>
        <w:rPr>
          <w:rStyle w:val="md-line"/>
          <w:rFonts w:ascii="Helvetica Neue" w:hAnsi="Helvetica Neue"/>
        </w:rPr>
        <w:t>随时可能会被回收！即导致</w:t>
      </w:r>
      <w:r>
        <w:rPr>
          <w:rStyle w:val="md-line"/>
          <w:rFonts w:ascii="Helvetica Neue" w:hAnsi="Helvetica Neue"/>
        </w:rPr>
        <w:t>ThreadLocalMap</w:t>
      </w:r>
      <w:r>
        <w:rPr>
          <w:rStyle w:val="md-line"/>
          <w:rFonts w:ascii="Helvetica Neue" w:hAnsi="Helvetica Neue"/>
        </w:rPr>
        <w:t>里面对应的</w:t>
      </w:r>
      <w:r>
        <w:rPr>
          <w:rStyle w:val="md-line"/>
          <w:rFonts w:ascii="Helvetica Neue" w:hAnsi="Helvetica Neue"/>
        </w:rPr>
        <w:t>Value</w:t>
      </w:r>
      <w:r>
        <w:rPr>
          <w:rStyle w:val="md-line"/>
          <w:rFonts w:ascii="Helvetica Neue" w:hAnsi="Helvetica Neue"/>
        </w:rPr>
        <w:t>的</w:t>
      </w:r>
      <w:r>
        <w:rPr>
          <w:rStyle w:val="md-line"/>
          <w:rFonts w:ascii="Helvetica Neue" w:hAnsi="Helvetica Neue"/>
        </w:rPr>
        <w:t>Key</w:t>
      </w:r>
      <w:r>
        <w:rPr>
          <w:rStyle w:val="md-line"/>
          <w:rFonts w:ascii="Helvetica Neue" w:hAnsi="Helvetica Neue"/>
        </w:rPr>
        <w:t>是</w:t>
      </w:r>
      <w:r>
        <w:rPr>
          <w:rStyle w:val="md-line"/>
          <w:rFonts w:ascii="Helvetica Neue" w:hAnsi="Helvetica Neue"/>
        </w:rPr>
        <w:t>null</w:t>
      </w:r>
      <w:r>
        <w:rPr>
          <w:rStyle w:val="md-line"/>
          <w:rFonts w:ascii="Helvetica Neue" w:hAnsi="Helvetica Neue"/>
        </w:rPr>
        <w:t>。我们需要把这样的</w:t>
      </w:r>
      <w:r>
        <w:rPr>
          <w:rStyle w:val="md-line"/>
          <w:rFonts w:ascii="Helvetica Neue" w:hAnsi="Helvetica Neue"/>
        </w:rPr>
        <w:t>Entry</w:t>
      </w:r>
      <w:r>
        <w:rPr>
          <w:rStyle w:val="md-line"/>
          <w:rFonts w:ascii="Helvetica Neue" w:hAnsi="Helvetica Neue"/>
        </w:rPr>
        <w:t>给清除掉，不要让它们占坑。</w:t>
      </w:r>
    </w:p>
    <w:p w:rsidR="001A7847" w:rsidRDefault="007D395D">
      <w:pPr>
        <w:pStyle w:val="aa"/>
        <w:spacing w:before="0" w:beforeAutospacing="0"/>
        <w:rPr>
          <w:rFonts w:ascii="Helvetica Neue" w:hAnsi="Helvetica Neue"/>
        </w:rPr>
      </w:pPr>
      <w:r>
        <w:rPr>
          <w:rStyle w:val="md-line"/>
          <w:rFonts w:ascii="Helvetica Neue" w:hAnsi="Helvetica Neue"/>
        </w:rPr>
        <w:lastRenderedPageBreak/>
        <w:t>expungeStaleEntries</w:t>
      </w:r>
      <w:r>
        <w:rPr>
          <w:rStyle w:val="md-line"/>
          <w:rFonts w:ascii="Helvetica Neue" w:hAnsi="Helvetica Neue"/>
        </w:rPr>
        <w:t>函数就是做这样的清理工作，清理完后，实际存储的对象数量自然会减少，这也不难理解后面的判断的约束条件为阈值的</w:t>
      </w:r>
      <w:r>
        <w:rPr>
          <w:rStyle w:val="md-line"/>
          <w:rFonts w:ascii="Helvetica Neue" w:hAnsi="Helvetica Neue"/>
        </w:rPr>
        <w:t>3/4</w:t>
      </w:r>
      <w:r>
        <w:rPr>
          <w:rStyle w:val="md-line"/>
          <w:rFonts w:ascii="Helvetica Neue" w:hAnsi="Helvetica Neue"/>
        </w:rPr>
        <w:t>，而不是阈值的大小。</w:t>
      </w:r>
    </w:p>
    <w:p w:rsidR="001A7847" w:rsidRDefault="007D395D">
      <w:pPr>
        <w:pStyle w:val="aa"/>
        <w:spacing w:before="0" w:beforeAutospacing="0"/>
        <w:rPr>
          <w:rFonts w:ascii="Helvetica Neue" w:hAnsi="Helvetica Neue"/>
        </w:rPr>
      </w:pPr>
      <w:r>
        <w:rPr>
          <w:rStyle w:val="ac"/>
          <w:rFonts w:ascii="Helvetica Neue" w:hAnsi="Helvetica Neue"/>
        </w:rPr>
        <w:t>清理</w:t>
      </w:r>
      <w:r>
        <w:rPr>
          <w:rStyle w:val="ac"/>
          <w:rFonts w:ascii="Helvetica Neue" w:hAnsi="Helvetica Neue"/>
        </w:rPr>
        <w:t>Entry</w:t>
      </w:r>
    </w:p>
    <w:p w:rsidR="001A7847" w:rsidRDefault="007D395D">
      <w:pPr>
        <w:pStyle w:val="aa"/>
        <w:spacing w:before="0" w:beforeAutospacing="0"/>
        <w:rPr>
          <w:rFonts w:ascii="Helvetica Neue" w:hAnsi="Helvetica Neue"/>
        </w:rPr>
      </w:pPr>
      <w:r>
        <w:rPr>
          <w:rStyle w:val="md-line"/>
          <w:rFonts w:ascii="Helvetica Neue" w:hAnsi="Helvetica Neue"/>
        </w:rPr>
        <w:t>因为</w:t>
      </w:r>
      <w:r>
        <w:rPr>
          <w:rStyle w:val="md-line"/>
          <w:rFonts w:ascii="Helvetica Neue" w:hAnsi="Helvetica Neue"/>
        </w:rPr>
        <w:t>ThreadLocalMap</w:t>
      </w:r>
      <w:r>
        <w:rPr>
          <w:rStyle w:val="md-line"/>
          <w:rFonts w:ascii="Helvetica Neue" w:hAnsi="Helvetica Neue"/>
        </w:rPr>
        <w:t>并没有实现</w:t>
      </w:r>
      <w:r>
        <w:rPr>
          <w:rStyle w:val="md-line"/>
          <w:rFonts w:ascii="Helvetica Neue" w:hAnsi="Helvetica Neue"/>
        </w:rPr>
        <w:t xml:space="preserve">java.util.Map </w:t>
      </w:r>
      <w:r>
        <w:rPr>
          <w:rStyle w:val="md-line"/>
          <w:rFonts w:ascii="Helvetica Neue" w:hAnsi="Helvetica Neue"/>
        </w:rPr>
        <w:t>接口，所以没办法通过</w:t>
      </w:r>
      <w:r>
        <w:rPr>
          <w:rStyle w:val="md-line"/>
          <w:rFonts w:ascii="Helvetica Neue" w:hAnsi="Helvetica Neue"/>
        </w:rPr>
        <w:t>keySet</w:t>
      </w:r>
      <w:r>
        <w:rPr>
          <w:rStyle w:val="md-line"/>
          <w:rFonts w:ascii="Helvetica Neue" w:hAnsi="Helvetica Neue"/>
        </w:rPr>
        <w:t>来做删除，但是</w:t>
      </w:r>
      <w:r>
        <w:rPr>
          <w:rStyle w:val="md-line"/>
          <w:rFonts w:ascii="Helvetica Neue" w:hAnsi="Helvetica Neue"/>
        </w:rPr>
        <w:t>ThreadLocalMap</w:t>
      </w:r>
      <w:r>
        <w:rPr>
          <w:rStyle w:val="md-line"/>
          <w:rFonts w:ascii="Helvetica Neue" w:hAnsi="Helvetica Neue"/>
        </w:rPr>
        <w:t>提供了</w:t>
      </w:r>
      <w:r>
        <w:rPr>
          <w:rStyle w:val="HTML0"/>
          <w:rFonts w:ascii="Consolas" w:hAnsi="Consolas" w:cs="Consolas"/>
        </w:rPr>
        <w:t>getEntry</w:t>
      </w:r>
      <w:r>
        <w:rPr>
          <w:rStyle w:val="md-line"/>
          <w:rFonts w:ascii="Helvetica Neue" w:hAnsi="Helvetica Neue"/>
        </w:rPr>
        <w:t>方法，直接根据</w:t>
      </w:r>
      <w:r>
        <w:rPr>
          <w:rStyle w:val="HTML0"/>
          <w:rFonts w:ascii="Consolas" w:hAnsi="Consolas" w:cs="Consolas"/>
        </w:rPr>
        <w:t>get</w:t>
      </w:r>
      <w:r>
        <w:rPr>
          <w:rStyle w:val="md-line"/>
          <w:rFonts w:ascii="Helvetica Neue" w:hAnsi="Helvetica Neue"/>
        </w:rPr>
        <w:t>函数的返回值是不是</w:t>
      </w:r>
      <w:r>
        <w:rPr>
          <w:rStyle w:val="HTML0"/>
          <w:rFonts w:ascii="Consolas" w:hAnsi="Consolas" w:cs="Consolas"/>
        </w:rPr>
        <w:t>null</w:t>
      </w:r>
      <w:r>
        <w:rPr>
          <w:rStyle w:val="md-line"/>
          <w:rFonts w:ascii="Helvetica Neue" w:hAnsi="Helvetica Neue"/>
        </w:rPr>
        <w:t>来判定需不需要将该</w:t>
      </w:r>
      <w:r>
        <w:rPr>
          <w:rStyle w:val="HTML0"/>
          <w:rFonts w:ascii="Consolas" w:hAnsi="Consolas" w:cs="Consolas"/>
        </w:rPr>
        <w:t>Entry</w:t>
      </w:r>
      <w:r>
        <w:rPr>
          <w:rStyle w:val="md-line"/>
          <w:rFonts w:ascii="Helvetica Neue" w:hAnsi="Helvetica Neue"/>
        </w:rPr>
        <w:t>删除掉。注意，</w:t>
      </w:r>
      <w:r>
        <w:rPr>
          <w:rStyle w:val="HTML0"/>
          <w:rFonts w:ascii="Consolas" w:hAnsi="Consolas" w:cs="Consolas"/>
        </w:rPr>
        <w:t>get</w:t>
      </w:r>
      <w:r>
        <w:rPr>
          <w:rStyle w:val="md-line"/>
          <w:rFonts w:ascii="Helvetica Neue" w:hAnsi="Helvetica Neue"/>
        </w:rPr>
        <w:t>返回</w:t>
      </w:r>
      <w:r>
        <w:rPr>
          <w:rStyle w:val="HTML0"/>
          <w:rFonts w:ascii="Consolas" w:hAnsi="Consolas" w:cs="Consolas"/>
        </w:rPr>
        <w:t>null</w:t>
      </w:r>
      <w:r>
        <w:rPr>
          <w:rStyle w:val="md-line"/>
          <w:rFonts w:ascii="Helvetica Neue" w:hAnsi="Helvetica Neue"/>
        </w:rPr>
        <w:t>也有可能是</w:t>
      </w:r>
      <w:r>
        <w:rPr>
          <w:rStyle w:val="HTML0"/>
          <w:rFonts w:ascii="Consolas" w:hAnsi="Consolas" w:cs="Consolas"/>
        </w:rPr>
        <w:t>key</w:t>
      </w:r>
      <w:r>
        <w:rPr>
          <w:rStyle w:val="md-line"/>
          <w:rFonts w:ascii="Helvetica Neue" w:hAnsi="Helvetica Neue"/>
        </w:rPr>
        <w:t>的值不为</w:t>
      </w:r>
      <w:r>
        <w:rPr>
          <w:rStyle w:val="HTML0"/>
          <w:rFonts w:ascii="Consolas" w:hAnsi="Consolas" w:cs="Consolas"/>
        </w:rPr>
        <w:t>null</w:t>
      </w:r>
      <w:r>
        <w:rPr>
          <w:rStyle w:val="md-line"/>
          <w:rFonts w:ascii="Helvetica Neue" w:hAnsi="Helvetica Neue"/>
        </w:rPr>
        <w:t>，但是对于</w:t>
      </w:r>
      <w:r>
        <w:rPr>
          <w:rStyle w:val="HTML0"/>
          <w:rFonts w:ascii="Consolas" w:hAnsi="Consolas" w:cs="Consolas"/>
        </w:rPr>
        <w:t>get</w:t>
      </w:r>
      <w:r>
        <w:rPr>
          <w:rStyle w:val="md-line"/>
          <w:rFonts w:ascii="Helvetica Neue" w:hAnsi="Helvetica Neue"/>
        </w:rPr>
        <w:t>返回为</w:t>
      </w:r>
      <w:r>
        <w:rPr>
          <w:rStyle w:val="HTML0"/>
          <w:rFonts w:ascii="Consolas" w:hAnsi="Consolas" w:cs="Consolas"/>
        </w:rPr>
        <w:t>null</w:t>
      </w:r>
      <w:r>
        <w:rPr>
          <w:rStyle w:val="md-line"/>
          <w:rFonts w:ascii="Helvetica Neue" w:hAnsi="Helvetica Neue"/>
        </w:rPr>
        <w:t>的</w:t>
      </w:r>
      <w:r>
        <w:rPr>
          <w:rStyle w:val="HTML0"/>
          <w:rFonts w:ascii="Consolas" w:hAnsi="Consolas" w:cs="Consolas"/>
        </w:rPr>
        <w:t>Entry</w:t>
      </w:r>
      <w:r>
        <w:rPr>
          <w:rStyle w:val="md-line"/>
          <w:rFonts w:ascii="Helvetica Neue" w:hAnsi="Helvetica Neue"/>
        </w:rPr>
        <w:t>，也没有占坑的必要，同样需要删掉</w:t>
      </w:r>
    </w:p>
    <w:p w:rsidR="001A7847" w:rsidRDefault="007D395D">
      <w:pPr>
        <w:pStyle w:val="5"/>
      </w:pPr>
      <w:r>
        <w:t>ThreadLocal</w:t>
      </w:r>
      <w:r>
        <w:t>是否会引起内存溢出？</w:t>
      </w:r>
    </w:p>
    <w:p w:rsidR="001A7847" w:rsidRDefault="007D395D">
      <w:pPr>
        <w:pStyle w:val="aa"/>
        <w:spacing w:before="0" w:beforeAutospacing="0"/>
        <w:rPr>
          <w:rFonts w:ascii="Helvetica Neue" w:hAnsi="Helvetica Neue"/>
        </w:rPr>
      </w:pPr>
      <w:r>
        <w:rPr>
          <w:rStyle w:val="md-line"/>
          <w:rFonts w:ascii="Helvetica Neue" w:hAnsi="Helvetica Neue"/>
        </w:rPr>
        <w:t>synchronized</w:t>
      </w:r>
      <w:r>
        <w:rPr>
          <w:rStyle w:val="md-line"/>
          <w:rFonts w:ascii="Helvetica Neue" w:hAnsi="Helvetica Neue"/>
        </w:rPr>
        <w:t>是用时间换空间、</w:t>
      </w:r>
      <w:r>
        <w:rPr>
          <w:rStyle w:val="md-line"/>
          <w:rFonts w:ascii="Helvetica Neue" w:hAnsi="Helvetica Neue"/>
        </w:rPr>
        <w:t>ThreadLocal</w:t>
      </w:r>
      <w:r>
        <w:rPr>
          <w:rStyle w:val="md-line"/>
          <w:rFonts w:ascii="Helvetica Neue" w:hAnsi="Helvetica Neue"/>
        </w:rPr>
        <w:t>是用空间换时间，为什么这么说？</w:t>
      </w:r>
    </w:p>
    <w:p w:rsidR="001A7847" w:rsidRDefault="007D395D">
      <w:pPr>
        <w:pStyle w:val="aa"/>
        <w:spacing w:before="0" w:beforeAutospacing="0"/>
        <w:rPr>
          <w:rFonts w:ascii="Helvetica Neue" w:hAnsi="Helvetica Neue"/>
        </w:rPr>
      </w:pPr>
      <w:r>
        <w:rPr>
          <w:rStyle w:val="md-line"/>
          <w:rFonts w:ascii="Helvetica Neue" w:hAnsi="Helvetica Neue"/>
        </w:rPr>
        <w:t>因为</w:t>
      </w:r>
      <w:r>
        <w:rPr>
          <w:rStyle w:val="md-line"/>
          <w:rFonts w:ascii="Helvetica Neue" w:hAnsi="Helvetica Neue"/>
        </w:rPr>
        <w:t>synchronized</w:t>
      </w:r>
      <w:r>
        <w:rPr>
          <w:rStyle w:val="md-line"/>
          <w:rFonts w:ascii="Helvetica Neue" w:hAnsi="Helvetica Neue"/>
        </w:rPr>
        <w:t>操作数据，只需要在主存存一个变量即可，就阻塞等共享变量，而</w:t>
      </w:r>
      <w:r>
        <w:rPr>
          <w:rStyle w:val="md-line"/>
          <w:rFonts w:ascii="Helvetica Neue" w:hAnsi="Helvetica Neue"/>
        </w:rPr>
        <w:t>ThreadLocal</w:t>
      </w:r>
      <w:r>
        <w:rPr>
          <w:rStyle w:val="md-line"/>
          <w:rFonts w:ascii="Helvetica Neue" w:hAnsi="Helvetica Neue"/>
        </w:rPr>
        <w:t>是每个线程都创建一块小的堆工作内存。显然，印证了上面的说法。</w:t>
      </w:r>
    </w:p>
    <w:p w:rsidR="001A7847" w:rsidRDefault="007D395D">
      <w:pPr>
        <w:pStyle w:val="aa"/>
        <w:spacing w:before="0" w:beforeAutospacing="0"/>
        <w:rPr>
          <w:rFonts w:ascii="Helvetica Neue" w:hAnsi="Helvetica Neue"/>
        </w:rPr>
      </w:pPr>
      <w:r>
        <w:rPr>
          <w:rStyle w:val="md-line"/>
          <w:rFonts w:ascii="Helvetica Neue" w:hAnsi="Helvetica Neue"/>
        </w:rPr>
        <w:t>一个线程对应一块工作内存，线程可以存储多个</w:t>
      </w:r>
      <w:r>
        <w:rPr>
          <w:rStyle w:val="md-line"/>
          <w:rFonts w:ascii="Helvetica Neue" w:hAnsi="Helvetica Neue"/>
        </w:rPr>
        <w:t>ThreadLocal</w:t>
      </w:r>
      <w:r>
        <w:rPr>
          <w:rStyle w:val="md-line"/>
          <w:rFonts w:ascii="Helvetica Neue" w:hAnsi="Helvetica Neue"/>
        </w:rPr>
        <w:t>。那么假设，开启</w:t>
      </w:r>
      <w:r>
        <w:rPr>
          <w:rStyle w:val="md-line"/>
          <w:rFonts w:ascii="Helvetica Neue" w:hAnsi="Helvetica Neue"/>
        </w:rPr>
        <w:t>1</w:t>
      </w:r>
      <w:r>
        <w:rPr>
          <w:rStyle w:val="md-line"/>
          <w:rFonts w:ascii="Helvetica Neue" w:hAnsi="Helvetica Neue"/>
        </w:rPr>
        <w:t>万个线程，每个线程创建</w:t>
      </w:r>
      <w:r>
        <w:rPr>
          <w:rStyle w:val="md-line"/>
          <w:rFonts w:ascii="Helvetica Neue" w:hAnsi="Helvetica Neue"/>
        </w:rPr>
        <w:t>1</w:t>
      </w:r>
      <w:r>
        <w:rPr>
          <w:rStyle w:val="md-line"/>
          <w:rFonts w:ascii="Helvetica Neue" w:hAnsi="Helvetica Neue"/>
        </w:rPr>
        <w:t>万个</w:t>
      </w:r>
      <w:r>
        <w:rPr>
          <w:rStyle w:val="md-line"/>
          <w:rFonts w:ascii="Helvetica Neue" w:hAnsi="Helvetica Neue"/>
        </w:rPr>
        <w:t>ThreadLocal</w:t>
      </w:r>
      <w:r>
        <w:rPr>
          <w:rStyle w:val="md-line"/>
          <w:rFonts w:ascii="Helvetica Neue" w:hAnsi="Helvetica Neue"/>
        </w:rPr>
        <w:t>，也就是每个线程维护</w:t>
      </w:r>
      <w:r>
        <w:rPr>
          <w:rStyle w:val="md-line"/>
          <w:rFonts w:ascii="Helvetica Neue" w:hAnsi="Helvetica Neue"/>
        </w:rPr>
        <w:t>1</w:t>
      </w:r>
      <w:r>
        <w:rPr>
          <w:rStyle w:val="md-line"/>
          <w:rFonts w:ascii="Helvetica Neue" w:hAnsi="Helvetica Neue"/>
        </w:rPr>
        <w:t>万个</w:t>
      </w:r>
      <w:r>
        <w:rPr>
          <w:rStyle w:val="md-line"/>
          <w:rFonts w:ascii="Helvetica Neue" w:hAnsi="Helvetica Neue"/>
        </w:rPr>
        <w:t>ThreadLocal</w:t>
      </w:r>
      <w:r>
        <w:rPr>
          <w:rStyle w:val="md-line"/>
          <w:rFonts w:ascii="Helvetica Neue" w:hAnsi="Helvetica Neue"/>
        </w:rPr>
        <w:t>小内存空间，而且当线程执行结束以后，假设这些</w:t>
      </w:r>
      <w:r>
        <w:rPr>
          <w:rStyle w:val="md-line"/>
          <w:rFonts w:ascii="Helvetica Neue" w:hAnsi="Helvetica Neue"/>
        </w:rPr>
        <w:t>ThreadLocal</w:t>
      </w:r>
      <w:r>
        <w:rPr>
          <w:rStyle w:val="md-line"/>
          <w:rFonts w:ascii="Helvetica Neue" w:hAnsi="Helvetica Neue"/>
        </w:rPr>
        <w:t>里的</w:t>
      </w:r>
      <w:r>
        <w:rPr>
          <w:rStyle w:val="md-line"/>
          <w:rFonts w:ascii="Helvetica Neue" w:hAnsi="Helvetica Neue"/>
        </w:rPr>
        <w:t>Entry</w:t>
      </w:r>
      <w:r>
        <w:rPr>
          <w:rStyle w:val="md-line"/>
          <w:rFonts w:ascii="Helvetica Neue" w:hAnsi="Helvetica Neue"/>
        </w:rPr>
        <w:t>还不会被回收，那么将很容易导致堆内存溢出。</w:t>
      </w:r>
    </w:p>
    <w:p w:rsidR="001A7847" w:rsidRDefault="007D395D">
      <w:pPr>
        <w:pStyle w:val="aa"/>
        <w:spacing w:before="0" w:beforeAutospacing="0"/>
        <w:rPr>
          <w:rFonts w:ascii="Helvetica Neue" w:hAnsi="Helvetica Neue"/>
        </w:rPr>
      </w:pPr>
      <w:r>
        <w:rPr>
          <w:rStyle w:val="md-line"/>
          <w:rFonts w:ascii="Helvetica Neue" w:hAnsi="Helvetica Neue"/>
        </w:rPr>
        <w:t>怎么办？难道</w:t>
      </w:r>
      <w:r>
        <w:rPr>
          <w:rStyle w:val="md-line"/>
          <w:rFonts w:ascii="Helvetica Neue" w:hAnsi="Helvetica Neue"/>
        </w:rPr>
        <w:t>JVM</w:t>
      </w:r>
      <w:r>
        <w:rPr>
          <w:rStyle w:val="md-line"/>
          <w:rFonts w:ascii="Helvetica Neue" w:hAnsi="Helvetica Neue"/>
        </w:rPr>
        <w:t>就没有提供什么解决方案吗？</w:t>
      </w:r>
    </w:p>
    <w:p w:rsidR="001A7847" w:rsidRDefault="007D395D">
      <w:pPr>
        <w:pStyle w:val="aa"/>
        <w:spacing w:before="0" w:beforeAutospacing="0"/>
        <w:rPr>
          <w:rFonts w:ascii="Helvetica Neue" w:hAnsi="Helvetica Neue"/>
        </w:rPr>
      </w:pPr>
      <w:r>
        <w:rPr>
          <w:rStyle w:val="md-line"/>
          <w:rFonts w:ascii="Helvetica Neue" w:hAnsi="Helvetica Neue"/>
        </w:rPr>
        <w:t>ThreadLocal</w:t>
      </w:r>
      <w:r>
        <w:rPr>
          <w:rStyle w:val="md-line"/>
          <w:rFonts w:ascii="Helvetica Neue" w:hAnsi="Helvetica Neue"/>
        </w:rPr>
        <w:t>当然有想到，所以他们把</w:t>
      </w:r>
      <w:r>
        <w:rPr>
          <w:rStyle w:val="md-line"/>
          <w:rFonts w:ascii="Helvetica Neue" w:hAnsi="Helvetica Neue"/>
        </w:rPr>
        <w:t>ThreadLocal</w:t>
      </w:r>
      <w:r>
        <w:rPr>
          <w:rStyle w:val="md-line"/>
          <w:rFonts w:ascii="Helvetica Neue" w:hAnsi="Helvetica Neue"/>
        </w:rPr>
        <w:t>里的</w:t>
      </w:r>
      <w:r>
        <w:rPr>
          <w:rStyle w:val="md-line"/>
          <w:rFonts w:ascii="Helvetica Neue" w:hAnsi="Helvetica Neue"/>
        </w:rPr>
        <w:t>Entry</w:t>
      </w:r>
      <w:r>
        <w:rPr>
          <w:rStyle w:val="md-line"/>
          <w:rFonts w:ascii="Helvetica Neue" w:hAnsi="Helvetica Neue"/>
        </w:rPr>
        <w:t>设置为弱引用，当垃圾回收的时候，回收</w:t>
      </w:r>
      <w:r>
        <w:rPr>
          <w:rStyle w:val="md-line"/>
          <w:rFonts w:ascii="Helvetica Neue" w:hAnsi="Helvetica Neue"/>
        </w:rPr>
        <w:t>ThreadLocal</w:t>
      </w:r>
      <w:r>
        <w:rPr>
          <w:rStyle w:val="md-line"/>
          <w:rFonts w:ascii="Helvetica Neue" w:hAnsi="Helvetica Neue"/>
        </w:rPr>
        <w:t>。</w:t>
      </w:r>
    </w:p>
    <w:p w:rsidR="001A7847" w:rsidRDefault="007D395D">
      <w:pPr>
        <w:pStyle w:val="aa"/>
        <w:spacing w:before="0" w:beforeAutospacing="0"/>
        <w:rPr>
          <w:rFonts w:ascii="Helvetica Neue" w:hAnsi="Helvetica Neue"/>
        </w:rPr>
      </w:pPr>
      <w:r>
        <w:rPr>
          <w:rStyle w:val="md-line"/>
          <w:rFonts w:ascii="Helvetica Neue" w:hAnsi="Helvetica Neue"/>
        </w:rPr>
        <w:lastRenderedPageBreak/>
        <w:t>什么是弱引用？</w:t>
      </w:r>
    </w:p>
    <w:p w:rsidR="001A7847" w:rsidRDefault="007D395D">
      <w:pPr>
        <w:pStyle w:val="aa"/>
        <w:numPr>
          <w:ilvl w:val="0"/>
          <w:numId w:val="13"/>
        </w:numPr>
        <w:rPr>
          <w:rFonts w:ascii="Helvetica Neue" w:hAnsi="Helvetica Neue"/>
        </w:rPr>
      </w:pPr>
      <w:r>
        <w:rPr>
          <w:rStyle w:val="md-line"/>
          <w:rFonts w:ascii="Helvetica Neue" w:hAnsi="Helvetica Neue"/>
        </w:rPr>
        <w:t>Key</w:t>
      </w:r>
      <w:r>
        <w:rPr>
          <w:rStyle w:val="md-line"/>
          <w:rFonts w:ascii="Helvetica Neue" w:hAnsi="Helvetica Neue"/>
        </w:rPr>
        <w:t>使用强引用：也就是上述说的情况，引用的</w:t>
      </w:r>
      <w:r>
        <w:rPr>
          <w:rStyle w:val="md-line"/>
          <w:rFonts w:ascii="Helvetica Neue" w:hAnsi="Helvetica Neue"/>
        </w:rPr>
        <w:t>ThreadLocal</w:t>
      </w:r>
      <w:r>
        <w:rPr>
          <w:rStyle w:val="md-line"/>
          <w:rFonts w:ascii="Helvetica Neue" w:hAnsi="Helvetica Neue"/>
        </w:rPr>
        <w:t>的对象被回收了，</w:t>
      </w:r>
      <w:r>
        <w:rPr>
          <w:rStyle w:val="md-line"/>
          <w:rFonts w:ascii="Helvetica Neue" w:hAnsi="Helvetica Neue"/>
        </w:rPr>
        <w:t>ThreadLocal</w:t>
      </w:r>
      <w:r>
        <w:rPr>
          <w:rStyle w:val="md-line"/>
          <w:rFonts w:ascii="Helvetica Neue" w:hAnsi="Helvetica Neue"/>
        </w:rPr>
        <w:t>的引用</w:t>
      </w:r>
      <w:r>
        <w:rPr>
          <w:rStyle w:val="md-line"/>
          <w:rFonts w:ascii="Helvetica Neue" w:hAnsi="Helvetica Neue"/>
        </w:rPr>
        <w:t>ThreadLocalMap</w:t>
      </w:r>
      <w:r>
        <w:rPr>
          <w:rStyle w:val="md-line"/>
          <w:rFonts w:ascii="Helvetica Neue" w:hAnsi="Helvetica Neue"/>
        </w:rPr>
        <w:t>的</w:t>
      </w:r>
      <w:r>
        <w:rPr>
          <w:rStyle w:val="md-line"/>
          <w:rFonts w:ascii="Helvetica Neue" w:hAnsi="Helvetica Neue"/>
        </w:rPr>
        <w:t>Key</w:t>
      </w:r>
      <w:r>
        <w:rPr>
          <w:rStyle w:val="md-line"/>
          <w:rFonts w:ascii="Helvetica Neue" w:hAnsi="Helvetica Neue"/>
        </w:rPr>
        <w:t>为强引用并没有被回收，如果不手动回收的话，</w:t>
      </w:r>
      <w:r>
        <w:rPr>
          <w:rStyle w:val="md-line"/>
          <w:rFonts w:ascii="Helvetica Neue" w:hAnsi="Helvetica Neue"/>
        </w:rPr>
        <w:t>ThreadLocal</w:t>
      </w:r>
      <w:r>
        <w:rPr>
          <w:rStyle w:val="md-line"/>
          <w:rFonts w:ascii="Helvetica Neue" w:hAnsi="Helvetica Neue"/>
        </w:rPr>
        <w:t>将不会回收那么将导致内存泄漏。</w:t>
      </w:r>
    </w:p>
    <w:p w:rsidR="001A7847" w:rsidRDefault="007D395D">
      <w:pPr>
        <w:pStyle w:val="aa"/>
        <w:numPr>
          <w:ilvl w:val="0"/>
          <w:numId w:val="13"/>
        </w:numPr>
        <w:rPr>
          <w:rFonts w:ascii="Helvetica Neue" w:hAnsi="Helvetica Neue"/>
        </w:rPr>
      </w:pPr>
      <w:r>
        <w:rPr>
          <w:rStyle w:val="md-line"/>
          <w:rFonts w:ascii="Helvetica Neue" w:hAnsi="Helvetica Neue"/>
        </w:rPr>
        <w:t>Key</w:t>
      </w:r>
      <w:r>
        <w:rPr>
          <w:rStyle w:val="md-line"/>
          <w:rFonts w:ascii="Helvetica Neue" w:hAnsi="Helvetica Neue"/>
        </w:rPr>
        <w:t>使用弱引用：引用的</w:t>
      </w:r>
      <w:r>
        <w:rPr>
          <w:rStyle w:val="md-line"/>
          <w:rFonts w:ascii="Helvetica Neue" w:hAnsi="Helvetica Neue"/>
        </w:rPr>
        <w:t>ThreadLocal</w:t>
      </w:r>
      <w:r>
        <w:rPr>
          <w:rStyle w:val="md-line"/>
          <w:rFonts w:ascii="Helvetica Neue" w:hAnsi="Helvetica Neue"/>
        </w:rPr>
        <w:t>的对象被回收了，</w:t>
      </w:r>
      <w:r>
        <w:rPr>
          <w:rStyle w:val="md-line"/>
          <w:rFonts w:ascii="Helvetica Neue" w:hAnsi="Helvetica Neue"/>
        </w:rPr>
        <w:t>ThreadLocal</w:t>
      </w:r>
      <w:r>
        <w:rPr>
          <w:rStyle w:val="md-line"/>
          <w:rFonts w:ascii="Helvetica Neue" w:hAnsi="Helvetica Neue"/>
        </w:rPr>
        <w:t>的引用</w:t>
      </w:r>
      <w:r>
        <w:rPr>
          <w:rStyle w:val="md-line"/>
          <w:rFonts w:ascii="Helvetica Neue" w:hAnsi="Helvetica Neue"/>
        </w:rPr>
        <w:t>ThreadLocalMap</w:t>
      </w:r>
      <w:r>
        <w:rPr>
          <w:rStyle w:val="md-line"/>
          <w:rFonts w:ascii="Helvetica Neue" w:hAnsi="Helvetica Neue"/>
        </w:rPr>
        <w:t>的</w:t>
      </w:r>
      <w:r>
        <w:rPr>
          <w:rStyle w:val="md-line"/>
          <w:rFonts w:ascii="Helvetica Neue" w:hAnsi="Helvetica Neue"/>
        </w:rPr>
        <w:t>Key</w:t>
      </w:r>
      <w:r>
        <w:rPr>
          <w:rStyle w:val="md-line"/>
          <w:rFonts w:ascii="Helvetica Neue" w:hAnsi="Helvetica Neue"/>
        </w:rPr>
        <w:t>为弱引用，如果内存回收，那么将</w:t>
      </w:r>
      <w:r>
        <w:rPr>
          <w:rStyle w:val="md-line"/>
          <w:rFonts w:ascii="Helvetica Neue" w:hAnsi="Helvetica Neue"/>
        </w:rPr>
        <w:t>ThreadLocalMap</w:t>
      </w:r>
      <w:r>
        <w:rPr>
          <w:rStyle w:val="md-line"/>
          <w:rFonts w:ascii="Helvetica Neue" w:hAnsi="Helvetica Neue"/>
        </w:rPr>
        <w:t>的</w:t>
      </w:r>
      <w:r>
        <w:rPr>
          <w:rStyle w:val="md-line"/>
          <w:rFonts w:ascii="Helvetica Neue" w:hAnsi="Helvetica Neue"/>
        </w:rPr>
        <w:t>Key</w:t>
      </w:r>
      <w:r>
        <w:rPr>
          <w:rStyle w:val="md-line"/>
          <w:rFonts w:ascii="Helvetica Neue" w:hAnsi="Helvetica Neue"/>
        </w:rPr>
        <w:t>将会被回收，</w:t>
      </w:r>
      <w:r>
        <w:rPr>
          <w:rStyle w:val="md-line"/>
          <w:rFonts w:ascii="Helvetica Neue" w:hAnsi="Helvetica Neue"/>
        </w:rPr>
        <w:t>ThreadLocal</w:t>
      </w:r>
      <w:r>
        <w:rPr>
          <w:rStyle w:val="md-line"/>
          <w:rFonts w:ascii="Helvetica Neue" w:hAnsi="Helvetica Neue"/>
        </w:rPr>
        <w:t>也将被回收。</w:t>
      </w:r>
      <w:r>
        <w:rPr>
          <w:rStyle w:val="md-line"/>
          <w:rFonts w:ascii="Helvetica Neue" w:hAnsi="Helvetica Neue"/>
        </w:rPr>
        <w:t>value</w:t>
      </w:r>
      <w:r>
        <w:rPr>
          <w:rStyle w:val="md-line"/>
          <w:rFonts w:ascii="Helvetica Neue" w:hAnsi="Helvetica Neue"/>
        </w:rPr>
        <w:t>在</w:t>
      </w:r>
      <w:r>
        <w:rPr>
          <w:rStyle w:val="md-line"/>
          <w:rFonts w:ascii="Helvetica Neue" w:hAnsi="Helvetica Neue"/>
        </w:rPr>
        <w:t>ThreadLocalMap</w:t>
      </w:r>
      <w:r>
        <w:rPr>
          <w:rStyle w:val="md-line"/>
          <w:rFonts w:ascii="Helvetica Neue" w:hAnsi="Helvetica Neue"/>
        </w:rPr>
        <w:t>调用</w:t>
      </w:r>
      <w:r>
        <w:rPr>
          <w:rStyle w:val="md-line"/>
          <w:rFonts w:ascii="Helvetica Neue" w:hAnsi="Helvetica Neue"/>
        </w:rPr>
        <w:t>get</w:t>
      </w:r>
      <w:r>
        <w:rPr>
          <w:rStyle w:val="md-line"/>
          <w:rFonts w:ascii="Helvetica Neue" w:hAnsi="Helvetica Neue"/>
        </w:rPr>
        <w:t>、</w:t>
      </w:r>
      <w:r>
        <w:rPr>
          <w:rStyle w:val="md-line"/>
          <w:rFonts w:ascii="Helvetica Neue" w:hAnsi="Helvetica Neue"/>
        </w:rPr>
        <w:t>set</w:t>
      </w:r>
      <w:r>
        <w:rPr>
          <w:rStyle w:val="md-line"/>
          <w:rFonts w:ascii="Helvetica Neue" w:hAnsi="Helvetica Neue"/>
        </w:rPr>
        <w:t>、</w:t>
      </w:r>
      <w:r>
        <w:rPr>
          <w:rStyle w:val="md-line"/>
          <w:rFonts w:ascii="Helvetica Neue" w:hAnsi="Helvetica Neue"/>
        </w:rPr>
        <w:t>remove</w:t>
      </w:r>
      <w:r>
        <w:rPr>
          <w:rStyle w:val="md-line"/>
          <w:rFonts w:ascii="Helvetica Neue" w:hAnsi="Helvetica Neue"/>
        </w:rPr>
        <w:t>的时候就会被清除。</w:t>
      </w:r>
    </w:p>
    <w:p w:rsidR="001A7847" w:rsidRDefault="007D395D">
      <w:pPr>
        <w:pStyle w:val="aa"/>
        <w:numPr>
          <w:ilvl w:val="0"/>
          <w:numId w:val="13"/>
        </w:numPr>
        <w:rPr>
          <w:rFonts w:ascii="Helvetica Neue" w:hAnsi="Helvetica Neue"/>
        </w:rPr>
      </w:pPr>
      <w:r>
        <w:rPr>
          <w:rStyle w:val="md-line"/>
          <w:rFonts w:ascii="Helvetica Neue" w:hAnsi="Helvetica Neue"/>
        </w:rPr>
        <w:t>比较两种情况，我们可以发现：由于</w:t>
      </w:r>
      <w:r>
        <w:rPr>
          <w:rStyle w:val="HTML0"/>
          <w:rFonts w:ascii="Consolas" w:hAnsi="Consolas" w:cs="Consolas"/>
        </w:rPr>
        <w:t>ThreadLocalMap</w:t>
      </w:r>
      <w:r>
        <w:rPr>
          <w:rStyle w:val="md-line"/>
          <w:rFonts w:ascii="Helvetica Neue" w:hAnsi="Helvetica Neue"/>
        </w:rPr>
        <w:t>的生命周期跟</w:t>
      </w:r>
      <w:r>
        <w:rPr>
          <w:rStyle w:val="HTML0"/>
          <w:rFonts w:ascii="Consolas" w:hAnsi="Consolas" w:cs="Consolas"/>
        </w:rPr>
        <w:t>Thread</w:t>
      </w:r>
      <w:r>
        <w:rPr>
          <w:rStyle w:val="md-line"/>
          <w:rFonts w:ascii="Helvetica Neue" w:hAnsi="Helvetica Neue"/>
        </w:rPr>
        <w:t>一样长，如果都没有手动删除对应</w:t>
      </w:r>
      <w:r>
        <w:rPr>
          <w:rStyle w:val="HTML0"/>
          <w:rFonts w:ascii="Consolas" w:hAnsi="Consolas" w:cs="Consolas"/>
        </w:rPr>
        <w:t>key</w:t>
      </w:r>
      <w:r>
        <w:rPr>
          <w:rStyle w:val="md-line"/>
          <w:rFonts w:ascii="Helvetica Neue" w:hAnsi="Helvetica Neue"/>
        </w:rPr>
        <w:t>，都会导致内存泄漏，但是使用弱引用可以多一层保障：</w:t>
      </w:r>
      <w:r>
        <w:rPr>
          <w:rStyle w:val="ac"/>
          <w:rFonts w:ascii="Helvetica Neue" w:hAnsi="Helvetica Neue"/>
        </w:rPr>
        <w:t>弱引用</w:t>
      </w:r>
      <w:r>
        <w:rPr>
          <w:rStyle w:val="ac"/>
          <w:rFonts w:ascii="Helvetica Neue" w:hAnsi="Helvetica Neue"/>
        </w:rPr>
        <w:t>ThreadLocal</w:t>
      </w:r>
      <w:r>
        <w:rPr>
          <w:rStyle w:val="ac"/>
          <w:rFonts w:ascii="Helvetica Neue" w:hAnsi="Helvetica Neue"/>
        </w:rPr>
        <w:t>不会内存泄漏，对应的</w:t>
      </w:r>
      <w:r>
        <w:rPr>
          <w:rStyle w:val="ac"/>
          <w:rFonts w:ascii="Helvetica Neue" w:hAnsi="Helvetica Neue"/>
        </w:rPr>
        <w:t>value</w:t>
      </w:r>
      <w:r>
        <w:rPr>
          <w:rStyle w:val="ac"/>
          <w:rFonts w:ascii="Helvetica Neue" w:hAnsi="Helvetica Neue"/>
        </w:rPr>
        <w:t>在下一次</w:t>
      </w:r>
      <w:r>
        <w:rPr>
          <w:rStyle w:val="ac"/>
          <w:rFonts w:ascii="Helvetica Neue" w:hAnsi="Helvetica Neue"/>
        </w:rPr>
        <w:t>ThreadLocalMap</w:t>
      </w:r>
      <w:r>
        <w:rPr>
          <w:rStyle w:val="ac"/>
          <w:rFonts w:ascii="Helvetica Neue" w:hAnsi="Helvetica Neue"/>
        </w:rPr>
        <w:t>调用</w:t>
      </w:r>
      <w:r>
        <w:rPr>
          <w:rStyle w:val="ac"/>
          <w:rFonts w:ascii="Helvetica Neue" w:hAnsi="Helvetica Neue"/>
        </w:rPr>
        <w:t>set,get,remove</w:t>
      </w:r>
      <w:r>
        <w:rPr>
          <w:rStyle w:val="ac"/>
          <w:rFonts w:ascii="Helvetica Neue" w:hAnsi="Helvetica Neue"/>
        </w:rPr>
        <w:t>的时候会被清除</w:t>
      </w:r>
      <w:r>
        <w:rPr>
          <w:rStyle w:val="md-line"/>
          <w:rFonts w:ascii="Helvetica Neue" w:hAnsi="Helvetica Neue"/>
        </w:rPr>
        <w:t>。</w:t>
      </w:r>
    </w:p>
    <w:p w:rsidR="001A7847" w:rsidRDefault="007D395D">
      <w:pPr>
        <w:pStyle w:val="aa"/>
        <w:spacing w:before="0" w:beforeAutospacing="0"/>
        <w:rPr>
          <w:rFonts w:ascii="Helvetica Neue" w:hAnsi="Helvetica Neue"/>
        </w:rPr>
      </w:pPr>
      <w:r>
        <w:rPr>
          <w:rStyle w:val="md-line"/>
          <w:rFonts w:ascii="Helvetica Neue" w:hAnsi="Helvetica Neue"/>
        </w:rPr>
        <w:t>那按你这么说，既然</w:t>
      </w:r>
      <w:r>
        <w:rPr>
          <w:rStyle w:val="md-line"/>
          <w:rFonts w:ascii="Helvetica Neue" w:hAnsi="Helvetica Neue"/>
        </w:rPr>
        <w:t>JVM</w:t>
      </w:r>
      <w:r>
        <w:rPr>
          <w:rStyle w:val="md-line"/>
          <w:rFonts w:ascii="Helvetica Neue" w:hAnsi="Helvetica Neue"/>
        </w:rPr>
        <w:t>有保障了，还有什么内存泄漏可言？</w:t>
      </w:r>
    </w:p>
    <w:p w:rsidR="001A7847" w:rsidRDefault="007D395D">
      <w:pPr>
        <w:pStyle w:val="aa"/>
        <w:spacing w:before="0" w:beforeAutospacing="0"/>
        <w:rPr>
          <w:rFonts w:ascii="Helvetica Neue" w:hAnsi="Helvetica Neue"/>
        </w:rPr>
      </w:pPr>
      <w:r>
        <w:rPr>
          <w:rStyle w:val="md-line"/>
          <w:rFonts w:ascii="Helvetica Neue" w:hAnsi="Helvetica Neue"/>
        </w:rPr>
        <w:t>ThreadLocalMap</w:t>
      </w:r>
      <w:r>
        <w:rPr>
          <w:rStyle w:val="md-line"/>
          <w:rFonts w:ascii="Helvetica Neue" w:hAnsi="Helvetica Neue"/>
        </w:rPr>
        <w:t>使用</w:t>
      </w:r>
      <w:r>
        <w:rPr>
          <w:rStyle w:val="md-line"/>
          <w:rFonts w:ascii="Helvetica Neue" w:hAnsi="Helvetica Neue"/>
        </w:rPr>
        <w:t>ThreadLocal</w:t>
      </w:r>
      <w:r>
        <w:rPr>
          <w:rStyle w:val="md-line"/>
          <w:rFonts w:ascii="Helvetica Neue" w:hAnsi="Helvetica Neue"/>
        </w:rPr>
        <w:t>对象作为弱引用，当垃圾回收的时候，</w:t>
      </w:r>
      <w:r>
        <w:rPr>
          <w:rStyle w:val="md-line"/>
          <w:rFonts w:ascii="Helvetica Neue" w:hAnsi="Helvetica Neue"/>
        </w:rPr>
        <w:t>ThreadLocalMap</w:t>
      </w:r>
      <w:r>
        <w:rPr>
          <w:rStyle w:val="md-line"/>
          <w:rFonts w:ascii="Helvetica Neue" w:hAnsi="Helvetica Neue"/>
        </w:rPr>
        <w:t>中</w:t>
      </w:r>
      <w:r>
        <w:rPr>
          <w:rStyle w:val="md-line"/>
          <w:rFonts w:ascii="Helvetica Neue" w:hAnsi="Helvetica Neue"/>
        </w:rPr>
        <w:t>Key</w:t>
      </w:r>
      <w:r>
        <w:rPr>
          <w:rStyle w:val="md-line"/>
          <w:rFonts w:ascii="Helvetica Neue" w:hAnsi="Helvetica Neue"/>
        </w:rPr>
        <w:t>将会被回收，也就是将</w:t>
      </w:r>
      <w:r>
        <w:rPr>
          <w:rStyle w:val="md-line"/>
          <w:rFonts w:ascii="Helvetica Neue" w:hAnsi="Helvetica Neue"/>
        </w:rPr>
        <w:t>Key</w:t>
      </w:r>
      <w:r>
        <w:rPr>
          <w:rStyle w:val="md-line"/>
          <w:rFonts w:ascii="Helvetica Neue" w:hAnsi="Helvetica Neue"/>
        </w:rPr>
        <w:t>设置为</w:t>
      </w:r>
      <w:r>
        <w:rPr>
          <w:rStyle w:val="md-line"/>
          <w:rFonts w:ascii="Helvetica Neue" w:hAnsi="Helvetica Neue"/>
        </w:rPr>
        <w:t>null</w:t>
      </w:r>
      <w:r>
        <w:rPr>
          <w:rStyle w:val="md-line"/>
          <w:rFonts w:ascii="Helvetica Neue" w:hAnsi="Helvetica Neue"/>
        </w:rPr>
        <w:t>的</w:t>
      </w:r>
      <w:r>
        <w:rPr>
          <w:rStyle w:val="md-line"/>
          <w:rFonts w:ascii="Helvetica Neue" w:hAnsi="Helvetica Neue"/>
        </w:rPr>
        <w:t>Entry</w:t>
      </w:r>
      <w:r>
        <w:rPr>
          <w:rStyle w:val="md-line"/>
          <w:rFonts w:ascii="Helvetica Neue" w:hAnsi="Helvetica Neue"/>
        </w:rPr>
        <w:t>。如果线程迟迟无法结束，也就是</w:t>
      </w:r>
      <w:r>
        <w:rPr>
          <w:rStyle w:val="md-line"/>
          <w:rFonts w:ascii="Helvetica Neue" w:hAnsi="Helvetica Neue"/>
        </w:rPr>
        <w:t>ThreadLocal</w:t>
      </w:r>
      <w:r>
        <w:rPr>
          <w:rStyle w:val="md-line"/>
          <w:rFonts w:ascii="Helvetica Neue" w:hAnsi="Helvetica Neue"/>
        </w:rPr>
        <w:t>对象将一直不会回收，回顾到上面存在很多线程</w:t>
      </w:r>
      <w:r>
        <w:rPr>
          <w:rStyle w:val="md-line"/>
          <w:rFonts w:ascii="Helvetica Neue" w:hAnsi="Helvetica Neue"/>
        </w:rPr>
        <w:t>+TheradLocal</w:t>
      </w:r>
      <w:r>
        <w:rPr>
          <w:rStyle w:val="md-line"/>
          <w:rFonts w:ascii="Helvetica Neue" w:hAnsi="Helvetica Neue"/>
        </w:rPr>
        <w:t>，那么也将导致内存泄漏。</w:t>
      </w:r>
    </w:p>
    <w:p w:rsidR="001A7847" w:rsidRDefault="007D395D">
      <w:pPr>
        <w:pStyle w:val="aa"/>
        <w:spacing w:before="0" w:beforeAutospacing="0"/>
        <w:rPr>
          <w:rFonts w:ascii="Helvetica Neue" w:hAnsi="Helvetica Neue"/>
        </w:rPr>
      </w:pPr>
      <w:r>
        <w:rPr>
          <w:rStyle w:val="md-line"/>
          <w:rFonts w:ascii="Helvetica Neue" w:hAnsi="Helvetica Neue"/>
        </w:rPr>
        <w:t>其实，在</w:t>
      </w:r>
      <w:r>
        <w:rPr>
          <w:rStyle w:val="md-line"/>
          <w:rFonts w:ascii="Helvetica Neue" w:hAnsi="Helvetica Neue"/>
        </w:rPr>
        <w:t>ThreadLocal</w:t>
      </w:r>
      <w:r>
        <w:rPr>
          <w:rStyle w:val="md-line"/>
          <w:rFonts w:ascii="Helvetica Neue" w:hAnsi="Helvetica Neue"/>
        </w:rPr>
        <w:t>中，当调用</w:t>
      </w:r>
      <w:r>
        <w:rPr>
          <w:rStyle w:val="md-line"/>
          <w:rFonts w:ascii="Helvetica Neue" w:hAnsi="Helvetica Neue"/>
        </w:rPr>
        <w:t>remove</w:t>
      </w:r>
      <w:r>
        <w:rPr>
          <w:rStyle w:val="md-line"/>
          <w:rFonts w:ascii="Helvetica Neue" w:hAnsi="Helvetica Neue"/>
        </w:rPr>
        <w:t>、</w:t>
      </w:r>
      <w:r>
        <w:rPr>
          <w:rStyle w:val="md-line"/>
          <w:rFonts w:ascii="Helvetica Neue" w:hAnsi="Helvetica Neue"/>
        </w:rPr>
        <w:t>get</w:t>
      </w:r>
      <w:r>
        <w:rPr>
          <w:rStyle w:val="md-line"/>
          <w:rFonts w:ascii="Helvetica Neue" w:hAnsi="Helvetica Neue"/>
        </w:rPr>
        <w:t>、</w:t>
      </w:r>
      <w:r>
        <w:rPr>
          <w:rStyle w:val="md-line"/>
          <w:rFonts w:ascii="Helvetica Neue" w:hAnsi="Helvetica Neue"/>
        </w:rPr>
        <w:t>set</w:t>
      </w:r>
      <w:r>
        <w:rPr>
          <w:rStyle w:val="md-line"/>
          <w:rFonts w:ascii="Helvetica Neue" w:hAnsi="Helvetica Neue"/>
        </w:rPr>
        <w:t>方法的时候，会清除为</w:t>
      </w:r>
      <w:r>
        <w:rPr>
          <w:rStyle w:val="md-line"/>
          <w:rFonts w:ascii="Helvetica Neue" w:hAnsi="Helvetica Neue"/>
        </w:rPr>
        <w:t>null</w:t>
      </w:r>
      <w:r>
        <w:rPr>
          <w:rStyle w:val="md-line"/>
          <w:rFonts w:ascii="Helvetica Neue" w:hAnsi="Helvetica Neue"/>
        </w:rPr>
        <w:t>的弱引用，也就是回收</w:t>
      </w:r>
      <w:r>
        <w:rPr>
          <w:rStyle w:val="md-line"/>
          <w:rFonts w:ascii="Helvetica Neue" w:hAnsi="Helvetica Neue"/>
        </w:rPr>
        <w:t>ThreadLocal</w:t>
      </w:r>
      <w:r>
        <w:rPr>
          <w:rStyle w:val="md-line"/>
          <w:rFonts w:ascii="Helvetica Neue" w:hAnsi="Helvetica Neue"/>
        </w:rPr>
        <w:t>。</w:t>
      </w:r>
    </w:p>
    <w:p w:rsidR="001A7847" w:rsidRDefault="007D395D">
      <w:pPr>
        <w:pStyle w:val="aa"/>
        <w:spacing w:before="0" w:beforeAutospacing="0"/>
        <w:rPr>
          <w:rFonts w:ascii="Helvetica Neue" w:hAnsi="Helvetica Neue"/>
        </w:rPr>
      </w:pPr>
      <w:r>
        <w:rPr>
          <w:rStyle w:val="md-line"/>
          <w:rFonts w:ascii="Helvetica Neue" w:hAnsi="Helvetica Neue"/>
        </w:rPr>
        <w:t>总结：</w:t>
      </w:r>
    </w:p>
    <w:p w:rsidR="001A7847" w:rsidRDefault="007D395D">
      <w:pPr>
        <w:pStyle w:val="aa"/>
        <w:numPr>
          <w:ilvl w:val="0"/>
          <w:numId w:val="14"/>
        </w:numPr>
        <w:rPr>
          <w:rFonts w:ascii="Helvetica Neue" w:hAnsi="Helvetica Neue"/>
        </w:rPr>
      </w:pPr>
      <w:r>
        <w:rPr>
          <w:rStyle w:val="md-line"/>
          <w:rFonts w:ascii="Helvetica Neue" w:hAnsi="Helvetica Neue"/>
        </w:rPr>
        <w:lastRenderedPageBreak/>
        <w:t>JVM</w:t>
      </w:r>
      <w:r>
        <w:rPr>
          <w:rStyle w:val="md-line"/>
          <w:rFonts w:ascii="Helvetica Neue" w:hAnsi="Helvetica Neue"/>
        </w:rPr>
        <w:t>利用设置</w:t>
      </w:r>
      <w:r>
        <w:rPr>
          <w:rStyle w:val="md-line"/>
          <w:rFonts w:ascii="Helvetica Neue" w:hAnsi="Helvetica Neue"/>
        </w:rPr>
        <w:t>ThreadLocalMap</w:t>
      </w:r>
      <w:r>
        <w:rPr>
          <w:rStyle w:val="md-line"/>
          <w:rFonts w:ascii="Helvetica Neue" w:hAnsi="Helvetica Neue"/>
        </w:rPr>
        <w:t>的</w:t>
      </w:r>
      <w:r>
        <w:rPr>
          <w:rStyle w:val="md-line"/>
          <w:rFonts w:ascii="Helvetica Neue" w:hAnsi="Helvetica Neue"/>
        </w:rPr>
        <w:t>Key</w:t>
      </w:r>
      <w:r>
        <w:rPr>
          <w:rStyle w:val="md-line"/>
          <w:rFonts w:ascii="Helvetica Neue" w:hAnsi="Helvetica Neue"/>
        </w:rPr>
        <w:t>为弱引用，来避免内存泄露。</w:t>
      </w:r>
    </w:p>
    <w:p w:rsidR="001A7847" w:rsidRDefault="007D395D">
      <w:pPr>
        <w:pStyle w:val="aa"/>
        <w:numPr>
          <w:ilvl w:val="0"/>
          <w:numId w:val="14"/>
        </w:numPr>
        <w:rPr>
          <w:rFonts w:ascii="Helvetica Neue" w:hAnsi="Helvetica Neue"/>
        </w:rPr>
      </w:pPr>
      <w:r>
        <w:rPr>
          <w:rStyle w:val="md-line"/>
          <w:rFonts w:ascii="Helvetica Neue" w:hAnsi="Helvetica Neue"/>
        </w:rPr>
        <w:t>JVM</w:t>
      </w:r>
      <w:r>
        <w:rPr>
          <w:rStyle w:val="md-line"/>
          <w:rFonts w:ascii="Helvetica Neue" w:hAnsi="Helvetica Neue"/>
        </w:rPr>
        <w:t>利用调用</w:t>
      </w:r>
      <w:r>
        <w:rPr>
          <w:rStyle w:val="md-line"/>
          <w:rFonts w:ascii="Helvetica Neue" w:hAnsi="Helvetica Neue"/>
        </w:rPr>
        <w:t>remove</w:t>
      </w:r>
      <w:r>
        <w:rPr>
          <w:rStyle w:val="md-line"/>
          <w:rFonts w:ascii="Helvetica Neue" w:hAnsi="Helvetica Neue"/>
        </w:rPr>
        <w:t>、</w:t>
      </w:r>
      <w:r>
        <w:rPr>
          <w:rStyle w:val="md-line"/>
          <w:rFonts w:ascii="Helvetica Neue" w:hAnsi="Helvetica Neue"/>
        </w:rPr>
        <w:t>get</w:t>
      </w:r>
      <w:r>
        <w:rPr>
          <w:rStyle w:val="md-line"/>
          <w:rFonts w:ascii="Helvetica Neue" w:hAnsi="Helvetica Neue"/>
        </w:rPr>
        <w:t>、</w:t>
      </w:r>
      <w:r>
        <w:rPr>
          <w:rStyle w:val="md-line"/>
          <w:rFonts w:ascii="Helvetica Neue" w:hAnsi="Helvetica Neue"/>
        </w:rPr>
        <w:t>set</w:t>
      </w:r>
      <w:r>
        <w:rPr>
          <w:rStyle w:val="md-line"/>
          <w:rFonts w:ascii="Helvetica Neue" w:hAnsi="Helvetica Neue"/>
        </w:rPr>
        <w:t>方法的时候，回收弱引用。</w:t>
      </w:r>
    </w:p>
    <w:p w:rsidR="001A7847" w:rsidRDefault="007D395D">
      <w:pPr>
        <w:pStyle w:val="aa"/>
        <w:numPr>
          <w:ilvl w:val="0"/>
          <w:numId w:val="14"/>
        </w:numPr>
        <w:rPr>
          <w:rFonts w:ascii="Helvetica Neue" w:hAnsi="Helvetica Neue"/>
        </w:rPr>
      </w:pPr>
      <w:r>
        <w:rPr>
          <w:rStyle w:val="md-line"/>
          <w:rFonts w:ascii="Helvetica Neue" w:hAnsi="Helvetica Neue"/>
        </w:rPr>
        <w:t>当</w:t>
      </w:r>
      <w:r>
        <w:rPr>
          <w:rStyle w:val="md-line"/>
          <w:rFonts w:ascii="Helvetica Neue" w:hAnsi="Helvetica Neue"/>
        </w:rPr>
        <w:t>ThreadLocal</w:t>
      </w:r>
      <w:r>
        <w:rPr>
          <w:rStyle w:val="md-line"/>
          <w:rFonts w:ascii="Helvetica Neue" w:hAnsi="Helvetica Neue"/>
        </w:rPr>
        <w:t>存储很多</w:t>
      </w:r>
      <w:r>
        <w:rPr>
          <w:rStyle w:val="md-line"/>
          <w:rFonts w:ascii="Helvetica Neue" w:hAnsi="Helvetica Neue"/>
        </w:rPr>
        <w:t>Key</w:t>
      </w:r>
      <w:r>
        <w:rPr>
          <w:rStyle w:val="md-line"/>
          <w:rFonts w:ascii="Helvetica Neue" w:hAnsi="Helvetica Neue"/>
        </w:rPr>
        <w:t>为</w:t>
      </w:r>
      <w:r>
        <w:rPr>
          <w:rStyle w:val="md-line"/>
          <w:rFonts w:ascii="Helvetica Neue" w:hAnsi="Helvetica Neue"/>
        </w:rPr>
        <w:t>null</w:t>
      </w:r>
      <w:r>
        <w:rPr>
          <w:rStyle w:val="md-line"/>
          <w:rFonts w:ascii="Helvetica Neue" w:hAnsi="Helvetica Neue"/>
        </w:rPr>
        <w:t>的</w:t>
      </w:r>
      <w:r>
        <w:rPr>
          <w:rStyle w:val="md-line"/>
          <w:rFonts w:ascii="Helvetica Neue" w:hAnsi="Helvetica Neue"/>
        </w:rPr>
        <w:t>Entry</w:t>
      </w:r>
      <w:r>
        <w:rPr>
          <w:rStyle w:val="md-line"/>
          <w:rFonts w:ascii="Helvetica Neue" w:hAnsi="Helvetica Neue"/>
        </w:rPr>
        <w:t>的时候，而不再去调用</w:t>
      </w:r>
      <w:r>
        <w:rPr>
          <w:rStyle w:val="md-line"/>
          <w:rFonts w:ascii="Helvetica Neue" w:hAnsi="Helvetica Neue"/>
        </w:rPr>
        <w:t>remove</w:t>
      </w:r>
      <w:r>
        <w:rPr>
          <w:rStyle w:val="md-line"/>
          <w:rFonts w:ascii="Helvetica Neue" w:hAnsi="Helvetica Neue"/>
        </w:rPr>
        <w:t>、</w:t>
      </w:r>
      <w:r>
        <w:rPr>
          <w:rStyle w:val="md-line"/>
          <w:rFonts w:ascii="Helvetica Neue" w:hAnsi="Helvetica Neue"/>
        </w:rPr>
        <w:t>get</w:t>
      </w:r>
      <w:r>
        <w:rPr>
          <w:rStyle w:val="md-line"/>
          <w:rFonts w:ascii="Helvetica Neue" w:hAnsi="Helvetica Neue"/>
        </w:rPr>
        <w:t>、</w:t>
      </w:r>
      <w:r>
        <w:rPr>
          <w:rStyle w:val="md-line"/>
          <w:rFonts w:ascii="Helvetica Neue" w:hAnsi="Helvetica Neue"/>
        </w:rPr>
        <w:t>set</w:t>
      </w:r>
      <w:r>
        <w:rPr>
          <w:rStyle w:val="md-line"/>
          <w:rFonts w:ascii="Helvetica Neue" w:hAnsi="Helvetica Neue"/>
        </w:rPr>
        <w:t>方法，那么将导致内存泄漏。</w:t>
      </w:r>
    </w:p>
    <w:p w:rsidR="001A7847" w:rsidRDefault="007D395D">
      <w:pPr>
        <w:pStyle w:val="aa"/>
        <w:numPr>
          <w:ilvl w:val="0"/>
          <w:numId w:val="14"/>
        </w:numPr>
        <w:rPr>
          <w:rStyle w:val="md-line"/>
          <w:rFonts w:ascii="Helvetica Neue" w:hAnsi="Helvetica Neue"/>
        </w:rPr>
      </w:pPr>
      <w:r>
        <w:rPr>
          <w:rStyle w:val="md-line"/>
          <w:rFonts w:ascii="Helvetica Neue" w:hAnsi="Helvetica Neue"/>
        </w:rPr>
        <w:t>当使用</w:t>
      </w:r>
      <w:r>
        <w:rPr>
          <w:rStyle w:val="md-line"/>
          <w:rFonts w:ascii="Helvetica Neue" w:hAnsi="Helvetica Neue"/>
        </w:rPr>
        <w:t>static ThreadLocal</w:t>
      </w:r>
      <w:r>
        <w:rPr>
          <w:rStyle w:val="md-line"/>
          <w:rFonts w:ascii="Helvetica Neue" w:hAnsi="Helvetica Neue"/>
        </w:rPr>
        <w:t>的时候，延长</w:t>
      </w:r>
      <w:r>
        <w:rPr>
          <w:rStyle w:val="md-line"/>
          <w:rFonts w:ascii="Helvetica Neue" w:hAnsi="Helvetica Neue"/>
        </w:rPr>
        <w:t>ThreadLocal</w:t>
      </w:r>
      <w:r>
        <w:rPr>
          <w:rStyle w:val="md-line"/>
          <w:rFonts w:ascii="Helvetica Neue" w:hAnsi="Helvetica Neue"/>
        </w:rPr>
        <w:t>的生命周期，那也可能导致内存泄漏。因为，</w:t>
      </w:r>
      <w:r>
        <w:rPr>
          <w:rStyle w:val="md-line"/>
          <w:rFonts w:ascii="Helvetica Neue" w:hAnsi="Helvetica Neue"/>
        </w:rPr>
        <w:t>static</w:t>
      </w:r>
      <w:r>
        <w:rPr>
          <w:rStyle w:val="md-line"/>
          <w:rFonts w:ascii="Helvetica Neue" w:hAnsi="Helvetica Neue"/>
        </w:rPr>
        <w:t>变量在类未加载的时候，它就已经加载，当线程结束的时候，</w:t>
      </w:r>
      <w:r>
        <w:rPr>
          <w:rStyle w:val="md-line"/>
          <w:rFonts w:ascii="Helvetica Neue" w:hAnsi="Helvetica Neue"/>
        </w:rPr>
        <w:t>static</w:t>
      </w:r>
      <w:r>
        <w:rPr>
          <w:rStyle w:val="md-line"/>
          <w:rFonts w:ascii="Helvetica Neue" w:hAnsi="Helvetica Neue"/>
        </w:rPr>
        <w:t>变量不一定会回收。那么，比起普通成员变量使用的时候才加载，</w:t>
      </w:r>
      <w:r>
        <w:rPr>
          <w:rStyle w:val="md-line"/>
          <w:rFonts w:ascii="Helvetica Neue" w:hAnsi="Helvetica Neue"/>
        </w:rPr>
        <w:t>static</w:t>
      </w:r>
      <w:r>
        <w:rPr>
          <w:rStyle w:val="md-line"/>
          <w:rFonts w:ascii="Helvetica Neue" w:hAnsi="Helvetica Neue"/>
        </w:rPr>
        <w:t>的生命周期加长将更容易导致内存泄漏危机。</w:t>
      </w:r>
    </w:p>
    <w:p w:rsidR="001A7847" w:rsidRDefault="007D395D">
      <w:pPr>
        <w:pStyle w:val="4"/>
        <w:rPr>
          <w:rStyle w:val="ac"/>
          <w:rFonts w:ascii="Verdana" w:hAnsi="Verdana"/>
          <w:color w:val="000000"/>
          <w:sz w:val="21"/>
          <w:szCs w:val="21"/>
          <w:shd w:val="clear" w:color="auto" w:fill="FFFFFF"/>
        </w:rPr>
      </w:pPr>
      <w:r>
        <w:rPr>
          <w:rStyle w:val="md-line"/>
          <w:rFonts w:ascii="Helvetica Neue" w:hAnsi="Helvetica Neue" w:hint="eastAsia"/>
        </w:rPr>
        <w:t>阻塞队列</w:t>
      </w:r>
      <w:r>
        <w:rPr>
          <w:rStyle w:val="ac"/>
          <w:rFonts w:ascii="Verdana" w:hAnsi="Verdana"/>
          <w:color w:val="000000"/>
          <w:sz w:val="21"/>
          <w:szCs w:val="21"/>
          <w:shd w:val="clear" w:color="auto" w:fill="FFFFFF"/>
        </w:rPr>
        <w:t>BlockingQueue</w:t>
      </w:r>
    </w:p>
    <w:p w:rsidR="001A7847" w:rsidRDefault="007D395D">
      <w:pPr>
        <w:pStyle w:val="5"/>
      </w:pPr>
      <w:r>
        <w:rPr>
          <w:rFonts w:hint="eastAsia"/>
        </w:rPr>
        <w:t>1</w:t>
      </w:r>
      <w:r>
        <w:t xml:space="preserve">. </w:t>
      </w:r>
      <w:r>
        <w:t>前言</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在新增的</w:t>
      </w:r>
      <w:r>
        <w:rPr>
          <w:rFonts w:ascii="Verdana" w:hAnsi="Verdana"/>
          <w:color w:val="000000"/>
          <w:sz w:val="21"/>
          <w:szCs w:val="21"/>
        </w:rPr>
        <w:t>Concurrent</w:t>
      </w:r>
      <w:r>
        <w:rPr>
          <w:rFonts w:ascii="Verdana" w:hAnsi="Verdana"/>
          <w:color w:val="000000"/>
          <w:sz w:val="21"/>
          <w:szCs w:val="21"/>
        </w:rPr>
        <w:t>包中，</w:t>
      </w:r>
      <w:r>
        <w:rPr>
          <w:rFonts w:ascii="Verdana" w:hAnsi="Verdana"/>
          <w:color w:val="000000"/>
          <w:sz w:val="21"/>
          <w:szCs w:val="21"/>
        </w:rPr>
        <w:t>BlockingQueue</w:t>
      </w:r>
      <w:r>
        <w:rPr>
          <w:rFonts w:ascii="Verdana" w:hAnsi="Verdana"/>
          <w:color w:val="000000"/>
          <w:sz w:val="21"/>
          <w:szCs w:val="21"/>
        </w:rPr>
        <w:t>很好的解决了多线程中，如何高效安全</w:t>
      </w:r>
      <w:r>
        <w:rPr>
          <w:rFonts w:ascii="Verdana" w:hAnsi="Verdana"/>
          <w:color w:val="000000"/>
          <w:sz w:val="21"/>
          <w:szCs w:val="21"/>
        </w:rPr>
        <w:t>“</w:t>
      </w:r>
      <w:r>
        <w:rPr>
          <w:rFonts w:ascii="Verdana" w:hAnsi="Verdana"/>
          <w:color w:val="000000"/>
          <w:sz w:val="21"/>
          <w:szCs w:val="21"/>
        </w:rPr>
        <w:t>传输</w:t>
      </w:r>
      <w:r>
        <w:rPr>
          <w:rFonts w:ascii="Verdana" w:hAnsi="Verdana"/>
          <w:color w:val="000000"/>
          <w:sz w:val="21"/>
          <w:szCs w:val="21"/>
        </w:rPr>
        <w:t>”</w:t>
      </w:r>
      <w:r>
        <w:rPr>
          <w:rFonts w:ascii="Verdana" w:hAnsi="Verdana"/>
          <w:color w:val="000000"/>
          <w:sz w:val="21"/>
          <w:szCs w:val="21"/>
        </w:rPr>
        <w:t>数据的问题。通过这些高效并且线程安全的队列类，为我们快速搭建高质量的多线程程序带来极大的便利。本文详细介绍了</w:t>
      </w:r>
      <w:r>
        <w:rPr>
          <w:rFonts w:ascii="Verdana" w:hAnsi="Verdana"/>
          <w:color w:val="000000"/>
          <w:sz w:val="21"/>
          <w:szCs w:val="21"/>
        </w:rPr>
        <w:t>BlockingQueue</w:t>
      </w:r>
      <w:r>
        <w:rPr>
          <w:rFonts w:ascii="Verdana" w:hAnsi="Verdana"/>
          <w:color w:val="000000"/>
          <w:sz w:val="21"/>
          <w:szCs w:val="21"/>
        </w:rPr>
        <w:t>家庭中的所有成员，包括他们各自的功能以及常见使用场景。</w:t>
      </w:r>
    </w:p>
    <w:p w:rsidR="001A7847" w:rsidRDefault="007D395D">
      <w:pPr>
        <w:pStyle w:val="5"/>
      </w:pPr>
      <w:r>
        <w:rPr>
          <w:rFonts w:hint="eastAsia"/>
        </w:rPr>
        <w:t>2</w:t>
      </w:r>
      <w:r>
        <w:t xml:space="preserve">. </w:t>
      </w:r>
      <w:r>
        <w:t>认识</w:t>
      </w:r>
      <w:r>
        <w:t>BlockingQueue</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阻塞队列，顾名思义，首先它是一个队列，而一个队列在数据结构中所起的作用大致如下图所示：</w:t>
      </w:r>
    </w:p>
    <w:p w:rsidR="001A7847" w:rsidRDefault="007D395D">
      <w:r>
        <w:rPr>
          <w:noProof/>
        </w:rPr>
        <w:lastRenderedPageBreak/>
        <w:drawing>
          <wp:inline distT="0" distB="0" distL="0" distR="0">
            <wp:extent cx="5274310" cy="2226310"/>
            <wp:effectExtent l="0" t="0" r="2540" b="254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196"/>
                    <a:stretch>
                      <a:fillRect/>
                    </a:stretch>
                  </pic:blipFill>
                  <pic:spPr>
                    <a:xfrm>
                      <a:off x="0" y="0"/>
                      <a:ext cx="5274310" cy="2226931"/>
                    </a:xfrm>
                    <a:prstGeom prst="rect">
                      <a:avLst/>
                    </a:prstGeom>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从上图我们可以很清楚看到，通过一个共享的队列，可以使得数据由队列的一端输入，从另外一端输出；</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常用的队列主要有以下两种：（当然通过不同的实现方式，还可以延伸出很多不同类型的队列，</w:t>
      </w:r>
      <w:r>
        <w:rPr>
          <w:rFonts w:ascii="Verdana" w:hAnsi="Verdana"/>
          <w:color w:val="000000"/>
          <w:sz w:val="21"/>
          <w:szCs w:val="21"/>
        </w:rPr>
        <w:t>DelayQueue</w:t>
      </w:r>
      <w:r>
        <w:rPr>
          <w:rFonts w:ascii="Verdana" w:hAnsi="Verdana"/>
          <w:color w:val="000000"/>
          <w:sz w:val="21"/>
          <w:szCs w:val="21"/>
        </w:rPr>
        <w:t>就是其中的一种）</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先进先出（</w:t>
      </w:r>
      <w:r>
        <w:rPr>
          <w:rFonts w:ascii="Verdana" w:hAnsi="Verdana"/>
          <w:color w:val="000000"/>
          <w:sz w:val="21"/>
          <w:szCs w:val="21"/>
        </w:rPr>
        <w:t>FIFO</w:t>
      </w:r>
      <w:r>
        <w:rPr>
          <w:rFonts w:ascii="Verdana" w:hAnsi="Verdana"/>
          <w:color w:val="000000"/>
          <w:sz w:val="21"/>
          <w:szCs w:val="21"/>
        </w:rPr>
        <w:t>）：先插入的队列的元素也最先出队列，类似于排队的功能。从某种程度上来说这种队列也体现了一种公平性。</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后进先出（</w:t>
      </w:r>
      <w:r>
        <w:rPr>
          <w:rFonts w:ascii="Verdana" w:hAnsi="Verdana"/>
          <w:color w:val="000000"/>
          <w:sz w:val="21"/>
          <w:szCs w:val="21"/>
        </w:rPr>
        <w:t>LIFO</w:t>
      </w:r>
      <w:r>
        <w:rPr>
          <w:rFonts w:ascii="Verdana" w:hAnsi="Verdana"/>
          <w:color w:val="000000"/>
          <w:sz w:val="21"/>
          <w:szCs w:val="21"/>
        </w:rPr>
        <w:t xml:space="preserve">）：后插入队列的元素最先出队列，这种队列优先处理最近发生的事件。　　</w:t>
      </w:r>
    </w:p>
    <w:p w:rsidR="001A7847" w:rsidRDefault="001A7847"/>
    <w:p w:rsidR="001A7847" w:rsidRDefault="007D395D">
      <w:pPr>
        <w:rPr>
          <w:rFonts w:ascii="Verdana" w:hAnsi="Verdana"/>
          <w:color w:val="000000"/>
          <w:szCs w:val="21"/>
          <w:shd w:val="clear" w:color="auto" w:fill="FFFFFF"/>
        </w:rPr>
      </w:pPr>
      <w:r>
        <w:rPr>
          <w:rFonts w:ascii="Verdana" w:hAnsi="Verdana"/>
          <w:color w:val="000000"/>
          <w:szCs w:val="21"/>
          <w:shd w:val="clear" w:color="auto" w:fill="FFFFFF"/>
        </w:rPr>
        <w:t>多线程环境中，通过队列可以很容易实现数据共享，比如经典的</w:t>
      </w:r>
      <w:r>
        <w:rPr>
          <w:rFonts w:ascii="Verdana" w:hAnsi="Verdana"/>
          <w:color w:val="000000"/>
          <w:szCs w:val="21"/>
          <w:shd w:val="clear" w:color="auto" w:fill="FFFFFF"/>
        </w:rPr>
        <w:t>“</w:t>
      </w:r>
      <w:r>
        <w:rPr>
          <w:rFonts w:ascii="Verdana" w:hAnsi="Verdana"/>
          <w:color w:val="000000"/>
          <w:szCs w:val="21"/>
          <w:shd w:val="clear" w:color="auto" w:fill="FFFFFF"/>
        </w:rPr>
        <w:t>生产者</w:t>
      </w:r>
      <w:r>
        <w:rPr>
          <w:rFonts w:ascii="Verdana" w:hAnsi="Verdana"/>
          <w:color w:val="000000"/>
          <w:szCs w:val="21"/>
          <w:shd w:val="clear" w:color="auto" w:fill="FFFFFF"/>
        </w:rPr>
        <w:t>”</w:t>
      </w:r>
      <w:r>
        <w:rPr>
          <w:rFonts w:ascii="Verdana" w:hAnsi="Verdana"/>
          <w:color w:val="000000"/>
          <w:szCs w:val="21"/>
          <w:shd w:val="clear" w:color="auto" w:fill="FFFFFF"/>
        </w:rPr>
        <w:t>和</w:t>
      </w:r>
      <w:r>
        <w:rPr>
          <w:rFonts w:ascii="Verdana" w:hAnsi="Verdana"/>
          <w:color w:val="000000"/>
          <w:szCs w:val="21"/>
          <w:shd w:val="clear" w:color="auto" w:fill="FFFFFF"/>
        </w:rPr>
        <w:t>“</w:t>
      </w:r>
      <w:r>
        <w:rPr>
          <w:rFonts w:ascii="Verdana" w:hAnsi="Verdana"/>
          <w:color w:val="000000"/>
          <w:szCs w:val="21"/>
          <w:shd w:val="clear" w:color="auto" w:fill="FFFFFF"/>
        </w:rPr>
        <w:t>消费者</w:t>
      </w:r>
      <w:r>
        <w:rPr>
          <w:rFonts w:ascii="Verdana" w:hAnsi="Verdana"/>
          <w:color w:val="000000"/>
          <w:szCs w:val="21"/>
          <w:shd w:val="clear" w:color="auto" w:fill="FFFFFF"/>
        </w:rPr>
        <w:t>”</w:t>
      </w:r>
      <w:r>
        <w:rPr>
          <w:rFonts w:ascii="Verdana" w:hAnsi="Verdana"/>
          <w:color w:val="000000"/>
          <w:szCs w:val="21"/>
          <w:shd w:val="clear" w:color="auto" w:fill="FFFFFF"/>
        </w:rPr>
        <w:t>模型中，通过队列可以很便利地实现两者之间的数据共享。假设我们有若干生产者线程，另外又有若干个消费者线程。如果生产者线程需要把准备好的数据共享给消费者线程，利用队列的方式来传递数据，就可以很方便地解决他们之间的数据共享问题。但如果生产者和消费者在某个时间段内，万一发生数据处理速度不匹配的情况呢？理想情况下，如果生产者产出数据的速度大于消费者消费的速度，并且当生产出来的数据累积到一定程度的时候，那么生产者必须暂停等待一下（阻塞生产者线程），以便等待消费者线程把累积的数据处理完毕，反之亦然。然而，在</w:t>
      </w:r>
      <w:r>
        <w:rPr>
          <w:rFonts w:ascii="Verdana" w:hAnsi="Verdana"/>
          <w:color w:val="000000"/>
          <w:szCs w:val="21"/>
          <w:shd w:val="clear" w:color="auto" w:fill="FFFFFF"/>
        </w:rPr>
        <w:t>concurrent</w:t>
      </w:r>
      <w:r>
        <w:rPr>
          <w:rFonts w:ascii="Verdana" w:hAnsi="Verdana"/>
          <w:color w:val="000000"/>
          <w:szCs w:val="21"/>
          <w:shd w:val="clear" w:color="auto" w:fill="FFFFFF"/>
        </w:rPr>
        <w:t>包发布以前，在多线程环境下，我们每个程序员都必须去自己控制这些细节，尤其还要兼顾效率和线程安全，而这会给我们的程序带来不小的复杂度。好在此时，强大的</w:t>
      </w:r>
      <w:r>
        <w:rPr>
          <w:rFonts w:ascii="Verdana" w:hAnsi="Verdana"/>
          <w:color w:val="000000"/>
          <w:szCs w:val="21"/>
          <w:shd w:val="clear" w:color="auto" w:fill="FFFFFF"/>
        </w:rPr>
        <w:t>concurrent</w:t>
      </w:r>
      <w:r>
        <w:rPr>
          <w:rFonts w:ascii="Verdana" w:hAnsi="Verdana"/>
          <w:color w:val="000000"/>
          <w:szCs w:val="21"/>
          <w:shd w:val="clear" w:color="auto" w:fill="FFFFFF"/>
        </w:rPr>
        <w:t>包横空出世了，而他也给我们带来了强大的</w:t>
      </w:r>
      <w:r>
        <w:rPr>
          <w:rFonts w:ascii="Verdana" w:hAnsi="Verdana"/>
          <w:color w:val="000000"/>
          <w:szCs w:val="21"/>
          <w:shd w:val="clear" w:color="auto" w:fill="FFFFFF"/>
        </w:rPr>
        <w:t>BlockingQueue</w:t>
      </w:r>
      <w:r>
        <w:rPr>
          <w:rFonts w:ascii="Verdana" w:hAnsi="Verdana"/>
          <w:color w:val="000000"/>
          <w:szCs w:val="21"/>
          <w:shd w:val="clear" w:color="auto" w:fill="FFFFFF"/>
        </w:rPr>
        <w:t>。（在多线程领域：所谓阻塞，在某些情况下会挂起线程（即阻塞），一旦条件满足，被挂起的线程又会自动被唤醒）</w:t>
      </w:r>
      <w:r>
        <w:rPr>
          <w:rFonts w:ascii="Verdana" w:hAnsi="Verdana" w:hint="eastAsia"/>
          <w:color w:val="000000"/>
          <w:szCs w:val="21"/>
          <w:shd w:val="clear" w:color="auto" w:fill="FFFFFF"/>
        </w:rPr>
        <w:t>。</w:t>
      </w:r>
    </w:p>
    <w:p w:rsidR="001A7847" w:rsidRDefault="001A7847"/>
    <w:p w:rsidR="001A7847" w:rsidRDefault="007D395D">
      <w:pPr>
        <w:pStyle w:val="5"/>
        <w:rPr>
          <w:shd w:val="clear" w:color="auto" w:fill="FFFFFF"/>
        </w:rPr>
      </w:pPr>
      <w:r>
        <w:rPr>
          <w:rFonts w:hint="eastAsia"/>
          <w:shd w:val="clear" w:color="auto" w:fill="FFFFFF"/>
        </w:rPr>
        <w:t>3</w:t>
      </w:r>
      <w:r>
        <w:rPr>
          <w:shd w:val="clear" w:color="auto" w:fill="FFFFFF"/>
        </w:rPr>
        <w:t>. </w:t>
      </w:r>
      <w:r>
        <w:rPr>
          <w:rStyle w:val="ac"/>
          <w:rFonts w:ascii="Verdana" w:hAnsi="Verdana"/>
          <w:color w:val="000000"/>
          <w:sz w:val="21"/>
          <w:szCs w:val="21"/>
          <w:shd w:val="clear" w:color="auto" w:fill="FFFFFF"/>
        </w:rPr>
        <w:t>BlockingQueue</w:t>
      </w:r>
      <w:r>
        <w:rPr>
          <w:rStyle w:val="ac"/>
          <w:rFonts w:ascii="Verdana" w:hAnsi="Verdana"/>
          <w:color w:val="000000"/>
          <w:sz w:val="21"/>
          <w:szCs w:val="21"/>
          <w:shd w:val="clear" w:color="auto" w:fill="FFFFFF"/>
        </w:rPr>
        <w:t>的核心方法</w:t>
      </w:r>
    </w:p>
    <w:p w:rsidR="001A7847" w:rsidRDefault="007D395D">
      <w:pPr>
        <w:pStyle w:val="aa"/>
        <w:shd w:val="clear" w:color="auto" w:fill="FFFFFF"/>
        <w:spacing w:before="150" w:beforeAutospacing="0" w:after="150" w:afterAutospacing="0"/>
        <w:rPr>
          <w:rFonts w:ascii="Verdana" w:hAnsi="Verdana"/>
          <w:b/>
          <w:color w:val="000000"/>
          <w:sz w:val="21"/>
          <w:szCs w:val="21"/>
        </w:rPr>
      </w:pPr>
      <w:r>
        <w:rPr>
          <w:rFonts w:ascii="Verdana" w:hAnsi="Verdana"/>
          <w:b/>
          <w:color w:val="000000"/>
          <w:sz w:val="21"/>
          <w:szCs w:val="21"/>
        </w:rPr>
        <w:t>1.</w:t>
      </w:r>
      <w:r>
        <w:rPr>
          <w:rFonts w:ascii="Verdana" w:hAnsi="Verdana"/>
          <w:b/>
          <w:color w:val="000000"/>
          <w:sz w:val="21"/>
          <w:szCs w:val="21"/>
        </w:rPr>
        <w:t>放入数据</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offer(anObject):</w:t>
      </w:r>
      <w:r>
        <w:rPr>
          <w:rFonts w:ascii="Verdana" w:hAnsi="Verdana"/>
          <w:color w:val="000000"/>
          <w:sz w:val="21"/>
          <w:szCs w:val="21"/>
        </w:rPr>
        <w:t>表示如果可能的话</w:t>
      </w:r>
      <w:r>
        <w:rPr>
          <w:rFonts w:ascii="Verdana" w:hAnsi="Verdana"/>
          <w:color w:val="000000"/>
          <w:sz w:val="21"/>
          <w:szCs w:val="21"/>
        </w:rPr>
        <w:t>,</w:t>
      </w:r>
      <w:r>
        <w:rPr>
          <w:rFonts w:ascii="Verdana" w:hAnsi="Verdana"/>
          <w:color w:val="000000"/>
          <w:sz w:val="21"/>
          <w:szCs w:val="21"/>
        </w:rPr>
        <w:t>将</w:t>
      </w:r>
      <w:r>
        <w:rPr>
          <w:rFonts w:ascii="Verdana" w:hAnsi="Verdana"/>
          <w:color w:val="000000"/>
          <w:sz w:val="21"/>
          <w:szCs w:val="21"/>
        </w:rPr>
        <w:t>anObject</w:t>
      </w:r>
      <w:r>
        <w:rPr>
          <w:rFonts w:ascii="Verdana" w:hAnsi="Verdana"/>
          <w:color w:val="000000"/>
          <w:sz w:val="21"/>
          <w:szCs w:val="21"/>
        </w:rPr>
        <w:t>加到</w:t>
      </w:r>
      <w:r>
        <w:rPr>
          <w:rFonts w:ascii="Verdana" w:hAnsi="Verdana"/>
          <w:color w:val="000000"/>
          <w:sz w:val="21"/>
          <w:szCs w:val="21"/>
        </w:rPr>
        <w:t>BlockingQueue</w:t>
      </w:r>
      <w:r>
        <w:rPr>
          <w:rFonts w:ascii="Verdana" w:hAnsi="Verdana"/>
          <w:color w:val="000000"/>
          <w:sz w:val="21"/>
          <w:szCs w:val="21"/>
        </w:rPr>
        <w:t>里</w:t>
      </w:r>
      <w:r>
        <w:rPr>
          <w:rFonts w:ascii="Verdana" w:hAnsi="Verdana"/>
          <w:color w:val="000000"/>
          <w:sz w:val="21"/>
          <w:szCs w:val="21"/>
        </w:rPr>
        <w:t>,</w:t>
      </w:r>
      <w:r>
        <w:rPr>
          <w:rFonts w:ascii="Verdana" w:hAnsi="Verdana"/>
          <w:color w:val="000000"/>
          <w:sz w:val="21"/>
          <w:szCs w:val="21"/>
        </w:rPr>
        <w:t>即如果</w:t>
      </w:r>
      <w:r>
        <w:rPr>
          <w:rFonts w:ascii="Verdana" w:hAnsi="Verdana"/>
          <w:color w:val="000000"/>
          <w:sz w:val="21"/>
          <w:szCs w:val="21"/>
        </w:rPr>
        <w:t>BlockingQueue</w:t>
      </w:r>
      <w:r>
        <w:rPr>
          <w:rFonts w:ascii="Verdana" w:hAnsi="Verdana"/>
          <w:color w:val="000000"/>
          <w:sz w:val="21"/>
          <w:szCs w:val="21"/>
        </w:rPr>
        <w:t>可以容纳</w:t>
      </w:r>
      <w:r>
        <w:rPr>
          <w:rFonts w:ascii="Verdana" w:hAnsi="Verdana"/>
          <w:color w:val="000000"/>
          <w:sz w:val="21"/>
          <w:szCs w:val="21"/>
        </w:rPr>
        <w:t>,</w:t>
      </w:r>
      <w:r>
        <w:rPr>
          <w:rFonts w:ascii="Verdana" w:hAnsi="Verdana"/>
          <w:color w:val="000000"/>
          <w:sz w:val="21"/>
          <w:szCs w:val="21"/>
        </w:rPr>
        <w:t>则返回</w:t>
      </w:r>
      <w:r>
        <w:rPr>
          <w:rFonts w:ascii="Verdana" w:hAnsi="Verdana"/>
          <w:color w:val="000000"/>
          <w:sz w:val="21"/>
          <w:szCs w:val="21"/>
        </w:rPr>
        <w:t>true,</w:t>
      </w:r>
      <w:r>
        <w:rPr>
          <w:rFonts w:ascii="Verdana" w:hAnsi="Verdana"/>
          <w:color w:val="000000"/>
          <w:sz w:val="21"/>
          <w:szCs w:val="21"/>
        </w:rPr>
        <w:t>否则返回</w:t>
      </w:r>
      <w:r>
        <w:rPr>
          <w:rFonts w:ascii="Verdana" w:hAnsi="Verdana"/>
          <w:color w:val="000000"/>
          <w:sz w:val="21"/>
          <w:szCs w:val="21"/>
        </w:rPr>
        <w:t>false.</w:t>
      </w:r>
      <w:r>
        <w:rPr>
          <w:rFonts w:ascii="Verdana" w:hAnsi="Verdana"/>
          <w:color w:val="000000"/>
          <w:sz w:val="21"/>
          <w:szCs w:val="21"/>
        </w:rPr>
        <w:t>（本方法不阻塞当前执行方法</w:t>
      </w:r>
    </w:p>
    <w:p w:rsidR="001A7847" w:rsidRDefault="007D395D">
      <w:pPr>
        <w:pStyle w:val="aa"/>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 </w:t>
      </w:r>
      <w:r>
        <w:rPr>
          <w:rFonts w:ascii="Verdana" w:hAnsi="Verdana"/>
          <w:color w:val="000000"/>
          <w:sz w:val="21"/>
          <w:szCs w:val="21"/>
        </w:rPr>
        <w:t xml:space="preserve">的线程）；　　　　　　</w:t>
      </w:r>
      <w:r>
        <w:rPr>
          <w:rFonts w:ascii="Verdana" w:hAnsi="Verdana"/>
          <w:color w:val="000000"/>
          <w:sz w:val="21"/>
          <w:szCs w:val="21"/>
        </w:rPr>
        <w:t> </w:t>
      </w:r>
      <w:r>
        <w:rPr>
          <w:rFonts w:ascii="Verdana" w:hAnsi="Verdana"/>
          <w:color w:val="000000"/>
          <w:sz w:val="21"/>
          <w:szCs w:val="21"/>
        </w:rPr>
        <w:br/>
        <w:t>     </w:t>
      </w:r>
      <w:r>
        <w:rPr>
          <w:rFonts w:ascii="Verdana" w:hAnsi="Verdana"/>
          <w:color w:val="000000"/>
          <w:sz w:val="21"/>
          <w:szCs w:val="21"/>
        </w:rPr>
        <w:t xml:space="preserve">　　（</w:t>
      </w: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offer(E o, long timeout, TimeUnit unit)</w:t>
      </w:r>
      <w:r>
        <w:rPr>
          <w:rFonts w:ascii="Verdana" w:hAnsi="Verdana"/>
          <w:color w:val="000000"/>
          <w:sz w:val="21"/>
          <w:szCs w:val="21"/>
        </w:rPr>
        <w:t>：可以设定等待的时间，如果在指定的时间内，还不能往队列中加入</w:t>
      </w:r>
      <w:r>
        <w:rPr>
          <w:rFonts w:ascii="Verdana" w:hAnsi="Verdana"/>
          <w:color w:val="000000"/>
          <w:sz w:val="21"/>
          <w:szCs w:val="21"/>
        </w:rPr>
        <w:t>BlockingQueue</w:t>
      </w:r>
      <w:r>
        <w:rPr>
          <w:rFonts w:ascii="Verdana" w:hAnsi="Verdana"/>
          <w:color w:val="000000"/>
          <w:sz w:val="21"/>
          <w:szCs w:val="21"/>
        </w:rPr>
        <w:t>，则返回失败。</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put(anObject):</w:t>
      </w:r>
      <w:r>
        <w:rPr>
          <w:rFonts w:ascii="Verdana" w:hAnsi="Verdana"/>
          <w:color w:val="000000"/>
          <w:sz w:val="21"/>
          <w:szCs w:val="21"/>
        </w:rPr>
        <w:t>把</w:t>
      </w:r>
      <w:r>
        <w:rPr>
          <w:rFonts w:ascii="Verdana" w:hAnsi="Verdana"/>
          <w:color w:val="000000"/>
          <w:sz w:val="21"/>
          <w:szCs w:val="21"/>
        </w:rPr>
        <w:t>anObject</w:t>
      </w:r>
      <w:r>
        <w:rPr>
          <w:rFonts w:ascii="Verdana" w:hAnsi="Verdana"/>
          <w:color w:val="000000"/>
          <w:sz w:val="21"/>
          <w:szCs w:val="21"/>
        </w:rPr>
        <w:t>加到</w:t>
      </w:r>
      <w:r>
        <w:rPr>
          <w:rFonts w:ascii="Verdana" w:hAnsi="Verdana"/>
          <w:color w:val="000000"/>
          <w:sz w:val="21"/>
          <w:szCs w:val="21"/>
        </w:rPr>
        <w:t>BlockingQueue</w:t>
      </w:r>
      <w:r>
        <w:rPr>
          <w:rFonts w:ascii="Verdana" w:hAnsi="Verdana"/>
          <w:color w:val="000000"/>
          <w:sz w:val="21"/>
          <w:szCs w:val="21"/>
        </w:rPr>
        <w:t>里</w:t>
      </w:r>
      <w:r>
        <w:rPr>
          <w:rFonts w:ascii="Verdana" w:hAnsi="Verdana"/>
          <w:color w:val="000000"/>
          <w:sz w:val="21"/>
          <w:szCs w:val="21"/>
        </w:rPr>
        <w:t>,</w:t>
      </w:r>
      <w:r>
        <w:rPr>
          <w:rFonts w:ascii="Verdana" w:hAnsi="Verdana"/>
          <w:color w:val="000000"/>
          <w:sz w:val="21"/>
          <w:szCs w:val="21"/>
        </w:rPr>
        <w:t>如果</w:t>
      </w:r>
      <w:r>
        <w:rPr>
          <w:rFonts w:ascii="Verdana" w:hAnsi="Verdana"/>
          <w:color w:val="000000"/>
          <w:sz w:val="21"/>
          <w:szCs w:val="21"/>
        </w:rPr>
        <w:t>BlockQueue</w:t>
      </w:r>
      <w:r>
        <w:rPr>
          <w:rFonts w:ascii="Verdana" w:hAnsi="Verdana"/>
          <w:color w:val="000000"/>
          <w:sz w:val="21"/>
          <w:szCs w:val="21"/>
        </w:rPr>
        <w:t>没有空间</w:t>
      </w:r>
      <w:r>
        <w:rPr>
          <w:rFonts w:ascii="Verdana" w:hAnsi="Verdana"/>
          <w:color w:val="000000"/>
          <w:sz w:val="21"/>
          <w:szCs w:val="21"/>
        </w:rPr>
        <w:t>,</w:t>
      </w:r>
      <w:r>
        <w:rPr>
          <w:rFonts w:ascii="Verdana" w:hAnsi="Verdana"/>
          <w:color w:val="000000"/>
          <w:sz w:val="21"/>
          <w:szCs w:val="21"/>
        </w:rPr>
        <w:t>则调用此方法的线程被阻断直到</w:t>
      </w:r>
      <w:r>
        <w:rPr>
          <w:rFonts w:ascii="Verdana" w:hAnsi="Verdana"/>
          <w:color w:val="000000"/>
          <w:sz w:val="21"/>
          <w:szCs w:val="21"/>
        </w:rPr>
        <w:t>BlockingQueue</w:t>
      </w:r>
      <w:r>
        <w:rPr>
          <w:rFonts w:ascii="Verdana" w:hAnsi="Verdana"/>
          <w:color w:val="000000"/>
          <w:sz w:val="21"/>
          <w:szCs w:val="21"/>
        </w:rPr>
        <w:t>里面有空间再继续</w:t>
      </w:r>
      <w:r>
        <w:rPr>
          <w:rFonts w:ascii="Verdana" w:hAnsi="Verdana"/>
          <w:color w:val="000000"/>
          <w:sz w:val="21"/>
          <w:szCs w:val="21"/>
        </w:rPr>
        <w:t>.</w:t>
      </w:r>
    </w:p>
    <w:p w:rsidR="001A7847" w:rsidRDefault="007D395D">
      <w:pPr>
        <w:pStyle w:val="aa"/>
        <w:shd w:val="clear" w:color="auto" w:fill="FFFFFF"/>
        <w:spacing w:before="150" w:beforeAutospacing="0" w:after="150" w:afterAutospacing="0"/>
        <w:rPr>
          <w:rFonts w:ascii="Verdana" w:hAnsi="Verdana"/>
          <w:b/>
          <w:color w:val="000000"/>
          <w:sz w:val="21"/>
          <w:szCs w:val="21"/>
        </w:rPr>
      </w:pPr>
      <w:r>
        <w:rPr>
          <w:rFonts w:ascii="Verdana" w:hAnsi="Verdana"/>
          <w:b/>
          <w:color w:val="000000"/>
          <w:sz w:val="21"/>
          <w:szCs w:val="21"/>
        </w:rPr>
        <w:t xml:space="preserve">2. </w:t>
      </w:r>
      <w:r>
        <w:rPr>
          <w:rFonts w:ascii="Verdana" w:hAnsi="Verdana"/>
          <w:b/>
          <w:color w:val="000000"/>
          <w:sz w:val="21"/>
          <w:szCs w:val="21"/>
        </w:rPr>
        <w:t>获取数据</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poll(time):</w:t>
      </w:r>
      <w:r>
        <w:rPr>
          <w:rFonts w:ascii="Verdana" w:hAnsi="Verdana"/>
          <w:color w:val="000000"/>
          <w:sz w:val="21"/>
          <w:szCs w:val="21"/>
        </w:rPr>
        <w:t>取走</w:t>
      </w:r>
      <w:r>
        <w:rPr>
          <w:rFonts w:ascii="Verdana" w:hAnsi="Verdana"/>
          <w:color w:val="000000"/>
          <w:sz w:val="21"/>
          <w:szCs w:val="21"/>
        </w:rPr>
        <w:t>BlockingQueue</w:t>
      </w:r>
      <w:r>
        <w:rPr>
          <w:rFonts w:ascii="Verdana" w:hAnsi="Verdana"/>
          <w:color w:val="000000"/>
          <w:sz w:val="21"/>
          <w:szCs w:val="21"/>
        </w:rPr>
        <w:t>里排在首位的对象</w:t>
      </w:r>
      <w:r>
        <w:rPr>
          <w:rFonts w:ascii="Verdana" w:hAnsi="Verdana"/>
          <w:color w:val="000000"/>
          <w:sz w:val="21"/>
          <w:szCs w:val="21"/>
        </w:rPr>
        <w:t>,</w:t>
      </w:r>
      <w:r>
        <w:rPr>
          <w:rFonts w:ascii="Verdana" w:hAnsi="Verdana"/>
          <w:color w:val="000000"/>
          <w:sz w:val="21"/>
          <w:szCs w:val="21"/>
        </w:rPr>
        <w:t>若不能立即取出</w:t>
      </w:r>
      <w:r>
        <w:rPr>
          <w:rFonts w:ascii="Verdana" w:hAnsi="Verdana"/>
          <w:color w:val="000000"/>
          <w:sz w:val="21"/>
          <w:szCs w:val="21"/>
        </w:rPr>
        <w:t>,</w:t>
      </w:r>
      <w:r>
        <w:rPr>
          <w:rFonts w:ascii="Verdana" w:hAnsi="Verdana"/>
          <w:color w:val="000000"/>
          <w:sz w:val="21"/>
          <w:szCs w:val="21"/>
        </w:rPr>
        <w:t>则可以等</w:t>
      </w:r>
      <w:r>
        <w:rPr>
          <w:rFonts w:ascii="Verdana" w:hAnsi="Verdana"/>
          <w:color w:val="000000"/>
          <w:sz w:val="21"/>
          <w:szCs w:val="21"/>
        </w:rPr>
        <w:t>time</w:t>
      </w:r>
      <w:r>
        <w:rPr>
          <w:rFonts w:ascii="Verdana" w:hAnsi="Verdana"/>
          <w:color w:val="000000"/>
          <w:sz w:val="21"/>
          <w:szCs w:val="21"/>
        </w:rPr>
        <w:t>参数规定的时间</w:t>
      </w:r>
      <w:r>
        <w:rPr>
          <w:rFonts w:ascii="Verdana" w:hAnsi="Verdana"/>
          <w:color w:val="000000"/>
          <w:sz w:val="21"/>
          <w:szCs w:val="21"/>
        </w:rPr>
        <w:t>,</w:t>
      </w:r>
      <w:r>
        <w:rPr>
          <w:rFonts w:ascii="Verdana" w:hAnsi="Verdana"/>
          <w:color w:val="000000"/>
          <w:sz w:val="21"/>
          <w:szCs w:val="21"/>
        </w:rPr>
        <w:t>取不到时返回</w:t>
      </w:r>
      <w:r>
        <w:rPr>
          <w:rFonts w:ascii="Verdana" w:hAnsi="Verdana"/>
          <w:color w:val="000000"/>
          <w:sz w:val="21"/>
          <w:szCs w:val="21"/>
        </w:rPr>
        <w:t>null;</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poll(long timeout, TimeUnit unit)</w:t>
      </w:r>
      <w:r>
        <w:rPr>
          <w:rFonts w:ascii="Verdana" w:hAnsi="Verdana"/>
          <w:color w:val="000000"/>
          <w:sz w:val="21"/>
          <w:szCs w:val="21"/>
        </w:rPr>
        <w:t>：从</w:t>
      </w:r>
      <w:r>
        <w:rPr>
          <w:rFonts w:ascii="Verdana" w:hAnsi="Verdana"/>
          <w:color w:val="000000"/>
          <w:sz w:val="21"/>
          <w:szCs w:val="21"/>
        </w:rPr>
        <w:t>BlockingQueue</w:t>
      </w:r>
      <w:r>
        <w:rPr>
          <w:rFonts w:ascii="Verdana" w:hAnsi="Verdana"/>
          <w:color w:val="000000"/>
          <w:sz w:val="21"/>
          <w:szCs w:val="21"/>
        </w:rPr>
        <w:t>取出一个队首的对象，如果在指定时间内，队列一旦有数据可取，则立即返回队列中的数据。否则知道时间</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超时还没有数据可取，返回失败。</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take():</w:t>
      </w:r>
      <w:r>
        <w:rPr>
          <w:rFonts w:ascii="Verdana" w:hAnsi="Verdana"/>
          <w:color w:val="000000"/>
          <w:sz w:val="21"/>
          <w:szCs w:val="21"/>
        </w:rPr>
        <w:t>取走</w:t>
      </w:r>
      <w:r>
        <w:rPr>
          <w:rFonts w:ascii="Verdana" w:hAnsi="Verdana"/>
          <w:color w:val="000000"/>
          <w:sz w:val="21"/>
          <w:szCs w:val="21"/>
        </w:rPr>
        <w:t>BlockingQueue</w:t>
      </w:r>
      <w:r>
        <w:rPr>
          <w:rFonts w:ascii="Verdana" w:hAnsi="Verdana"/>
          <w:color w:val="000000"/>
          <w:sz w:val="21"/>
          <w:szCs w:val="21"/>
        </w:rPr>
        <w:t>里排在首位的对象</w:t>
      </w:r>
      <w:r>
        <w:rPr>
          <w:rFonts w:ascii="Verdana" w:hAnsi="Verdana"/>
          <w:color w:val="000000"/>
          <w:sz w:val="21"/>
          <w:szCs w:val="21"/>
        </w:rPr>
        <w:t>,</w:t>
      </w:r>
      <w:r>
        <w:rPr>
          <w:rFonts w:ascii="Verdana" w:hAnsi="Verdana"/>
          <w:color w:val="000000"/>
          <w:sz w:val="21"/>
          <w:szCs w:val="21"/>
        </w:rPr>
        <w:t>若</w:t>
      </w:r>
      <w:r>
        <w:rPr>
          <w:rFonts w:ascii="Verdana" w:hAnsi="Verdana"/>
          <w:color w:val="000000"/>
          <w:sz w:val="21"/>
          <w:szCs w:val="21"/>
        </w:rPr>
        <w:t>BlockingQueue</w:t>
      </w:r>
      <w:r>
        <w:rPr>
          <w:rFonts w:ascii="Verdana" w:hAnsi="Verdana"/>
          <w:color w:val="000000"/>
          <w:sz w:val="21"/>
          <w:szCs w:val="21"/>
        </w:rPr>
        <w:t>为空</w:t>
      </w:r>
      <w:r>
        <w:rPr>
          <w:rFonts w:ascii="Verdana" w:hAnsi="Verdana"/>
          <w:color w:val="000000"/>
          <w:sz w:val="21"/>
          <w:szCs w:val="21"/>
        </w:rPr>
        <w:t>,</w:t>
      </w:r>
      <w:r>
        <w:rPr>
          <w:rFonts w:ascii="Verdana" w:hAnsi="Verdana"/>
          <w:color w:val="000000"/>
          <w:sz w:val="21"/>
          <w:szCs w:val="21"/>
        </w:rPr>
        <w:t>阻断进入等待状态直到</w:t>
      </w:r>
      <w:r>
        <w:rPr>
          <w:rFonts w:ascii="Verdana" w:hAnsi="Verdana"/>
          <w:color w:val="000000"/>
          <w:sz w:val="21"/>
          <w:szCs w:val="21"/>
        </w:rPr>
        <w:t>BlockingQueue</w:t>
      </w:r>
      <w:r>
        <w:rPr>
          <w:rFonts w:ascii="Verdana" w:hAnsi="Verdana"/>
          <w:color w:val="000000"/>
          <w:sz w:val="21"/>
          <w:szCs w:val="21"/>
        </w:rPr>
        <w:t>有新的数据被加入</w:t>
      </w:r>
      <w:r>
        <w:rPr>
          <w:rFonts w:ascii="Verdana" w:hAnsi="Verdana"/>
          <w:color w:val="000000"/>
          <w:sz w:val="21"/>
          <w:szCs w:val="21"/>
        </w:rPr>
        <w:t>; </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drainTo():</w:t>
      </w:r>
      <w:r>
        <w:rPr>
          <w:rFonts w:ascii="Verdana" w:hAnsi="Verdana"/>
          <w:color w:val="000000"/>
          <w:sz w:val="21"/>
          <w:szCs w:val="21"/>
        </w:rPr>
        <w:t>一次性从</w:t>
      </w:r>
      <w:r>
        <w:rPr>
          <w:rFonts w:ascii="Verdana" w:hAnsi="Verdana"/>
          <w:color w:val="000000"/>
          <w:sz w:val="21"/>
          <w:szCs w:val="21"/>
        </w:rPr>
        <w:t>BlockingQueue</w:t>
      </w:r>
      <w:r>
        <w:rPr>
          <w:rFonts w:ascii="Verdana" w:hAnsi="Verdana"/>
          <w:color w:val="000000"/>
          <w:sz w:val="21"/>
          <w:szCs w:val="21"/>
        </w:rPr>
        <w:t>获取所有可用的数据对象（还可以指定获取数据的个数），通过该方法，可以提升获取数据效率；不需要多次分批加锁或释放锁。</w:t>
      </w:r>
    </w:p>
    <w:p w:rsidR="001A7847" w:rsidRDefault="007D395D">
      <w:pPr>
        <w:pStyle w:val="5"/>
        <w:rPr>
          <w:rStyle w:val="ac"/>
          <w:rFonts w:ascii="Verdana" w:hAnsi="Verdana"/>
          <w:color w:val="000000"/>
          <w:sz w:val="21"/>
          <w:szCs w:val="21"/>
          <w:shd w:val="clear" w:color="auto" w:fill="FFFFFF"/>
        </w:rPr>
      </w:pPr>
      <w:r>
        <w:rPr>
          <w:rFonts w:hint="eastAsia"/>
          <w:shd w:val="clear" w:color="auto" w:fill="FFFFFF"/>
        </w:rPr>
        <w:t>4</w:t>
      </w:r>
      <w:r>
        <w:rPr>
          <w:shd w:val="clear" w:color="auto" w:fill="FFFFFF"/>
        </w:rPr>
        <w:t>. </w:t>
      </w:r>
      <w:r>
        <w:rPr>
          <w:rStyle w:val="ac"/>
          <w:rFonts w:ascii="Verdana" w:hAnsi="Verdana"/>
          <w:color w:val="000000"/>
          <w:sz w:val="21"/>
          <w:szCs w:val="21"/>
          <w:shd w:val="clear" w:color="auto" w:fill="FFFFFF"/>
        </w:rPr>
        <w:t>常见</w:t>
      </w:r>
      <w:r>
        <w:rPr>
          <w:rStyle w:val="ac"/>
          <w:rFonts w:ascii="Verdana" w:hAnsi="Verdana"/>
          <w:color w:val="000000"/>
          <w:sz w:val="21"/>
          <w:szCs w:val="21"/>
          <w:shd w:val="clear" w:color="auto" w:fill="FFFFFF"/>
        </w:rPr>
        <w:t>BlockingQueue</w:t>
      </w:r>
    </w:p>
    <w:p w:rsidR="001A7847" w:rsidRDefault="007D395D">
      <w:pPr>
        <w:rPr>
          <w:rFonts w:ascii="Verdana" w:hAnsi="Verdana"/>
          <w:color w:val="000000"/>
          <w:szCs w:val="21"/>
          <w:shd w:val="clear" w:color="auto" w:fill="FFFFFF"/>
        </w:rPr>
      </w:pPr>
      <w:r>
        <w:rPr>
          <w:rFonts w:ascii="Verdana" w:hAnsi="Verdana"/>
          <w:color w:val="000000"/>
          <w:szCs w:val="21"/>
          <w:shd w:val="clear" w:color="auto" w:fill="FFFFFF"/>
        </w:rPr>
        <w:t>在了解了</w:t>
      </w:r>
      <w:r>
        <w:rPr>
          <w:rFonts w:ascii="Verdana" w:hAnsi="Verdana"/>
          <w:color w:val="000000"/>
          <w:szCs w:val="21"/>
          <w:shd w:val="clear" w:color="auto" w:fill="FFFFFF"/>
        </w:rPr>
        <w:t>BlockingQueue</w:t>
      </w:r>
      <w:r>
        <w:rPr>
          <w:rFonts w:ascii="Verdana" w:hAnsi="Verdana"/>
          <w:color w:val="000000"/>
          <w:szCs w:val="21"/>
          <w:shd w:val="clear" w:color="auto" w:fill="FFFFFF"/>
        </w:rPr>
        <w:t>的基本功能后，让我们来看看</w:t>
      </w:r>
      <w:r>
        <w:rPr>
          <w:rFonts w:ascii="Verdana" w:hAnsi="Verdana"/>
          <w:color w:val="000000"/>
          <w:szCs w:val="21"/>
          <w:shd w:val="clear" w:color="auto" w:fill="FFFFFF"/>
        </w:rPr>
        <w:t>BlockingQueue</w:t>
      </w:r>
      <w:r>
        <w:rPr>
          <w:rFonts w:ascii="Verdana" w:hAnsi="Verdana"/>
          <w:color w:val="000000"/>
          <w:szCs w:val="21"/>
          <w:shd w:val="clear" w:color="auto" w:fill="FFFFFF"/>
        </w:rPr>
        <w:t>家庭大致有哪些成员？</w:t>
      </w:r>
    </w:p>
    <w:p w:rsidR="001A7847" w:rsidRDefault="007D395D">
      <w:r>
        <w:rPr>
          <w:noProof/>
        </w:rPr>
        <w:drawing>
          <wp:inline distT="0" distB="0" distL="0" distR="0">
            <wp:extent cx="5274310" cy="1070610"/>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97"/>
                    <a:stretch>
                      <a:fillRect/>
                    </a:stretch>
                  </pic:blipFill>
                  <pic:spPr>
                    <a:xfrm>
                      <a:off x="0" y="0"/>
                      <a:ext cx="5274310" cy="1070734"/>
                    </a:xfrm>
                    <a:prstGeom prst="rect">
                      <a:avLst/>
                    </a:prstGeom>
                  </pic:spPr>
                </pic:pic>
              </a:graphicData>
            </a:graphic>
          </wp:inline>
        </w:drawing>
      </w:r>
    </w:p>
    <w:p w:rsidR="001A7847" w:rsidRDefault="007D395D">
      <w:pPr>
        <w:pStyle w:val="6"/>
      </w:pPr>
      <w:r>
        <w:t>1. </w:t>
      </w:r>
      <w:r>
        <w:rPr>
          <w:rStyle w:val="ac"/>
          <w:rFonts w:ascii="Verdana" w:hAnsi="Verdana"/>
          <w:color w:val="000000"/>
          <w:sz w:val="21"/>
          <w:szCs w:val="21"/>
        </w:rPr>
        <w:t>ArrayBlockingQueue</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基于数组的阻塞队列实现，在</w:t>
      </w:r>
      <w:r>
        <w:rPr>
          <w:rFonts w:ascii="Verdana" w:hAnsi="Verdana"/>
          <w:color w:val="000000"/>
          <w:sz w:val="21"/>
          <w:szCs w:val="21"/>
        </w:rPr>
        <w:t>ArrayBlockingQueue</w:t>
      </w:r>
      <w:r>
        <w:rPr>
          <w:rFonts w:ascii="Verdana" w:hAnsi="Verdana"/>
          <w:color w:val="000000"/>
          <w:sz w:val="21"/>
          <w:szCs w:val="21"/>
        </w:rPr>
        <w:t>内部，维护了一个定长数组，以便缓存队列中的数据对象，这是一个常用的阻塞队列，除了一个定长数组外，</w:t>
      </w:r>
      <w:r>
        <w:rPr>
          <w:rFonts w:ascii="Verdana" w:hAnsi="Verdana"/>
          <w:color w:val="000000"/>
          <w:sz w:val="21"/>
          <w:szCs w:val="21"/>
        </w:rPr>
        <w:t>ArrayBlockingQueue</w:t>
      </w:r>
      <w:r>
        <w:rPr>
          <w:rFonts w:ascii="Verdana" w:hAnsi="Verdana"/>
          <w:color w:val="000000"/>
          <w:sz w:val="21"/>
          <w:szCs w:val="21"/>
        </w:rPr>
        <w:t>内部还保存着两个整形变量，分别标识着队列的头部和尾部在数组中的位置。</w:t>
      </w:r>
    </w:p>
    <w:p w:rsidR="001A7847" w:rsidRDefault="007D395D">
      <w:pPr>
        <w:pStyle w:val="aa"/>
        <w:shd w:val="clear" w:color="auto" w:fill="FFFFFF"/>
        <w:spacing w:before="150" w:beforeAutospacing="0" w:after="150" w:afterAutospacing="0"/>
        <w:rPr>
          <w:rFonts w:ascii="Verdana" w:hAnsi="Verdana"/>
          <w:color w:val="FF0000"/>
          <w:sz w:val="21"/>
          <w:szCs w:val="21"/>
        </w:rPr>
      </w:pPr>
      <w:r>
        <w:rPr>
          <w:rFonts w:ascii="Verdana" w:hAnsi="Verdana"/>
          <w:color w:val="000000"/>
          <w:sz w:val="21"/>
          <w:szCs w:val="21"/>
        </w:rPr>
        <w:t xml:space="preserve">　　</w:t>
      </w:r>
      <w:r>
        <w:rPr>
          <w:rFonts w:ascii="Verdana" w:hAnsi="Verdana"/>
          <w:color w:val="000000"/>
          <w:sz w:val="21"/>
          <w:szCs w:val="21"/>
        </w:rPr>
        <w:t>ArrayBlockingQueu</w:t>
      </w:r>
      <w:r>
        <w:rPr>
          <w:rFonts w:ascii="Verdana" w:hAnsi="Verdana"/>
          <w:b/>
          <w:color w:val="000000"/>
          <w:sz w:val="21"/>
          <w:szCs w:val="21"/>
        </w:rPr>
        <w:t>e</w:t>
      </w:r>
      <w:r>
        <w:rPr>
          <w:rFonts w:ascii="Verdana" w:hAnsi="Verdana"/>
          <w:b/>
          <w:color w:val="FF0000"/>
          <w:sz w:val="21"/>
          <w:szCs w:val="21"/>
        </w:rPr>
        <w:t>在生产者放入数据和消费者获取数据，都是共用同一个锁对象</w:t>
      </w:r>
      <w:r>
        <w:rPr>
          <w:rFonts w:ascii="Verdana" w:hAnsi="Verdana"/>
          <w:color w:val="000000"/>
          <w:sz w:val="21"/>
          <w:szCs w:val="21"/>
        </w:rPr>
        <w:t>，由此也意味着两者无法真正并行运行，这点尤其不同于</w:t>
      </w:r>
      <w:r>
        <w:rPr>
          <w:rFonts w:ascii="Verdana" w:hAnsi="Verdana"/>
          <w:color w:val="000000"/>
          <w:sz w:val="21"/>
          <w:szCs w:val="21"/>
        </w:rPr>
        <w:t>LinkedBlockingQueue</w:t>
      </w:r>
      <w:r>
        <w:rPr>
          <w:rFonts w:ascii="Verdana" w:hAnsi="Verdana"/>
          <w:color w:val="000000"/>
          <w:sz w:val="21"/>
          <w:szCs w:val="21"/>
        </w:rPr>
        <w:t>；按照实现原理来分析，</w:t>
      </w:r>
      <w:r>
        <w:rPr>
          <w:rFonts w:ascii="Verdana" w:hAnsi="Verdana"/>
          <w:color w:val="000000"/>
          <w:sz w:val="21"/>
          <w:szCs w:val="21"/>
        </w:rPr>
        <w:t>ArrayBlockingQueue</w:t>
      </w:r>
      <w:r>
        <w:rPr>
          <w:rFonts w:ascii="Verdana" w:hAnsi="Verdana"/>
          <w:color w:val="000000"/>
          <w:sz w:val="21"/>
          <w:szCs w:val="21"/>
        </w:rPr>
        <w:t>完全可以采用分离锁，从而实现生产者和消费者操作的完全并行运行。</w:t>
      </w:r>
      <w:r>
        <w:rPr>
          <w:rFonts w:ascii="Verdana" w:hAnsi="Verdana"/>
          <w:color w:val="000000"/>
          <w:sz w:val="21"/>
          <w:szCs w:val="21"/>
        </w:rPr>
        <w:t>Doug Lea</w:t>
      </w:r>
      <w:r>
        <w:rPr>
          <w:rFonts w:ascii="Verdana" w:hAnsi="Verdana"/>
          <w:color w:val="000000"/>
          <w:sz w:val="21"/>
          <w:szCs w:val="21"/>
        </w:rPr>
        <w:t>之所以没这样去做，也许是因为</w:t>
      </w:r>
      <w:r>
        <w:rPr>
          <w:rFonts w:ascii="Verdana" w:hAnsi="Verdana"/>
          <w:color w:val="000000"/>
          <w:sz w:val="21"/>
          <w:szCs w:val="21"/>
        </w:rPr>
        <w:t>ArrayBlockingQueue</w:t>
      </w:r>
      <w:r>
        <w:rPr>
          <w:rFonts w:ascii="Verdana" w:hAnsi="Verdana"/>
          <w:color w:val="000000"/>
          <w:sz w:val="21"/>
          <w:szCs w:val="21"/>
        </w:rPr>
        <w:t>的数据写入和获取操作已经足够轻巧，以至于引入独立的锁机制，除了给代码带来额外的复杂性外，其在性能上完全占不到任何便宜。</w:t>
      </w:r>
      <w:r>
        <w:rPr>
          <w:rFonts w:ascii="Verdana" w:hAnsi="Verdana"/>
          <w:color w:val="000000"/>
          <w:sz w:val="21"/>
          <w:szCs w:val="21"/>
        </w:rPr>
        <w:t xml:space="preserve"> </w:t>
      </w:r>
      <w:r>
        <w:rPr>
          <w:rFonts w:ascii="Verdana" w:hAnsi="Verdana"/>
          <w:color w:val="FF0000"/>
          <w:sz w:val="21"/>
          <w:szCs w:val="21"/>
        </w:rPr>
        <w:t>ArrayBlockingQueue</w:t>
      </w:r>
      <w:r>
        <w:rPr>
          <w:rFonts w:ascii="Verdana" w:hAnsi="Verdana"/>
          <w:color w:val="FF0000"/>
          <w:sz w:val="21"/>
          <w:szCs w:val="21"/>
        </w:rPr>
        <w:t>和</w:t>
      </w:r>
      <w:r>
        <w:rPr>
          <w:rFonts w:ascii="Verdana" w:hAnsi="Verdana"/>
          <w:color w:val="FF0000"/>
          <w:sz w:val="21"/>
          <w:szCs w:val="21"/>
        </w:rPr>
        <w:t>LinkedBlockingQueue</w:t>
      </w:r>
      <w:r>
        <w:rPr>
          <w:rFonts w:ascii="Verdana" w:hAnsi="Verdana"/>
          <w:color w:val="FF0000"/>
          <w:sz w:val="21"/>
          <w:szCs w:val="21"/>
        </w:rPr>
        <w:lastRenderedPageBreak/>
        <w:t>间还有一个明显的不同之处在于，前者在插入或删除元素时不会产生或销毁任何额外的对象实例，而后者则会生成一个额外的</w:t>
      </w:r>
      <w:r>
        <w:rPr>
          <w:rFonts w:ascii="Verdana" w:hAnsi="Verdana"/>
          <w:color w:val="FF0000"/>
          <w:sz w:val="21"/>
          <w:szCs w:val="21"/>
        </w:rPr>
        <w:t>Node</w:t>
      </w:r>
      <w:r>
        <w:rPr>
          <w:rFonts w:ascii="Verdana" w:hAnsi="Verdana"/>
          <w:color w:val="FF0000"/>
          <w:sz w:val="21"/>
          <w:szCs w:val="21"/>
        </w:rPr>
        <w:t>对象。</w:t>
      </w:r>
      <w:r>
        <w:rPr>
          <w:rFonts w:ascii="Verdana" w:hAnsi="Verdana"/>
          <w:color w:val="000000"/>
          <w:sz w:val="21"/>
          <w:szCs w:val="21"/>
        </w:rPr>
        <w:t>这在长时间内需要高效并发地处理大批量数据的系统中，其对于</w:t>
      </w:r>
      <w:r>
        <w:rPr>
          <w:rFonts w:ascii="Verdana" w:hAnsi="Verdana"/>
          <w:color w:val="000000"/>
          <w:sz w:val="21"/>
          <w:szCs w:val="21"/>
        </w:rPr>
        <w:t>GC</w:t>
      </w:r>
      <w:r>
        <w:rPr>
          <w:rFonts w:ascii="Verdana" w:hAnsi="Verdana"/>
          <w:color w:val="000000"/>
          <w:sz w:val="21"/>
          <w:szCs w:val="21"/>
        </w:rPr>
        <w:t>的影响还是存在一定的区别。</w:t>
      </w:r>
      <w:r>
        <w:rPr>
          <w:rFonts w:ascii="Verdana" w:hAnsi="Verdana"/>
          <w:color w:val="FF0000"/>
          <w:sz w:val="21"/>
          <w:szCs w:val="21"/>
        </w:rPr>
        <w:t>而在创建</w:t>
      </w:r>
      <w:r>
        <w:rPr>
          <w:rFonts w:ascii="Verdana" w:hAnsi="Verdana"/>
          <w:color w:val="FF0000"/>
          <w:sz w:val="21"/>
          <w:szCs w:val="21"/>
        </w:rPr>
        <w:t>ArrayBlockingQueue</w:t>
      </w:r>
      <w:r>
        <w:rPr>
          <w:rFonts w:ascii="Verdana" w:hAnsi="Verdana"/>
          <w:color w:val="FF0000"/>
          <w:sz w:val="21"/>
          <w:szCs w:val="21"/>
        </w:rPr>
        <w:t>时，我们还可以控制对象的内部锁是否采用公平锁，默认采用非公平锁。</w:t>
      </w:r>
    </w:p>
    <w:p w:rsidR="001A7847" w:rsidRDefault="007D395D">
      <w:pPr>
        <w:pStyle w:val="6"/>
        <w:rPr>
          <w:rStyle w:val="ac"/>
          <w:rFonts w:ascii="Verdana" w:hAnsi="Verdana"/>
          <w:color w:val="000000"/>
          <w:sz w:val="21"/>
          <w:szCs w:val="21"/>
          <w:shd w:val="clear" w:color="auto" w:fill="FFFFFF"/>
        </w:rPr>
      </w:pPr>
      <w:r>
        <w:rPr>
          <w:shd w:val="clear" w:color="auto" w:fill="FFFFFF"/>
        </w:rPr>
        <w:t>2.</w:t>
      </w:r>
      <w:r>
        <w:rPr>
          <w:rStyle w:val="ac"/>
          <w:rFonts w:ascii="Verdana" w:hAnsi="Verdana"/>
          <w:color w:val="000000"/>
          <w:sz w:val="21"/>
          <w:szCs w:val="21"/>
          <w:shd w:val="clear" w:color="auto" w:fill="FFFFFF"/>
        </w:rPr>
        <w:t>LinkedBlockingQueue</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基于链表的阻塞队列，同</w:t>
      </w:r>
      <w:r>
        <w:rPr>
          <w:rFonts w:ascii="Verdana" w:hAnsi="Verdana"/>
          <w:color w:val="000000"/>
          <w:sz w:val="21"/>
          <w:szCs w:val="21"/>
        </w:rPr>
        <w:t>ArrayListBlockingQueue</w:t>
      </w:r>
      <w:r>
        <w:rPr>
          <w:rFonts w:ascii="Verdana" w:hAnsi="Verdana"/>
          <w:color w:val="000000"/>
          <w:sz w:val="21"/>
          <w:szCs w:val="21"/>
        </w:rPr>
        <w:t>类似，其内部也维持着一个数据缓冲队列（该队列由一个链表构成），当生产者往队列中放入一个数据时，队列会从生产者手中获取数据，并缓存在队列内部，而生产者立即返回；只有当队列缓冲区达到最大值缓存容量时（</w:t>
      </w:r>
      <w:r>
        <w:rPr>
          <w:rFonts w:ascii="Verdana" w:hAnsi="Verdana"/>
          <w:color w:val="000000"/>
          <w:sz w:val="21"/>
          <w:szCs w:val="21"/>
        </w:rPr>
        <w:t>LinkedBlockingQueue</w:t>
      </w:r>
      <w:r>
        <w:rPr>
          <w:rFonts w:ascii="Verdana" w:hAnsi="Verdana"/>
          <w:color w:val="000000"/>
          <w:sz w:val="21"/>
          <w:szCs w:val="21"/>
        </w:rPr>
        <w:t>可以通过构造函数指定该值），才会阻塞生产者队列，直到消费者从队列中消费掉一份数据，生产者线程会被唤醒，反之对于消费者这端的处理也基于同样的原理。而</w:t>
      </w:r>
      <w:r>
        <w:rPr>
          <w:rFonts w:ascii="Verdana" w:hAnsi="Verdana"/>
          <w:color w:val="000000"/>
          <w:sz w:val="21"/>
          <w:szCs w:val="21"/>
        </w:rPr>
        <w:t>LinkedBlockingQueue</w:t>
      </w:r>
      <w:r>
        <w:rPr>
          <w:rFonts w:ascii="Verdana" w:hAnsi="Verdana"/>
          <w:color w:val="000000"/>
          <w:sz w:val="21"/>
          <w:szCs w:val="21"/>
        </w:rPr>
        <w:t>之所以能够高效的处理并发数据，还因为</w:t>
      </w:r>
      <w:r>
        <w:rPr>
          <w:rFonts w:ascii="Verdana" w:hAnsi="Verdana"/>
          <w:color w:val="FF0000"/>
          <w:sz w:val="21"/>
          <w:szCs w:val="21"/>
        </w:rPr>
        <w:t>其对于生产者端和消费者端分别采用了独立的锁来控制数据同步，这也意味着在高并发的情况下生产者和消费者可以并行地操作队列中的数据，</w:t>
      </w:r>
      <w:r>
        <w:rPr>
          <w:rFonts w:ascii="Verdana" w:hAnsi="Verdana"/>
          <w:color w:val="000000"/>
          <w:sz w:val="21"/>
          <w:szCs w:val="21"/>
        </w:rPr>
        <w:t>以此来提高整个队列的并发性能。</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作为开发者，我们需要注意的是，如果构造一个</w:t>
      </w:r>
      <w:r>
        <w:rPr>
          <w:rFonts w:ascii="Verdana" w:hAnsi="Verdana"/>
          <w:color w:val="000000"/>
          <w:sz w:val="21"/>
          <w:szCs w:val="21"/>
        </w:rPr>
        <w:t>LinkedBlockingQueue</w:t>
      </w:r>
      <w:r>
        <w:rPr>
          <w:rFonts w:ascii="Verdana" w:hAnsi="Verdana"/>
          <w:color w:val="000000"/>
          <w:sz w:val="21"/>
          <w:szCs w:val="21"/>
        </w:rPr>
        <w:t>对象，而没有指定其容量大小，</w:t>
      </w:r>
      <w:r>
        <w:rPr>
          <w:rFonts w:ascii="Verdana" w:hAnsi="Verdana"/>
          <w:color w:val="000000"/>
          <w:sz w:val="21"/>
          <w:szCs w:val="21"/>
        </w:rPr>
        <w:t>LinkedBlockingQueue</w:t>
      </w:r>
      <w:r>
        <w:rPr>
          <w:rFonts w:ascii="Verdana" w:hAnsi="Verdana"/>
          <w:color w:val="000000"/>
          <w:sz w:val="21"/>
          <w:szCs w:val="21"/>
        </w:rPr>
        <w:t>会默认一个类似无限大小的容量（</w:t>
      </w:r>
      <w:r>
        <w:rPr>
          <w:rFonts w:ascii="Verdana" w:hAnsi="Verdana"/>
          <w:color w:val="000000"/>
          <w:sz w:val="21"/>
          <w:szCs w:val="21"/>
        </w:rPr>
        <w:t>Integer.MAX_VALUE</w:t>
      </w:r>
      <w:r>
        <w:rPr>
          <w:rFonts w:ascii="Verdana" w:hAnsi="Verdana"/>
          <w:color w:val="000000"/>
          <w:sz w:val="21"/>
          <w:szCs w:val="21"/>
        </w:rPr>
        <w:t>），这样的话，如果生产者的速度一旦大于消费者的速度，也许还没有等到队列满阻塞产生，系统内存就有可能已被消耗殆尽了。</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ArrayBlockingQueue</w:t>
      </w:r>
      <w:r>
        <w:rPr>
          <w:rFonts w:ascii="Verdana" w:hAnsi="Verdana"/>
          <w:color w:val="000000"/>
          <w:sz w:val="21"/>
          <w:szCs w:val="21"/>
        </w:rPr>
        <w:t>和</w:t>
      </w:r>
      <w:r>
        <w:rPr>
          <w:rFonts w:ascii="Verdana" w:hAnsi="Verdana"/>
          <w:color w:val="000000"/>
          <w:sz w:val="21"/>
          <w:szCs w:val="21"/>
        </w:rPr>
        <w:t>LinkedBlockingQueue</w:t>
      </w:r>
      <w:r>
        <w:rPr>
          <w:rFonts w:ascii="Verdana" w:hAnsi="Verdana"/>
          <w:color w:val="000000"/>
          <w:sz w:val="21"/>
          <w:szCs w:val="21"/>
        </w:rPr>
        <w:t>是两个最普通也是最常用的阻塞队列，一般情况下，在处理多线程间的生产者消费者问题，使用这两个类足以。</w:t>
      </w:r>
    </w:p>
    <w:p w:rsidR="001A7847" w:rsidRDefault="007D395D">
      <w:r>
        <w:t>import java.util.concurrent.BlockingQueue;</w:t>
      </w:r>
    </w:p>
    <w:p w:rsidR="001A7847" w:rsidRDefault="007D395D">
      <w:r>
        <w:t xml:space="preserve"> import java.util.concurrent.ExecutorService;</w:t>
      </w:r>
    </w:p>
    <w:p w:rsidR="001A7847" w:rsidRDefault="007D395D">
      <w:r>
        <w:t xml:space="preserve"> import java.util.concurrent.Executors;</w:t>
      </w:r>
    </w:p>
    <w:p w:rsidR="001A7847" w:rsidRDefault="007D395D">
      <w:r>
        <w:t xml:space="preserve"> import java.util.concurrent.LinkedBlockingQueue; </w:t>
      </w:r>
    </w:p>
    <w:p w:rsidR="001A7847" w:rsidRDefault="007D395D">
      <w:r>
        <w:t xml:space="preserve"> </w:t>
      </w:r>
    </w:p>
    <w:p w:rsidR="001A7847" w:rsidRDefault="007D395D">
      <w:r>
        <w:t xml:space="preserve"> public class BlockingQueueTest {</w:t>
      </w:r>
    </w:p>
    <w:p w:rsidR="001A7847" w:rsidRDefault="007D395D">
      <w:r>
        <w:t xml:space="preserve">     public static void main(String[] args) throws InterruptedException {</w:t>
      </w:r>
    </w:p>
    <w:p w:rsidR="001A7847" w:rsidRDefault="007D395D">
      <w:r>
        <w:rPr>
          <w:rFonts w:hint="eastAsia"/>
        </w:rPr>
        <w:t xml:space="preserve">         // </w:t>
      </w:r>
      <w:r>
        <w:rPr>
          <w:rFonts w:hint="eastAsia"/>
        </w:rPr>
        <w:t>声明一个容量为</w:t>
      </w:r>
      <w:r>
        <w:rPr>
          <w:rFonts w:hint="eastAsia"/>
        </w:rPr>
        <w:t>10</w:t>
      </w:r>
      <w:r>
        <w:rPr>
          <w:rFonts w:hint="eastAsia"/>
        </w:rPr>
        <w:t>的缓存队列</w:t>
      </w:r>
    </w:p>
    <w:p w:rsidR="001A7847" w:rsidRDefault="007D395D">
      <w:r>
        <w:t xml:space="preserve">         BlockingQueue&lt;String&gt; queue = new LinkedBlockingQueue&lt;String&gt;(10);</w:t>
      </w:r>
    </w:p>
    <w:p w:rsidR="001A7847" w:rsidRDefault="007D395D">
      <w:r>
        <w:rPr>
          <w:rFonts w:hint="eastAsia"/>
        </w:rPr>
        <w:t xml:space="preserve">         //new</w:t>
      </w:r>
      <w:r>
        <w:rPr>
          <w:rFonts w:hint="eastAsia"/>
        </w:rPr>
        <w:t>了三个生产者和一个消费者</w:t>
      </w:r>
    </w:p>
    <w:p w:rsidR="001A7847" w:rsidRDefault="007D395D">
      <w:r>
        <w:t xml:space="preserve">         Producer producer1 = new Producer(queue);</w:t>
      </w:r>
    </w:p>
    <w:p w:rsidR="001A7847" w:rsidRDefault="007D395D">
      <w:r>
        <w:t xml:space="preserve">         Producer producer2 = new Producer(queue);</w:t>
      </w:r>
    </w:p>
    <w:p w:rsidR="001A7847" w:rsidRDefault="007D395D">
      <w:r>
        <w:t xml:space="preserve">         Producer producer3 = new Producer(queue);</w:t>
      </w:r>
    </w:p>
    <w:p w:rsidR="001A7847" w:rsidRDefault="007D395D">
      <w:r>
        <w:t xml:space="preserve">         Consumer consumer = new Consumer(queue);</w:t>
      </w:r>
    </w:p>
    <w:p w:rsidR="001A7847" w:rsidRDefault="007D395D">
      <w:r>
        <w:rPr>
          <w:rFonts w:hint="eastAsia"/>
        </w:rPr>
        <w:t xml:space="preserve">         // </w:t>
      </w:r>
      <w:r>
        <w:rPr>
          <w:rFonts w:hint="eastAsia"/>
        </w:rPr>
        <w:t>借助</w:t>
      </w:r>
      <w:r>
        <w:rPr>
          <w:rFonts w:hint="eastAsia"/>
        </w:rPr>
        <w:t>Executors</w:t>
      </w:r>
    </w:p>
    <w:p w:rsidR="001A7847" w:rsidRDefault="007D395D">
      <w:r>
        <w:t xml:space="preserve">         ExecutorService service = Executors.newCachedThreadPool();</w:t>
      </w:r>
    </w:p>
    <w:p w:rsidR="001A7847" w:rsidRDefault="007D395D">
      <w:r>
        <w:rPr>
          <w:rFonts w:hint="eastAsia"/>
        </w:rPr>
        <w:t xml:space="preserve">         // </w:t>
      </w:r>
      <w:r>
        <w:rPr>
          <w:rFonts w:hint="eastAsia"/>
        </w:rPr>
        <w:t>启动线程</w:t>
      </w:r>
    </w:p>
    <w:p w:rsidR="001A7847" w:rsidRDefault="007D395D">
      <w:r>
        <w:t xml:space="preserve">         service.execute(producer1);</w:t>
      </w:r>
    </w:p>
    <w:p w:rsidR="001A7847" w:rsidRDefault="007D395D">
      <w:r>
        <w:t xml:space="preserve">         service.execute(producer2);</w:t>
      </w:r>
    </w:p>
    <w:p w:rsidR="001A7847" w:rsidRDefault="007D395D">
      <w:r>
        <w:t xml:space="preserve">         service.execute(producer3);</w:t>
      </w:r>
    </w:p>
    <w:p w:rsidR="001A7847" w:rsidRDefault="007D395D">
      <w:r>
        <w:t xml:space="preserve">         service.execute(consumer);</w:t>
      </w:r>
    </w:p>
    <w:p w:rsidR="001A7847" w:rsidRDefault="007D395D">
      <w:r>
        <w:rPr>
          <w:rFonts w:hint="eastAsia"/>
        </w:rPr>
        <w:t xml:space="preserve">         // </w:t>
      </w:r>
      <w:r>
        <w:rPr>
          <w:rFonts w:hint="eastAsia"/>
        </w:rPr>
        <w:t>执行</w:t>
      </w:r>
      <w:r>
        <w:rPr>
          <w:rFonts w:hint="eastAsia"/>
        </w:rPr>
        <w:t>10s</w:t>
      </w:r>
    </w:p>
    <w:p w:rsidR="001A7847" w:rsidRDefault="007D395D">
      <w:r>
        <w:lastRenderedPageBreak/>
        <w:t xml:space="preserve">         Thread.sleep(10 * 1000);</w:t>
      </w:r>
    </w:p>
    <w:p w:rsidR="001A7847" w:rsidRDefault="007D395D">
      <w:r>
        <w:t xml:space="preserve">         producer1.stop();</w:t>
      </w:r>
    </w:p>
    <w:p w:rsidR="001A7847" w:rsidRDefault="007D395D">
      <w:r>
        <w:t xml:space="preserve">         producer2.stop();</w:t>
      </w:r>
    </w:p>
    <w:p w:rsidR="001A7847" w:rsidRDefault="007D395D">
      <w:r>
        <w:t xml:space="preserve">         producer3.stop();</w:t>
      </w:r>
    </w:p>
    <w:p w:rsidR="001A7847" w:rsidRDefault="007D395D">
      <w:r>
        <w:t xml:space="preserve">  </w:t>
      </w:r>
    </w:p>
    <w:p w:rsidR="001A7847" w:rsidRDefault="007D395D">
      <w:r>
        <w:t xml:space="preserve">         Thread.sleep(2000);</w:t>
      </w:r>
    </w:p>
    <w:p w:rsidR="001A7847" w:rsidRDefault="007D395D">
      <w:r>
        <w:rPr>
          <w:rFonts w:hint="eastAsia"/>
        </w:rPr>
        <w:t xml:space="preserve">         // </w:t>
      </w:r>
      <w:r>
        <w:rPr>
          <w:rFonts w:hint="eastAsia"/>
        </w:rPr>
        <w:t>退出</w:t>
      </w:r>
      <w:r>
        <w:rPr>
          <w:rFonts w:hint="eastAsia"/>
        </w:rPr>
        <w:t>Executor</w:t>
      </w:r>
    </w:p>
    <w:p w:rsidR="001A7847" w:rsidRDefault="007D395D">
      <w:r>
        <w:t xml:space="preserve">         service.shutdown();</w:t>
      </w:r>
    </w:p>
    <w:p w:rsidR="001A7847" w:rsidRDefault="007D395D">
      <w:r>
        <w:t xml:space="preserve">     }</w:t>
      </w:r>
    </w:p>
    <w:p w:rsidR="001A7847" w:rsidRDefault="007D395D">
      <w:r>
        <w:t xml:space="preserve"> }</w:t>
      </w:r>
    </w:p>
    <w:p w:rsidR="001A7847" w:rsidRDefault="001A7847"/>
    <w:p w:rsidR="001A7847" w:rsidRDefault="001A7847"/>
    <w:p w:rsidR="001A7847" w:rsidRDefault="007D395D">
      <w:r>
        <w:t>import java.util.Random;</w:t>
      </w:r>
    </w:p>
    <w:p w:rsidR="001A7847" w:rsidRDefault="007D395D">
      <w:r>
        <w:t xml:space="preserve"> import java.util.concurrent.BlockingQueue;</w:t>
      </w:r>
    </w:p>
    <w:p w:rsidR="001A7847" w:rsidRDefault="007D395D">
      <w:r>
        <w:t xml:space="preserve"> import java.util.concurrent.TimeUnit;</w:t>
      </w:r>
    </w:p>
    <w:p w:rsidR="001A7847" w:rsidRDefault="007D395D">
      <w:r>
        <w:t xml:space="preserve"> import java.util.concurrent.atomic.AtomicInteger;</w:t>
      </w:r>
    </w:p>
    <w:p w:rsidR="001A7847" w:rsidRDefault="007D395D">
      <w:r>
        <w:t xml:space="preserve">  </w:t>
      </w:r>
    </w:p>
    <w:p w:rsidR="001A7847" w:rsidRDefault="007D395D">
      <w:r>
        <w:t xml:space="preserve"> /**</w:t>
      </w:r>
    </w:p>
    <w:p w:rsidR="001A7847" w:rsidRDefault="007D395D">
      <w:r>
        <w:rPr>
          <w:rFonts w:hint="eastAsia"/>
        </w:rPr>
        <w:t xml:space="preserve">  * </w:t>
      </w:r>
      <w:r>
        <w:rPr>
          <w:rFonts w:hint="eastAsia"/>
        </w:rPr>
        <w:t>生产者线程</w:t>
      </w:r>
    </w:p>
    <w:p w:rsidR="001A7847" w:rsidRDefault="007D395D">
      <w:r>
        <w:t xml:space="preserve">  */</w:t>
      </w:r>
    </w:p>
    <w:p w:rsidR="001A7847" w:rsidRDefault="007D395D">
      <w:r>
        <w:t xml:space="preserve"> public class Producer implements Runnable {</w:t>
      </w:r>
    </w:p>
    <w:p w:rsidR="001A7847" w:rsidRDefault="007D395D">
      <w:r>
        <w:rPr>
          <w:rFonts w:hint="eastAsia"/>
        </w:rPr>
        <w:t xml:space="preserve">     private volatile boolean  isRunning = true;//</w:t>
      </w:r>
      <w:r>
        <w:rPr>
          <w:rFonts w:hint="eastAsia"/>
        </w:rPr>
        <w:t>是否在运行标志</w:t>
      </w:r>
    </w:p>
    <w:p w:rsidR="001A7847" w:rsidRDefault="007D395D">
      <w:r>
        <w:rPr>
          <w:rFonts w:hint="eastAsia"/>
        </w:rPr>
        <w:t xml:space="preserve">     private BlockingQueue queue;//</w:t>
      </w:r>
      <w:r>
        <w:rPr>
          <w:rFonts w:hint="eastAsia"/>
        </w:rPr>
        <w:t>阻塞队列</w:t>
      </w:r>
    </w:p>
    <w:p w:rsidR="001A7847" w:rsidRDefault="007D395D">
      <w:r>
        <w:rPr>
          <w:rFonts w:hint="eastAsia"/>
        </w:rPr>
        <w:t xml:space="preserve">     private static AtomicInteger count = new AtomicInteger();//</w:t>
      </w:r>
      <w:r>
        <w:rPr>
          <w:rFonts w:hint="eastAsia"/>
        </w:rPr>
        <w:t>自动更新的值</w:t>
      </w:r>
    </w:p>
    <w:p w:rsidR="001A7847" w:rsidRDefault="007D395D">
      <w:r>
        <w:t xml:space="preserve">     private static final int DEFAULT_RANGE_FOR_SLEEP = 1000;</w:t>
      </w:r>
    </w:p>
    <w:p w:rsidR="001A7847" w:rsidRDefault="007D395D">
      <w:r>
        <w:rPr>
          <w:rFonts w:hint="eastAsia"/>
        </w:rPr>
        <w:t xml:space="preserve">     //</w:t>
      </w:r>
      <w:r>
        <w:rPr>
          <w:rFonts w:hint="eastAsia"/>
        </w:rPr>
        <w:t>构造函数</w:t>
      </w:r>
    </w:p>
    <w:p w:rsidR="001A7847" w:rsidRDefault="007D395D">
      <w:r>
        <w:t xml:space="preserve">     public Producer(BlockingQueue queue) {</w:t>
      </w:r>
    </w:p>
    <w:p w:rsidR="001A7847" w:rsidRDefault="007D395D">
      <w:r>
        <w:t xml:space="preserve">         this.queue = queue;</w:t>
      </w:r>
    </w:p>
    <w:p w:rsidR="001A7847" w:rsidRDefault="007D395D">
      <w:r>
        <w:t xml:space="preserve">     }</w:t>
      </w:r>
    </w:p>
    <w:p w:rsidR="001A7847" w:rsidRDefault="007D395D">
      <w:r>
        <w:t xml:space="preserve">     public void run() {</w:t>
      </w:r>
    </w:p>
    <w:p w:rsidR="001A7847" w:rsidRDefault="007D395D">
      <w:r>
        <w:t xml:space="preserve">         String data = null;</w:t>
      </w:r>
    </w:p>
    <w:p w:rsidR="001A7847" w:rsidRDefault="007D395D">
      <w:r>
        <w:t xml:space="preserve">         Random r = new Random();</w:t>
      </w:r>
    </w:p>
    <w:p w:rsidR="001A7847" w:rsidRDefault="007D395D">
      <w:r>
        <w:rPr>
          <w:rFonts w:hint="eastAsia"/>
        </w:rPr>
        <w:t xml:space="preserve">         System.out.println("</w:t>
      </w:r>
      <w:r>
        <w:rPr>
          <w:rFonts w:hint="eastAsia"/>
        </w:rPr>
        <w:t>启动生产者线程！</w:t>
      </w:r>
      <w:r>
        <w:rPr>
          <w:rFonts w:hint="eastAsia"/>
        </w:rPr>
        <w:t>");</w:t>
      </w:r>
    </w:p>
    <w:p w:rsidR="001A7847" w:rsidRDefault="007D395D">
      <w:r>
        <w:t xml:space="preserve">         try {</w:t>
      </w:r>
    </w:p>
    <w:p w:rsidR="001A7847" w:rsidRDefault="007D395D">
      <w:r>
        <w:t xml:space="preserve">             while (isRunning) {</w:t>
      </w:r>
    </w:p>
    <w:p w:rsidR="001A7847" w:rsidRDefault="007D395D">
      <w:r>
        <w:rPr>
          <w:rFonts w:hint="eastAsia"/>
        </w:rPr>
        <w:t xml:space="preserve">                 System.out.println("</w:t>
      </w:r>
      <w:r>
        <w:rPr>
          <w:rFonts w:hint="eastAsia"/>
        </w:rPr>
        <w:t>正在生产数据</w:t>
      </w:r>
      <w:r>
        <w:rPr>
          <w:rFonts w:hint="eastAsia"/>
        </w:rPr>
        <w:t>...");</w:t>
      </w:r>
    </w:p>
    <w:p w:rsidR="001A7847" w:rsidRDefault="007D395D">
      <w:r>
        <w:rPr>
          <w:rFonts w:hint="eastAsia"/>
        </w:rPr>
        <w:t xml:space="preserve">               </w:t>
      </w:r>
      <w:r>
        <w:rPr>
          <w:rFonts w:hint="eastAsia"/>
        </w:rPr>
        <w:tab/>
        <w:t>//</w:t>
      </w:r>
      <w:r>
        <w:rPr>
          <w:rFonts w:hint="eastAsia"/>
        </w:rPr>
        <w:t>取</w:t>
      </w:r>
      <w:r>
        <w:rPr>
          <w:rFonts w:hint="eastAsia"/>
        </w:rPr>
        <w:t>0~DEFAULT_RANGE_FOR_SLEEP</w:t>
      </w:r>
      <w:r>
        <w:rPr>
          <w:rFonts w:hint="eastAsia"/>
        </w:rPr>
        <w:t>值的一个随机数</w:t>
      </w:r>
    </w:p>
    <w:p w:rsidR="001A7847" w:rsidRDefault="007D395D">
      <w:r>
        <w:t xml:space="preserve">                 Thread.sleep(r.nextInt(DEFAULT_RANGE_FOR_SLEEP));</w:t>
      </w:r>
    </w:p>
    <w:p w:rsidR="001A7847" w:rsidRDefault="007D395D">
      <w:r>
        <w:rPr>
          <w:rFonts w:hint="eastAsia"/>
        </w:rPr>
        <w:t xml:space="preserve">               </w:t>
      </w:r>
      <w:r>
        <w:rPr>
          <w:rFonts w:hint="eastAsia"/>
        </w:rPr>
        <w:tab/>
        <w:t>//</w:t>
      </w:r>
      <w:r>
        <w:rPr>
          <w:rFonts w:hint="eastAsia"/>
        </w:rPr>
        <w:t>以原子方式将</w:t>
      </w:r>
      <w:r>
        <w:rPr>
          <w:rFonts w:hint="eastAsia"/>
        </w:rPr>
        <w:t>count</w:t>
      </w:r>
      <w:r>
        <w:rPr>
          <w:rFonts w:hint="eastAsia"/>
        </w:rPr>
        <w:t>当前值加</w:t>
      </w:r>
      <w:r>
        <w:rPr>
          <w:rFonts w:hint="eastAsia"/>
        </w:rPr>
        <w:t>1</w:t>
      </w:r>
    </w:p>
    <w:p w:rsidR="001A7847" w:rsidRDefault="007D395D">
      <w:r>
        <w:t xml:space="preserve">                 data = "data:" + count.incrementAndGet();</w:t>
      </w:r>
    </w:p>
    <w:p w:rsidR="001A7847" w:rsidRDefault="007D395D">
      <w:r>
        <w:rPr>
          <w:rFonts w:hint="eastAsia"/>
        </w:rPr>
        <w:t xml:space="preserve">                 System.out.println("</w:t>
      </w:r>
      <w:r>
        <w:rPr>
          <w:rFonts w:hint="eastAsia"/>
        </w:rPr>
        <w:t>将数据：</w:t>
      </w:r>
      <w:r>
        <w:rPr>
          <w:rFonts w:hint="eastAsia"/>
        </w:rPr>
        <w:t>" + data + "</w:t>
      </w:r>
      <w:r>
        <w:rPr>
          <w:rFonts w:hint="eastAsia"/>
        </w:rPr>
        <w:t>放入队列</w:t>
      </w:r>
      <w:r>
        <w:rPr>
          <w:rFonts w:hint="eastAsia"/>
        </w:rPr>
        <w:t>...");</w:t>
      </w:r>
    </w:p>
    <w:p w:rsidR="001A7847" w:rsidRDefault="007D395D">
      <w:r>
        <w:rPr>
          <w:rFonts w:hint="eastAsia"/>
        </w:rPr>
        <w:t xml:space="preserve">               //</w:t>
      </w:r>
      <w:r>
        <w:rPr>
          <w:rFonts w:hint="eastAsia"/>
        </w:rPr>
        <w:t>设定的等待时间为</w:t>
      </w:r>
      <w:r>
        <w:rPr>
          <w:rFonts w:hint="eastAsia"/>
        </w:rPr>
        <w:t>2s</w:t>
      </w:r>
      <w:r>
        <w:rPr>
          <w:rFonts w:hint="eastAsia"/>
        </w:rPr>
        <w:t>，如果超过</w:t>
      </w:r>
      <w:r>
        <w:rPr>
          <w:rFonts w:hint="eastAsia"/>
        </w:rPr>
        <w:t>2s</w:t>
      </w:r>
      <w:r>
        <w:rPr>
          <w:rFonts w:hint="eastAsia"/>
        </w:rPr>
        <w:t>还没加进去返回</w:t>
      </w:r>
      <w:r>
        <w:rPr>
          <w:rFonts w:hint="eastAsia"/>
        </w:rPr>
        <w:t>true</w:t>
      </w:r>
    </w:p>
    <w:p w:rsidR="001A7847" w:rsidRDefault="007D395D">
      <w:r>
        <w:t xml:space="preserve">                 if (!queue.offer(data, 2, TimeUnit.SECONDS)) {</w:t>
      </w:r>
    </w:p>
    <w:p w:rsidR="001A7847" w:rsidRDefault="007D395D">
      <w:r>
        <w:rPr>
          <w:rFonts w:hint="eastAsia"/>
        </w:rPr>
        <w:t xml:space="preserve">                     System.out.println("</w:t>
      </w:r>
      <w:r>
        <w:rPr>
          <w:rFonts w:hint="eastAsia"/>
        </w:rPr>
        <w:t>放入数据失败：</w:t>
      </w:r>
      <w:r>
        <w:rPr>
          <w:rFonts w:hint="eastAsia"/>
        </w:rPr>
        <w:t>" + data);</w:t>
      </w:r>
    </w:p>
    <w:p w:rsidR="001A7847" w:rsidRDefault="007D395D">
      <w:r>
        <w:lastRenderedPageBreak/>
        <w:t xml:space="preserve">                 }</w:t>
      </w:r>
    </w:p>
    <w:p w:rsidR="001A7847" w:rsidRDefault="007D395D">
      <w:r>
        <w:t xml:space="preserve">             }</w:t>
      </w:r>
    </w:p>
    <w:p w:rsidR="001A7847" w:rsidRDefault="007D395D">
      <w:r>
        <w:t xml:space="preserve">         } catch (InterruptedException e) {</w:t>
      </w:r>
    </w:p>
    <w:p w:rsidR="001A7847" w:rsidRDefault="007D395D">
      <w:r>
        <w:t xml:space="preserve">             e.printStackTrace();</w:t>
      </w:r>
    </w:p>
    <w:p w:rsidR="001A7847" w:rsidRDefault="007D395D">
      <w:r>
        <w:t xml:space="preserve">             Thread.currentThread().interrupt();</w:t>
      </w:r>
    </w:p>
    <w:p w:rsidR="001A7847" w:rsidRDefault="007D395D">
      <w:r>
        <w:t xml:space="preserve">         } finally {</w:t>
      </w:r>
    </w:p>
    <w:p w:rsidR="001A7847" w:rsidRDefault="007D395D">
      <w:r>
        <w:rPr>
          <w:rFonts w:hint="eastAsia"/>
        </w:rPr>
        <w:t xml:space="preserve">             System.out.println("</w:t>
      </w:r>
      <w:r>
        <w:rPr>
          <w:rFonts w:hint="eastAsia"/>
        </w:rPr>
        <w:t>退出生产者线程！</w:t>
      </w:r>
      <w:r>
        <w:rPr>
          <w:rFonts w:hint="eastAsia"/>
        </w:rPr>
        <w:t>");</w:t>
      </w:r>
    </w:p>
    <w:p w:rsidR="001A7847" w:rsidRDefault="007D395D">
      <w:r>
        <w:t xml:space="preserve">         }</w:t>
      </w:r>
    </w:p>
    <w:p w:rsidR="001A7847" w:rsidRDefault="007D395D">
      <w:r>
        <w:t xml:space="preserve">     }</w:t>
      </w:r>
    </w:p>
    <w:p w:rsidR="001A7847" w:rsidRDefault="007D395D">
      <w:r>
        <w:t xml:space="preserve">     public void stop() {</w:t>
      </w:r>
    </w:p>
    <w:p w:rsidR="001A7847" w:rsidRDefault="007D395D">
      <w:r>
        <w:t xml:space="preserve">         isRunning = false;</w:t>
      </w:r>
    </w:p>
    <w:p w:rsidR="001A7847" w:rsidRDefault="007D395D">
      <w:r>
        <w:t xml:space="preserve">     }</w:t>
      </w:r>
    </w:p>
    <w:p w:rsidR="001A7847" w:rsidRDefault="007D395D">
      <w:r>
        <w:t xml:space="preserve"> }</w:t>
      </w:r>
    </w:p>
    <w:p w:rsidR="001A7847" w:rsidRDefault="001A7847"/>
    <w:p w:rsidR="001A7847" w:rsidRDefault="001A7847"/>
    <w:p w:rsidR="001A7847" w:rsidRDefault="007D395D">
      <w:r>
        <w:t>import java.util.Random;</w:t>
      </w:r>
    </w:p>
    <w:p w:rsidR="001A7847" w:rsidRDefault="007D395D">
      <w:r>
        <w:t xml:space="preserve"> import java.util.concurrent.BlockingQueue;</w:t>
      </w:r>
    </w:p>
    <w:p w:rsidR="001A7847" w:rsidRDefault="007D395D">
      <w:r>
        <w:t xml:space="preserve"> import java.util.concurrent.TimeUnit; </w:t>
      </w:r>
    </w:p>
    <w:p w:rsidR="001A7847" w:rsidRDefault="007D395D">
      <w:r>
        <w:t xml:space="preserve"> /**</w:t>
      </w:r>
    </w:p>
    <w:p w:rsidR="001A7847" w:rsidRDefault="007D395D">
      <w:r>
        <w:rPr>
          <w:rFonts w:hint="eastAsia"/>
        </w:rPr>
        <w:t xml:space="preserve">  * </w:t>
      </w:r>
      <w:r>
        <w:rPr>
          <w:rFonts w:hint="eastAsia"/>
        </w:rPr>
        <w:t>消费者线程</w:t>
      </w:r>
    </w:p>
    <w:p w:rsidR="001A7847" w:rsidRDefault="007D395D">
      <w:r>
        <w:t xml:space="preserve">  */</w:t>
      </w:r>
    </w:p>
    <w:p w:rsidR="001A7847" w:rsidRDefault="007D395D">
      <w:r>
        <w:t xml:space="preserve"> public class Consumer implements Runnable {</w:t>
      </w:r>
    </w:p>
    <w:p w:rsidR="001A7847" w:rsidRDefault="007D395D">
      <w:r>
        <w:t xml:space="preserve">     private BlockingQueue&lt;String&gt; queue;</w:t>
      </w:r>
    </w:p>
    <w:p w:rsidR="001A7847" w:rsidRDefault="007D395D">
      <w:r>
        <w:t xml:space="preserve">     private static final int DEFAULT_RANGE_FOR_SLEEP = 1000;</w:t>
      </w:r>
    </w:p>
    <w:p w:rsidR="001A7847" w:rsidRDefault="007D395D">
      <w:r>
        <w:rPr>
          <w:rFonts w:hint="eastAsia"/>
        </w:rPr>
        <w:t xml:space="preserve">     //</w:t>
      </w:r>
      <w:r>
        <w:rPr>
          <w:rFonts w:hint="eastAsia"/>
        </w:rPr>
        <w:t>构造函数</w:t>
      </w:r>
    </w:p>
    <w:p w:rsidR="001A7847" w:rsidRDefault="007D395D">
      <w:r>
        <w:t xml:space="preserve">     public Consumer(BlockingQueue&lt;String&gt; queue) {</w:t>
      </w:r>
    </w:p>
    <w:p w:rsidR="001A7847" w:rsidRDefault="007D395D">
      <w:r>
        <w:t xml:space="preserve">         this.queue = queue;</w:t>
      </w:r>
    </w:p>
    <w:p w:rsidR="001A7847" w:rsidRDefault="007D395D">
      <w:r>
        <w:t xml:space="preserve">     }</w:t>
      </w:r>
    </w:p>
    <w:p w:rsidR="001A7847" w:rsidRDefault="007D395D">
      <w:r>
        <w:t xml:space="preserve">     public void run() {</w:t>
      </w:r>
    </w:p>
    <w:p w:rsidR="001A7847" w:rsidRDefault="007D395D">
      <w:r>
        <w:rPr>
          <w:rFonts w:hint="eastAsia"/>
        </w:rPr>
        <w:t xml:space="preserve">         System.out.println("</w:t>
      </w:r>
      <w:r>
        <w:rPr>
          <w:rFonts w:hint="eastAsia"/>
        </w:rPr>
        <w:t>启动消费者线程！</w:t>
      </w:r>
      <w:r>
        <w:rPr>
          <w:rFonts w:hint="eastAsia"/>
        </w:rPr>
        <w:t>");</w:t>
      </w:r>
    </w:p>
    <w:p w:rsidR="001A7847" w:rsidRDefault="007D395D">
      <w:r>
        <w:t xml:space="preserve">         Random r = new Random();</w:t>
      </w:r>
    </w:p>
    <w:p w:rsidR="001A7847" w:rsidRDefault="007D395D">
      <w:r>
        <w:t xml:space="preserve">         boolean isRunning = true;</w:t>
      </w:r>
    </w:p>
    <w:p w:rsidR="001A7847" w:rsidRDefault="007D395D">
      <w:r>
        <w:t xml:space="preserve">         try {</w:t>
      </w:r>
    </w:p>
    <w:p w:rsidR="001A7847" w:rsidRDefault="007D395D">
      <w:r>
        <w:t xml:space="preserve">             while (isRunning) {</w:t>
      </w:r>
    </w:p>
    <w:p w:rsidR="001A7847" w:rsidRDefault="007D395D">
      <w:r>
        <w:rPr>
          <w:rFonts w:hint="eastAsia"/>
        </w:rPr>
        <w:t xml:space="preserve">                 System.out.println("</w:t>
      </w:r>
      <w:r>
        <w:rPr>
          <w:rFonts w:hint="eastAsia"/>
        </w:rPr>
        <w:t>正从队列获取数据</w:t>
      </w:r>
      <w:r>
        <w:rPr>
          <w:rFonts w:hint="eastAsia"/>
        </w:rPr>
        <w:t>...");</w:t>
      </w:r>
    </w:p>
    <w:p w:rsidR="001A7847" w:rsidRDefault="007D395D">
      <w:r>
        <w:rPr>
          <w:rFonts w:hint="eastAsia"/>
        </w:rPr>
        <w:t xml:space="preserve">               //</w:t>
      </w:r>
      <w:r>
        <w:rPr>
          <w:rFonts w:hint="eastAsia"/>
        </w:rPr>
        <w:t>有数据时直接从队列的队首取走，无数据时阻塞，在</w:t>
      </w:r>
      <w:r>
        <w:rPr>
          <w:rFonts w:hint="eastAsia"/>
        </w:rPr>
        <w:t>2s</w:t>
      </w:r>
      <w:r>
        <w:rPr>
          <w:rFonts w:hint="eastAsia"/>
        </w:rPr>
        <w:t>内有数据，取走，超过</w:t>
      </w:r>
      <w:r>
        <w:rPr>
          <w:rFonts w:hint="eastAsia"/>
        </w:rPr>
        <w:t>2s</w:t>
      </w:r>
      <w:r>
        <w:rPr>
          <w:rFonts w:hint="eastAsia"/>
        </w:rPr>
        <w:t>还没数据，返回失败</w:t>
      </w:r>
    </w:p>
    <w:p w:rsidR="001A7847" w:rsidRDefault="007D395D">
      <w:r>
        <w:t xml:space="preserve">                 String data = queue.poll(2, TimeUnit.SECONDS);</w:t>
      </w:r>
    </w:p>
    <w:p w:rsidR="001A7847" w:rsidRDefault="007D395D">
      <w:r>
        <w:t xml:space="preserve">                 if (null != data) {</w:t>
      </w:r>
    </w:p>
    <w:p w:rsidR="001A7847" w:rsidRDefault="007D395D">
      <w:r>
        <w:rPr>
          <w:rFonts w:hint="eastAsia"/>
        </w:rPr>
        <w:t xml:space="preserve">                     System.out.println("</w:t>
      </w:r>
      <w:r>
        <w:rPr>
          <w:rFonts w:hint="eastAsia"/>
        </w:rPr>
        <w:t>拿到数据：</w:t>
      </w:r>
      <w:r>
        <w:rPr>
          <w:rFonts w:hint="eastAsia"/>
        </w:rPr>
        <w:t>" + data);</w:t>
      </w:r>
    </w:p>
    <w:p w:rsidR="001A7847" w:rsidRDefault="007D395D">
      <w:r>
        <w:rPr>
          <w:rFonts w:hint="eastAsia"/>
        </w:rPr>
        <w:t xml:space="preserve">                     System.out.println("</w:t>
      </w:r>
      <w:r>
        <w:rPr>
          <w:rFonts w:hint="eastAsia"/>
        </w:rPr>
        <w:t>正在消费数据：</w:t>
      </w:r>
      <w:r>
        <w:rPr>
          <w:rFonts w:hint="eastAsia"/>
        </w:rPr>
        <w:t>" + data);</w:t>
      </w:r>
    </w:p>
    <w:p w:rsidR="001A7847" w:rsidRDefault="007D395D">
      <w:r>
        <w:t xml:space="preserve">                     Thread.sleep(r.nextInt(DEFAULT_RANGE_FOR_SLEEP));</w:t>
      </w:r>
    </w:p>
    <w:p w:rsidR="001A7847" w:rsidRDefault="007D395D">
      <w:r>
        <w:t xml:space="preserve">                 } else {</w:t>
      </w:r>
    </w:p>
    <w:p w:rsidR="001A7847" w:rsidRDefault="007D395D">
      <w:r>
        <w:rPr>
          <w:rFonts w:hint="eastAsia"/>
        </w:rPr>
        <w:t xml:space="preserve">                     // </w:t>
      </w:r>
      <w:r>
        <w:rPr>
          <w:rFonts w:hint="eastAsia"/>
        </w:rPr>
        <w:t>超过</w:t>
      </w:r>
      <w:r>
        <w:rPr>
          <w:rFonts w:hint="eastAsia"/>
        </w:rPr>
        <w:t>2s</w:t>
      </w:r>
      <w:r>
        <w:rPr>
          <w:rFonts w:hint="eastAsia"/>
        </w:rPr>
        <w:t>还没数据，认为所有生产线程都已经退出，自动退出消</w:t>
      </w:r>
      <w:r>
        <w:rPr>
          <w:rFonts w:hint="eastAsia"/>
        </w:rPr>
        <w:lastRenderedPageBreak/>
        <w:t>费线程。</w:t>
      </w:r>
    </w:p>
    <w:p w:rsidR="001A7847" w:rsidRDefault="007D395D">
      <w:r>
        <w:t xml:space="preserve">                     isRunning = false;</w:t>
      </w:r>
    </w:p>
    <w:p w:rsidR="001A7847" w:rsidRDefault="007D395D">
      <w:r>
        <w:t xml:space="preserve">                 }</w:t>
      </w:r>
    </w:p>
    <w:p w:rsidR="001A7847" w:rsidRDefault="007D395D">
      <w:r>
        <w:t xml:space="preserve">             }</w:t>
      </w:r>
    </w:p>
    <w:p w:rsidR="001A7847" w:rsidRDefault="007D395D">
      <w:r>
        <w:t xml:space="preserve">         } catch (InterruptedException e) {</w:t>
      </w:r>
    </w:p>
    <w:p w:rsidR="001A7847" w:rsidRDefault="007D395D">
      <w:r>
        <w:t xml:space="preserve">             e.printStackTrace();</w:t>
      </w:r>
    </w:p>
    <w:p w:rsidR="001A7847" w:rsidRDefault="007D395D">
      <w:r>
        <w:t xml:space="preserve">             Thread.currentThread().interrupt();</w:t>
      </w:r>
    </w:p>
    <w:p w:rsidR="001A7847" w:rsidRDefault="007D395D">
      <w:r>
        <w:t xml:space="preserve">         } finally {</w:t>
      </w:r>
    </w:p>
    <w:p w:rsidR="001A7847" w:rsidRDefault="007D395D">
      <w:r>
        <w:rPr>
          <w:rFonts w:hint="eastAsia"/>
        </w:rPr>
        <w:t xml:space="preserve">             System.out.println("</w:t>
      </w:r>
      <w:r>
        <w:rPr>
          <w:rFonts w:hint="eastAsia"/>
        </w:rPr>
        <w:t>退出消费者线程！</w:t>
      </w:r>
      <w:r>
        <w:rPr>
          <w:rFonts w:hint="eastAsia"/>
        </w:rPr>
        <w:t>");</w:t>
      </w:r>
    </w:p>
    <w:p w:rsidR="001A7847" w:rsidRDefault="007D395D">
      <w:r>
        <w:t xml:space="preserve">         }</w:t>
      </w:r>
    </w:p>
    <w:p w:rsidR="001A7847" w:rsidRDefault="007D395D">
      <w:r>
        <w:t xml:space="preserve">     }</w:t>
      </w:r>
    </w:p>
    <w:p w:rsidR="001A7847" w:rsidRDefault="007D395D">
      <w:r>
        <w:t xml:space="preserve"> }</w:t>
      </w:r>
    </w:p>
    <w:p w:rsidR="001A7847" w:rsidRDefault="007D395D">
      <w:pPr>
        <w:pStyle w:val="6"/>
      </w:pPr>
      <w:r>
        <w:rPr>
          <w:rStyle w:val="ac"/>
          <w:rFonts w:ascii="Verdana" w:hAnsi="Verdana"/>
          <w:color w:val="000000"/>
          <w:sz w:val="21"/>
          <w:szCs w:val="21"/>
        </w:rPr>
        <w:t>3. DelayQueue</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DelayQueue</w:t>
      </w:r>
      <w:r>
        <w:rPr>
          <w:rFonts w:ascii="Verdana" w:hAnsi="Verdana"/>
          <w:color w:val="000000"/>
          <w:sz w:val="21"/>
          <w:szCs w:val="21"/>
        </w:rPr>
        <w:t>中的元素只有当其指定的延迟时间到了，才能够从队列中获取到该元素。</w:t>
      </w:r>
      <w:r>
        <w:rPr>
          <w:rFonts w:ascii="Verdana" w:hAnsi="Verdana"/>
          <w:color w:val="000000"/>
          <w:sz w:val="21"/>
          <w:szCs w:val="21"/>
        </w:rPr>
        <w:t>DelayQueue</w:t>
      </w:r>
      <w:r>
        <w:rPr>
          <w:rFonts w:ascii="Verdana" w:hAnsi="Verdana"/>
          <w:color w:val="000000"/>
          <w:sz w:val="21"/>
          <w:szCs w:val="21"/>
        </w:rPr>
        <w:t>是一个没有大小限制的队列，因此往队列中插入数据的操作（生产者）永远不会被阻塞，而只有获取数据的操作（消费者）才会被阻塞。</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使用场景：</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DelayQueue</w:t>
      </w:r>
      <w:r>
        <w:rPr>
          <w:rFonts w:ascii="Verdana" w:hAnsi="Verdana"/>
          <w:color w:val="000000"/>
          <w:sz w:val="21"/>
          <w:szCs w:val="21"/>
        </w:rPr>
        <w:t>使用场景较少，但都相当巧妙，常见的例子比如使用一个</w:t>
      </w:r>
      <w:r>
        <w:rPr>
          <w:rFonts w:ascii="Verdana" w:hAnsi="Verdana"/>
          <w:color w:val="000000"/>
          <w:sz w:val="21"/>
          <w:szCs w:val="21"/>
        </w:rPr>
        <w:t>DelayQueue</w:t>
      </w:r>
      <w:r>
        <w:rPr>
          <w:rFonts w:ascii="Verdana" w:hAnsi="Verdana"/>
          <w:color w:val="000000"/>
          <w:sz w:val="21"/>
          <w:szCs w:val="21"/>
        </w:rPr>
        <w:t>来管理一个超时未响应的连接队列。</w:t>
      </w:r>
    </w:p>
    <w:p w:rsidR="001A7847" w:rsidRDefault="001A7847"/>
    <w:p w:rsidR="001A7847" w:rsidRDefault="007D395D">
      <w:pPr>
        <w:pStyle w:val="6"/>
      </w:pPr>
      <w:r>
        <w:rPr>
          <w:rStyle w:val="ac"/>
          <w:rFonts w:ascii="Verdana" w:hAnsi="Verdana"/>
          <w:color w:val="000000"/>
          <w:sz w:val="21"/>
          <w:szCs w:val="21"/>
        </w:rPr>
        <w:t>4. PriorityBlockingQueue</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 </w:t>
      </w:r>
      <w:r>
        <w:rPr>
          <w:rFonts w:ascii="Verdana" w:hAnsi="Verdana"/>
          <w:color w:val="000000"/>
          <w:sz w:val="21"/>
          <w:szCs w:val="21"/>
        </w:rPr>
        <w:t>基于优先级的阻塞队列（优先级的判断通过构造函数传入的</w:t>
      </w:r>
      <w:r>
        <w:rPr>
          <w:rFonts w:ascii="Verdana" w:hAnsi="Verdana"/>
          <w:color w:val="000000"/>
          <w:sz w:val="21"/>
          <w:szCs w:val="21"/>
        </w:rPr>
        <w:t>Compator</w:t>
      </w:r>
      <w:r>
        <w:rPr>
          <w:rFonts w:ascii="Verdana" w:hAnsi="Verdana"/>
          <w:color w:val="000000"/>
          <w:sz w:val="21"/>
          <w:szCs w:val="21"/>
        </w:rPr>
        <w:t>对象来决定），但需要注意的是</w:t>
      </w:r>
      <w:r>
        <w:rPr>
          <w:rFonts w:ascii="Verdana" w:hAnsi="Verdana"/>
          <w:color w:val="000000"/>
          <w:sz w:val="21"/>
          <w:szCs w:val="21"/>
        </w:rPr>
        <w:t>PriorityBlockingQueue</w:t>
      </w:r>
      <w:r>
        <w:rPr>
          <w:rFonts w:ascii="Verdana" w:hAnsi="Verdana"/>
          <w:color w:val="000000"/>
          <w:sz w:val="21"/>
          <w:szCs w:val="21"/>
        </w:rPr>
        <w:t>并不会阻塞数据生产者，而只会在没有可消费的数据时，阻塞数据的消费者。因此使用的时候要特别注意，生产者生产数据的速度绝对不能快于消费者消费数据的速度，否则时间一长，会最终耗尽所有的可用堆内存空间。在实现</w:t>
      </w:r>
      <w:r>
        <w:rPr>
          <w:rFonts w:ascii="Verdana" w:hAnsi="Verdana"/>
          <w:color w:val="000000"/>
          <w:sz w:val="21"/>
          <w:szCs w:val="21"/>
        </w:rPr>
        <w:t>PriorityBlockingQueue</w:t>
      </w:r>
      <w:r>
        <w:rPr>
          <w:rFonts w:ascii="Verdana" w:hAnsi="Verdana"/>
          <w:color w:val="000000"/>
          <w:sz w:val="21"/>
          <w:szCs w:val="21"/>
        </w:rPr>
        <w:t>时，内部控制线程同步的锁采用的是公平锁。</w:t>
      </w:r>
    </w:p>
    <w:p w:rsidR="001A7847" w:rsidRDefault="001A7847"/>
    <w:p w:rsidR="001A7847" w:rsidRDefault="007D395D">
      <w:pPr>
        <w:pStyle w:val="6"/>
      </w:pPr>
      <w:r>
        <w:rPr>
          <w:rStyle w:val="ac"/>
          <w:rFonts w:ascii="Verdana" w:hAnsi="Verdana"/>
          <w:color w:val="000000"/>
          <w:sz w:val="21"/>
          <w:szCs w:val="21"/>
        </w:rPr>
        <w:t>5. SynchronousQueue</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 </w:t>
      </w:r>
      <w:r>
        <w:rPr>
          <w:rFonts w:ascii="Verdana" w:hAnsi="Verdana"/>
          <w:color w:val="000000"/>
          <w:sz w:val="21"/>
          <w:szCs w:val="21"/>
        </w:rPr>
        <w:t>一种无缓冲的等待队列，类似于无中介的直接交易，有点像原始社会中的生产者和消费者，生产者拿着产品去集市销售给产品的最终消费者，而消费者必须亲自去集市找到所要商品的直接生产者，如果一方没有找到合适的目标，那么对不起，大家都在集市等待。相对于有缓冲的</w:t>
      </w:r>
      <w:r>
        <w:rPr>
          <w:rFonts w:ascii="Verdana" w:hAnsi="Verdana"/>
          <w:color w:val="000000"/>
          <w:sz w:val="21"/>
          <w:szCs w:val="21"/>
        </w:rPr>
        <w:t>BlockingQueue</w:t>
      </w:r>
      <w:r>
        <w:rPr>
          <w:rFonts w:ascii="Verdana" w:hAnsi="Verdana"/>
          <w:color w:val="000000"/>
          <w:sz w:val="21"/>
          <w:szCs w:val="21"/>
        </w:rPr>
        <w:t>来说，少了一个中间经销商的环节（缓冲区），如果有经销商，生产者直接把产品批发给经销商，而无需在意经销商最终会将这些产品卖给那些消费者，由于经销商可以库存一部分商品，因此相对于直接交易模式，总体来说采用中间经销商的模式会吞吐量高一些（可以批量买卖）；但另一方面，又因为经销商的引入，使得产品从生产者到消费者中间增加了额外的交易环节，单个产品的及时响应性能可能会降低。</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lastRenderedPageBreak/>
        <w:t xml:space="preserve">　　声明一个</w:t>
      </w:r>
      <w:r>
        <w:rPr>
          <w:rFonts w:ascii="Verdana" w:hAnsi="Verdana"/>
          <w:color w:val="000000"/>
          <w:sz w:val="21"/>
          <w:szCs w:val="21"/>
        </w:rPr>
        <w:t>SynchronousQueue</w:t>
      </w:r>
      <w:r>
        <w:rPr>
          <w:rFonts w:ascii="Verdana" w:hAnsi="Verdana"/>
          <w:color w:val="000000"/>
          <w:sz w:val="21"/>
          <w:szCs w:val="21"/>
        </w:rPr>
        <w:t>有两种不同的方式，它们之间有着不太一样的行为。公平模式和非公平模式的区别</w:t>
      </w:r>
      <w:r>
        <w:rPr>
          <w:rFonts w:ascii="Verdana" w:hAnsi="Verdana"/>
          <w:color w:val="000000"/>
          <w:sz w:val="21"/>
          <w:szCs w:val="21"/>
        </w:rPr>
        <w:t>:</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如果采用公平模式：</w:t>
      </w:r>
      <w:r>
        <w:rPr>
          <w:rFonts w:ascii="Verdana" w:hAnsi="Verdana"/>
          <w:color w:val="000000"/>
          <w:sz w:val="21"/>
          <w:szCs w:val="21"/>
        </w:rPr>
        <w:t>SynchronousQueue</w:t>
      </w:r>
      <w:r>
        <w:rPr>
          <w:rFonts w:ascii="Verdana" w:hAnsi="Verdana"/>
          <w:color w:val="000000"/>
          <w:sz w:val="21"/>
          <w:szCs w:val="21"/>
        </w:rPr>
        <w:t>会采用公平锁，并配合一个</w:t>
      </w:r>
      <w:r>
        <w:rPr>
          <w:rFonts w:ascii="Verdana" w:hAnsi="Verdana"/>
          <w:color w:val="000000"/>
          <w:sz w:val="21"/>
          <w:szCs w:val="21"/>
        </w:rPr>
        <w:t>FIFO</w:t>
      </w:r>
      <w:r>
        <w:rPr>
          <w:rFonts w:ascii="Verdana" w:hAnsi="Verdana"/>
          <w:color w:val="000000"/>
          <w:sz w:val="21"/>
          <w:szCs w:val="21"/>
        </w:rPr>
        <w:t>队列来阻塞多余的生产者和消费者，从而体系整体的公平策略；</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但如果是非公平模式（</w:t>
      </w:r>
      <w:r>
        <w:rPr>
          <w:rFonts w:ascii="Verdana" w:hAnsi="Verdana"/>
          <w:color w:val="000000"/>
          <w:sz w:val="21"/>
          <w:szCs w:val="21"/>
        </w:rPr>
        <w:t>SynchronousQueue</w:t>
      </w:r>
      <w:r>
        <w:rPr>
          <w:rFonts w:ascii="Verdana" w:hAnsi="Verdana"/>
          <w:color w:val="000000"/>
          <w:sz w:val="21"/>
          <w:szCs w:val="21"/>
        </w:rPr>
        <w:t>默认）：</w:t>
      </w:r>
      <w:r>
        <w:rPr>
          <w:rFonts w:ascii="Verdana" w:hAnsi="Verdana"/>
          <w:color w:val="000000"/>
          <w:sz w:val="21"/>
          <w:szCs w:val="21"/>
        </w:rPr>
        <w:t>SynchronousQueue</w:t>
      </w:r>
      <w:r>
        <w:rPr>
          <w:rFonts w:ascii="Verdana" w:hAnsi="Verdana"/>
          <w:color w:val="000000"/>
          <w:sz w:val="21"/>
          <w:szCs w:val="21"/>
        </w:rPr>
        <w:t>采用非公平锁，同时配合一个</w:t>
      </w:r>
      <w:r>
        <w:rPr>
          <w:rFonts w:ascii="Verdana" w:hAnsi="Verdana"/>
          <w:color w:val="000000"/>
          <w:sz w:val="21"/>
          <w:szCs w:val="21"/>
        </w:rPr>
        <w:t>LIFO</w:t>
      </w:r>
      <w:r>
        <w:rPr>
          <w:rFonts w:ascii="Verdana" w:hAnsi="Verdana"/>
          <w:color w:val="000000"/>
          <w:sz w:val="21"/>
          <w:szCs w:val="21"/>
        </w:rPr>
        <w:t>队列来管理多余的生产者和消费者，而后一种模式，如果生产者和消费者的处理速度有差距，则很容易出现饥渴的情况，即可能有某些生产者或者是消费者的数据永远都得不到处理。</w:t>
      </w:r>
    </w:p>
    <w:p w:rsidR="001A7847" w:rsidRDefault="007D395D">
      <w:pPr>
        <w:pStyle w:val="5"/>
      </w:pPr>
      <w:r>
        <w:rPr>
          <w:rFonts w:hint="eastAsia"/>
        </w:rPr>
        <w:t>5</w:t>
      </w:r>
      <w:r>
        <w:t xml:space="preserve">. </w:t>
      </w:r>
      <w:r>
        <w:t>小结</w:t>
      </w:r>
    </w:p>
    <w:p w:rsidR="001A7847" w:rsidRDefault="007D395D">
      <w:pPr>
        <w:pStyle w:val="aa"/>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BlockingQueue</w:t>
      </w:r>
      <w:r>
        <w:rPr>
          <w:rFonts w:ascii="Verdana" w:hAnsi="Verdana"/>
          <w:color w:val="000000"/>
          <w:sz w:val="21"/>
          <w:szCs w:val="21"/>
        </w:rPr>
        <w:t>不光实现了一个完整队列所具有的基本功能，同时在多线程环境下，他还自动管理了多线间的自动等待于唤醒功能，从而使得程序员可以忽略这些细节，关注更高级的功能。</w:t>
      </w:r>
    </w:p>
    <w:p w:rsidR="001A7847" w:rsidRDefault="001A7847"/>
    <w:p w:rsidR="001A7847" w:rsidRDefault="007D395D">
      <w:pPr>
        <w:pStyle w:val="2"/>
      </w:pPr>
      <w:r>
        <w:rPr>
          <w:rFonts w:hint="eastAsia"/>
        </w:rPr>
        <w:t>2.</w:t>
      </w:r>
      <w:r>
        <w:t>J</w:t>
      </w:r>
      <w:r>
        <w:rPr>
          <w:rFonts w:hint="eastAsia"/>
        </w:rPr>
        <w:t>ava</w:t>
      </w:r>
      <w:r>
        <w:rPr>
          <w:rFonts w:hint="eastAsia"/>
        </w:rPr>
        <w:t>多线程</w:t>
      </w:r>
    </w:p>
    <w:p w:rsidR="001A7847" w:rsidRDefault="007D395D">
      <w:pPr>
        <w:pStyle w:val="2"/>
      </w:pPr>
      <w:r>
        <w:rPr>
          <w:rFonts w:hint="eastAsia"/>
        </w:rPr>
        <w:t>3.</w:t>
      </w:r>
      <w:r>
        <w:rPr>
          <w:rFonts w:hint="eastAsia"/>
        </w:rPr>
        <w:tab/>
      </w:r>
      <w:r>
        <w:rPr>
          <w:rFonts w:hint="eastAsia"/>
        </w:rPr>
        <w:t>多线程实战案例</w:t>
      </w:r>
    </w:p>
    <w:p w:rsidR="001A7847" w:rsidRDefault="007D395D">
      <w:pPr>
        <w:pStyle w:val="2"/>
      </w:pPr>
      <w:r>
        <w:rPr>
          <w:rFonts w:hint="eastAsia"/>
        </w:rPr>
        <w:t>4.</w:t>
      </w:r>
      <w:r>
        <w:rPr>
          <w:rFonts w:hint="eastAsia"/>
        </w:rPr>
        <w:tab/>
      </w:r>
      <w:r>
        <w:rPr>
          <w:rFonts w:hint="eastAsia"/>
        </w:rPr>
        <w:t>线程池</w:t>
      </w:r>
    </w:p>
    <w:p w:rsidR="001A7847" w:rsidRDefault="007D395D">
      <w:pPr>
        <w:pStyle w:val="3"/>
      </w:pPr>
      <w:r>
        <w:rPr>
          <w:rFonts w:hint="eastAsia"/>
        </w:rPr>
        <w:t>介绍</w:t>
      </w:r>
    </w:p>
    <w:p w:rsidR="001A7847" w:rsidRDefault="007D395D">
      <w:pPr>
        <w:rPr>
          <w:b/>
        </w:rPr>
      </w:pPr>
      <w:r>
        <w:rPr>
          <w:rFonts w:hint="eastAsia"/>
          <w:b/>
        </w:rPr>
        <w:t>什么是线程池</w:t>
      </w:r>
    </w:p>
    <w:p w:rsidR="001A7847" w:rsidRDefault="007D395D">
      <w:pPr>
        <w:pStyle w:val="aa"/>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多线程技术主要解决处理器单元内多个线程执行的问题，它可以显著减少处理器单元的闲置时间，增加处理器单元的吞吐能力。假设一个服务器完成一项任务所需时间为：</w:t>
      </w:r>
      <w:r>
        <w:rPr>
          <w:rFonts w:ascii="Arial" w:hAnsi="Arial" w:cs="Arial"/>
          <w:color w:val="4F4F4F"/>
        </w:rPr>
        <w:t xml:space="preserve">T1 </w:t>
      </w:r>
      <w:r>
        <w:rPr>
          <w:rFonts w:ascii="Arial" w:hAnsi="Arial" w:cs="Arial"/>
          <w:color w:val="4F4F4F"/>
        </w:rPr>
        <w:t>创建线程时间，</w:t>
      </w:r>
      <w:r>
        <w:rPr>
          <w:rFonts w:ascii="Arial" w:hAnsi="Arial" w:cs="Arial"/>
          <w:color w:val="4F4F4F"/>
        </w:rPr>
        <w:t xml:space="preserve">T2 </w:t>
      </w:r>
      <w:r>
        <w:rPr>
          <w:rFonts w:ascii="Arial" w:hAnsi="Arial" w:cs="Arial"/>
          <w:color w:val="4F4F4F"/>
        </w:rPr>
        <w:t>在线程中执行任务的时间，</w:t>
      </w:r>
      <w:r>
        <w:rPr>
          <w:rFonts w:ascii="Arial" w:hAnsi="Arial" w:cs="Arial"/>
          <w:color w:val="4F4F4F"/>
        </w:rPr>
        <w:t xml:space="preserve">T3 </w:t>
      </w:r>
      <w:r>
        <w:rPr>
          <w:rFonts w:ascii="Arial" w:hAnsi="Arial" w:cs="Arial"/>
          <w:color w:val="4F4F4F"/>
        </w:rPr>
        <w:t>销毁线程时间。</w:t>
      </w:r>
    </w:p>
    <w:p w:rsidR="001A7847" w:rsidRDefault="007D395D">
      <w:pPr>
        <w:pStyle w:val="aa"/>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如果：</w:t>
      </w:r>
      <w:r>
        <w:rPr>
          <w:rFonts w:ascii="Arial" w:hAnsi="Arial" w:cs="Arial"/>
          <w:color w:val="4F4F4F"/>
        </w:rPr>
        <w:t xml:space="preserve">T1 + T3 </w:t>
      </w:r>
      <w:r>
        <w:rPr>
          <w:rFonts w:ascii="Arial" w:hAnsi="Arial" w:cs="Arial"/>
          <w:color w:val="4F4F4F"/>
        </w:rPr>
        <w:t>远大于</w:t>
      </w:r>
      <w:r>
        <w:rPr>
          <w:rFonts w:ascii="Arial" w:hAnsi="Arial" w:cs="Arial"/>
          <w:color w:val="4F4F4F"/>
        </w:rPr>
        <w:t xml:space="preserve"> T2</w:t>
      </w:r>
      <w:r>
        <w:rPr>
          <w:rFonts w:ascii="Arial" w:hAnsi="Arial" w:cs="Arial"/>
          <w:color w:val="4F4F4F"/>
        </w:rPr>
        <w:t>，则可以采用线程池，以提高服务器性能。</w:t>
      </w:r>
    </w:p>
    <w:p w:rsidR="001A7847" w:rsidRDefault="007D395D">
      <w:pPr>
        <w:pStyle w:val="aa"/>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一个线程池包括以下四个基本组成部分：</w:t>
      </w:r>
      <w:r>
        <w:rPr>
          <w:rFonts w:ascii="Arial" w:hAnsi="Arial" w:cs="Arial"/>
          <w:color w:val="4F4F4F"/>
        </w:rPr>
        <w:br/>
        <w:t>1</w:t>
      </w:r>
      <w:r>
        <w:rPr>
          <w:rFonts w:ascii="Arial" w:hAnsi="Arial" w:cs="Arial"/>
          <w:color w:val="4F4F4F"/>
        </w:rPr>
        <w:t>、线程池管理器（</w:t>
      </w:r>
      <w:r>
        <w:rPr>
          <w:rFonts w:ascii="Arial" w:hAnsi="Arial" w:cs="Arial"/>
          <w:color w:val="4F4F4F"/>
        </w:rPr>
        <w:t>ThreadPool</w:t>
      </w:r>
      <w:r>
        <w:rPr>
          <w:rFonts w:ascii="Arial" w:hAnsi="Arial" w:cs="Arial"/>
          <w:color w:val="4F4F4F"/>
        </w:rPr>
        <w:t>）：用于创建并管理线程池，包括</w:t>
      </w:r>
      <w:r>
        <w:rPr>
          <w:rFonts w:ascii="Arial" w:hAnsi="Arial" w:cs="Arial"/>
          <w:color w:val="4F4F4F"/>
        </w:rPr>
        <w:t xml:space="preserve"> </w:t>
      </w:r>
      <w:r>
        <w:rPr>
          <w:rFonts w:ascii="Arial" w:hAnsi="Arial" w:cs="Arial"/>
          <w:color w:val="4F4F4F"/>
        </w:rPr>
        <w:t>创建线程</w:t>
      </w:r>
    </w:p>
    <w:p w:rsidR="001A7847" w:rsidRDefault="007D395D">
      <w:pPr>
        <w:pStyle w:val="aa"/>
        <w:shd w:val="clear" w:color="auto" w:fill="FFFFFF"/>
        <w:spacing w:before="0" w:beforeAutospacing="0" w:after="240" w:afterAutospacing="0" w:line="390" w:lineRule="atLeast"/>
        <w:ind w:left="420" w:firstLineChars="100" w:firstLine="240"/>
        <w:rPr>
          <w:rFonts w:ascii="Arial" w:hAnsi="Arial" w:cs="Arial"/>
          <w:color w:val="4F4F4F"/>
        </w:rPr>
      </w:pPr>
      <w:r>
        <w:rPr>
          <w:rFonts w:ascii="Arial" w:hAnsi="Arial" w:cs="Arial"/>
          <w:color w:val="4F4F4F"/>
        </w:rPr>
        <w:t>池，销毁线程池，添加新任务；</w:t>
      </w:r>
    </w:p>
    <w:p w:rsidR="001A7847" w:rsidRDefault="007D395D">
      <w:pPr>
        <w:pStyle w:val="aa"/>
        <w:numPr>
          <w:ilvl w:val="0"/>
          <w:numId w:val="6"/>
        </w:numPr>
        <w:shd w:val="clear" w:color="auto" w:fill="FFFFFF"/>
        <w:spacing w:before="0" w:beforeAutospacing="0" w:after="240" w:afterAutospacing="0" w:line="390" w:lineRule="atLeast"/>
        <w:rPr>
          <w:rFonts w:ascii="Arial" w:hAnsi="Arial" w:cs="Arial"/>
          <w:color w:val="4F4F4F"/>
        </w:rPr>
      </w:pPr>
      <w:r>
        <w:rPr>
          <w:rFonts w:ascii="Arial" w:hAnsi="Arial" w:cs="Arial"/>
          <w:color w:val="4F4F4F"/>
        </w:rPr>
        <w:lastRenderedPageBreak/>
        <w:t>工作线程（</w:t>
      </w:r>
      <w:r>
        <w:rPr>
          <w:rFonts w:ascii="Arial" w:hAnsi="Arial" w:cs="Arial"/>
          <w:color w:val="4F4F4F"/>
        </w:rPr>
        <w:t>PoolWorker</w:t>
      </w:r>
      <w:r>
        <w:rPr>
          <w:rFonts w:ascii="Arial" w:hAnsi="Arial" w:cs="Arial"/>
          <w:color w:val="4F4F4F"/>
        </w:rPr>
        <w:t>）：线程池中线程，在没有任务时处于等待状态，可以循环的执行任务；</w:t>
      </w:r>
    </w:p>
    <w:p w:rsidR="001A7847" w:rsidRDefault="007D395D">
      <w:pPr>
        <w:pStyle w:val="aa"/>
        <w:numPr>
          <w:ilvl w:val="0"/>
          <w:numId w:val="6"/>
        </w:numPr>
        <w:shd w:val="clear" w:color="auto" w:fill="FFFFFF"/>
        <w:spacing w:before="0" w:beforeAutospacing="0" w:after="240" w:afterAutospacing="0" w:line="390" w:lineRule="atLeast"/>
        <w:rPr>
          <w:rFonts w:ascii="Arial" w:hAnsi="Arial" w:cs="Arial"/>
          <w:color w:val="4F4F4F"/>
        </w:rPr>
      </w:pPr>
      <w:r>
        <w:rPr>
          <w:rFonts w:ascii="Arial" w:hAnsi="Arial" w:cs="Arial" w:hint="eastAsia"/>
          <w:color w:val="4F4F4F"/>
        </w:rPr>
        <w:t>任</w:t>
      </w:r>
      <w:r>
        <w:rPr>
          <w:rFonts w:ascii="Arial" w:hAnsi="Arial" w:cs="Arial"/>
          <w:color w:val="4F4F4F"/>
        </w:rPr>
        <w:t>务接口（</w:t>
      </w:r>
      <w:r>
        <w:rPr>
          <w:rFonts w:ascii="Arial" w:hAnsi="Arial" w:cs="Arial"/>
          <w:color w:val="4F4F4F"/>
        </w:rPr>
        <w:t>Task</w:t>
      </w:r>
      <w:r>
        <w:rPr>
          <w:rFonts w:ascii="Arial" w:hAnsi="Arial" w:cs="Arial"/>
          <w:color w:val="4F4F4F"/>
        </w:rPr>
        <w:t>）：每个任务必须实现的接口，以供工作线程调度任务的执行，它主要规定了任务的入口，任务执行完后的收尾工作，任务的执行状态等</w:t>
      </w:r>
      <w:r>
        <w:rPr>
          <w:rFonts w:ascii="Arial" w:hAnsi="Arial" w:cs="Arial" w:hint="eastAsia"/>
          <w:color w:val="4F4F4F"/>
        </w:rPr>
        <w:t>;</w:t>
      </w:r>
    </w:p>
    <w:p w:rsidR="001A7847" w:rsidRDefault="007D395D">
      <w:pPr>
        <w:pStyle w:val="aa"/>
        <w:numPr>
          <w:ilvl w:val="0"/>
          <w:numId w:val="6"/>
        </w:numPr>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任务队列（</w:t>
      </w:r>
      <w:r>
        <w:rPr>
          <w:rFonts w:ascii="Arial" w:hAnsi="Arial" w:cs="Arial"/>
          <w:color w:val="4F4F4F"/>
        </w:rPr>
        <w:t>taskQueue</w:t>
      </w:r>
      <w:r>
        <w:rPr>
          <w:rFonts w:ascii="Arial" w:hAnsi="Arial" w:cs="Arial"/>
          <w:color w:val="4F4F4F"/>
        </w:rPr>
        <w:t>）：用于存放没有处理的任务。提供一种缓冲机制。</w:t>
      </w:r>
    </w:p>
    <w:p w:rsidR="001A7847" w:rsidRDefault="007D395D">
      <w:pPr>
        <w:pStyle w:val="aa"/>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线程池技术正是关注如何缩短或调整</w:t>
      </w:r>
      <w:r>
        <w:rPr>
          <w:rFonts w:ascii="Arial" w:hAnsi="Arial" w:cs="Arial"/>
          <w:color w:val="4F4F4F"/>
        </w:rPr>
        <w:t>T1,T3</w:t>
      </w:r>
      <w:r>
        <w:rPr>
          <w:rFonts w:ascii="Arial" w:hAnsi="Arial" w:cs="Arial"/>
          <w:color w:val="4F4F4F"/>
        </w:rPr>
        <w:t>时间的技术，从而提高服务器程序性能的。它把</w:t>
      </w:r>
      <w:r>
        <w:rPr>
          <w:rFonts w:ascii="Arial" w:hAnsi="Arial" w:cs="Arial"/>
          <w:color w:val="4F4F4F"/>
        </w:rPr>
        <w:t>T1</w:t>
      </w:r>
      <w:r>
        <w:rPr>
          <w:rFonts w:ascii="Arial" w:hAnsi="Arial" w:cs="Arial"/>
          <w:color w:val="4F4F4F"/>
        </w:rPr>
        <w:t>，</w:t>
      </w:r>
      <w:r>
        <w:rPr>
          <w:rFonts w:ascii="Arial" w:hAnsi="Arial" w:cs="Arial"/>
          <w:color w:val="4F4F4F"/>
        </w:rPr>
        <w:t>T3</w:t>
      </w:r>
      <w:r>
        <w:rPr>
          <w:rFonts w:ascii="Arial" w:hAnsi="Arial" w:cs="Arial"/>
          <w:color w:val="4F4F4F"/>
        </w:rPr>
        <w:t>分别安排在服务器程序的启动和结束的时间段或者一些空闲的时间段，这样在服务器程序处理客户请求时，不会有</w:t>
      </w:r>
      <w:r>
        <w:rPr>
          <w:rFonts w:ascii="Arial" w:hAnsi="Arial" w:cs="Arial"/>
          <w:color w:val="4F4F4F"/>
        </w:rPr>
        <w:t>T1</w:t>
      </w:r>
      <w:r>
        <w:rPr>
          <w:rFonts w:ascii="Arial" w:hAnsi="Arial" w:cs="Arial"/>
          <w:color w:val="4F4F4F"/>
        </w:rPr>
        <w:t>，</w:t>
      </w:r>
      <w:r>
        <w:rPr>
          <w:rFonts w:ascii="Arial" w:hAnsi="Arial" w:cs="Arial"/>
          <w:color w:val="4F4F4F"/>
        </w:rPr>
        <w:t>T3</w:t>
      </w:r>
      <w:r>
        <w:rPr>
          <w:rFonts w:ascii="Arial" w:hAnsi="Arial" w:cs="Arial"/>
          <w:color w:val="4F4F4F"/>
        </w:rPr>
        <w:t>的开销了。线程池不仅调整</w:t>
      </w:r>
      <w:r>
        <w:rPr>
          <w:rFonts w:ascii="Arial" w:hAnsi="Arial" w:cs="Arial"/>
          <w:color w:val="4F4F4F"/>
        </w:rPr>
        <w:t>T1,T3</w:t>
      </w:r>
      <w:r>
        <w:rPr>
          <w:rFonts w:ascii="Arial" w:hAnsi="Arial" w:cs="Arial"/>
          <w:color w:val="4F4F4F"/>
        </w:rPr>
        <w:t>产生的时间段，而且它还显著减少了创建线程的数目，看一个例子：</w:t>
      </w:r>
      <w:r>
        <w:rPr>
          <w:rFonts w:ascii="Arial" w:hAnsi="Arial" w:cs="Arial"/>
          <w:color w:val="4F4F4F"/>
        </w:rPr>
        <w:br/>
        <w:t xml:space="preserve">    </w:t>
      </w:r>
      <w:r>
        <w:rPr>
          <w:rFonts w:ascii="Arial" w:hAnsi="Arial" w:cs="Arial"/>
          <w:color w:val="4F4F4F"/>
        </w:rPr>
        <w:t>假设一个服务器一天要处理</w:t>
      </w:r>
      <w:r>
        <w:rPr>
          <w:rFonts w:ascii="Arial" w:hAnsi="Arial" w:cs="Arial"/>
          <w:color w:val="4F4F4F"/>
        </w:rPr>
        <w:t>50000</w:t>
      </w:r>
      <w:r>
        <w:rPr>
          <w:rFonts w:ascii="Arial" w:hAnsi="Arial" w:cs="Arial"/>
          <w:color w:val="4F4F4F"/>
        </w:rPr>
        <w:t>个请求，并且每个请求需要一个单独的线程完成。在线程池中，线程数一般是固定的，所以产生线程总数不会超过线程池中线程的数目，而如果服务器不利用线程池来处理这些请求则线程总数为</w:t>
      </w:r>
      <w:r>
        <w:rPr>
          <w:rFonts w:ascii="Arial" w:hAnsi="Arial" w:cs="Arial"/>
          <w:color w:val="4F4F4F"/>
        </w:rPr>
        <w:t>50000</w:t>
      </w:r>
      <w:r>
        <w:rPr>
          <w:rFonts w:ascii="Arial" w:hAnsi="Arial" w:cs="Arial"/>
          <w:color w:val="4F4F4F"/>
        </w:rPr>
        <w:t>。一般线程池大小是远小于</w:t>
      </w:r>
      <w:r>
        <w:rPr>
          <w:rFonts w:ascii="Arial" w:hAnsi="Arial" w:cs="Arial"/>
          <w:color w:val="4F4F4F"/>
        </w:rPr>
        <w:t>50000</w:t>
      </w:r>
      <w:r>
        <w:rPr>
          <w:rFonts w:ascii="Arial" w:hAnsi="Arial" w:cs="Arial"/>
          <w:color w:val="4F4F4F"/>
        </w:rPr>
        <w:t>。所以利用线程池的服务器程序不会为了创建</w:t>
      </w:r>
      <w:r>
        <w:rPr>
          <w:rFonts w:ascii="Arial" w:hAnsi="Arial" w:cs="Arial"/>
          <w:color w:val="4F4F4F"/>
        </w:rPr>
        <w:t>50000</w:t>
      </w:r>
      <w:r>
        <w:rPr>
          <w:rFonts w:ascii="Arial" w:hAnsi="Arial" w:cs="Arial"/>
          <w:color w:val="4F4F4F"/>
        </w:rPr>
        <w:t>而在处理请求时浪费时间，从而提高效率。</w:t>
      </w:r>
    </w:p>
    <w:p w:rsidR="001A7847" w:rsidRDefault="007D395D">
      <w:pPr>
        <w:pStyle w:val="aa"/>
        <w:shd w:val="clear" w:color="auto" w:fill="FFFFFF"/>
        <w:spacing w:before="0" w:beforeAutospacing="0" w:after="240" w:afterAutospacing="0" w:line="390" w:lineRule="atLeast"/>
        <w:rPr>
          <w:rFonts w:ascii="Arial" w:hAnsi="Arial" w:cs="Arial"/>
          <w:b/>
          <w:color w:val="4F4F4F"/>
        </w:rPr>
      </w:pPr>
      <w:r>
        <w:rPr>
          <w:rFonts w:ascii="Arial" w:hAnsi="Arial" w:cs="Arial" w:hint="eastAsia"/>
          <w:b/>
          <w:color w:val="4F4F4F"/>
        </w:rPr>
        <w:t>总结使用线程池的优点</w:t>
      </w:r>
    </w:p>
    <w:p w:rsidR="001A7847" w:rsidRDefault="007D395D">
      <w:pPr>
        <w:rPr>
          <w:rStyle w:val="ac"/>
          <w:rFonts w:ascii="Verdana" w:hAnsi="Verdana"/>
          <w:color w:val="000000"/>
          <w:szCs w:val="21"/>
          <w:shd w:val="clear" w:color="auto" w:fill="FFFFFF"/>
        </w:rPr>
      </w:pPr>
      <w:r>
        <w:rPr>
          <w:rStyle w:val="ac"/>
          <w:rFonts w:ascii="Verdana" w:hAnsi="Verdana" w:hint="eastAsia"/>
          <w:color w:val="000000"/>
          <w:szCs w:val="21"/>
          <w:shd w:val="clear" w:color="auto" w:fill="FFFFFF"/>
        </w:rPr>
        <w:t>1</w:t>
      </w:r>
      <w:r>
        <w:rPr>
          <w:rStyle w:val="ac"/>
          <w:rFonts w:ascii="Verdana" w:hAnsi="Verdana" w:hint="eastAsia"/>
          <w:color w:val="000000"/>
          <w:szCs w:val="21"/>
          <w:shd w:val="clear" w:color="auto" w:fill="FFFFFF"/>
        </w:rPr>
        <w:t>：降低资源消耗。通过重复利用已创建的线程降低线程创建和销毁造成的消耗。</w:t>
      </w:r>
    </w:p>
    <w:p w:rsidR="001A7847" w:rsidRDefault="007D395D">
      <w:pPr>
        <w:rPr>
          <w:rStyle w:val="ac"/>
          <w:rFonts w:ascii="Verdana" w:hAnsi="Verdana"/>
          <w:color w:val="000000"/>
          <w:szCs w:val="21"/>
          <w:shd w:val="clear" w:color="auto" w:fill="FFFFFF"/>
        </w:rPr>
      </w:pPr>
      <w:r>
        <w:rPr>
          <w:rStyle w:val="ac"/>
          <w:rFonts w:ascii="Verdana" w:hAnsi="Verdana" w:hint="eastAsia"/>
          <w:color w:val="000000"/>
          <w:szCs w:val="21"/>
          <w:shd w:val="clear" w:color="auto" w:fill="FFFFFF"/>
        </w:rPr>
        <w:t>2</w:t>
      </w:r>
      <w:r>
        <w:rPr>
          <w:rStyle w:val="ac"/>
          <w:rFonts w:ascii="Verdana" w:hAnsi="Verdana" w:hint="eastAsia"/>
          <w:color w:val="000000"/>
          <w:szCs w:val="21"/>
          <w:shd w:val="clear" w:color="auto" w:fill="FFFFFF"/>
        </w:rPr>
        <w:t>：提高响应速度。当任务到达时，任务可以不需要等到线程创建就能立即执行。</w:t>
      </w:r>
    </w:p>
    <w:p w:rsidR="001A7847" w:rsidRDefault="007D395D">
      <w:pPr>
        <w:rPr>
          <w:rStyle w:val="ac"/>
          <w:rFonts w:ascii="Verdana" w:hAnsi="Verdana"/>
          <w:color w:val="000000"/>
          <w:szCs w:val="21"/>
          <w:shd w:val="clear" w:color="auto" w:fill="FFFFFF"/>
        </w:rPr>
      </w:pPr>
      <w:r>
        <w:rPr>
          <w:rStyle w:val="ac"/>
          <w:rFonts w:ascii="Verdana" w:hAnsi="Verdana" w:hint="eastAsia"/>
          <w:color w:val="000000"/>
          <w:szCs w:val="21"/>
          <w:shd w:val="clear" w:color="auto" w:fill="FFFFFF"/>
        </w:rPr>
        <w:t>3</w:t>
      </w:r>
      <w:r>
        <w:rPr>
          <w:rStyle w:val="ac"/>
          <w:rFonts w:ascii="Verdana" w:hAnsi="Verdana" w:hint="eastAsia"/>
          <w:color w:val="000000"/>
          <w:szCs w:val="21"/>
          <w:shd w:val="clear" w:color="auto" w:fill="FFFFFF"/>
        </w:rPr>
        <w:t>：提高线程的可管理性。线程是稀缺资源，如果无限制地创建，不仅会消耗系统资源，</w:t>
      </w:r>
    </w:p>
    <w:p w:rsidR="001A7847" w:rsidRDefault="007D395D">
      <w:pPr>
        <w:rPr>
          <w:rStyle w:val="ac"/>
          <w:rFonts w:ascii="Verdana" w:hAnsi="Verdana"/>
          <w:color w:val="000000"/>
          <w:szCs w:val="21"/>
          <w:shd w:val="clear" w:color="auto" w:fill="FFFFFF"/>
        </w:rPr>
      </w:pPr>
      <w:r>
        <w:rPr>
          <w:rStyle w:val="ac"/>
          <w:rFonts w:ascii="Verdana" w:hAnsi="Verdana" w:hint="eastAsia"/>
          <w:color w:val="000000"/>
          <w:szCs w:val="21"/>
          <w:shd w:val="clear" w:color="auto" w:fill="FFFFFF"/>
        </w:rPr>
        <w:t>还会降低系统的稳定性，使用线程池可以进行统一分配、调优和监控。但是，要做到合理利用</w:t>
      </w:r>
    </w:p>
    <w:p w:rsidR="001A7847" w:rsidRDefault="007D395D">
      <w:pPr>
        <w:pStyle w:val="3"/>
      </w:pPr>
      <w:r>
        <w:rPr>
          <w:rFonts w:hint="eastAsia"/>
        </w:rPr>
        <w:t>线程池使用</w:t>
      </w:r>
    </w:p>
    <w:p w:rsidR="001A7847" w:rsidRDefault="007D395D">
      <w:pPr>
        <w:pStyle w:val="4"/>
      </w:pPr>
      <w:r>
        <w:rPr>
          <w:rFonts w:hint="eastAsia"/>
        </w:rPr>
        <w:t xml:space="preserve">Excutors </w:t>
      </w:r>
      <w:r>
        <w:rPr>
          <w:rFonts w:hint="eastAsia"/>
        </w:rPr>
        <w:t>能创建哪些类线程池</w:t>
      </w:r>
    </w:p>
    <w:p w:rsidR="001A7847" w:rsidRDefault="007D395D">
      <w:pPr>
        <w:pStyle w:val="aa"/>
        <w:shd w:val="clear" w:color="auto" w:fill="FFFFFF"/>
        <w:spacing w:before="0" w:beforeAutospacing="0" w:after="300" w:afterAutospacing="0"/>
        <w:ind w:firstLine="450"/>
        <w:rPr>
          <w:rFonts w:ascii="微软雅黑" w:hAnsi="微软雅黑"/>
          <w:color w:val="555555"/>
          <w:sz w:val="23"/>
          <w:szCs w:val="23"/>
        </w:rPr>
      </w:pPr>
      <w:r>
        <w:rPr>
          <w:rStyle w:val="ac"/>
          <w:rFonts w:ascii="微软雅黑" w:hAnsi="微软雅黑"/>
          <w:color w:val="000000"/>
          <w:sz w:val="21"/>
          <w:szCs w:val="21"/>
        </w:rPr>
        <w:t xml:space="preserve">1. </w:t>
      </w:r>
      <w:r>
        <w:rPr>
          <w:rStyle w:val="ac"/>
          <w:rFonts w:ascii="微软雅黑" w:hAnsi="微软雅黑"/>
          <w:color w:val="000000"/>
          <w:sz w:val="21"/>
          <w:szCs w:val="21"/>
        </w:rPr>
        <w:t>固定线程池</w:t>
      </w:r>
      <w:r>
        <w:rPr>
          <w:rFonts w:ascii="微软雅黑" w:hAnsi="微软雅黑"/>
          <w:color w:val="555555"/>
          <w:sz w:val="23"/>
          <w:szCs w:val="23"/>
        </w:rPr>
        <w:t xml:space="preserve"> ExecutorService service1 = Executors.newFixedThreadPool(5); </w:t>
      </w:r>
      <w:r>
        <w:rPr>
          <w:rFonts w:ascii="微软雅黑" w:hAnsi="微软雅黑"/>
          <w:color w:val="555555"/>
          <w:sz w:val="23"/>
          <w:szCs w:val="23"/>
        </w:rPr>
        <w:t>该方法返回一个固定线程数量的线程池。该线程池中的线程数量始终不变。当有一个新的任务提交时，线程池中若有空闲线程，则立即执行，若没有，则新的任务会被暂存在一个任务队列（默认无界队列</w:t>
      </w:r>
      <w:r>
        <w:rPr>
          <w:rFonts w:ascii="微软雅黑" w:hAnsi="微软雅黑"/>
          <w:color w:val="555555"/>
          <w:sz w:val="23"/>
          <w:szCs w:val="23"/>
        </w:rPr>
        <w:t xml:space="preserve"> int </w:t>
      </w:r>
      <w:r>
        <w:rPr>
          <w:rFonts w:ascii="微软雅黑" w:hAnsi="微软雅黑"/>
          <w:color w:val="555555"/>
          <w:sz w:val="23"/>
          <w:szCs w:val="23"/>
        </w:rPr>
        <w:t>最大数）中，待有线程空闲时，便处理在任务队列中的任务。</w:t>
      </w:r>
    </w:p>
    <w:p w:rsidR="001A7847" w:rsidRDefault="007D395D">
      <w:pPr>
        <w:pStyle w:val="aa"/>
        <w:shd w:val="clear" w:color="auto" w:fill="FFFFFF"/>
        <w:spacing w:before="0" w:beforeAutospacing="0" w:after="300" w:afterAutospacing="0"/>
        <w:ind w:firstLine="450"/>
        <w:rPr>
          <w:rFonts w:ascii="微软雅黑" w:hAnsi="微软雅黑"/>
          <w:color w:val="555555"/>
          <w:sz w:val="23"/>
          <w:szCs w:val="23"/>
        </w:rPr>
      </w:pPr>
      <w:r>
        <w:rPr>
          <w:rStyle w:val="ac"/>
          <w:rFonts w:ascii="微软雅黑" w:hAnsi="微软雅黑"/>
          <w:color w:val="000000"/>
          <w:sz w:val="21"/>
          <w:szCs w:val="21"/>
        </w:rPr>
        <w:lastRenderedPageBreak/>
        <w:t xml:space="preserve">2. </w:t>
      </w:r>
      <w:r>
        <w:rPr>
          <w:rStyle w:val="ac"/>
          <w:rFonts w:ascii="微软雅黑" w:hAnsi="微软雅黑"/>
          <w:color w:val="000000"/>
          <w:sz w:val="21"/>
          <w:szCs w:val="21"/>
        </w:rPr>
        <w:t>单例线程池</w:t>
      </w:r>
      <w:r>
        <w:rPr>
          <w:rFonts w:ascii="微软雅黑" w:hAnsi="微软雅黑"/>
          <w:color w:val="555555"/>
          <w:sz w:val="23"/>
          <w:szCs w:val="23"/>
        </w:rPr>
        <w:t xml:space="preserve"> ExecutorService service3 = Executors.newSingleThreadExecutor(); </w:t>
      </w:r>
      <w:r>
        <w:rPr>
          <w:rFonts w:ascii="微软雅黑" w:hAnsi="微软雅黑"/>
          <w:color w:val="555555"/>
          <w:sz w:val="23"/>
          <w:szCs w:val="23"/>
        </w:rPr>
        <w:t>该方法返回一个只有一个线程的线程池。若多余一个任务被提交到该线程池，任务会被保存在一个任务队列（默认无界队列</w:t>
      </w:r>
      <w:r>
        <w:rPr>
          <w:rFonts w:ascii="微软雅黑" w:hAnsi="微软雅黑"/>
          <w:color w:val="555555"/>
          <w:sz w:val="23"/>
          <w:szCs w:val="23"/>
        </w:rPr>
        <w:t xml:space="preserve"> int </w:t>
      </w:r>
      <w:r>
        <w:rPr>
          <w:rFonts w:ascii="微软雅黑" w:hAnsi="微软雅黑"/>
          <w:color w:val="555555"/>
          <w:sz w:val="23"/>
          <w:szCs w:val="23"/>
        </w:rPr>
        <w:t>最大数）中，待线程空闲，按先入先出的顺序执行队列中的任务。</w:t>
      </w:r>
    </w:p>
    <w:p w:rsidR="001A7847" w:rsidRDefault="007D395D">
      <w:pPr>
        <w:pStyle w:val="aa"/>
        <w:shd w:val="clear" w:color="auto" w:fill="FFFFFF"/>
        <w:spacing w:before="0" w:beforeAutospacing="0" w:after="300" w:afterAutospacing="0"/>
        <w:ind w:firstLine="450"/>
        <w:rPr>
          <w:rFonts w:ascii="微软雅黑" w:hAnsi="微软雅黑"/>
          <w:color w:val="555555"/>
          <w:sz w:val="23"/>
          <w:szCs w:val="23"/>
        </w:rPr>
      </w:pPr>
      <w:r>
        <w:rPr>
          <w:rStyle w:val="ac"/>
          <w:rFonts w:ascii="微软雅黑" w:hAnsi="微软雅黑"/>
          <w:color w:val="000000"/>
          <w:sz w:val="21"/>
          <w:szCs w:val="21"/>
        </w:rPr>
        <w:t xml:space="preserve">3. </w:t>
      </w:r>
      <w:r>
        <w:rPr>
          <w:rStyle w:val="ac"/>
          <w:rFonts w:ascii="微软雅黑" w:hAnsi="微软雅黑"/>
          <w:color w:val="000000"/>
          <w:sz w:val="21"/>
          <w:szCs w:val="21"/>
        </w:rPr>
        <w:t>缓存线程池</w:t>
      </w:r>
      <w:r>
        <w:rPr>
          <w:rFonts w:ascii="微软雅黑" w:hAnsi="微软雅黑"/>
          <w:color w:val="555555"/>
          <w:sz w:val="23"/>
          <w:szCs w:val="23"/>
        </w:rPr>
        <w:t xml:space="preserve"> ExecutorService service2 = Executors.newCachedThreadPool(); </w:t>
      </w:r>
      <w:r>
        <w:rPr>
          <w:rFonts w:ascii="微软雅黑" w:hAnsi="微软雅黑"/>
          <w:color w:val="555555"/>
          <w:sz w:val="23"/>
          <w:szCs w:val="23"/>
        </w:rPr>
        <w:t>该方法返回一个可根据实际情况调整线程数量的线程池，线程池的线程数量不确定，但若有空闲线程可以复用，则会优先使用可复用的线程，所有线程均在工作，如果有新的任务提交，则会创建新的线程处理任务。所有线程在当前任务执行完毕后，将返回线程池进行复用。</w:t>
      </w:r>
    </w:p>
    <w:p w:rsidR="001A7847" w:rsidRDefault="007D395D">
      <w:pPr>
        <w:pStyle w:val="aa"/>
        <w:shd w:val="clear" w:color="auto" w:fill="FFFFFF"/>
        <w:spacing w:before="0" w:beforeAutospacing="0" w:after="300" w:afterAutospacing="0"/>
        <w:ind w:firstLine="450"/>
        <w:rPr>
          <w:rFonts w:ascii="微软雅黑" w:hAnsi="微软雅黑"/>
          <w:color w:val="555555"/>
          <w:sz w:val="23"/>
          <w:szCs w:val="23"/>
        </w:rPr>
      </w:pPr>
      <w:r>
        <w:rPr>
          <w:rStyle w:val="ac"/>
          <w:rFonts w:ascii="微软雅黑" w:hAnsi="微软雅黑"/>
          <w:color w:val="000000"/>
          <w:sz w:val="21"/>
          <w:szCs w:val="21"/>
        </w:rPr>
        <w:t xml:space="preserve">4. </w:t>
      </w:r>
      <w:r>
        <w:rPr>
          <w:rStyle w:val="ac"/>
          <w:rFonts w:ascii="微软雅黑" w:hAnsi="微软雅黑"/>
          <w:color w:val="000000"/>
          <w:sz w:val="21"/>
          <w:szCs w:val="21"/>
        </w:rPr>
        <w:t>任务调用线程池</w:t>
      </w:r>
      <w:r>
        <w:rPr>
          <w:rFonts w:ascii="微软雅黑" w:hAnsi="微软雅黑"/>
          <w:color w:val="555555"/>
          <w:sz w:val="23"/>
          <w:szCs w:val="23"/>
        </w:rPr>
        <w:t xml:space="preserve"> ExecutorService service4 = Executors.newScheduledThreadPool(2); </w:t>
      </w:r>
      <w:r>
        <w:rPr>
          <w:rFonts w:ascii="微软雅黑" w:hAnsi="微软雅黑"/>
          <w:color w:val="555555"/>
          <w:sz w:val="23"/>
          <w:szCs w:val="23"/>
        </w:rPr>
        <w:t>该方法也返回一个</w:t>
      </w:r>
      <w:r>
        <w:rPr>
          <w:rFonts w:ascii="微软雅黑" w:hAnsi="微软雅黑"/>
          <w:color w:val="555555"/>
          <w:sz w:val="23"/>
          <w:szCs w:val="23"/>
        </w:rPr>
        <w:t xml:space="preserve"> ScheduledThreadPoolExecutor </w:t>
      </w:r>
      <w:r>
        <w:rPr>
          <w:rFonts w:ascii="微软雅黑" w:hAnsi="微软雅黑"/>
          <w:color w:val="555555"/>
          <w:sz w:val="23"/>
          <w:szCs w:val="23"/>
        </w:rPr>
        <w:t>对象，该线程池可以指定线程数量。</w:t>
      </w:r>
    </w:p>
    <w:p w:rsidR="001A7847" w:rsidRDefault="007D395D">
      <w:pPr>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 xml:space="preserve">JDK </w:t>
      </w:r>
      <w:r>
        <w:rPr>
          <w:rFonts w:ascii="微软雅黑" w:hAnsi="微软雅黑"/>
          <w:color w:val="555555"/>
          <w:sz w:val="23"/>
          <w:szCs w:val="23"/>
          <w:shd w:val="clear" w:color="auto" w:fill="FFFFFF"/>
        </w:rPr>
        <w:t>给我们封装了创建线程池的</w:t>
      </w:r>
      <w:r>
        <w:rPr>
          <w:rFonts w:ascii="微软雅黑" w:hAnsi="微软雅黑"/>
          <w:color w:val="555555"/>
          <w:sz w:val="23"/>
          <w:szCs w:val="23"/>
          <w:shd w:val="clear" w:color="auto" w:fill="FFFFFF"/>
        </w:rPr>
        <w:t xml:space="preserve"> 4 </w:t>
      </w:r>
      <w:r>
        <w:rPr>
          <w:rFonts w:ascii="微软雅黑" w:hAnsi="微软雅黑"/>
          <w:color w:val="555555"/>
          <w:sz w:val="23"/>
          <w:szCs w:val="23"/>
          <w:shd w:val="clear" w:color="auto" w:fill="FFFFFF"/>
        </w:rPr>
        <w:t>个方法，但是，请注意，由于这些方法高度封装，因此，如果使用不当，出了问题将无从排查，因此，我建议，程序员应到自己手动创建线程池，而手动创建的前提就是高度了解线程池的参数设置。那么我们就来看看如何手动创建线程池。</w:t>
      </w:r>
    </w:p>
    <w:p w:rsidR="001A7847" w:rsidRDefault="001A7847">
      <w:pPr>
        <w:rPr>
          <w:rFonts w:ascii="微软雅黑" w:hAnsi="微软雅黑"/>
          <w:color w:val="555555"/>
          <w:sz w:val="23"/>
          <w:szCs w:val="23"/>
          <w:shd w:val="clear" w:color="auto" w:fill="FFFFFF"/>
        </w:rPr>
      </w:pPr>
    </w:p>
    <w:p w:rsidR="001A7847" w:rsidRDefault="007D395D">
      <w:pPr>
        <w:pStyle w:val="4"/>
        <w:rPr>
          <w:shd w:val="clear" w:color="auto" w:fill="FFFFFF"/>
        </w:rPr>
      </w:pPr>
      <w:r>
        <w:rPr>
          <w:rFonts w:hint="eastAsia"/>
          <w:shd w:val="clear" w:color="auto" w:fill="FFFFFF"/>
        </w:rPr>
        <w:t>手动创建线程池</w:t>
      </w:r>
    </w:p>
    <w:p w:rsidR="001A7847" w:rsidRDefault="007D395D">
      <w:pPr>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下面是一个手动创建线程池的范本：</w:t>
      </w:r>
    </w:p>
    <w:p w:rsidR="001A7847" w:rsidRDefault="007D395D">
      <w:pPr>
        <w:pStyle w:val="HTML"/>
        <w:pBdr>
          <w:top w:val="single" w:sz="6" w:space="8" w:color="auto"/>
          <w:left w:val="single" w:sz="6" w:space="23" w:color="auto"/>
          <w:bottom w:val="single" w:sz="6" w:space="8" w:color="auto"/>
          <w:right w:val="single" w:sz="6" w:space="23" w:color="auto"/>
        </w:pBdr>
        <w:spacing w:after="300"/>
        <w:rPr>
          <w:rFonts w:ascii="Consolas" w:hAnsi="Consolas" w:cs="Consolas"/>
          <w:color w:val="B8BFC6"/>
        </w:rPr>
      </w:pPr>
      <w:r>
        <w:rPr>
          <w:rFonts w:ascii="Consolas" w:hAnsi="Consolas" w:cs="Consolas"/>
          <w:color w:val="B8BFC6"/>
        </w:rPr>
        <w:br/>
        <w:t xml:space="preserve"> </w:t>
      </w:r>
      <w:r>
        <w:rPr>
          <w:rStyle w:val="cm-comment"/>
          <w:rFonts w:ascii="Consolas" w:hAnsi="Consolas" w:cs="Consolas"/>
          <w:color w:val="DA924A"/>
        </w:rPr>
        <w:t>/**</w:t>
      </w:r>
      <w:r>
        <w:rPr>
          <w:rFonts w:ascii="Consolas" w:hAnsi="Consolas" w:cs="Consolas"/>
          <w:color w:val="B8BFC6"/>
        </w:rPr>
        <w:br/>
        <w:t xml:space="preserve">   </w:t>
      </w:r>
      <w:r>
        <w:rPr>
          <w:rStyle w:val="cm-comment"/>
          <w:rFonts w:ascii="Consolas" w:hAnsi="Consolas" w:cs="Consolas"/>
          <w:color w:val="DA924A"/>
        </w:rPr>
        <w:t xml:space="preserve">* </w:t>
      </w:r>
      <w:r>
        <w:rPr>
          <w:rStyle w:val="cm-comment"/>
          <w:rFonts w:ascii="Consolas" w:hAnsi="Consolas" w:cs="Consolas"/>
          <w:color w:val="DA924A"/>
        </w:rPr>
        <w:t>默认</w:t>
      </w:r>
      <w:r>
        <w:rPr>
          <w:rStyle w:val="cm-comment"/>
          <w:rFonts w:ascii="Consolas" w:hAnsi="Consolas" w:cs="Consolas"/>
          <w:color w:val="DA924A"/>
        </w:rPr>
        <w:t>5</w:t>
      </w:r>
      <w:r>
        <w:rPr>
          <w:rStyle w:val="cm-comment"/>
          <w:rFonts w:ascii="Consolas" w:hAnsi="Consolas" w:cs="Consolas"/>
          <w:color w:val="DA924A"/>
        </w:rPr>
        <w:t>条线程（默认数量，即最少数量），</w:t>
      </w:r>
      <w:r>
        <w:rPr>
          <w:rFonts w:ascii="Consolas" w:hAnsi="Consolas" w:cs="Consolas"/>
          <w:color w:val="B8BFC6"/>
        </w:rPr>
        <w:br/>
        <w:t xml:space="preserve">   </w:t>
      </w:r>
      <w:r>
        <w:rPr>
          <w:rStyle w:val="cm-comment"/>
          <w:rFonts w:ascii="Consolas" w:hAnsi="Consolas" w:cs="Consolas"/>
          <w:color w:val="DA924A"/>
        </w:rPr>
        <w:t xml:space="preserve">* </w:t>
      </w:r>
      <w:r>
        <w:rPr>
          <w:rStyle w:val="cm-comment"/>
          <w:rFonts w:ascii="Consolas" w:hAnsi="Consolas" w:cs="Consolas"/>
          <w:color w:val="DA924A"/>
        </w:rPr>
        <w:t>最大</w:t>
      </w:r>
      <w:r>
        <w:rPr>
          <w:rStyle w:val="cm-comment"/>
          <w:rFonts w:ascii="Consolas" w:hAnsi="Consolas" w:cs="Consolas"/>
          <w:color w:val="DA924A"/>
        </w:rPr>
        <w:t>20</w:t>
      </w:r>
      <w:r>
        <w:rPr>
          <w:rStyle w:val="cm-comment"/>
          <w:rFonts w:ascii="Consolas" w:hAnsi="Consolas" w:cs="Consolas"/>
          <w:color w:val="DA924A"/>
        </w:rPr>
        <w:t>线程（指定了线程池中的最大线程数量），</w:t>
      </w:r>
      <w:r>
        <w:rPr>
          <w:rFonts w:ascii="Consolas" w:hAnsi="Consolas" w:cs="Consolas"/>
          <w:color w:val="B8BFC6"/>
        </w:rPr>
        <w:br/>
        <w:t xml:space="preserve">   </w:t>
      </w:r>
      <w:r>
        <w:rPr>
          <w:rStyle w:val="cm-comment"/>
          <w:rFonts w:ascii="Consolas" w:hAnsi="Consolas" w:cs="Consolas"/>
          <w:color w:val="DA924A"/>
        </w:rPr>
        <w:t xml:space="preserve">* </w:t>
      </w:r>
      <w:r>
        <w:rPr>
          <w:rStyle w:val="cm-comment"/>
          <w:rFonts w:ascii="Consolas" w:hAnsi="Consolas" w:cs="Consolas"/>
          <w:color w:val="DA924A"/>
        </w:rPr>
        <w:t>空闲时间</w:t>
      </w:r>
      <w:r>
        <w:rPr>
          <w:rStyle w:val="cm-comment"/>
          <w:rFonts w:ascii="Consolas" w:hAnsi="Consolas" w:cs="Consolas"/>
          <w:color w:val="DA924A"/>
        </w:rPr>
        <w:t>0</w:t>
      </w:r>
      <w:r>
        <w:rPr>
          <w:rStyle w:val="cm-comment"/>
          <w:rFonts w:ascii="Consolas" w:hAnsi="Consolas" w:cs="Consolas"/>
          <w:color w:val="DA924A"/>
        </w:rPr>
        <w:t>秒（当线程池梳理超过核心数量时，多余的空闲时间的存活时间，即超过核心线程数量的空闲线程，在多长时间内，会被销毁），</w:t>
      </w:r>
      <w:r>
        <w:rPr>
          <w:rFonts w:ascii="Consolas" w:hAnsi="Consolas" w:cs="Consolas"/>
          <w:color w:val="B8BFC6"/>
        </w:rPr>
        <w:br/>
        <w:t xml:space="preserve">   </w:t>
      </w:r>
      <w:r>
        <w:rPr>
          <w:rStyle w:val="cm-comment"/>
          <w:rFonts w:ascii="Consolas" w:hAnsi="Consolas" w:cs="Consolas"/>
          <w:color w:val="DA924A"/>
        </w:rPr>
        <w:t xml:space="preserve">* </w:t>
      </w:r>
      <w:r>
        <w:rPr>
          <w:rStyle w:val="cm-comment"/>
          <w:rFonts w:ascii="Consolas" w:hAnsi="Consolas" w:cs="Consolas"/>
          <w:color w:val="DA924A"/>
        </w:rPr>
        <w:t>等待队列长度</w:t>
      </w:r>
      <w:r>
        <w:rPr>
          <w:rStyle w:val="cm-comment"/>
          <w:rFonts w:ascii="Consolas" w:hAnsi="Consolas" w:cs="Consolas"/>
          <w:color w:val="DA924A"/>
        </w:rPr>
        <w:t>1024</w:t>
      </w:r>
      <w:r>
        <w:rPr>
          <w:rStyle w:val="cm-comment"/>
          <w:rFonts w:ascii="Consolas" w:hAnsi="Consolas" w:cs="Consolas"/>
          <w:color w:val="DA924A"/>
        </w:rPr>
        <w:t>，</w:t>
      </w:r>
      <w:r>
        <w:rPr>
          <w:rFonts w:ascii="Consolas" w:hAnsi="Consolas" w:cs="Consolas"/>
          <w:color w:val="B8BFC6"/>
        </w:rPr>
        <w:br/>
        <w:t xml:space="preserve">   </w:t>
      </w:r>
      <w:r>
        <w:rPr>
          <w:rStyle w:val="cm-comment"/>
          <w:rFonts w:ascii="Consolas" w:hAnsi="Consolas" w:cs="Consolas"/>
          <w:color w:val="DA924A"/>
        </w:rPr>
        <w:t xml:space="preserve">* </w:t>
      </w:r>
      <w:r>
        <w:rPr>
          <w:rStyle w:val="cm-comment"/>
          <w:rFonts w:ascii="Consolas" w:hAnsi="Consolas" w:cs="Consolas"/>
          <w:color w:val="DA924A"/>
        </w:rPr>
        <w:t>线程名称</w:t>
      </w:r>
      <w:r>
        <w:rPr>
          <w:rStyle w:val="cm-comment"/>
          <w:rFonts w:ascii="Consolas" w:hAnsi="Consolas" w:cs="Consolas"/>
          <w:color w:val="DA924A"/>
        </w:rPr>
        <w:t>[MXR-Task-%d],</w:t>
      </w:r>
      <w:r>
        <w:rPr>
          <w:rStyle w:val="cm-comment"/>
          <w:rFonts w:ascii="Consolas" w:hAnsi="Consolas" w:cs="Consolas"/>
          <w:color w:val="DA924A"/>
        </w:rPr>
        <w:t>方便回溯，</w:t>
      </w:r>
      <w:r>
        <w:rPr>
          <w:rFonts w:ascii="Consolas" w:hAnsi="Consolas" w:cs="Consolas"/>
          <w:color w:val="B8BFC6"/>
        </w:rPr>
        <w:br/>
      </w:r>
      <w:r>
        <w:rPr>
          <w:rFonts w:ascii="Consolas" w:hAnsi="Consolas" w:cs="Consolas"/>
          <w:color w:val="B8BFC6"/>
        </w:rPr>
        <w:lastRenderedPageBreak/>
        <w:t xml:space="preserve">   </w:t>
      </w:r>
      <w:r>
        <w:rPr>
          <w:rStyle w:val="cm-comment"/>
          <w:rFonts w:ascii="Consolas" w:hAnsi="Consolas" w:cs="Consolas"/>
          <w:color w:val="DA924A"/>
        </w:rPr>
        <w:t xml:space="preserve">* </w:t>
      </w:r>
      <w:r>
        <w:rPr>
          <w:rStyle w:val="cm-comment"/>
          <w:rFonts w:ascii="Consolas" w:hAnsi="Consolas" w:cs="Consolas"/>
          <w:color w:val="DA924A"/>
        </w:rPr>
        <w:t>拒绝策略：当任务队列已满，抛出</w:t>
      </w:r>
      <w:r>
        <w:rPr>
          <w:rStyle w:val="cm-comment"/>
          <w:rFonts w:ascii="Consolas" w:hAnsi="Consolas" w:cs="Consolas"/>
          <w:color w:val="DA924A"/>
        </w:rPr>
        <w:t>RejectedExecutionException</w:t>
      </w:r>
      <w:r>
        <w:rPr>
          <w:rFonts w:ascii="Consolas" w:hAnsi="Consolas" w:cs="Consolas"/>
          <w:color w:val="B8BFC6"/>
        </w:rPr>
        <w:br/>
        <w:t xml:space="preserve">   </w:t>
      </w:r>
      <w:r>
        <w:rPr>
          <w:rStyle w:val="cm-comment"/>
          <w:rFonts w:ascii="Consolas" w:hAnsi="Consolas" w:cs="Consolas"/>
          <w:color w:val="DA924A"/>
        </w:rPr>
        <w:t xml:space="preserve">* </w:t>
      </w:r>
      <w:r>
        <w:rPr>
          <w:rStyle w:val="cm-comment"/>
          <w:rFonts w:ascii="Consolas" w:hAnsi="Consolas" w:cs="Consolas"/>
          <w:color w:val="DA924A"/>
        </w:rPr>
        <w:t>异常。</w:t>
      </w:r>
      <w:r>
        <w:rPr>
          <w:rFonts w:ascii="Consolas" w:hAnsi="Consolas" w:cs="Consolas"/>
          <w:color w:val="B8BFC6"/>
        </w:rPr>
        <w:br/>
        <w:t xml:space="preserve">   </w:t>
      </w:r>
      <w:r>
        <w:rPr>
          <w:rStyle w:val="cm-comment"/>
          <w:rFonts w:ascii="Consolas" w:hAnsi="Consolas" w:cs="Consolas"/>
          <w:color w:val="DA924A"/>
        </w:rPr>
        <w:t>*/</w:t>
      </w:r>
      <w:r>
        <w:rPr>
          <w:rFonts w:ascii="Consolas" w:hAnsi="Consolas" w:cs="Consolas"/>
          <w:color w:val="B8BFC6"/>
        </w:rPr>
        <w:br/>
        <w:t xml:space="preserve">  </w:t>
      </w:r>
      <w:r>
        <w:rPr>
          <w:rStyle w:val="cm-keyword"/>
          <w:rFonts w:ascii="Consolas" w:hAnsi="Consolas" w:cs="Consolas"/>
          <w:color w:val="C88FD0"/>
        </w:rPr>
        <w:t>private</w:t>
      </w:r>
      <w:r>
        <w:rPr>
          <w:rFonts w:ascii="Consolas" w:hAnsi="Consolas" w:cs="Consolas"/>
          <w:color w:val="B8BFC6"/>
        </w:rPr>
        <w:t xml:space="preserve"> </w:t>
      </w:r>
      <w:r>
        <w:rPr>
          <w:rStyle w:val="cm-keyword"/>
          <w:rFonts w:ascii="Consolas" w:hAnsi="Consolas" w:cs="Consolas"/>
          <w:color w:val="C88FD0"/>
        </w:rPr>
        <w:t>static</w:t>
      </w:r>
      <w:r>
        <w:rPr>
          <w:rFonts w:ascii="Consolas" w:hAnsi="Consolas" w:cs="Consolas"/>
          <w:color w:val="B8BFC6"/>
        </w:rPr>
        <w:t xml:space="preserve"> </w:t>
      </w:r>
      <w:r>
        <w:rPr>
          <w:rStyle w:val="cm-variable"/>
          <w:rFonts w:ascii="Consolas" w:hAnsi="Consolas" w:cs="Consolas"/>
          <w:color w:val="B8BFC6"/>
        </w:rPr>
        <w:t>ThreadPoolExecutor</w:t>
      </w:r>
      <w:r>
        <w:rPr>
          <w:rFonts w:ascii="Consolas" w:hAnsi="Consolas" w:cs="Consolas"/>
          <w:color w:val="B8BFC6"/>
        </w:rPr>
        <w:t xml:space="preserve"> </w:t>
      </w:r>
      <w:r>
        <w:rPr>
          <w:rStyle w:val="cm-variable"/>
          <w:rFonts w:ascii="Consolas" w:hAnsi="Consolas" w:cs="Consolas"/>
          <w:color w:val="B8BFC6"/>
        </w:rPr>
        <w:t>threadPool</w:t>
      </w:r>
      <w:r>
        <w:rPr>
          <w:rFonts w:ascii="Consolas" w:hAnsi="Consolas" w:cs="Consolas"/>
          <w:color w:val="B8BFC6"/>
        </w:rPr>
        <w:t xml:space="preserve"> </w:t>
      </w:r>
      <w:r>
        <w:rPr>
          <w:rStyle w:val="cm-operator"/>
          <w:rFonts w:ascii="Consolas" w:hAnsi="Consolas" w:cs="Consolas"/>
          <w:color w:val="B8BFC6"/>
        </w:rPr>
        <w:t>=</w:t>
      </w:r>
      <w:r>
        <w:rPr>
          <w:rFonts w:ascii="Consolas" w:hAnsi="Consolas" w:cs="Consolas"/>
          <w:color w:val="B8BFC6"/>
        </w:rPr>
        <w:t xml:space="preserve"> </w:t>
      </w:r>
      <w:r>
        <w:rPr>
          <w:rStyle w:val="cm-keyword"/>
          <w:rFonts w:ascii="Consolas" w:hAnsi="Consolas" w:cs="Consolas"/>
          <w:color w:val="C88FD0"/>
        </w:rPr>
        <w:t>new</w:t>
      </w:r>
      <w:r>
        <w:rPr>
          <w:rFonts w:ascii="Consolas" w:hAnsi="Consolas" w:cs="Consolas"/>
          <w:color w:val="B8BFC6"/>
        </w:rPr>
        <w:t xml:space="preserve"> </w:t>
      </w:r>
      <w:r>
        <w:rPr>
          <w:rStyle w:val="cm-variable"/>
          <w:rFonts w:ascii="Consolas" w:hAnsi="Consolas" w:cs="Consolas"/>
          <w:color w:val="B8BFC6"/>
        </w:rPr>
        <w:t>ThreadPoolExecutor</w:t>
      </w:r>
      <w:r>
        <w:rPr>
          <w:rFonts w:ascii="Consolas" w:hAnsi="Consolas" w:cs="Consolas"/>
          <w:color w:val="B8BFC6"/>
        </w:rPr>
        <w:t>(</w:t>
      </w:r>
      <w:r>
        <w:rPr>
          <w:rStyle w:val="cm-number"/>
          <w:rFonts w:ascii="Consolas" w:hAnsi="Consolas" w:cs="Consolas"/>
          <w:color w:val="64AB8F"/>
        </w:rPr>
        <w:t>5</w:t>
      </w:r>
      <w:r>
        <w:rPr>
          <w:rFonts w:ascii="Consolas" w:hAnsi="Consolas" w:cs="Consolas"/>
          <w:color w:val="B8BFC6"/>
        </w:rPr>
        <w:t xml:space="preserve">, </w:t>
      </w:r>
      <w:r>
        <w:rPr>
          <w:rStyle w:val="cm-number"/>
          <w:rFonts w:ascii="Consolas" w:hAnsi="Consolas" w:cs="Consolas"/>
          <w:color w:val="64AB8F"/>
        </w:rPr>
        <w:t>20</w:t>
      </w:r>
      <w:r>
        <w:rPr>
          <w:rFonts w:ascii="Consolas" w:hAnsi="Consolas" w:cs="Consolas"/>
          <w:color w:val="B8BFC6"/>
        </w:rPr>
        <w:t xml:space="preserve">, </w:t>
      </w:r>
      <w:r>
        <w:rPr>
          <w:rStyle w:val="cm-number"/>
          <w:rFonts w:ascii="Consolas" w:hAnsi="Consolas" w:cs="Consolas"/>
          <w:color w:val="64AB8F"/>
        </w:rPr>
        <w:t>0L</w:t>
      </w:r>
      <w:r>
        <w:rPr>
          <w:rFonts w:ascii="Consolas" w:hAnsi="Consolas" w:cs="Consolas"/>
          <w:color w:val="B8BFC6"/>
        </w:rPr>
        <w:t>,</w:t>
      </w:r>
      <w:r>
        <w:rPr>
          <w:rFonts w:ascii="Consolas" w:hAnsi="Consolas" w:cs="Consolas"/>
          <w:color w:val="B8BFC6"/>
        </w:rPr>
        <w:br/>
        <w:t xml:space="preserve">      </w:t>
      </w:r>
      <w:r>
        <w:rPr>
          <w:rStyle w:val="cm-variable"/>
          <w:rFonts w:ascii="Consolas" w:hAnsi="Consolas" w:cs="Consolas"/>
          <w:color w:val="B8BFC6"/>
        </w:rPr>
        <w:t>TimeUnit</w:t>
      </w:r>
      <w:r>
        <w:rPr>
          <w:rFonts w:ascii="Consolas" w:hAnsi="Consolas" w:cs="Consolas"/>
          <w:color w:val="B8BFC6"/>
        </w:rPr>
        <w:t>.</w:t>
      </w:r>
      <w:r>
        <w:rPr>
          <w:rStyle w:val="cm-variable"/>
          <w:rFonts w:ascii="Consolas" w:hAnsi="Consolas" w:cs="Consolas"/>
          <w:color w:val="B8BFC6"/>
        </w:rPr>
        <w:t>MILLISECONDS</w:t>
      </w:r>
      <w:r>
        <w:rPr>
          <w:rFonts w:ascii="Consolas" w:hAnsi="Consolas" w:cs="Consolas"/>
          <w:color w:val="B8BFC6"/>
        </w:rPr>
        <w:t xml:space="preserve">, </w:t>
      </w:r>
      <w:r>
        <w:rPr>
          <w:rStyle w:val="cm-keyword"/>
          <w:rFonts w:ascii="Consolas" w:hAnsi="Consolas" w:cs="Consolas"/>
          <w:color w:val="C88FD0"/>
        </w:rPr>
        <w:t>new</w:t>
      </w:r>
      <w:r>
        <w:rPr>
          <w:rFonts w:ascii="Consolas" w:hAnsi="Consolas" w:cs="Consolas"/>
          <w:color w:val="B8BFC6"/>
        </w:rPr>
        <w:t xml:space="preserve"> </w:t>
      </w:r>
      <w:r>
        <w:rPr>
          <w:rStyle w:val="cm-variable"/>
          <w:rFonts w:ascii="Consolas" w:hAnsi="Consolas" w:cs="Consolas"/>
          <w:color w:val="B8BFC6"/>
        </w:rPr>
        <w:t>LinkedBlockingQueue</w:t>
      </w:r>
      <w:r>
        <w:rPr>
          <w:rStyle w:val="cm-operator"/>
          <w:rFonts w:ascii="Consolas" w:hAnsi="Consolas" w:cs="Consolas"/>
          <w:color w:val="B8BFC6"/>
        </w:rPr>
        <w:t>&lt;&gt;</w:t>
      </w:r>
      <w:r>
        <w:rPr>
          <w:rFonts w:ascii="Consolas" w:hAnsi="Consolas" w:cs="Consolas"/>
          <w:color w:val="B8BFC6"/>
        </w:rPr>
        <w:t>(</w:t>
      </w:r>
      <w:r>
        <w:rPr>
          <w:rStyle w:val="cm-number"/>
          <w:rFonts w:ascii="Consolas" w:hAnsi="Consolas" w:cs="Consolas"/>
          <w:color w:val="64AB8F"/>
        </w:rPr>
        <w:t>1024</w:t>
      </w:r>
      <w:r>
        <w:rPr>
          <w:rFonts w:ascii="Consolas" w:hAnsi="Consolas" w:cs="Consolas"/>
          <w:color w:val="B8BFC6"/>
        </w:rPr>
        <w:t>)</w:t>
      </w:r>
      <w:r>
        <w:rPr>
          <w:rFonts w:ascii="Consolas" w:hAnsi="Consolas" w:cs="Consolas"/>
          <w:color w:val="B8BFC6"/>
        </w:rPr>
        <w:br/>
        <w:t xml:space="preserve">      , </w:t>
      </w:r>
      <w:r>
        <w:rPr>
          <w:rStyle w:val="cm-keyword"/>
          <w:rFonts w:ascii="Consolas" w:hAnsi="Consolas" w:cs="Consolas"/>
          <w:color w:val="C88FD0"/>
        </w:rPr>
        <w:t>new</w:t>
      </w:r>
      <w:r>
        <w:rPr>
          <w:rFonts w:ascii="Consolas" w:hAnsi="Consolas" w:cs="Consolas"/>
          <w:color w:val="B8BFC6"/>
        </w:rPr>
        <w:t xml:space="preserve"> </w:t>
      </w:r>
      <w:r>
        <w:rPr>
          <w:rStyle w:val="cm-variable"/>
          <w:rFonts w:ascii="Consolas" w:hAnsi="Consolas" w:cs="Consolas"/>
          <w:color w:val="B8BFC6"/>
        </w:rPr>
        <w:t>ThreadFactoryBuilder</w:t>
      </w:r>
      <w:r>
        <w:rPr>
          <w:rFonts w:ascii="Consolas" w:hAnsi="Consolas" w:cs="Consolas"/>
          <w:color w:val="B8BFC6"/>
        </w:rPr>
        <w:t>().</w:t>
      </w:r>
      <w:r>
        <w:rPr>
          <w:rStyle w:val="cm-variable"/>
          <w:rFonts w:ascii="Consolas" w:hAnsi="Consolas" w:cs="Consolas"/>
          <w:color w:val="B8BFC6"/>
        </w:rPr>
        <w:t>setNameFormat</w:t>
      </w:r>
      <w:r>
        <w:rPr>
          <w:rFonts w:ascii="Consolas" w:hAnsi="Consolas" w:cs="Consolas"/>
          <w:color w:val="B8BFC6"/>
        </w:rPr>
        <w:t>(</w:t>
      </w:r>
      <w:r>
        <w:rPr>
          <w:rStyle w:val="cm-string"/>
          <w:rFonts w:ascii="Consolas" w:hAnsi="Consolas" w:cs="Consolas"/>
          <w:color w:val="D26B6B"/>
        </w:rPr>
        <w:t>"My-Task-%d"</w:t>
      </w:r>
      <w:r>
        <w:rPr>
          <w:rFonts w:ascii="Consolas" w:hAnsi="Consolas" w:cs="Consolas"/>
          <w:color w:val="B8BFC6"/>
        </w:rPr>
        <w:t>).</w:t>
      </w:r>
      <w:r>
        <w:rPr>
          <w:rStyle w:val="cm-variable"/>
          <w:rFonts w:ascii="Consolas" w:hAnsi="Consolas" w:cs="Consolas"/>
          <w:color w:val="B8BFC6"/>
        </w:rPr>
        <w:t>build</w:t>
      </w:r>
      <w:r>
        <w:rPr>
          <w:rFonts w:ascii="Consolas" w:hAnsi="Consolas" w:cs="Consolas"/>
          <w:color w:val="B8BFC6"/>
        </w:rPr>
        <w:t>()</w:t>
      </w:r>
      <w:r>
        <w:rPr>
          <w:rFonts w:ascii="Consolas" w:hAnsi="Consolas" w:cs="Consolas"/>
          <w:color w:val="B8BFC6"/>
        </w:rPr>
        <w:br/>
        <w:t xml:space="preserve">      , </w:t>
      </w:r>
      <w:r>
        <w:rPr>
          <w:rStyle w:val="cm-keyword"/>
          <w:rFonts w:ascii="Consolas" w:hAnsi="Consolas" w:cs="Consolas"/>
          <w:color w:val="C88FD0"/>
        </w:rPr>
        <w:t>new</w:t>
      </w:r>
      <w:r>
        <w:rPr>
          <w:rFonts w:ascii="Consolas" w:hAnsi="Consolas" w:cs="Consolas"/>
          <w:color w:val="B8BFC6"/>
        </w:rPr>
        <w:t xml:space="preserve"> </w:t>
      </w:r>
      <w:r>
        <w:rPr>
          <w:rStyle w:val="cm-variable"/>
          <w:rFonts w:ascii="Consolas" w:hAnsi="Consolas" w:cs="Consolas"/>
          <w:color w:val="B8BFC6"/>
        </w:rPr>
        <w:t>AbortPolicy</w:t>
      </w:r>
      <w:r>
        <w:rPr>
          <w:rFonts w:ascii="Consolas" w:hAnsi="Consolas" w:cs="Consolas"/>
          <w:color w:val="B8BFC6"/>
        </w:rPr>
        <w:t>()</w:t>
      </w:r>
      <w:r>
        <w:rPr>
          <w:rFonts w:ascii="Consolas" w:hAnsi="Consolas" w:cs="Consolas"/>
          <w:color w:val="B8BFC6"/>
        </w:rPr>
        <w:br/>
        <w:t xml:space="preserve">  );</w:t>
      </w:r>
    </w:p>
    <w:p w:rsidR="001A7847" w:rsidRDefault="007D395D">
      <w:pPr>
        <w:pStyle w:val="aa"/>
        <w:spacing w:before="0" w:beforeAutospacing="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我们看到，</w:t>
      </w:r>
      <w:r>
        <w:rPr>
          <w:rStyle w:val="ac"/>
          <w:rFonts w:ascii="微软雅黑" w:hAnsi="微软雅黑"/>
          <w:color w:val="000000"/>
          <w:sz w:val="21"/>
          <w:szCs w:val="21"/>
          <w:shd w:val="clear" w:color="auto" w:fill="FFFFFF"/>
        </w:rPr>
        <w:t>ThreadPoolExecutor</w:t>
      </w:r>
      <w:r>
        <w:rPr>
          <w:rFonts w:ascii="微软雅黑" w:hAnsi="微软雅黑"/>
          <w:color w:val="555555"/>
          <w:sz w:val="23"/>
          <w:szCs w:val="23"/>
          <w:shd w:val="clear" w:color="auto" w:fill="FFFFFF"/>
        </w:rPr>
        <w:t> </w:t>
      </w:r>
      <w:r>
        <w:rPr>
          <w:rFonts w:ascii="微软雅黑" w:hAnsi="微软雅黑"/>
          <w:color w:val="555555"/>
          <w:sz w:val="23"/>
          <w:szCs w:val="23"/>
          <w:shd w:val="clear" w:color="auto" w:fill="FFFFFF"/>
        </w:rPr>
        <w:t>也就是线程池有</w:t>
      </w:r>
      <w:r>
        <w:rPr>
          <w:rFonts w:ascii="微软雅黑" w:hAnsi="微软雅黑"/>
          <w:color w:val="555555"/>
          <w:sz w:val="23"/>
          <w:szCs w:val="23"/>
          <w:shd w:val="clear" w:color="auto" w:fill="FFFFFF"/>
        </w:rPr>
        <w:t xml:space="preserve"> 7 </w:t>
      </w:r>
      <w:r>
        <w:rPr>
          <w:rFonts w:ascii="微软雅黑" w:hAnsi="微软雅黑"/>
          <w:color w:val="555555"/>
          <w:sz w:val="23"/>
          <w:szCs w:val="23"/>
          <w:shd w:val="clear" w:color="auto" w:fill="FFFFFF"/>
        </w:rPr>
        <w:t>个参数，我们一起来好好看看：</w:t>
      </w:r>
    </w:p>
    <w:p w:rsidR="001A7847" w:rsidRDefault="007D395D">
      <w:pPr>
        <w:widowControl/>
        <w:numPr>
          <w:ilvl w:val="0"/>
          <w:numId w:val="15"/>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b/>
          <w:bCs/>
          <w:color w:val="000000"/>
          <w:kern w:val="0"/>
          <w:szCs w:val="21"/>
        </w:rPr>
        <w:t>corePoolSize</w:t>
      </w:r>
      <w:r>
        <w:rPr>
          <w:rFonts w:ascii="微软雅黑" w:eastAsia="宋体" w:hAnsi="微软雅黑" w:cs="宋体"/>
          <w:color w:val="555555"/>
          <w:kern w:val="0"/>
          <w:sz w:val="23"/>
          <w:szCs w:val="23"/>
        </w:rPr>
        <w:t> </w:t>
      </w:r>
      <w:r>
        <w:rPr>
          <w:rFonts w:ascii="微软雅黑" w:eastAsia="宋体" w:hAnsi="微软雅黑" w:cs="宋体"/>
          <w:color w:val="555555"/>
          <w:kern w:val="0"/>
          <w:sz w:val="23"/>
          <w:szCs w:val="23"/>
        </w:rPr>
        <w:t>线程池中核心线程数量</w:t>
      </w:r>
    </w:p>
    <w:p w:rsidR="001A7847" w:rsidRDefault="007D395D">
      <w:pPr>
        <w:widowControl/>
        <w:numPr>
          <w:ilvl w:val="0"/>
          <w:numId w:val="15"/>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b/>
          <w:bCs/>
          <w:color w:val="000000"/>
          <w:kern w:val="0"/>
          <w:szCs w:val="21"/>
        </w:rPr>
        <w:t>maximumPoolSize</w:t>
      </w:r>
      <w:r>
        <w:rPr>
          <w:rFonts w:ascii="微软雅黑" w:eastAsia="宋体" w:hAnsi="微软雅黑" w:cs="宋体"/>
          <w:color w:val="555555"/>
          <w:kern w:val="0"/>
          <w:sz w:val="23"/>
          <w:szCs w:val="23"/>
        </w:rPr>
        <w:t> </w:t>
      </w:r>
      <w:r>
        <w:rPr>
          <w:rFonts w:ascii="微软雅黑" w:eastAsia="宋体" w:hAnsi="微软雅黑" w:cs="宋体"/>
          <w:color w:val="555555"/>
          <w:kern w:val="0"/>
          <w:sz w:val="23"/>
          <w:szCs w:val="23"/>
        </w:rPr>
        <w:t>最大线程数量</w:t>
      </w:r>
    </w:p>
    <w:p w:rsidR="001A7847" w:rsidRDefault="007D395D">
      <w:pPr>
        <w:widowControl/>
        <w:numPr>
          <w:ilvl w:val="0"/>
          <w:numId w:val="15"/>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b/>
          <w:bCs/>
          <w:color w:val="000000"/>
          <w:kern w:val="0"/>
          <w:szCs w:val="21"/>
        </w:rPr>
        <w:t>keepAliveTime</w:t>
      </w:r>
      <w:r>
        <w:rPr>
          <w:rFonts w:ascii="微软雅黑" w:eastAsia="宋体" w:hAnsi="微软雅黑" w:cs="宋体"/>
          <w:color w:val="555555"/>
          <w:kern w:val="0"/>
          <w:sz w:val="23"/>
          <w:szCs w:val="23"/>
        </w:rPr>
        <w:t> </w:t>
      </w:r>
      <w:r>
        <w:rPr>
          <w:rFonts w:ascii="微软雅黑" w:eastAsia="宋体" w:hAnsi="微软雅黑" w:cs="宋体"/>
          <w:color w:val="555555"/>
          <w:kern w:val="0"/>
          <w:sz w:val="23"/>
          <w:szCs w:val="23"/>
        </w:rPr>
        <w:t>空闲时间（当线程池梳理超过核心数量时，多余的空闲时间的存活时间，即超过核心线程数量的空闲线程，在多长时间内，会被销毁）</w:t>
      </w:r>
    </w:p>
    <w:p w:rsidR="001A7847" w:rsidRDefault="007D395D">
      <w:pPr>
        <w:widowControl/>
        <w:numPr>
          <w:ilvl w:val="0"/>
          <w:numId w:val="15"/>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b/>
          <w:bCs/>
          <w:color w:val="000000"/>
          <w:kern w:val="0"/>
          <w:szCs w:val="21"/>
        </w:rPr>
        <w:t>unit</w:t>
      </w:r>
      <w:r>
        <w:rPr>
          <w:rFonts w:ascii="微软雅黑" w:eastAsia="宋体" w:hAnsi="微软雅黑" w:cs="宋体"/>
          <w:color w:val="555555"/>
          <w:kern w:val="0"/>
          <w:sz w:val="23"/>
          <w:szCs w:val="23"/>
        </w:rPr>
        <w:t> </w:t>
      </w:r>
      <w:r>
        <w:rPr>
          <w:rFonts w:ascii="微软雅黑" w:eastAsia="宋体" w:hAnsi="微软雅黑" w:cs="宋体"/>
          <w:color w:val="555555"/>
          <w:kern w:val="0"/>
          <w:sz w:val="23"/>
          <w:szCs w:val="23"/>
        </w:rPr>
        <w:t>时间单位</w:t>
      </w:r>
    </w:p>
    <w:p w:rsidR="001A7847" w:rsidRDefault="007D395D">
      <w:pPr>
        <w:widowControl/>
        <w:numPr>
          <w:ilvl w:val="0"/>
          <w:numId w:val="15"/>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b/>
          <w:bCs/>
          <w:color w:val="000000"/>
          <w:kern w:val="0"/>
          <w:szCs w:val="21"/>
        </w:rPr>
        <w:t>workQueue</w:t>
      </w:r>
      <w:r>
        <w:rPr>
          <w:rFonts w:ascii="微软雅黑" w:eastAsia="宋体" w:hAnsi="微软雅黑" w:cs="宋体"/>
          <w:color w:val="555555"/>
          <w:kern w:val="0"/>
          <w:sz w:val="23"/>
          <w:szCs w:val="23"/>
        </w:rPr>
        <w:t> </w:t>
      </w:r>
      <w:r>
        <w:rPr>
          <w:rFonts w:ascii="微软雅黑" w:eastAsia="宋体" w:hAnsi="微软雅黑" w:cs="宋体"/>
          <w:color w:val="555555"/>
          <w:kern w:val="0"/>
          <w:sz w:val="23"/>
          <w:szCs w:val="23"/>
        </w:rPr>
        <w:t>当核心线程工作已满，需要存储任务的队列</w:t>
      </w:r>
    </w:p>
    <w:p w:rsidR="001A7847" w:rsidRDefault="007D395D">
      <w:pPr>
        <w:widowControl/>
        <w:numPr>
          <w:ilvl w:val="0"/>
          <w:numId w:val="15"/>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b/>
          <w:bCs/>
          <w:color w:val="000000"/>
          <w:kern w:val="0"/>
          <w:szCs w:val="21"/>
        </w:rPr>
        <w:t>threadFactory</w:t>
      </w:r>
      <w:r>
        <w:rPr>
          <w:rFonts w:ascii="微软雅黑" w:eastAsia="宋体" w:hAnsi="微软雅黑" w:cs="宋体"/>
          <w:color w:val="555555"/>
          <w:kern w:val="0"/>
          <w:sz w:val="23"/>
          <w:szCs w:val="23"/>
        </w:rPr>
        <w:t> </w:t>
      </w:r>
      <w:r>
        <w:rPr>
          <w:rFonts w:ascii="微软雅黑" w:eastAsia="宋体" w:hAnsi="微软雅黑" w:cs="宋体"/>
          <w:color w:val="555555"/>
          <w:kern w:val="0"/>
          <w:sz w:val="23"/>
          <w:szCs w:val="23"/>
        </w:rPr>
        <w:t>创建线程的工厂</w:t>
      </w:r>
    </w:p>
    <w:p w:rsidR="001A7847" w:rsidRDefault="007D395D">
      <w:pPr>
        <w:widowControl/>
        <w:numPr>
          <w:ilvl w:val="0"/>
          <w:numId w:val="15"/>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b/>
          <w:bCs/>
          <w:color w:val="000000"/>
          <w:kern w:val="0"/>
          <w:szCs w:val="21"/>
        </w:rPr>
        <w:t>handler</w:t>
      </w:r>
      <w:r>
        <w:rPr>
          <w:rFonts w:ascii="微软雅黑" w:eastAsia="宋体" w:hAnsi="微软雅黑" w:cs="宋体"/>
          <w:color w:val="555555"/>
          <w:kern w:val="0"/>
          <w:sz w:val="23"/>
          <w:szCs w:val="23"/>
        </w:rPr>
        <w:t> </w:t>
      </w:r>
      <w:r>
        <w:rPr>
          <w:rFonts w:ascii="微软雅黑" w:eastAsia="宋体" w:hAnsi="微软雅黑" w:cs="宋体"/>
          <w:color w:val="555555"/>
          <w:kern w:val="0"/>
          <w:sz w:val="23"/>
          <w:szCs w:val="23"/>
        </w:rPr>
        <w:t>当队列满了之后的拒绝策略</w:t>
      </w:r>
    </w:p>
    <w:p w:rsidR="001A7847" w:rsidRDefault="001A7847">
      <w:pPr>
        <w:widowControl/>
        <w:shd w:val="clear" w:color="auto" w:fill="FFFFFF"/>
        <w:spacing w:after="90"/>
        <w:jc w:val="left"/>
        <w:rPr>
          <w:rFonts w:ascii="微软雅黑" w:eastAsia="宋体" w:hAnsi="微软雅黑" w:cs="宋体"/>
          <w:b/>
          <w:bCs/>
          <w:color w:val="000000"/>
          <w:kern w:val="0"/>
          <w:szCs w:val="21"/>
        </w:rPr>
      </w:pPr>
    </w:p>
    <w:p w:rsidR="001A7847" w:rsidRDefault="007D395D">
      <w:pPr>
        <w:pStyle w:val="aa"/>
        <w:shd w:val="clear" w:color="auto" w:fill="FFFFFF"/>
        <w:spacing w:before="0" w:beforeAutospacing="0" w:after="300" w:afterAutospacing="0"/>
        <w:rPr>
          <w:rFonts w:ascii="微软雅黑" w:hAnsi="微软雅黑"/>
          <w:color w:val="555555"/>
          <w:sz w:val="23"/>
          <w:szCs w:val="23"/>
        </w:rPr>
      </w:pPr>
      <w:r>
        <w:rPr>
          <w:rFonts w:ascii="微软雅黑" w:hAnsi="微软雅黑"/>
          <w:color w:val="555555"/>
          <w:sz w:val="23"/>
          <w:szCs w:val="23"/>
        </w:rPr>
        <w:t>前面几个参数我们就不讲了，很简单，主要是后面几个参数，队列，线程工厂，拒绝策略</w:t>
      </w:r>
      <w:r>
        <w:rPr>
          <w:rFonts w:ascii="微软雅黑" w:hAnsi="微软雅黑" w:hint="eastAsia"/>
          <w:color w:val="555555"/>
          <w:sz w:val="23"/>
          <w:szCs w:val="23"/>
        </w:rPr>
        <w:t>，</w:t>
      </w:r>
      <w:r>
        <w:rPr>
          <w:rFonts w:ascii="微软雅黑" w:hAnsi="微软雅黑"/>
          <w:color w:val="555555"/>
          <w:sz w:val="23"/>
          <w:szCs w:val="23"/>
        </w:rPr>
        <w:t>我们先看看队列，线程池默认提供了</w:t>
      </w:r>
      <w:r>
        <w:rPr>
          <w:rFonts w:ascii="微软雅黑" w:hAnsi="微软雅黑"/>
          <w:color w:val="555555"/>
          <w:sz w:val="23"/>
          <w:szCs w:val="23"/>
        </w:rPr>
        <w:t xml:space="preserve"> 4 </w:t>
      </w:r>
      <w:r>
        <w:rPr>
          <w:rFonts w:ascii="微软雅黑" w:hAnsi="微软雅黑"/>
          <w:color w:val="555555"/>
          <w:sz w:val="23"/>
          <w:szCs w:val="23"/>
        </w:rPr>
        <w:t>个队列。</w:t>
      </w:r>
    </w:p>
    <w:p w:rsidR="001A7847" w:rsidRDefault="007D395D">
      <w:pPr>
        <w:widowControl/>
        <w:numPr>
          <w:ilvl w:val="0"/>
          <w:numId w:val="16"/>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t>无界队列：</w:t>
      </w:r>
      <w:r>
        <w:rPr>
          <w:rFonts w:ascii="微软雅黑" w:eastAsia="宋体" w:hAnsi="微软雅黑" w:cs="宋体"/>
          <w:color w:val="555555"/>
          <w:kern w:val="0"/>
          <w:sz w:val="23"/>
          <w:szCs w:val="23"/>
        </w:rPr>
        <w:t xml:space="preserve"> </w:t>
      </w:r>
      <w:r>
        <w:rPr>
          <w:rFonts w:ascii="微软雅黑" w:eastAsia="宋体" w:hAnsi="微软雅黑" w:cs="宋体"/>
          <w:color w:val="555555"/>
          <w:kern w:val="0"/>
          <w:sz w:val="23"/>
          <w:szCs w:val="23"/>
        </w:rPr>
        <w:t>默认大小</w:t>
      </w:r>
      <w:r>
        <w:rPr>
          <w:rFonts w:ascii="微软雅黑" w:eastAsia="宋体" w:hAnsi="微软雅黑" w:cs="宋体"/>
          <w:color w:val="555555"/>
          <w:kern w:val="0"/>
          <w:sz w:val="23"/>
          <w:szCs w:val="23"/>
        </w:rPr>
        <w:t xml:space="preserve"> int </w:t>
      </w:r>
      <w:r>
        <w:rPr>
          <w:rFonts w:ascii="微软雅黑" w:eastAsia="宋体" w:hAnsi="微软雅黑" w:cs="宋体"/>
          <w:color w:val="555555"/>
          <w:kern w:val="0"/>
          <w:sz w:val="23"/>
          <w:szCs w:val="23"/>
        </w:rPr>
        <w:t>最大值，因此可能会耗尽系统内存，引起</w:t>
      </w:r>
      <w:r>
        <w:rPr>
          <w:rFonts w:ascii="微软雅黑" w:eastAsia="宋体" w:hAnsi="微软雅黑" w:cs="宋体"/>
          <w:color w:val="555555"/>
          <w:kern w:val="0"/>
          <w:sz w:val="23"/>
          <w:szCs w:val="23"/>
        </w:rPr>
        <w:t>OOM</w:t>
      </w:r>
      <w:r>
        <w:rPr>
          <w:rFonts w:ascii="微软雅黑" w:eastAsia="宋体" w:hAnsi="微软雅黑" w:cs="宋体"/>
          <w:color w:val="555555"/>
          <w:kern w:val="0"/>
          <w:sz w:val="23"/>
          <w:szCs w:val="23"/>
        </w:rPr>
        <w:t>，非常危险。</w:t>
      </w:r>
    </w:p>
    <w:p w:rsidR="001A7847" w:rsidRDefault="007D395D">
      <w:pPr>
        <w:widowControl/>
        <w:shd w:val="clear" w:color="auto" w:fill="FFFFFF"/>
        <w:spacing w:after="90"/>
        <w:ind w:left="750"/>
        <w:jc w:val="left"/>
      </w:pPr>
      <w:r>
        <w:rPr>
          <w:rFonts w:ascii="微软雅黑" w:eastAsia="宋体" w:hAnsi="微软雅黑" w:cs="宋体" w:hint="eastAsia"/>
          <w:color w:val="555555"/>
          <w:kern w:val="0"/>
          <w:sz w:val="23"/>
          <w:szCs w:val="23"/>
        </w:rPr>
        <w:t>如</w:t>
      </w:r>
      <w:r>
        <w:rPr>
          <w:rStyle w:val="ac"/>
          <w:rFonts w:ascii="Verdana" w:hAnsi="Verdana"/>
          <w:color w:val="000000"/>
          <w:szCs w:val="21"/>
          <w:shd w:val="clear" w:color="auto" w:fill="FFFFFF"/>
        </w:rPr>
        <w:t>DelayQueue</w:t>
      </w:r>
      <w:r>
        <w:rPr>
          <w:rFonts w:hint="eastAsia"/>
        </w:rPr>
        <w:t>队列</w:t>
      </w:r>
    </w:p>
    <w:p w:rsidR="001A7847" w:rsidRDefault="007D395D">
      <w:pPr>
        <w:widowControl/>
        <w:numPr>
          <w:ilvl w:val="0"/>
          <w:numId w:val="16"/>
        </w:numPr>
        <w:shd w:val="clear" w:color="auto" w:fill="FFFFFF"/>
        <w:spacing w:after="9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lastRenderedPageBreak/>
        <w:t>直接提交的队列</w:t>
      </w:r>
      <w:r>
        <w:rPr>
          <w:rFonts w:ascii="微软雅黑" w:eastAsia="宋体" w:hAnsi="微软雅黑" w:cs="宋体"/>
          <w:color w:val="555555"/>
          <w:kern w:val="0"/>
          <w:sz w:val="23"/>
          <w:szCs w:val="23"/>
        </w:rPr>
        <w:t xml:space="preserve"> </w:t>
      </w:r>
      <w:r>
        <w:rPr>
          <w:rFonts w:ascii="微软雅黑" w:eastAsia="宋体" w:hAnsi="微软雅黑" w:cs="宋体"/>
          <w:color w:val="555555"/>
          <w:kern w:val="0"/>
          <w:sz w:val="23"/>
          <w:szCs w:val="23"/>
        </w:rPr>
        <w:t>：</w:t>
      </w:r>
      <w:r>
        <w:rPr>
          <w:rFonts w:ascii="微软雅黑" w:eastAsia="宋体" w:hAnsi="微软雅黑" w:cs="宋体"/>
          <w:color w:val="555555"/>
          <w:kern w:val="0"/>
          <w:sz w:val="23"/>
          <w:szCs w:val="23"/>
        </w:rPr>
        <w:t xml:space="preserve"> </w:t>
      </w:r>
      <w:r>
        <w:rPr>
          <w:rFonts w:ascii="微软雅黑" w:eastAsia="宋体" w:hAnsi="微软雅黑" w:cs="宋体"/>
          <w:color w:val="555555"/>
          <w:kern w:val="0"/>
          <w:sz w:val="23"/>
          <w:szCs w:val="23"/>
        </w:rPr>
        <w:t>没有容量，不会保存，直接创建新的线程，因此需要设置很大的线程池数。否则容易执行拒绝策略，也很危险。</w:t>
      </w:r>
    </w:p>
    <w:p w:rsidR="001A7847" w:rsidRDefault="007D395D">
      <w:pPr>
        <w:widowControl/>
        <w:shd w:val="clear" w:color="auto" w:fill="FFFFFF"/>
        <w:spacing w:after="90"/>
        <w:ind w:left="720"/>
        <w:jc w:val="left"/>
        <w:rPr>
          <w:rFonts w:ascii="微软雅黑" w:eastAsia="宋体" w:hAnsi="微软雅黑" w:cs="宋体"/>
          <w:color w:val="555555"/>
          <w:kern w:val="0"/>
          <w:sz w:val="23"/>
          <w:szCs w:val="23"/>
        </w:rPr>
      </w:pPr>
      <w:r>
        <w:rPr>
          <w:rFonts w:ascii="微软雅黑" w:eastAsia="宋体" w:hAnsi="微软雅黑" w:cs="宋体" w:hint="eastAsia"/>
          <w:color w:val="555555"/>
          <w:kern w:val="0"/>
          <w:sz w:val="23"/>
          <w:szCs w:val="23"/>
        </w:rPr>
        <w:t>如</w:t>
      </w:r>
      <w:r>
        <w:rPr>
          <w:rFonts w:ascii="Verdana" w:hAnsi="Verdana"/>
          <w:color w:val="000000"/>
          <w:szCs w:val="21"/>
        </w:rPr>
        <w:t>SynchronousQueue</w:t>
      </w:r>
      <w:r>
        <w:rPr>
          <w:rFonts w:ascii="Verdana" w:hAnsi="Verdana" w:hint="eastAsia"/>
          <w:color w:val="000000"/>
          <w:szCs w:val="21"/>
        </w:rPr>
        <w:t>队列</w:t>
      </w:r>
    </w:p>
    <w:p w:rsidR="001A7847" w:rsidRDefault="007D395D">
      <w:pPr>
        <w:widowControl/>
        <w:numPr>
          <w:ilvl w:val="0"/>
          <w:numId w:val="16"/>
        </w:numPr>
        <w:shd w:val="clear" w:color="auto" w:fill="FFFFFF"/>
        <w:spacing w:after="9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t>有界队列：如果</w:t>
      </w:r>
      <w:r>
        <w:rPr>
          <w:rFonts w:ascii="微软雅黑" w:eastAsia="宋体" w:hAnsi="微软雅黑" w:cs="宋体"/>
          <w:color w:val="555555"/>
          <w:kern w:val="0"/>
          <w:sz w:val="23"/>
          <w:szCs w:val="23"/>
        </w:rPr>
        <w:t>core</w:t>
      </w:r>
      <w:r>
        <w:rPr>
          <w:rFonts w:ascii="微软雅黑" w:eastAsia="宋体" w:hAnsi="微软雅黑" w:cs="宋体"/>
          <w:color w:val="555555"/>
          <w:kern w:val="0"/>
          <w:sz w:val="23"/>
          <w:szCs w:val="23"/>
        </w:rPr>
        <w:t>满了，则存储在队列中，如果</w:t>
      </w:r>
      <w:r>
        <w:rPr>
          <w:rFonts w:ascii="微软雅黑" w:eastAsia="宋体" w:hAnsi="微软雅黑" w:cs="宋体"/>
          <w:color w:val="555555"/>
          <w:kern w:val="0"/>
          <w:sz w:val="23"/>
          <w:szCs w:val="23"/>
        </w:rPr>
        <w:t>core</w:t>
      </w:r>
      <w:r>
        <w:rPr>
          <w:rFonts w:ascii="微软雅黑" w:eastAsia="宋体" w:hAnsi="微软雅黑" w:cs="宋体"/>
          <w:color w:val="555555"/>
          <w:kern w:val="0"/>
          <w:sz w:val="23"/>
          <w:szCs w:val="23"/>
        </w:rPr>
        <w:t>满了且队列满了，则创建线程，直到</w:t>
      </w:r>
      <w:r>
        <w:rPr>
          <w:rFonts w:ascii="微软雅黑" w:eastAsia="宋体" w:hAnsi="微软雅黑" w:cs="宋体"/>
          <w:color w:val="555555"/>
          <w:kern w:val="0"/>
          <w:sz w:val="23"/>
          <w:szCs w:val="23"/>
        </w:rPr>
        <w:t xml:space="preserve">maximumPoolSize </w:t>
      </w:r>
      <w:r>
        <w:rPr>
          <w:rFonts w:ascii="微软雅黑" w:eastAsia="宋体" w:hAnsi="微软雅黑" w:cs="宋体"/>
          <w:color w:val="555555"/>
          <w:kern w:val="0"/>
          <w:sz w:val="23"/>
          <w:szCs w:val="23"/>
        </w:rPr>
        <w:t>到了，如果队列满了且最大线程数已经到了，则执行拒绝策略。</w:t>
      </w:r>
    </w:p>
    <w:p w:rsidR="001A7847" w:rsidRDefault="007D395D">
      <w:pPr>
        <w:widowControl/>
        <w:numPr>
          <w:ilvl w:val="0"/>
          <w:numId w:val="16"/>
        </w:numPr>
        <w:shd w:val="clear" w:color="auto" w:fill="FFFFFF"/>
        <w:spacing w:after="9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t>优先级队列：按照优先级执行任务。也可以设置大小。</w:t>
      </w:r>
    </w:p>
    <w:p w:rsidR="001A7847" w:rsidRDefault="007D395D">
      <w:pPr>
        <w:widowControl/>
        <w:shd w:val="clear" w:color="auto" w:fill="FFFFFF"/>
        <w:spacing w:after="90"/>
        <w:ind w:left="720"/>
        <w:jc w:val="left"/>
      </w:pPr>
      <w:r>
        <w:rPr>
          <w:rFonts w:hint="eastAsia"/>
        </w:rPr>
        <w:t>如</w:t>
      </w:r>
      <w:r>
        <w:rPr>
          <w:rStyle w:val="ac"/>
          <w:rFonts w:ascii="Verdana" w:hAnsi="Verdana" w:hint="eastAsia"/>
          <w:color w:val="000000"/>
          <w:szCs w:val="21"/>
        </w:rPr>
        <w:t xml:space="preserve"> </w:t>
      </w:r>
      <w:r>
        <w:rPr>
          <w:rStyle w:val="ac"/>
          <w:rFonts w:ascii="Verdana" w:hAnsi="Verdana"/>
          <w:color w:val="000000"/>
          <w:szCs w:val="21"/>
        </w:rPr>
        <w:t>PriorityBlockingQueue</w:t>
      </w:r>
      <w:r>
        <w:rPr>
          <w:rStyle w:val="ac"/>
          <w:rFonts w:ascii="Verdana" w:hAnsi="Verdana" w:hint="eastAsia"/>
          <w:color w:val="000000"/>
          <w:szCs w:val="21"/>
        </w:rPr>
        <w:t xml:space="preserve"> </w:t>
      </w:r>
      <w:r>
        <w:rPr>
          <w:rFonts w:hint="eastAsia"/>
        </w:rPr>
        <w:t>队列</w:t>
      </w:r>
    </w:p>
    <w:p w:rsidR="001A7847" w:rsidRDefault="001A7847">
      <w:pPr>
        <w:widowControl/>
        <w:shd w:val="clear" w:color="auto" w:fill="FFFFFF"/>
        <w:spacing w:after="90"/>
        <w:ind w:left="720"/>
        <w:jc w:val="left"/>
      </w:pPr>
    </w:p>
    <w:p w:rsidR="001A7847" w:rsidRDefault="007D395D">
      <w:pPr>
        <w:widowControl/>
        <w:shd w:val="clear" w:color="auto" w:fill="FFFFFF"/>
        <w:spacing w:after="300"/>
        <w:ind w:firstLine="45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t>再看看拒绝策略，什么是拒绝策略呢？当队列满了，如何处理那些仍然提交的任务。</w:t>
      </w:r>
      <w:r>
        <w:rPr>
          <w:rFonts w:ascii="微软雅黑" w:eastAsia="宋体" w:hAnsi="微软雅黑" w:cs="宋体"/>
          <w:color w:val="555555"/>
          <w:kern w:val="0"/>
          <w:sz w:val="23"/>
          <w:szCs w:val="23"/>
        </w:rPr>
        <w:t xml:space="preserve">JDK </w:t>
      </w:r>
      <w:r>
        <w:rPr>
          <w:rFonts w:ascii="微软雅黑" w:eastAsia="宋体" w:hAnsi="微软雅黑" w:cs="宋体"/>
          <w:color w:val="555555"/>
          <w:kern w:val="0"/>
          <w:sz w:val="23"/>
          <w:szCs w:val="23"/>
        </w:rPr>
        <w:t>默认有</w:t>
      </w:r>
      <w:r>
        <w:rPr>
          <w:rFonts w:ascii="微软雅黑" w:eastAsia="宋体" w:hAnsi="微软雅黑" w:cs="宋体"/>
          <w:color w:val="555555"/>
          <w:kern w:val="0"/>
          <w:sz w:val="23"/>
          <w:szCs w:val="23"/>
        </w:rPr>
        <w:t>4</w:t>
      </w:r>
      <w:r>
        <w:rPr>
          <w:rFonts w:ascii="微软雅黑" w:eastAsia="宋体" w:hAnsi="微软雅黑" w:cs="宋体"/>
          <w:color w:val="555555"/>
          <w:kern w:val="0"/>
          <w:sz w:val="23"/>
          <w:szCs w:val="23"/>
        </w:rPr>
        <w:t>种策略。</w:t>
      </w:r>
    </w:p>
    <w:p w:rsidR="001A7847" w:rsidRDefault="007D395D">
      <w:pPr>
        <w:widowControl/>
        <w:numPr>
          <w:ilvl w:val="0"/>
          <w:numId w:val="17"/>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t xml:space="preserve">AbortPolicy </w:t>
      </w:r>
      <w:r>
        <w:rPr>
          <w:rFonts w:ascii="微软雅黑" w:eastAsia="宋体" w:hAnsi="微软雅黑" w:cs="宋体"/>
          <w:color w:val="555555"/>
          <w:kern w:val="0"/>
          <w:sz w:val="23"/>
          <w:szCs w:val="23"/>
        </w:rPr>
        <w:t>：直接抛出异常，阻止系统正常工作</w:t>
      </w:r>
      <w:r>
        <w:rPr>
          <w:rFonts w:ascii="微软雅黑" w:eastAsia="宋体" w:hAnsi="微软雅黑" w:cs="宋体"/>
          <w:color w:val="555555"/>
          <w:kern w:val="0"/>
          <w:sz w:val="23"/>
          <w:szCs w:val="23"/>
        </w:rPr>
        <w:t>.</w:t>
      </w:r>
    </w:p>
    <w:p w:rsidR="001A7847" w:rsidRDefault="007D395D">
      <w:pPr>
        <w:widowControl/>
        <w:numPr>
          <w:ilvl w:val="0"/>
          <w:numId w:val="17"/>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t xml:space="preserve">CallerRunsPolicy : </w:t>
      </w:r>
      <w:r>
        <w:rPr>
          <w:rFonts w:ascii="微软雅黑" w:eastAsia="宋体" w:hAnsi="微软雅黑" w:cs="宋体"/>
          <w:color w:val="555555"/>
          <w:kern w:val="0"/>
          <w:sz w:val="23"/>
          <w:szCs w:val="23"/>
        </w:rPr>
        <w:t>只要线程池未关闭，该策略直接在调用者线程中，运行当前被丢弃的任务。显然这样做不会真的丢弃任务，但是，任务提交线程的性能极有可能会急剧下降。</w:t>
      </w:r>
    </w:p>
    <w:p w:rsidR="001A7847" w:rsidRDefault="007D395D">
      <w:pPr>
        <w:widowControl/>
        <w:numPr>
          <w:ilvl w:val="0"/>
          <w:numId w:val="17"/>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t xml:space="preserve">DiscardOldestPolicy: </w:t>
      </w:r>
      <w:r>
        <w:rPr>
          <w:rFonts w:ascii="微软雅黑" w:eastAsia="宋体" w:hAnsi="微软雅黑" w:cs="宋体"/>
          <w:color w:val="555555"/>
          <w:kern w:val="0"/>
          <w:sz w:val="23"/>
          <w:szCs w:val="23"/>
        </w:rPr>
        <w:t>该策略将丢弃最老的一个请求，也就是即将被执行的一个任务，并尝试再次提交当前任务</w:t>
      </w:r>
      <w:r>
        <w:rPr>
          <w:rFonts w:ascii="微软雅黑" w:eastAsia="宋体" w:hAnsi="微软雅黑" w:cs="宋体"/>
          <w:color w:val="555555"/>
          <w:kern w:val="0"/>
          <w:sz w:val="23"/>
          <w:szCs w:val="23"/>
        </w:rPr>
        <w:t>.</w:t>
      </w:r>
    </w:p>
    <w:p w:rsidR="001A7847" w:rsidRDefault="007D395D">
      <w:pPr>
        <w:widowControl/>
        <w:numPr>
          <w:ilvl w:val="0"/>
          <w:numId w:val="17"/>
        </w:numPr>
        <w:shd w:val="clear" w:color="auto" w:fill="FFFFFF"/>
        <w:spacing w:after="90"/>
        <w:ind w:left="75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t xml:space="preserve">DiscardPolicy: </w:t>
      </w:r>
      <w:r>
        <w:rPr>
          <w:rFonts w:ascii="微软雅黑" w:eastAsia="宋体" w:hAnsi="微软雅黑" w:cs="宋体"/>
          <w:color w:val="555555"/>
          <w:kern w:val="0"/>
          <w:sz w:val="23"/>
          <w:szCs w:val="23"/>
        </w:rPr>
        <w:t>该策略默默地丢弃无法处理的任务，不予任何处理，如果允许任务丢失，我觉得这是最好的方案</w:t>
      </w:r>
      <w:r>
        <w:rPr>
          <w:rFonts w:ascii="微软雅黑" w:eastAsia="宋体" w:hAnsi="微软雅黑" w:cs="宋体"/>
          <w:color w:val="555555"/>
          <w:kern w:val="0"/>
          <w:sz w:val="23"/>
          <w:szCs w:val="23"/>
        </w:rPr>
        <w:t>.</w:t>
      </w:r>
    </w:p>
    <w:p w:rsidR="001A7847" w:rsidRDefault="007D395D">
      <w:pPr>
        <w:widowControl/>
        <w:shd w:val="clear" w:color="auto" w:fill="FFFFFF"/>
        <w:spacing w:after="300"/>
        <w:ind w:firstLine="450"/>
        <w:jc w:val="left"/>
        <w:rPr>
          <w:rFonts w:ascii="微软雅黑" w:eastAsia="宋体" w:hAnsi="微软雅黑" w:cs="宋体"/>
          <w:color w:val="555555"/>
          <w:kern w:val="0"/>
          <w:sz w:val="23"/>
          <w:szCs w:val="23"/>
        </w:rPr>
      </w:pPr>
      <w:r>
        <w:rPr>
          <w:rFonts w:ascii="微软雅黑" w:eastAsia="宋体" w:hAnsi="微软雅黑" w:cs="宋体"/>
          <w:color w:val="555555"/>
          <w:kern w:val="0"/>
          <w:sz w:val="23"/>
          <w:szCs w:val="23"/>
        </w:rPr>
        <w:t>当然，如果你不满意</w:t>
      </w:r>
      <w:r>
        <w:rPr>
          <w:rFonts w:ascii="微软雅黑" w:eastAsia="宋体" w:hAnsi="微软雅黑" w:cs="宋体"/>
          <w:color w:val="555555"/>
          <w:kern w:val="0"/>
          <w:sz w:val="23"/>
          <w:szCs w:val="23"/>
        </w:rPr>
        <w:t>JDK</w:t>
      </w:r>
      <w:r>
        <w:rPr>
          <w:rFonts w:ascii="微软雅黑" w:eastAsia="宋体" w:hAnsi="微软雅黑" w:cs="宋体"/>
          <w:color w:val="555555"/>
          <w:kern w:val="0"/>
          <w:sz w:val="23"/>
          <w:szCs w:val="23"/>
        </w:rPr>
        <w:t>提供的拒绝策略，可以自己实现，只需要实现</w:t>
      </w:r>
      <w:r>
        <w:rPr>
          <w:rFonts w:ascii="微软雅黑" w:eastAsia="宋体" w:hAnsi="微软雅黑" w:cs="宋体"/>
          <w:color w:val="555555"/>
          <w:kern w:val="0"/>
          <w:sz w:val="23"/>
          <w:szCs w:val="23"/>
        </w:rPr>
        <w:t xml:space="preserve"> RejectedExecutionHandler </w:t>
      </w:r>
      <w:r>
        <w:rPr>
          <w:rFonts w:ascii="微软雅黑" w:eastAsia="宋体" w:hAnsi="微软雅黑" w:cs="宋体"/>
          <w:color w:val="555555"/>
          <w:kern w:val="0"/>
          <w:sz w:val="23"/>
          <w:szCs w:val="23"/>
        </w:rPr>
        <w:t>接口，并重写</w:t>
      </w:r>
      <w:r>
        <w:rPr>
          <w:rFonts w:ascii="微软雅黑" w:eastAsia="宋体" w:hAnsi="微软雅黑" w:cs="宋体"/>
          <w:color w:val="555555"/>
          <w:kern w:val="0"/>
          <w:sz w:val="23"/>
          <w:szCs w:val="23"/>
        </w:rPr>
        <w:t xml:space="preserve"> rejectedExecution </w:t>
      </w:r>
      <w:r>
        <w:rPr>
          <w:rFonts w:ascii="微软雅黑" w:eastAsia="宋体" w:hAnsi="微软雅黑" w:cs="宋体"/>
          <w:color w:val="555555"/>
          <w:kern w:val="0"/>
          <w:sz w:val="23"/>
          <w:szCs w:val="23"/>
        </w:rPr>
        <w:t>方法即可。</w:t>
      </w:r>
    </w:p>
    <w:p w:rsidR="001A7847" w:rsidRDefault="001A7847">
      <w:pPr>
        <w:widowControl/>
        <w:shd w:val="clear" w:color="auto" w:fill="FFFFFF"/>
        <w:spacing w:after="90"/>
        <w:jc w:val="left"/>
        <w:rPr>
          <w:rFonts w:ascii="微软雅黑" w:eastAsia="宋体" w:hAnsi="微软雅黑" w:cs="宋体"/>
          <w:color w:val="555555"/>
          <w:kern w:val="0"/>
          <w:sz w:val="23"/>
          <w:szCs w:val="23"/>
        </w:rPr>
      </w:pPr>
    </w:p>
    <w:p w:rsidR="001A7847" w:rsidRDefault="007D395D">
      <w:pPr>
        <w:pStyle w:val="aa"/>
        <w:shd w:val="clear" w:color="auto" w:fill="FFFFFF"/>
        <w:spacing w:before="0" w:beforeAutospacing="0" w:after="300" w:afterAutospacing="0"/>
        <w:rPr>
          <w:rFonts w:ascii="微软雅黑" w:hAnsi="微软雅黑"/>
          <w:color w:val="555555"/>
          <w:sz w:val="23"/>
          <w:szCs w:val="23"/>
        </w:rPr>
      </w:pPr>
      <w:r>
        <w:rPr>
          <w:rFonts w:ascii="微软雅黑" w:hAnsi="微软雅黑" w:hint="eastAsia"/>
          <w:color w:val="555555"/>
          <w:sz w:val="23"/>
          <w:szCs w:val="23"/>
        </w:rPr>
        <w:tab/>
      </w:r>
      <w:r>
        <w:rPr>
          <w:rFonts w:ascii="微软雅黑" w:hAnsi="微软雅黑"/>
          <w:color w:val="FF0000"/>
          <w:sz w:val="23"/>
          <w:szCs w:val="23"/>
          <w:shd w:val="clear" w:color="auto" w:fill="FFFFFF"/>
        </w:rPr>
        <w:t>当然，如果你不满意</w:t>
      </w:r>
      <w:r>
        <w:rPr>
          <w:rFonts w:ascii="微软雅黑" w:hAnsi="微软雅黑"/>
          <w:color w:val="FF0000"/>
          <w:sz w:val="23"/>
          <w:szCs w:val="23"/>
          <w:shd w:val="clear" w:color="auto" w:fill="FFFFFF"/>
        </w:rPr>
        <w:t>JDK</w:t>
      </w:r>
      <w:r>
        <w:rPr>
          <w:rFonts w:ascii="微软雅黑" w:hAnsi="微软雅黑"/>
          <w:color w:val="FF0000"/>
          <w:sz w:val="23"/>
          <w:szCs w:val="23"/>
          <w:shd w:val="clear" w:color="auto" w:fill="FFFFFF"/>
        </w:rPr>
        <w:t>提供的拒绝策略，可以自己实现，只需要实现</w:t>
      </w:r>
      <w:r>
        <w:rPr>
          <w:rFonts w:ascii="微软雅黑" w:hAnsi="微软雅黑"/>
          <w:color w:val="FF0000"/>
          <w:sz w:val="23"/>
          <w:szCs w:val="23"/>
          <w:shd w:val="clear" w:color="auto" w:fill="FFFFFF"/>
        </w:rPr>
        <w:t xml:space="preserve"> RejectedExecutionHandler </w:t>
      </w:r>
      <w:r>
        <w:rPr>
          <w:rFonts w:ascii="微软雅黑" w:hAnsi="微软雅黑"/>
          <w:color w:val="FF0000"/>
          <w:sz w:val="23"/>
          <w:szCs w:val="23"/>
          <w:shd w:val="clear" w:color="auto" w:fill="FFFFFF"/>
        </w:rPr>
        <w:t>接口，并重写</w:t>
      </w:r>
      <w:r>
        <w:rPr>
          <w:rFonts w:ascii="微软雅黑" w:hAnsi="微软雅黑"/>
          <w:color w:val="FF0000"/>
          <w:sz w:val="23"/>
          <w:szCs w:val="23"/>
          <w:shd w:val="clear" w:color="auto" w:fill="FFFFFF"/>
        </w:rPr>
        <w:t xml:space="preserve"> rejectedExecution </w:t>
      </w:r>
      <w:r>
        <w:rPr>
          <w:rFonts w:ascii="微软雅黑" w:hAnsi="微软雅黑"/>
          <w:color w:val="FF0000"/>
          <w:sz w:val="23"/>
          <w:szCs w:val="23"/>
          <w:shd w:val="clear" w:color="auto" w:fill="FFFFFF"/>
        </w:rPr>
        <w:t>方法即可。</w:t>
      </w:r>
    </w:p>
    <w:p w:rsidR="001A7847" w:rsidRDefault="007D395D">
      <w:pPr>
        <w:pStyle w:val="aa"/>
        <w:shd w:val="clear" w:color="auto" w:fill="FFFFFF"/>
        <w:spacing w:before="0" w:beforeAutospacing="0" w:after="300" w:afterAutospacing="0"/>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lastRenderedPageBreak/>
        <w:t>线程工厂，线程池的所有线程都由线程工厂来创建，而默认的线程工厂太过单一，我们看看默认的线程工厂是如何创建线程的：</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static class DefaultThreadFactory implements ThreadFactory {</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private static final AtomicInteger poolNumber = new AtomicInteger(1);</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private final ThreadGroup group;</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private final AtomicInteger threadNumber = new AtomicInteger(1);</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private final String namePrefix;</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DefaultThreadFactory() {</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SecurityManager s = System.getSecurityManager();</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group = (s != null) ? s.getThreadGroup() :</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Thread.currentThread().getThreadGroup();</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namePrefix = "pool-" +</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poolNumber.getAndIncrement() +</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"-thread-";</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lastRenderedPageBreak/>
        <w:t xml:space="preserve">        public Thread newThread(Runnable r) {</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Thread t = new Thread(group, r,namePrefix + threadNumber.getAndIncrement(),0);</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if (t.isDaemon())</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t.setDaemon(false);</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if (t.getPriority() != Thread.NORM_PRIORITY)</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t.setPriority(Thread.NORM_PRIORITY);</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return t;</w:t>
      </w:r>
    </w:p>
    <w:p w:rsidR="001A7847" w:rsidRDefault="007D395D">
      <w:pPr>
        <w:pStyle w:val="aa"/>
        <w:shd w:val="clear" w:color="auto" w:fill="FFFFFF"/>
        <w:spacing w:after="300"/>
        <w:rPr>
          <w:rFonts w:ascii="微软雅黑" w:hAnsi="微软雅黑"/>
          <w:color w:val="555555"/>
          <w:sz w:val="23"/>
          <w:szCs w:val="23"/>
        </w:rPr>
      </w:pPr>
      <w:r>
        <w:rPr>
          <w:rFonts w:ascii="微软雅黑" w:hAnsi="微软雅黑"/>
          <w:color w:val="555555"/>
          <w:sz w:val="23"/>
          <w:szCs w:val="23"/>
        </w:rPr>
        <w:t xml:space="preserve">        }</w:t>
      </w:r>
    </w:p>
    <w:p w:rsidR="001A7847" w:rsidRDefault="007D395D">
      <w:pPr>
        <w:pStyle w:val="aa"/>
        <w:shd w:val="clear" w:color="auto" w:fill="FFFFFF"/>
        <w:spacing w:before="0" w:beforeAutospacing="0" w:after="300" w:afterAutospacing="0"/>
        <w:rPr>
          <w:rFonts w:ascii="微软雅黑" w:hAnsi="微软雅黑"/>
          <w:color w:val="555555"/>
          <w:sz w:val="23"/>
          <w:szCs w:val="23"/>
        </w:rPr>
      </w:pPr>
      <w:r>
        <w:rPr>
          <w:rFonts w:ascii="微软雅黑" w:hAnsi="微软雅黑"/>
          <w:color w:val="555555"/>
          <w:sz w:val="23"/>
          <w:szCs w:val="23"/>
        </w:rPr>
        <w:t xml:space="preserve">    }</w:t>
      </w:r>
    </w:p>
    <w:p w:rsidR="001A7847" w:rsidRDefault="007D395D">
      <w:pPr>
        <w:pStyle w:val="4"/>
      </w:pPr>
      <w:r>
        <w:rPr>
          <w:rFonts w:hint="eastAsia"/>
        </w:rPr>
        <w:t>扩展线程池</w:t>
      </w:r>
    </w:p>
    <w:p w:rsidR="001A7847" w:rsidRDefault="007D395D">
      <w:pPr>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那么我们能扩展线程池的功能吗？比如记录线程任务的执行时间。实际上，</w:t>
      </w:r>
      <w:r>
        <w:rPr>
          <w:rFonts w:ascii="微软雅黑" w:hAnsi="微软雅黑"/>
          <w:color w:val="555555"/>
          <w:sz w:val="23"/>
          <w:szCs w:val="23"/>
          <w:shd w:val="clear" w:color="auto" w:fill="FFFFFF"/>
        </w:rPr>
        <w:t xml:space="preserve">JDK </w:t>
      </w:r>
      <w:r>
        <w:rPr>
          <w:rFonts w:ascii="微软雅黑" w:hAnsi="微软雅黑"/>
          <w:color w:val="555555"/>
          <w:sz w:val="23"/>
          <w:szCs w:val="23"/>
          <w:shd w:val="clear" w:color="auto" w:fill="FFFFFF"/>
        </w:rPr>
        <w:t>的线程池已经为我们预留的接口，在线程池核心方法中，有</w:t>
      </w:r>
      <w:r>
        <w:rPr>
          <w:rFonts w:ascii="微软雅黑" w:hAnsi="微软雅黑"/>
          <w:color w:val="555555"/>
          <w:sz w:val="23"/>
          <w:szCs w:val="23"/>
          <w:shd w:val="clear" w:color="auto" w:fill="FFFFFF"/>
        </w:rPr>
        <w:t xml:space="preserve">2 </w:t>
      </w:r>
      <w:r>
        <w:rPr>
          <w:rFonts w:ascii="微软雅黑" w:hAnsi="微软雅黑"/>
          <w:color w:val="555555"/>
          <w:sz w:val="23"/>
          <w:szCs w:val="23"/>
          <w:shd w:val="clear" w:color="auto" w:fill="FFFFFF"/>
        </w:rPr>
        <w:t>个方法是空的，就是给我们预留的。还有一个线程池退出时会调用的方法。我们看看例子：</w:t>
      </w:r>
    </w:p>
    <w:p w:rsidR="001A7847" w:rsidRDefault="001A7847">
      <w:pPr>
        <w:rPr>
          <w:rFonts w:ascii="微软雅黑" w:hAnsi="微软雅黑"/>
          <w:color w:val="555555"/>
          <w:sz w:val="23"/>
          <w:szCs w:val="23"/>
          <w:shd w:val="clear" w:color="auto" w:fill="FFFFFF"/>
        </w:rPr>
      </w:pPr>
    </w:p>
    <w:p w:rsidR="001A7847" w:rsidRDefault="007D395D">
      <w:r>
        <w:t>public static void main(String[] args) throws InterruptedException {</w:t>
      </w:r>
    </w:p>
    <w:p w:rsidR="001A7847" w:rsidRDefault="007D395D">
      <w:r>
        <w:t xml:space="preserve">    ExecutorService es = new ThreadPoolExecutor(5, 5, 0L, TimeUnit.MILLISECONDS,</w:t>
      </w:r>
    </w:p>
    <w:p w:rsidR="001A7847" w:rsidRDefault="007D395D">
      <w:r>
        <w:t xml:space="preserve">        new LinkedBlockingQueue&lt;&gt;()) {</w:t>
      </w:r>
    </w:p>
    <w:p w:rsidR="001A7847" w:rsidRDefault="007D395D">
      <w:r>
        <w:t xml:space="preserve">      @Override</w:t>
      </w:r>
    </w:p>
    <w:p w:rsidR="001A7847" w:rsidRDefault="007D395D">
      <w:r>
        <w:t xml:space="preserve">      protected void beforeExecute(Thread t, Runnable r) {</w:t>
      </w:r>
    </w:p>
    <w:p w:rsidR="001A7847" w:rsidRDefault="007D395D">
      <w:r>
        <w:rPr>
          <w:rFonts w:hint="eastAsia"/>
        </w:rPr>
        <w:t xml:space="preserve">        System.out.println("</w:t>
      </w:r>
      <w:r>
        <w:rPr>
          <w:rFonts w:hint="eastAsia"/>
        </w:rPr>
        <w:t>准备执行：</w:t>
      </w:r>
      <w:r>
        <w:rPr>
          <w:rFonts w:hint="eastAsia"/>
        </w:rPr>
        <w:t>" + ((MyTask) r).name);</w:t>
      </w:r>
    </w:p>
    <w:p w:rsidR="001A7847" w:rsidRDefault="007D395D">
      <w:r>
        <w:lastRenderedPageBreak/>
        <w:t xml:space="preserve">      }</w:t>
      </w:r>
    </w:p>
    <w:p w:rsidR="001A7847" w:rsidRDefault="007D395D">
      <w:r>
        <w:t xml:space="preserve">      @Override</w:t>
      </w:r>
    </w:p>
    <w:p w:rsidR="001A7847" w:rsidRDefault="007D395D">
      <w:r>
        <w:t xml:space="preserve">      protected void afterExecute(Runnable r, Throwable t) {</w:t>
      </w:r>
    </w:p>
    <w:p w:rsidR="001A7847" w:rsidRDefault="007D395D">
      <w:r>
        <w:rPr>
          <w:rFonts w:hint="eastAsia"/>
        </w:rPr>
        <w:t xml:space="preserve">        System.out.println("</w:t>
      </w:r>
      <w:r>
        <w:rPr>
          <w:rFonts w:hint="eastAsia"/>
        </w:rPr>
        <w:t>执行完成：</w:t>
      </w:r>
      <w:r>
        <w:rPr>
          <w:rFonts w:hint="eastAsia"/>
        </w:rPr>
        <w:t xml:space="preserve"> " + ((MyTask) r).name);</w:t>
      </w:r>
    </w:p>
    <w:p w:rsidR="001A7847" w:rsidRDefault="007D395D">
      <w:r>
        <w:t xml:space="preserve">      }</w:t>
      </w:r>
    </w:p>
    <w:p w:rsidR="001A7847" w:rsidRDefault="007D395D">
      <w:r>
        <w:t xml:space="preserve">      @Override</w:t>
      </w:r>
    </w:p>
    <w:p w:rsidR="001A7847" w:rsidRDefault="007D395D">
      <w:r>
        <w:t xml:space="preserve">      protected void terminated() {</w:t>
      </w:r>
    </w:p>
    <w:p w:rsidR="001A7847" w:rsidRDefault="007D395D">
      <w:r>
        <w:rPr>
          <w:rFonts w:hint="eastAsia"/>
        </w:rPr>
        <w:t xml:space="preserve">        System.out.println("</w:t>
      </w:r>
      <w:r>
        <w:rPr>
          <w:rFonts w:hint="eastAsia"/>
        </w:rPr>
        <w:t>线程池退出</w:t>
      </w:r>
      <w:r>
        <w:rPr>
          <w:rFonts w:hint="eastAsia"/>
        </w:rPr>
        <w:t>");</w:t>
      </w:r>
    </w:p>
    <w:p w:rsidR="001A7847" w:rsidRDefault="007D395D">
      <w:r>
        <w:t xml:space="preserve">      }</w:t>
      </w:r>
    </w:p>
    <w:p w:rsidR="001A7847" w:rsidRDefault="007D395D">
      <w:r>
        <w:t xml:space="preserve">    };</w:t>
      </w:r>
    </w:p>
    <w:p w:rsidR="001A7847" w:rsidRDefault="007D395D">
      <w:r>
        <w:t xml:space="preserve">    for (int i = 0; i &lt; 5; i++) {</w:t>
      </w:r>
    </w:p>
    <w:p w:rsidR="001A7847" w:rsidRDefault="007D395D">
      <w:r>
        <w:t xml:space="preserve">      MyTask myTask = new MyTask("TASK-GEYM-" + i);</w:t>
      </w:r>
    </w:p>
    <w:p w:rsidR="001A7847" w:rsidRDefault="007D395D">
      <w:r>
        <w:t xml:space="preserve">      es.execute(myTask);</w:t>
      </w:r>
    </w:p>
    <w:p w:rsidR="001A7847" w:rsidRDefault="007D395D">
      <w:r>
        <w:t xml:space="preserve">      Thread.sleep(10);</w:t>
      </w:r>
    </w:p>
    <w:p w:rsidR="001A7847" w:rsidRDefault="007D395D">
      <w:r>
        <w:t xml:space="preserve">    }</w:t>
      </w:r>
    </w:p>
    <w:p w:rsidR="001A7847" w:rsidRDefault="007D395D">
      <w:r>
        <w:t xml:space="preserve">    es.shutdown();</w:t>
      </w:r>
    </w:p>
    <w:p w:rsidR="001A7847" w:rsidRDefault="007D395D">
      <w:r>
        <w:t xml:space="preserve">  }</w:t>
      </w:r>
    </w:p>
    <w:p w:rsidR="001A7847" w:rsidRDefault="001A7847"/>
    <w:p w:rsidR="001A7847" w:rsidRDefault="007D395D">
      <w:pPr>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我们重写了</w:t>
      </w:r>
      <w:r>
        <w:rPr>
          <w:rFonts w:ascii="微软雅黑" w:hAnsi="微软雅黑"/>
          <w:color w:val="555555"/>
          <w:sz w:val="23"/>
          <w:szCs w:val="23"/>
          <w:shd w:val="clear" w:color="auto" w:fill="FFFFFF"/>
        </w:rPr>
        <w:t xml:space="preserve"> beforeExecute </w:t>
      </w:r>
      <w:r>
        <w:rPr>
          <w:rFonts w:ascii="微软雅黑" w:hAnsi="微软雅黑"/>
          <w:color w:val="555555"/>
          <w:sz w:val="23"/>
          <w:szCs w:val="23"/>
          <w:shd w:val="clear" w:color="auto" w:fill="FFFFFF"/>
        </w:rPr>
        <w:t>方法，也就是执行任务之前会调用该方法，而</w:t>
      </w:r>
      <w:r>
        <w:rPr>
          <w:rFonts w:ascii="微软雅黑" w:hAnsi="微软雅黑"/>
          <w:color w:val="555555"/>
          <w:sz w:val="23"/>
          <w:szCs w:val="23"/>
          <w:shd w:val="clear" w:color="auto" w:fill="FFFFFF"/>
        </w:rPr>
        <w:t xml:space="preserve"> afterExecute </w:t>
      </w:r>
      <w:r>
        <w:rPr>
          <w:rFonts w:ascii="微软雅黑" w:hAnsi="微软雅黑"/>
          <w:color w:val="555555"/>
          <w:sz w:val="23"/>
          <w:szCs w:val="23"/>
          <w:shd w:val="clear" w:color="auto" w:fill="FFFFFF"/>
        </w:rPr>
        <w:t>方法则是在任务执行完毕后会调用该方法。还有一个</w:t>
      </w:r>
      <w:r>
        <w:rPr>
          <w:rFonts w:ascii="微软雅黑" w:hAnsi="微软雅黑"/>
          <w:color w:val="555555"/>
          <w:sz w:val="23"/>
          <w:szCs w:val="23"/>
          <w:shd w:val="clear" w:color="auto" w:fill="FFFFFF"/>
        </w:rPr>
        <w:t xml:space="preserve"> terminated </w:t>
      </w:r>
      <w:r>
        <w:rPr>
          <w:rFonts w:ascii="微软雅黑" w:hAnsi="微软雅黑"/>
          <w:color w:val="555555"/>
          <w:sz w:val="23"/>
          <w:szCs w:val="23"/>
          <w:shd w:val="clear" w:color="auto" w:fill="FFFFFF"/>
        </w:rPr>
        <w:t>方法，在线程池退出调用</w:t>
      </w:r>
      <w:r>
        <w:rPr>
          <w:rFonts w:ascii="微软雅黑" w:hAnsi="微软雅黑"/>
          <w:color w:val="555555"/>
          <w:sz w:val="23"/>
          <w:szCs w:val="23"/>
          <w:shd w:val="clear" w:color="auto" w:fill="FFFFFF"/>
        </w:rPr>
        <w:t xml:space="preserve"> shutdown </w:t>
      </w:r>
      <w:r>
        <w:rPr>
          <w:rFonts w:ascii="微软雅黑" w:hAnsi="微软雅黑"/>
          <w:color w:val="555555"/>
          <w:sz w:val="23"/>
          <w:szCs w:val="23"/>
          <w:shd w:val="clear" w:color="auto" w:fill="FFFFFF"/>
        </w:rPr>
        <w:t>方法后时会调用该方法。</w:t>
      </w:r>
    </w:p>
    <w:p w:rsidR="001A7847" w:rsidRDefault="001A7847">
      <w:pPr>
        <w:rPr>
          <w:rFonts w:ascii="微软雅黑" w:hAnsi="微软雅黑"/>
          <w:color w:val="555555"/>
          <w:sz w:val="23"/>
          <w:szCs w:val="23"/>
          <w:shd w:val="clear" w:color="auto" w:fill="FFFFFF"/>
        </w:rPr>
      </w:pPr>
    </w:p>
    <w:p w:rsidR="001A7847" w:rsidRDefault="007D395D">
      <w:pPr>
        <w:pStyle w:val="4"/>
      </w:pPr>
      <w:r>
        <w:t>如何设计线程池中的线程数量</w:t>
      </w:r>
    </w:p>
    <w:p w:rsidR="001A7847" w:rsidRDefault="007D395D">
      <w:pPr>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线程池的大小对系统的性能有一定的影响，过大或者过小的线程数量都无法发挥最优的系统性能，但是线程池大小的确定也不需要做的非常精确。因为只要避免极大和极小两种情况，线程池的大小对性能的影响都不会影响太大，一般来说，确定线程池的大小需要考虑</w:t>
      </w:r>
      <w:r>
        <w:rPr>
          <w:rFonts w:ascii="微软雅黑" w:hAnsi="微软雅黑"/>
          <w:color w:val="555555"/>
          <w:sz w:val="23"/>
          <w:szCs w:val="23"/>
          <w:shd w:val="clear" w:color="auto" w:fill="FFFFFF"/>
        </w:rPr>
        <w:t>CPU</w:t>
      </w:r>
      <w:r>
        <w:rPr>
          <w:rFonts w:ascii="微软雅黑" w:hAnsi="微软雅黑"/>
          <w:color w:val="555555"/>
          <w:sz w:val="23"/>
          <w:szCs w:val="23"/>
          <w:shd w:val="clear" w:color="auto" w:fill="FFFFFF"/>
        </w:rPr>
        <w:t>数量，内存大小等因素，在《</w:t>
      </w:r>
      <w:r>
        <w:rPr>
          <w:rFonts w:ascii="微软雅黑" w:hAnsi="微软雅黑"/>
          <w:color w:val="555555"/>
          <w:sz w:val="23"/>
          <w:szCs w:val="23"/>
          <w:shd w:val="clear" w:color="auto" w:fill="FFFFFF"/>
        </w:rPr>
        <w:t>Java Concurrency in Practice</w:t>
      </w:r>
      <w:r>
        <w:rPr>
          <w:rFonts w:ascii="微软雅黑" w:hAnsi="微软雅黑"/>
          <w:color w:val="555555"/>
          <w:sz w:val="23"/>
          <w:szCs w:val="23"/>
          <w:shd w:val="clear" w:color="auto" w:fill="FFFFFF"/>
        </w:rPr>
        <w:t>》</w:t>
      </w:r>
      <w:r>
        <w:rPr>
          <w:rFonts w:ascii="微软雅黑" w:hAnsi="微软雅黑"/>
          <w:color w:val="555555"/>
          <w:sz w:val="23"/>
          <w:szCs w:val="23"/>
          <w:shd w:val="clear" w:color="auto" w:fill="FFFFFF"/>
        </w:rPr>
        <w:t xml:space="preserve"> </w:t>
      </w:r>
      <w:r>
        <w:rPr>
          <w:rFonts w:ascii="微软雅黑" w:hAnsi="微软雅黑"/>
          <w:color w:val="555555"/>
          <w:sz w:val="23"/>
          <w:szCs w:val="23"/>
          <w:shd w:val="clear" w:color="auto" w:fill="FFFFFF"/>
        </w:rPr>
        <w:t>书中给出了一个估算线程池大小的经验公式：</w:t>
      </w:r>
    </w:p>
    <w:p w:rsidR="001A7847" w:rsidRDefault="007D395D">
      <w:r>
        <w:rPr>
          <w:noProof/>
        </w:rPr>
        <w:lastRenderedPageBreak/>
        <w:drawing>
          <wp:inline distT="0" distB="0" distL="0" distR="0">
            <wp:extent cx="5274310" cy="26085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98"/>
                    <a:stretch>
                      <a:fillRect/>
                    </a:stretch>
                  </pic:blipFill>
                  <pic:spPr>
                    <a:xfrm>
                      <a:off x="0" y="0"/>
                      <a:ext cx="5274310" cy="2609074"/>
                    </a:xfrm>
                    <a:prstGeom prst="rect">
                      <a:avLst/>
                    </a:prstGeom>
                  </pic:spPr>
                </pic:pic>
              </a:graphicData>
            </a:graphic>
          </wp:inline>
        </w:drawing>
      </w:r>
    </w:p>
    <w:p w:rsidR="001A7847" w:rsidRDefault="001A7847"/>
    <w:p w:rsidR="001A7847" w:rsidRDefault="007D395D">
      <w:pPr>
        <w:rPr>
          <w:rFonts w:ascii="微软雅黑" w:hAnsi="微软雅黑"/>
          <w:color w:val="555555"/>
          <w:sz w:val="23"/>
          <w:szCs w:val="23"/>
          <w:shd w:val="clear" w:color="auto" w:fill="FFFFFF"/>
        </w:rPr>
      </w:pPr>
      <w:r>
        <w:rPr>
          <w:rFonts w:ascii="微软雅黑" w:hAnsi="微软雅黑"/>
          <w:color w:val="555555"/>
          <w:sz w:val="23"/>
          <w:szCs w:val="23"/>
          <w:shd w:val="clear" w:color="auto" w:fill="FFFFFF"/>
        </w:rPr>
        <w:t>公式还是有点复杂的，简单来说，就是如果你是</w:t>
      </w:r>
      <w:r>
        <w:rPr>
          <w:rFonts w:ascii="微软雅黑" w:hAnsi="微软雅黑"/>
          <w:color w:val="555555"/>
          <w:sz w:val="23"/>
          <w:szCs w:val="23"/>
          <w:shd w:val="clear" w:color="auto" w:fill="FFFFFF"/>
        </w:rPr>
        <w:t>CPU</w:t>
      </w:r>
      <w:r>
        <w:rPr>
          <w:rFonts w:ascii="微软雅黑" w:hAnsi="微软雅黑"/>
          <w:color w:val="555555"/>
          <w:sz w:val="23"/>
          <w:szCs w:val="23"/>
          <w:shd w:val="clear" w:color="auto" w:fill="FFFFFF"/>
        </w:rPr>
        <w:t>密集型运算，那么线程数量和</w:t>
      </w:r>
      <w:r>
        <w:rPr>
          <w:rFonts w:ascii="微软雅黑" w:hAnsi="微软雅黑"/>
          <w:color w:val="555555"/>
          <w:sz w:val="23"/>
          <w:szCs w:val="23"/>
          <w:shd w:val="clear" w:color="auto" w:fill="FFFFFF"/>
        </w:rPr>
        <w:t>CPU</w:t>
      </w:r>
      <w:r>
        <w:rPr>
          <w:rFonts w:ascii="微软雅黑" w:hAnsi="微软雅黑"/>
          <w:color w:val="555555"/>
          <w:sz w:val="23"/>
          <w:szCs w:val="23"/>
          <w:shd w:val="clear" w:color="auto" w:fill="FFFFFF"/>
        </w:rPr>
        <w:t>核心数相同就好，避免了大量无用的切换线程上下文，如果你是</w:t>
      </w:r>
      <w:r>
        <w:rPr>
          <w:rFonts w:ascii="微软雅黑" w:hAnsi="微软雅黑"/>
          <w:color w:val="555555"/>
          <w:sz w:val="23"/>
          <w:szCs w:val="23"/>
          <w:shd w:val="clear" w:color="auto" w:fill="FFFFFF"/>
        </w:rPr>
        <w:t>IO</w:t>
      </w:r>
      <w:r>
        <w:rPr>
          <w:rFonts w:ascii="微软雅黑" w:hAnsi="微软雅黑"/>
          <w:color w:val="555555"/>
          <w:sz w:val="23"/>
          <w:szCs w:val="23"/>
          <w:shd w:val="clear" w:color="auto" w:fill="FFFFFF"/>
        </w:rPr>
        <w:t>密集型的话，需要大量等待，那么线程数可以设置的多一些，比如</w:t>
      </w:r>
      <w:r>
        <w:rPr>
          <w:rFonts w:ascii="微软雅黑" w:hAnsi="微软雅黑"/>
          <w:color w:val="555555"/>
          <w:sz w:val="23"/>
          <w:szCs w:val="23"/>
          <w:shd w:val="clear" w:color="auto" w:fill="FFFFFF"/>
        </w:rPr>
        <w:t>CPU</w:t>
      </w:r>
      <w:r>
        <w:rPr>
          <w:rFonts w:ascii="微软雅黑" w:hAnsi="微软雅黑"/>
          <w:color w:val="555555"/>
          <w:sz w:val="23"/>
          <w:szCs w:val="23"/>
          <w:shd w:val="clear" w:color="auto" w:fill="FFFFFF"/>
        </w:rPr>
        <w:t>核心乘以</w:t>
      </w:r>
      <w:r>
        <w:rPr>
          <w:rFonts w:ascii="微软雅黑" w:hAnsi="微软雅黑"/>
          <w:color w:val="555555"/>
          <w:sz w:val="23"/>
          <w:szCs w:val="23"/>
          <w:shd w:val="clear" w:color="auto" w:fill="FFFFFF"/>
        </w:rPr>
        <w:t>2.</w:t>
      </w:r>
    </w:p>
    <w:p w:rsidR="001A7847" w:rsidRDefault="001A7847">
      <w:pPr>
        <w:rPr>
          <w:rFonts w:ascii="微软雅黑" w:hAnsi="微软雅黑"/>
          <w:color w:val="555555"/>
          <w:sz w:val="23"/>
          <w:szCs w:val="23"/>
          <w:shd w:val="clear" w:color="auto" w:fill="FFFFFF"/>
        </w:rPr>
      </w:pPr>
    </w:p>
    <w:p w:rsidR="001A7847" w:rsidRDefault="007D395D">
      <w:pPr>
        <w:pStyle w:val="aa"/>
        <w:shd w:val="clear" w:color="auto" w:fill="FFFFFF"/>
        <w:spacing w:before="0" w:beforeAutospacing="0" w:after="300" w:afterAutospacing="0"/>
        <w:rPr>
          <w:rFonts w:ascii="微软雅黑" w:hAnsi="微软雅黑"/>
          <w:color w:val="555555"/>
          <w:sz w:val="23"/>
          <w:szCs w:val="23"/>
        </w:rPr>
      </w:pPr>
      <w:r>
        <w:rPr>
          <w:rFonts w:ascii="微软雅黑" w:hAnsi="微软雅黑"/>
          <w:color w:val="555555"/>
          <w:sz w:val="23"/>
          <w:szCs w:val="23"/>
        </w:rPr>
        <w:t>至于如何获取</w:t>
      </w:r>
      <w:r>
        <w:rPr>
          <w:rFonts w:ascii="微软雅黑" w:hAnsi="微软雅黑"/>
          <w:color w:val="555555"/>
          <w:sz w:val="23"/>
          <w:szCs w:val="23"/>
        </w:rPr>
        <w:t xml:space="preserve"> CPU </w:t>
      </w:r>
      <w:r>
        <w:rPr>
          <w:rFonts w:ascii="微软雅黑" w:hAnsi="微软雅黑"/>
          <w:color w:val="555555"/>
          <w:sz w:val="23"/>
          <w:szCs w:val="23"/>
        </w:rPr>
        <w:t>核心数，</w:t>
      </w:r>
      <w:r>
        <w:rPr>
          <w:rFonts w:ascii="微软雅黑" w:hAnsi="微软雅黑"/>
          <w:color w:val="555555"/>
          <w:sz w:val="23"/>
          <w:szCs w:val="23"/>
        </w:rPr>
        <w:t xml:space="preserve">Java </w:t>
      </w:r>
      <w:r>
        <w:rPr>
          <w:rFonts w:ascii="微软雅黑" w:hAnsi="微软雅黑"/>
          <w:color w:val="555555"/>
          <w:sz w:val="23"/>
          <w:szCs w:val="23"/>
        </w:rPr>
        <w:t>提供了一个方法：</w:t>
      </w:r>
    </w:p>
    <w:p w:rsidR="001A7847" w:rsidRDefault="007D395D">
      <w:pPr>
        <w:pStyle w:val="aa"/>
        <w:shd w:val="clear" w:color="auto" w:fill="FFFFFF"/>
        <w:spacing w:before="0" w:beforeAutospacing="0" w:after="300" w:afterAutospacing="0"/>
        <w:rPr>
          <w:rFonts w:ascii="微软雅黑" w:hAnsi="微软雅黑"/>
          <w:color w:val="555555"/>
          <w:sz w:val="23"/>
          <w:szCs w:val="23"/>
        </w:rPr>
      </w:pPr>
      <w:r>
        <w:rPr>
          <w:rFonts w:ascii="微软雅黑" w:hAnsi="微软雅黑"/>
          <w:color w:val="555555"/>
          <w:sz w:val="23"/>
          <w:szCs w:val="23"/>
        </w:rPr>
        <w:t>Runtime.getRuntime().availableProcessors()</w:t>
      </w:r>
      <w:r>
        <w:rPr>
          <w:rFonts w:ascii="微软雅黑" w:hAnsi="微软雅黑"/>
          <w:color w:val="555555"/>
          <w:sz w:val="23"/>
          <w:szCs w:val="23"/>
        </w:rPr>
        <w:t>；</w:t>
      </w:r>
    </w:p>
    <w:p w:rsidR="001A7847" w:rsidRDefault="007D395D">
      <w:pPr>
        <w:pStyle w:val="aa"/>
        <w:shd w:val="clear" w:color="auto" w:fill="FFFFFF"/>
        <w:spacing w:before="0" w:beforeAutospacing="0" w:after="300" w:afterAutospacing="0"/>
        <w:rPr>
          <w:rFonts w:ascii="微软雅黑" w:hAnsi="微软雅黑"/>
          <w:color w:val="555555"/>
          <w:sz w:val="23"/>
          <w:szCs w:val="23"/>
        </w:rPr>
      </w:pPr>
      <w:r>
        <w:rPr>
          <w:rFonts w:ascii="微软雅黑" w:hAnsi="微软雅黑"/>
          <w:color w:val="555555"/>
          <w:sz w:val="23"/>
          <w:szCs w:val="23"/>
        </w:rPr>
        <w:t>返回了</w:t>
      </w:r>
      <w:r>
        <w:rPr>
          <w:rFonts w:ascii="微软雅黑" w:hAnsi="微软雅黑"/>
          <w:color w:val="555555"/>
          <w:sz w:val="23"/>
          <w:szCs w:val="23"/>
        </w:rPr>
        <w:t>CPU</w:t>
      </w:r>
      <w:r>
        <w:rPr>
          <w:rFonts w:ascii="微软雅黑" w:hAnsi="微软雅黑"/>
          <w:color w:val="555555"/>
          <w:sz w:val="23"/>
          <w:szCs w:val="23"/>
        </w:rPr>
        <w:t>的核心数量。</w:t>
      </w:r>
    </w:p>
    <w:p w:rsidR="001A7847" w:rsidRDefault="001A7847"/>
    <w:p w:rsidR="001A7847" w:rsidRDefault="007D395D">
      <w:pPr>
        <w:pStyle w:val="3"/>
      </w:pPr>
      <w:r>
        <w:rPr>
          <w:rFonts w:hint="eastAsia"/>
        </w:rPr>
        <w:t>实现原理</w:t>
      </w:r>
    </w:p>
    <w:p w:rsidR="001A7847" w:rsidRDefault="001A7847"/>
    <w:p w:rsidR="001A7847" w:rsidRDefault="007D395D">
      <w:pPr>
        <w:pStyle w:val="3"/>
      </w:pPr>
      <w:r>
        <w:rPr>
          <w:rFonts w:hint="eastAsia"/>
        </w:rPr>
        <w:lastRenderedPageBreak/>
        <w:t>自己实现线程池</w:t>
      </w:r>
    </w:p>
    <w:p w:rsidR="001A7847" w:rsidRDefault="007D395D">
      <w:pPr>
        <w:pStyle w:val="3"/>
      </w:pPr>
      <w:r>
        <w:t>S</w:t>
      </w:r>
      <w:r>
        <w:rPr>
          <w:rFonts w:hint="eastAsia"/>
        </w:rPr>
        <w:t xml:space="preserve">pring </w:t>
      </w:r>
      <w:r>
        <w:rPr>
          <w:rFonts w:hint="eastAsia"/>
        </w:rPr>
        <w:t>线程池</w:t>
      </w:r>
    </w:p>
    <w:p w:rsidR="001A7847" w:rsidRDefault="007D395D">
      <w:pPr>
        <w:pStyle w:val="2"/>
      </w:pPr>
      <w:r>
        <w:rPr>
          <w:rFonts w:hint="eastAsia"/>
        </w:rPr>
        <w:t>5.</w:t>
      </w:r>
      <w:r>
        <w:rPr>
          <w:rFonts w:hint="eastAsia"/>
        </w:rPr>
        <w:tab/>
      </w:r>
      <w:r>
        <w:t>J</w:t>
      </w:r>
      <w:r>
        <w:rPr>
          <w:rFonts w:hint="eastAsia"/>
        </w:rPr>
        <w:t>ava</w:t>
      </w:r>
      <w:r>
        <w:rPr>
          <w:rFonts w:hint="eastAsia"/>
        </w:rPr>
        <w:t>并发包</w:t>
      </w:r>
    </w:p>
    <w:p w:rsidR="001A7847" w:rsidRDefault="007D395D">
      <w:pPr>
        <w:pStyle w:val="1"/>
      </w:pPr>
      <w:r>
        <w:t>J</w:t>
      </w:r>
      <w:r>
        <w:rPr>
          <w:rFonts w:hint="eastAsia"/>
        </w:rPr>
        <w:t>ava</w:t>
      </w:r>
      <w:r>
        <w:rPr>
          <w:rFonts w:hint="eastAsia"/>
        </w:rPr>
        <w:t>虚拟机</w:t>
      </w:r>
    </w:p>
    <w:p w:rsidR="001A7847" w:rsidRDefault="007D395D">
      <w:r>
        <w:t>https://mp.weixin.qq.com/s/tsNymaaWkiQqbrLKl3VNZQ</w:t>
      </w:r>
    </w:p>
    <w:p w:rsidR="001A7847" w:rsidRDefault="007D395D">
      <w:pPr>
        <w:pStyle w:val="2"/>
        <w:numPr>
          <w:ilvl w:val="0"/>
          <w:numId w:val="18"/>
        </w:numPr>
      </w:pPr>
      <w:r>
        <w:rPr>
          <w:rFonts w:hint="eastAsia"/>
        </w:rPr>
        <w:t>类加载机制</w:t>
      </w:r>
    </w:p>
    <w:p w:rsidR="001A7847" w:rsidRDefault="007D395D">
      <w:pPr>
        <w:pStyle w:val="3"/>
        <w:numPr>
          <w:ilvl w:val="0"/>
          <w:numId w:val="19"/>
        </w:numPr>
      </w:pPr>
      <w:r>
        <w:rPr>
          <w:rFonts w:hint="eastAsia"/>
        </w:rPr>
        <w:t>什么是类的加载</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类的加载指的是将类的</w:t>
      </w:r>
      <w:r>
        <w:rPr>
          <w:rFonts w:ascii="Helvetica" w:hAnsi="Helvetica"/>
          <w:color w:val="50616D"/>
          <w:spacing w:val="8"/>
          <w:sz w:val="23"/>
          <w:szCs w:val="23"/>
          <w:shd w:val="clear" w:color="auto" w:fill="FFFFFF"/>
        </w:rPr>
        <w:t>.class</w:t>
      </w:r>
      <w:r>
        <w:rPr>
          <w:rFonts w:ascii="Helvetica" w:hAnsi="Helvetica"/>
          <w:color w:val="50616D"/>
          <w:spacing w:val="8"/>
          <w:sz w:val="23"/>
          <w:szCs w:val="23"/>
          <w:shd w:val="clear" w:color="auto" w:fill="FFFFFF"/>
        </w:rPr>
        <w:t>文件中的二进制数据读入到内存中，将其放在运行时数据区的方法区内，然后在堆区创建一个</w:t>
      </w:r>
      <w:r>
        <w:rPr>
          <w:rFonts w:ascii="Helvetica" w:hAnsi="Helvetica"/>
          <w:color w:val="50616D"/>
          <w:spacing w:val="8"/>
          <w:sz w:val="23"/>
          <w:szCs w:val="23"/>
          <w:shd w:val="clear" w:color="auto" w:fill="FFFFFF"/>
        </w:rPr>
        <w:t> </w:t>
      </w:r>
      <w:r>
        <w:rPr>
          <w:rStyle w:val="HTML0"/>
          <w:color w:val="585858"/>
          <w:spacing w:val="8"/>
          <w:szCs w:val="21"/>
          <w:shd w:val="clear" w:color="auto" w:fill="F3F1F1"/>
        </w:rPr>
        <w:t>java.lang.Class</w:t>
      </w:r>
      <w:r>
        <w:rPr>
          <w:rFonts w:ascii="Helvetica" w:hAnsi="Helvetica"/>
          <w:color w:val="50616D"/>
          <w:spacing w:val="8"/>
          <w:sz w:val="23"/>
          <w:szCs w:val="23"/>
          <w:shd w:val="clear" w:color="auto" w:fill="FFFFFF"/>
        </w:rPr>
        <w:t>对象，用来封装类在方法区内的数据结构。类的加载的最终产品是位于堆区中的</w:t>
      </w:r>
      <w:r>
        <w:rPr>
          <w:rFonts w:ascii="Helvetica" w:hAnsi="Helvetica"/>
          <w:color w:val="50616D"/>
          <w:spacing w:val="8"/>
          <w:sz w:val="23"/>
          <w:szCs w:val="23"/>
          <w:shd w:val="clear" w:color="auto" w:fill="FFFFFF"/>
        </w:rPr>
        <w:t> </w:t>
      </w:r>
      <w:r>
        <w:rPr>
          <w:rStyle w:val="HTML0"/>
          <w:color w:val="585858"/>
          <w:spacing w:val="8"/>
          <w:szCs w:val="21"/>
          <w:shd w:val="clear" w:color="auto" w:fill="F3F1F1"/>
        </w:rPr>
        <w:t>Class</w:t>
      </w:r>
      <w:r>
        <w:rPr>
          <w:rFonts w:ascii="Helvetica" w:hAnsi="Helvetica"/>
          <w:color w:val="50616D"/>
          <w:spacing w:val="8"/>
          <w:sz w:val="23"/>
          <w:szCs w:val="23"/>
          <w:shd w:val="clear" w:color="auto" w:fill="FFFFFF"/>
        </w:rPr>
        <w:t>对象，</w:t>
      </w:r>
      <w:r>
        <w:rPr>
          <w:rFonts w:ascii="Helvetica" w:hAnsi="Helvetica"/>
          <w:color w:val="50616D"/>
          <w:spacing w:val="8"/>
          <w:sz w:val="23"/>
          <w:szCs w:val="23"/>
          <w:shd w:val="clear" w:color="auto" w:fill="FFFFFF"/>
        </w:rPr>
        <w:t> </w:t>
      </w:r>
      <w:r>
        <w:rPr>
          <w:rStyle w:val="HTML0"/>
          <w:color w:val="585858"/>
          <w:spacing w:val="8"/>
          <w:szCs w:val="21"/>
          <w:shd w:val="clear" w:color="auto" w:fill="F3F1F1"/>
        </w:rPr>
        <w:t>Class</w:t>
      </w:r>
      <w:r>
        <w:rPr>
          <w:rFonts w:ascii="Helvetica" w:hAnsi="Helvetica"/>
          <w:color w:val="50616D"/>
          <w:spacing w:val="8"/>
          <w:sz w:val="23"/>
          <w:szCs w:val="23"/>
          <w:shd w:val="clear" w:color="auto" w:fill="FFFFFF"/>
        </w:rPr>
        <w:t>对象封装了类在方法区内的数据结构，并且向</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程序员提供了访问方法区内的数据结构的接口。</w:t>
      </w:r>
    </w:p>
    <w:p w:rsidR="001A7847" w:rsidRDefault="007D395D">
      <w:r>
        <w:rPr>
          <w:noProof/>
        </w:rPr>
        <w:drawing>
          <wp:inline distT="0" distB="0" distL="0" distR="0">
            <wp:extent cx="3971290" cy="1713865"/>
            <wp:effectExtent l="0" t="0" r="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199"/>
                    <a:stretch>
                      <a:fillRect/>
                    </a:stretch>
                  </pic:blipFill>
                  <pic:spPr>
                    <a:xfrm>
                      <a:off x="0" y="0"/>
                      <a:ext cx="3971429" cy="1714286"/>
                    </a:xfrm>
                    <a:prstGeom prst="rect">
                      <a:avLst/>
                    </a:prstGeom>
                  </pic:spPr>
                </pic:pic>
              </a:graphicData>
            </a:graphic>
          </wp:inline>
        </w:drawing>
      </w:r>
    </w:p>
    <w:p w:rsidR="001A7847" w:rsidRDefault="001A7847"/>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类加载器并不需要等到某个类被</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首次主动使用</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时再加载它，</w:t>
      </w:r>
      <w:r>
        <w:rPr>
          <w:rFonts w:ascii="Helvetica" w:hAnsi="Helvetica"/>
          <w:color w:val="50616D"/>
          <w:spacing w:val="8"/>
          <w:sz w:val="23"/>
          <w:szCs w:val="23"/>
          <w:shd w:val="clear" w:color="auto" w:fill="FFFFFF"/>
        </w:rPr>
        <w:t>JVM</w:t>
      </w:r>
      <w:r>
        <w:rPr>
          <w:rFonts w:ascii="Helvetica" w:hAnsi="Helvetica"/>
          <w:color w:val="50616D"/>
          <w:spacing w:val="8"/>
          <w:sz w:val="23"/>
          <w:szCs w:val="23"/>
          <w:shd w:val="clear" w:color="auto" w:fill="FFFFFF"/>
        </w:rPr>
        <w:t>规范允许类加载器在预料某个类将要被使用时就预先加载它，如果在预先加载的过程中遇到了</w:t>
      </w:r>
      <w:r>
        <w:rPr>
          <w:rFonts w:ascii="Helvetica" w:hAnsi="Helvetica"/>
          <w:color w:val="50616D"/>
          <w:spacing w:val="8"/>
          <w:sz w:val="23"/>
          <w:szCs w:val="23"/>
          <w:shd w:val="clear" w:color="auto" w:fill="FFFFFF"/>
        </w:rPr>
        <w:t>.class</w:t>
      </w:r>
      <w:r>
        <w:rPr>
          <w:rFonts w:ascii="Helvetica" w:hAnsi="Helvetica"/>
          <w:color w:val="50616D"/>
          <w:spacing w:val="8"/>
          <w:sz w:val="23"/>
          <w:szCs w:val="23"/>
          <w:shd w:val="clear" w:color="auto" w:fill="FFFFFF"/>
        </w:rPr>
        <w:t>文件缺失或存在错误，类加载器必须在程序首次主动使用该类时才报告错误（</w:t>
      </w:r>
      <w:r>
        <w:rPr>
          <w:rFonts w:ascii="Helvetica" w:hAnsi="Helvetica"/>
          <w:color w:val="50616D"/>
          <w:spacing w:val="8"/>
          <w:sz w:val="23"/>
          <w:szCs w:val="23"/>
          <w:shd w:val="clear" w:color="auto" w:fill="FFFFFF"/>
        </w:rPr>
        <w:t>LinkageError</w:t>
      </w:r>
      <w:r>
        <w:rPr>
          <w:rFonts w:ascii="Helvetica" w:hAnsi="Helvetica"/>
          <w:color w:val="50616D"/>
          <w:spacing w:val="8"/>
          <w:sz w:val="23"/>
          <w:szCs w:val="23"/>
          <w:shd w:val="clear" w:color="auto" w:fill="FFFFFF"/>
        </w:rPr>
        <w:t>错误）如果这个类一直没有被程序主动使用，那么类加载器就不会报告错误</w:t>
      </w:r>
    </w:p>
    <w:p w:rsidR="001A7847" w:rsidRDefault="001A7847">
      <w:pPr>
        <w:rPr>
          <w:rFonts w:ascii="Helvetica" w:hAnsi="Helvetica"/>
          <w:color w:val="50616D"/>
          <w:spacing w:val="8"/>
          <w:sz w:val="23"/>
          <w:szCs w:val="23"/>
          <w:shd w:val="clear" w:color="auto" w:fill="FFFFFF"/>
        </w:rPr>
      </w:pPr>
    </w:p>
    <w:p w:rsidR="001A7847" w:rsidRDefault="007D395D">
      <w:r>
        <w:rPr>
          <w:rStyle w:val="ac"/>
          <w:rFonts w:ascii="Helvetica" w:hAnsi="Helvetica"/>
          <w:color w:val="000000"/>
          <w:spacing w:val="8"/>
          <w:sz w:val="23"/>
          <w:szCs w:val="23"/>
          <w:shd w:val="clear" w:color="auto" w:fill="FFFFFF"/>
        </w:rPr>
        <w:t>加载</w:t>
      </w:r>
      <w:r>
        <w:rPr>
          <w:rStyle w:val="ac"/>
          <w:rFonts w:ascii="Helvetica" w:hAnsi="Helvetica"/>
          <w:color w:val="000000"/>
          <w:spacing w:val="8"/>
          <w:sz w:val="23"/>
          <w:szCs w:val="23"/>
          <w:shd w:val="clear" w:color="auto" w:fill="FFFFFF"/>
        </w:rPr>
        <w:t>.class</w:t>
      </w:r>
      <w:r>
        <w:rPr>
          <w:rStyle w:val="ac"/>
          <w:rFonts w:ascii="Helvetica" w:hAnsi="Helvetica"/>
          <w:color w:val="000000"/>
          <w:spacing w:val="8"/>
          <w:sz w:val="23"/>
          <w:szCs w:val="23"/>
          <w:shd w:val="clear" w:color="auto" w:fill="FFFFFF"/>
        </w:rPr>
        <w:t>文件的方式</w:t>
      </w:r>
    </w:p>
    <w:p w:rsidR="001A7847" w:rsidRDefault="001A7847"/>
    <w:p w:rsidR="001A7847" w:rsidRDefault="007D395D">
      <w:pPr>
        <w:pStyle w:val="af2"/>
        <w:numPr>
          <w:ilvl w:val="0"/>
          <w:numId w:val="20"/>
        </w:numPr>
        <w:ind w:firstLineChars="0"/>
        <w:rPr>
          <w:color w:val="333333"/>
        </w:rPr>
      </w:pPr>
      <w:r>
        <w:rPr>
          <w:rFonts w:hint="eastAsia"/>
        </w:rPr>
        <w:t>从本地系统中直接加载</w:t>
      </w:r>
    </w:p>
    <w:p w:rsidR="001A7847" w:rsidRDefault="007D395D">
      <w:pPr>
        <w:pStyle w:val="af2"/>
        <w:numPr>
          <w:ilvl w:val="0"/>
          <w:numId w:val="20"/>
        </w:numPr>
        <w:ind w:firstLineChars="0"/>
        <w:rPr>
          <w:color w:val="333333"/>
        </w:rPr>
      </w:pPr>
      <w:r>
        <w:rPr>
          <w:rFonts w:hint="eastAsia"/>
        </w:rPr>
        <w:t>通过网络下载</w:t>
      </w:r>
      <w:r>
        <w:rPr>
          <w:rFonts w:hint="eastAsia"/>
        </w:rPr>
        <w:t>.class</w:t>
      </w:r>
      <w:r>
        <w:rPr>
          <w:rFonts w:hint="eastAsia"/>
        </w:rPr>
        <w:t>文件</w:t>
      </w:r>
    </w:p>
    <w:p w:rsidR="001A7847" w:rsidRDefault="007D395D">
      <w:pPr>
        <w:pStyle w:val="af2"/>
        <w:numPr>
          <w:ilvl w:val="0"/>
          <w:numId w:val="20"/>
        </w:numPr>
        <w:ind w:firstLineChars="0"/>
        <w:rPr>
          <w:color w:val="333333"/>
        </w:rPr>
      </w:pPr>
      <w:r>
        <w:rPr>
          <w:rFonts w:hint="eastAsia"/>
        </w:rPr>
        <w:lastRenderedPageBreak/>
        <w:t>从</w:t>
      </w:r>
      <w:r>
        <w:rPr>
          <w:rFonts w:hint="eastAsia"/>
        </w:rPr>
        <w:t>zip</w:t>
      </w:r>
      <w:r>
        <w:rPr>
          <w:rFonts w:hint="eastAsia"/>
        </w:rPr>
        <w:t>，</w:t>
      </w:r>
      <w:r>
        <w:rPr>
          <w:rFonts w:hint="eastAsia"/>
        </w:rPr>
        <w:t>jar</w:t>
      </w:r>
      <w:r>
        <w:rPr>
          <w:rFonts w:hint="eastAsia"/>
        </w:rPr>
        <w:t>等归档文件中加载</w:t>
      </w:r>
      <w:r>
        <w:rPr>
          <w:rFonts w:hint="eastAsia"/>
        </w:rPr>
        <w:t>.class</w:t>
      </w:r>
      <w:r>
        <w:rPr>
          <w:rFonts w:hint="eastAsia"/>
        </w:rPr>
        <w:t>文件</w:t>
      </w:r>
    </w:p>
    <w:p w:rsidR="001A7847" w:rsidRDefault="007D395D">
      <w:pPr>
        <w:pStyle w:val="af2"/>
        <w:numPr>
          <w:ilvl w:val="0"/>
          <w:numId w:val="20"/>
        </w:numPr>
        <w:ind w:firstLineChars="0"/>
        <w:rPr>
          <w:color w:val="333333"/>
        </w:rPr>
      </w:pPr>
      <w:r>
        <w:rPr>
          <w:rFonts w:hint="eastAsia"/>
        </w:rPr>
        <w:t>从专有数据库中提取</w:t>
      </w:r>
      <w:r>
        <w:rPr>
          <w:rFonts w:hint="eastAsia"/>
        </w:rPr>
        <w:t>.class</w:t>
      </w:r>
      <w:r>
        <w:rPr>
          <w:rFonts w:hint="eastAsia"/>
        </w:rPr>
        <w:t>文件</w:t>
      </w:r>
    </w:p>
    <w:p w:rsidR="001A7847" w:rsidRDefault="007D395D">
      <w:pPr>
        <w:pStyle w:val="af2"/>
        <w:numPr>
          <w:ilvl w:val="0"/>
          <w:numId w:val="20"/>
        </w:numPr>
        <w:ind w:firstLineChars="0"/>
        <w:rPr>
          <w:color w:val="333333"/>
        </w:rPr>
      </w:pPr>
      <w:r>
        <w:rPr>
          <w:rFonts w:hint="eastAsia"/>
        </w:rPr>
        <w:t>将</w:t>
      </w:r>
      <w:r>
        <w:rPr>
          <w:rFonts w:hint="eastAsia"/>
        </w:rPr>
        <w:t>Java</w:t>
      </w:r>
      <w:r>
        <w:rPr>
          <w:rFonts w:hint="eastAsia"/>
        </w:rPr>
        <w:t>源文件动态编译为</w:t>
      </w:r>
      <w:r>
        <w:rPr>
          <w:rFonts w:hint="eastAsia"/>
        </w:rPr>
        <w:t>.class</w:t>
      </w:r>
      <w:r>
        <w:rPr>
          <w:rFonts w:hint="eastAsia"/>
        </w:rPr>
        <w:t>文件</w:t>
      </w:r>
    </w:p>
    <w:p w:rsidR="001A7847" w:rsidRDefault="001A7847"/>
    <w:p w:rsidR="001A7847" w:rsidRDefault="007D395D">
      <w:pPr>
        <w:pStyle w:val="3"/>
      </w:pPr>
      <w:r>
        <w:rPr>
          <w:rFonts w:hint="eastAsia"/>
        </w:rPr>
        <w:t>2</w:t>
      </w:r>
      <w:r>
        <w:rPr>
          <w:rFonts w:hint="eastAsia"/>
        </w:rPr>
        <w:t>、类的生命周期</w:t>
      </w:r>
    </w:p>
    <w:p w:rsidR="001A7847" w:rsidRDefault="007D395D">
      <w:r>
        <w:rPr>
          <w:noProof/>
        </w:rPr>
        <w:drawing>
          <wp:inline distT="0" distB="0" distL="0" distR="0">
            <wp:extent cx="5274310" cy="17500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0"/>
                    <a:stretch>
                      <a:fillRect/>
                    </a:stretch>
                  </pic:blipFill>
                  <pic:spPr>
                    <a:xfrm>
                      <a:off x="0" y="0"/>
                      <a:ext cx="5274310" cy="1750167"/>
                    </a:xfrm>
                    <a:prstGeom prst="rect">
                      <a:avLst/>
                    </a:prstGeom>
                  </pic:spPr>
                </pic:pic>
              </a:graphicData>
            </a:graphic>
          </wp:inline>
        </w:drawing>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其中类加载的过程包括了加载、验证、准备、解析、初始化五个阶段。在这五个阶段中，加载、验证、准备和初始化这四个阶段发生的顺序是确定的，</w:t>
      </w:r>
      <w:r>
        <w:rPr>
          <w:rFonts w:ascii="Helvetica" w:hAnsi="Helvetica"/>
          <w:b/>
          <w:color w:val="50616D"/>
          <w:spacing w:val="8"/>
          <w:sz w:val="23"/>
          <w:szCs w:val="23"/>
          <w:shd w:val="clear" w:color="auto" w:fill="FFFFFF"/>
        </w:rPr>
        <w:t>而解析阶段则不一定</w:t>
      </w:r>
      <w:r>
        <w:rPr>
          <w:rFonts w:ascii="Helvetica" w:hAnsi="Helvetica"/>
          <w:color w:val="50616D"/>
          <w:spacing w:val="8"/>
          <w:sz w:val="23"/>
          <w:szCs w:val="23"/>
          <w:shd w:val="clear" w:color="auto" w:fill="FFFFFF"/>
        </w:rPr>
        <w:t>，它在某些情况下可以在初始化阶段之后开始，这是为了支持</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语言的运行时绑定（也成为动态绑定或晚期绑定）。另外注意这里的几个阶段是按顺序开始，而不是按顺序进行或完成，因为这些阶段通常都是互相交叉地混合进行的，通常在一个阶段执行的过程中调用或激活另一个阶段。</w:t>
      </w:r>
    </w:p>
    <w:p w:rsidR="001A7847" w:rsidRDefault="001A7847">
      <w:pPr>
        <w:rPr>
          <w:rFonts w:ascii="Helvetica" w:hAnsi="Helvetica"/>
          <w:color w:val="50616D"/>
          <w:spacing w:val="8"/>
          <w:sz w:val="23"/>
          <w:szCs w:val="23"/>
          <w:shd w:val="clear" w:color="auto" w:fill="FFFFFF"/>
        </w:rPr>
      </w:pPr>
    </w:p>
    <w:p w:rsidR="001A7847" w:rsidRDefault="001A7847">
      <w:pPr>
        <w:rPr>
          <w:rFonts w:ascii="Helvetica" w:hAnsi="Helvetica"/>
          <w:color w:val="50616D"/>
          <w:spacing w:val="8"/>
          <w:sz w:val="23"/>
          <w:szCs w:val="23"/>
          <w:shd w:val="clear" w:color="auto" w:fill="FFFFFF"/>
        </w:rPr>
      </w:pPr>
    </w:p>
    <w:p w:rsidR="001A7847" w:rsidRDefault="007D395D">
      <w:pPr>
        <w:pStyle w:val="4"/>
      </w:pPr>
      <w:r>
        <w:rPr>
          <w:rFonts w:hint="eastAsia"/>
        </w:rPr>
        <w:t>加载</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查找并加载类的二进制数据加载时类加载过程的第一个阶段，在加载阶段，虚拟机需要完成以下三件事情：</w:t>
      </w:r>
    </w:p>
    <w:p w:rsidR="001A7847" w:rsidRDefault="007D395D">
      <w:pPr>
        <w:pStyle w:val="af2"/>
        <w:numPr>
          <w:ilvl w:val="0"/>
          <w:numId w:val="21"/>
        </w:numPr>
        <w:ind w:firstLineChars="0"/>
        <w:rPr>
          <w:color w:val="333333"/>
        </w:rPr>
      </w:pPr>
      <w:r>
        <w:rPr>
          <w:rFonts w:hint="eastAsia"/>
        </w:rPr>
        <w:t>通过一个类的全限定名来获取其定义的二进制字节流。</w:t>
      </w:r>
    </w:p>
    <w:p w:rsidR="001A7847" w:rsidRDefault="007D395D">
      <w:pPr>
        <w:pStyle w:val="af2"/>
        <w:numPr>
          <w:ilvl w:val="0"/>
          <w:numId w:val="21"/>
        </w:numPr>
        <w:ind w:firstLineChars="0"/>
        <w:rPr>
          <w:color w:val="333333"/>
        </w:rPr>
      </w:pPr>
      <w:r>
        <w:rPr>
          <w:rFonts w:hint="eastAsia"/>
        </w:rPr>
        <w:t>将这个字节流所代表的静态存储结构转化为方法区的运行时数据结构。</w:t>
      </w:r>
    </w:p>
    <w:p w:rsidR="001A7847" w:rsidRDefault="007D395D">
      <w:pPr>
        <w:pStyle w:val="af2"/>
        <w:ind w:left="360" w:firstLineChars="0" w:firstLine="0"/>
      </w:pPr>
      <w:r>
        <w:rPr>
          <w:rFonts w:hint="eastAsia"/>
        </w:rPr>
        <w:t xml:space="preserve">3.  </w:t>
      </w:r>
      <w:r>
        <w:rPr>
          <w:rFonts w:hint="eastAsia"/>
        </w:rPr>
        <w:t>在</w:t>
      </w:r>
      <w:r>
        <w:rPr>
          <w:rFonts w:hint="eastAsia"/>
        </w:rPr>
        <w:t>Java</w:t>
      </w:r>
      <w:r>
        <w:rPr>
          <w:rFonts w:hint="eastAsia"/>
        </w:rPr>
        <w:t>堆中生成一个代表这个类的</w:t>
      </w:r>
      <w:r>
        <w:rPr>
          <w:rFonts w:hint="eastAsia"/>
        </w:rPr>
        <w:t> </w:t>
      </w:r>
      <w:r>
        <w:rPr>
          <w:rStyle w:val="HTML0"/>
          <w:rFonts w:hint="eastAsia"/>
          <w:color w:val="585858"/>
          <w:spacing w:val="8"/>
          <w:sz w:val="21"/>
          <w:szCs w:val="21"/>
          <w:shd w:val="clear" w:color="auto" w:fill="F3F1F1"/>
        </w:rPr>
        <w:t>java.lang.Class</w:t>
      </w:r>
      <w:r>
        <w:rPr>
          <w:rFonts w:hint="eastAsia"/>
        </w:rPr>
        <w:t>对象，作为对方法区中这些</w:t>
      </w:r>
    </w:p>
    <w:p w:rsidR="001A7847" w:rsidRDefault="007D395D">
      <w:pPr>
        <w:pStyle w:val="af2"/>
        <w:ind w:left="780" w:firstLineChars="0" w:firstLine="0"/>
        <w:rPr>
          <w:color w:val="333333"/>
        </w:rPr>
      </w:pPr>
      <w:r>
        <w:rPr>
          <w:rFonts w:hint="eastAsia"/>
        </w:rPr>
        <w:t>数据的访问入口。</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相对于类加载的其他阶段而言，加载阶段（准确地说，是加载阶段获取类的二进制字节流的动作）是可控性最强的阶段，因为开发人员既可以使用系统提供的类加载器来完成加载，也可以自定义自己的类加载器来完成加载。</w:t>
      </w: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加载阶段完成后，虚拟机外部的二进制字节流就按照虚拟机所需的格式存储在方法区之中，而且在</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堆中也创建一个</w:t>
      </w:r>
      <w:r>
        <w:rPr>
          <w:rFonts w:ascii="Helvetica" w:hAnsi="Helvetica"/>
          <w:color w:val="50616D"/>
          <w:spacing w:val="8"/>
          <w:sz w:val="23"/>
          <w:szCs w:val="23"/>
          <w:shd w:val="clear" w:color="auto" w:fill="FFFFFF"/>
        </w:rPr>
        <w:t> </w:t>
      </w:r>
      <w:r>
        <w:rPr>
          <w:rStyle w:val="HTML0"/>
          <w:color w:val="585858"/>
          <w:spacing w:val="8"/>
          <w:szCs w:val="21"/>
          <w:shd w:val="clear" w:color="auto" w:fill="F3F1F1"/>
        </w:rPr>
        <w:t>java.lang.Class</w:t>
      </w:r>
      <w:r>
        <w:rPr>
          <w:rFonts w:ascii="Helvetica" w:hAnsi="Helvetica"/>
          <w:color w:val="50616D"/>
          <w:spacing w:val="8"/>
          <w:sz w:val="23"/>
          <w:szCs w:val="23"/>
          <w:shd w:val="clear" w:color="auto" w:fill="FFFFFF"/>
        </w:rPr>
        <w:t>类的对象，这样便可以通过该对象访问方法区中的这些数据。</w:t>
      </w:r>
    </w:p>
    <w:p w:rsidR="001A7847" w:rsidRDefault="001A7847">
      <w:pPr>
        <w:rPr>
          <w:rFonts w:ascii="Helvetica" w:hAnsi="Helvetica"/>
          <w:color w:val="50616D"/>
          <w:spacing w:val="8"/>
          <w:sz w:val="23"/>
          <w:szCs w:val="23"/>
          <w:shd w:val="clear" w:color="auto" w:fill="FFFFFF"/>
        </w:rPr>
      </w:pPr>
    </w:p>
    <w:p w:rsidR="001A7847" w:rsidRDefault="007D395D">
      <w:pPr>
        <w:pStyle w:val="4"/>
      </w:pPr>
      <w:r>
        <w:rPr>
          <w:rFonts w:hint="eastAsia"/>
        </w:rPr>
        <w:lastRenderedPageBreak/>
        <w:t>连接</w:t>
      </w:r>
    </w:p>
    <w:p w:rsidR="001A7847" w:rsidRDefault="007D395D">
      <w:pPr>
        <w:pStyle w:val="5"/>
        <w:rPr>
          <w:rFonts w:eastAsia="宋体"/>
          <w:color w:val="50616D"/>
        </w:rPr>
      </w:pPr>
      <w:r>
        <w:rPr>
          <w:rStyle w:val="5Char"/>
        </w:rPr>
        <w:t>验证</w:t>
      </w:r>
      <w:r>
        <w:rPr>
          <w:rStyle w:val="ac"/>
          <w:rFonts w:ascii="Helvetica" w:hAnsi="Helvetica"/>
          <w:color w:val="000000"/>
          <w:spacing w:val="8"/>
          <w:sz w:val="23"/>
          <w:szCs w:val="23"/>
        </w:rPr>
        <w:t>：确保被加载的类的正确性</w:t>
      </w:r>
    </w:p>
    <w:p w:rsidR="001A7847" w:rsidRDefault="001A7847"/>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验证是连接阶段的第一步，这一阶段的目的是为了确保</w:t>
      </w:r>
      <w:r>
        <w:rPr>
          <w:rFonts w:ascii="Helvetica" w:hAnsi="Helvetica"/>
          <w:color w:val="50616D"/>
          <w:spacing w:val="8"/>
          <w:sz w:val="23"/>
          <w:szCs w:val="23"/>
          <w:shd w:val="clear" w:color="auto" w:fill="FFFFFF"/>
        </w:rPr>
        <w:t>Class</w:t>
      </w:r>
      <w:r>
        <w:rPr>
          <w:rFonts w:ascii="Helvetica" w:hAnsi="Helvetica"/>
          <w:color w:val="50616D"/>
          <w:spacing w:val="8"/>
          <w:sz w:val="23"/>
          <w:szCs w:val="23"/>
          <w:shd w:val="clear" w:color="auto" w:fill="FFFFFF"/>
        </w:rPr>
        <w:t>文件的字节流中包含的信息符合当前虚拟机的要求，并且不会危害虚拟机自身的安全。验证阶段大致会完成</w:t>
      </w:r>
      <w:r>
        <w:rPr>
          <w:rFonts w:ascii="Helvetica" w:hAnsi="Helvetica"/>
          <w:color w:val="50616D"/>
          <w:spacing w:val="8"/>
          <w:sz w:val="23"/>
          <w:szCs w:val="23"/>
          <w:shd w:val="clear" w:color="auto" w:fill="FFFFFF"/>
        </w:rPr>
        <w:t>4</w:t>
      </w:r>
      <w:r>
        <w:rPr>
          <w:rFonts w:ascii="Helvetica" w:hAnsi="Helvetica"/>
          <w:color w:val="50616D"/>
          <w:spacing w:val="8"/>
          <w:sz w:val="23"/>
          <w:szCs w:val="23"/>
          <w:shd w:val="clear" w:color="auto" w:fill="FFFFFF"/>
        </w:rPr>
        <w:t>个阶段的检验动作：</w:t>
      </w:r>
    </w:p>
    <w:p w:rsidR="001A7847" w:rsidRDefault="001A7847">
      <w:pPr>
        <w:rPr>
          <w:rFonts w:ascii="Helvetica" w:hAnsi="Helvetica"/>
          <w:color w:val="50616D"/>
          <w:spacing w:val="8"/>
          <w:sz w:val="23"/>
          <w:szCs w:val="23"/>
          <w:shd w:val="clear" w:color="auto" w:fill="FFFFFF"/>
        </w:rPr>
      </w:pPr>
    </w:p>
    <w:p w:rsidR="001A7847" w:rsidRDefault="007D395D">
      <w:r>
        <w:rPr>
          <w:rStyle w:val="ac"/>
          <w:rFonts w:ascii="微软雅黑" w:eastAsia="微软雅黑" w:hAnsi="微软雅黑" w:hint="eastAsia"/>
          <w:b w:val="0"/>
          <w:color w:val="000000"/>
          <w:spacing w:val="8"/>
          <w:sz w:val="18"/>
          <w:szCs w:val="18"/>
        </w:rPr>
        <w:t>文件格式验证</w:t>
      </w:r>
      <w:r>
        <w:rPr>
          <w:rFonts w:hint="eastAsia"/>
        </w:rPr>
        <w:t>：</w:t>
      </w:r>
    </w:p>
    <w:p w:rsidR="001A7847" w:rsidRDefault="007D395D">
      <w:pPr>
        <w:ind w:left="420"/>
      </w:pPr>
      <w:r>
        <w:rPr>
          <w:rFonts w:hint="eastAsia"/>
        </w:rPr>
        <w:t>验证字节流是否符合</w:t>
      </w:r>
      <w:r>
        <w:rPr>
          <w:rFonts w:hint="eastAsia"/>
        </w:rPr>
        <w:t>Class</w:t>
      </w:r>
      <w:r>
        <w:rPr>
          <w:rFonts w:hint="eastAsia"/>
        </w:rPr>
        <w:t>文件格式的规范；例如：是否以</w:t>
      </w:r>
      <w:r>
        <w:rPr>
          <w:rFonts w:hint="eastAsia"/>
        </w:rPr>
        <w:t> </w:t>
      </w:r>
      <w:r>
        <w:rPr>
          <w:rStyle w:val="HTML0"/>
          <w:rFonts w:hint="eastAsia"/>
          <w:color w:val="585858"/>
          <w:spacing w:val="8"/>
          <w:szCs w:val="21"/>
          <w:shd w:val="clear" w:color="auto" w:fill="F3F1F1"/>
        </w:rPr>
        <w:t>0xCAFEBABE</w:t>
      </w:r>
      <w:r>
        <w:rPr>
          <w:rFonts w:hint="eastAsia"/>
        </w:rPr>
        <w:t>开头、主次版本号是否在当前虚拟机的处理范围之内、常量池中的常量是否有不被支持的类型。</w:t>
      </w:r>
    </w:p>
    <w:p w:rsidR="001A7847" w:rsidRDefault="001A7847">
      <w:pPr>
        <w:rPr>
          <w:color w:val="333333"/>
        </w:rPr>
      </w:pPr>
    </w:p>
    <w:p w:rsidR="001A7847" w:rsidRDefault="007D395D">
      <w:r>
        <w:rPr>
          <w:rStyle w:val="ac"/>
          <w:rFonts w:ascii="微软雅黑" w:eastAsia="微软雅黑" w:hAnsi="微软雅黑" w:hint="eastAsia"/>
          <w:b w:val="0"/>
          <w:color w:val="000000"/>
          <w:spacing w:val="8"/>
          <w:sz w:val="18"/>
          <w:szCs w:val="18"/>
        </w:rPr>
        <w:t>元数据验证</w:t>
      </w:r>
      <w:r>
        <w:rPr>
          <w:rFonts w:hint="eastAsia"/>
        </w:rPr>
        <w:t>：</w:t>
      </w:r>
    </w:p>
    <w:p w:rsidR="001A7847" w:rsidRDefault="007D395D">
      <w:pPr>
        <w:ind w:left="420"/>
      </w:pPr>
      <w:r>
        <w:rPr>
          <w:rFonts w:hint="eastAsia"/>
        </w:rPr>
        <w:t>对字节码描述的信息进行语义分析（注意：对比</w:t>
      </w:r>
      <w:r>
        <w:rPr>
          <w:rFonts w:hint="eastAsia"/>
        </w:rPr>
        <w:t>javac</w:t>
      </w:r>
      <w:r>
        <w:rPr>
          <w:rFonts w:hint="eastAsia"/>
        </w:rPr>
        <w:t>编译阶段的语义分析），以保证其描述的信息符合</w:t>
      </w:r>
      <w:r>
        <w:rPr>
          <w:rFonts w:hint="eastAsia"/>
        </w:rPr>
        <w:t>Java</w:t>
      </w:r>
      <w:r>
        <w:rPr>
          <w:rFonts w:hint="eastAsia"/>
        </w:rPr>
        <w:t>语言规范的要求；例如：这个类是否有父类，除了</w:t>
      </w:r>
      <w:r>
        <w:rPr>
          <w:rFonts w:hint="eastAsia"/>
        </w:rPr>
        <w:t> </w:t>
      </w:r>
      <w:r>
        <w:rPr>
          <w:rStyle w:val="HTML0"/>
          <w:rFonts w:hint="eastAsia"/>
          <w:color w:val="585858"/>
          <w:spacing w:val="8"/>
          <w:szCs w:val="21"/>
          <w:shd w:val="clear" w:color="auto" w:fill="F3F1F1"/>
        </w:rPr>
        <w:t>java.lang.Object</w:t>
      </w:r>
      <w:r>
        <w:rPr>
          <w:rFonts w:hint="eastAsia"/>
        </w:rPr>
        <w:t>之外。</w:t>
      </w:r>
    </w:p>
    <w:p w:rsidR="001A7847" w:rsidRDefault="001A7847">
      <w:pPr>
        <w:ind w:left="420"/>
        <w:rPr>
          <w:color w:val="333333"/>
        </w:rPr>
      </w:pPr>
    </w:p>
    <w:p w:rsidR="001A7847" w:rsidRDefault="007D395D">
      <w:r>
        <w:rPr>
          <w:rStyle w:val="ac"/>
          <w:rFonts w:ascii="微软雅黑" w:eastAsia="微软雅黑" w:hAnsi="微软雅黑" w:hint="eastAsia"/>
          <w:b w:val="0"/>
          <w:color w:val="000000"/>
          <w:spacing w:val="8"/>
          <w:sz w:val="18"/>
          <w:szCs w:val="18"/>
        </w:rPr>
        <w:t>字节码验证</w:t>
      </w:r>
      <w:r>
        <w:rPr>
          <w:rFonts w:hint="eastAsia"/>
        </w:rPr>
        <w:t>：</w:t>
      </w:r>
    </w:p>
    <w:p w:rsidR="001A7847" w:rsidRDefault="007D395D">
      <w:pPr>
        <w:ind w:firstLine="420"/>
      </w:pPr>
      <w:r>
        <w:rPr>
          <w:rFonts w:hint="eastAsia"/>
        </w:rPr>
        <w:t>通过数据流和控制流分析，确定程序语义是合法的、符合逻辑的。</w:t>
      </w:r>
    </w:p>
    <w:p w:rsidR="001A7847" w:rsidRDefault="001A7847">
      <w:pPr>
        <w:ind w:firstLine="420"/>
        <w:rPr>
          <w:color w:val="333333"/>
        </w:rPr>
      </w:pPr>
    </w:p>
    <w:p w:rsidR="001A7847" w:rsidRDefault="007D395D">
      <w:r>
        <w:rPr>
          <w:rStyle w:val="ac"/>
          <w:rFonts w:ascii="微软雅黑" w:eastAsia="微软雅黑" w:hAnsi="微软雅黑" w:hint="eastAsia"/>
          <w:b w:val="0"/>
          <w:color w:val="000000"/>
          <w:spacing w:val="8"/>
          <w:sz w:val="18"/>
          <w:szCs w:val="18"/>
        </w:rPr>
        <w:t>符号引用验证</w:t>
      </w:r>
      <w:r>
        <w:rPr>
          <w:rFonts w:hint="eastAsia"/>
        </w:rPr>
        <w:t>：</w:t>
      </w:r>
    </w:p>
    <w:p w:rsidR="001A7847" w:rsidRDefault="007D395D">
      <w:pPr>
        <w:ind w:left="420"/>
      </w:pPr>
      <w:r>
        <w:rPr>
          <w:rFonts w:hint="eastAsia"/>
        </w:rPr>
        <w:t>确保解析动作能正确执行。</w:t>
      </w:r>
    </w:p>
    <w:p w:rsidR="001A7847" w:rsidRDefault="001A7847">
      <w:pPr>
        <w:ind w:left="420"/>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验证阶段是非常重要的，但不是必须的，它对程序运行期没有影响，如果所引用的类经过反复验证，那么可以考虑采用</w:t>
      </w:r>
      <w:r>
        <w:rPr>
          <w:rFonts w:ascii="Helvetica" w:hAnsi="Helvetica"/>
          <w:color w:val="50616D"/>
          <w:spacing w:val="8"/>
          <w:sz w:val="23"/>
          <w:szCs w:val="23"/>
          <w:shd w:val="clear" w:color="auto" w:fill="FFFFFF"/>
        </w:rPr>
        <w:t> </w:t>
      </w:r>
      <w:r>
        <w:rPr>
          <w:rStyle w:val="HTML0"/>
          <w:color w:val="585858"/>
          <w:spacing w:val="8"/>
          <w:szCs w:val="21"/>
          <w:shd w:val="clear" w:color="auto" w:fill="F3F1F1"/>
        </w:rPr>
        <w:t>-Xverifynone</w:t>
      </w:r>
      <w:r>
        <w:rPr>
          <w:rFonts w:ascii="Helvetica" w:hAnsi="Helvetica"/>
          <w:color w:val="50616D"/>
          <w:spacing w:val="8"/>
          <w:sz w:val="23"/>
          <w:szCs w:val="23"/>
          <w:shd w:val="clear" w:color="auto" w:fill="FFFFFF"/>
        </w:rPr>
        <w:t>参数来关闭大部分的类验证措施，以缩短虚拟机类加载的时间。</w:t>
      </w:r>
    </w:p>
    <w:p w:rsidR="001A7847" w:rsidRDefault="001A7847">
      <w:pPr>
        <w:rPr>
          <w:rFonts w:ascii="Helvetica" w:hAnsi="Helvetica"/>
          <w:color w:val="50616D"/>
          <w:spacing w:val="8"/>
          <w:sz w:val="23"/>
          <w:szCs w:val="23"/>
          <w:shd w:val="clear" w:color="auto" w:fill="FFFFFF"/>
        </w:rPr>
      </w:pPr>
    </w:p>
    <w:p w:rsidR="001A7847" w:rsidRDefault="007D395D">
      <w:pPr>
        <w:pStyle w:val="5"/>
        <w:rPr>
          <w:rStyle w:val="ac"/>
          <w:rFonts w:ascii="Helvetica" w:hAnsi="Helvetica"/>
          <w:color w:val="000000"/>
          <w:spacing w:val="8"/>
          <w:sz w:val="23"/>
          <w:szCs w:val="23"/>
          <w:shd w:val="clear" w:color="auto" w:fill="FFFFFF"/>
        </w:rPr>
      </w:pPr>
      <w:r>
        <w:rPr>
          <w:rStyle w:val="ac"/>
          <w:rFonts w:ascii="Helvetica" w:hAnsi="Helvetica"/>
          <w:color w:val="000000"/>
          <w:spacing w:val="8"/>
          <w:sz w:val="23"/>
          <w:szCs w:val="23"/>
          <w:shd w:val="clear" w:color="auto" w:fill="FFFFFF"/>
        </w:rPr>
        <w:t>准备：为类的</w:t>
      </w:r>
      <w:r>
        <w:rPr>
          <w:rStyle w:val="ac"/>
          <w:rFonts w:ascii="Helvetica" w:hAnsi="Helvetica"/>
          <w:color w:val="000000"/>
          <w:spacing w:val="8"/>
          <w:sz w:val="23"/>
          <w:szCs w:val="23"/>
          <w:shd w:val="clear" w:color="auto" w:fill="FFFFFF"/>
        </w:rPr>
        <w:t> </w:t>
      </w:r>
      <w:r>
        <w:rPr>
          <w:rStyle w:val="HTML0"/>
          <w:color w:val="585858"/>
          <w:spacing w:val="8"/>
          <w:sz w:val="21"/>
          <w:szCs w:val="21"/>
          <w:shd w:val="clear" w:color="auto" w:fill="F3F1F1"/>
        </w:rPr>
        <w:t>静态变量分</w:t>
      </w:r>
      <w:r>
        <w:rPr>
          <w:rStyle w:val="ac"/>
          <w:rFonts w:ascii="Helvetica" w:hAnsi="Helvetica"/>
          <w:color w:val="000000"/>
          <w:spacing w:val="8"/>
          <w:sz w:val="23"/>
          <w:szCs w:val="23"/>
          <w:shd w:val="clear" w:color="auto" w:fill="FFFFFF"/>
        </w:rPr>
        <w:t>配内存，并将其初始化为默认值</w:t>
      </w:r>
    </w:p>
    <w:p w:rsidR="001A7847" w:rsidRDefault="001A7847">
      <w:pPr>
        <w:rPr>
          <w:rStyle w:val="ac"/>
          <w:rFonts w:ascii="Helvetica" w:hAnsi="Helvetica"/>
          <w:color w:val="000000"/>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准备阶段是正式为类变量分配内存并设置类变量初始值的阶段，这些内存都将在方法区中分配。对于该阶段有以下几点需要注意：</w:t>
      </w:r>
    </w:p>
    <w:p w:rsidR="001A7847" w:rsidRDefault="007D395D">
      <w:pPr>
        <w:ind w:left="420"/>
        <w:rPr>
          <w:color w:val="333333"/>
        </w:rPr>
      </w:pPr>
      <w:r>
        <w:rPr>
          <w:rFonts w:hint="eastAsia"/>
        </w:rPr>
        <w:t>1</w:t>
      </w:r>
      <w:r>
        <w:rPr>
          <w:rFonts w:hint="eastAsia"/>
        </w:rPr>
        <w:t>、这时候进行内存分配的仅包括类变量（</w:t>
      </w:r>
      <w:r>
        <w:rPr>
          <w:rFonts w:hint="eastAsia"/>
        </w:rPr>
        <w:t>static</w:t>
      </w:r>
      <w:r>
        <w:rPr>
          <w:rFonts w:hint="eastAsia"/>
        </w:rPr>
        <w:t>），而不包括实例变量，实例变量会在对象实例化时随着对象一块分配在</w:t>
      </w:r>
      <w:r>
        <w:rPr>
          <w:rFonts w:hint="eastAsia"/>
        </w:rPr>
        <w:t>Java</w:t>
      </w:r>
      <w:r>
        <w:rPr>
          <w:rFonts w:hint="eastAsia"/>
        </w:rPr>
        <w:t>堆中。</w:t>
      </w:r>
    </w:p>
    <w:p w:rsidR="001A7847" w:rsidRDefault="007D395D">
      <w:pPr>
        <w:ind w:left="420"/>
      </w:pPr>
      <w:r>
        <w:rPr>
          <w:rFonts w:hint="eastAsia"/>
        </w:rPr>
        <w:t>2</w:t>
      </w:r>
      <w:r>
        <w:rPr>
          <w:rFonts w:hint="eastAsia"/>
        </w:rPr>
        <w:t>、这里所设置的初始值通常情况下是数据类型默认的零值（如</w:t>
      </w:r>
      <w:r>
        <w:rPr>
          <w:rFonts w:hint="eastAsia"/>
        </w:rPr>
        <w:t>0</w:t>
      </w:r>
      <w:r>
        <w:rPr>
          <w:rFonts w:hint="eastAsia"/>
        </w:rPr>
        <w:t>、</w:t>
      </w:r>
      <w:r>
        <w:rPr>
          <w:rFonts w:hint="eastAsia"/>
        </w:rPr>
        <w:t>0L</w:t>
      </w:r>
      <w:r>
        <w:rPr>
          <w:rFonts w:hint="eastAsia"/>
        </w:rPr>
        <w:t>、</w:t>
      </w:r>
      <w:r>
        <w:rPr>
          <w:rFonts w:hint="eastAsia"/>
        </w:rPr>
        <w:t>null</w:t>
      </w:r>
      <w:r>
        <w:rPr>
          <w:rFonts w:hint="eastAsia"/>
        </w:rPr>
        <w:t>、</w:t>
      </w:r>
      <w:r>
        <w:rPr>
          <w:rFonts w:hint="eastAsia"/>
        </w:rPr>
        <w:t>false</w:t>
      </w:r>
      <w:r>
        <w:rPr>
          <w:rFonts w:hint="eastAsia"/>
        </w:rPr>
        <w:t>等），而不是被在</w:t>
      </w:r>
      <w:r>
        <w:rPr>
          <w:rFonts w:hint="eastAsia"/>
        </w:rPr>
        <w:t>Java</w:t>
      </w:r>
      <w:r>
        <w:rPr>
          <w:rFonts w:hint="eastAsia"/>
        </w:rPr>
        <w:t>代码中被显式地赋予的值。</w:t>
      </w:r>
    </w:p>
    <w:p w:rsidR="001A7847" w:rsidRDefault="001A7847">
      <w:pPr>
        <w:ind w:left="420"/>
      </w:pPr>
    </w:p>
    <w:p w:rsidR="001A7847" w:rsidRDefault="007D395D">
      <w:pPr>
        <w:ind w:left="420" w:firstLine="420"/>
        <w:rPr>
          <w:rFonts w:ascii="Helvetica" w:hAnsi="Helvetica"/>
          <w:color w:val="50616D"/>
          <w:sz w:val="23"/>
          <w:szCs w:val="23"/>
        </w:rPr>
      </w:pPr>
      <w:r>
        <w:rPr>
          <w:rFonts w:ascii="Helvetica" w:hAnsi="Helvetica"/>
          <w:color w:val="50616D"/>
          <w:sz w:val="23"/>
          <w:szCs w:val="23"/>
        </w:rPr>
        <w:t>假设一个类变量的定义为：</w:t>
      </w:r>
      <w:r>
        <w:rPr>
          <w:rFonts w:ascii="Helvetica" w:hAnsi="Helvetica"/>
          <w:color w:val="50616D"/>
          <w:sz w:val="23"/>
          <w:szCs w:val="23"/>
        </w:rPr>
        <w:t> </w:t>
      </w:r>
      <w:r>
        <w:rPr>
          <w:shd w:val="clear" w:color="auto" w:fill="F3F1F1"/>
        </w:rPr>
        <w:t>public</w:t>
      </w:r>
      <w:r>
        <w:rPr>
          <w:rFonts w:hint="eastAsia"/>
          <w:shd w:val="clear" w:color="auto" w:fill="F3F1F1"/>
        </w:rPr>
        <w:t xml:space="preserve"> </w:t>
      </w:r>
      <w:r>
        <w:rPr>
          <w:shd w:val="clear" w:color="auto" w:fill="F3F1F1"/>
        </w:rPr>
        <w:t>static</w:t>
      </w:r>
      <w:r>
        <w:rPr>
          <w:rFonts w:hint="eastAsia"/>
          <w:shd w:val="clear" w:color="auto" w:fill="F3F1F1"/>
        </w:rPr>
        <w:t xml:space="preserve"> </w:t>
      </w:r>
      <w:r>
        <w:rPr>
          <w:shd w:val="clear" w:color="auto" w:fill="F3F1F1"/>
        </w:rPr>
        <w:t>int</w:t>
      </w:r>
      <w:r>
        <w:rPr>
          <w:rFonts w:hint="eastAsia"/>
          <w:shd w:val="clear" w:color="auto" w:fill="F3F1F1"/>
        </w:rPr>
        <w:t xml:space="preserve"> </w:t>
      </w:r>
      <w:r>
        <w:rPr>
          <w:shd w:val="clear" w:color="auto" w:fill="F3F1F1"/>
        </w:rPr>
        <w:t>value</w:t>
      </w:r>
      <w:r>
        <w:rPr>
          <w:rFonts w:hint="eastAsia"/>
          <w:shd w:val="clear" w:color="auto" w:fill="F3F1F1"/>
        </w:rPr>
        <w:t xml:space="preserve"> </w:t>
      </w:r>
      <w:r>
        <w:rPr>
          <w:shd w:val="clear" w:color="auto" w:fill="F3F1F1"/>
        </w:rPr>
        <w:t>=</w:t>
      </w:r>
      <w:r>
        <w:rPr>
          <w:rFonts w:hint="eastAsia"/>
          <w:shd w:val="clear" w:color="auto" w:fill="F3F1F1"/>
        </w:rPr>
        <w:t xml:space="preserve"> </w:t>
      </w:r>
      <w:r>
        <w:rPr>
          <w:shd w:val="clear" w:color="auto" w:fill="F3F1F1"/>
        </w:rPr>
        <w:t>3</w:t>
      </w:r>
      <w:r>
        <w:rPr>
          <w:rFonts w:ascii="Helvetica" w:hAnsi="Helvetica"/>
          <w:color w:val="50616D"/>
          <w:sz w:val="23"/>
          <w:szCs w:val="23"/>
        </w:rPr>
        <w:t>；</w:t>
      </w:r>
    </w:p>
    <w:p w:rsidR="001A7847" w:rsidRDefault="007D395D">
      <w:pPr>
        <w:ind w:left="420" w:firstLine="420"/>
        <w:rPr>
          <w:rFonts w:ascii="Helvetica" w:hAnsi="Helvetica"/>
          <w:color w:val="50616D"/>
          <w:sz w:val="23"/>
          <w:szCs w:val="23"/>
        </w:rPr>
      </w:pPr>
      <w:r>
        <w:rPr>
          <w:rFonts w:ascii="Helvetica" w:hAnsi="Helvetica"/>
          <w:color w:val="50616D"/>
          <w:sz w:val="23"/>
          <w:szCs w:val="23"/>
        </w:rPr>
        <w:t>那么变量</w:t>
      </w:r>
      <w:r>
        <w:rPr>
          <w:rFonts w:ascii="Helvetica" w:hAnsi="Helvetica"/>
          <w:color w:val="50616D"/>
          <w:sz w:val="23"/>
          <w:szCs w:val="23"/>
        </w:rPr>
        <w:t>value</w:t>
      </w:r>
      <w:r>
        <w:rPr>
          <w:rFonts w:ascii="Helvetica" w:hAnsi="Helvetica"/>
          <w:color w:val="50616D"/>
          <w:sz w:val="23"/>
          <w:szCs w:val="23"/>
        </w:rPr>
        <w:t>在准备阶段过后的初始值为</w:t>
      </w:r>
      <w:r>
        <w:rPr>
          <w:rFonts w:ascii="Helvetica" w:hAnsi="Helvetica"/>
          <w:color w:val="50616D"/>
          <w:sz w:val="23"/>
          <w:szCs w:val="23"/>
        </w:rPr>
        <w:t>0</w:t>
      </w:r>
      <w:r>
        <w:rPr>
          <w:rFonts w:ascii="Helvetica" w:hAnsi="Helvetica"/>
          <w:color w:val="50616D"/>
          <w:sz w:val="23"/>
          <w:szCs w:val="23"/>
        </w:rPr>
        <w:t>，而不是</w:t>
      </w:r>
      <w:r>
        <w:rPr>
          <w:rFonts w:ascii="Helvetica" w:hAnsi="Helvetica"/>
          <w:color w:val="50616D"/>
          <w:sz w:val="23"/>
          <w:szCs w:val="23"/>
        </w:rPr>
        <w:t>3</w:t>
      </w:r>
      <w:r>
        <w:rPr>
          <w:rFonts w:ascii="Helvetica" w:hAnsi="Helvetica"/>
          <w:color w:val="50616D"/>
          <w:sz w:val="23"/>
          <w:szCs w:val="23"/>
        </w:rPr>
        <w:t>，因为这时候尚未开始执行任何</w:t>
      </w:r>
      <w:r>
        <w:rPr>
          <w:rFonts w:ascii="Helvetica" w:hAnsi="Helvetica"/>
          <w:color w:val="50616D"/>
          <w:sz w:val="23"/>
          <w:szCs w:val="23"/>
        </w:rPr>
        <w:t>Java</w:t>
      </w:r>
      <w:r>
        <w:rPr>
          <w:rFonts w:ascii="Helvetica" w:hAnsi="Helvetica"/>
          <w:color w:val="50616D"/>
          <w:sz w:val="23"/>
          <w:szCs w:val="23"/>
        </w:rPr>
        <w:t>方法，而把</w:t>
      </w:r>
      <w:r>
        <w:rPr>
          <w:rFonts w:ascii="Helvetica" w:hAnsi="Helvetica"/>
          <w:color w:val="50616D"/>
          <w:sz w:val="23"/>
          <w:szCs w:val="23"/>
        </w:rPr>
        <w:t>value</w:t>
      </w:r>
      <w:r>
        <w:rPr>
          <w:rFonts w:ascii="Helvetica" w:hAnsi="Helvetica"/>
          <w:color w:val="50616D"/>
          <w:sz w:val="23"/>
          <w:szCs w:val="23"/>
        </w:rPr>
        <w:t>赋值为</w:t>
      </w:r>
      <w:r>
        <w:rPr>
          <w:rFonts w:ascii="Helvetica" w:hAnsi="Helvetica"/>
          <w:color w:val="50616D"/>
          <w:sz w:val="23"/>
          <w:szCs w:val="23"/>
        </w:rPr>
        <w:t>3</w:t>
      </w:r>
      <w:r>
        <w:rPr>
          <w:rFonts w:ascii="Helvetica" w:hAnsi="Helvetica"/>
          <w:color w:val="50616D"/>
          <w:sz w:val="23"/>
          <w:szCs w:val="23"/>
        </w:rPr>
        <w:t>的</w:t>
      </w:r>
      <w:r>
        <w:rPr>
          <w:rFonts w:ascii="Helvetica" w:hAnsi="Helvetica"/>
          <w:color w:val="50616D"/>
          <w:sz w:val="23"/>
          <w:szCs w:val="23"/>
        </w:rPr>
        <w:t> </w:t>
      </w:r>
      <w:r>
        <w:rPr>
          <w:shd w:val="clear" w:color="auto" w:fill="F3F1F1"/>
        </w:rPr>
        <w:t>public</w:t>
      </w:r>
      <w:r>
        <w:rPr>
          <w:rFonts w:hint="eastAsia"/>
          <w:shd w:val="clear" w:color="auto" w:fill="F3F1F1"/>
        </w:rPr>
        <w:t xml:space="preserve"> </w:t>
      </w:r>
      <w:r>
        <w:rPr>
          <w:shd w:val="clear" w:color="auto" w:fill="F3F1F1"/>
        </w:rPr>
        <w:t>static</w:t>
      </w:r>
      <w:r>
        <w:rPr>
          <w:rFonts w:ascii="Helvetica" w:hAnsi="Helvetica"/>
          <w:color w:val="50616D"/>
          <w:sz w:val="23"/>
          <w:szCs w:val="23"/>
        </w:rPr>
        <w:t>指令是在程序编译</w:t>
      </w:r>
      <w:r>
        <w:rPr>
          <w:rFonts w:ascii="Helvetica" w:hAnsi="Helvetica"/>
          <w:color w:val="50616D"/>
          <w:sz w:val="23"/>
          <w:szCs w:val="23"/>
        </w:rPr>
        <w:lastRenderedPageBreak/>
        <w:t>后，存放于类构造器</w:t>
      </w:r>
      <w:r>
        <w:rPr>
          <w:rFonts w:ascii="Helvetica" w:hAnsi="Helvetica"/>
          <w:color w:val="50616D"/>
          <w:sz w:val="23"/>
          <w:szCs w:val="23"/>
        </w:rPr>
        <w:t> </w:t>
      </w:r>
      <w:r>
        <w:rPr>
          <w:shd w:val="clear" w:color="auto" w:fill="F3F1F1"/>
        </w:rPr>
        <w:t>&lt;clinit&gt;</w:t>
      </w:r>
      <w:r>
        <w:rPr>
          <w:shd w:val="clear" w:color="auto" w:fill="F3F1F1"/>
        </w:rPr>
        <w:t>（）</w:t>
      </w:r>
      <w:r>
        <w:rPr>
          <w:rFonts w:ascii="Helvetica" w:hAnsi="Helvetica"/>
          <w:color w:val="50616D"/>
          <w:sz w:val="23"/>
          <w:szCs w:val="23"/>
        </w:rPr>
        <w:t>方法之中的，所以把</w:t>
      </w:r>
      <w:r>
        <w:rPr>
          <w:rFonts w:ascii="Helvetica" w:hAnsi="Helvetica"/>
          <w:color w:val="50616D"/>
          <w:sz w:val="23"/>
          <w:szCs w:val="23"/>
        </w:rPr>
        <w:t>value</w:t>
      </w:r>
      <w:r>
        <w:rPr>
          <w:rFonts w:ascii="Helvetica" w:hAnsi="Helvetica"/>
          <w:color w:val="50616D"/>
          <w:sz w:val="23"/>
          <w:szCs w:val="23"/>
        </w:rPr>
        <w:t>赋值为</w:t>
      </w:r>
      <w:r>
        <w:rPr>
          <w:rFonts w:ascii="Helvetica" w:hAnsi="Helvetica"/>
          <w:color w:val="50616D"/>
          <w:sz w:val="23"/>
          <w:szCs w:val="23"/>
        </w:rPr>
        <w:t>3</w:t>
      </w:r>
      <w:r>
        <w:rPr>
          <w:rFonts w:ascii="Helvetica" w:hAnsi="Helvetica"/>
          <w:color w:val="50616D"/>
          <w:sz w:val="23"/>
          <w:szCs w:val="23"/>
        </w:rPr>
        <w:t>的动作将在初始化阶段才会执行。</w:t>
      </w:r>
    </w:p>
    <w:p w:rsidR="001A7847" w:rsidRDefault="001A7847">
      <w:pPr>
        <w:widowControl/>
        <w:shd w:val="clear" w:color="auto" w:fill="FFFFFF"/>
        <w:rPr>
          <w:rFonts w:ascii="Helvetica" w:eastAsia="宋体" w:hAnsi="Helvetica" w:cs="宋体"/>
          <w:color w:val="50616D"/>
          <w:spacing w:val="8"/>
          <w:kern w:val="0"/>
          <w:sz w:val="23"/>
          <w:szCs w:val="23"/>
        </w:rPr>
      </w:pPr>
    </w:p>
    <w:p w:rsidR="001A7847" w:rsidRDefault="007D395D">
      <w:pPr>
        <w:pStyle w:val="aa"/>
        <w:spacing w:before="0" w:beforeAutospacing="0" w:after="225" w:afterAutospacing="0" w:line="270" w:lineRule="atLeast"/>
        <w:ind w:firstLine="420"/>
        <w:jc w:val="both"/>
        <w:rPr>
          <w:rFonts w:ascii="Helvetica" w:hAnsi="Helvetica"/>
          <w:color w:val="819198"/>
          <w:spacing w:val="8"/>
          <w:sz w:val="21"/>
          <w:szCs w:val="21"/>
        </w:rPr>
      </w:pPr>
      <w:r>
        <w:rPr>
          <w:rFonts w:ascii="Helvetica" w:hAnsi="Helvetica"/>
          <w:b/>
          <w:color w:val="819198"/>
          <w:spacing w:val="8"/>
          <w:sz w:val="21"/>
          <w:szCs w:val="21"/>
        </w:rPr>
        <w:t>这里还需要注意如下几点</w:t>
      </w:r>
      <w:r>
        <w:rPr>
          <w:rFonts w:ascii="Helvetica" w:hAnsi="Helvetica"/>
          <w:color w:val="819198"/>
          <w:spacing w:val="8"/>
          <w:sz w:val="21"/>
          <w:szCs w:val="21"/>
        </w:rPr>
        <w:t>：</w:t>
      </w:r>
    </w:p>
    <w:p w:rsidR="001A7847" w:rsidRDefault="007D395D">
      <w:pPr>
        <w:ind w:left="420" w:firstLine="420"/>
        <w:rPr>
          <w:color w:val="819198"/>
        </w:rPr>
      </w:pPr>
      <w:r>
        <w:rPr>
          <w:rFonts w:hint="eastAsia"/>
        </w:rPr>
        <w:t>1.</w:t>
      </w:r>
      <w:r>
        <w:t>对基本数据类型来说，对于类变量（</w:t>
      </w:r>
      <w:r>
        <w:t>static</w:t>
      </w:r>
      <w:r>
        <w:t>）和全局变量，如果不显式地对其赋值而直接使用，则系统会为其赋予默认的零值，而对于局部变量来说，在使用前必须显式地为其赋值，否则编译时不通过。</w:t>
      </w:r>
    </w:p>
    <w:p w:rsidR="001A7847" w:rsidRDefault="007D395D">
      <w:pPr>
        <w:ind w:left="420" w:firstLine="420"/>
        <w:rPr>
          <w:color w:val="819198"/>
        </w:rPr>
      </w:pPr>
      <w:r>
        <w:rPr>
          <w:rFonts w:hint="eastAsia"/>
        </w:rPr>
        <w:t>2.</w:t>
      </w:r>
      <w:r>
        <w:t>对于同时被</w:t>
      </w:r>
      <w:r>
        <w:t>static</w:t>
      </w:r>
      <w:r>
        <w:t>和</w:t>
      </w:r>
      <w:r>
        <w:t>final</w:t>
      </w:r>
      <w:r>
        <w:t>修饰的常量，必须在声明的时候就为其显式地赋值，否则编译时不通过；而只被</w:t>
      </w:r>
      <w:r>
        <w:t>final</w:t>
      </w:r>
      <w:r>
        <w:t>修饰的常量则既可以在声明时显式地为其赋值，也可以在类初始化时显式地为其赋值，总之，在使用前必须为其显式地赋值，系统不会为其赋予默认零值。</w:t>
      </w:r>
    </w:p>
    <w:p w:rsidR="001A7847" w:rsidRDefault="007D395D">
      <w:pPr>
        <w:ind w:left="420" w:firstLine="420"/>
        <w:rPr>
          <w:color w:val="819198"/>
        </w:rPr>
      </w:pPr>
      <w:r>
        <w:rPr>
          <w:rFonts w:hint="eastAsia"/>
        </w:rPr>
        <w:t>3.</w:t>
      </w:r>
      <w:r>
        <w:t>对于引用数据类型</w:t>
      </w:r>
      <w:r>
        <w:t>reference</w:t>
      </w:r>
      <w:r>
        <w:t>来说，如数组引用、对象引用等，如果没有对其进行显式地赋值而直接使用，系统都会为其赋予默认的零值，即</w:t>
      </w:r>
      <w:r>
        <w:t>null</w:t>
      </w:r>
      <w:r>
        <w:t>。</w:t>
      </w:r>
    </w:p>
    <w:p w:rsidR="001A7847" w:rsidRDefault="007D395D">
      <w:pPr>
        <w:ind w:left="420"/>
        <w:rPr>
          <w:color w:val="819198"/>
        </w:rPr>
      </w:pPr>
      <w:r>
        <w:t>如果在数组初始化时没有对数组中的各元素赋值，那么其中的元素将根据对应的数据类型而被赋予默认的零值。</w:t>
      </w:r>
    </w:p>
    <w:p w:rsidR="001A7847" w:rsidRDefault="001A7847">
      <w:pPr>
        <w:widowControl/>
        <w:shd w:val="clear" w:color="auto" w:fill="FFFFFF"/>
        <w:rPr>
          <w:rFonts w:ascii="Helvetica" w:eastAsia="宋体" w:hAnsi="Helvetica" w:cs="宋体"/>
          <w:color w:val="50616D"/>
          <w:spacing w:val="8"/>
          <w:kern w:val="0"/>
          <w:sz w:val="23"/>
          <w:szCs w:val="23"/>
        </w:rPr>
      </w:pPr>
    </w:p>
    <w:p w:rsidR="001A7847" w:rsidRDefault="001A7847">
      <w:pPr>
        <w:rPr>
          <w:color w:val="333333"/>
        </w:rPr>
      </w:pPr>
    </w:p>
    <w:p w:rsidR="001A7847" w:rsidRDefault="007D395D">
      <w:pPr>
        <w:ind w:left="360"/>
        <w:rPr>
          <w:color w:val="333333"/>
        </w:rPr>
      </w:pPr>
      <w:r>
        <w:rPr>
          <w:rFonts w:hint="eastAsia"/>
        </w:rPr>
        <w:t>3</w:t>
      </w:r>
      <w:r>
        <w:rPr>
          <w:rFonts w:hint="eastAsia"/>
        </w:rPr>
        <w:t>、</w:t>
      </w:r>
      <w:r>
        <w:rPr>
          <w:rFonts w:hint="eastAsia"/>
        </w:rPr>
        <w:tab/>
      </w:r>
      <w:r>
        <w:rPr>
          <w:rFonts w:hint="eastAsia"/>
        </w:rPr>
        <w:t>如果类字段的字段属性表中存在</w:t>
      </w:r>
      <w:r>
        <w:rPr>
          <w:rFonts w:hint="eastAsia"/>
        </w:rPr>
        <w:t> </w:t>
      </w:r>
      <w:r>
        <w:rPr>
          <w:rStyle w:val="HTML0"/>
          <w:rFonts w:hint="eastAsia"/>
          <w:color w:val="585858"/>
          <w:spacing w:val="8"/>
          <w:sz w:val="21"/>
          <w:szCs w:val="21"/>
          <w:shd w:val="clear" w:color="auto" w:fill="F3F1F1"/>
        </w:rPr>
        <w:t>ConstantValue</w:t>
      </w:r>
      <w:r>
        <w:rPr>
          <w:rFonts w:hint="eastAsia"/>
        </w:rPr>
        <w:t>属性，即同时被</w:t>
      </w:r>
      <w:r>
        <w:rPr>
          <w:rFonts w:hint="eastAsia"/>
        </w:rPr>
        <w:t>final</w:t>
      </w:r>
      <w:r>
        <w:rPr>
          <w:rFonts w:hint="eastAsia"/>
        </w:rPr>
        <w:t>和</w:t>
      </w:r>
      <w:r>
        <w:rPr>
          <w:rFonts w:hint="eastAsia"/>
        </w:rPr>
        <w:t>static</w:t>
      </w:r>
      <w:r>
        <w:rPr>
          <w:rFonts w:hint="eastAsia"/>
        </w:rPr>
        <w:t>修饰，那么在准备阶段变量</w:t>
      </w:r>
      <w:r>
        <w:rPr>
          <w:rFonts w:hint="eastAsia"/>
        </w:rPr>
        <w:t>value</w:t>
      </w:r>
      <w:r>
        <w:rPr>
          <w:rFonts w:hint="eastAsia"/>
        </w:rPr>
        <w:t>就会被初始化为</w:t>
      </w:r>
      <w:r>
        <w:rPr>
          <w:rFonts w:hint="eastAsia"/>
        </w:rPr>
        <w:t>ConstValue</w:t>
      </w:r>
      <w:r>
        <w:rPr>
          <w:rFonts w:hint="eastAsia"/>
        </w:rPr>
        <w:t>属性所指定的值。</w:t>
      </w:r>
    </w:p>
    <w:p w:rsidR="001A7847" w:rsidRDefault="001A7847">
      <w:pPr>
        <w:rPr>
          <w:rStyle w:val="ac"/>
          <w:rFonts w:ascii="Helvetica" w:hAnsi="Helvetica"/>
          <w:color w:val="000000"/>
          <w:spacing w:val="8"/>
          <w:sz w:val="23"/>
          <w:szCs w:val="23"/>
          <w:shd w:val="clear" w:color="auto" w:fill="FFFFFF"/>
        </w:rPr>
      </w:pPr>
    </w:p>
    <w:p w:rsidR="001A7847" w:rsidRDefault="007D395D">
      <w:pPr>
        <w:ind w:firstLine="360"/>
        <w:rPr>
          <w:rFonts w:ascii="Helvetica" w:hAnsi="Helvetica"/>
          <w:color w:val="50616D"/>
          <w:sz w:val="23"/>
          <w:szCs w:val="23"/>
        </w:rPr>
      </w:pPr>
      <w:r>
        <w:rPr>
          <w:rFonts w:ascii="Helvetica" w:hAnsi="Helvetica"/>
          <w:color w:val="50616D"/>
          <w:sz w:val="23"/>
          <w:szCs w:val="23"/>
        </w:rPr>
        <w:t>假设上面的类变量</w:t>
      </w:r>
      <w:r>
        <w:rPr>
          <w:rFonts w:ascii="Helvetica" w:hAnsi="Helvetica"/>
          <w:color w:val="50616D"/>
          <w:sz w:val="23"/>
          <w:szCs w:val="23"/>
        </w:rPr>
        <w:t>value</w:t>
      </w:r>
      <w:r>
        <w:rPr>
          <w:rFonts w:ascii="Helvetica" w:hAnsi="Helvetica"/>
          <w:color w:val="50616D"/>
          <w:sz w:val="23"/>
          <w:szCs w:val="23"/>
        </w:rPr>
        <w:t>被定义为：</w:t>
      </w:r>
      <w:r>
        <w:rPr>
          <w:rFonts w:ascii="Helvetica" w:hAnsi="Helvetica"/>
          <w:color w:val="50616D"/>
          <w:sz w:val="23"/>
          <w:szCs w:val="23"/>
        </w:rPr>
        <w:t> </w:t>
      </w:r>
      <w:r>
        <w:rPr>
          <w:shd w:val="clear" w:color="auto" w:fill="F3F1F1"/>
        </w:rPr>
        <w:t>public</w:t>
      </w:r>
      <w:r>
        <w:rPr>
          <w:rFonts w:hint="eastAsia"/>
          <w:shd w:val="clear" w:color="auto" w:fill="F3F1F1"/>
        </w:rPr>
        <w:t xml:space="preserve"> </w:t>
      </w:r>
      <w:r>
        <w:rPr>
          <w:shd w:val="clear" w:color="auto" w:fill="F3F1F1"/>
        </w:rPr>
        <w:t>static</w:t>
      </w:r>
      <w:r>
        <w:rPr>
          <w:rFonts w:hint="eastAsia"/>
          <w:shd w:val="clear" w:color="auto" w:fill="F3F1F1"/>
        </w:rPr>
        <w:t xml:space="preserve"> </w:t>
      </w:r>
      <w:r>
        <w:rPr>
          <w:shd w:val="clear" w:color="auto" w:fill="F3F1F1"/>
        </w:rPr>
        <w:t>final</w:t>
      </w:r>
      <w:r>
        <w:rPr>
          <w:rFonts w:hint="eastAsia"/>
          <w:shd w:val="clear" w:color="auto" w:fill="F3F1F1"/>
        </w:rPr>
        <w:t xml:space="preserve"> </w:t>
      </w:r>
      <w:r>
        <w:rPr>
          <w:shd w:val="clear" w:color="auto" w:fill="F3F1F1"/>
        </w:rPr>
        <w:t>int</w:t>
      </w:r>
      <w:r>
        <w:rPr>
          <w:rFonts w:hint="eastAsia"/>
          <w:shd w:val="clear" w:color="auto" w:fill="F3F1F1"/>
        </w:rPr>
        <w:t xml:space="preserve"> </w:t>
      </w:r>
      <w:r>
        <w:rPr>
          <w:shd w:val="clear" w:color="auto" w:fill="F3F1F1"/>
        </w:rPr>
        <w:t>value=3</w:t>
      </w:r>
      <w:r>
        <w:rPr>
          <w:rFonts w:ascii="Helvetica" w:hAnsi="Helvetica"/>
          <w:color w:val="50616D"/>
          <w:sz w:val="23"/>
          <w:szCs w:val="23"/>
        </w:rPr>
        <w:t>；</w:t>
      </w:r>
    </w:p>
    <w:p w:rsidR="001A7847" w:rsidRDefault="007D395D">
      <w:pPr>
        <w:ind w:left="360"/>
        <w:rPr>
          <w:rFonts w:ascii="Helvetica" w:hAnsi="Helvetica"/>
          <w:color w:val="50616D"/>
          <w:sz w:val="23"/>
          <w:szCs w:val="23"/>
        </w:rPr>
      </w:pPr>
      <w:r>
        <w:rPr>
          <w:rFonts w:ascii="Helvetica" w:hAnsi="Helvetica"/>
          <w:color w:val="50616D"/>
          <w:sz w:val="23"/>
          <w:szCs w:val="23"/>
        </w:rPr>
        <w:t>编译时</w:t>
      </w:r>
      <w:r>
        <w:rPr>
          <w:rFonts w:ascii="Helvetica" w:hAnsi="Helvetica"/>
          <w:color w:val="50616D"/>
          <w:sz w:val="23"/>
          <w:szCs w:val="23"/>
        </w:rPr>
        <w:t>Javac</w:t>
      </w:r>
      <w:r>
        <w:rPr>
          <w:rFonts w:ascii="Helvetica" w:hAnsi="Helvetica"/>
          <w:color w:val="50616D"/>
          <w:sz w:val="23"/>
          <w:szCs w:val="23"/>
        </w:rPr>
        <w:t>将会为</w:t>
      </w:r>
      <w:r>
        <w:rPr>
          <w:rFonts w:ascii="Helvetica" w:hAnsi="Helvetica"/>
          <w:color w:val="50616D"/>
          <w:sz w:val="23"/>
          <w:szCs w:val="23"/>
        </w:rPr>
        <w:t>value</w:t>
      </w:r>
      <w:r>
        <w:rPr>
          <w:rFonts w:ascii="Helvetica" w:hAnsi="Helvetica"/>
          <w:color w:val="50616D"/>
          <w:sz w:val="23"/>
          <w:szCs w:val="23"/>
        </w:rPr>
        <w:t>生成</w:t>
      </w:r>
      <w:r>
        <w:rPr>
          <w:rFonts w:ascii="Helvetica" w:hAnsi="Helvetica"/>
          <w:color w:val="50616D"/>
          <w:sz w:val="23"/>
          <w:szCs w:val="23"/>
        </w:rPr>
        <w:t>ConstantValue</w:t>
      </w:r>
      <w:r>
        <w:rPr>
          <w:rFonts w:ascii="Helvetica" w:hAnsi="Helvetica"/>
          <w:color w:val="50616D"/>
          <w:sz w:val="23"/>
          <w:szCs w:val="23"/>
        </w:rPr>
        <w:t>属性，在准备阶段虚拟机就会根据</w:t>
      </w:r>
      <w:r>
        <w:rPr>
          <w:rFonts w:ascii="Helvetica" w:hAnsi="Helvetica"/>
          <w:color w:val="50616D"/>
          <w:sz w:val="23"/>
          <w:szCs w:val="23"/>
        </w:rPr>
        <w:t> </w:t>
      </w:r>
      <w:r>
        <w:rPr>
          <w:shd w:val="clear" w:color="auto" w:fill="F3F1F1"/>
        </w:rPr>
        <w:t>ConstantValue</w:t>
      </w:r>
      <w:r>
        <w:rPr>
          <w:rFonts w:ascii="Helvetica" w:hAnsi="Helvetica"/>
          <w:color w:val="50616D"/>
          <w:sz w:val="23"/>
          <w:szCs w:val="23"/>
        </w:rPr>
        <w:t>的设置将</w:t>
      </w:r>
      <w:r>
        <w:rPr>
          <w:rFonts w:ascii="Helvetica" w:hAnsi="Helvetica"/>
          <w:color w:val="50616D"/>
          <w:sz w:val="23"/>
          <w:szCs w:val="23"/>
        </w:rPr>
        <w:t>value</w:t>
      </w:r>
      <w:r>
        <w:rPr>
          <w:rFonts w:ascii="Helvetica" w:hAnsi="Helvetica"/>
          <w:color w:val="50616D"/>
          <w:sz w:val="23"/>
          <w:szCs w:val="23"/>
        </w:rPr>
        <w:t>赋值为</w:t>
      </w:r>
      <w:r>
        <w:rPr>
          <w:rFonts w:ascii="Helvetica" w:hAnsi="Helvetica"/>
          <w:color w:val="50616D"/>
          <w:sz w:val="23"/>
          <w:szCs w:val="23"/>
        </w:rPr>
        <w:t>3</w:t>
      </w:r>
      <w:r>
        <w:rPr>
          <w:rFonts w:ascii="Helvetica" w:hAnsi="Helvetica"/>
          <w:color w:val="50616D"/>
          <w:sz w:val="23"/>
          <w:szCs w:val="23"/>
        </w:rPr>
        <w:t>。我们可以理解为</w:t>
      </w:r>
      <w:r>
        <w:rPr>
          <w:rFonts w:ascii="Helvetica" w:hAnsi="Helvetica"/>
          <w:color w:val="50616D"/>
          <w:sz w:val="23"/>
          <w:szCs w:val="23"/>
        </w:rPr>
        <w:t>static final</w:t>
      </w:r>
      <w:r>
        <w:rPr>
          <w:rFonts w:ascii="Helvetica" w:hAnsi="Helvetica"/>
          <w:color w:val="50616D"/>
          <w:sz w:val="23"/>
          <w:szCs w:val="23"/>
        </w:rPr>
        <w:t>常量在编译期就将其结果放入了调用它的类的常量池中</w:t>
      </w:r>
    </w:p>
    <w:p w:rsidR="001A7847" w:rsidRDefault="001A7847">
      <w:pPr>
        <w:ind w:left="360"/>
        <w:rPr>
          <w:rFonts w:ascii="Helvetica" w:hAnsi="Helvetica"/>
          <w:color w:val="50616D"/>
          <w:sz w:val="23"/>
          <w:szCs w:val="23"/>
        </w:rPr>
      </w:pPr>
    </w:p>
    <w:p w:rsidR="001A7847" w:rsidRDefault="007D395D">
      <w:pPr>
        <w:pStyle w:val="5"/>
        <w:rPr>
          <w:rStyle w:val="ac"/>
          <w:rFonts w:ascii="Helvetica" w:hAnsi="Helvetica"/>
          <w:color w:val="000000"/>
          <w:spacing w:val="8"/>
          <w:sz w:val="23"/>
          <w:szCs w:val="23"/>
          <w:shd w:val="clear" w:color="auto" w:fill="FFFFFF"/>
        </w:rPr>
      </w:pPr>
      <w:r>
        <w:rPr>
          <w:rStyle w:val="ac"/>
          <w:rFonts w:ascii="Helvetica" w:hAnsi="Helvetica"/>
          <w:color w:val="000000"/>
          <w:spacing w:val="8"/>
          <w:sz w:val="23"/>
          <w:szCs w:val="23"/>
          <w:shd w:val="clear" w:color="auto" w:fill="FFFFFF"/>
        </w:rPr>
        <w:t>解析：把类中的符号引用转换为直接引用</w:t>
      </w:r>
    </w:p>
    <w:p w:rsidR="001A7847" w:rsidRDefault="001A7847">
      <w:pPr>
        <w:rPr>
          <w:color w:val="333333"/>
        </w:rPr>
      </w:pPr>
    </w:p>
    <w:p w:rsidR="001A7847" w:rsidRDefault="007D395D">
      <w:pPr>
        <w:widowControl/>
        <w:shd w:val="clear" w:color="auto" w:fill="FFFFFF"/>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解析阶段是虚拟机将常量池内的符号引用替换为直接引用的过程，解析动作主要针对类或接口、字段、类方法、接口方法、方法类型、方法句柄和调用点限定符</w:t>
      </w:r>
      <w:r>
        <w:rPr>
          <w:rFonts w:ascii="Helvetica" w:eastAsia="宋体" w:hAnsi="Helvetica" w:cs="宋体"/>
          <w:color w:val="50616D"/>
          <w:spacing w:val="8"/>
          <w:kern w:val="0"/>
          <w:sz w:val="23"/>
          <w:szCs w:val="23"/>
        </w:rPr>
        <w:t>7</w:t>
      </w:r>
      <w:r>
        <w:rPr>
          <w:rFonts w:ascii="Helvetica" w:eastAsia="宋体" w:hAnsi="Helvetica" w:cs="宋体"/>
          <w:color w:val="50616D"/>
          <w:spacing w:val="8"/>
          <w:kern w:val="0"/>
          <w:sz w:val="23"/>
          <w:szCs w:val="23"/>
        </w:rPr>
        <w:t>类符号引用进行。符号引用就是一组符号来描述目标，可以是任何字面量。</w:t>
      </w:r>
    </w:p>
    <w:p w:rsidR="001A7847" w:rsidRDefault="007D395D">
      <w:pPr>
        <w:widowControl/>
        <w:shd w:val="clear" w:color="auto" w:fill="FFFFFF"/>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直接引用就是直接指向目标的指针、相对偏移量或一个间接定位到目标的句柄。</w:t>
      </w:r>
    </w:p>
    <w:p w:rsidR="001A7847" w:rsidRDefault="007D395D">
      <w:pPr>
        <w:pStyle w:val="5"/>
        <w:rPr>
          <w:rStyle w:val="ac"/>
          <w:rFonts w:ascii="Helvetica" w:hAnsi="Helvetica"/>
          <w:color w:val="000000"/>
          <w:spacing w:val="8"/>
          <w:sz w:val="23"/>
          <w:szCs w:val="23"/>
          <w:shd w:val="clear" w:color="auto" w:fill="FFFFFF"/>
        </w:rPr>
      </w:pPr>
      <w:r>
        <w:rPr>
          <w:rStyle w:val="ac"/>
          <w:rFonts w:ascii="Helvetica" w:hAnsi="Helvetica"/>
          <w:color w:val="000000"/>
          <w:spacing w:val="8"/>
          <w:sz w:val="23"/>
          <w:szCs w:val="23"/>
          <w:shd w:val="clear" w:color="auto" w:fill="FFFFFF"/>
        </w:rPr>
        <w:t>初始化</w:t>
      </w:r>
    </w:p>
    <w:p w:rsidR="001A7847" w:rsidRDefault="001A7847">
      <w:pPr>
        <w:rPr>
          <w:rStyle w:val="ac"/>
          <w:rFonts w:ascii="Helvetica" w:hAnsi="Helvetica"/>
          <w:color w:val="000000"/>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初始化，为类的静态变量赋予正确的初始值，</w:t>
      </w:r>
      <w:r>
        <w:rPr>
          <w:rFonts w:ascii="Helvetica" w:hAnsi="Helvetica"/>
          <w:color w:val="50616D"/>
          <w:spacing w:val="8"/>
          <w:sz w:val="23"/>
          <w:szCs w:val="23"/>
          <w:shd w:val="clear" w:color="auto" w:fill="FFFFFF"/>
        </w:rPr>
        <w:t>JVM</w:t>
      </w:r>
      <w:r>
        <w:rPr>
          <w:rFonts w:ascii="Helvetica" w:hAnsi="Helvetica"/>
          <w:color w:val="50616D"/>
          <w:spacing w:val="8"/>
          <w:sz w:val="23"/>
          <w:szCs w:val="23"/>
          <w:shd w:val="clear" w:color="auto" w:fill="FFFFFF"/>
        </w:rPr>
        <w:t>负责对类进行初始化，主要对类变量进行初始化。在</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中对类变量进行初始值设定有两种方式：</w:t>
      </w:r>
    </w:p>
    <w:p w:rsidR="001A7847" w:rsidRDefault="001A7847">
      <w:pPr>
        <w:rPr>
          <w:rFonts w:ascii="Helvetica" w:hAnsi="Helvetica"/>
          <w:color w:val="50616D"/>
          <w:spacing w:val="8"/>
          <w:sz w:val="23"/>
          <w:szCs w:val="23"/>
          <w:shd w:val="clear" w:color="auto" w:fill="FFFFFF"/>
        </w:rPr>
      </w:pPr>
    </w:p>
    <w:p w:rsidR="001A7847" w:rsidRDefault="007D395D">
      <w:r>
        <w:rPr>
          <w:rFonts w:hint="eastAsia"/>
        </w:rPr>
        <w:t>①声明类变量是指定初始值</w:t>
      </w:r>
    </w:p>
    <w:p w:rsidR="001A7847" w:rsidRDefault="001A7847">
      <w:pPr>
        <w:rPr>
          <w:color w:val="333333"/>
        </w:rPr>
      </w:pPr>
    </w:p>
    <w:p w:rsidR="001A7847" w:rsidRDefault="007D395D">
      <w:pPr>
        <w:rPr>
          <w:color w:val="333333"/>
        </w:rPr>
      </w:pPr>
      <w:r>
        <w:rPr>
          <w:rFonts w:hint="eastAsia"/>
        </w:rPr>
        <w:t>②使用静态代码块为类变量指定初始值</w:t>
      </w:r>
    </w:p>
    <w:p w:rsidR="001A7847" w:rsidRDefault="001A7847"/>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JVM</w:t>
      </w:r>
      <w:r>
        <w:rPr>
          <w:rFonts w:ascii="Helvetica" w:hAnsi="Helvetica"/>
          <w:color w:val="50616D"/>
          <w:spacing w:val="8"/>
          <w:sz w:val="23"/>
          <w:szCs w:val="23"/>
          <w:shd w:val="clear" w:color="auto" w:fill="FFFFFF"/>
        </w:rPr>
        <w:t>初始化步骤</w:t>
      </w:r>
    </w:p>
    <w:p w:rsidR="001A7847" w:rsidRDefault="001A7847">
      <w:pPr>
        <w:rPr>
          <w:rFonts w:ascii="Helvetica" w:hAnsi="Helvetica"/>
          <w:color w:val="50616D"/>
          <w:spacing w:val="8"/>
          <w:sz w:val="23"/>
          <w:szCs w:val="23"/>
          <w:shd w:val="clear" w:color="auto" w:fill="FFFFFF"/>
        </w:rPr>
      </w:pPr>
    </w:p>
    <w:p w:rsidR="001A7847" w:rsidRDefault="007D395D">
      <w:pPr>
        <w:rPr>
          <w:color w:val="333333"/>
        </w:rPr>
      </w:pPr>
      <w:r>
        <w:rPr>
          <w:rFonts w:hint="eastAsia"/>
        </w:rPr>
        <w:t>1</w:t>
      </w:r>
      <w:r>
        <w:rPr>
          <w:rFonts w:hint="eastAsia"/>
        </w:rPr>
        <w:t>、假如这个类还没有被加载和连接，则程序先加载并连接该类</w:t>
      </w:r>
    </w:p>
    <w:p w:rsidR="001A7847" w:rsidRDefault="007D395D">
      <w:pPr>
        <w:rPr>
          <w:color w:val="333333"/>
        </w:rPr>
      </w:pPr>
      <w:r>
        <w:rPr>
          <w:rFonts w:hint="eastAsia"/>
        </w:rPr>
        <w:t>2</w:t>
      </w:r>
      <w:r>
        <w:rPr>
          <w:rFonts w:hint="eastAsia"/>
        </w:rPr>
        <w:t>、假如该类的直接父类还没有被初始化，则先初始化其直接父类</w:t>
      </w:r>
    </w:p>
    <w:p w:rsidR="001A7847" w:rsidRDefault="007D395D">
      <w:pPr>
        <w:rPr>
          <w:color w:val="333333"/>
        </w:rPr>
      </w:pPr>
      <w:r>
        <w:rPr>
          <w:rFonts w:hint="eastAsia"/>
        </w:rPr>
        <w:t>3</w:t>
      </w:r>
      <w:r>
        <w:rPr>
          <w:rFonts w:hint="eastAsia"/>
        </w:rPr>
        <w:t>、假如类中有初始化语句，则系统依次执行这些初始化语句</w:t>
      </w:r>
    </w:p>
    <w:p w:rsidR="001A7847" w:rsidRDefault="001A7847"/>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类初始化时机：只有当对类的主动使用的时候才会导致类的初始化，类的主动使用包括以下六种：</w:t>
      </w:r>
    </w:p>
    <w:p w:rsidR="001A7847" w:rsidRDefault="001A7847">
      <w:pPr>
        <w:rPr>
          <w:rFonts w:ascii="Helvetica" w:hAnsi="Helvetica"/>
          <w:color w:val="50616D"/>
          <w:spacing w:val="8"/>
          <w:sz w:val="23"/>
          <w:szCs w:val="23"/>
          <w:shd w:val="clear" w:color="auto" w:fill="FFFFFF"/>
        </w:rPr>
      </w:pPr>
    </w:p>
    <w:p w:rsidR="001A7847" w:rsidRDefault="007D395D">
      <w:pPr>
        <w:rPr>
          <w:color w:val="333333"/>
        </w:rPr>
      </w:pPr>
      <w:r>
        <w:rPr>
          <w:rFonts w:hint="eastAsia"/>
        </w:rPr>
        <w:t>1.</w:t>
      </w:r>
      <w:r>
        <w:rPr>
          <w:rFonts w:hint="eastAsia"/>
        </w:rPr>
        <w:t>创建类的实例，也就是</w:t>
      </w:r>
      <w:r>
        <w:rPr>
          <w:rFonts w:hint="eastAsia"/>
        </w:rPr>
        <w:t>new</w:t>
      </w:r>
      <w:r>
        <w:rPr>
          <w:rFonts w:hint="eastAsia"/>
        </w:rPr>
        <w:t>的方式</w:t>
      </w:r>
    </w:p>
    <w:p w:rsidR="001A7847" w:rsidRDefault="007D395D">
      <w:pPr>
        <w:rPr>
          <w:color w:val="333333"/>
        </w:rPr>
      </w:pPr>
      <w:r>
        <w:rPr>
          <w:rFonts w:hint="eastAsia"/>
        </w:rPr>
        <w:t>2.</w:t>
      </w:r>
      <w:r>
        <w:rPr>
          <w:rFonts w:hint="eastAsia"/>
        </w:rPr>
        <w:t>访问某个类或接口的静态变量，或者对该静态变量赋值</w:t>
      </w:r>
    </w:p>
    <w:p w:rsidR="001A7847" w:rsidRDefault="007D395D">
      <w:pPr>
        <w:rPr>
          <w:color w:val="333333"/>
        </w:rPr>
      </w:pPr>
      <w:r>
        <w:rPr>
          <w:rFonts w:hint="eastAsia"/>
        </w:rPr>
        <w:t>3</w:t>
      </w:r>
      <w:r>
        <w:rPr>
          <w:rFonts w:hint="eastAsia"/>
        </w:rPr>
        <w:t>调用类的静态方法</w:t>
      </w:r>
    </w:p>
    <w:p w:rsidR="001A7847" w:rsidRDefault="007D395D">
      <w:pPr>
        <w:rPr>
          <w:color w:val="333333"/>
        </w:rPr>
      </w:pPr>
      <w:r>
        <w:rPr>
          <w:rFonts w:hint="eastAsia"/>
        </w:rPr>
        <w:t>4.</w:t>
      </w:r>
      <w:r>
        <w:rPr>
          <w:rFonts w:hint="eastAsia"/>
        </w:rPr>
        <w:t>反射（如</w:t>
      </w:r>
      <w:r>
        <w:rPr>
          <w:rFonts w:hint="eastAsia"/>
        </w:rPr>
        <w:t> </w:t>
      </w:r>
      <w:r>
        <w:rPr>
          <w:rStyle w:val="HTML0"/>
          <w:rFonts w:hint="eastAsia"/>
          <w:color w:val="585858"/>
          <w:spacing w:val="8"/>
          <w:sz w:val="21"/>
          <w:szCs w:val="21"/>
          <w:shd w:val="clear" w:color="auto" w:fill="F3F1F1"/>
        </w:rPr>
        <w:t>Class.forName(“com.shengsiyuan.Test”)</w:t>
      </w:r>
      <w:r>
        <w:rPr>
          <w:rFonts w:hint="eastAsia"/>
        </w:rPr>
        <w:t>）</w:t>
      </w:r>
    </w:p>
    <w:p w:rsidR="001A7847" w:rsidRDefault="007D395D">
      <w:pPr>
        <w:rPr>
          <w:color w:val="333333"/>
        </w:rPr>
      </w:pPr>
      <w:r>
        <w:rPr>
          <w:rFonts w:hint="eastAsia"/>
        </w:rPr>
        <w:t>5.</w:t>
      </w:r>
      <w:r>
        <w:rPr>
          <w:rFonts w:hint="eastAsia"/>
        </w:rPr>
        <w:t>初始化某个类的子类，则其父类也会被初始化</w:t>
      </w:r>
    </w:p>
    <w:p w:rsidR="001A7847" w:rsidRDefault="007D395D">
      <w:r>
        <w:rPr>
          <w:rFonts w:hint="eastAsia"/>
        </w:rPr>
        <w:t>6.Java</w:t>
      </w:r>
      <w:r>
        <w:rPr>
          <w:rFonts w:hint="eastAsia"/>
        </w:rPr>
        <w:t>虚拟机启动时被标明为启动类的类（</w:t>
      </w:r>
      <w:r>
        <w:rPr>
          <w:rFonts w:hint="eastAsia"/>
        </w:rPr>
        <w:t> </w:t>
      </w:r>
      <w:r>
        <w:rPr>
          <w:rStyle w:val="HTML0"/>
          <w:rFonts w:hint="eastAsia"/>
          <w:color w:val="585858"/>
          <w:spacing w:val="8"/>
          <w:sz w:val="21"/>
          <w:szCs w:val="21"/>
          <w:shd w:val="clear" w:color="auto" w:fill="F3F1F1"/>
        </w:rPr>
        <w:t>JavaTest</w:t>
      </w:r>
      <w:r>
        <w:rPr>
          <w:rFonts w:hint="eastAsia"/>
        </w:rPr>
        <w:t>），直接使用</w:t>
      </w:r>
      <w:r>
        <w:rPr>
          <w:rFonts w:hint="eastAsia"/>
        </w:rPr>
        <w:t> </w:t>
      </w:r>
      <w:r>
        <w:rPr>
          <w:rStyle w:val="HTML0"/>
          <w:rFonts w:hint="eastAsia"/>
          <w:color w:val="585858"/>
          <w:spacing w:val="8"/>
          <w:sz w:val="21"/>
          <w:szCs w:val="21"/>
          <w:shd w:val="clear" w:color="auto" w:fill="F3F1F1"/>
        </w:rPr>
        <w:t>java.exe</w:t>
      </w:r>
      <w:r>
        <w:rPr>
          <w:rFonts w:hint="eastAsia"/>
        </w:rPr>
        <w:t>命令来运行某个主类</w:t>
      </w:r>
    </w:p>
    <w:p w:rsidR="001A7847" w:rsidRDefault="007D395D">
      <w:pPr>
        <w:pStyle w:val="5"/>
        <w:rPr>
          <w:rStyle w:val="ac"/>
          <w:rFonts w:ascii="Helvetica" w:hAnsi="Helvetica"/>
          <w:color w:val="000000"/>
          <w:spacing w:val="8"/>
          <w:sz w:val="23"/>
          <w:szCs w:val="23"/>
          <w:shd w:val="clear" w:color="auto" w:fill="FFFFFF"/>
        </w:rPr>
      </w:pPr>
      <w:r>
        <w:rPr>
          <w:rStyle w:val="ac"/>
          <w:rFonts w:ascii="Helvetica" w:hAnsi="Helvetica"/>
          <w:color w:val="000000"/>
          <w:spacing w:val="8"/>
          <w:sz w:val="23"/>
          <w:szCs w:val="23"/>
          <w:shd w:val="clear" w:color="auto" w:fill="FFFFFF"/>
        </w:rPr>
        <w:t>结束生命周期</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在如下几种情况下，</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虚拟机将结束生命周期</w:t>
      </w:r>
    </w:p>
    <w:p w:rsidR="001A7847" w:rsidRDefault="007D395D">
      <w:pPr>
        <w:pStyle w:val="af2"/>
        <w:numPr>
          <w:ilvl w:val="0"/>
          <w:numId w:val="22"/>
        </w:numPr>
        <w:ind w:firstLineChars="0"/>
        <w:rPr>
          <w:rFonts w:ascii="微软雅黑" w:eastAsia="微软雅黑" w:hAnsi="微软雅黑"/>
          <w:color w:val="333333"/>
          <w:sz w:val="18"/>
          <w:szCs w:val="18"/>
        </w:rPr>
      </w:pPr>
      <w:r>
        <w:rPr>
          <w:rFonts w:ascii="微软雅黑" w:eastAsia="微软雅黑" w:hAnsi="微软雅黑" w:hint="eastAsia"/>
          <w:color w:val="4A4A4A"/>
          <w:sz w:val="18"/>
          <w:szCs w:val="18"/>
        </w:rPr>
        <w:t>执行了 </w:t>
      </w:r>
      <w:r>
        <w:rPr>
          <w:rStyle w:val="HTML0"/>
          <w:rFonts w:hint="eastAsia"/>
          <w:color w:val="585858"/>
          <w:spacing w:val="8"/>
          <w:sz w:val="18"/>
          <w:szCs w:val="18"/>
          <w:shd w:val="clear" w:color="auto" w:fill="F3F1F1"/>
        </w:rPr>
        <w:t>System.exit()</w:t>
      </w:r>
      <w:r>
        <w:rPr>
          <w:rFonts w:ascii="微软雅黑" w:eastAsia="微软雅黑" w:hAnsi="微软雅黑" w:hint="eastAsia"/>
          <w:color w:val="4A4A4A"/>
          <w:sz w:val="18"/>
          <w:szCs w:val="18"/>
        </w:rPr>
        <w:t>方法</w:t>
      </w:r>
    </w:p>
    <w:p w:rsidR="001A7847" w:rsidRDefault="007D395D">
      <w:pPr>
        <w:pStyle w:val="af2"/>
        <w:numPr>
          <w:ilvl w:val="0"/>
          <w:numId w:val="22"/>
        </w:numPr>
        <w:ind w:firstLineChars="0"/>
        <w:rPr>
          <w:rFonts w:ascii="微软雅黑" w:eastAsia="微软雅黑" w:hAnsi="微软雅黑"/>
          <w:color w:val="333333"/>
          <w:sz w:val="18"/>
          <w:szCs w:val="18"/>
        </w:rPr>
      </w:pPr>
      <w:r>
        <w:rPr>
          <w:rFonts w:ascii="微软雅黑" w:eastAsia="微软雅黑" w:hAnsi="微软雅黑" w:hint="eastAsia"/>
          <w:color w:val="4A4A4A"/>
          <w:sz w:val="18"/>
          <w:szCs w:val="18"/>
        </w:rPr>
        <w:t>程序正常执行结束</w:t>
      </w:r>
    </w:p>
    <w:p w:rsidR="001A7847" w:rsidRDefault="007D395D">
      <w:pPr>
        <w:pStyle w:val="af2"/>
        <w:numPr>
          <w:ilvl w:val="0"/>
          <w:numId w:val="22"/>
        </w:numPr>
        <w:ind w:firstLineChars="0"/>
        <w:rPr>
          <w:rFonts w:ascii="微软雅黑" w:eastAsia="微软雅黑" w:hAnsi="微软雅黑"/>
          <w:color w:val="333333"/>
          <w:sz w:val="18"/>
          <w:szCs w:val="18"/>
        </w:rPr>
      </w:pPr>
      <w:r>
        <w:rPr>
          <w:rFonts w:ascii="微软雅黑" w:eastAsia="微软雅黑" w:hAnsi="微软雅黑" w:hint="eastAsia"/>
          <w:color w:val="4A4A4A"/>
          <w:sz w:val="18"/>
          <w:szCs w:val="18"/>
        </w:rPr>
        <w:t>程序在执行过程中遇到了异常或错误而异常终止</w:t>
      </w:r>
    </w:p>
    <w:p w:rsidR="001A7847" w:rsidRDefault="007D395D">
      <w:pPr>
        <w:pStyle w:val="af2"/>
        <w:numPr>
          <w:ilvl w:val="0"/>
          <w:numId w:val="22"/>
        </w:numPr>
        <w:ind w:firstLineChars="0"/>
        <w:rPr>
          <w:rFonts w:ascii="微软雅黑" w:eastAsia="微软雅黑" w:hAnsi="微软雅黑"/>
          <w:color w:val="333333"/>
          <w:sz w:val="18"/>
          <w:szCs w:val="18"/>
        </w:rPr>
      </w:pPr>
      <w:r>
        <w:rPr>
          <w:rFonts w:ascii="微软雅黑" w:eastAsia="微软雅黑" w:hAnsi="微软雅黑" w:hint="eastAsia"/>
          <w:color w:val="4A4A4A"/>
          <w:sz w:val="18"/>
          <w:szCs w:val="18"/>
        </w:rPr>
        <w:t>由于操作系统出现错误而导致Java虚拟机进程终止</w:t>
      </w:r>
    </w:p>
    <w:p w:rsidR="001A7847" w:rsidRDefault="007D395D">
      <w:pPr>
        <w:pStyle w:val="3"/>
      </w:pPr>
      <w:r>
        <w:rPr>
          <w:rFonts w:hint="eastAsia"/>
        </w:rPr>
        <w:t>3</w:t>
      </w:r>
      <w:r>
        <w:rPr>
          <w:rFonts w:hint="eastAsia"/>
        </w:rPr>
        <w:t>、类加载器</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寻找类加载器，先来一个小例子</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6666EA"/>
          <w:spacing w:val="8"/>
          <w:sz w:val="15"/>
          <w:szCs w:val="15"/>
        </w:rPr>
        <w:t>package</w:t>
      </w:r>
      <w:r>
        <w:rPr>
          <w:rStyle w:val="HTML0"/>
          <w:color w:val="1B1918"/>
          <w:spacing w:val="8"/>
          <w:sz w:val="15"/>
          <w:szCs w:val="15"/>
        </w:rPr>
        <w:t xml:space="preserve"> com.neo.classloader;</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6666EA"/>
          <w:spacing w:val="8"/>
          <w:sz w:val="15"/>
          <w:szCs w:val="15"/>
        </w:rPr>
        <w:t>public</w:t>
      </w:r>
      <w:r>
        <w:rPr>
          <w:rStyle w:val="HTML0"/>
          <w:color w:val="1B1918"/>
          <w:spacing w:val="8"/>
          <w:sz w:val="15"/>
          <w:szCs w:val="15"/>
        </w:rPr>
        <w:t xml:space="preserve"> </w:t>
      </w:r>
      <w:r>
        <w:rPr>
          <w:rStyle w:val="HTML0"/>
          <w:color w:val="6666EA"/>
          <w:spacing w:val="8"/>
          <w:sz w:val="15"/>
          <w:szCs w:val="15"/>
        </w:rPr>
        <w:t>class</w:t>
      </w:r>
      <w:r>
        <w:rPr>
          <w:rStyle w:val="HTML0"/>
          <w:color w:val="1B1918"/>
          <w:spacing w:val="8"/>
          <w:sz w:val="15"/>
          <w:szCs w:val="15"/>
        </w:rPr>
        <w:t xml:space="preserve"> </w:t>
      </w:r>
      <w:r>
        <w:rPr>
          <w:rStyle w:val="HTML0"/>
          <w:color w:val="407EE7"/>
          <w:spacing w:val="8"/>
          <w:sz w:val="15"/>
          <w:szCs w:val="15"/>
        </w:rPr>
        <w:t>ClassLoaderTest</w:t>
      </w:r>
      <w:r>
        <w:rPr>
          <w:rStyle w:val="HTML0"/>
          <w:color w:val="1B1918"/>
          <w:spacing w:val="8"/>
          <w:sz w:val="15"/>
          <w:szCs w:val="15"/>
        </w:rPr>
        <w:t xml:space="preserve"> {</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1B1918"/>
          <w:spacing w:val="8"/>
          <w:sz w:val="15"/>
          <w:szCs w:val="15"/>
        </w:rPr>
        <w:t xml:space="preserve">     </w:t>
      </w:r>
      <w:r>
        <w:rPr>
          <w:rStyle w:val="HTML0"/>
          <w:color w:val="6666EA"/>
          <w:spacing w:val="8"/>
          <w:sz w:val="15"/>
          <w:szCs w:val="15"/>
        </w:rPr>
        <w:t>public</w:t>
      </w:r>
      <w:r>
        <w:rPr>
          <w:rStyle w:val="HTML0"/>
          <w:color w:val="1B1918"/>
          <w:spacing w:val="8"/>
          <w:sz w:val="15"/>
          <w:szCs w:val="15"/>
        </w:rPr>
        <w:t xml:space="preserve"> </w:t>
      </w:r>
      <w:r>
        <w:rPr>
          <w:rStyle w:val="HTML0"/>
          <w:color w:val="6666EA"/>
          <w:spacing w:val="8"/>
          <w:sz w:val="15"/>
          <w:szCs w:val="15"/>
        </w:rPr>
        <w:t>static</w:t>
      </w:r>
      <w:r>
        <w:rPr>
          <w:rStyle w:val="HTML0"/>
          <w:color w:val="1B1918"/>
          <w:spacing w:val="8"/>
          <w:sz w:val="15"/>
          <w:szCs w:val="15"/>
        </w:rPr>
        <w:t xml:space="preserve"> </w:t>
      </w:r>
      <w:r>
        <w:rPr>
          <w:rStyle w:val="HTML0"/>
          <w:color w:val="6666EA"/>
          <w:spacing w:val="8"/>
          <w:sz w:val="15"/>
          <w:szCs w:val="15"/>
        </w:rPr>
        <w:t>void</w:t>
      </w:r>
      <w:r>
        <w:rPr>
          <w:rStyle w:val="HTML0"/>
          <w:color w:val="1B1918"/>
          <w:spacing w:val="8"/>
          <w:sz w:val="15"/>
          <w:szCs w:val="15"/>
        </w:rPr>
        <w:t xml:space="preserve"> main(</w:t>
      </w:r>
      <w:r>
        <w:rPr>
          <w:rStyle w:val="HTML0"/>
          <w:color w:val="407EE7"/>
          <w:spacing w:val="8"/>
          <w:sz w:val="15"/>
          <w:szCs w:val="15"/>
        </w:rPr>
        <w:t>String</w:t>
      </w:r>
      <w:r>
        <w:rPr>
          <w:rStyle w:val="HTML0"/>
          <w:color w:val="1B1918"/>
          <w:spacing w:val="8"/>
          <w:sz w:val="15"/>
          <w:szCs w:val="15"/>
        </w:rPr>
        <w:t>[] args) {</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1B1918"/>
          <w:spacing w:val="8"/>
          <w:sz w:val="15"/>
          <w:szCs w:val="15"/>
        </w:rPr>
        <w:t xml:space="preserve">        </w:t>
      </w:r>
      <w:r>
        <w:rPr>
          <w:rStyle w:val="HTML0"/>
          <w:color w:val="407EE7"/>
          <w:spacing w:val="8"/>
          <w:sz w:val="15"/>
          <w:szCs w:val="15"/>
        </w:rPr>
        <w:t>ClassLoader</w:t>
      </w:r>
      <w:r>
        <w:rPr>
          <w:rStyle w:val="HTML0"/>
          <w:color w:val="1B1918"/>
          <w:spacing w:val="8"/>
          <w:sz w:val="15"/>
          <w:szCs w:val="15"/>
        </w:rPr>
        <w:t xml:space="preserve"> loader = </w:t>
      </w:r>
      <w:r>
        <w:rPr>
          <w:rStyle w:val="HTML0"/>
          <w:color w:val="407EE7"/>
          <w:spacing w:val="8"/>
          <w:sz w:val="15"/>
          <w:szCs w:val="15"/>
        </w:rPr>
        <w:t>Thread</w:t>
      </w:r>
      <w:r>
        <w:rPr>
          <w:rStyle w:val="HTML0"/>
          <w:color w:val="1B1918"/>
          <w:spacing w:val="8"/>
          <w:sz w:val="15"/>
          <w:szCs w:val="15"/>
        </w:rPr>
        <w:t>.currentThread().getContextClassLoader();</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1B1918"/>
          <w:spacing w:val="8"/>
          <w:sz w:val="15"/>
          <w:szCs w:val="15"/>
        </w:rPr>
        <w:t xml:space="preserve">        </w:t>
      </w:r>
      <w:r>
        <w:rPr>
          <w:rStyle w:val="HTML0"/>
          <w:color w:val="407EE7"/>
          <w:spacing w:val="8"/>
          <w:sz w:val="15"/>
          <w:szCs w:val="15"/>
        </w:rPr>
        <w:t>System</w:t>
      </w:r>
      <w:r>
        <w:rPr>
          <w:rStyle w:val="HTML0"/>
          <w:color w:val="1B1918"/>
          <w:spacing w:val="8"/>
          <w:sz w:val="15"/>
          <w:szCs w:val="15"/>
        </w:rPr>
        <w:t>.</w:t>
      </w:r>
      <w:r>
        <w:rPr>
          <w:rStyle w:val="HTML0"/>
          <w:color w:val="6666EA"/>
          <w:spacing w:val="8"/>
          <w:sz w:val="15"/>
          <w:szCs w:val="15"/>
        </w:rPr>
        <w:t>out</w:t>
      </w:r>
      <w:r>
        <w:rPr>
          <w:rStyle w:val="HTML0"/>
          <w:color w:val="1B1918"/>
          <w:spacing w:val="8"/>
          <w:sz w:val="15"/>
          <w:szCs w:val="15"/>
        </w:rPr>
        <w:t>.println(loader);</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1B1918"/>
          <w:spacing w:val="8"/>
          <w:sz w:val="15"/>
          <w:szCs w:val="15"/>
        </w:rPr>
        <w:t xml:space="preserve">        </w:t>
      </w:r>
      <w:r>
        <w:rPr>
          <w:rStyle w:val="HTML0"/>
          <w:color w:val="407EE7"/>
          <w:spacing w:val="8"/>
          <w:sz w:val="15"/>
          <w:szCs w:val="15"/>
        </w:rPr>
        <w:t>System</w:t>
      </w:r>
      <w:r>
        <w:rPr>
          <w:rStyle w:val="HTML0"/>
          <w:color w:val="1B1918"/>
          <w:spacing w:val="8"/>
          <w:sz w:val="15"/>
          <w:szCs w:val="15"/>
        </w:rPr>
        <w:t>.</w:t>
      </w:r>
      <w:r>
        <w:rPr>
          <w:rStyle w:val="HTML0"/>
          <w:color w:val="6666EA"/>
          <w:spacing w:val="8"/>
          <w:sz w:val="15"/>
          <w:szCs w:val="15"/>
        </w:rPr>
        <w:t>out</w:t>
      </w:r>
      <w:r>
        <w:rPr>
          <w:rStyle w:val="HTML0"/>
          <w:color w:val="1B1918"/>
          <w:spacing w:val="8"/>
          <w:sz w:val="15"/>
          <w:szCs w:val="15"/>
        </w:rPr>
        <w:t>.println(loader.getParent());</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1B1918"/>
          <w:spacing w:val="8"/>
          <w:sz w:val="15"/>
          <w:szCs w:val="15"/>
        </w:rPr>
        <w:t xml:space="preserve">        </w:t>
      </w:r>
      <w:r>
        <w:rPr>
          <w:rStyle w:val="HTML0"/>
          <w:color w:val="407EE7"/>
          <w:spacing w:val="8"/>
          <w:sz w:val="15"/>
          <w:szCs w:val="15"/>
        </w:rPr>
        <w:t>System</w:t>
      </w:r>
      <w:r>
        <w:rPr>
          <w:rStyle w:val="HTML0"/>
          <w:color w:val="1B1918"/>
          <w:spacing w:val="8"/>
          <w:sz w:val="15"/>
          <w:szCs w:val="15"/>
        </w:rPr>
        <w:t>.</w:t>
      </w:r>
      <w:r>
        <w:rPr>
          <w:rStyle w:val="HTML0"/>
          <w:color w:val="6666EA"/>
          <w:spacing w:val="8"/>
          <w:sz w:val="15"/>
          <w:szCs w:val="15"/>
        </w:rPr>
        <w:t>out</w:t>
      </w:r>
      <w:r>
        <w:rPr>
          <w:rStyle w:val="HTML0"/>
          <w:color w:val="1B1918"/>
          <w:spacing w:val="8"/>
          <w:sz w:val="15"/>
          <w:szCs w:val="15"/>
        </w:rPr>
        <w:t>.println(loader.getParent().getParent());</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1B1918"/>
          <w:spacing w:val="8"/>
          <w:sz w:val="15"/>
          <w:szCs w:val="15"/>
        </w:rPr>
        <w:t xml:space="preserve">    }</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1B1918"/>
          <w:spacing w:val="8"/>
          <w:sz w:val="15"/>
          <w:szCs w:val="15"/>
        </w:rPr>
        <w:t>}</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运行后，输出结果：</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1B1918"/>
          <w:spacing w:val="8"/>
          <w:sz w:val="15"/>
          <w:szCs w:val="15"/>
        </w:rPr>
        <w:t>sun.misc.</w:t>
      </w:r>
      <w:r>
        <w:rPr>
          <w:rStyle w:val="HTML0"/>
          <w:color w:val="407EE7"/>
          <w:spacing w:val="8"/>
          <w:sz w:val="15"/>
          <w:szCs w:val="15"/>
        </w:rPr>
        <w:t>Launcher$AppClassLoader@64fef26a</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1B1918"/>
          <w:spacing w:val="8"/>
          <w:sz w:val="15"/>
          <w:szCs w:val="15"/>
        </w:rPr>
        <w:t>sun.misc.</w:t>
      </w:r>
      <w:r>
        <w:rPr>
          <w:rStyle w:val="HTML0"/>
          <w:color w:val="407EE7"/>
          <w:spacing w:val="8"/>
          <w:sz w:val="15"/>
          <w:szCs w:val="15"/>
        </w:rPr>
        <w:t>Launcher$ExtClassLoader@1ddd40f3</w:t>
      </w:r>
    </w:p>
    <w:p w:rsidR="001A7847" w:rsidRDefault="007D395D">
      <w:pPr>
        <w:pStyle w:val="aa"/>
        <w:spacing w:before="0" w:beforeAutospacing="0" w:after="0" w:afterAutospacing="0" w:line="180" w:lineRule="atLeast"/>
        <w:jc w:val="both"/>
        <w:rPr>
          <w:rFonts w:ascii="Courier New" w:hAnsi="Courier New" w:cs="Courier New"/>
          <w:color w:val="50616D"/>
          <w:spacing w:val="8"/>
          <w:sz w:val="15"/>
          <w:szCs w:val="15"/>
        </w:rPr>
      </w:pPr>
      <w:r>
        <w:rPr>
          <w:rStyle w:val="HTML0"/>
          <w:color w:val="6666EA"/>
          <w:spacing w:val="8"/>
          <w:sz w:val="15"/>
          <w:szCs w:val="15"/>
        </w:rPr>
        <w:lastRenderedPageBreak/>
        <w:t>null</w:t>
      </w:r>
    </w:p>
    <w:p w:rsidR="001A7847" w:rsidRDefault="001A7847">
      <w:pPr>
        <w:rPr>
          <w:rFonts w:ascii="Helvetica" w:hAnsi="Helvetica"/>
          <w:color w:val="50616D"/>
          <w:spacing w:val="8"/>
          <w:sz w:val="23"/>
          <w:szCs w:val="23"/>
          <w:shd w:val="clear" w:color="auto" w:fill="FFFFFF"/>
        </w:rPr>
      </w:pPr>
    </w:p>
    <w:p w:rsidR="001A7847" w:rsidRDefault="007D395D">
      <w:pPr>
        <w:widowControl/>
        <w:shd w:val="clear" w:color="auto" w:fill="FFFFFF"/>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从上面的结果可以看出，并没有获取到</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ExtClassLoader</w:t>
      </w:r>
      <w:r>
        <w:rPr>
          <w:rFonts w:ascii="Helvetica" w:eastAsia="宋体" w:hAnsi="Helvetica" w:cs="宋体"/>
          <w:color w:val="50616D"/>
          <w:spacing w:val="8"/>
          <w:kern w:val="0"/>
          <w:sz w:val="23"/>
          <w:szCs w:val="23"/>
        </w:rPr>
        <w:t>的父</w:t>
      </w:r>
      <w:r>
        <w:rPr>
          <w:rFonts w:ascii="Helvetica" w:eastAsia="宋体" w:hAnsi="Helvetica" w:cs="宋体"/>
          <w:color w:val="50616D"/>
          <w:spacing w:val="8"/>
          <w:kern w:val="0"/>
          <w:sz w:val="23"/>
          <w:szCs w:val="23"/>
        </w:rPr>
        <w:t>Loader</w:t>
      </w:r>
      <w:r>
        <w:rPr>
          <w:rFonts w:ascii="Helvetica" w:eastAsia="宋体" w:hAnsi="Helvetica" w:cs="宋体"/>
          <w:color w:val="50616D"/>
          <w:spacing w:val="8"/>
          <w:kern w:val="0"/>
          <w:sz w:val="23"/>
          <w:szCs w:val="23"/>
        </w:rPr>
        <w:t>，原因是</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BootstrapLoader</w:t>
      </w:r>
      <w:r>
        <w:rPr>
          <w:rFonts w:ascii="Helvetica" w:eastAsia="宋体" w:hAnsi="Helvetica" w:cs="宋体"/>
          <w:color w:val="50616D"/>
          <w:spacing w:val="8"/>
          <w:kern w:val="0"/>
          <w:sz w:val="23"/>
          <w:szCs w:val="23"/>
        </w:rPr>
        <w:t>（引导类加载器）是用</w:t>
      </w:r>
      <w:r>
        <w:rPr>
          <w:rFonts w:ascii="Helvetica" w:eastAsia="宋体" w:hAnsi="Helvetica" w:cs="宋体"/>
          <w:color w:val="50616D"/>
          <w:spacing w:val="8"/>
          <w:kern w:val="0"/>
          <w:sz w:val="23"/>
          <w:szCs w:val="23"/>
        </w:rPr>
        <w:t>C</w:t>
      </w:r>
      <w:r>
        <w:rPr>
          <w:rFonts w:ascii="Helvetica" w:eastAsia="宋体" w:hAnsi="Helvetica" w:cs="宋体"/>
          <w:color w:val="50616D"/>
          <w:spacing w:val="8"/>
          <w:kern w:val="0"/>
          <w:sz w:val="23"/>
          <w:szCs w:val="23"/>
        </w:rPr>
        <w:t>语言实现的，找不到一个确定的返回父</w:t>
      </w:r>
      <w:r>
        <w:rPr>
          <w:rFonts w:ascii="Helvetica" w:eastAsia="宋体" w:hAnsi="Helvetica" w:cs="宋体"/>
          <w:color w:val="50616D"/>
          <w:spacing w:val="8"/>
          <w:kern w:val="0"/>
          <w:sz w:val="23"/>
          <w:szCs w:val="23"/>
        </w:rPr>
        <w:t>Loader</w:t>
      </w:r>
      <w:r>
        <w:rPr>
          <w:rFonts w:ascii="Helvetica" w:eastAsia="宋体" w:hAnsi="Helvetica" w:cs="宋体"/>
          <w:color w:val="50616D"/>
          <w:spacing w:val="8"/>
          <w:kern w:val="0"/>
          <w:sz w:val="23"/>
          <w:szCs w:val="23"/>
        </w:rPr>
        <w:t>的方式，于是就返回</w:t>
      </w:r>
      <w:r>
        <w:rPr>
          <w:rFonts w:ascii="Helvetica" w:eastAsia="宋体" w:hAnsi="Helvetica" w:cs="宋体"/>
          <w:color w:val="50616D"/>
          <w:spacing w:val="8"/>
          <w:kern w:val="0"/>
          <w:sz w:val="23"/>
          <w:szCs w:val="23"/>
        </w:rPr>
        <w:t>null</w:t>
      </w:r>
      <w:r>
        <w:rPr>
          <w:rFonts w:ascii="Helvetica" w:eastAsia="宋体" w:hAnsi="Helvetica" w:cs="宋体"/>
          <w:color w:val="50616D"/>
          <w:spacing w:val="8"/>
          <w:kern w:val="0"/>
          <w:sz w:val="23"/>
          <w:szCs w:val="23"/>
        </w:rPr>
        <w:t>。</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这几种类加载器的层次关系如下图所示：</w:t>
      </w:r>
    </w:p>
    <w:p w:rsidR="001A7847" w:rsidRDefault="007D395D">
      <w:pPr>
        <w:rPr>
          <w:rFonts w:ascii="Helvetica" w:hAnsi="Helvetica"/>
          <w:color w:val="50616D"/>
          <w:spacing w:val="8"/>
          <w:sz w:val="23"/>
          <w:szCs w:val="23"/>
          <w:shd w:val="clear" w:color="auto" w:fill="FFFFFF"/>
        </w:rPr>
      </w:pPr>
      <w:r>
        <w:rPr>
          <w:noProof/>
        </w:rPr>
        <w:drawing>
          <wp:inline distT="0" distB="0" distL="0" distR="0">
            <wp:extent cx="3809365" cy="3837940"/>
            <wp:effectExtent l="0" t="0" r="63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01"/>
                    <a:stretch>
                      <a:fillRect/>
                    </a:stretch>
                  </pic:blipFill>
                  <pic:spPr>
                    <a:xfrm>
                      <a:off x="0" y="0"/>
                      <a:ext cx="3809524" cy="3838096"/>
                    </a:xfrm>
                    <a:prstGeom prst="rect">
                      <a:avLst/>
                    </a:prstGeom>
                  </pic:spPr>
                </pic:pic>
              </a:graphicData>
            </a:graphic>
          </wp:inline>
        </w:drawing>
      </w:r>
    </w:p>
    <w:p w:rsidR="001A7847" w:rsidRDefault="007D395D">
      <w:pPr>
        <w:rPr>
          <w:rFonts w:ascii="Helvetica" w:hAnsi="Helvetica"/>
          <w:color w:val="819198"/>
          <w:spacing w:val="8"/>
          <w:szCs w:val="21"/>
          <w:shd w:val="clear" w:color="auto" w:fill="F2F7FB"/>
        </w:rPr>
      </w:pPr>
      <w:r>
        <w:rPr>
          <w:rFonts w:ascii="Helvetica" w:hAnsi="Helvetica"/>
          <w:color w:val="819198"/>
          <w:spacing w:val="8"/>
          <w:szCs w:val="21"/>
          <w:shd w:val="clear" w:color="auto" w:fill="F2F7FB"/>
        </w:rPr>
        <w:t>注意：这里父类加载器并不是通过继承关系来实现的，而是采用组合实现的。</w:t>
      </w:r>
    </w:p>
    <w:p w:rsidR="001A7847" w:rsidRDefault="001A7847">
      <w:pPr>
        <w:rPr>
          <w:rFonts w:ascii="Helvetica" w:hAnsi="Helvetica"/>
          <w:color w:val="819198"/>
          <w:spacing w:val="8"/>
          <w:szCs w:val="21"/>
          <w:shd w:val="clear" w:color="auto" w:fill="F2F7FB"/>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站在</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虚拟机的角度来讲，只存在两种不同的类加载器：启动类加载器：它使用</w:t>
      </w:r>
      <w:r>
        <w:rPr>
          <w:rFonts w:ascii="Helvetica" w:hAnsi="Helvetica"/>
          <w:color w:val="50616D"/>
          <w:spacing w:val="8"/>
          <w:sz w:val="23"/>
          <w:szCs w:val="23"/>
          <w:shd w:val="clear" w:color="auto" w:fill="FFFFFF"/>
        </w:rPr>
        <w:t>C++</w:t>
      </w:r>
      <w:r>
        <w:rPr>
          <w:rFonts w:ascii="Helvetica" w:hAnsi="Helvetica"/>
          <w:color w:val="50616D"/>
          <w:spacing w:val="8"/>
          <w:sz w:val="23"/>
          <w:szCs w:val="23"/>
          <w:shd w:val="clear" w:color="auto" w:fill="FFFFFF"/>
        </w:rPr>
        <w:t>实现（这里仅限于</w:t>
      </w:r>
      <w:r>
        <w:rPr>
          <w:rFonts w:ascii="Helvetica" w:hAnsi="Helvetica"/>
          <w:color w:val="50616D"/>
          <w:spacing w:val="8"/>
          <w:sz w:val="23"/>
          <w:szCs w:val="23"/>
          <w:shd w:val="clear" w:color="auto" w:fill="FFFFFF"/>
        </w:rPr>
        <w:t>Hotspot</w:t>
      </w:r>
      <w:r>
        <w:rPr>
          <w:rFonts w:ascii="Helvetica" w:hAnsi="Helvetica"/>
          <w:color w:val="50616D"/>
          <w:spacing w:val="8"/>
          <w:sz w:val="23"/>
          <w:szCs w:val="23"/>
          <w:shd w:val="clear" w:color="auto" w:fill="FFFFFF"/>
        </w:rPr>
        <w:t>，也就是</w:t>
      </w:r>
      <w:r>
        <w:rPr>
          <w:rFonts w:ascii="Helvetica" w:hAnsi="Helvetica"/>
          <w:color w:val="50616D"/>
          <w:spacing w:val="8"/>
          <w:sz w:val="23"/>
          <w:szCs w:val="23"/>
          <w:shd w:val="clear" w:color="auto" w:fill="FFFFFF"/>
        </w:rPr>
        <w:t>JDK1.5</w:t>
      </w:r>
      <w:r>
        <w:rPr>
          <w:rFonts w:ascii="Helvetica" w:hAnsi="Helvetica"/>
          <w:color w:val="50616D"/>
          <w:spacing w:val="8"/>
          <w:sz w:val="23"/>
          <w:szCs w:val="23"/>
          <w:shd w:val="clear" w:color="auto" w:fill="FFFFFF"/>
        </w:rPr>
        <w:t>之后默认的虚拟机，有很多其他的虚拟机是用</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语言实现的），是虚拟机自身的一部分；所有其它的类加载器：这些类加载器都由</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语言实现，独立于虚拟机之外，并且全部继承自抽象类</w:t>
      </w:r>
      <w:r>
        <w:rPr>
          <w:rFonts w:ascii="Helvetica" w:hAnsi="Helvetica"/>
          <w:color w:val="50616D"/>
          <w:spacing w:val="8"/>
          <w:sz w:val="23"/>
          <w:szCs w:val="23"/>
          <w:shd w:val="clear" w:color="auto" w:fill="FFFFFF"/>
        </w:rPr>
        <w:t> </w:t>
      </w:r>
      <w:r>
        <w:rPr>
          <w:rStyle w:val="HTML0"/>
          <w:color w:val="585858"/>
          <w:spacing w:val="8"/>
          <w:szCs w:val="21"/>
          <w:shd w:val="clear" w:color="auto" w:fill="F3F1F1"/>
        </w:rPr>
        <w:t>java.lang.ClassLoader</w:t>
      </w:r>
      <w:r>
        <w:rPr>
          <w:rFonts w:ascii="Helvetica" w:hAnsi="Helvetica"/>
          <w:color w:val="50616D"/>
          <w:spacing w:val="8"/>
          <w:sz w:val="23"/>
          <w:szCs w:val="23"/>
          <w:shd w:val="clear" w:color="auto" w:fill="FFFFFF"/>
        </w:rPr>
        <w:t>，这些类加载器需要由启动类加载器加载到内存中之后才能去加载其他的类。</w:t>
      </w: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站在</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开发人员的角度来看，类加载器可以大致划分为以下三类：</w:t>
      </w:r>
    </w:p>
    <w:p w:rsidR="001A7847" w:rsidRDefault="001A7847">
      <w:pPr>
        <w:rPr>
          <w:rFonts w:ascii="Helvetica" w:hAnsi="Helvetica"/>
          <w:color w:val="50616D"/>
          <w:spacing w:val="8"/>
          <w:sz w:val="23"/>
          <w:szCs w:val="23"/>
          <w:shd w:val="clear" w:color="auto" w:fill="FFFFFF"/>
        </w:rPr>
      </w:pPr>
    </w:p>
    <w:p w:rsidR="001A7847" w:rsidRDefault="007D395D">
      <w:pPr>
        <w:widowControl/>
        <w:shd w:val="clear" w:color="auto" w:fill="FFFFFF"/>
        <w:rPr>
          <w:rFonts w:ascii="Helvetica" w:eastAsia="宋体" w:hAnsi="Helvetica" w:cs="宋体"/>
          <w:color w:val="50616D"/>
          <w:spacing w:val="8"/>
          <w:kern w:val="0"/>
          <w:sz w:val="23"/>
          <w:szCs w:val="23"/>
        </w:rPr>
      </w:pPr>
      <w:r>
        <w:rPr>
          <w:b/>
        </w:rPr>
        <w:t>启动类加载器</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BootstrapClassLoader</w:t>
      </w:r>
      <w:r>
        <w:rPr>
          <w:rFonts w:ascii="Helvetica" w:eastAsia="宋体" w:hAnsi="Helvetica" w:cs="宋体"/>
          <w:color w:val="50616D"/>
          <w:spacing w:val="8"/>
          <w:kern w:val="0"/>
          <w:sz w:val="23"/>
          <w:szCs w:val="23"/>
        </w:rPr>
        <w:t>，负责加载存放在</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JDK\jre\lib</w:t>
      </w:r>
      <w:r>
        <w:rPr>
          <w:rFonts w:ascii="Helvetica" w:eastAsia="宋体" w:hAnsi="Helvetica" w:cs="宋体"/>
          <w:color w:val="50616D"/>
          <w:spacing w:val="8"/>
          <w:kern w:val="0"/>
          <w:sz w:val="23"/>
          <w:szCs w:val="23"/>
        </w:rPr>
        <w:t>(JDK</w:t>
      </w:r>
      <w:r>
        <w:rPr>
          <w:rFonts w:ascii="Helvetica" w:eastAsia="宋体" w:hAnsi="Helvetica" w:cs="宋体"/>
          <w:color w:val="50616D"/>
          <w:spacing w:val="8"/>
          <w:kern w:val="0"/>
          <w:sz w:val="23"/>
          <w:szCs w:val="23"/>
        </w:rPr>
        <w:t>代表</w:t>
      </w:r>
      <w:r>
        <w:rPr>
          <w:rFonts w:ascii="Helvetica" w:eastAsia="宋体" w:hAnsi="Helvetica" w:cs="宋体"/>
          <w:color w:val="50616D"/>
          <w:spacing w:val="8"/>
          <w:kern w:val="0"/>
          <w:sz w:val="23"/>
          <w:szCs w:val="23"/>
        </w:rPr>
        <w:t>JDK</w:t>
      </w:r>
      <w:r>
        <w:rPr>
          <w:rFonts w:ascii="Helvetica" w:eastAsia="宋体" w:hAnsi="Helvetica" w:cs="宋体"/>
          <w:color w:val="50616D"/>
          <w:spacing w:val="8"/>
          <w:kern w:val="0"/>
          <w:sz w:val="23"/>
          <w:szCs w:val="23"/>
        </w:rPr>
        <w:t>的安装目录，下同</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下，或被</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-Xbootclasspath</w:t>
      </w:r>
      <w:r>
        <w:rPr>
          <w:rFonts w:ascii="Helvetica" w:eastAsia="宋体" w:hAnsi="Helvetica" w:cs="宋体"/>
          <w:color w:val="50616D"/>
          <w:spacing w:val="8"/>
          <w:kern w:val="0"/>
          <w:sz w:val="23"/>
          <w:szCs w:val="23"/>
        </w:rPr>
        <w:t>参数指定的路径中的，并且能被虚拟机识别的类库（如</w:t>
      </w:r>
      <w:r>
        <w:rPr>
          <w:rFonts w:ascii="Helvetica" w:eastAsia="宋体" w:hAnsi="Helvetica" w:cs="宋体"/>
          <w:color w:val="50616D"/>
          <w:spacing w:val="8"/>
          <w:kern w:val="0"/>
          <w:sz w:val="23"/>
          <w:szCs w:val="23"/>
        </w:rPr>
        <w:t>rt.jar</w:t>
      </w:r>
      <w:r>
        <w:rPr>
          <w:rFonts w:ascii="Helvetica" w:eastAsia="宋体" w:hAnsi="Helvetica" w:cs="宋体"/>
          <w:color w:val="50616D"/>
          <w:spacing w:val="8"/>
          <w:kern w:val="0"/>
          <w:sz w:val="23"/>
          <w:szCs w:val="23"/>
        </w:rPr>
        <w:t>，所有的</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开头的类均被</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BootstrapClassLoader</w:t>
      </w:r>
      <w:r>
        <w:rPr>
          <w:rFonts w:ascii="Helvetica" w:eastAsia="宋体" w:hAnsi="Helvetica" w:cs="宋体"/>
          <w:color w:val="50616D"/>
          <w:spacing w:val="8"/>
          <w:kern w:val="0"/>
          <w:sz w:val="23"/>
          <w:szCs w:val="23"/>
        </w:rPr>
        <w:t>加载）。启动类加载器是无法被</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程序直接引用的。</w:t>
      </w:r>
      <w:r>
        <w:rPr>
          <w:rFonts w:ascii="Helvetica" w:eastAsia="宋体" w:hAnsi="Helvetica" w:cs="宋体"/>
          <w:color w:val="50616D"/>
          <w:spacing w:val="8"/>
          <w:kern w:val="0"/>
          <w:sz w:val="23"/>
          <w:szCs w:val="23"/>
        </w:rPr>
        <w:br/>
      </w:r>
      <w:r>
        <w:rPr>
          <w:b/>
        </w:rPr>
        <w:t>扩展类加载器</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ExtensionClassLoader</w:t>
      </w:r>
      <w:r>
        <w:rPr>
          <w:rFonts w:ascii="Helvetica" w:eastAsia="宋体" w:hAnsi="Helvetica" w:cs="宋体"/>
          <w:color w:val="50616D"/>
          <w:spacing w:val="8"/>
          <w:kern w:val="0"/>
          <w:sz w:val="23"/>
          <w:szCs w:val="23"/>
        </w:rPr>
        <w:t>，该加载器</w:t>
      </w:r>
      <w:r>
        <w:rPr>
          <w:rFonts w:ascii="Helvetica" w:eastAsia="宋体" w:hAnsi="Helvetica" w:cs="宋体"/>
          <w:color w:val="50616D"/>
          <w:spacing w:val="8"/>
          <w:kern w:val="0"/>
          <w:sz w:val="23"/>
          <w:szCs w:val="23"/>
        </w:rPr>
        <w:lastRenderedPageBreak/>
        <w:t>由</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sun.misc.Launcher$ExtClassLoader</w:t>
      </w:r>
      <w:r>
        <w:rPr>
          <w:rFonts w:ascii="Helvetica" w:eastAsia="宋体" w:hAnsi="Helvetica" w:cs="宋体"/>
          <w:color w:val="50616D"/>
          <w:spacing w:val="8"/>
          <w:kern w:val="0"/>
          <w:sz w:val="23"/>
          <w:szCs w:val="23"/>
        </w:rPr>
        <w:t>实现，它负责加载</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JDK\jre\lib\ext</w:t>
      </w:r>
      <w:r>
        <w:rPr>
          <w:rFonts w:ascii="Helvetica" w:eastAsia="宋体" w:hAnsi="Helvetica" w:cs="宋体"/>
          <w:color w:val="50616D"/>
          <w:spacing w:val="8"/>
          <w:kern w:val="0"/>
          <w:sz w:val="23"/>
          <w:szCs w:val="23"/>
        </w:rPr>
        <w:t>目录中，或者由</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java.ext.dirs</w:t>
      </w:r>
      <w:r>
        <w:rPr>
          <w:rFonts w:ascii="Helvetica" w:eastAsia="宋体" w:hAnsi="Helvetica" w:cs="宋体"/>
          <w:color w:val="50616D"/>
          <w:spacing w:val="8"/>
          <w:kern w:val="0"/>
          <w:sz w:val="23"/>
          <w:szCs w:val="23"/>
        </w:rPr>
        <w:t>系统变量指定的路径中的所有类库（如</w:t>
      </w:r>
      <w:r>
        <w:rPr>
          <w:rFonts w:ascii="Helvetica" w:eastAsia="宋体" w:hAnsi="Helvetica" w:cs="宋体"/>
          <w:color w:val="50616D"/>
          <w:spacing w:val="8"/>
          <w:kern w:val="0"/>
          <w:sz w:val="23"/>
          <w:szCs w:val="23"/>
        </w:rPr>
        <w:t>javax.</w:t>
      </w:r>
      <w:r>
        <w:rPr>
          <w:rFonts w:ascii="Helvetica" w:eastAsia="宋体" w:hAnsi="Helvetica" w:cs="宋体"/>
          <w:color w:val="50616D"/>
          <w:spacing w:val="8"/>
          <w:kern w:val="0"/>
          <w:sz w:val="23"/>
          <w:szCs w:val="23"/>
        </w:rPr>
        <w:t>开头的类），开发者可以直接使用扩展类加载器。</w:t>
      </w:r>
      <w:r>
        <w:rPr>
          <w:rFonts w:ascii="Helvetica" w:eastAsia="宋体" w:hAnsi="Helvetica" w:cs="宋体"/>
          <w:color w:val="50616D"/>
          <w:spacing w:val="8"/>
          <w:kern w:val="0"/>
          <w:sz w:val="23"/>
          <w:szCs w:val="23"/>
        </w:rPr>
        <w:br/>
      </w:r>
      <w:r>
        <w:rPr>
          <w:b/>
        </w:rPr>
        <w:t>应用程序类加载器</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ApplicationClassLoader</w:t>
      </w:r>
      <w:r>
        <w:rPr>
          <w:rFonts w:ascii="Helvetica" w:eastAsia="宋体" w:hAnsi="Helvetica" w:cs="宋体"/>
          <w:color w:val="50616D"/>
          <w:spacing w:val="8"/>
          <w:kern w:val="0"/>
          <w:sz w:val="23"/>
          <w:szCs w:val="23"/>
        </w:rPr>
        <w:t>，该类加载器由</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sun.misc.Launcher$AppClassLoader</w:t>
      </w:r>
      <w:r>
        <w:rPr>
          <w:rFonts w:ascii="Helvetica" w:eastAsia="宋体" w:hAnsi="Helvetica" w:cs="宋体"/>
          <w:color w:val="50616D"/>
          <w:spacing w:val="8"/>
          <w:kern w:val="0"/>
          <w:sz w:val="23"/>
          <w:szCs w:val="23"/>
        </w:rPr>
        <w:t>来实现，它负责加载用户类路径（</w:t>
      </w:r>
      <w:r>
        <w:rPr>
          <w:rFonts w:ascii="Helvetica" w:eastAsia="宋体" w:hAnsi="Helvetica" w:cs="宋体"/>
          <w:color w:val="50616D"/>
          <w:spacing w:val="8"/>
          <w:kern w:val="0"/>
          <w:sz w:val="23"/>
          <w:szCs w:val="23"/>
        </w:rPr>
        <w:t>ClassPath</w:t>
      </w:r>
      <w:r>
        <w:rPr>
          <w:rFonts w:ascii="Helvetica" w:eastAsia="宋体" w:hAnsi="Helvetica" w:cs="宋体"/>
          <w:color w:val="50616D"/>
          <w:spacing w:val="8"/>
          <w:kern w:val="0"/>
          <w:sz w:val="23"/>
          <w:szCs w:val="23"/>
        </w:rPr>
        <w:t>）所指定的类，开发者可以直接使用该类加载器，如果应用程序中没有自定义过自己的类加载器，一般情况下这个就是程序中默认的类加载器。</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应用程序都是由这三种类加载器互相配合进行加载的，如果有必要，我们还可以加入自定义的类加载器。因为</w:t>
      </w:r>
      <w:r>
        <w:rPr>
          <w:rFonts w:ascii="Helvetica" w:eastAsia="宋体" w:hAnsi="Helvetica" w:cs="宋体"/>
          <w:color w:val="50616D"/>
          <w:spacing w:val="8"/>
          <w:kern w:val="0"/>
          <w:sz w:val="23"/>
          <w:szCs w:val="23"/>
        </w:rPr>
        <w:t>JVM</w:t>
      </w:r>
      <w:r>
        <w:rPr>
          <w:rFonts w:ascii="Helvetica" w:eastAsia="宋体" w:hAnsi="Helvetica" w:cs="宋体"/>
          <w:color w:val="50616D"/>
          <w:spacing w:val="8"/>
          <w:kern w:val="0"/>
          <w:sz w:val="23"/>
          <w:szCs w:val="23"/>
        </w:rPr>
        <w:t>自带的</w:t>
      </w:r>
      <w:r>
        <w:rPr>
          <w:rFonts w:ascii="Helvetica" w:eastAsia="宋体" w:hAnsi="Helvetica" w:cs="宋体"/>
          <w:color w:val="50616D"/>
          <w:spacing w:val="8"/>
          <w:kern w:val="0"/>
          <w:sz w:val="23"/>
          <w:szCs w:val="23"/>
        </w:rPr>
        <w:t>ClassLoader</w:t>
      </w:r>
      <w:r>
        <w:rPr>
          <w:rFonts w:ascii="Helvetica" w:eastAsia="宋体" w:hAnsi="Helvetica" w:cs="宋体"/>
          <w:color w:val="50616D"/>
          <w:spacing w:val="8"/>
          <w:kern w:val="0"/>
          <w:sz w:val="23"/>
          <w:szCs w:val="23"/>
        </w:rPr>
        <w:t>只是懂得从本地文件系统加载标准的</w:t>
      </w:r>
      <w:r>
        <w:rPr>
          <w:rFonts w:ascii="Helvetica" w:eastAsia="宋体" w:hAnsi="Helvetica" w:cs="宋体"/>
          <w:color w:val="50616D"/>
          <w:spacing w:val="8"/>
          <w:kern w:val="0"/>
          <w:sz w:val="23"/>
          <w:szCs w:val="23"/>
        </w:rPr>
        <w:t>java class</w:t>
      </w:r>
      <w:r>
        <w:rPr>
          <w:rFonts w:ascii="Helvetica" w:eastAsia="宋体" w:hAnsi="Helvetica" w:cs="宋体"/>
          <w:color w:val="50616D"/>
          <w:spacing w:val="8"/>
          <w:kern w:val="0"/>
          <w:sz w:val="23"/>
          <w:szCs w:val="23"/>
        </w:rPr>
        <w:t>文件，因此如果编写了自己的</w:t>
      </w:r>
      <w:r>
        <w:rPr>
          <w:rFonts w:ascii="Helvetica" w:eastAsia="宋体" w:hAnsi="Helvetica" w:cs="宋体"/>
          <w:color w:val="50616D"/>
          <w:spacing w:val="8"/>
          <w:kern w:val="0"/>
          <w:sz w:val="23"/>
          <w:szCs w:val="23"/>
        </w:rPr>
        <w:t>ClassLoader</w:t>
      </w:r>
      <w:r>
        <w:rPr>
          <w:rFonts w:ascii="Helvetica" w:eastAsia="宋体" w:hAnsi="Helvetica" w:cs="宋体"/>
          <w:color w:val="50616D"/>
          <w:spacing w:val="8"/>
          <w:kern w:val="0"/>
          <w:sz w:val="23"/>
          <w:szCs w:val="23"/>
        </w:rPr>
        <w:t>，便可以做到如下几点：</w:t>
      </w:r>
    </w:p>
    <w:p w:rsidR="001A7847" w:rsidRDefault="007D395D">
      <w:pPr>
        <w:ind w:firstLine="420"/>
        <w:rPr>
          <w:color w:val="333333"/>
        </w:rPr>
      </w:pPr>
      <w:r>
        <w:rPr>
          <w:rFonts w:hint="eastAsia"/>
        </w:rPr>
        <w:t>1</w:t>
      </w:r>
      <w:r>
        <w:rPr>
          <w:rFonts w:hint="eastAsia"/>
        </w:rPr>
        <w:t>、在执行非置信代码之前，自动验证数字签名。</w:t>
      </w:r>
    </w:p>
    <w:p w:rsidR="001A7847" w:rsidRDefault="007D395D">
      <w:pPr>
        <w:ind w:firstLine="420"/>
        <w:rPr>
          <w:color w:val="333333"/>
        </w:rPr>
      </w:pPr>
      <w:r>
        <w:rPr>
          <w:rFonts w:hint="eastAsia"/>
        </w:rPr>
        <w:t>2</w:t>
      </w:r>
      <w:r>
        <w:rPr>
          <w:rFonts w:hint="eastAsia"/>
        </w:rPr>
        <w:t>、动态地创建符合用户特定需要的定制化构建类。</w:t>
      </w:r>
    </w:p>
    <w:p w:rsidR="001A7847" w:rsidRDefault="007D395D">
      <w:pPr>
        <w:ind w:firstLineChars="220" w:firstLine="462"/>
        <w:rPr>
          <w:color w:val="333333"/>
        </w:rPr>
      </w:pPr>
      <w:r>
        <w:rPr>
          <w:rFonts w:hint="eastAsia"/>
        </w:rPr>
        <w:t>3</w:t>
      </w:r>
      <w:r>
        <w:rPr>
          <w:rFonts w:hint="eastAsia"/>
        </w:rPr>
        <w:t>、从特定的场所取得</w:t>
      </w:r>
      <w:r>
        <w:rPr>
          <w:rFonts w:hint="eastAsia"/>
        </w:rPr>
        <w:t>java class</w:t>
      </w:r>
      <w:r>
        <w:rPr>
          <w:rFonts w:hint="eastAsia"/>
        </w:rPr>
        <w:t>，例如数据库中和网络中。</w:t>
      </w:r>
    </w:p>
    <w:p w:rsidR="001A7847" w:rsidRDefault="001A7847">
      <w:pPr>
        <w:rPr>
          <w:rFonts w:ascii="Helvetica" w:hAnsi="Helvetica"/>
          <w:color w:val="50616D"/>
          <w:spacing w:val="8"/>
          <w:sz w:val="23"/>
          <w:szCs w:val="23"/>
          <w:shd w:val="clear" w:color="auto" w:fill="FFFFFF"/>
        </w:rPr>
      </w:pPr>
    </w:p>
    <w:p w:rsidR="001A7847" w:rsidRDefault="007D395D">
      <w:pPr>
        <w:pStyle w:val="4"/>
        <w:rPr>
          <w:rStyle w:val="ac"/>
          <w:rFonts w:ascii="Helvetica" w:hAnsi="Helvetica"/>
          <w:color w:val="000000"/>
          <w:spacing w:val="8"/>
          <w:sz w:val="23"/>
          <w:szCs w:val="23"/>
          <w:shd w:val="clear" w:color="auto" w:fill="FFFFFF"/>
        </w:rPr>
      </w:pPr>
      <w:r>
        <w:rPr>
          <w:rStyle w:val="ac"/>
          <w:rFonts w:ascii="Helvetica" w:hAnsi="Helvetica"/>
          <w:color w:val="000000"/>
          <w:spacing w:val="8"/>
          <w:sz w:val="23"/>
          <w:szCs w:val="23"/>
          <w:shd w:val="clear" w:color="auto" w:fill="FFFFFF"/>
        </w:rPr>
        <w:t>JVM</w:t>
      </w:r>
      <w:r>
        <w:rPr>
          <w:rStyle w:val="ac"/>
          <w:rFonts w:ascii="Helvetica" w:hAnsi="Helvetica"/>
          <w:color w:val="000000"/>
          <w:spacing w:val="8"/>
          <w:sz w:val="23"/>
          <w:szCs w:val="23"/>
          <w:shd w:val="clear" w:color="auto" w:fill="FFFFFF"/>
        </w:rPr>
        <w:t>类加载机制</w:t>
      </w:r>
    </w:p>
    <w:p w:rsidR="001A7847" w:rsidRDefault="007D395D">
      <w:r>
        <w:rPr>
          <w:rFonts w:hint="eastAsia"/>
          <w:b/>
        </w:rPr>
        <w:t>全盘负责</w:t>
      </w:r>
      <w:r>
        <w:rPr>
          <w:rFonts w:hint="eastAsia"/>
        </w:rPr>
        <w:t>:</w:t>
      </w:r>
    </w:p>
    <w:p w:rsidR="001A7847" w:rsidRDefault="007D395D">
      <w:pPr>
        <w:ind w:left="420"/>
      </w:pPr>
      <w:r>
        <w:rPr>
          <w:rFonts w:hint="eastAsia"/>
        </w:rPr>
        <w:t>当一个类加载器负责加载某个</w:t>
      </w:r>
      <w:r>
        <w:rPr>
          <w:rFonts w:hint="eastAsia"/>
        </w:rPr>
        <w:t>Class</w:t>
      </w:r>
      <w:r>
        <w:rPr>
          <w:rFonts w:hint="eastAsia"/>
        </w:rPr>
        <w:t>时，该</w:t>
      </w:r>
      <w:r>
        <w:rPr>
          <w:rFonts w:hint="eastAsia"/>
        </w:rPr>
        <w:t>Class</w:t>
      </w:r>
      <w:r>
        <w:rPr>
          <w:rFonts w:hint="eastAsia"/>
        </w:rPr>
        <w:t>所依赖的和引用的其他</w:t>
      </w:r>
      <w:r>
        <w:rPr>
          <w:rFonts w:hint="eastAsia"/>
        </w:rPr>
        <w:t>Class</w:t>
      </w:r>
      <w:r>
        <w:rPr>
          <w:rFonts w:hint="eastAsia"/>
        </w:rPr>
        <w:t>也将由该类加载器负责载入，除非显示使用另外一个类加载器来载入</w:t>
      </w:r>
    </w:p>
    <w:p w:rsidR="001A7847" w:rsidRDefault="001A7847">
      <w:pPr>
        <w:ind w:left="420"/>
        <w:rPr>
          <w:color w:val="333333"/>
        </w:rPr>
      </w:pPr>
    </w:p>
    <w:p w:rsidR="001A7847" w:rsidRDefault="007D395D">
      <w:r>
        <w:rPr>
          <w:rFonts w:hint="eastAsia"/>
          <w:b/>
        </w:rPr>
        <w:t>父类委托</w:t>
      </w:r>
      <w:r>
        <w:rPr>
          <w:rFonts w:hint="eastAsia"/>
        </w:rPr>
        <w:t>:</w:t>
      </w:r>
    </w:p>
    <w:p w:rsidR="001A7847" w:rsidRDefault="007D395D">
      <w:pPr>
        <w:ind w:left="420"/>
      </w:pPr>
      <w:r>
        <w:rPr>
          <w:rFonts w:hint="eastAsia"/>
        </w:rPr>
        <w:t>先让父类加载器试图加载该类，只有在父类加载器无法加载该类时才尝试从自己的类路径中加载该类</w:t>
      </w:r>
    </w:p>
    <w:p w:rsidR="001A7847" w:rsidRDefault="001A7847">
      <w:pPr>
        <w:ind w:left="420"/>
        <w:rPr>
          <w:color w:val="333333"/>
        </w:rPr>
      </w:pPr>
    </w:p>
    <w:p w:rsidR="001A7847" w:rsidRDefault="007D395D">
      <w:r>
        <w:rPr>
          <w:rFonts w:hint="eastAsia"/>
          <w:b/>
        </w:rPr>
        <w:t>缓存机制</w:t>
      </w:r>
      <w:r>
        <w:rPr>
          <w:rFonts w:hint="eastAsia"/>
        </w:rPr>
        <w:t>:</w:t>
      </w:r>
    </w:p>
    <w:p w:rsidR="001A7847" w:rsidRDefault="007D395D">
      <w:pPr>
        <w:ind w:left="360"/>
      </w:pPr>
      <w:r>
        <w:rPr>
          <w:rFonts w:hint="eastAsia"/>
        </w:rPr>
        <w:t>缓存机制将会保证所有加载过的</w:t>
      </w:r>
      <w:r>
        <w:rPr>
          <w:rFonts w:hint="eastAsia"/>
        </w:rPr>
        <w:t>Class</w:t>
      </w:r>
      <w:r>
        <w:rPr>
          <w:rFonts w:hint="eastAsia"/>
        </w:rPr>
        <w:t>都会被缓存，当程序中需要使用某个</w:t>
      </w:r>
      <w:r>
        <w:rPr>
          <w:rFonts w:hint="eastAsia"/>
        </w:rPr>
        <w:t>Class</w:t>
      </w:r>
      <w:r>
        <w:rPr>
          <w:rFonts w:hint="eastAsia"/>
        </w:rPr>
        <w:t>时，类加载器先从缓存区寻找该</w:t>
      </w:r>
      <w:r>
        <w:rPr>
          <w:rFonts w:hint="eastAsia"/>
        </w:rPr>
        <w:t>Class</w:t>
      </w:r>
      <w:r>
        <w:rPr>
          <w:rFonts w:hint="eastAsia"/>
        </w:rPr>
        <w:t>，只有缓存区不存在，系统才会读取该类对应的二进制数据，并将其转换成</w:t>
      </w:r>
      <w:r>
        <w:rPr>
          <w:rFonts w:hint="eastAsia"/>
        </w:rPr>
        <w:t>Class</w:t>
      </w:r>
      <w:r>
        <w:rPr>
          <w:rFonts w:hint="eastAsia"/>
        </w:rPr>
        <w:t>对象，存入缓存区。这就是为什么修改了</w:t>
      </w:r>
      <w:r>
        <w:rPr>
          <w:rFonts w:hint="eastAsia"/>
        </w:rPr>
        <w:t>Class</w:t>
      </w:r>
      <w:r>
        <w:rPr>
          <w:rFonts w:hint="eastAsia"/>
        </w:rPr>
        <w:t>后，必须重启</w:t>
      </w:r>
      <w:r>
        <w:rPr>
          <w:rFonts w:hint="eastAsia"/>
        </w:rPr>
        <w:t>JVM</w:t>
      </w:r>
      <w:r>
        <w:rPr>
          <w:rFonts w:hint="eastAsia"/>
        </w:rPr>
        <w:t>，程序的修改才会生效</w:t>
      </w:r>
    </w:p>
    <w:p w:rsidR="001A7847" w:rsidRDefault="001A7847"/>
    <w:p w:rsidR="001A7847" w:rsidRDefault="007D395D">
      <w:pPr>
        <w:pStyle w:val="3"/>
      </w:pPr>
      <w:r>
        <w:rPr>
          <w:rFonts w:hint="eastAsia"/>
        </w:rPr>
        <w:t>4</w:t>
      </w:r>
      <w:r>
        <w:rPr>
          <w:rFonts w:hint="eastAsia"/>
        </w:rPr>
        <w:t>、类的加载</w:t>
      </w:r>
    </w:p>
    <w:p w:rsidR="001A7847" w:rsidRDefault="007D395D">
      <w:pPr>
        <w:pStyle w:val="aa"/>
        <w:shd w:val="clear" w:color="auto" w:fill="FFFFFF"/>
        <w:spacing w:before="225" w:beforeAutospacing="0" w:after="225" w:afterAutospacing="0"/>
        <w:jc w:val="both"/>
        <w:rPr>
          <w:rFonts w:ascii="Helvetica" w:hAnsi="Helvetica"/>
          <w:color w:val="50616D"/>
          <w:spacing w:val="8"/>
          <w:sz w:val="23"/>
          <w:szCs w:val="23"/>
        </w:rPr>
      </w:pPr>
      <w:r>
        <w:rPr>
          <w:rFonts w:ascii="Helvetica" w:hAnsi="Helvetica"/>
          <w:color w:val="50616D"/>
          <w:spacing w:val="8"/>
          <w:sz w:val="23"/>
          <w:szCs w:val="23"/>
        </w:rPr>
        <w:t>类加载有三种方式：</w:t>
      </w:r>
    </w:p>
    <w:p w:rsidR="001A7847" w:rsidRDefault="007D395D">
      <w:pPr>
        <w:pStyle w:val="af3"/>
        <w:rPr>
          <w:color w:val="333333"/>
        </w:rPr>
      </w:pPr>
      <w:r>
        <w:rPr>
          <w:rFonts w:hint="eastAsia"/>
        </w:rPr>
        <w:t>1</w:t>
      </w:r>
      <w:r>
        <w:rPr>
          <w:rFonts w:hint="eastAsia"/>
        </w:rPr>
        <w:t>、命令行启动应用时候由</w:t>
      </w:r>
      <w:r>
        <w:rPr>
          <w:rFonts w:hint="eastAsia"/>
        </w:rPr>
        <w:t>JVM</w:t>
      </w:r>
      <w:r>
        <w:rPr>
          <w:rFonts w:hint="eastAsia"/>
        </w:rPr>
        <w:t>初始化加载</w:t>
      </w:r>
    </w:p>
    <w:p w:rsidR="001A7847" w:rsidRDefault="007D395D">
      <w:pPr>
        <w:pStyle w:val="af3"/>
        <w:rPr>
          <w:color w:val="333333"/>
        </w:rPr>
      </w:pPr>
      <w:r>
        <w:rPr>
          <w:rFonts w:hint="eastAsia"/>
        </w:rPr>
        <w:t>2</w:t>
      </w:r>
      <w:r>
        <w:rPr>
          <w:rFonts w:hint="eastAsia"/>
        </w:rPr>
        <w:t>、通过</w:t>
      </w:r>
      <w:r>
        <w:rPr>
          <w:rFonts w:hint="eastAsia"/>
        </w:rPr>
        <w:t>Class.forName()</w:t>
      </w:r>
      <w:r>
        <w:rPr>
          <w:rFonts w:hint="eastAsia"/>
        </w:rPr>
        <w:t>方法动态加载</w:t>
      </w:r>
    </w:p>
    <w:p w:rsidR="001A7847" w:rsidRDefault="007D395D">
      <w:pPr>
        <w:pStyle w:val="af3"/>
        <w:rPr>
          <w:color w:val="333333"/>
        </w:rPr>
      </w:pPr>
      <w:r>
        <w:rPr>
          <w:rFonts w:hint="eastAsia"/>
        </w:rPr>
        <w:t>3</w:t>
      </w:r>
      <w:r>
        <w:rPr>
          <w:rFonts w:hint="eastAsia"/>
        </w:rPr>
        <w:t>、通过</w:t>
      </w:r>
      <w:r>
        <w:rPr>
          <w:rFonts w:hint="eastAsia"/>
        </w:rPr>
        <w:t>ClassLoader.loadClass()</w:t>
      </w:r>
      <w:r>
        <w:rPr>
          <w:rFonts w:hint="eastAsia"/>
        </w:rPr>
        <w:t>方法动态加载</w:t>
      </w:r>
    </w:p>
    <w:p w:rsidR="001A7847" w:rsidRDefault="001A7847">
      <w:pPr>
        <w:rPr>
          <w:color w:val="333333"/>
        </w:rPr>
      </w:pPr>
    </w:p>
    <w:p w:rsidR="001A7847" w:rsidRDefault="007D395D">
      <w:pPr>
        <w:pStyle w:val="aa"/>
        <w:shd w:val="clear" w:color="auto" w:fill="FFFFFF"/>
        <w:spacing w:before="225" w:beforeAutospacing="0" w:after="225" w:afterAutospacing="0"/>
        <w:jc w:val="both"/>
        <w:rPr>
          <w:rFonts w:ascii="Helvetica" w:hAnsi="Helvetica"/>
          <w:color w:val="50616D"/>
          <w:spacing w:val="8"/>
          <w:sz w:val="23"/>
          <w:szCs w:val="23"/>
        </w:rPr>
      </w:pPr>
      <w:r>
        <w:rPr>
          <w:rFonts w:ascii="Helvetica" w:hAnsi="Helvetica"/>
          <w:color w:val="50616D"/>
          <w:spacing w:val="8"/>
          <w:sz w:val="23"/>
          <w:szCs w:val="23"/>
        </w:rPr>
        <w:lastRenderedPageBreak/>
        <w:t>例子：</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6666EA"/>
          <w:spacing w:val="8"/>
          <w:sz w:val="15"/>
          <w:szCs w:val="15"/>
        </w:rPr>
        <w:t>package</w:t>
      </w:r>
      <w:r>
        <w:rPr>
          <w:rStyle w:val="HTML0"/>
          <w:color w:val="1B1918"/>
          <w:spacing w:val="8"/>
          <w:sz w:val="15"/>
          <w:szCs w:val="15"/>
        </w:rPr>
        <w:t xml:space="preserve"> com.neo.classloader;</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6666EA"/>
          <w:spacing w:val="8"/>
          <w:sz w:val="15"/>
          <w:szCs w:val="15"/>
        </w:rPr>
        <w:t>public</w:t>
      </w:r>
      <w:r>
        <w:rPr>
          <w:rStyle w:val="HTML0"/>
          <w:color w:val="1B1918"/>
          <w:spacing w:val="8"/>
          <w:sz w:val="15"/>
          <w:szCs w:val="15"/>
        </w:rPr>
        <w:t xml:space="preserve"> </w:t>
      </w:r>
      <w:r>
        <w:rPr>
          <w:rStyle w:val="HTML0"/>
          <w:color w:val="6666EA"/>
          <w:spacing w:val="8"/>
          <w:sz w:val="15"/>
          <w:szCs w:val="15"/>
        </w:rPr>
        <w:t>class</w:t>
      </w:r>
      <w:r>
        <w:rPr>
          <w:rStyle w:val="HTML0"/>
          <w:color w:val="1B1918"/>
          <w:spacing w:val="8"/>
          <w:sz w:val="15"/>
          <w:szCs w:val="15"/>
        </w:rPr>
        <w:t xml:space="preserve"> loaderTest {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6666EA"/>
          <w:spacing w:val="8"/>
          <w:sz w:val="15"/>
          <w:szCs w:val="15"/>
        </w:rPr>
        <w:t>public</w:t>
      </w:r>
      <w:r>
        <w:rPr>
          <w:rStyle w:val="HTML0"/>
          <w:color w:val="1B1918"/>
          <w:spacing w:val="8"/>
          <w:sz w:val="15"/>
          <w:szCs w:val="15"/>
        </w:rPr>
        <w:t xml:space="preserve"> </w:t>
      </w:r>
      <w:r>
        <w:rPr>
          <w:rStyle w:val="HTML0"/>
          <w:color w:val="6666EA"/>
          <w:spacing w:val="8"/>
          <w:sz w:val="15"/>
          <w:szCs w:val="15"/>
        </w:rPr>
        <w:t>static</w:t>
      </w:r>
      <w:r>
        <w:rPr>
          <w:rStyle w:val="HTML0"/>
          <w:color w:val="1B1918"/>
          <w:spacing w:val="8"/>
          <w:sz w:val="15"/>
          <w:szCs w:val="15"/>
        </w:rPr>
        <w:t xml:space="preserve"> </w:t>
      </w:r>
      <w:r>
        <w:rPr>
          <w:rStyle w:val="HTML0"/>
          <w:color w:val="6666EA"/>
          <w:spacing w:val="8"/>
          <w:sz w:val="15"/>
          <w:szCs w:val="15"/>
        </w:rPr>
        <w:t>void</w:t>
      </w:r>
      <w:r>
        <w:rPr>
          <w:rStyle w:val="HTML0"/>
          <w:color w:val="1B1918"/>
          <w:spacing w:val="8"/>
          <w:sz w:val="15"/>
          <w:szCs w:val="15"/>
        </w:rPr>
        <w:t xml:space="preserve"> main(</w:t>
      </w:r>
      <w:r>
        <w:rPr>
          <w:rStyle w:val="HTML0"/>
          <w:color w:val="407EE7"/>
          <w:spacing w:val="8"/>
          <w:sz w:val="15"/>
          <w:szCs w:val="15"/>
        </w:rPr>
        <w:t>String</w:t>
      </w:r>
      <w:r>
        <w:rPr>
          <w:rStyle w:val="HTML0"/>
          <w:color w:val="1B1918"/>
          <w:spacing w:val="8"/>
          <w:sz w:val="15"/>
          <w:szCs w:val="15"/>
        </w:rPr>
        <w:t xml:space="preserve">[] args) </w:t>
      </w:r>
      <w:r>
        <w:rPr>
          <w:rStyle w:val="HTML0"/>
          <w:color w:val="6666EA"/>
          <w:spacing w:val="8"/>
          <w:sz w:val="15"/>
          <w:szCs w:val="15"/>
        </w:rPr>
        <w:t>throws</w:t>
      </w:r>
      <w:r>
        <w:rPr>
          <w:rStyle w:val="HTML0"/>
          <w:color w:val="1B1918"/>
          <w:spacing w:val="8"/>
          <w:sz w:val="15"/>
          <w:szCs w:val="15"/>
        </w:rPr>
        <w:t xml:space="preserve"> </w:t>
      </w:r>
      <w:r>
        <w:rPr>
          <w:rStyle w:val="HTML0"/>
          <w:color w:val="407EE7"/>
          <w:spacing w:val="8"/>
          <w:sz w:val="15"/>
          <w:szCs w:val="15"/>
        </w:rPr>
        <w:t>ClassNotFoundException</w:t>
      </w:r>
      <w:r>
        <w:rPr>
          <w:rStyle w:val="HTML0"/>
          <w:color w:val="1B1918"/>
          <w:spacing w:val="8"/>
          <w:sz w:val="15"/>
          <w:szCs w:val="15"/>
        </w:rPr>
        <w:t xml:space="preserve"> {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407EE7"/>
          <w:spacing w:val="8"/>
          <w:sz w:val="15"/>
          <w:szCs w:val="15"/>
        </w:rPr>
        <w:t>ClassLoader</w:t>
      </w:r>
      <w:r>
        <w:rPr>
          <w:rStyle w:val="HTML0"/>
          <w:color w:val="1B1918"/>
          <w:spacing w:val="8"/>
          <w:sz w:val="15"/>
          <w:szCs w:val="15"/>
        </w:rPr>
        <w:t xml:space="preserve"> loader = </w:t>
      </w:r>
      <w:r>
        <w:rPr>
          <w:rStyle w:val="HTML0"/>
          <w:color w:val="407EE7"/>
          <w:spacing w:val="8"/>
          <w:sz w:val="15"/>
          <w:szCs w:val="15"/>
        </w:rPr>
        <w:t>HelloWorld</w:t>
      </w:r>
      <w:r>
        <w:rPr>
          <w:rStyle w:val="HTML0"/>
          <w:color w:val="1B1918"/>
          <w:spacing w:val="8"/>
          <w:sz w:val="15"/>
          <w:szCs w:val="15"/>
        </w:rPr>
        <w:t>.</w:t>
      </w:r>
      <w:r>
        <w:rPr>
          <w:rStyle w:val="HTML0"/>
          <w:color w:val="6666EA"/>
          <w:spacing w:val="8"/>
          <w:sz w:val="15"/>
          <w:szCs w:val="15"/>
        </w:rPr>
        <w:t>class</w:t>
      </w:r>
      <w:r>
        <w:rPr>
          <w:rStyle w:val="HTML0"/>
          <w:color w:val="1B1918"/>
          <w:spacing w:val="8"/>
          <w:sz w:val="15"/>
          <w:szCs w:val="15"/>
        </w:rPr>
        <w:t xml:space="preserve">.getClassLoader();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407EE7"/>
          <w:spacing w:val="8"/>
          <w:sz w:val="15"/>
          <w:szCs w:val="15"/>
        </w:rPr>
        <w:t>System</w:t>
      </w:r>
      <w:r>
        <w:rPr>
          <w:rStyle w:val="HTML0"/>
          <w:color w:val="1B1918"/>
          <w:spacing w:val="8"/>
          <w:sz w:val="15"/>
          <w:szCs w:val="15"/>
        </w:rPr>
        <w:t>.</w:t>
      </w:r>
      <w:r>
        <w:rPr>
          <w:rStyle w:val="HTML0"/>
          <w:color w:val="6666EA"/>
          <w:spacing w:val="8"/>
          <w:sz w:val="15"/>
          <w:szCs w:val="15"/>
        </w:rPr>
        <w:t>out</w:t>
      </w:r>
      <w:r>
        <w:rPr>
          <w:rStyle w:val="HTML0"/>
          <w:color w:val="1B1918"/>
          <w:spacing w:val="8"/>
          <w:sz w:val="15"/>
          <w:szCs w:val="15"/>
        </w:rPr>
        <w:t xml:space="preserve">.println(loader);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9C9491"/>
          <w:spacing w:val="8"/>
          <w:sz w:val="15"/>
          <w:szCs w:val="15"/>
        </w:rPr>
        <w:t xml:space="preserve">//使用ClassLoader.loadClass()来加载类，不会执行初始化块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loader.loadClass(</w:t>
      </w:r>
      <w:r>
        <w:rPr>
          <w:rStyle w:val="HTML0"/>
          <w:color w:val="7B9726"/>
          <w:spacing w:val="8"/>
          <w:sz w:val="15"/>
          <w:szCs w:val="15"/>
        </w:rPr>
        <w:t>"Test2"</w:t>
      </w: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w:t>
      </w:r>
      <w:r>
        <w:rPr>
          <w:rStyle w:val="HTML0"/>
          <w:color w:val="9C9491"/>
          <w:spacing w:val="8"/>
          <w:sz w:val="15"/>
          <w:szCs w:val="15"/>
        </w:rPr>
        <w:t xml:space="preserve">//使用Class.forName()来加载类，默认会执行初始化块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9C9491"/>
          <w:spacing w:val="8"/>
          <w:sz w:val="15"/>
          <w:szCs w:val="15"/>
        </w:rPr>
        <w:t xml:space="preserve">//Class.forName("Test2");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9C9491"/>
          <w:spacing w:val="8"/>
          <w:sz w:val="15"/>
          <w:szCs w:val="15"/>
        </w:rPr>
        <w:t xml:space="preserve">//使用Class.forName()来加载类，并指定ClassLoader，初始化时不执行静态块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9C9491"/>
          <w:spacing w:val="8"/>
          <w:sz w:val="15"/>
          <w:szCs w:val="15"/>
        </w:rPr>
        <w:t xml:space="preserve">//Class.forName("Test2", false, loader);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w:t>
      </w:r>
    </w:p>
    <w:p w:rsidR="001A7847" w:rsidRDefault="007D395D">
      <w:pPr>
        <w:pStyle w:val="aa"/>
        <w:shd w:val="clear" w:color="auto" w:fill="FFFFFF"/>
        <w:spacing w:before="225" w:beforeAutospacing="0" w:after="225" w:afterAutospacing="0"/>
        <w:jc w:val="both"/>
        <w:rPr>
          <w:rFonts w:ascii="Helvetica" w:hAnsi="Helvetica"/>
          <w:color w:val="50616D"/>
          <w:spacing w:val="8"/>
          <w:sz w:val="23"/>
          <w:szCs w:val="23"/>
        </w:rPr>
      </w:pPr>
      <w:r>
        <w:rPr>
          <w:rFonts w:ascii="Helvetica" w:hAnsi="Helvetica"/>
          <w:color w:val="50616D"/>
          <w:spacing w:val="8"/>
          <w:sz w:val="23"/>
          <w:szCs w:val="23"/>
        </w:rPr>
        <w:t>demo</w:t>
      </w:r>
      <w:r>
        <w:rPr>
          <w:rFonts w:ascii="Helvetica" w:hAnsi="Helvetica"/>
          <w:color w:val="50616D"/>
          <w:spacing w:val="8"/>
          <w:sz w:val="23"/>
          <w:szCs w:val="23"/>
        </w:rPr>
        <w:t>类</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6666EA"/>
          <w:spacing w:val="8"/>
          <w:sz w:val="15"/>
          <w:szCs w:val="15"/>
        </w:rPr>
        <w:t>public</w:t>
      </w:r>
      <w:r>
        <w:rPr>
          <w:rStyle w:val="HTML0"/>
          <w:color w:val="1B1918"/>
          <w:spacing w:val="8"/>
          <w:sz w:val="15"/>
          <w:szCs w:val="15"/>
        </w:rPr>
        <w:t xml:space="preserve"> </w:t>
      </w:r>
      <w:r>
        <w:rPr>
          <w:rStyle w:val="HTML0"/>
          <w:color w:val="6666EA"/>
          <w:spacing w:val="8"/>
          <w:sz w:val="15"/>
          <w:szCs w:val="15"/>
        </w:rPr>
        <w:t>class</w:t>
      </w:r>
      <w:r>
        <w:rPr>
          <w:rStyle w:val="HTML0"/>
          <w:color w:val="1B1918"/>
          <w:spacing w:val="8"/>
          <w:sz w:val="15"/>
          <w:szCs w:val="15"/>
        </w:rPr>
        <w:t xml:space="preserve"> </w:t>
      </w:r>
      <w:r>
        <w:rPr>
          <w:rStyle w:val="HTML0"/>
          <w:color w:val="407EE7"/>
          <w:spacing w:val="8"/>
          <w:sz w:val="15"/>
          <w:szCs w:val="15"/>
        </w:rPr>
        <w:t>Test2</w:t>
      </w:r>
      <w:r>
        <w:rPr>
          <w:rStyle w:val="HTML0"/>
          <w:color w:val="1B1918"/>
          <w:spacing w:val="8"/>
          <w:sz w:val="15"/>
          <w:szCs w:val="15"/>
        </w:rPr>
        <w:t xml:space="preserve"> {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6666EA"/>
          <w:spacing w:val="8"/>
          <w:sz w:val="15"/>
          <w:szCs w:val="15"/>
        </w:rPr>
        <w:t>static</w:t>
      </w:r>
      <w:r>
        <w:rPr>
          <w:rStyle w:val="HTML0"/>
          <w:color w:val="1B1918"/>
          <w:spacing w:val="8"/>
          <w:sz w:val="15"/>
          <w:szCs w:val="15"/>
        </w:rPr>
        <w:t xml:space="preserve"> {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407EE7"/>
          <w:spacing w:val="8"/>
          <w:sz w:val="15"/>
          <w:szCs w:val="15"/>
        </w:rPr>
        <w:t>System</w:t>
      </w:r>
      <w:r>
        <w:rPr>
          <w:rStyle w:val="HTML0"/>
          <w:color w:val="1B1918"/>
          <w:spacing w:val="8"/>
          <w:sz w:val="15"/>
          <w:szCs w:val="15"/>
        </w:rPr>
        <w:t>.</w:t>
      </w:r>
      <w:r>
        <w:rPr>
          <w:rStyle w:val="HTML0"/>
          <w:color w:val="6666EA"/>
          <w:spacing w:val="8"/>
          <w:sz w:val="15"/>
          <w:szCs w:val="15"/>
        </w:rPr>
        <w:t>out</w:t>
      </w:r>
      <w:r>
        <w:rPr>
          <w:rStyle w:val="HTML0"/>
          <w:color w:val="1B1918"/>
          <w:spacing w:val="8"/>
          <w:sz w:val="15"/>
          <w:szCs w:val="15"/>
        </w:rPr>
        <w:t>.println(</w:t>
      </w:r>
      <w:r>
        <w:rPr>
          <w:rStyle w:val="HTML0"/>
          <w:color w:val="7B9726"/>
          <w:spacing w:val="8"/>
          <w:sz w:val="15"/>
          <w:szCs w:val="15"/>
        </w:rPr>
        <w:t>"静态初始化块执行了！"</w:t>
      </w: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分别切换加载方式，会有不同的输出结果。</w:t>
      </w:r>
    </w:p>
    <w:p w:rsidR="001A7847" w:rsidRDefault="001A7847">
      <w:pPr>
        <w:rPr>
          <w:rFonts w:ascii="Helvetica" w:hAnsi="Helvetica"/>
          <w:color w:val="50616D"/>
          <w:spacing w:val="8"/>
          <w:sz w:val="23"/>
          <w:szCs w:val="23"/>
          <w:shd w:val="clear" w:color="auto" w:fill="FFFFFF"/>
        </w:rPr>
      </w:pPr>
    </w:p>
    <w:p w:rsidR="001A7847" w:rsidRDefault="007D395D">
      <w:pPr>
        <w:pStyle w:val="5"/>
        <w:rPr>
          <w:color w:val="50616D"/>
        </w:rPr>
      </w:pPr>
      <w:r>
        <w:rPr>
          <w:rStyle w:val="ac"/>
          <w:rFonts w:ascii="Helvetica" w:hAnsi="Helvetica"/>
          <w:color w:val="000000"/>
          <w:spacing w:val="8"/>
          <w:sz w:val="23"/>
          <w:szCs w:val="23"/>
        </w:rPr>
        <w:t>Class.forName()</w:t>
      </w:r>
      <w:r>
        <w:rPr>
          <w:rStyle w:val="ac"/>
          <w:rFonts w:ascii="Helvetica" w:hAnsi="Helvetica"/>
          <w:color w:val="000000"/>
          <w:spacing w:val="8"/>
          <w:sz w:val="23"/>
          <w:szCs w:val="23"/>
        </w:rPr>
        <w:t>和</w:t>
      </w:r>
      <w:r>
        <w:rPr>
          <w:rStyle w:val="ac"/>
          <w:rFonts w:ascii="Helvetica" w:hAnsi="Helvetica"/>
          <w:color w:val="000000"/>
          <w:spacing w:val="8"/>
          <w:sz w:val="23"/>
          <w:szCs w:val="23"/>
        </w:rPr>
        <w:t>ClassLoader.loadClass()</w:t>
      </w:r>
      <w:r>
        <w:rPr>
          <w:rStyle w:val="ac"/>
          <w:rFonts w:ascii="Helvetica" w:hAnsi="Helvetica"/>
          <w:color w:val="000000"/>
          <w:spacing w:val="8"/>
          <w:sz w:val="23"/>
          <w:szCs w:val="23"/>
        </w:rPr>
        <w:t>区别</w:t>
      </w:r>
    </w:p>
    <w:p w:rsidR="001A7847" w:rsidRDefault="007D395D">
      <w:pPr>
        <w:pStyle w:val="af3"/>
        <w:rPr>
          <w:rFonts w:ascii="微软雅黑" w:eastAsia="微软雅黑" w:hAnsi="微软雅黑"/>
          <w:color w:val="333333"/>
          <w:sz w:val="26"/>
          <w:szCs w:val="26"/>
        </w:rPr>
      </w:pPr>
      <w:r>
        <w:rPr>
          <w:rStyle w:val="HTML0"/>
          <w:rFonts w:hint="eastAsia"/>
          <w:color w:val="585858"/>
          <w:spacing w:val="8"/>
          <w:sz w:val="21"/>
          <w:szCs w:val="21"/>
          <w:shd w:val="clear" w:color="auto" w:fill="F3F1F1"/>
        </w:rPr>
        <w:t>Class.forName()</w:t>
      </w:r>
      <w:r>
        <w:rPr>
          <w:rFonts w:ascii="微软雅黑" w:eastAsia="微软雅黑" w:hAnsi="微软雅黑" w:hint="eastAsia"/>
          <w:color w:val="4A4A4A"/>
          <w:sz w:val="26"/>
          <w:szCs w:val="26"/>
        </w:rPr>
        <w:t>：</w:t>
      </w:r>
    </w:p>
    <w:p w:rsidR="001A7847" w:rsidRDefault="007D395D">
      <w:pPr>
        <w:pStyle w:val="aa"/>
        <w:numPr>
          <w:ilvl w:val="1"/>
          <w:numId w:val="23"/>
        </w:numPr>
        <w:shd w:val="clear" w:color="auto" w:fill="FFFFFF"/>
        <w:spacing w:before="0" w:beforeAutospacing="0" w:after="0" w:afterAutospacing="0" w:line="408" w:lineRule="atLeast"/>
        <w:jc w:val="both"/>
        <w:rPr>
          <w:rFonts w:ascii="微软雅黑" w:eastAsia="微软雅黑" w:hAnsi="微软雅黑"/>
          <w:color w:val="333333"/>
          <w:spacing w:val="8"/>
          <w:sz w:val="26"/>
          <w:szCs w:val="26"/>
        </w:rPr>
      </w:pPr>
      <w:r>
        <w:rPr>
          <w:rStyle w:val="Char6"/>
          <w:rFonts w:hint="eastAsia"/>
        </w:rPr>
        <w:t>将类的.class文件加载到jvm中之外，还会对类进行解释，执行类中的static块；</w:t>
      </w:r>
    </w:p>
    <w:p w:rsidR="001A7847" w:rsidRDefault="007D395D">
      <w:pPr>
        <w:pStyle w:val="af3"/>
        <w:rPr>
          <w:szCs w:val="24"/>
        </w:rPr>
      </w:pPr>
      <w:r>
        <w:rPr>
          <w:rStyle w:val="HTML0"/>
          <w:rFonts w:hint="eastAsia"/>
          <w:color w:val="585858"/>
          <w:spacing w:val="8"/>
          <w:sz w:val="21"/>
          <w:szCs w:val="21"/>
          <w:shd w:val="clear" w:color="auto" w:fill="F3F1F1"/>
        </w:rPr>
        <w:t>ClassLoader.loadClass()</w:t>
      </w:r>
      <w:r>
        <w:rPr>
          <w:rFonts w:ascii="微软雅黑" w:eastAsia="微软雅黑" w:hAnsi="微软雅黑" w:hint="eastAsia"/>
          <w:color w:val="4A4A4A"/>
          <w:sz w:val="26"/>
          <w:szCs w:val="26"/>
        </w:rPr>
        <w:t>：</w:t>
      </w:r>
    </w:p>
    <w:p w:rsidR="001A7847" w:rsidRDefault="007D395D">
      <w:pPr>
        <w:pStyle w:val="aa"/>
        <w:numPr>
          <w:ilvl w:val="1"/>
          <w:numId w:val="23"/>
        </w:numPr>
        <w:shd w:val="clear" w:color="auto" w:fill="FFFFFF"/>
        <w:spacing w:before="0" w:beforeAutospacing="0" w:after="0" w:afterAutospacing="0" w:line="408" w:lineRule="atLeast"/>
        <w:jc w:val="both"/>
        <w:rPr>
          <w:rStyle w:val="Char6"/>
        </w:rPr>
      </w:pPr>
      <w:r>
        <w:rPr>
          <w:rStyle w:val="Char6"/>
          <w:rFonts w:hint="eastAsia"/>
        </w:rPr>
        <w:t>只干一件事情，就是将.class文件加载到jvm中，不会执行static中的内容,只有在newInstance才会去执行static块。</w:t>
      </w:r>
    </w:p>
    <w:p w:rsidR="001A7847" w:rsidRDefault="007D395D">
      <w:pPr>
        <w:pStyle w:val="af3"/>
        <w:rPr>
          <w:rStyle w:val="HTML0"/>
          <w:sz w:val="22"/>
        </w:rPr>
      </w:pPr>
      <w:r>
        <w:rPr>
          <w:rStyle w:val="HTML0"/>
          <w:rFonts w:hint="eastAsia"/>
          <w:color w:val="585858"/>
          <w:spacing w:val="8"/>
          <w:sz w:val="21"/>
          <w:szCs w:val="21"/>
          <w:shd w:val="clear" w:color="auto" w:fill="F3F1F1"/>
        </w:rPr>
        <w:t>Class.forName(name,initialize,loader)</w:t>
      </w:r>
    </w:p>
    <w:p w:rsidR="001A7847" w:rsidRDefault="007D395D">
      <w:pPr>
        <w:pStyle w:val="aa"/>
        <w:numPr>
          <w:ilvl w:val="1"/>
          <w:numId w:val="23"/>
        </w:numPr>
        <w:shd w:val="clear" w:color="auto" w:fill="FFFFFF"/>
        <w:spacing w:before="0" w:beforeAutospacing="0" w:after="0" w:afterAutospacing="0" w:line="408" w:lineRule="atLeast"/>
        <w:jc w:val="both"/>
        <w:rPr>
          <w:rStyle w:val="Char6"/>
        </w:rPr>
      </w:pPr>
      <w:r>
        <w:rPr>
          <w:rStyle w:val="Char6"/>
          <w:rFonts w:hint="eastAsia"/>
        </w:rPr>
        <w:t>带参函数也可控制是否加载static块。并且只有调用了newInstance()方法采用调用构造函数，创建类的对象 。</w:t>
      </w:r>
    </w:p>
    <w:p w:rsidR="001A7847" w:rsidRDefault="007D395D">
      <w:pPr>
        <w:pStyle w:val="3"/>
      </w:pPr>
      <w:r>
        <w:rPr>
          <w:rFonts w:hint="eastAsia"/>
        </w:rPr>
        <w:lastRenderedPageBreak/>
        <w:t>5</w:t>
      </w:r>
      <w:r>
        <w:rPr>
          <w:rFonts w:hint="eastAsia"/>
        </w:rPr>
        <w:t>、双亲委派模型</w:t>
      </w:r>
    </w:p>
    <w:p w:rsidR="001A7847" w:rsidRDefault="007D395D">
      <w:pPr>
        <w:pStyle w:val="aa"/>
        <w:shd w:val="clear" w:color="auto" w:fill="FFFFFF"/>
        <w:spacing w:before="0" w:beforeAutospacing="0" w:after="0" w:afterAutospacing="0" w:line="408" w:lineRule="atLeast"/>
        <w:jc w:val="both"/>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双亲委派模型的工作流程是：如果一个类加载器收到了类加载的请求，它首先不会自己去尝试加载这个类，而是把请求委托给父加载器去完成，依次向上，因此，所有的类加载请求最终都应该被传递到顶层的启动类加载器中，只有当父加载器在它的搜索范围中没有找到所需的类时，即无法完成该加载，子加载器才会尝试自己去加载该类。</w:t>
      </w:r>
    </w:p>
    <w:p w:rsidR="001A7847" w:rsidRDefault="001A7847">
      <w:pPr>
        <w:pStyle w:val="aa"/>
        <w:shd w:val="clear" w:color="auto" w:fill="FFFFFF"/>
        <w:spacing w:before="0" w:beforeAutospacing="0" w:after="0" w:afterAutospacing="0" w:line="408" w:lineRule="atLeast"/>
        <w:jc w:val="both"/>
        <w:rPr>
          <w:rFonts w:ascii="Helvetica" w:hAnsi="Helvetica"/>
          <w:color w:val="50616D"/>
          <w:spacing w:val="8"/>
          <w:sz w:val="23"/>
          <w:szCs w:val="23"/>
          <w:shd w:val="clear" w:color="auto" w:fill="FFFFFF"/>
        </w:rPr>
      </w:pPr>
    </w:p>
    <w:p w:rsidR="001A7847" w:rsidRDefault="007D395D">
      <w:pPr>
        <w:pStyle w:val="aa"/>
        <w:shd w:val="clear" w:color="auto" w:fill="FFFFFF"/>
        <w:spacing w:before="0" w:beforeAutospacing="0" w:after="0" w:afterAutospacing="0" w:line="408" w:lineRule="atLeast"/>
        <w:jc w:val="both"/>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双亲委派机制</w:t>
      </w:r>
      <w:r>
        <w:rPr>
          <w:rFonts w:ascii="Helvetica" w:hAnsi="Helvetica"/>
          <w:color w:val="50616D"/>
          <w:spacing w:val="8"/>
          <w:sz w:val="23"/>
          <w:szCs w:val="23"/>
          <w:shd w:val="clear" w:color="auto" w:fill="FFFFFF"/>
        </w:rPr>
        <w:t>:</w:t>
      </w:r>
    </w:p>
    <w:p w:rsidR="001A7847" w:rsidRDefault="007D395D">
      <w:pPr>
        <w:pStyle w:val="af3"/>
      </w:pPr>
      <w:r>
        <w:rPr>
          <w:rFonts w:hint="eastAsia"/>
        </w:rPr>
        <w:t>1</w:t>
      </w:r>
      <w:r>
        <w:rPr>
          <w:rFonts w:hint="eastAsia"/>
        </w:rPr>
        <w:t>、当</w:t>
      </w:r>
      <w:r>
        <w:rPr>
          <w:rFonts w:hint="eastAsia"/>
        </w:rPr>
        <w:t> </w:t>
      </w:r>
      <w:r>
        <w:rPr>
          <w:rStyle w:val="HTML0"/>
          <w:rFonts w:hint="eastAsia"/>
          <w:color w:val="585858"/>
          <w:spacing w:val="8"/>
          <w:sz w:val="21"/>
          <w:szCs w:val="21"/>
          <w:shd w:val="clear" w:color="auto" w:fill="F3F1F1"/>
        </w:rPr>
        <w:t>AppClassLoader</w:t>
      </w:r>
      <w:r>
        <w:rPr>
          <w:rFonts w:hint="eastAsia"/>
        </w:rPr>
        <w:t>加载一个</w:t>
      </w:r>
      <w:r>
        <w:rPr>
          <w:rFonts w:hint="eastAsia"/>
        </w:rPr>
        <w:t>class</w:t>
      </w:r>
      <w:r>
        <w:rPr>
          <w:rFonts w:hint="eastAsia"/>
        </w:rPr>
        <w:t>时，它首先不会自己去尝试加载这个类，而是把类加载请求委派给父类加载器</w:t>
      </w:r>
      <w:r>
        <w:rPr>
          <w:rStyle w:val="HTML0"/>
          <w:rFonts w:hint="eastAsia"/>
          <w:color w:val="585858"/>
          <w:spacing w:val="8"/>
          <w:sz w:val="21"/>
          <w:szCs w:val="21"/>
          <w:shd w:val="clear" w:color="auto" w:fill="F3F1F1"/>
        </w:rPr>
        <w:t>ExtClassLoader</w:t>
      </w:r>
      <w:r>
        <w:rPr>
          <w:rFonts w:hint="eastAsia"/>
        </w:rPr>
        <w:t>去完成。</w:t>
      </w:r>
    </w:p>
    <w:p w:rsidR="001A7847" w:rsidRDefault="001A7847">
      <w:pPr>
        <w:pStyle w:val="af3"/>
        <w:rPr>
          <w:color w:val="333333"/>
        </w:rPr>
      </w:pPr>
    </w:p>
    <w:p w:rsidR="001A7847" w:rsidRDefault="007D395D">
      <w:pPr>
        <w:pStyle w:val="af3"/>
      </w:pPr>
      <w:r>
        <w:rPr>
          <w:rFonts w:hint="eastAsia"/>
        </w:rPr>
        <w:t>2</w:t>
      </w:r>
      <w:r>
        <w:rPr>
          <w:rFonts w:hint="eastAsia"/>
        </w:rPr>
        <w:t>、当</w:t>
      </w:r>
      <w:r>
        <w:rPr>
          <w:rFonts w:hint="eastAsia"/>
        </w:rPr>
        <w:t> </w:t>
      </w:r>
      <w:r>
        <w:rPr>
          <w:rStyle w:val="HTML0"/>
          <w:rFonts w:hint="eastAsia"/>
          <w:color w:val="585858"/>
          <w:spacing w:val="8"/>
          <w:sz w:val="21"/>
          <w:szCs w:val="21"/>
          <w:shd w:val="clear" w:color="auto" w:fill="F3F1F1"/>
        </w:rPr>
        <w:t>ExtClassLoader</w:t>
      </w:r>
      <w:r>
        <w:rPr>
          <w:rFonts w:hint="eastAsia"/>
        </w:rPr>
        <w:t>加载一个</w:t>
      </w:r>
      <w:r>
        <w:rPr>
          <w:rFonts w:hint="eastAsia"/>
        </w:rPr>
        <w:t>class</w:t>
      </w:r>
      <w:r>
        <w:rPr>
          <w:rFonts w:hint="eastAsia"/>
        </w:rPr>
        <w:t>时，它首先也不会自己去尝试加载这个类，而是把类加载请求委派给</w:t>
      </w:r>
      <w:r>
        <w:rPr>
          <w:rFonts w:hint="eastAsia"/>
        </w:rPr>
        <w:t>BootStrapClassLoader```</w:t>
      </w:r>
      <w:r>
        <w:rPr>
          <w:rFonts w:hint="eastAsia"/>
        </w:rPr>
        <w:t>去完成。</w:t>
      </w:r>
    </w:p>
    <w:p w:rsidR="001A7847" w:rsidRDefault="001A7847">
      <w:pPr>
        <w:pStyle w:val="af3"/>
        <w:rPr>
          <w:color w:val="333333"/>
        </w:rPr>
      </w:pPr>
    </w:p>
    <w:p w:rsidR="001A7847" w:rsidRDefault="007D395D">
      <w:pPr>
        <w:pStyle w:val="af3"/>
      </w:pPr>
      <w:r>
        <w:rPr>
          <w:rFonts w:hint="eastAsia"/>
        </w:rPr>
        <w:t>3</w:t>
      </w:r>
      <w:r>
        <w:rPr>
          <w:rFonts w:hint="eastAsia"/>
        </w:rPr>
        <w:t>、如果</w:t>
      </w:r>
      <w:r>
        <w:rPr>
          <w:rFonts w:hint="eastAsia"/>
        </w:rPr>
        <w:t> </w:t>
      </w:r>
      <w:r>
        <w:rPr>
          <w:rStyle w:val="HTML0"/>
          <w:rFonts w:hint="eastAsia"/>
          <w:color w:val="585858"/>
          <w:spacing w:val="8"/>
          <w:sz w:val="21"/>
          <w:szCs w:val="21"/>
          <w:shd w:val="clear" w:color="auto" w:fill="F3F1F1"/>
        </w:rPr>
        <w:t>BootStrapClassLoader</w:t>
      </w:r>
      <w:r>
        <w:rPr>
          <w:rFonts w:hint="eastAsia"/>
        </w:rPr>
        <w:t>加载失败（例如在</w:t>
      </w:r>
      <w:r>
        <w:rPr>
          <w:rFonts w:hint="eastAsia"/>
        </w:rPr>
        <w:t> </w:t>
      </w:r>
      <w:r>
        <w:rPr>
          <w:rStyle w:val="HTML0"/>
          <w:rFonts w:hint="eastAsia"/>
          <w:color w:val="585858"/>
          <w:spacing w:val="8"/>
          <w:sz w:val="21"/>
          <w:szCs w:val="21"/>
          <w:shd w:val="clear" w:color="auto" w:fill="F3F1F1"/>
        </w:rPr>
        <w:t>$JAVA_HOME/jre/lib</w:t>
      </w:r>
      <w:r>
        <w:rPr>
          <w:rFonts w:hint="eastAsia"/>
        </w:rPr>
        <w:t>里未查找到该</w:t>
      </w:r>
      <w:r>
        <w:rPr>
          <w:rFonts w:hint="eastAsia"/>
        </w:rPr>
        <w:t>class</w:t>
      </w:r>
      <w:r>
        <w:rPr>
          <w:rFonts w:hint="eastAsia"/>
        </w:rPr>
        <w:t>），会使用</w:t>
      </w:r>
      <w:r>
        <w:rPr>
          <w:rFonts w:hint="eastAsia"/>
        </w:rPr>
        <w:t> </w:t>
      </w:r>
      <w:r>
        <w:rPr>
          <w:rStyle w:val="HTML0"/>
          <w:rFonts w:hint="eastAsia"/>
          <w:color w:val="585858"/>
          <w:spacing w:val="8"/>
          <w:sz w:val="21"/>
          <w:szCs w:val="21"/>
          <w:shd w:val="clear" w:color="auto" w:fill="F3F1F1"/>
        </w:rPr>
        <w:t>ExtClassLoader</w:t>
      </w:r>
      <w:r>
        <w:rPr>
          <w:rFonts w:hint="eastAsia"/>
        </w:rPr>
        <w:t>来尝试加载；</w:t>
      </w:r>
    </w:p>
    <w:p w:rsidR="001A7847" w:rsidRDefault="001A7847">
      <w:pPr>
        <w:pStyle w:val="af3"/>
        <w:rPr>
          <w:color w:val="333333"/>
        </w:rPr>
      </w:pPr>
    </w:p>
    <w:p w:rsidR="001A7847" w:rsidRDefault="007D395D">
      <w:pPr>
        <w:pStyle w:val="af3"/>
      </w:pPr>
      <w:r>
        <w:rPr>
          <w:rFonts w:hint="eastAsia"/>
        </w:rPr>
        <w:t>4</w:t>
      </w:r>
      <w:r>
        <w:rPr>
          <w:rFonts w:hint="eastAsia"/>
        </w:rPr>
        <w:t>、若</w:t>
      </w:r>
      <w:r>
        <w:rPr>
          <w:rFonts w:hint="eastAsia"/>
        </w:rPr>
        <w:t>ExtClassLoader</w:t>
      </w:r>
      <w:r>
        <w:rPr>
          <w:rFonts w:hint="eastAsia"/>
        </w:rPr>
        <w:t>也加载失败，则会使用</w:t>
      </w:r>
      <w:r>
        <w:rPr>
          <w:rFonts w:hint="eastAsia"/>
        </w:rPr>
        <w:t> </w:t>
      </w:r>
      <w:r>
        <w:rPr>
          <w:rStyle w:val="HTML0"/>
          <w:rFonts w:hint="eastAsia"/>
          <w:color w:val="585858"/>
          <w:spacing w:val="8"/>
          <w:sz w:val="21"/>
          <w:szCs w:val="21"/>
          <w:shd w:val="clear" w:color="auto" w:fill="F3F1F1"/>
        </w:rPr>
        <w:t>AppClassLoader</w:t>
      </w:r>
      <w:r>
        <w:rPr>
          <w:rFonts w:hint="eastAsia"/>
        </w:rPr>
        <w:t>来加载，如果</w:t>
      </w:r>
      <w:r>
        <w:rPr>
          <w:rFonts w:hint="eastAsia"/>
        </w:rPr>
        <w:t> </w:t>
      </w:r>
      <w:r>
        <w:rPr>
          <w:rStyle w:val="HTML0"/>
          <w:rFonts w:hint="eastAsia"/>
          <w:color w:val="585858"/>
          <w:spacing w:val="8"/>
          <w:sz w:val="21"/>
          <w:szCs w:val="21"/>
          <w:shd w:val="clear" w:color="auto" w:fill="F3F1F1"/>
        </w:rPr>
        <w:t>AppClassLoader</w:t>
      </w:r>
      <w:r>
        <w:rPr>
          <w:rFonts w:hint="eastAsia"/>
        </w:rPr>
        <w:t>也加载失败，则会报出异常</w:t>
      </w:r>
      <w:r>
        <w:rPr>
          <w:rFonts w:hint="eastAsia"/>
        </w:rPr>
        <w:t> </w:t>
      </w:r>
      <w:r>
        <w:rPr>
          <w:rStyle w:val="HTML0"/>
          <w:rFonts w:hint="eastAsia"/>
          <w:color w:val="585858"/>
          <w:spacing w:val="8"/>
          <w:sz w:val="21"/>
          <w:szCs w:val="21"/>
          <w:shd w:val="clear" w:color="auto" w:fill="F3F1F1"/>
        </w:rPr>
        <w:t>ClassNotFoundException</w:t>
      </w:r>
      <w:r>
        <w:rPr>
          <w:rFonts w:hint="eastAsia"/>
        </w:rPr>
        <w:t>。</w:t>
      </w:r>
    </w:p>
    <w:p w:rsidR="001A7847" w:rsidRDefault="001A7847">
      <w:pPr>
        <w:pStyle w:val="af3"/>
        <w:rPr>
          <w:color w:val="333333"/>
        </w:rPr>
      </w:pPr>
    </w:p>
    <w:p w:rsidR="001A7847" w:rsidRDefault="007D395D">
      <w:pPr>
        <w:pStyle w:val="aa"/>
        <w:shd w:val="clear" w:color="auto" w:fill="FFFFFF"/>
        <w:spacing w:before="0" w:beforeAutospacing="0" w:after="0" w:afterAutospacing="0" w:line="408" w:lineRule="atLeast"/>
        <w:jc w:val="both"/>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ClassLoader</w:t>
      </w:r>
      <w:r>
        <w:rPr>
          <w:rFonts w:ascii="Helvetica" w:hAnsi="Helvetica"/>
          <w:color w:val="50616D"/>
          <w:spacing w:val="8"/>
          <w:sz w:val="23"/>
          <w:szCs w:val="23"/>
          <w:shd w:val="clear" w:color="auto" w:fill="FFFFFF"/>
        </w:rPr>
        <w:t>源码分析：</w:t>
      </w:r>
    </w:p>
    <w:p w:rsidR="001A7847" w:rsidRDefault="001A7847">
      <w:pPr>
        <w:pStyle w:val="aa"/>
        <w:shd w:val="clear" w:color="auto" w:fill="FFFFFF"/>
        <w:spacing w:before="0" w:beforeAutospacing="0" w:after="0" w:afterAutospacing="0" w:line="408" w:lineRule="atLeast"/>
        <w:jc w:val="both"/>
        <w:rPr>
          <w:rFonts w:ascii="Helvetica" w:hAnsi="Helvetica"/>
          <w:color w:val="50616D"/>
          <w:spacing w:val="8"/>
          <w:sz w:val="23"/>
          <w:szCs w:val="23"/>
          <w:shd w:val="clear" w:color="auto" w:fill="FFFFFF"/>
        </w:rPr>
      </w:pP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6666EA"/>
          <w:spacing w:val="8"/>
          <w:sz w:val="15"/>
          <w:szCs w:val="15"/>
        </w:rPr>
        <w:t>public</w:t>
      </w:r>
      <w:r>
        <w:rPr>
          <w:rStyle w:val="HTML0"/>
          <w:color w:val="1B1918"/>
          <w:spacing w:val="8"/>
          <w:sz w:val="15"/>
          <w:szCs w:val="15"/>
        </w:rPr>
        <w:t xml:space="preserve"> </w:t>
      </w:r>
      <w:r>
        <w:rPr>
          <w:rStyle w:val="HTML0"/>
          <w:color w:val="407EE7"/>
          <w:spacing w:val="8"/>
          <w:sz w:val="15"/>
          <w:szCs w:val="15"/>
        </w:rPr>
        <w:t>Class</w:t>
      </w:r>
      <w:r>
        <w:rPr>
          <w:rStyle w:val="HTML0"/>
          <w:color w:val="1B1918"/>
          <w:spacing w:val="8"/>
          <w:sz w:val="15"/>
          <w:szCs w:val="15"/>
        </w:rPr>
        <w:t>&lt;?&gt; loadClass(</w:t>
      </w:r>
      <w:r>
        <w:rPr>
          <w:rStyle w:val="HTML0"/>
          <w:color w:val="407EE7"/>
          <w:spacing w:val="8"/>
          <w:sz w:val="15"/>
          <w:szCs w:val="15"/>
        </w:rPr>
        <w:t>String</w:t>
      </w:r>
      <w:r>
        <w:rPr>
          <w:rStyle w:val="HTML0"/>
          <w:color w:val="1B1918"/>
          <w:spacing w:val="8"/>
          <w:sz w:val="15"/>
          <w:szCs w:val="15"/>
        </w:rPr>
        <w:t xml:space="preserve"> name)</w:t>
      </w:r>
      <w:r>
        <w:rPr>
          <w:rStyle w:val="HTML0"/>
          <w:color w:val="6666EA"/>
          <w:spacing w:val="8"/>
          <w:sz w:val="15"/>
          <w:szCs w:val="15"/>
        </w:rPr>
        <w:t>throws</w:t>
      </w:r>
      <w:r>
        <w:rPr>
          <w:rStyle w:val="HTML0"/>
          <w:color w:val="1B1918"/>
          <w:spacing w:val="8"/>
          <w:sz w:val="15"/>
          <w:szCs w:val="15"/>
        </w:rPr>
        <w:t xml:space="preserve"> </w:t>
      </w:r>
      <w:r>
        <w:rPr>
          <w:rStyle w:val="HTML0"/>
          <w:color w:val="407EE7"/>
          <w:spacing w:val="8"/>
          <w:sz w:val="15"/>
          <w:szCs w:val="15"/>
        </w:rPr>
        <w:t>ClassNotFoundException</w:t>
      </w: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6666EA"/>
          <w:spacing w:val="8"/>
          <w:sz w:val="15"/>
          <w:szCs w:val="15"/>
        </w:rPr>
        <w:t>return</w:t>
      </w:r>
      <w:r>
        <w:rPr>
          <w:rStyle w:val="HTML0"/>
          <w:color w:val="1B1918"/>
          <w:spacing w:val="8"/>
          <w:sz w:val="15"/>
          <w:szCs w:val="15"/>
        </w:rPr>
        <w:t xml:space="preserve"> loadClass(name, </w:t>
      </w:r>
      <w:r>
        <w:rPr>
          <w:rStyle w:val="HTML0"/>
          <w:color w:val="6666EA"/>
          <w:spacing w:val="8"/>
          <w:sz w:val="15"/>
          <w:szCs w:val="15"/>
        </w:rPr>
        <w:t>false</w:t>
      </w:r>
      <w:r>
        <w:rPr>
          <w:rStyle w:val="HTML0"/>
          <w:color w:val="1B1918"/>
          <w:spacing w:val="8"/>
          <w:sz w:val="15"/>
          <w:szCs w:val="15"/>
        </w:rPr>
        <w:t>);</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w:t>
      </w:r>
    </w:p>
    <w:p w:rsidR="001A7847" w:rsidRDefault="001A7847">
      <w:pPr>
        <w:pStyle w:val="HTML"/>
        <w:shd w:val="clear" w:color="auto" w:fill="F1EFEE"/>
        <w:spacing w:line="180" w:lineRule="atLeast"/>
        <w:jc w:val="both"/>
        <w:rPr>
          <w:color w:val="50616D"/>
          <w:spacing w:val="8"/>
          <w:sz w:val="15"/>
          <w:szCs w:val="15"/>
        </w:rPr>
      </w:pP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6666EA"/>
          <w:spacing w:val="8"/>
          <w:sz w:val="15"/>
          <w:szCs w:val="15"/>
        </w:rPr>
        <w:t>protected</w:t>
      </w:r>
      <w:r>
        <w:rPr>
          <w:rStyle w:val="HTML0"/>
          <w:color w:val="1B1918"/>
          <w:spacing w:val="8"/>
          <w:sz w:val="15"/>
          <w:szCs w:val="15"/>
        </w:rPr>
        <w:t xml:space="preserve"> </w:t>
      </w:r>
      <w:r>
        <w:rPr>
          <w:rStyle w:val="HTML0"/>
          <w:color w:val="6666EA"/>
          <w:spacing w:val="8"/>
          <w:sz w:val="15"/>
          <w:szCs w:val="15"/>
        </w:rPr>
        <w:t>synchronized</w:t>
      </w:r>
      <w:r>
        <w:rPr>
          <w:rStyle w:val="HTML0"/>
          <w:color w:val="1B1918"/>
          <w:spacing w:val="8"/>
          <w:sz w:val="15"/>
          <w:szCs w:val="15"/>
        </w:rPr>
        <w:t xml:space="preserve"> </w:t>
      </w:r>
      <w:r>
        <w:rPr>
          <w:rStyle w:val="HTML0"/>
          <w:color w:val="407EE7"/>
          <w:spacing w:val="8"/>
          <w:sz w:val="15"/>
          <w:szCs w:val="15"/>
        </w:rPr>
        <w:t>Class</w:t>
      </w:r>
      <w:r>
        <w:rPr>
          <w:rStyle w:val="HTML0"/>
          <w:color w:val="1B1918"/>
          <w:spacing w:val="8"/>
          <w:sz w:val="15"/>
          <w:szCs w:val="15"/>
        </w:rPr>
        <w:t>&lt;?&gt; loadClass(</w:t>
      </w:r>
      <w:r>
        <w:rPr>
          <w:rStyle w:val="HTML0"/>
          <w:color w:val="407EE7"/>
          <w:spacing w:val="8"/>
          <w:sz w:val="15"/>
          <w:szCs w:val="15"/>
        </w:rPr>
        <w:t>String</w:t>
      </w:r>
      <w:r>
        <w:rPr>
          <w:rStyle w:val="HTML0"/>
          <w:color w:val="1B1918"/>
          <w:spacing w:val="8"/>
          <w:sz w:val="15"/>
          <w:szCs w:val="15"/>
        </w:rPr>
        <w:t xml:space="preserve"> name, </w:t>
      </w:r>
      <w:r>
        <w:rPr>
          <w:rStyle w:val="HTML0"/>
          <w:color w:val="6666EA"/>
          <w:spacing w:val="8"/>
          <w:sz w:val="15"/>
          <w:szCs w:val="15"/>
        </w:rPr>
        <w:t>boolean</w:t>
      </w:r>
      <w:r>
        <w:rPr>
          <w:rStyle w:val="HTML0"/>
          <w:color w:val="1B1918"/>
          <w:spacing w:val="8"/>
          <w:sz w:val="15"/>
          <w:szCs w:val="15"/>
        </w:rPr>
        <w:t xml:space="preserve"> resolve)</w:t>
      </w:r>
      <w:r>
        <w:rPr>
          <w:rStyle w:val="HTML0"/>
          <w:color w:val="6666EA"/>
          <w:spacing w:val="8"/>
          <w:sz w:val="15"/>
          <w:szCs w:val="15"/>
        </w:rPr>
        <w:t>throws</w:t>
      </w:r>
      <w:r>
        <w:rPr>
          <w:rStyle w:val="HTML0"/>
          <w:color w:val="1B1918"/>
          <w:spacing w:val="8"/>
          <w:sz w:val="15"/>
          <w:szCs w:val="15"/>
        </w:rPr>
        <w:t xml:space="preserve"> </w:t>
      </w:r>
      <w:r>
        <w:rPr>
          <w:rStyle w:val="HTML0"/>
          <w:color w:val="407EE7"/>
          <w:spacing w:val="8"/>
          <w:sz w:val="15"/>
          <w:szCs w:val="15"/>
        </w:rPr>
        <w:t>ClassNotFoundException</w:t>
      </w: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9C9491"/>
          <w:spacing w:val="8"/>
          <w:sz w:val="15"/>
          <w:szCs w:val="15"/>
        </w:rPr>
        <w:t>// 首先判断该类型是否已经被加载</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407EE7"/>
          <w:spacing w:val="8"/>
          <w:sz w:val="15"/>
          <w:szCs w:val="15"/>
        </w:rPr>
        <w:t>Class</w:t>
      </w:r>
      <w:r>
        <w:rPr>
          <w:rStyle w:val="HTML0"/>
          <w:color w:val="1B1918"/>
          <w:spacing w:val="8"/>
          <w:sz w:val="15"/>
          <w:szCs w:val="15"/>
        </w:rPr>
        <w:t xml:space="preserve"> c = findLoadedClass(name);</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6666EA"/>
          <w:spacing w:val="8"/>
          <w:sz w:val="15"/>
          <w:szCs w:val="15"/>
        </w:rPr>
        <w:t>if</w:t>
      </w:r>
      <w:r>
        <w:rPr>
          <w:rStyle w:val="HTML0"/>
          <w:color w:val="1B1918"/>
          <w:spacing w:val="8"/>
          <w:sz w:val="15"/>
          <w:szCs w:val="15"/>
        </w:rPr>
        <w:t xml:space="preserve"> (c == </w:t>
      </w:r>
      <w:r>
        <w:rPr>
          <w:rStyle w:val="HTML0"/>
          <w:color w:val="6666EA"/>
          <w:spacing w:val="8"/>
          <w:sz w:val="15"/>
          <w:szCs w:val="15"/>
        </w:rPr>
        <w:t>null</w:t>
      </w:r>
      <w:r>
        <w:rPr>
          <w:rStyle w:val="HTML0"/>
          <w:color w:val="1B1918"/>
          <w:spacing w:val="8"/>
          <w:sz w:val="15"/>
          <w:szCs w:val="15"/>
        </w:rPr>
        <w:t>)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9C9491"/>
          <w:spacing w:val="8"/>
          <w:sz w:val="15"/>
          <w:szCs w:val="15"/>
        </w:rPr>
        <w:t>//如果没有被加载，就委托给父类加载或者委派给启动类加载器加载</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6666EA"/>
          <w:spacing w:val="8"/>
          <w:sz w:val="15"/>
          <w:szCs w:val="15"/>
        </w:rPr>
        <w:t>try</w:t>
      </w: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6666EA"/>
          <w:spacing w:val="8"/>
          <w:sz w:val="15"/>
          <w:szCs w:val="15"/>
        </w:rPr>
        <w:t>if</w:t>
      </w:r>
      <w:r>
        <w:rPr>
          <w:rStyle w:val="HTML0"/>
          <w:color w:val="1B1918"/>
          <w:spacing w:val="8"/>
          <w:sz w:val="15"/>
          <w:szCs w:val="15"/>
        </w:rPr>
        <w:t xml:space="preserve"> (parent != </w:t>
      </w:r>
      <w:r>
        <w:rPr>
          <w:rStyle w:val="HTML0"/>
          <w:color w:val="6666EA"/>
          <w:spacing w:val="8"/>
          <w:sz w:val="15"/>
          <w:szCs w:val="15"/>
        </w:rPr>
        <w:t>null</w:t>
      </w:r>
      <w:r>
        <w:rPr>
          <w:rStyle w:val="HTML0"/>
          <w:color w:val="1B1918"/>
          <w:spacing w:val="8"/>
          <w:sz w:val="15"/>
          <w:szCs w:val="15"/>
        </w:rPr>
        <w:t>)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9C9491"/>
          <w:spacing w:val="8"/>
          <w:sz w:val="15"/>
          <w:szCs w:val="15"/>
        </w:rPr>
        <w:t>//如果存在父类加载器，就委派给父类加载器加载</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c = parent.loadClass(name, </w:t>
      </w:r>
      <w:r>
        <w:rPr>
          <w:rStyle w:val="HTML0"/>
          <w:color w:val="6666EA"/>
          <w:spacing w:val="8"/>
          <w:sz w:val="15"/>
          <w:szCs w:val="15"/>
        </w:rPr>
        <w:t>false</w:t>
      </w:r>
      <w:r>
        <w:rPr>
          <w:rStyle w:val="HTML0"/>
          <w:color w:val="1B1918"/>
          <w:spacing w:val="8"/>
          <w:sz w:val="15"/>
          <w:szCs w:val="15"/>
        </w:rPr>
        <w:t>);</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 </w:t>
      </w:r>
      <w:r>
        <w:rPr>
          <w:rStyle w:val="HTML0"/>
          <w:color w:val="6666EA"/>
          <w:spacing w:val="8"/>
          <w:sz w:val="15"/>
          <w:szCs w:val="15"/>
        </w:rPr>
        <w:t>else</w:t>
      </w: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9C9491"/>
          <w:spacing w:val="8"/>
          <w:sz w:val="15"/>
          <w:szCs w:val="15"/>
        </w:rPr>
        <w:t>//如果不存在父类加载器，就检查是否是由启动类加载器加载的类，通过调用本地方native Class findBootstrapClass(String name)</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c = findBootstrapClass0(name);</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lastRenderedPageBreak/>
        <w:t xml:space="preserve">            } </w:t>
      </w:r>
      <w:r>
        <w:rPr>
          <w:rStyle w:val="HTML0"/>
          <w:color w:val="6666EA"/>
          <w:spacing w:val="8"/>
          <w:sz w:val="15"/>
          <w:szCs w:val="15"/>
        </w:rPr>
        <w:t>catch</w:t>
      </w:r>
      <w:r>
        <w:rPr>
          <w:rStyle w:val="HTML0"/>
          <w:color w:val="1B1918"/>
          <w:spacing w:val="8"/>
          <w:sz w:val="15"/>
          <w:szCs w:val="15"/>
        </w:rPr>
        <w:t xml:space="preserve"> (</w:t>
      </w:r>
      <w:r>
        <w:rPr>
          <w:rStyle w:val="HTML0"/>
          <w:color w:val="407EE7"/>
          <w:spacing w:val="8"/>
          <w:sz w:val="15"/>
          <w:szCs w:val="15"/>
        </w:rPr>
        <w:t>ClassNotFoundException</w:t>
      </w:r>
      <w:r>
        <w:rPr>
          <w:rStyle w:val="HTML0"/>
          <w:color w:val="1B1918"/>
          <w:spacing w:val="8"/>
          <w:sz w:val="15"/>
          <w:szCs w:val="15"/>
        </w:rPr>
        <w:t xml:space="preserve"> 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9C9491"/>
          <w:spacing w:val="8"/>
          <w:sz w:val="15"/>
          <w:szCs w:val="15"/>
        </w:rPr>
        <w:t>// 如果父类加载器和启动类加载器都不能完成加载任务，才调用自身的加载功能</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c = findClass(name);</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6666EA"/>
          <w:spacing w:val="8"/>
          <w:sz w:val="15"/>
          <w:szCs w:val="15"/>
        </w:rPr>
        <w:t>if</w:t>
      </w:r>
      <w:r>
        <w:rPr>
          <w:rStyle w:val="HTML0"/>
          <w:color w:val="1B1918"/>
          <w:spacing w:val="8"/>
          <w:sz w:val="15"/>
          <w:szCs w:val="15"/>
        </w:rPr>
        <w:t xml:space="preserve"> (resolve)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resolveClass(c);</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r>
        <w:rPr>
          <w:rStyle w:val="HTML0"/>
          <w:color w:val="6666EA"/>
          <w:spacing w:val="8"/>
          <w:sz w:val="15"/>
          <w:szCs w:val="15"/>
        </w:rPr>
        <w:t>return</w:t>
      </w:r>
      <w:r>
        <w:rPr>
          <w:rStyle w:val="HTML0"/>
          <w:color w:val="1B1918"/>
          <w:spacing w:val="8"/>
          <w:sz w:val="15"/>
          <w:szCs w:val="15"/>
        </w:rPr>
        <w:t xml:space="preserve"> c;</w:t>
      </w:r>
    </w:p>
    <w:p w:rsidR="001A7847" w:rsidRDefault="007D395D">
      <w:pPr>
        <w:pStyle w:val="aa"/>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jc w:val="both"/>
        <w:rPr>
          <w:color w:val="50616D"/>
          <w:spacing w:val="8"/>
          <w:sz w:val="15"/>
          <w:szCs w:val="15"/>
        </w:rPr>
      </w:pPr>
      <w:r>
        <w:rPr>
          <w:rStyle w:val="HTML0"/>
          <w:color w:val="1B1918"/>
          <w:spacing w:val="8"/>
          <w:sz w:val="15"/>
          <w:szCs w:val="15"/>
        </w:rPr>
        <w:t xml:space="preserve">    }</w:t>
      </w:r>
    </w:p>
    <w:p w:rsidR="001A7847" w:rsidRDefault="007D395D">
      <w:pPr>
        <w:pStyle w:val="aa"/>
        <w:shd w:val="clear" w:color="auto" w:fill="FFFFFF"/>
        <w:spacing w:before="225" w:beforeAutospacing="0" w:after="225" w:afterAutospacing="0"/>
        <w:jc w:val="both"/>
        <w:rPr>
          <w:rFonts w:ascii="Helvetica" w:hAnsi="Helvetica"/>
          <w:color w:val="50616D"/>
          <w:spacing w:val="8"/>
          <w:sz w:val="23"/>
          <w:szCs w:val="23"/>
        </w:rPr>
      </w:pPr>
      <w:r>
        <w:rPr>
          <w:rFonts w:ascii="Helvetica" w:hAnsi="Helvetica"/>
          <w:color w:val="50616D"/>
          <w:spacing w:val="8"/>
          <w:sz w:val="23"/>
          <w:szCs w:val="23"/>
        </w:rPr>
        <w:t>双亲委派模型意义：</w:t>
      </w:r>
    </w:p>
    <w:p w:rsidR="001A7847" w:rsidRDefault="007D395D">
      <w:pPr>
        <w:pStyle w:val="af3"/>
        <w:rPr>
          <w:color w:val="333333"/>
        </w:rPr>
      </w:pPr>
      <w:r>
        <w:rPr>
          <w:rFonts w:hint="eastAsia"/>
        </w:rPr>
        <w:t>系统类防止内存中出现多份同样的字节码</w:t>
      </w:r>
    </w:p>
    <w:p w:rsidR="001A7847" w:rsidRDefault="007D395D">
      <w:pPr>
        <w:pStyle w:val="af3"/>
        <w:rPr>
          <w:color w:val="333333"/>
        </w:rPr>
      </w:pPr>
      <w:r>
        <w:rPr>
          <w:rFonts w:hint="eastAsia"/>
        </w:rPr>
        <w:t>保证</w:t>
      </w:r>
      <w:r>
        <w:rPr>
          <w:rFonts w:hint="eastAsia"/>
        </w:rPr>
        <w:t>Java</w:t>
      </w:r>
      <w:r>
        <w:rPr>
          <w:rFonts w:hint="eastAsia"/>
        </w:rPr>
        <w:t>程序安全稳定运行</w:t>
      </w:r>
    </w:p>
    <w:p w:rsidR="001A7847" w:rsidRDefault="001A7847">
      <w:pPr>
        <w:pStyle w:val="aa"/>
        <w:shd w:val="clear" w:color="auto" w:fill="FFFFFF"/>
        <w:spacing w:before="0" w:beforeAutospacing="0" w:after="0" w:afterAutospacing="0" w:line="408" w:lineRule="atLeast"/>
        <w:jc w:val="both"/>
        <w:rPr>
          <w:sz w:val="22"/>
        </w:rPr>
      </w:pPr>
    </w:p>
    <w:p w:rsidR="001A7847" w:rsidRDefault="007D395D">
      <w:pPr>
        <w:pStyle w:val="2"/>
      </w:pPr>
      <w:r>
        <w:rPr>
          <w:rFonts w:hint="eastAsia"/>
        </w:rPr>
        <w:t>2.JVM</w:t>
      </w:r>
      <w:r>
        <w:rPr>
          <w:rFonts w:hint="eastAsia"/>
        </w:rPr>
        <w:t>内存结构</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先看一张图，这张图能很清晰的说明</w:t>
      </w:r>
      <w:r>
        <w:rPr>
          <w:rFonts w:ascii="Helvetica" w:hAnsi="Helvetica"/>
          <w:color w:val="50616D"/>
          <w:spacing w:val="8"/>
          <w:sz w:val="23"/>
          <w:szCs w:val="23"/>
          <w:shd w:val="clear" w:color="auto" w:fill="FFFFFF"/>
        </w:rPr>
        <w:t>JVM</w:t>
      </w:r>
      <w:r>
        <w:rPr>
          <w:rFonts w:ascii="Helvetica" w:hAnsi="Helvetica"/>
          <w:color w:val="50616D"/>
          <w:spacing w:val="8"/>
          <w:sz w:val="23"/>
          <w:szCs w:val="23"/>
          <w:shd w:val="clear" w:color="auto" w:fill="FFFFFF"/>
        </w:rPr>
        <w:t>内存结构布局。</w:t>
      </w:r>
    </w:p>
    <w:p w:rsidR="001A7847" w:rsidRDefault="007D395D">
      <w:r>
        <w:rPr>
          <w:noProof/>
        </w:rPr>
        <w:drawing>
          <wp:inline distT="0" distB="0" distL="0" distR="0">
            <wp:extent cx="5274310" cy="3194050"/>
            <wp:effectExtent l="0" t="0" r="2540" b="63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02"/>
                    <a:stretch>
                      <a:fillRect/>
                    </a:stretch>
                  </pic:blipFill>
                  <pic:spPr>
                    <a:xfrm>
                      <a:off x="0" y="0"/>
                      <a:ext cx="5274310" cy="3194498"/>
                    </a:xfrm>
                    <a:prstGeom prst="rect">
                      <a:avLst/>
                    </a:prstGeom>
                  </pic:spPr>
                </pic:pic>
              </a:graphicData>
            </a:graphic>
          </wp:inline>
        </w:drawing>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JVM</w:t>
      </w:r>
      <w:r>
        <w:rPr>
          <w:rFonts w:ascii="Helvetica" w:hAnsi="Helvetica"/>
          <w:color w:val="50616D"/>
          <w:spacing w:val="8"/>
          <w:sz w:val="23"/>
          <w:szCs w:val="23"/>
          <w:shd w:val="clear" w:color="auto" w:fill="FFFFFF"/>
        </w:rPr>
        <w:t>内存结构主要有三大块：</w:t>
      </w:r>
      <w:r>
        <w:rPr>
          <w:rStyle w:val="ac"/>
          <w:rFonts w:ascii="Helvetica" w:hAnsi="Helvetica"/>
          <w:color w:val="000000"/>
          <w:spacing w:val="8"/>
          <w:sz w:val="23"/>
          <w:szCs w:val="23"/>
          <w:shd w:val="clear" w:color="auto" w:fill="FFFFFF"/>
        </w:rPr>
        <w:t>堆内存</w:t>
      </w:r>
      <w:r>
        <w:rPr>
          <w:rFonts w:ascii="Helvetica" w:hAnsi="Helvetica"/>
          <w:color w:val="50616D"/>
          <w:spacing w:val="8"/>
          <w:sz w:val="23"/>
          <w:szCs w:val="23"/>
          <w:shd w:val="clear" w:color="auto" w:fill="FFFFFF"/>
        </w:rPr>
        <w:t>、</w:t>
      </w:r>
      <w:r>
        <w:rPr>
          <w:rStyle w:val="ac"/>
          <w:rFonts w:ascii="Helvetica" w:hAnsi="Helvetica"/>
          <w:color w:val="000000"/>
          <w:spacing w:val="8"/>
          <w:sz w:val="23"/>
          <w:szCs w:val="23"/>
          <w:shd w:val="clear" w:color="auto" w:fill="FFFFFF"/>
        </w:rPr>
        <w:t>方法区</w:t>
      </w:r>
      <w:r>
        <w:rPr>
          <w:rFonts w:ascii="Helvetica" w:hAnsi="Helvetica"/>
          <w:color w:val="50616D"/>
          <w:spacing w:val="8"/>
          <w:sz w:val="23"/>
          <w:szCs w:val="23"/>
          <w:shd w:val="clear" w:color="auto" w:fill="FFFFFF"/>
        </w:rPr>
        <w:t>和</w:t>
      </w:r>
      <w:r>
        <w:rPr>
          <w:rStyle w:val="ac"/>
          <w:rFonts w:ascii="Helvetica" w:hAnsi="Helvetica"/>
          <w:color w:val="000000"/>
          <w:spacing w:val="8"/>
          <w:sz w:val="23"/>
          <w:szCs w:val="23"/>
          <w:shd w:val="clear" w:color="auto" w:fill="FFFFFF"/>
        </w:rPr>
        <w:t>栈</w:t>
      </w:r>
      <w:r>
        <w:rPr>
          <w:rFonts w:ascii="Helvetica" w:hAnsi="Helvetica"/>
          <w:color w:val="50616D"/>
          <w:spacing w:val="8"/>
          <w:sz w:val="23"/>
          <w:szCs w:val="23"/>
          <w:shd w:val="clear" w:color="auto" w:fill="FFFFFF"/>
        </w:rPr>
        <w:t>。堆内存是</w:t>
      </w:r>
      <w:r>
        <w:rPr>
          <w:rFonts w:ascii="Helvetica" w:hAnsi="Helvetica"/>
          <w:color w:val="50616D"/>
          <w:spacing w:val="8"/>
          <w:sz w:val="23"/>
          <w:szCs w:val="23"/>
          <w:shd w:val="clear" w:color="auto" w:fill="FFFFFF"/>
        </w:rPr>
        <w:t>JVM</w:t>
      </w:r>
      <w:r>
        <w:rPr>
          <w:rFonts w:ascii="Helvetica" w:hAnsi="Helvetica"/>
          <w:color w:val="50616D"/>
          <w:spacing w:val="8"/>
          <w:sz w:val="23"/>
          <w:szCs w:val="23"/>
          <w:shd w:val="clear" w:color="auto" w:fill="FFFFFF"/>
        </w:rPr>
        <w:t>中最大的一块由年轻代和老年代组成，而年轻代内存又被分成三部分，</w:t>
      </w:r>
      <w:r>
        <w:rPr>
          <w:rStyle w:val="ac"/>
          <w:rFonts w:ascii="Helvetica" w:hAnsi="Helvetica"/>
          <w:color w:val="000000"/>
          <w:spacing w:val="8"/>
          <w:sz w:val="23"/>
          <w:szCs w:val="23"/>
          <w:shd w:val="clear" w:color="auto" w:fill="FFFFFF"/>
        </w:rPr>
        <w:t>Eden</w:t>
      </w:r>
      <w:r>
        <w:rPr>
          <w:rStyle w:val="ac"/>
          <w:rFonts w:ascii="Helvetica" w:hAnsi="Helvetica"/>
          <w:color w:val="000000"/>
          <w:spacing w:val="8"/>
          <w:sz w:val="23"/>
          <w:szCs w:val="23"/>
          <w:shd w:val="clear" w:color="auto" w:fill="FFFFFF"/>
        </w:rPr>
        <w:t>空间</w:t>
      </w:r>
      <w:r>
        <w:rPr>
          <w:rFonts w:ascii="Helvetica" w:hAnsi="Helvetica"/>
          <w:color w:val="50616D"/>
          <w:spacing w:val="8"/>
          <w:sz w:val="23"/>
          <w:szCs w:val="23"/>
          <w:shd w:val="clear" w:color="auto" w:fill="FFFFFF"/>
        </w:rPr>
        <w:t>、</w:t>
      </w:r>
      <w:r>
        <w:rPr>
          <w:rStyle w:val="ac"/>
          <w:rFonts w:ascii="Helvetica" w:hAnsi="Helvetica"/>
          <w:color w:val="000000"/>
          <w:spacing w:val="8"/>
          <w:sz w:val="23"/>
          <w:szCs w:val="23"/>
          <w:shd w:val="clear" w:color="auto" w:fill="FFFFFF"/>
        </w:rPr>
        <w:t>From Survivor</w:t>
      </w:r>
      <w:r>
        <w:rPr>
          <w:rStyle w:val="ac"/>
          <w:rFonts w:ascii="Helvetica" w:hAnsi="Helvetica"/>
          <w:color w:val="000000"/>
          <w:spacing w:val="8"/>
          <w:sz w:val="23"/>
          <w:szCs w:val="23"/>
          <w:shd w:val="clear" w:color="auto" w:fill="FFFFFF"/>
        </w:rPr>
        <w:t>空间</w:t>
      </w:r>
      <w:r>
        <w:rPr>
          <w:rFonts w:ascii="Helvetica" w:hAnsi="Helvetica"/>
          <w:color w:val="50616D"/>
          <w:spacing w:val="8"/>
          <w:sz w:val="23"/>
          <w:szCs w:val="23"/>
          <w:shd w:val="clear" w:color="auto" w:fill="FFFFFF"/>
        </w:rPr>
        <w:t>、</w:t>
      </w:r>
      <w:r>
        <w:rPr>
          <w:rStyle w:val="ac"/>
          <w:rFonts w:ascii="Helvetica" w:hAnsi="Helvetica"/>
          <w:color w:val="000000"/>
          <w:spacing w:val="8"/>
          <w:sz w:val="23"/>
          <w:szCs w:val="23"/>
          <w:shd w:val="clear" w:color="auto" w:fill="FFFFFF"/>
        </w:rPr>
        <w:t>To Survivor</w:t>
      </w:r>
      <w:r>
        <w:rPr>
          <w:rStyle w:val="ac"/>
          <w:rFonts w:ascii="Helvetica" w:hAnsi="Helvetica"/>
          <w:color w:val="000000"/>
          <w:spacing w:val="8"/>
          <w:sz w:val="23"/>
          <w:szCs w:val="23"/>
          <w:shd w:val="clear" w:color="auto" w:fill="FFFFFF"/>
        </w:rPr>
        <w:t>空间</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默认情况下年轻代按照</w:t>
      </w:r>
      <w:r>
        <w:rPr>
          <w:rStyle w:val="ac"/>
          <w:rFonts w:ascii="Helvetica" w:hAnsi="Helvetica"/>
          <w:color w:val="000000"/>
          <w:spacing w:val="8"/>
          <w:sz w:val="23"/>
          <w:szCs w:val="23"/>
          <w:shd w:val="clear" w:color="auto" w:fill="FFFFFF"/>
        </w:rPr>
        <w:t>8:1:1</w:t>
      </w:r>
      <w:r>
        <w:rPr>
          <w:rFonts w:ascii="Helvetica" w:hAnsi="Helvetica"/>
          <w:color w:val="50616D"/>
          <w:spacing w:val="8"/>
          <w:sz w:val="23"/>
          <w:szCs w:val="23"/>
          <w:shd w:val="clear" w:color="auto" w:fill="FFFFFF"/>
        </w:rPr>
        <w:t>的比例来分配；</w:t>
      </w: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方法区存储类信息、常量、静态变量等数据，是线程共享的区域，为与</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堆区分，方法区还有一个别名</w:t>
      </w:r>
      <w:r>
        <w:rPr>
          <w:rFonts w:ascii="Helvetica" w:hAnsi="Helvetica"/>
          <w:color w:val="50616D"/>
          <w:spacing w:val="8"/>
          <w:sz w:val="23"/>
          <w:szCs w:val="23"/>
          <w:shd w:val="clear" w:color="auto" w:fill="FFFFFF"/>
        </w:rPr>
        <w:t>Non-Heap(</w:t>
      </w:r>
      <w:r>
        <w:rPr>
          <w:rFonts w:ascii="Helvetica" w:hAnsi="Helvetica"/>
          <w:color w:val="50616D"/>
          <w:spacing w:val="8"/>
          <w:sz w:val="23"/>
          <w:szCs w:val="23"/>
          <w:shd w:val="clear" w:color="auto" w:fill="FFFFFF"/>
        </w:rPr>
        <w:t>非堆</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；栈又分为</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虚拟机栈和本地方法栈主要用于方法的执行</w:t>
      </w: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noProof/>
        </w:rPr>
        <w:drawing>
          <wp:inline distT="0" distB="0" distL="0" distR="0">
            <wp:extent cx="5274310" cy="2052320"/>
            <wp:effectExtent l="0" t="0" r="254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03"/>
                    <a:stretch>
                      <a:fillRect/>
                    </a:stretch>
                  </pic:blipFill>
                  <pic:spPr>
                    <a:xfrm>
                      <a:off x="0" y="0"/>
                      <a:ext cx="5274310" cy="2052952"/>
                    </a:xfrm>
                    <a:prstGeom prst="rect">
                      <a:avLst/>
                    </a:prstGeom>
                  </pic:spPr>
                </pic:pic>
              </a:graphicData>
            </a:graphic>
          </wp:inline>
        </w:drawing>
      </w:r>
    </w:p>
    <w:p w:rsidR="001A7847" w:rsidRDefault="001A7847">
      <w:pPr>
        <w:rPr>
          <w:rFonts w:ascii="Helvetica" w:hAnsi="Helvetica"/>
          <w:color w:val="50616D"/>
          <w:spacing w:val="8"/>
          <w:sz w:val="23"/>
          <w:szCs w:val="23"/>
          <w:shd w:val="clear" w:color="auto" w:fill="FFFFFF"/>
        </w:rPr>
      </w:pPr>
    </w:p>
    <w:p w:rsidR="001A7847" w:rsidRDefault="007D395D">
      <w:pPr>
        <w:pStyle w:val="aa"/>
        <w:shd w:val="clear" w:color="auto" w:fill="FFFFFF"/>
        <w:spacing w:before="225" w:beforeAutospacing="0" w:after="225" w:afterAutospacing="0"/>
        <w:jc w:val="both"/>
        <w:rPr>
          <w:rFonts w:ascii="Helvetica" w:hAnsi="Helvetica"/>
          <w:color w:val="50616D"/>
          <w:spacing w:val="8"/>
          <w:sz w:val="23"/>
          <w:szCs w:val="23"/>
        </w:rPr>
      </w:pPr>
      <w:r>
        <w:rPr>
          <w:rFonts w:ascii="Helvetica" w:hAnsi="Helvetica"/>
          <w:color w:val="50616D"/>
          <w:spacing w:val="8"/>
          <w:sz w:val="23"/>
          <w:szCs w:val="23"/>
        </w:rPr>
        <w:t>控制参数</w:t>
      </w:r>
    </w:p>
    <w:p w:rsidR="001A7847" w:rsidRDefault="007D395D">
      <w:pPr>
        <w:pStyle w:val="af3"/>
        <w:rPr>
          <w:color w:val="333333"/>
        </w:rPr>
      </w:pPr>
      <w:r>
        <w:rPr>
          <w:rFonts w:hint="eastAsia"/>
        </w:rPr>
        <w:t>-Xms</w:t>
      </w:r>
      <w:r>
        <w:rPr>
          <w:rFonts w:hint="eastAsia"/>
        </w:rPr>
        <w:t>设置堆的最小空间大小。</w:t>
      </w:r>
    </w:p>
    <w:p w:rsidR="001A7847" w:rsidRDefault="007D395D">
      <w:pPr>
        <w:pStyle w:val="af3"/>
        <w:rPr>
          <w:color w:val="333333"/>
        </w:rPr>
      </w:pPr>
      <w:r>
        <w:rPr>
          <w:rFonts w:hint="eastAsia"/>
        </w:rPr>
        <w:t>-Xmx</w:t>
      </w:r>
      <w:r>
        <w:rPr>
          <w:rFonts w:hint="eastAsia"/>
        </w:rPr>
        <w:t>设置堆的最大空间大小。</w:t>
      </w:r>
    </w:p>
    <w:p w:rsidR="001A7847" w:rsidRDefault="007D395D">
      <w:pPr>
        <w:pStyle w:val="af3"/>
        <w:rPr>
          <w:color w:val="333333"/>
        </w:rPr>
      </w:pPr>
      <w:r>
        <w:rPr>
          <w:rFonts w:hint="eastAsia"/>
        </w:rPr>
        <w:t>-XX:NewSize</w:t>
      </w:r>
      <w:r>
        <w:rPr>
          <w:rFonts w:hint="eastAsia"/>
        </w:rPr>
        <w:t>设置新生代最小空间大小。</w:t>
      </w:r>
    </w:p>
    <w:p w:rsidR="001A7847" w:rsidRDefault="007D395D">
      <w:pPr>
        <w:pStyle w:val="af3"/>
        <w:rPr>
          <w:color w:val="333333"/>
        </w:rPr>
      </w:pPr>
      <w:r>
        <w:rPr>
          <w:rFonts w:hint="eastAsia"/>
        </w:rPr>
        <w:t>-XX:MaxNewSize</w:t>
      </w:r>
      <w:r>
        <w:rPr>
          <w:rFonts w:hint="eastAsia"/>
        </w:rPr>
        <w:t>设置新生代最大空间大小。</w:t>
      </w:r>
    </w:p>
    <w:p w:rsidR="001A7847" w:rsidRDefault="007D395D">
      <w:pPr>
        <w:pStyle w:val="af3"/>
        <w:rPr>
          <w:color w:val="333333"/>
        </w:rPr>
      </w:pPr>
      <w:r>
        <w:rPr>
          <w:rFonts w:hint="eastAsia"/>
        </w:rPr>
        <w:t>-XX:PermSize</w:t>
      </w:r>
      <w:r>
        <w:rPr>
          <w:rFonts w:hint="eastAsia"/>
        </w:rPr>
        <w:t>设置永久代最小空间大小。</w:t>
      </w:r>
    </w:p>
    <w:p w:rsidR="001A7847" w:rsidRDefault="007D395D">
      <w:pPr>
        <w:pStyle w:val="af3"/>
        <w:rPr>
          <w:color w:val="333333"/>
        </w:rPr>
      </w:pPr>
      <w:r>
        <w:rPr>
          <w:rFonts w:hint="eastAsia"/>
        </w:rPr>
        <w:t>-XX:MaxPermSize</w:t>
      </w:r>
      <w:r>
        <w:rPr>
          <w:rFonts w:hint="eastAsia"/>
        </w:rPr>
        <w:t>设置永久代最大空间大小。</w:t>
      </w:r>
    </w:p>
    <w:p w:rsidR="001A7847" w:rsidRDefault="007D395D">
      <w:pPr>
        <w:pStyle w:val="af3"/>
      </w:pPr>
      <w:r>
        <w:rPr>
          <w:rFonts w:hint="eastAsia"/>
        </w:rPr>
        <w:t>-Xss</w:t>
      </w:r>
      <w:r>
        <w:rPr>
          <w:rFonts w:hint="eastAsia"/>
        </w:rPr>
        <w:t>设置每个线程的堆栈大小。</w:t>
      </w:r>
    </w:p>
    <w:p w:rsidR="001A7847" w:rsidRDefault="001A7847">
      <w:pPr>
        <w:pStyle w:val="af3"/>
      </w:pP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没有直接设置老年代的参数，但是可以设置堆空间大小和新生代空间大小两个参数来间接控制。</w:t>
      </w:r>
    </w:p>
    <w:p w:rsidR="001A7847" w:rsidRDefault="007D395D">
      <w:pPr>
        <w:widowControl/>
        <w:shd w:val="clear" w:color="auto" w:fill="F2F7FB"/>
        <w:spacing w:line="270" w:lineRule="atLeast"/>
        <w:rPr>
          <w:rFonts w:ascii="Helvetica" w:eastAsia="宋体" w:hAnsi="Helvetica" w:cs="宋体"/>
          <w:color w:val="819198"/>
          <w:spacing w:val="8"/>
          <w:kern w:val="0"/>
          <w:szCs w:val="21"/>
        </w:rPr>
      </w:pPr>
      <w:r>
        <w:rPr>
          <w:rFonts w:ascii="Helvetica" w:eastAsia="宋体" w:hAnsi="Helvetica" w:cs="宋体"/>
          <w:color w:val="819198"/>
          <w:spacing w:val="8"/>
          <w:kern w:val="0"/>
          <w:szCs w:val="21"/>
        </w:rPr>
        <w:t>老年代空间大小</w:t>
      </w:r>
      <w:r>
        <w:rPr>
          <w:rFonts w:ascii="Helvetica" w:eastAsia="宋体" w:hAnsi="Helvetica" w:cs="宋体"/>
          <w:color w:val="819198"/>
          <w:spacing w:val="8"/>
          <w:kern w:val="0"/>
          <w:szCs w:val="21"/>
        </w:rPr>
        <w:t>=</w:t>
      </w:r>
      <w:r>
        <w:rPr>
          <w:rFonts w:ascii="Helvetica" w:eastAsia="宋体" w:hAnsi="Helvetica" w:cs="宋体"/>
          <w:color w:val="819198"/>
          <w:spacing w:val="8"/>
          <w:kern w:val="0"/>
          <w:szCs w:val="21"/>
        </w:rPr>
        <w:t>堆空间大小</w:t>
      </w:r>
      <w:r>
        <w:rPr>
          <w:rFonts w:ascii="Helvetica" w:eastAsia="宋体" w:hAnsi="Helvetica" w:cs="宋体"/>
          <w:color w:val="819198"/>
          <w:spacing w:val="8"/>
          <w:kern w:val="0"/>
          <w:szCs w:val="21"/>
        </w:rPr>
        <w:t>-</w:t>
      </w:r>
      <w:r>
        <w:rPr>
          <w:rFonts w:ascii="Helvetica" w:eastAsia="宋体" w:hAnsi="Helvetica" w:cs="宋体"/>
          <w:color w:val="819198"/>
          <w:spacing w:val="8"/>
          <w:kern w:val="0"/>
          <w:szCs w:val="21"/>
        </w:rPr>
        <w:t>年轻代大空间大小</w:t>
      </w:r>
    </w:p>
    <w:p w:rsidR="001A7847" w:rsidRDefault="007D395D">
      <w:pPr>
        <w:widowControl/>
        <w:shd w:val="clear" w:color="auto" w:fill="FFFFFF"/>
        <w:spacing w:line="450" w:lineRule="atLeast"/>
        <w:rPr>
          <w:rFonts w:ascii="微软雅黑" w:eastAsia="微软雅黑" w:hAnsi="微软雅黑" w:cs="宋体"/>
          <w:color w:val="4A4A4A"/>
          <w:spacing w:val="8"/>
          <w:kern w:val="0"/>
          <w:sz w:val="24"/>
          <w:szCs w:val="24"/>
        </w:rPr>
      </w:pPr>
      <w:r>
        <w:rPr>
          <w:rFonts w:ascii="Helvetica" w:eastAsia="微软雅黑" w:hAnsi="Helvetica" w:cs="宋体"/>
          <w:color w:val="50616D"/>
          <w:spacing w:val="8"/>
          <w:kern w:val="0"/>
          <w:sz w:val="23"/>
          <w:szCs w:val="23"/>
        </w:rPr>
        <w:t>从更高的一个维度再次来看</w:t>
      </w:r>
      <w:r>
        <w:rPr>
          <w:rFonts w:ascii="Helvetica" w:eastAsia="微软雅黑" w:hAnsi="Helvetica" w:cs="宋体"/>
          <w:color w:val="50616D"/>
          <w:spacing w:val="8"/>
          <w:kern w:val="0"/>
          <w:sz w:val="23"/>
          <w:szCs w:val="23"/>
        </w:rPr>
        <w:t>JVM</w:t>
      </w:r>
      <w:r>
        <w:rPr>
          <w:rFonts w:ascii="Helvetica" w:eastAsia="微软雅黑" w:hAnsi="Helvetica" w:cs="宋体"/>
          <w:color w:val="50616D"/>
          <w:spacing w:val="8"/>
          <w:kern w:val="0"/>
          <w:sz w:val="23"/>
          <w:szCs w:val="23"/>
        </w:rPr>
        <w:t>和系统调用之间的关系</w:t>
      </w:r>
    </w:p>
    <w:p w:rsidR="001A7847" w:rsidRDefault="007D395D">
      <w:pPr>
        <w:pStyle w:val="af3"/>
        <w:rPr>
          <w:color w:val="333333"/>
        </w:rPr>
      </w:pPr>
      <w:r>
        <w:rPr>
          <w:noProof/>
        </w:rPr>
        <w:lastRenderedPageBreak/>
        <w:drawing>
          <wp:inline distT="0" distB="0" distL="0" distR="0">
            <wp:extent cx="5274310" cy="4906010"/>
            <wp:effectExtent l="0" t="0" r="2540" b="889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04"/>
                    <a:stretch>
                      <a:fillRect/>
                    </a:stretch>
                  </pic:blipFill>
                  <pic:spPr>
                    <a:xfrm>
                      <a:off x="0" y="0"/>
                      <a:ext cx="5274310" cy="4906207"/>
                    </a:xfrm>
                    <a:prstGeom prst="rect">
                      <a:avLst/>
                    </a:prstGeom>
                  </pic:spPr>
                </pic:pic>
              </a:graphicData>
            </a:graphic>
          </wp:inline>
        </w:drawing>
      </w: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方法区和对是所有线程共享的内存区域；而</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栈、本地方法栈和程序员计数器是运行是线程私有的内存区域。</w:t>
      </w:r>
    </w:p>
    <w:p w:rsidR="001A7847" w:rsidRDefault="001A7847">
      <w:pPr>
        <w:rPr>
          <w:rFonts w:ascii="Helvetica" w:hAnsi="Helvetica"/>
          <w:color w:val="50616D"/>
          <w:spacing w:val="8"/>
          <w:sz w:val="23"/>
          <w:szCs w:val="23"/>
          <w:shd w:val="clear" w:color="auto" w:fill="FFFFFF"/>
        </w:rPr>
      </w:pPr>
    </w:p>
    <w:p w:rsidR="001A7847" w:rsidRDefault="001A7847"/>
    <w:p w:rsidR="001A7847" w:rsidRDefault="007D395D">
      <w:pPr>
        <w:pStyle w:val="2"/>
      </w:pPr>
      <w:r>
        <w:rPr>
          <w:rFonts w:hint="eastAsia"/>
        </w:rPr>
        <w:t>3.Java</w:t>
      </w:r>
      <w:r>
        <w:rPr>
          <w:rFonts w:hint="eastAsia"/>
        </w:rPr>
        <w:t>堆（</w:t>
      </w:r>
      <w:r>
        <w:rPr>
          <w:rFonts w:hint="eastAsia"/>
        </w:rPr>
        <w:t>Heap</w:t>
      </w:r>
      <w:r>
        <w:rPr>
          <w:rFonts w:hint="eastAsia"/>
        </w:rPr>
        <w:t>）</w:t>
      </w:r>
    </w:p>
    <w:p w:rsidR="001A7847" w:rsidRDefault="007D395D">
      <w:pPr>
        <w:widowControl/>
        <w:shd w:val="clear" w:color="auto" w:fill="FFFFFF"/>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对于大多数应用来说，</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堆（</w:t>
      </w:r>
      <w:r>
        <w:rPr>
          <w:rFonts w:ascii="Helvetica" w:eastAsia="宋体" w:hAnsi="Helvetica" w:cs="宋体"/>
          <w:color w:val="50616D"/>
          <w:spacing w:val="8"/>
          <w:kern w:val="0"/>
          <w:sz w:val="23"/>
          <w:szCs w:val="23"/>
        </w:rPr>
        <w:t>Java Heap</w:t>
      </w:r>
      <w:r>
        <w:rPr>
          <w:rFonts w:ascii="Helvetica" w:eastAsia="宋体" w:hAnsi="Helvetica" w:cs="宋体"/>
          <w:color w:val="50616D"/>
          <w:spacing w:val="8"/>
          <w:kern w:val="0"/>
          <w:sz w:val="23"/>
          <w:szCs w:val="23"/>
        </w:rPr>
        <w:t>）是</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虚拟机所管理的内存中</w:t>
      </w:r>
      <w:r>
        <w:rPr>
          <w:rFonts w:ascii="Helvetica" w:eastAsia="宋体" w:hAnsi="Helvetica" w:cs="宋体"/>
          <w:b/>
          <w:bCs/>
          <w:color w:val="000000"/>
          <w:spacing w:val="8"/>
          <w:kern w:val="0"/>
          <w:sz w:val="23"/>
          <w:szCs w:val="23"/>
        </w:rPr>
        <w:t>最大</w:t>
      </w:r>
      <w:r>
        <w:rPr>
          <w:rFonts w:ascii="Helvetica" w:eastAsia="宋体" w:hAnsi="Helvetica" w:cs="宋体"/>
          <w:color w:val="50616D"/>
          <w:spacing w:val="8"/>
          <w:kern w:val="0"/>
          <w:sz w:val="23"/>
          <w:szCs w:val="23"/>
        </w:rPr>
        <w:t>的一块。</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堆是被所有线程共享的一块内存区域，在虚拟机启动时创建。此内存区域的唯一目的就是存放对象实例，</w:t>
      </w:r>
      <w:r>
        <w:rPr>
          <w:rFonts w:ascii="Helvetica" w:eastAsia="宋体" w:hAnsi="Helvetica" w:cs="宋体"/>
          <w:b/>
          <w:bCs/>
          <w:color w:val="000000"/>
          <w:spacing w:val="8"/>
          <w:kern w:val="0"/>
          <w:sz w:val="23"/>
          <w:szCs w:val="23"/>
        </w:rPr>
        <w:t>几乎所有的对象实例都在这里分配内存</w:t>
      </w:r>
      <w:r>
        <w:rPr>
          <w:rFonts w:ascii="Helvetica" w:eastAsia="宋体" w:hAnsi="Helvetica" w:cs="宋体"/>
          <w:color w:val="50616D"/>
          <w:spacing w:val="8"/>
          <w:kern w:val="0"/>
          <w:sz w:val="23"/>
          <w:szCs w:val="23"/>
        </w:rPr>
        <w:t>。</w:t>
      </w:r>
    </w:p>
    <w:p w:rsidR="001A7847" w:rsidRDefault="007D395D">
      <w:pPr>
        <w:widowControl/>
        <w:shd w:val="clear" w:color="auto" w:fill="FFFFFF"/>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堆是垃圾收集器管理的主要区域，因此很多时候也被称做</w:t>
      </w:r>
      <w:r>
        <w:rPr>
          <w:rFonts w:ascii="Helvetica" w:eastAsia="宋体" w:hAnsi="Helvetica" w:cs="宋体"/>
          <w:color w:val="50616D"/>
          <w:spacing w:val="8"/>
          <w:kern w:val="0"/>
          <w:sz w:val="23"/>
          <w:szCs w:val="23"/>
        </w:rPr>
        <w:t>“</w:t>
      </w:r>
      <w:r>
        <w:rPr>
          <w:rFonts w:ascii="Helvetica" w:eastAsia="宋体" w:hAnsi="Helvetica" w:cs="宋体"/>
          <w:b/>
          <w:bCs/>
          <w:color w:val="000000"/>
          <w:spacing w:val="8"/>
          <w:kern w:val="0"/>
          <w:sz w:val="23"/>
          <w:szCs w:val="23"/>
        </w:rPr>
        <w:t>GC</w:t>
      </w:r>
      <w:r>
        <w:rPr>
          <w:rFonts w:ascii="Helvetica" w:eastAsia="宋体" w:hAnsi="Helvetica" w:cs="宋体"/>
          <w:b/>
          <w:bCs/>
          <w:color w:val="000000"/>
          <w:spacing w:val="8"/>
          <w:kern w:val="0"/>
          <w:sz w:val="23"/>
          <w:szCs w:val="23"/>
        </w:rPr>
        <w:t>堆</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。如果从内存回收的角度看，由于现在收集器基本都是采用的分代收集算法，所以</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堆中还可以细分为：</w:t>
      </w:r>
      <w:r>
        <w:rPr>
          <w:rFonts w:ascii="Helvetica" w:eastAsia="宋体" w:hAnsi="Helvetica" w:cs="宋体"/>
          <w:b/>
          <w:bCs/>
          <w:color w:val="000000"/>
          <w:spacing w:val="8"/>
          <w:kern w:val="0"/>
          <w:sz w:val="23"/>
          <w:szCs w:val="23"/>
        </w:rPr>
        <w:t>新生代和老年代；再细致一点的有</w:t>
      </w:r>
      <w:r>
        <w:rPr>
          <w:rFonts w:ascii="Helvetica" w:eastAsia="宋体" w:hAnsi="Helvetica" w:cs="宋体"/>
          <w:b/>
          <w:bCs/>
          <w:color w:val="000000"/>
          <w:spacing w:val="8"/>
          <w:kern w:val="0"/>
          <w:sz w:val="23"/>
          <w:szCs w:val="23"/>
        </w:rPr>
        <w:t>Eden</w:t>
      </w:r>
      <w:r>
        <w:rPr>
          <w:rFonts w:ascii="Helvetica" w:eastAsia="宋体" w:hAnsi="Helvetica" w:cs="宋体"/>
          <w:b/>
          <w:bCs/>
          <w:color w:val="000000"/>
          <w:spacing w:val="8"/>
          <w:kern w:val="0"/>
          <w:sz w:val="23"/>
          <w:szCs w:val="23"/>
        </w:rPr>
        <w:t>空间、</w:t>
      </w:r>
      <w:r>
        <w:rPr>
          <w:rFonts w:ascii="Helvetica" w:eastAsia="宋体" w:hAnsi="Helvetica" w:cs="宋体"/>
          <w:b/>
          <w:bCs/>
          <w:color w:val="000000"/>
          <w:spacing w:val="8"/>
          <w:kern w:val="0"/>
          <w:sz w:val="23"/>
          <w:szCs w:val="23"/>
        </w:rPr>
        <w:t>From Survivor</w:t>
      </w:r>
      <w:r>
        <w:rPr>
          <w:rFonts w:ascii="Helvetica" w:eastAsia="宋体" w:hAnsi="Helvetica" w:cs="宋体"/>
          <w:b/>
          <w:bCs/>
          <w:color w:val="000000"/>
          <w:spacing w:val="8"/>
          <w:kern w:val="0"/>
          <w:sz w:val="23"/>
          <w:szCs w:val="23"/>
        </w:rPr>
        <w:t>空间、</w:t>
      </w:r>
      <w:r>
        <w:rPr>
          <w:rFonts w:ascii="Helvetica" w:eastAsia="宋体" w:hAnsi="Helvetica" w:cs="宋体"/>
          <w:b/>
          <w:bCs/>
          <w:color w:val="000000"/>
          <w:spacing w:val="8"/>
          <w:kern w:val="0"/>
          <w:sz w:val="23"/>
          <w:szCs w:val="23"/>
        </w:rPr>
        <w:t>To Survivor</w:t>
      </w:r>
      <w:r>
        <w:rPr>
          <w:rFonts w:ascii="Helvetica" w:eastAsia="宋体" w:hAnsi="Helvetica" w:cs="宋体"/>
          <w:b/>
          <w:bCs/>
          <w:color w:val="000000"/>
          <w:spacing w:val="8"/>
          <w:kern w:val="0"/>
          <w:sz w:val="23"/>
          <w:szCs w:val="23"/>
        </w:rPr>
        <w:t>空间等。</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根据</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虚拟机规范的规定，</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堆可以处于物理上不连续的内存空间中，只要逻辑上是连续的即可，就像我们的磁盘空间一样。在实现时，既可以实现</w:t>
      </w:r>
      <w:r>
        <w:rPr>
          <w:rFonts w:ascii="Helvetica" w:eastAsia="宋体" w:hAnsi="Helvetica" w:cs="宋体"/>
          <w:color w:val="50616D"/>
          <w:spacing w:val="8"/>
          <w:kern w:val="0"/>
          <w:sz w:val="23"/>
          <w:szCs w:val="23"/>
        </w:rPr>
        <w:lastRenderedPageBreak/>
        <w:t>成固定大小的，也可以是可扩展的，不过当前主流的虚拟机都是按照可扩展来实现的（通过</w:t>
      </w:r>
      <w:r>
        <w:rPr>
          <w:rFonts w:ascii="Helvetica" w:eastAsia="宋体" w:hAnsi="Helvetica" w:cs="宋体"/>
          <w:color w:val="50616D"/>
          <w:spacing w:val="8"/>
          <w:kern w:val="0"/>
          <w:sz w:val="23"/>
          <w:szCs w:val="23"/>
        </w:rPr>
        <w:t>-Xmx</w:t>
      </w:r>
      <w:r>
        <w:rPr>
          <w:rFonts w:ascii="Helvetica" w:eastAsia="宋体" w:hAnsi="Helvetica" w:cs="宋体"/>
          <w:color w:val="50616D"/>
          <w:spacing w:val="8"/>
          <w:kern w:val="0"/>
          <w:sz w:val="23"/>
          <w:szCs w:val="23"/>
        </w:rPr>
        <w:t>和</w:t>
      </w:r>
      <w:r>
        <w:rPr>
          <w:rFonts w:ascii="Helvetica" w:eastAsia="宋体" w:hAnsi="Helvetica" w:cs="宋体"/>
          <w:color w:val="50616D"/>
          <w:spacing w:val="8"/>
          <w:kern w:val="0"/>
          <w:sz w:val="23"/>
          <w:szCs w:val="23"/>
        </w:rPr>
        <w:t>-Xms</w:t>
      </w:r>
      <w:r>
        <w:rPr>
          <w:rFonts w:ascii="Helvetica" w:eastAsia="宋体" w:hAnsi="Helvetica" w:cs="宋体"/>
          <w:color w:val="50616D"/>
          <w:spacing w:val="8"/>
          <w:kern w:val="0"/>
          <w:sz w:val="23"/>
          <w:szCs w:val="23"/>
        </w:rPr>
        <w:t>控制）。</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如果在堆中没有内存完成实例分配，并且堆也无法再扩展时，将会抛出</w:t>
      </w:r>
      <w:r>
        <w:rPr>
          <w:rFonts w:ascii="Helvetica" w:eastAsia="宋体" w:hAnsi="Helvetica" w:cs="宋体"/>
          <w:color w:val="50616D"/>
          <w:spacing w:val="8"/>
          <w:kern w:val="0"/>
          <w:sz w:val="23"/>
          <w:szCs w:val="23"/>
        </w:rPr>
        <w:t>OutOfMemoryError</w:t>
      </w:r>
      <w:r>
        <w:rPr>
          <w:rFonts w:ascii="Helvetica" w:eastAsia="宋体" w:hAnsi="Helvetica" w:cs="宋体"/>
          <w:color w:val="50616D"/>
          <w:spacing w:val="8"/>
          <w:kern w:val="0"/>
          <w:sz w:val="23"/>
          <w:szCs w:val="23"/>
        </w:rPr>
        <w:t>异常。</w:t>
      </w:r>
    </w:p>
    <w:p w:rsidR="001A7847" w:rsidRDefault="001A7847"/>
    <w:p w:rsidR="001A7847" w:rsidRDefault="007D395D">
      <w:pPr>
        <w:pStyle w:val="2"/>
      </w:pPr>
      <w:r>
        <w:rPr>
          <w:rFonts w:hint="eastAsia"/>
        </w:rPr>
        <w:t>4JVM</w:t>
      </w:r>
      <w:r>
        <w:rPr>
          <w:rFonts w:hint="eastAsia"/>
        </w:rPr>
        <w:t>栈（</w:t>
      </w:r>
      <w:r>
        <w:rPr>
          <w:rFonts w:hint="eastAsia"/>
        </w:rPr>
        <w:t>JVM Stacks</w:t>
      </w:r>
      <w:r>
        <w:rPr>
          <w:rFonts w:hint="eastAsia"/>
        </w:rPr>
        <w:t>）</w:t>
      </w:r>
    </w:p>
    <w:p w:rsidR="001A7847" w:rsidRDefault="007D395D">
      <w:pPr>
        <w:rPr>
          <w:rStyle w:val="ac"/>
          <w:rFonts w:ascii="Helvetica" w:hAnsi="Helvetica"/>
          <w:color w:val="000000"/>
          <w:spacing w:val="8"/>
          <w:sz w:val="23"/>
          <w:szCs w:val="23"/>
          <w:shd w:val="clear" w:color="auto" w:fill="FFFFFF"/>
        </w:rPr>
      </w:pPr>
      <w:r>
        <w:rPr>
          <w:rStyle w:val="ac"/>
          <w:rFonts w:ascii="Helvetica" w:hAnsi="Helvetica"/>
          <w:color w:val="000000"/>
          <w:spacing w:val="8"/>
          <w:sz w:val="23"/>
          <w:szCs w:val="23"/>
          <w:shd w:val="clear" w:color="auto" w:fill="FFFFFF"/>
        </w:rPr>
        <w:t>期与线程相同。虚拟机栈描述的是</w:t>
      </w:r>
      <w:r>
        <w:rPr>
          <w:rStyle w:val="ac"/>
          <w:rFonts w:ascii="Helvetica" w:hAnsi="Helvetica"/>
          <w:color w:val="000000"/>
          <w:spacing w:val="8"/>
          <w:sz w:val="23"/>
          <w:szCs w:val="23"/>
          <w:shd w:val="clear" w:color="auto" w:fill="FFFFFF"/>
        </w:rPr>
        <w:t>Java</w:t>
      </w:r>
      <w:r>
        <w:rPr>
          <w:rStyle w:val="ac"/>
          <w:rFonts w:ascii="Helvetica" w:hAnsi="Helvetica"/>
          <w:color w:val="000000"/>
          <w:spacing w:val="8"/>
          <w:sz w:val="23"/>
          <w:szCs w:val="23"/>
          <w:shd w:val="clear" w:color="auto" w:fill="FFFFFF"/>
        </w:rPr>
        <w:t>方法执行的内存模型：</w:t>
      </w:r>
      <w:r>
        <w:rPr>
          <w:rFonts w:ascii="Helvetica" w:hAnsi="Helvetica"/>
          <w:color w:val="50616D"/>
          <w:spacing w:val="8"/>
          <w:sz w:val="23"/>
          <w:szCs w:val="23"/>
          <w:shd w:val="clear" w:color="auto" w:fill="FFFFFF"/>
        </w:rPr>
        <w:t>每个方法被执行的时候都会同时创建一个栈帧（</w:t>
      </w:r>
      <w:r>
        <w:rPr>
          <w:rFonts w:ascii="Helvetica" w:hAnsi="Helvetica"/>
          <w:color w:val="50616D"/>
          <w:spacing w:val="8"/>
          <w:sz w:val="23"/>
          <w:szCs w:val="23"/>
          <w:shd w:val="clear" w:color="auto" w:fill="FFFFFF"/>
        </w:rPr>
        <w:t>Stack Frame</w:t>
      </w:r>
      <w:r>
        <w:rPr>
          <w:rFonts w:ascii="Helvetica" w:hAnsi="Helvetica"/>
          <w:color w:val="50616D"/>
          <w:spacing w:val="8"/>
          <w:sz w:val="23"/>
          <w:szCs w:val="23"/>
          <w:shd w:val="clear" w:color="auto" w:fill="FFFFFF"/>
        </w:rPr>
        <w:t>）用于存储局部变量表、操作栈、动态链接、方法出口等信息。</w:t>
      </w:r>
      <w:r>
        <w:rPr>
          <w:rStyle w:val="ac"/>
          <w:rFonts w:ascii="Helvetica" w:hAnsi="Helvetica"/>
          <w:color w:val="000000"/>
          <w:spacing w:val="8"/>
          <w:sz w:val="23"/>
          <w:szCs w:val="23"/>
          <w:shd w:val="clear" w:color="auto" w:fill="FFFFFF"/>
        </w:rPr>
        <w:t>每一个方法被调用直至执行完成的过程，就对应着一个栈帧在虚拟机栈中从入栈到出栈的过程。</w:t>
      </w:r>
    </w:p>
    <w:p w:rsidR="001A7847" w:rsidRDefault="007D395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82310" cy="5061585"/>
            <wp:effectExtent l="0" t="0" r="8890" b="5715"/>
            <wp:docPr id="364" name="图片 364" descr="C://Users/Administrator/AppData/Local/YNote/data/qqC8B4535CCFB6F4B5C5E7148FC620846D/613900323a444493a8090eb5b3e513d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C://Users/Administrator/AppData/Local/YNote/data/qqC8B4535CCFB6F4B5C5E7148FC620846D/613900323a444493a8090eb5b3e513da/clipboar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783092" cy="5062075"/>
                    </a:xfrm>
                    <a:prstGeom prst="rect">
                      <a:avLst/>
                    </a:prstGeom>
                    <a:noFill/>
                    <a:ln>
                      <a:noFill/>
                    </a:ln>
                  </pic:spPr>
                </pic:pic>
              </a:graphicData>
            </a:graphic>
          </wp:inline>
        </w:drawing>
      </w:r>
    </w:p>
    <w:p w:rsidR="001A7847" w:rsidRDefault="007D395D">
      <w:pPr>
        <w:pStyle w:val="3"/>
      </w:pPr>
      <w:r>
        <w:rPr>
          <w:rFonts w:hint="eastAsia"/>
        </w:rPr>
        <w:lastRenderedPageBreak/>
        <w:t>栈帧</w:t>
      </w:r>
    </w:p>
    <w:p w:rsidR="001A7847" w:rsidRDefault="007D395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2895" cy="5753735"/>
            <wp:effectExtent l="0" t="0" r="8255" b="0"/>
            <wp:docPr id="365" name="图片 365" descr="C://Users/Administrator/AppData/Local/YNote/data/qqC8B4535CCFB6F4B5C5E7148FC620846D/a775cc03ef1f4872b6881032b49eda7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Administrator/AppData/Local/YNote/data/qqC8B4535CCFB6F4B5C5E7148FC620846D/a775cc03ef1f4872b6881032b49eda71/clipboard.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386136" cy="5756719"/>
                    </a:xfrm>
                    <a:prstGeom prst="rect">
                      <a:avLst/>
                    </a:prstGeom>
                    <a:noFill/>
                    <a:ln>
                      <a:noFill/>
                    </a:ln>
                  </pic:spPr>
                </pic:pic>
              </a:graphicData>
            </a:graphic>
          </wp:inline>
        </w:drawing>
      </w:r>
    </w:p>
    <w:p w:rsidR="001A7847" w:rsidRDefault="007D395D">
      <w:pPr>
        <w:widowControl/>
        <w:jc w:val="left"/>
        <w:rPr>
          <w:rFonts w:ascii="宋体" w:eastAsia="宋体" w:hAnsi="宋体" w:cs="宋体"/>
          <w:kern w:val="0"/>
          <w:szCs w:val="21"/>
        </w:rPr>
      </w:pPr>
      <w:r>
        <w:rPr>
          <w:rFonts w:ascii="宋体" w:eastAsia="宋体" w:hAnsi="宋体" w:cs="宋体"/>
          <w:b/>
          <w:bCs/>
          <w:kern w:val="0"/>
          <w:sz w:val="24"/>
          <w:szCs w:val="24"/>
          <w:shd w:val="clear" w:color="auto" w:fill="FFFFFF"/>
        </w:rPr>
        <w:t>一、栈帧</w:t>
      </w:r>
    </w:p>
    <w:p w:rsidR="001A7847" w:rsidRDefault="007D395D">
      <w:pPr>
        <w:widowControl/>
        <w:jc w:val="left"/>
        <w:rPr>
          <w:rFonts w:ascii="宋体" w:eastAsia="宋体" w:hAnsi="宋体" w:cs="宋体"/>
          <w:kern w:val="0"/>
          <w:szCs w:val="21"/>
        </w:rPr>
      </w:pPr>
      <w:r>
        <w:rPr>
          <w:rFonts w:ascii="宋体" w:eastAsia="宋体" w:hAnsi="宋体" w:cs="宋体"/>
          <w:b/>
          <w:bCs/>
          <w:kern w:val="0"/>
          <w:szCs w:val="21"/>
          <w:shd w:val="clear" w:color="auto" w:fill="FFFFFF"/>
        </w:rPr>
        <w:t>定义：</w:t>
      </w:r>
      <w:r>
        <w:rPr>
          <w:rFonts w:ascii="宋体" w:eastAsia="宋体" w:hAnsi="宋体" w:cs="宋体"/>
          <w:kern w:val="0"/>
          <w:szCs w:val="21"/>
          <w:shd w:val="clear" w:color="auto" w:fill="FFFFFF"/>
        </w:rPr>
        <w:t>栈帧（Frame）是用来存储数据和部分过程结果的数据结构，同时也被用来处理动态链接（Dynamic Linking）、方法返回值和异常分派（Dispatch Exception）。</w:t>
      </w:r>
    </w:p>
    <w:p w:rsidR="001A7847" w:rsidRDefault="001A7847">
      <w:pPr>
        <w:widowControl/>
        <w:jc w:val="left"/>
        <w:rPr>
          <w:rFonts w:ascii="宋体" w:eastAsia="宋体" w:hAnsi="宋体" w:cs="宋体"/>
          <w:kern w:val="0"/>
          <w:szCs w:val="21"/>
        </w:rPr>
      </w:pP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栈帧随着方法调用而创建，随着方法结束而销毁——无论方法是正常完成还是异常完成（抛出了在方法内未被捕获的异常）都算作方法结束。</w:t>
      </w:r>
      <w:r>
        <w:rPr>
          <w:rFonts w:ascii="宋体" w:eastAsia="宋体" w:hAnsi="宋体" w:cs="宋体"/>
          <w:b/>
          <w:bCs/>
          <w:kern w:val="0"/>
          <w:szCs w:val="21"/>
          <w:shd w:val="clear" w:color="auto" w:fill="92CDDC"/>
        </w:rPr>
        <w:t>栈帧的存储空间分配在Java虚拟机栈之中，每一个栈帧都有自己的局部变量表、操作数栈和指向当前方法所属的类的运行时常量池的引用。</w:t>
      </w:r>
    </w:p>
    <w:p w:rsidR="001A7847" w:rsidRDefault="001A7847">
      <w:pPr>
        <w:widowControl/>
        <w:jc w:val="left"/>
        <w:rPr>
          <w:rFonts w:ascii="宋体" w:eastAsia="宋体" w:hAnsi="宋体" w:cs="宋体"/>
          <w:kern w:val="0"/>
          <w:szCs w:val="21"/>
        </w:rPr>
      </w:pPr>
    </w:p>
    <w:p w:rsidR="001A7847" w:rsidRDefault="007D395D">
      <w:pPr>
        <w:widowControl/>
        <w:jc w:val="left"/>
        <w:rPr>
          <w:rFonts w:ascii="宋体" w:eastAsia="宋体" w:hAnsi="宋体" w:cs="宋体"/>
          <w:kern w:val="0"/>
          <w:szCs w:val="21"/>
        </w:rPr>
      </w:pPr>
      <w:r>
        <w:rPr>
          <w:rFonts w:ascii="宋体" w:eastAsia="宋体" w:hAnsi="宋体" w:cs="宋体"/>
          <w:b/>
          <w:bCs/>
          <w:kern w:val="0"/>
          <w:szCs w:val="21"/>
          <w:shd w:val="clear" w:color="auto" w:fill="FFFFFF"/>
        </w:rPr>
        <w:t>补充点：</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lastRenderedPageBreak/>
        <w:t>在一条线程之中，只有目前正在执行的那个方法的栈帧是活动的。这个栈帧就被称为是当前栈帧（Current Frame），这个栈帧对应的方法就被称为是当前方法（Current Method），定义这个方法的类就称作当前类（Current Class）。对局部变量表和操作数栈的各种操作，通常都指的是对当前栈帧的对局部变量表和操作数栈进行的操作。</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如果当前方法调用了其他方法，或者当前方法执行结束，那这个方法的栈帧就不再是当前栈帧了。当一个新的方法被调用，一个新的栈帧也会随之而创建，并且随着程序控制权移交到新的方法而成为新的当前栈帧。当方法返回的之际，当前栈帧会传回此方法的执行结果给前一个栈帧，在方法返回之后，当前栈帧就随之被丢弃，前一个栈帧就重新成为当前栈帧了。</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栈帧是线程本地私有的数据，不可能在一个栈帧之中引用另外一条线程的栈帧。</w:t>
      </w:r>
    </w:p>
    <w:p w:rsidR="001A7847" w:rsidRDefault="001A7847">
      <w:pPr>
        <w:widowControl/>
        <w:jc w:val="left"/>
        <w:rPr>
          <w:rFonts w:ascii="宋体" w:eastAsia="宋体" w:hAnsi="宋体" w:cs="宋体"/>
          <w:kern w:val="0"/>
          <w:szCs w:val="21"/>
        </w:rPr>
      </w:pPr>
    </w:p>
    <w:p w:rsidR="001A7847" w:rsidRDefault="007D395D">
      <w:pPr>
        <w:widowControl/>
        <w:jc w:val="left"/>
        <w:rPr>
          <w:rFonts w:ascii="宋体" w:eastAsia="宋体" w:hAnsi="宋体" w:cs="宋体"/>
          <w:kern w:val="0"/>
          <w:szCs w:val="21"/>
        </w:rPr>
      </w:pPr>
      <w:r>
        <w:rPr>
          <w:rFonts w:ascii="宋体" w:eastAsia="宋体" w:hAnsi="宋体" w:cs="宋体"/>
          <w:b/>
          <w:bCs/>
          <w:kern w:val="0"/>
          <w:sz w:val="24"/>
          <w:szCs w:val="24"/>
          <w:shd w:val="clear" w:color="auto" w:fill="FFFFFF"/>
        </w:rPr>
        <w:t>二、局部变量表</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b/>
          <w:bCs/>
          <w:color w:val="FF0000"/>
          <w:kern w:val="0"/>
          <w:szCs w:val="21"/>
          <w:shd w:val="clear" w:color="auto" w:fill="FFFFFF"/>
        </w:rPr>
        <w:t>每个栈帧内部都包含一组称为局部变量表（Local Variables）的变量列表</w:t>
      </w:r>
      <w:r>
        <w:rPr>
          <w:rFonts w:ascii="宋体" w:eastAsia="宋体" w:hAnsi="宋体" w:cs="宋体"/>
          <w:kern w:val="0"/>
          <w:szCs w:val="21"/>
          <w:shd w:val="clear" w:color="auto" w:fill="FFFFFF"/>
        </w:rPr>
        <w:t>。栈帧中局部变量表的长度由编译期决定，并且存储于类和接口的二进制表示之中，既通过方法的Code属性保存及提供给栈帧使用。</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一个局部变量（Slot）可以保存一个类型为boolean、byte、char、short、float、reference和returnAddress的数据，两个局部变量可以保存一个类型为long和double的数据。</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局部变量使用索引来进行定位访问，第一个局部变量的索引值为零，局部变量的索引值是从零至小于局部变量表最大容量的所有整数。</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b/>
          <w:bCs/>
          <w:color w:val="FF0000"/>
          <w:kern w:val="0"/>
          <w:szCs w:val="21"/>
          <w:shd w:val="clear" w:color="auto" w:fill="FFFFFF"/>
        </w:rPr>
        <w:t>long和double类型的数据占用两个连续的局部变量</w:t>
      </w:r>
      <w:r>
        <w:rPr>
          <w:rFonts w:ascii="宋体" w:eastAsia="宋体" w:hAnsi="宋体" w:cs="宋体"/>
          <w:kern w:val="0"/>
          <w:szCs w:val="21"/>
          <w:shd w:val="clear" w:color="auto" w:fill="FFFFFF"/>
        </w:rPr>
        <w:t>，这两种类型的数据值采用两个局部变量之中</w:t>
      </w:r>
      <w:r>
        <w:rPr>
          <w:rFonts w:ascii="宋体" w:eastAsia="宋体" w:hAnsi="宋体" w:cs="宋体"/>
          <w:color w:val="FF0000"/>
          <w:kern w:val="0"/>
          <w:szCs w:val="21"/>
          <w:shd w:val="clear" w:color="auto" w:fill="FFFFFF"/>
        </w:rPr>
        <w:t>较小的索引值来定位</w:t>
      </w:r>
      <w:r>
        <w:rPr>
          <w:rFonts w:ascii="宋体" w:eastAsia="宋体" w:hAnsi="宋体" w:cs="宋体"/>
          <w:kern w:val="0"/>
          <w:szCs w:val="21"/>
          <w:shd w:val="clear" w:color="auto" w:fill="FFFFFF"/>
        </w:rPr>
        <w:t>。例如我们讲一个double类型的值存储在索引值为n的局部变量中，实际上的意思是索引值为n和n+1的两个局部变量都用来存储这个值。索引值为n+1的局部变量是无法直接读取的，但是可能会被写入，不过如果进行了这种操作，就将会导致局部变量n的内容失效掉。</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上文中提及的局部变量n的n值并不要求一定是偶数，Java虚拟机也不要求double和long类型数据采用64位对齐的方式存放在连续的局部变量中。虚拟机实现者可以自由地选择适当的方式，通过两个局部变量来存储一个double或long类型的值。</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Java虚拟机使用局部变量表来完成方法调用时的参数传递，当一个方法被调用的时候，它的参数将会传递至从0开始的连续的局部变量表位置上。特别地，当一个实例方法被调用的时候，第0个局部变量一定是用来存储被调用的实例方法所在的对象的引用（即Java语言中的“this”关键字）。后续的其他参数将会传递至从1开始的连续的局部变量表位置上。</w:t>
      </w:r>
    </w:p>
    <w:p w:rsidR="001A7847" w:rsidRDefault="001A7847">
      <w:pPr>
        <w:widowControl/>
        <w:jc w:val="left"/>
        <w:rPr>
          <w:rFonts w:ascii="宋体" w:eastAsia="宋体" w:hAnsi="宋体" w:cs="宋体"/>
          <w:kern w:val="0"/>
          <w:szCs w:val="21"/>
        </w:rPr>
      </w:pPr>
    </w:p>
    <w:p w:rsidR="001A7847" w:rsidRDefault="001A7847">
      <w:pPr>
        <w:widowControl/>
        <w:jc w:val="left"/>
        <w:rPr>
          <w:rFonts w:ascii="宋体" w:eastAsia="宋体" w:hAnsi="宋体" w:cs="宋体"/>
          <w:kern w:val="0"/>
          <w:szCs w:val="21"/>
        </w:rPr>
      </w:pPr>
    </w:p>
    <w:p w:rsidR="001A7847" w:rsidRDefault="007D395D">
      <w:pPr>
        <w:widowControl/>
        <w:jc w:val="left"/>
        <w:rPr>
          <w:rFonts w:ascii="宋体" w:eastAsia="宋体" w:hAnsi="宋体" w:cs="宋体"/>
          <w:kern w:val="0"/>
          <w:szCs w:val="21"/>
        </w:rPr>
      </w:pPr>
      <w:r>
        <w:rPr>
          <w:rFonts w:ascii="宋体" w:eastAsia="宋体" w:hAnsi="宋体" w:cs="宋体"/>
          <w:b/>
          <w:bCs/>
          <w:kern w:val="0"/>
          <w:sz w:val="24"/>
          <w:szCs w:val="24"/>
          <w:shd w:val="clear" w:color="auto" w:fill="FFFFFF"/>
        </w:rPr>
        <w:t>三、操作数栈</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lastRenderedPageBreak/>
        <w:t>每一个栈帧内部都包含一个称为操作数栈（Operand Stack）的后进先出（Last-In-First-Out，LIFO）栈。栈帧中操作数栈的长度由编译期决定，并且存储于类和接口的二进制表示之中，既通过方法的Code属性保存及提供给栈帧使用。</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在上下文明确，不会产生误解的前提下，我们经常把“当前栈帧的操作数栈”直接简称为“操作数栈”。</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操作数栈所属的栈帧在刚刚被创建的时候，操作数栈是空的。Java虚拟机提供一些字节码指令来从局部变量表或者对象实例的字段中复制常量或变量值到操作数栈中，也提供了一些指令用于从操作数栈取走数据、操作数据和把操作结果重新入栈。在方法调用的时候，操作数栈也用来准备调用方法的参数以及接收方法返回结果。</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举个例子，iadd字节码指令的作用是将两个int类型的数值相加，它要求在执行的之前操作数栈的栈顶已经存在两个由前面其他指令放入的int型数值。在iadd指令执行时，2个int值从操作栈中出栈，相加求和，然后将求和结果重新入栈。在操作数栈中，一项运算常由多个子运算（Subcomputations）嵌套进行，一个子运算过程的结果可以被其他外围运算所使用。</w:t>
      </w:r>
    </w:p>
    <w:p w:rsidR="001A7847" w:rsidRDefault="007D395D">
      <w:pPr>
        <w:widowControl/>
        <w:jc w:val="left"/>
        <w:rPr>
          <w:rFonts w:ascii="宋体" w:eastAsia="宋体" w:hAnsi="宋体" w:cs="宋体"/>
          <w:kern w:val="0"/>
          <w:szCs w:val="21"/>
        </w:rPr>
      </w:pPr>
      <w:r>
        <w:rPr>
          <w:rFonts w:ascii="宋体" w:eastAsia="宋体" w:hAnsi="宋体" w:cs="宋体"/>
          <w:color w:val="FF0000"/>
          <w:kern w:val="0"/>
          <w:szCs w:val="21"/>
          <w:shd w:val="clear" w:color="auto" w:fill="FFFFFF"/>
        </w:rPr>
        <w:t>每一个操作数栈的成员（Entry）可以保存一个Java虚拟机中定义的</w:t>
      </w:r>
      <w:r>
        <w:rPr>
          <w:rFonts w:ascii="宋体" w:eastAsia="宋体" w:hAnsi="宋体" w:cs="宋体"/>
          <w:b/>
          <w:bCs/>
          <w:i/>
          <w:iCs/>
          <w:color w:val="FF0000"/>
          <w:kern w:val="0"/>
          <w:szCs w:val="21"/>
          <w:u w:val="single"/>
          <w:shd w:val="clear" w:color="auto" w:fill="FFFFFF"/>
        </w:rPr>
        <w:t>任意数据类型</w:t>
      </w:r>
      <w:r>
        <w:rPr>
          <w:rFonts w:ascii="宋体" w:eastAsia="宋体" w:hAnsi="宋体" w:cs="宋体"/>
          <w:color w:val="FF0000"/>
          <w:kern w:val="0"/>
          <w:szCs w:val="21"/>
          <w:shd w:val="clear" w:color="auto" w:fill="FFFFFF"/>
        </w:rPr>
        <w:t>的值，包括long和double类型。</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在操作数栈中的数据必须被正确地操作，这里正确操作是指对操作数栈的操作必须与操作数栈栈顶的数据类型相匹配，例如不可以入栈两个int类型的数据，然后当作long类型去操作他们，或者入栈两个float类型的数据，然后使用iadd指令去对它们进行求和。有一小部分Java虚拟机指令（例如dup和swap指令）可以不关注操作数的具体数据类型，把所有在运行时数据区中的数据当作裸类型（Raw Type）数据来操作，这些指令不可以用来修改数据，也不可以拆散那些原本不可拆分的数据，这些操作的正确性将会通过Class文件的校验过程来强制保障。</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 </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在任意时刻，操作数栈都会有一个确定的栈深度，一个long或者double类型的数据会占用两个单位的栈深度，其他数据类型则会占用一个单位深度。</w:t>
      </w:r>
    </w:p>
    <w:p w:rsidR="001A7847" w:rsidRDefault="001A7847">
      <w:pPr>
        <w:widowControl/>
        <w:jc w:val="left"/>
        <w:rPr>
          <w:rFonts w:ascii="宋体" w:eastAsia="宋体" w:hAnsi="宋体" w:cs="宋体"/>
          <w:kern w:val="0"/>
          <w:szCs w:val="21"/>
        </w:rPr>
      </w:pPr>
    </w:p>
    <w:p w:rsidR="001A7847" w:rsidRDefault="007D395D">
      <w:pPr>
        <w:widowControl/>
        <w:jc w:val="left"/>
        <w:rPr>
          <w:rFonts w:ascii="宋体" w:eastAsia="宋体" w:hAnsi="宋体" w:cs="宋体"/>
          <w:kern w:val="0"/>
          <w:szCs w:val="21"/>
        </w:rPr>
      </w:pPr>
      <w:r>
        <w:rPr>
          <w:rFonts w:ascii="宋体" w:eastAsia="宋体" w:hAnsi="宋体" w:cs="宋体"/>
          <w:b/>
          <w:bCs/>
          <w:kern w:val="0"/>
          <w:szCs w:val="21"/>
          <w:shd w:val="clear" w:color="auto" w:fill="FFFFFF"/>
        </w:rPr>
        <w:t>须知：</w:t>
      </w:r>
    </w:p>
    <w:p w:rsidR="001A7847" w:rsidRDefault="007D395D">
      <w:pPr>
        <w:widowControl/>
        <w:jc w:val="left"/>
        <w:rPr>
          <w:rFonts w:ascii="宋体" w:eastAsia="宋体" w:hAnsi="宋体" w:cs="宋体"/>
          <w:kern w:val="0"/>
          <w:szCs w:val="21"/>
        </w:rPr>
      </w:pPr>
      <w:r>
        <w:rPr>
          <w:rFonts w:ascii="宋体" w:eastAsia="宋体" w:hAnsi="宋体" w:cs="宋体"/>
          <w:kern w:val="0"/>
          <w:szCs w:val="21"/>
          <w:shd w:val="clear" w:color="auto" w:fill="FFFFFF"/>
        </w:rPr>
        <w:t>局部变量表和操作数栈的容量是在编译期确定，并通过方法的Code属性保存及提供给栈帧使用。因此，栈帧容量的大小仅仅取决于Java虚拟机的实现和方法调用时可被分配的内存。</w:t>
      </w:r>
    </w:p>
    <w:p w:rsidR="001A7847" w:rsidRDefault="001A7847">
      <w:pPr>
        <w:widowControl/>
        <w:jc w:val="left"/>
        <w:rPr>
          <w:rFonts w:ascii="宋体" w:eastAsia="宋体" w:hAnsi="宋体" w:cs="宋体"/>
          <w:kern w:val="0"/>
          <w:sz w:val="24"/>
          <w:szCs w:val="24"/>
        </w:rPr>
      </w:pPr>
    </w:p>
    <w:p w:rsidR="001A7847" w:rsidRDefault="001A7847"/>
    <w:p w:rsidR="001A7847" w:rsidRDefault="001A7847"/>
    <w:p w:rsidR="001A7847" w:rsidRDefault="007D395D">
      <w:pPr>
        <w:pStyle w:val="2"/>
      </w:pPr>
      <w:r>
        <w:rPr>
          <w:rFonts w:hint="eastAsia"/>
        </w:rPr>
        <w:t>5</w:t>
      </w:r>
      <w:r>
        <w:rPr>
          <w:rFonts w:hint="eastAsia"/>
        </w:rPr>
        <w:t>方法区</w:t>
      </w:r>
      <w:r>
        <w:rPr>
          <w:rFonts w:hint="eastAsia"/>
        </w:rPr>
        <w:t>(Method Area)</w:t>
      </w:r>
    </w:p>
    <w:p w:rsidR="001A7847" w:rsidRDefault="007D395D">
      <w:pPr>
        <w:widowControl/>
        <w:shd w:val="clear" w:color="auto" w:fill="FFFFFF"/>
        <w:ind w:firstLine="360"/>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方法区（</w:t>
      </w:r>
      <w:r>
        <w:rPr>
          <w:rFonts w:ascii="Helvetica" w:eastAsia="宋体" w:hAnsi="Helvetica" w:cs="宋体"/>
          <w:color w:val="50616D"/>
          <w:spacing w:val="8"/>
          <w:kern w:val="0"/>
          <w:sz w:val="23"/>
          <w:szCs w:val="23"/>
        </w:rPr>
        <w:t>Method Area</w:t>
      </w:r>
      <w:r>
        <w:rPr>
          <w:rFonts w:ascii="Helvetica" w:eastAsia="宋体" w:hAnsi="Helvetica" w:cs="宋体"/>
          <w:color w:val="50616D"/>
          <w:spacing w:val="8"/>
          <w:kern w:val="0"/>
          <w:sz w:val="23"/>
          <w:szCs w:val="23"/>
        </w:rPr>
        <w:t>）与</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堆一样，是各个线程共享的内存区域，</w:t>
      </w:r>
      <w:r>
        <w:rPr>
          <w:rFonts w:ascii="Helvetica" w:eastAsia="宋体" w:hAnsi="Helvetica" w:cs="宋体"/>
          <w:b/>
          <w:bCs/>
          <w:color w:val="000000"/>
          <w:spacing w:val="8"/>
          <w:kern w:val="0"/>
          <w:sz w:val="23"/>
          <w:szCs w:val="23"/>
        </w:rPr>
        <w:t>它用于存储已被虚拟机加载的类信息、常量、静态变量、即时编译器编译后的代码等数据。</w:t>
      </w:r>
      <w:r>
        <w:rPr>
          <w:rFonts w:ascii="Helvetica" w:eastAsia="宋体" w:hAnsi="Helvetica" w:cs="宋体"/>
          <w:color w:val="50616D"/>
          <w:spacing w:val="8"/>
          <w:kern w:val="0"/>
          <w:sz w:val="23"/>
          <w:szCs w:val="23"/>
        </w:rPr>
        <w:t>虽然</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虚拟机规范把方法区描述为堆的一个逻辑部分，但是它却有一个别名叫做</w:t>
      </w:r>
      <w:r>
        <w:rPr>
          <w:rFonts w:ascii="Helvetica" w:eastAsia="宋体" w:hAnsi="Helvetica" w:cs="宋体"/>
          <w:color w:val="50616D"/>
          <w:spacing w:val="8"/>
          <w:kern w:val="0"/>
          <w:sz w:val="23"/>
          <w:szCs w:val="23"/>
        </w:rPr>
        <w:t>Non-Heap</w:t>
      </w:r>
      <w:r>
        <w:rPr>
          <w:rFonts w:ascii="Helvetica" w:eastAsia="宋体" w:hAnsi="Helvetica" w:cs="宋体"/>
          <w:color w:val="50616D"/>
          <w:spacing w:val="8"/>
          <w:kern w:val="0"/>
          <w:sz w:val="23"/>
          <w:szCs w:val="23"/>
        </w:rPr>
        <w:t>（非堆），目的应该是与</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堆区分开来。</w:t>
      </w:r>
    </w:p>
    <w:p w:rsidR="001A7847" w:rsidRDefault="007D395D">
      <w:pPr>
        <w:widowControl/>
        <w:shd w:val="clear" w:color="auto" w:fill="FFFFFF"/>
        <w:spacing w:before="225" w:after="225"/>
        <w:ind w:firstLine="360"/>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lastRenderedPageBreak/>
        <w:t>对于习惯在</w:t>
      </w:r>
      <w:r>
        <w:rPr>
          <w:rFonts w:ascii="Helvetica" w:eastAsia="宋体" w:hAnsi="Helvetica" w:cs="宋体"/>
          <w:color w:val="50616D"/>
          <w:spacing w:val="8"/>
          <w:kern w:val="0"/>
          <w:sz w:val="23"/>
          <w:szCs w:val="23"/>
        </w:rPr>
        <w:t>HotSpot</w:t>
      </w:r>
      <w:r>
        <w:rPr>
          <w:rFonts w:ascii="Helvetica" w:eastAsia="宋体" w:hAnsi="Helvetica" w:cs="宋体"/>
          <w:color w:val="50616D"/>
          <w:spacing w:val="8"/>
          <w:kern w:val="0"/>
          <w:sz w:val="23"/>
          <w:szCs w:val="23"/>
        </w:rPr>
        <w:t>虚拟机上开发和部署程序的开发者来说，很多人愿意把方法区称为</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永久代</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Permanent Generation</w:t>
      </w:r>
      <w:r>
        <w:rPr>
          <w:rFonts w:ascii="Helvetica" w:eastAsia="宋体" w:hAnsi="Helvetica" w:cs="宋体"/>
          <w:color w:val="50616D"/>
          <w:spacing w:val="8"/>
          <w:kern w:val="0"/>
          <w:sz w:val="23"/>
          <w:szCs w:val="23"/>
        </w:rPr>
        <w:t>），本质上两者并不等价，仅仅是因为</w:t>
      </w:r>
      <w:r>
        <w:rPr>
          <w:rFonts w:ascii="Helvetica" w:eastAsia="宋体" w:hAnsi="Helvetica" w:cs="宋体"/>
          <w:color w:val="50616D"/>
          <w:spacing w:val="8"/>
          <w:kern w:val="0"/>
          <w:sz w:val="23"/>
          <w:szCs w:val="23"/>
        </w:rPr>
        <w:t>HotSpot</w:t>
      </w:r>
      <w:r>
        <w:rPr>
          <w:rFonts w:ascii="Helvetica" w:eastAsia="宋体" w:hAnsi="Helvetica" w:cs="宋体"/>
          <w:color w:val="50616D"/>
          <w:spacing w:val="8"/>
          <w:kern w:val="0"/>
          <w:sz w:val="23"/>
          <w:szCs w:val="23"/>
        </w:rPr>
        <w:t>虚拟机的设计团队选择把</w:t>
      </w:r>
      <w:r>
        <w:rPr>
          <w:rFonts w:ascii="Helvetica" w:eastAsia="宋体" w:hAnsi="Helvetica" w:cs="宋体"/>
          <w:color w:val="50616D"/>
          <w:spacing w:val="8"/>
          <w:kern w:val="0"/>
          <w:sz w:val="23"/>
          <w:szCs w:val="23"/>
        </w:rPr>
        <w:t>GC</w:t>
      </w:r>
      <w:r>
        <w:rPr>
          <w:rFonts w:ascii="Helvetica" w:eastAsia="宋体" w:hAnsi="Helvetica" w:cs="宋体"/>
          <w:color w:val="50616D"/>
          <w:spacing w:val="8"/>
          <w:kern w:val="0"/>
          <w:sz w:val="23"/>
          <w:szCs w:val="23"/>
        </w:rPr>
        <w:t>分代收集扩展至方法区，或者说使用永久代来实现方法区而已。</w:t>
      </w:r>
    </w:p>
    <w:p w:rsidR="001A7847" w:rsidRDefault="007D395D">
      <w:pPr>
        <w:widowControl/>
        <w:shd w:val="clear" w:color="auto" w:fill="FFFFFF"/>
        <w:spacing w:before="225" w:after="225"/>
        <w:ind w:firstLine="360"/>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虚拟机规范对这个区域的限制非常宽松，除了和</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堆一样不需要连续的内存和可以选择固定大小或者可扩展外，还可以选择不实现垃圾收集。相对而言，垃圾收集行为在这个区域是比较少出现的，但并非数据进入了方法区就如永久代的名字一样</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永久</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存在了。这个区域的内存回收目标主要是针对常量池的回收和对类型的卸载，一般来说这个区域的回收</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成绩</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比较难以令人满意，尤其是类型的卸载，条件相当苛刻，但是这部分区域的回收确实是有必要的。</w:t>
      </w:r>
    </w:p>
    <w:p w:rsidR="001A7847" w:rsidRDefault="007D395D">
      <w:pPr>
        <w:widowControl/>
        <w:shd w:val="clear" w:color="auto" w:fill="FFFFFF"/>
        <w:spacing w:before="225" w:after="225"/>
        <w:ind w:firstLine="360"/>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根据</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虚拟机规范的规定，当方法区无法满足内存分配需求时，将抛出</w:t>
      </w:r>
      <w:r>
        <w:rPr>
          <w:rFonts w:ascii="Helvetica" w:eastAsia="宋体" w:hAnsi="Helvetica" w:cs="宋体"/>
          <w:color w:val="50616D"/>
          <w:spacing w:val="8"/>
          <w:kern w:val="0"/>
          <w:sz w:val="23"/>
          <w:szCs w:val="23"/>
        </w:rPr>
        <w:t>OutOfMemoryError</w:t>
      </w:r>
      <w:r>
        <w:rPr>
          <w:rFonts w:ascii="Helvetica" w:eastAsia="宋体" w:hAnsi="Helvetica" w:cs="宋体"/>
          <w:color w:val="50616D"/>
          <w:spacing w:val="8"/>
          <w:kern w:val="0"/>
          <w:sz w:val="23"/>
          <w:szCs w:val="23"/>
        </w:rPr>
        <w:t>异常。</w:t>
      </w:r>
    </w:p>
    <w:p w:rsidR="001A7847" w:rsidRDefault="007D395D">
      <w:pPr>
        <w:widowControl/>
        <w:shd w:val="clear" w:color="auto" w:fill="FFFFFF"/>
        <w:spacing w:before="225" w:after="225"/>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方法区有时被称为持久代（</w:t>
      </w:r>
      <w:r>
        <w:rPr>
          <w:rFonts w:ascii="Helvetica" w:hAnsi="Helvetica"/>
          <w:color w:val="50616D"/>
          <w:spacing w:val="8"/>
          <w:sz w:val="23"/>
          <w:szCs w:val="23"/>
          <w:shd w:val="clear" w:color="auto" w:fill="FFFFFF"/>
        </w:rPr>
        <w:t>PermGen</w:t>
      </w:r>
      <w:r>
        <w:rPr>
          <w:rFonts w:ascii="Helvetica" w:hAnsi="Helvetica"/>
          <w:color w:val="50616D"/>
          <w:spacing w:val="8"/>
          <w:sz w:val="23"/>
          <w:szCs w:val="23"/>
          <w:shd w:val="clear" w:color="auto" w:fill="FFFFFF"/>
        </w:rPr>
        <w:t>）。</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noProof/>
        </w:rPr>
        <w:drawing>
          <wp:inline distT="0" distB="0" distL="0" distR="0">
            <wp:extent cx="5274310" cy="320167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07"/>
                    <a:stretch>
                      <a:fillRect/>
                    </a:stretch>
                  </pic:blipFill>
                  <pic:spPr>
                    <a:xfrm>
                      <a:off x="0" y="0"/>
                      <a:ext cx="5274310" cy="3201824"/>
                    </a:xfrm>
                    <a:prstGeom prst="rect">
                      <a:avLst/>
                    </a:prstGeom>
                  </pic:spPr>
                </pic:pic>
              </a:graphicData>
            </a:graphic>
          </wp:inline>
        </w:drawing>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所有的对象在实例化后的整个运行周期内，都被存放在堆内存中。堆内存又被划分成不同的部分：伊甸区</w:t>
      </w:r>
      <w:r>
        <w:rPr>
          <w:rFonts w:ascii="Helvetica" w:eastAsia="宋体" w:hAnsi="Helvetica" w:cs="宋体"/>
          <w:color w:val="50616D"/>
          <w:spacing w:val="8"/>
          <w:kern w:val="0"/>
          <w:sz w:val="23"/>
          <w:szCs w:val="23"/>
        </w:rPr>
        <w:t>(Eden)</w:t>
      </w:r>
      <w:r>
        <w:rPr>
          <w:rFonts w:ascii="Helvetica" w:eastAsia="宋体" w:hAnsi="Helvetica" w:cs="宋体"/>
          <w:color w:val="50616D"/>
          <w:spacing w:val="8"/>
          <w:kern w:val="0"/>
          <w:sz w:val="23"/>
          <w:szCs w:val="23"/>
        </w:rPr>
        <w:t>，幸存者区域</w:t>
      </w:r>
      <w:r>
        <w:rPr>
          <w:rFonts w:ascii="Helvetica" w:eastAsia="宋体" w:hAnsi="Helvetica" w:cs="宋体"/>
          <w:color w:val="50616D"/>
          <w:spacing w:val="8"/>
          <w:kern w:val="0"/>
          <w:sz w:val="23"/>
          <w:szCs w:val="23"/>
        </w:rPr>
        <w:t>(Survivor Sapce)</w:t>
      </w:r>
      <w:r>
        <w:rPr>
          <w:rFonts w:ascii="Helvetica" w:eastAsia="宋体" w:hAnsi="Helvetica" w:cs="宋体"/>
          <w:color w:val="50616D"/>
          <w:spacing w:val="8"/>
          <w:kern w:val="0"/>
          <w:sz w:val="23"/>
          <w:szCs w:val="23"/>
        </w:rPr>
        <w:t>，老年代（</w:t>
      </w:r>
      <w:r>
        <w:rPr>
          <w:rFonts w:ascii="Helvetica" w:eastAsia="宋体" w:hAnsi="Helvetica" w:cs="宋体"/>
          <w:color w:val="50616D"/>
          <w:spacing w:val="8"/>
          <w:kern w:val="0"/>
          <w:sz w:val="23"/>
          <w:szCs w:val="23"/>
        </w:rPr>
        <w:t>Old Generation Space</w:t>
      </w:r>
      <w:r>
        <w:rPr>
          <w:rFonts w:ascii="Helvetica" w:eastAsia="宋体" w:hAnsi="Helvetica" w:cs="宋体"/>
          <w:color w:val="50616D"/>
          <w:spacing w:val="8"/>
          <w:kern w:val="0"/>
          <w:sz w:val="23"/>
          <w:szCs w:val="23"/>
        </w:rPr>
        <w:t>）。</w:t>
      </w:r>
    </w:p>
    <w:p w:rsidR="001A7847" w:rsidRDefault="001A7847">
      <w:pPr>
        <w:widowControl/>
        <w:shd w:val="clear" w:color="auto" w:fill="FFFFFF"/>
        <w:spacing w:before="225" w:after="225"/>
        <w:rPr>
          <w:rFonts w:ascii="Helvetica" w:eastAsia="宋体" w:hAnsi="Helvetica" w:cs="宋体"/>
          <w:color w:val="50616D"/>
          <w:spacing w:val="8"/>
          <w:kern w:val="0"/>
          <w:sz w:val="23"/>
          <w:szCs w:val="23"/>
        </w:rPr>
      </w:pPr>
    </w:p>
    <w:p w:rsidR="001A7847" w:rsidRDefault="007D395D">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82895" cy="7586980"/>
            <wp:effectExtent l="0" t="0" r="8255" b="0"/>
            <wp:docPr id="362" name="图片 362" descr="C://Users/Administrator/AppData/Local/YNote/data/qqC8B4535CCFB6F4B5C5E7148FC620846D/ff66316d04b04d06bae84ff3b5aa3c0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C://Users/Administrator/AppData/Local/YNote/data/qqC8B4535CCFB6F4B5C5E7148FC620846D/ff66316d04b04d06bae84ff3b5aa3c08/clipboar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391053" cy="7598269"/>
                    </a:xfrm>
                    <a:prstGeom prst="rect">
                      <a:avLst/>
                    </a:prstGeom>
                    <a:noFill/>
                    <a:ln>
                      <a:noFill/>
                    </a:ln>
                  </pic:spPr>
                </pic:pic>
              </a:graphicData>
            </a:graphic>
          </wp:inline>
        </w:drawing>
      </w:r>
    </w:p>
    <w:p w:rsidR="001A7847" w:rsidRDefault="001A7847">
      <w:pPr>
        <w:widowControl/>
        <w:shd w:val="clear" w:color="auto" w:fill="FFFFFF"/>
        <w:spacing w:before="225" w:after="225"/>
        <w:rPr>
          <w:rFonts w:ascii="Helvetica" w:eastAsia="宋体" w:hAnsi="Helvetica" w:cs="宋体"/>
          <w:color w:val="50616D"/>
          <w:spacing w:val="8"/>
          <w:kern w:val="0"/>
          <w:sz w:val="23"/>
          <w:szCs w:val="23"/>
        </w:rPr>
      </w:pP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方法的执行都是伴随着线程的。原始类型的本地变量以及引用都存放在线程栈中。而引用关联的对象比如</w:t>
      </w:r>
      <w:r>
        <w:rPr>
          <w:rFonts w:ascii="Helvetica" w:eastAsia="宋体" w:hAnsi="Helvetica" w:cs="宋体"/>
          <w:color w:val="50616D"/>
          <w:spacing w:val="8"/>
          <w:kern w:val="0"/>
          <w:sz w:val="23"/>
          <w:szCs w:val="23"/>
        </w:rPr>
        <w:t>String</w:t>
      </w:r>
      <w:r>
        <w:rPr>
          <w:rFonts w:ascii="Helvetica" w:eastAsia="宋体" w:hAnsi="Helvetica" w:cs="宋体"/>
          <w:color w:val="50616D"/>
          <w:spacing w:val="8"/>
          <w:kern w:val="0"/>
          <w:sz w:val="23"/>
          <w:szCs w:val="23"/>
        </w:rPr>
        <w:t>，都存在在堆中。为了更好的理解上面这段话，我们可以看一个例子：</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6666EA"/>
          <w:spacing w:val="8"/>
          <w:kern w:val="0"/>
          <w:sz w:val="15"/>
          <w:szCs w:val="15"/>
        </w:rPr>
        <w:lastRenderedPageBreak/>
        <w:t>import</w:t>
      </w:r>
      <w:r>
        <w:rPr>
          <w:rFonts w:ascii="宋体" w:eastAsia="宋体" w:hAnsi="宋体" w:cs="宋体"/>
          <w:color w:val="1B1918"/>
          <w:spacing w:val="8"/>
          <w:kern w:val="0"/>
          <w:sz w:val="15"/>
          <w:szCs w:val="15"/>
        </w:rPr>
        <w:t xml:space="preserve"> java.text.</w:t>
      </w:r>
      <w:r>
        <w:rPr>
          <w:rFonts w:ascii="宋体" w:eastAsia="宋体" w:hAnsi="宋体" w:cs="宋体"/>
          <w:color w:val="407EE7"/>
          <w:spacing w:val="8"/>
          <w:kern w:val="0"/>
          <w:sz w:val="15"/>
          <w:szCs w:val="15"/>
        </w:rPr>
        <w:t>SimpleDateFormat</w:t>
      </w:r>
      <w:r>
        <w:rPr>
          <w:rFonts w:ascii="宋体" w:eastAsia="宋体" w:hAnsi="宋体" w:cs="宋体"/>
          <w:color w:val="1B1918"/>
          <w:spacing w:val="8"/>
          <w:kern w:val="0"/>
          <w:sz w:val="15"/>
          <w:szCs w:val="15"/>
        </w:rPr>
        <w:t>;</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6666EA"/>
          <w:spacing w:val="8"/>
          <w:kern w:val="0"/>
          <w:sz w:val="15"/>
          <w:szCs w:val="15"/>
        </w:rPr>
        <w:t>import</w:t>
      </w:r>
      <w:r>
        <w:rPr>
          <w:rFonts w:ascii="宋体" w:eastAsia="宋体" w:hAnsi="宋体" w:cs="宋体"/>
          <w:color w:val="1B1918"/>
          <w:spacing w:val="8"/>
          <w:kern w:val="0"/>
          <w:sz w:val="15"/>
          <w:szCs w:val="15"/>
        </w:rPr>
        <w:t xml:space="preserve"> java.util.</w:t>
      </w:r>
      <w:r>
        <w:rPr>
          <w:rFonts w:ascii="宋体" w:eastAsia="宋体" w:hAnsi="宋体" w:cs="宋体"/>
          <w:color w:val="407EE7"/>
          <w:spacing w:val="8"/>
          <w:kern w:val="0"/>
          <w:sz w:val="15"/>
          <w:szCs w:val="15"/>
        </w:rPr>
        <w:t>Date</w:t>
      </w:r>
      <w:r>
        <w:rPr>
          <w:rFonts w:ascii="宋体" w:eastAsia="宋体" w:hAnsi="宋体" w:cs="宋体"/>
          <w:color w:val="1B1918"/>
          <w:spacing w:val="8"/>
          <w:kern w:val="0"/>
          <w:sz w:val="15"/>
          <w:szCs w:val="15"/>
        </w:rPr>
        <w:t>;</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6666EA"/>
          <w:spacing w:val="8"/>
          <w:kern w:val="0"/>
          <w:sz w:val="15"/>
          <w:szCs w:val="15"/>
        </w:rPr>
        <w:t>import</w:t>
      </w:r>
      <w:r>
        <w:rPr>
          <w:rFonts w:ascii="宋体" w:eastAsia="宋体" w:hAnsi="宋体" w:cs="宋体"/>
          <w:color w:val="1B1918"/>
          <w:spacing w:val="8"/>
          <w:kern w:val="0"/>
          <w:sz w:val="15"/>
          <w:szCs w:val="15"/>
        </w:rPr>
        <w:t xml:space="preserve"> org.apache.log4j.</w:t>
      </w:r>
      <w:r>
        <w:rPr>
          <w:rFonts w:ascii="宋体" w:eastAsia="宋体" w:hAnsi="宋体" w:cs="宋体"/>
          <w:color w:val="407EE7"/>
          <w:spacing w:val="8"/>
          <w:kern w:val="0"/>
          <w:sz w:val="15"/>
          <w:szCs w:val="15"/>
        </w:rPr>
        <w:t>Logger</w:t>
      </w:r>
      <w:r>
        <w:rPr>
          <w:rFonts w:ascii="宋体" w:eastAsia="宋体" w:hAnsi="宋体" w:cs="宋体"/>
          <w:color w:val="1B1918"/>
          <w:spacing w:val="8"/>
          <w:kern w:val="0"/>
          <w:sz w:val="15"/>
          <w:szCs w:val="15"/>
        </w:rPr>
        <w:t>;</w:t>
      </w:r>
    </w:p>
    <w:p w:rsidR="001A7847" w:rsidRDefault="001A7847">
      <w:pPr>
        <w:widowControl/>
        <w:spacing w:line="180" w:lineRule="atLeast"/>
        <w:rPr>
          <w:rFonts w:ascii="Courier New" w:eastAsia="宋体" w:hAnsi="Courier New" w:cs="Courier New"/>
          <w:color w:val="50616D"/>
          <w:spacing w:val="8"/>
          <w:kern w:val="0"/>
          <w:sz w:val="15"/>
          <w:szCs w:val="15"/>
        </w:rPr>
      </w:pP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6666EA"/>
          <w:spacing w:val="8"/>
          <w:kern w:val="0"/>
          <w:sz w:val="15"/>
          <w:szCs w:val="15"/>
        </w:rPr>
        <w:t>public</w:t>
      </w:r>
      <w:r>
        <w:rPr>
          <w:rFonts w:ascii="宋体" w:eastAsia="宋体" w:hAnsi="宋体" w:cs="宋体"/>
          <w:color w:val="1B1918"/>
          <w:spacing w:val="8"/>
          <w:kern w:val="0"/>
          <w:sz w:val="15"/>
          <w:szCs w:val="15"/>
        </w:rPr>
        <w:t xml:space="preserve"> </w:t>
      </w:r>
      <w:r>
        <w:rPr>
          <w:rFonts w:ascii="宋体" w:eastAsia="宋体" w:hAnsi="宋体" w:cs="宋体"/>
          <w:color w:val="6666EA"/>
          <w:spacing w:val="8"/>
          <w:kern w:val="0"/>
          <w:sz w:val="15"/>
          <w:szCs w:val="15"/>
        </w:rPr>
        <w:t>class</w:t>
      </w:r>
      <w:r>
        <w:rPr>
          <w:rFonts w:ascii="宋体" w:eastAsia="宋体" w:hAnsi="宋体" w:cs="宋体"/>
          <w:color w:val="1B1918"/>
          <w:spacing w:val="8"/>
          <w:kern w:val="0"/>
          <w:sz w:val="15"/>
          <w:szCs w:val="15"/>
        </w:rPr>
        <w:t xml:space="preserve"> </w:t>
      </w:r>
      <w:r>
        <w:rPr>
          <w:rFonts w:ascii="宋体" w:eastAsia="宋体" w:hAnsi="宋体" w:cs="宋体"/>
          <w:color w:val="407EE7"/>
          <w:spacing w:val="8"/>
          <w:kern w:val="0"/>
          <w:sz w:val="15"/>
          <w:szCs w:val="15"/>
        </w:rPr>
        <w:t>HelloWorld</w:t>
      </w:r>
      <w:r>
        <w:rPr>
          <w:rFonts w:ascii="宋体" w:eastAsia="宋体" w:hAnsi="宋体" w:cs="宋体"/>
          <w:color w:val="1B1918"/>
          <w:spacing w:val="8"/>
          <w:kern w:val="0"/>
          <w:sz w:val="15"/>
          <w:szCs w:val="15"/>
        </w:rPr>
        <w:t xml:space="preserve"> {</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1B1918"/>
          <w:spacing w:val="8"/>
          <w:kern w:val="0"/>
          <w:sz w:val="15"/>
          <w:szCs w:val="15"/>
        </w:rPr>
        <w:t xml:space="preserve">    </w:t>
      </w:r>
      <w:r>
        <w:rPr>
          <w:rFonts w:ascii="宋体" w:eastAsia="宋体" w:hAnsi="宋体" w:cs="宋体"/>
          <w:color w:val="6666EA"/>
          <w:spacing w:val="8"/>
          <w:kern w:val="0"/>
          <w:sz w:val="15"/>
          <w:szCs w:val="15"/>
        </w:rPr>
        <w:t>private</w:t>
      </w:r>
      <w:r>
        <w:rPr>
          <w:rFonts w:ascii="宋体" w:eastAsia="宋体" w:hAnsi="宋体" w:cs="宋体"/>
          <w:color w:val="1B1918"/>
          <w:spacing w:val="8"/>
          <w:kern w:val="0"/>
          <w:sz w:val="15"/>
          <w:szCs w:val="15"/>
        </w:rPr>
        <w:t xml:space="preserve"> </w:t>
      </w:r>
      <w:r>
        <w:rPr>
          <w:rFonts w:ascii="宋体" w:eastAsia="宋体" w:hAnsi="宋体" w:cs="宋体"/>
          <w:color w:val="6666EA"/>
          <w:spacing w:val="8"/>
          <w:kern w:val="0"/>
          <w:sz w:val="15"/>
          <w:szCs w:val="15"/>
        </w:rPr>
        <w:t>static</w:t>
      </w:r>
      <w:r>
        <w:rPr>
          <w:rFonts w:ascii="宋体" w:eastAsia="宋体" w:hAnsi="宋体" w:cs="宋体"/>
          <w:color w:val="1B1918"/>
          <w:spacing w:val="8"/>
          <w:kern w:val="0"/>
          <w:sz w:val="15"/>
          <w:szCs w:val="15"/>
        </w:rPr>
        <w:t xml:space="preserve"> </w:t>
      </w:r>
      <w:r>
        <w:rPr>
          <w:rFonts w:ascii="宋体" w:eastAsia="宋体" w:hAnsi="宋体" w:cs="宋体"/>
          <w:color w:val="407EE7"/>
          <w:spacing w:val="8"/>
          <w:kern w:val="0"/>
          <w:sz w:val="15"/>
          <w:szCs w:val="15"/>
        </w:rPr>
        <w:t>Logger</w:t>
      </w:r>
      <w:r>
        <w:rPr>
          <w:rFonts w:ascii="宋体" w:eastAsia="宋体" w:hAnsi="宋体" w:cs="宋体"/>
          <w:color w:val="1B1918"/>
          <w:spacing w:val="8"/>
          <w:kern w:val="0"/>
          <w:sz w:val="15"/>
          <w:szCs w:val="15"/>
        </w:rPr>
        <w:t xml:space="preserve"> LOGGER = </w:t>
      </w:r>
      <w:r>
        <w:rPr>
          <w:rFonts w:ascii="宋体" w:eastAsia="宋体" w:hAnsi="宋体" w:cs="宋体"/>
          <w:color w:val="407EE7"/>
          <w:spacing w:val="8"/>
          <w:kern w:val="0"/>
          <w:sz w:val="15"/>
          <w:szCs w:val="15"/>
        </w:rPr>
        <w:t>Logger</w:t>
      </w:r>
      <w:r>
        <w:rPr>
          <w:rFonts w:ascii="宋体" w:eastAsia="宋体" w:hAnsi="宋体" w:cs="宋体"/>
          <w:color w:val="1B1918"/>
          <w:spacing w:val="8"/>
          <w:kern w:val="0"/>
          <w:sz w:val="15"/>
          <w:szCs w:val="15"/>
        </w:rPr>
        <w:t>.getLogger(</w:t>
      </w:r>
      <w:r>
        <w:rPr>
          <w:rFonts w:ascii="宋体" w:eastAsia="宋体" w:hAnsi="宋体" w:cs="宋体"/>
          <w:color w:val="407EE7"/>
          <w:spacing w:val="8"/>
          <w:kern w:val="0"/>
          <w:sz w:val="15"/>
          <w:szCs w:val="15"/>
        </w:rPr>
        <w:t>HelloWorld</w:t>
      </w:r>
      <w:r>
        <w:rPr>
          <w:rFonts w:ascii="宋体" w:eastAsia="宋体" w:hAnsi="宋体" w:cs="宋体"/>
          <w:color w:val="1B1918"/>
          <w:spacing w:val="8"/>
          <w:kern w:val="0"/>
          <w:sz w:val="15"/>
          <w:szCs w:val="15"/>
        </w:rPr>
        <w:t>.</w:t>
      </w:r>
      <w:r>
        <w:rPr>
          <w:rFonts w:ascii="宋体" w:eastAsia="宋体" w:hAnsi="宋体" w:cs="宋体"/>
          <w:color w:val="6666EA"/>
          <w:spacing w:val="8"/>
          <w:kern w:val="0"/>
          <w:sz w:val="15"/>
          <w:szCs w:val="15"/>
        </w:rPr>
        <w:t>class</w:t>
      </w:r>
      <w:r>
        <w:rPr>
          <w:rFonts w:ascii="宋体" w:eastAsia="宋体" w:hAnsi="宋体" w:cs="宋体"/>
          <w:color w:val="1B1918"/>
          <w:spacing w:val="8"/>
          <w:kern w:val="0"/>
          <w:sz w:val="15"/>
          <w:szCs w:val="15"/>
        </w:rPr>
        <w:t>.getName());</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1B1918"/>
          <w:spacing w:val="8"/>
          <w:kern w:val="0"/>
          <w:sz w:val="15"/>
          <w:szCs w:val="15"/>
        </w:rPr>
        <w:t xml:space="preserve">    </w:t>
      </w:r>
      <w:r>
        <w:rPr>
          <w:rFonts w:ascii="宋体" w:eastAsia="宋体" w:hAnsi="宋体" w:cs="宋体"/>
          <w:color w:val="6666EA"/>
          <w:spacing w:val="8"/>
          <w:kern w:val="0"/>
          <w:sz w:val="15"/>
          <w:szCs w:val="15"/>
        </w:rPr>
        <w:t>public</w:t>
      </w:r>
      <w:r>
        <w:rPr>
          <w:rFonts w:ascii="宋体" w:eastAsia="宋体" w:hAnsi="宋体" w:cs="宋体"/>
          <w:color w:val="1B1918"/>
          <w:spacing w:val="8"/>
          <w:kern w:val="0"/>
          <w:sz w:val="15"/>
          <w:szCs w:val="15"/>
        </w:rPr>
        <w:t xml:space="preserve"> </w:t>
      </w:r>
      <w:r>
        <w:rPr>
          <w:rFonts w:ascii="宋体" w:eastAsia="宋体" w:hAnsi="宋体" w:cs="宋体"/>
          <w:color w:val="6666EA"/>
          <w:spacing w:val="8"/>
          <w:kern w:val="0"/>
          <w:sz w:val="15"/>
          <w:szCs w:val="15"/>
        </w:rPr>
        <w:t>void</w:t>
      </w:r>
      <w:r>
        <w:rPr>
          <w:rFonts w:ascii="宋体" w:eastAsia="宋体" w:hAnsi="宋体" w:cs="宋体"/>
          <w:color w:val="1B1918"/>
          <w:spacing w:val="8"/>
          <w:kern w:val="0"/>
          <w:sz w:val="15"/>
          <w:szCs w:val="15"/>
        </w:rPr>
        <w:t xml:space="preserve"> sayHello(</w:t>
      </w:r>
      <w:r>
        <w:rPr>
          <w:rFonts w:ascii="宋体" w:eastAsia="宋体" w:hAnsi="宋体" w:cs="宋体"/>
          <w:color w:val="407EE7"/>
          <w:spacing w:val="8"/>
          <w:kern w:val="0"/>
          <w:sz w:val="15"/>
          <w:szCs w:val="15"/>
        </w:rPr>
        <w:t>String</w:t>
      </w:r>
      <w:r>
        <w:rPr>
          <w:rFonts w:ascii="宋体" w:eastAsia="宋体" w:hAnsi="宋体" w:cs="宋体"/>
          <w:color w:val="1B1918"/>
          <w:spacing w:val="8"/>
          <w:kern w:val="0"/>
          <w:sz w:val="15"/>
          <w:szCs w:val="15"/>
        </w:rPr>
        <w:t xml:space="preserve"> message) {</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1B1918"/>
          <w:spacing w:val="8"/>
          <w:kern w:val="0"/>
          <w:sz w:val="15"/>
          <w:szCs w:val="15"/>
        </w:rPr>
        <w:t xml:space="preserve">        </w:t>
      </w:r>
      <w:r>
        <w:rPr>
          <w:rFonts w:ascii="宋体" w:eastAsia="宋体" w:hAnsi="宋体" w:cs="宋体"/>
          <w:color w:val="407EE7"/>
          <w:spacing w:val="8"/>
          <w:kern w:val="0"/>
          <w:sz w:val="15"/>
          <w:szCs w:val="15"/>
        </w:rPr>
        <w:t>SimpleDateFormat</w:t>
      </w:r>
      <w:r>
        <w:rPr>
          <w:rFonts w:ascii="宋体" w:eastAsia="宋体" w:hAnsi="宋体" w:cs="宋体"/>
          <w:color w:val="1B1918"/>
          <w:spacing w:val="8"/>
          <w:kern w:val="0"/>
          <w:sz w:val="15"/>
          <w:szCs w:val="15"/>
        </w:rPr>
        <w:t xml:space="preserve"> formatter = </w:t>
      </w:r>
      <w:r>
        <w:rPr>
          <w:rFonts w:ascii="宋体" w:eastAsia="宋体" w:hAnsi="宋体" w:cs="宋体"/>
          <w:color w:val="6666EA"/>
          <w:spacing w:val="8"/>
          <w:kern w:val="0"/>
          <w:sz w:val="15"/>
          <w:szCs w:val="15"/>
        </w:rPr>
        <w:t>new</w:t>
      </w:r>
      <w:r>
        <w:rPr>
          <w:rFonts w:ascii="宋体" w:eastAsia="宋体" w:hAnsi="宋体" w:cs="宋体"/>
          <w:color w:val="1B1918"/>
          <w:spacing w:val="8"/>
          <w:kern w:val="0"/>
          <w:sz w:val="15"/>
          <w:szCs w:val="15"/>
        </w:rPr>
        <w:t xml:space="preserve"> </w:t>
      </w:r>
      <w:r>
        <w:rPr>
          <w:rFonts w:ascii="宋体" w:eastAsia="宋体" w:hAnsi="宋体" w:cs="宋体"/>
          <w:color w:val="407EE7"/>
          <w:spacing w:val="8"/>
          <w:kern w:val="0"/>
          <w:sz w:val="15"/>
          <w:szCs w:val="15"/>
        </w:rPr>
        <w:t>SimpleDateFormat</w:t>
      </w:r>
      <w:r>
        <w:rPr>
          <w:rFonts w:ascii="宋体" w:eastAsia="宋体" w:hAnsi="宋体" w:cs="宋体"/>
          <w:color w:val="1B1918"/>
          <w:spacing w:val="8"/>
          <w:kern w:val="0"/>
          <w:sz w:val="15"/>
          <w:szCs w:val="15"/>
        </w:rPr>
        <w:t>(</w:t>
      </w:r>
      <w:r>
        <w:rPr>
          <w:rFonts w:ascii="宋体" w:eastAsia="宋体" w:hAnsi="宋体" w:cs="宋体"/>
          <w:color w:val="7B9726"/>
          <w:spacing w:val="8"/>
          <w:kern w:val="0"/>
          <w:sz w:val="15"/>
          <w:szCs w:val="15"/>
        </w:rPr>
        <w:t>"dd.MM.YYYY"</w:t>
      </w:r>
      <w:r>
        <w:rPr>
          <w:rFonts w:ascii="宋体" w:eastAsia="宋体" w:hAnsi="宋体" w:cs="宋体"/>
          <w:color w:val="1B1918"/>
          <w:spacing w:val="8"/>
          <w:kern w:val="0"/>
          <w:sz w:val="15"/>
          <w:szCs w:val="15"/>
        </w:rPr>
        <w:t>);</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1B1918"/>
          <w:spacing w:val="8"/>
          <w:kern w:val="0"/>
          <w:sz w:val="15"/>
          <w:szCs w:val="15"/>
        </w:rPr>
        <w:t xml:space="preserve">        </w:t>
      </w:r>
      <w:r>
        <w:rPr>
          <w:rFonts w:ascii="宋体" w:eastAsia="宋体" w:hAnsi="宋体" w:cs="宋体"/>
          <w:color w:val="407EE7"/>
          <w:spacing w:val="8"/>
          <w:kern w:val="0"/>
          <w:sz w:val="15"/>
          <w:szCs w:val="15"/>
        </w:rPr>
        <w:t>String</w:t>
      </w:r>
      <w:r>
        <w:rPr>
          <w:rFonts w:ascii="宋体" w:eastAsia="宋体" w:hAnsi="宋体" w:cs="宋体"/>
          <w:color w:val="1B1918"/>
          <w:spacing w:val="8"/>
          <w:kern w:val="0"/>
          <w:sz w:val="15"/>
          <w:szCs w:val="15"/>
        </w:rPr>
        <w:t xml:space="preserve"> today = formatter.format(</w:t>
      </w:r>
      <w:r>
        <w:rPr>
          <w:rFonts w:ascii="宋体" w:eastAsia="宋体" w:hAnsi="宋体" w:cs="宋体"/>
          <w:color w:val="6666EA"/>
          <w:spacing w:val="8"/>
          <w:kern w:val="0"/>
          <w:sz w:val="15"/>
          <w:szCs w:val="15"/>
        </w:rPr>
        <w:t>new</w:t>
      </w:r>
      <w:r>
        <w:rPr>
          <w:rFonts w:ascii="宋体" w:eastAsia="宋体" w:hAnsi="宋体" w:cs="宋体"/>
          <w:color w:val="1B1918"/>
          <w:spacing w:val="8"/>
          <w:kern w:val="0"/>
          <w:sz w:val="15"/>
          <w:szCs w:val="15"/>
        </w:rPr>
        <w:t xml:space="preserve"> </w:t>
      </w:r>
      <w:r>
        <w:rPr>
          <w:rFonts w:ascii="宋体" w:eastAsia="宋体" w:hAnsi="宋体" w:cs="宋体"/>
          <w:color w:val="407EE7"/>
          <w:spacing w:val="8"/>
          <w:kern w:val="0"/>
          <w:sz w:val="15"/>
          <w:szCs w:val="15"/>
        </w:rPr>
        <w:t>Date</w:t>
      </w:r>
      <w:r>
        <w:rPr>
          <w:rFonts w:ascii="宋体" w:eastAsia="宋体" w:hAnsi="宋体" w:cs="宋体"/>
          <w:color w:val="1B1918"/>
          <w:spacing w:val="8"/>
          <w:kern w:val="0"/>
          <w:sz w:val="15"/>
          <w:szCs w:val="15"/>
        </w:rPr>
        <w:t>());</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1B1918"/>
          <w:spacing w:val="8"/>
          <w:kern w:val="0"/>
          <w:sz w:val="15"/>
          <w:szCs w:val="15"/>
        </w:rPr>
        <w:t xml:space="preserve">        LOGGER.info(today + </w:t>
      </w:r>
      <w:r>
        <w:rPr>
          <w:rFonts w:ascii="宋体" w:eastAsia="宋体" w:hAnsi="宋体" w:cs="宋体"/>
          <w:color w:val="7B9726"/>
          <w:spacing w:val="8"/>
          <w:kern w:val="0"/>
          <w:sz w:val="15"/>
          <w:szCs w:val="15"/>
        </w:rPr>
        <w:t>": "</w:t>
      </w:r>
      <w:r>
        <w:rPr>
          <w:rFonts w:ascii="宋体" w:eastAsia="宋体" w:hAnsi="宋体" w:cs="宋体"/>
          <w:color w:val="1B1918"/>
          <w:spacing w:val="8"/>
          <w:kern w:val="0"/>
          <w:sz w:val="15"/>
          <w:szCs w:val="15"/>
        </w:rPr>
        <w:t xml:space="preserve"> + message);</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1B1918"/>
          <w:spacing w:val="8"/>
          <w:kern w:val="0"/>
          <w:sz w:val="15"/>
          <w:szCs w:val="15"/>
        </w:rPr>
        <w:t xml:space="preserve">    }</w:t>
      </w:r>
    </w:p>
    <w:p w:rsidR="001A7847" w:rsidRDefault="007D395D">
      <w:pPr>
        <w:widowControl/>
        <w:spacing w:line="180" w:lineRule="atLeast"/>
        <w:rPr>
          <w:rFonts w:ascii="Courier New" w:eastAsia="宋体" w:hAnsi="Courier New" w:cs="Courier New"/>
          <w:color w:val="50616D"/>
          <w:spacing w:val="8"/>
          <w:kern w:val="0"/>
          <w:sz w:val="15"/>
          <w:szCs w:val="15"/>
        </w:rPr>
      </w:pPr>
      <w:r>
        <w:rPr>
          <w:rFonts w:ascii="宋体" w:eastAsia="宋体" w:hAnsi="宋体" w:cs="宋体"/>
          <w:color w:val="1B1918"/>
          <w:spacing w:val="8"/>
          <w:kern w:val="0"/>
          <w:sz w:val="15"/>
          <w:szCs w:val="15"/>
        </w:rPr>
        <w:t>}</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hAnsi="Helvetica"/>
          <w:color w:val="50616D"/>
          <w:spacing w:val="8"/>
          <w:sz w:val="23"/>
          <w:szCs w:val="23"/>
          <w:shd w:val="clear" w:color="auto" w:fill="FFFFFF"/>
        </w:rPr>
        <w:t>这段程序的数据在内存中的存放如下：</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noProof/>
        </w:rPr>
        <w:drawing>
          <wp:inline distT="0" distB="0" distL="0" distR="0">
            <wp:extent cx="5274310" cy="322135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09"/>
                    <a:stretch>
                      <a:fillRect/>
                    </a:stretch>
                  </pic:blipFill>
                  <pic:spPr>
                    <a:xfrm>
                      <a:off x="0" y="0"/>
                      <a:ext cx="5274310" cy="3221358"/>
                    </a:xfrm>
                    <a:prstGeom prst="rect">
                      <a:avLst/>
                    </a:prstGeom>
                  </pic:spPr>
                </pic:pic>
              </a:graphicData>
            </a:graphic>
          </wp:inline>
        </w:drawing>
      </w:r>
    </w:p>
    <w:p w:rsidR="001A7847" w:rsidRDefault="007D395D">
      <w:pPr>
        <w:widowControl/>
        <w:shd w:val="clear" w:color="auto" w:fill="FFFFFF"/>
        <w:spacing w:before="225" w:after="225"/>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通过</w:t>
      </w:r>
      <w:r>
        <w:rPr>
          <w:rFonts w:ascii="Helvetica" w:hAnsi="Helvetica"/>
          <w:color w:val="50616D"/>
          <w:spacing w:val="8"/>
          <w:sz w:val="23"/>
          <w:szCs w:val="23"/>
          <w:shd w:val="clear" w:color="auto" w:fill="FFFFFF"/>
        </w:rPr>
        <w:t>JConsole</w:t>
      </w:r>
      <w:r>
        <w:rPr>
          <w:rFonts w:ascii="Helvetica" w:hAnsi="Helvetica"/>
          <w:color w:val="50616D"/>
          <w:spacing w:val="8"/>
          <w:sz w:val="23"/>
          <w:szCs w:val="23"/>
          <w:shd w:val="clear" w:color="auto" w:fill="FFFFFF"/>
        </w:rPr>
        <w:t>工具可以查看运行中的</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程序（比如</w:t>
      </w:r>
      <w:r>
        <w:rPr>
          <w:rFonts w:ascii="Helvetica" w:hAnsi="Helvetica"/>
          <w:color w:val="50616D"/>
          <w:spacing w:val="8"/>
          <w:sz w:val="23"/>
          <w:szCs w:val="23"/>
          <w:shd w:val="clear" w:color="auto" w:fill="FFFFFF"/>
        </w:rPr>
        <w:t>Eclipse</w:t>
      </w:r>
      <w:r>
        <w:rPr>
          <w:rFonts w:ascii="Helvetica" w:hAnsi="Helvetica"/>
          <w:color w:val="50616D"/>
          <w:spacing w:val="8"/>
          <w:sz w:val="23"/>
          <w:szCs w:val="23"/>
          <w:shd w:val="clear" w:color="auto" w:fill="FFFFFF"/>
        </w:rPr>
        <w:t>）的一些信息：堆内存的分配，线程的数量以及加载的类的个数；</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noProof/>
        </w:rPr>
        <w:lastRenderedPageBreak/>
        <w:drawing>
          <wp:inline distT="0" distB="0" distL="0" distR="0">
            <wp:extent cx="5274310" cy="6529070"/>
            <wp:effectExtent l="0" t="0" r="2540" b="508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10"/>
                    <a:stretch>
                      <a:fillRect/>
                    </a:stretch>
                  </pic:blipFill>
                  <pic:spPr>
                    <a:xfrm>
                      <a:off x="0" y="0"/>
                      <a:ext cx="5274310" cy="6529080"/>
                    </a:xfrm>
                    <a:prstGeom prst="rect">
                      <a:avLst/>
                    </a:prstGeom>
                  </pic:spPr>
                </pic:pic>
              </a:graphicData>
            </a:graphic>
          </wp:inline>
        </w:drawing>
      </w:r>
    </w:p>
    <w:p w:rsidR="001A7847" w:rsidRDefault="001A7847"/>
    <w:p w:rsidR="001A7847" w:rsidRDefault="007D395D">
      <w:pPr>
        <w:pStyle w:val="2"/>
      </w:pPr>
      <w:r>
        <w:rPr>
          <w:rFonts w:hint="eastAsia"/>
        </w:rPr>
        <w:t>6.</w:t>
      </w:r>
      <w:r>
        <w:rPr>
          <w:rFonts w:hint="eastAsia"/>
        </w:rPr>
        <w:t>程序计数器</w:t>
      </w:r>
      <w:r>
        <w:rPr>
          <w:rFonts w:hint="eastAsia"/>
        </w:rPr>
        <w:t>(Program Counter Register)</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程序计数器（</w:t>
      </w:r>
      <w:r>
        <w:rPr>
          <w:rFonts w:ascii="Helvetica" w:eastAsia="宋体" w:hAnsi="Helvetica" w:cs="宋体"/>
          <w:color w:val="50616D"/>
          <w:spacing w:val="8"/>
          <w:kern w:val="0"/>
          <w:sz w:val="23"/>
          <w:szCs w:val="23"/>
        </w:rPr>
        <w:t>Program Counter Register</w:t>
      </w:r>
      <w:r>
        <w:rPr>
          <w:rFonts w:ascii="Helvetica" w:eastAsia="宋体" w:hAnsi="Helvetica" w:cs="宋体"/>
          <w:color w:val="50616D"/>
          <w:spacing w:val="8"/>
          <w:kern w:val="0"/>
          <w:sz w:val="23"/>
          <w:szCs w:val="23"/>
        </w:rPr>
        <w:t>）是一块较小的内存空间，它的作用可以看做是当前线程所执行的字节码的行号指示器。在虚拟机的概念模型里（仅是概念模型，各种虚拟机可能会通过一些更高效的方式去实现），字节码解释器工作时就是通过改变这个计数器的值来选取下一条需要执行的字节码指令，分支、循环、跳转、异常处理、线程恢复等基础功能都需要依赖这个计数器来完成。</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lastRenderedPageBreak/>
        <w:t>由于</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虚拟机的多线程是通过线程轮流切换并分配处理器执行时间的方式来实现的，在任何一个确定的时刻，一个处理器（对于多核处理器来说是一个内核）只会执行一条线程中的指令。因此，为了线程切换后能恢复到正确的执行位置，每条线程都需要有一个独立的程序计数器，各条线程之间的计数器互不影响，独立存储，我们称这类内存区域为</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线程私有</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的内存。</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如果线程正在执行的是一个</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方法，这个计数器记录的是正在执行的虚拟机字节码指令的地址；如果正在执行的是</w:t>
      </w:r>
      <w:r>
        <w:rPr>
          <w:rFonts w:ascii="Helvetica" w:eastAsia="宋体" w:hAnsi="Helvetica" w:cs="宋体"/>
          <w:color w:val="50616D"/>
          <w:spacing w:val="8"/>
          <w:kern w:val="0"/>
          <w:sz w:val="23"/>
          <w:szCs w:val="23"/>
        </w:rPr>
        <w:t>Natvie</w:t>
      </w:r>
      <w:r>
        <w:rPr>
          <w:rFonts w:ascii="Helvetica" w:eastAsia="宋体" w:hAnsi="Helvetica" w:cs="宋体"/>
          <w:color w:val="50616D"/>
          <w:spacing w:val="8"/>
          <w:kern w:val="0"/>
          <w:sz w:val="23"/>
          <w:szCs w:val="23"/>
        </w:rPr>
        <w:t>方法，这个计数器值则为空（</w:t>
      </w:r>
      <w:r>
        <w:rPr>
          <w:rFonts w:ascii="Helvetica" w:eastAsia="宋体" w:hAnsi="Helvetica" w:cs="宋体"/>
          <w:color w:val="50616D"/>
          <w:spacing w:val="8"/>
          <w:kern w:val="0"/>
          <w:sz w:val="23"/>
          <w:szCs w:val="23"/>
        </w:rPr>
        <w:t>Undefined</w:t>
      </w:r>
      <w:r>
        <w:rPr>
          <w:rFonts w:ascii="Helvetica" w:eastAsia="宋体" w:hAnsi="Helvetica" w:cs="宋体"/>
          <w:color w:val="50616D"/>
          <w:spacing w:val="8"/>
          <w:kern w:val="0"/>
          <w:sz w:val="23"/>
          <w:szCs w:val="23"/>
        </w:rPr>
        <w:t>）。</w:t>
      </w:r>
    </w:p>
    <w:p w:rsidR="001A7847" w:rsidRDefault="007D395D">
      <w:pPr>
        <w:pStyle w:val="2"/>
      </w:pPr>
      <w:r>
        <w:rPr>
          <w:rFonts w:hint="eastAsia"/>
        </w:rPr>
        <w:t>7.</w:t>
      </w:r>
      <w:r>
        <w:rPr>
          <w:rFonts w:hint="eastAsia"/>
        </w:rPr>
        <w:t>虚拟机对象探秘</w:t>
      </w:r>
    </w:p>
    <w:p w:rsidR="001A7847" w:rsidRDefault="007D395D">
      <w:pPr>
        <w:pStyle w:val="3"/>
      </w:pPr>
      <w:r>
        <w:rPr>
          <w:rFonts w:hint="eastAsia"/>
        </w:rPr>
        <w:t>对象的创建</w:t>
      </w:r>
    </w:p>
    <w:p w:rsidR="001A7847" w:rsidRDefault="007D395D">
      <w:r>
        <w:rPr>
          <w:rFonts w:hint="eastAsia"/>
        </w:rPr>
        <w:t>在语言层面上创建对象（克隆，序列化，</w:t>
      </w:r>
      <w:r>
        <w:rPr>
          <w:rFonts w:hint="eastAsia"/>
        </w:rPr>
        <w:t>new</w:t>
      </w:r>
      <w:r>
        <w:rPr>
          <w:rFonts w:hint="eastAsia"/>
        </w:rPr>
        <w:t>）仅一个</w:t>
      </w:r>
      <w:r>
        <w:rPr>
          <w:rFonts w:hint="eastAsia"/>
        </w:rPr>
        <w:t>new</w:t>
      </w:r>
      <w:r>
        <w:rPr>
          <w:rFonts w:hint="eastAsia"/>
        </w:rPr>
        <w:t>关键字而已，而在虚拟机中，对象的创建又是一个怎么样的过程呢？（讨论的不包括</w:t>
      </w:r>
      <w:r>
        <w:rPr>
          <w:rFonts w:hint="eastAsia"/>
        </w:rPr>
        <w:t>Class</w:t>
      </w:r>
      <w:r>
        <w:rPr>
          <w:rFonts w:hint="eastAsia"/>
        </w:rPr>
        <w:t>对象和数组对象）</w:t>
      </w:r>
    </w:p>
    <w:p w:rsidR="001A7847" w:rsidRDefault="001A7847"/>
    <w:p w:rsidR="001A7847" w:rsidRDefault="007D395D">
      <w:pPr>
        <w:pStyle w:val="af2"/>
        <w:numPr>
          <w:ilvl w:val="0"/>
          <w:numId w:val="24"/>
        </w:numPr>
        <w:ind w:firstLineChars="0"/>
      </w:pPr>
      <w:r>
        <w:rPr>
          <w:rFonts w:hint="eastAsia"/>
        </w:rPr>
        <w:t>虚拟机遇到一个</w:t>
      </w:r>
      <w:r>
        <w:rPr>
          <w:rFonts w:hint="eastAsia"/>
        </w:rPr>
        <w:t>new</w:t>
      </w:r>
      <w:r>
        <w:rPr>
          <w:rFonts w:hint="eastAsia"/>
        </w:rPr>
        <w:t>指令时，先去检查这个指令的参数是否在常量池中能定位到一个类的符号引用，并且检查这个符号引用代表类是否已经被加载了，解析和初始化过，如果没有就执行类加载过程，</w:t>
      </w:r>
    </w:p>
    <w:p w:rsidR="001A7847" w:rsidRDefault="007D395D">
      <w:pPr>
        <w:pStyle w:val="af2"/>
        <w:numPr>
          <w:ilvl w:val="0"/>
          <w:numId w:val="24"/>
        </w:numPr>
        <w:ind w:firstLineChars="0"/>
      </w:pPr>
      <w:r>
        <w:rPr>
          <w:rFonts w:hint="eastAsia"/>
        </w:rPr>
        <w:t>虚拟机为新生对象分配内存，所需内存大小会在类加载完成后确定。假设虚拟机中堆内存是绝对规整的情况下，</w:t>
      </w:r>
    </w:p>
    <w:p w:rsidR="001A7847" w:rsidRDefault="007D395D">
      <w:pPr>
        <w:ind w:left="360"/>
      </w:pPr>
      <w:r>
        <w:rPr>
          <w:rFonts w:hint="eastAsia"/>
        </w:rPr>
        <w:t>1.</w:t>
      </w:r>
      <w:r>
        <w:rPr>
          <w:rFonts w:hint="eastAsia"/>
        </w:rPr>
        <w:t>指针碰撞：</w:t>
      </w:r>
    </w:p>
    <w:p w:rsidR="001A7847" w:rsidRDefault="007D395D">
      <w:pPr>
        <w:ind w:left="360"/>
      </w:pPr>
      <w:r>
        <w:rPr>
          <w:rFonts w:hint="eastAsia"/>
        </w:rPr>
        <w:tab/>
      </w:r>
      <w:r>
        <w:rPr>
          <w:rFonts w:hint="eastAsia"/>
        </w:rPr>
        <w:tab/>
      </w:r>
      <w:r>
        <w:rPr>
          <w:rFonts w:hint="eastAsia"/>
        </w:rPr>
        <w:t>假设，</w:t>
      </w:r>
      <w:r>
        <w:rPr>
          <w:rFonts w:hint="eastAsia"/>
        </w:rPr>
        <w:t>java</w:t>
      </w:r>
      <w:r>
        <w:rPr>
          <w:rFonts w:hint="eastAsia"/>
        </w:rPr>
        <w:t>堆中的内存是绝对规整的，所有用过的内存放一边，空闲内存放一边，</w:t>
      </w:r>
    </w:p>
    <w:p w:rsidR="001A7847" w:rsidRDefault="007D395D">
      <w:pPr>
        <w:ind w:left="360"/>
      </w:pPr>
      <w:r>
        <w:rPr>
          <w:rFonts w:hint="eastAsia"/>
        </w:rPr>
        <w:tab/>
      </w:r>
      <w:r>
        <w:rPr>
          <w:rFonts w:hint="eastAsia"/>
        </w:rPr>
        <w:tab/>
      </w:r>
      <w:r>
        <w:rPr>
          <w:rFonts w:hint="eastAsia"/>
        </w:rPr>
        <w:t>中间放着个指针作为分界点的指示器，那所分配的内存仅仅是吧指针向空闲的那边</w:t>
      </w:r>
    </w:p>
    <w:p w:rsidR="001A7847" w:rsidRDefault="007D395D">
      <w:pPr>
        <w:ind w:left="360"/>
      </w:pPr>
      <w:r>
        <w:rPr>
          <w:rFonts w:hint="eastAsia"/>
        </w:rPr>
        <w:tab/>
      </w:r>
      <w:r>
        <w:rPr>
          <w:rFonts w:hint="eastAsia"/>
        </w:rPr>
        <w:tab/>
      </w:r>
      <w:r>
        <w:rPr>
          <w:rFonts w:hint="eastAsia"/>
        </w:rPr>
        <w:t>移动一段与对象大小相等的距离，</w:t>
      </w:r>
    </w:p>
    <w:p w:rsidR="001A7847" w:rsidRDefault="001A7847">
      <w:pPr>
        <w:ind w:left="360"/>
      </w:pPr>
    </w:p>
    <w:p w:rsidR="001A7847" w:rsidRDefault="007D395D">
      <w:pPr>
        <w:ind w:left="360"/>
      </w:pPr>
      <w:r>
        <w:rPr>
          <w:rFonts w:hint="eastAsia"/>
        </w:rPr>
        <w:t>如果堆内存并不规整的情况下</w:t>
      </w:r>
    </w:p>
    <w:p w:rsidR="001A7847" w:rsidRDefault="007D395D">
      <w:pPr>
        <w:ind w:left="360"/>
      </w:pPr>
      <w:r>
        <w:rPr>
          <w:rFonts w:hint="eastAsia"/>
        </w:rPr>
        <w:tab/>
        <w:t>2.</w:t>
      </w:r>
      <w:r>
        <w:rPr>
          <w:rFonts w:hint="eastAsia"/>
        </w:rPr>
        <w:t>空闲列表：</w:t>
      </w:r>
    </w:p>
    <w:p w:rsidR="001A7847" w:rsidRDefault="007D395D">
      <w:pPr>
        <w:ind w:left="360"/>
      </w:pPr>
      <w:r>
        <w:rPr>
          <w:rFonts w:hint="eastAsia"/>
        </w:rPr>
        <w:tab/>
      </w:r>
      <w:r>
        <w:rPr>
          <w:rFonts w:hint="eastAsia"/>
        </w:rPr>
        <w:tab/>
      </w:r>
      <w:r>
        <w:rPr>
          <w:rFonts w:hint="eastAsia"/>
        </w:rPr>
        <w:t>如果，</w:t>
      </w:r>
      <w:r>
        <w:rPr>
          <w:rFonts w:hint="eastAsia"/>
        </w:rPr>
        <w:t>java</w:t>
      </w:r>
      <w:r>
        <w:rPr>
          <w:rFonts w:hint="eastAsia"/>
        </w:rPr>
        <w:t>堆的内存不是规整的，虚拟机会维护一个表，记录那些空闲的内存块，</w:t>
      </w:r>
    </w:p>
    <w:p w:rsidR="001A7847" w:rsidRDefault="007D395D">
      <w:pPr>
        <w:ind w:left="360"/>
      </w:pPr>
      <w:r>
        <w:rPr>
          <w:rFonts w:hint="eastAsia"/>
        </w:rPr>
        <w:tab/>
      </w:r>
      <w:r>
        <w:rPr>
          <w:rFonts w:hint="eastAsia"/>
        </w:rPr>
        <w:tab/>
      </w:r>
      <w:r>
        <w:rPr>
          <w:rFonts w:hint="eastAsia"/>
        </w:rPr>
        <w:t>再分配的时候再列表中找一块足够大的空间划分给对象，并更新列表记录</w:t>
      </w:r>
    </w:p>
    <w:p w:rsidR="001A7847" w:rsidRDefault="007D395D">
      <w:pPr>
        <w:ind w:left="360"/>
      </w:pPr>
      <w:r>
        <w:rPr>
          <w:rFonts w:hint="eastAsia"/>
        </w:rPr>
        <w:t>使用哪种分配方式取决于堆内存是否规整，而堆内存是否规整又取决于</w:t>
      </w:r>
      <w:r>
        <w:rPr>
          <w:rFonts w:hint="eastAsia"/>
        </w:rPr>
        <w:t>GC</w:t>
      </w:r>
      <w:r>
        <w:rPr>
          <w:rFonts w:hint="eastAsia"/>
        </w:rPr>
        <w:t>收集器是否带有压缩整理的功能，因为，在使用</w:t>
      </w:r>
      <w:r>
        <w:rPr>
          <w:rFonts w:hint="eastAsia"/>
        </w:rPr>
        <w:t xml:space="preserve">Serial,ParNew </w:t>
      </w:r>
      <w:r>
        <w:rPr>
          <w:rFonts w:hint="eastAsia"/>
        </w:rPr>
        <w:t>等带</w:t>
      </w:r>
      <w:r>
        <w:rPr>
          <w:rFonts w:hint="eastAsia"/>
        </w:rPr>
        <w:t>Compact</w:t>
      </w:r>
      <w:r>
        <w:rPr>
          <w:rFonts w:hint="eastAsia"/>
        </w:rPr>
        <w:t>过程的收集器时，系统采用的分配算法是指针碰撞，而</w:t>
      </w:r>
      <w:r>
        <w:rPr>
          <w:rFonts w:hint="eastAsia"/>
        </w:rPr>
        <w:t>CMS</w:t>
      </w:r>
      <w:r>
        <w:rPr>
          <w:rFonts w:hint="eastAsia"/>
        </w:rPr>
        <w:t>这种基于</w:t>
      </w:r>
      <w:r>
        <w:rPr>
          <w:rFonts w:hint="eastAsia"/>
        </w:rPr>
        <w:t>mark-sweep</w:t>
      </w:r>
      <w:r>
        <w:rPr>
          <w:rFonts w:hint="eastAsia"/>
        </w:rPr>
        <w:t>算法的收集器时，通常采用空闲列表</w:t>
      </w:r>
    </w:p>
    <w:p w:rsidR="001A7847" w:rsidRDefault="001A7847">
      <w:pPr>
        <w:ind w:left="360"/>
      </w:pPr>
    </w:p>
    <w:p w:rsidR="001A7847" w:rsidRDefault="007D395D">
      <w:pPr>
        <w:pStyle w:val="af2"/>
        <w:numPr>
          <w:ilvl w:val="0"/>
          <w:numId w:val="24"/>
        </w:numPr>
        <w:ind w:firstLineChars="0"/>
      </w:pPr>
      <w:r>
        <w:rPr>
          <w:rFonts w:hint="eastAsia"/>
        </w:rPr>
        <w:t>设置对象</w:t>
      </w:r>
    </w:p>
    <w:p w:rsidR="001A7847" w:rsidRDefault="007D395D">
      <w:pPr>
        <w:pStyle w:val="af2"/>
        <w:ind w:left="360" w:firstLineChars="0" w:firstLine="0"/>
      </w:pPr>
      <w:r>
        <w:rPr>
          <w:rFonts w:hint="eastAsia"/>
        </w:rPr>
        <w:t>例如，对象是那个类，元数据信息，对象哈希码，对象</w:t>
      </w:r>
      <w:r>
        <w:rPr>
          <w:rFonts w:hint="eastAsia"/>
        </w:rPr>
        <w:t>GC</w:t>
      </w:r>
      <w:r>
        <w:rPr>
          <w:rFonts w:hint="eastAsia"/>
        </w:rPr>
        <w:t>分代年龄。</w:t>
      </w:r>
    </w:p>
    <w:p w:rsidR="001A7847" w:rsidRDefault="007D395D">
      <w:pPr>
        <w:pStyle w:val="3"/>
      </w:pPr>
      <w:r>
        <w:rPr>
          <w:rFonts w:hint="eastAsia"/>
        </w:rPr>
        <w:t>对象内存的分布</w:t>
      </w:r>
    </w:p>
    <w:p w:rsidR="001A7847" w:rsidRDefault="007D395D">
      <w:r>
        <w:rPr>
          <w:rFonts w:hint="eastAsia"/>
        </w:rPr>
        <w:t>在</w:t>
      </w:r>
      <w:r>
        <w:rPr>
          <w:rFonts w:hint="eastAsia"/>
        </w:rPr>
        <w:t>hotSpot</w:t>
      </w:r>
      <w:r>
        <w:rPr>
          <w:rFonts w:hint="eastAsia"/>
        </w:rPr>
        <w:t>虚拟机中，对象的内存中存储的布局可以分为</w:t>
      </w:r>
      <w:r>
        <w:rPr>
          <w:rFonts w:hint="eastAsia"/>
        </w:rPr>
        <w:t>3</w:t>
      </w:r>
      <w:r>
        <w:rPr>
          <w:rFonts w:hint="eastAsia"/>
        </w:rPr>
        <w:t>块区域，对象头，实例数据，对</w:t>
      </w:r>
      <w:r>
        <w:rPr>
          <w:rFonts w:hint="eastAsia"/>
        </w:rPr>
        <w:lastRenderedPageBreak/>
        <w:t>其填充</w:t>
      </w:r>
    </w:p>
    <w:p w:rsidR="001A7847" w:rsidRDefault="001A7847"/>
    <w:p w:rsidR="001A7847" w:rsidRDefault="007D395D">
      <w:pPr>
        <w:pStyle w:val="af2"/>
        <w:numPr>
          <w:ilvl w:val="0"/>
          <w:numId w:val="25"/>
        </w:numPr>
        <w:ind w:firstLineChars="0"/>
      </w:pPr>
      <w:r>
        <w:rPr>
          <w:rFonts w:hint="eastAsia"/>
        </w:rPr>
        <w:t>对象头：</w:t>
      </w:r>
    </w:p>
    <w:p w:rsidR="001A7847" w:rsidRDefault="007D395D">
      <w:pPr>
        <w:ind w:left="360"/>
      </w:pPr>
      <w:r>
        <w:rPr>
          <w:rFonts w:hint="eastAsia"/>
        </w:rPr>
        <w:t>包括两部分信息，</w:t>
      </w:r>
      <w:r>
        <w:rPr>
          <w:rFonts w:hint="eastAsia"/>
        </w:rPr>
        <w:t>1</w:t>
      </w:r>
      <w:r>
        <w:rPr>
          <w:rFonts w:hint="eastAsia"/>
        </w:rPr>
        <w:t>，自身运行时数据，如，哈希码，</w:t>
      </w:r>
      <w:r>
        <w:rPr>
          <w:rFonts w:hint="eastAsia"/>
        </w:rPr>
        <w:t>GC</w:t>
      </w:r>
      <w:r>
        <w:rPr>
          <w:rFonts w:hint="eastAsia"/>
        </w:rPr>
        <w:t>分代年龄，锁状态标致，</w:t>
      </w:r>
    </w:p>
    <w:p w:rsidR="001A7847" w:rsidRDefault="007D395D">
      <w:pPr>
        <w:ind w:left="360"/>
      </w:pPr>
      <w:r>
        <w:rPr>
          <w:rFonts w:hint="eastAsia"/>
        </w:rPr>
        <w:tab/>
      </w:r>
      <w:r>
        <w:rPr>
          <w:rFonts w:hint="eastAsia"/>
        </w:rPr>
        <w:t>线程持有锁，偏向锁</w:t>
      </w:r>
      <w:r>
        <w:rPr>
          <w:rFonts w:hint="eastAsia"/>
        </w:rPr>
        <w:t>ID</w:t>
      </w:r>
      <w:r>
        <w:rPr>
          <w:rFonts w:hint="eastAsia"/>
        </w:rPr>
        <w:t>，偏向时间戳，这部分数据的长度在</w:t>
      </w:r>
      <w:r>
        <w:rPr>
          <w:rFonts w:hint="eastAsia"/>
        </w:rPr>
        <w:t>32</w:t>
      </w:r>
      <w:r>
        <w:rPr>
          <w:rFonts w:hint="eastAsia"/>
        </w:rPr>
        <w:t>和</w:t>
      </w:r>
      <w:r>
        <w:rPr>
          <w:rFonts w:hint="eastAsia"/>
        </w:rPr>
        <w:t>64</w:t>
      </w:r>
      <w:r>
        <w:rPr>
          <w:rFonts w:hint="eastAsia"/>
        </w:rPr>
        <w:t>位的虚拟机分别为</w:t>
      </w:r>
      <w:r>
        <w:rPr>
          <w:rFonts w:hint="eastAsia"/>
        </w:rPr>
        <w:t>32bit</w:t>
      </w:r>
      <w:r>
        <w:rPr>
          <w:rFonts w:hint="eastAsia"/>
        </w:rPr>
        <w:t>，和</w:t>
      </w:r>
      <w:r>
        <w:rPr>
          <w:rFonts w:hint="eastAsia"/>
        </w:rPr>
        <w:t>64bit</w:t>
      </w:r>
      <w:r>
        <w:rPr>
          <w:rFonts w:hint="eastAsia"/>
        </w:rPr>
        <w:t>，称为</w:t>
      </w:r>
      <w:r>
        <w:rPr>
          <w:rFonts w:hint="eastAsia"/>
        </w:rPr>
        <w:t>Mark Word</w:t>
      </w:r>
      <w:r>
        <w:rPr>
          <w:rFonts w:hint="eastAsia"/>
        </w:rPr>
        <w:t>，</w:t>
      </w:r>
      <w:r>
        <w:rPr>
          <w:rFonts w:hint="eastAsia"/>
        </w:rPr>
        <w:t>2.</w:t>
      </w:r>
      <w:r>
        <w:rPr>
          <w:rFonts w:hint="eastAsia"/>
        </w:rPr>
        <w:t>类型指针。</w:t>
      </w:r>
    </w:p>
    <w:p w:rsidR="001A7847" w:rsidRDefault="007D395D">
      <w:pPr>
        <w:pStyle w:val="af2"/>
        <w:numPr>
          <w:ilvl w:val="0"/>
          <w:numId w:val="26"/>
        </w:numPr>
        <w:ind w:firstLineChars="0"/>
      </w:pPr>
      <w:r>
        <w:t>Mark Word :</w:t>
      </w:r>
    </w:p>
    <w:p w:rsidR="001A7847" w:rsidRDefault="007D395D">
      <w:pPr>
        <w:ind w:left="360"/>
      </w:pPr>
      <w:r>
        <w:rPr>
          <w:rFonts w:hint="eastAsia"/>
        </w:rPr>
        <w:t>被设计成，一个非固定的数据结构一边在极小的空间存储尽量多的信息，它会根据对象的状态复用自己的存储空间，例如，在</w:t>
      </w:r>
      <w:r>
        <w:rPr>
          <w:rFonts w:hint="eastAsia"/>
        </w:rPr>
        <w:t>32</w:t>
      </w:r>
      <w:r>
        <w:rPr>
          <w:rFonts w:hint="eastAsia"/>
        </w:rPr>
        <w:t>位的</w:t>
      </w:r>
      <w:r>
        <w:rPr>
          <w:rFonts w:hint="eastAsia"/>
        </w:rPr>
        <w:t>hotSpot</w:t>
      </w:r>
      <w:r>
        <w:rPr>
          <w:rFonts w:hint="eastAsia"/>
        </w:rPr>
        <w:t>虚拟机中，如果对象未被锁定的情况下，那么</w:t>
      </w:r>
      <w:r>
        <w:rPr>
          <w:rFonts w:hint="eastAsia"/>
        </w:rPr>
        <w:t xml:space="preserve">Mark Word </w:t>
      </w:r>
      <w:r>
        <w:rPr>
          <w:rFonts w:hint="eastAsia"/>
        </w:rPr>
        <w:t>的</w:t>
      </w:r>
      <w:r>
        <w:rPr>
          <w:rFonts w:hint="eastAsia"/>
        </w:rPr>
        <w:t>32bit</w:t>
      </w:r>
      <w:r>
        <w:rPr>
          <w:rFonts w:hint="eastAsia"/>
        </w:rPr>
        <w:t>空间中，</w:t>
      </w:r>
      <w:r>
        <w:rPr>
          <w:rFonts w:hint="eastAsia"/>
        </w:rPr>
        <w:t>25bit</w:t>
      </w:r>
      <w:r>
        <w:rPr>
          <w:rFonts w:hint="eastAsia"/>
        </w:rPr>
        <w:t>存储对象哈希码，</w:t>
      </w:r>
      <w:r>
        <w:rPr>
          <w:rFonts w:hint="eastAsia"/>
        </w:rPr>
        <w:t>4bit</w:t>
      </w:r>
      <w:r>
        <w:rPr>
          <w:rFonts w:hint="eastAsia"/>
        </w:rPr>
        <w:t>用户存储对象分代年龄，</w:t>
      </w:r>
      <w:r>
        <w:rPr>
          <w:rFonts w:hint="eastAsia"/>
        </w:rPr>
        <w:t>2bit</w:t>
      </w:r>
      <w:r>
        <w:rPr>
          <w:rFonts w:hint="eastAsia"/>
        </w:rPr>
        <w:t>用户存储所标志位，</w:t>
      </w:r>
      <w:r>
        <w:rPr>
          <w:rFonts w:hint="eastAsia"/>
        </w:rPr>
        <w:t>1bit</w:t>
      </w:r>
      <w:r>
        <w:rPr>
          <w:rFonts w:hint="eastAsia"/>
        </w:rPr>
        <w:t>固定位</w:t>
      </w:r>
      <w:r>
        <w:rPr>
          <w:rFonts w:hint="eastAsia"/>
        </w:rPr>
        <w:t>0</w:t>
      </w:r>
    </w:p>
    <w:p w:rsidR="001A7847" w:rsidRDefault="001A7847">
      <w:pPr>
        <w:ind w:left="360"/>
      </w:pPr>
    </w:p>
    <w:p w:rsidR="001A7847" w:rsidRDefault="007D395D">
      <w:pPr>
        <w:ind w:left="360"/>
      </w:pPr>
      <w:r>
        <w:rPr>
          <w:rFonts w:hint="eastAsia"/>
        </w:rPr>
        <w:tab/>
      </w:r>
      <w:r>
        <w:rPr>
          <w:rFonts w:hint="eastAsia"/>
        </w:rPr>
        <w:t>其他状态（轻量级锁定，重量及锁定，</w:t>
      </w:r>
      <w:r>
        <w:rPr>
          <w:rFonts w:hint="eastAsia"/>
        </w:rPr>
        <w:t>GC</w:t>
      </w:r>
      <w:r>
        <w:rPr>
          <w:rFonts w:hint="eastAsia"/>
        </w:rPr>
        <w:t>标记，可偏向）对象存储如下图</w:t>
      </w:r>
    </w:p>
    <w:p w:rsidR="001A7847" w:rsidRDefault="001A7847">
      <w:pPr>
        <w:ind w:left="360"/>
      </w:pPr>
    </w:p>
    <w:p w:rsidR="001A7847" w:rsidRDefault="007D395D">
      <w:pPr>
        <w:ind w:left="360"/>
      </w:pPr>
      <w:r>
        <w:rPr>
          <w:noProof/>
        </w:rPr>
        <w:drawing>
          <wp:inline distT="0" distB="0" distL="0" distR="0">
            <wp:extent cx="5274310" cy="1708785"/>
            <wp:effectExtent l="0" t="0" r="2540" b="571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11"/>
                    <a:stretch>
                      <a:fillRect/>
                    </a:stretch>
                  </pic:blipFill>
                  <pic:spPr>
                    <a:xfrm>
                      <a:off x="0" y="0"/>
                      <a:ext cx="5274310" cy="1709267"/>
                    </a:xfrm>
                    <a:prstGeom prst="rect">
                      <a:avLst/>
                    </a:prstGeom>
                  </pic:spPr>
                </pic:pic>
              </a:graphicData>
            </a:graphic>
          </wp:inline>
        </w:drawing>
      </w:r>
    </w:p>
    <w:p w:rsidR="001A7847" w:rsidRDefault="007D395D">
      <w:pPr>
        <w:pStyle w:val="af2"/>
        <w:numPr>
          <w:ilvl w:val="0"/>
          <w:numId w:val="26"/>
        </w:numPr>
        <w:ind w:firstLineChars="0"/>
      </w:pPr>
      <w:r>
        <w:rPr>
          <w:rFonts w:hint="eastAsia"/>
        </w:rPr>
        <w:t>类型指针：</w:t>
      </w:r>
    </w:p>
    <w:p w:rsidR="001A7847" w:rsidRDefault="007D395D">
      <w:pPr>
        <w:ind w:left="360"/>
      </w:pPr>
      <w:r>
        <w:rPr>
          <w:rFonts w:hint="eastAsia"/>
        </w:rPr>
        <w:t>指向他的类元数据的指针，通过这个指针确定这个对象是哪个类的实例，但是并不是所有的虚拟机实现都必须在对象上保留类型指针，</w:t>
      </w:r>
    </w:p>
    <w:p w:rsidR="001A7847" w:rsidRDefault="001A7847">
      <w:pPr>
        <w:ind w:left="360"/>
      </w:pPr>
    </w:p>
    <w:p w:rsidR="001A7847" w:rsidRDefault="007D395D">
      <w:pPr>
        <w:pStyle w:val="af2"/>
        <w:numPr>
          <w:ilvl w:val="0"/>
          <w:numId w:val="25"/>
        </w:numPr>
        <w:ind w:firstLineChars="0"/>
      </w:pPr>
      <w:r>
        <w:rPr>
          <w:rFonts w:hint="eastAsia"/>
        </w:rPr>
        <w:t>实例数据：</w:t>
      </w:r>
    </w:p>
    <w:p w:rsidR="001A7847" w:rsidRDefault="007D395D">
      <w:pPr>
        <w:ind w:left="360"/>
      </w:pPr>
      <w:r>
        <w:rPr>
          <w:rFonts w:hint="eastAsia"/>
        </w:rPr>
        <w:t>对象存储的真正有效信息，也是代码中所定义的各种字段的内容，无论是父类继承的还是子类中的都需要记录下来，这部分内容，会受到虚拟机分配策略参数</w:t>
      </w:r>
      <w:r>
        <w:rPr>
          <w:rFonts w:hint="eastAsia"/>
        </w:rPr>
        <w:t xml:space="preserve">FieldsAllocationStyle </w:t>
      </w:r>
      <w:r>
        <w:rPr>
          <w:rFonts w:hint="eastAsia"/>
        </w:rPr>
        <w:t>和字段在</w:t>
      </w:r>
      <w:r>
        <w:rPr>
          <w:rFonts w:hint="eastAsia"/>
        </w:rPr>
        <w:t>java</w:t>
      </w:r>
      <w:r>
        <w:rPr>
          <w:rFonts w:hint="eastAsia"/>
        </w:rPr>
        <w:t>源码中定义的顺序的影响，</w:t>
      </w:r>
      <w:r>
        <w:rPr>
          <w:rFonts w:hint="eastAsia"/>
        </w:rPr>
        <w:t>hotSpot</w:t>
      </w:r>
      <w:r>
        <w:rPr>
          <w:rFonts w:hint="eastAsia"/>
        </w:rPr>
        <w:t>虚拟机默认分配策略为</w:t>
      </w:r>
      <w:r>
        <w:rPr>
          <w:rFonts w:hint="eastAsia"/>
        </w:rPr>
        <w:t>longs/doubles,ints,shorts/chars</w:t>
      </w:r>
      <w:r>
        <w:rPr>
          <w:rFonts w:hint="eastAsia"/>
        </w:rPr>
        <w:t>，</w:t>
      </w:r>
      <w:r>
        <w:rPr>
          <w:rFonts w:hint="eastAsia"/>
        </w:rPr>
        <w:t>bytes/booleans,oops,</w:t>
      </w:r>
      <w:r>
        <w:rPr>
          <w:rFonts w:hint="eastAsia"/>
        </w:rPr>
        <w:t>从分配策略看，先沟通宽度的字段总是分配到一起，满足这个前提的条件下，附列中定义的字段会出现在子类之前，如果</w:t>
      </w:r>
      <w:r>
        <w:rPr>
          <w:rFonts w:hint="eastAsia"/>
        </w:rPr>
        <w:t>CompactFields</w:t>
      </w:r>
      <w:r>
        <w:rPr>
          <w:rFonts w:hint="eastAsia"/>
        </w:rPr>
        <w:t>参数值为</w:t>
      </w:r>
      <w:r>
        <w:rPr>
          <w:rFonts w:hint="eastAsia"/>
        </w:rPr>
        <w:t>true</w:t>
      </w:r>
      <w:r>
        <w:rPr>
          <w:rFonts w:hint="eastAsia"/>
        </w:rPr>
        <w:t>（缺省值）那么子类中的较窄的变量有可能会插入到父类变量的空隙中。</w:t>
      </w:r>
    </w:p>
    <w:p w:rsidR="001A7847" w:rsidRDefault="001A7847"/>
    <w:p w:rsidR="001A7847" w:rsidRDefault="007D395D">
      <w:pPr>
        <w:pStyle w:val="af2"/>
        <w:numPr>
          <w:ilvl w:val="0"/>
          <w:numId w:val="25"/>
        </w:numPr>
        <w:ind w:firstLineChars="0"/>
      </w:pPr>
      <w:r>
        <w:rPr>
          <w:rFonts w:hint="eastAsia"/>
        </w:rPr>
        <w:t>对齐填充：</w:t>
      </w:r>
    </w:p>
    <w:p w:rsidR="001A7847" w:rsidRDefault="007D395D">
      <w:pPr>
        <w:ind w:left="360"/>
      </w:pPr>
      <w:r>
        <w:rPr>
          <w:rFonts w:hint="eastAsia"/>
        </w:rPr>
        <w:t>它并不是必然存在的，也没有特别的含义，仅仅起着占位符的作用，由于</w:t>
      </w:r>
      <w:r>
        <w:rPr>
          <w:rFonts w:hint="eastAsia"/>
        </w:rPr>
        <w:t xml:space="preserve">HotSpot VM </w:t>
      </w:r>
      <w:r>
        <w:rPr>
          <w:rFonts w:hint="eastAsia"/>
        </w:rPr>
        <w:t>的自动内存，管理系统，要求对象起始地址必须是</w:t>
      </w:r>
      <w:r>
        <w:rPr>
          <w:rFonts w:hint="eastAsia"/>
        </w:rPr>
        <w:t>8</w:t>
      </w:r>
      <w:r>
        <w:rPr>
          <w:rFonts w:hint="eastAsia"/>
        </w:rPr>
        <w:t>字节的整数倍，也就是对象大小必须是</w:t>
      </w:r>
      <w:r>
        <w:rPr>
          <w:rFonts w:hint="eastAsia"/>
        </w:rPr>
        <w:t>8</w:t>
      </w:r>
      <w:r>
        <w:rPr>
          <w:rFonts w:hint="eastAsia"/>
        </w:rPr>
        <w:t>字节的整数倍，而对向头部正好是</w:t>
      </w:r>
      <w:r>
        <w:rPr>
          <w:rFonts w:hint="eastAsia"/>
        </w:rPr>
        <w:t>8</w:t>
      </w:r>
      <w:r>
        <w:rPr>
          <w:rFonts w:hint="eastAsia"/>
        </w:rPr>
        <w:t>字节的倍数，因为在对象实例数据部分没有对齐，就需要通过对其填充来补全</w:t>
      </w:r>
    </w:p>
    <w:p w:rsidR="001A7847" w:rsidRDefault="001A7847"/>
    <w:p w:rsidR="001A7847" w:rsidRDefault="007D395D">
      <w:pPr>
        <w:pStyle w:val="3"/>
      </w:pPr>
      <w:r>
        <w:rPr>
          <w:rFonts w:hint="eastAsia"/>
        </w:rPr>
        <w:lastRenderedPageBreak/>
        <w:t>对象的访问</w:t>
      </w:r>
    </w:p>
    <w:p w:rsidR="001A7847" w:rsidRDefault="007D395D">
      <w:r>
        <w:rPr>
          <w:rFonts w:hint="eastAsia"/>
        </w:rPr>
        <w:t>java</w:t>
      </w:r>
      <w:r>
        <w:rPr>
          <w:rFonts w:hint="eastAsia"/>
        </w:rPr>
        <w:t>程序中需要通过栈上的</w:t>
      </w:r>
      <w:r>
        <w:rPr>
          <w:rFonts w:hint="eastAsia"/>
        </w:rPr>
        <w:t>reference</w:t>
      </w:r>
      <w:r>
        <w:rPr>
          <w:rFonts w:hint="eastAsia"/>
        </w:rPr>
        <w:t>数据来操作堆上的具体对象，由于</w:t>
      </w:r>
      <w:r>
        <w:rPr>
          <w:rFonts w:hint="eastAsia"/>
        </w:rPr>
        <w:t>reference</w:t>
      </w:r>
      <w:r>
        <w:rPr>
          <w:rFonts w:hint="eastAsia"/>
        </w:rPr>
        <w:t>类型在</w:t>
      </w:r>
      <w:r>
        <w:rPr>
          <w:rFonts w:hint="eastAsia"/>
        </w:rPr>
        <w:t>java</w:t>
      </w:r>
      <w:r>
        <w:rPr>
          <w:rFonts w:hint="eastAsia"/>
        </w:rPr>
        <w:t>虚拟机规范中只规定了一个指向对象的引用，并没有定义这个引用应该通过何种方式去定位，方位堆中的对象具体位置，所以对象的访问方式也取决于虚拟机的实现而定，目前主流的访问方式使用的是句柄和直接指针两种。</w:t>
      </w:r>
    </w:p>
    <w:p w:rsidR="001A7847" w:rsidRDefault="001A7847"/>
    <w:p w:rsidR="001A7847" w:rsidRDefault="007D395D">
      <w:r>
        <w:rPr>
          <w:rFonts w:hint="eastAsia"/>
        </w:rPr>
        <w:t>句柄：</w:t>
      </w:r>
    </w:p>
    <w:p w:rsidR="001A7847" w:rsidRDefault="007D395D">
      <w:pPr>
        <w:ind w:left="420"/>
      </w:pPr>
      <w:r>
        <w:rPr>
          <w:rFonts w:hint="eastAsia"/>
        </w:rPr>
        <w:t>如果用句柄访问的话，</w:t>
      </w:r>
      <w:r>
        <w:rPr>
          <w:rFonts w:hint="eastAsia"/>
        </w:rPr>
        <w:t>java</w:t>
      </w:r>
      <w:r>
        <w:rPr>
          <w:rFonts w:hint="eastAsia"/>
        </w:rPr>
        <w:t>堆中会划分出一块内存来作为句柄池，</w:t>
      </w:r>
      <w:r>
        <w:rPr>
          <w:rFonts w:hint="eastAsia"/>
        </w:rPr>
        <w:t>reference</w:t>
      </w:r>
      <w:r>
        <w:rPr>
          <w:rFonts w:hint="eastAsia"/>
        </w:rPr>
        <w:t>中存储的就是对象的句柄地址，。如图</w:t>
      </w:r>
    </w:p>
    <w:p w:rsidR="001A7847" w:rsidRDefault="007D395D">
      <w:r>
        <w:rPr>
          <w:noProof/>
        </w:rPr>
        <w:drawing>
          <wp:inline distT="0" distB="0" distL="0" distR="0">
            <wp:extent cx="5274310" cy="2654300"/>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212"/>
                    <a:stretch>
                      <a:fillRect/>
                    </a:stretch>
                  </pic:blipFill>
                  <pic:spPr>
                    <a:xfrm>
                      <a:off x="0" y="0"/>
                      <a:ext cx="5274310" cy="2654858"/>
                    </a:xfrm>
                    <a:prstGeom prst="rect">
                      <a:avLst/>
                    </a:prstGeom>
                  </pic:spPr>
                </pic:pic>
              </a:graphicData>
            </a:graphic>
          </wp:inline>
        </w:drawing>
      </w:r>
    </w:p>
    <w:p w:rsidR="001A7847" w:rsidRDefault="001A7847"/>
    <w:p w:rsidR="001A7847" w:rsidRDefault="007D395D">
      <w:r>
        <w:rPr>
          <w:rFonts w:hint="eastAsia"/>
        </w:rPr>
        <w:t>指针：</w:t>
      </w:r>
    </w:p>
    <w:p w:rsidR="001A7847" w:rsidRDefault="007D395D">
      <w:pPr>
        <w:ind w:left="420"/>
      </w:pPr>
      <w:r>
        <w:rPr>
          <w:rFonts w:hint="eastAsia"/>
        </w:rPr>
        <w:t>如果使用指针访问，那么</w:t>
      </w:r>
      <w:r>
        <w:rPr>
          <w:rFonts w:hint="eastAsia"/>
        </w:rPr>
        <w:t>java</w:t>
      </w:r>
      <w:r>
        <w:rPr>
          <w:rFonts w:hint="eastAsia"/>
        </w:rPr>
        <w:t>堆对象的布局中就必须考虑如何访问类型数据的相关信息，而</w:t>
      </w:r>
      <w:r>
        <w:rPr>
          <w:rFonts w:hint="eastAsia"/>
        </w:rPr>
        <w:t>reference</w:t>
      </w:r>
      <w:r>
        <w:rPr>
          <w:rFonts w:hint="eastAsia"/>
        </w:rPr>
        <w:t>中存储的直接就是对象地址。如图</w:t>
      </w:r>
    </w:p>
    <w:p w:rsidR="001A7847" w:rsidRDefault="001A7847"/>
    <w:p w:rsidR="001A7847" w:rsidRDefault="007D395D">
      <w:r>
        <w:rPr>
          <w:noProof/>
        </w:rPr>
        <w:drawing>
          <wp:inline distT="0" distB="0" distL="0" distR="0">
            <wp:extent cx="5274310" cy="2605405"/>
            <wp:effectExtent l="0" t="0" r="254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13"/>
                    <a:stretch>
                      <a:fillRect/>
                    </a:stretch>
                  </pic:blipFill>
                  <pic:spPr>
                    <a:xfrm>
                      <a:off x="0" y="0"/>
                      <a:ext cx="5274310" cy="2605411"/>
                    </a:xfrm>
                    <a:prstGeom prst="rect">
                      <a:avLst/>
                    </a:prstGeom>
                  </pic:spPr>
                </pic:pic>
              </a:graphicData>
            </a:graphic>
          </wp:inline>
        </w:drawing>
      </w:r>
    </w:p>
    <w:p w:rsidR="001A7847" w:rsidRDefault="001A7847"/>
    <w:p w:rsidR="001A7847" w:rsidRDefault="007D395D">
      <w:r>
        <w:rPr>
          <w:rFonts w:hint="eastAsia"/>
        </w:rPr>
        <w:t>比较：</w:t>
      </w:r>
    </w:p>
    <w:p w:rsidR="001A7847" w:rsidRDefault="007D395D">
      <w:pPr>
        <w:pStyle w:val="af2"/>
        <w:numPr>
          <w:ilvl w:val="0"/>
          <w:numId w:val="27"/>
        </w:numPr>
        <w:ind w:firstLineChars="0"/>
      </w:pPr>
      <w:r>
        <w:rPr>
          <w:rFonts w:hint="eastAsia"/>
        </w:rPr>
        <w:t>句柄好处：使用句柄来访问的最大好处就是</w:t>
      </w:r>
      <w:r>
        <w:rPr>
          <w:rFonts w:hint="eastAsia"/>
        </w:rPr>
        <w:t>reference</w:t>
      </w:r>
      <w:r>
        <w:rPr>
          <w:rFonts w:hint="eastAsia"/>
        </w:rPr>
        <w:t>中存的是隐定的句柄地址，在对象被移动（垃圾收集时）时，只会改变举并重的实例数据指针，而</w:t>
      </w:r>
      <w:r>
        <w:rPr>
          <w:rFonts w:hint="eastAsia"/>
        </w:rPr>
        <w:t>reference</w:t>
      </w:r>
      <w:r>
        <w:rPr>
          <w:rFonts w:hint="eastAsia"/>
        </w:rPr>
        <w:t>本身不需要修改。</w:t>
      </w:r>
    </w:p>
    <w:p w:rsidR="001A7847" w:rsidRDefault="007D395D">
      <w:pPr>
        <w:pStyle w:val="af2"/>
        <w:numPr>
          <w:ilvl w:val="0"/>
          <w:numId w:val="27"/>
        </w:numPr>
        <w:ind w:firstLineChars="0"/>
      </w:pPr>
      <w:r>
        <w:rPr>
          <w:rFonts w:hint="eastAsia"/>
        </w:rPr>
        <w:t>直接指针好处：速度快，节省了一次指针定位时间开销，</w:t>
      </w:r>
    </w:p>
    <w:p w:rsidR="001A7847" w:rsidRDefault="007D395D">
      <w:pPr>
        <w:pStyle w:val="2"/>
        <w:rPr>
          <w:rStyle w:val="md-expand"/>
        </w:rPr>
      </w:pPr>
      <w:r>
        <w:rPr>
          <w:rFonts w:hint="eastAsia"/>
        </w:rPr>
        <w:t>8.</w:t>
      </w:r>
      <w:r>
        <w:rPr>
          <w:rStyle w:val="Char3"/>
          <w:sz w:val="32"/>
          <w:szCs w:val="32"/>
        </w:rPr>
        <w:t xml:space="preserve"> </w:t>
      </w:r>
      <w:r>
        <w:rPr>
          <w:rStyle w:val="md-expand"/>
        </w:rPr>
        <w:t>对象以死吗</w:t>
      </w:r>
    </w:p>
    <w:p w:rsidR="001A7847" w:rsidRDefault="007D395D">
      <w:pPr>
        <w:pStyle w:val="3"/>
        <w:rPr>
          <w:rStyle w:val="md-expand"/>
          <w:rFonts w:ascii="Times" w:hAnsi="Times"/>
          <w:b w:val="0"/>
          <w:bCs w:val="0"/>
          <w:color w:val="333333"/>
        </w:rPr>
      </w:pPr>
      <w:r>
        <w:rPr>
          <w:rStyle w:val="md-expand"/>
          <w:rFonts w:ascii="Times" w:hAnsi="Times"/>
          <w:b w:val="0"/>
          <w:bCs w:val="0"/>
          <w:color w:val="333333"/>
        </w:rPr>
        <w:t>引用计数法</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引用计数法的实现很简单，判定的效率也很高，在大部分情况下是一个不错的算法。但是主流的</w:t>
      </w:r>
      <w:r>
        <w:rPr>
          <w:rFonts w:ascii="Times" w:eastAsia="宋体" w:hAnsi="Times" w:cs="宋体"/>
          <w:color w:val="333333"/>
          <w:kern w:val="0"/>
          <w:sz w:val="29"/>
          <w:szCs w:val="29"/>
        </w:rPr>
        <w:t>java</w:t>
      </w:r>
      <w:r>
        <w:rPr>
          <w:rFonts w:ascii="Times" w:eastAsia="宋体" w:hAnsi="Times" w:cs="宋体"/>
          <w:color w:val="333333"/>
          <w:kern w:val="0"/>
          <w:sz w:val="29"/>
          <w:szCs w:val="29"/>
        </w:rPr>
        <w:t>虚拟机里面并没有使用引用计数法来管理内存，主要原因就是它没办法解决循环饮用的问题，比如；</w:t>
      </w:r>
    </w:p>
    <w:p w:rsidR="001A7847" w:rsidRDefault="007D395D">
      <w:pPr>
        <w:widowControl/>
        <w:pBdr>
          <w:top w:val="single" w:sz="6" w:space="5" w:color="DDDDDD"/>
          <w:left w:val="single" w:sz="6" w:space="12" w:color="DDDDDD"/>
          <w:bottom w:val="single" w:sz="6" w:space="6" w:color="DDDDDD"/>
          <w:right w:val="single" w:sz="6" w:space="0" w:color="DDDDD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ind w:left="240"/>
        <w:jc w:val="left"/>
        <w:rPr>
          <w:rFonts w:ascii="Consolas" w:eastAsia="宋体" w:hAnsi="Consolas" w:cs="Consolas"/>
          <w:color w:val="333333"/>
          <w:kern w:val="0"/>
          <w:sz w:val="24"/>
          <w:szCs w:val="24"/>
        </w:rPr>
      </w:pPr>
      <w:r>
        <w:rPr>
          <w:rFonts w:ascii="Consolas" w:eastAsia="宋体" w:hAnsi="Consolas" w:cs="Consolas"/>
          <w:color w:val="AA5500"/>
          <w:kern w:val="0"/>
          <w:sz w:val="24"/>
          <w:szCs w:val="24"/>
        </w:rPr>
        <w:t>/**</w:t>
      </w:r>
      <w:r>
        <w:rPr>
          <w:rFonts w:ascii="Consolas" w:eastAsia="宋体" w:hAnsi="Consolas" w:cs="Consolas"/>
          <w:color w:val="333333"/>
          <w:kern w:val="0"/>
          <w:sz w:val="24"/>
          <w:szCs w:val="24"/>
        </w:rPr>
        <w:br/>
      </w:r>
      <w:r>
        <w:rPr>
          <w:rFonts w:ascii="Consolas" w:eastAsia="宋体" w:hAnsi="Consolas" w:cs="Consolas"/>
          <w:color w:val="AA5500"/>
          <w:kern w:val="0"/>
          <w:sz w:val="24"/>
          <w:szCs w:val="24"/>
        </w:rPr>
        <w:t>*</w:t>
      </w:r>
      <w:r>
        <w:rPr>
          <w:rFonts w:ascii="Courier New" w:eastAsia="宋体" w:hAnsi="Courier New" w:cs="Courier New"/>
          <w:color w:val="AA5500"/>
          <w:kern w:val="0"/>
          <w:sz w:val="24"/>
          <w:szCs w:val="24"/>
        </w:rPr>
        <w:t xml:space="preserve">   </w:t>
      </w:r>
      <w:r>
        <w:rPr>
          <w:rFonts w:ascii="Consolas" w:eastAsia="宋体" w:hAnsi="Consolas" w:cs="Consolas"/>
          <w:color w:val="AA5500"/>
          <w:kern w:val="0"/>
          <w:sz w:val="24"/>
          <w:szCs w:val="24"/>
        </w:rPr>
        <w:t>实例，对象循环调用</w:t>
      </w:r>
      <w:r>
        <w:rPr>
          <w:rFonts w:ascii="Consolas" w:eastAsia="宋体" w:hAnsi="Consolas" w:cs="Consolas"/>
          <w:color w:val="333333"/>
          <w:kern w:val="0"/>
          <w:sz w:val="24"/>
          <w:szCs w:val="24"/>
        </w:rPr>
        <w:br/>
      </w:r>
      <w:r>
        <w:rPr>
          <w:rFonts w:ascii="Consolas" w:eastAsia="宋体" w:hAnsi="Consolas" w:cs="Consolas"/>
          <w:color w:val="AA5500"/>
          <w:kern w:val="0"/>
          <w:sz w:val="24"/>
          <w:szCs w:val="24"/>
        </w:rPr>
        <w:t xml:space="preserve">* </w:t>
      </w:r>
      <w:r>
        <w:rPr>
          <w:rFonts w:ascii="Courier New" w:eastAsia="宋体" w:hAnsi="Courier New" w:cs="Courier New"/>
          <w:color w:val="AA5500"/>
          <w:kern w:val="0"/>
          <w:sz w:val="24"/>
          <w:szCs w:val="24"/>
        </w:rPr>
        <w:t xml:space="preserve">  </w:t>
      </w:r>
      <w:r>
        <w:rPr>
          <w:rFonts w:ascii="Consolas" w:eastAsia="宋体" w:hAnsi="Consolas" w:cs="Consolas"/>
          <w:color w:val="AA5500"/>
          <w:kern w:val="0"/>
          <w:sz w:val="24"/>
          <w:szCs w:val="24"/>
        </w:rPr>
        <w:t>@author guangjie.Liao</w:t>
      </w:r>
      <w:r>
        <w:rPr>
          <w:rFonts w:ascii="Consolas" w:eastAsia="宋体" w:hAnsi="Consolas" w:cs="Consolas"/>
          <w:color w:val="333333"/>
          <w:kern w:val="0"/>
          <w:sz w:val="24"/>
          <w:szCs w:val="24"/>
        </w:rPr>
        <w:br/>
      </w:r>
      <w:r>
        <w:rPr>
          <w:rFonts w:ascii="Consolas" w:eastAsia="宋体" w:hAnsi="Consolas" w:cs="Consolas"/>
          <w:color w:val="AA5500"/>
          <w:kern w:val="0"/>
          <w:sz w:val="24"/>
          <w:szCs w:val="24"/>
        </w:rPr>
        <w:t>*/</w:t>
      </w:r>
      <w:r>
        <w:rPr>
          <w:rFonts w:ascii="Consolas" w:eastAsia="宋体" w:hAnsi="Consolas" w:cs="Consolas"/>
          <w:color w:val="333333"/>
          <w:kern w:val="0"/>
          <w:sz w:val="24"/>
          <w:szCs w:val="24"/>
        </w:rPr>
        <w:br/>
      </w:r>
      <w:r>
        <w:rPr>
          <w:rFonts w:ascii="Consolas" w:eastAsia="宋体" w:hAnsi="Consolas" w:cs="Consolas"/>
          <w:color w:val="770088"/>
          <w:kern w:val="0"/>
          <w:sz w:val="24"/>
          <w:szCs w:val="24"/>
        </w:rPr>
        <w:t>public</w:t>
      </w:r>
      <w:r>
        <w:rPr>
          <w:rFonts w:ascii="Consolas" w:eastAsia="宋体" w:hAnsi="Consolas" w:cs="Consolas"/>
          <w:color w:val="333333"/>
          <w:kern w:val="0"/>
          <w:sz w:val="24"/>
          <w:szCs w:val="24"/>
        </w:rPr>
        <w:t xml:space="preserve"> </w:t>
      </w:r>
      <w:r>
        <w:rPr>
          <w:rFonts w:ascii="Consolas" w:eastAsia="宋体" w:hAnsi="Consolas" w:cs="Consolas"/>
          <w:color w:val="770088"/>
          <w:kern w:val="0"/>
          <w:sz w:val="24"/>
          <w:szCs w:val="24"/>
        </w:rPr>
        <w:t>class</w:t>
      </w:r>
      <w:r>
        <w:rPr>
          <w:rFonts w:ascii="Consolas" w:eastAsia="宋体" w:hAnsi="Consolas" w:cs="Consolas"/>
          <w:color w:val="333333"/>
          <w:kern w:val="0"/>
          <w:sz w:val="24"/>
          <w:szCs w:val="24"/>
        </w:rPr>
        <w:t xml:space="preserve"> </w:t>
      </w:r>
      <w:r>
        <w:rPr>
          <w:rFonts w:ascii="Consolas" w:eastAsia="宋体" w:hAnsi="Consolas" w:cs="Consolas"/>
          <w:color w:val="0000FF"/>
          <w:kern w:val="0"/>
          <w:sz w:val="24"/>
          <w:szCs w:val="24"/>
        </w:rPr>
        <w:t>ReferenceCountingGC</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770088"/>
          <w:kern w:val="0"/>
          <w:sz w:val="24"/>
          <w:szCs w:val="24"/>
        </w:rPr>
        <w:t>public</w:t>
      </w:r>
      <w:r>
        <w:rPr>
          <w:rFonts w:ascii="Consolas" w:eastAsia="宋体" w:hAnsi="Consolas" w:cs="Consolas"/>
          <w:color w:val="333333"/>
          <w:kern w:val="0"/>
          <w:sz w:val="24"/>
          <w:szCs w:val="24"/>
        </w:rPr>
        <w:t xml:space="preserve"> </w:t>
      </w:r>
      <w:r>
        <w:rPr>
          <w:rFonts w:ascii="Consolas" w:eastAsia="宋体" w:hAnsi="Consolas" w:cs="Consolas"/>
          <w:color w:val="008855"/>
          <w:kern w:val="0"/>
          <w:sz w:val="24"/>
          <w:szCs w:val="24"/>
        </w:rPr>
        <w:t>Object</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instance</w:t>
      </w:r>
      <w:r>
        <w:rPr>
          <w:rFonts w:ascii="Consolas" w:eastAsia="宋体" w:hAnsi="Consolas" w:cs="Consolas"/>
          <w:color w:val="333333"/>
          <w:kern w:val="0"/>
          <w:sz w:val="24"/>
          <w:szCs w:val="24"/>
        </w:rPr>
        <w:t xml:space="preserve"> </w:t>
      </w:r>
      <w:r>
        <w:rPr>
          <w:rFonts w:ascii="Consolas" w:eastAsia="宋体" w:hAnsi="Consolas" w:cs="Consolas"/>
          <w:color w:val="981A1A"/>
          <w:kern w:val="0"/>
          <w:sz w:val="24"/>
          <w:szCs w:val="24"/>
        </w:rPr>
        <w:t>=</w:t>
      </w:r>
      <w:r>
        <w:rPr>
          <w:rFonts w:ascii="Consolas" w:eastAsia="宋体" w:hAnsi="Consolas" w:cs="Consolas"/>
          <w:color w:val="333333"/>
          <w:kern w:val="0"/>
          <w:sz w:val="24"/>
          <w:szCs w:val="24"/>
        </w:rPr>
        <w:t xml:space="preserve"> </w:t>
      </w:r>
      <w:r>
        <w:rPr>
          <w:rFonts w:ascii="Consolas" w:eastAsia="宋体" w:hAnsi="Consolas" w:cs="Consolas"/>
          <w:color w:val="221199"/>
          <w:kern w:val="0"/>
          <w:sz w:val="24"/>
          <w:szCs w:val="24"/>
        </w:rPr>
        <w:t>null</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AA5500"/>
          <w:kern w:val="0"/>
          <w:sz w:val="24"/>
          <w:szCs w:val="24"/>
        </w:rPr>
        <w:t>//</w:t>
      </w:r>
      <w:r>
        <w:rPr>
          <w:rFonts w:ascii="Consolas" w:eastAsia="宋体" w:hAnsi="Consolas" w:cs="Consolas"/>
          <w:color w:val="AA5500"/>
          <w:kern w:val="0"/>
          <w:sz w:val="24"/>
          <w:szCs w:val="24"/>
        </w:rPr>
        <w:t>这个成员熟性的意义就是占点内存，以便能在</w:t>
      </w:r>
      <w:r>
        <w:rPr>
          <w:rFonts w:ascii="Consolas" w:eastAsia="宋体" w:hAnsi="Consolas" w:cs="Consolas"/>
          <w:color w:val="AA5500"/>
          <w:kern w:val="0"/>
          <w:sz w:val="24"/>
          <w:szCs w:val="24"/>
        </w:rPr>
        <w:t>gc</w:t>
      </w:r>
      <w:r>
        <w:rPr>
          <w:rFonts w:ascii="Consolas" w:eastAsia="宋体" w:hAnsi="Consolas" w:cs="Consolas"/>
          <w:color w:val="AA5500"/>
          <w:kern w:val="0"/>
          <w:sz w:val="24"/>
          <w:szCs w:val="24"/>
        </w:rPr>
        <w:t>日志中看清楚是否被回收过</w:t>
      </w:r>
      <w:r>
        <w:rPr>
          <w:rFonts w:ascii="Consolas" w:eastAsia="宋体" w:hAnsi="Consolas" w:cs="Consolas"/>
          <w:color w:val="333333"/>
          <w:kern w:val="0"/>
          <w:sz w:val="24"/>
          <w:szCs w:val="24"/>
        </w:rPr>
        <w:br/>
        <w:t xml:space="preserve">  </w:t>
      </w:r>
      <w:r>
        <w:rPr>
          <w:rFonts w:ascii="Consolas" w:eastAsia="宋体" w:hAnsi="Consolas" w:cs="Consolas"/>
          <w:color w:val="770088"/>
          <w:kern w:val="0"/>
          <w:sz w:val="24"/>
          <w:szCs w:val="24"/>
        </w:rPr>
        <w:t>private</w:t>
      </w:r>
      <w:r>
        <w:rPr>
          <w:rFonts w:ascii="Consolas" w:eastAsia="宋体" w:hAnsi="Consolas" w:cs="Consolas"/>
          <w:color w:val="333333"/>
          <w:kern w:val="0"/>
          <w:sz w:val="24"/>
          <w:szCs w:val="24"/>
        </w:rPr>
        <w:t xml:space="preserve"> </w:t>
      </w:r>
      <w:r>
        <w:rPr>
          <w:rFonts w:ascii="Consolas" w:eastAsia="宋体" w:hAnsi="Consolas" w:cs="Consolas"/>
          <w:color w:val="008855"/>
          <w:kern w:val="0"/>
          <w:sz w:val="24"/>
          <w:szCs w:val="24"/>
        </w:rPr>
        <w:t>byte</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bigSize</w:t>
      </w:r>
      <w:r>
        <w:rPr>
          <w:rFonts w:ascii="Consolas" w:eastAsia="宋体" w:hAnsi="Consolas" w:cs="Consolas"/>
          <w:color w:val="333333"/>
          <w:kern w:val="0"/>
          <w:sz w:val="24"/>
          <w:szCs w:val="24"/>
        </w:rPr>
        <w:t xml:space="preserve"> </w:t>
      </w:r>
      <w:r>
        <w:rPr>
          <w:rFonts w:ascii="Consolas" w:eastAsia="宋体" w:hAnsi="Consolas" w:cs="Consolas"/>
          <w:color w:val="981A1A"/>
          <w:kern w:val="0"/>
          <w:sz w:val="24"/>
          <w:szCs w:val="24"/>
        </w:rPr>
        <w:t>=</w:t>
      </w:r>
      <w:r>
        <w:rPr>
          <w:rFonts w:ascii="Consolas" w:eastAsia="宋体" w:hAnsi="Consolas" w:cs="Consolas"/>
          <w:color w:val="333333"/>
          <w:kern w:val="0"/>
          <w:sz w:val="24"/>
          <w:szCs w:val="24"/>
        </w:rPr>
        <w:t xml:space="preserve"> </w:t>
      </w:r>
      <w:r>
        <w:rPr>
          <w:rFonts w:ascii="Consolas" w:eastAsia="宋体" w:hAnsi="Consolas" w:cs="Consolas"/>
          <w:color w:val="770088"/>
          <w:kern w:val="0"/>
          <w:sz w:val="24"/>
          <w:szCs w:val="24"/>
        </w:rPr>
        <w:t>new</w:t>
      </w:r>
      <w:r>
        <w:rPr>
          <w:rFonts w:ascii="Consolas" w:eastAsia="宋体" w:hAnsi="Consolas" w:cs="Consolas"/>
          <w:color w:val="333333"/>
          <w:kern w:val="0"/>
          <w:sz w:val="24"/>
          <w:szCs w:val="24"/>
        </w:rPr>
        <w:t xml:space="preserve"> </w:t>
      </w:r>
      <w:r>
        <w:rPr>
          <w:rFonts w:ascii="Consolas" w:eastAsia="宋体" w:hAnsi="Consolas" w:cs="Consolas"/>
          <w:color w:val="008855"/>
          <w:kern w:val="0"/>
          <w:sz w:val="24"/>
          <w:szCs w:val="24"/>
        </w:rPr>
        <w:t>byte</w:t>
      </w:r>
      <w:r>
        <w:rPr>
          <w:rFonts w:ascii="Consolas" w:eastAsia="宋体" w:hAnsi="Consolas" w:cs="Consolas"/>
          <w:color w:val="333333"/>
          <w:kern w:val="0"/>
          <w:sz w:val="24"/>
          <w:szCs w:val="24"/>
        </w:rPr>
        <w:t>[</w:t>
      </w:r>
      <w:r>
        <w:rPr>
          <w:rFonts w:ascii="Consolas" w:eastAsia="宋体" w:hAnsi="Consolas" w:cs="Consolas"/>
          <w:color w:val="116644"/>
          <w:kern w:val="0"/>
          <w:sz w:val="24"/>
          <w:szCs w:val="24"/>
        </w:rPr>
        <w:t>2</w:t>
      </w:r>
      <w:r>
        <w:rPr>
          <w:rFonts w:ascii="Consolas" w:eastAsia="宋体" w:hAnsi="Consolas" w:cs="Consolas"/>
          <w:color w:val="333333"/>
          <w:kern w:val="0"/>
          <w:sz w:val="24"/>
          <w:szCs w:val="24"/>
        </w:rPr>
        <w:t xml:space="preserve"> </w:t>
      </w:r>
      <w:r>
        <w:rPr>
          <w:rFonts w:ascii="Consolas" w:eastAsia="宋体" w:hAnsi="Consolas" w:cs="Consolas"/>
          <w:color w:val="981A1A"/>
          <w:kern w:val="0"/>
          <w:sz w:val="24"/>
          <w:szCs w:val="24"/>
        </w:rPr>
        <w:t>*</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_1MB</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333333"/>
          <w:kern w:val="0"/>
          <w:sz w:val="24"/>
          <w:szCs w:val="24"/>
        </w:rPr>
        <w:br/>
        <w:t xml:space="preserve">  </w:t>
      </w:r>
      <w:r>
        <w:rPr>
          <w:rFonts w:ascii="Consolas" w:eastAsia="宋体" w:hAnsi="Consolas" w:cs="Consolas"/>
          <w:color w:val="770088"/>
          <w:kern w:val="0"/>
          <w:sz w:val="24"/>
          <w:szCs w:val="24"/>
        </w:rPr>
        <w:t>public</w:t>
      </w:r>
      <w:r>
        <w:rPr>
          <w:rFonts w:ascii="Consolas" w:eastAsia="宋体" w:hAnsi="Consolas" w:cs="Consolas"/>
          <w:color w:val="333333"/>
          <w:kern w:val="0"/>
          <w:sz w:val="24"/>
          <w:szCs w:val="24"/>
        </w:rPr>
        <w:t xml:space="preserve"> </w:t>
      </w:r>
      <w:r>
        <w:rPr>
          <w:rFonts w:ascii="Consolas" w:eastAsia="宋体" w:hAnsi="Consolas" w:cs="Consolas"/>
          <w:color w:val="770088"/>
          <w:kern w:val="0"/>
          <w:sz w:val="24"/>
          <w:szCs w:val="24"/>
        </w:rPr>
        <w:t>static</w:t>
      </w:r>
      <w:r>
        <w:rPr>
          <w:rFonts w:ascii="Consolas" w:eastAsia="宋体" w:hAnsi="Consolas" w:cs="Consolas"/>
          <w:color w:val="333333"/>
          <w:kern w:val="0"/>
          <w:sz w:val="24"/>
          <w:szCs w:val="24"/>
        </w:rPr>
        <w:t xml:space="preserve"> </w:t>
      </w:r>
      <w:r>
        <w:rPr>
          <w:rFonts w:ascii="Consolas" w:eastAsia="宋体" w:hAnsi="Consolas" w:cs="Consolas"/>
          <w:color w:val="008855"/>
          <w:kern w:val="0"/>
          <w:sz w:val="24"/>
          <w:szCs w:val="24"/>
        </w:rPr>
        <w:t>void</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testGC</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000000"/>
          <w:kern w:val="0"/>
          <w:sz w:val="24"/>
          <w:szCs w:val="24"/>
        </w:rPr>
        <w:t>ReferenceCountingGC</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objA</w:t>
      </w:r>
      <w:r>
        <w:rPr>
          <w:rFonts w:ascii="Consolas" w:eastAsia="宋体" w:hAnsi="Consolas" w:cs="Consolas"/>
          <w:color w:val="333333"/>
          <w:kern w:val="0"/>
          <w:sz w:val="24"/>
          <w:szCs w:val="24"/>
        </w:rPr>
        <w:t xml:space="preserve"> </w:t>
      </w:r>
      <w:r>
        <w:rPr>
          <w:rFonts w:ascii="Consolas" w:eastAsia="宋体" w:hAnsi="Consolas" w:cs="Consolas"/>
          <w:color w:val="981A1A"/>
          <w:kern w:val="0"/>
          <w:sz w:val="24"/>
          <w:szCs w:val="24"/>
        </w:rPr>
        <w:t>=</w:t>
      </w:r>
      <w:r>
        <w:rPr>
          <w:rFonts w:ascii="Consolas" w:eastAsia="宋体" w:hAnsi="Consolas" w:cs="Consolas"/>
          <w:color w:val="333333"/>
          <w:kern w:val="0"/>
          <w:sz w:val="24"/>
          <w:szCs w:val="24"/>
        </w:rPr>
        <w:t xml:space="preserve"> </w:t>
      </w:r>
      <w:r>
        <w:rPr>
          <w:rFonts w:ascii="Consolas" w:eastAsia="宋体" w:hAnsi="Consolas" w:cs="Consolas"/>
          <w:color w:val="770088"/>
          <w:kern w:val="0"/>
          <w:sz w:val="24"/>
          <w:szCs w:val="24"/>
        </w:rPr>
        <w:t>new</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ReferenceCountingGC</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000000"/>
          <w:kern w:val="0"/>
          <w:sz w:val="24"/>
          <w:szCs w:val="24"/>
        </w:rPr>
        <w:t>ReferenceCountingGC</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objB</w:t>
      </w:r>
      <w:r>
        <w:rPr>
          <w:rFonts w:ascii="Consolas" w:eastAsia="宋体" w:hAnsi="Consolas" w:cs="Consolas"/>
          <w:color w:val="333333"/>
          <w:kern w:val="0"/>
          <w:sz w:val="24"/>
          <w:szCs w:val="24"/>
        </w:rPr>
        <w:t xml:space="preserve"> </w:t>
      </w:r>
      <w:r>
        <w:rPr>
          <w:rFonts w:ascii="Consolas" w:eastAsia="宋体" w:hAnsi="Consolas" w:cs="Consolas"/>
          <w:color w:val="981A1A"/>
          <w:kern w:val="0"/>
          <w:sz w:val="24"/>
          <w:szCs w:val="24"/>
        </w:rPr>
        <w:t>=</w:t>
      </w:r>
      <w:r>
        <w:rPr>
          <w:rFonts w:ascii="Consolas" w:eastAsia="宋体" w:hAnsi="Consolas" w:cs="Consolas"/>
          <w:color w:val="333333"/>
          <w:kern w:val="0"/>
          <w:sz w:val="24"/>
          <w:szCs w:val="24"/>
        </w:rPr>
        <w:t xml:space="preserve"> </w:t>
      </w:r>
      <w:r>
        <w:rPr>
          <w:rFonts w:ascii="Consolas" w:eastAsia="宋体" w:hAnsi="Consolas" w:cs="Consolas"/>
          <w:color w:val="770088"/>
          <w:kern w:val="0"/>
          <w:sz w:val="24"/>
          <w:szCs w:val="24"/>
        </w:rPr>
        <w:t>new</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ReferenceCountingGC</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000000"/>
          <w:kern w:val="0"/>
          <w:sz w:val="24"/>
          <w:szCs w:val="24"/>
        </w:rPr>
        <w:t>objA</w:t>
      </w:r>
      <w:r>
        <w:rPr>
          <w:rFonts w:ascii="Consolas" w:eastAsia="宋体" w:hAnsi="Consolas" w:cs="Consolas"/>
          <w:color w:val="333333"/>
          <w:kern w:val="0"/>
          <w:sz w:val="24"/>
          <w:szCs w:val="24"/>
        </w:rPr>
        <w:t>.</w:t>
      </w:r>
      <w:r>
        <w:rPr>
          <w:rFonts w:ascii="Consolas" w:eastAsia="宋体" w:hAnsi="Consolas" w:cs="Consolas"/>
          <w:color w:val="000000"/>
          <w:kern w:val="0"/>
          <w:sz w:val="24"/>
          <w:szCs w:val="24"/>
        </w:rPr>
        <w:t>instance</w:t>
      </w:r>
      <w:r>
        <w:rPr>
          <w:rFonts w:ascii="Consolas" w:eastAsia="宋体" w:hAnsi="Consolas" w:cs="Consolas"/>
          <w:color w:val="333333"/>
          <w:kern w:val="0"/>
          <w:sz w:val="24"/>
          <w:szCs w:val="24"/>
        </w:rPr>
        <w:t xml:space="preserve"> </w:t>
      </w:r>
      <w:r>
        <w:rPr>
          <w:rFonts w:ascii="Consolas" w:eastAsia="宋体" w:hAnsi="Consolas" w:cs="Consolas"/>
          <w:color w:val="981A1A"/>
          <w:kern w:val="0"/>
          <w:sz w:val="24"/>
          <w:szCs w:val="24"/>
        </w:rPr>
        <w:t>=</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objB</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000000"/>
          <w:kern w:val="0"/>
          <w:sz w:val="24"/>
          <w:szCs w:val="24"/>
        </w:rPr>
        <w:t>objB</w:t>
      </w:r>
      <w:r>
        <w:rPr>
          <w:rFonts w:ascii="Consolas" w:eastAsia="宋体" w:hAnsi="Consolas" w:cs="Consolas"/>
          <w:color w:val="333333"/>
          <w:kern w:val="0"/>
          <w:sz w:val="24"/>
          <w:szCs w:val="24"/>
        </w:rPr>
        <w:t>.</w:t>
      </w:r>
      <w:r>
        <w:rPr>
          <w:rFonts w:ascii="Consolas" w:eastAsia="宋体" w:hAnsi="Consolas" w:cs="Consolas"/>
          <w:color w:val="000000"/>
          <w:kern w:val="0"/>
          <w:sz w:val="24"/>
          <w:szCs w:val="24"/>
        </w:rPr>
        <w:t>instance</w:t>
      </w:r>
      <w:r>
        <w:rPr>
          <w:rFonts w:ascii="Consolas" w:eastAsia="宋体" w:hAnsi="Consolas" w:cs="Consolas"/>
          <w:color w:val="333333"/>
          <w:kern w:val="0"/>
          <w:sz w:val="24"/>
          <w:szCs w:val="24"/>
        </w:rPr>
        <w:t xml:space="preserve"> </w:t>
      </w:r>
      <w:r>
        <w:rPr>
          <w:rFonts w:ascii="Consolas" w:eastAsia="宋体" w:hAnsi="Consolas" w:cs="Consolas"/>
          <w:color w:val="981A1A"/>
          <w:kern w:val="0"/>
          <w:sz w:val="24"/>
          <w:szCs w:val="24"/>
        </w:rPr>
        <w:t>=</w:t>
      </w:r>
      <w:r>
        <w:rPr>
          <w:rFonts w:ascii="Consolas" w:eastAsia="宋体" w:hAnsi="Consolas" w:cs="Consolas"/>
          <w:color w:val="333333"/>
          <w:kern w:val="0"/>
          <w:sz w:val="24"/>
          <w:szCs w:val="24"/>
        </w:rPr>
        <w:t xml:space="preserve"> </w:t>
      </w:r>
      <w:r>
        <w:rPr>
          <w:rFonts w:ascii="Consolas" w:eastAsia="宋体" w:hAnsi="Consolas" w:cs="Consolas"/>
          <w:color w:val="000000"/>
          <w:kern w:val="0"/>
          <w:sz w:val="24"/>
          <w:szCs w:val="24"/>
        </w:rPr>
        <w:t>objA</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333333"/>
          <w:kern w:val="0"/>
          <w:sz w:val="24"/>
          <w:szCs w:val="24"/>
        </w:rPr>
        <w:br/>
        <w:t xml:space="preserve">    </w:t>
      </w:r>
      <w:r>
        <w:rPr>
          <w:rFonts w:ascii="Consolas" w:eastAsia="宋体" w:hAnsi="Consolas" w:cs="Consolas"/>
          <w:color w:val="000000"/>
          <w:kern w:val="0"/>
          <w:sz w:val="24"/>
          <w:szCs w:val="24"/>
        </w:rPr>
        <w:t>objA</w:t>
      </w:r>
      <w:r>
        <w:rPr>
          <w:rFonts w:ascii="Consolas" w:eastAsia="宋体" w:hAnsi="Consolas" w:cs="Consolas"/>
          <w:color w:val="333333"/>
          <w:kern w:val="0"/>
          <w:sz w:val="24"/>
          <w:szCs w:val="24"/>
        </w:rPr>
        <w:t xml:space="preserve"> </w:t>
      </w:r>
      <w:r>
        <w:rPr>
          <w:rFonts w:ascii="Consolas" w:eastAsia="宋体" w:hAnsi="Consolas" w:cs="Consolas"/>
          <w:color w:val="981A1A"/>
          <w:kern w:val="0"/>
          <w:sz w:val="24"/>
          <w:szCs w:val="24"/>
        </w:rPr>
        <w:t>=</w:t>
      </w:r>
      <w:r>
        <w:rPr>
          <w:rFonts w:ascii="Consolas" w:eastAsia="宋体" w:hAnsi="Consolas" w:cs="Consolas"/>
          <w:color w:val="333333"/>
          <w:kern w:val="0"/>
          <w:sz w:val="24"/>
          <w:szCs w:val="24"/>
        </w:rPr>
        <w:t xml:space="preserve"> </w:t>
      </w:r>
      <w:r>
        <w:rPr>
          <w:rFonts w:ascii="Consolas" w:eastAsia="宋体" w:hAnsi="Consolas" w:cs="Consolas"/>
          <w:color w:val="221199"/>
          <w:kern w:val="0"/>
          <w:sz w:val="24"/>
          <w:szCs w:val="24"/>
        </w:rPr>
        <w:t>null</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000000"/>
          <w:kern w:val="0"/>
          <w:sz w:val="24"/>
          <w:szCs w:val="24"/>
        </w:rPr>
        <w:t>objB</w:t>
      </w:r>
      <w:r>
        <w:rPr>
          <w:rFonts w:ascii="Consolas" w:eastAsia="宋体" w:hAnsi="Consolas" w:cs="Consolas"/>
          <w:color w:val="333333"/>
          <w:kern w:val="0"/>
          <w:sz w:val="24"/>
          <w:szCs w:val="24"/>
        </w:rPr>
        <w:t xml:space="preserve"> </w:t>
      </w:r>
      <w:r>
        <w:rPr>
          <w:rFonts w:ascii="Consolas" w:eastAsia="宋体" w:hAnsi="Consolas" w:cs="Consolas"/>
          <w:color w:val="981A1A"/>
          <w:kern w:val="0"/>
          <w:sz w:val="24"/>
          <w:szCs w:val="24"/>
        </w:rPr>
        <w:t>=</w:t>
      </w:r>
      <w:r>
        <w:rPr>
          <w:rFonts w:ascii="Consolas" w:eastAsia="宋体" w:hAnsi="Consolas" w:cs="Consolas"/>
          <w:color w:val="333333"/>
          <w:kern w:val="0"/>
          <w:sz w:val="24"/>
          <w:szCs w:val="24"/>
        </w:rPr>
        <w:t xml:space="preserve"> </w:t>
      </w:r>
      <w:r>
        <w:rPr>
          <w:rFonts w:ascii="Consolas" w:eastAsia="宋体" w:hAnsi="Consolas" w:cs="Consolas"/>
          <w:color w:val="221199"/>
          <w:kern w:val="0"/>
          <w:sz w:val="24"/>
          <w:szCs w:val="24"/>
        </w:rPr>
        <w:t>null</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333333"/>
          <w:kern w:val="0"/>
          <w:sz w:val="24"/>
          <w:szCs w:val="24"/>
        </w:rPr>
        <w:br/>
        <w:t xml:space="preserve">    </w:t>
      </w:r>
      <w:r>
        <w:rPr>
          <w:rFonts w:ascii="Consolas" w:eastAsia="宋体" w:hAnsi="Consolas" w:cs="Consolas"/>
          <w:color w:val="000000"/>
          <w:kern w:val="0"/>
          <w:sz w:val="24"/>
          <w:szCs w:val="24"/>
        </w:rPr>
        <w:t>System</w:t>
      </w:r>
      <w:r>
        <w:rPr>
          <w:rFonts w:ascii="Consolas" w:eastAsia="宋体" w:hAnsi="Consolas" w:cs="Consolas"/>
          <w:color w:val="333333"/>
          <w:kern w:val="0"/>
          <w:sz w:val="24"/>
          <w:szCs w:val="24"/>
        </w:rPr>
        <w:t>.</w:t>
      </w:r>
      <w:r>
        <w:rPr>
          <w:rFonts w:ascii="Consolas" w:eastAsia="宋体" w:hAnsi="Consolas" w:cs="Consolas"/>
          <w:color w:val="000000"/>
          <w:kern w:val="0"/>
          <w:sz w:val="24"/>
          <w:szCs w:val="24"/>
        </w:rPr>
        <w:t>gc</w:t>
      </w:r>
      <w:r>
        <w:rPr>
          <w:rFonts w:ascii="Consolas" w:eastAsia="宋体" w:hAnsi="Consolas" w:cs="Consolas"/>
          <w:color w:val="333333"/>
          <w:kern w:val="0"/>
          <w:sz w:val="24"/>
          <w:szCs w:val="24"/>
        </w:rPr>
        <w:t>();</w:t>
      </w:r>
      <w:r>
        <w:rPr>
          <w:rFonts w:ascii="Consolas" w:eastAsia="宋体" w:hAnsi="Consolas" w:cs="Consolas"/>
          <w:color w:val="333333"/>
          <w:kern w:val="0"/>
          <w:sz w:val="24"/>
          <w:szCs w:val="24"/>
        </w:rPr>
        <w:br/>
        <w:t xml:space="preserve">  }</w:t>
      </w:r>
      <w:r>
        <w:rPr>
          <w:rFonts w:ascii="Consolas" w:eastAsia="宋体" w:hAnsi="Consolas" w:cs="Consolas"/>
          <w:color w:val="333333"/>
          <w:kern w:val="0"/>
          <w:sz w:val="24"/>
          <w:szCs w:val="24"/>
        </w:rPr>
        <w:br/>
        <w:t>}</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lastRenderedPageBreak/>
        <w:t>对象</w:t>
      </w:r>
      <w:r>
        <w:rPr>
          <w:rFonts w:ascii="Times" w:eastAsia="宋体" w:hAnsi="Times" w:cs="宋体"/>
          <w:color w:val="333333"/>
          <w:kern w:val="0"/>
          <w:sz w:val="29"/>
          <w:szCs w:val="29"/>
        </w:rPr>
        <w:t xml:space="preserve">objA </w:t>
      </w:r>
      <w:r>
        <w:rPr>
          <w:rFonts w:ascii="Times" w:eastAsia="宋体" w:hAnsi="Times" w:cs="宋体"/>
          <w:color w:val="333333"/>
          <w:kern w:val="0"/>
          <w:sz w:val="29"/>
          <w:szCs w:val="29"/>
        </w:rPr>
        <w:t>和对象</w:t>
      </w:r>
      <w:r>
        <w:rPr>
          <w:rFonts w:ascii="Times" w:eastAsia="宋体" w:hAnsi="Times" w:cs="宋体"/>
          <w:color w:val="333333"/>
          <w:kern w:val="0"/>
          <w:sz w:val="29"/>
          <w:szCs w:val="29"/>
        </w:rPr>
        <w:t xml:space="preserve">objB </w:t>
      </w:r>
      <w:r>
        <w:rPr>
          <w:rFonts w:ascii="Times" w:eastAsia="宋体" w:hAnsi="Times" w:cs="宋体"/>
          <w:color w:val="333333"/>
          <w:kern w:val="0"/>
          <w:sz w:val="29"/>
          <w:szCs w:val="29"/>
        </w:rPr>
        <w:t>都有字段</w:t>
      </w:r>
      <w:r>
        <w:rPr>
          <w:rFonts w:ascii="Times" w:eastAsia="宋体" w:hAnsi="Times" w:cs="宋体"/>
          <w:color w:val="333333"/>
          <w:kern w:val="0"/>
          <w:sz w:val="29"/>
          <w:szCs w:val="29"/>
        </w:rPr>
        <w:t>instance,</w:t>
      </w:r>
      <w:r>
        <w:rPr>
          <w:rFonts w:ascii="Times" w:eastAsia="宋体" w:hAnsi="Times" w:cs="宋体"/>
          <w:color w:val="333333"/>
          <w:kern w:val="0"/>
          <w:sz w:val="29"/>
          <w:szCs w:val="29"/>
        </w:rPr>
        <w:t>赋值语句</w:t>
      </w:r>
      <w:r>
        <w:rPr>
          <w:rFonts w:ascii="Times" w:eastAsia="宋体" w:hAnsi="Times" w:cs="宋体"/>
          <w:color w:val="333333"/>
          <w:kern w:val="0"/>
          <w:sz w:val="29"/>
          <w:szCs w:val="29"/>
        </w:rPr>
        <w:t xml:space="preserve"> objA.instance = objB</w:t>
      </w:r>
      <w:r>
        <w:rPr>
          <w:rFonts w:ascii="Times" w:eastAsia="宋体" w:hAnsi="Times" w:cs="宋体"/>
          <w:color w:val="333333"/>
          <w:kern w:val="0"/>
          <w:sz w:val="29"/>
          <w:szCs w:val="29"/>
        </w:rPr>
        <w:t>，</w:t>
      </w:r>
      <w:r>
        <w:rPr>
          <w:rFonts w:ascii="Times" w:eastAsia="宋体" w:hAnsi="Times" w:cs="宋体"/>
          <w:color w:val="333333"/>
          <w:kern w:val="0"/>
          <w:sz w:val="29"/>
          <w:szCs w:val="29"/>
        </w:rPr>
        <w:t>objB.instance = objA;</w:t>
      </w:r>
      <w:r>
        <w:rPr>
          <w:rFonts w:ascii="Times" w:eastAsia="宋体" w:hAnsi="Times" w:cs="宋体"/>
          <w:color w:val="333333"/>
          <w:kern w:val="0"/>
          <w:sz w:val="29"/>
          <w:szCs w:val="29"/>
        </w:rPr>
        <w:t>，除此之外两个对象再无任何引用，实际上两个对象已经不可能被访问，但是他们相互引用对方，导致他们的引用计数都不为</w:t>
      </w:r>
      <w:r>
        <w:rPr>
          <w:rFonts w:ascii="Times" w:eastAsia="宋体" w:hAnsi="Times" w:cs="宋体"/>
          <w:color w:val="333333"/>
          <w:kern w:val="0"/>
          <w:sz w:val="29"/>
          <w:szCs w:val="29"/>
        </w:rPr>
        <w:t>0</w:t>
      </w:r>
      <w:r>
        <w:rPr>
          <w:rFonts w:ascii="Times" w:eastAsia="宋体" w:hAnsi="Times" w:cs="宋体"/>
          <w:color w:val="333333"/>
          <w:kern w:val="0"/>
          <w:sz w:val="29"/>
          <w:szCs w:val="29"/>
        </w:rPr>
        <w:t>，因为无法被</w:t>
      </w:r>
      <w:r>
        <w:rPr>
          <w:rFonts w:ascii="Times" w:eastAsia="宋体" w:hAnsi="Times" w:cs="宋体"/>
          <w:color w:val="333333"/>
          <w:kern w:val="0"/>
          <w:sz w:val="29"/>
          <w:szCs w:val="29"/>
        </w:rPr>
        <w:t>GC</w:t>
      </w:r>
      <w:r>
        <w:rPr>
          <w:rFonts w:ascii="Times" w:eastAsia="宋体" w:hAnsi="Times" w:cs="宋体"/>
          <w:color w:val="333333"/>
          <w:kern w:val="0"/>
          <w:sz w:val="29"/>
          <w:szCs w:val="29"/>
        </w:rPr>
        <w:t>回收。</w:t>
      </w:r>
    </w:p>
    <w:p w:rsidR="001A7847" w:rsidRDefault="007D395D">
      <w:pPr>
        <w:pStyle w:val="3"/>
      </w:pPr>
      <w:r>
        <w:rPr>
          <w:rStyle w:val="md-expand"/>
          <w:rFonts w:ascii="Times" w:hAnsi="Times"/>
          <w:b w:val="0"/>
          <w:bCs w:val="0"/>
          <w:color w:val="333333"/>
        </w:rPr>
        <w:t>可达性分析</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这个算法的基本意思是通过一系列被称为</w:t>
      </w:r>
      <w:r>
        <w:rPr>
          <w:rFonts w:ascii="Times" w:eastAsia="宋体" w:hAnsi="Times" w:cs="宋体"/>
          <w:color w:val="333333"/>
          <w:kern w:val="0"/>
          <w:sz w:val="29"/>
          <w:szCs w:val="29"/>
        </w:rPr>
        <w:t>“GC Roots”</w:t>
      </w:r>
      <w:r>
        <w:rPr>
          <w:rFonts w:ascii="Times" w:eastAsia="宋体" w:hAnsi="Times" w:cs="宋体"/>
          <w:color w:val="333333"/>
          <w:kern w:val="0"/>
          <w:sz w:val="29"/>
          <w:szCs w:val="29"/>
        </w:rPr>
        <w:t>的对象作为起始点，从这些节点开始向下搜索，搜索所走的路径为引用链，当一个对象到</w:t>
      </w:r>
      <w:r>
        <w:rPr>
          <w:rFonts w:ascii="Times" w:eastAsia="宋体" w:hAnsi="Times" w:cs="宋体"/>
          <w:color w:val="333333"/>
          <w:kern w:val="0"/>
          <w:sz w:val="29"/>
          <w:szCs w:val="29"/>
        </w:rPr>
        <w:t>GC Roots</w:t>
      </w:r>
      <w:r>
        <w:rPr>
          <w:rFonts w:ascii="Times" w:eastAsia="宋体" w:hAnsi="Times" w:cs="宋体"/>
          <w:color w:val="333333"/>
          <w:kern w:val="0"/>
          <w:sz w:val="29"/>
          <w:szCs w:val="29"/>
        </w:rPr>
        <w:t>没有任务引用链的时候，则此对象不可用，将被</w:t>
      </w:r>
      <w:r>
        <w:rPr>
          <w:rFonts w:ascii="Times" w:eastAsia="宋体" w:hAnsi="Times" w:cs="宋体"/>
          <w:color w:val="333333"/>
          <w:kern w:val="0"/>
          <w:sz w:val="29"/>
          <w:szCs w:val="29"/>
        </w:rPr>
        <w:t>GC</w:t>
      </w:r>
      <w:r>
        <w:rPr>
          <w:rFonts w:ascii="Times" w:eastAsia="宋体" w:hAnsi="Times" w:cs="宋体"/>
          <w:color w:val="333333"/>
          <w:kern w:val="0"/>
          <w:sz w:val="29"/>
          <w:szCs w:val="29"/>
        </w:rPr>
        <w:t>回收。</w:t>
      </w:r>
    </w:p>
    <w:p w:rsidR="001A7847" w:rsidRDefault="007D395D">
      <w:pPr>
        <w:widowControl/>
        <w:spacing w:after="100" w:afterAutospacing="1"/>
        <w:rPr>
          <w:rFonts w:ascii="Times" w:eastAsia="宋体" w:hAnsi="Times" w:cs="宋体"/>
          <w:color w:val="333333"/>
          <w:kern w:val="0"/>
          <w:sz w:val="29"/>
          <w:szCs w:val="29"/>
        </w:rPr>
      </w:pPr>
      <w:r>
        <w:rPr>
          <w:noProof/>
        </w:rPr>
        <w:drawing>
          <wp:inline distT="0" distB="0" distL="0" distR="0">
            <wp:extent cx="5274310" cy="3304540"/>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14"/>
                    <a:stretch>
                      <a:fillRect/>
                    </a:stretch>
                  </pic:blipFill>
                  <pic:spPr>
                    <a:xfrm>
                      <a:off x="0" y="0"/>
                      <a:ext cx="5274310" cy="3304990"/>
                    </a:xfrm>
                    <a:prstGeom prst="rect">
                      <a:avLst/>
                    </a:prstGeom>
                  </pic:spPr>
                </pic:pic>
              </a:graphicData>
            </a:graphic>
          </wp:inline>
        </w:drawing>
      </w:r>
    </w:p>
    <w:p w:rsidR="001A7847" w:rsidRDefault="007D395D">
      <w:pPr>
        <w:widowControl/>
        <w:spacing w:after="100" w:afterAutospacing="1"/>
        <w:rPr>
          <w:rFonts w:ascii="Times" w:eastAsia="宋体" w:hAnsi="Times" w:cs="宋体"/>
          <w:color w:val="333333"/>
          <w:kern w:val="0"/>
          <w:sz w:val="29"/>
          <w:szCs w:val="29"/>
        </w:rPr>
      </w:pPr>
      <w:r>
        <w:rPr>
          <w:rFonts w:ascii="Courier New" w:eastAsia="宋体" w:hAnsi="Courier New" w:cs="Courier New"/>
          <w:noProof/>
          <w:color w:val="333333"/>
          <w:kern w:val="0"/>
          <w:sz w:val="29"/>
          <w:szCs w:val="29"/>
        </w:rPr>
        <mc:AlternateContent>
          <mc:Choice Requires="wps">
            <w:drawing>
              <wp:inline distT="0" distB="0" distL="0" distR="0">
                <wp:extent cx="307340" cy="307340"/>
                <wp:effectExtent l="0" t="0" r="0" b="0"/>
                <wp:docPr id="378" name="矩形 378" descr="C:\Users\Administrator\Desktop\%E6%A1%88%E4%BE%8B1.png?lastModify=1542071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E6%A1%88%E4%BE%8B1.png?lastModify=1542071131"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KCqv/zTAAAAAwEAAA8AAAAAAAAAAQAgAAAAIgAAAGRycy9kb3ducmV2LnhtbFBL&#10;AQIUABQAAAAIAIdO4kA6Y3jONAIAABoEAAAOAAAAAAAAAAEAIAAAACIBAABkcnMvZTJvRG9jLnht&#10;bFBLBQYAAAAABgAGAFkBAADIBQAAAAA=&#10;">
                <v:fill on="f" focussize="0,0"/>
                <v:stroke on="f"/>
                <v:imagedata o:title=""/>
                <o:lock v:ext="edit" aspectratio="t"/>
                <w10:wrap type="none"/>
                <w10:anchorlock/>
              </v:rect>
            </w:pict>
          </mc:Fallback>
        </mc:AlternateConten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java</w:t>
      </w:r>
      <w:r>
        <w:rPr>
          <w:rFonts w:ascii="Times" w:eastAsia="宋体" w:hAnsi="Times" w:cs="宋体"/>
          <w:color w:val="333333"/>
          <w:kern w:val="0"/>
          <w:sz w:val="29"/>
          <w:szCs w:val="29"/>
        </w:rPr>
        <w:t>语言中，可作为</w:t>
      </w:r>
      <w:r>
        <w:rPr>
          <w:rFonts w:ascii="Times" w:eastAsia="宋体" w:hAnsi="Times" w:cs="宋体"/>
          <w:color w:val="333333"/>
          <w:kern w:val="0"/>
          <w:sz w:val="29"/>
          <w:szCs w:val="29"/>
        </w:rPr>
        <w:t>GC Roots</w:t>
      </w:r>
      <w:r>
        <w:rPr>
          <w:rFonts w:ascii="Times" w:eastAsia="宋体" w:hAnsi="Times" w:cs="宋体"/>
          <w:color w:val="333333"/>
          <w:kern w:val="0"/>
          <w:sz w:val="29"/>
          <w:szCs w:val="29"/>
        </w:rPr>
        <w:t>对象的包含以下几种</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lastRenderedPageBreak/>
        <w:t>1.</w:t>
      </w:r>
      <w:r>
        <w:rPr>
          <w:rFonts w:ascii="Times" w:eastAsia="宋体" w:hAnsi="Times" w:cs="宋体"/>
          <w:color w:val="333333"/>
          <w:kern w:val="0"/>
          <w:sz w:val="29"/>
          <w:szCs w:val="29"/>
        </w:rPr>
        <w:t>虚拟机栈中引用的对象</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2.</w:t>
      </w:r>
      <w:r>
        <w:rPr>
          <w:rFonts w:ascii="Times" w:eastAsia="宋体" w:hAnsi="Times" w:cs="宋体"/>
          <w:color w:val="333333"/>
          <w:kern w:val="0"/>
          <w:sz w:val="29"/>
          <w:szCs w:val="29"/>
        </w:rPr>
        <w:t>方法区中静态属性引用的对象</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3.</w:t>
      </w:r>
      <w:r>
        <w:rPr>
          <w:rFonts w:ascii="Times" w:eastAsia="宋体" w:hAnsi="Times" w:cs="宋体"/>
          <w:color w:val="333333"/>
          <w:kern w:val="0"/>
          <w:sz w:val="29"/>
          <w:szCs w:val="29"/>
        </w:rPr>
        <w:t>方法区中常量引用的对象</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4.Native</w:t>
      </w:r>
      <w:r>
        <w:rPr>
          <w:rFonts w:ascii="Times" w:eastAsia="宋体" w:hAnsi="Times" w:cs="宋体"/>
          <w:color w:val="333333"/>
          <w:kern w:val="0"/>
          <w:sz w:val="29"/>
          <w:szCs w:val="29"/>
        </w:rPr>
        <w:t>方法中引用的对象</w:t>
      </w:r>
    </w:p>
    <w:p w:rsidR="001A7847" w:rsidRDefault="007D395D">
      <w:pPr>
        <w:pStyle w:val="3"/>
      </w:pPr>
      <w:r>
        <w:rPr>
          <w:rStyle w:val="md-expand"/>
        </w:rPr>
        <w:t>再谈引用</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在</w:t>
      </w:r>
      <w:r>
        <w:rPr>
          <w:rFonts w:ascii="Times" w:eastAsia="宋体" w:hAnsi="Times" w:cs="宋体"/>
          <w:color w:val="333333"/>
          <w:kern w:val="0"/>
          <w:sz w:val="29"/>
          <w:szCs w:val="29"/>
        </w:rPr>
        <w:t>JDK1.2</w:t>
      </w:r>
      <w:r>
        <w:rPr>
          <w:rFonts w:ascii="Times" w:eastAsia="宋体" w:hAnsi="Times" w:cs="宋体"/>
          <w:color w:val="333333"/>
          <w:kern w:val="0"/>
          <w:sz w:val="29"/>
          <w:szCs w:val="29"/>
        </w:rPr>
        <w:t>之后，</w:t>
      </w:r>
      <w:r>
        <w:rPr>
          <w:rFonts w:ascii="Times" w:eastAsia="宋体" w:hAnsi="Times" w:cs="宋体"/>
          <w:color w:val="333333"/>
          <w:kern w:val="0"/>
          <w:sz w:val="29"/>
          <w:szCs w:val="29"/>
        </w:rPr>
        <w:t>java</w:t>
      </w:r>
      <w:r>
        <w:rPr>
          <w:rFonts w:ascii="Times" w:eastAsia="宋体" w:hAnsi="Times" w:cs="宋体"/>
          <w:color w:val="333333"/>
          <w:kern w:val="0"/>
          <w:sz w:val="29"/>
          <w:szCs w:val="29"/>
        </w:rPr>
        <w:t>对引用的概念进行了扩充，将引用分为强引用，软引用，弱引用，虚引用</w:t>
      </w:r>
      <w:r>
        <w:rPr>
          <w:rFonts w:ascii="Times" w:eastAsia="宋体" w:hAnsi="Times" w:cs="宋体"/>
          <w:color w:val="333333"/>
          <w:kern w:val="0"/>
          <w:sz w:val="29"/>
          <w:szCs w:val="29"/>
        </w:rPr>
        <w:t>4</w:t>
      </w:r>
      <w:r>
        <w:rPr>
          <w:rFonts w:ascii="Times" w:eastAsia="宋体" w:hAnsi="Times" w:cs="宋体"/>
          <w:color w:val="333333"/>
          <w:kern w:val="0"/>
          <w:sz w:val="29"/>
          <w:szCs w:val="29"/>
        </w:rPr>
        <w:t>种，这四种引用强度依次逐渐减弱。</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1.</w:t>
      </w:r>
      <w:r>
        <w:rPr>
          <w:rFonts w:ascii="Times" w:eastAsia="宋体" w:hAnsi="Times" w:cs="宋体"/>
          <w:color w:val="333333"/>
          <w:kern w:val="0"/>
          <w:sz w:val="29"/>
          <w:szCs w:val="29"/>
        </w:rPr>
        <w:t>强引用，类似</w:t>
      </w:r>
      <w:r>
        <w:rPr>
          <w:rFonts w:ascii="Times" w:eastAsia="宋体" w:hAnsi="Times" w:cs="宋体"/>
          <w:color w:val="333333"/>
          <w:kern w:val="0"/>
          <w:sz w:val="29"/>
          <w:szCs w:val="29"/>
        </w:rPr>
        <w:t xml:space="preserve">Object obj = new Object() </w:t>
      </w:r>
      <w:r>
        <w:rPr>
          <w:rFonts w:ascii="Times" w:eastAsia="宋体" w:hAnsi="Times" w:cs="宋体"/>
          <w:color w:val="333333"/>
          <w:kern w:val="0"/>
          <w:sz w:val="29"/>
          <w:szCs w:val="29"/>
        </w:rPr>
        <w:t>这类引用，对于强引用，永远不会被回收掉。</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2.</w:t>
      </w:r>
      <w:r>
        <w:rPr>
          <w:rFonts w:ascii="Times" w:eastAsia="宋体" w:hAnsi="Times" w:cs="宋体"/>
          <w:color w:val="333333"/>
          <w:kern w:val="0"/>
          <w:sz w:val="29"/>
          <w:szCs w:val="29"/>
        </w:rPr>
        <w:t>软引用，用来描述一下还有用但并非必须的对象，软引用关联的对象，在系统发生内存溢出之前会将这些对象进行回收，如果，回收了这些对象内存还是不够，将抛出内存溢出异常，</w:t>
      </w:r>
      <w:r>
        <w:rPr>
          <w:rFonts w:ascii="Times" w:eastAsia="宋体" w:hAnsi="Times" w:cs="宋体"/>
          <w:color w:val="333333"/>
          <w:kern w:val="0"/>
          <w:sz w:val="29"/>
          <w:szCs w:val="29"/>
        </w:rPr>
        <w:t>JDK1.2</w:t>
      </w:r>
      <w:r>
        <w:rPr>
          <w:rFonts w:ascii="Times" w:eastAsia="宋体" w:hAnsi="Times" w:cs="宋体"/>
          <w:color w:val="333333"/>
          <w:kern w:val="0"/>
          <w:sz w:val="29"/>
          <w:szCs w:val="29"/>
        </w:rPr>
        <w:t>以后提供了</w:t>
      </w:r>
      <w:r>
        <w:rPr>
          <w:rFonts w:ascii="Times" w:eastAsia="宋体" w:hAnsi="Times" w:cs="宋体"/>
          <w:color w:val="333333"/>
          <w:kern w:val="0"/>
          <w:sz w:val="29"/>
          <w:szCs w:val="29"/>
        </w:rPr>
        <w:t xml:space="preserve">SoftReference </w:t>
      </w:r>
      <w:r>
        <w:rPr>
          <w:rFonts w:ascii="Times" w:eastAsia="宋体" w:hAnsi="Times" w:cs="宋体"/>
          <w:color w:val="333333"/>
          <w:kern w:val="0"/>
          <w:sz w:val="29"/>
          <w:szCs w:val="29"/>
        </w:rPr>
        <w:t>类实现软引用。</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3.</w:t>
      </w:r>
      <w:r>
        <w:rPr>
          <w:rFonts w:ascii="Times" w:eastAsia="宋体" w:hAnsi="Times" w:cs="宋体"/>
          <w:color w:val="333333"/>
          <w:kern w:val="0"/>
          <w:sz w:val="29"/>
          <w:szCs w:val="29"/>
        </w:rPr>
        <w:t>弱引用，用来描述非必须的对象，强度比软引用弱一些，当发生</w:t>
      </w:r>
      <w:r>
        <w:rPr>
          <w:rFonts w:ascii="Times" w:eastAsia="宋体" w:hAnsi="Times" w:cs="宋体"/>
          <w:color w:val="333333"/>
          <w:kern w:val="0"/>
          <w:sz w:val="29"/>
          <w:szCs w:val="29"/>
        </w:rPr>
        <w:t>GC</w:t>
      </w:r>
      <w:r>
        <w:rPr>
          <w:rFonts w:ascii="Times" w:eastAsia="宋体" w:hAnsi="Times" w:cs="宋体"/>
          <w:color w:val="333333"/>
          <w:kern w:val="0"/>
          <w:sz w:val="29"/>
          <w:szCs w:val="29"/>
        </w:rPr>
        <w:t>时，无论内存时候足够，软引用都将被回收，</w:t>
      </w:r>
      <w:r>
        <w:rPr>
          <w:rFonts w:ascii="Times" w:eastAsia="宋体" w:hAnsi="Times" w:cs="宋体"/>
          <w:color w:val="333333"/>
          <w:kern w:val="0"/>
          <w:sz w:val="29"/>
          <w:szCs w:val="29"/>
        </w:rPr>
        <w:t>JDK1.2</w:t>
      </w:r>
      <w:r>
        <w:rPr>
          <w:rFonts w:ascii="Times" w:eastAsia="宋体" w:hAnsi="Times" w:cs="宋体"/>
          <w:color w:val="333333"/>
          <w:kern w:val="0"/>
          <w:sz w:val="29"/>
          <w:szCs w:val="29"/>
        </w:rPr>
        <w:t>以后提供了</w:t>
      </w:r>
      <w:r>
        <w:rPr>
          <w:rFonts w:ascii="Times" w:eastAsia="宋体" w:hAnsi="Times" w:cs="宋体"/>
          <w:color w:val="333333"/>
          <w:kern w:val="0"/>
          <w:sz w:val="29"/>
          <w:szCs w:val="29"/>
        </w:rPr>
        <w:t>WeakReference</w:t>
      </w:r>
      <w:r>
        <w:rPr>
          <w:rFonts w:ascii="Times" w:eastAsia="宋体" w:hAnsi="Times" w:cs="宋体"/>
          <w:color w:val="333333"/>
          <w:kern w:val="0"/>
          <w:sz w:val="29"/>
          <w:szCs w:val="29"/>
        </w:rPr>
        <w:t>类实现软引用。</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4.</w:t>
      </w:r>
      <w:r>
        <w:rPr>
          <w:rFonts w:ascii="Times" w:eastAsia="宋体" w:hAnsi="Times" w:cs="宋体"/>
          <w:color w:val="333333"/>
          <w:kern w:val="0"/>
          <w:sz w:val="29"/>
          <w:szCs w:val="29"/>
        </w:rPr>
        <w:t>虚引用，它是最弱的以一种引用关系，一个对象是否存在虚引用完全不会对它本身产生任何影响，也无法通过虚引用来得到一个对</w:t>
      </w:r>
      <w:r>
        <w:rPr>
          <w:rFonts w:ascii="Times" w:eastAsia="宋体" w:hAnsi="Times" w:cs="宋体"/>
          <w:color w:val="333333"/>
          <w:kern w:val="0"/>
          <w:sz w:val="29"/>
          <w:szCs w:val="29"/>
        </w:rPr>
        <w:lastRenderedPageBreak/>
        <w:t>象，虚引用唯一的作用就是能在这个对象被收集器回收的时候收到一个系统通知，</w:t>
      </w:r>
      <w:r>
        <w:rPr>
          <w:rFonts w:ascii="Times" w:eastAsia="宋体" w:hAnsi="Times" w:cs="宋体"/>
          <w:color w:val="333333"/>
          <w:kern w:val="0"/>
          <w:sz w:val="29"/>
          <w:szCs w:val="29"/>
        </w:rPr>
        <w:t>JDK1.2</w:t>
      </w:r>
      <w:r>
        <w:rPr>
          <w:rFonts w:ascii="Times" w:eastAsia="宋体" w:hAnsi="Times" w:cs="宋体"/>
          <w:color w:val="333333"/>
          <w:kern w:val="0"/>
          <w:sz w:val="29"/>
          <w:szCs w:val="29"/>
        </w:rPr>
        <w:t>以后提供了</w:t>
      </w:r>
      <w:r>
        <w:rPr>
          <w:rFonts w:ascii="Times" w:eastAsia="宋体" w:hAnsi="Times" w:cs="宋体"/>
          <w:color w:val="333333"/>
          <w:kern w:val="0"/>
          <w:sz w:val="29"/>
          <w:szCs w:val="29"/>
        </w:rPr>
        <w:t>PhantomReference</w:t>
      </w:r>
      <w:r>
        <w:rPr>
          <w:rFonts w:ascii="Times" w:eastAsia="宋体" w:hAnsi="Times" w:cs="宋体"/>
          <w:color w:val="333333"/>
          <w:kern w:val="0"/>
          <w:sz w:val="29"/>
          <w:szCs w:val="29"/>
        </w:rPr>
        <w:t>类实现软引用。</w:t>
      </w:r>
    </w:p>
    <w:p w:rsidR="001A7847" w:rsidRDefault="007D395D">
      <w:pPr>
        <w:pStyle w:val="3"/>
      </w:pPr>
      <w:r>
        <w:rPr>
          <w:rStyle w:val="md-expand"/>
        </w:rPr>
        <w:t>生存还是死亡</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正式宣告一个对象的死亡最少要经历两次标记，如果对象在进行可达性分析的时候发现没有与</w:t>
      </w:r>
      <w:r>
        <w:rPr>
          <w:rFonts w:ascii="Times" w:eastAsia="宋体" w:hAnsi="Times" w:cs="宋体"/>
          <w:color w:val="333333"/>
          <w:kern w:val="0"/>
          <w:sz w:val="29"/>
          <w:szCs w:val="29"/>
        </w:rPr>
        <w:t>GC Root</w:t>
      </w:r>
      <w:r>
        <w:rPr>
          <w:rFonts w:ascii="Times" w:eastAsia="宋体" w:hAnsi="Times" w:cs="宋体"/>
          <w:color w:val="333333"/>
          <w:kern w:val="0"/>
          <w:sz w:val="29"/>
          <w:szCs w:val="29"/>
        </w:rPr>
        <w:t>相连的引用链，那它将被第一次标记，筛选的条件就是此对象有没有必要执行</w:t>
      </w:r>
      <w:r>
        <w:rPr>
          <w:rFonts w:ascii="Times" w:eastAsia="宋体" w:hAnsi="Times" w:cs="宋体"/>
          <w:color w:val="333333"/>
          <w:kern w:val="0"/>
          <w:sz w:val="29"/>
          <w:szCs w:val="29"/>
        </w:rPr>
        <w:t>finalize()</w:t>
      </w:r>
      <w:r>
        <w:rPr>
          <w:rFonts w:ascii="Times" w:eastAsia="宋体" w:hAnsi="Times" w:cs="宋体"/>
          <w:color w:val="333333"/>
          <w:kern w:val="0"/>
          <w:sz w:val="29"/>
          <w:szCs w:val="29"/>
        </w:rPr>
        <w:t>方法，如果，对象没有覆盖</w:t>
      </w:r>
      <w:r>
        <w:rPr>
          <w:rFonts w:ascii="Times" w:eastAsia="宋体" w:hAnsi="Times" w:cs="宋体"/>
          <w:color w:val="333333"/>
          <w:kern w:val="0"/>
          <w:sz w:val="29"/>
          <w:szCs w:val="29"/>
        </w:rPr>
        <w:t>finalize()</w:t>
      </w:r>
      <w:r>
        <w:rPr>
          <w:rFonts w:ascii="Times" w:eastAsia="宋体" w:hAnsi="Times" w:cs="宋体"/>
          <w:color w:val="333333"/>
          <w:kern w:val="0"/>
          <w:sz w:val="29"/>
          <w:szCs w:val="29"/>
        </w:rPr>
        <w:t>方法，或者</w:t>
      </w:r>
      <w:r>
        <w:rPr>
          <w:rFonts w:ascii="Times" w:eastAsia="宋体" w:hAnsi="Times" w:cs="宋体"/>
          <w:color w:val="333333"/>
          <w:kern w:val="0"/>
          <w:sz w:val="29"/>
          <w:szCs w:val="29"/>
        </w:rPr>
        <w:t>finalize()</w:t>
      </w:r>
      <w:r>
        <w:rPr>
          <w:rFonts w:ascii="Times" w:eastAsia="宋体" w:hAnsi="Times" w:cs="宋体"/>
          <w:color w:val="333333"/>
          <w:kern w:val="0"/>
          <w:sz w:val="29"/>
          <w:szCs w:val="29"/>
        </w:rPr>
        <w:t>方法已经被虚拟机调用过，虚拟机将这两种情况都视为没必要执行。</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第一次标记</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如果这个对象判断的条件有必要执行</w:t>
      </w:r>
      <w:r>
        <w:rPr>
          <w:rFonts w:ascii="Times" w:eastAsia="宋体" w:hAnsi="Times" w:cs="宋体"/>
          <w:color w:val="333333"/>
          <w:kern w:val="0"/>
          <w:sz w:val="29"/>
          <w:szCs w:val="29"/>
        </w:rPr>
        <w:t>finalize()</w:t>
      </w:r>
      <w:r>
        <w:rPr>
          <w:rFonts w:ascii="Times" w:eastAsia="宋体" w:hAnsi="Times" w:cs="宋体"/>
          <w:color w:val="333333"/>
          <w:kern w:val="0"/>
          <w:sz w:val="29"/>
          <w:szCs w:val="29"/>
        </w:rPr>
        <w:t>方法，那么这个对象会被放入</w:t>
      </w:r>
      <w:r>
        <w:rPr>
          <w:rFonts w:ascii="Times" w:eastAsia="宋体" w:hAnsi="Times" w:cs="宋体"/>
          <w:color w:val="333333"/>
          <w:kern w:val="0"/>
          <w:sz w:val="29"/>
          <w:szCs w:val="29"/>
        </w:rPr>
        <w:t>F-Queue</w:t>
      </w:r>
      <w:r>
        <w:rPr>
          <w:rFonts w:ascii="Times" w:eastAsia="宋体" w:hAnsi="Times" w:cs="宋体"/>
          <w:color w:val="333333"/>
          <w:kern w:val="0"/>
          <w:sz w:val="29"/>
          <w:szCs w:val="29"/>
        </w:rPr>
        <w:t>的队列中并且会有虚拟机建立一个低级别的</w:t>
      </w:r>
      <w:r>
        <w:rPr>
          <w:rFonts w:ascii="Times" w:eastAsia="宋体" w:hAnsi="Times" w:cs="宋体"/>
          <w:color w:val="333333"/>
          <w:kern w:val="0"/>
          <w:sz w:val="29"/>
          <w:szCs w:val="29"/>
        </w:rPr>
        <w:t xml:space="preserve">Finalizer </w:t>
      </w:r>
      <w:r>
        <w:rPr>
          <w:rFonts w:ascii="Times" w:eastAsia="宋体" w:hAnsi="Times" w:cs="宋体"/>
          <w:color w:val="333333"/>
          <w:kern w:val="0"/>
          <w:sz w:val="29"/>
          <w:szCs w:val="29"/>
        </w:rPr>
        <w:t>线程去执行</w:t>
      </w:r>
      <w:r>
        <w:rPr>
          <w:rFonts w:ascii="Times" w:eastAsia="宋体" w:hAnsi="Times" w:cs="宋体"/>
          <w:color w:val="333333"/>
          <w:kern w:val="0"/>
          <w:sz w:val="29"/>
          <w:szCs w:val="29"/>
        </w:rPr>
        <w:t>finalize()</w:t>
      </w:r>
      <w:r>
        <w:rPr>
          <w:rFonts w:ascii="Times" w:eastAsia="宋体" w:hAnsi="Times" w:cs="宋体"/>
          <w:color w:val="333333"/>
          <w:kern w:val="0"/>
          <w:sz w:val="29"/>
          <w:szCs w:val="29"/>
        </w:rPr>
        <w:t>方法，但不并不一定会等它执行完，因为如果</w:t>
      </w:r>
      <w:r>
        <w:rPr>
          <w:rFonts w:ascii="Times" w:eastAsia="宋体" w:hAnsi="Times" w:cs="宋体"/>
          <w:color w:val="333333"/>
          <w:kern w:val="0"/>
          <w:sz w:val="29"/>
          <w:szCs w:val="29"/>
        </w:rPr>
        <w:t>finalize()</w:t>
      </w:r>
      <w:r>
        <w:rPr>
          <w:rFonts w:ascii="Times" w:eastAsia="宋体" w:hAnsi="Times" w:cs="宋体"/>
          <w:color w:val="333333"/>
          <w:kern w:val="0"/>
          <w:sz w:val="29"/>
          <w:szCs w:val="29"/>
        </w:rPr>
        <w:t>方法执行的过慢或者死循环了，将有可能导致</w:t>
      </w:r>
      <w:r>
        <w:rPr>
          <w:rFonts w:ascii="Times" w:eastAsia="宋体" w:hAnsi="Times" w:cs="宋体"/>
          <w:color w:val="333333"/>
          <w:kern w:val="0"/>
          <w:sz w:val="29"/>
          <w:szCs w:val="29"/>
        </w:rPr>
        <w:t>F-Queue</w:t>
      </w:r>
      <w:r>
        <w:rPr>
          <w:rFonts w:ascii="Times" w:eastAsia="宋体" w:hAnsi="Times" w:cs="宋体"/>
          <w:color w:val="333333"/>
          <w:kern w:val="0"/>
          <w:sz w:val="29"/>
          <w:szCs w:val="29"/>
        </w:rPr>
        <w:t>其他对象永久处于等待状态。</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第二次标记</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之后</w:t>
      </w:r>
      <w:r>
        <w:rPr>
          <w:rFonts w:ascii="Times" w:eastAsia="宋体" w:hAnsi="Times" w:cs="宋体"/>
          <w:color w:val="333333"/>
          <w:kern w:val="0"/>
          <w:sz w:val="29"/>
          <w:szCs w:val="29"/>
        </w:rPr>
        <w:t>GC</w:t>
      </w:r>
      <w:r>
        <w:rPr>
          <w:rFonts w:ascii="Times" w:eastAsia="宋体" w:hAnsi="Times" w:cs="宋体"/>
          <w:color w:val="333333"/>
          <w:kern w:val="0"/>
          <w:sz w:val="29"/>
          <w:szCs w:val="29"/>
        </w:rPr>
        <w:t>会再次对</w:t>
      </w:r>
      <w:r>
        <w:rPr>
          <w:rFonts w:ascii="Times" w:eastAsia="宋体" w:hAnsi="Times" w:cs="宋体"/>
          <w:color w:val="333333"/>
          <w:kern w:val="0"/>
          <w:sz w:val="29"/>
          <w:szCs w:val="29"/>
        </w:rPr>
        <w:t>F-Queue</w:t>
      </w:r>
      <w:r>
        <w:rPr>
          <w:rFonts w:ascii="Times" w:eastAsia="宋体" w:hAnsi="Times" w:cs="宋体"/>
          <w:color w:val="333333"/>
          <w:kern w:val="0"/>
          <w:sz w:val="29"/>
          <w:szCs w:val="29"/>
        </w:rPr>
        <w:t>队列中的对象进行二次标记，如果对象要做</w:t>
      </w:r>
      <w:r>
        <w:rPr>
          <w:rFonts w:ascii="Times" w:eastAsia="宋体" w:hAnsi="Times" w:cs="宋体"/>
          <w:color w:val="333333"/>
          <w:kern w:val="0"/>
          <w:sz w:val="29"/>
          <w:szCs w:val="29"/>
        </w:rPr>
        <w:t>finalize()</w:t>
      </w:r>
      <w:r>
        <w:rPr>
          <w:rFonts w:ascii="Times" w:eastAsia="宋体" w:hAnsi="Times" w:cs="宋体"/>
          <w:color w:val="333333"/>
          <w:kern w:val="0"/>
          <w:sz w:val="29"/>
          <w:szCs w:val="29"/>
        </w:rPr>
        <w:t>方法中拯救自己，只要重新与引用链上的任何一个对</w:t>
      </w:r>
      <w:r>
        <w:rPr>
          <w:rFonts w:ascii="Times" w:eastAsia="宋体" w:hAnsi="Times" w:cs="宋体"/>
          <w:color w:val="333333"/>
          <w:kern w:val="0"/>
          <w:sz w:val="29"/>
          <w:szCs w:val="29"/>
        </w:rPr>
        <w:lastRenderedPageBreak/>
        <w:t>象建立关联即可，比如把自己</w:t>
      </w:r>
      <w:r>
        <w:rPr>
          <w:rFonts w:ascii="Times" w:eastAsia="宋体" w:hAnsi="Times" w:cs="宋体"/>
          <w:color w:val="333333"/>
          <w:kern w:val="0"/>
          <w:sz w:val="29"/>
          <w:szCs w:val="29"/>
        </w:rPr>
        <w:t>this</w:t>
      </w:r>
      <w:r>
        <w:rPr>
          <w:rFonts w:ascii="Times" w:eastAsia="宋体" w:hAnsi="Times" w:cs="宋体"/>
          <w:color w:val="333333"/>
          <w:kern w:val="0"/>
          <w:sz w:val="29"/>
          <w:szCs w:val="29"/>
        </w:rPr>
        <w:t>关键字，赋值给某个变量或者</w:t>
      </w:r>
      <w:r>
        <w:rPr>
          <w:rFonts w:ascii="Times" w:eastAsia="宋体" w:hAnsi="Times" w:cs="宋体"/>
          <w:color w:val="333333"/>
          <w:kern w:val="0"/>
          <w:sz w:val="29"/>
          <w:szCs w:val="29"/>
        </w:rPr>
        <w:t xml:space="preserve"> </w:t>
      </w:r>
      <w:r>
        <w:rPr>
          <w:rFonts w:ascii="Times" w:eastAsia="宋体" w:hAnsi="Times" w:cs="宋体"/>
          <w:color w:val="333333"/>
          <w:kern w:val="0"/>
          <w:sz w:val="29"/>
          <w:szCs w:val="29"/>
        </w:rPr>
        <w:t>对象，那它在被二次标记的时候移除回收列表。</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b/>
          <w:bCs/>
          <w:color w:val="333333"/>
          <w:kern w:val="0"/>
          <w:sz w:val="29"/>
          <w:szCs w:val="29"/>
        </w:rPr>
        <w:t>任何对象的</w:t>
      </w:r>
      <w:r>
        <w:rPr>
          <w:rFonts w:ascii="Times" w:eastAsia="宋体" w:hAnsi="Times" w:cs="宋体"/>
          <w:b/>
          <w:bCs/>
          <w:color w:val="333333"/>
          <w:kern w:val="0"/>
          <w:sz w:val="29"/>
          <w:szCs w:val="29"/>
        </w:rPr>
        <w:t>finalize()</w:t>
      </w:r>
      <w:r>
        <w:rPr>
          <w:rFonts w:ascii="Times" w:eastAsia="宋体" w:hAnsi="Times" w:cs="宋体"/>
          <w:b/>
          <w:bCs/>
          <w:color w:val="333333"/>
          <w:kern w:val="0"/>
          <w:sz w:val="29"/>
          <w:szCs w:val="29"/>
        </w:rPr>
        <w:t>方法只会被系统调用一次</w:t>
      </w:r>
    </w:p>
    <w:p w:rsidR="001A7847" w:rsidRDefault="007D395D">
      <w:pPr>
        <w:pStyle w:val="3"/>
      </w:pPr>
      <w:r>
        <w:rPr>
          <w:rStyle w:val="md-expand"/>
        </w:rPr>
        <w:t>回收方法区</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永久代的垃圾回收主要分为两部分内容，</w:t>
      </w:r>
      <w:r>
        <w:rPr>
          <w:rFonts w:ascii="Times" w:eastAsia="宋体" w:hAnsi="Times" w:cs="宋体"/>
          <w:color w:val="333333"/>
          <w:kern w:val="0"/>
          <w:sz w:val="29"/>
          <w:szCs w:val="29"/>
        </w:rPr>
        <w:t>1.</w:t>
      </w:r>
      <w:r>
        <w:rPr>
          <w:rFonts w:ascii="Times" w:eastAsia="宋体" w:hAnsi="Times" w:cs="宋体"/>
          <w:color w:val="333333"/>
          <w:kern w:val="0"/>
          <w:sz w:val="29"/>
          <w:szCs w:val="29"/>
        </w:rPr>
        <w:t>废弃常量，</w:t>
      </w:r>
      <w:r>
        <w:rPr>
          <w:rFonts w:ascii="Times" w:eastAsia="宋体" w:hAnsi="Times" w:cs="宋体"/>
          <w:color w:val="333333"/>
          <w:kern w:val="0"/>
          <w:sz w:val="29"/>
          <w:szCs w:val="29"/>
        </w:rPr>
        <w:t>2.</w:t>
      </w:r>
      <w:r>
        <w:rPr>
          <w:rFonts w:ascii="Times" w:eastAsia="宋体" w:hAnsi="Times" w:cs="宋体"/>
          <w:color w:val="333333"/>
          <w:kern w:val="0"/>
          <w:sz w:val="29"/>
          <w:szCs w:val="29"/>
        </w:rPr>
        <w:t>无用的类，回收废弃常量与回收</w:t>
      </w:r>
      <w:r>
        <w:rPr>
          <w:rFonts w:ascii="Times" w:eastAsia="宋体" w:hAnsi="Times" w:cs="宋体"/>
          <w:color w:val="333333"/>
          <w:kern w:val="0"/>
          <w:sz w:val="29"/>
          <w:szCs w:val="29"/>
        </w:rPr>
        <w:t>java</w:t>
      </w:r>
      <w:r>
        <w:rPr>
          <w:rFonts w:ascii="Times" w:eastAsia="宋体" w:hAnsi="Times" w:cs="宋体"/>
          <w:color w:val="333333"/>
          <w:kern w:val="0"/>
          <w:sz w:val="29"/>
          <w:szCs w:val="29"/>
        </w:rPr>
        <w:t>堆中的对象非常类似，以常量池中的字面量作为回收实例，假如一个字符串</w:t>
      </w:r>
      <w:r>
        <w:rPr>
          <w:rFonts w:ascii="Times" w:eastAsia="宋体" w:hAnsi="Times" w:cs="宋体"/>
          <w:color w:val="333333"/>
          <w:kern w:val="0"/>
          <w:sz w:val="29"/>
          <w:szCs w:val="29"/>
        </w:rPr>
        <w:t>“abc”</w:t>
      </w:r>
      <w:r>
        <w:rPr>
          <w:rFonts w:ascii="Times" w:eastAsia="宋体" w:hAnsi="Times" w:cs="宋体"/>
          <w:color w:val="333333"/>
          <w:kern w:val="0"/>
          <w:sz w:val="29"/>
          <w:szCs w:val="29"/>
        </w:rPr>
        <w:t>已经进入常量池中了，但是当前系统没有任何</w:t>
      </w:r>
      <w:r>
        <w:rPr>
          <w:rFonts w:ascii="Times" w:eastAsia="宋体" w:hAnsi="Times" w:cs="宋体"/>
          <w:color w:val="333333"/>
          <w:kern w:val="0"/>
          <w:sz w:val="29"/>
          <w:szCs w:val="29"/>
        </w:rPr>
        <w:t>String</w:t>
      </w:r>
      <w:r>
        <w:rPr>
          <w:rFonts w:ascii="Times" w:eastAsia="宋体" w:hAnsi="Times" w:cs="宋体"/>
          <w:color w:val="333333"/>
          <w:kern w:val="0"/>
          <w:sz w:val="29"/>
          <w:szCs w:val="29"/>
        </w:rPr>
        <w:t>对象引用常量池中的</w:t>
      </w:r>
      <w:r>
        <w:rPr>
          <w:rFonts w:ascii="Times" w:eastAsia="宋体" w:hAnsi="Times" w:cs="宋体"/>
          <w:color w:val="333333"/>
          <w:kern w:val="0"/>
          <w:sz w:val="29"/>
          <w:szCs w:val="29"/>
        </w:rPr>
        <w:t>“abc”</w:t>
      </w:r>
      <w:r>
        <w:rPr>
          <w:rFonts w:ascii="Times" w:eastAsia="宋体" w:hAnsi="Times" w:cs="宋体"/>
          <w:color w:val="333333"/>
          <w:kern w:val="0"/>
          <w:sz w:val="29"/>
          <w:szCs w:val="29"/>
        </w:rPr>
        <w:t>，也没有其他地方引用这个字面量，如果此时发送</w:t>
      </w:r>
      <w:r>
        <w:rPr>
          <w:rFonts w:ascii="Times" w:eastAsia="宋体" w:hAnsi="Times" w:cs="宋体"/>
          <w:color w:val="333333"/>
          <w:kern w:val="0"/>
          <w:sz w:val="29"/>
          <w:szCs w:val="29"/>
        </w:rPr>
        <w:t>GC</w:t>
      </w:r>
      <w:r>
        <w:rPr>
          <w:rFonts w:ascii="Times" w:eastAsia="宋体" w:hAnsi="Times" w:cs="宋体"/>
          <w:color w:val="333333"/>
          <w:kern w:val="0"/>
          <w:sz w:val="29"/>
          <w:szCs w:val="29"/>
        </w:rPr>
        <w:t>，那么这个</w:t>
      </w:r>
      <w:r>
        <w:rPr>
          <w:rFonts w:ascii="Times" w:eastAsia="宋体" w:hAnsi="Times" w:cs="宋体"/>
          <w:color w:val="333333"/>
          <w:kern w:val="0"/>
          <w:sz w:val="29"/>
          <w:szCs w:val="29"/>
        </w:rPr>
        <w:t>“abc”</w:t>
      </w:r>
      <w:r>
        <w:rPr>
          <w:rFonts w:ascii="Times" w:eastAsia="宋体" w:hAnsi="Times" w:cs="宋体"/>
          <w:color w:val="333333"/>
          <w:kern w:val="0"/>
          <w:sz w:val="29"/>
          <w:szCs w:val="29"/>
        </w:rPr>
        <w:t>将被系统清理出常量池，常量池中其他的类，方法，字段的符号引用也是类似。</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怎么判定一个类是无用类呢？</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判断一个类是无用类，需要满足下面几个条件</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1.</w:t>
      </w:r>
      <w:r>
        <w:rPr>
          <w:rFonts w:ascii="Times" w:eastAsia="宋体" w:hAnsi="Times" w:cs="宋体"/>
          <w:color w:val="333333"/>
          <w:kern w:val="0"/>
          <w:sz w:val="29"/>
          <w:szCs w:val="29"/>
        </w:rPr>
        <w:t>该类所有实例都已经被回收，</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2.</w:t>
      </w:r>
      <w:r>
        <w:rPr>
          <w:rFonts w:ascii="Times" w:eastAsia="宋体" w:hAnsi="Times" w:cs="宋体"/>
          <w:color w:val="333333"/>
          <w:kern w:val="0"/>
          <w:sz w:val="29"/>
          <w:szCs w:val="29"/>
        </w:rPr>
        <w:t>加载该类的</w:t>
      </w:r>
      <w:r>
        <w:rPr>
          <w:rFonts w:ascii="Times" w:eastAsia="宋体" w:hAnsi="Times" w:cs="宋体"/>
          <w:color w:val="333333"/>
          <w:kern w:val="0"/>
          <w:sz w:val="29"/>
          <w:szCs w:val="29"/>
        </w:rPr>
        <w:t>ClassLoader</w:t>
      </w:r>
      <w:r>
        <w:rPr>
          <w:rFonts w:ascii="Times" w:eastAsia="宋体" w:hAnsi="Times" w:cs="宋体"/>
          <w:color w:val="333333"/>
          <w:kern w:val="0"/>
          <w:sz w:val="29"/>
          <w:szCs w:val="29"/>
        </w:rPr>
        <w:t>已经被回收</w:t>
      </w:r>
    </w:p>
    <w:p w:rsidR="001A7847" w:rsidRDefault="007D395D">
      <w:pPr>
        <w:widowControl/>
        <w:spacing w:after="100" w:afterAutospacing="1"/>
        <w:rPr>
          <w:rFonts w:ascii="Times" w:eastAsia="宋体" w:hAnsi="Times" w:cs="宋体"/>
          <w:color w:val="333333"/>
          <w:kern w:val="0"/>
          <w:sz w:val="29"/>
          <w:szCs w:val="29"/>
        </w:rPr>
      </w:pPr>
      <w:r>
        <w:rPr>
          <w:rFonts w:ascii="Times" w:eastAsia="宋体" w:hAnsi="Times" w:cs="宋体"/>
          <w:color w:val="333333"/>
          <w:kern w:val="0"/>
          <w:sz w:val="29"/>
          <w:szCs w:val="29"/>
        </w:rPr>
        <w:t>3.</w:t>
      </w:r>
      <w:r>
        <w:rPr>
          <w:rFonts w:ascii="Times" w:eastAsia="宋体" w:hAnsi="Times" w:cs="宋体"/>
          <w:color w:val="333333"/>
          <w:kern w:val="0"/>
          <w:sz w:val="29"/>
          <w:szCs w:val="29"/>
        </w:rPr>
        <w:t>该类对应的</w:t>
      </w:r>
      <w:r>
        <w:rPr>
          <w:rFonts w:ascii="Times" w:eastAsia="宋体" w:hAnsi="Times" w:cs="宋体"/>
          <w:color w:val="333333"/>
          <w:kern w:val="0"/>
          <w:sz w:val="29"/>
          <w:szCs w:val="29"/>
        </w:rPr>
        <w:t xml:space="preserve">java.lang.class </w:t>
      </w:r>
      <w:r>
        <w:rPr>
          <w:rFonts w:ascii="Times" w:eastAsia="宋体" w:hAnsi="Times" w:cs="宋体"/>
          <w:color w:val="333333"/>
          <w:kern w:val="0"/>
          <w:sz w:val="29"/>
          <w:szCs w:val="29"/>
        </w:rPr>
        <w:t>对象没有在任何地方被引用，无法在任何地方反射生成该类</w:t>
      </w:r>
    </w:p>
    <w:p w:rsidR="001A7847" w:rsidRDefault="001A7847"/>
    <w:p w:rsidR="001A7847" w:rsidRDefault="001A7847"/>
    <w:p w:rsidR="001A7847" w:rsidRDefault="001A7847"/>
    <w:p w:rsidR="001A7847" w:rsidRDefault="007D395D">
      <w:pPr>
        <w:pStyle w:val="2"/>
      </w:pPr>
      <w:r>
        <w:rPr>
          <w:rFonts w:hint="eastAsia"/>
        </w:rPr>
        <w:t>9.</w:t>
      </w:r>
      <w:r>
        <w:rPr>
          <w:rFonts w:hint="eastAsia"/>
        </w:rPr>
        <w:t>垃圾回收算法和回收器</w:t>
      </w:r>
    </w:p>
    <w:p w:rsidR="001A7847" w:rsidRDefault="007D395D">
      <w:pPr>
        <w:pStyle w:val="3"/>
      </w:pPr>
      <w:r>
        <w:rPr>
          <w:rFonts w:hint="eastAsia"/>
        </w:rPr>
        <w:t>概述</w:t>
      </w:r>
    </w:p>
    <w:p w:rsidR="001A7847" w:rsidRDefault="007D395D">
      <w:pPr>
        <w:pStyle w:val="aa"/>
        <w:shd w:val="clear" w:color="auto" w:fill="FFFFFF"/>
        <w:spacing w:before="225" w:beforeAutospacing="0" w:after="225" w:afterAutospacing="0"/>
        <w:jc w:val="both"/>
        <w:rPr>
          <w:rFonts w:ascii="Helvetica" w:hAnsi="Helvetica"/>
          <w:color w:val="50616D"/>
          <w:spacing w:val="8"/>
          <w:sz w:val="23"/>
          <w:szCs w:val="23"/>
        </w:rPr>
      </w:pPr>
      <w:r>
        <w:rPr>
          <w:rFonts w:ascii="Helvetica" w:hAnsi="Helvetica"/>
          <w:color w:val="50616D"/>
          <w:spacing w:val="8"/>
          <w:sz w:val="23"/>
          <w:szCs w:val="23"/>
        </w:rPr>
        <w:t>垃圾收集</w:t>
      </w:r>
      <w:r>
        <w:rPr>
          <w:rFonts w:ascii="Helvetica" w:hAnsi="Helvetica"/>
          <w:color w:val="50616D"/>
          <w:spacing w:val="8"/>
          <w:sz w:val="23"/>
          <w:szCs w:val="23"/>
        </w:rPr>
        <w:t xml:space="preserve"> Garbage Collection </w:t>
      </w:r>
      <w:r>
        <w:rPr>
          <w:rFonts w:ascii="Helvetica" w:hAnsi="Helvetica"/>
          <w:color w:val="50616D"/>
          <w:spacing w:val="8"/>
          <w:sz w:val="23"/>
          <w:szCs w:val="23"/>
        </w:rPr>
        <w:t>通常被称为</w:t>
      </w:r>
      <w:r>
        <w:rPr>
          <w:rFonts w:ascii="Helvetica" w:hAnsi="Helvetica"/>
          <w:color w:val="50616D"/>
          <w:spacing w:val="8"/>
          <w:sz w:val="23"/>
          <w:szCs w:val="23"/>
        </w:rPr>
        <w:t>“GC”</w:t>
      </w:r>
      <w:r>
        <w:rPr>
          <w:rFonts w:ascii="Helvetica" w:hAnsi="Helvetica"/>
          <w:color w:val="50616D"/>
          <w:spacing w:val="8"/>
          <w:sz w:val="23"/>
          <w:szCs w:val="23"/>
        </w:rPr>
        <w:t>，它诞生于</w:t>
      </w:r>
      <w:r>
        <w:rPr>
          <w:rFonts w:ascii="Helvetica" w:hAnsi="Helvetica"/>
          <w:color w:val="50616D"/>
          <w:spacing w:val="8"/>
          <w:sz w:val="23"/>
          <w:szCs w:val="23"/>
        </w:rPr>
        <w:t>1960</w:t>
      </w:r>
      <w:r>
        <w:rPr>
          <w:rFonts w:ascii="Helvetica" w:hAnsi="Helvetica"/>
          <w:color w:val="50616D"/>
          <w:spacing w:val="8"/>
          <w:sz w:val="23"/>
          <w:szCs w:val="23"/>
        </w:rPr>
        <w:t>年</w:t>
      </w:r>
      <w:r>
        <w:rPr>
          <w:rFonts w:ascii="Helvetica" w:hAnsi="Helvetica"/>
          <w:color w:val="50616D"/>
          <w:spacing w:val="8"/>
          <w:sz w:val="23"/>
          <w:szCs w:val="23"/>
        </w:rPr>
        <w:t xml:space="preserve"> MIT </w:t>
      </w:r>
      <w:r>
        <w:rPr>
          <w:rFonts w:ascii="Helvetica" w:hAnsi="Helvetica"/>
          <w:color w:val="50616D"/>
          <w:spacing w:val="8"/>
          <w:sz w:val="23"/>
          <w:szCs w:val="23"/>
        </w:rPr>
        <w:t>的</w:t>
      </w:r>
      <w:r>
        <w:rPr>
          <w:rFonts w:ascii="Helvetica" w:hAnsi="Helvetica"/>
          <w:color w:val="50616D"/>
          <w:spacing w:val="8"/>
          <w:sz w:val="23"/>
          <w:szCs w:val="23"/>
        </w:rPr>
        <w:t xml:space="preserve"> Lisp </w:t>
      </w:r>
      <w:r>
        <w:rPr>
          <w:rFonts w:ascii="Helvetica" w:hAnsi="Helvetica"/>
          <w:color w:val="50616D"/>
          <w:spacing w:val="8"/>
          <w:sz w:val="23"/>
          <w:szCs w:val="23"/>
        </w:rPr>
        <w:t>语言，经过半个多世纪，目前已经十分成熟了。</w:t>
      </w:r>
      <w:r>
        <w:rPr>
          <w:rFonts w:ascii="Helvetica" w:hAnsi="Helvetica"/>
          <w:color w:val="50616D"/>
          <w:spacing w:val="8"/>
          <w:sz w:val="23"/>
          <w:szCs w:val="23"/>
        </w:rPr>
        <w:t xml:space="preserve"> jvm </w:t>
      </w:r>
      <w:r>
        <w:rPr>
          <w:rFonts w:ascii="Helvetica" w:hAnsi="Helvetica"/>
          <w:color w:val="50616D"/>
          <w:spacing w:val="8"/>
          <w:sz w:val="23"/>
          <w:szCs w:val="23"/>
        </w:rPr>
        <w:t>中，程序计数器、虚拟机栈、本地方法栈都是随线程而生随线程而灭，栈帧随着方法的进入和退出做入栈和出栈操作，实现了自动的内存清理，因此，我们的内存垃圾回收主要集中于</w:t>
      </w:r>
      <w:r>
        <w:rPr>
          <w:rFonts w:ascii="Helvetica" w:hAnsi="Helvetica"/>
          <w:color w:val="50616D"/>
          <w:spacing w:val="8"/>
          <w:sz w:val="23"/>
          <w:szCs w:val="23"/>
        </w:rPr>
        <w:t xml:space="preserve"> java </w:t>
      </w:r>
      <w:r>
        <w:rPr>
          <w:rFonts w:ascii="Helvetica" w:hAnsi="Helvetica"/>
          <w:color w:val="50616D"/>
          <w:spacing w:val="8"/>
          <w:sz w:val="23"/>
          <w:szCs w:val="23"/>
        </w:rPr>
        <w:t>堆和方法区中，在程序运行期间，这部分内存的分配和使用都是动态的</w:t>
      </w:r>
      <w:r>
        <w:rPr>
          <w:rFonts w:ascii="Helvetica" w:hAnsi="Helvetica"/>
          <w:color w:val="50616D"/>
          <w:spacing w:val="8"/>
          <w:sz w:val="23"/>
          <w:szCs w:val="23"/>
        </w:rPr>
        <w:t>.</w:t>
      </w:r>
    </w:p>
    <w:p w:rsidR="001A7847" w:rsidRDefault="007D395D">
      <w:pPr>
        <w:pStyle w:val="3"/>
      </w:pPr>
      <w:r>
        <w:rPr>
          <w:rFonts w:hint="eastAsia"/>
        </w:rPr>
        <w:t>对象存活判断</w:t>
      </w:r>
    </w:p>
    <w:p w:rsidR="001A7847" w:rsidRDefault="007D395D">
      <w:pPr>
        <w:pStyle w:val="af7"/>
      </w:pPr>
      <w:r>
        <w:t>判断对象是否存活一般有两种方式：</w:t>
      </w:r>
    </w:p>
    <w:p w:rsidR="001A7847" w:rsidRDefault="007D395D">
      <w:pPr>
        <w:pStyle w:val="aa"/>
        <w:shd w:val="clear" w:color="auto" w:fill="FFFFFF"/>
        <w:spacing w:before="0" w:beforeAutospacing="0" w:after="0" w:afterAutospacing="0"/>
        <w:jc w:val="both"/>
        <w:rPr>
          <w:rFonts w:ascii="Helvetica" w:hAnsi="Helvetica"/>
          <w:color w:val="50616D"/>
          <w:spacing w:val="8"/>
          <w:sz w:val="23"/>
          <w:szCs w:val="23"/>
        </w:rPr>
      </w:pPr>
      <w:r>
        <w:rPr>
          <w:rStyle w:val="ac"/>
          <w:rFonts w:ascii="Helvetica" w:hAnsi="Helvetica"/>
          <w:color w:val="000000"/>
          <w:spacing w:val="8"/>
          <w:sz w:val="23"/>
          <w:szCs w:val="23"/>
        </w:rPr>
        <w:t>引用计数</w:t>
      </w:r>
      <w:r>
        <w:rPr>
          <w:rFonts w:ascii="Helvetica" w:hAnsi="Helvetica"/>
          <w:color w:val="50616D"/>
          <w:spacing w:val="8"/>
          <w:sz w:val="23"/>
          <w:szCs w:val="23"/>
        </w:rPr>
        <w:t>：每个对象有一个引用计数属性，新增一个引用时计数加</w:t>
      </w:r>
      <w:r>
        <w:rPr>
          <w:rFonts w:ascii="Helvetica" w:hAnsi="Helvetica"/>
          <w:color w:val="50616D"/>
          <w:spacing w:val="8"/>
          <w:sz w:val="23"/>
          <w:szCs w:val="23"/>
        </w:rPr>
        <w:t>1</w:t>
      </w:r>
      <w:r>
        <w:rPr>
          <w:rFonts w:ascii="Helvetica" w:hAnsi="Helvetica"/>
          <w:color w:val="50616D"/>
          <w:spacing w:val="8"/>
          <w:sz w:val="23"/>
          <w:szCs w:val="23"/>
        </w:rPr>
        <w:t>，引用释放时计数减</w:t>
      </w:r>
      <w:r>
        <w:rPr>
          <w:rFonts w:ascii="Helvetica" w:hAnsi="Helvetica"/>
          <w:color w:val="50616D"/>
          <w:spacing w:val="8"/>
          <w:sz w:val="23"/>
          <w:szCs w:val="23"/>
        </w:rPr>
        <w:t>1</w:t>
      </w:r>
      <w:r>
        <w:rPr>
          <w:rFonts w:ascii="Helvetica" w:hAnsi="Helvetica"/>
          <w:color w:val="50616D"/>
          <w:spacing w:val="8"/>
          <w:sz w:val="23"/>
          <w:szCs w:val="23"/>
        </w:rPr>
        <w:t>，计数为</w:t>
      </w:r>
      <w:r>
        <w:rPr>
          <w:rFonts w:ascii="Helvetica" w:hAnsi="Helvetica"/>
          <w:color w:val="50616D"/>
          <w:spacing w:val="8"/>
          <w:sz w:val="23"/>
          <w:szCs w:val="23"/>
        </w:rPr>
        <w:t>0</w:t>
      </w:r>
      <w:r>
        <w:rPr>
          <w:rFonts w:ascii="Helvetica" w:hAnsi="Helvetica"/>
          <w:color w:val="50616D"/>
          <w:spacing w:val="8"/>
          <w:sz w:val="23"/>
          <w:szCs w:val="23"/>
        </w:rPr>
        <w:t>时可以回收。此方法简单，无法解决对象相互循环引用的问题。</w:t>
      </w:r>
      <w:r>
        <w:rPr>
          <w:rFonts w:ascii="Helvetica" w:hAnsi="Helvetica"/>
          <w:color w:val="50616D"/>
          <w:spacing w:val="8"/>
          <w:sz w:val="23"/>
          <w:szCs w:val="23"/>
        </w:rPr>
        <w:br/>
      </w:r>
      <w:r>
        <w:rPr>
          <w:rStyle w:val="ac"/>
          <w:rFonts w:ascii="Helvetica" w:hAnsi="Helvetica"/>
          <w:color w:val="000000"/>
          <w:spacing w:val="8"/>
          <w:sz w:val="23"/>
          <w:szCs w:val="23"/>
        </w:rPr>
        <w:t>可达性分析</w:t>
      </w:r>
      <w:r>
        <w:rPr>
          <w:rFonts w:ascii="Helvetica" w:hAnsi="Helvetica"/>
          <w:color w:val="50616D"/>
          <w:spacing w:val="8"/>
          <w:sz w:val="23"/>
          <w:szCs w:val="23"/>
        </w:rPr>
        <w:t>（</w:t>
      </w:r>
      <w:r>
        <w:rPr>
          <w:rFonts w:ascii="Helvetica" w:hAnsi="Helvetica"/>
          <w:color w:val="50616D"/>
          <w:spacing w:val="8"/>
          <w:sz w:val="23"/>
          <w:szCs w:val="23"/>
        </w:rPr>
        <w:t>Reachability Analysis</w:t>
      </w:r>
      <w:r>
        <w:rPr>
          <w:rFonts w:ascii="Helvetica" w:hAnsi="Helvetica"/>
          <w:color w:val="50616D"/>
          <w:spacing w:val="8"/>
          <w:sz w:val="23"/>
          <w:szCs w:val="23"/>
        </w:rPr>
        <w:t>）：从</w:t>
      </w:r>
      <w:r>
        <w:rPr>
          <w:rFonts w:ascii="Helvetica" w:hAnsi="Helvetica"/>
          <w:color w:val="50616D"/>
          <w:spacing w:val="8"/>
          <w:sz w:val="23"/>
          <w:szCs w:val="23"/>
        </w:rPr>
        <w:t>GC Roots</w:t>
      </w:r>
      <w:r>
        <w:rPr>
          <w:rFonts w:ascii="Helvetica" w:hAnsi="Helvetica"/>
          <w:color w:val="50616D"/>
          <w:spacing w:val="8"/>
          <w:sz w:val="23"/>
          <w:szCs w:val="23"/>
        </w:rPr>
        <w:t>开始向下搜索，搜索所走过的路径称为引用链。当一个对象到</w:t>
      </w:r>
      <w:r>
        <w:rPr>
          <w:rFonts w:ascii="Helvetica" w:hAnsi="Helvetica"/>
          <w:color w:val="50616D"/>
          <w:spacing w:val="8"/>
          <w:sz w:val="23"/>
          <w:szCs w:val="23"/>
        </w:rPr>
        <w:t>GC Roots</w:t>
      </w:r>
      <w:r>
        <w:rPr>
          <w:rFonts w:ascii="Helvetica" w:hAnsi="Helvetica"/>
          <w:color w:val="50616D"/>
          <w:spacing w:val="8"/>
          <w:sz w:val="23"/>
          <w:szCs w:val="23"/>
        </w:rPr>
        <w:t>没有任何引用链相连时，则证明此对象是不可用的。不可达对象。</w:t>
      </w:r>
    </w:p>
    <w:p w:rsidR="001A7847" w:rsidRDefault="007D395D">
      <w:pPr>
        <w:pStyle w:val="aa"/>
        <w:shd w:val="clear" w:color="auto" w:fill="FFFFFF"/>
        <w:spacing w:before="225" w:beforeAutospacing="0" w:after="225" w:afterAutospacing="0"/>
        <w:jc w:val="both"/>
        <w:rPr>
          <w:rFonts w:ascii="Helvetica" w:hAnsi="Helvetica"/>
          <w:color w:val="50616D"/>
          <w:spacing w:val="8"/>
          <w:sz w:val="23"/>
          <w:szCs w:val="23"/>
        </w:rPr>
      </w:pPr>
      <w:r>
        <w:rPr>
          <w:rFonts w:ascii="Helvetica" w:hAnsi="Helvetica"/>
          <w:color w:val="50616D"/>
          <w:spacing w:val="8"/>
          <w:sz w:val="23"/>
          <w:szCs w:val="23"/>
        </w:rPr>
        <w:t>在</w:t>
      </w:r>
      <w:r>
        <w:rPr>
          <w:rFonts w:ascii="Helvetica" w:hAnsi="Helvetica"/>
          <w:color w:val="50616D"/>
          <w:spacing w:val="8"/>
          <w:sz w:val="23"/>
          <w:szCs w:val="23"/>
        </w:rPr>
        <w:t>Java</w:t>
      </w:r>
      <w:r>
        <w:rPr>
          <w:rFonts w:ascii="Helvetica" w:hAnsi="Helvetica"/>
          <w:color w:val="50616D"/>
          <w:spacing w:val="8"/>
          <w:sz w:val="23"/>
          <w:szCs w:val="23"/>
        </w:rPr>
        <w:t>语言中，</w:t>
      </w:r>
      <w:r>
        <w:rPr>
          <w:rFonts w:ascii="Helvetica" w:hAnsi="Helvetica"/>
          <w:color w:val="50616D"/>
          <w:spacing w:val="8"/>
          <w:sz w:val="23"/>
          <w:szCs w:val="23"/>
        </w:rPr>
        <w:t>GC Roots</w:t>
      </w:r>
      <w:r>
        <w:rPr>
          <w:rFonts w:ascii="Helvetica" w:hAnsi="Helvetica"/>
          <w:color w:val="50616D"/>
          <w:spacing w:val="8"/>
          <w:sz w:val="23"/>
          <w:szCs w:val="23"/>
        </w:rPr>
        <w:t>包括：</w:t>
      </w:r>
    </w:p>
    <w:p w:rsidR="001A7847" w:rsidRDefault="007D395D">
      <w:pPr>
        <w:pStyle w:val="af3"/>
        <w:ind w:firstLine="420"/>
        <w:rPr>
          <w:color w:val="333333"/>
        </w:rPr>
      </w:pPr>
      <w:r>
        <w:rPr>
          <w:rFonts w:hint="eastAsia"/>
        </w:rPr>
        <w:t>虚拟机栈中引用的对象。</w:t>
      </w:r>
    </w:p>
    <w:p w:rsidR="001A7847" w:rsidRDefault="007D395D">
      <w:pPr>
        <w:pStyle w:val="af3"/>
        <w:ind w:firstLine="420"/>
        <w:rPr>
          <w:color w:val="333333"/>
        </w:rPr>
      </w:pPr>
      <w:r>
        <w:rPr>
          <w:rFonts w:hint="eastAsia"/>
        </w:rPr>
        <w:t>方法区中类静态属性实体引用的对象。</w:t>
      </w:r>
    </w:p>
    <w:p w:rsidR="001A7847" w:rsidRDefault="007D395D">
      <w:pPr>
        <w:pStyle w:val="af3"/>
        <w:ind w:firstLine="420"/>
        <w:rPr>
          <w:color w:val="333333"/>
        </w:rPr>
      </w:pPr>
      <w:r>
        <w:rPr>
          <w:rFonts w:hint="eastAsia"/>
        </w:rPr>
        <w:t>方法区中常量引用的对象。</w:t>
      </w:r>
    </w:p>
    <w:p w:rsidR="001A7847" w:rsidRDefault="007D395D">
      <w:pPr>
        <w:pStyle w:val="af3"/>
        <w:ind w:firstLine="420"/>
        <w:rPr>
          <w:color w:val="333333"/>
        </w:rPr>
      </w:pPr>
      <w:r>
        <w:rPr>
          <w:rFonts w:hint="eastAsia"/>
        </w:rPr>
        <w:t>本地方法栈中</w:t>
      </w:r>
      <w:r>
        <w:rPr>
          <w:rFonts w:hint="eastAsia"/>
        </w:rPr>
        <w:t>JNI</w:t>
      </w:r>
      <w:r>
        <w:rPr>
          <w:rFonts w:hint="eastAsia"/>
        </w:rPr>
        <w:t>引用的对象。</w:t>
      </w:r>
    </w:p>
    <w:p w:rsidR="001A7847" w:rsidRDefault="001A7847">
      <w:pPr>
        <w:pStyle w:val="af7"/>
        <w:rPr>
          <w:rFonts w:eastAsia="宋体"/>
        </w:rPr>
      </w:pPr>
    </w:p>
    <w:p w:rsidR="001A7847" w:rsidRDefault="007D395D">
      <w:pPr>
        <w:pStyle w:val="3"/>
      </w:pPr>
      <w:r>
        <w:rPr>
          <w:rFonts w:hint="eastAsia"/>
        </w:rPr>
        <w:t>垃圾收集算法</w:t>
      </w:r>
    </w:p>
    <w:p w:rsidR="001A7847" w:rsidRDefault="007D395D">
      <w:pPr>
        <w:pStyle w:val="4"/>
      </w:pPr>
      <w:r>
        <w:rPr>
          <w:rFonts w:hint="eastAsia"/>
        </w:rPr>
        <w:t>标记</w:t>
      </w:r>
      <w:r>
        <w:rPr>
          <w:rFonts w:hint="eastAsia"/>
        </w:rPr>
        <w:t xml:space="preserve"> -</w:t>
      </w:r>
      <w:r>
        <w:rPr>
          <w:rFonts w:hint="eastAsia"/>
        </w:rPr>
        <w:t>清除算法</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标记</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清除</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Mark-Sweep</w:t>
      </w:r>
      <w:r>
        <w:rPr>
          <w:rFonts w:ascii="Helvetica" w:hAnsi="Helvetica"/>
          <w:color w:val="50616D"/>
          <w:spacing w:val="8"/>
          <w:sz w:val="23"/>
          <w:szCs w:val="23"/>
          <w:shd w:val="clear" w:color="auto" w:fill="FFFFFF"/>
        </w:rPr>
        <w:t>）算法，如它的名字一样，算法分为</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标记</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和</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清除</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两个阶段：首先标记出所有需要回收的对象，在标记完成后统一回收掉所有被标记的对象。之所以说它是最基础的收集算法，是因为后续的收集算法都是基于这种思路并对其缺点进行改进而得到的。</w:t>
      </w: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它的主要缺点有两个：一个是效率问题，标记和清除过程的效率都不高；另外</w:t>
      </w:r>
      <w:r>
        <w:rPr>
          <w:rFonts w:ascii="Helvetica" w:hAnsi="Helvetica"/>
          <w:color w:val="50616D"/>
          <w:spacing w:val="8"/>
          <w:sz w:val="23"/>
          <w:szCs w:val="23"/>
          <w:shd w:val="clear" w:color="auto" w:fill="FFFFFF"/>
        </w:rPr>
        <w:lastRenderedPageBreak/>
        <w:t>一个是空间问题，标记清除之后会产生大量不连续的内存碎片，空间碎片太多可能会导致，当程序在以后的运行过程中需要分配较大对象时无法找到足够的连续内存而不得不提前触发另一次垃圾收集动作。</w:t>
      </w:r>
    </w:p>
    <w:p w:rsidR="001A7847" w:rsidRDefault="001A7847">
      <w:pPr>
        <w:rPr>
          <w:rFonts w:ascii="Helvetica" w:hAnsi="Helvetica"/>
          <w:color w:val="50616D"/>
          <w:spacing w:val="8"/>
          <w:sz w:val="23"/>
          <w:szCs w:val="23"/>
          <w:shd w:val="clear" w:color="auto" w:fill="FFFFFF"/>
        </w:rPr>
      </w:pPr>
    </w:p>
    <w:p w:rsidR="001A7847" w:rsidRDefault="007D395D">
      <w:r>
        <w:rPr>
          <w:noProof/>
        </w:rPr>
        <w:drawing>
          <wp:inline distT="0" distB="0" distL="0" distR="0">
            <wp:extent cx="4495165" cy="3218815"/>
            <wp:effectExtent l="0" t="0" r="63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15"/>
                    <a:stretch>
                      <a:fillRect/>
                    </a:stretch>
                  </pic:blipFill>
                  <pic:spPr>
                    <a:xfrm>
                      <a:off x="0" y="0"/>
                      <a:ext cx="4495238" cy="3219048"/>
                    </a:xfrm>
                    <a:prstGeom prst="rect">
                      <a:avLst/>
                    </a:prstGeom>
                  </pic:spPr>
                </pic:pic>
              </a:graphicData>
            </a:graphic>
          </wp:inline>
        </w:drawing>
      </w:r>
    </w:p>
    <w:p w:rsidR="001A7847" w:rsidRDefault="001A7847"/>
    <w:p w:rsidR="001A7847" w:rsidRDefault="007D395D">
      <w:pPr>
        <w:pStyle w:val="4"/>
      </w:pPr>
      <w:r>
        <w:rPr>
          <w:rFonts w:hint="eastAsia"/>
        </w:rPr>
        <w:t>复制算法</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复制</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w:t>
      </w:r>
      <w:r>
        <w:rPr>
          <w:rFonts w:ascii="Helvetica" w:hAnsi="Helvetica"/>
          <w:color w:val="50616D"/>
          <w:spacing w:val="8"/>
          <w:sz w:val="23"/>
          <w:szCs w:val="23"/>
          <w:shd w:val="clear" w:color="auto" w:fill="FFFFFF"/>
        </w:rPr>
        <w:t>Copying</w:t>
      </w:r>
      <w:r>
        <w:rPr>
          <w:rFonts w:ascii="Helvetica" w:hAnsi="Helvetica"/>
          <w:color w:val="50616D"/>
          <w:spacing w:val="8"/>
          <w:sz w:val="23"/>
          <w:szCs w:val="23"/>
          <w:shd w:val="clear" w:color="auto" w:fill="FFFFFF"/>
        </w:rPr>
        <w:t>）的收集算法，它将可用内存按容量划分为大小相等的两块，每次只使用其中的一块。当这一块的内存用完了，就将还存活着的对象复制到另外一块上面，然后再把已使用过的内存空间一次清理掉。</w:t>
      </w: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这样使得每次都是对其中的一块进行内存回收，内存分配时也就不用考虑内存碎片等复杂情况，只要移动堆顶指针，按顺序分配内存即可，实现简单，运行高效。只是这种算法的代价是将内存缩小为原来的一半，持续复制长生存期的对象则导致效率降低。</w:t>
      </w:r>
    </w:p>
    <w:p w:rsidR="001A7847" w:rsidRDefault="007D395D">
      <w:r>
        <w:rPr>
          <w:noProof/>
        </w:rPr>
        <w:lastRenderedPageBreak/>
        <w:drawing>
          <wp:inline distT="0" distB="0" distL="0" distR="0">
            <wp:extent cx="4685665" cy="3371215"/>
            <wp:effectExtent l="0" t="0" r="635" b="63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16"/>
                    <a:stretch>
                      <a:fillRect/>
                    </a:stretch>
                  </pic:blipFill>
                  <pic:spPr>
                    <a:xfrm>
                      <a:off x="0" y="0"/>
                      <a:ext cx="4685715" cy="3371429"/>
                    </a:xfrm>
                    <a:prstGeom prst="rect">
                      <a:avLst/>
                    </a:prstGeom>
                  </pic:spPr>
                </pic:pic>
              </a:graphicData>
            </a:graphic>
          </wp:inline>
        </w:drawing>
      </w:r>
    </w:p>
    <w:p w:rsidR="001A7847" w:rsidRDefault="001A7847"/>
    <w:p w:rsidR="001A7847" w:rsidRDefault="007D395D">
      <w:pPr>
        <w:pStyle w:val="4"/>
      </w:pPr>
      <w:r>
        <w:rPr>
          <w:rFonts w:hint="eastAsia"/>
        </w:rPr>
        <w:t>标记</w:t>
      </w:r>
      <w:r>
        <w:rPr>
          <w:rFonts w:hint="eastAsia"/>
        </w:rPr>
        <w:t>-</w:t>
      </w:r>
      <w:r>
        <w:rPr>
          <w:rFonts w:hint="eastAsia"/>
        </w:rPr>
        <w:t>压缩算法</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复制收集算法在对象存活率较高时就要执行较多的复制操作，效率将会变低。更关键的是，如果不想浪费</w:t>
      </w:r>
      <w:r>
        <w:rPr>
          <w:rFonts w:ascii="Helvetica" w:eastAsia="宋体" w:hAnsi="Helvetica" w:cs="宋体"/>
          <w:color w:val="50616D"/>
          <w:spacing w:val="8"/>
          <w:kern w:val="0"/>
          <w:sz w:val="23"/>
          <w:szCs w:val="23"/>
        </w:rPr>
        <w:t>50%</w:t>
      </w:r>
      <w:r>
        <w:rPr>
          <w:rFonts w:ascii="Helvetica" w:eastAsia="宋体" w:hAnsi="Helvetica" w:cs="宋体"/>
          <w:color w:val="50616D"/>
          <w:spacing w:val="8"/>
          <w:kern w:val="0"/>
          <w:sz w:val="23"/>
          <w:szCs w:val="23"/>
        </w:rPr>
        <w:t>的空间，就需要有额外的空间进行分配担保，以应对被使用的内存中所有对象都</w:t>
      </w:r>
      <w:r>
        <w:rPr>
          <w:rFonts w:ascii="Helvetica" w:eastAsia="宋体" w:hAnsi="Helvetica" w:cs="宋体"/>
          <w:color w:val="50616D"/>
          <w:spacing w:val="8"/>
          <w:kern w:val="0"/>
          <w:sz w:val="23"/>
          <w:szCs w:val="23"/>
        </w:rPr>
        <w:t>100%</w:t>
      </w:r>
      <w:r>
        <w:rPr>
          <w:rFonts w:ascii="Helvetica" w:eastAsia="宋体" w:hAnsi="Helvetica" w:cs="宋体"/>
          <w:color w:val="50616D"/>
          <w:spacing w:val="8"/>
          <w:kern w:val="0"/>
          <w:sz w:val="23"/>
          <w:szCs w:val="23"/>
        </w:rPr>
        <w:t>存活的极端情况，所以在老年代一般不能直接选用这种算法。</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根据老年代的特点，有人提出了另外一种</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标记</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整理</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Mark-Compact</w:t>
      </w:r>
      <w:r>
        <w:rPr>
          <w:rFonts w:ascii="Helvetica" w:eastAsia="宋体" w:hAnsi="Helvetica" w:cs="宋体"/>
          <w:color w:val="50616D"/>
          <w:spacing w:val="8"/>
          <w:kern w:val="0"/>
          <w:sz w:val="23"/>
          <w:szCs w:val="23"/>
        </w:rPr>
        <w:t>）算法，标记过程仍然与</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标记</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清除</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算法一样，但后续步骤不是直接对可回收对象进行清理，而是让所有存活的对象都向一端移动，然后直接清理掉端边界以外的内存</w:t>
      </w:r>
    </w:p>
    <w:p w:rsidR="001A7847" w:rsidRDefault="001A7847">
      <w:pPr>
        <w:widowControl/>
        <w:shd w:val="clear" w:color="auto" w:fill="FFFFFF"/>
        <w:spacing w:before="225" w:after="225"/>
        <w:rPr>
          <w:rFonts w:ascii="Helvetica" w:eastAsia="宋体" w:hAnsi="Helvetica" w:cs="宋体"/>
          <w:color w:val="50616D"/>
          <w:spacing w:val="8"/>
          <w:kern w:val="0"/>
          <w:sz w:val="23"/>
          <w:szCs w:val="23"/>
        </w:rPr>
      </w:pPr>
    </w:p>
    <w:p w:rsidR="001A7847" w:rsidRDefault="007D395D">
      <w:r>
        <w:rPr>
          <w:noProof/>
        </w:rPr>
        <w:lastRenderedPageBreak/>
        <w:drawing>
          <wp:inline distT="0" distB="0" distL="0" distR="0">
            <wp:extent cx="4752340" cy="3809365"/>
            <wp:effectExtent l="0" t="0" r="0"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17"/>
                    <a:stretch>
                      <a:fillRect/>
                    </a:stretch>
                  </pic:blipFill>
                  <pic:spPr>
                    <a:xfrm>
                      <a:off x="0" y="0"/>
                      <a:ext cx="4752381" cy="3809524"/>
                    </a:xfrm>
                    <a:prstGeom prst="rect">
                      <a:avLst/>
                    </a:prstGeom>
                  </pic:spPr>
                </pic:pic>
              </a:graphicData>
            </a:graphic>
          </wp:inline>
        </w:drawing>
      </w:r>
    </w:p>
    <w:p w:rsidR="001A7847" w:rsidRDefault="001A7847"/>
    <w:p w:rsidR="001A7847" w:rsidRDefault="007D395D">
      <w:pPr>
        <w:pStyle w:val="4"/>
      </w:pPr>
      <w:r>
        <w:rPr>
          <w:rFonts w:hint="eastAsia"/>
        </w:rPr>
        <w:t>分代收集算法</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GC</w:t>
      </w:r>
      <w:r>
        <w:rPr>
          <w:rFonts w:ascii="Helvetica" w:eastAsia="宋体" w:hAnsi="Helvetica" w:cs="宋体"/>
          <w:color w:val="50616D"/>
          <w:spacing w:val="8"/>
          <w:kern w:val="0"/>
          <w:sz w:val="23"/>
          <w:szCs w:val="23"/>
        </w:rPr>
        <w:t>分代的基本假设：绝大部分对象的生命周期都非常短暂，存活时间短。</w:t>
      </w:r>
    </w:p>
    <w:p w:rsidR="001A7847" w:rsidRDefault="007D395D">
      <w:pPr>
        <w:widowControl/>
        <w:shd w:val="clear" w:color="auto" w:fill="FFFFFF"/>
        <w:spacing w:before="225" w:after="225"/>
        <w:rPr>
          <w:rFonts w:ascii="Helvetica" w:eastAsia="宋体" w:hAnsi="Helvetica" w:cs="宋体"/>
          <w:b/>
          <w:color w:val="50616D"/>
          <w:spacing w:val="8"/>
          <w:kern w:val="0"/>
          <w:sz w:val="23"/>
          <w:szCs w:val="23"/>
        </w:rPr>
      </w:pP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分代收集</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Generational Collection</w:t>
      </w:r>
      <w:r>
        <w:rPr>
          <w:rFonts w:ascii="Helvetica" w:eastAsia="宋体" w:hAnsi="Helvetica" w:cs="宋体"/>
          <w:color w:val="50616D"/>
          <w:spacing w:val="8"/>
          <w:kern w:val="0"/>
          <w:sz w:val="23"/>
          <w:szCs w:val="23"/>
        </w:rPr>
        <w:t>）算法，把</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堆分为新生代和老年代，这样就可以根据各个年代的特点采用最适当的收集算法。</w:t>
      </w:r>
      <w:r>
        <w:rPr>
          <w:rFonts w:ascii="Helvetica" w:eastAsia="宋体" w:hAnsi="Helvetica" w:cs="宋体"/>
          <w:b/>
          <w:color w:val="50616D"/>
          <w:spacing w:val="8"/>
          <w:kern w:val="0"/>
          <w:sz w:val="23"/>
          <w:szCs w:val="23"/>
        </w:rPr>
        <w:t>在新生代中，每次垃圾收集时都发现有大批对象死去，只有少量存活，那就选用复制算法，只需要付出少量存活对象的复制成本就可以完成收集。而老年代中因为对象存活率高、没有额外空间对它进行分配担保，就必须使用</w:t>
      </w:r>
      <w:r>
        <w:rPr>
          <w:rFonts w:ascii="Helvetica" w:eastAsia="宋体" w:hAnsi="Helvetica" w:cs="宋体"/>
          <w:b/>
          <w:color w:val="50616D"/>
          <w:spacing w:val="8"/>
          <w:kern w:val="0"/>
          <w:sz w:val="23"/>
          <w:szCs w:val="23"/>
        </w:rPr>
        <w:t>“</w:t>
      </w:r>
      <w:r>
        <w:rPr>
          <w:rFonts w:ascii="Helvetica" w:eastAsia="宋体" w:hAnsi="Helvetica" w:cs="宋体"/>
          <w:b/>
          <w:color w:val="50616D"/>
          <w:spacing w:val="8"/>
          <w:kern w:val="0"/>
          <w:sz w:val="23"/>
          <w:szCs w:val="23"/>
        </w:rPr>
        <w:t>标记</w:t>
      </w:r>
      <w:r>
        <w:rPr>
          <w:rFonts w:ascii="Helvetica" w:eastAsia="宋体" w:hAnsi="Helvetica" w:cs="宋体"/>
          <w:b/>
          <w:color w:val="50616D"/>
          <w:spacing w:val="8"/>
          <w:kern w:val="0"/>
          <w:sz w:val="23"/>
          <w:szCs w:val="23"/>
        </w:rPr>
        <w:t>-</w:t>
      </w:r>
      <w:r>
        <w:rPr>
          <w:rFonts w:ascii="Helvetica" w:eastAsia="宋体" w:hAnsi="Helvetica" w:cs="宋体"/>
          <w:b/>
          <w:color w:val="50616D"/>
          <w:spacing w:val="8"/>
          <w:kern w:val="0"/>
          <w:sz w:val="23"/>
          <w:szCs w:val="23"/>
        </w:rPr>
        <w:t>清理</w:t>
      </w:r>
      <w:r>
        <w:rPr>
          <w:rFonts w:ascii="Helvetica" w:eastAsia="宋体" w:hAnsi="Helvetica" w:cs="宋体"/>
          <w:b/>
          <w:color w:val="50616D"/>
          <w:spacing w:val="8"/>
          <w:kern w:val="0"/>
          <w:sz w:val="23"/>
          <w:szCs w:val="23"/>
        </w:rPr>
        <w:t>”</w:t>
      </w:r>
      <w:r>
        <w:rPr>
          <w:rFonts w:ascii="Helvetica" w:eastAsia="宋体" w:hAnsi="Helvetica" w:cs="宋体"/>
          <w:b/>
          <w:color w:val="50616D"/>
          <w:spacing w:val="8"/>
          <w:kern w:val="0"/>
          <w:sz w:val="23"/>
          <w:szCs w:val="23"/>
        </w:rPr>
        <w:t>或</w:t>
      </w:r>
      <w:r>
        <w:rPr>
          <w:rFonts w:ascii="Helvetica" w:eastAsia="宋体" w:hAnsi="Helvetica" w:cs="宋体"/>
          <w:b/>
          <w:color w:val="50616D"/>
          <w:spacing w:val="8"/>
          <w:kern w:val="0"/>
          <w:sz w:val="23"/>
          <w:szCs w:val="23"/>
        </w:rPr>
        <w:t>“</w:t>
      </w:r>
      <w:r>
        <w:rPr>
          <w:rFonts w:ascii="Helvetica" w:eastAsia="宋体" w:hAnsi="Helvetica" w:cs="宋体"/>
          <w:b/>
          <w:color w:val="50616D"/>
          <w:spacing w:val="8"/>
          <w:kern w:val="0"/>
          <w:sz w:val="23"/>
          <w:szCs w:val="23"/>
        </w:rPr>
        <w:t>标记</w:t>
      </w:r>
      <w:r>
        <w:rPr>
          <w:rFonts w:ascii="Helvetica" w:eastAsia="宋体" w:hAnsi="Helvetica" w:cs="宋体"/>
          <w:b/>
          <w:color w:val="50616D"/>
          <w:spacing w:val="8"/>
          <w:kern w:val="0"/>
          <w:sz w:val="23"/>
          <w:szCs w:val="23"/>
        </w:rPr>
        <w:t>-</w:t>
      </w:r>
      <w:r>
        <w:rPr>
          <w:rFonts w:ascii="Helvetica" w:eastAsia="宋体" w:hAnsi="Helvetica" w:cs="宋体"/>
          <w:b/>
          <w:color w:val="50616D"/>
          <w:spacing w:val="8"/>
          <w:kern w:val="0"/>
          <w:sz w:val="23"/>
          <w:szCs w:val="23"/>
        </w:rPr>
        <w:t>整理</w:t>
      </w:r>
      <w:r>
        <w:rPr>
          <w:rFonts w:ascii="Helvetica" w:eastAsia="宋体" w:hAnsi="Helvetica" w:cs="宋体"/>
          <w:b/>
          <w:color w:val="50616D"/>
          <w:spacing w:val="8"/>
          <w:kern w:val="0"/>
          <w:sz w:val="23"/>
          <w:szCs w:val="23"/>
        </w:rPr>
        <w:t>”</w:t>
      </w:r>
      <w:r>
        <w:rPr>
          <w:rFonts w:ascii="Helvetica" w:eastAsia="宋体" w:hAnsi="Helvetica" w:cs="宋体"/>
          <w:b/>
          <w:color w:val="50616D"/>
          <w:spacing w:val="8"/>
          <w:kern w:val="0"/>
          <w:sz w:val="23"/>
          <w:szCs w:val="23"/>
        </w:rPr>
        <w:t>算法来进行回收。</w:t>
      </w:r>
    </w:p>
    <w:p w:rsidR="001A7847" w:rsidRDefault="007D395D">
      <w:pPr>
        <w:pStyle w:val="3"/>
      </w:pPr>
      <w:r>
        <w:rPr>
          <w:rFonts w:hint="eastAsia"/>
        </w:rPr>
        <w:t>垃圾收集器</w:t>
      </w:r>
    </w:p>
    <w:p w:rsidR="001A7847" w:rsidRDefault="007D395D">
      <w:pPr>
        <w:rPr>
          <w:rFonts w:ascii="Helvetica" w:hAnsi="Helvetica"/>
          <w:color w:val="819198"/>
          <w:spacing w:val="8"/>
          <w:szCs w:val="21"/>
          <w:shd w:val="clear" w:color="auto" w:fill="F2F7FB"/>
        </w:rPr>
      </w:pPr>
      <w:r>
        <w:rPr>
          <w:rFonts w:ascii="Helvetica" w:hAnsi="Helvetica"/>
          <w:color w:val="819198"/>
          <w:spacing w:val="8"/>
          <w:szCs w:val="21"/>
          <w:shd w:val="clear" w:color="auto" w:fill="F2F7FB"/>
        </w:rPr>
        <w:t>如果说收集算法是内存回收的方法论，垃圾收集器就是内存回收的具体实现</w:t>
      </w:r>
    </w:p>
    <w:p w:rsidR="001A7847" w:rsidRDefault="001A7847">
      <w:pPr>
        <w:rPr>
          <w:rFonts w:ascii="Helvetica" w:hAnsi="Helvetica"/>
          <w:color w:val="819198"/>
          <w:spacing w:val="8"/>
          <w:szCs w:val="21"/>
          <w:shd w:val="clear" w:color="auto" w:fill="F2F7FB"/>
        </w:rPr>
      </w:pPr>
    </w:p>
    <w:p w:rsidR="001A7847" w:rsidRDefault="007D395D">
      <w:pPr>
        <w:pStyle w:val="4"/>
      </w:pPr>
      <w:r>
        <w:rPr>
          <w:rFonts w:hint="eastAsia"/>
        </w:rPr>
        <w:t>Serial</w:t>
      </w:r>
      <w:r>
        <w:rPr>
          <w:rFonts w:hint="eastAsia"/>
        </w:rPr>
        <w:t>收集器</w:t>
      </w:r>
    </w:p>
    <w:p w:rsidR="001A7847" w:rsidRDefault="007D395D">
      <w:pPr>
        <w:rPr>
          <w:rFonts w:ascii="Helvetica" w:hAnsi="Helvetica"/>
          <w:b/>
          <w:color w:val="50616D"/>
          <w:spacing w:val="8"/>
          <w:sz w:val="23"/>
          <w:szCs w:val="23"/>
          <w:shd w:val="clear" w:color="auto" w:fill="FFFFFF"/>
        </w:rPr>
      </w:pPr>
      <w:r>
        <w:rPr>
          <w:rFonts w:ascii="Helvetica" w:hAnsi="Helvetica"/>
          <w:color w:val="50616D"/>
          <w:spacing w:val="8"/>
          <w:sz w:val="23"/>
          <w:szCs w:val="23"/>
          <w:shd w:val="clear" w:color="auto" w:fill="FFFFFF"/>
        </w:rPr>
        <w:t>串行收集器是最古老，最稳定以及效率高的收集器，可能会产生较长的停顿，只使用一个线程去回收。</w:t>
      </w:r>
      <w:r>
        <w:rPr>
          <w:rFonts w:ascii="Helvetica" w:hAnsi="Helvetica"/>
          <w:b/>
          <w:color w:val="50616D"/>
          <w:spacing w:val="8"/>
          <w:sz w:val="23"/>
          <w:szCs w:val="23"/>
          <w:shd w:val="clear" w:color="auto" w:fill="FFFFFF"/>
        </w:rPr>
        <w:t>新生代、老年代使用串行回收；新生代复制算法、老</w:t>
      </w:r>
      <w:r>
        <w:rPr>
          <w:rFonts w:ascii="Helvetica" w:hAnsi="Helvetica"/>
          <w:b/>
          <w:color w:val="50616D"/>
          <w:spacing w:val="8"/>
          <w:sz w:val="23"/>
          <w:szCs w:val="23"/>
          <w:shd w:val="clear" w:color="auto" w:fill="FFFFFF"/>
        </w:rPr>
        <w:lastRenderedPageBreak/>
        <w:t>年代标记</w:t>
      </w:r>
      <w:r>
        <w:rPr>
          <w:rFonts w:ascii="Helvetica" w:hAnsi="Helvetica"/>
          <w:b/>
          <w:color w:val="50616D"/>
          <w:spacing w:val="8"/>
          <w:sz w:val="23"/>
          <w:szCs w:val="23"/>
          <w:shd w:val="clear" w:color="auto" w:fill="FFFFFF"/>
        </w:rPr>
        <w:t>-</w:t>
      </w:r>
      <w:r>
        <w:rPr>
          <w:rFonts w:ascii="Helvetica" w:hAnsi="Helvetica"/>
          <w:b/>
          <w:color w:val="50616D"/>
          <w:spacing w:val="8"/>
          <w:sz w:val="23"/>
          <w:szCs w:val="23"/>
          <w:shd w:val="clear" w:color="auto" w:fill="FFFFFF"/>
        </w:rPr>
        <w:t>压缩；垃圾收集的过程中会</w:t>
      </w:r>
      <w:r>
        <w:rPr>
          <w:rFonts w:ascii="Helvetica" w:hAnsi="Helvetica"/>
          <w:b/>
          <w:color w:val="50616D"/>
          <w:spacing w:val="8"/>
          <w:sz w:val="23"/>
          <w:szCs w:val="23"/>
          <w:shd w:val="clear" w:color="auto" w:fill="FFFFFF"/>
        </w:rPr>
        <w:t>Stop The World</w:t>
      </w:r>
      <w:r>
        <w:rPr>
          <w:rFonts w:ascii="Helvetica" w:hAnsi="Helvetica"/>
          <w:b/>
          <w:color w:val="50616D"/>
          <w:spacing w:val="8"/>
          <w:sz w:val="23"/>
          <w:szCs w:val="23"/>
          <w:shd w:val="clear" w:color="auto" w:fill="FFFFFF"/>
        </w:rPr>
        <w:t>（服务暂停）</w:t>
      </w:r>
    </w:p>
    <w:p w:rsidR="001A7847" w:rsidRDefault="001A7847">
      <w:pPr>
        <w:rPr>
          <w:rFonts w:ascii="Helvetica" w:hAnsi="Helvetica"/>
          <w:b/>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参数控制：</w:t>
      </w:r>
      <w:r>
        <w:rPr>
          <w:rFonts w:ascii="Helvetica" w:hAnsi="Helvetica"/>
          <w:color w:val="50616D"/>
          <w:spacing w:val="8"/>
          <w:sz w:val="23"/>
          <w:szCs w:val="23"/>
          <w:shd w:val="clear" w:color="auto" w:fill="FFFFFF"/>
        </w:rPr>
        <w:t> </w:t>
      </w:r>
      <w:r>
        <w:rPr>
          <w:rStyle w:val="HTML0"/>
          <w:color w:val="585858"/>
          <w:spacing w:val="8"/>
          <w:szCs w:val="21"/>
          <w:shd w:val="clear" w:color="auto" w:fill="F3F1F1"/>
        </w:rPr>
        <w:t>-XX:+UseSerialGC</w:t>
      </w:r>
      <w:r>
        <w:rPr>
          <w:rFonts w:ascii="Helvetica" w:hAnsi="Helvetica"/>
          <w:color w:val="50616D"/>
          <w:spacing w:val="8"/>
          <w:sz w:val="23"/>
          <w:szCs w:val="23"/>
          <w:shd w:val="clear" w:color="auto" w:fill="FFFFFF"/>
        </w:rPr>
        <w:t> </w:t>
      </w:r>
      <w:r>
        <w:rPr>
          <w:rFonts w:ascii="Helvetica" w:hAnsi="Helvetica"/>
          <w:color w:val="50616D"/>
          <w:spacing w:val="8"/>
          <w:sz w:val="23"/>
          <w:szCs w:val="23"/>
          <w:shd w:val="clear" w:color="auto" w:fill="FFFFFF"/>
        </w:rPr>
        <w:t>串行收集器</w:t>
      </w:r>
    </w:p>
    <w:p w:rsidR="001A7847" w:rsidRDefault="007D395D">
      <w:pPr>
        <w:rPr>
          <w:b/>
        </w:rPr>
      </w:pPr>
      <w:r>
        <w:rPr>
          <w:noProof/>
        </w:rPr>
        <w:drawing>
          <wp:inline distT="0" distB="0" distL="0" distR="0">
            <wp:extent cx="4866640" cy="2818765"/>
            <wp:effectExtent l="0" t="0" r="0"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18"/>
                    <a:stretch>
                      <a:fillRect/>
                    </a:stretch>
                  </pic:blipFill>
                  <pic:spPr>
                    <a:xfrm>
                      <a:off x="0" y="0"/>
                      <a:ext cx="4866667" cy="2819048"/>
                    </a:xfrm>
                    <a:prstGeom prst="rect">
                      <a:avLst/>
                    </a:prstGeom>
                  </pic:spPr>
                </pic:pic>
              </a:graphicData>
            </a:graphic>
          </wp:inline>
        </w:drawing>
      </w:r>
    </w:p>
    <w:p w:rsidR="001A7847" w:rsidRDefault="001A7847">
      <w:pPr>
        <w:rPr>
          <w:b/>
        </w:rPr>
      </w:pP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ParNew</w:t>
      </w:r>
      <w:r>
        <w:rPr>
          <w:rFonts w:ascii="Helvetica" w:eastAsia="宋体" w:hAnsi="Helvetica" w:cs="宋体"/>
          <w:color w:val="50616D"/>
          <w:spacing w:val="8"/>
          <w:kern w:val="0"/>
          <w:sz w:val="23"/>
          <w:szCs w:val="23"/>
        </w:rPr>
        <w:t>收集器</w:t>
      </w:r>
      <w:r>
        <w:rPr>
          <w:rFonts w:ascii="Helvetica" w:eastAsia="宋体" w:hAnsi="Helvetica" w:cs="宋体"/>
          <w:color w:val="50616D"/>
          <w:spacing w:val="8"/>
          <w:kern w:val="0"/>
          <w:sz w:val="23"/>
          <w:szCs w:val="23"/>
        </w:rPr>
        <w:t xml:space="preserve"> ParNew</w:t>
      </w:r>
      <w:r>
        <w:rPr>
          <w:rFonts w:ascii="Helvetica" w:eastAsia="宋体" w:hAnsi="Helvetica" w:cs="宋体"/>
          <w:color w:val="50616D"/>
          <w:spacing w:val="8"/>
          <w:kern w:val="0"/>
          <w:sz w:val="23"/>
          <w:szCs w:val="23"/>
        </w:rPr>
        <w:t>收集器其实就是</w:t>
      </w:r>
      <w:r>
        <w:rPr>
          <w:rFonts w:ascii="Helvetica" w:eastAsia="宋体" w:hAnsi="Helvetica" w:cs="宋体"/>
          <w:color w:val="50616D"/>
          <w:spacing w:val="8"/>
          <w:kern w:val="0"/>
          <w:sz w:val="23"/>
          <w:szCs w:val="23"/>
        </w:rPr>
        <w:t>Serial</w:t>
      </w:r>
      <w:r>
        <w:rPr>
          <w:rFonts w:ascii="Helvetica" w:eastAsia="宋体" w:hAnsi="Helvetica" w:cs="宋体"/>
          <w:color w:val="50616D"/>
          <w:spacing w:val="8"/>
          <w:kern w:val="0"/>
          <w:sz w:val="23"/>
          <w:szCs w:val="23"/>
        </w:rPr>
        <w:t>收集器的多线程版本。新生代并行，老年代串行；新生代复制算法、老年代标记</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压缩</w:t>
      </w:r>
    </w:p>
    <w:p w:rsidR="001A7847" w:rsidRDefault="007D395D">
      <w:pPr>
        <w:widowControl/>
        <w:shd w:val="clear" w:color="auto" w:fill="FFFFFF"/>
        <w:spacing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参数控制：</w:t>
      </w:r>
    </w:p>
    <w:p w:rsidR="001A7847" w:rsidRDefault="007D395D">
      <w:pPr>
        <w:widowControl/>
        <w:shd w:val="clear" w:color="auto" w:fill="FFFFFF"/>
        <w:rPr>
          <w:rFonts w:ascii="Helvetica" w:eastAsia="宋体" w:hAnsi="Helvetica" w:cs="宋体"/>
          <w:color w:val="50616D"/>
          <w:spacing w:val="8"/>
          <w:kern w:val="0"/>
          <w:sz w:val="23"/>
          <w:szCs w:val="23"/>
        </w:rPr>
      </w:pPr>
      <w:r>
        <w:rPr>
          <w:rFonts w:ascii="宋体" w:eastAsia="宋体" w:hAnsi="宋体" w:cs="宋体"/>
          <w:color w:val="585858"/>
          <w:spacing w:val="8"/>
          <w:kern w:val="0"/>
          <w:szCs w:val="21"/>
          <w:shd w:val="clear" w:color="auto" w:fill="F3F1F1"/>
        </w:rPr>
        <w:t>-XX:+UseParNewGC</w:t>
      </w:r>
      <w:r>
        <w:rPr>
          <w:rFonts w:ascii="Helvetica" w:eastAsia="宋体" w:hAnsi="Helvetica" w:cs="宋体"/>
          <w:color w:val="50616D"/>
          <w:spacing w:val="8"/>
          <w:kern w:val="0"/>
          <w:sz w:val="23"/>
          <w:szCs w:val="23"/>
        </w:rPr>
        <w:t> ParNew</w:t>
      </w:r>
      <w:r>
        <w:rPr>
          <w:rFonts w:ascii="Helvetica" w:eastAsia="宋体" w:hAnsi="Helvetica" w:cs="宋体"/>
          <w:color w:val="50616D"/>
          <w:spacing w:val="8"/>
          <w:kern w:val="0"/>
          <w:sz w:val="23"/>
          <w:szCs w:val="23"/>
        </w:rPr>
        <w:t>收集器</w:t>
      </w:r>
      <w:r>
        <w:rPr>
          <w:rFonts w:ascii="Helvetica" w:eastAsia="宋体" w:hAnsi="Helvetica" w:cs="宋体"/>
          <w:color w:val="50616D"/>
          <w:spacing w:val="8"/>
          <w:kern w:val="0"/>
          <w:sz w:val="23"/>
          <w:szCs w:val="23"/>
        </w:rPr>
        <w:br/>
      </w:r>
      <w:r>
        <w:rPr>
          <w:rFonts w:ascii="宋体" w:eastAsia="宋体" w:hAnsi="宋体" w:cs="宋体"/>
          <w:color w:val="585858"/>
          <w:spacing w:val="8"/>
          <w:kern w:val="0"/>
          <w:szCs w:val="21"/>
          <w:shd w:val="clear" w:color="auto" w:fill="F3F1F1"/>
        </w:rPr>
        <w:t>-XX:ParallelGCThreads</w:t>
      </w:r>
      <w:r>
        <w:rPr>
          <w:rFonts w:ascii="Helvetica" w:eastAsia="宋体" w:hAnsi="Helvetica" w:cs="宋体"/>
          <w:color w:val="50616D"/>
          <w:spacing w:val="8"/>
          <w:kern w:val="0"/>
          <w:sz w:val="23"/>
          <w:szCs w:val="23"/>
        </w:rPr>
        <w:t> </w:t>
      </w:r>
      <w:r>
        <w:rPr>
          <w:rFonts w:ascii="Helvetica" w:eastAsia="宋体" w:hAnsi="Helvetica" w:cs="宋体"/>
          <w:color w:val="50616D"/>
          <w:spacing w:val="8"/>
          <w:kern w:val="0"/>
          <w:sz w:val="23"/>
          <w:szCs w:val="23"/>
        </w:rPr>
        <w:t>限制线程数量</w:t>
      </w:r>
    </w:p>
    <w:p w:rsidR="001A7847" w:rsidRDefault="007D395D">
      <w:pPr>
        <w:rPr>
          <w:b/>
        </w:rPr>
      </w:pPr>
      <w:r>
        <w:rPr>
          <w:noProof/>
        </w:rPr>
        <w:drawing>
          <wp:inline distT="0" distB="0" distL="0" distR="0">
            <wp:extent cx="4904740" cy="2990215"/>
            <wp:effectExtent l="0" t="0" r="0" b="63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19"/>
                    <a:stretch>
                      <a:fillRect/>
                    </a:stretch>
                  </pic:blipFill>
                  <pic:spPr>
                    <a:xfrm>
                      <a:off x="0" y="0"/>
                      <a:ext cx="4904762" cy="2990476"/>
                    </a:xfrm>
                    <a:prstGeom prst="rect">
                      <a:avLst/>
                    </a:prstGeom>
                  </pic:spPr>
                </pic:pic>
              </a:graphicData>
            </a:graphic>
          </wp:inline>
        </w:drawing>
      </w:r>
    </w:p>
    <w:p w:rsidR="001A7847" w:rsidRDefault="001A7847">
      <w:pPr>
        <w:rPr>
          <w:b/>
        </w:rPr>
      </w:pPr>
    </w:p>
    <w:p w:rsidR="001A7847" w:rsidRDefault="001A7847">
      <w:pPr>
        <w:rPr>
          <w:b/>
        </w:rPr>
      </w:pPr>
    </w:p>
    <w:p w:rsidR="001A7847" w:rsidRDefault="007D395D">
      <w:pPr>
        <w:pStyle w:val="4"/>
      </w:pPr>
      <w:r>
        <w:rPr>
          <w:rFonts w:hint="eastAsia"/>
        </w:rPr>
        <w:lastRenderedPageBreak/>
        <w:t>Parallel</w:t>
      </w:r>
      <w:r>
        <w:rPr>
          <w:rFonts w:hint="eastAsia"/>
        </w:rPr>
        <w:t>收集器</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Parallel Scavenge</w:t>
      </w:r>
      <w:r>
        <w:rPr>
          <w:rFonts w:ascii="Helvetica" w:eastAsia="宋体" w:hAnsi="Helvetica" w:cs="宋体"/>
          <w:color w:val="50616D"/>
          <w:spacing w:val="8"/>
          <w:kern w:val="0"/>
          <w:sz w:val="23"/>
          <w:szCs w:val="23"/>
        </w:rPr>
        <w:t>收集器类似</w:t>
      </w:r>
      <w:r>
        <w:rPr>
          <w:rFonts w:ascii="Helvetica" w:eastAsia="宋体" w:hAnsi="Helvetica" w:cs="宋体"/>
          <w:color w:val="50616D"/>
          <w:spacing w:val="8"/>
          <w:kern w:val="0"/>
          <w:sz w:val="23"/>
          <w:szCs w:val="23"/>
        </w:rPr>
        <w:t>ParNew</w:t>
      </w:r>
      <w:r>
        <w:rPr>
          <w:rFonts w:ascii="Helvetica" w:eastAsia="宋体" w:hAnsi="Helvetica" w:cs="宋体"/>
          <w:color w:val="50616D"/>
          <w:spacing w:val="8"/>
          <w:kern w:val="0"/>
          <w:sz w:val="23"/>
          <w:szCs w:val="23"/>
        </w:rPr>
        <w:t>收集器，</w:t>
      </w:r>
      <w:r>
        <w:rPr>
          <w:rFonts w:ascii="Helvetica" w:eastAsia="宋体" w:hAnsi="Helvetica" w:cs="宋体"/>
          <w:color w:val="50616D"/>
          <w:spacing w:val="8"/>
          <w:kern w:val="0"/>
          <w:sz w:val="23"/>
          <w:szCs w:val="23"/>
        </w:rPr>
        <w:t>Parallel</w:t>
      </w:r>
      <w:r>
        <w:rPr>
          <w:rFonts w:ascii="Helvetica" w:eastAsia="宋体" w:hAnsi="Helvetica" w:cs="宋体"/>
          <w:color w:val="50616D"/>
          <w:spacing w:val="8"/>
          <w:kern w:val="0"/>
          <w:sz w:val="23"/>
          <w:szCs w:val="23"/>
        </w:rPr>
        <w:t>收集器更关注系统的吞吐量。可以通过参数来打开自适应调节策略，虚拟机会根据当前系统的运行情况收集性能监控信息，动态调整这些参数以提供最合适的停顿时间或最大的吞吐量；也可以通过参数控制</w:t>
      </w:r>
      <w:r>
        <w:rPr>
          <w:rFonts w:ascii="Helvetica" w:eastAsia="宋体" w:hAnsi="Helvetica" w:cs="宋体"/>
          <w:color w:val="50616D"/>
          <w:spacing w:val="8"/>
          <w:kern w:val="0"/>
          <w:sz w:val="23"/>
          <w:szCs w:val="23"/>
        </w:rPr>
        <w:t>GC</w:t>
      </w:r>
      <w:r>
        <w:rPr>
          <w:rFonts w:ascii="Helvetica" w:eastAsia="宋体" w:hAnsi="Helvetica" w:cs="宋体"/>
          <w:color w:val="50616D"/>
          <w:spacing w:val="8"/>
          <w:kern w:val="0"/>
          <w:sz w:val="23"/>
          <w:szCs w:val="23"/>
        </w:rPr>
        <w:t>的时间不大于多少毫秒或者比例；新生代复制算法、老年代标记</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压缩</w:t>
      </w:r>
    </w:p>
    <w:p w:rsidR="001A7847" w:rsidRDefault="007D395D">
      <w:pPr>
        <w:widowControl/>
        <w:shd w:val="clear" w:color="auto" w:fill="FFFFFF"/>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参数控制：</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-XX:+UseParallelGC</w:t>
      </w:r>
      <w:r>
        <w:rPr>
          <w:rFonts w:ascii="Helvetica" w:eastAsia="宋体" w:hAnsi="Helvetica" w:cs="宋体"/>
          <w:color w:val="50616D"/>
          <w:spacing w:val="8"/>
          <w:kern w:val="0"/>
          <w:sz w:val="23"/>
          <w:szCs w:val="23"/>
        </w:rPr>
        <w:t> </w:t>
      </w:r>
      <w:r>
        <w:rPr>
          <w:rFonts w:ascii="Helvetica" w:eastAsia="宋体" w:hAnsi="Helvetica" w:cs="宋体"/>
          <w:color w:val="50616D"/>
          <w:spacing w:val="8"/>
          <w:kern w:val="0"/>
          <w:sz w:val="23"/>
          <w:szCs w:val="23"/>
        </w:rPr>
        <w:t>使用</w:t>
      </w:r>
      <w:r>
        <w:rPr>
          <w:rFonts w:ascii="Helvetica" w:eastAsia="宋体" w:hAnsi="Helvetica" w:cs="宋体"/>
          <w:color w:val="50616D"/>
          <w:spacing w:val="8"/>
          <w:kern w:val="0"/>
          <w:sz w:val="23"/>
          <w:szCs w:val="23"/>
        </w:rPr>
        <w:t>Parallel</w:t>
      </w:r>
      <w:r>
        <w:rPr>
          <w:rFonts w:ascii="Helvetica" w:eastAsia="宋体" w:hAnsi="Helvetica" w:cs="宋体"/>
          <w:color w:val="50616D"/>
          <w:spacing w:val="8"/>
          <w:kern w:val="0"/>
          <w:sz w:val="23"/>
          <w:szCs w:val="23"/>
        </w:rPr>
        <w:t>收集器</w:t>
      </w:r>
      <w:r>
        <w:rPr>
          <w:rFonts w:ascii="Helvetica" w:eastAsia="宋体" w:hAnsi="Helvetica" w:cs="宋体"/>
          <w:color w:val="50616D"/>
          <w:spacing w:val="8"/>
          <w:kern w:val="0"/>
          <w:sz w:val="23"/>
          <w:szCs w:val="23"/>
        </w:rPr>
        <w:t xml:space="preserve">+ </w:t>
      </w:r>
      <w:r>
        <w:rPr>
          <w:rFonts w:ascii="Helvetica" w:eastAsia="宋体" w:hAnsi="Helvetica" w:cs="宋体"/>
          <w:color w:val="50616D"/>
          <w:spacing w:val="8"/>
          <w:kern w:val="0"/>
          <w:sz w:val="23"/>
          <w:szCs w:val="23"/>
        </w:rPr>
        <w:t>老年代串行</w:t>
      </w:r>
    </w:p>
    <w:p w:rsidR="001A7847" w:rsidRDefault="001A7847">
      <w:pPr>
        <w:rPr>
          <w:b/>
        </w:rPr>
      </w:pPr>
    </w:p>
    <w:p w:rsidR="001A7847" w:rsidRDefault="007D395D">
      <w:pPr>
        <w:pStyle w:val="4"/>
      </w:pPr>
      <w:r>
        <w:rPr>
          <w:rFonts w:hint="eastAsia"/>
        </w:rPr>
        <w:t xml:space="preserve">Parallel Old </w:t>
      </w:r>
      <w:r>
        <w:rPr>
          <w:rFonts w:hint="eastAsia"/>
        </w:rPr>
        <w:t>收集器</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Parallel Old</w:t>
      </w:r>
      <w:r>
        <w:rPr>
          <w:rFonts w:ascii="Helvetica" w:eastAsia="宋体" w:hAnsi="Helvetica" w:cs="宋体"/>
          <w:color w:val="50616D"/>
          <w:spacing w:val="8"/>
          <w:kern w:val="0"/>
          <w:sz w:val="23"/>
          <w:szCs w:val="23"/>
        </w:rPr>
        <w:t>是</w:t>
      </w:r>
      <w:r>
        <w:rPr>
          <w:rFonts w:ascii="Helvetica" w:eastAsia="宋体" w:hAnsi="Helvetica" w:cs="宋体"/>
          <w:color w:val="50616D"/>
          <w:spacing w:val="8"/>
          <w:kern w:val="0"/>
          <w:sz w:val="23"/>
          <w:szCs w:val="23"/>
        </w:rPr>
        <w:t>Parallel Scavenge</w:t>
      </w:r>
      <w:r>
        <w:rPr>
          <w:rFonts w:ascii="Helvetica" w:eastAsia="宋体" w:hAnsi="Helvetica" w:cs="宋体"/>
          <w:color w:val="50616D"/>
          <w:spacing w:val="8"/>
          <w:kern w:val="0"/>
          <w:sz w:val="23"/>
          <w:szCs w:val="23"/>
        </w:rPr>
        <w:t>收集器的老年代版本，使用多线程和</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标记－整理</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算法。这个收集器是在</w:t>
      </w:r>
      <w:r>
        <w:rPr>
          <w:rFonts w:ascii="Helvetica" w:eastAsia="宋体" w:hAnsi="Helvetica" w:cs="宋体"/>
          <w:color w:val="50616D"/>
          <w:spacing w:val="8"/>
          <w:kern w:val="0"/>
          <w:sz w:val="23"/>
          <w:szCs w:val="23"/>
        </w:rPr>
        <w:t>JDK 1.6</w:t>
      </w:r>
      <w:r>
        <w:rPr>
          <w:rFonts w:ascii="Helvetica" w:eastAsia="宋体" w:hAnsi="Helvetica" w:cs="宋体"/>
          <w:color w:val="50616D"/>
          <w:spacing w:val="8"/>
          <w:kern w:val="0"/>
          <w:sz w:val="23"/>
          <w:szCs w:val="23"/>
        </w:rPr>
        <w:t>中才开始提供</w:t>
      </w:r>
    </w:p>
    <w:p w:rsidR="001A7847" w:rsidRDefault="007D395D">
      <w:pPr>
        <w:widowControl/>
        <w:shd w:val="clear" w:color="auto" w:fill="FFFFFF"/>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参数控制：</w:t>
      </w:r>
      <w:r>
        <w:rPr>
          <w:rFonts w:ascii="Helvetica" w:eastAsia="宋体" w:hAnsi="Helvetica" w:cs="宋体"/>
          <w:color w:val="50616D"/>
          <w:spacing w:val="8"/>
          <w:kern w:val="0"/>
          <w:sz w:val="23"/>
          <w:szCs w:val="23"/>
        </w:rPr>
        <w:t> </w:t>
      </w:r>
      <w:r>
        <w:rPr>
          <w:rFonts w:ascii="宋体" w:eastAsia="宋体" w:hAnsi="宋体" w:cs="宋体"/>
          <w:color w:val="585858"/>
          <w:spacing w:val="8"/>
          <w:kern w:val="0"/>
          <w:szCs w:val="21"/>
          <w:shd w:val="clear" w:color="auto" w:fill="F3F1F1"/>
        </w:rPr>
        <w:t>-XX:+UseParallelOldGC</w:t>
      </w:r>
      <w:r>
        <w:rPr>
          <w:rFonts w:ascii="Helvetica" w:eastAsia="宋体" w:hAnsi="Helvetica" w:cs="宋体"/>
          <w:color w:val="50616D"/>
          <w:spacing w:val="8"/>
          <w:kern w:val="0"/>
          <w:sz w:val="23"/>
          <w:szCs w:val="23"/>
        </w:rPr>
        <w:t> </w:t>
      </w:r>
      <w:r>
        <w:rPr>
          <w:rFonts w:ascii="Helvetica" w:eastAsia="宋体" w:hAnsi="Helvetica" w:cs="宋体"/>
          <w:color w:val="50616D"/>
          <w:spacing w:val="8"/>
          <w:kern w:val="0"/>
          <w:sz w:val="23"/>
          <w:szCs w:val="23"/>
        </w:rPr>
        <w:t>使用</w:t>
      </w:r>
      <w:r>
        <w:rPr>
          <w:rFonts w:ascii="Helvetica" w:eastAsia="宋体" w:hAnsi="Helvetica" w:cs="宋体"/>
          <w:color w:val="50616D"/>
          <w:spacing w:val="8"/>
          <w:kern w:val="0"/>
          <w:sz w:val="23"/>
          <w:szCs w:val="23"/>
        </w:rPr>
        <w:t>Parallel</w:t>
      </w:r>
      <w:r>
        <w:rPr>
          <w:rFonts w:ascii="Helvetica" w:eastAsia="宋体" w:hAnsi="Helvetica" w:cs="宋体"/>
          <w:color w:val="50616D"/>
          <w:spacing w:val="8"/>
          <w:kern w:val="0"/>
          <w:sz w:val="23"/>
          <w:szCs w:val="23"/>
        </w:rPr>
        <w:t>收集器</w:t>
      </w:r>
      <w:r>
        <w:rPr>
          <w:rFonts w:ascii="Helvetica" w:eastAsia="宋体" w:hAnsi="Helvetica" w:cs="宋体"/>
          <w:color w:val="50616D"/>
          <w:spacing w:val="8"/>
          <w:kern w:val="0"/>
          <w:sz w:val="23"/>
          <w:szCs w:val="23"/>
        </w:rPr>
        <w:t xml:space="preserve">+ </w:t>
      </w:r>
      <w:r>
        <w:rPr>
          <w:rFonts w:ascii="Helvetica" w:eastAsia="宋体" w:hAnsi="Helvetica" w:cs="宋体"/>
          <w:color w:val="50616D"/>
          <w:spacing w:val="8"/>
          <w:kern w:val="0"/>
          <w:sz w:val="23"/>
          <w:szCs w:val="23"/>
        </w:rPr>
        <w:t>老年代并行</w:t>
      </w:r>
    </w:p>
    <w:p w:rsidR="001A7847" w:rsidRDefault="001A7847"/>
    <w:p w:rsidR="001A7847" w:rsidRDefault="007D395D">
      <w:pPr>
        <w:pStyle w:val="4"/>
      </w:pPr>
      <w:r>
        <w:rPr>
          <w:rFonts w:hint="eastAsia"/>
        </w:rPr>
        <w:t>CMS</w:t>
      </w:r>
      <w:r>
        <w:rPr>
          <w:rFonts w:hint="eastAsia"/>
        </w:rPr>
        <w:t>收集器</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CMS</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Concurrent Mark Sweep</w:t>
      </w:r>
      <w:r>
        <w:rPr>
          <w:rFonts w:ascii="Helvetica" w:eastAsia="宋体" w:hAnsi="Helvetica" w:cs="宋体"/>
          <w:color w:val="50616D"/>
          <w:spacing w:val="8"/>
          <w:kern w:val="0"/>
          <w:sz w:val="23"/>
          <w:szCs w:val="23"/>
        </w:rPr>
        <w:t>）收集器是一种以获取最短回收停顿时间为目标的收集器。目前很大一部分的</w:t>
      </w:r>
      <w:r>
        <w:rPr>
          <w:rFonts w:ascii="Helvetica" w:eastAsia="宋体" w:hAnsi="Helvetica" w:cs="宋体"/>
          <w:color w:val="50616D"/>
          <w:spacing w:val="8"/>
          <w:kern w:val="0"/>
          <w:sz w:val="23"/>
          <w:szCs w:val="23"/>
        </w:rPr>
        <w:t>Java</w:t>
      </w:r>
      <w:r>
        <w:rPr>
          <w:rFonts w:ascii="Helvetica" w:eastAsia="宋体" w:hAnsi="Helvetica" w:cs="宋体"/>
          <w:color w:val="50616D"/>
          <w:spacing w:val="8"/>
          <w:kern w:val="0"/>
          <w:sz w:val="23"/>
          <w:szCs w:val="23"/>
        </w:rPr>
        <w:t>应用都集中在互联网站或</w:t>
      </w:r>
      <w:r>
        <w:rPr>
          <w:rFonts w:ascii="Helvetica" w:eastAsia="宋体" w:hAnsi="Helvetica" w:cs="宋体"/>
          <w:color w:val="50616D"/>
          <w:spacing w:val="8"/>
          <w:kern w:val="0"/>
          <w:sz w:val="23"/>
          <w:szCs w:val="23"/>
        </w:rPr>
        <w:t>B/S</w:t>
      </w:r>
      <w:r>
        <w:rPr>
          <w:rFonts w:ascii="Helvetica" w:eastAsia="宋体" w:hAnsi="Helvetica" w:cs="宋体"/>
          <w:color w:val="50616D"/>
          <w:spacing w:val="8"/>
          <w:kern w:val="0"/>
          <w:sz w:val="23"/>
          <w:szCs w:val="23"/>
        </w:rPr>
        <w:t>系统的服务端上，这类应用尤其重视服务的响应速度，希望系统停顿时间最短，以给用户带来较好的体验。</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从名字（包含</w:t>
      </w:r>
      <w:r>
        <w:rPr>
          <w:rFonts w:ascii="Helvetica" w:eastAsia="宋体" w:hAnsi="Helvetica" w:cs="宋体"/>
          <w:color w:val="50616D"/>
          <w:spacing w:val="8"/>
          <w:kern w:val="0"/>
          <w:sz w:val="23"/>
          <w:szCs w:val="23"/>
        </w:rPr>
        <w:t>“Mark Sweep”</w:t>
      </w:r>
      <w:r>
        <w:rPr>
          <w:rFonts w:ascii="Helvetica" w:eastAsia="宋体" w:hAnsi="Helvetica" w:cs="宋体"/>
          <w:color w:val="50616D"/>
          <w:spacing w:val="8"/>
          <w:kern w:val="0"/>
          <w:sz w:val="23"/>
          <w:szCs w:val="23"/>
        </w:rPr>
        <w:t>）上就可以看出</w:t>
      </w:r>
      <w:r>
        <w:rPr>
          <w:rFonts w:ascii="Helvetica" w:eastAsia="宋体" w:hAnsi="Helvetica" w:cs="宋体"/>
          <w:color w:val="50616D"/>
          <w:spacing w:val="8"/>
          <w:kern w:val="0"/>
          <w:sz w:val="23"/>
          <w:szCs w:val="23"/>
        </w:rPr>
        <w:t>CMS</w:t>
      </w:r>
      <w:r>
        <w:rPr>
          <w:rFonts w:ascii="Helvetica" w:eastAsia="宋体" w:hAnsi="Helvetica" w:cs="宋体"/>
          <w:color w:val="50616D"/>
          <w:spacing w:val="8"/>
          <w:kern w:val="0"/>
          <w:sz w:val="23"/>
          <w:szCs w:val="23"/>
        </w:rPr>
        <w:t>收集器是基于</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标记</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清除</w:t>
      </w:r>
      <w:r>
        <w:rPr>
          <w:rFonts w:ascii="Helvetica" w:eastAsia="宋体" w:hAnsi="Helvetica" w:cs="宋体"/>
          <w:color w:val="50616D"/>
          <w:spacing w:val="8"/>
          <w:kern w:val="0"/>
          <w:sz w:val="23"/>
          <w:szCs w:val="23"/>
        </w:rPr>
        <w:t>”</w:t>
      </w:r>
      <w:r>
        <w:rPr>
          <w:rFonts w:ascii="Helvetica" w:eastAsia="宋体" w:hAnsi="Helvetica" w:cs="宋体"/>
          <w:color w:val="50616D"/>
          <w:spacing w:val="8"/>
          <w:kern w:val="0"/>
          <w:sz w:val="23"/>
          <w:szCs w:val="23"/>
        </w:rPr>
        <w:t>算法实现的，它的运作过程相对于前面几种收集器来说要更复杂一些，整个过程分为</w:t>
      </w:r>
      <w:r>
        <w:rPr>
          <w:rFonts w:ascii="Helvetica" w:eastAsia="宋体" w:hAnsi="Helvetica" w:cs="宋体"/>
          <w:color w:val="50616D"/>
          <w:spacing w:val="8"/>
          <w:kern w:val="0"/>
          <w:sz w:val="23"/>
          <w:szCs w:val="23"/>
        </w:rPr>
        <w:t>4</w:t>
      </w:r>
      <w:r>
        <w:rPr>
          <w:rFonts w:ascii="Helvetica" w:eastAsia="宋体" w:hAnsi="Helvetica" w:cs="宋体"/>
          <w:color w:val="50616D"/>
          <w:spacing w:val="8"/>
          <w:kern w:val="0"/>
          <w:sz w:val="23"/>
          <w:szCs w:val="23"/>
        </w:rPr>
        <w:t>个步骤，包括：</w:t>
      </w:r>
    </w:p>
    <w:p w:rsidR="001A7847" w:rsidRDefault="007D395D">
      <w:pPr>
        <w:pStyle w:val="af3"/>
        <w:rPr>
          <w:color w:val="333333"/>
        </w:rPr>
      </w:pPr>
      <w:r>
        <w:rPr>
          <w:rFonts w:hint="eastAsia"/>
        </w:rPr>
        <w:t>初始标记（</w:t>
      </w:r>
      <w:r>
        <w:rPr>
          <w:rFonts w:hint="eastAsia"/>
        </w:rPr>
        <w:t>CMS initial mark</w:t>
      </w:r>
      <w:r>
        <w:rPr>
          <w:rFonts w:hint="eastAsia"/>
        </w:rPr>
        <w:t>）</w:t>
      </w:r>
    </w:p>
    <w:p w:rsidR="001A7847" w:rsidRDefault="007D395D">
      <w:pPr>
        <w:pStyle w:val="af3"/>
        <w:rPr>
          <w:color w:val="333333"/>
        </w:rPr>
      </w:pPr>
      <w:r>
        <w:rPr>
          <w:rFonts w:hint="eastAsia"/>
        </w:rPr>
        <w:t>并发标记（</w:t>
      </w:r>
      <w:r>
        <w:rPr>
          <w:rFonts w:hint="eastAsia"/>
        </w:rPr>
        <w:t>CMS concurrent mark</w:t>
      </w:r>
      <w:r>
        <w:rPr>
          <w:rFonts w:hint="eastAsia"/>
        </w:rPr>
        <w:t>）</w:t>
      </w:r>
    </w:p>
    <w:p w:rsidR="001A7847" w:rsidRDefault="007D395D">
      <w:pPr>
        <w:pStyle w:val="af3"/>
        <w:rPr>
          <w:color w:val="333333"/>
        </w:rPr>
      </w:pPr>
      <w:r>
        <w:rPr>
          <w:rFonts w:hint="eastAsia"/>
        </w:rPr>
        <w:t>重新标记（</w:t>
      </w:r>
      <w:r>
        <w:rPr>
          <w:rFonts w:hint="eastAsia"/>
        </w:rPr>
        <w:t>CMS remark</w:t>
      </w:r>
      <w:r>
        <w:rPr>
          <w:rFonts w:hint="eastAsia"/>
        </w:rPr>
        <w:t>）</w:t>
      </w:r>
    </w:p>
    <w:p w:rsidR="001A7847" w:rsidRDefault="007D395D">
      <w:pPr>
        <w:pStyle w:val="af3"/>
        <w:rPr>
          <w:color w:val="333333"/>
        </w:rPr>
      </w:pPr>
      <w:r>
        <w:rPr>
          <w:rFonts w:hint="eastAsia"/>
        </w:rPr>
        <w:t>并发清除（</w:t>
      </w:r>
      <w:r>
        <w:rPr>
          <w:rFonts w:hint="eastAsia"/>
        </w:rPr>
        <w:t>CMS concurrent sweep</w:t>
      </w:r>
      <w:r>
        <w:rPr>
          <w:rFonts w:hint="eastAsia"/>
        </w:rPr>
        <w:t>）</w:t>
      </w:r>
    </w:p>
    <w:p w:rsidR="001A7847" w:rsidRDefault="001A7847"/>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t>其中初始标记、重新标记这两个步骤仍然需要</w:t>
      </w:r>
      <w:r>
        <w:rPr>
          <w:rFonts w:ascii="Helvetica" w:eastAsia="宋体" w:hAnsi="Helvetica" w:cs="宋体"/>
          <w:color w:val="50616D"/>
          <w:spacing w:val="8"/>
          <w:kern w:val="0"/>
          <w:sz w:val="23"/>
          <w:szCs w:val="23"/>
        </w:rPr>
        <w:t>“Stop The World”</w:t>
      </w:r>
      <w:r>
        <w:rPr>
          <w:rFonts w:ascii="Helvetica" w:eastAsia="宋体" w:hAnsi="Helvetica" w:cs="宋体"/>
          <w:color w:val="50616D"/>
          <w:spacing w:val="8"/>
          <w:kern w:val="0"/>
          <w:sz w:val="23"/>
          <w:szCs w:val="23"/>
        </w:rPr>
        <w:t>。初始标记仅仅只是标记一下</w:t>
      </w:r>
      <w:r>
        <w:rPr>
          <w:rFonts w:ascii="Helvetica" w:eastAsia="宋体" w:hAnsi="Helvetica" w:cs="宋体"/>
          <w:color w:val="50616D"/>
          <w:spacing w:val="8"/>
          <w:kern w:val="0"/>
          <w:sz w:val="23"/>
          <w:szCs w:val="23"/>
        </w:rPr>
        <w:t>GC Roots</w:t>
      </w:r>
      <w:r>
        <w:rPr>
          <w:rFonts w:ascii="Helvetica" w:eastAsia="宋体" w:hAnsi="Helvetica" w:cs="宋体"/>
          <w:color w:val="50616D"/>
          <w:spacing w:val="8"/>
          <w:kern w:val="0"/>
          <w:sz w:val="23"/>
          <w:szCs w:val="23"/>
        </w:rPr>
        <w:t>能直接关联到的对象，速度很快，并发标记阶段就是进行</w:t>
      </w:r>
      <w:r>
        <w:rPr>
          <w:rFonts w:ascii="Helvetica" w:eastAsia="宋体" w:hAnsi="Helvetica" w:cs="宋体"/>
          <w:color w:val="50616D"/>
          <w:spacing w:val="8"/>
          <w:kern w:val="0"/>
          <w:sz w:val="23"/>
          <w:szCs w:val="23"/>
        </w:rPr>
        <w:t>GC Roots Tracing</w:t>
      </w:r>
      <w:r>
        <w:rPr>
          <w:rFonts w:ascii="Helvetica" w:eastAsia="宋体" w:hAnsi="Helvetica" w:cs="宋体"/>
          <w:color w:val="50616D"/>
          <w:spacing w:val="8"/>
          <w:kern w:val="0"/>
          <w:sz w:val="23"/>
          <w:szCs w:val="23"/>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1A7847" w:rsidRDefault="007D395D">
      <w:pPr>
        <w:widowControl/>
        <w:shd w:val="clear" w:color="auto" w:fill="FFFFFF"/>
        <w:spacing w:before="225" w:after="225"/>
        <w:rPr>
          <w:rFonts w:ascii="Helvetica" w:eastAsia="宋体" w:hAnsi="Helvetica" w:cs="宋体"/>
          <w:color w:val="50616D"/>
          <w:spacing w:val="8"/>
          <w:kern w:val="0"/>
          <w:sz w:val="23"/>
          <w:szCs w:val="23"/>
        </w:rPr>
      </w:pPr>
      <w:r>
        <w:rPr>
          <w:rFonts w:ascii="Helvetica" w:eastAsia="宋体" w:hAnsi="Helvetica" w:cs="宋体"/>
          <w:color w:val="50616D"/>
          <w:spacing w:val="8"/>
          <w:kern w:val="0"/>
          <w:sz w:val="23"/>
          <w:szCs w:val="23"/>
        </w:rPr>
        <w:lastRenderedPageBreak/>
        <w:t>由于整个过程中耗时最长的并发标记和并发清除过程中，收集器线程都可以与用户线程一起工作，所以总体上来说，</w:t>
      </w:r>
      <w:r>
        <w:rPr>
          <w:rFonts w:ascii="Helvetica" w:eastAsia="宋体" w:hAnsi="Helvetica" w:cs="宋体"/>
          <w:color w:val="50616D"/>
          <w:spacing w:val="8"/>
          <w:kern w:val="0"/>
          <w:sz w:val="23"/>
          <w:szCs w:val="23"/>
        </w:rPr>
        <w:t>CMS</w:t>
      </w:r>
      <w:r>
        <w:rPr>
          <w:rFonts w:ascii="Helvetica" w:eastAsia="宋体" w:hAnsi="Helvetica" w:cs="宋体"/>
          <w:color w:val="50616D"/>
          <w:spacing w:val="8"/>
          <w:kern w:val="0"/>
          <w:sz w:val="23"/>
          <w:szCs w:val="23"/>
        </w:rPr>
        <w:t>收集器的内存回收过程是与用户线程一起并发地执行。老年代收集器（新生代使用</w:t>
      </w:r>
      <w:r>
        <w:rPr>
          <w:rFonts w:ascii="Helvetica" w:eastAsia="宋体" w:hAnsi="Helvetica" w:cs="宋体"/>
          <w:color w:val="50616D"/>
          <w:spacing w:val="8"/>
          <w:kern w:val="0"/>
          <w:sz w:val="23"/>
          <w:szCs w:val="23"/>
        </w:rPr>
        <w:t>ParNew</w:t>
      </w:r>
      <w:r>
        <w:rPr>
          <w:rFonts w:ascii="Helvetica" w:eastAsia="宋体" w:hAnsi="Helvetica" w:cs="宋体"/>
          <w:color w:val="50616D"/>
          <w:spacing w:val="8"/>
          <w:kern w:val="0"/>
          <w:sz w:val="23"/>
          <w:szCs w:val="23"/>
        </w:rPr>
        <w:t>）</w:t>
      </w:r>
    </w:p>
    <w:p w:rsidR="001A7847" w:rsidRDefault="007D395D">
      <w:pPr>
        <w:rPr>
          <w:rFonts w:ascii="Helvetica" w:hAnsi="Helvetica"/>
          <w:color w:val="50616D"/>
          <w:spacing w:val="8"/>
          <w:sz w:val="23"/>
          <w:szCs w:val="23"/>
          <w:shd w:val="clear" w:color="auto" w:fill="FFFFFF"/>
        </w:rPr>
      </w:pPr>
      <w:r>
        <w:rPr>
          <w:rStyle w:val="ac"/>
          <w:rFonts w:ascii="Helvetica" w:hAnsi="Helvetica"/>
          <w:color w:val="000000"/>
          <w:spacing w:val="8"/>
          <w:sz w:val="23"/>
          <w:szCs w:val="23"/>
          <w:shd w:val="clear" w:color="auto" w:fill="FFFFFF"/>
        </w:rPr>
        <w:t>优点</w:t>
      </w:r>
      <w:r>
        <w:rPr>
          <w:rFonts w:ascii="Helvetica" w:hAnsi="Helvetica"/>
          <w:color w:val="50616D"/>
          <w:spacing w:val="8"/>
          <w:sz w:val="23"/>
          <w:szCs w:val="23"/>
          <w:shd w:val="clear" w:color="auto" w:fill="FFFFFF"/>
        </w:rPr>
        <w:t xml:space="preserve">: </w:t>
      </w:r>
      <w:r>
        <w:rPr>
          <w:rFonts w:ascii="Helvetica" w:hAnsi="Helvetica"/>
          <w:color w:val="50616D"/>
          <w:spacing w:val="8"/>
          <w:sz w:val="23"/>
          <w:szCs w:val="23"/>
          <w:shd w:val="clear" w:color="auto" w:fill="FFFFFF"/>
        </w:rPr>
        <w:t>并发收集、低停顿</w:t>
      </w:r>
      <w:r>
        <w:rPr>
          <w:rFonts w:ascii="Helvetica" w:hAnsi="Helvetica"/>
          <w:color w:val="50616D"/>
          <w:spacing w:val="8"/>
          <w:sz w:val="23"/>
          <w:szCs w:val="23"/>
        </w:rPr>
        <w:br/>
      </w:r>
      <w:r>
        <w:rPr>
          <w:rStyle w:val="ac"/>
          <w:rFonts w:ascii="Helvetica" w:hAnsi="Helvetica"/>
          <w:color w:val="000000"/>
          <w:spacing w:val="8"/>
          <w:sz w:val="23"/>
          <w:szCs w:val="23"/>
          <w:shd w:val="clear" w:color="auto" w:fill="FFFFFF"/>
        </w:rPr>
        <w:t>缺点</w:t>
      </w:r>
      <w:r>
        <w:rPr>
          <w:rFonts w:ascii="Helvetica" w:hAnsi="Helvetica"/>
          <w:color w:val="50616D"/>
          <w:spacing w:val="8"/>
          <w:sz w:val="23"/>
          <w:szCs w:val="23"/>
          <w:shd w:val="clear" w:color="auto" w:fill="FFFFFF"/>
        </w:rPr>
        <w:t xml:space="preserve">: </w:t>
      </w:r>
      <w:r>
        <w:rPr>
          <w:rFonts w:ascii="Helvetica" w:hAnsi="Helvetica"/>
          <w:color w:val="50616D"/>
          <w:spacing w:val="8"/>
          <w:sz w:val="23"/>
          <w:szCs w:val="23"/>
          <w:shd w:val="clear" w:color="auto" w:fill="FFFFFF"/>
        </w:rPr>
        <w:t>产生大量空间碎片、并发阶段会降低吞吐量</w:t>
      </w:r>
    </w:p>
    <w:p w:rsidR="001A7847" w:rsidRDefault="001A7847">
      <w:pPr>
        <w:rPr>
          <w:rFonts w:ascii="Helvetica" w:hAnsi="Helvetica"/>
          <w:color w:val="50616D"/>
          <w:spacing w:val="8"/>
          <w:sz w:val="23"/>
          <w:szCs w:val="23"/>
          <w:shd w:val="clear" w:color="auto" w:fill="FFFFFF"/>
        </w:rPr>
      </w:pPr>
    </w:p>
    <w:p w:rsidR="001A7847" w:rsidRDefault="007D395D">
      <w:pPr>
        <w:widowControl/>
        <w:shd w:val="clear" w:color="auto" w:fill="FFFFFF"/>
        <w:spacing w:after="240" w:line="408"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333333"/>
          <w:spacing w:val="8"/>
          <w:kern w:val="0"/>
          <w:sz w:val="26"/>
          <w:szCs w:val="26"/>
        </w:rPr>
        <w:t>参数控制：</w:t>
      </w:r>
    </w:p>
    <w:p w:rsidR="001A7847" w:rsidRDefault="007D395D">
      <w:pPr>
        <w:widowControl/>
        <w:shd w:val="clear" w:color="auto" w:fill="FFFFFF"/>
        <w:spacing w:line="408" w:lineRule="atLeast"/>
        <w:rPr>
          <w:rFonts w:ascii="微软雅黑" w:eastAsia="微软雅黑" w:hAnsi="微软雅黑" w:cs="宋体"/>
          <w:color w:val="333333"/>
          <w:spacing w:val="8"/>
          <w:kern w:val="0"/>
          <w:sz w:val="26"/>
          <w:szCs w:val="26"/>
        </w:rPr>
      </w:pPr>
      <w:r>
        <w:rPr>
          <w:rFonts w:ascii="宋体" w:eastAsia="宋体" w:hAnsi="宋体" w:cs="宋体" w:hint="eastAsia"/>
          <w:color w:val="333333"/>
          <w:spacing w:val="8"/>
          <w:kern w:val="0"/>
          <w:sz w:val="18"/>
          <w:szCs w:val="18"/>
        </w:rPr>
        <w:t>-XX:+UseConcMarkSweepGC</w:t>
      </w:r>
      <w:r>
        <w:rPr>
          <w:rFonts w:ascii="微软雅黑" w:eastAsia="微软雅黑" w:hAnsi="微软雅黑" w:cs="宋体" w:hint="eastAsia"/>
          <w:color w:val="333333"/>
          <w:spacing w:val="8"/>
          <w:kern w:val="0"/>
          <w:sz w:val="18"/>
          <w:szCs w:val="18"/>
        </w:rPr>
        <w:t> 使用CMS收集器</w:t>
      </w:r>
      <w:r>
        <w:rPr>
          <w:rFonts w:ascii="微软雅黑" w:eastAsia="微软雅黑" w:hAnsi="微软雅黑" w:cs="宋体" w:hint="eastAsia"/>
          <w:color w:val="333333"/>
          <w:spacing w:val="8"/>
          <w:kern w:val="0"/>
          <w:sz w:val="18"/>
          <w:szCs w:val="18"/>
        </w:rPr>
        <w:br/>
      </w:r>
      <w:r>
        <w:rPr>
          <w:rFonts w:ascii="宋体" w:eastAsia="宋体" w:hAnsi="宋体" w:cs="宋体" w:hint="eastAsia"/>
          <w:color w:val="333333"/>
          <w:spacing w:val="8"/>
          <w:kern w:val="0"/>
          <w:sz w:val="18"/>
          <w:szCs w:val="18"/>
        </w:rPr>
        <w:t>-XX:+ UseCMSCompactAtFullCollection</w:t>
      </w:r>
      <w:r>
        <w:rPr>
          <w:rFonts w:ascii="微软雅黑" w:eastAsia="微软雅黑" w:hAnsi="微软雅黑" w:cs="宋体" w:hint="eastAsia"/>
          <w:color w:val="333333"/>
          <w:spacing w:val="8"/>
          <w:kern w:val="0"/>
          <w:sz w:val="18"/>
          <w:szCs w:val="18"/>
        </w:rPr>
        <w:t> Full GC后，进行一次碎片整理；整理过程是独占的，会引起停顿时间变长</w:t>
      </w:r>
      <w:r>
        <w:rPr>
          <w:rFonts w:ascii="微软雅黑" w:eastAsia="微软雅黑" w:hAnsi="微软雅黑" w:cs="宋体" w:hint="eastAsia"/>
          <w:color w:val="333333"/>
          <w:spacing w:val="8"/>
          <w:kern w:val="0"/>
          <w:sz w:val="18"/>
          <w:szCs w:val="18"/>
        </w:rPr>
        <w:br/>
      </w:r>
      <w:r>
        <w:rPr>
          <w:rFonts w:ascii="宋体" w:eastAsia="宋体" w:hAnsi="宋体" w:cs="宋体" w:hint="eastAsia"/>
          <w:color w:val="333333"/>
          <w:spacing w:val="8"/>
          <w:kern w:val="0"/>
          <w:sz w:val="18"/>
          <w:szCs w:val="18"/>
        </w:rPr>
        <w:t>-XX:+CMSFullGCsBeforeCompaction</w:t>
      </w:r>
      <w:r>
        <w:rPr>
          <w:rFonts w:ascii="微软雅黑" w:eastAsia="微软雅黑" w:hAnsi="微软雅黑" w:cs="宋体" w:hint="eastAsia"/>
          <w:color w:val="333333"/>
          <w:spacing w:val="8"/>
          <w:kern w:val="0"/>
          <w:sz w:val="18"/>
          <w:szCs w:val="18"/>
        </w:rPr>
        <w:t> 设置进行几次Full GC后，进行一次碎片整理</w:t>
      </w:r>
      <w:r>
        <w:rPr>
          <w:rFonts w:ascii="微软雅黑" w:eastAsia="微软雅黑" w:hAnsi="微软雅黑" w:cs="宋体" w:hint="eastAsia"/>
          <w:color w:val="333333"/>
          <w:spacing w:val="8"/>
          <w:kern w:val="0"/>
          <w:sz w:val="18"/>
          <w:szCs w:val="18"/>
        </w:rPr>
        <w:br/>
      </w:r>
      <w:r>
        <w:rPr>
          <w:rFonts w:ascii="宋体" w:eastAsia="宋体" w:hAnsi="宋体" w:cs="宋体" w:hint="eastAsia"/>
          <w:color w:val="333333"/>
          <w:spacing w:val="8"/>
          <w:kern w:val="0"/>
          <w:sz w:val="18"/>
          <w:szCs w:val="18"/>
        </w:rPr>
        <w:t>-XX:ParallelCMSThreads</w:t>
      </w:r>
      <w:r>
        <w:rPr>
          <w:rFonts w:ascii="微软雅黑" w:eastAsia="微软雅黑" w:hAnsi="微软雅黑" w:cs="宋体" w:hint="eastAsia"/>
          <w:color w:val="333333"/>
          <w:spacing w:val="8"/>
          <w:kern w:val="0"/>
          <w:sz w:val="18"/>
          <w:szCs w:val="18"/>
        </w:rPr>
        <w:t> 设定CMS的线程数量（一般情况约等于可用CPU数量）</w:t>
      </w:r>
    </w:p>
    <w:p w:rsidR="001A7847" w:rsidRDefault="001A7847"/>
    <w:p w:rsidR="001A7847" w:rsidRDefault="007D395D">
      <w:r>
        <w:rPr>
          <w:noProof/>
        </w:rPr>
        <w:drawing>
          <wp:inline distT="0" distB="0" distL="0" distR="0">
            <wp:extent cx="5170805" cy="243776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20"/>
                    <a:stretch>
                      <a:fillRect/>
                    </a:stretch>
                  </pic:blipFill>
                  <pic:spPr>
                    <a:xfrm>
                      <a:off x="0" y="0"/>
                      <a:ext cx="5171429" cy="2438095"/>
                    </a:xfrm>
                    <a:prstGeom prst="rect">
                      <a:avLst/>
                    </a:prstGeom>
                  </pic:spPr>
                </pic:pic>
              </a:graphicData>
            </a:graphic>
          </wp:inline>
        </w:drawing>
      </w:r>
    </w:p>
    <w:p w:rsidR="001A7847" w:rsidRDefault="001A7847"/>
    <w:p w:rsidR="001A7847" w:rsidRDefault="007D395D">
      <w:pPr>
        <w:pStyle w:val="4"/>
      </w:pPr>
      <w:r>
        <w:rPr>
          <w:rFonts w:hint="eastAsia"/>
        </w:rPr>
        <w:t>G1</w:t>
      </w:r>
      <w:r>
        <w:rPr>
          <w:rFonts w:hint="eastAsia"/>
        </w:rPr>
        <w:t>收集器</w:t>
      </w: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G1</w:t>
      </w:r>
      <w:r>
        <w:rPr>
          <w:rFonts w:ascii="Helvetica" w:hAnsi="Helvetica"/>
          <w:color w:val="50616D"/>
          <w:spacing w:val="8"/>
          <w:sz w:val="23"/>
          <w:szCs w:val="23"/>
          <w:shd w:val="clear" w:color="auto" w:fill="FFFFFF"/>
        </w:rPr>
        <w:t>是目前技术发展的最前沿成果之一，</w:t>
      </w:r>
      <w:r>
        <w:rPr>
          <w:rFonts w:ascii="Helvetica" w:hAnsi="Helvetica"/>
          <w:color w:val="50616D"/>
          <w:spacing w:val="8"/>
          <w:sz w:val="23"/>
          <w:szCs w:val="23"/>
          <w:shd w:val="clear" w:color="auto" w:fill="FFFFFF"/>
        </w:rPr>
        <w:t>HotSpot</w:t>
      </w:r>
      <w:r>
        <w:rPr>
          <w:rFonts w:ascii="Helvetica" w:hAnsi="Helvetica"/>
          <w:color w:val="50616D"/>
          <w:spacing w:val="8"/>
          <w:sz w:val="23"/>
          <w:szCs w:val="23"/>
          <w:shd w:val="clear" w:color="auto" w:fill="FFFFFF"/>
        </w:rPr>
        <w:t>开发团队赋予它的使命是未来可以替换掉</w:t>
      </w:r>
      <w:r>
        <w:rPr>
          <w:rFonts w:ascii="Helvetica" w:hAnsi="Helvetica"/>
          <w:color w:val="50616D"/>
          <w:spacing w:val="8"/>
          <w:sz w:val="23"/>
          <w:szCs w:val="23"/>
          <w:shd w:val="clear" w:color="auto" w:fill="FFFFFF"/>
        </w:rPr>
        <w:t>JDK1.5</w:t>
      </w:r>
      <w:r>
        <w:rPr>
          <w:rFonts w:ascii="Helvetica" w:hAnsi="Helvetica"/>
          <w:color w:val="50616D"/>
          <w:spacing w:val="8"/>
          <w:sz w:val="23"/>
          <w:szCs w:val="23"/>
          <w:shd w:val="clear" w:color="auto" w:fill="FFFFFF"/>
        </w:rPr>
        <w:t>中发布的</w:t>
      </w:r>
      <w:r>
        <w:rPr>
          <w:rFonts w:ascii="Helvetica" w:hAnsi="Helvetica"/>
          <w:color w:val="50616D"/>
          <w:spacing w:val="8"/>
          <w:sz w:val="23"/>
          <w:szCs w:val="23"/>
          <w:shd w:val="clear" w:color="auto" w:fill="FFFFFF"/>
        </w:rPr>
        <w:t>CMS</w:t>
      </w:r>
      <w:r>
        <w:rPr>
          <w:rFonts w:ascii="Helvetica" w:hAnsi="Helvetica"/>
          <w:color w:val="50616D"/>
          <w:spacing w:val="8"/>
          <w:sz w:val="23"/>
          <w:szCs w:val="23"/>
          <w:shd w:val="clear" w:color="auto" w:fill="FFFFFF"/>
        </w:rPr>
        <w:t>收集器。与</w:t>
      </w:r>
      <w:r>
        <w:rPr>
          <w:rFonts w:ascii="Helvetica" w:hAnsi="Helvetica"/>
          <w:color w:val="50616D"/>
          <w:spacing w:val="8"/>
          <w:sz w:val="23"/>
          <w:szCs w:val="23"/>
          <w:shd w:val="clear" w:color="auto" w:fill="FFFFFF"/>
        </w:rPr>
        <w:t>CMS</w:t>
      </w:r>
      <w:r>
        <w:rPr>
          <w:rFonts w:ascii="Helvetica" w:hAnsi="Helvetica"/>
          <w:color w:val="50616D"/>
          <w:spacing w:val="8"/>
          <w:sz w:val="23"/>
          <w:szCs w:val="23"/>
          <w:shd w:val="clear" w:color="auto" w:fill="FFFFFF"/>
        </w:rPr>
        <w:t>收集器相比</w:t>
      </w:r>
      <w:r>
        <w:rPr>
          <w:rFonts w:ascii="Helvetica" w:hAnsi="Helvetica"/>
          <w:color w:val="50616D"/>
          <w:spacing w:val="8"/>
          <w:sz w:val="23"/>
          <w:szCs w:val="23"/>
          <w:shd w:val="clear" w:color="auto" w:fill="FFFFFF"/>
        </w:rPr>
        <w:t>G1</w:t>
      </w:r>
      <w:r>
        <w:rPr>
          <w:rFonts w:ascii="Helvetica" w:hAnsi="Helvetica"/>
          <w:color w:val="50616D"/>
          <w:spacing w:val="8"/>
          <w:sz w:val="23"/>
          <w:szCs w:val="23"/>
          <w:shd w:val="clear" w:color="auto" w:fill="FFFFFF"/>
        </w:rPr>
        <w:t>收集器有以下特点：</w:t>
      </w: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https://www.cnblogs.com/java-zhao/p/5183999.html</w:t>
      </w:r>
    </w:p>
    <w:p w:rsidR="001A7847" w:rsidRDefault="001A7847">
      <w:pPr>
        <w:rPr>
          <w:rFonts w:ascii="Helvetica" w:hAnsi="Helvetica"/>
          <w:color w:val="50616D"/>
          <w:spacing w:val="8"/>
          <w:sz w:val="23"/>
          <w:szCs w:val="23"/>
          <w:shd w:val="clear" w:color="auto" w:fill="FFFFFF"/>
        </w:rPr>
      </w:pPr>
    </w:p>
    <w:p w:rsidR="001A7847" w:rsidRDefault="007D395D">
      <w:pPr>
        <w:pStyle w:val="af3"/>
        <w:rPr>
          <w:color w:val="333333"/>
        </w:rPr>
      </w:pPr>
      <w:r>
        <w:rPr>
          <w:rStyle w:val="ac"/>
          <w:rFonts w:ascii="微软雅黑" w:eastAsia="微软雅黑" w:hAnsi="微软雅黑" w:hint="eastAsia"/>
          <w:color w:val="000000"/>
          <w:spacing w:val="8"/>
          <w:sz w:val="26"/>
          <w:szCs w:val="26"/>
        </w:rPr>
        <w:t>空间整合</w:t>
      </w:r>
      <w:r>
        <w:rPr>
          <w:rFonts w:hint="eastAsia"/>
        </w:rPr>
        <w:t>，</w:t>
      </w:r>
      <w:r>
        <w:rPr>
          <w:rFonts w:hint="eastAsia"/>
        </w:rPr>
        <w:t>G1</w:t>
      </w:r>
      <w:r>
        <w:rPr>
          <w:rFonts w:hint="eastAsia"/>
        </w:rPr>
        <w:t>收集器采用标记整理算法，不会产生内存空间碎片。分配大对象时不会因为无法找到连续空间而提前触发下一次</w:t>
      </w:r>
      <w:r>
        <w:rPr>
          <w:rFonts w:hint="eastAsia"/>
        </w:rPr>
        <w:t>GC</w:t>
      </w:r>
      <w:r>
        <w:rPr>
          <w:rFonts w:hint="eastAsia"/>
        </w:rPr>
        <w:t>。</w:t>
      </w:r>
    </w:p>
    <w:p w:rsidR="001A7847" w:rsidRDefault="007D395D">
      <w:pPr>
        <w:pStyle w:val="af3"/>
        <w:rPr>
          <w:color w:val="333333"/>
        </w:rPr>
      </w:pPr>
      <w:r>
        <w:rPr>
          <w:rStyle w:val="ac"/>
          <w:rFonts w:ascii="微软雅黑" w:eastAsia="微软雅黑" w:hAnsi="微软雅黑" w:hint="eastAsia"/>
          <w:color w:val="000000"/>
          <w:spacing w:val="8"/>
          <w:sz w:val="26"/>
          <w:szCs w:val="26"/>
        </w:rPr>
        <w:lastRenderedPageBreak/>
        <w:t>可预测停顿</w:t>
      </w:r>
      <w:r>
        <w:rPr>
          <w:rFonts w:hint="eastAsia"/>
        </w:rPr>
        <w:t>，这是</w:t>
      </w:r>
      <w:r>
        <w:rPr>
          <w:rFonts w:hint="eastAsia"/>
        </w:rPr>
        <w:t>G1</w:t>
      </w:r>
      <w:r>
        <w:rPr>
          <w:rFonts w:hint="eastAsia"/>
        </w:rPr>
        <w:t>的另一大优势，降低停顿时间是</w:t>
      </w:r>
      <w:r>
        <w:rPr>
          <w:rFonts w:hint="eastAsia"/>
        </w:rPr>
        <w:t>G1</w:t>
      </w:r>
      <w:r>
        <w:rPr>
          <w:rFonts w:hint="eastAsia"/>
        </w:rPr>
        <w:t>和</w:t>
      </w:r>
      <w:r>
        <w:rPr>
          <w:rFonts w:hint="eastAsia"/>
        </w:rPr>
        <w:t>CMS</w:t>
      </w:r>
      <w:r>
        <w:rPr>
          <w:rFonts w:hint="eastAsia"/>
        </w:rPr>
        <w:t>的共同关注点，但</w:t>
      </w:r>
      <w:r>
        <w:rPr>
          <w:rFonts w:hint="eastAsia"/>
        </w:rPr>
        <w:t>G1</w:t>
      </w:r>
      <w:r>
        <w:rPr>
          <w:rFonts w:hint="eastAsia"/>
        </w:rPr>
        <w:t>除了追求低停顿外，还能建立可预测的停顿时间模型，能让使用者明确指定在一个长度为</w:t>
      </w:r>
      <w:r>
        <w:rPr>
          <w:rFonts w:hint="eastAsia"/>
        </w:rPr>
        <w:t>N</w:t>
      </w:r>
      <w:r>
        <w:rPr>
          <w:rFonts w:hint="eastAsia"/>
        </w:rPr>
        <w:t>毫秒的时间片段内，消耗在垃圾收集上的时间不得超过</w:t>
      </w:r>
      <w:r>
        <w:rPr>
          <w:rFonts w:hint="eastAsia"/>
        </w:rPr>
        <w:t>N</w:t>
      </w:r>
      <w:r>
        <w:rPr>
          <w:rFonts w:hint="eastAsia"/>
        </w:rPr>
        <w:t>毫秒，这几乎已经是实时</w:t>
      </w:r>
      <w:r>
        <w:rPr>
          <w:rFonts w:hint="eastAsia"/>
        </w:rPr>
        <w:t>Java</w:t>
      </w:r>
      <w:r>
        <w:rPr>
          <w:rFonts w:hint="eastAsia"/>
        </w:rPr>
        <w:t>（</w:t>
      </w:r>
      <w:r>
        <w:rPr>
          <w:rFonts w:hint="eastAsia"/>
        </w:rPr>
        <w:t>RTSJ</w:t>
      </w:r>
      <w:r>
        <w:rPr>
          <w:rFonts w:hint="eastAsia"/>
        </w:rPr>
        <w:t>）的垃圾收集器的特征了。</w:t>
      </w:r>
    </w:p>
    <w:p w:rsidR="001A7847" w:rsidRDefault="001A7847"/>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上面提到的垃圾收集器，收集的范围都是整个新生代或者老年代，而</w:t>
      </w:r>
      <w:r>
        <w:rPr>
          <w:rFonts w:ascii="Helvetica" w:hAnsi="Helvetica"/>
          <w:color w:val="50616D"/>
          <w:spacing w:val="8"/>
          <w:sz w:val="23"/>
          <w:szCs w:val="23"/>
          <w:shd w:val="clear" w:color="auto" w:fill="FFFFFF"/>
        </w:rPr>
        <w:t>G1</w:t>
      </w:r>
      <w:r>
        <w:rPr>
          <w:rFonts w:ascii="Helvetica" w:hAnsi="Helvetica"/>
          <w:color w:val="50616D"/>
          <w:spacing w:val="8"/>
          <w:sz w:val="23"/>
          <w:szCs w:val="23"/>
          <w:shd w:val="clear" w:color="auto" w:fill="FFFFFF"/>
        </w:rPr>
        <w:t>不再是这样。使用</w:t>
      </w:r>
      <w:r>
        <w:rPr>
          <w:rFonts w:ascii="Helvetica" w:hAnsi="Helvetica"/>
          <w:color w:val="50616D"/>
          <w:spacing w:val="8"/>
          <w:sz w:val="23"/>
          <w:szCs w:val="23"/>
          <w:shd w:val="clear" w:color="auto" w:fill="FFFFFF"/>
        </w:rPr>
        <w:t>G1</w:t>
      </w:r>
      <w:r>
        <w:rPr>
          <w:rFonts w:ascii="Helvetica" w:hAnsi="Helvetica"/>
          <w:color w:val="50616D"/>
          <w:spacing w:val="8"/>
          <w:sz w:val="23"/>
          <w:szCs w:val="23"/>
          <w:shd w:val="clear" w:color="auto" w:fill="FFFFFF"/>
        </w:rPr>
        <w:t>收集器时，</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堆的内存布局与其他收集器有很大差别，它将整个</w:t>
      </w:r>
      <w:r>
        <w:rPr>
          <w:rFonts w:ascii="Helvetica" w:hAnsi="Helvetica"/>
          <w:color w:val="50616D"/>
          <w:spacing w:val="8"/>
          <w:sz w:val="23"/>
          <w:szCs w:val="23"/>
          <w:shd w:val="clear" w:color="auto" w:fill="FFFFFF"/>
        </w:rPr>
        <w:t>Java</w:t>
      </w:r>
      <w:r>
        <w:rPr>
          <w:rFonts w:ascii="Helvetica" w:hAnsi="Helvetica"/>
          <w:color w:val="50616D"/>
          <w:spacing w:val="8"/>
          <w:sz w:val="23"/>
          <w:szCs w:val="23"/>
          <w:shd w:val="clear" w:color="auto" w:fill="FFFFFF"/>
        </w:rPr>
        <w:t>堆划分为多个大小相等的独立区域（</w:t>
      </w:r>
      <w:r>
        <w:rPr>
          <w:rFonts w:ascii="Helvetica" w:hAnsi="Helvetica"/>
          <w:color w:val="50616D"/>
          <w:spacing w:val="8"/>
          <w:sz w:val="23"/>
          <w:szCs w:val="23"/>
          <w:shd w:val="clear" w:color="auto" w:fill="FFFFFF"/>
        </w:rPr>
        <w:t>Region</w:t>
      </w:r>
      <w:r>
        <w:rPr>
          <w:rFonts w:ascii="Helvetica" w:hAnsi="Helvetica"/>
          <w:color w:val="50616D"/>
          <w:spacing w:val="8"/>
          <w:sz w:val="23"/>
          <w:szCs w:val="23"/>
          <w:shd w:val="clear" w:color="auto" w:fill="FFFFFF"/>
        </w:rPr>
        <w:t>），</w:t>
      </w:r>
      <w:r>
        <w:rPr>
          <w:rFonts w:ascii="Helvetica" w:hAnsi="Helvetica"/>
          <w:b/>
          <w:color w:val="50616D"/>
          <w:spacing w:val="8"/>
          <w:sz w:val="23"/>
          <w:szCs w:val="23"/>
          <w:shd w:val="clear" w:color="auto" w:fill="FFFFFF"/>
        </w:rPr>
        <w:t>虽然还保留有新生代和老年代的概念，但新生代和老年代不再是物理隔阂了，它们都是一部分（可以不连续）</w:t>
      </w:r>
      <w:r>
        <w:rPr>
          <w:rFonts w:ascii="Helvetica" w:hAnsi="Helvetica"/>
          <w:b/>
          <w:color w:val="50616D"/>
          <w:spacing w:val="8"/>
          <w:sz w:val="23"/>
          <w:szCs w:val="23"/>
          <w:shd w:val="clear" w:color="auto" w:fill="FFFFFF"/>
        </w:rPr>
        <w:t>Region</w:t>
      </w:r>
      <w:r>
        <w:rPr>
          <w:rFonts w:ascii="Helvetica" w:hAnsi="Helvetica"/>
          <w:b/>
          <w:color w:val="50616D"/>
          <w:spacing w:val="8"/>
          <w:sz w:val="23"/>
          <w:szCs w:val="23"/>
          <w:shd w:val="clear" w:color="auto" w:fill="FFFFFF"/>
        </w:rPr>
        <w:t>的集合</w:t>
      </w:r>
      <w:r>
        <w:rPr>
          <w:rFonts w:ascii="Helvetica" w:hAnsi="Helvetica"/>
          <w:color w:val="50616D"/>
          <w:spacing w:val="8"/>
          <w:sz w:val="23"/>
          <w:szCs w:val="23"/>
          <w:shd w:val="clear" w:color="auto" w:fill="FFFFFF"/>
        </w:rPr>
        <w:t>。</w:t>
      </w:r>
      <w:r>
        <w:rPr>
          <w:rFonts w:ascii="Arial" w:hAnsi="Arial" w:cs="Arial"/>
          <w:b/>
          <w:color w:val="4F4F4F"/>
          <w:shd w:val="clear" w:color="auto" w:fill="FFFFFF"/>
        </w:rPr>
        <w:t>G1</w:t>
      </w:r>
      <w:r>
        <w:rPr>
          <w:rFonts w:ascii="Arial" w:hAnsi="Arial" w:cs="Arial"/>
          <w:b/>
          <w:color w:val="4F4F4F"/>
          <w:shd w:val="clear" w:color="auto" w:fill="FFFFFF"/>
        </w:rPr>
        <w:t>将内存在逻辑上划分为年轻代和老年代，其中年轻代又划分为</w:t>
      </w:r>
      <w:r>
        <w:rPr>
          <w:rFonts w:ascii="Arial" w:hAnsi="Arial" w:cs="Arial"/>
          <w:b/>
          <w:color w:val="4F4F4F"/>
          <w:shd w:val="clear" w:color="auto" w:fill="FFFFFF"/>
        </w:rPr>
        <w:t>Eden</w:t>
      </w:r>
      <w:r>
        <w:rPr>
          <w:rFonts w:ascii="Arial" w:hAnsi="Arial" w:cs="Arial"/>
          <w:b/>
          <w:color w:val="4F4F4F"/>
          <w:shd w:val="clear" w:color="auto" w:fill="FFFFFF"/>
        </w:rPr>
        <w:t>空间和</w:t>
      </w:r>
      <w:r>
        <w:rPr>
          <w:rFonts w:ascii="Arial" w:hAnsi="Arial" w:cs="Arial"/>
          <w:b/>
          <w:color w:val="4F4F4F"/>
          <w:shd w:val="clear" w:color="auto" w:fill="FFFFFF"/>
        </w:rPr>
        <w:t>Survivor</w:t>
      </w:r>
      <w:r>
        <w:rPr>
          <w:rFonts w:ascii="Arial" w:hAnsi="Arial" w:cs="Arial"/>
          <w:b/>
          <w:color w:val="4F4F4F"/>
          <w:shd w:val="clear" w:color="auto" w:fill="FFFFFF"/>
        </w:rPr>
        <w:t>空间</w:t>
      </w:r>
      <w:r>
        <w:rPr>
          <w:rFonts w:ascii="Arial" w:hAnsi="Arial" w:cs="Arial"/>
          <w:color w:val="4F4F4F"/>
          <w:shd w:val="clear" w:color="auto" w:fill="FFFFFF"/>
        </w:rPr>
        <w:t>。</w:t>
      </w:r>
    </w:p>
    <w:p w:rsidR="001A7847" w:rsidRDefault="001A7847">
      <w:pPr>
        <w:rPr>
          <w:rFonts w:ascii="Helvetica" w:hAnsi="Helvetica"/>
          <w:color w:val="50616D"/>
          <w:spacing w:val="8"/>
          <w:sz w:val="23"/>
          <w:szCs w:val="23"/>
          <w:shd w:val="clear" w:color="auto" w:fill="FFFFFF"/>
        </w:rPr>
      </w:pPr>
    </w:p>
    <w:p w:rsidR="001A7847" w:rsidRDefault="007D395D">
      <w:r>
        <w:rPr>
          <w:noProof/>
        </w:rPr>
        <w:drawing>
          <wp:inline distT="0" distB="0" distL="0" distR="0">
            <wp:extent cx="5274310" cy="3002280"/>
            <wp:effectExtent l="0" t="0" r="2540" b="762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21"/>
                    <a:stretch>
                      <a:fillRect/>
                    </a:stretch>
                  </pic:blipFill>
                  <pic:spPr>
                    <a:xfrm>
                      <a:off x="0" y="0"/>
                      <a:ext cx="5274310" cy="3002816"/>
                    </a:xfrm>
                    <a:prstGeom prst="rect">
                      <a:avLst/>
                    </a:prstGeom>
                  </pic:spPr>
                </pic:pic>
              </a:graphicData>
            </a:graphic>
          </wp:inline>
        </w:drawing>
      </w:r>
    </w:p>
    <w:p w:rsidR="001A7847" w:rsidRDefault="001A7847"/>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G1</w:t>
      </w:r>
      <w:r>
        <w:rPr>
          <w:rFonts w:ascii="Helvetica" w:hAnsi="Helvetica"/>
          <w:color w:val="50616D"/>
          <w:spacing w:val="8"/>
          <w:sz w:val="23"/>
          <w:szCs w:val="23"/>
          <w:shd w:val="clear" w:color="auto" w:fill="FFFFFF"/>
        </w:rPr>
        <w:t>的新生代收集跟</w:t>
      </w:r>
      <w:r>
        <w:rPr>
          <w:rFonts w:ascii="Helvetica" w:hAnsi="Helvetica"/>
          <w:color w:val="50616D"/>
          <w:spacing w:val="8"/>
          <w:sz w:val="23"/>
          <w:szCs w:val="23"/>
          <w:shd w:val="clear" w:color="auto" w:fill="FFFFFF"/>
        </w:rPr>
        <w:t>ParNew</w:t>
      </w:r>
      <w:r>
        <w:rPr>
          <w:rFonts w:ascii="Helvetica" w:hAnsi="Helvetica"/>
          <w:color w:val="50616D"/>
          <w:spacing w:val="8"/>
          <w:sz w:val="23"/>
          <w:szCs w:val="23"/>
          <w:shd w:val="clear" w:color="auto" w:fill="FFFFFF"/>
        </w:rPr>
        <w:t>类似，当新生代占用达到一定比例的时候，开始出发收集。和</w:t>
      </w:r>
      <w:r>
        <w:rPr>
          <w:rFonts w:ascii="Helvetica" w:hAnsi="Helvetica"/>
          <w:color w:val="50616D"/>
          <w:spacing w:val="8"/>
          <w:sz w:val="23"/>
          <w:szCs w:val="23"/>
          <w:shd w:val="clear" w:color="auto" w:fill="FFFFFF"/>
        </w:rPr>
        <w:t>CMS</w:t>
      </w:r>
      <w:r>
        <w:rPr>
          <w:rFonts w:ascii="Helvetica" w:hAnsi="Helvetica"/>
          <w:color w:val="50616D"/>
          <w:spacing w:val="8"/>
          <w:sz w:val="23"/>
          <w:szCs w:val="23"/>
          <w:shd w:val="clear" w:color="auto" w:fill="FFFFFF"/>
        </w:rPr>
        <w:t>类似，</w:t>
      </w:r>
      <w:r>
        <w:rPr>
          <w:rFonts w:ascii="Helvetica" w:hAnsi="Helvetica"/>
          <w:color w:val="50616D"/>
          <w:spacing w:val="8"/>
          <w:sz w:val="23"/>
          <w:szCs w:val="23"/>
          <w:shd w:val="clear" w:color="auto" w:fill="FFFFFF"/>
        </w:rPr>
        <w:t>G1</w:t>
      </w:r>
      <w:r>
        <w:rPr>
          <w:rFonts w:ascii="Helvetica" w:hAnsi="Helvetica"/>
          <w:color w:val="50616D"/>
          <w:spacing w:val="8"/>
          <w:sz w:val="23"/>
          <w:szCs w:val="23"/>
          <w:shd w:val="clear" w:color="auto" w:fill="FFFFFF"/>
        </w:rPr>
        <w:t>收集器收集老年代对象会有短暂停顿。</w:t>
      </w:r>
    </w:p>
    <w:p w:rsidR="001A7847" w:rsidRDefault="001A7847">
      <w:pPr>
        <w:rPr>
          <w:rFonts w:ascii="Helvetica" w:hAnsi="Helvetica"/>
          <w:color w:val="50616D"/>
          <w:spacing w:val="8"/>
          <w:sz w:val="23"/>
          <w:szCs w:val="23"/>
          <w:shd w:val="clear" w:color="auto" w:fill="FFFFFF"/>
        </w:rPr>
      </w:pP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hint="eastAsia"/>
          <w:color w:val="50616D"/>
          <w:spacing w:val="8"/>
          <w:sz w:val="23"/>
          <w:szCs w:val="23"/>
          <w:shd w:val="clear" w:color="auto" w:fill="FFFFFF"/>
        </w:rPr>
        <w:t>原理：</w:t>
      </w:r>
    </w:p>
    <w:p w:rsidR="001A7847" w:rsidRDefault="007D395D">
      <w:pPr>
        <w:pStyle w:val="af3"/>
        <w:ind w:firstLine="420"/>
      </w:pPr>
      <w:r>
        <w:rPr>
          <w:rFonts w:hint="eastAsia"/>
        </w:rPr>
        <w:t>1.</w:t>
      </w:r>
      <w:r>
        <w:t>G1</w:t>
      </w:r>
      <w:r>
        <w:t>收集器将整个堆划分为</w:t>
      </w:r>
      <w:r>
        <w:rPr>
          <w:color w:val="FF0000"/>
        </w:rPr>
        <w:t>多个大小相等的</w:t>
      </w:r>
      <w:r>
        <w:rPr>
          <w:color w:val="FF0000"/>
        </w:rPr>
        <w:t>Region</w:t>
      </w:r>
    </w:p>
    <w:p w:rsidR="001A7847" w:rsidRDefault="007D395D">
      <w:pPr>
        <w:pStyle w:val="af3"/>
        <w:ind w:left="420"/>
      </w:pPr>
      <w:r>
        <w:rPr>
          <w:rFonts w:hint="eastAsia"/>
        </w:rPr>
        <w:t>2.</w:t>
      </w:r>
      <w:r>
        <w:t>G1</w:t>
      </w:r>
      <w:r>
        <w:t>跟踪各个</w:t>
      </w:r>
      <w:r>
        <w:t>region</w:t>
      </w:r>
      <w:r>
        <w:t>里面的垃圾堆积的价值（</w:t>
      </w:r>
      <w:r>
        <w:rPr>
          <w:color w:val="FF0000"/>
        </w:rPr>
        <w:t>回收后所获得的空间大小以及回收所需时间长短</w:t>
      </w:r>
      <w:r>
        <w:t>的经验值），在后台维护一张优先列表，</w:t>
      </w:r>
      <w:r>
        <w:rPr>
          <w:color w:val="FF0000"/>
        </w:rPr>
        <w:t>每次根据允许的收集时间，优先回收价值最大的</w:t>
      </w:r>
      <w:r>
        <w:rPr>
          <w:color w:val="FF0000"/>
        </w:rPr>
        <w:t>region</w:t>
      </w:r>
      <w:r>
        <w:t>，这种思路：在指定的时间内，扫描部分最有价值的</w:t>
      </w:r>
      <w:r>
        <w:t>region</w:t>
      </w:r>
      <w:r>
        <w:t>（而不是扫描整个堆内存），并回收，做到尽可能的在有限的时间内获取尽可能高的收集效率。</w:t>
      </w:r>
    </w:p>
    <w:p w:rsidR="001A7847" w:rsidRDefault="001A7847">
      <w:pPr>
        <w:rPr>
          <w:rFonts w:ascii="Helvetica" w:hAnsi="Helvetica"/>
          <w:color w:val="50616D"/>
          <w:spacing w:val="8"/>
          <w:sz w:val="23"/>
          <w:szCs w:val="23"/>
          <w:shd w:val="clear" w:color="auto" w:fill="FFFFFF"/>
        </w:rPr>
      </w:pP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rFonts w:ascii="Helvetica" w:hAnsi="Helvetica"/>
          <w:color w:val="50616D"/>
          <w:spacing w:val="8"/>
          <w:sz w:val="23"/>
          <w:szCs w:val="23"/>
          <w:shd w:val="clear" w:color="auto" w:fill="FFFFFF"/>
        </w:rPr>
        <w:t>收集步骤：</w:t>
      </w:r>
    </w:p>
    <w:p w:rsidR="001A7847" w:rsidRDefault="001A7847">
      <w:pPr>
        <w:rPr>
          <w:shd w:val="clear" w:color="auto" w:fill="FFFFFF"/>
        </w:rPr>
      </w:pPr>
    </w:p>
    <w:p w:rsidR="001A7847" w:rsidRDefault="007D395D">
      <w:r>
        <w:t>1</w:t>
      </w:r>
      <w:r>
        <w:t>、</w:t>
      </w:r>
      <w:r>
        <w:rPr>
          <w:b/>
        </w:rPr>
        <w:t>标记阶段</w:t>
      </w:r>
      <w:r>
        <w:t>，首先初始标记</w:t>
      </w:r>
      <w:r>
        <w:t>(Initial-Mark),</w:t>
      </w:r>
      <w:r>
        <w:t>这个阶段是停顿的</w:t>
      </w:r>
      <w:r>
        <w:t>(Stop the World Event)</w:t>
      </w:r>
      <w:r>
        <w:t>，并且会触发一次普通</w:t>
      </w:r>
      <w:r>
        <w:t>Mintor GC</w:t>
      </w:r>
      <w:r>
        <w:t>。对应</w:t>
      </w:r>
      <w:r>
        <w:t>GC log:GC pause (young) (inital-mark)</w:t>
      </w:r>
    </w:p>
    <w:p w:rsidR="001A7847" w:rsidRDefault="007D395D">
      <w:pPr>
        <w:pStyle w:val="af3"/>
        <w:rPr>
          <w:color w:val="333333"/>
        </w:rPr>
      </w:pPr>
      <w:r>
        <w:rPr>
          <w:rFonts w:hint="eastAsia"/>
        </w:rPr>
        <w:t>2</w:t>
      </w:r>
      <w:r>
        <w:rPr>
          <w:rFonts w:hint="eastAsia"/>
        </w:rPr>
        <w:t>、</w:t>
      </w:r>
      <w:r>
        <w:rPr>
          <w:rFonts w:hint="eastAsia"/>
          <w:b/>
        </w:rPr>
        <w:t>Root Region Scanning</w:t>
      </w:r>
      <w:r>
        <w:rPr>
          <w:rFonts w:hint="eastAsia"/>
        </w:rPr>
        <w:t>，程序运行过程中会回收</w:t>
      </w:r>
      <w:r>
        <w:rPr>
          <w:rFonts w:hint="eastAsia"/>
        </w:rPr>
        <w:t>survivor</w:t>
      </w:r>
      <w:r>
        <w:rPr>
          <w:rFonts w:hint="eastAsia"/>
        </w:rPr>
        <w:t>区</w:t>
      </w:r>
      <w:r>
        <w:rPr>
          <w:rFonts w:hint="eastAsia"/>
        </w:rPr>
        <w:t>(</w:t>
      </w:r>
      <w:r>
        <w:rPr>
          <w:rFonts w:hint="eastAsia"/>
        </w:rPr>
        <w:t>存活到老年代</w:t>
      </w:r>
      <w:r>
        <w:rPr>
          <w:rFonts w:hint="eastAsia"/>
        </w:rPr>
        <w:t>)</w:t>
      </w:r>
      <w:r>
        <w:rPr>
          <w:rFonts w:hint="eastAsia"/>
        </w:rPr>
        <w:t>，这一过程必须在</w:t>
      </w:r>
      <w:r>
        <w:rPr>
          <w:rFonts w:hint="eastAsia"/>
        </w:rPr>
        <w:t>young GC</w:t>
      </w:r>
      <w:r>
        <w:rPr>
          <w:rFonts w:hint="eastAsia"/>
        </w:rPr>
        <w:t>之前完成。</w:t>
      </w:r>
    </w:p>
    <w:p w:rsidR="001A7847" w:rsidRDefault="007D395D">
      <w:pPr>
        <w:pStyle w:val="af3"/>
        <w:rPr>
          <w:color w:val="333333"/>
        </w:rPr>
      </w:pPr>
      <w:r>
        <w:rPr>
          <w:rFonts w:hint="eastAsia"/>
        </w:rPr>
        <w:t>3</w:t>
      </w:r>
      <w:r>
        <w:rPr>
          <w:rFonts w:hint="eastAsia"/>
        </w:rPr>
        <w:t>、</w:t>
      </w:r>
      <w:r>
        <w:rPr>
          <w:rFonts w:hint="eastAsia"/>
          <w:b/>
        </w:rPr>
        <w:t>Concurrent Marking</w:t>
      </w:r>
      <w:r>
        <w:rPr>
          <w:rFonts w:hint="eastAsia"/>
        </w:rPr>
        <w:t>，在整个堆中进行并发标记</w:t>
      </w:r>
      <w:r>
        <w:rPr>
          <w:rFonts w:hint="eastAsia"/>
        </w:rPr>
        <w:t>(</w:t>
      </w:r>
      <w:r>
        <w:rPr>
          <w:rFonts w:hint="eastAsia"/>
        </w:rPr>
        <w:t>和应用程序并发执行</w:t>
      </w:r>
      <w:r>
        <w:rPr>
          <w:rFonts w:hint="eastAsia"/>
        </w:rPr>
        <w:t>)</w:t>
      </w:r>
      <w:r>
        <w:rPr>
          <w:rFonts w:hint="eastAsia"/>
        </w:rPr>
        <w:t>，此过程可能被</w:t>
      </w:r>
      <w:r>
        <w:rPr>
          <w:rFonts w:hint="eastAsia"/>
        </w:rPr>
        <w:t>young GC</w:t>
      </w:r>
      <w:r>
        <w:rPr>
          <w:rFonts w:hint="eastAsia"/>
        </w:rPr>
        <w:t>中断。在并发标记阶段，若发现区域对象中的所有对象都是垃圾，那个这个区域会被立即回收</w:t>
      </w:r>
      <w:r>
        <w:rPr>
          <w:rFonts w:hint="eastAsia"/>
        </w:rPr>
        <w:t>(</w:t>
      </w:r>
      <w:r>
        <w:rPr>
          <w:rFonts w:hint="eastAsia"/>
        </w:rPr>
        <w:t>图中打</w:t>
      </w:r>
      <w:r>
        <w:rPr>
          <w:rFonts w:hint="eastAsia"/>
        </w:rPr>
        <w:t>X)</w:t>
      </w:r>
      <w:r>
        <w:rPr>
          <w:rFonts w:hint="eastAsia"/>
        </w:rPr>
        <w:t>。同时，并发标记过程中，会计算每个区域的对象活性</w:t>
      </w:r>
      <w:r>
        <w:rPr>
          <w:rFonts w:hint="eastAsia"/>
        </w:rPr>
        <w:t>(</w:t>
      </w:r>
      <w:r>
        <w:rPr>
          <w:rFonts w:hint="eastAsia"/>
        </w:rPr>
        <w:t>区域中存活对象的比例</w:t>
      </w:r>
      <w:r>
        <w:rPr>
          <w:rFonts w:hint="eastAsia"/>
        </w:rPr>
        <w:t>)</w:t>
      </w:r>
      <w:r>
        <w:rPr>
          <w:rFonts w:hint="eastAsia"/>
        </w:rPr>
        <w:t>。</w:t>
      </w:r>
    </w:p>
    <w:p w:rsidR="001A7847" w:rsidRDefault="001A7847">
      <w:pPr>
        <w:rPr>
          <w:rFonts w:ascii="Helvetica" w:hAnsi="Helvetica"/>
          <w:color w:val="50616D"/>
          <w:spacing w:val="8"/>
          <w:sz w:val="23"/>
          <w:szCs w:val="23"/>
          <w:shd w:val="clear" w:color="auto" w:fill="FFFFFF"/>
        </w:rPr>
      </w:pPr>
    </w:p>
    <w:p w:rsidR="001A7847" w:rsidRDefault="007D395D">
      <w:pPr>
        <w:rPr>
          <w:rFonts w:ascii="Helvetica" w:hAnsi="Helvetica"/>
          <w:color w:val="50616D"/>
          <w:spacing w:val="8"/>
          <w:sz w:val="23"/>
          <w:szCs w:val="23"/>
          <w:shd w:val="clear" w:color="auto" w:fill="FFFFFF"/>
        </w:rPr>
      </w:pPr>
      <w:r>
        <w:rPr>
          <w:noProof/>
        </w:rPr>
        <w:drawing>
          <wp:inline distT="0" distB="0" distL="0" distR="0">
            <wp:extent cx="5274310" cy="2905125"/>
            <wp:effectExtent l="0" t="0" r="2540"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22"/>
                    <a:stretch>
                      <a:fillRect/>
                    </a:stretch>
                  </pic:blipFill>
                  <pic:spPr>
                    <a:xfrm>
                      <a:off x="0" y="0"/>
                      <a:ext cx="5274310" cy="2905144"/>
                    </a:xfrm>
                    <a:prstGeom prst="rect">
                      <a:avLst/>
                    </a:prstGeom>
                  </pic:spPr>
                </pic:pic>
              </a:graphicData>
            </a:graphic>
          </wp:inline>
        </w:drawing>
      </w:r>
    </w:p>
    <w:p w:rsidR="001A7847" w:rsidRDefault="001A7847">
      <w:pPr>
        <w:rPr>
          <w:rFonts w:ascii="Helvetica" w:hAnsi="Helvetica"/>
          <w:color w:val="50616D"/>
          <w:spacing w:val="8"/>
          <w:sz w:val="23"/>
          <w:szCs w:val="23"/>
          <w:shd w:val="clear" w:color="auto" w:fill="FFFFFF"/>
        </w:rPr>
      </w:pPr>
    </w:p>
    <w:p w:rsidR="001A7847" w:rsidRDefault="007D395D">
      <w:pPr>
        <w:rPr>
          <w:color w:val="333333"/>
        </w:rPr>
      </w:pPr>
      <w:r>
        <w:rPr>
          <w:rFonts w:hint="eastAsia"/>
        </w:rPr>
        <w:t>4</w:t>
      </w:r>
      <w:r>
        <w:rPr>
          <w:rFonts w:hint="eastAsia"/>
        </w:rPr>
        <w:t>、</w:t>
      </w:r>
      <w:r>
        <w:rPr>
          <w:rFonts w:hint="eastAsia"/>
          <w:b/>
        </w:rPr>
        <w:t xml:space="preserve">Remark, </w:t>
      </w:r>
      <w:r>
        <w:rPr>
          <w:rFonts w:hint="eastAsia"/>
          <w:b/>
        </w:rPr>
        <w:t>再标记</w:t>
      </w:r>
      <w:r>
        <w:rPr>
          <w:rFonts w:hint="eastAsia"/>
        </w:rPr>
        <w:t>，会有短暂停顿</w:t>
      </w:r>
      <w:r>
        <w:rPr>
          <w:rFonts w:hint="eastAsia"/>
        </w:rPr>
        <w:t>(STW)</w:t>
      </w:r>
      <w:r>
        <w:rPr>
          <w:rFonts w:hint="eastAsia"/>
        </w:rPr>
        <w:t>。再标记阶段是用来收集</w:t>
      </w:r>
      <w:r>
        <w:rPr>
          <w:rFonts w:hint="eastAsia"/>
        </w:rPr>
        <w:t xml:space="preserve"> </w:t>
      </w:r>
      <w:r>
        <w:rPr>
          <w:rFonts w:hint="eastAsia"/>
        </w:rPr>
        <w:t>并发标记阶段</w:t>
      </w:r>
      <w:r>
        <w:rPr>
          <w:rFonts w:hint="eastAsia"/>
        </w:rPr>
        <w:t xml:space="preserve"> </w:t>
      </w:r>
      <w:r>
        <w:rPr>
          <w:rFonts w:hint="eastAsia"/>
        </w:rPr>
        <w:t>产生新的垃圾</w:t>
      </w:r>
      <w:r>
        <w:rPr>
          <w:rFonts w:hint="eastAsia"/>
        </w:rPr>
        <w:t>(</w:t>
      </w:r>
      <w:r>
        <w:rPr>
          <w:rFonts w:hint="eastAsia"/>
        </w:rPr>
        <w:t>并发阶段和应用程序一同运行</w:t>
      </w:r>
      <w:r>
        <w:rPr>
          <w:rFonts w:hint="eastAsia"/>
        </w:rPr>
        <w:t>)</w:t>
      </w:r>
      <w:r>
        <w:rPr>
          <w:rFonts w:hint="eastAsia"/>
        </w:rPr>
        <w:t>；</w:t>
      </w:r>
      <w:r>
        <w:rPr>
          <w:rFonts w:hint="eastAsia"/>
        </w:rPr>
        <w:t>G1</w:t>
      </w:r>
      <w:r>
        <w:rPr>
          <w:rFonts w:hint="eastAsia"/>
        </w:rPr>
        <w:t>中采用了比</w:t>
      </w:r>
      <w:r>
        <w:rPr>
          <w:rFonts w:hint="eastAsia"/>
        </w:rPr>
        <w:t>CMS</w:t>
      </w:r>
      <w:r>
        <w:rPr>
          <w:rFonts w:hint="eastAsia"/>
        </w:rPr>
        <w:t>更快的初始快照算法</w:t>
      </w:r>
      <w:r>
        <w:rPr>
          <w:rFonts w:hint="eastAsia"/>
        </w:rPr>
        <w:t>:snapshot-at-the-beginning (SATB)</w:t>
      </w:r>
      <w:r>
        <w:rPr>
          <w:rFonts w:hint="eastAsia"/>
        </w:rPr>
        <w:t>。</w:t>
      </w:r>
    </w:p>
    <w:p w:rsidR="001A7847" w:rsidRDefault="007D395D">
      <w:pPr>
        <w:rPr>
          <w:color w:val="333333"/>
        </w:rPr>
      </w:pPr>
      <w:r>
        <w:rPr>
          <w:rFonts w:hint="eastAsia"/>
        </w:rPr>
        <w:t>5</w:t>
      </w:r>
      <w:r>
        <w:rPr>
          <w:rFonts w:hint="eastAsia"/>
        </w:rPr>
        <w:t>、</w:t>
      </w:r>
      <w:r>
        <w:rPr>
          <w:rFonts w:hint="eastAsia"/>
          <w:b/>
        </w:rPr>
        <w:t>Copy/Clean up</w:t>
      </w:r>
      <w:r>
        <w:rPr>
          <w:rFonts w:hint="eastAsia"/>
        </w:rPr>
        <w:t>，多线程清除失活对象，会有</w:t>
      </w:r>
      <w:r>
        <w:rPr>
          <w:rFonts w:hint="eastAsia"/>
        </w:rPr>
        <w:t>STW</w:t>
      </w:r>
      <w:r>
        <w:rPr>
          <w:rFonts w:hint="eastAsia"/>
        </w:rPr>
        <w:t>。</w:t>
      </w:r>
      <w:r>
        <w:rPr>
          <w:rFonts w:hint="eastAsia"/>
        </w:rPr>
        <w:t>G1</w:t>
      </w:r>
      <w:r>
        <w:rPr>
          <w:rFonts w:hint="eastAsia"/>
        </w:rPr>
        <w:t>将回收区域的存活对象拷贝到新区域，清除</w:t>
      </w:r>
      <w:r>
        <w:rPr>
          <w:rFonts w:hint="eastAsia"/>
        </w:rPr>
        <w:t>Remember Sets</w:t>
      </w:r>
      <w:r>
        <w:rPr>
          <w:rFonts w:hint="eastAsia"/>
        </w:rPr>
        <w:t>，并发清空回收区域并把它返回到空闲区域链表中。</w:t>
      </w:r>
    </w:p>
    <w:p w:rsidR="001A7847" w:rsidRDefault="001A7847">
      <w:pPr>
        <w:rPr>
          <w:rFonts w:ascii="Helvetica" w:hAnsi="Helvetica"/>
          <w:color w:val="50616D"/>
          <w:spacing w:val="8"/>
          <w:sz w:val="23"/>
          <w:szCs w:val="23"/>
          <w:shd w:val="clear" w:color="auto" w:fill="FFFFFF"/>
        </w:rPr>
      </w:pPr>
    </w:p>
    <w:p w:rsidR="001A7847" w:rsidRDefault="007D395D">
      <w:r>
        <w:rPr>
          <w:noProof/>
        </w:rPr>
        <w:lastRenderedPageBreak/>
        <w:drawing>
          <wp:inline distT="0" distB="0" distL="0" distR="0">
            <wp:extent cx="5274310" cy="288163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23"/>
                    <a:stretch>
                      <a:fillRect/>
                    </a:stretch>
                  </pic:blipFill>
                  <pic:spPr>
                    <a:xfrm>
                      <a:off x="0" y="0"/>
                      <a:ext cx="5274310" cy="2881946"/>
                    </a:xfrm>
                    <a:prstGeom prst="rect">
                      <a:avLst/>
                    </a:prstGeom>
                  </pic:spPr>
                </pic:pic>
              </a:graphicData>
            </a:graphic>
          </wp:inline>
        </w:drawing>
      </w:r>
    </w:p>
    <w:p w:rsidR="001A7847" w:rsidRDefault="001A7847"/>
    <w:p w:rsidR="001A7847" w:rsidRDefault="007D395D">
      <w:pPr>
        <w:rPr>
          <w:rFonts w:ascii="微软雅黑" w:eastAsia="微软雅黑" w:hAnsi="微软雅黑"/>
          <w:color w:val="4A4A4A"/>
          <w:spacing w:val="8"/>
          <w:szCs w:val="21"/>
          <w:shd w:val="clear" w:color="auto" w:fill="FFFFFF"/>
        </w:rPr>
      </w:pPr>
      <w:r>
        <w:rPr>
          <w:rFonts w:ascii="微软雅黑" w:eastAsia="微软雅黑" w:hAnsi="微软雅黑" w:hint="eastAsia"/>
          <w:color w:val="4A4A4A"/>
          <w:spacing w:val="8"/>
          <w:szCs w:val="21"/>
          <w:shd w:val="clear" w:color="auto" w:fill="FFFFFF"/>
        </w:rPr>
        <w:t>6、复制/清除过程后。回收区域的活性对象已经被集中回收到深蓝色和深绿色区域。</w:t>
      </w:r>
    </w:p>
    <w:p w:rsidR="001A7847" w:rsidRDefault="007D395D">
      <w:r>
        <w:rPr>
          <w:noProof/>
        </w:rPr>
        <w:drawing>
          <wp:inline distT="0" distB="0" distL="0" distR="0">
            <wp:extent cx="5274310" cy="2924810"/>
            <wp:effectExtent l="0" t="0" r="2540"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24"/>
                    <a:stretch>
                      <a:fillRect/>
                    </a:stretch>
                  </pic:blipFill>
                  <pic:spPr>
                    <a:xfrm>
                      <a:off x="0" y="0"/>
                      <a:ext cx="5274310" cy="2925289"/>
                    </a:xfrm>
                    <a:prstGeom prst="rect">
                      <a:avLst/>
                    </a:prstGeom>
                  </pic:spPr>
                </pic:pic>
              </a:graphicData>
            </a:graphic>
          </wp:inline>
        </w:drawing>
      </w:r>
    </w:p>
    <w:p w:rsidR="001A7847" w:rsidRDefault="001A7847"/>
    <w:p w:rsidR="001A7847" w:rsidRDefault="007D395D">
      <w:pPr>
        <w:pStyle w:val="5"/>
        <w:rPr>
          <w:rStyle w:val="ac"/>
          <w:rFonts w:ascii="Verdana" w:hAnsi="Verdana"/>
          <w:color w:val="4B4B4B"/>
          <w:sz w:val="18"/>
          <w:szCs w:val="18"/>
          <w:shd w:val="clear" w:color="auto" w:fill="FFFFFF"/>
        </w:rPr>
      </w:pPr>
      <w:r>
        <w:rPr>
          <w:rStyle w:val="ac"/>
          <w:rFonts w:ascii="Verdana" w:hAnsi="Verdana"/>
          <w:color w:val="4B4B4B"/>
          <w:sz w:val="18"/>
          <w:szCs w:val="18"/>
          <w:shd w:val="clear" w:color="auto" w:fill="FFFFFF"/>
        </w:rPr>
        <w:t>几点注意</w:t>
      </w:r>
    </w:p>
    <w:p w:rsidR="001A7847" w:rsidRDefault="007D395D">
      <w:pPr>
        <w:widowControl/>
        <w:shd w:val="clear" w:color="auto" w:fill="FFFFFF"/>
        <w:spacing w:before="150" w:after="150"/>
        <w:jc w:val="left"/>
        <w:rPr>
          <w:rFonts w:ascii="Verdana" w:eastAsia="宋体" w:hAnsi="Verdana" w:cs="宋体"/>
          <w:color w:val="4B4B4B"/>
          <w:kern w:val="0"/>
          <w:sz w:val="18"/>
          <w:szCs w:val="18"/>
        </w:rPr>
      </w:pPr>
      <w:r>
        <w:rPr>
          <w:rFonts w:ascii="Verdana" w:eastAsia="宋体" w:hAnsi="Verdana" w:cs="宋体"/>
          <w:b/>
          <w:bCs/>
          <w:color w:val="4B4B4B"/>
          <w:kern w:val="0"/>
          <w:sz w:val="18"/>
          <w:szCs w:val="18"/>
        </w:rPr>
        <w:t>问题</w:t>
      </w:r>
      <w:r>
        <w:rPr>
          <w:rFonts w:ascii="Verdana" w:eastAsia="宋体" w:hAnsi="Verdana" w:cs="宋体"/>
          <w:b/>
          <w:bCs/>
          <w:color w:val="4B4B4B"/>
          <w:kern w:val="0"/>
          <w:sz w:val="18"/>
          <w:szCs w:val="18"/>
        </w:rPr>
        <w:t>1</w:t>
      </w:r>
      <w:r>
        <w:rPr>
          <w:rFonts w:ascii="Verdana" w:eastAsia="宋体" w:hAnsi="Verdana" w:cs="宋体"/>
          <w:color w:val="4B4B4B"/>
          <w:kern w:val="0"/>
          <w:sz w:val="18"/>
          <w:szCs w:val="18"/>
        </w:rPr>
        <w:t>、</w:t>
      </w:r>
      <w:r>
        <w:rPr>
          <w:rFonts w:ascii="Verdana" w:eastAsia="宋体" w:hAnsi="Verdana" w:cs="宋体"/>
          <w:color w:val="4B4B4B"/>
          <w:kern w:val="0"/>
          <w:sz w:val="18"/>
          <w:szCs w:val="18"/>
        </w:rPr>
        <w:t>G1</w:t>
      </w:r>
      <w:r>
        <w:rPr>
          <w:rFonts w:ascii="Verdana" w:eastAsia="宋体" w:hAnsi="Verdana" w:cs="宋体"/>
          <w:color w:val="4B4B4B"/>
          <w:kern w:val="0"/>
          <w:sz w:val="18"/>
          <w:szCs w:val="18"/>
        </w:rPr>
        <w:t>以外的其他收集器在回收垃圾的时候：要不只是扫描年轻代，要不只是扫描年老代。在年轻代的回收过程中，如果旧生代中的对象引用了年轻代的对象，那么我们只扫描年轻代就不行了，但是由于年老代一般而言是年轻代的</w:t>
      </w:r>
      <w:r>
        <w:rPr>
          <w:rFonts w:ascii="Verdana" w:eastAsia="宋体" w:hAnsi="Verdana" w:cs="宋体"/>
          <w:color w:val="4B4B4B"/>
          <w:kern w:val="0"/>
          <w:sz w:val="18"/>
          <w:szCs w:val="18"/>
        </w:rPr>
        <w:t>3</w:t>
      </w:r>
      <w:r>
        <w:rPr>
          <w:rFonts w:ascii="Verdana" w:eastAsia="宋体" w:hAnsi="Verdana" w:cs="宋体"/>
          <w:color w:val="4B4B4B"/>
          <w:kern w:val="0"/>
          <w:sz w:val="18"/>
          <w:szCs w:val="18"/>
        </w:rPr>
        <w:t>倍大小，如果年轻代、年老代一起去扫描的话，效率会急剧下降，这个问题怎么处理？</w:t>
      </w:r>
    </w:p>
    <w:p w:rsidR="001A7847" w:rsidRDefault="007D395D">
      <w:pPr>
        <w:widowControl/>
        <w:shd w:val="clear" w:color="auto" w:fill="FFFFFF"/>
        <w:spacing w:before="150" w:after="150"/>
        <w:jc w:val="left"/>
        <w:rPr>
          <w:rFonts w:ascii="Verdana" w:eastAsia="宋体" w:hAnsi="Verdana" w:cs="宋体"/>
          <w:color w:val="4B4B4B"/>
          <w:kern w:val="0"/>
          <w:sz w:val="18"/>
          <w:szCs w:val="18"/>
        </w:rPr>
      </w:pPr>
      <w:r>
        <w:rPr>
          <w:rFonts w:ascii="Verdana" w:eastAsia="宋体" w:hAnsi="Verdana" w:cs="宋体"/>
          <w:b/>
          <w:bCs/>
          <w:color w:val="4B4B4B"/>
          <w:kern w:val="0"/>
          <w:sz w:val="18"/>
          <w:szCs w:val="18"/>
        </w:rPr>
        <w:t>答</w:t>
      </w:r>
      <w:r>
        <w:rPr>
          <w:rFonts w:ascii="Verdana" w:eastAsia="宋体" w:hAnsi="Verdana" w:cs="宋体"/>
          <w:color w:val="4B4B4B"/>
          <w:kern w:val="0"/>
          <w:sz w:val="18"/>
          <w:szCs w:val="18"/>
        </w:rPr>
        <w:t>：</w:t>
      </w:r>
      <w:r>
        <w:rPr>
          <w:rFonts w:ascii="Verdana" w:eastAsia="宋体" w:hAnsi="Verdana" w:cs="宋体"/>
          <w:color w:val="4B4B4B"/>
          <w:kern w:val="0"/>
          <w:sz w:val="18"/>
          <w:szCs w:val="18"/>
        </w:rPr>
        <w:t>JVM</w:t>
      </w:r>
      <w:r>
        <w:rPr>
          <w:rFonts w:ascii="Verdana" w:eastAsia="宋体" w:hAnsi="Verdana" w:cs="宋体"/>
          <w:color w:val="4B4B4B"/>
          <w:kern w:val="0"/>
          <w:sz w:val="18"/>
          <w:szCs w:val="18"/>
        </w:rPr>
        <w:t>采用</w:t>
      </w:r>
      <w:r>
        <w:rPr>
          <w:rFonts w:ascii="Verdana" w:eastAsia="宋体" w:hAnsi="Verdana" w:cs="宋体"/>
          <w:color w:val="FF0000"/>
          <w:kern w:val="0"/>
          <w:sz w:val="18"/>
          <w:szCs w:val="18"/>
        </w:rPr>
        <w:t>remember set</w:t>
      </w:r>
      <w:r>
        <w:rPr>
          <w:rFonts w:ascii="Verdana" w:eastAsia="宋体" w:hAnsi="Verdana" w:cs="宋体"/>
          <w:color w:val="4B4B4B"/>
          <w:kern w:val="0"/>
          <w:sz w:val="18"/>
          <w:szCs w:val="18"/>
        </w:rPr>
        <w:t>来做的这个事儿，当发现一个引用对象被赋值时，</w:t>
      </w:r>
      <w:r>
        <w:rPr>
          <w:rFonts w:ascii="Verdana" w:eastAsia="宋体" w:hAnsi="Verdana" w:cs="宋体"/>
          <w:color w:val="4B4B4B"/>
          <w:kern w:val="0"/>
          <w:sz w:val="18"/>
          <w:szCs w:val="18"/>
        </w:rPr>
        <w:t>JVM</w:t>
      </w:r>
      <w:r>
        <w:rPr>
          <w:rFonts w:ascii="Verdana" w:eastAsia="宋体" w:hAnsi="Verdana" w:cs="宋体"/>
          <w:color w:val="4B4B4B"/>
          <w:kern w:val="0"/>
          <w:sz w:val="18"/>
          <w:szCs w:val="18"/>
        </w:rPr>
        <w:t>发出一个</w:t>
      </w:r>
      <w:r>
        <w:rPr>
          <w:rFonts w:ascii="Verdana" w:eastAsia="宋体" w:hAnsi="Verdana" w:cs="宋体"/>
          <w:color w:val="4B4B4B"/>
          <w:kern w:val="0"/>
          <w:sz w:val="18"/>
          <w:szCs w:val="18"/>
        </w:rPr>
        <w:t>write barrier</w:t>
      </w:r>
      <w:r>
        <w:rPr>
          <w:rFonts w:ascii="Verdana" w:eastAsia="宋体" w:hAnsi="Verdana" w:cs="宋体"/>
          <w:color w:val="4B4B4B"/>
          <w:kern w:val="0"/>
          <w:sz w:val="18"/>
          <w:szCs w:val="18"/>
        </w:rPr>
        <w:t>指令来暂时中断写操作，检查被赋值的引用对象是不是处于年老代，且其引用的对象是不是处于新</w:t>
      </w:r>
      <w:r>
        <w:rPr>
          <w:rFonts w:ascii="Verdana" w:eastAsia="宋体" w:hAnsi="Verdana" w:cs="宋体"/>
          <w:color w:val="4B4B4B"/>
          <w:kern w:val="0"/>
          <w:sz w:val="18"/>
          <w:szCs w:val="18"/>
        </w:rPr>
        <w:lastRenderedPageBreak/>
        <w:t>生代（</w:t>
      </w:r>
      <w:r>
        <w:rPr>
          <w:rFonts w:ascii="Verdana" w:eastAsia="宋体" w:hAnsi="Verdana" w:cs="宋体"/>
          <w:color w:val="FF0000"/>
          <w:kern w:val="0"/>
          <w:sz w:val="18"/>
          <w:szCs w:val="18"/>
        </w:rPr>
        <w:t>即是不是年老代对象引用了年轻代对象</w:t>
      </w:r>
      <w:r>
        <w:rPr>
          <w:rFonts w:ascii="Verdana" w:eastAsia="宋体" w:hAnsi="Verdana" w:cs="宋体"/>
          <w:color w:val="4B4B4B"/>
          <w:kern w:val="0"/>
          <w:sz w:val="18"/>
          <w:szCs w:val="18"/>
        </w:rPr>
        <w:t>），如果是，将相关引用信息记录到</w:t>
      </w:r>
      <w:r>
        <w:rPr>
          <w:rFonts w:ascii="Verdana" w:eastAsia="宋体" w:hAnsi="Verdana" w:cs="宋体"/>
          <w:color w:val="4B4B4B"/>
          <w:kern w:val="0"/>
          <w:sz w:val="18"/>
          <w:szCs w:val="18"/>
        </w:rPr>
        <w:t>remember set</w:t>
      </w:r>
      <w:r>
        <w:rPr>
          <w:rFonts w:ascii="Verdana" w:eastAsia="宋体" w:hAnsi="Verdana" w:cs="宋体"/>
          <w:color w:val="4B4B4B"/>
          <w:kern w:val="0"/>
          <w:sz w:val="18"/>
          <w:szCs w:val="18"/>
        </w:rPr>
        <w:t>。之后的扫描，我们会从根集合</w:t>
      </w:r>
      <w:r>
        <w:rPr>
          <w:rFonts w:ascii="Verdana" w:eastAsia="宋体" w:hAnsi="Verdana" w:cs="宋体"/>
          <w:color w:val="4B4B4B"/>
          <w:kern w:val="0"/>
          <w:sz w:val="18"/>
          <w:szCs w:val="18"/>
        </w:rPr>
        <w:t>+remember set</w:t>
      </w:r>
      <w:r>
        <w:rPr>
          <w:rFonts w:ascii="Verdana" w:eastAsia="宋体" w:hAnsi="Verdana" w:cs="宋体"/>
          <w:color w:val="4B4B4B"/>
          <w:kern w:val="0"/>
          <w:sz w:val="18"/>
          <w:szCs w:val="18"/>
        </w:rPr>
        <w:t>向下进行扫描。（也就是说</w:t>
      </w:r>
      <w:r>
        <w:rPr>
          <w:rFonts w:ascii="Verdana" w:eastAsia="宋体" w:hAnsi="Verdana" w:cs="宋体"/>
          <w:color w:val="FF0000"/>
          <w:kern w:val="0"/>
          <w:sz w:val="18"/>
          <w:szCs w:val="18"/>
        </w:rPr>
        <w:t>真正的根集合，是</w:t>
      </w:r>
      <w:r>
        <w:rPr>
          <w:rFonts w:ascii="Verdana" w:eastAsia="宋体" w:hAnsi="Verdana" w:cs="宋体"/>
          <w:color w:val="FF0000"/>
          <w:kern w:val="0"/>
          <w:sz w:val="18"/>
          <w:szCs w:val="18"/>
        </w:rPr>
        <w:t>JVM</w:t>
      </w:r>
      <w:r>
        <w:rPr>
          <w:rFonts w:ascii="Verdana" w:eastAsia="宋体" w:hAnsi="Verdana" w:cs="宋体"/>
          <w:color w:val="FF0000"/>
          <w:kern w:val="0"/>
          <w:sz w:val="18"/>
          <w:szCs w:val="18"/>
        </w:rPr>
        <w:t>定义的根集合</w:t>
      </w:r>
      <w:r>
        <w:rPr>
          <w:rFonts w:ascii="Verdana" w:eastAsia="宋体" w:hAnsi="Verdana" w:cs="宋体"/>
          <w:color w:val="FF0000"/>
          <w:kern w:val="0"/>
          <w:sz w:val="18"/>
          <w:szCs w:val="18"/>
        </w:rPr>
        <w:t>+remember set</w:t>
      </w:r>
      <w:r>
        <w:rPr>
          <w:rFonts w:ascii="Verdana" w:eastAsia="宋体" w:hAnsi="Verdana" w:cs="宋体"/>
          <w:color w:val="4B4B4B"/>
          <w:kern w:val="0"/>
          <w:sz w:val="18"/>
          <w:szCs w:val="18"/>
        </w:rPr>
        <w:t>）</w:t>
      </w:r>
    </w:p>
    <w:p w:rsidR="001A7847" w:rsidRDefault="007D395D">
      <w:pPr>
        <w:widowControl/>
        <w:shd w:val="clear" w:color="auto" w:fill="FFFFFF"/>
        <w:spacing w:before="150" w:after="150"/>
        <w:jc w:val="left"/>
        <w:rPr>
          <w:rFonts w:ascii="Verdana" w:eastAsia="宋体" w:hAnsi="Verdana" w:cs="宋体"/>
          <w:color w:val="4B4B4B"/>
          <w:kern w:val="0"/>
          <w:sz w:val="18"/>
          <w:szCs w:val="18"/>
        </w:rPr>
      </w:pPr>
      <w:r>
        <w:rPr>
          <w:rFonts w:ascii="Verdana" w:eastAsia="宋体" w:hAnsi="Verdana" w:cs="宋体"/>
          <w:color w:val="4B4B4B"/>
          <w:kern w:val="0"/>
          <w:sz w:val="18"/>
          <w:szCs w:val="18"/>
        </w:rPr>
        <w:t> </w:t>
      </w:r>
    </w:p>
    <w:p w:rsidR="001A7847" w:rsidRDefault="007D395D">
      <w:pPr>
        <w:widowControl/>
        <w:shd w:val="clear" w:color="auto" w:fill="FFFFFF"/>
        <w:spacing w:before="150" w:after="150"/>
        <w:jc w:val="left"/>
        <w:rPr>
          <w:rFonts w:ascii="Verdana" w:eastAsia="宋体" w:hAnsi="Verdana" w:cs="宋体"/>
          <w:color w:val="4B4B4B"/>
          <w:kern w:val="0"/>
          <w:sz w:val="18"/>
          <w:szCs w:val="18"/>
        </w:rPr>
      </w:pPr>
      <w:r>
        <w:rPr>
          <w:rFonts w:ascii="Verdana" w:eastAsia="宋体" w:hAnsi="Verdana" w:cs="宋体"/>
          <w:b/>
          <w:bCs/>
          <w:color w:val="4B4B4B"/>
          <w:kern w:val="0"/>
          <w:sz w:val="18"/>
          <w:szCs w:val="18"/>
        </w:rPr>
        <w:t>问题</w:t>
      </w:r>
      <w:r>
        <w:rPr>
          <w:rFonts w:ascii="Verdana" w:eastAsia="宋体" w:hAnsi="Verdana" w:cs="宋体"/>
          <w:b/>
          <w:bCs/>
          <w:color w:val="4B4B4B"/>
          <w:kern w:val="0"/>
          <w:sz w:val="18"/>
          <w:szCs w:val="18"/>
        </w:rPr>
        <w:t>2</w:t>
      </w:r>
      <w:r>
        <w:rPr>
          <w:rFonts w:ascii="Verdana" w:eastAsia="宋体" w:hAnsi="Verdana" w:cs="宋体"/>
          <w:color w:val="4B4B4B"/>
          <w:kern w:val="0"/>
          <w:sz w:val="18"/>
          <w:szCs w:val="18"/>
        </w:rPr>
        <w:t>、</w:t>
      </w:r>
      <w:r>
        <w:rPr>
          <w:rFonts w:ascii="Verdana" w:eastAsia="宋体" w:hAnsi="Verdana" w:cs="宋体"/>
          <w:color w:val="4B4B4B"/>
          <w:kern w:val="0"/>
          <w:sz w:val="18"/>
          <w:szCs w:val="18"/>
        </w:rPr>
        <w:t>G1</w:t>
      </w:r>
      <w:r>
        <w:rPr>
          <w:rFonts w:ascii="Verdana" w:eastAsia="宋体" w:hAnsi="Verdana" w:cs="宋体"/>
          <w:color w:val="4B4B4B"/>
          <w:kern w:val="0"/>
          <w:sz w:val="18"/>
          <w:szCs w:val="18"/>
        </w:rPr>
        <w:t>收集器为了做到</w:t>
      </w:r>
      <w:r>
        <w:rPr>
          <w:rFonts w:ascii="Verdana" w:eastAsia="宋体" w:hAnsi="Verdana" w:cs="宋体"/>
          <w:color w:val="4B4B4B"/>
          <w:kern w:val="0"/>
          <w:sz w:val="18"/>
          <w:szCs w:val="18"/>
        </w:rPr>
        <w:t>GC</w:t>
      </w:r>
      <w:r>
        <w:rPr>
          <w:rFonts w:ascii="Verdana" w:eastAsia="宋体" w:hAnsi="Verdana" w:cs="宋体"/>
          <w:color w:val="4B4B4B"/>
          <w:kern w:val="0"/>
          <w:sz w:val="18"/>
          <w:szCs w:val="18"/>
        </w:rPr>
        <w:t>时间可预测，采用扫描部分价值最大的</w:t>
      </w:r>
      <w:r>
        <w:rPr>
          <w:rFonts w:ascii="Verdana" w:eastAsia="宋体" w:hAnsi="Verdana" w:cs="宋体"/>
          <w:color w:val="4B4B4B"/>
          <w:kern w:val="0"/>
          <w:sz w:val="18"/>
          <w:szCs w:val="18"/>
        </w:rPr>
        <w:t>region</w:t>
      </w:r>
      <w:r>
        <w:rPr>
          <w:rFonts w:ascii="Verdana" w:eastAsia="宋体" w:hAnsi="Verdana" w:cs="宋体"/>
          <w:color w:val="4B4B4B"/>
          <w:kern w:val="0"/>
          <w:sz w:val="18"/>
          <w:szCs w:val="18"/>
        </w:rPr>
        <w:t>来实现，那么如果这部分</w:t>
      </w:r>
      <w:r>
        <w:rPr>
          <w:rFonts w:ascii="Verdana" w:eastAsia="宋体" w:hAnsi="Verdana" w:cs="宋体"/>
          <w:color w:val="4B4B4B"/>
          <w:kern w:val="0"/>
          <w:sz w:val="18"/>
          <w:szCs w:val="18"/>
        </w:rPr>
        <w:t>region</w:t>
      </w:r>
      <w:r>
        <w:rPr>
          <w:rFonts w:ascii="Verdana" w:eastAsia="宋体" w:hAnsi="Verdana" w:cs="宋体"/>
          <w:color w:val="4B4B4B"/>
          <w:kern w:val="0"/>
          <w:sz w:val="18"/>
          <w:szCs w:val="18"/>
        </w:rPr>
        <w:t>中的对象被其他</w:t>
      </w:r>
      <w:r>
        <w:rPr>
          <w:rFonts w:ascii="Verdana" w:eastAsia="宋体" w:hAnsi="Verdana" w:cs="宋体"/>
          <w:color w:val="4B4B4B"/>
          <w:kern w:val="0"/>
          <w:sz w:val="18"/>
          <w:szCs w:val="18"/>
        </w:rPr>
        <w:t>region</w:t>
      </w:r>
      <w:r>
        <w:rPr>
          <w:rFonts w:ascii="Verdana" w:eastAsia="宋体" w:hAnsi="Verdana" w:cs="宋体"/>
          <w:color w:val="4B4B4B"/>
          <w:kern w:val="0"/>
          <w:sz w:val="18"/>
          <w:szCs w:val="18"/>
        </w:rPr>
        <w:t>中的对象所引用，那么仅扫描前者可能就不行了，但是如果扫描全部</w:t>
      </w:r>
      <w:r>
        <w:rPr>
          <w:rFonts w:ascii="Verdana" w:eastAsia="宋体" w:hAnsi="Verdana" w:cs="宋体"/>
          <w:color w:val="4B4B4B"/>
          <w:kern w:val="0"/>
          <w:sz w:val="18"/>
          <w:szCs w:val="18"/>
        </w:rPr>
        <w:t>region</w:t>
      </w:r>
      <w:r>
        <w:rPr>
          <w:rFonts w:ascii="Verdana" w:eastAsia="宋体" w:hAnsi="Verdana" w:cs="宋体"/>
          <w:color w:val="4B4B4B"/>
          <w:kern w:val="0"/>
          <w:sz w:val="18"/>
          <w:szCs w:val="18"/>
        </w:rPr>
        <w:t>的话，又无法做到</w:t>
      </w:r>
      <w:r>
        <w:rPr>
          <w:rFonts w:ascii="Verdana" w:eastAsia="宋体" w:hAnsi="Verdana" w:cs="宋体"/>
          <w:color w:val="4B4B4B"/>
          <w:kern w:val="0"/>
          <w:sz w:val="18"/>
          <w:szCs w:val="18"/>
        </w:rPr>
        <w:t>GC</w:t>
      </w:r>
      <w:r>
        <w:rPr>
          <w:rFonts w:ascii="Verdana" w:eastAsia="宋体" w:hAnsi="Verdana" w:cs="宋体"/>
          <w:color w:val="4B4B4B"/>
          <w:kern w:val="0"/>
          <w:sz w:val="18"/>
          <w:szCs w:val="18"/>
        </w:rPr>
        <w:t>时间可预测，效率会大大下降，怎么办？</w:t>
      </w:r>
    </w:p>
    <w:p w:rsidR="001A7847" w:rsidRDefault="007D395D">
      <w:pPr>
        <w:widowControl/>
        <w:shd w:val="clear" w:color="auto" w:fill="FFFFFF"/>
        <w:spacing w:before="150" w:after="150"/>
        <w:jc w:val="left"/>
        <w:rPr>
          <w:rFonts w:ascii="Verdana" w:eastAsia="宋体" w:hAnsi="Verdana" w:cs="宋体"/>
          <w:color w:val="4B4B4B"/>
          <w:kern w:val="0"/>
          <w:sz w:val="18"/>
          <w:szCs w:val="18"/>
        </w:rPr>
      </w:pPr>
      <w:r>
        <w:rPr>
          <w:rFonts w:ascii="Verdana" w:eastAsia="宋体" w:hAnsi="Verdana" w:cs="宋体"/>
          <w:b/>
          <w:bCs/>
          <w:color w:val="4B4B4B"/>
          <w:kern w:val="0"/>
          <w:sz w:val="18"/>
          <w:szCs w:val="18"/>
        </w:rPr>
        <w:t>答</w:t>
      </w:r>
      <w:r>
        <w:rPr>
          <w:rFonts w:ascii="Verdana" w:eastAsia="宋体" w:hAnsi="Verdana" w:cs="宋体"/>
          <w:color w:val="4B4B4B"/>
          <w:kern w:val="0"/>
          <w:sz w:val="18"/>
          <w:szCs w:val="18"/>
        </w:rPr>
        <w:t>：</w:t>
      </w:r>
      <w:r>
        <w:rPr>
          <w:rFonts w:ascii="Verdana" w:eastAsia="宋体" w:hAnsi="Verdana" w:cs="宋体"/>
          <w:color w:val="4B4B4B"/>
          <w:kern w:val="0"/>
          <w:sz w:val="18"/>
          <w:szCs w:val="18"/>
        </w:rPr>
        <w:t>G1</w:t>
      </w:r>
      <w:r>
        <w:rPr>
          <w:rFonts w:ascii="Verdana" w:eastAsia="宋体" w:hAnsi="Verdana" w:cs="宋体"/>
          <w:color w:val="4B4B4B"/>
          <w:kern w:val="0"/>
          <w:sz w:val="18"/>
          <w:szCs w:val="18"/>
        </w:rPr>
        <w:t>同理，为每一个</w:t>
      </w:r>
      <w:r>
        <w:rPr>
          <w:rFonts w:ascii="Verdana" w:eastAsia="宋体" w:hAnsi="Verdana" w:cs="宋体"/>
          <w:color w:val="4B4B4B"/>
          <w:kern w:val="0"/>
          <w:sz w:val="18"/>
          <w:szCs w:val="18"/>
        </w:rPr>
        <w:t>region</w:t>
      </w:r>
      <w:r>
        <w:rPr>
          <w:rFonts w:ascii="Verdana" w:eastAsia="宋体" w:hAnsi="Verdana" w:cs="宋体"/>
          <w:color w:val="4B4B4B"/>
          <w:kern w:val="0"/>
          <w:sz w:val="18"/>
          <w:szCs w:val="18"/>
        </w:rPr>
        <w:t>分配一个</w:t>
      </w:r>
      <w:r>
        <w:rPr>
          <w:rFonts w:ascii="Verdana" w:eastAsia="宋体" w:hAnsi="Verdana" w:cs="宋体"/>
          <w:color w:val="4B4B4B"/>
          <w:kern w:val="0"/>
          <w:sz w:val="18"/>
          <w:szCs w:val="18"/>
        </w:rPr>
        <w:t>remember set</w:t>
      </w:r>
      <w:r>
        <w:rPr>
          <w:rFonts w:ascii="Verdana" w:eastAsia="宋体" w:hAnsi="Verdana" w:cs="宋体"/>
          <w:color w:val="4B4B4B"/>
          <w:kern w:val="0"/>
          <w:sz w:val="18"/>
          <w:szCs w:val="18"/>
        </w:rPr>
        <w:t>，当发现一个引用对象被赋值时，</w:t>
      </w:r>
      <w:r>
        <w:rPr>
          <w:rFonts w:ascii="Verdana" w:eastAsia="宋体" w:hAnsi="Verdana" w:cs="宋体"/>
          <w:color w:val="4B4B4B"/>
          <w:kern w:val="0"/>
          <w:sz w:val="18"/>
          <w:szCs w:val="18"/>
        </w:rPr>
        <w:t>JVM</w:t>
      </w:r>
      <w:r>
        <w:rPr>
          <w:rFonts w:ascii="Verdana" w:eastAsia="宋体" w:hAnsi="Verdana" w:cs="宋体"/>
          <w:color w:val="4B4B4B"/>
          <w:kern w:val="0"/>
          <w:sz w:val="18"/>
          <w:szCs w:val="18"/>
        </w:rPr>
        <w:t>发出一个</w:t>
      </w:r>
      <w:r>
        <w:rPr>
          <w:rFonts w:ascii="Verdana" w:eastAsia="宋体" w:hAnsi="Verdana" w:cs="宋体"/>
          <w:color w:val="4B4B4B"/>
          <w:kern w:val="0"/>
          <w:sz w:val="18"/>
          <w:szCs w:val="18"/>
        </w:rPr>
        <w:t>write barrier</w:t>
      </w:r>
      <w:r>
        <w:rPr>
          <w:rFonts w:ascii="Verdana" w:eastAsia="宋体" w:hAnsi="Verdana" w:cs="宋体"/>
          <w:color w:val="4B4B4B"/>
          <w:kern w:val="0"/>
          <w:sz w:val="18"/>
          <w:szCs w:val="18"/>
        </w:rPr>
        <w:t>指令来暂时中断写操作，</w:t>
      </w:r>
      <w:r>
        <w:rPr>
          <w:rFonts w:ascii="Verdana" w:eastAsia="宋体" w:hAnsi="Verdana" w:cs="宋体"/>
          <w:color w:val="FF0000"/>
          <w:kern w:val="0"/>
          <w:sz w:val="18"/>
          <w:szCs w:val="18"/>
        </w:rPr>
        <w:t>检查被赋值的引用对象与其引用的对象是不是处于不同的</w:t>
      </w:r>
      <w:r>
        <w:rPr>
          <w:rFonts w:ascii="Verdana" w:eastAsia="宋体" w:hAnsi="Verdana" w:cs="宋体"/>
          <w:color w:val="FF0000"/>
          <w:kern w:val="0"/>
          <w:sz w:val="18"/>
          <w:szCs w:val="18"/>
        </w:rPr>
        <w:t>region</w:t>
      </w:r>
      <w:r>
        <w:rPr>
          <w:rFonts w:ascii="Verdana" w:eastAsia="宋体" w:hAnsi="Verdana" w:cs="宋体"/>
          <w:color w:val="4B4B4B"/>
          <w:kern w:val="0"/>
          <w:sz w:val="18"/>
          <w:szCs w:val="18"/>
        </w:rPr>
        <w:t>（</w:t>
      </w:r>
      <w:r>
        <w:rPr>
          <w:rFonts w:ascii="Verdana" w:eastAsia="宋体" w:hAnsi="Verdana" w:cs="宋体"/>
          <w:color w:val="4B4B4B"/>
          <w:kern w:val="0"/>
          <w:sz w:val="18"/>
          <w:szCs w:val="18"/>
        </w:rPr>
        <w:t>eg.a=b;</w:t>
      </w:r>
      <w:r>
        <w:rPr>
          <w:rFonts w:ascii="Verdana" w:eastAsia="宋体" w:hAnsi="Verdana" w:cs="宋体"/>
          <w:color w:val="4B4B4B"/>
          <w:kern w:val="0"/>
          <w:sz w:val="18"/>
          <w:szCs w:val="18"/>
        </w:rPr>
        <w:t>检查</w:t>
      </w:r>
      <w:r>
        <w:rPr>
          <w:rFonts w:ascii="Verdana" w:eastAsia="宋体" w:hAnsi="Verdana" w:cs="宋体"/>
          <w:color w:val="4B4B4B"/>
          <w:kern w:val="0"/>
          <w:sz w:val="18"/>
          <w:szCs w:val="18"/>
        </w:rPr>
        <w:t>a</w:t>
      </w:r>
      <w:r>
        <w:rPr>
          <w:rFonts w:ascii="Verdana" w:eastAsia="宋体" w:hAnsi="Verdana" w:cs="宋体"/>
          <w:color w:val="4B4B4B"/>
          <w:kern w:val="0"/>
          <w:sz w:val="18"/>
          <w:szCs w:val="18"/>
        </w:rPr>
        <w:t>与</w:t>
      </w:r>
      <w:r>
        <w:rPr>
          <w:rFonts w:ascii="Verdana" w:eastAsia="宋体" w:hAnsi="Verdana" w:cs="宋体"/>
          <w:color w:val="4B4B4B"/>
          <w:kern w:val="0"/>
          <w:sz w:val="18"/>
          <w:szCs w:val="18"/>
        </w:rPr>
        <w:t>b</w:t>
      </w:r>
      <w:r>
        <w:rPr>
          <w:rFonts w:ascii="Verdana" w:eastAsia="宋体" w:hAnsi="Verdana" w:cs="宋体"/>
          <w:color w:val="4B4B4B"/>
          <w:kern w:val="0"/>
          <w:sz w:val="18"/>
          <w:szCs w:val="18"/>
        </w:rPr>
        <w:t>是不是在不同的</w:t>
      </w:r>
      <w:r>
        <w:rPr>
          <w:rFonts w:ascii="Verdana" w:eastAsia="宋体" w:hAnsi="Verdana" w:cs="宋体"/>
          <w:color w:val="4B4B4B"/>
          <w:kern w:val="0"/>
          <w:sz w:val="18"/>
          <w:szCs w:val="18"/>
        </w:rPr>
        <w:t>region</w:t>
      </w:r>
      <w:r>
        <w:rPr>
          <w:rFonts w:ascii="Verdana" w:eastAsia="宋体" w:hAnsi="Verdana" w:cs="宋体"/>
          <w:color w:val="4B4B4B"/>
          <w:kern w:val="0"/>
          <w:sz w:val="18"/>
          <w:szCs w:val="18"/>
        </w:rPr>
        <w:t>），如果是，将相关引用信息记录到当前</w:t>
      </w:r>
      <w:r>
        <w:rPr>
          <w:rFonts w:ascii="Verdana" w:eastAsia="宋体" w:hAnsi="Verdana" w:cs="宋体"/>
          <w:color w:val="4B4B4B"/>
          <w:kern w:val="0"/>
          <w:sz w:val="18"/>
          <w:szCs w:val="18"/>
        </w:rPr>
        <w:t>region</w:t>
      </w:r>
      <w:r>
        <w:rPr>
          <w:rFonts w:ascii="Verdana" w:eastAsia="宋体" w:hAnsi="Verdana" w:cs="宋体"/>
          <w:color w:val="4B4B4B"/>
          <w:kern w:val="0"/>
          <w:sz w:val="18"/>
          <w:szCs w:val="18"/>
        </w:rPr>
        <w:t>的</w:t>
      </w:r>
      <w:r>
        <w:rPr>
          <w:rFonts w:ascii="Verdana" w:eastAsia="宋体" w:hAnsi="Verdana" w:cs="宋体"/>
          <w:color w:val="4B4B4B"/>
          <w:kern w:val="0"/>
          <w:sz w:val="18"/>
          <w:szCs w:val="18"/>
        </w:rPr>
        <w:t>remember set</w:t>
      </w:r>
      <w:r>
        <w:rPr>
          <w:rFonts w:ascii="Verdana" w:eastAsia="宋体" w:hAnsi="Verdana" w:cs="宋体"/>
          <w:color w:val="4B4B4B"/>
          <w:kern w:val="0"/>
          <w:sz w:val="18"/>
          <w:szCs w:val="18"/>
        </w:rPr>
        <w:t>。之后的扫描，我们会从根集合</w:t>
      </w:r>
      <w:r>
        <w:rPr>
          <w:rFonts w:ascii="Verdana" w:eastAsia="宋体" w:hAnsi="Verdana" w:cs="宋体"/>
          <w:color w:val="4B4B4B"/>
          <w:kern w:val="0"/>
          <w:sz w:val="18"/>
          <w:szCs w:val="18"/>
        </w:rPr>
        <w:t>+remember set</w:t>
      </w:r>
      <w:r>
        <w:rPr>
          <w:rFonts w:ascii="Verdana" w:eastAsia="宋体" w:hAnsi="Verdana" w:cs="宋体"/>
          <w:color w:val="4B4B4B"/>
          <w:kern w:val="0"/>
          <w:sz w:val="18"/>
          <w:szCs w:val="18"/>
        </w:rPr>
        <w:t>向下进行扫描。</w:t>
      </w:r>
    </w:p>
    <w:p w:rsidR="001A7847" w:rsidRDefault="007D395D">
      <w:pPr>
        <w:widowControl/>
        <w:shd w:val="clear" w:color="auto" w:fill="FFFFFF"/>
        <w:spacing w:before="150" w:after="150"/>
        <w:jc w:val="left"/>
        <w:rPr>
          <w:rFonts w:ascii="Verdana" w:eastAsia="宋体" w:hAnsi="Verdana" w:cs="宋体"/>
          <w:color w:val="4B4B4B"/>
          <w:kern w:val="0"/>
          <w:sz w:val="18"/>
          <w:szCs w:val="18"/>
        </w:rPr>
      </w:pPr>
      <w:r>
        <w:rPr>
          <w:rFonts w:ascii="Verdana" w:eastAsia="宋体" w:hAnsi="Verdana" w:cs="宋体"/>
          <w:color w:val="4B4B4B"/>
          <w:kern w:val="0"/>
          <w:sz w:val="18"/>
          <w:szCs w:val="18"/>
        </w:rPr>
        <w:t> </w:t>
      </w:r>
    </w:p>
    <w:p w:rsidR="001A7847" w:rsidRDefault="007D395D">
      <w:pPr>
        <w:widowControl/>
        <w:shd w:val="clear" w:color="auto" w:fill="FFFFFF"/>
        <w:spacing w:before="150" w:after="150"/>
        <w:jc w:val="left"/>
        <w:rPr>
          <w:rFonts w:ascii="Verdana" w:eastAsia="宋体" w:hAnsi="Verdana" w:cs="宋体"/>
          <w:color w:val="4B4B4B"/>
          <w:kern w:val="0"/>
          <w:sz w:val="18"/>
          <w:szCs w:val="18"/>
        </w:rPr>
      </w:pPr>
      <w:r>
        <w:rPr>
          <w:rFonts w:ascii="Verdana" w:eastAsia="宋体" w:hAnsi="Verdana" w:cs="宋体"/>
          <w:b/>
          <w:bCs/>
          <w:color w:val="4B4B4B"/>
          <w:kern w:val="0"/>
          <w:sz w:val="18"/>
          <w:szCs w:val="18"/>
        </w:rPr>
        <w:t>问题</w:t>
      </w:r>
      <w:r>
        <w:rPr>
          <w:rFonts w:ascii="Verdana" w:eastAsia="宋体" w:hAnsi="Verdana" w:cs="宋体"/>
          <w:b/>
          <w:bCs/>
          <w:color w:val="4B4B4B"/>
          <w:kern w:val="0"/>
          <w:sz w:val="18"/>
          <w:szCs w:val="18"/>
        </w:rPr>
        <w:t>3</w:t>
      </w:r>
      <w:r>
        <w:rPr>
          <w:rFonts w:ascii="Verdana" w:eastAsia="宋体" w:hAnsi="Verdana" w:cs="宋体"/>
          <w:color w:val="4B4B4B"/>
          <w:kern w:val="0"/>
          <w:sz w:val="18"/>
          <w:szCs w:val="18"/>
        </w:rPr>
        <w:t>、</w:t>
      </w:r>
      <w:r>
        <w:rPr>
          <w:rFonts w:ascii="Verdana" w:eastAsia="宋体" w:hAnsi="Verdana" w:cs="宋体"/>
          <w:color w:val="4B4B4B"/>
          <w:kern w:val="0"/>
          <w:sz w:val="18"/>
          <w:szCs w:val="18"/>
        </w:rPr>
        <w:t>CMS</w:t>
      </w:r>
      <w:r>
        <w:rPr>
          <w:rFonts w:ascii="Verdana" w:eastAsia="宋体" w:hAnsi="Verdana" w:cs="宋体"/>
          <w:color w:val="4B4B4B"/>
          <w:kern w:val="0"/>
          <w:sz w:val="18"/>
          <w:szCs w:val="18"/>
        </w:rPr>
        <w:t>与</w:t>
      </w:r>
      <w:r>
        <w:rPr>
          <w:rFonts w:ascii="Verdana" w:eastAsia="宋体" w:hAnsi="Verdana" w:cs="宋体"/>
          <w:color w:val="4B4B4B"/>
          <w:kern w:val="0"/>
          <w:sz w:val="18"/>
          <w:szCs w:val="18"/>
        </w:rPr>
        <w:t>G1</w:t>
      </w:r>
      <w:r>
        <w:rPr>
          <w:rFonts w:ascii="Verdana" w:eastAsia="宋体" w:hAnsi="Verdana" w:cs="宋体"/>
          <w:color w:val="4B4B4B"/>
          <w:kern w:val="0"/>
          <w:sz w:val="18"/>
          <w:szCs w:val="18"/>
        </w:rPr>
        <w:t>在并发标记的时候若发部分引用对象的引用关系发生了变化，怎么处理才能让重新标记的时候仅仅扫描出这些变化？</w:t>
      </w:r>
    </w:p>
    <w:p w:rsidR="001A7847" w:rsidRDefault="007D395D">
      <w:pPr>
        <w:widowControl/>
        <w:shd w:val="clear" w:color="auto" w:fill="FFFFFF"/>
        <w:spacing w:before="150" w:after="150"/>
        <w:jc w:val="left"/>
        <w:rPr>
          <w:rFonts w:ascii="Verdana" w:eastAsia="宋体" w:hAnsi="Verdana" w:cs="宋体"/>
          <w:color w:val="4B4B4B"/>
          <w:kern w:val="0"/>
          <w:sz w:val="18"/>
          <w:szCs w:val="18"/>
        </w:rPr>
      </w:pPr>
      <w:r>
        <w:rPr>
          <w:rFonts w:ascii="Verdana" w:eastAsia="宋体" w:hAnsi="Verdana" w:cs="宋体"/>
          <w:b/>
          <w:bCs/>
          <w:color w:val="4B4B4B"/>
          <w:kern w:val="0"/>
          <w:sz w:val="18"/>
          <w:szCs w:val="18"/>
        </w:rPr>
        <w:t>答</w:t>
      </w:r>
      <w:r>
        <w:rPr>
          <w:rFonts w:ascii="Verdana" w:eastAsia="宋体" w:hAnsi="Verdana" w:cs="宋体"/>
          <w:color w:val="4B4B4B"/>
          <w:kern w:val="0"/>
          <w:sz w:val="18"/>
          <w:szCs w:val="18"/>
        </w:rPr>
        <w:t>：在并发标记期间，对象的引用关系若发生了变化，这些相关的记录就会记录到</w:t>
      </w:r>
      <w:r>
        <w:rPr>
          <w:rFonts w:ascii="Verdana" w:eastAsia="宋体" w:hAnsi="Verdana" w:cs="宋体"/>
          <w:color w:val="FF0000"/>
          <w:kern w:val="0"/>
          <w:sz w:val="18"/>
          <w:szCs w:val="18"/>
        </w:rPr>
        <w:t>remember set logs</w:t>
      </w:r>
      <w:r>
        <w:rPr>
          <w:rFonts w:ascii="Verdana" w:eastAsia="宋体" w:hAnsi="Verdana" w:cs="宋体"/>
          <w:color w:val="4B4B4B"/>
          <w:kern w:val="0"/>
          <w:sz w:val="18"/>
          <w:szCs w:val="18"/>
        </w:rPr>
        <w:t>；</w:t>
      </w:r>
      <w:r>
        <w:rPr>
          <w:rFonts w:ascii="Verdana" w:eastAsia="宋体" w:hAnsi="Verdana" w:cs="宋体"/>
          <w:color w:val="FF0000"/>
          <w:kern w:val="0"/>
          <w:sz w:val="18"/>
          <w:szCs w:val="18"/>
        </w:rPr>
        <w:t>在重新标记阶段，将该</w:t>
      </w:r>
      <w:r>
        <w:rPr>
          <w:rFonts w:ascii="Verdana" w:eastAsia="宋体" w:hAnsi="Verdana" w:cs="宋体"/>
          <w:color w:val="FF0000"/>
          <w:kern w:val="0"/>
          <w:sz w:val="18"/>
          <w:szCs w:val="18"/>
        </w:rPr>
        <w:t>logs</w:t>
      </w:r>
      <w:r>
        <w:rPr>
          <w:rFonts w:ascii="Verdana" w:eastAsia="宋体" w:hAnsi="Verdana" w:cs="宋体"/>
          <w:color w:val="FF0000"/>
          <w:kern w:val="0"/>
          <w:sz w:val="18"/>
          <w:szCs w:val="18"/>
        </w:rPr>
        <w:t>的信息加入到</w:t>
      </w:r>
      <w:r>
        <w:rPr>
          <w:rFonts w:ascii="Verdana" w:eastAsia="宋体" w:hAnsi="Verdana" w:cs="宋体"/>
          <w:color w:val="FF0000"/>
          <w:kern w:val="0"/>
          <w:sz w:val="18"/>
          <w:szCs w:val="18"/>
        </w:rPr>
        <w:t>remember set</w:t>
      </w:r>
      <w:r>
        <w:rPr>
          <w:rFonts w:ascii="Verdana" w:eastAsia="宋体" w:hAnsi="Verdana" w:cs="宋体"/>
          <w:color w:val="FF0000"/>
          <w:kern w:val="0"/>
          <w:sz w:val="18"/>
          <w:szCs w:val="18"/>
        </w:rPr>
        <w:t>中去，然后再从</w:t>
      </w:r>
      <w:r>
        <w:rPr>
          <w:rFonts w:ascii="Verdana" w:eastAsia="宋体" w:hAnsi="Verdana" w:cs="宋体"/>
          <w:color w:val="FF0000"/>
          <w:kern w:val="0"/>
          <w:sz w:val="18"/>
          <w:szCs w:val="18"/>
        </w:rPr>
        <w:t>remember set</w:t>
      </w:r>
      <w:r>
        <w:rPr>
          <w:rFonts w:ascii="Verdana" w:eastAsia="宋体" w:hAnsi="Verdana" w:cs="宋体"/>
          <w:color w:val="FF0000"/>
          <w:kern w:val="0"/>
          <w:sz w:val="18"/>
          <w:szCs w:val="18"/>
        </w:rPr>
        <w:t>去向下</w:t>
      </w:r>
      <w:r>
        <w:rPr>
          <w:rFonts w:ascii="Verdana" w:eastAsia="宋体" w:hAnsi="Verdana" w:cs="宋体"/>
          <w:color w:val="FF0000"/>
          <w:kern w:val="0"/>
          <w:sz w:val="18"/>
          <w:szCs w:val="18"/>
        </w:rPr>
        <w:t>trace</w:t>
      </w:r>
      <w:r>
        <w:rPr>
          <w:rFonts w:ascii="Verdana" w:eastAsia="宋体" w:hAnsi="Verdana" w:cs="宋体"/>
          <w:color w:val="FF0000"/>
          <w:kern w:val="0"/>
          <w:sz w:val="18"/>
          <w:szCs w:val="18"/>
        </w:rPr>
        <w:t>节点。</w:t>
      </w:r>
    </w:p>
    <w:p w:rsidR="001A7847" w:rsidRDefault="001A7847"/>
    <w:p w:rsidR="001A7847" w:rsidRDefault="007D395D">
      <w:pPr>
        <w:pStyle w:val="4"/>
      </w:pPr>
      <w:r>
        <w:rPr>
          <w:rFonts w:hint="eastAsia"/>
        </w:rPr>
        <w:t>常用的收集器组合</w:t>
      </w:r>
    </w:p>
    <w:tbl>
      <w:tblPr>
        <w:tblW w:w="10147" w:type="dxa"/>
        <w:tblInd w:w="8" w:type="dxa"/>
        <w:shd w:val="clear" w:color="auto" w:fill="FFFFFF"/>
        <w:tblLayout w:type="fixed"/>
        <w:tblCellMar>
          <w:left w:w="0" w:type="dxa"/>
          <w:right w:w="0" w:type="dxa"/>
        </w:tblCellMar>
        <w:tblLook w:val="04A0" w:firstRow="1" w:lastRow="0" w:firstColumn="1" w:lastColumn="0" w:noHBand="0" w:noVBand="1"/>
      </w:tblPr>
      <w:tblGrid>
        <w:gridCol w:w="1327"/>
        <w:gridCol w:w="1303"/>
        <w:gridCol w:w="1654"/>
        <w:gridCol w:w="5863"/>
      </w:tblGrid>
      <w:tr w:rsidR="001A7847">
        <w:trPr>
          <w:tblHeader/>
        </w:trPr>
        <w:tc>
          <w:tcPr>
            <w:tcW w:w="1327" w:type="dxa"/>
            <w:tcBorders>
              <w:top w:val="single" w:sz="6" w:space="0" w:color="E9EBEC"/>
              <w:left w:val="single" w:sz="6" w:space="0" w:color="E9EBEC"/>
              <w:bottom w:val="single" w:sz="6" w:space="0" w:color="E9EBEC"/>
              <w:right w:val="single" w:sz="6" w:space="0" w:color="E9EBEC"/>
            </w:tcBorders>
            <w:shd w:val="clear" w:color="auto" w:fill="F7F7F7"/>
            <w:vAlign w:val="center"/>
          </w:tcPr>
          <w:p w:rsidR="001A7847" w:rsidRDefault="001A7847">
            <w:pPr>
              <w:widowControl/>
              <w:wordWrap w:val="0"/>
              <w:spacing w:line="408" w:lineRule="atLeast"/>
              <w:jc w:val="left"/>
              <w:rPr>
                <w:rFonts w:ascii="微软雅黑" w:eastAsia="微软雅黑" w:hAnsi="微软雅黑" w:cs="宋体"/>
                <w:b/>
                <w:bCs/>
                <w:color w:val="333333"/>
                <w:spacing w:val="8"/>
                <w:kern w:val="0"/>
                <w:sz w:val="26"/>
                <w:szCs w:val="26"/>
              </w:rPr>
            </w:pPr>
          </w:p>
        </w:tc>
        <w:tc>
          <w:tcPr>
            <w:tcW w:w="1303" w:type="dxa"/>
            <w:tcBorders>
              <w:top w:val="single" w:sz="6" w:space="0" w:color="E9EBEC"/>
              <w:left w:val="single" w:sz="6" w:space="0" w:color="E9EBEC"/>
              <w:bottom w:val="single" w:sz="6" w:space="0" w:color="E9EBEC"/>
              <w:right w:val="single" w:sz="6" w:space="0" w:color="E9EBEC"/>
            </w:tcBorders>
            <w:shd w:val="clear" w:color="auto" w:fill="F7F7F7"/>
            <w:vAlign w:val="center"/>
          </w:tcPr>
          <w:p w:rsidR="001A7847" w:rsidRDefault="007D395D">
            <w:pPr>
              <w:widowControl/>
              <w:wordWrap w:val="0"/>
              <w:spacing w:line="408" w:lineRule="atLeast"/>
              <w:jc w:val="left"/>
              <w:rPr>
                <w:rFonts w:ascii="微软雅黑" w:eastAsia="微软雅黑" w:hAnsi="微软雅黑" w:cs="宋体"/>
                <w:b/>
                <w:bCs/>
                <w:color w:val="333333"/>
                <w:spacing w:val="8"/>
                <w:kern w:val="0"/>
                <w:sz w:val="26"/>
                <w:szCs w:val="26"/>
              </w:rPr>
            </w:pPr>
            <w:r>
              <w:rPr>
                <w:rFonts w:ascii="微软雅黑" w:eastAsia="微软雅黑" w:hAnsi="微软雅黑" w:cs="宋体" w:hint="eastAsia"/>
                <w:b/>
                <w:bCs/>
                <w:color w:val="333333"/>
                <w:spacing w:val="8"/>
                <w:kern w:val="0"/>
                <w:sz w:val="26"/>
                <w:szCs w:val="26"/>
              </w:rPr>
              <w:t>新生代GC策略</w:t>
            </w:r>
          </w:p>
        </w:tc>
        <w:tc>
          <w:tcPr>
            <w:tcW w:w="1654" w:type="dxa"/>
            <w:tcBorders>
              <w:top w:val="single" w:sz="6" w:space="0" w:color="E9EBEC"/>
              <w:left w:val="single" w:sz="6" w:space="0" w:color="E9EBEC"/>
              <w:bottom w:val="single" w:sz="6" w:space="0" w:color="E9EBEC"/>
              <w:right w:val="single" w:sz="6" w:space="0" w:color="E9EBEC"/>
            </w:tcBorders>
            <w:shd w:val="clear" w:color="auto" w:fill="F7F7F7"/>
            <w:vAlign w:val="center"/>
          </w:tcPr>
          <w:p w:rsidR="001A7847" w:rsidRDefault="007D395D">
            <w:pPr>
              <w:widowControl/>
              <w:wordWrap w:val="0"/>
              <w:spacing w:line="408" w:lineRule="atLeast"/>
              <w:jc w:val="left"/>
              <w:rPr>
                <w:rFonts w:ascii="微软雅黑" w:eastAsia="微软雅黑" w:hAnsi="微软雅黑" w:cs="宋体"/>
                <w:b/>
                <w:bCs/>
                <w:color w:val="333333"/>
                <w:spacing w:val="8"/>
                <w:kern w:val="0"/>
                <w:sz w:val="26"/>
                <w:szCs w:val="26"/>
              </w:rPr>
            </w:pPr>
            <w:r>
              <w:rPr>
                <w:rFonts w:ascii="微软雅黑" w:eastAsia="微软雅黑" w:hAnsi="微软雅黑" w:cs="宋体" w:hint="eastAsia"/>
                <w:b/>
                <w:bCs/>
                <w:color w:val="333333"/>
                <w:spacing w:val="8"/>
                <w:kern w:val="0"/>
                <w:sz w:val="26"/>
                <w:szCs w:val="26"/>
              </w:rPr>
              <w:t>老年老代GC策略</w:t>
            </w:r>
          </w:p>
        </w:tc>
        <w:tc>
          <w:tcPr>
            <w:tcW w:w="5863" w:type="dxa"/>
            <w:tcBorders>
              <w:top w:val="single" w:sz="6" w:space="0" w:color="E9EBEC"/>
              <w:left w:val="single" w:sz="6" w:space="0" w:color="E9EBEC"/>
              <w:bottom w:val="single" w:sz="6" w:space="0" w:color="E9EBEC"/>
              <w:right w:val="single" w:sz="6" w:space="0" w:color="E9EBEC"/>
            </w:tcBorders>
            <w:shd w:val="clear" w:color="auto" w:fill="F7F7F7"/>
            <w:vAlign w:val="center"/>
          </w:tcPr>
          <w:p w:rsidR="001A7847" w:rsidRDefault="007D395D">
            <w:pPr>
              <w:widowControl/>
              <w:wordWrap w:val="0"/>
              <w:spacing w:line="408" w:lineRule="atLeast"/>
              <w:jc w:val="left"/>
              <w:rPr>
                <w:rFonts w:ascii="微软雅黑" w:eastAsia="微软雅黑" w:hAnsi="微软雅黑" w:cs="宋体"/>
                <w:b/>
                <w:bCs/>
                <w:color w:val="333333"/>
                <w:spacing w:val="8"/>
                <w:kern w:val="0"/>
                <w:sz w:val="26"/>
                <w:szCs w:val="26"/>
              </w:rPr>
            </w:pPr>
            <w:r>
              <w:rPr>
                <w:rFonts w:ascii="微软雅黑" w:eastAsia="微软雅黑" w:hAnsi="微软雅黑" w:cs="宋体" w:hint="eastAsia"/>
                <w:b/>
                <w:bCs/>
                <w:color w:val="333333"/>
                <w:spacing w:val="8"/>
                <w:kern w:val="0"/>
                <w:sz w:val="26"/>
                <w:szCs w:val="26"/>
              </w:rPr>
              <w:t>说明</w:t>
            </w:r>
          </w:p>
        </w:tc>
      </w:tr>
      <w:tr w:rsidR="001A7847">
        <w:tc>
          <w:tcPr>
            <w:tcW w:w="1327"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widowControl/>
              <w:wordWrap w:val="0"/>
              <w:spacing w:line="408"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333333"/>
                <w:spacing w:val="8"/>
                <w:kern w:val="0"/>
                <w:sz w:val="26"/>
                <w:szCs w:val="26"/>
              </w:rPr>
              <w:t>组合1</w:t>
            </w:r>
          </w:p>
        </w:tc>
        <w:tc>
          <w:tcPr>
            <w:tcW w:w="1303"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widowControl/>
              <w:wordWrap w:val="0"/>
              <w:spacing w:line="408"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333333"/>
                <w:spacing w:val="8"/>
                <w:kern w:val="0"/>
                <w:sz w:val="26"/>
                <w:szCs w:val="26"/>
              </w:rPr>
              <w:t>Serial</w:t>
            </w:r>
          </w:p>
        </w:tc>
        <w:tc>
          <w:tcPr>
            <w:tcW w:w="1654"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widowControl/>
              <w:wordWrap w:val="0"/>
              <w:spacing w:line="408" w:lineRule="atLeast"/>
              <w:rPr>
                <w:rFonts w:ascii="微软雅黑" w:eastAsia="微软雅黑" w:hAnsi="微软雅黑" w:cs="宋体"/>
                <w:color w:val="333333"/>
                <w:spacing w:val="8"/>
                <w:kern w:val="0"/>
                <w:sz w:val="26"/>
                <w:szCs w:val="26"/>
              </w:rPr>
            </w:pPr>
            <w:r>
              <w:rPr>
                <w:rFonts w:ascii="微软雅黑" w:eastAsia="微软雅黑" w:hAnsi="微软雅黑" w:cs="宋体" w:hint="eastAsia"/>
                <w:color w:val="333333"/>
                <w:spacing w:val="8"/>
                <w:kern w:val="0"/>
                <w:sz w:val="26"/>
                <w:szCs w:val="26"/>
              </w:rPr>
              <w:t>Serial Old</w:t>
            </w:r>
          </w:p>
        </w:tc>
        <w:tc>
          <w:tcPr>
            <w:tcW w:w="5863"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Serial</w:t>
            </w:r>
            <w:r>
              <w:rPr>
                <w:rFonts w:hint="eastAsia"/>
              </w:rPr>
              <w:t>和</w:t>
            </w:r>
            <w:r>
              <w:rPr>
                <w:rFonts w:hint="eastAsia"/>
              </w:rPr>
              <w:t>Serial Old</w:t>
            </w:r>
            <w:r>
              <w:rPr>
                <w:rFonts w:hint="eastAsia"/>
              </w:rPr>
              <w:t>都是单线程进行</w:t>
            </w:r>
            <w:r>
              <w:rPr>
                <w:rFonts w:hint="eastAsia"/>
              </w:rPr>
              <w:t>GC</w:t>
            </w:r>
            <w:r>
              <w:rPr>
                <w:rFonts w:hint="eastAsia"/>
              </w:rPr>
              <w:t>，特点就是</w:t>
            </w:r>
            <w:r>
              <w:rPr>
                <w:rFonts w:hint="eastAsia"/>
              </w:rPr>
              <w:t>GC</w:t>
            </w:r>
            <w:r>
              <w:rPr>
                <w:rFonts w:hint="eastAsia"/>
              </w:rPr>
              <w:t>时暂停所有应用线程。</w:t>
            </w:r>
          </w:p>
        </w:tc>
      </w:tr>
      <w:tr w:rsidR="001A7847">
        <w:tc>
          <w:tcPr>
            <w:tcW w:w="1327"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组合</w:t>
            </w:r>
            <w:r>
              <w:rPr>
                <w:rFonts w:hint="eastAsia"/>
              </w:rPr>
              <w:t>2</w:t>
            </w:r>
          </w:p>
        </w:tc>
        <w:tc>
          <w:tcPr>
            <w:tcW w:w="1303"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Serial</w:t>
            </w:r>
          </w:p>
        </w:tc>
        <w:tc>
          <w:tcPr>
            <w:tcW w:w="1654"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CMS+Serial Old</w:t>
            </w:r>
          </w:p>
        </w:tc>
        <w:tc>
          <w:tcPr>
            <w:tcW w:w="5863"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CMS</w:t>
            </w:r>
            <w:r>
              <w:rPr>
                <w:rFonts w:hint="eastAsia"/>
              </w:rPr>
              <w:t>（</w:t>
            </w:r>
            <w:r>
              <w:rPr>
                <w:rFonts w:hint="eastAsia"/>
              </w:rPr>
              <w:t>Concurrent Mark Sweep</w:t>
            </w:r>
            <w:r>
              <w:rPr>
                <w:rFonts w:hint="eastAsia"/>
              </w:rPr>
              <w:t>）是并发</w:t>
            </w:r>
            <w:r>
              <w:rPr>
                <w:rFonts w:hint="eastAsia"/>
              </w:rPr>
              <w:t>GC</w:t>
            </w:r>
            <w:r>
              <w:rPr>
                <w:rFonts w:hint="eastAsia"/>
              </w:rPr>
              <w:t>，实现</w:t>
            </w:r>
            <w:r>
              <w:rPr>
                <w:rFonts w:hint="eastAsia"/>
              </w:rPr>
              <w:t>GC</w:t>
            </w:r>
            <w:r>
              <w:rPr>
                <w:rFonts w:hint="eastAsia"/>
              </w:rPr>
              <w:t>线程和应用线程并发工作，不需要暂停所有应用线程。另外，当</w:t>
            </w:r>
            <w:r>
              <w:rPr>
                <w:rFonts w:hint="eastAsia"/>
              </w:rPr>
              <w:t>CMS</w:t>
            </w:r>
            <w:r>
              <w:rPr>
                <w:rFonts w:hint="eastAsia"/>
              </w:rPr>
              <w:t>进行</w:t>
            </w:r>
            <w:r>
              <w:rPr>
                <w:rFonts w:hint="eastAsia"/>
              </w:rPr>
              <w:t>GC</w:t>
            </w:r>
            <w:r>
              <w:rPr>
                <w:rFonts w:hint="eastAsia"/>
              </w:rPr>
              <w:t>失败时，会自动使用</w:t>
            </w:r>
            <w:r>
              <w:rPr>
                <w:rFonts w:hint="eastAsia"/>
              </w:rPr>
              <w:t>Serial Old</w:t>
            </w:r>
            <w:r>
              <w:rPr>
                <w:rFonts w:hint="eastAsia"/>
              </w:rPr>
              <w:t>策略进行</w:t>
            </w:r>
            <w:r>
              <w:rPr>
                <w:rFonts w:hint="eastAsia"/>
              </w:rPr>
              <w:t>GC</w:t>
            </w:r>
            <w:r>
              <w:rPr>
                <w:rFonts w:hint="eastAsia"/>
              </w:rPr>
              <w:t>。</w:t>
            </w:r>
          </w:p>
        </w:tc>
      </w:tr>
      <w:tr w:rsidR="001A7847">
        <w:tc>
          <w:tcPr>
            <w:tcW w:w="1327"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组合</w:t>
            </w:r>
            <w:r>
              <w:rPr>
                <w:rFonts w:hint="eastAsia"/>
              </w:rPr>
              <w:t>3</w:t>
            </w:r>
          </w:p>
        </w:tc>
        <w:tc>
          <w:tcPr>
            <w:tcW w:w="1303"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ParNew</w:t>
            </w:r>
          </w:p>
        </w:tc>
        <w:tc>
          <w:tcPr>
            <w:tcW w:w="1654"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CMS</w:t>
            </w:r>
          </w:p>
        </w:tc>
        <w:tc>
          <w:tcPr>
            <w:tcW w:w="5863"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使用</w:t>
            </w:r>
            <w:r>
              <w:rPr>
                <w:rFonts w:hint="eastAsia"/>
              </w:rPr>
              <w:t> </w:t>
            </w:r>
            <w:r>
              <w:rPr>
                <w:rFonts w:ascii="宋体" w:eastAsia="宋体" w:hAnsi="宋体" w:hint="eastAsia"/>
                <w:color w:val="585858"/>
                <w:szCs w:val="21"/>
                <w:shd w:val="clear" w:color="auto" w:fill="F3F1F1"/>
              </w:rPr>
              <w:t>-XX:+UseParNewGC</w:t>
            </w:r>
            <w:r>
              <w:rPr>
                <w:rFonts w:hint="eastAsia"/>
              </w:rPr>
              <w:t>选项来开启。</w:t>
            </w:r>
            <w:r>
              <w:rPr>
                <w:rFonts w:hint="eastAsia"/>
              </w:rPr>
              <w:t>ParNew</w:t>
            </w:r>
            <w:r>
              <w:rPr>
                <w:rFonts w:hint="eastAsia"/>
              </w:rPr>
              <w:t>是</w:t>
            </w:r>
            <w:r>
              <w:rPr>
                <w:rFonts w:hint="eastAsia"/>
              </w:rPr>
              <w:t>Serial</w:t>
            </w:r>
            <w:r>
              <w:rPr>
                <w:rFonts w:hint="eastAsia"/>
              </w:rPr>
              <w:t>的并行版本，可以指定</w:t>
            </w:r>
            <w:r>
              <w:rPr>
                <w:rFonts w:hint="eastAsia"/>
              </w:rPr>
              <w:t>GC</w:t>
            </w:r>
            <w:r>
              <w:rPr>
                <w:rFonts w:hint="eastAsia"/>
              </w:rPr>
              <w:t>线程数，默认</w:t>
            </w:r>
            <w:r>
              <w:rPr>
                <w:rFonts w:hint="eastAsia"/>
              </w:rPr>
              <w:t>GC</w:t>
            </w:r>
            <w:r>
              <w:rPr>
                <w:rFonts w:hint="eastAsia"/>
              </w:rPr>
              <w:t>线程数为</w:t>
            </w:r>
            <w:r>
              <w:rPr>
                <w:rFonts w:hint="eastAsia"/>
              </w:rPr>
              <w:t>CPU</w:t>
            </w:r>
            <w:r>
              <w:rPr>
                <w:rFonts w:hint="eastAsia"/>
              </w:rPr>
              <w:t>的数量。可以使用</w:t>
            </w:r>
            <w:r>
              <w:rPr>
                <w:rFonts w:hint="eastAsia"/>
              </w:rPr>
              <w:t>-XX:ParallelGCThreads</w:t>
            </w:r>
            <w:r>
              <w:rPr>
                <w:rFonts w:hint="eastAsia"/>
              </w:rPr>
              <w:t>选项指定</w:t>
            </w:r>
            <w:r>
              <w:rPr>
                <w:rFonts w:hint="eastAsia"/>
              </w:rPr>
              <w:t>GC</w:t>
            </w:r>
            <w:r>
              <w:rPr>
                <w:rFonts w:hint="eastAsia"/>
              </w:rPr>
              <w:t>的线程数。如果指定了选项</w:t>
            </w:r>
            <w:r>
              <w:rPr>
                <w:rFonts w:hint="eastAsia"/>
              </w:rPr>
              <w:t> </w:t>
            </w:r>
            <w:r>
              <w:rPr>
                <w:rFonts w:ascii="宋体" w:eastAsia="宋体" w:hAnsi="宋体" w:hint="eastAsia"/>
                <w:color w:val="585858"/>
                <w:szCs w:val="21"/>
                <w:shd w:val="clear" w:color="auto" w:fill="F3F1F1"/>
              </w:rPr>
              <w:t>-XX:+UseConcMarkSweepGC</w:t>
            </w:r>
            <w:r>
              <w:rPr>
                <w:rFonts w:hint="eastAsia"/>
              </w:rPr>
              <w:t>选项，则新生代默认使用</w:t>
            </w:r>
            <w:r>
              <w:rPr>
                <w:rFonts w:hint="eastAsia"/>
              </w:rPr>
              <w:t>ParNew GC</w:t>
            </w:r>
            <w:r>
              <w:rPr>
                <w:rFonts w:hint="eastAsia"/>
              </w:rPr>
              <w:t>策略。</w:t>
            </w:r>
          </w:p>
        </w:tc>
      </w:tr>
      <w:tr w:rsidR="001A7847">
        <w:tc>
          <w:tcPr>
            <w:tcW w:w="1327"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组合</w:t>
            </w:r>
            <w:r>
              <w:rPr>
                <w:rFonts w:hint="eastAsia"/>
              </w:rPr>
              <w:t>4</w:t>
            </w:r>
          </w:p>
        </w:tc>
        <w:tc>
          <w:tcPr>
            <w:tcW w:w="1303"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ParNew</w:t>
            </w:r>
          </w:p>
        </w:tc>
        <w:tc>
          <w:tcPr>
            <w:tcW w:w="1654"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Serial Old</w:t>
            </w:r>
          </w:p>
        </w:tc>
        <w:tc>
          <w:tcPr>
            <w:tcW w:w="5863"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使用</w:t>
            </w:r>
            <w:r>
              <w:rPr>
                <w:rFonts w:hint="eastAsia"/>
              </w:rPr>
              <w:t> </w:t>
            </w:r>
            <w:r>
              <w:rPr>
                <w:rFonts w:ascii="宋体" w:eastAsia="宋体" w:hAnsi="宋体" w:hint="eastAsia"/>
                <w:color w:val="585858"/>
                <w:szCs w:val="21"/>
                <w:shd w:val="clear" w:color="auto" w:fill="F3F1F1"/>
              </w:rPr>
              <w:t>-XX:+UseParNewGC</w:t>
            </w:r>
            <w:r>
              <w:rPr>
                <w:rFonts w:hint="eastAsia"/>
              </w:rPr>
              <w:t>选项来开启。新生代使用</w:t>
            </w:r>
            <w:r>
              <w:rPr>
                <w:rFonts w:hint="eastAsia"/>
              </w:rPr>
              <w:t>ParNew GC</w:t>
            </w:r>
            <w:r>
              <w:rPr>
                <w:rFonts w:hint="eastAsia"/>
              </w:rPr>
              <w:t>策略，年老代默认使用</w:t>
            </w:r>
            <w:r>
              <w:rPr>
                <w:rFonts w:hint="eastAsia"/>
              </w:rPr>
              <w:t>Serial Old GC</w:t>
            </w:r>
            <w:r>
              <w:rPr>
                <w:rFonts w:hint="eastAsia"/>
              </w:rPr>
              <w:t>策略。</w:t>
            </w:r>
          </w:p>
        </w:tc>
      </w:tr>
      <w:tr w:rsidR="001A7847">
        <w:tc>
          <w:tcPr>
            <w:tcW w:w="1327"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组合</w:t>
            </w:r>
            <w:r>
              <w:rPr>
                <w:rFonts w:hint="eastAsia"/>
              </w:rPr>
              <w:t>5</w:t>
            </w:r>
          </w:p>
        </w:tc>
        <w:tc>
          <w:tcPr>
            <w:tcW w:w="1303"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Parallel Scavenge</w:t>
            </w:r>
          </w:p>
        </w:tc>
        <w:tc>
          <w:tcPr>
            <w:tcW w:w="1654"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Serial Old</w:t>
            </w:r>
          </w:p>
        </w:tc>
        <w:tc>
          <w:tcPr>
            <w:tcW w:w="5863"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Parallel Scavenge</w:t>
            </w:r>
            <w:r>
              <w:rPr>
                <w:rFonts w:hint="eastAsia"/>
              </w:rPr>
              <w:t>策略主要是关注一个可控的吞吐量：应用程序运行时间</w:t>
            </w:r>
            <w:r>
              <w:rPr>
                <w:rFonts w:hint="eastAsia"/>
              </w:rPr>
              <w:t xml:space="preserve"> / (</w:t>
            </w:r>
            <w:r>
              <w:rPr>
                <w:rFonts w:hint="eastAsia"/>
              </w:rPr>
              <w:t>应用程序运行时间</w:t>
            </w:r>
            <w:r>
              <w:rPr>
                <w:rFonts w:hint="eastAsia"/>
              </w:rPr>
              <w:t xml:space="preserve"> + GC</w:t>
            </w:r>
            <w:r>
              <w:rPr>
                <w:rFonts w:hint="eastAsia"/>
              </w:rPr>
              <w:t>时间</w:t>
            </w:r>
            <w:r>
              <w:rPr>
                <w:rFonts w:hint="eastAsia"/>
              </w:rPr>
              <w:t>)</w:t>
            </w:r>
            <w:r>
              <w:rPr>
                <w:rFonts w:hint="eastAsia"/>
              </w:rPr>
              <w:t>，可见这会使得</w:t>
            </w:r>
            <w:r>
              <w:rPr>
                <w:rFonts w:hint="eastAsia"/>
              </w:rPr>
              <w:t>CPU</w:t>
            </w:r>
            <w:r>
              <w:rPr>
                <w:rFonts w:hint="eastAsia"/>
              </w:rPr>
              <w:t>的利用率尽可能的高，适用于后台持久运行的应用程序，</w:t>
            </w:r>
            <w:r>
              <w:rPr>
                <w:rFonts w:hint="eastAsia"/>
              </w:rPr>
              <w:lastRenderedPageBreak/>
              <w:t>而不适用于交互较多的应用程序。</w:t>
            </w:r>
          </w:p>
        </w:tc>
      </w:tr>
      <w:tr w:rsidR="001A7847">
        <w:tc>
          <w:tcPr>
            <w:tcW w:w="1327"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lastRenderedPageBreak/>
              <w:t>组合</w:t>
            </w:r>
            <w:r>
              <w:rPr>
                <w:rFonts w:hint="eastAsia"/>
              </w:rPr>
              <w:t>6</w:t>
            </w:r>
          </w:p>
        </w:tc>
        <w:tc>
          <w:tcPr>
            <w:tcW w:w="1303"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Parallel Scavenge</w:t>
            </w:r>
          </w:p>
        </w:tc>
        <w:tc>
          <w:tcPr>
            <w:tcW w:w="1654"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Parallel Old</w:t>
            </w:r>
          </w:p>
        </w:tc>
        <w:tc>
          <w:tcPr>
            <w:tcW w:w="5863" w:type="dxa"/>
            <w:tcBorders>
              <w:top w:val="single" w:sz="6" w:space="0" w:color="E9EBEC"/>
              <w:left w:val="single" w:sz="6" w:space="0" w:color="E9EBEC"/>
              <w:bottom w:val="single" w:sz="6" w:space="0" w:color="E9EBEC"/>
              <w:right w:val="single" w:sz="6" w:space="0" w:color="E9EBEC"/>
            </w:tcBorders>
            <w:shd w:val="clear" w:color="auto" w:fill="F8F8F8"/>
            <w:vAlign w:val="center"/>
          </w:tcPr>
          <w:p w:rsidR="001A7847" w:rsidRDefault="007D395D">
            <w:pPr>
              <w:pStyle w:val="af3"/>
            </w:pPr>
            <w:r>
              <w:rPr>
                <w:rFonts w:hint="eastAsia"/>
              </w:rPr>
              <w:t>Parallel Old</w:t>
            </w:r>
            <w:r>
              <w:rPr>
                <w:rFonts w:hint="eastAsia"/>
              </w:rPr>
              <w:t>是</w:t>
            </w:r>
            <w:r>
              <w:rPr>
                <w:rFonts w:hint="eastAsia"/>
              </w:rPr>
              <w:t>Serial Old</w:t>
            </w:r>
            <w:r>
              <w:rPr>
                <w:rFonts w:hint="eastAsia"/>
              </w:rPr>
              <w:t>的并行版本</w:t>
            </w:r>
          </w:p>
        </w:tc>
      </w:tr>
      <w:tr w:rsidR="001A7847">
        <w:tc>
          <w:tcPr>
            <w:tcW w:w="1327"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组合</w:t>
            </w:r>
            <w:r>
              <w:rPr>
                <w:rFonts w:hint="eastAsia"/>
              </w:rPr>
              <w:t>7</w:t>
            </w:r>
          </w:p>
        </w:tc>
        <w:tc>
          <w:tcPr>
            <w:tcW w:w="1303"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G1GC</w:t>
            </w:r>
          </w:p>
        </w:tc>
        <w:tc>
          <w:tcPr>
            <w:tcW w:w="1654"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pStyle w:val="af3"/>
            </w:pPr>
            <w:r>
              <w:rPr>
                <w:rFonts w:hint="eastAsia"/>
              </w:rPr>
              <w:t>G1GC</w:t>
            </w:r>
          </w:p>
        </w:tc>
        <w:tc>
          <w:tcPr>
            <w:tcW w:w="5863" w:type="dxa"/>
            <w:tcBorders>
              <w:top w:val="single" w:sz="6" w:space="0" w:color="E9EBEC"/>
              <w:left w:val="single" w:sz="6" w:space="0" w:color="E9EBEC"/>
              <w:bottom w:val="single" w:sz="6" w:space="0" w:color="E9EBEC"/>
              <w:right w:val="single" w:sz="6" w:space="0" w:color="E9EBEC"/>
            </w:tcBorders>
            <w:shd w:val="clear" w:color="auto" w:fill="FFFFFF"/>
            <w:vAlign w:val="center"/>
          </w:tcPr>
          <w:p w:rsidR="001A7847" w:rsidRDefault="007D395D">
            <w:pPr>
              <w:widowControl/>
              <w:wordWrap w:val="0"/>
              <w:spacing w:line="408" w:lineRule="atLeast"/>
              <w:rPr>
                <w:rFonts w:ascii="微软雅黑" w:eastAsia="微软雅黑" w:hAnsi="微软雅黑" w:cs="宋体"/>
                <w:color w:val="333333"/>
                <w:spacing w:val="8"/>
                <w:kern w:val="0"/>
                <w:sz w:val="26"/>
                <w:szCs w:val="26"/>
              </w:rPr>
            </w:pPr>
            <w:r>
              <w:rPr>
                <w:rFonts w:ascii="宋体" w:eastAsia="宋体" w:hAnsi="宋体" w:cs="宋体" w:hint="eastAsia"/>
                <w:color w:val="585858"/>
                <w:spacing w:val="8"/>
                <w:kern w:val="0"/>
                <w:szCs w:val="21"/>
                <w:shd w:val="clear" w:color="auto" w:fill="F3F1F1"/>
              </w:rPr>
              <w:t>-XX:+UnlockExperimentalVMOptions</w:t>
            </w:r>
            <w:r>
              <w:rPr>
                <w:rFonts w:ascii="微软雅黑" w:eastAsia="微软雅黑" w:hAnsi="微软雅黑" w:cs="宋体" w:hint="eastAsia"/>
                <w:color w:val="333333"/>
                <w:spacing w:val="8"/>
                <w:kern w:val="0"/>
                <w:sz w:val="26"/>
                <w:szCs w:val="26"/>
              </w:rPr>
              <w:t> </w:t>
            </w:r>
            <w:r>
              <w:rPr>
                <w:rFonts w:ascii="宋体" w:eastAsia="宋体" w:hAnsi="宋体" w:cs="宋体" w:hint="eastAsia"/>
                <w:color w:val="585858"/>
                <w:spacing w:val="8"/>
                <w:kern w:val="0"/>
                <w:szCs w:val="21"/>
                <w:shd w:val="clear" w:color="auto" w:fill="F3F1F1"/>
              </w:rPr>
              <w:t>-XX:+UseG1GC</w:t>
            </w:r>
            <w:r>
              <w:rPr>
                <w:rFonts w:ascii="微软雅黑" w:eastAsia="微软雅黑" w:hAnsi="微软雅黑" w:cs="宋体" w:hint="eastAsia"/>
                <w:color w:val="333333"/>
                <w:spacing w:val="8"/>
                <w:kern w:val="0"/>
                <w:sz w:val="26"/>
                <w:szCs w:val="26"/>
              </w:rPr>
              <w:t> #开启； </w:t>
            </w:r>
            <w:r>
              <w:rPr>
                <w:rFonts w:ascii="宋体" w:eastAsia="宋体" w:hAnsi="宋体" w:cs="宋体" w:hint="eastAsia"/>
                <w:color w:val="585858"/>
                <w:spacing w:val="8"/>
                <w:kern w:val="0"/>
                <w:szCs w:val="21"/>
                <w:shd w:val="clear" w:color="auto" w:fill="F3F1F1"/>
              </w:rPr>
              <w:t>-XX:MaxGCPauseMillis=50</w:t>
            </w:r>
            <w:r>
              <w:rPr>
                <w:rFonts w:ascii="微软雅黑" w:eastAsia="微软雅黑" w:hAnsi="微软雅黑" w:cs="宋体" w:hint="eastAsia"/>
                <w:color w:val="333333"/>
                <w:spacing w:val="8"/>
                <w:kern w:val="0"/>
                <w:sz w:val="26"/>
                <w:szCs w:val="26"/>
              </w:rPr>
              <w:t> #暂停时间目标； </w:t>
            </w:r>
            <w:r>
              <w:rPr>
                <w:rFonts w:ascii="宋体" w:eastAsia="宋体" w:hAnsi="宋体" w:cs="宋体" w:hint="eastAsia"/>
                <w:color w:val="585858"/>
                <w:spacing w:val="8"/>
                <w:kern w:val="0"/>
                <w:szCs w:val="21"/>
                <w:shd w:val="clear" w:color="auto" w:fill="F3F1F1"/>
              </w:rPr>
              <w:t>-XX:GCPauseIntervalMillis=200</w:t>
            </w:r>
            <w:r>
              <w:rPr>
                <w:rFonts w:ascii="微软雅黑" w:eastAsia="微软雅黑" w:hAnsi="微软雅黑" w:cs="宋体" w:hint="eastAsia"/>
                <w:color w:val="333333"/>
                <w:spacing w:val="8"/>
                <w:kern w:val="0"/>
                <w:sz w:val="26"/>
                <w:szCs w:val="26"/>
              </w:rPr>
              <w:t> #暂停间隔目标； </w:t>
            </w:r>
            <w:r>
              <w:rPr>
                <w:rFonts w:ascii="宋体" w:eastAsia="宋体" w:hAnsi="宋体" w:cs="宋体" w:hint="eastAsia"/>
                <w:color w:val="585858"/>
                <w:spacing w:val="8"/>
                <w:kern w:val="0"/>
                <w:szCs w:val="21"/>
                <w:shd w:val="clear" w:color="auto" w:fill="F3F1F1"/>
              </w:rPr>
              <w:t>-XX:+G1YoungGenSize=512m</w:t>
            </w:r>
            <w:r>
              <w:rPr>
                <w:rFonts w:ascii="微软雅黑" w:eastAsia="微软雅黑" w:hAnsi="微软雅黑" w:cs="宋体" w:hint="eastAsia"/>
                <w:color w:val="333333"/>
                <w:spacing w:val="8"/>
                <w:kern w:val="0"/>
                <w:sz w:val="26"/>
                <w:szCs w:val="26"/>
              </w:rPr>
              <w:t> #年轻代大小； </w:t>
            </w:r>
            <w:r>
              <w:rPr>
                <w:rFonts w:ascii="宋体" w:eastAsia="宋体" w:hAnsi="宋体" w:cs="宋体" w:hint="eastAsia"/>
                <w:color w:val="585858"/>
                <w:spacing w:val="8"/>
                <w:kern w:val="0"/>
                <w:szCs w:val="21"/>
                <w:shd w:val="clear" w:color="auto" w:fill="F3F1F1"/>
              </w:rPr>
              <w:t>-XX:SurvivorRatio=6</w:t>
            </w:r>
            <w:r>
              <w:rPr>
                <w:rFonts w:ascii="微软雅黑" w:eastAsia="微软雅黑" w:hAnsi="微软雅黑" w:cs="宋体" w:hint="eastAsia"/>
                <w:color w:val="333333"/>
                <w:spacing w:val="8"/>
                <w:kern w:val="0"/>
                <w:sz w:val="26"/>
                <w:szCs w:val="26"/>
              </w:rPr>
              <w:t> #幸存区比例</w:t>
            </w:r>
          </w:p>
        </w:tc>
      </w:tr>
    </w:tbl>
    <w:p w:rsidR="001A7847" w:rsidRDefault="001A7847"/>
    <w:p w:rsidR="001A7847" w:rsidRDefault="001A7847"/>
    <w:p w:rsidR="001A7847" w:rsidRDefault="001A7847"/>
    <w:p w:rsidR="001A7847" w:rsidRDefault="001A7847"/>
    <w:p w:rsidR="001A7847" w:rsidRDefault="007D395D">
      <w:pPr>
        <w:pStyle w:val="2"/>
      </w:pPr>
      <w:r>
        <w:rPr>
          <w:rFonts w:hint="eastAsia"/>
        </w:rPr>
        <w:t>10.</w:t>
      </w:r>
      <w:r>
        <w:rPr>
          <w:rFonts w:hint="eastAsia"/>
        </w:rPr>
        <w:t>虚拟机调优</w:t>
      </w:r>
    </w:p>
    <w:p w:rsidR="001A7847" w:rsidRDefault="001A7847"/>
    <w:p w:rsidR="001A7847" w:rsidRDefault="007D395D">
      <w:pPr>
        <w:pStyle w:val="1"/>
      </w:pPr>
      <w:r>
        <w:rPr>
          <w:rFonts w:hint="eastAsia"/>
        </w:rPr>
        <w:t>设计模式</w:t>
      </w:r>
    </w:p>
    <w:p w:rsidR="001A7847" w:rsidRDefault="003C5B7A">
      <w:hyperlink r:id="rId225" w:history="1">
        <w:r w:rsidR="007D395D">
          <w:rPr>
            <w:rStyle w:val="af"/>
          </w:rPr>
          <w:t>https://blog.csdn.net/column/details/pattern.html</w:t>
        </w:r>
      </w:hyperlink>
    </w:p>
    <w:p w:rsidR="001A7847" w:rsidRDefault="003C5B7A">
      <w:hyperlink r:id="rId226" w:history="1">
        <w:r w:rsidR="007D395D">
          <w:rPr>
            <w:rStyle w:val="af"/>
          </w:rPr>
          <w:t>https://blog.csdn.net/cjjky/article/details/7327200</w:t>
        </w:r>
      </w:hyperlink>
    </w:p>
    <w:p w:rsidR="001A7847" w:rsidRDefault="003C5B7A">
      <w:hyperlink r:id="rId227" w:history="1">
        <w:r w:rsidR="007D395D">
          <w:rPr>
            <w:rStyle w:val="af"/>
          </w:rPr>
          <w:t>https://blog.csdn.net/column/details/xing-designpattern.html</w:t>
        </w:r>
      </w:hyperlink>
    </w:p>
    <w:p w:rsidR="001A7847" w:rsidRDefault="007D395D">
      <w:r>
        <w:t>https://gof.quanke.name/</w:t>
      </w:r>
    </w:p>
    <w:p w:rsidR="001A7847" w:rsidRDefault="007D395D">
      <w:pPr>
        <w:pStyle w:val="2"/>
        <w:numPr>
          <w:ilvl w:val="0"/>
          <w:numId w:val="28"/>
        </w:numPr>
      </w:pPr>
      <w:r>
        <w:rPr>
          <w:rFonts w:hint="eastAsia"/>
        </w:rPr>
        <w:t>单例模式</w:t>
      </w:r>
    </w:p>
    <w:p w:rsidR="001A7847" w:rsidRDefault="007D395D">
      <w:pPr>
        <w:pStyle w:val="2"/>
        <w:numPr>
          <w:ilvl w:val="0"/>
          <w:numId w:val="28"/>
        </w:numPr>
      </w:pPr>
      <w:r>
        <w:rPr>
          <w:rFonts w:hint="eastAsia"/>
        </w:rPr>
        <w:t>工厂模式</w:t>
      </w:r>
    </w:p>
    <w:p w:rsidR="001A7847" w:rsidRDefault="007D395D">
      <w:pPr>
        <w:pStyle w:val="2"/>
        <w:numPr>
          <w:ilvl w:val="0"/>
          <w:numId w:val="28"/>
        </w:numPr>
      </w:pPr>
      <w:r>
        <w:rPr>
          <w:rFonts w:hint="eastAsia"/>
        </w:rPr>
        <w:t>代理模式</w:t>
      </w:r>
    </w:p>
    <w:p w:rsidR="001A7847" w:rsidRDefault="003C5B7A">
      <w:hyperlink r:id="rId228" w:history="1">
        <w:r w:rsidR="007D395D">
          <w:rPr>
            <w:rStyle w:val="af"/>
          </w:rPr>
          <w:t>https://www.cnblogs.com/gonjan-blog/p/6685611.html</w:t>
        </w:r>
      </w:hyperlink>
    </w:p>
    <w:p w:rsidR="001A7847" w:rsidRDefault="007D395D">
      <w:r>
        <w:lastRenderedPageBreak/>
        <w:t>https://www.cnblogs.com/xiaoluo501395377/p/3383130.html</w:t>
      </w:r>
    </w:p>
    <w:p w:rsidR="001A7847" w:rsidRDefault="007D395D">
      <w:pPr>
        <w:pStyle w:val="2"/>
        <w:numPr>
          <w:ilvl w:val="0"/>
          <w:numId w:val="28"/>
        </w:numPr>
      </w:pPr>
      <w:r>
        <w:rPr>
          <w:rFonts w:hint="eastAsia"/>
        </w:rPr>
        <w:t>适配器模式</w:t>
      </w:r>
    </w:p>
    <w:p w:rsidR="001A7847" w:rsidRDefault="007D395D">
      <w:pPr>
        <w:pStyle w:val="2"/>
        <w:numPr>
          <w:ilvl w:val="0"/>
          <w:numId w:val="28"/>
        </w:numPr>
      </w:pPr>
      <w:r>
        <w:rPr>
          <w:rFonts w:hint="eastAsia"/>
        </w:rPr>
        <w:t>迭代器模式</w:t>
      </w:r>
    </w:p>
    <w:p w:rsidR="001A7847" w:rsidRDefault="007D395D">
      <w:pPr>
        <w:pStyle w:val="1"/>
      </w:pPr>
      <w:r>
        <w:rPr>
          <w:rFonts w:hint="eastAsia"/>
        </w:rPr>
        <w:t>框架</w:t>
      </w:r>
    </w:p>
    <w:p w:rsidR="001A7847" w:rsidRDefault="007D395D">
      <w:pPr>
        <w:pStyle w:val="2"/>
        <w:numPr>
          <w:ilvl w:val="0"/>
          <w:numId w:val="29"/>
        </w:numPr>
      </w:pPr>
      <w:r>
        <w:t>S</w:t>
      </w:r>
      <w:r>
        <w:rPr>
          <w:rFonts w:hint="eastAsia"/>
        </w:rPr>
        <w:t>pring</w:t>
      </w:r>
    </w:p>
    <w:p w:rsidR="001A7847" w:rsidRDefault="007D395D">
      <w:r>
        <w:t>https://blog.csdn.net/column/details/17824.html</w:t>
      </w:r>
    </w:p>
    <w:p w:rsidR="001A7847" w:rsidRDefault="007D395D">
      <w:pPr>
        <w:pStyle w:val="2"/>
        <w:numPr>
          <w:ilvl w:val="0"/>
          <w:numId w:val="29"/>
        </w:numPr>
      </w:pPr>
      <w:r>
        <w:rPr>
          <w:rFonts w:hint="eastAsia"/>
        </w:rPr>
        <w:t>mybatis</w:t>
      </w:r>
    </w:p>
    <w:p w:rsidR="001A7847" w:rsidRDefault="003C5B7A">
      <w:hyperlink r:id="rId229" w:history="1">
        <w:r w:rsidR="007D395D">
          <w:rPr>
            <w:rStyle w:val="af"/>
          </w:rPr>
          <w:t>https://blog.csdn.net/column/details/mybatis-principle.html</w:t>
        </w:r>
      </w:hyperlink>
    </w:p>
    <w:p w:rsidR="001A7847" w:rsidRDefault="007D395D">
      <w:r>
        <w:t>https://blog.csdn.net/column/details/12978.html?&amp;page=3</w:t>
      </w:r>
    </w:p>
    <w:p w:rsidR="001A7847" w:rsidRDefault="007D395D">
      <w:pPr>
        <w:pStyle w:val="3"/>
      </w:pPr>
      <w:r>
        <w:rPr>
          <w:rFonts w:hint="eastAsia"/>
        </w:rPr>
        <w:t>动态</w:t>
      </w:r>
      <w:r>
        <w:rPr>
          <w:rFonts w:hint="eastAsia"/>
        </w:rPr>
        <w:t>sql</w:t>
      </w:r>
      <w:r>
        <w:rPr>
          <w:rFonts w:hint="eastAsia"/>
        </w:rPr>
        <w:t>标签用法</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1</w:t>
      </w:r>
      <w:r>
        <w:rPr>
          <w:rFonts w:ascii="Arial" w:eastAsia="宋体" w:hAnsi="Arial" w:cs="Arial"/>
          <w:color w:val="333333"/>
          <w:kern w:val="0"/>
          <w:sz w:val="24"/>
          <w:szCs w:val="24"/>
        </w:rPr>
        <w:t>、动态</w:t>
      </w:r>
      <w:r>
        <w:rPr>
          <w:rFonts w:ascii="Arial" w:eastAsia="宋体" w:hAnsi="Arial" w:cs="Arial"/>
          <w:color w:val="333333"/>
          <w:kern w:val="0"/>
          <w:sz w:val="24"/>
          <w:szCs w:val="24"/>
        </w:rPr>
        <w:t>SQL</w:t>
      </w:r>
      <w:r>
        <w:rPr>
          <w:rFonts w:ascii="Arial" w:eastAsia="宋体" w:hAnsi="Arial" w:cs="Arial"/>
          <w:color w:val="333333"/>
          <w:kern w:val="0"/>
          <w:sz w:val="24"/>
          <w:szCs w:val="24"/>
        </w:rPr>
        <w:t>片段</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通过</w:t>
      </w:r>
      <w:r>
        <w:rPr>
          <w:rFonts w:ascii="Arial" w:eastAsia="宋体" w:hAnsi="Arial" w:cs="Arial"/>
          <w:color w:val="333333"/>
          <w:kern w:val="0"/>
          <w:sz w:val="24"/>
          <w:szCs w:val="24"/>
        </w:rPr>
        <w:t>SQL</w:t>
      </w:r>
      <w:r>
        <w:rPr>
          <w:rFonts w:ascii="Arial" w:eastAsia="宋体" w:hAnsi="Arial" w:cs="Arial"/>
          <w:color w:val="333333"/>
          <w:kern w:val="0"/>
          <w:sz w:val="24"/>
          <w:szCs w:val="24"/>
        </w:rPr>
        <w:t>片段达到代码复用</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&lt;!--</w:t>
      </w:r>
      <w:r>
        <w:rPr>
          <w:rFonts w:ascii="Verdana" w:eastAsia="宋体" w:hAnsi="Verdana" w:cs="Arial"/>
          <w:color w:val="008000"/>
          <w:kern w:val="0"/>
          <w:sz w:val="20"/>
          <w:szCs w:val="20"/>
        </w:rPr>
        <w:t> </w:t>
      </w:r>
      <w:r>
        <w:rPr>
          <w:rFonts w:ascii="Verdana" w:eastAsia="宋体" w:hAnsi="Verdana" w:cs="Arial"/>
          <w:color w:val="008000"/>
          <w:kern w:val="0"/>
          <w:sz w:val="20"/>
          <w:szCs w:val="20"/>
        </w:rPr>
        <w:t>动态条件分页查询</w:t>
      </w:r>
      <w:r>
        <w:rPr>
          <w:rFonts w:ascii="Verdana" w:eastAsia="宋体" w:hAnsi="Verdana" w:cs="Arial"/>
          <w:color w:val="008000"/>
          <w:kern w:val="0"/>
          <w:sz w:val="20"/>
          <w:szCs w:val="20"/>
        </w:rPr>
        <w:t> </w:t>
      </w:r>
      <w:r>
        <w:rPr>
          <w:rFonts w:ascii="Verdana" w:eastAsia="宋体" w:hAnsi="Verdana" w:cs="Arial"/>
          <w:color w:val="000000"/>
          <w:kern w:val="0"/>
          <w:sz w:val="20"/>
          <w:szCs w:val="20"/>
        </w:rPr>
        <w:t>--&gt;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sql</w:t>
      </w:r>
      <w:r>
        <w:rPr>
          <w:rFonts w:ascii="Verdana" w:eastAsia="宋体" w:hAnsi="Verdana" w:cs="Arial"/>
          <w:color w:val="000000"/>
          <w:kern w:val="0"/>
          <w:sz w:val="20"/>
          <w:szCs w:val="20"/>
        </w:rPr>
        <w:t> </w:t>
      </w:r>
      <w:r>
        <w:rPr>
          <w:rFonts w:ascii="Verdana" w:eastAsia="宋体" w:hAnsi="Verdana" w:cs="Arial"/>
          <w:color w:val="FF0000"/>
          <w:kern w:val="0"/>
          <w:sz w:val="20"/>
          <w:szCs w:val="20"/>
        </w:rPr>
        <w:t>id</w:t>
      </w:r>
      <w:r>
        <w:rPr>
          <w:rFonts w:ascii="Verdana" w:eastAsia="宋体" w:hAnsi="Verdana" w:cs="Arial"/>
          <w:color w:val="0000FF"/>
          <w:kern w:val="0"/>
          <w:sz w:val="20"/>
          <w:szCs w:val="20"/>
        </w:rPr>
        <w:t>="sql_count"&gt;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select count(*)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sql</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sql</w:t>
      </w:r>
      <w:r>
        <w:rPr>
          <w:rFonts w:ascii="Verdana" w:eastAsia="宋体" w:hAnsi="Verdana" w:cs="Arial"/>
          <w:color w:val="000000"/>
          <w:kern w:val="0"/>
          <w:sz w:val="20"/>
          <w:szCs w:val="20"/>
        </w:rPr>
        <w:t> </w:t>
      </w:r>
      <w:r>
        <w:rPr>
          <w:rFonts w:ascii="Verdana" w:eastAsia="宋体" w:hAnsi="Verdana" w:cs="Arial"/>
          <w:color w:val="FF0000"/>
          <w:kern w:val="0"/>
          <w:sz w:val="20"/>
          <w:szCs w:val="20"/>
        </w:rPr>
        <w:t>id</w:t>
      </w:r>
      <w:r>
        <w:rPr>
          <w:rFonts w:ascii="Verdana" w:eastAsia="宋体" w:hAnsi="Verdana" w:cs="Arial"/>
          <w:color w:val="0000FF"/>
          <w:kern w:val="0"/>
          <w:sz w:val="20"/>
          <w:szCs w:val="20"/>
        </w:rPr>
        <w:t>="sql_select"&gt;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select *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sql</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sql</w:t>
      </w:r>
      <w:r>
        <w:rPr>
          <w:rFonts w:ascii="Verdana" w:eastAsia="宋体" w:hAnsi="Verdana" w:cs="Arial"/>
          <w:color w:val="000000"/>
          <w:kern w:val="0"/>
          <w:sz w:val="20"/>
          <w:szCs w:val="20"/>
        </w:rPr>
        <w:t> </w:t>
      </w:r>
      <w:r>
        <w:rPr>
          <w:rFonts w:ascii="Verdana" w:eastAsia="宋体" w:hAnsi="Verdana" w:cs="Arial"/>
          <w:color w:val="FF0000"/>
          <w:kern w:val="0"/>
          <w:sz w:val="20"/>
          <w:szCs w:val="20"/>
        </w:rPr>
        <w:t>id</w:t>
      </w:r>
      <w:r>
        <w:rPr>
          <w:rFonts w:ascii="Verdana" w:eastAsia="宋体" w:hAnsi="Verdana" w:cs="Arial"/>
          <w:color w:val="0000FF"/>
          <w:kern w:val="0"/>
          <w:sz w:val="20"/>
          <w:szCs w:val="20"/>
        </w:rPr>
        <w:t>="sql_where"&gt;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from icp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dynamic</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="where"&gt;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="name"&gt;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name like '%$name$%'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="path"&gt;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path like '%path$%'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="area_id"&gt;</w:t>
      </w:r>
      <w:r>
        <w:rPr>
          <w:rFonts w:ascii="Verdana" w:eastAsia="宋体" w:hAnsi="Verdana" w:cs="Arial"/>
          <w:color w:val="000000"/>
          <w:kern w:val="0"/>
          <w:sz w:val="20"/>
          <w:szCs w:val="20"/>
        </w:rPr>
        <w:t> </w:t>
      </w:r>
      <w:r>
        <w:rPr>
          <w:rFonts w:ascii="Verdana" w:eastAsia="宋体" w:hAnsi="Verdana" w:cs="Arial"/>
          <w:color w:val="000000"/>
          <w:kern w:val="0"/>
          <w:sz w:val="20"/>
          <w:szCs w:val="20"/>
        </w:rPr>
        <w:br/>
      </w:r>
      <w:r>
        <w:rPr>
          <w:rFonts w:ascii="Verdana" w:eastAsia="宋体" w:hAnsi="Verdana" w:cs="Arial"/>
          <w:color w:val="000000"/>
          <w:kern w:val="0"/>
          <w:sz w:val="20"/>
          <w:szCs w:val="20"/>
        </w:rPr>
        <w:lastRenderedPageBreak/>
        <w:t>                                area_id = #area_id#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="hided"&gt;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hided = #hided#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dynamic</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dynamic</w:t>
      </w:r>
      <w:r>
        <w:rPr>
          <w:rFonts w:ascii="Verdana" w:eastAsia="宋体" w:hAnsi="Verdana" w:cs="Arial"/>
          <w:color w:val="000000"/>
          <w:kern w:val="0"/>
          <w:sz w:val="20"/>
          <w:szCs w:val="20"/>
        </w:rPr>
        <w:t> prepend=""</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isNotNull</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="_start"&gt;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isNotNull</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="_size"&gt;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limit #_start#, #_size#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isNotNull</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isNotNull</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dynamic</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sql</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select</w:t>
      </w:r>
      <w:r>
        <w:rPr>
          <w:rFonts w:ascii="Verdana" w:eastAsia="宋体" w:hAnsi="Verdana" w:cs="Arial"/>
          <w:color w:val="000000"/>
          <w:kern w:val="0"/>
          <w:sz w:val="20"/>
          <w:szCs w:val="20"/>
        </w:rPr>
        <w:t> </w:t>
      </w:r>
      <w:r>
        <w:rPr>
          <w:rFonts w:ascii="Verdana" w:eastAsia="宋体" w:hAnsi="Verdana" w:cs="Arial"/>
          <w:color w:val="FF0000"/>
          <w:kern w:val="0"/>
          <w:sz w:val="20"/>
          <w:szCs w:val="20"/>
        </w:rPr>
        <w:t>id</w:t>
      </w:r>
      <w:r>
        <w:rPr>
          <w:rFonts w:ascii="Verdana" w:eastAsia="宋体" w:hAnsi="Verdana" w:cs="Arial"/>
          <w:color w:val="0000FF"/>
          <w:kern w:val="0"/>
          <w:sz w:val="20"/>
          <w:szCs w:val="20"/>
        </w:rPr>
        <w:t>="findByParamsForCount"</w:t>
      </w:r>
      <w:r>
        <w:rPr>
          <w:rFonts w:ascii="Verdana" w:eastAsia="宋体" w:hAnsi="Verdana" w:cs="Arial"/>
          <w:color w:val="000000"/>
          <w:kern w:val="0"/>
          <w:sz w:val="20"/>
          <w:szCs w:val="20"/>
        </w:rPr>
        <w:t> </w:t>
      </w:r>
      <w:r>
        <w:rPr>
          <w:rFonts w:ascii="Verdana" w:eastAsia="宋体" w:hAnsi="Verdana" w:cs="Arial"/>
          <w:color w:val="FF0000"/>
          <w:kern w:val="0"/>
          <w:sz w:val="20"/>
          <w:szCs w:val="20"/>
        </w:rPr>
        <w:t>parameterClass</w:t>
      </w:r>
      <w:r>
        <w:rPr>
          <w:rFonts w:ascii="Verdana" w:eastAsia="宋体" w:hAnsi="Verdana" w:cs="Arial"/>
          <w:color w:val="0000FF"/>
          <w:kern w:val="0"/>
          <w:sz w:val="20"/>
          <w:szCs w:val="20"/>
        </w:rPr>
        <w:t>="map"</w:t>
      </w:r>
      <w:r>
        <w:rPr>
          <w:rFonts w:ascii="Verdana" w:eastAsia="宋体" w:hAnsi="Verdana" w:cs="Arial"/>
          <w:color w:val="000000"/>
          <w:kern w:val="0"/>
          <w:sz w:val="20"/>
          <w:szCs w:val="20"/>
        </w:rPr>
        <w:t> </w:t>
      </w:r>
      <w:r>
        <w:rPr>
          <w:rFonts w:ascii="Verdana" w:eastAsia="宋体" w:hAnsi="Verdana" w:cs="Arial"/>
          <w:color w:val="FF0000"/>
          <w:kern w:val="0"/>
          <w:sz w:val="20"/>
          <w:szCs w:val="20"/>
        </w:rPr>
        <w:t>resultClass</w:t>
      </w:r>
      <w:r>
        <w:rPr>
          <w:rFonts w:ascii="Verdana" w:eastAsia="宋体" w:hAnsi="Verdana" w:cs="Arial"/>
          <w:color w:val="0000FF"/>
          <w:kern w:val="0"/>
          <w:sz w:val="20"/>
          <w:szCs w:val="20"/>
        </w:rPr>
        <w:t>="int"&gt;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include</w:t>
      </w:r>
      <w:r>
        <w:rPr>
          <w:rFonts w:ascii="Verdana" w:eastAsia="宋体" w:hAnsi="Verdana" w:cs="Arial"/>
          <w:color w:val="000000"/>
          <w:kern w:val="0"/>
          <w:sz w:val="20"/>
          <w:szCs w:val="20"/>
        </w:rPr>
        <w:t> </w:t>
      </w:r>
      <w:r>
        <w:rPr>
          <w:rFonts w:ascii="Verdana" w:eastAsia="宋体" w:hAnsi="Verdana" w:cs="Arial"/>
          <w:color w:val="FF0000"/>
          <w:kern w:val="0"/>
          <w:sz w:val="20"/>
          <w:szCs w:val="20"/>
        </w:rPr>
        <w:t>refid</w:t>
      </w:r>
      <w:r>
        <w:rPr>
          <w:rFonts w:ascii="Verdana" w:eastAsia="宋体" w:hAnsi="Verdana" w:cs="Arial"/>
          <w:color w:val="0000FF"/>
          <w:kern w:val="0"/>
          <w:sz w:val="20"/>
          <w:szCs w:val="20"/>
        </w:rPr>
        <w:t>="sql_count"/&gt;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include</w:t>
      </w:r>
      <w:r>
        <w:rPr>
          <w:rFonts w:ascii="Verdana" w:eastAsia="宋体" w:hAnsi="Verdana" w:cs="Arial"/>
          <w:color w:val="000000"/>
          <w:kern w:val="0"/>
          <w:sz w:val="20"/>
          <w:szCs w:val="20"/>
        </w:rPr>
        <w:t> </w:t>
      </w:r>
      <w:r>
        <w:rPr>
          <w:rFonts w:ascii="Verdana" w:eastAsia="宋体" w:hAnsi="Verdana" w:cs="Arial"/>
          <w:color w:val="FF0000"/>
          <w:kern w:val="0"/>
          <w:sz w:val="20"/>
          <w:szCs w:val="20"/>
        </w:rPr>
        <w:t>refid</w:t>
      </w:r>
      <w:r>
        <w:rPr>
          <w:rFonts w:ascii="Verdana" w:eastAsia="宋体" w:hAnsi="Verdana" w:cs="Arial"/>
          <w:color w:val="0000FF"/>
          <w:kern w:val="0"/>
          <w:sz w:val="20"/>
          <w:szCs w:val="20"/>
        </w:rPr>
        <w:t>="sql_where"/&gt;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select</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select</w:t>
      </w:r>
      <w:r>
        <w:rPr>
          <w:rFonts w:ascii="Verdana" w:eastAsia="宋体" w:hAnsi="Verdana" w:cs="Arial"/>
          <w:color w:val="000000"/>
          <w:kern w:val="0"/>
          <w:sz w:val="20"/>
          <w:szCs w:val="20"/>
        </w:rPr>
        <w:t> </w:t>
      </w:r>
      <w:r>
        <w:rPr>
          <w:rFonts w:ascii="Verdana" w:eastAsia="宋体" w:hAnsi="Verdana" w:cs="Arial"/>
          <w:color w:val="FF0000"/>
          <w:kern w:val="0"/>
          <w:sz w:val="20"/>
          <w:szCs w:val="20"/>
        </w:rPr>
        <w:t>id</w:t>
      </w:r>
      <w:r>
        <w:rPr>
          <w:rFonts w:ascii="Verdana" w:eastAsia="宋体" w:hAnsi="Verdana" w:cs="Arial"/>
          <w:color w:val="0000FF"/>
          <w:kern w:val="0"/>
          <w:sz w:val="20"/>
          <w:szCs w:val="20"/>
        </w:rPr>
        <w:t>="findByParams"</w:t>
      </w:r>
      <w:r>
        <w:rPr>
          <w:rFonts w:ascii="Verdana" w:eastAsia="宋体" w:hAnsi="Verdana" w:cs="Arial"/>
          <w:color w:val="000000"/>
          <w:kern w:val="0"/>
          <w:sz w:val="20"/>
          <w:szCs w:val="20"/>
        </w:rPr>
        <w:t> </w:t>
      </w:r>
      <w:r>
        <w:rPr>
          <w:rFonts w:ascii="Verdana" w:eastAsia="宋体" w:hAnsi="Verdana" w:cs="Arial"/>
          <w:color w:val="FF0000"/>
          <w:kern w:val="0"/>
          <w:sz w:val="20"/>
          <w:szCs w:val="20"/>
        </w:rPr>
        <w:t>parameterClass</w:t>
      </w:r>
      <w:r>
        <w:rPr>
          <w:rFonts w:ascii="Verdana" w:eastAsia="宋体" w:hAnsi="Verdana" w:cs="Arial"/>
          <w:color w:val="0000FF"/>
          <w:kern w:val="0"/>
          <w:sz w:val="20"/>
          <w:szCs w:val="20"/>
        </w:rPr>
        <w:t>="map"</w:t>
      </w:r>
      <w:r>
        <w:rPr>
          <w:rFonts w:ascii="Verdana" w:eastAsia="宋体" w:hAnsi="Verdana" w:cs="Arial"/>
          <w:color w:val="000000"/>
          <w:kern w:val="0"/>
          <w:sz w:val="20"/>
          <w:szCs w:val="20"/>
        </w:rPr>
        <w:t> </w:t>
      </w:r>
      <w:r>
        <w:rPr>
          <w:rFonts w:ascii="Verdana" w:eastAsia="宋体" w:hAnsi="Verdana" w:cs="Arial"/>
          <w:color w:val="FF0000"/>
          <w:kern w:val="0"/>
          <w:sz w:val="20"/>
          <w:szCs w:val="20"/>
        </w:rPr>
        <w:t>resultMap</w:t>
      </w:r>
      <w:r>
        <w:rPr>
          <w:rFonts w:ascii="Verdana" w:eastAsia="宋体" w:hAnsi="Verdana" w:cs="Arial"/>
          <w:color w:val="0000FF"/>
          <w:kern w:val="0"/>
          <w:sz w:val="20"/>
          <w:szCs w:val="20"/>
        </w:rPr>
        <w:t>="icp.result_base"&gt;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include</w:t>
      </w:r>
      <w:r>
        <w:rPr>
          <w:rFonts w:ascii="Verdana" w:eastAsia="宋体" w:hAnsi="Verdana" w:cs="Arial"/>
          <w:color w:val="000000"/>
          <w:kern w:val="0"/>
          <w:sz w:val="20"/>
          <w:szCs w:val="20"/>
        </w:rPr>
        <w:t> </w:t>
      </w:r>
      <w:r>
        <w:rPr>
          <w:rFonts w:ascii="Verdana" w:eastAsia="宋体" w:hAnsi="Verdana" w:cs="Arial"/>
          <w:color w:val="FF0000"/>
          <w:kern w:val="0"/>
          <w:sz w:val="20"/>
          <w:szCs w:val="20"/>
        </w:rPr>
        <w:t>refid</w:t>
      </w:r>
      <w:r>
        <w:rPr>
          <w:rFonts w:ascii="Verdana" w:eastAsia="宋体" w:hAnsi="Verdana" w:cs="Arial"/>
          <w:color w:val="0000FF"/>
          <w:kern w:val="0"/>
          <w:sz w:val="20"/>
          <w:szCs w:val="20"/>
        </w:rPr>
        <w:t>="sql_select"/&gt;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include</w:t>
      </w:r>
      <w:r>
        <w:rPr>
          <w:rFonts w:ascii="Verdana" w:eastAsia="宋体" w:hAnsi="Verdana" w:cs="Arial"/>
          <w:color w:val="000000"/>
          <w:kern w:val="0"/>
          <w:sz w:val="20"/>
          <w:szCs w:val="20"/>
        </w:rPr>
        <w:t> </w:t>
      </w:r>
      <w:r>
        <w:rPr>
          <w:rFonts w:ascii="Verdana" w:eastAsia="宋体" w:hAnsi="Verdana" w:cs="Arial"/>
          <w:color w:val="FF0000"/>
          <w:kern w:val="0"/>
          <w:sz w:val="20"/>
          <w:szCs w:val="20"/>
        </w:rPr>
        <w:t>refid</w:t>
      </w:r>
      <w:r>
        <w:rPr>
          <w:rFonts w:ascii="Verdana" w:eastAsia="宋体" w:hAnsi="Verdana" w:cs="Arial"/>
          <w:color w:val="0000FF"/>
          <w:kern w:val="0"/>
          <w:sz w:val="20"/>
          <w:szCs w:val="20"/>
        </w:rPr>
        <w:t>="sql_where"/&gt;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select</w:t>
      </w:r>
      <w:r>
        <w:rPr>
          <w:rFonts w:ascii="Verdana" w:eastAsia="宋体" w:hAnsi="Verdana" w:cs="Arial"/>
          <w:color w:val="0000FF"/>
          <w:kern w:val="0"/>
          <w:sz w:val="20"/>
          <w:szCs w:val="20"/>
        </w:rPr>
        <w:t>&gt;</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2</w:t>
      </w:r>
      <w:r>
        <w:rPr>
          <w:rFonts w:ascii="Arial" w:eastAsia="宋体" w:hAnsi="Arial" w:cs="Arial"/>
          <w:color w:val="333333"/>
          <w:kern w:val="0"/>
          <w:sz w:val="24"/>
          <w:szCs w:val="24"/>
        </w:rPr>
        <w:t>、数字范围查询</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所传参数名称是捏造所得，非数据库字段，比如</w:t>
      </w:r>
      <w:r>
        <w:rPr>
          <w:rFonts w:ascii="Arial" w:eastAsia="宋体" w:hAnsi="Arial" w:cs="Arial"/>
          <w:color w:val="333333"/>
          <w:kern w:val="0"/>
          <w:sz w:val="24"/>
          <w:szCs w:val="24"/>
        </w:rPr>
        <w:t>_img_size_ge</w:t>
      </w:r>
      <w:r>
        <w:rPr>
          <w:rFonts w:ascii="Arial" w:eastAsia="宋体" w:hAnsi="Arial" w:cs="Arial"/>
          <w:color w:val="333333"/>
          <w:kern w:val="0"/>
          <w:sz w:val="24"/>
          <w:szCs w:val="24"/>
        </w:rPr>
        <w:t>、</w:t>
      </w:r>
      <w:r>
        <w:rPr>
          <w:rFonts w:ascii="Arial" w:eastAsia="宋体" w:hAnsi="Arial" w:cs="Arial"/>
          <w:color w:val="333333"/>
          <w:kern w:val="0"/>
          <w:sz w:val="24"/>
          <w:szCs w:val="24"/>
        </w:rPr>
        <w:t>_img_size_lt</w:t>
      </w:r>
      <w:r>
        <w:rPr>
          <w:rFonts w:ascii="Arial" w:eastAsia="宋体" w:hAnsi="Arial" w:cs="Arial"/>
          <w:color w:val="333333"/>
          <w:kern w:val="0"/>
          <w:sz w:val="24"/>
          <w:szCs w:val="24"/>
        </w:rPr>
        <w:t>字段</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="_img_size_ge"&gt;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&lt;![CDATA[ </w:t>
      </w:r>
      <w:r>
        <w:rPr>
          <w:rFonts w:ascii="Verdana" w:eastAsia="宋体" w:hAnsi="Verdana" w:cs="Arial"/>
          <w:color w:val="000000"/>
          <w:kern w:val="0"/>
          <w:sz w:val="20"/>
          <w:szCs w:val="20"/>
        </w:rPr>
        <w:br/>
        <w:t>                                img_size &gt;= #_img_size_ge# </w:t>
      </w:r>
      <w:r>
        <w:rPr>
          <w:rFonts w:ascii="Verdana" w:eastAsia="宋体" w:hAnsi="Verdana" w:cs="Arial"/>
          <w:color w:val="000000"/>
          <w:kern w:val="0"/>
          <w:sz w:val="20"/>
          <w:szCs w:val="20"/>
        </w:rPr>
        <w:br/>
        <w:t>                        ]]&gt;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="_img_size_lt"&gt;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&lt;![CDATA[ </w:t>
      </w:r>
      <w:r>
        <w:rPr>
          <w:rFonts w:ascii="Verdana" w:eastAsia="宋体" w:hAnsi="Verdana" w:cs="Arial"/>
          <w:color w:val="000000"/>
          <w:kern w:val="0"/>
          <w:sz w:val="20"/>
          <w:szCs w:val="20"/>
        </w:rPr>
        <w:br/>
        <w:t>                                img_size </w:t>
      </w:r>
      <w:r>
        <w:rPr>
          <w:rFonts w:ascii="Verdana" w:eastAsia="宋体" w:hAnsi="Verdana" w:cs="Arial"/>
          <w:color w:val="0000FF"/>
          <w:kern w:val="0"/>
          <w:sz w:val="20"/>
          <w:szCs w:val="20"/>
        </w:rPr>
        <w:t>&lt;</w:t>
      </w:r>
      <w:r>
        <w:rPr>
          <w:rFonts w:ascii="Verdana" w:eastAsia="宋体" w:hAnsi="Verdana" w:cs="Arial"/>
          <w:color w:val="000000"/>
          <w:kern w:val="0"/>
          <w:sz w:val="20"/>
          <w:szCs w:val="20"/>
        </w:rPr>
        <w:t> #_img_size_lt# </w:t>
      </w:r>
      <w:r>
        <w:rPr>
          <w:rFonts w:ascii="Verdana" w:eastAsia="宋体" w:hAnsi="Verdana" w:cs="Arial"/>
          <w:color w:val="000000"/>
          <w:kern w:val="0"/>
          <w:sz w:val="20"/>
          <w:szCs w:val="20"/>
        </w:rPr>
        <w:br/>
        <w:t>                        ]]</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多次使用一个参数也是允许的</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="_now"&gt;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&lt;![CDATA[ </w:t>
      </w:r>
      <w:r>
        <w:rPr>
          <w:rFonts w:ascii="Verdana" w:eastAsia="宋体" w:hAnsi="Verdana" w:cs="Arial"/>
          <w:color w:val="000000"/>
          <w:kern w:val="0"/>
          <w:sz w:val="20"/>
          <w:szCs w:val="20"/>
        </w:rPr>
        <w:br/>
      </w:r>
      <w:r>
        <w:rPr>
          <w:rFonts w:ascii="Verdana" w:eastAsia="宋体" w:hAnsi="Verdana" w:cs="Arial"/>
          <w:color w:val="000000"/>
          <w:kern w:val="0"/>
          <w:sz w:val="20"/>
          <w:szCs w:val="20"/>
        </w:rPr>
        <w:lastRenderedPageBreak/>
        <w:t>                                            execplantime &gt;= #_now# </w:t>
      </w:r>
      <w:r>
        <w:rPr>
          <w:rFonts w:ascii="Verdana" w:eastAsia="宋体" w:hAnsi="Verdana" w:cs="Arial"/>
          <w:color w:val="000000"/>
          <w:kern w:val="0"/>
          <w:sz w:val="20"/>
          <w:szCs w:val="20"/>
        </w:rPr>
        <w:br/>
        <w:t>                                     ]]&gt;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="_now"&gt;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&lt;![CDATA[ </w:t>
      </w:r>
      <w:r>
        <w:rPr>
          <w:rFonts w:ascii="Verdana" w:eastAsia="宋体" w:hAnsi="Verdana" w:cs="Arial"/>
          <w:color w:val="000000"/>
          <w:kern w:val="0"/>
          <w:sz w:val="20"/>
          <w:szCs w:val="20"/>
        </w:rPr>
        <w:br/>
        <w:t>                                            closeplantime </w:t>
      </w:r>
      <w:r>
        <w:rPr>
          <w:rFonts w:ascii="Verdana" w:eastAsia="宋体" w:hAnsi="Verdana" w:cs="Arial"/>
          <w:color w:val="0000FF"/>
          <w:kern w:val="0"/>
          <w:sz w:val="20"/>
          <w:szCs w:val="20"/>
        </w:rPr>
        <w:t>&lt;</w:t>
      </w:r>
      <w:r>
        <w:rPr>
          <w:rFonts w:ascii="Verdana" w:eastAsia="宋体" w:hAnsi="Verdana" w:cs="Arial"/>
          <w:color w:val="800000"/>
          <w:kern w:val="0"/>
          <w:sz w:val="20"/>
          <w:szCs w:val="20"/>
        </w:rPr>
        <w:t>=</w:t>
      </w:r>
      <w:r>
        <w:rPr>
          <w:rFonts w:ascii="Verdana" w:eastAsia="宋体" w:hAnsi="Verdana" w:cs="Arial"/>
          <w:color w:val="000000"/>
          <w:kern w:val="0"/>
          <w:sz w:val="20"/>
          <w:szCs w:val="20"/>
        </w:rPr>
        <w:t> #_now# </w:t>
      </w:r>
      <w:r>
        <w:rPr>
          <w:rFonts w:ascii="Verdana" w:eastAsia="宋体" w:hAnsi="Verdana" w:cs="Arial"/>
          <w:color w:val="000000"/>
          <w:kern w:val="0"/>
          <w:sz w:val="20"/>
          <w:szCs w:val="20"/>
        </w:rPr>
        <w:br/>
        <w:t>                                     ]]</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3</w:t>
      </w:r>
      <w:r>
        <w:rPr>
          <w:rFonts w:ascii="Arial" w:eastAsia="宋体" w:hAnsi="Arial" w:cs="Arial"/>
          <w:color w:val="333333"/>
          <w:kern w:val="0"/>
          <w:sz w:val="24"/>
          <w:szCs w:val="24"/>
        </w:rPr>
        <w:t>、时间范围查询</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 property="</w:t>
      </w:r>
      <w:r>
        <w:rPr>
          <w:rFonts w:ascii="Verdana" w:eastAsia="宋体" w:hAnsi="Verdana" w:cs="Arial"/>
          <w:color w:val="000000"/>
          <w:kern w:val="0"/>
          <w:sz w:val="20"/>
          <w:szCs w:val="20"/>
        </w:rPr>
        <w:t>_starttime"</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="_endtime"&gt;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&lt;![CDATA[ </w:t>
      </w:r>
      <w:r>
        <w:rPr>
          <w:rFonts w:ascii="Verdana" w:eastAsia="宋体" w:hAnsi="Verdana" w:cs="Arial"/>
          <w:color w:val="000000"/>
          <w:kern w:val="0"/>
          <w:sz w:val="20"/>
          <w:szCs w:val="20"/>
        </w:rPr>
        <w:br/>
        <w:t>                                        createtime &gt;= #_starttime# </w:t>
      </w:r>
      <w:r>
        <w:rPr>
          <w:rFonts w:ascii="Verdana" w:eastAsia="宋体" w:hAnsi="Verdana" w:cs="Arial"/>
          <w:color w:val="000000"/>
          <w:kern w:val="0"/>
          <w:sz w:val="20"/>
          <w:szCs w:val="20"/>
        </w:rPr>
        <w:br/>
        <w:t>                                        and createtime </w:t>
      </w:r>
      <w:r>
        <w:rPr>
          <w:rFonts w:ascii="Verdana" w:eastAsia="宋体" w:hAnsi="Verdana" w:cs="Arial"/>
          <w:color w:val="0000FF"/>
          <w:kern w:val="0"/>
          <w:sz w:val="20"/>
          <w:szCs w:val="20"/>
        </w:rPr>
        <w:t>&lt;</w:t>
      </w:r>
      <w:r>
        <w:rPr>
          <w:rFonts w:ascii="Verdana" w:eastAsia="宋体" w:hAnsi="Verdana" w:cs="Arial"/>
          <w:color w:val="000000"/>
          <w:kern w:val="0"/>
          <w:sz w:val="20"/>
          <w:szCs w:val="20"/>
        </w:rPr>
        <w:t> #_endtime# </w:t>
      </w:r>
      <w:r>
        <w:rPr>
          <w:rFonts w:ascii="Verdana" w:eastAsia="宋体" w:hAnsi="Verdana" w:cs="Arial"/>
          <w:color w:val="000000"/>
          <w:kern w:val="0"/>
          <w:sz w:val="20"/>
          <w:szCs w:val="20"/>
        </w:rPr>
        <w:br/>
        <w:t>                                 ]]</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4</w:t>
      </w:r>
      <w:r>
        <w:rPr>
          <w:rFonts w:ascii="Arial" w:eastAsia="宋体" w:hAnsi="Arial" w:cs="Arial"/>
          <w:color w:val="333333"/>
          <w:kern w:val="0"/>
          <w:sz w:val="24"/>
          <w:szCs w:val="24"/>
        </w:rPr>
        <w:t>、</w:t>
      </w:r>
      <w:r>
        <w:rPr>
          <w:rFonts w:ascii="Arial" w:eastAsia="宋体" w:hAnsi="Arial" w:cs="Arial"/>
          <w:color w:val="333333"/>
          <w:kern w:val="0"/>
          <w:sz w:val="24"/>
          <w:szCs w:val="24"/>
        </w:rPr>
        <w:t>in</w:t>
      </w:r>
      <w:r>
        <w:rPr>
          <w:rFonts w:ascii="Arial" w:eastAsia="宋体" w:hAnsi="Arial" w:cs="Arial"/>
          <w:color w:val="333333"/>
          <w:kern w:val="0"/>
          <w:sz w:val="24"/>
          <w:szCs w:val="24"/>
        </w:rPr>
        <w:t>查询</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="_in_state"&gt;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state in ('$_in_state$')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5</w:t>
      </w:r>
      <w:r>
        <w:rPr>
          <w:rFonts w:ascii="Arial" w:eastAsia="宋体" w:hAnsi="Arial" w:cs="Arial"/>
          <w:color w:val="333333"/>
          <w:kern w:val="0"/>
          <w:sz w:val="24"/>
          <w:szCs w:val="24"/>
        </w:rPr>
        <w:t>、</w:t>
      </w:r>
      <w:r>
        <w:rPr>
          <w:rFonts w:ascii="Arial" w:eastAsia="宋体" w:hAnsi="Arial" w:cs="Arial"/>
          <w:color w:val="333333"/>
          <w:kern w:val="0"/>
          <w:sz w:val="24"/>
          <w:szCs w:val="24"/>
        </w:rPr>
        <w:t>like</w:t>
      </w:r>
      <w:r>
        <w:rPr>
          <w:rFonts w:ascii="Arial" w:eastAsia="宋体" w:hAnsi="Arial" w:cs="Arial"/>
          <w:color w:val="333333"/>
          <w:kern w:val="0"/>
          <w:sz w:val="24"/>
          <w:szCs w:val="24"/>
        </w:rPr>
        <w:t>查询</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="chnameone"&gt;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(chnameone like '%$chnameone$%' or spellinitial like '%$chnameone$%')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="chnametwo"&gt;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chnametwo like '%$chnametwo$%'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6</w:t>
      </w:r>
      <w:r>
        <w:rPr>
          <w:rFonts w:ascii="Arial" w:eastAsia="宋体" w:hAnsi="Arial" w:cs="Arial"/>
          <w:color w:val="333333"/>
          <w:kern w:val="0"/>
          <w:sz w:val="24"/>
          <w:szCs w:val="24"/>
        </w:rPr>
        <w:t>、</w:t>
      </w:r>
      <w:r>
        <w:rPr>
          <w:rFonts w:ascii="Arial" w:eastAsia="宋体" w:hAnsi="Arial" w:cs="Arial"/>
          <w:color w:val="333333"/>
          <w:kern w:val="0"/>
          <w:sz w:val="24"/>
          <w:szCs w:val="24"/>
        </w:rPr>
        <w:t>or</w:t>
      </w:r>
      <w:r>
        <w:rPr>
          <w:rFonts w:ascii="Arial" w:eastAsia="宋体" w:hAnsi="Arial" w:cs="Arial"/>
          <w:color w:val="333333"/>
          <w:kern w:val="0"/>
          <w:sz w:val="24"/>
          <w:szCs w:val="24"/>
        </w:rPr>
        <w:t>条件</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isEqual</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="_exeable"</w:t>
      </w:r>
      <w:r>
        <w:rPr>
          <w:rFonts w:ascii="Verdana" w:eastAsia="宋体" w:hAnsi="Verdana" w:cs="Arial"/>
          <w:color w:val="000000"/>
          <w:kern w:val="0"/>
          <w:sz w:val="20"/>
          <w:szCs w:val="20"/>
        </w:rPr>
        <w:t> </w:t>
      </w:r>
      <w:r>
        <w:rPr>
          <w:rFonts w:ascii="Verdana" w:eastAsia="宋体" w:hAnsi="Verdana" w:cs="Arial"/>
          <w:color w:val="FF0000"/>
          <w:kern w:val="0"/>
          <w:sz w:val="20"/>
          <w:szCs w:val="20"/>
        </w:rPr>
        <w:t>compareValue</w:t>
      </w:r>
      <w:r>
        <w:rPr>
          <w:rFonts w:ascii="Verdana" w:eastAsia="宋体" w:hAnsi="Verdana" w:cs="Arial"/>
          <w:color w:val="0000FF"/>
          <w:kern w:val="0"/>
          <w:sz w:val="20"/>
          <w:szCs w:val="20"/>
        </w:rPr>
        <w:t>="N"&gt;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&lt;![CDATA[ </w:t>
      </w:r>
      <w:r>
        <w:rPr>
          <w:rFonts w:ascii="Verdana" w:eastAsia="宋体" w:hAnsi="Verdana" w:cs="Arial"/>
          <w:color w:val="000000"/>
          <w:kern w:val="0"/>
          <w:sz w:val="20"/>
          <w:szCs w:val="20"/>
        </w:rPr>
        <w:br/>
        <w:t>                                (t.finished='11'    or t.failure=3) </w:t>
      </w:r>
      <w:r>
        <w:rPr>
          <w:rFonts w:ascii="Verdana" w:eastAsia="宋体" w:hAnsi="Verdana" w:cs="Arial"/>
          <w:color w:val="000000"/>
          <w:kern w:val="0"/>
          <w:sz w:val="20"/>
          <w:szCs w:val="20"/>
        </w:rPr>
        <w:br/>
        <w:t>                        ]]&gt;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isEqual</w:t>
      </w:r>
      <w:r>
        <w:rPr>
          <w:rFonts w:ascii="Verdana" w:eastAsia="宋体" w:hAnsi="Verdana" w:cs="Arial"/>
          <w:color w:val="0000FF"/>
          <w:kern w:val="0"/>
          <w:sz w:val="20"/>
          <w:szCs w:val="20"/>
        </w:rPr>
        <w:t>&gt;</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lastRenderedPageBreak/>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isEqual</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="_exeable"</w:t>
      </w:r>
      <w:r>
        <w:rPr>
          <w:rFonts w:ascii="Verdana" w:eastAsia="宋体" w:hAnsi="Verdana" w:cs="Arial"/>
          <w:color w:val="000000"/>
          <w:kern w:val="0"/>
          <w:sz w:val="20"/>
          <w:szCs w:val="20"/>
        </w:rPr>
        <w:t> </w:t>
      </w:r>
      <w:r>
        <w:rPr>
          <w:rFonts w:ascii="Verdana" w:eastAsia="宋体" w:hAnsi="Verdana" w:cs="Arial"/>
          <w:color w:val="FF0000"/>
          <w:kern w:val="0"/>
          <w:sz w:val="20"/>
          <w:szCs w:val="20"/>
        </w:rPr>
        <w:t>compareValue</w:t>
      </w:r>
      <w:r>
        <w:rPr>
          <w:rFonts w:ascii="Verdana" w:eastAsia="宋体" w:hAnsi="Verdana" w:cs="Arial"/>
          <w:color w:val="0000FF"/>
          <w:kern w:val="0"/>
          <w:sz w:val="20"/>
          <w:szCs w:val="20"/>
        </w:rPr>
        <w:t>="Y"&gt;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&lt;![CDATA[ </w:t>
      </w:r>
      <w:r>
        <w:rPr>
          <w:rFonts w:ascii="Verdana" w:eastAsia="宋体" w:hAnsi="Verdana" w:cs="Arial"/>
          <w:color w:val="000000"/>
          <w:kern w:val="0"/>
          <w:sz w:val="20"/>
          <w:szCs w:val="20"/>
        </w:rPr>
        <w:br/>
        <w:t>                                t.finished in ('10','19') and t.failure</w:t>
      </w:r>
      <w:r>
        <w:rPr>
          <w:rFonts w:ascii="Verdana" w:eastAsia="宋体" w:hAnsi="Verdana" w:cs="Arial"/>
          <w:color w:val="0000FF"/>
          <w:kern w:val="0"/>
          <w:sz w:val="20"/>
          <w:szCs w:val="20"/>
        </w:rPr>
        <w:t>&lt;</w:t>
      </w:r>
      <w:r>
        <w:rPr>
          <w:rFonts w:ascii="Verdana" w:eastAsia="宋体" w:hAnsi="Verdana" w:cs="Arial"/>
          <w:color w:val="800000"/>
          <w:kern w:val="0"/>
          <w:sz w:val="20"/>
          <w:szCs w:val="20"/>
        </w:rPr>
        <w:t>3</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isEqual</w:t>
      </w:r>
      <w:r>
        <w:rPr>
          <w:rFonts w:ascii="Verdana" w:eastAsia="宋体" w:hAnsi="Verdana" w:cs="Arial"/>
          <w:color w:val="0000FF"/>
          <w:kern w:val="0"/>
          <w:sz w:val="20"/>
          <w:szCs w:val="20"/>
        </w:rPr>
        <w:t>&gt;</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7</w:t>
      </w:r>
      <w:r>
        <w:rPr>
          <w:rFonts w:ascii="Arial" w:eastAsia="宋体" w:hAnsi="Arial" w:cs="Arial"/>
          <w:color w:val="333333"/>
          <w:kern w:val="0"/>
          <w:sz w:val="24"/>
          <w:szCs w:val="24"/>
        </w:rPr>
        <w:t>、</w:t>
      </w:r>
      <w:r>
        <w:rPr>
          <w:rFonts w:ascii="Arial" w:eastAsia="宋体" w:hAnsi="Arial" w:cs="Arial"/>
          <w:color w:val="333333"/>
          <w:kern w:val="0"/>
          <w:sz w:val="24"/>
          <w:szCs w:val="24"/>
        </w:rPr>
        <w:t>where</w:t>
      </w:r>
      <w:r>
        <w:rPr>
          <w:rFonts w:ascii="Arial" w:eastAsia="宋体" w:hAnsi="Arial" w:cs="Arial"/>
          <w:color w:val="333333"/>
          <w:kern w:val="0"/>
          <w:sz w:val="24"/>
          <w:szCs w:val="24"/>
        </w:rPr>
        <w:t>子查询</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 property="</w:t>
      </w:r>
      <w:r>
        <w:rPr>
          <w:rFonts w:ascii="Verdana" w:eastAsia="宋体" w:hAnsi="Verdana" w:cs="Arial"/>
          <w:color w:val="000000"/>
          <w:kern w:val="0"/>
          <w:sz w:val="20"/>
          <w:szCs w:val="20"/>
        </w:rPr>
        <w:t>exprogramcode"</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 property="</w:t>
      </w:r>
      <w:r>
        <w:rPr>
          <w:rFonts w:ascii="Verdana" w:eastAsia="宋体" w:hAnsi="Verdana" w:cs="Arial"/>
          <w:color w:val="000000"/>
          <w:kern w:val="0"/>
          <w:sz w:val="20"/>
          <w:szCs w:val="20"/>
        </w:rPr>
        <w:t>isRational"</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isEqual</w:t>
      </w:r>
      <w:r>
        <w:rPr>
          <w:rFonts w:ascii="Verdana" w:eastAsia="宋体" w:hAnsi="Verdana" w:cs="Arial"/>
          <w:color w:val="000000"/>
          <w:kern w:val="0"/>
          <w:sz w:val="20"/>
          <w:szCs w:val="20"/>
        </w:rPr>
        <w:t> </w:t>
      </w:r>
      <w:r>
        <w:rPr>
          <w:rFonts w:ascii="Verdana" w:eastAsia="宋体" w:hAnsi="Verdana" w:cs="Arial"/>
          <w:color w:val="FF0000"/>
          <w:kern w:val="0"/>
          <w:sz w:val="20"/>
          <w:szCs w:val="20"/>
        </w:rPr>
        <w:t>prepend</w:t>
      </w:r>
      <w:r>
        <w:rPr>
          <w:rFonts w:ascii="Verdana" w:eastAsia="宋体" w:hAnsi="Verdana" w:cs="Arial"/>
          <w:color w:val="0000FF"/>
          <w:kern w:val="0"/>
          <w:sz w:val="20"/>
          <w:szCs w:val="20"/>
        </w:rPr>
        <w:t>="and"</w:t>
      </w:r>
      <w:r>
        <w:rPr>
          <w:rFonts w:ascii="Verdana" w:eastAsia="宋体" w:hAnsi="Verdana" w:cs="Arial"/>
          <w:color w:val="000000"/>
          <w:kern w:val="0"/>
          <w:sz w:val="20"/>
          <w:szCs w:val="20"/>
        </w:rPr>
        <w:t> </w:t>
      </w:r>
      <w:r>
        <w:rPr>
          <w:rFonts w:ascii="Verdana" w:eastAsia="宋体" w:hAnsi="Verdana" w:cs="Arial"/>
          <w:color w:val="FF0000"/>
          <w:kern w:val="0"/>
          <w:sz w:val="20"/>
          <w:szCs w:val="20"/>
        </w:rPr>
        <w:t>property</w:t>
      </w:r>
      <w:r>
        <w:rPr>
          <w:rFonts w:ascii="Verdana" w:eastAsia="宋体" w:hAnsi="Verdana" w:cs="Arial"/>
          <w:color w:val="0000FF"/>
          <w:kern w:val="0"/>
          <w:sz w:val="20"/>
          <w:szCs w:val="20"/>
        </w:rPr>
        <w:t>="isRational"</w:t>
      </w:r>
      <w:r>
        <w:rPr>
          <w:rFonts w:ascii="Verdana" w:eastAsia="宋体" w:hAnsi="Verdana" w:cs="Arial"/>
          <w:color w:val="000000"/>
          <w:kern w:val="0"/>
          <w:sz w:val="20"/>
          <w:szCs w:val="20"/>
        </w:rPr>
        <w:t> </w:t>
      </w:r>
      <w:r>
        <w:rPr>
          <w:rFonts w:ascii="Verdana" w:eastAsia="宋体" w:hAnsi="Verdana" w:cs="Arial"/>
          <w:color w:val="FF0000"/>
          <w:kern w:val="0"/>
          <w:sz w:val="20"/>
          <w:szCs w:val="20"/>
        </w:rPr>
        <w:t>compareValue</w:t>
      </w:r>
      <w:r>
        <w:rPr>
          <w:rFonts w:ascii="Verdana" w:eastAsia="宋体" w:hAnsi="Verdana" w:cs="Arial"/>
          <w:color w:val="0000FF"/>
          <w:kern w:val="0"/>
          <w:sz w:val="20"/>
          <w:szCs w:val="20"/>
        </w:rPr>
        <w:t>="N"&gt;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code not in </w:t>
      </w:r>
      <w:r>
        <w:rPr>
          <w:rFonts w:ascii="Verdana" w:eastAsia="宋体" w:hAnsi="Verdana" w:cs="Arial"/>
          <w:color w:val="000000"/>
          <w:kern w:val="0"/>
          <w:sz w:val="20"/>
          <w:szCs w:val="20"/>
        </w:rPr>
        <w:br/>
        <w:t>                                                (select t.contentcode </w:t>
      </w:r>
      <w:r>
        <w:rPr>
          <w:rFonts w:ascii="Verdana" w:eastAsia="宋体" w:hAnsi="Verdana" w:cs="Arial"/>
          <w:color w:val="000000"/>
          <w:kern w:val="0"/>
          <w:sz w:val="20"/>
          <w:szCs w:val="20"/>
        </w:rPr>
        <w:br/>
        <w:t>                                                from cms_ccm_programcontent t </w:t>
      </w:r>
      <w:r>
        <w:rPr>
          <w:rFonts w:ascii="Verdana" w:eastAsia="宋体" w:hAnsi="Verdana" w:cs="Arial"/>
          <w:color w:val="000000"/>
          <w:kern w:val="0"/>
          <w:sz w:val="20"/>
          <w:szCs w:val="20"/>
        </w:rPr>
        <w:br/>
        <w:t>                                                where t.contenttype='MZNRLX_MA' </w:t>
      </w:r>
      <w:r>
        <w:rPr>
          <w:rFonts w:ascii="Verdana" w:eastAsia="宋体" w:hAnsi="Verdana" w:cs="Arial"/>
          <w:color w:val="000000"/>
          <w:kern w:val="0"/>
          <w:sz w:val="20"/>
          <w:szCs w:val="20"/>
        </w:rPr>
        <w:br/>
        <w:t>                                                and t.programcode = #exprogramcode#)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isEqual</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isNotEmpty</w:t>
      </w:r>
      <w:r>
        <w:rPr>
          <w:rFonts w:ascii="Verdana" w:eastAsia="宋体" w:hAnsi="Verdana" w:cs="Arial"/>
          <w:color w:val="0000FF"/>
          <w:kern w:val="0"/>
          <w:sz w:val="20"/>
          <w:szCs w:val="20"/>
        </w:rPr>
        <w:t>&gt;</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select</w:t>
      </w:r>
      <w:r>
        <w:rPr>
          <w:rFonts w:ascii="Verdana" w:eastAsia="宋体" w:hAnsi="Verdana" w:cs="Arial"/>
          <w:color w:val="000000"/>
          <w:kern w:val="0"/>
          <w:sz w:val="20"/>
          <w:szCs w:val="20"/>
        </w:rPr>
        <w:t> </w:t>
      </w:r>
      <w:r>
        <w:rPr>
          <w:rFonts w:ascii="Verdana" w:eastAsia="宋体" w:hAnsi="Verdana" w:cs="Arial"/>
          <w:color w:val="FF0000"/>
          <w:kern w:val="0"/>
          <w:sz w:val="20"/>
          <w:szCs w:val="20"/>
        </w:rPr>
        <w:t>id</w:t>
      </w:r>
      <w:r>
        <w:rPr>
          <w:rFonts w:ascii="Verdana" w:eastAsia="宋体" w:hAnsi="Verdana" w:cs="Arial"/>
          <w:color w:val="0000FF"/>
          <w:kern w:val="0"/>
          <w:sz w:val="20"/>
          <w:szCs w:val="20"/>
        </w:rPr>
        <w:t>="findByProgramcode"</w:t>
      </w:r>
      <w:r>
        <w:rPr>
          <w:rFonts w:ascii="Verdana" w:eastAsia="宋体" w:hAnsi="Verdana" w:cs="Arial"/>
          <w:color w:val="000000"/>
          <w:kern w:val="0"/>
          <w:sz w:val="20"/>
          <w:szCs w:val="20"/>
        </w:rPr>
        <w:t> </w:t>
      </w:r>
      <w:r>
        <w:rPr>
          <w:rFonts w:ascii="Verdana" w:eastAsia="宋体" w:hAnsi="Verdana" w:cs="Arial"/>
          <w:color w:val="FF0000"/>
          <w:kern w:val="0"/>
          <w:sz w:val="20"/>
          <w:szCs w:val="20"/>
        </w:rPr>
        <w:t>parameterClass</w:t>
      </w:r>
      <w:r>
        <w:rPr>
          <w:rFonts w:ascii="Verdana" w:eastAsia="宋体" w:hAnsi="Verdana" w:cs="Arial"/>
          <w:color w:val="0000FF"/>
          <w:kern w:val="0"/>
          <w:sz w:val="20"/>
          <w:szCs w:val="20"/>
        </w:rPr>
        <w:t>="string"</w:t>
      </w:r>
      <w:r>
        <w:rPr>
          <w:rFonts w:ascii="Verdana" w:eastAsia="宋体" w:hAnsi="Verdana" w:cs="Arial"/>
          <w:color w:val="000000"/>
          <w:kern w:val="0"/>
          <w:sz w:val="20"/>
          <w:szCs w:val="20"/>
        </w:rPr>
        <w:t> </w:t>
      </w:r>
      <w:r>
        <w:rPr>
          <w:rFonts w:ascii="Verdana" w:eastAsia="宋体" w:hAnsi="Verdana" w:cs="Arial"/>
          <w:color w:val="FF0000"/>
          <w:kern w:val="0"/>
          <w:sz w:val="20"/>
          <w:szCs w:val="20"/>
        </w:rPr>
        <w:t>resultMap</w:t>
      </w:r>
      <w:r>
        <w:rPr>
          <w:rFonts w:ascii="Verdana" w:eastAsia="宋体" w:hAnsi="Verdana" w:cs="Arial"/>
          <w:color w:val="0000FF"/>
          <w:kern w:val="0"/>
          <w:sz w:val="20"/>
          <w:szCs w:val="20"/>
        </w:rPr>
        <w:t>="cms_ccm_material.result"&gt;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select * </w:t>
      </w:r>
      <w:r>
        <w:rPr>
          <w:rFonts w:ascii="Verdana" w:eastAsia="宋体" w:hAnsi="Verdana" w:cs="Arial"/>
          <w:color w:val="000000"/>
          <w:kern w:val="0"/>
          <w:sz w:val="20"/>
          <w:szCs w:val="20"/>
        </w:rPr>
        <w:br/>
        <w:t>                from cms_ccm_material </w:t>
      </w:r>
      <w:r>
        <w:rPr>
          <w:rFonts w:ascii="Verdana" w:eastAsia="宋体" w:hAnsi="Verdana" w:cs="Arial"/>
          <w:color w:val="000000"/>
          <w:kern w:val="0"/>
          <w:sz w:val="20"/>
          <w:szCs w:val="20"/>
        </w:rPr>
        <w:br/>
        <w:t>                where code in </w:t>
      </w:r>
      <w:r>
        <w:rPr>
          <w:rFonts w:ascii="Verdana" w:eastAsia="宋体" w:hAnsi="Verdana" w:cs="Arial"/>
          <w:color w:val="000000"/>
          <w:kern w:val="0"/>
          <w:sz w:val="20"/>
          <w:szCs w:val="20"/>
        </w:rPr>
        <w:br/>
        <w:t>                (select t.contentcode </w:t>
      </w:r>
      <w:r>
        <w:rPr>
          <w:rFonts w:ascii="Verdana" w:eastAsia="宋体" w:hAnsi="Verdana" w:cs="Arial"/>
          <w:color w:val="000000"/>
          <w:kern w:val="0"/>
          <w:sz w:val="20"/>
          <w:szCs w:val="20"/>
        </w:rPr>
        <w:br/>
        <w:t>                from cms_ccm_programcontent t </w:t>
      </w:r>
      <w:r>
        <w:rPr>
          <w:rFonts w:ascii="Verdana" w:eastAsia="宋体" w:hAnsi="Verdana" w:cs="Arial"/>
          <w:color w:val="000000"/>
          <w:kern w:val="0"/>
          <w:sz w:val="20"/>
          <w:szCs w:val="20"/>
        </w:rPr>
        <w:br/>
        <w:t>                where t.contenttype = 'MZNRLX_MA' </w:t>
      </w:r>
      <w:r>
        <w:rPr>
          <w:rFonts w:ascii="Verdana" w:eastAsia="宋体" w:hAnsi="Verdana" w:cs="Arial"/>
          <w:color w:val="000000"/>
          <w:kern w:val="0"/>
          <w:sz w:val="20"/>
          <w:szCs w:val="20"/>
        </w:rPr>
        <w:br/>
        <w:t>                and programcode = #value#) </w:t>
      </w:r>
      <w:r>
        <w:rPr>
          <w:rFonts w:ascii="Verdana" w:eastAsia="宋体" w:hAnsi="Verdana" w:cs="Arial"/>
          <w:color w:val="000000"/>
          <w:kern w:val="0"/>
          <w:sz w:val="20"/>
          <w:szCs w:val="20"/>
        </w:rPr>
        <w:br/>
        <w:t>                order by updatetime desc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select</w:t>
      </w:r>
      <w:r>
        <w:rPr>
          <w:rFonts w:ascii="Verdana" w:eastAsia="宋体" w:hAnsi="Verdana" w:cs="Arial"/>
          <w:color w:val="0000FF"/>
          <w:kern w:val="0"/>
          <w:sz w:val="20"/>
          <w:szCs w:val="20"/>
        </w:rPr>
        <w:t>&gt;</w:t>
      </w:r>
    </w:p>
    <w:p w:rsidR="001A7847" w:rsidRDefault="007D395D">
      <w:pPr>
        <w:widowControl/>
        <w:shd w:val="clear" w:color="auto" w:fill="CCCED0"/>
        <w:spacing w:line="420" w:lineRule="atLeast"/>
        <w:jc w:val="left"/>
        <w:rPr>
          <w:rFonts w:ascii="Arial" w:eastAsia="宋体" w:hAnsi="Arial" w:cs="Arial"/>
          <w:color w:val="333333"/>
          <w:kern w:val="0"/>
          <w:sz w:val="24"/>
          <w:szCs w:val="24"/>
        </w:rPr>
      </w:pPr>
      <w:r>
        <w:rPr>
          <w:rFonts w:ascii="Arial" w:eastAsia="宋体" w:hAnsi="Arial" w:cs="Arial"/>
          <w:color w:val="333333"/>
          <w:kern w:val="0"/>
          <w:sz w:val="24"/>
          <w:szCs w:val="24"/>
        </w:rPr>
        <w:t> </w:t>
      </w:r>
    </w:p>
    <w:p w:rsidR="001A7847" w:rsidRDefault="007D395D">
      <w:pPr>
        <w:widowControl/>
        <w:shd w:val="clear" w:color="auto" w:fill="CCCED0"/>
        <w:spacing w:line="420" w:lineRule="atLeast"/>
        <w:jc w:val="left"/>
        <w:rPr>
          <w:rFonts w:ascii="inherit" w:eastAsia="宋体" w:hAnsi="inherit" w:cs="Arial" w:hint="eastAsia"/>
          <w:color w:val="333333"/>
          <w:kern w:val="0"/>
          <w:sz w:val="24"/>
          <w:szCs w:val="24"/>
        </w:rPr>
      </w:pPr>
      <w:r>
        <w:rPr>
          <w:rFonts w:ascii="inherit" w:eastAsia="宋体" w:hAnsi="inherit" w:cs="Arial"/>
          <w:color w:val="333333"/>
          <w:kern w:val="0"/>
          <w:sz w:val="24"/>
          <w:szCs w:val="24"/>
        </w:rPr>
        <w:t>9</w:t>
      </w:r>
      <w:r>
        <w:rPr>
          <w:rFonts w:ascii="inherit" w:eastAsia="宋体" w:hAnsi="inherit" w:cs="Arial"/>
          <w:color w:val="333333"/>
          <w:kern w:val="0"/>
          <w:sz w:val="24"/>
          <w:szCs w:val="24"/>
        </w:rPr>
        <w:t>、函数的使用</w:t>
      </w:r>
    </w:p>
    <w:p w:rsidR="001A7847" w:rsidRDefault="007D395D">
      <w:pPr>
        <w:widowControl/>
        <w:shd w:val="clear" w:color="auto" w:fill="EEEEEE"/>
        <w:wordWrap w:val="0"/>
        <w:spacing w:line="240" w:lineRule="atLeast"/>
        <w:jc w:val="left"/>
        <w:rPr>
          <w:rFonts w:ascii="Verdana" w:eastAsia="宋体" w:hAnsi="Verdana" w:cs="Arial"/>
          <w:color w:val="000000"/>
          <w:kern w:val="0"/>
          <w:sz w:val="20"/>
          <w:szCs w:val="20"/>
        </w:rPr>
      </w:pPr>
      <w:r>
        <w:rPr>
          <w:rFonts w:ascii="Verdana" w:eastAsia="宋体" w:hAnsi="Verdana" w:cs="Arial"/>
          <w:color w:val="000000"/>
          <w:kern w:val="0"/>
          <w:sz w:val="20"/>
          <w:szCs w:val="20"/>
        </w:rPr>
        <w:t>        &lt;!--</w:t>
      </w:r>
      <w:r>
        <w:rPr>
          <w:rFonts w:ascii="Verdana" w:eastAsia="宋体" w:hAnsi="Verdana" w:cs="Arial"/>
          <w:color w:val="008000"/>
          <w:kern w:val="0"/>
          <w:sz w:val="20"/>
          <w:szCs w:val="20"/>
        </w:rPr>
        <w:t> </w:t>
      </w:r>
      <w:r>
        <w:rPr>
          <w:rFonts w:ascii="Verdana" w:eastAsia="宋体" w:hAnsi="Verdana" w:cs="Arial"/>
          <w:color w:val="008000"/>
          <w:kern w:val="0"/>
          <w:sz w:val="20"/>
          <w:szCs w:val="20"/>
        </w:rPr>
        <w:t>添加</w:t>
      </w:r>
      <w:r>
        <w:rPr>
          <w:rFonts w:ascii="Verdana" w:eastAsia="宋体" w:hAnsi="Verdana" w:cs="Arial"/>
          <w:color w:val="008000"/>
          <w:kern w:val="0"/>
          <w:sz w:val="20"/>
          <w:szCs w:val="20"/>
        </w:rPr>
        <w:t> </w:t>
      </w:r>
      <w:r>
        <w:rPr>
          <w:rFonts w:ascii="Verdana" w:eastAsia="宋体" w:hAnsi="Verdana" w:cs="Arial"/>
          <w:color w:val="000000"/>
          <w:kern w:val="0"/>
          <w:sz w:val="20"/>
          <w:szCs w:val="20"/>
        </w:rPr>
        <w:t>--&gt;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insert</w:t>
      </w:r>
      <w:r>
        <w:rPr>
          <w:rFonts w:ascii="Verdana" w:eastAsia="宋体" w:hAnsi="Verdana" w:cs="Arial"/>
          <w:color w:val="000000"/>
          <w:kern w:val="0"/>
          <w:sz w:val="20"/>
          <w:szCs w:val="20"/>
        </w:rPr>
        <w:t> </w:t>
      </w:r>
      <w:r>
        <w:rPr>
          <w:rFonts w:ascii="Verdana" w:eastAsia="宋体" w:hAnsi="Verdana" w:cs="Arial"/>
          <w:color w:val="FF0000"/>
          <w:kern w:val="0"/>
          <w:sz w:val="20"/>
          <w:szCs w:val="20"/>
        </w:rPr>
        <w:t>id</w:t>
      </w:r>
      <w:r>
        <w:rPr>
          <w:rFonts w:ascii="Verdana" w:eastAsia="宋体" w:hAnsi="Verdana" w:cs="Arial"/>
          <w:color w:val="0000FF"/>
          <w:kern w:val="0"/>
          <w:sz w:val="20"/>
          <w:szCs w:val="20"/>
        </w:rPr>
        <w:t>="insert"</w:t>
      </w:r>
      <w:r>
        <w:rPr>
          <w:rFonts w:ascii="Verdana" w:eastAsia="宋体" w:hAnsi="Verdana" w:cs="Arial"/>
          <w:color w:val="000000"/>
          <w:kern w:val="0"/>
          <w:sz w:val="20"/>
          <w:szCs w:val="20"/>
        </w:rPr>
        <w:t> </w:t>
      </w:r>
      <w:r>
        <w:rPr>
          <w:rFonts w:ascii="Verdana" w:eastAsia="宋体" w:hAnsi="Verdana" w:cs="Arial"/>
          <w:color w:val="FF0000"/>
          <w:kern w:val="0"/>
          <w:sz w:val="20"/>
          <w:szCs w:val="20"/>
        </w:rPr>
        <w:t>parameterClass</w:t>
      </w:r>
      <w:r>
        <w:rPr>
          <w:rFonts w:ascii="Verdana" w:eastAsia="宋体" w:hAnsi="Verdana" w:cs="Arial"/>
          <w:color w:val="0000FF"/>
          <w:kern w:val="0"/>
          <w:sz w:val="20"/>
          <w:szCs w:val="20"/>
        </w:rPr>
        <w:t>="RuleMaster"&gt;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insert into rulemaster( </w:t>
      </w:r>
      <w:r>
        <w:rPr>
          <w:rFonts w:ascii="Verdana" w:eastAsia="宋体" w:hAnsi="Verdana" w:cs="Arial"/>
          <w:color w:val="000000"/>
          <w:kern w:val="0"/>
          <w:sz w:val="20"/>
          <w:szCs w:val="20"/>
        </w:rPr>
        <w:br/>
        <w:t>                name, </w:t>
      </w:r>
      <w:r>
        <w:rPr>
          <w:rFonts w:ascii="Verdana" w:eastAsia="宋体" w:hAnsi="Verdana" w:cs="Arial"/>
          <w:color w:val="000000"/>
          <w:kern w:val="0"/>
          <w:sz w:val="20"/>
          <w:szCs w:val="20"/>
        </w:rPr>
        <w:br/>
        <w:t>                createtime, </w:t>
      </w:r>
      <w:r>
        <w:rPr>
          <w:rFonts w:ascii="Verdana" w:eastAsia="宋体" w:hAnsi="Verdana" w:cs="Arial"/>
          <w:color w:val="000000"/>
          <w:kern w:val="0"/>
          <w:sz w:val="20"/>
          <w:szCs w:val="20"/>
        </w:rPr>
        <w:br/>
        <w:t>                updatetime, </w:t>
      </w:r>
      <w:r>
        <w:rPr>
          <w:rFonts w:ascii="Verdana" w:eastAsia="宋体" w:hAnsi="Verdana" w:cs="Arial"/>
          <w:color w:val="000000"/>
          <w:kern w:val="0"/>
          <w:sz w:val="20"/>
          <w:szCs w:val="20"/>
        </w:rPr>
        <w:br/>
        <w:t>                remark </w:t>
      </w:r>
      <w:r>
        <w:rPr>
          <w:rFonts w:ascii="Verdana" w:eastAsia="宋体" w:hAnsi="Verdana" w:cs="Arial"/>
          <w:color w:val="000000"/>
          <w:kern w:val="0"/>
          <w:sz w:val="20"/>
          <w:szCs w:val="20"/>
        </w:rPr>
        <w:br/>
        <w:t>                ) values ( </w:t>
      </w:r>
      <w:r>
        <w:rPr>
          <w:rFonts w:ascii="Verdana" w:eastAsia="宋体" w:hAnsi="Verdana" w:cs="Arial"/>
          <w:color w:val="000000"/>
          <w:kern w:val="0"/>
          <w:sz w:val="20"/>
          <w:szCs w:val="20"/>
        </w:rPr>
        <w:br/>
        <w:t>                #name#, </w:t>
      </w:r>
      <w:r>
        <w:rPr>
          <w:rFonts w:ascii="Verdana" w:eastAsia="宋体" w:hAnsi="Verdana" w:cs="Arial"/>
          <w:color w:val="000000"/>
          <w:kern w:val="0"/>
          <w:sz w:val="20"/>
          <w:szCs w:val="20"/>
        </w:rPr>
        <w:br/>
      </w:r>
      <w:r>
        <w:rPr>
          <w:rFonts w:ascii="Verdana" w:eastAsia="宋体" w:hAnsi="Verdana" w:cs="Arial"/>
          <w:color w:val="000000"/>
          <w:kern w:val="0"/>
          <w:sz w:val="20"/>
          <w:szCs w:val="20"/>
        </w:rPr>
        <w:lastRenderedPageBreak/>
        <w:t>                now(), </w:t>
      </w:r>
      <w:r>
        <w:rPr>
          <w:rFonts w:ascii="Verdana" w:eastAsia="宋体" w:hAnsi="Verdana" w:cs="Arial"/>
          <w:color w:val="000000"/>
          <w:kern w:val="0"/>
          <w:sz w:val="20"/>
          <w:szCs w:val="20"/>
        </w:rPr>
        <w:br/>
        <w:t>                now(), </w:t>
      </w:r>
      <w:r>
        <w:rPr>
          <w:rFonts w:ascii="Verdana" w:eastAsia="宋体" w:hAnsi="Verdana" w:cs="Arial"/>
          <w:color w:val="000000"/>
          <w:kern w:val="0"/>
          <w:sz w:val="20"/>
          <w:szCs w:val="20"/>
        </w:rPr>
        <w:br/>
        <w:t>                #remark# </w:t>
      </w:r>
      <w:r>
        <w:rPr>
          <w:rFonts w:ascii="Verdana" w:eastAsia="宋体" w:hAnsi="Verdana" w:cs="Arial"/>
          <w:color w:val="000000"/>
          <w:kern w:val="0"/>
          <w:sz w:val="20"/>
          <w:szCs w:val="20"/>
        </w:rPr>
        <w:br/>
        <w:t>                )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selectKey</w:t>
      </w:r>
      <w:r>
        <w:rPr>
          <w:rFonts w:ascii="Verdana" w:eastAsia="宋体" w:hAnsi="Verdana" w:cs="Arial"/>
          <w:color w:val="000000"/>
          <w:kern w:val="0"/>
          <w:sz w:val="20"/>
          <w:szCs w:val="20"/>
        </w:rPr>
        <w:t> </w:t>
      </w:r>
      <w:r>
        <w:rPr>
          <w:rFonts w:ascii="Verdana" w:eastAsia="宋体" w:hAnsi="Verdana" w:cs="Arial"/>
          <w:color w:val="FF0000"/>
          <w:kern w:val="0"/>
          <w:sz w:val="20"/>
          <w:szCs w:val="20"/>
        </w:rPr>
        <w:t>keyProperty</w:t>
      </w:r>
      <w:r>
        <w:rPr>
          <w:rFonts w:ascii="Verdana" w:eastAsia="宋体" w:hAnsi="Verdana" w:cs="Arial"/>
          <w:color w:val="0000FF"/>
          <w:kern w:val="0"/>
          <w:sz w:val="20"/>
          <w:szCs w:val="20"/>
        </w:rPr>
        <w:t>="id"</w:t>
      </w:r>
      <w:r>
        <w:rPr>
          <w:rFonts w:ascii="Verdana" w:eastAsia="宋体" w:hAnsi="Verdana" w:cs="Arial"/>
          <w:color w:val="000000"/>
          <w:kern w:val="0"/>
          <w:sz w:val="20"/>
          <w:szCs w:val="20"/>
        </w:rPr>
        <w:t> </w:t>
      </w:r>
      <w:r>
        <w:rPr>
          <w:rFonts w:ascii="Verdana" w:eastAsia="宋体" w:hAnsi="Verdana" w:cs="Arial"/>
          <w:color w:val="FF0000"/>
          <w:kern w:val="0"/>
          <w:sz w:val="20"/>
          <w:szCs w:val="20"/>
        </w:rPr>
        <w:t>resultClass</w:t>
      </w:r>
      <w:r>
        <w:rPr>
          <w:rFonts w:ascii="Verdana" w:eastAsia="宋体" w:hAnsi="Verdana" w:cs="Arial"/>
          <w:color w:val="0000FF"/>
          <w:kern w:val="0"/>
          <w:sz w:val="20"/>
          <w:szCs w:val="20"/>
        </w:rPr>
        <w:t>="long"&gt;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select LAST_INSERT_ID()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selectKey</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insert</w:t>
      </w:r>
      <w:r>
        <w:rPr>
          <w:rFonts w:ascii="Verdana" w:eastAsia="宋体" w:hAnsi="Verdana" w:cs="Arial"/>
          <w:color w:val="0000FF"/>
          <w:kern w:val="0"/>
          <w:sz w:val="20"/>
          <w:szCs w:val="20"/>
        </w:rPr>
        <w:t>&gt;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&lt;!--</w:t>
      </w:r>
      <w:r>
        <w:rPr>
          <w:rFonts w:ascii="Verdana" w:eastAsia="宋体" w:hAnsi="Verdana" w:cs="Arial"/>
          <w:color w:val="008000"/>
          <w:kern w:val="0"/>
          <w:sz w:val="20"/>
          <w:szCs w:val="20"/>
        </w:rPr>
        <w:t> </w:t>
      </w:r>
      <w:r>
        <w:rPr>
          <w:rFonts w:ascii="Verdana" w:eastAsia="宋体" w:hAnsi="Verdana" w:cs="Arial"/>
          <w:color w:val="008000"/>
          <w:kern w:val="0"/>
          <w:sz w:val="20"/>
          <w:szCs w:val="20"/>
        </w:rPr>
        <w:t>更新</w:t>
      </w:r>
      <w:r>
        <w:rPr>
          <w:rFonts w:ascii="Verdana" w:eastAsia="宋体" w:hAnsi="Verdana" w:cs="Arial"/>
          <w:color w:val="008000"/>
          <w:kern w:val="0"/>
          <w:sz w:val="20"/>
          <w:szCs w:val="20"/>
        </w:rPr>
        <w:t> </w:t>
      </w:r>
      <w:r>
        <w:rPr>
          <w:rFonts w:ascii="Verdana" w:eastAsia="宋体" w:hAnsi="Verdana" w:cs="Arial"/>
          <w:color w:val="000000"/>
          <w:kern w:val="0"/>
          <w:sz w:val="20"/>
          <w:szCs w:val="20"/>
        </w:rPr>
        <w:t>--&gt;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update</w:t>
      </w:r>
      <w:r>
        <w:rPr>
          <w:rFonts w:ascii="Verdana" w:eastAsia="宋体" w:hAnsi="Verdana" w:cs="Arial"/>
          <w:color w:val="000000"/>
          <w:kern w:val="0"/>
          <w:sz w:val="20"/>
          <w:szCs w:val="20"/>
        </w:rPr>
        <w:t> </w:t>
      </w:r>
      <w:r>
        <w:rPr>
          <w:rFonts w:ascii="Verdana" w:eastAsia="宋体" w:hAnsi="Verdana" w:cs="Arial"/>
          <w:color w:val="FF0000"/>
          <w:kern w:val="0"/>
          <w:sz w:val="20"/>
          <w:szCs w:val="20"/>
        </w:rPr>
        <w:t>id</w:t>
      </w:r>
      <w:r>
        <w:rPr>
          <w:rFonts w:ascii="Verdana" w:eastAsia="宋体" w:hAnsi="Verdana" w:cs="Arial"/>
          <w:color w:val="0000FF"/>
          <w:kern w:val="0"/>
          <w:sz w:val="20"/>
          <w:szCs w:val="20"/>
        </w:rPr>
        <w:t>="update"</w:t>
      </w:r>
      <w:r>
        <w:rPr>
          <w:rFonts w:ascii="Verdana" w:eastAsia="宋体" w:hAnsi="Verdana" w:cs="Arial"/>
          <w:color w:val="000000"/>
          <w:kern w:val="0"/>
          <w:sz w:val="20"/>
          <w:szCs w:val="20"/>
        </w:rPr>
        <w:t> </w:t>
      </w:r>
      <w:r>
        <w:rPr>
          <w:rFonts w:ascii="Verdana" w:eastAsia="宋体" w:hAnsi="Verdana" w:cs="Arial"/>
          <w:color w:val="FF0000"/>
          <w:kern w:val="0"/>
          <w:sz w:val="20"/>
          <w:szCs w:val="20"/>
        </w:rPr>
        <w:t>parameterClass</w:t>
      </w:r>
      <w:r>
        <w:rPr>
          <w:rFonts w:ascii="Verdana" w:eastAsia="宋体" w:hAnsi="Verdana" w:cs="Arial"/>
          <w:color w:val="0000FF"/>
          <w:kern w:val="0"/>
          <w:sz w:val="20"/>
          <w:szCs w:val="20"/>
        </w:rPr>
        <w:t>="RuleMaster"&gt;</w:t>
      </w:r>
      <w:r>
        <w:rPr>
          <w:rFonts w:ascii="Verdana" w:eastAsia="宋体" w:hAnsi="Verdana" w:cs="Arial"/>
          <w:color w:val="000000"/>
          <w:kern w:val="0"/>
          <w:sz w:val="20"/>
          <w:szCs w:val="20"/>
        </w:rPr>
        <w:t> </w:t>
      </w:r>
      <w:r>
        <w:rPr>
          <w:rFonts w:ascii="Verdana" w:eastAsia="宋体" w:hAnsi="Verdana" w:cs="Arial"/>
          <w:color w:val="000000"/>
          <w:kern w:val="0"/>
          <w:sz w:val="20"/>
          <w:szCs w:val="20"/>
        </w:rPr>
        <w:br/>
        <w:t>                update rulemaster set </w:t>
      </w:r>
      <w:r>
        <w:rPr>
          <w:rFonts w:ascii="Verdana" w:eastAsia="宋体" w:hAnsi="Verdana" w:cs="Arial"/>
          <w:color w:val="000000"/>
          <w:kern w:val="0"/>
          <w:sz w:val="20"/>
          <w:szCs w:val="20"/>
        </w:rPr>
        <w:br/>
        <w:t>                name = #name#, </w:t>
      </w:r>
      <w:r>
        <w:rPr>
          <w:rFonts w:ascii="Verdana" w:eastAsia="宋体" w:hAnsi="Verdana" w:cs="Arial"/>
          <w:color w:val="000000"/>
          <w:kern w:val="0"/>
          <w:sz w:val="20"/>
          <w:szCs w:val="20"/>
        </w:rPr>
        <w:br/>
        <w:t>                updatetime = now(), </w:t>
      </w:r>
      <w:r>
        <w:rPr>
          <w:rFonts w:ascii="Verdana" w:eastAsia="宋体" w:hAnsi="Verdana" w:cs="Arial"/>
          <w:color w:val="000000"/>
          <w:kern w:val="0"/>
          <w:sz w:val="20"/>
          <w:szCs w:val="20"/>
        </w:rPr>
        <w:br/>
        <w:t>                remark = #remark# </w:t>
      </w:r>
      <w:r>
        <w:rPr>
          <w:rFonts w:ascii="Verdana" w:eastAsia="宋体" w:hAnsi="Verdana" w:cs="Arial"/>
          <w:color w:val="000000"/>
          <w:kern w:val="0"/>
          <w:sz w:val="20"/>
          <w:szCs w:val="20"/>
        </w:rPr>
        <w:br/>
        <w:t>                where id = #id# </w:t>
      </w:r>
      <w:r>
        <w:rPr>
          <w:rFonts w:ascii="Verdana" w:eastAsia="宋体" w:hAnsi="Verdana" w:cs="Arial"/>
          <w:color w:val="000000"/>
          <w:kern w:val="0"/>
          <w:sz w:val="20"/>
          <w:szCs w:val="20"/>
        </w:rPr>
        <w:br/>
        <w:t>        </w:t>
      </w:r>
      <w:r>
        <w:rPr>
          <w:rFonts w:ascii="Verdana" w:eastAsia="宋体" w:hAnsi="Verdana" w:cs="Arial"/>
          <w:color w:val="0000FF"/>
          <w:kern w:val="0"/>
          <w:sz w:val="20"/>
          <w:szCs w:val="20"/>
        </w:rPr>
        <w:t>&lt;/</w:t>
      </w:r>
      <w:r>
        <w:rPr>
          <w:rFonts w:ascii="Verdana" w:eastAsia="宋体" w:hAnsi="Verdana" w:cs="Arial"/>
          <w:color w:val="800000"/>
          <w:kern w:val="0"/>
          <w:sz w:val="20"/>
          <w:szCs w:val="20"/>
        </w:rPr>
        <w:t>update</w:t>
      </w:r>
      <w:r>
        <w:rPr>
          <w:rFonts w:ascii="Verdana" w:eastAsia="宋体" w:hAnsi="Verdana" w:cs="Arial"/>
          <w:color w:val="0000FF"/>
          <w:kern w:val="0"/>
          <w:sz w:val="20"/>
          <w:szCs w:val="20"/>
        </w:rPr>
        <w:t>&gt;</w:t>
      </w:r>
    </w:p>
    <w:p w:rsidR="001A7847" w:rsidRDefault="007D395D">
      <w:pPr>
        <w:widowControl/>
        <w:shd w:val="clear" w:color="auto" w:fill="CCCED0"/>
        <w:spacing w:line="420" w:lineRule="atLeast"/>
        <w:jc w:val="left"/>
        <w:rPr>
          <w:rFonts w:ascii="inherit" w:eastAsia="宋体" w:hAnsi="inherit" w:cs="Arial" w:hint="eastAsia"/>
          <w:color w:val="333333"/>
          <w:kern w:val="0"/>
          <w:sz w:val="24"/>
          <w:szCs w:val="24"/>
        </w:rPr>
      </w:pPr>
      <w:r>
        <w:rPr>
          <w:rFonts w:ascii="inherit" w:eastAsia="宋体" w:hAnsi="inherit" w:cs="Arial"/>
          <w:color w:val="333333"/>
          <w:kern w:val="0"/>
          <w:sz w:val="24"/>
          <w:szCs w:val="24"/>
        </w:rPr>
        <w:t> </w:t>
      </w:r>
    </w:p>
    <w:p w:rsidR="001A7847" w:rsidRDefault="007D395D">
      <w:pPr>
        <w:widowControl/>
        <w:shd w:val="clear" w:color="auto" w:fill="FFFFFF"/>
        <w:jc w:val="left"/>
        <w:rPr>
          <w:rFonts w:ascii="微软雅黑" w:eastAsia="微软雅黑" w:hAnsi="微软雅黑" w:cs="宋体"/>
          <w:color w:val="2F2F2F"/>
          <w:kern w:val="0"/>
          <w:sz w:val="24"/>
          <w:szCs w:val="24"/>
        </w:rPr>
      </w:pPr>
      <w:r>
        <w:rPr>
          <w:rFonts w:ascii="Arial" w:eastAsia="微软雅黑" w:hAnsi="Arial" w:cs="Arial"/>
          <w:color w:val="333333"/>
          <w:kern w:val="0"/>
          <w:sz w:val="24"/>
          <w:szCs w:val="24"/>
          <w:shd w:val="clear" w:color="auto" w:fill="CCCED0"/>
        </w:rPr>
        <w:t>10</w:t>
      </w:r>
      <w:r>
        <w:rPr>
          <w:rFonts w:ascii="Arial" w:eastAsia="微软雅黑" w:hAnsi="Arial" w:cs="Arial"/>
          <w:color w:val="333333"/>
          <w:kern w:val="0"/>
          <w:sz w:val="24"/>
          <w:szCs w:val="24"/>
          <w:shd w:val="clear" w:color="auto" w:fill="CCCED0"/>
        </w:rPr>
        <w:t>、</w:t>
      </w:r>
      <w:r>
        <w:rPr>
          <w:rFonts w:ascii="Arial" w:eastAsia="微软雅黑" w:hAnsi="Arial" w:cs="Arial"/>
          <w:color w:val="333333"/>
          <w:kern w:val="0"/>
          <w:sz w:val="24"/>
          <w:szCs w:val="24"/>
          <w:shd w:val="clear" w:color="auto" w:fill="CCCED0"/>
        </w:rPr>
        <w:t>map</w:t>
      </w:r>
      <w:r>
        <w:rPr>
          <w:rFonts w:ascii="Arial" w:eastAsia="微软雅黑" w:hAnsi="Arial" w:cs="Arial"/>
          <w:color w:val="333333"/>
          <w:kern w:val="0"/>
          <w:sz w:val="24"/>
          <w:szCs w:val="24"/>
          <w:shd w:val="clear" w:color="auto" w:fill="CCCED0"/>
        </w:rPr>
        <w:t>结果集</w:t>
      </w:r>
    </w:p>
    <w:p w:rsidR="001A7847" w:rsidRDefault="007D395D">
      <w:pPr>
        <w:widowControl/>
        <w:shd w:val="clear" w:color="auto" w:fill="EEEEEE"/>
        <w:wordWrap w:val="0"/>
        <w:jc w:val="left"/>
        <w:rPr>
          <w:rFonts w:ascii="inherit" w:eastAsia="微软雅黑" w:hAnsi="inherit" w:cs="宋体" w:hint="eastAsia"/>
          <w:color w:val="2F2F2F"/>
          <w:kern w:val="0"/>
          <w:sz w:val="24"/>
          <w:szCs w:val="24"/>
        </w:rPr>
      </w:pPr>
      <w:r>
        <w:rPr>
          <w:rFonts w:ascii="inherit" w:eastAsia="微软雅黑" w:hAnsi="inherit" w:cs="宋体"/>
          <w:color w:val="2F2F2F"/>
          <w:kern w:val="0"/>
          <w:sz w:val="20"/>
          <w:szCs w:val="20"/>
        </w:rPr>
        <w:t>        &lt;!--</w:t>
      </w:r>
      <w:r>
        <w:rPr>
          <w:rFonts w:ascii="Verdana" w:eastAsia="微软雅黑" w:hAnsi="Verdana" w:cs="宋体"/>
          <w:color w:val="000000"/>
          <w:kern w:val="0"/>
          <w:sz w:val="20"/>
          <w:szCs w:val="20"/>
        </w:rPr>
        <w:t> </w:t>
      </w:r>
      <w:r>
        <w:rPr>
          <w:rFonts w:ascii="Verdana" w:eastAsia="微软雅黑" w:hAnsi="Verdana" w:cs="宋体"/>
          <w:color w:val="000000"/>
          <w:kern w:val="0"/>
          <w:sz w:val="20"/>
          <w:szCs w:val="20"/>
        </w:rPr>
        <w:t>动态条件分页查询</w:t>
      </w:r>
      <w:r>
        <w:rPr>
          <w:rFonts w:ascii="Verdana" w:eastAsia="微软雅黑" w:hAnsi="Verdana" w:cs="宋体"/>
          <w:color w:val="000000"/>
          <w:kern w:val="0"/>
          <w:sz w:val="20"/>
          <w:szCs w:val="20"/>
        </w:rPr>
        <w:t> </w:t>
      </w:r>
      <w:r>
        <w:rPr>
          <w:rFonts w:ascii="inherit" w:eastAsia="微软雅黑" w:hAnsi="inherit" w:cs="宋体"/>
          <w:color w:val="2F2F2F"/>
          <w:kern w:val="0"/>
          <w:sz w:val="20"/>
          <w:szCs w:val="20"/>
        </w:rPr>
        <w:t>--&gt;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&lt;sql</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id="sql_count"&gt;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select count(a.*)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&lt;/sql&gt;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&lt;sql</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id="sql_select"&gt;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select a.id                vid,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a.img             imgurl,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a.img_s         imgfile,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b.vfilename vfilename,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b.name            name,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c.id                sid,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c.url             url,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c.filename    filename,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c.status        status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&lt;/sql&gt;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&lt;sql</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id="sql_where"&gt;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From secfiles c, juji b, videoinfo a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where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a.id = b. videoid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and b.id = c.segmentid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and c.status = 0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order by a.id asc,b.id asc,c.sortnum asc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&lt;dynamic</w:t>
      </w:r>
      <w:r>
        <w:rPr>
          <w:rFonts w:ascii="inherit" w:eastAsia="微软雅黑" w:hAnsi="inherit" w:cs="宋体"/>
          <w:color w:val="2F2F2F"/>
          <w:kern w:val="0"/>
          <w:sz w:val="20"/>
          <w:szCs w:val="20"/>
        </w:rPr>
        <w:t> prepend=""</w:t>
      </w:r>
      <w:r>
        <w:rPr>
          <w:rFonts w:ascii="Verdana" w:eastAsia="微软雅黑" w:hAnsi="Verdana" w:cs="宋体"/>
          <w:color w:val="000000"/>
          <w:kern w:val="0"/>
          <w:sz w:val="20"/>
          <w:szCs w:val="20"/>
        </w:rPr>
        <w:t>&gt;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&lt;isNotNull</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property="_start"&gt;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lastRenderedPageBreak/>
        <w:t>                                </w:t>
      </w:r>
      <w:r>
        <w:rPr>
          <w:rFonts w:ascii="Verdana" w:eastAsia="微软雅黑" w:hAnsi="Verdana" w:cs="宋体"/>
          <w:color w:val="000000"/>
          <w:kern w:val="0"/>
          <w:sz w:val="20"/>
          <w:szCs w:val="20"/>
        </w:rPr>
        <w:t>&lt;isNotNull</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property="_size"&gt;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limit #_start#, #_size#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&lt;/isNotNull&gt;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&lt;/isNotNull&gt;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&lt;/dynamic&gt;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&lt;/sql&gt;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&lt;!--</w:t>
      </w:r>
      <w:r>
        <w:rPr>
          <w:rFonts w:ascii="Verdana" w:eastAsia="微软雅黑" w:hAnsi="Verdana" w:cs="宋体"/>
          <w:color w:val="000000"/>
          <w:kern w:val="0"/>
          <w:sz w:val="20"/>
          <w:szCs w:val="20"/>
        </w:rPr>
        <w:t> </w:t>
      </w:r>
      <w:r>
        <w:rPr>
          <w:rFonts w:ascii="Verdana" w:eastAsia="微软雅黑" w:hAnsi="Verdana" w:cs="宋体"/>
          <w:color w:val="000000"/>
          <w:kern w:val="0"/>
          <w:sz w:val="20"/>
          <w:szCs w:val="20"/>
        </w:rPr>
        <w:t>返回没有下载的记录总数</w:t>
      </w:r>
      <w:r>
        <w:rPr>
          <w:rFonts w:ascii="Verdana" w:eastAsia="微软雅黑" w:hAnsi="Verdana" w:cs="宋体"/>
          <w:color w:val="000000"/>
          <w:kern w:val="0"/>
          <w:sz w:val="20"/>
          <w:szCs w:val="20"/>
        </w:rPr>
        <w:t> </w:t>
      </w:r>
      <w:r>
        <w:rPr>
          <w:rFonts w:ascii="inherit" w:eastAsia="微软雅黑" w:hAnsi="inherit" w:cs="宋体"/>
          <w:color w:val="2F2F2F"/>
          <w:kern w:val="0"/>
          <w:sz w:val="20"/>
          <w:szCs w:val="20"/>
        </w:rPr>
        <w:t>--&gt;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&lt;select</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id="getUndownFilesForCount"</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parameterClass="map"</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resultClass="int"&gt;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&lt;include</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refid="sql_count"/&gt;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&lt;include</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refid="sql_where"/&gt;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&lt;/select&gt;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&lt;!--</w:t>
      </w:r>
      <w:r>
        <w:rPr>
          <w:rFonts w:ascii="Verdana" w:eastAsia="微软雅黑" w:hAnsi="Verdana" w:cs="宋体"/>
          <w:color w:val="000000"/>
          <w:kern w:val="0"/>
          <w:sz w:val="20"/>
          <w:szCs w:val="20"/>
        </w:rPr>
        <w:t> </w:t>
      </w:r>
      <w:r>
        <w:rPr>
          <w:rFonts w:ascii="Verdana" w:eastAsia="微软雅黑" w:hAnsi="Verdana" w:cs="宋体"/>
          <w:color w:val="000000"/>
          <w:kern w:val="0"/>
          <w:sz w:val="20"/>
          <w:szCs w:val="20"/>
        </w:rPr>
        <w:t>返回没有下载的记录</w:t>
      </w:r>
      <w:r>
        <w:rPr>
          <w:rFonts w:ascii="Verdana" w:eastAsia="微软雅黑" w:hAnsi="Verdana" w:cs="宋体"/>
          <w:color w:val="000000"/>
          <w:kern w:val="0"/>
          <w:sz w:val="20"/>
          <w:szCs w:val="20"/>
        </w:rPr>
        <w:t> </w:t>
      </w:r>
      <w:r>
        <w:rPr>
          <w:rFonts w:ascii="inherit" w:eastAsia="微软雅黑" w:hAnsi="inherit" w:cs="宋体"/>
          <w:color w:val="2F2F2F"/>
          <w:kern w:val="0"/>
          <w:sz w:val="20"/>
          <w:szCs w:val="20"/>
        </w:rPr>
        <w:t>--&gt;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&lt;select</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id="getUndownFiles"</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parameterClass="map"</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resultClass="java.util.HashMap"&gt;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&lt;include</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refid="sql_select"/&gt;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&lt;include</w:t>
      </w:r>
      <w:r>
        <w:rPr>
          <w:rFonts w:ascii="inherit" w:eastAsia="微软雅黑" w:hAnsi="inherit" w:cs="宋体"/>
          <w:color w:val="2F2F2F"/>
          <w:kern w:val="0"/>
          <w:sz w:val="20"/>
          <w:szCs w:val="20"/>
        </w:rPr>
        <w:t> </w:t>
      </w:r>
      <w:r>
        <w:rPr>
          <w:rFonts w:ascii="Verdana" w:eastAsia="微软雅黑" w:hAnsi="Verdana" w:cs="宋体"/>
          <w:color w:val="000000"/>
          <w:kern w:val="0"/>
          <w:sz w:val="20"/>
          <w:szCs w:val="20"/>
        </w:rPr>
        <w:t>refid="sql_where"/&gt;</w:t>
      </w:r>
      <w:r>
        <w:rPr>
          <w:rFonts w:ascii="inherit" w:eastAsia="微软雅黑" w:hAnsi="inherit" w:cs="宋体"/>
          <w:color w:val="2F2F2F"/>
          <w:kern w:val="0"/>
          <w:sz w:val="20"/>
          <w:szCs w:val="20"/>
        </w:rPr>
        <w:t> </w:t>
      </w:r>
      <w:r>
        <w:rPr>
          <w:rFonts w:ascii="inherit" w:eastAsia="微软雅黑" w:hAnsi="inherit" w:cs="宋体"/>
          <w:color w:val="2F2F2F"/>
          <w:kern w:val="0"/>
          <w:sz w:val="24"/>
          <w:szCs w:val="24"/>
        </w:rPr>
        <w:br/>
        <w:t>        </w:t>
      </w:r>
      <w:r>
        <w:rPr>
          <w:rFonts w:ascii="inherit" w:eastAsia="微软雅黑" w:hAnsi="inherit" w:cs="宋体"/>
          <w:color w:val="2F2F2F"/>
          <w:kern w:val="0"/>
          <w:sz w:val="20"/>
          <w:szCs w:val="20"/>
        </w:rPr>
        <w:t>&lt;/select&gt;</w:t>
      </w:r>
    </w:p>
    <w:p w:rsidR="001A7847" w:rsidRDefault="001A7847">
      <w:pPr>
        <w:widowControl/>
        <w:shd w:val="clear" w:color="auto" w:fill="CCCED0"/>
        <w:jc w:val="left"/>
        <w:rPr>
          <w:rFonts w:ascii="inherit" w:eastAsia="微软雅黑" w:hAnsi="inherit" w:cs="宋体" w:hint="eastAsia"/>
          <w:color w:val="2F2F2F"/>
          <w:kern w:val="0"/>
          <w:sz w:val="24"/>
          <w:szCs w:val="24"/>
        </w:rPr>
      </w:pPr>
    </w:p>
    <w:p w:rsidR="001A7847" w:rsidRDefault="007D395D">
      <w:pPr>
        <w:rPr>
          <w:rFonts w:ascii="Arial" w:hAnsi="Arial"/>
        </w:rPr>
      </w:pPr>
      <w:r>
        <w:rPr>
          <w:shd w:val="clear" w:color="auto" w:fill="C0C0C0"/>
        </w:rPr>
        <w:t>11</w:t>
      </w:r>
      <w:r>
        <w:rPr>
          <w:shd w:val="clear" w:color="auto" w:fill="C0C0C0"/>
        </w:rPr>
        <w:t>、</w:t>
      </w:r>
      <w:r>
        <w:rPr>
          <w:shd w:val="clear" w:color="auto" w:fill="C0C0C0"/>
        </w:rPr>
        <w:t>trim</w:t>
      </w:r>
      <w:r>
        <w:rPr>
          <w:shd w:val="clear" w:color="auto" w:fill="C0C0C0"/>
        </w:rPr>
        <w:br/>
        <w:t> trim</w:t>
      </w:r>
      <w:r>
        <w:rPr>
          <w:shd w:val="clear" w:color="auto" w:fill="C0C0C0"/>
        </w:rPr>
        <w:t>是更灵活的去处多余关键字的标签，他可以实践</w:t>
      </w:r>
      <w:r>
        <w:rPr>
          <w:shd w:val="clear" w:color="auto" w:fill="C0C0C0"/>
        </w:rPr>
        <w:t>where</w:t>
      </w:r>
      <w:r>
        <w:rPr>
          <w:shd w:val="clear" w:color="auto" w:fill="C0C0C0"/>
        </w:rPr>
        <w:t>和</w:t>
      </w:r>
      <w:r>
        <w:rPr>
          <w:shd w:val="clear" w:color="auto" w:fill="C0C0C0"/>
        </w:rPr>
        <w:t>set</w:t>
      </w:r>
      <w:r>
        <w:rPr>
          <w:shd w:val="clear" w:color="auto" w:fill="C0C0C0"/>
        </w:rPr>
        <w:t>的效果。</w:t>
      </w:r>
    </w:p>
    <w:p w:rsidR="001A7847" w:rsidRDefault="007D395D">
      <w:pPr>
        <w:rPr>
          <w:rFonts w:ascii="Arial" w:hAnsi="Arial"/>
        </w:rPr>
      </w:pPr>
      <w:r>
        <w:rPr>
          <w:shd w:val="clear" w:color="auto" w:fill="C0C0C0"/>
        </w:rPr>
        <w:br/>
        <w:t> where</w:t>
      </w:r>
      <w:r>
        <w:rPr>
          <w:shd w:val="clear" w:color="auto" w:fill="C0C0C0"/>
        </w:rPr>
        <w:t>例子的等效</w:t>
      </w:r>
      <w:r>
        <w:rPr>
          <w:shd w:val="clear" w:color="auto" w:fill="C0C0C0"/>
        </w:rPr>
        <w:t>trim</w:t>
      </w:r>
      <w:r>
        <w:rPr>
          <w:shd w:val="clear" w:color="auto" w:fill="C0C0C0"/>
        </w:rPr>
        <w:t>语句：</w:t>
      </w:r>
    </w:p>
    <w:p w:rsidR="001A7847" w:rsidRDefault="007D395D">
      <w:pPr>
        <w:rPr>
          <w:rFonts w:ascii="Arial" w:hAnsi="Arial"/>
        </w:rPr>
      </w:pPr>
      <w:r>
        <w:rPr>
          <w:shd w:val="clear" w:color="auto" w:fill="C0C0C0"/>
        </w:rPr>
        <w:t>Xml</w:t>
      </w:r>
      <w:r>
        <w:rPr>
          <w:shd w:val="clear" w:color="auto" w:fill="C0C0C0"/>
        </w:rPr>
        <w:t>代码</w:t>
      </w:r>
      <w:r>
        <w:rPr>
          <w:shd w:val="clear" w:color="auto" w:fill="C0C0C0"/>
        </w:rPr>
        <w:t xml:space="preserve">  </w:t>
      </w:r>
      <w:r>
        <w:rPr>
          <w:shd w:val="clear" w:color="auto" w:fill="C0C0C0"/>
        </w:rPr>
        <w:br/>
        <w:t xml:space="preserve">&lt;!-- </w:t>
      </w:r>
      <w:r>
        <w:rPr>
          <w:shd w:val="clear" w:color="auto" w:fill="C0C0C0"/>
        </w:rPr>
        <w:t>查询学生</w:t>
      </w:r>
      <w:r>
        <w:rPr>
          <w:shd w:val="clear" w:color="auto" w:fill="C0C0C0"/>
        </w:rPr>
        <w:t>list</w:t>
      </w:r>
      <w:r>
        <w:rPr>
          <w:shd w:val="clear" w:color="auto" w:fill="C0C0C0"/>
        </w:rPr>
        <w:t>，</w:t>
      </w:r>
      <w:r>
        <w:rPr>
          <w:shd w:val="clear" w:color="auto" w:fill="C0C0C0"/>
        </w:rPr>
        <w:t>like</w:t>
      </w:r>
      <w:r>
        <w:rPr>
          <w:shd w:val="clear" w:color="auto" w:fill="C0C0C0"/>
        </w:rPr>
        <w:t>姓名，</w:t>
      </w:r>
      <w:r>
        <w:rPr>
          <w:shd w:val="clear" w:color="auto" w:fill="C0C0C0"/>
        </w:rPr>
        <w:t>=</w:t>
      </w:r>
      <w:r>
        <w:rPr>
          <w:shd w:val="clear" w:color="auto" w:fill="C0C0C0"/>
        </w:rPr>
        <w:t>性别</w:t>
      </w:r>
      <w:r>
        <w:rPr>
          <w:shd w:val="clear" w:color="auto" w:fill="C0C0C0"/>
        </w:rPr>
        <w:t xml:space="preserve"> --&gt;   </w:t>
      </w:r>
      <w:r>
        <w:rPr>
          <w:shd w:val="clear" w:color="auto" w:fill="C0C0C0"/>
        </w:rPr>
        <w:br/>
        <w:t>&lt;select id="getStudentListWhere" parameterType="StudentEntity" resultMap="studentResultMap"&gt;   </w:t>
      </w:r>
      <w:r>
        <w:rPr>
          <w:shd w:val="clear" w:color="auto" w:fill="C0C0C0"/>
        </w:rPr>
        <w:br/>
        <w:t>    SELECT * from STUDENT_TBL ST    </w:t>
      </w:r>
      <w:r>
        <w:rPr>
          <w:shd w:val="clear" w:color="auto" w:fill="C0C0C0"/>
        </w:rPr>
        <w:br/>
        <w:t>    &lt;trim prefix="WHERE" prefixOverrides="AND|OR"&gt;   </w:t>
      </w:r>
      <w:r>
        <w:rPr>
          <w:shd w:val="clear" w:color="auto" w:fill="C0C0C0"/>
        </w:rPr>
        <w:br/>
        <w:t>        &lt;if test="studentName!=null and studentName!='' "&gt;   </w:t>
      </w:r>
      <w:r>
        <w:rPr>
          <w:shd w:val="clear" w:color="auto" w:fill="C0C0C0"/>
        </w:rPr>
        <w:br/>
        <w:t>            ST.STUDENT_NAME LIKE CONCAT(CONCAT('%', #{studentName}),'%')    </w:t>
      </w:r>
      <w:r>
        <w:rPr>
          <w:shd w:val="clear" w:color="auto" w:fill="C0C0C0"/>
        </w:rPr>
        <w:br/>
        <w:t>        &lt;/if&gt;   </w:t>
      </w:r>
      <w:r>
        <w:rPr>
          <w:shd w:val="clear" w:color="auto" w:fill="C0C0C0"/>
        </w:rPr>
        <w:br/>
        <w:t>        &lt;if test="studentSex!= null and studentSex!= '' "&gt;   </w:t>
      </w:r>
      <w:r>
        <w:rPr>
          <w:shd w:val="clear" w:color="auto" w:fill="C0C0C0"/>
        </w:rPr>
        <w:br/>
        <w:t>            AND ST.STUDENT_SEX = #{studentSex}    </w:t>
      </w:r>
      <w:r>
        <w:rPr>
          <w:shd w:val="clear" w:color="auto" w:fill="C0C0C0"/>
        </w:rPr>
        <w:br/>
        <w:t>        &lt;/if&gt;   </w:t>
      </w:r>
      <w:r>
        <w:rPr>
          <w:shd w:val="clear" w:color="auto" w:fill="C0C0C0"/>
        </w:rPr>
        <w:br/>
        <w:t>    &lt;/trim&gt;   </w:t>
      </w:r>
      <w:r>
        <w:rPr>
          <w:shd w:val="clear" w:color="auto" w:fill="C0C0C0"/>
        </w:rPr>
        <w:br/>
        <w:t>&lt;/select&gt; </w:t>
      </w:r>
    </w:p>
    <w:p w:rsidR="001A7847" w:rsidRDefault="001A7847">
      <w:pPr>
        <w:rPr>
          <w:rFonts w:ascii="Arial" w:hAnsi="Arial"/>
        </w:rPr>
      </w:pPr>
    </w:p>
    <w:p w:rsidR="001A7847" w:rsidRDefault="007D395D">
      <w:pPr>
        <w:rPr>
          <w:rFonts w:ascii="Arial" w:hAnsi="Arial"/>
        </w:rPr>
      </w:pPr>
      <w:r>
        <w:rPr>
          <w:shd w:val="clear" w:color="auto" w:fill="C0C0C0"/>
        </w:rPr>
        <w:t>  </w:t>
      </w:r>
      <w:r>
        <w:rPr>
          <w:shd w:val="clear" w:color="auto" w:fill="C0C0C0"/>
        </w:rPr>
        <w:br/>
        <w:t>set</w:t>
      </w:r>
      <w:r>
        <w:rPr>
          <w:shd w:val="clear" w:color="auto" w:fill="C0C0C0"/>
        </w:rPr>
        <w:t>例子的等效</w:t>
      </w:r>
      <w:r>
        <w:rPr>
          <w:shd w:val="clear" w:color="auto" w:fill="C0C0C0"/>
        </w:rPr>
        <w:t>trim</w:t>
      </w:r>
      <w:r>
        <w:rPr>
          <w:shd w:val="clear" w:color="auto" w:fill="C0C0C0"/>
        </w:rPr>
        <w:t>语句：</w:t>
      </w:r>
    </w:p>
    <w:p w:rsidR="001A7847" w:rsidRDefault="007D395D">
      <w:pPr>
        <w:rPr>
          <w:rFonts w:ascii="Arial" w:hAnsi="Arial"/>
        </w:rPr>
      </w:pPr>
      <w:r>
        <w:rPr>
          <w:shd w:val="clear" w:color="auto" w:fill="C0C0C0"/>
        </w:rPr>
        <w:t>Xml</w:t>
      </w:r>
      <w:r>
        <w:rPr>
          <w:shd w:val="clear" w:color="auto" w:fill="C0C0C0"/>
        </w:rPr>
        <w:t>代码</w:t>
      </w:r>
      <w:r>
        <w:rPr>
          <w:shd w:val="clear" w:color="auto" w:fill="C0C0C0"/>
        </w:rPr>
        <w:t>  </w:t>
      </w:r>
      <w:r>
        <w:rPr>
          <w:shd w:val="clear" w:color="auto" w:fill="C0C0C0"/>
        </w:rPr>
        <w:br/>
        <w:t xml:space="preserve">&lt;!-- </w:t>
      </w:r>
      <w:r>
        <w:rPr>
          <w:shd w:val="clear" w:color="auto" w:fill="C0C0C0"/>
        </w:rPr>
        <w:t>更新学生信息</w:t>
      </w:r>
      <w:r>
        <w:rPr>
          <w:shd w:val="clear" w:color="auto" w:fill="C0C0C0"/>
        </w:rPr>
        <w:t xml:space="preserve"> --&gt;   </w:t>
      </w:r>
      <w:r>
        <w:rPr>
          <w:shd w:val="clear" w:color="auto" w:fill="C0C0C0"/>
        </w:rPr>
        <w:br/>
      </w:r>
      <w:r>
        <w:rPr>
          <w:shd w:val="clear" w:color="auto" w:fill="C0C0C0"/>
        </w:rPr>
        <w:lastRenderedPageBreak/>
        <w:t>&lt;update id="updateStudent" parameterType="StudentEntity"&gt;   </w:t>
      </w:r>
      <w:r>
        <w:rPr>
          <w:shd w:val="clear" w:color="auto" w:fill="C0C0C0"/>
        </w:rPr>
        <w:br/>
        <w:t>    UPDATE STUDENT_TBL    </w:t>
      </w:r>
      <w:r>
        <w:rPr>
          <w:shd w:val="clear" w:color="auto" w:fill="C0C0C0"/>
        </w:rPr>
        <w:br/>
        <w:t>    &lt;trim prefix="SET" suffixOverrides=","&gt;   </w:t>
      </w:r>
      <w:r>
        <w:rPr>
          <w:shd w:val="clear" w:color="auto" w:fill="C0C0C0"/>
        </w:rPr>
        <w:br/>
        <w:t>        &lt;if test="studentName!=null and studentName!='' "&gt;   </w:t>
      </w:r>
      <w:r>
        <w:rPr>
          <w:shd w:val="clear" w:color="auto" w:fill="C0C0C0"/>
        </w:rPr>
        <w:br/>
        <w:t>            STUDENT_TBL.STUDENT_NAME = #{studentName},    </w:t>
      </w:r>
      <w:r>
        <w:rPr>
          <w:shd w:val="clear" w:color="auto" w:fill="C0C0C0"/>
        </w:rPr>
        <w:br/>
        <w:t>        &lt;/if&gt;   </w:t>
      </w:r>
      <w:r>
        <w:rPr>
          <w:shd w:val="clear" w:color="auto" w:fill="C0C0C0"/>
        </w:rPr>
        <w:br/>
        <w:t>        &lt;if test="studentSex!=null and studentSex!='' "&gt;   </w:t>
      </w:r>
      <w:r>
        <w:rPr>
          <w:shd w:val="clear" w:color="auto" w:fill="C0C0C0"/>
        </w:rPr>
        <w:br/>
        <w:t>            STUDENT_TBL.STUDENT_SEX = #{studentSex},    </w:t>
      </w:r>
      <w:r>
        <w:rPr>
          <w:shd w:val="clear" w:color="auto" w:fill="C0C0C0"/>
        </w:rPr>
        <w:br/>
        <w:t>        &lt;/if&gt;   </w:t>
      </w:r>
      <w:r>
        <w:rPr>
          <w:shd w:val="clear" w:color="auto" w:fill="C0C0C0"/>
        </w:rPr>
        <w:br/>
        <w:t>        &lt;if test="studentBirthday!=null "&gt;   </w:t>
      </w:r>
      <w:r>
        <w:rPr>
          <w:shd w:val="clear" w:color="auto" w:fill="C0C0C0"/>
        </w:rPr>
        <w:br/>
        <w:t>            STUDENT_TBL.STUDENT_BIRTHDAY = #{studentBirthday},    </w:t>
      </w:r>
      <w:r>
        <w:rPr>
          <w:shd w:val="clear" w:color="auto" w:fill="C0C0C0"/>
        </w:rPr>
        <w:br/>
        <w:t>        &lt;/if&gt;   </w:t>
      </w:r>
      <w:r>
        <w:rPr>
          <w:shd w:val="clear" w:color="auto" w:fill="C0C0C0"/>
        </w:rPr>
        <w:br/>
        <w:t>        &lt;if test="classEntity!=null and classEntity.classID!=null and classEntity.classID!='' "&gt;   </w:t>
      </w:r>
      <w:r>
        <w:rPr>
          <w:shd w:val="clear" w:color="auto" w:fill="C0C0C0"/>
        </w:rPr>
        <w:br/>
        <w:t>            STUDENT_TBL.CLASS_ID = #{classEntity.classID}    </w:t>
      </w:r>
      <w:r>
        <w:rPr>
          <w:shd w:val="clear" w:color="auto" w:fill="C0C0C0"/>
        </w:rPr>
        <w:br/>
        <w:t>        &lt;/if&gt;   </w:t>
      </w:r>
      <w:r>
        <w:rPr>
          <w:shd w:val="clear" w:color="auto" w:fill="C0C0C0"/>
        </w:rPr>
        <w:br/>
        <w:t>    &lt;/trim&gt;   </w:t>
      </w:r>
      <w:r>
        <w:rPr>
          <w:shd w:val="clear" w:color="auto" w:fill="C0C0C0"/>
        </w:rPr>
        <w:br/>
        <w:t>    WHERE STUDENT_TBL.STUDENT_ID = #{studentID};    </w:t>
      </w:r>
      <w:r>
        <w:rPr>
          <w:shd w:val="clear" w:color="auto" w:fill="C0C0C0"/>
        </w:rPr>
        <w:br/>
        <w:t>&lt;/update&gt;   </w:t>
      </w:r>
    </w:p>
    <w:p w:rsidR="001A7847" w:rsidRDefault="001A7847">
      <w:pPr>
        <w:rPr>
          <w:rFonts w:ascii="Arial" w:hAnsi="Arial"/>
        </w:rPr>
      </w:pPr>
    </w:p>
    <w:p w:rsidR="001A7847" w:rsidRDefault="001A7847">
      <w:pPr>
        <w:rPr>
          <w:rFonts w:ascii="Arial" w:hAnsi="Arial"/>
        </w:rPr>
      </w:pPr>
    </w:p>
    <w:p w:rsidR="001A7847" w:rsidRDefault="007D395D">
      <w:pPr>
        <w:rPr>
          <w:rFonts w:ascii="Arial" w:hAnsi="Arial"/>
        </w:rPr>
      </w:pPr>
      <w:r>
        <w:rPr>
          <w:shd w:val="clear" w:color="auto" w:fill="C0C0C0"/>
        </w:rPr>
        <w:t>12</w:t>
      </w:r>
      <w:r>
        <w:rPr>
          <w:shd w:val="clear" w:color="auto" w:fill="C0C0C0"/>
        </w:rPr>
        <w:t>、</w:t>
      </w:r>
      <w:r>
        <w:rPr>
          <w:shd w:val="clear" w:color="auto" w:fill="C0C0C0"/>
        </w:rPr>
        <w:t>choose (when, otherwise)</w:t>
      </w:r>
      <w:r>
        <w:rPr>
          <w:shd w:val="clear" w:color="auto" w:fill="C0C0C0"/>
        </w:rPr>
        <w:br/>
        <w:t xml:space="preserve">         </w:t>
      </w:r>
      <w:r>
        <w:rPr>
          <w:shd w:val="clear" w:color="auto" w:fill="C0C0C0"/>
        </w:rPr>
        <w:t>有时候我们并不想应用所有的条件，而只是想从多个选项中选择一个。</w:t>
      </w:r>
      <w:r>
        <w:rPr>
          <w:shd w:val="clear" w:color="auto" w:fill="C0C0C0"/>
        </w:rPr>
        <w:t>MyBatis</w:t>
      </w:r>
      <w:r>
        <w:rPr>
          <w:shd w:val="clear" w:color="auto" w:fill="C0C0C0"/>
        </w:rPr>
        <w:t>提供了</w:t>
      </w:r>
      <w:r>
        <w:rPr>
          <w:shd w:val="clear" w:color="auto" w:fill="C0C0C0"/>
        </w:rPr>
        <w:t xml:space="preserve">choose </w:t>
      </w:r>
      <w:r>
        <w:rPr>
          <w:shd w:val="clear" w:color="auto" w:fill="C0C0C0"/>
        </w:rPr>
        <w:t>元素，按顺序判断</w:t>
      </w:r>
      <w:r>
        <w:rPr>
          <w:shd w:val="clear" w:color="auto" w:fill="C0C0C0"/>
        </w:rPr>
        <w:t>when</w:t>
      </w:r>
      <w:r>
        <w:rPr>
          <w:shd w:val="clear" w:color="auto" w:fill="C0C0C0"/>
        </w:rPr>
        <w:t>中的条件出否成立，如果有一个成立，则</w:t>
      </w:r>
      <w:r>
        <w:rPr>
          <w:shd w:val="clear" w:color="auto" w:fill="C0C0C0"/>
        </w:rPr>
        <w:t>choose</w:t>
      </w:r>
      <w:r>
        <w:rPr>
          <w:shd w:val="clear" w:color="auto" w:fill="C0C0C0"/>
        </w:rPr>
        <w:t>结束。当</w:t>
      </w:r>
      <w:r>
        <w:rPr>
          <w:shd w:val="clear" w:color="auto" w:fill="C0C0C0"/>
        </w:rPr>
        <w:t>choose</w:t>
      </w:r>
      <w:r>
        <w:rPr>
          <w:shd w:val="clear" w:color="auto" w:fill="C0C0C0"/>
        </w:rPr>
        <w:t>中所有</w:t>
      </w:r>
      <w:r>
        <w:rPr>
          <w:shd w:val="clear" w:color="auto" w:fill="C0C0C0"/>
        </w:rPr>
        <w:t>when</w:t>
      </w:r>
      <w:r>
        <w:rPr>
          <w:shd w:val="clear" w:color="auto" w:fill="C0C0C0"/>
        </w:rPr>
        <w:t>的条件都不满则时，则执行</w:t>
      </w:r>
      <w:r>
        <w:rPr>
          <w:shd w:val="clear" w:color="auto" w:fill="C0C0C0"/>
        </w:rPr>
        <w:t xml:space="preserve"> otherwise</w:t>
      </w:r>
      <w:r>
        <w:rPr>
          <w:shd w:val="clear" w:color="auto" w:fill="C0C0C0"/>
        </w:rPr>
        <w:t>中的</w:t>
      </w:r>
      <w:r>
        <w:rPr>
          <w:shd w:val="clear" w:color="auto" w:fill="C0C0C0"/>
        </w:rPr>
        <w:t>sql</w:t>
      </w:r>
      <w:r>
        <w:rPr>
          <w:shd w:val="clear" w:color="auto" w:fill="C0C0C0"/>
        </w:rPr>
        <w:t>。类似于</w:t>
      </w:r>
      <w:r>
        <w:rPr>
          <w:shd w:val="clear" w:color="auto" w:fill="C0C0C0"/>
        </w:rPr>
        <w:t xml:space="preserve">Java </w:t>
      </w:r>
      <w:r>
        <w:rPr>
          <w:shd w:val="clear" w:color="auto" w:fill="C0C0C0"/>
        </w:rPr>
        <w:t>的</w:t>
      </w:r>
      <w:r>
        <w:rPr>
          <w:shd w:val="clear" w:color="auto" w:fill="C0C0C0"/>
        </w:rPr>
        <w:t xml:space="preserve">switch </w:t>
      </w:r>
      <w:r>
        <w:rPr>
          <w:shd w:val="clear" w:color="auto" w:fill="C0C0C0"/>
        </w:rPr>
        <w:t>语句，</w:t>
      </w:r>
      <w:r>
        <w:rPr>
          <w:shd w:val="clear" w:color="auto" w:fill="C0C0C0"/>
        </w:rPr>
        <w:t>choose</w:t>
      </w:r>
      <w:r>
        <w:rPr>
          <w:shd w:val="clear" w:color="auto" w:fill="C0C0C0"/>
        </w:rPr>
        <w:t>为</w:t>
      </w:r>
      <w:r>
        <w:rPr>
          <w:shd w:val="clear" w:color="auto" w:fill="C0C0C0"/>
        </w:rPr>
        <w:t>switch</w:t>
      </w:r>
      <w:r>
        <w:rPr>
          <w:shd w:val="clear" w:color="auto" w:fill="C0C0C0"/>
        </w:rPr>
        <w:t>，</w:t>
      </w:r>
      <w:r>
        <w:rPr>
          <w:shd w:val="clear" w:color="auto" w:fill="C0C0C0"/>
        </w:rPr>
        <w:t>when</w:t>
      </w:r>
      <w:r>
        <w:rPr>
          <w:shd w:val="clear" w:color="auto" w:fill="C0C0C0"/>
        </w:rPr>
        <w:t>为</w:t>
      </w:r>
      <w:r>
        <w:rPr>
          <w:shd w:val="clear" w:color="auto" w:fill="C0C0C0"/>
        </w:rPr>
        <w:t>case</w:t>
      </w:r>
      <w:r>
        <w:rPr>
          <w:shd w:val="clear" w:color="auto" w:fill="C0C0C0"/>
        </w:rPr>
        <w:t>，</w:t>
      </w:r>
      <w:r>
        <w:rPr>
          <w:shd w:val="clear" w:color="auto" w:fill="C0C0C0"/>
        </w:rPr>
        <w:t>otherwise</w:t>
      </w:r>
      <w:r>
        <w:rPr>
          <w:shd w:val="clear" w:color="auto" w:fill="C0C0C0"/>
        </w:rPr>
        <w:t>则为</w:t>
      </w:r>
      <w:r>
        <w:rPr>
          <w:shd w:val="clear" w:color="auto" w:fill="C0C0C0"/>
        </w:rPr>
        <w:t>default</w:t>
      </w:r>
      <w:r>
        <w:rPr>
          <w:shd w:val="clear" w:color="auto" w:fill="C0C0C0"/>
        </w:rPr>
        <w:t>。</w:t>
      </w:r>
      <w:r>
        <w:rPr>
          <w:shd w:val="clear" w:color="auto" w:fill="C0C0C0"/>
        </w:rPr>
        <w:br/>
        <w:t>         if</w:t>
      </w:r>
      <w:r>
        <w:rPr>
          <w:shd w:val="clear" w:color="auto" w:fill="C0C0C0"/>
        </w:rPr>
        <w:t>是与</w:t>
      </w:r>
      <w:r>
        <w:rPr>
          <w:shd w:val="clear" w:color="auto" w:fill="C0C0C0"/>
        </w:rPr>
        <w:t>(and)</w:t>
      </w:r>
      <w:r>
        <w:rPr>
          <w:shd w:val="clear" w:color="auto" w:fill="C0C0C0"/>
        </w:rPr>
        <w:t>的关系，而</w:t>
      </w:r>
      <w:r>
        <w:rPr>
          <w:shd w:val="clear" w:color="auto" w:fill="C0C0C0"/>
        </w:rPr>
        <w:t>choose</w:t>
      </w:r>
      <w:r>
        <w:rPr>
          <w:shd w:val="clear" w:color="auto" w:fill="C0C0C0"/>
        </w:rPr>
        <w:t>是或（</w:t>
      </w:r>
      <w:r>
        <w:rPr>
          <w:shd w:val="clear" w:color="auto" w:fill="C0C0C0"/>
        </w:rPr>
        <w:t>or</w:t>
      </w:r>
      <w:r>
        <w:rPr>
          <w:shd w:val="clear" w:color="auto" w:fill="C0C0C0"/>
        </w:rPr>
        <w:t>）的关系。</w:t>
      </w:r>
    </w:p>
    <w:p w:rsidR="001A7847" w:rsidRDefault="007D395D">
      <w:pPr>
        <w:rPr>
          <w:rFonts w:ascii="Arial" w:hAnsi="Arial"/>
        </w:rPr>
      </w:pPr>
      <w:r>
        <w:rPr>
          <w:shd w:val="clear" w:color="auto" w:fill="C0C0C0"/>
        </w:rPr>
        <w:br/>
        <w:t xml:space="preserve">         </w:t>
      </w:r>
      <w:r>
        <w:rPr>
          <w:shd w:val="clear" w:color="auto" w:fill="C0C0C0"/>
        </w:rPr>
        <w:t>例如下面例子，同样把所有可以限制的条件都写上，方面使用。选择条件顺序，</w:t>
      </w:r>
      <w:r>
        <w:rPr>
          <w:shd w:val="clear" w:color="auto" w:fill="C0C0C0"/>
        </w:rPr>
        <w:t>when</w:t>
      </w:r>
      <w:r>
        <w:rPr>
          <w:shd w:val="clear" w:color="auto" w:fill="C0C0C0"/>
        </w:rPr>
        <w:t>标签的从上到下的书写顺序：</w:t>
      </w:r>
    </w:p>
    <w:p w:rsidR="001A7847" w:rsidRDefault="007D395D">
      <w:pPr>
        <w:rPr>
          <w:shd w:val="clear" w:color="auto" w:fill="C0C0C0"/>
        </w:rPr>
      </w:pPr>
      <w:r>
        <w:rPr>
          <w:shd w:val="clear" w:color="auto" w:fill="C0C0C0"/>
        </w:rPr>
        <w:t>Xml</w:t>
      </w:r>
      <w:r>
        <w:rPr>
          <w:shd w:val="clear" w:color="auto" w:fill="C0C0C0"/>
        </w:rPr>
        <w:t>代码</w:t>
      </w:r>
      <w:r>
        <w:rPr>
          <w:shd w:val="clear" w:color="auto" w:fill="C0C0C0"/>
        </w:rPr>
        <w:t>  </w:t>
      </w:r>
      <w:r>
        <w:rPr>
          <w:shd w:val="clear" w:color="auto" w:fill="C0C0C0"/>
        </w:rPr>
        <w:br/>
        <w:t xml:space="preserve">&lt;!-- </w:t>
      </w:r>
      <w:r>
        <w:rPr>
          <w:shd w:val="clear" w:color="auto" w:fill="C0C0C0"/>
        </w:rPr>
        <w:t>查询学生</w:t>
      </w:r>
      <w:r>
        <w:rPr>
          <w:shd w:val="clear" w:color="auto" w:fill="C0C0C0"/>
        </w:rPr>
        <w:t>list</w:t>
      </w:r>
      <w:r>
        <w:rPr>
          <w:shd w:val="clear" w:color="auto" w:fill="C0C0C0"/>
        </w:rPr>
        <w:t>，</w:t>
      </w:r>
      <w:r>
        <w:rPr>
          <w:shd w:val="clear" w:color="auto" w:fill="C0C0C0"/>
        </w:rPr>
        <w:t>like</w:t>
      </w:r>
      <w:r>
        <w:rPr>
          <w:shd w:val="clear" w:color="auto" w:fill="C0C0C0"/>
        </w:rPr>
        <w:t>姓名、或</w:t>
      </w:r>
      <w:r>
        <w:rPr>
          <w:shd w:val="clear" w:color="auto" w:fill="C0C0C0"/>
        </w:rPr>
        <w:t>=</w:t>
      </w:r>
      <w:r>
        <w:rPr>
          <w:shd w:val="clear" w:color="auto" w:fill="C0C0C0"/>
        </w:rPr>
        <w:t>性别、或</w:t>
      </w:r>
      <w:r>
        <w:rPr>
          <w:shd w:val="clear" w:color="auto" w:fill="C0C0C0"/>
        </w:rPr>
        <w:t>=</w:t>
      </w:r>
      <w:r>
        <w:rPr>
          <w:shd w:val="clear" w:color="auto" w:fill="C0C0C0"/>
        </w:rPr>
        <w:t>生日、或</w:t>
      </w:r>
      <w:r>
        <w:rPr>
          <w:shd w:val="clear" w:color="auto" w:fill="C0C0C0"/>
        </w:rPr>
        <w:t>=</w:t>
      </w:r>
      <w:r>
        <w:rPr>
          <w:shd w:val="clear" w:color="auto" w:fill="C0C0C0"/>
        </w:rPr>
        <w:t>班级，使用</w:t>
      </w:r>
      <w:r>
        <w:rPr>
          <w:shd w:val="clear" w:color="auto" w:fill="C0C0C0"/>
        </w:rPr>
        <w:t>choose --&gt;   </w:t>
      </w:r>
      <w:r>
        <w:rPr>
          <w:shd w:val="clear" w:color="auto" w:fill="C0C0C0"/>
        </w:rPr>
        <w:br/>
        <w:t>&lt;select id="getStudentListChooseEntity" parameterType="StudentEntity" resultMap="studentResultMap"&gt;   </w:t>
      </w:r>
      <w:r>
        <w:rPr>
          <w:shd w:val="clear" w:color="auto" w:fill="C0C0C0"/>
        </w:rPr>
        <w:br/>
        <w:t>    SELECT * from STUDENT_TBL ST    </w:t>
      </w:r>
      <w:r>
        <w:rPr>
          <w:shd w:val="clear" w:color="auto" w:fill="C0C0C0"/>
        </w:rPr>
        <w:br/>
        <w:t>    &lt;where&gt;   </w:t>
      </w:r>
      <w:r>
        <w:rPr>
          <w:shd w:val="clear" w:color="auto" w:fill="C0C0C0"/>
        </w:rPr>
        <w:br/>
        <w:t>        &lt;choose&gt;   </w:t>
      </w:r>
      <w:r>
        <w:rPr>
          <w:shd w:val="clear" w:color="auto" w:fill="C0C0C0"/>
        </w:rPr>
        <w:br/>
        <w:t>            &lt;when test="studentName!=null and studentName!='' "&gt;   </w:t>
      </w:r>
      <w:r>
        <w:rPr>
          <w:shd w:val="clear" w:color="auto" w:fill="C0C0C0"/>
        </w:rPr>
        <w:br/>
        <w:t>                    ST.STUDENT_NAME LIKE CONCAT(CONCAT('%', #{studentName}),'%')    </w:t>
      </w:r>
      <w:r>
        <w:rPr>
          <w:shd w:val="clear" w:color="auto" w:fill="C0C0C0"/>
        </w:rPr>
        <w:br/>
        <w:t>            &lt;/when&gt;   </w:t>
      </w:r>
      <w:r>
        <w:rPr>
          <w:shd w:val="clear" w:color="auto" w:fill="C0C0C0"/>
        </w:rPr>
        <w:br/>
        <w:t>            &lt;when test="studentSex!= null and studentSex!= '' "&gt;   </w:t>
      </w:r>
      <w:r>
        <w:rPr>
          <w:shd w:val="clear" w:color="auto" w:fill="C0C0C0"/>
        </w:rPr>
        <w:br/>
        <w:t>                    AND ST.STUDENT_SEX = #{studentSex}    </w:t>
      </w:r>
      <w:r>
        <w:rPr>
          <w:shd w:val="clear" w:color="auto" w:fill="C0C0C0"/>
        </w:rPr>
        <w:br/>
        <w:t>            &lt;/when&gt;   </w:t>
      </w:r>
      <w:r>
        <w:rPr>
          <w:shd w:val="clear" w:color="auto" w:fill="C0C0C0"/>
        </w:rPr>
        <w:br/>
        <w:t>            &lt;when test="studentBirthday!=null"&gt;   </w:t>
      </w:r>
      <w:r>
        <w:rPr>
          <w:shd w:val="clear" w:color="auto" w:fill="C0C0C0"/>
        </w:rPr>
        <w:br/>
        <w:t>                AND ST.STUDENT_BIRTHDAY = #{studentBirthday}    </w:t>
      </w:r>
      <w:r>
        <w:rPr>
          <w:shd w:val="clear" w:color="auto" w:fill="C0C0C0"/>
        </w:rPr>
        <w:br/>
      </w:r>
      <w:r>
        <w:rPr>
          <w:shd w:val="clear" w:color="auto" w:fill="C0C0C0"/>
        </w:rPr>
        <w:lastRenderedPageBreak/>
        <w:t>            &lt;/when&gt;   </w:t>
      </w:r>
      <w:r>
        <w:rPr>
          <w:shd w:val="clear" w:color="auto" w:fill="C0C0C0"/>
        </w:rPr>
        <w:br/>
        <w:t>            &lt;when test="classEntity!=null and classEntity.classID !=null and classEntity.classID!='' "&gt;   </w:t>
      </w:r>
      <w:r>
        <w:rPr>
          <w:shd w:val="clear" w:color="auto" w:fill="C0C0C0"/>
        </w:rPr>
        <w:br/>
        <w:t>                AND ST.CLASS_ID = #{classEntity.classID}    </w:t>
      </w:r>
      <w:r>
        <w:rPr>
          <w:shd w:val="clear" w:color="auto" w:fill="C0C0C0"/>
        </w:rPr>
        <w:br/>
        <w:t>            &lt;/when&gt;   </w:t>
      </w:r>
      <w:r>
        <w:rPr>
          <w:shd w:val="clear" w:color="auto" w:fill="C0C0C0"/>
        </w:rPr>
        <w:br/>
        <w:t>            &lt;otherwise&gt;   </w:t>
      </w:r>
    </w:p>
    <w:p w:rsidR="001A7847" w:rsidRDefault="007D395D">
      <w:pPr>
        <w:rPr>
          <w:rFonts w:ascii="Arial" w:hAnsi="Arial"/>
        </w:rPr>
      </w:pPr>
      <w:r>
        <w:rPr>
          <w:shd w:val="clear" w:color="auto" w:fill="C0C0C0"/>
        </w:rPr>
        <w:t>            &lt;/otherwise&gt;   </w:t>
      </w:r>
      <w:r>
        <w:rPr>
          <w:shd w:val="clear" w:color="auto" w:fill="C0C0C0"/>
        </w:rPr>
        <w:br/>
        <w:t>        &lt;/choose&gt;   </w:t>
      </w:r>
      <w:r>
        <w:rPr>
          <w:shd w:val="clear" w:color="auto" w:fill="C0C0C0"/>
        </w:rPr>
        <w:br/>
        <w:t>    &lt;/where&gt;   </w:t>
      </w:r>
      <w:r>
        <w:rPr>
          <w:shd w:val="clear" w:color="auto" w:fill="C0C0C0"/>
        </w:rPr>
        <w:br/>
        <w:t>&lt;/select&gt;  </w:t>
      </w:r>
    </w:p>
    <w:p w:rsidR="001A7847" w:rsidRDefault="001A7847"/>
    <w:p w:rsidR="001A7847" w:rsidRDefault="007D395D">
      <w:pPr>
        <w:pStyle w:val="2"/>
        <w:numPr>
          <w:ilvl w:val="0"/>
          <w:numId w:val="29"/>
        </w:numPr>
      </w:pPr>
      <w:r>
        <w:rPr>
          <w:rFonts w:hint="eastAsia"/>
        </w:rPr>
        <w:t>hibernate</w:t>
      </w:r>
    </w:p>
    <w:p w:rsidR="001A7847" w:rsidRDefault="003C5B7A">
      <w:hyperlink r:id="rId230" w:history="1">
        <w:r w:rsidR="007D395D">
          <w:rPr>
            <w:rStyle w:val="af"/>
          </w:rPr>
          <w:t>https://blog.csdn.net/column/details/13759.html</w:t>
        </w:r>
      </w:hyperlink>
    </w:p>
    <w:p w:rsidR="001A7847" w:rsidRDefault="007D395D">
      <w:r>
        <w:t>https://blog.csdn.net/column/details/expandhibernate.html</w:t>
      </w:r>
    </w:p>
    <w:p w:rsidR="001A7847" w:rsidRDefault="007D395D">
      <w:pPr>
        <w:pStyle w:val="2"/>
      </w:pPr>
      <w:r>
        <w:rPr>
          <w:rFonts w:hint="eastAsia"/>
        </w:rPr>
        <w:t>Tomcat</w:t>
      </w:r>
    </w:p>
    <w:p w:rsidR="001A7847" w:rsidRDefault="007D395D">
      <w:r>
        <w:t>https://blog.csdn.net/column/details/zhy-study-tomcat.html</w:t>
      </w:r>
    </w:p>
    <w:p w:rsidR="001A7847" w:rsidRDefault="007D395D">
      <w:pPr>
        <w:pStyle w:val="2"/>
        <w:numPr>
          <w:ilvl w:val="0"/>
          <w:numId w:val="29"/>
        </w:numPr>
      </w:pPr>
      <w:r>
        <w:rPr>
          <w:rFonts w:hint="eastAsia"/>
        </w:rPr>
        <w:t>maven</w:t>
      </w:r>
    </w:p>
    <w:p w:rsidR="001A7847" w:rsidRDefault="003C5B7A">
      <w:pPr>
        <w:rPr>
          <w:rStyle w:val="af"/>
        </w:rPr>
      </w:pPr>
      <w:hyperlink r:id="rId231" w:history="1">
        <w:r w:rsidR="007D395D">
          <w:rPr>
            <w:rStyle w:val="af"/>
          </w:rPr>
          <w:t>https://blog.csdn.net/column/details/maven-study-zhy.html?&amp;page=3</w:t>
        </w:r>
      </w:hyperlink>
    </w:p>
    <w:p w:rsidR="001A7847" w:rsidRDefault="007D395D">
      <w:r>
        <w:t>https://blog.csdn.net/column/details/mavenaction.html</w:t>
      </w:r>
    </w:p>
    <w:p w:rsidR="001A7847" w:rsidRDefault="007D395D">
      <w:pPr>
        <w:pStyle w:val="4"/>
      </w:pPr>
      <w:r>
        <w:rPr>
          <w:rFonts w:hint="eastAsia"/>
        </w:rPr>
        <w:t>1</w:t>
      </w:r>
      <w:r>
        <w:t>、</w:t>
      </w:r>
      <w:r>
        <w:t>Maven</w:t>
      </w:r>
      <w:r>
        <w:t>的基本概念</w:t>
      </w:r>
    </w:p>
    <w:p w:rsidR="001A7847" w:rsidRDefault="007D395D">
      <w:pPr>
        <w:rPr>
          <w:rFonts w:ascii="Courier New" w:hAnsi="Courier New" w:cs="Courier New"/>
          <w:color w:val="4F4F4F"/>
          <w:shd w:val="clear" w:color="auto" w:fill="FFFFFF"/>
        </w:rPr>
      </w:pPr>
      <w:r>
        <w:rPr>
          <w:rStyle w:val="ac"/>
          <w:rFonts w:ascii="Courier New" w:hAnsi="Courier New" w:cs="Courier New"/>
          <w:color w:val="FF0000"/>
          <w:shd w:val="clear" w:color="auto" w:fill="FFFFFF"/>
        </w:rPr>
        <w:t>Maven(</w:t>
      </w:r>
      <w:r>
        <w:rPr>
          <w:rStyle w:val="ac"/>
          <w:rFonts w:ascii="Courier New" w:hAnsi="Courier New" w:cs="Courier New"/>
          <w:color w:val="FF0000"/>
          <w:shd w:val="clear" w:color="auto" w:fill="FFFFFF"/>
        </w:rPr>
        <w:t>翻译为</w:t>
      </w:r>
      <w:r>
        <w:rPr>
          <w:rStyle w:val="ac"/>
          <w:rFonts w:ascii="Courier New" w:hAnsi="Courier New" w:cs="Courier New"/>
          <w:color w:val="FF0000"/>
          <w:shd w:val="clear" w:color="auto" w:fill="FFFFFF"/>
        </w:rPr>
        <w:t>"</w:t>
      </w:r>
      <w:r>
        <w:rPr>
          <w:rStyle w:val="ac"/>
          <w:rFonts w:ascii="Courier New" w:hAnsi="Courier New" w:cs="Courier New"/>
          <w:color w:val="FF0000"/>
          <w:shd w:val="clear" w:color="auto" w:fill="FFFFFF"/>
        </w:rPr>
        <w:t>专家</w:t>
      </w:r>
      <w:r>
        <w:rPr>
          <w:rStyle w:val="ac"/>
          <w:rFonts w:ascii="Courier New" w:hAnsi="Courier New" w:cs="Courier New"/>
          <w:color w:val="FF0000"/>
          <w:shd w:val="clear" w:color="auto" w:fill="FFFFFF"/>
        </w:rPr>
        <w:t>"</w:t>
      </w:r>
      <w:r>
        <w:rPr>
          <w:rStyle w:val="ac"/>
          <w:rFonts w:ascii="Courier New" w:hAnsi="Courier New" w:cs="Courier New"/>
          <w:color w:val="FF0000"/>
          <w:shd w:val="clear" w:color="auto" w:fill="FFFFFF"/>
        </w:rPr>
        <w:t>，</w:t>
      </w:r>
      <w:r>
        <w:rPr>
          <w:rStyle w:val="ac"/>
          <w:rFonts w:ascii="Courier New" w:hAnsi="Courier New" w:cs="Courier New"/>
          <w:color w:val="FF0000"/>
          <w:shd w:val="clear" w:color="auto" w:fill="FFFFFF"/>
        </w:rPr>
        <w:t>"</w:t>
      </w:r>
      <w:r>
        <w:rPr>
          <w:rStyle w:val="ac"/>
          <w:rFonts w:ascii="Courier New" w:hAnsi="Courier New" w:cs="Courier New"/>
          <w:color w:val="FF0000"/>
          <w:shd w:val="clear" w:color="auto" w:fill="FFFFFF"/>
        </w:rPr>
        <w:t>内行</w:t>
      </w:r>
      <w:r>
        <w:rPr>
          <w:rStyle w:val="ac"/>
          <w:rFonts w:ascii="Courier New" w:hAnsi="Courier New" w:cs="Courier New"/>
          <w:color w:val="FF0000"/>
          <w:shd w:val="clear" w:color="auto" w:fill="FFFFFF"/>
        </w:rPr>
        <w:t>")</w:t>
      </w:r>
      <w:r>
        <w:rPr>
          <w:rStyle w:val="ac"/>
          <w:rFonts w:ascii="Courier New" w:hAnsi="Courier New" w:cs="Courier New"/>
          <w:color w:val="FF0000"/>
          <w:shd w:val="clear" w:color="auto" w:fill="FFFFFF"/>
        </w:rPr>
        <w:t>是跨平台的项目管理工具。主要服务于基于</w:t>
      </w:r>
      <w:r>
        <w:rPr>
          <w:rStyle w:val="ac"/>
          <w:rFonts w:ascii="Courier New" w:hAnsi="Courier New" w:cs="Courier New"/>
          <w:color w:val="FF0000"/>
          <w:shd w:val="clear" w:color="auto" w:fill="FFFFFF"/>
        </w:rPr>
        <w:t>Java</w:t>
      </w:r>
      <w:r>
        <w:rPr>
          <w:rStyle w:val="ac"/>
          <w:rFonts w:ascii="Courier New" w:hAnsi="Courier New" w:cs="Courier New"/>
          <w:color w:val="FF0000"/>
          <w:shd w:val="clear" w:color="auto" w:fill="FFFFFF"/>
        </w:rPr>
        <w:t>平台的项目构建，依赖管理和项目信息管理</w:t>
      </w:r>
      <w:r>
        <w:rPr>
          <w:rFonts w:ascii="Courier New" w:hAnsi="Courier New" w:cs="Courier New"/>
          <w:color w:val="4F4F4F"/>
          <w:shd w:val="clear" w:color="auto" w:fill="FFFFFF"/>
        </w:rPr>
        <w:t>。</w:t>
      </w:r>
    </w:p>
    <w:p w:rsidR="001A7847" w:rsidRDefault="007D395D">
      <w:pPr>
        <w:pStyle w:val="5"/>
        <w:rPr>
          <w:rFonts w:ascii="Arial" w:hAnsi="Arial" w:cs="Arial"/>
        </w:rPr>
      </w:pPr>
      <w:r>
        <w:t>1.1</w:t>
      </w:r>
      <w:r>
        <w:t>、项目构建</w:t>
      </w:r>
    </w:p>
    <w:p w:rsidR="001A7847" w:rsidRDefault="007D395D">
      <w:pPr>
        <w:rPr>
          <w:rFonts w:ascii="Courier New" w:hAnsi="Courier New" w:cs="Courier New"/>
          <w:color w:val="4F4F4F"/>
          <w:shd w:val="clear" w:color="auto" w:fill="FFFFFF"/>
        </w:rPr>
      </w:pPr>
      <w:r>
        <w:rPr>
          <w:rFonts w:ascii="Courier New" w:hAnsi="Courier New" w:cs="Courier New"/>
          <w:color w:val="4F4F4F"/>
          <w:shd w:val="clear" w:color="auto" w:fill="FFFFFF"/>
        </w:rPr>
        <w:t>项目构建过程包括【清理项目】</w:t>
      </w:r>
      <w:r>
        <w:rPr>
          <w:rFonts w:ascii="Courier New" w:hAnsi="Courier New" w:cs="Courier New"/>
          <w:color w:val="4F4F4F"/>
          <w:shd w:val="clear" w:color="auto" w:fill="FFFFFF"/>
        </w:rPr>
        <w:t>→</w:t>
      </w:r>
      <w:r>
        <w:rPr>
          <w:rFonts w:ascii="Courier New" w:hAnsi="Courier New" w:cs="Courier New"/>
          <w:color w:val="4F4F4F"/>
          <w:shd w:val="clear" w:color="auto" w:fill="FFFFFF"/>
        </w:rPr>
        <w:t>【编译项目】</w:t>
      </w:r>
      <w:r>
        <w:rPr>
          <w:rFonts w:ascii="Courier New" w:hAnsi="Courier New" w:cs="Courier New"/>
          <w:color w:val="4F4F4F"/>
          <w:shd w:val="clear" w:color="auto" w:fill="FFFFFF"/>
        </w:rPr>
        <w:t>→</w:t>
      </w:r>
      <w:r>
        <w:rPr>
          <w:rFonts w:ascii="Courier New" w:hAnsi="Courier New" w:cs="Courier New"/>
          <w:color w:val="4F4F4F"/>
          <w:shd w:val="clear" w:color="auto" w:fill="FFFFFF"/>
        </w:rPr>
        <w:t>【测试项目】</w:t>
      </w:r>
      <w:r>
        <w:rPr>
          <w:rFonts w:ascii="Courier New" w:hAnsi="Courier New" w:cs="Courier New"/>
          <w:color w:val="4F4F4F"/>
          <w:shd w:val="clear" w:color="auto" w:fill="FFFFFF"/>
        </w:rPr>
        <w:t>→</w:t>
      </w:r>
      <w:r>
        <w:rPr>
          <w:rFonts w:ascii="Courier New" w:hAnsi="Courier New" w:cs="Courier New"/>
          <w:color w:val="4F4F4F"/>
          <w:shd w:val="clear" w:color="auto" w:fill="FFFFFF"/>
        </w:rPr>
        <w:t>【生成测试报告】</w:t>
      </w:r>
      <w:r>
        <w:rPr>
          <w:rFonts w:ascii="Courier New" w:hAnsi="Courier New" w:cs="Courier New"/>
          <w:color w:val="4F4F4F"/>
          <w:shd w:val="clear" w:color="auto" w:fill="FFFFFF"/>
        </w:rPr>
        <w:t>→</w:t>
      </w:r>
      <w:r>
        <w:rPr>
          <w:rFonts w:ascii="Courier New" w:hAnsi="Courier New" w:cs="Courier New"/>
          <w:color w:val="4F4F4F"/>
          <w:shd w:val="clear" w:color="auto" w:fill="FFFFFF"/>
        </w:rPr>
        <w:t>【打包项目】</w:t>
      </w:r>
      <w:r>
        <w:rPr>
          <w:rFonts w:ascii="Courier New" w:hAnsi="Courier New" w:cs="Courier New"/>
          <w:color w:val="4F4F4F"/>
          <w:shd w:val="clear" w:color="auto" w:fill="FFFFFF"/>
        </w:rPr>
        <w:t>→</w:t>
      </w:r>
      <w:r>
        <w:rPr>
          <w:rFonts w:ascii="Courier New" w:hAnsi="Courier New" w:cs="Courier New"/>
          <w:color w:val="4F4F4F"/>
          <w:shd w:val="clear" w:color="auto" w:fill="FFFFFF"/>
        </w:rPr>
        <w:t>【部署项目】这几个步骤，这六个步骤就是一个项目的完整构建过程。</w:t>
      </w:r>
    </w:p>
    <w:p w:rsidR="001A7847" w:rsidRDefault="007D395D">
      <w:pPr>
        <w:rPr>
          <w:rFonts w:ascii="Courier New" w:hAnsi="Courier New" w:cs="Courier New"/>
          <w:color w:val="4F4F4F"/>
          <w:shd w:val="clear" w:color="auto" w:fill="FFFFFF"/>
        </w:rPr>
      </w:pPr>
      <w:r>
        <w:rPr>
          <w:rFonts w:ascii="Courier New" w:hAnsi="Courier New" w:cs="Courier New"/>
          <w:color w:val="4F4F4F"/>
          <w:shd w:val="clear" w:color="auto" w:fill="FFFFFF"/>
        </w:rPr>
        <w:t>理想的项目构建是高度自动化，跨平台，可重用的组件，标准化的，使用</w:t>
      </w:r>
      <w:r>
        <w:rPr>
          <w:rFonts w:ascii="Courier New" w:hAnsi="Courier New" w:cs="Courier New"/>
          <w:color w:val="4F4F4F"/>
          <w:shd w:val="clear" w:color="auto" w:fill="FFFFFF"/>
        </w:rPr>
        <w:t>maven</w:t>
      </w:r>
      <w:r>
        <w:rPr>
          <w:rFonts w:ascii="Courier New" w:hAnsi="Courier New" w:cs="Courier New"/>
          <w:color w:val="4F4F4F"/>
          <w:shd w:val="clear" w:color="auto" w:fill="FFFFFF"/>
        </w:rPr>
        <w:t>就可以帮我们完成上述所说的项目构建过程。</w:t>
      </w:r>
    </w:p>
    <w:p w:rsidR="001A7847" w:rsidRDefault="007D395D">
      <w:pPr>
        <w:pStyle w:val="5"/>
        <w:rPr>
          <w:rFonts w:ascii="Arial" w:hAnsi="Arial" w:cs="Arial"/>
        </w:rPr>
      </w:pPr>
      <w:r>
        <w:t>1.2</w:t>
      </w:r>
      <w:r>
        <w:t>、依赖管理</w:t>
      </w:r>
    </w:p>
    <w:p w:rsidR="001A7847" w:rsidRDefault="007D395D">
      <w:pPr>
        <w:rPr>
          <w:rFonts w:ascii="Courier New" w:hAnsi="Courier New" w:cs="Courier New"/>
          <w:color w:val="4F4F4F"/>
          <w:shd w:val="clear" w:color="auto" w:fill="FFFFFF"/>
        </w:rPr>
      </w:pPr>
      <w:r>
        <w:rPr>
          <w:rFonts w:ascii="Courier New" w:hAnsi="Courier New" w:cs="Courier New"/>
          <w:color w:val="4F4F4F"/>
          <w:shd w:val="clear" w:color="auto" w:fill="FFFFFF"/>
        </w:rPr>
        <w:t>依赖指的是</w:t>
      </w:r>
      <w:r>
        <w:rPr>
          <w:rFonts w:ascii="Courier New" w:hAnsi="Courier New" w:cs="Courier New"/>
          <w:color w:val="4F4F4F"/>
          <w:shd w:val="clear" w:color="auto" w:fill="FFFFFF"/>
        </w:rPr>
        <w:t>jar</w:t>
      </w:r>
      <w:r>
        <w:rPr>
          <w:rFonts w:ascii="Courier New" w:hAnsi="Courier New" w:cs="Courier New"/>
          <w:color w:val="4F4F4F"/>
          <w:shd w:val="clear" w:color="auto" w:fill="FFFFFF"/>
        </w:rPr>
        <w:t>包之间的相互依赖，比如我们搭建一个</w:t>
      </w:r>
      <w:r>
        <w:rPr>
          <w:rFonts w:ascii="Courier New" w:hAnsi="Courier New" w:cs="Courier New"/>
          <w:color w:val="4F4F4F"/>
          <w:shd w:val="clear" w:color="auto" w:fill="FFFFFF"/>
        </w:rPr>
        <w:t>Struts2</w:t>
      </w:r>
      <w:r>
        <w:rPr>
          <w:rFonts w:ascii="Courier New" w:hAnsi="Courier New" w:cs="Courier New"/>
          <w:color w:val="4F4F4F"/>
          <w:shd w:val="clear" w:color="auto" w:fill="FFFFFF"/>
        </w:rPr>
        <w:t>的开发框架时，光光有</w:t>
      </w:r>
      <w:r>
        <w:rPr>
          <w:rFonts w:ascii="Courier New" w:hAnsi="Courier New" w:cs="Courier New"/>
          <w:color w:val="4F4F4F"/>
          <w:shd w:val="clear" w:color="auto" w:fill="FFFFFF"/>
        </w:rPr>
        <w:lastRenderedPageBreak/>
        <w:t>struts2-core-2.3.16.3.jar</w:t>
      </w:r>
      <w:r>
        <w:rPr>
          <w:rFonts w:ascii="Courier New" w:hAnsi="Courier New" w:cs="Courier New"/>
          <w:color w:val="4F4F4F"/>
          <w:shd w:val="clear" w:color="auto" w:fill="FFFFFF"/>
        </w:rPr>
        <w:t>这个</w:t>
      </w:r>
      <w:r>
        <w:rPr>
          <w:rFonts w:ascii="Courier New" w:hAnsi="Courier New" w:cs="Courier New"/>
          <w:color w:val="4F4F4F"/>
          <w:shd w:val="clear" w:color="auto" w:fill="FFFFFF"/>
        </w:rPr>
        <w:t>jar</w:t>
      </w:r>
      <w:r>
        <w:rPr>
          <w:rFonts w:ascii="Courier New" w:hAnsi="Courier New" w:cs="Courier New"/>
          <w:color w:val="4F4F4F"/>
          <w:shd w:val="clear" w:color="auto" w:fill="FFFFFF"/>
        </w:rPr>
        <w:t>包是不行的，</w:t>
      </w:r>
      <w:r>
        <w:rPr>
          <w:rFonts w:ascii="Courier New" w:hAnsi="Courier New" w:cs="Courier New"/>
          <w:color w:val="4F4F4F"/>
          <w:shd w:val="clear" w:color="auto" w:fill="FFFFFF"/>
        </w:rPr>
        <w:t>struts2-core-2.3.16.3.jar</w:t>
      </w:r>
      <w:r>
        <w:rPr>
          <w:rFonts w:ascii="Courier New" w:hAnsi="Courier New" w:cs="Courier New"/>
          <w:color w:val="4F4F4F"/>
          <w:shd w:val="clear" w:color="auto" w:fill="FFFFFF"/>
        </w:rPr>
        <w:t>还依赖其它的</w:t>
      </w:r>
      <w:r>
        <w:rPr>
          <w:rFonts w:ascii="Courier New" w:hAnsi="Courier New" w:cs="Courier New"/>
          <w:color w:val="4F4F4F"/>
          <w:shd w:val="clear" w:color="auto" w:fill="FFFFFF"/>
        </w:rPr>
        <w:t>jar</w:t>
      </w:r>
      <w:r>
        <w:rPr>
          <w:rFonts w:ascii="Courier New" w:hAnsi="Courier New" w:cs="Courier New"/>
          <w:color w:val="4F4F4F"/>
          <w:shd w:val="clear" w:color="auto" w:fill="FFFFFF"/>
        </w:rPr>
        <w:t>包，依赖管理指的就是使用</w:t>
      </w:r>
      <w:r>
        <w:rPr>
          <w:rFonts w:ascii="Courier New" w:hAnsi="Courier New" w:cs="Courier New"/>
          <w:color w:val="4F4F4F"/>
          <w:shd w:val="clear" w:color="auto" w:fill="FFFFFF"/>
        </w:rPr>
        <w:t>Maven</w:t>
      </w:r>
      <w:r>
        <w:rPr>
          <w:rFonts w:ascii="Courier New" w:hAnsi="Courier New" w:cs="Courier New"/>
          <w:color w:val="4F4F4F"/>
          <w:shd w:val="clear" w:color="auto" w:fill="FFFFFF"/>
        </w:rPr>
        <w:t>来管理项目中使用到的</w:t>
      </w:r>
      <w:r>
        <w:rPr>
          <w:rFonts w:ascii="Courier New" w:hAnsi="Courier New" w:cs="Courier New"/>
          <w:color w:val="4F4F4F"/>
          <w:shd w:val="clear" w:color="auto" w:fill="FFFFFF"/>
        </w:rPr>
        <w:t>jar</w:t>
      </w:r>
      <w:r>
        <w:rPr>
          <w:rFonts w:ascii="Courier New" w:hAnsi="Courier New" w:cs="Courier New"/>
          <w:color w:val="4F4F4F"/>
          <w:shd w:val="clear" w:color="auto" w:fill="FFFFFF"/>
        </w:rPr>
        <w:t>包，</w:t>
      </w:r>
      <w:r>
        <w:rPr>
          <w:rFonts w:ascii="Courier New" w:hAnsi="Courier New" w:cs="Courier New"/>
          <w:color w:val="4F4F4F"/>
          <w:shd w:val="clear" w:color="auto" w:fill="FFFFFF"/>
        </w:rPr>
        <w:t>Maven</w:t>
      </w:r>
      <w:r>
        <w:rPr>
          <w:rFonts w:ascii="Courier New" w:hAnsi="Courier New" w:cs="Courier New"/>
          <w:color w:val="4F4F4F"/>
          <w:shd w:val="clear" w:color="auto" w:fill="FFFFFF"/>
        </w:rPr>
        <w:t>管理的方式就是</w:t>
      </w:r>
      <w:r>
        <w:rPr>
          <w:rFonts w:ascii="Courier New" w:hAnsi="Courier New" w:cs="Courier New"/>
          <w:color w:val="4F4F4F"/>
          <w:shd w:val="clear" w:color="auto" w:fill="FFFFFF"/>
        </w:rPr>
        <w:t>“</w:t>
      </w:r>
      <w:r>
        <w:rPr>
          <w:rFonts w:ascii="Courier New" w:hAnsi="Courier New" w:cs="Courier New"/>
          <w:color w:val="4F4F4F"/>
          <w:shd w:val="clear" w:color="auto" w:fill="FFFFFF"/>
        </w:rPr>
        <w:t>自动下载项目所需要的</w:t>
      </w:r>
      <w:r>
        <w:rPr>
          <w:rFonts w:ascii="Courier New" w:hAnsi="Courier New" w:cs="Courier New"/>
          <w:color w:val="4F4F4F"/>
          <w:shd w:val="clear" w:color="auto" w:fill="FFFFFF"/>
        </w:rPr>
        <w:t>jar</w:t>
      </w:r>
      <w:r>
        <w:rPr>
          <w:rFonts w:ascii="Courier New" w:hAnsi="Courier New" w:cs="Courier New"/>
          <w:color w:val="4F4F4F"/>
          <w:shd w:val="clear" w:color="auto" w:fill="FFFFFF"/>
        </w:rPr>
        <w:t>包，统一管理</w:t>
      </w:r>
      <w:r>
        <w:rPr>
          <w:rFonts w:ascii="Courier New" w:hAnsi="Courier New" w:cs="Courier New"/>
          <w:color w:val="4F4F4F"/>
          <w:shd w:val="clear" w:color="auto" w:fill="FFFFFF"/>
        </w:rPr>
        <w:t>jar</w:t>
      </w:r>
      <w:r>
        <w:rPr>
          <w:rFonts w:ascii="Courier New" w:hAnsi="Courier New" w:cs="Courier New"/>
          <w:color w:val="4F4F4F"/>
          <w:shd w:val="clear" w:color="auto" w:fill="FFFFFF"/>
        </w:rPr>
        <w:t>包之间的依赖关系</w:t>
      </w:r>
      <w:r>
        <w:rPr>
          <w:rFonts w:ascii="Courier New" w:hAnsi="Courier New" w:cs="Courier New"/>
          <w:color w:val="4F4F4F"/>
          <w:shd w:val="clear" w:color="auto" w:fill="FFFFFF"/>
        </w:rPr>
        <w:t>”</w:t>
      </w:r>
      <w:r>
        <w:rPr>
          <w:rFonts w:ascii="Courier New" w:hAnsi="Courier New" w:cs="Courier New"/>
          <w:color w:val="4F4F4F"/>
          <w:shd w:val="clear" w:color="auto" w:fill="FFFFFF"/>
        </w:rPr>
        <w:t>。</w:t>
      </w:r>
    </w:p>
    <w:p w:rsidR="001A7847" w:rsidRDefault="007D395D">
      <w:pPr>
        <w:pStyle w:val="5"/>
        <w:rPr>
          <w:rFonts w:ascii="Arial" w:hAnsi="Arial" w:cs="Arial"/>
        </w:rPr>
      </w:pPr>
      <w:r>
        <w:t>1.3</w:t>
      </w:r>
      <w:r>
        <w:t>、使用</w:t>
      </w:r>
      <w:r>
        <w:t>Maven</w:t>
      </w:r>
      <w:r>
        <w:t>的好处</w:t>
      </w:r>
    </w:p>
    <w:p w:rsidR="001A7847" w:rsidRDefault="007D395D">
      <w:pPr>
        <w:ind w:firstLine="420"/>
        <w:rPr>
          <w:rFonts w:ascii="Arial" w:hAnsi="Arial" w:cs="Arial"/>
        </w:rPr>
      </w:pPr>
      <w:r>
        <w:t>Maven</w:t>
      </w:r>
      <w:r>
        <w:t>中使用约定，约定</w:t>
      </w:r>
      <w:r>
        <w:t>java</w:t>
      </w:r>
      <w:r>
        <w:t>源代码代码必须放在哪个目录下，编译好的</w:t>
      </w:r>
      <w:r>
        <w:t>java</w:t>
      </w:r>
      <w:r>
        <w:t>代码又必须放到哪个目录下，这些目录都有明确的约定。</w:t>
      </w:r>
    </w:p>
    <w:p w:rsidR="001A7847" w:rsidRDefault="007D395D">
      <w:pPr>
        <w:rPr>
          <w:rFonts w:ascii="Arial" w:hAnsi="Arial" w:cs="Arial"/>
        </w:rPr>
      </w:pPr>
      <w:r>
        <w:t xml:space="preserve">　　</w:t>
      </w:r>
      <w:r>
        <w:t>Maven</w:t>
      </w:r>
      <w:r>
        <w:t>的每一个动作都拥有一个生命周期，例如执行</w:t>
      </w:r>
      <w:r>
        <w:t xml:space="preserve"> mvn install </w:t>
      </w:r>
      <w:r>
        <w:t>就可以自动执行编译，测试，打包等构建过程</w:t>
      </w:r>
    </w:p>
    <w:p w:rsidR="001A7847" w:rsidRDefault="007D395D">
      <w:pPr>
        <w:rPr>
          <w:rFonts w:ascii="Arial" w:hAnsi="Arial" w:cs="Arial"/>
        </w:rPr>
      </w:pPr>
      <w:r>
        <w:t xml:space="preserve">　　只需要定义一个</w:t>
      </w:r>
      <w:r>
        <w:t>pom.xml,</w:t>
      </w:r>
      <w:r>
        <w:t>然后把源码放到默认的目录，</w:t>
      </w:r>
      <w:r>
        <w:t>Maven</w:t>
      </w:r>
      <w:r>
        <w:t>帮我们处理其他事情使用</w:t>
      </w:r>
      <w:r>
        <w:t>Maven</w:t>
      </w:r>
      <w:r>
        <w:t>可以进行项目高度自动化构建，依赖管理</w:t>
      </w:r>
      <w:r>
        <w:t>(</w:t>
      </w:r>
      <w:r>
        <w:t>这是使用</w:t>
      </w:r>
      <w:r>
        <w:t>Maven</w:t>
      </w:r>
      <w:r>
        <w:t>最大的好处</w:t>
      </w:r>
      <w:r>
        <w:t>)</w:t>
      </w:r>
      <w:r>
        <w:t>，仓库管理。</w:t>
      </w:r>
    </w:p>
    <w:p w:rsidR="001A7847" w:rsidRDefault="001A7847"/>
    <w:p w:rsidR="001A7847" w:rsidRDefault="007D395D">
      <w:pPr>
        <w:pStyle w:val="4"/>
        <w:rPr>
          <w:rFonts w:ascii="Arial" w:hAnsi="Arial" w:cs="Arial"/>
        </w:rPr>
      </w:pPr>
      <w:r>
        <w:rPr>
          <w:rFonts w:hint="eastAsia"/>
        </w:rPr>
        <w:t>2</w:t>
      </w:r>
      <w:r>
        <w:t>、</w:t>
      </w:r>
      <w:r>
        <w:t>Maven</w:t>
      </w:r>
      <w:r>
        <w:t>下载</w:t>
      </w:r>
    </w:p>
    <w:p w:rsidR="001A7847" w:rsidRDefault="007D395D">
      <w:pPr>
        <w:rPr>
          <w:rFonts w:ascii="Arial" w:hAnsi="Arial" w:cs="Arial"/>
        </w:rPr>
      </w:pPr>
      <w:r>
        <w:t>下载地址：</w:t>
      </w:r>
      <w:hyperlink r:id="rId232" w:tgtFrame="_blank" w:history="1">
        <w:r>
          <w:rPr>
            <w:rStyle w:val="af"/>
            <w:rFonts w:ascii="Courier New" w:hAnsi="Courier New" w:cs="Courier New"/>
            <w:color w:val="075DB3"/>
          </w:rPr>
          <w:t>http://maven.apache.org/download.cgi</w:t>
        </w:r>
      </w:hyperlink>
    </w:p>
    <w:p w:rsidR="001A7847" w:rsidRDefault="007D395D">
      <w:r>
        <w:rPr>
          <w:szCs w:val="21"/>
        </w:rPr>
        <w:t>下载完成后，得到一个压缩包</w:t>
      </w:r>
      <w:r>
        <w:t>，解压，可以看到</w:t>
      </w:r>
      <w:r>
        <w:t>maven</w:t>
      </w:r>
      <w:r>
        <w:t>的组成目录</w:t>
      </w:r>
    </w:p>
    <w:p w:rsidR="001A7847" w:rsidRDefault="007D395D">
      <w:pPr>
        <w:rPr>
          <w:rFonts w:ascii="Arial" w:hAnsi="Arial" w:cs="Arial"/>
        </w:rPr>
      </w:pPr>
      <w:r>
        <w:t>Maven</w:t>
      </w:r>
      <w:r>
        <w:t>目录分析</w:t>
      </w:r>
    </w:p>
    <w:p w:rsidR="001A7847" w:rsidRDefault="007D395D">
      <w:pPr>
        <w:ind w:firstLine="420"/>
        <w:rPr>
          <w:rFonts w:ascii="Arial" w:hAnsi="Arial" w:cs="Arial"/>
          <w:color w:val="333333"/>
          <w:sz w:val="20"/>
          <w:szCs w:val="20"/>
        </w:rPr>
      </w:pPr>
      <w:r>
        <w:rPr>
          <w:color w:val="333333"/>
          <w:sz w:val="20"/>
          <w:szCs w:val="20"/>
        </w:rPr>
        <w:t>bin</w:t>
      </w:r>
      <w:r>
        <w:rPr>
          <w:color w:val="333333"/>
          <w:sz w:val="20"/>
          <w:szCs w:val="20"/>
        </w:rPr>
        <w:t>：含有</w:t>
      </w:r>
      <w:r>
        <w:rPr>
          <w:color w:val="333333"/>
          <w:sz w:val="20"/>
          <w:szCs w:val="20"/>
        </w:rPr>
        <w:t>mvn</w:t>
      </w:r>
      <w:r>
        <w:rPr>
          <w:color w:val="333333"/>
          <w:sz w:val="20"/>
          <w:szCs w:val="20"/>
        </w:rPr>
        <w:t>运行的脚本</w:t>
      </w:r>
    </w:p>
    <w:p w:rsidR="001A7847" w:rsidRDefault="007D395D">
      <w:pPr>
        <w:ind w:firstLine="420"/>
        <w:rPr>
          <w:rFonts w:ascii="Arial" w:hAnsi="Arial" w:cs="Arial"/>
          <w:color w:val="333333"/>
          <w:sz w:val="20"/>
          <w:szCs w:val="20"/>
        </w:rPr>
      </w:pPr>
      <w:r>
        <w:rPr>
          <w:color w:val="333333"/>
          <w:sz w:val="20"/>
          <w:szCs w:val="20"/>
        </w:rPr>
        <w:t>boot</w:t>
      </w:r>
      <w:r>
        <w:rPr>
          <w:color w:val="333333"/>
          <w:sz w:val="20"/>
          <w:szCs w:val="20"/>
        </w:rPr>
        <w:t>：含有</w:t>
      </w:r>
      <w:r>
        <w:rPr>
          <w:color w:val="333333"/>
          <w:sz w:val="20"/>
          <w:szCs w:val="20"/>
        </w:rPr>
        <w:t>plexus-classworlds</w:t>
      </w:r>
      <w:r>
        <w:rPr>
          <w:color w:val="333333"/>
          <w:sz w:val="20"/>
          <w:szCs w:val="20"/>
        </w:rPr>
        <w:t>类加载器框架</w:t>
      </w:r>
    </w:p>
    <w:p w:rsidR="001A7847" w:rsidRDefault="007D395D">
      <w:pPr>
        <w:ind w:firstLine="420"/>
        <w:rPr>
          <w:rFonts w:ascii="Arial" w:hAnsi="Arial" w:cs="Arial"/>
          <w:color w:val="333333"/>
          <w:sz w:val="20"/>
          <w:szCs w:val="20"/>
        </w:rPr>
      </w:pPr>
      <w:r>
        <w:rPr>
          <w:color w:val="333333"/>
          <w:sz w:val="20"/>
          <w:szCs w:val="20"/>
        </w:rPr>
        <w:t>conf</w:t>
      </w:r>
      <w:r>
        <w:rPr>
          <w:color w:val="333333"/>
          <w:sz w:val="20"/>
          <w:szCs w:val="20"/>
        </w:rPr>
        <w:t>：含有</w:t>
      </w:r>
      <w:r>
        <w:rPr>
          <w:color w:val="333333"/>
          <w:sz w:val="20"/>
          <w:szCs w:val="20"/>
        </w:rPr>
        <w:t>settings.xml</w:t>
      </w:r>
      <w:r>
        <w:rPr>
          <w:color w:val="333333"/>
          <w:sz w:val="20"/>
          <w:szCs w:val="20"/>
        </w:rPr>
        <w:t>配置文件</w:t>
      </w:r>
    </w:p>
    <w:p w:rsidR="001A7847" w:rsidRDefault="007D395D">
      <w:pPr>
        <w:ind w:firstLine="420"/>
        <w:rPr>
          <w:rFonts w:ascii="Arial" w:hAnsi="Arial" w:cs="Arial"/>
          <w:color w:val="333333"/>
          <w:sz w:val="20"/>
          <w:szCs w:val="20"/>
        </w:rPr>
      </w:pPr>
      <w:r>
        <w:rPr>
          <w:color w:val="333333"/>
          <w:sz w:val="20"/>
          <w:szCs w:val="20"/>
        </w:rPr>
        <w:t>lib</w:t>
      </w:r>
      <w:r>
        <w:rPr>
          <w:color w:val="333333"/>
          <w:sz w:val="20"/>
          <w:szCs w:val="20"/>
        </w:rPr>
        <w:t>：含有</w:t>
      </w:r>
      <w:r>
        <w:rPr>
          <w:color w:val="333333"/>
          <w:sz w:val="20"/>
          <w:szCs w:val="20"/>
        </w:rPr>
        <w:t>Maven</w:t>
      </w:r>
      <w:r>
        <w:rPr>
          <w:color w:val="333333"/>
          <w:sz w:val="20"/>
          <w:szCs w:val="20"/>
        </w:rPr>
        <w:t>运行时所需要的</w:t>
      </w:r>
      <w:r>
        <w:rPr>
          <w:color w:val="333333"/>
          <w:sz w:val="20"/>
          <w:szCs w:val="20"/>
        </w:rPr>
        <w:t>java</w:t>
      </w:r>
      <w:r>
        <w:rPr>
          <w:color w:val="333333"/>
          <w:sz w:val="20"/>
          <w:szCs w:val="20"/>
        </w:rPr>
        <w:t>类库</w:t>
      </w:r>
    </w:p>
    <w:p w:rsidR="001A7847" w:rsidRDefault="007D395D">
      <w:pPr>
        <w:ind w:firstLine="420"/>
        <w:rPr>
          <w:rFonts w:ascii="Arial" w:hAnsi="Arial" w:cs="Arial"/>
          <w:color w:val="333333"/>
          <w:sz w:val="20"/>
          <w:szCs w:val="20"/>
        </w:rPr>
      </w:pPr>
      <w:r>
        <w:rPr>
          <w:color w:val="333333"/>
          <w:sz w:val="20"/>
          <w:szCs w:val="20"/>
        </w:rPr>
        <w:t>LICENSE.txt, NOTICE.txt, README.txt</w:t>
      </w:r>
      <w:r>
        <w:rPr>
          <w:color w:val="333333"/>
          <w:sz w:val="20"/>
          <w:szCs w:val="20"/>
        </w:rPr>
        <w:t>针对</w:t>
      </w:r>
      <w:r>
        <w:rPr>
          <w:color w:val="333333"/>
          <w:sz w:val="20"/>
          <w:szCs w:val="20"/>
        </w:rPr>
        <w:t>Maven</w:t>
      </w:r>
      <w:r>
        <w:rPr>
          <w:color w:val="333333"/>
          <w:sz w:val="20"/>
          <w:szCs w:val="20"/>
        </w:rPr>
        <w:t>版本，第三方软件等简要介绍</w:t>
      </w:r>
    </w:p>
    <w:p w:rsidR="001A7847" w:rsidRDefault="007D395D">
      <w:pPr>
        <w:pStyle w:val="4"/>
        <w:rPr>
          <w:rFonts w:ascii="Arial" w:hAnsi="Arial" w:cs="Arial"/>
        </w:rPr>
      </w:pPr>
      <w:r>
        <w:rPr>
          <w:rFonts w:hint="eastAsia"/>
        </w:rPr>
        <w:t>3</w:t>
      </w:r>
      <w:r>
        <w:t>、</w:t>
      </w:r>
      <w:r>
        <w:t>Maven</w:t>
      </w:r>
      <w:r>
        <w:t>安装</w:t>
      </w:r>
    </w:p>
    <w:p w:rsidR="001A7847" w:rsidRDefault="007D395D">
      <w:pPr>
        <w:pStyle w:val="5"/>
      </w:pPr>
      <w:r>
        <w:rPr>
          <w:rFonts w:hint="eastAsia"/>
        </w:rPr>
        <w:t>1</w:t>
      </w:r>
      <w:r>
        <w:t>、需要准备的东西</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 JDK</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 Eclipse</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 Maven</w:t>
      </w:r>
      <w:r>
        <w:rPr>
          <w:rFonts w:ascii="Verdana" w:hAnsi="Verdana"/>
          <w:color w:val="333333"/>
          <w:sz w:val="21"/>
          <w:szCs w:val="21"/>
        </w:rPr>
        <w:t>程序包</w:t>
      </w:r>
    </w:p>
    <w:p w:rsidR="001A7847" w:rsidRDefault="007D395D">
      <w:pPr>
        <w:pStyle w:val="5"/>
      </w:pPr>
      <w:r>
        <w:rPr>
          <w:rFonts w:hint="eastAsia"/>
        </w:rPr>
        <w:t>2</w:t>
      </w:r>
      <w:r>
        <w:t>、下载与安装</w:t>
      </w:r>
    </w:p>
    <w:p w:rsidR="001A7847" w:rsidRDefault="007D395D">
      <w:pPr>
        <w:pStyle w:val="aa"/>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 xml:space="preserve">1. </w:t>
      </w:r>
      <w:r>
        <w:rPr>
          <w:rFonts w:ascii="Verdana" w:hAnsi="Verdana"/>
          <w:color w:val="333333"/>
          <w:sz w:val="21"/>
          <w:szCs w:val="21"/>
        </w:rPr>
        <w:t>前往</w:t>
      </w:r>
      <w:hyperlink r:id="rId233" w:tgtFrame="_blank" w:history="1">
        <w:r>
          <w:rPr>
            <w:rStyle w:val="af"/>
            <w:rFonts w:ascii="Verdana" w:hAnsi="Verdana"/>
            <w:color w:val="000000"/>
            <w:sz w:val="21"/>
            <w:szCs w:val="21"/>
          </w:rPr>
          <w:t>https://maven.apache.org/download.cgi</w:t>
        </w:r>
      </w:hyperlink>
      <w:r>
        <w:rPr>
          <w:rFonts w:ascii="Verdana" w:hAnsi="Verdana"/>
          <w:color w:val="333333"/>
          <w:sz w:val="21"/>
          <w:szCs w:val="21"/>
        </w:rPr>
        <w:t>下载最新版的</w:t>
      </w:r>
      <w:r>
        <w:rPr>
          <w:rFonts w:ascii="Verdana" w:hAnsi="Verdana"/>
          <w:color w:val="333333"/>
          <w:sz w:val="21"/>
          <w:szCs w:val="21"/>
        </w:rPr>
        <w:t>Maven</w:t>
      </w:r>
      <w:r>
        <w:rPr>
          <w:rFonts w:ascii="Verdana" w:hAnsi="Verdana"/>
          <w:color w:val="333333"/>
          <w:sz w:val="21"/>
          <w:szCs w:val="21"/>
        </w:rPr>
        <w:t>程序：</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lastRenderedPageBreak/>
        <w:drawing>
          <wp:inline distT="0" distB="0" distL="0" distR="0">
            <wp:extent cx="13189585" cy="3079750"/>
            <wp:effectExtent l="0" t="0" r="0" b="6350"/>
            <wp:docPr id="217" name="图片 217" descr="https://images2017.cnblogs.com/blog/222300/201711/222300-20171115111910827-8924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https://images2017.cnblogs.com/blog/222300/201711/222300-20171115111910827-8924262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13189585" cy="307975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2. </w:t>
      </w:r>
      <w:r>
        <w:rPr>
          <w:rFonts w:ascii="Verdana" w:hAnsi="Verdana"/>
          <w:color w:val="333333"/>
          <w:sz w:val="21"/>
          <w:szCs w:val="21"/>
        </w:rPr>
        <w:t>将文件解压到</w:t>
      </w:r>
      <w:r>
        <w:rPr>
          <w:rFonts w:ascii="Verdana" w:hAnsi="Verdana"/>
          <w:color w:val="333333"/>
          <w:sz w:val="21"/>
          <w:szCs w:val="21"/>
        </w:rPr>
        <w:t>D:\Program Files\Apache\maven</w:t>
      </w:r>
      <w:r>
        <w:rPr>
          <w:rFonts w:ascii="Verdana" w:hAnsi="Verdana"/>
          <w:color w:val="333333"/>
          <w:sz w:val="21"/>
          <w:szCs w:val="21"/>
        </w:rPr>
        <w:t>目录下</w:t>
      </w:r>
      <w:r>
        <w:rPr>
          <w:rFonts w:ascii="Verdana" w:hAnsi="Verdana"/>
          <w:color w:val="333333"/>
          <w:sz w:val="21"/>
          <w:szCs w:val="21"/>
        </w:rPr>
        <w:t>:</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6108065" cy="2216785"/>
            <wp:effectExtent l="0" t="0" r="6985" b="0"/>
            <wp:docPr id="255" name="图片 255" descr="https://images2017.cnblogs.com/blog/222300/201711/222300-20171115112318827-1491122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https://images2017.cnblogs.com/blog/222300/201711/222300-20171115112318827-1491122795.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6108065" cy="2216785"/>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3. </w:t>
      </w:r>
      <w:r>
        <w:rPr>
          <w:rFonts w:ascii="Verdana" w:hAnsi="Verdana"/>
          <w:color w:val="333333"/>
          <w:sz w:val="21"/>
          <w:szCs w:val="21"/>
        </w:rPr>
        <w:t>新建环境变量</w:t>
      </w:r>
      <w:r>
        <w:rPr>
          <w:rFonts w:ascii="Verdana" w:hAnsi="Verdana"/>
          <w:color w:val="333333"/>
          <w:sz w:val="21"/>
          <w:szCs w:val="21"/>
        </w:rPr>
        <w:t>MAVEN_HOME</w:t>
      </w:r>
      <w:r>
        <w:rPr>
          <w:rFonts w:ascii="Verdana" w:hAnsi="Verdana"/>
          <w:color w:val="333333"/>
          <w:sz w:val="21"/>
          <w:szCs w:val="21"/>
        </w:rPr>
        <w:t>，赋值</w:t>
      </w:r>
      <w:r>
        <w:rPr>
          <w:rFonts w:ascii="Verdana" w:hAnsi="Verdana"/>
          <w:color w:val="333333"/>
          <w:sz w:val="21"/>
          <w:szCs w:val="21"/>
        </w:rPr>
        <w:t>D:\Program Files\Apache\maven</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6130290" cy="1433830"/>
            <wp:effectExtent l="0" t="0" r="3810" b="0"/>
            <wp:docPr id="254" name="图片 254" descr="https://images2017.cnblogs.com/blog/222300/201711/222300-20171115112815765-896964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https://images2017.cnblogs.com/blog/222300/201711/222300-20171115112815765-89696476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6130290" cy="143383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4. </w:t>
      </w:r>
      <w:r>
        <w:rPr>
          <w:rFonts w:ascii="Verdana" w:hAnsi="Verdana"/>
          <w:color w:val="333333"/>
          <w:sz w:val="21"/>
          <w:szCs w:val="21"/>
        </w:rPr>
        <w:t>编辑环境变量</w:t>
      </w:r>
      <w:r>
        <w:rPr>
          <w:rFonts w:ascii="Verdana" w:hAnsi="Verdana"/>
          <w:color w:val="333333"/>
          <w:sz w:val="21"/>
          <w:szCs w:val="21"/>
        </w:rPr>
        <w:t>Path</w:t>
      </w:r>
      <w:r>
        <w:rPr>
          <w:rFonts w:ascii="Verdana" w:hAnsi="Verdana"/>
          <w:color w:val="333333"/>
          <w:sz w:val="21"/>
          <w:szCs w:val="21"/>
        </w:rPr>
        <w:t>，追加</w:t>
      </w:r>
      <w:r>
        <w:rPr>
          <w:rFonts w:ascii="Verdana" w:hAnsi="Verdana"/>
          <w:color w:val="333333"/>
          <w:sz w:val="21"/>
          <w:szCs w:val="21"/>
        </w:rPr>
        <w:t>%MAVEN_HOME%\bin\;</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lastRenderedPageBreak/>
        <w:drawing>
          <wp:inline distT="0" distB="0" distL="0" distR="0">
            <wp:extent cx="4923155" cy="4154805"/>
            <wp:effectExtent l="0" t="0" r="0" b="0"/>
            <wp:docPr id="253" name="图片 253" descr="https://images2017.cnblogs.com/blog/222300/201711/222300-20171115113037859-1518039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https://images2017.cnblogs.com/blog/222300/201711/222300-20171115113037859-1518039865.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923155" cy="4154805"/>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5. </w:t>
      </w:r>
      <w:r>
        <w:rPr>
          <w:rFonts w:ascii="Verdana" w:hAnsi="Verdana"/>
          <w:color w:val="333333"/>
          <w:sz w:val="21"/>
          <w:szCs w:val="21"/>
        </w:rPr>
        <w:t>至此，</w:t>
      </w:r>
      <w:r>
        <w:rPr>
          <w:rFonts w:ascii="Verdana" w:hAnsi="Verdana"/>
          <w:color w:val="333333"/>
          <w:sz w:val="21"/>
          <w:szCs w:val="21"/>
        </w:rPr>
        <w:t>maven</w:t>
      </w:r>
      <w:r>
        <w:rPr>
          <w:rFonts w:ascii="Verdana" w:hAnsi="Verdana"/>
          <w:color w:val="333333"/>
          <w:sz w:val="21"/>
          <w:szCs w:val="21"/>
        </w:rPr>
        <w:t>已经完成了安装，我们可以通过</w:t>
      </w:r>
      <w:r>
        <w:rPr>
          <w:rFonts w:ascii="Verdana" w:hAnsi="Verdana"/>
          <w:color w:val="333333"/>
          <w:sz w:val="21"/>
          <w:szCs w:val="21"/>
        </w:rPr>
        <w:t>DOS</w:t>
      </w:r>
      <w:r>
        <w:rPr>
          <w:rFonts w:ascii="Verdana" w:hAnsi="Verdana"/>
          <w:color w:val="333333"/>
          <w:sz w:val="21"/>
          <w:szCs w:val="21"/>
        </w:rPr>
        <w:t>命令检查一下我们是否安装成功：</w:t>
      </w:r>
    </w:p>
    <w:p w:rsidR="001A7847" w:rsidRDefault="007D395D">
      <w:pPr>
        <w:pStyle w:val="HTML"/>
        <w:shd w:val="clear" w:color="auto" w:fill="F5F5F5"/>
        <w:rPr>
          <w:color w:val="000000"/>
        </w:rPr>
      </w:pPr>
      <w:r>
        <w:rPr>
          <w:color w:val="000000"/>
        </w:rPr>
        <w:t>mvn -v</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6941820" cy="1411605"/>
            <wp:effectExtent l="0" t="0" r="0" b="0"/>
            <wp:docPr id="252" name="图片 252" descr="https://images2017.cnblogs.com/blog/222300/201711/222300-20171115114255749-1786317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https://images2017.cnblogs.com/blog/222300/201711/222300-20171115114255749-1786317239.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6941820" cy="1411605"/>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三、配置</w:t>
      </w:r>
      <w:r>
        <w:rPr>
          <w:rFonts w:ascii="Verdana" w:hAnsi="Verdana"/>
          <w:color w:val="333333"/>
          <w:sz w:val="21"/>
          <w:szCs w:val="21"/>
        </w:rPr>
        <w:t>Maven</w:t>
      </w:r>
      <w:r>
        <w:rPr>
          <w:rFonts w:ascii="Verdana" w:hAnsi="Verdana"/>
          <w:color w:val="333333"/>
          <w:sz w:val="21"/>
          <w:szCs w:val="21"/>
        </w:rPr>
        <w:t>本地仓库</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1. </w:t>
      </w:r>
      <w:r>
        <w:rPr>
          <w:rFonts w:ascii="Verdana" w:hAnsi="Verdana"/>
          <w:color w:val="333333"/>
          <w:sz w:val="21"/>
          <w:szCs w:val="21"/>
        </w:rPr>
        <w:t>在</w:t>
      </w:r>
      <w:r>
        <w:rPr>
          <w:rFonts w:ascii="Verdana" w:hAnsi="Verdana"/>
          <w:color w:val="333333"/>
          <w:sz w:val="21"/>
          <w:szCs w:val="21"/>
        </w:rPr>
        <w:t>D:\Program Files\Apache\</w:t>
      </w:r>
      <w:r>
        <w:rPr>
          <w:rFonts w:ascii="Verdana" w:hAnsi="Verdana"/>
          <w:color w:val="333333"/>
          <w:sz w:val="21"/>
          <w:szCs w:val="21"/>
        </w:rPr>
        <w:t>目录下新建</w:t>
      </w:r>
      <w:r>
        <w:rPr>
          <w:rFonts w:ascii="Verdana" w:hAnsi="Verdana"/>
          <w:color w:val="333333"/>
          <w:sz w:val="21"/>
          <w:szCs w:val="21"/>
        </w:rPr>
        <w:t>maven-repository</w:t>
      </w:r>
      <w:r>
        <w:rPr>
          <w:rFonts w:ascii="Verdana" w:hAnsi="Verdana"/>
          <w:color w:val="333333"/>
          <w:sz w:val="21"/>
          <w:szCs w:val="21"/>
        </w:rPr>
        <w:t>文件夹，该目录用作</w:t>
      </w:r>
      <w:r>
        <w:rPr>
          <w:rFonts w:ascii="Verdana" w:hAnsi="Verdana"/>
          <w:color w:val="333333"/>
          <w:sz w:val="21"/>
          <w:szCs w:val="21"/>
        </w:rPr>
        <w:t>maven</w:t>
      </w:r>
      <w:r>
        <w:rPr>
          <w:rFonts w:ascii="Verdana" w:hAnsi="Verdana"/>
          <w:color w:val="333333"/>
          <w:sz w:val="21"/>
          <w:szCs w:val="21"/>
        </w:rPr>
        <w:t>的本地库。</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2. </w:t>
      </w:r>
      <w:r>
        <w:rPr>
          <w:rFonts w:ascii="Verdana" w:hAnsi="Verdana"/>
          <w:color w:val="333333"/>
          <w:sz w:val="21"/>
          <w:szCs w:val="21"/>
        </w:rPr>
        <w:t>打开</w:t>
      </w:r>
      <w:r>
        <w:rPr>
          <w:rFonts w:ascii="Verdana" w:hAnsi="Verdana"/>
          <w:color w:val="333333"/>
          <w:sz w:val="21"/>
          <w:szCs w:val="21"/>
        </w:rPr>
        <w:t>D:\Program Files\Apache\maven\conf\settings.xml</w:t>
      </w:r>
      <w:r>
        <w:rPr>
          <w:rFonts w:ascii="Verdana" w:hAnsi="Verdana"/>
          <w:color w:val="333333"/>
          <w:sz w:val="21"/>
          <w:szCs w:val="21"/>
        </w:rPr>
        <w:t>文件，查找下面这行代码：</w:t>
      </w:r>
    </w:p>
    <w:p w:rsidR="001A7847" w:rsidRDefault="007D395D">
      <w:pPr>
        <w:pStyle w:val="HTML"/>
        <w:shd w:val="clear" w:color="auto" w:fill="F5F5F5"/>
        <w:rPr>
          <w:color w:val="000000"/>
        </w:rPr>
      </w:pPr>
      <w:r>
        <w:rPr>
          <w:color w:val="0000FF"/>
        </w:rPr>
        <w:t>&lt;</w:t>
      </w:r>
      <w:r>
        <w:rPr>
          <w:color w:val="800000"/>
        </w:rPr>
        <w:t>localRepository</w:t>
      </w:r>
      <w:r>
        <w:rPr>
          <w:color w:val="0000FF"/>
        </w:rPr>
        <w:t>&gt;</w:t>
      </w:r>
      <w:r>
        <w:rPr>
          <w:color w:val="000000"/>
        </w:rPr>
        <w:t>/path/to/local/repo</w:t>
      </w:r>
      <w:r>
        <w:rPr>
          <w:color w:val="0000FF"/>
        </w:rPr>
        <w:t>&lt;/</w:t>
      </w:r>
      <w:r>
        <w:rPr>
          <w:color w:val="800000"/>
        </w:rPr>
        <w:t>localRepository</w:t>
      </w:r>
      <w:r>
        <w:rPr>
          <w:color w:val="0000FF"/>
        </w:rPr>
        <w:t>&gt;</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localRepository</w:t>
      </w:r>
      <w:r>
        <w:rPr>
          <w:rFonts w:ascii="Verdana" w:hAnsi="Verdana"/>
          <w:color w:val="333333"/>
          <w:sz w:val="21"/>
          <w:szCs w:val="21"/>
        </w:rPr>
        <w:t>节点默认是被注释掉的，需要把它移到注释之外，然后将</w:t>
      </w:r>
      <w:r>
        <w:rPr>
          <w:rFonts w:ascii="Verdana" w:hAnsi="Verdana"/>
          <w:color w:val="333333"/>
          <w:sz w:val="21"/>
          <w:szCs w:val="21"/>
        </w:rPr>
        <w:t>localRepository</w:t>
      </w:r>
      <w:r>
        <w:rPr>
          <w:rFonts w:ascii="Verdana" w:hAnsi="Verdana"/>
          <w:color w:val="333333"/>
          <w:sz w:val="21"/>
          <w:szCs w:val="21"/>
        </w:rPr>
        <w:t>节点的值改为我们在</w:t>
      </w:r>
      <w:r>
        <w:rPr>
          <w:rFonts w:ascii="Verdana" w:hAnsi="Verdana"/>
          <w:color w:val="333333"/>
          <w:sz w:val="21"/>
          <w:szCs w:val="21"/>
        </w:rPr>
        <w:t>3.1</w:t>
      </w:r>
      <w:r>
        <w:rPr>
          <w:rFonts w:ascii="Verdana" w:hAnsi="Verdana"/>
          <w:color w:val="333333"/>
          <w:sz w:val="21"/>
          <w:szCs w:val="21"/>
        </w:rPr>
        <w:t>中创建的目录</w:t>
      </w:r>
      <w:r>
        <w:rPr>
          <w:rFonts w:ascii="Verdana" w:hAnsi="Verdana"/>
          <w:color w:val="333333"/>
          <w:sz w:val="21"/>
          <w:szCs w:val="21"/>
        </w:rPr>
        <w:t>D:\Program Files\Apache\maven-repository</w:t>
      </w:r>
      <w:r>
        <w:rPr>
          <w:rFonts w:ascii="Verdana" w:hAnsi="Verdana"/>
          <w:color w:val="333333"/>
          <w:sz w:val="21"/>
          <w:szCs w:val="21"/>
        </w:rPr>
        <w:t>。</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3. localRepository</w:t>
      </w:r>
      <w:r>
        <w:rPr>
          <w:rFonts w:ascii="Verdana" w:hAnsi="Verdana"/>
          <w:color w:val="333333"/>
          <w:sz w:val="21"/>
          <w:szCs w:val="21"/>
        </w:rPr>
        <w:t>节点用于配置本地仓库，本地仓库其实起到了一个缓存的作用，它的默认地址是</w:t>
      </w:r>
      <w:r>
        <w:rPr>
          <w:rFonts w:ascii="Verdana" w:hAnsi="Verdana"/>
          <w:color w:val="333333"/>
          <w:sz w:val="21"/>
          <w:szCs w:val="21"/>
        </w:rPr>
        <w:t xml:space="preserve"> C:\Users\</w:t>
      </w:r>
      <w:r>
        <w:rPr>
          <w:rFonts w:ascii="Verdana" w:hAnsi="Verdana"/>
          <w:color w:val="333333"/>
          <w:sz w:val="21"/>
          <w:szCs w:val="21"/>
        </w:rPr>
        <w:t>用户名</w:t>
      </w:r>
      <w:r>
        <w:rPr>
          <w:rFonts w:ascii="Verdana" w:hAnsi="Verdana"/>
          <w:color w:val="333333"/>
          <w:sz w:val="21"/>
          <w:szCs w:val="21"/>
        </w:rPr>
        <w:t>.m2</w:t>
      </w:r>
      <w:r>
        <w:rPr>
          <w:rFonts w:ascii="Verdana" w:hAnsi="Verdana"/>
          <w:color w:val="333333"/>
          <w:sz w:val="21"/>
          <w:szCs w:val="21"/>
        </w:rPr>
        <w:t>。</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当我们从</w:t>
      </w:r>
      <w:r>
        <w:rPr>
          <w:rFonts w:ascii="Verdana" w:hAnsi="Verdana"/>
          <w:color w:val="333333"/>
          <w:sz w:val="21"/>
          <w:szCs w:val="21"/>
        </w:rPr>
        <w:t>maven</w:t>
      </w:r>
      <w:r>
        <w:rPr>
          <w:rFonts w:ascii="Verdana" w:hAnsi="Verdana"/>
          <w:color w:val="333333"/>
          <w:sz w:val="21"/>
          <w:szCs w:val="21"/>
        </w:rPr>
        <w:t>中获取</w:t>
      </w:r>
      <w:r>
        <w:rPr>
          <w:rFonts w:ascii="Verdana" w:hAnsi="Verdana"/>
          <w:color w:val="333333"/>
          <w:sz w:val="21"/>
          <w:szCs w:val="21"/>
        </w:rPr>
        <w:t>jar</w:t>
      </w:r>
      <w:r>
        <w:rPr>
          <w:rFonts w:ascii="Verdana" w:hAnsi="Verdana"/>
          <w:color w:val="333333"/>
          <w:sz w:val="21"/>
          <w:szCs w:val="21"/>
        </w:rPr>
        <w:t>包的时候，</w:t>
      </w:r>
      <w:r>
        <w:rPr>
          <w:rFonts w:ascii="Verdana" w:hAnsi="Verdana"/>
          <w:color w:val="333333"/>
          <w:sz w:val="21"/>
          <w:szCs w:val="21"/>
        </w:rPr>
        <w:t>maven</w:t>
      </w:r>
      <w:r>
        <w:rPr>
          <w:rFonts w:ascii="Verdana" w:hAnsi="Verdana"/>
          <w:color w:val="333333"/>
          <w:sz w:val="21"/>
          <w:szCs w:val="21"/>
        </w:rPr>
        <w:t>首先会在本地仓库中查找，如果本地仓库有则返回；如果没有则从远程仓库中获取包，并在本地库中保存。</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此外，我们在</w:t>
      </w:r>
      <w:r>
        <w:rPr>
          <w:rFonts w:ascii="Verdana" w:hAnsi="Verdana"/>
          <w:color w:val="333333"/>
          <w:sz w:val="21"/>
          <w:szCs w:val="21"/>
        </w:rPr>
        <w:t>maven</w:t>
      </w:r>
      <w:r>
        <w:rPr>
          <w:rFonts w:ascii="Verdana" w:hAnsi="Verdana"/>
          <w:color w:val="333333"/>
          <w:sz w:val="21"/>
          <w:szCs w:val="21"/>
        </w:rPr>
        <w:t>项目中运行</w:t>
      </w:r>
      <w:r>
        <w:rPr>
          <w:rFonts w:ascii="Verdana" w:hAnsi="Verdana"/>
          <w:color w:val="333333"/>
          <w:sz w:val="21"/>
          <w:szCs w:val="21"/>
        </w:rPr>
        <w:t>mvn install</w:t>
      </w:r>
      <w:r>
        <w:rPr>
          <w:rFonts w:ascii="Verdana" w:hAnsi="Verdana"/>
          <w:color w:val="333333"/>
          <w:sz w:val="21"/>
          <w:szCs w:val="21"/>
        </w:rPr>
        <w:t>，项目将会自动打包并安装到本地仓库中。</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4. </w:t>
      </w:r>
      <w:r>
        <w:rPr>
          <w:rFonts w:ascii="Verdana" w:hAnsi="Verdana"/>
          <w:color w:val="333333"/>
          <w:sz w:val="21"/>
          <w:szCs w:val="21"/>
        </w:rPr>
        <w:t>运行一下</w:t>
      </w:r>
      <w:r>
        <w:rPr>
          <w:rFonts w:ascii="Verdana" w:hAnsi="Verdana"/>
          <w:color w:val="333333"/>
          <w:sz w:val="21"/>
          <w:szCs w:val="21"/>
        </w:rPr>
        <w:t>DOS</w:t>
      </w:r>
      <w:r>
        <w:rPr>
          <w:rFonts w:ascii="Verdana" w:hAnsi="Verdana"/>
          <w:color w:val="333333"/>
          <w:sz w:val="21"/>
          <w:szCs w:val="21"/>
        </w:rPr>
        <w:t>命令</w:t>
      </w:r>
    </w:p>
    <w:p w:rsidR="001A7847" w:rsidRDefault="007D395D">
      <w:pPr>
        <w:pStyle w:val="HTML"/>
        <w:shd w:val="clear" w:color="auto" w:fill="F5F5F5"/>
        <w:rPr>
          <w:color w:val="000000"/>
        </w:rPr>
      </w:pPr>
      <w:r>
        <w:rPr>
          <w:color w:val="000000"/>
        </w:rPr>
        <w:t>mvn help:system</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如果前面的配置成功，那么</w:t>
      </w:r>
      <w:r>
        <w:rPr>
          <w:rFonts w:ascii="Verdana" w:hAnsi="Verdana"/>
          <w:color w:val="333333"/>
          <w:sz w:val="21"/>
          <w:szCs w:val="21"/>
        </w:rPr>
        <w:t>D:\Program Files\Apache\maven-repository</w:t>
      </w:r>
      <w:r>
        <w:rPr>
          <w:rFonts w:ascii="Verdana" w:hAnsi="Verdana"/>
          <w:color w:val="333333"/>
          <w:sz w:val="21"/>
          <w:szCs w:val="21"/>
        </w:rPr>
        <w:t>会出现一些文件。</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四、配置</w:t>
      </w:r>
      <w:r>
        <w:rPr>
          <w:rFonts w:ascii="Verdana" w:hAnsi="Verdana"/>
          <w:color w:val="333333"/>
          <w:sz w:val="21"/>
          <w:szCs w:val="21"/>
        </w:rPr>
        <w:t>Eclipse</w:t>
      </w:r>
      <w:r>
        <w:rPr>
          <w:rFonts w:ascii="Verdana" w:hAnsi="Verdana"/>
          <w:color w:val="333333"/>
          <w:sz w:val="21"/>
          <w:szCs w:val="21"/>
        </w:rPr>
        <w:t>的</w:t>
      </w:r>
      <w:r>
        <w:rPr>
          <w:rFonts w:ascii="Verdana" w:hAnsi="Verdana"/>
          <w:color w:val="333333"/>
          <w:sz w:val="21"/>
          <w:szCs w:val="21"/>
        </w:rPr>
        <w:t>Maven</w:t>
      </w:r>
      <w:r>
        <w:rPr>
          <w:rFonts w:ascii="Verdana" w:hAnsi="Verdana"/>
          <w:color w:val="333333"/>
          <w:sz w:val="21"/>
          <w:szCs w:val="21"/>
        </w:rPr>
        <w:t>环境</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 Eclipse Oxygen</w:t>
      </w:r>
      <w:r>
        <w:rPr>
          <w:rFonts w:ascii="Verdana" w:hAnsi="Verdana"/>
          <w:color w:val="333333"/>
          <w:sz w:val="21"/>
          <w:szCs w:val="21"/>
        </w:rPr>
        <w:t>，打开</w:t>
      </w:r>
      <w:r>
        <w:rPr>
          <w:rFonts w:ascii="Verdana" w:hAnsi="Verdana"/>
          <w:color w:val="333333"/>
          <w:sz w:val="21"/>
          <w:szCs w:val="21"/>
        </w:rPr>
        <w:t>Window-&gt;Preferences-&gt;Maven-&gt;Installations</w:t>
      </w:r>
      <w:r>
        <w:rPr>
          <w:rFonts w:ascii="Verdana" w:hAnsi="Verdana"/>
          <w:color w:val="333333"/>
          <w:sz w:val="21"/>
          <w:szCs w:val="21"/>
        </w:rPr>
        <w:t>，右侧点击</w:t>
      </w:r>
      <w:r>
        <w:rPr>
          <w:rFonts w:ascii="Verdana" w:hAnsi="Verdana"/>
          <w:color w:val="333333"/>
          <w:sz w:val="21"/>
          <w:szCs w:val="21"/>
        </w:rPr>
        <w:t>Add</w:t>
      </w:r>
      <w:r>
        <w:rPr>
          <w:rFonts w:ascii="Verdana" w:hAnsi="Verdana"/>
          <w:color w:val="333333"/>
          <w:sz w:val="21"/>
          <w:szCs w:val="21"/>
        </w:rPr>
        <w:t>。</w:t>
      </w:r>
    </w:p>
    <w:p w:rsidR="001A7847" w:rsidRDefault="007D395D">
      <w:pPr>
        <w:pStyle w:val="aa"/>
        <w:shd w:val="clear" w:color="auto" w:fill="FFFFFF"/>
        <w:spacing w:before="150" w:beforeAutospacing="0" w:after="150" w:afterAutospacing="0"/>
        <w:rPr>
          <w:rFonts w:ascii="Verdana" w:hAnsi="Verdana"/>
          <w:color w:val="333333"/>
          <w:sz w:val="21"/>
          <w:szCs w:val="21"/>
        </w:rPr>
      </w:pPr>
      <w:r>
        <w:rPr>
          <w:noProof/>
        </w:rPr>
        <w:drawing>
          <wp:inline distT="0" distB="0" distL="0" distR="0">
            <wp:extent cx="5274310" cy="365950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39"/>
                    <a:stretch>
                      <a:fillRect/>
                    </a:stretch>
                  </pic:blipFill>
                  <pic:spPr>
                    <a:xfrm>
                      <a:off x="0" y="0"/>
                      <a:ext cx="5274310" cy="3659663"/>
                    </a:xfrm>
                    <a:prstGeom prst="rect">
                      <a:avLst/>
                    </a:prstGeom>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2. </w:t>
      </w:r>
      <w:r>
        <w:rPr>
          <w:rFonts w:ascii="Verdana" w:hAnsi="Verdana"/>
          <w:color w:val="333333"/>
          <w:sz w:val="21"/>
          <w:szCs w:val="21"/>
        </w:rPr>
        <w:t>设置</w:t>
      </w:r>
      <w:r>
        <w:rPr>
          <w:rFonts w:ascii="Verdana" w:hAnsi="Verdana"/>
          <w:color w:val="333333"/>
          <w:sz w:val="21"/>
          <w:szCs w:val="21"/>
        </w:rPr>
        <w:t>maven</w:t>
      </w:r>
      <w:r>
        <w:rPr>
          <w:rFonts w:ascii="Verdana" w:hAnsi="Verdana"/>
          <w:color w:val="333333"/>
          <w:sz w:val="21"/>
          <w:szCs w:val="21"/>
        </w:rPr>
        <w:t>的安装目录，然后</w:t>
      </w:r>
      <w:r>
        <w:rPr>
          <w:rFonts w:ascii="Verdana" w:hAnsi="Verdana"/>
          <w:color w:val="333333"/>
          <w:sz w:val="21"/>
          <w:szCs w:val="21"/>
        </w:rPr>
        <w:t>Finish</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lastRenderedPageBreak/>
        <w:drawing>
          <wp:inline distT="0" distB="0" distL="0" distR="0">
            <wp:extent cx="4857115" cy="4162425"/>
            <wp:effectExtent l="0" t="0" r="635" b="9525"/>
            <wp:docPr id="16" name="图片 16" descr="https://images2017.cnblogs.com/blog/222300/201711/222300-20171115124808937-82000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images2017.cnblogs.com/blog/222300/201711/222300-20171115124808937-820002527.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857115" cy="4162425"/>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3. </w:t>
      </w:r>
      <w:r>
        <w:rPr>
          <w:rFonts w:ascii="Verdana" w:hAnsi="Verdana"/>
          <w:color w:val="333333"/>
          <w:sz w:val="21"/>
          <w:szCs w:val="21"/>
        </w:rPr>
        <w:t>选中刚刚添加的</w:t>
      </w:r>
      <w:r>
        <w:rPr>
          <w:rFonts w:ascii="Verdana" w:hAnsi="Verdana"/>
          <w:color w:val="333333"/>
          <w:sz w:val="21"/>
          <w:szCs w:val="21"/>
        </w:rPr>
        <w:t>maven</w:t>
      </w:r>
      <w:r>
        <w:rPr>
          <w:rFonts w:ascii="Verdana" w:hAnsi="Verdana"/>
          <w:color w:val="333333"/>
          <w:sz w:val="21"/>
          <w:szCs w:val="21"/>
        </w:rPr>
        <w:t>，并</w:t>
      </w:r>
      <w:r>
        <w:rPr>
          <w:rFonts w:ascii="Verdana" w:hAnsi="Verdana"/>
          <w:color w:val="333333"/>
          <w:sz w:val="21"/>
          <w:szCs w:val="21"/>
        </w:rPr>
        <w:t>Apply</w:t>
      </w:r>
      <w:r>
        <w:rPr>
          <w:rFonts w:ascii="Verdana" w:hAnsi="Verdana"/>
          <w:color w:val="333333"/>
          <w:sz w:val="21"/>
          <w:szCs w:val="21"/>
        </w:rPr>
        <w:t>。</w:t>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879340" cy="1609090"/>
            <wp:effectExtent l="0" t="0" r="0" b="0"/>
            <wp:docPr id="13" name="图片 13" descr="https://images2017.cnblogs.com/blog/222300/201711/222300-20171115124849046-22533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ages2017.cnblogs.com/blog/222300/201711/222300-20171115124849046-225330014.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4879340" cy="160909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4. </w:t>
      </w:r>
      <w:r>
        <w:rPr>
          <w:rFonts w:ascii="Verdana" w:hAnsi="Verdana"/>
          <w:color w:val="333333"/>
          <w:sz w:val="21"/>
          <w:szCs w:val="21"/>
        </w:rPr>
        <w:t>打开</w:t>
      </w:r>
      <w:r>
        <w:rPr>
          <w:rFonts w:ascii="Verdana" w:hAnsi="Verdana"/>
          <w:color w:val="333333"/>
          <w:sz w:val="21"/>
          <w:szCs w:val="21"/>
        </w:rPr>
        <w:t>Window-&gt;Preferences-&gt;Maven-&gt;User Settings</w:t>
      </w:r>
      <w:r>
        <w:rPr>
          <w:rFonts w:ascii="Verdana" w:hAnsi="Verdana"/>
          <w:color w:val="333333"/>
          <w:sz w:val="21"/>
          <w:szCs w:val="21"/>
        </w:rPr>
        <w:t>，配置如下并</w:t>
      </w:r>
      <w:r>
        <w:rPr>
          <w:rFonts w:ascii="Verdana" w:hAnsi="Verdana"/>
          <w:color w:val="333333"/>
          <w:sz w:val="21"/>
          <w:szCs w:val="21"/>
        </w:rPr>
        <w:t>Apply</w:t>
      </w:r>
      <w:r>
        <w:rPr>
          <w:rFonts w:ascii="Verdana" w:hAnsi="Verdana"/>
          <w:color w:val="333333"/>
          <w:sz w:val="21"/>
          <w:szCs w:val="21"/>
        </w:rPr>
        <w:t>：</w:t>
      </w:r>
    </w:p>
    <w:p w:rsidR="001A7847" w:rsidRDefault="007D395D">
      <w:pPr>
        <w:pStyle w:val="aa"/>
        <w:shd w:val="clear" w:color="auto" w:fill="FFFFFF"/>
        <w:spacing w:before="150" w:beforeAutospacing="0" w:after="150" w:afterAutospacing="0"/>
        <w:rPr>
          <w:rFonts w:ascii="Verdana" w:hAnsi="Verdana"/>
          <w:color w:val="333333"/>
          <w:sz w:val="21"/>
          <w:szCs w:val="21"/>
        </w:rPr>
      </w:pPr>
      <w:r>
        <w:rPr>
          <w:noProof/>
        </w:rPr>
        <w:lastRenderedPageBreak/>
        <w:drawing>
          <wp:inline distT="0" distB="0" distL="0" distR="0">
            <wp:extent cx="5274310" cy="356679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42"/>
                    <a:stretch>
                      <a:fillRect/>
                    </a:stretch>
                  </pic:blipFill>
                  <pic:spPr>
                    <a:xfrm>
                      <a:off x="0" y="0"/>
                      <a:ext cx="5274310" cy="3566874"/>
                    </a:xfrm>
                    <a:prstGeom prst="rect">
                      <a:avLst/>
                    </a:prstGeom>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至此，</w:t>
      </w:r>
      <w:r>
        <w:rPr>
          <w:rFonts w:ascii="Verdana" w:hAnsi="Verdana"/>
          <w:color w:val="333333"/>
          <w:sz w:val="21"/>
          <w:szCs w:val="21"/>
        </w:rPr>
        <w:t>Maven</w:t>
      </w:r>
      <w:r>
        <w:rPr>
          <w:rFonts w:ascii="Verdana" w:hAnsi="Verdana"/>
          <w:color w:val="333333"/>
          <w:sz w:val="21"/>
          <w:szCs w:val="21"/>
        </w:rPr>
        <w:t>的安装和配置全部结束。</w:t>
      </w:r>
    </w:p>
    <w:p w:rsidR="001A7847" w:rsidRDefault="007D395D">
      <w:pPr>
        <w:pStyle w:val="4"/>
      </w:pPr>
      <w:r>
        <w:rPr>
          <w:rFonts w:ascii="Verdana" w:hAnsi="Verdana" w:hint="eastAsia"/>
          <w:color w:val="333333"/>
          <w:sz w:val="21"/>
          <w:szCs w:val="21"/>
        </w:rPr>
        <w:t>4</w:t>
      </w:r>
      <w:r>
        <w:t>、</w:t>
      </w:r>
      <w:r>
        <w:rPr>
          <w:rFonts w:hint="eastAsia"/>
        </w:rPr>
        <w:t xml:space="preserve">Maven </w:t>
      </w:r>
      <w:r>
        <w:rPr>
          <w:rFonts w:hint="eastAsia"/>
        </w:rPr>
        <w:t>本地仓库</w:t>
      </w:r>
    </w:p>
    <w:p w:rsidR="001A7847" w:rsidRDefault="007D395D">
      <w:pPr>
        <w:rPr>
          <w:b/>
        </w:rPr>
      </w:pPr>
      <w:r>
        <w:rPr>
          <w:b/>
        </w:rPr>
        <w:t>运行机制</w:t>
      </w:r>
    </w:p>
    <w:p w:rsidR="001A7847" w:rsidRDefault="007D395D">
      <w:r>
        <w:rPr>
          <w:noProof/>
        </w:rPr>
        <w:drawing>
          <wp:inline distT="0" distB="0" distL="0" distR="0">
            <wp:extent cx="5274310" cy="1152525"/>
            <wp:effectExtent l="0" t="0" r="254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43"/>
                    <a:stretch>
                      <a:fillRect/>
                    </a:stretch>
                  </pic:blipFill>
                  <pic:spPr>
                    <a:xfrm>
                      <a:off x="0" y="0"/>
                      <a:ext cx="5274310" cy="1153145"/>
                    </a:xfrm>
                    <a:prstGeom prst="rect">
                      <a:avLst/>
                    </a:prstGeom>
                  </pic:spPr>
                </pic:pic>
              </a:graphicData>
            </a:graphic>
          </wp:inline>
        </w:drawing>
      </w:r>
      <w:r>
        <w:rPr>
          <w:b/>
        </w:rPr>
        <w:br/>
      </w:r>
      <w:r>
        <w:t>在</w:t>
      </w:r>
      <w:r>
        <w:t>pom.xml</w:t>
      </w:r>
      <w:r>
        <w:t>文件中添加依赖</w:t>
      </w:r>
      <w:r>
        <w:t>jar</w:t>
      </w:r>
      <w:r>
        <w:t>包时，首先会从本地仓库查找，如果本地仓库不存在，就从中央仓库下载到本地仓库，中央仓库是</w:t>
      </w:r>
      <w:r>
        <w:t>maven</w:t>
      </w:r>
      <w:r>
        <w:t>默认的远程仓库</w:t>
      </w:r>
    </w:p>
    <w:p w:rsidR="001A7847" w:rsidRDefault="001A7847"/>
    <w:p w:rsidR="001A7847" w:rsidRDefault="007D395D">
      <w:pPr>
        <w:rPr>
          <w:b/>
        </w:rPr>
      </w:pPr>
      <w:r>
        <w:rPr>
          <w:b/>
        </w:rPr>
        <w:t>仓库坐标</w:t>
      </w:r>
    </w:p>
    <w:p w:rsidR="001A7847" w:rsidRDefault="007D395D">
      <w:r>
        <w:t>eclipse</w:t>
      </w:r>
      <w:r>
        <w:t>默认会在</w:t>
      </w:r>
      <w:r>
        <w:t>window</w:t>
      </w:r>
      <w:r>
        <w:t>用户</w:t>
      </w:r>
      <w:r>
        <w:t xml:space="preserve"> </w:t>
      </w:r>
      <w:r>
        <w:t>目录下创建一个</w:t>
      </w:r>
      <w:r>
        <w:t>.m2</w:t>
      </w:r>
      <w:r>
        <w:t>目录，就是</w:t>
      </w:r>
      <w:r>
        <w:t>maven</w:t>
      </w:r>
      <w:r>
        <w:t>插件目录，并且在</w:t>
      </w:r>
      <w:r>
        <w:t>.m2</w:t>
      </w:r>
      <w:r>
        <w:t>下创建一个</w:t>
      </w:r>
      <w:r>
        <w:t>repository</w:t>
      </w:r>
      <w:r>
        <w:t>目录，</w:t>
      </w:r>
      <w:r>
        <w:t>repository</w:t>
      </w:r>
      <w:r>
        <w:t>就是</w:t>
      </w:r>
      <w:r>
        <w:t>eclipse</w:t>
      </w:r>
      <w:r>
        <w:t>默认的本地仓库目录。</w:t>
      </w:r>
    </w:p>
    <w:p w:rsidR="001A7847" w:rsidRDefault="007D395D">
      <w:pPr>
        <w:rPr>
          <w:b/>
        </w:rPr>
      </w:pPr>
      <w:r>
        <w:rPr>
          <w:noProof/>
        </w:rPr>
        <w:drawing>
          <wp:inline distT="0" distB="0" distL="0" distR="0">
            <wp:extent cx="5274310" cy="91567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44"/>
                    <a:stretch>
                      <a:fillRect/>
                    </a:stretch>
                  </pic:blipFill>
                  <pic:spPr>
                    <a:xfrm>
                      <a:off x="0" y="0"/>
                      <a:ext cx="5274310" cy="916289"/>
                    </a:xfrm>
                    <a:prstGeom prst="rect">
                      <a:avLst/>
                    </a:prstGeom>
                  </pic:spPr>
                </pic:pic>
              </a:graphicData>
            </a:graphic>
          </wp:inline>
        </w:drawing>
      </w:r>
    </w:p>
    <w:p w:rsidR="001A7847" w:rsidRDefault="001A7847">
      <w:pPr>
        <w:rPr>
          <w:b/>
        </w:rPr>
      </w:pPr>
    </w:p>
    <w:p w:rsidR="001A7847" w:rsidRDefault="007D395D">
      <w:pPr>
        <w:rPr>
          <w:b/>
        </w:rPr>
      </w:pPr>
      <w:r>
        <w:rPr>
          <w:b/>
        </w:rPr>
        <w:lastRenderedPageBreak/>
        <w:t xml:space="preserve">settings.xml </w:t>
      </w:r>
      <w:r>
        <w:rPr>
          <w:b/>
        </w:rPr>
        <w:t>修改本地仓库目录</w:t>
      </w:r>
    </w:p>
    <w:p w:rsidR="001A7847" w:rsidRDefault="007D395D">
      <w:r>
        <w:t>pom.xml</w:t>
      </w:r>
      <w:r>
        <w:t>是当前项目的</w:t>
      </w:r>
      <w:r>
        <w:t>maven</w:t>
      </w:r>
      <w:r>
        <w:t>配置，</w:t>
      </w:r>
      <w:r>
        <w:t>settings.xml</w:t>
      </w:r>
      <w:r>
        <w:t>是所有项目的公共</w:t>
      </w:r>
      <w:r>
        <w:t>maven</w:t>
      </w:r>
      <w:r>
        <w:t>配置，本地仓库就需要在</w:t>
      </w:r>
      <w:r>
        <w:t>settings.xml</w:t>
      </w:r>
      <w:r>
        <w:t>中设置。</w:t>
      </w:r>
      <w:r>
        <w:t>eclipse</w:t>
      </w:r>
      <w:r>
        <w:t>内置插件是没有这个文件的，这个文件在</w:t>
      </w:r>
      <w:r>
        <w:t>maven/conf</w:t>
      </w:r>
      <w:r>
        <w:t>目录下，文件里面默认有很多内容，实际上全部都是注释，没有任何实际配置</w:t>
      </w:r>
    </w:p>
    <w:p w:rsidR="001A7847" w:rsidRDefault="007D395D">
      <w:pPr>
        <w:rPr>
          <w:b/>
        </w:rPr>
      </w:pPr>
      <w:r>
        <w:rPr>
          <w:noProof/>
        </w:rPr>
        <w:drawing>
          <wp:inline distT="0" distB="0" distL="0" distR="0">
            <wp:extent cx="5274310" cy="1919605"/>
            <wp:effectExtent l="0" t="0" r="254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45"/>
                    <a:stretch>
                      <a:fillRect/>
                    </a:stretch>
                  </pic:blipFill>
                  <pic:spPr>
                    <a:xfrm>
                      <a:off x="0" y="0"/>
                      <a:ext cx="5274310" cy="1919873"/>
                    </a:xfrm>
                    <a:prstGeom prst="rect">
                      <a:avLst/>
                    </a:prstGeom>
                  </pic:spPr>
                </pic:pic>
              </a:graphicData>
            </a:graphic>
          </wp:inline>
        </w:drawing>
      </w:r>
    </w:p>
    <w:p w:rsidR="001A7847" w:rsidRDefault="007D395D">
      <w:pPr>
        <w:rPr>
          <w:b/>
        </w:rPr>
      </w:pPr>
      <w:r>
        <w:rPr>
          <w:rFonts w:hint="eastAsia"/>
          <w:b/>
        </w:rPr>
        <w:t>指定</w:t>
      </w:r>
      <w:r>
        <w:rPr>
          <w:rFonts w:hint="eastAsia"/>
          <w:b/>
        </w:rPr>
        <w:t>settings.xml</w:t>
      </w:r>
    </w:p>
    <w:p w:rsidR="001A7847" w:rsidRDefault="007D395D">
      <w:pPr>
        <w:rPr>
          <w:b/>
        </w:rPr>
      </w:pPr>
      <w:r>
        <w:rPr>
          <w:noProof/>
        </w:rPr>
        <w:drawing>
          <wp:inline distT="0" distB="0" distL="0" distR="0">
            <wp:extent cx="5274310" cy="2125980"/>
            <wp:effectExtent l="0" t="0" r="2540" b="762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6"/>
                    <a:stretch>
                      <a:fillRect/>
                    </a:stretch>
                  </pic:blipFill>
                  <pic:spPr>
                    <a:xfrm>
                      <a:off x="0" y="0"/>
                      <a:ext cx="5274310" cy="2126206"/>
                    </a:xfrm>
                    <a:prstGeom prst="rect">
                      <a:avLst/>
                    </a:prstGeom>
                  </pic:spPr>
                </pic:pic>
              </a:graphicData>
            </a:graphic>
          </wp:inline>
        </w:drawing>
      </w:r>
    </w:p>
    <w:p w:rsidR="001A7847" w:rsidRDefault="001A7847">
      <w:pPr>
        <w:rPr>
          <w:b/>
        </w:rPr>
      </w:pPr>
    </w:p>
    <w:p w:rsidR="001A7847" w:rsidRDefault="007D395D">
      <w:pPr>
        <w:rPr>
          <w:b/>
        </w:rPr>
      </w:pPr>
      <w:r>
        <w:rPr>
          <w:rFonts w:hint="eastAsia"/>
          <w:b/>
        </w:rPr>
        <w:t>修改</w:t>
      </w:r>
      <w:r>
        <w:rPr>
          <w:b/>
        </w:rPr>
        <w:t xml:space="preserve">localRepository </w:t>
      </w:r>
    </w:p>
    <w:p w:rsidR="001A7847" w:rsidRDefault="007D395D">
      <w:r>
        <w:rPr>
          <w:rFonts w:hint="eastAsia"/>
        </w:rPr>
        <w:t>打开</w:t>
      </w:r>
      <w:r>
        <w:rPr>
          <w:rFonts w:hint="eastAsia"/>
        </w:rPr>
        <w:t>settings.xml</w:t>
      </w:r>
    </w:p>
    <w:p w:rsidR="001A7847" w:rsidRDefault="007D395D">
      <w:r>
        <w:rPr>
          <w:noProof/>
        </w:rPr>
        <w:drawing>
          <wp:inline distT="0" distB="0" distL="0" distR="0">
            <wp:extent cx="5274310" cy="97790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47"/>
                    <a:stretch>
                      <a:fillRect/>
                    </a:stretch>
                  </pic:blipFill>
                  <pic:spPr>
                    <a:xfrm>
                      <a:off x="0" y="0"/>
                      <a:ext cx="5274310" cy="977945"/>
                    </a:xfrm>
                    <a:prstGeom prst="rect">
                      <a:avLst/>
                    </a:prstGeom>
                  </pic:spPr>
                </pic:pic>
              </a:graphicData>
            </a:graphic>
          </wp:inline>
        </w:drawing>
      </w:r>
    </w:p>
    <w:p w:rsidR="001A7847" w:rsidRDefault="007D395D">
      <w:pPr>
        <w:pStyle w:val="4"/>
      </w:pPr>
      <w:r>
        <w:rPr>
          <w:rFonts w:hint="eastAsia"/>
        </w:rPr>
        <w:t>5</w:t>
      </w:r>
      <w:r>
        <w:t>、</w:t>
      </w:r>
      <w:r>
        <w:rPr>
          <w:rFonts w:hint="eastAsia"/>
        </w:rPr>
        <w:t>Maven pom</w:t>
      </w:r>
      <w:r>
        <w:rPr>
          <w:rFonts w:hint="eastAsia"/>
        </w:rPr>
        <w:t>文件</w:t>
      </w:r>
    </w:p>
    <w:p w:rsidR="001A7847" w:rsidRDefault="007D395D">
      <w:r>
        <w:t>https://blog.csdn.net/lmb55/article/details/76599945</w:t>
      </w:r>
    </w:p>
    <w:p w:rsidR="001A7847" w:rsidRDefault="007D395D">
      <w:pPr>
        <w:pStyle w:val="5"/>
      </w:pPr>
      <w:r>
        <w:rPr>
          <w:rFonts w:hint="eastAsia"/>
        </w:rPr>
        <w:lastRenderedPageBreak/>
        <w:t>1.</w:t>
      </w:r>
      <w:r>
        <w:rPr>
          <w:rFonts w:hint="eastAsia"/>
        </w:rPr>
        <w:t>项目信息标签</w:t>
      </w:r>
    </w:p>
    <w:p w:rsidR="001A7847" w:rsidRDefault="007D395D">
      <w:pPr>
        <w:pStyle w:val="6"/>
      </w:pPr>
      <w:r>
        <w:rPr>
          <w:rFonts w:hint="eastAsia"/>
        </w:rPr>
        <w:t>1.parent</w:t>
      </w:r>
    </w:p>
    <w:p w:rsidR="001A7847" w:rsidRDefault="007D395D">
      <w:r>
        <w:t>&lt;parent&gt;</w:t>
      </w:r>
    </w:p>
    <w:p w:rsidR="001A7847" w:rsidRDefault="007D395D">
      <w:r>
        <w:rPr>
          <w:rFonts w:hint="eastAsia"/>
        </w:rPr>
        <w:t xml:space="preserve">    &lt;!-- </w:t>
      </w:r>
      <w:r>
        <w:rPr>
          <w:rFonts w:hint="eastAsia"/>
        </w:rPr>
        <w:t>被继承的父项目的构件标识符</w:t>
      </w:r>
      <w:r>
        <w:rPr>
          <w:rFonts w:hint="eastAsia"/>
        </w:rPr>
        <w:t xml:space="preserve"> --&gt;</w:t>
      </w:r>
    </w:p>
    <w:p w:rsidR="001A7847" w:rsidRDefault="007D395D">
      <w:r>
        <w:t xml:space="preserve">    &lt;artifactId /&gt;</w:t>
      </w:r>
    </w:p>
    <w:p w:rsidR="001A7847" w:rsidRDefault="007D395D">
      <w:r>
        <w:rPr>
          <w:rFonts w:hint="eastAsia"/>
        </w:rPr>
        <w:t xml:space="preserve">    &lt;!-- </w:t>
      </w:r>
      <w:r>
        <w:rPr>
          <w:rFonts w:hint="eastAsia"/>
        </w:rPr>
        <w:t>被继承的父项目的全球唯一标识符</w:t>
      </w:r>
      <w:r>
        <w:rPr>
          <w:rFonts w:hint="eastAsia"/>
        </w:rPr>
        <w:t xml:space="preserve"> --&gt;</w:t>
      </w:r>
    </w:p>
    <w:p w:rsidR="001A7847" w:rsidRDefault="007D395D">
      <w:r>
        <w:t xml:space="preserve">    &lt;groupId /&gt;</w:t>
      </w:r>
    </w:p>
    <w:p w:rsidR="001A7847" w:rsidRDefault="007D395D">
      <w:r>
        <w:rPr>
          <w:rFonts w:hint="eastAsia"/>
        </w:rPr>
        <w:t xml:space="preserve">    &lt;!-- </w:t>
      </w:r>
      <w:r>
        <w:rPr>
          <w:rFonts w:hint="eastAsia"/>
        </w:rPr>
        <w:t>被继承的父项目的版本</w:t>
      </w:r>
      <w:r>
        <w:rPr>
          <w:rFonts w:hint="eastAsia"/>
        </w:rPr>
        <w:t xml:space="preserve"> --&gt;</w:t>
      </w:r>
    </w:p>
    <w:p w:rsidR="001A7847" w:rsidRDefault="007D395D">
      <w:r>
        <w:t xml:space="preserve">    &lt;version /&gt;</w:t>
      </w:r>
    </w:p>
    <w:p w:rsidR="001A7847" w:rsidRDefault="007D395D">
      <w:r>
        <w:rPr>
          <w:rFonts w:hint="eastAsia"/>
        </w:rPr>
        <w:t xml:space="preserve">    &lt;!-- </w:t>
      </w:r>
      <w:r>
        <w:rPr>
          <w:rFonts w:hint="eastAsia"/>
        </w:rPr>
        <w:t>父项目的</w:t>
      </w:r>
      <w:r>
        <w:rPr>
          <w:rFonts w:hint="eastAsia"/>
        </w:rPr>
        <w:t>pom.xml</w:t>
      </w:r>
      <w:r>
        <w:rPr>
          <w:rFonts w:hint="eastAsia"/>
        </w:rPr>
        <w:t>文件的相对路径。</w:t>
      </w:r>
      <w:r>
        <w:rPr>
          <w:rFonts w:hint="eastAsia"/>
        </w:rPr>
        <w:t>--&gt;</w:t>
      </w:r>
    </w:p>
    <w:p w:rsidR="001A7847" w:rsidRDefault="007D395D">
      <w:r>
        <w:t xml:space="preserve">    &lt;relativePath /&gt;</w:t>
      </w:r>
    </w:p>
    <w:p w:rsidR="001A7847" w:rsidRDefault="007D395D">
      <w:r>
        <w:t>&lt;/parent&gt;</w:t>
      </w:r>
    </w:p>
    <w:p w:rsidR="001A7847" w:rsidRDefault="001A7847"/>
    <w:p w:rsidR="001A7847" w:rsidRDefault="001A7847"/>
    <w:p w:rsidR="001A7847" w:rsidRDefault="007D395D">
      <w:r>
        <w:rPr>
          <w:rFonts w:hint="eastAsia"/>
        </w:rPr>
        <w:t>说明：</w:t>
      </w:r>
      <w:r>
        <w:t>relativePath</w:t>
      </w:r>
      <w:r>
        <w:rPr>
          <w:rFonts w:hint="eastAsia"/>
        </w:rPr>
        <w:t xml:space="preserve"> </w:t>
      </w:r>
      <w:r>
        <w:rPr>
          <w:rFonts w:hint="eastAsia"/>
        </w:rPr>
        <w:t>相对路径允许你选择一个不同的路径。默认值是</w:t>
      </w:r>
      <w:r>
        <w:rPr>
          <w:rFonts w:hint="eastAsia"/>
        </w:rPr>
        <w:t>../pom.xml</w:t>
      </w:r>
      <w:r>
        <w:rPr>
          <w:rFonts w:hint="eastAsia"/>
        </w:rPr>
        <w:t>。</w:t>
      </w:r>
      <w:r>
        <w:rPr>
          <w:rFonts w:hint="eastAsia"/>
        </w:rPr>
        <w:t>Maven</w:t>
      </w:r>
      <w:r>
        <w:rPr>
          <w:rFonts w:hint="eastAsia"/>
        </w:rPr>
        <w:t>首先在构建当前项目的地方寻找父项目的</w:t>
      </w:r>
      <w:r>
        <w:rPr>
          <w:rFonts w:hint="eastAsia"/>
        </w:rPr>
        <w:t>pom</w:t>
      </w:r>
      <w:r>
        <w:rPr>
          <w:rFonts w:hint="eastAsia"/>
        </w:rPr>
        <w:t>，其次在文件系统的这个位置（</w:t>
      </w:r>
      <w:r>
        <w:rPr>
          <w:rFonts w:hint="eastAsia"/>
        </w:rPr>
        <w:t>relativePath</w:t>
      </w:r>
      <w:r>
        <w:rPr>
          <w:rFonts w:hint="eastAsia"/>
        </w:rPr>
        <w:t>位置），然后在本地仓库，最后在远程仓库寻找父项目的</w:t>
      </w:r>
      <w:r>
        <w:rPr>
          <w:rFonts w:hint="eastAsia"/>
        </w:rPr>
        <w:t>pom</w:t>
      </w:r>
      <w:r>
        <w:rPr>
          <w:rFonts w:hint="eastAsia"/>
        </w:rPr>
        <w:t>。</w:t>
      </w:r>
    </w:p>
    <w:p w:rsidR="001A7847" w:rsidRDefault="001A7847"/>
    <w:p w:rsidR="001A7847" w:rsidRDefault="007D395D">
      <w:r>
        <w:rPr>
          <w:rStyle w:val="hljs-tag"/>
          <w:rFonts w:ascii="Consolas" w:hAnsi="Consolas" w:cs="Consolas"/>
          <w:color w:val="006666"/>
          <w:szCs w:val="21"/>
        </w:rPr>
        <w:t>&lt;</w:t>
      </w:r>
      <w:r>
        <w:rPr>
          <w:rStyle w:val="hljs-title"/>
          <w:rFonts w:ascii="Consolas" w:hAnsi="Consolas" w:cs="Consolas"/>
          <w:color w:val="4F4F4F"/>
          <w:szCs w:val="21"/>
        </w:rPr>
        <w:t>modelVersion</w:t>
      </w:r>
      <w:r>
        <w:rPr>
          <w:rStyle w:val="hljs-tag"/>
          <w:rFonts w:ascii="Consolas" w:hAnsi="Consolas" w:cs="Consolas"/>
          <w:color w:val="006666"/>
          <w:szCs w:val="21"/>
        </w:rPr>
        <w:t>&gt;</w:t>
      </w:r>
      <w:r>
        <w:rPr>
          <w:rFonts w:ascii="Consolas" w:hAnsi="Consolas" w:cs="Consolas"/>
          <w:color w:val="000000"/>
          <w:szCs w:val="21"/>
          <w:shd w:val="clear" w:color="auto" w:fill="F6F8FA"/>
        </w:rPr>
        <w:t>4.0.0</w:t>
      </w:r>
      <w:r>
        <w:rPr>
          <w:rStyle w:val="hljs-tag"/>
          <w:rFonts w:ascii="Consolas" w:hAnsi="Consolas" w:cs="Consolas"/>
          <w:color w:val="006666"/>
          <w:szCs w:val="21"/>
        </w:rPr>
        <w:t>&lt;/</w:t>
      </w:r>
      <w:r>
        <w:rPr>
          <w:rStyle w:val="hljs-title"/>
          <w:rFonts w:ascii="Consolas" w:hAnsi="Consolas" w:cs="Consolas"/>
          <w:color w:val="4F4F4F"/>
          <w:szCs w:val="21"/>
        </w:rPr>
        <w:t>modelVersion</w:t>
      </w:r>
      <w:r>
        <w:rPr>
          <w:rStyle w:val="hljs-tag"/>
          <w:rFonts w:ascii="Consolas" w:hAnsi="Consolas" w:cs="Consolas"/>
          <w:color w:val="006666"/>
          <w:szCs w:val="21"/>
        </w:rPr>
        <w:t>&gt;</w:t>
      </w:r>
    </w:p>
    <w:p w:rsidR="001A7847" w:rsidRDefault="007D395D">
      <w:pPr>
        <w:pStyle w:val="6"/>
        <w:rPr>
          <w:shd w:val="clear" w:color="auto" w:fill="F6F8FA"/>
        </w:rPr>
      </w:pPr>
      <w:r>
        <w:rPr>
          <w:rFonts w:hint="eastAsia"/>
          <w:shd w:val="clear" w:color="auto" w:fill="F6F8FA"/>
        </w:rPr>
        <w:t>2.</w:t>
      </w:r>
      <w:r>
        <w:rPr>
          <w:shd w:val="clear" w:color="auto" w:fill="F6F8FA"/>
        </w:rPr>
        <w:t>modelVersion</w:t>
      </w:r>
    </w:p>
    <w:p w:rsidR="001A7847" w:rsidRDefault="007D395D">
      <w:pPr>
        <w:rPr>
          <w:shd w:val="clear" w:color="auto" w:fill="F6F8FA"/>
        </w:rPr>
      </w:pPr>
      <w:r>
        <w:rPr>
          <w:shd w:val="clear" w:color="auto" w:fill="F6F8FA"/>
        </w:rPr>
        <w:t>声明项目描述符遵循哪一个</w:t>
      </w:r>
      <w:r>
        <w:rPr>
          <w:shd w:val="clear" w:color="auto" w:fill="F6F8FA"/>
        </w:rPr>
        <w:t>POM</w:t>
      </w:r>
      <w:r>
        <w:rPr>
          <w:shd w:val="clear" w:color="auto" w:fill="F6F8FA"/>
        </w:rPr>
        <w:t>模型版本。模型本身的版本很少改变，虽然如此，但它仍然是必不可少的，这是为了当</w:t>
      </w:r>
      <w:r>
        <w:rPr>
          <w:shd w:val="clear" w:color="auto" w:fill="F6F8FA"/>
        </w:rPr>
        <w:t>Maven</w:t>
      </w:r>
      <w:r>
        <w:rPr>
          <w:shd w:val="clear" w:color="auto" w:fill="F6F8FA"/>
        </w:rPr>
        <w:t>引入了新的特性或者其他模型变更的时候，确保稳定性。</w:t>
      </w:r>
    </w:p>
    <w:p w:rsidR="001A7847" w:rsidRDefault="007D395D">
      <w:pPr>
        <w:pStyle w:val="6"/>
        <w:rPr>
          <w:rStyle w:val="hljs-title"/>
        </w:rPr>
      </w:pPr>
      <w:r>
        <w:rPr>
          <w:rStyle w:val="hljs-title"/>
          <w:rFonts w:hint="eastAsia"/>
        </w:rPr>
        <w:t>3.</w:t>
      </w:r>
      <w:r>
        <w:rPr>
          <w:rStyle w:val="hljs-title"/>
        </w:rPr>
        <w:t>groupId</w:t>
      </w:r>
    </w:p>
    <w:p w:rsidR="001A7847" w:rsidRDefault="007D395D">
      <w:r>
        <w:rPr>
          <w:rFonts w:hint="eastAsia"/>
        </w:rPr>
        <w:t>项目唯一标识，一般包路劲</w:t>
      </w:r>
      <w:r>
        <w:t>com.mycompany.app</w:t>
      </w:r>
      <w:r>
        <w:t>生成的相对路径为：</w:t>
      </w:r>
      <w:r>
        <w:t>/com/mycompany/app</w:t>
      </w:r>
    </w:p>
    <w:p w:rsidR="001A7847" w:rsidRDefault="007D395D">
      <w:pPr>
        <w:rPr>
          <w:rStyle w:val="hljs-comment"/>
        </w:rPr>
      </w:pPr>
      <w:r>
        <w:rPr>
          <w:rStyle w:val="hljs-tag"/>
        </w:rPr>
        <w:t>&lt;</w:t>
      </w:r>
      <w:r>
        <w:rPr>
          <w:rStyle w:val="hljs-title"/>
        </w:rPr>
        <w:t>groupId</w:t>
      </w:r>
      <w:r>
        <w:rPr>
          <w:rStyle w:val="hljs-tag"/>
        </w:rPr>
        <w:t>&gt;</w:t>
      </w:r>
      <w:r>
        <w:t>com.mycompany.app</w:t>
      </w:r>
      <w:r>
        <w:rPr>
          <w:rStyle w:val="hljs-tag"/>
        </w:rPr>
        <w:t>&lt;/</w:t>
      </w:r>
      <w:r>
        <w:rPr>
          <w:rStyle w:val="hljs-title"/>
        </w:rPr>
        <w:t>groupId</w:t>
      </w:r>
      <w:r>
        <w:rPr>
          <w:rStyle w:val="hljs-tag"/>
        </w:rPr>
        <w:t>&gt;</w:t>
      </w:r>
      <w:r>
        <w:t xml:space="preserve"> </w:t>
      </w:r>
    </w:p>
    <w:p w:rsidR="001A7847" w:rsidRDefault="007D395D">
      <w:pPr>
        <w:pStyle w:val="6"/>
        <w:rPr>
          <w:rStyle w:val="hljs-title"/>
        </w:rPr>
      </w:pPr>
      <w:r>
        <w:rPr>
          <w:rStyle w:val="hljs-comment"/>
          <w:rFonts w:hint="eastAsia"/>
        </w:rPr>
        <w:t>4.</w:t>
      </w:r>
      <w:r>
        <w:rPr>
          <w:rStyle w:val="hljs-title"/>
        </w:rPr>
        <w:t xml:space="preserve"> artifactId</w:t>
      </w:r>
    </w:p>
    <w:p w:rsidR="001A7847" w:rsidRDefault="007D395D">
      <w:r>
        <w:rPr>
          <w:rFonts w:hint="eastAsia"/>
        </w:rPr>
        <w:t>项目名称</w:t>
      </w:r>
    </w:p>
    <w:p w:rsidR="001A7847" w:rsidRDefault="007D395D">
      <w:pPr>
        <w:rPr>
          <w:rStyle w:val="hljs-comment"/>
        </w:rPr>
      </w:pPr>
      <w:r>
        <w:rPr>
          <w:rStyle w:val="hljs-tag"/>
        </w:rPr>
        <w:t>&lt;</w:t>
      </w:r>
      <w:r>
        <w:rPr>
          <w:rStyle w:val="hljs-title"/>
        </w:rPr>
        <w:t>artifactId</w:t>
      </w:r>
      <w:r>
        <w:rPr>
          <w:rStyle w:val="hljs-tag"/>
        </w:rPr>
        <w:t>&gt;</w:t>
      </w:r>
      <w:r>
        <w:t>banseon-maven2</w:t>
      </w:r>
      <w:r>
        <w:rPr>
          <w:rStyle w:val="hljs-tag"/>
        </w:rPr>
        <w:t>&lt;/</w:t>
      </w:r>
      <w:r>
        <w:rPr>
          <w:rStyle w:val="hljs-title"/>
        </w:rPr>
        <w:t>artifactId</w:t>
      </w:r>
      <w:r>
        <w:rPr>
          <w:rStyle w:val="hljs-tag"/>
        </w:rPr>
        <w:t>&gt;</w:t>
      </w:r>
      <w:r>
        <w:t xml:space="preserve"> </w:t>
      </w:r>
    </w:p>
    <w:p w:rsidR="001A7847" w:rsidRDefault="007D395D">
      <w:pPr>
        <w:pStyle w:val="6"/>
        <w:rPr>
          <w:rStyle w:val="hljs-title"/>
        </w:rPr>
      </w:pPr>
      <w:r>
        <w:rPr>
          <w:rStyle w:val="hljs-comment"/>
          <w:rFonts w:hint="eastAsia"/>
        </w:rPr>
        <w:t>5.</w:t>
      </w:r>
      <w:r>
        <w:rPr>
          <w:rStyle w:val="hljs-title"/>
        </w:rPr>
        <w:t xml:space="preserve"> packaging</w:t>
      </w:r>
    </w:p>
    <w:p w:rsidR="001A7847" w:rsidRDefault="007D395D">
      <w:r>
        <w:rPr>
          <w:shd w:val="clear" w:color="auto" w:fill="F6F8FA"/>
        </w:rPr>
        <w:t>项目产生的构件类型，例如</w:t>
      </w:r>
      <w:r>
        <w:rPr>
          <w:shd w:val="clear" w:color="auto" w:fill="F6F8FA"/>
        </w:rPr>
        <w:t>jar</w:t>
      </w:r>
      <w:r>
        <w:rPr>
          <w:shd w:val="clear" w:color="auto" w:fill="F6F8FA"/>
        </w:rPr>
        <w:t>、</w:t>
      </w:r>
      <w:r>
        <w:rPr>
          <w:shd w:val="clear" w:color="auto" w:fill="F6F8FA"/>
        </w:rPr>
        <w:t>war</w:t>
      </w:r>
      <w:r>
        <w:rPr>
          <w:shd w:val="clear" w:color="auto" w:fill="F6F8FA"/>
        </w:rPr>
        <w:t>、</w:t>
      </w:r>
      <w:r>
        <w:rPr>
          <w:shd w:val="clear" w:color="auto" w:fill="F6F8FA"/>
        </w:rPr>
        <w:t>ear</w:t>
      </w:r>
      <w:r>
        <w:rPr>
          <w:shd w:val="clear" w:color="auto" w:fill="F6F8FA"/>
        </w:rPr>
        <w:t>、</w:t>
      </w:r>
      <w:r>
        <w:rPr>
          <w:shd w:val="clear" w:color="auto" w:fill="F6F8FA"/>
        </w:rPr>
        <w:t>pom</w:t>
      </w:r>
    </w:p>
    <w:p w:rsidR="001A7847" w:rsidRDefault="007D395D">
      <w:pPr>
        <w:rPr>
          <w:rStyle w:val="hljs-comment"/>
        </w:rPr>
      </w:pPr>
      <w:r>
        <w:rPr>
          <w:rStyle w:val="hljs-tag"/>
        </w:rPr>
        <w:t>&lt;</w:t>
      </w:r>
      <w:r>
        <w:rPr>
          <w:rStyle w:val="hljs-title"/>
        </w:rPr>
        <w:t>packaging</w:t>
      </w:r>
      <w:r>
        <w:rPr>
          <w:rStyle w:val="hljs-tag"/>
        </w:rPr>
        <w:t>&gt;</w:t>
      </w:r>
      <w:r>
        <w:t>jar</w:t>
      </w:r>
      <w:r>
        <w:rPr>
          <w:rStyle w:val="hljs-tag"/>
        </w:rPr>
        <w:t>&lt;/</w:t>
      </w:r>
      <w:r>
        <w:rPr>
          <w:rStyle w:val="hljs-title"/>
        </w:rPr>
        <w:t>packaging</w:t>
      </w:r>
      <w:r>
        <w:rPr>
          <w:rStyle w:val="hljs-tag"/>
        </w:rPr>
        <w:t>&gt;</w:t>
      </w:r>
    </w:p>
    <w:p w:rsidR="001A7847" w:rsidRDefault="007D395D">
      <w:pPr>
        <w:pStyle w:val="6"/>
        <w:rPr>
          <w:rStyle w:val="hljs-title"/>
        </w:rPr>
      </w:pPr>
      <w:r>
        <w:rPr>
          <w:rStyle w:val="hljs-comment"/>
          <w:rFonts w:hint="eastAsia"/>
        </w:rPr>
        <w:t>6.</w:t>
      </w:r>
      <w:r>
        <w:rPr>
          <w:rStyle w:val="hljs-title"/>
        </w:rPr>
        <w:t xml:space="preserve"> version</w:t>
      </w:r>
    </w:p>
    <w:p w:rsidR="001A7847" w:rsidRDefault="007D395D">
      <w:r>
        <w:rPr>
          <w:rFonts w:hint="eastAsia"/>
        </w:rPr>
        <w:t>项目版本号</w:t>
      </w:r>
    </w:p>
    <w:p w:rsidR="001A7847" w:rsidRDefault="007D395D">
      <w:r>
        <w:rPr>
          <w:rStyle w:val="hljs-tag"/>
        </w:rPr>
        <w:t>&lt;</w:t>
      </w:r>
      <w:r>
        <w:rPr>
          <w:rStyle w:val="hljs-title"/>
        </w:rPr>
        <w:t>version</w:t>
      </w:r>
      <w:r>
        <w:rPr>
          <w:rStyle w:val="hljs-tag"/>
        </w:rPr>
        <w:t>&gt;</w:t>
      </w:r>
      <w:r>
        <w:t>1.0-SNAPSHOT</w:t>
      </w:r>
      <w:r>
        <w:rPr>
          <w:rStyle w:val="hljs-tag"/>
        </w:rPr>
        <w:t>&lt;/</w:t>
      </w:r>
      <w:r>
        <w:rPr>
          <w:rStyle w:val="hljs-title"/>
        </w:rPr>
        <w:t>version</w:t>
      </w:r>
      <w:r>
        <w:rPr>
          <w:rStyle w:val="hljs-tag"/>
        </w:rPr>
        <w:t>&gt;</w:t>
      </w:r>
      <w:r>
        <w:t xml:space="preserve"> </w:t>
      </w:r>
    </w:p>
    <w:p w:rsidR="001A7847" w:rsidRDefault="007D395D">
      <w:pPr>
        <w:pStyle w:val="6"/>
      </w:pPr>
      <w:r>
        <w:rPr>
          <w:rFonts w:hint="eastAsia"/>
        </w:rPr>
        <w:lastRenderedPageBreak/>
        <w:t>7.</w:t>
      </w:r>
      <w:r>
        <w:rPr>
          <w:rStyle w:val="hljs-title"/>
        </w:rPr>
        <w:t xml:space="preserve"> name</w:t>
      </w:r>
    </w:p>
    <w:p w:rsidR="001A7847" w:rsidRDefault="007D395D">
      <w:pPr>
        <w:rPr>
          <w:rStyle w:val="hljs-comment"/>
        </w:rPr>
      </w:pPr>
      <w:r>
        <w:rPr>
          <w:rStyle w:val="hljs-comment"/>
        </w:rPr>
        <w:t>项目的名称</w:t>
      </w:r>
      <w:r>
        <w:rPr>
          <w:rStyle w:val="hljs-comment"/>
        </w:rPr>
        <w:t>, Maven</w:t>
      </w:r>
      <w:r>
        <w:rPr>
          <w:rStyle w:val="hljs-comment"/>
        </w:rPr>
        <w:t>产生的文档用</w:t>
      </w:r>
    </w:p>
    <w:p w:rsidR="001A7847" w:rsidRDefault="007D395D">
      <w:pPr>
        <w:rPr>
          <w:rStyle w:val="hljs-tag"/>
        </w:rPr>
      </w:pPr>
      <w:r>
        <w:rPr>
          <w:rStyle w:val="hljs-tag"/>
        </w:rPr>
        <w:t>&lt;</w:t>
      </w:r>
      <w:r>
        <w:rPr>
          <w:rStyle w:val="hljs-title"/>
        </w:rPr>
        <w:t>name</w:t>
      </w:r>
      <w:r>
        <w:rPr>
          <w:rStyle w:val="hljs-tag"/>
        </w:rPr>
        <w:t>&gt;</w:t>
      </w:r>
      <w:r>
        <w:t>banseon-maven</w:t>
      </w:r>
      <w:r>
        <w:rPr>
          <w:rStyle w:val="hljs-tag"/>
        </w:rPr>
        <w:t>&lt;/</w:t>
      </w:r>
      <w:r>
        <w:rPr>
          <w:rStyle w:val="hljs-title"/>
        </w:rPr>
        <w:t>name</w:t>
      </w:r>
      <w:r>
        <w:rPr>
          <w:rStyle w:val="hljs-tag"/>
        </w:rPr>
        <w:t>&gt;</w:t>
      </w:r>
    </w:p>
    <w:p w:rsidR="001A7847" w:rsidRDefault="007D395D">
      <w:pPr>
        <w:pStyle w:val="6"/>
        <w:rPr>
          <w:rStyle w:val="hljs-title"/>
        </w:rPr>
      </w:pPr>
      <w:r>
        <w:rPr>
          <w:rStyle w:val="hljs-tag"/>
          <w:rFonts w:hint="eastAsia"/>
        </w:rPr>
        <w:t>8.</w:t>
      </w:r>
      <w:r>
        <w:rPr>
          <w:rStyle w:val="hljs-title"/>
        </w:rPr>
        <w:t xml:space="preserve"> description</w:t>
      </w:r>
    </w:p>
    <w:p w:rsidR="001A7847" w:rsidRDefault="007D395D">
      <w:r>
        <w:rPr>
          <w:rFonts w:hint="eastAsia"/>
        </w:rPr>
        <w:t>项目描述</w:t>
      </w:r>
    </w:p>
    <w:p w:rsidR="001A7847" w:rsidRDefault="007D395D">
      <w:pPr>
        <w:rPr>
          <w:rStyle w:val="hljs-tag"/>
        </w:rPr>
      </w:pPr>
      <w:r>
        <w:rPr>
          <w:rStyle w:val="hljs-tag"/>
        </w:rPr>
        <w:t>&lt;</w:t>
      </w:r>
      <w:r>
        <w:rPr>
          <w:rStyle w:val="hljs-title"/>
        </w:rPr>
        <w:t>description</w:t>
      </w:r>
      <w:r>
        <w:rPr>
          <w:rStyle w:val="hljs-tag"/>
        </w:rPr>
        <w:t>&gt;</w:t>
      </w:r>
      <w:r>
        <w:t>A maven project to study maven.</w:t>
      </w:r>
      <w:r>
        <w:rPr>
          <w:rStyle w:val="hljs-tag"/>
        </w:rPr>
        <w:t>&lt;/</w:t>
      </w:r>
      <w:r>
        <w:rPr>
          <w:rStyle w:val="hljs-title"/>
        </w:rPr>
        <w:t>description</w:t>
      </w:r>
      <w:r>
        <w:rPr>
          <w:rStyle w:val="hljs-tag"/>
        </w:rPr>
        <w:t>&gt;</w:t>
      </w:r>
    </w:p>
    <w:p w:rsidR="001A7847" w:rsidRDefault="001A7847"/>
    <w:p w:rsidR="001A7847" w:rsidRDefault="007D395D">
      <w:pPr>
        <w:pStyle w:val="5"/>
      </w:pPr>
      <w:r>
        <w:rPr>
          <w:rFonts w:hint="eastAsia"/>
        </w:rPr>
        <w:t>2.</w:t>
      </w:r>
      <w:r>
        <w:rPr>
          <w:rFonts w:hint="eastAsia"/>
        </w:rPr>
        <w:t>开发者标签</w:t>
      </w:r>
    </w:p>
    <w:p w:rsidR="001A7847" w:rsidRDefault="001A7847"/>
    <w:p w:rsidR="001A7847" w:rsidRDefault="001A7847"/>
    <w:p w:rsidR="001A7847" w:rsidRDefault="007D395D">
      <w:pPr>
        <w:pStyle w:val="4"/>
      </w:pPr>
      <w:r>
        <w:rPr>
          <w:rFonts w:hint="eastAsia"/>
        </w:rPr>
        <w:t>6</w:t>
      </w:r>
      <w:r>
        <w:t>、</w:t>
      </w:r>
      <w:r>
        <w:rPr>
          <w:rFonts w:hint="eastAsia"/>
        </w:rPr>
        <w:t>Maven jar</w:t>
      </w:r>
      <w:r>
        <w:rPr>
          <w:rFonts w:hint="eastAsia"/>
        </w:rPr>
        <w:t>坐标查找</w:t>
      </w:r>
    </w:p>
    <w:p w:rsidR="001A7847" w:rsidRDefault="007D395D">
      <w:r>
        <w:t>访问</w:t>
      </w:r>
      <w:r>
        <w:t xml:space="preserve">http://www.mvnrepository.com/    </w:t>
      </w:r>
      <w:r>
        <w:t>在最上方中间，输入</w:t>
      </w:r>
      <w:r>
        <w:rPr>
          <w:rFonts w:hint="eastAsia"/>
        </w:rPr>
        <w:t>jar</w:t>
      </w:r>
      <w:r>
        <w:rPr>
          <w:rFonts w:hint="eastAsia"/>
        </w:rPr>
        <w:t>名称</w:t>
      </w:r>
      <w:r>
        <w:t>，点击</w:t>
      </w:r>
      <w:r>
        <w:t>Search</w:t>
      </w:r>
      <w:r>
        <w:t>。</w:t>
      </w:r>
      <w:r>
        <w:t xml:space="preserve"> </w:t>
      </w:r>
    </w:p>
    <w:p w:rsidR="001A7847" w:rsidRDefault="007D395D">
      <w:pPr>
        <w:pStyle w:val="4"/>
      </w:pPr>
      <w:r>
        <w:rPr>
          <w:rFonts w:hint="eastAsia"/>
        </w:rPr>
        <w:t>7</w:t>
      </w:r>
      <w:r>
        <w:t>、</w:t>
      </w:r>
      <w:r>
        <w:rPr>
          <w:rFonts w:hint="eastAsia"/>
        </w:rPr>
        <w:t xml:space="preserve">Maven </w:t>
      </w:r>
      <w:r>
        <w:rPr>
          <w:rFonts w:hint="eastAsia"/>
        </w:rPr>
        <w:t>国内镜像</w:t>
      </w:r>
    </w:p>
    <w:p w:rsidR="001A7847" w:rsidRDefault="007D395D">
      <w:pPr>
        <w:rPr>
          <w:b/>
        </w:rPr>
      </w:pPr>
      <w:r>
        <w:rPr>
          <w:b/>
        </w:rPr>
        <w:t>镜像</w:t>
      </w:r>
    </w:p>
    <w:p w:rsidR="001A7847" w:rsidRDefault="007D395D">
      <w:pPr>
        <w:rPr>
          <w:b/>
        </w:rPr>
      </w:pPr>
      <w:r>
        <w:rPr>
          <w:noProof/>
        </w:rPr>
        <w:drawing>
          <wp:inline distT="0" distB="0" distL="0" distR="0">
            <wp:extent cx="5274310" cy="989330"/>
            <wp:effectExtent l="0" t="0" r="2540" b="12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48"/>
                    <a:stretch>
                      <a:fillRect/>
                    </a:stretch>
                  </pic:blipFill>
                  <pic:spPr>
                    <a:xfrm>
                      <a:off x="0" y="0"/>
                      <a:ext cx="5274310" cy="989704"/>
                    </a:xfrm>
                    <a:prstGeom prst="rect">
                      <a:avLst/>
                    </a:prstGeom>
                  </pic:spPr>
                </pic:pic>
              </a:graphicData>
            </a:graphic>
          </wp:inline>
        </w:drawing>
      </w:r>
    </w:p>
    <w:p w:rsidR="001A7847" w:rsidRDefault="007D395D">
      <w:r>
        <w:t>maven</w:t>
      </w:r>
      <w:r>
        <w:t>默认会从中央仓库下载</w:t>
      </w:r>
      <w:r>
        <w:t>jar</w:t>
      </w:r>
      <w:r>
        <w:t>包，这个仓库在国外，而且全世界的人都会从这里下载，所以下载速度肯定是非常慢的。镜像就相当于是中央仓库的一个副本，内容和中央仓库完全一样，目前有不少国内镜像，其中阿里云算是比较稳定的，同时也能保证下载速度</w:t>
      </w:r>
    </w:p>
    <w:p w:rsidR="001A7847" w:rsidRDefault="007D395D">
      <w:pPr>
        <w:rPr>
          <w:b/>
        </w:rPr>
      </w:pPr>
      <w:r>
        <w:rPr>
          <w:b/>
        </w:rPr>
        <w:t>配置方法</w:t>
      </w:r>
      <w:r>
        <w:rPr>
          <w:b/>
        </w:rPr>
        <w:t xml:space="preserve"> </w:t>
      </w:r>
    </w:p>
    <w:p w:rsidR="001A7847" w:rsidRDefault="007D395D">
      <w:r>
        <w:t>在</w:t>
      </w:r>
      <w:r>
        <w:t xml:space="preserve">settings.xml </w:t>
      </w:r>
      <w:r>
        <w:t>中配置，所有项目都会生效</w:t>
      </w:r>
    </w:p>
    <w:p w:rsidR="001A7847" w:rsidRDefault="007D395D">
      <w:pPr>
        <w:rPr>
          <w:b/>
        </w:rPr>
      </w:pPr>
      <w:r>
        <w:rPr>
          <w:noProof/>
        </w:rPr>
        <w:drawing>
          <wp:inline distT="0" distB="0" distL="0" distR="0">
            <wp:extent cx="5274310" cy="122618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49"/>
                    <a:stretch>
                      <a:fillRect/>
                    </a:stretch>
                  </pic:blipFill>
                  <pic:spPr>
                    <a:xfrm>
                      <a:off x="0" y="0"/>
                      <a:ext cx="5274310" cy="1226399"/>
                    </a:xfrm>
                    <a:prstGeom prst="rect">
                      <a:avLst/>
                    </a:prstGeom>
                  </pic:spPr>
                </pic:pic>
              </a:graphicData>
            </a:graphic>
          </wp:inline>
        </w:drawing>
      </w:r>
    </w:p>
    <w:p w:rsidR="001A7847" w:rsidRDefault="007D395D">
      <w:pPr>
        <w:rPr>
          <w:b/>
        </w:rPr>
      </w:pPr>
      <w:r>
        <w:rPr>
          <w:rFonts w:hint="eastAsia"/>
          <w:b/>
        </w:rPr>
        <w:t>私服</w:t>
      </w:r>
    </w:p>
    <w:p w:rsidR="001A7847" w:rsidRDefault="007D395D">
      <w:r>
        <w:t>在阿里云下载路径中，可以看到有一个</w:t>
      </w:r>
      <w:r>
        <w:t>nexus</w:t>
      </w:r>
      <w:r>
        <w:t>，它实际上是一个</w:t>
      </w:r>
      <w:r>
        <w:t>nexus</w:t>
      </w:r>
      <w:r>
        <w:t>私服。我们也可以在</w:t>
      </w:r>
      <w:r>
        <w:lastRenderedPageBreak/>
        <w:t>公司内网中部署一个这样的</w:t>
      </w:r>
      <w:r>
        <w:t>nexus</w:t>
      </w:r>
      <w:r>
        <w:t>私服，项目成员可以直接从内网下载</w:t>
      </w:r>
      <w:r>
        <w:t>jar</w:t>
      </w:r>
      <w:r>
        <w:t>包，内网通常比从镜像下载速度更快，而且不用连外网。</w:t>
      </w:r>
      <w:r>
        <w:t>nexus</w:t>
      </w:r>
      <w:r>
        <w:t>私服的部署方法，会在以后篇章中介绍</w:t>
      </w:r>
      <w:r>
        <w:t xml:space="preserve"> </w:t>
      </w:r>
    </w:p>
    <w:p w:rsidR="001A7847" w:rsidRDefault="001A7847"/>
    <w:p w:rsidR="001A7847" w:rsidRDefault="001A7847"/>
    <w:p w:rsidR="001A7847" w:rsidRDefault="007D395D">
      <w:pPr>
        <w:pStyle w:val="4"/>
      </w:pPr>
      <w:r>
        <w:rPr>
          <w:rFonts w:hint="eastAsia"/>
        </w:rPr>
        <w:t xml:space="preserve">8.Maven </w:t>
      </w:r>
      <w:r>
        <w:rPr>
          <w:rFonts w:hint="eastAsia"/>
        </w:rPr>
        <w:t>聚合与继承</w:t>
      </w:r>
    </w:p>
    <w:p w:rsidR="001A7847" w:rsidRDefault="007D395D">
      <w:pPr>
        <w:pStyle w:val="5"/>
      </w:pPr>
      <w:r>
        <w:rPr>
          <w:rFonts w:hint="eastAsia"/>
        </w:rPr>
        <w:t>聚合</w:t>
      </w:r>
    </w:p>
    <w:p w:rsidR="001A7847" w:rsidRDefault="007D395D">
      <w:pPr>
        <w:rPr>
          <w:rFonts w:ascii="Verdana" w:hAnsi="Verdana"/>
          <w:color w:val="4F4F4F"/>
          <w:shd w:val="clear" w:color="auto" w:fill="FFFFFF"/>
        </w:rPr>
      </w:pPr>
      <w:r>
        <w:rPr>
          <w:rFonts w:ascii="Verdana" w:hAnsi="Verdana"/>
          <w:color w:val="4F4F4F"/>
          <w:shd w:val="clear" w:color="auto" w:fill="FFFFFF"/>
        </w:rPr>
        <w:t>如果我们想一次构建多个项目模块，那我们就需要对多个项目模块进行聚合</w:t>
      </w:r>
    </w:p>
    <w:p w:rsidR="001A7847" w:rsidRDefault="007D395D">
      <w:pPr>
        <w:pStyle w:val="6"/>
      </w:pPr>
      <w:r>
        <w:t>1.1</w:t>
      </w:r>
      <w:r>
        <w:t>、聚合配置代码</w:t>
      </w:r>
    </w:p>
    <w:p w:rsidR="001A7847" w:rsidRDefault="007D395D">
      <w:pPr>
        <w:rPr>
          <w:color w:val="000000"/>
        </w:rPr>
      </w:pPr>
      <w:r>
        <w:rPr>
          <w:color w:val="000000"/>
        </w:rPr>
        <w:t xml:space="preserve"> </w:t>
      </w:r>
      <w:r>
        <w:rPr>
          <w:color w:val="0000FF"/>
        </w:rPr>
        <w:t>&lt;</w:t>
      </w:r>
      <w:r>
        <w:t>modules</w:t>
      </w:r>
      <w:r>
        <w:rPr>
          <w:color w:val="0000FF"/>
        </w:rPr>
        <w:t>&gt;</w:t>
      </w:r>
    </w:p>
    <w:p w:rsidR="001A7847" w:rsidRDefault="007D395D">
      <w:pPr>
        <w:rPr>
          <w:color w:val="000000"/>
        </w:rPr>
      </w:pPr>
      <w:r>
        <w:rPr>
          <w:color w:val="000000"/>
        </w:rPr>
        <w:t xml:space="preserve">      </w:t>
      </w:r>
      <w:r>
        <w:rPr>
          <w:color w:val="0000FF"/>
        </w:rPr>
        <w:t>&lt;</w:t>
      </w:r>
      <w:r>
        <w:t>module</w:t>
      </w:r>
      <w:r>
        <w:rPr>
          <w:color w:val="0000FF"/>
        </w:rPr>
        <w:t>&gt;</w:t>
      </w:r>
      <w:r>
        <w:rPr>
          <w:color w:val="000000"/>
        </w:rPr>
        <w:t>模块一</w:t>
      </w:r>
      <w:r>
        <w:rPr>
          <w:color w:val="0000FF"/>
        </w:rPr>
        <w:t>&lt;/</w:t>
      </w:r>
      <w:r>
        <w:t>module</w:t>
      </w:r>
      <w:r>
        <w:rPr>
          <w:color w:val="0000FF"/>
        </w:rPr>
        <w:t>&gt;</w:t>
      </w:r>
    </w:p>
    <w:p w:rsidR="001A7847" w:rsidRDefault="007D395D">
      <w:pPr>
        <w:rPr>
          <w:color w:val="000000"/>
        </w:rPr>
      </w:pPr>
      <w:r>
        <w:rPr>
          <w:color w:val="000000"/>
        </w:rPr>
        <w:t xml:space="preserve">      </w:t>
      </w:r>
      <w:r>
        <w:rPr>
          <w:color w:val="0000FF"/>
        </w:rPr>
        <w:t>&lt;</w:t>
      </w:r>
      <w:r>
        <w:t>module</w:t>
      </w:r>
      <w:r>
        <w:rPr>
          <w:color w:val="0000FF"/>
        </w:rPr>
        <w:t>&gt;</w:t>
      </w:r>
      <w:r>
        <w:rPr>
          <w:color w:val="000000"/>
        </w:rPr>
        <w:t>模块二</w:t>
      </w:r>
      <w:r>
        <w:rPr>
          <w:color w:val="0000FF"/>
        </w:rPr>
        <w:t>&lt;/</w:t>
      </w:r>
      <w:r>
        <w:t>module</w:t>
      </w:r>
      <w:r>
        <w:rPr>
          <w:color w:val="0000FF"/>
        </w:rPr>
        <w:t>&gt;</w:t>
      </w:r>
    </w:p>
    <w:p w:rsidR="001A7847" w:rsidRDefault="007D395D">
      <w:pPr>
        <w:rPr>
          <w:color w:val="000000"/>
        </w:rPr>
      </w:pPr>
      <w:r>
        <w:rPr>
          <w:color w:val="000000"/>
        </w:rPr>
        <w:t xml:space="preserve">      </w:t>
      </w:r>
      <w:r>
        <w:rPr>
          <w:color w:val="0000FF"/>
        </w:rPr>
        <w:t>&lt;</w:t>
      </w:r>
      <w:r>
        <w:t>module</w:t>
      </w:r>
      <w:r>
        <w:rPr>
          <w:color w:val="0000FF"/>
        </w:rPr>
        <w:t>&gt;</w:t>
      </w:r>
      <w:r>
        <w:rPr>
          <w:color w:val="000000"/>
        </w:rPr>
        <w:t>模块三</w:t>
      </w:r>
      <w:r>
        <w:rPr>
          <w:color w:val="0000FF"/>
        </w:rPr>
        <w:t>&lt;/</w:t>
      </w:r>
      <w:r>
        <w:t>module</w:t>
      </w:r>
      <w:r>
        <w:rPr>
          <w:color w:val="0000FF"/>
        </w:rPr>
        <w:t>&gt;</w:t>
      </w:r>
    </w:p>
    <w:p w:rsidR="001A7847" w:rsidRDefault="007D395D">
      <w:pPr>
        <w:rPr>
          <w:rFonts w:ascii="宋体" w:hAnsi="宋体"/>
          <w:color w:val="000000"/>
        </w:rPr>
      </w:pPr>
      <w:r>
        <w:rPr>
          <w:color w:val="000000"/>
        </w:rPr>
        <w:t xml:space="preserve"> </w:t>
      </w:r>
      <w:r>
        <w:rPr>
          <w:color w:val="0000FF"/>
        </w:rPr>
        <w:t>&lt;/</w:t>
      </w:r>
      <w:r>
        <w:t>modules</w:t>
      </w:r>
      <w:r>
        <w:rPr>
          <w:color w:val="0000FF"/>
        </w:rPr>
        <w:t>&gt;</w:t>
      </w:r>
    </w:p>
    <w:p w:rsidR="001A7847" w:rsidRDefault="007D395D">
      <w:pPr>
        <w:rPr>
          <w:rFonts w:ascii="Verdana" w:hAnsi="Verdana"/>
          <w:color w:val="4F4F4F"/>
          <w:shd w:val="clear" w:color="auto" w:fill="FFFFFF"/>
        </w:rPr>
      </w:pPr>
      <w:r>
        <w:rPr>
          <w:rFonts w:ascii="Verdana" w:hAnsi="Verdana"/>
          <w:color w:val="4F4F4F"/>
          <w:shd w:val="clear" w:color="auto" w:fill="FFFFFF"/>
        </w:rPr>
        <w:t>例如：对项目的</w:t>
      </w:r>
      <w:r>
        <w:rPr>
          <w:rFonts w:ascii="Verdana" w:hAnsi="Verdana"/>
          <w:color w:val="4F4F4F"/>
          <w:shd w:val="clear" w:color="auto" w:fill="FFFFFF"/>
        </w:rPr>
        <w:t>Hello</w:t>
      </w:r>
      <w:r>
        <w:rPr>
          <w:rFonts w:ascii="Verdana" w:hAnsi="Verdana"/>
          <w:color w:val="4F4F4F"/>
          <w:shd w:val="clear" w:color="auto" w:fill="FFFFFF"/>
        </w:rPr>
        <w:t>、</w:t>
      </w:r>
      <w:r>
        <w:rPr>
          <w:rFonts w:ascii="Verdana" w:hAnsi="Verdana"/>
          <w:color w:val="4F4F4F"/>
          <w:shd w:val="clear" w:color="auto" w:fill="FFFFFF"/>
        </w:rPr>
        <w:t>HelloFriend</w:t>
      </w:r>
      <w:r>
        <w:rPr>
          <w:rFonts w:ascii="Verdana" w:hAnsi="Verdana"/>
          <w:color w:val="4F4F4F"/>
          <w:shd w:val="clear" w:color="auto" w:fill="FFFFFF"/>
        </w:rPr>
        <w:t>、</w:t>
      </w:r>
      <w:r>
        <w:rPr>
          <w:rFonts w:ascii="Verdana" w:hAnsi="Verdana"/>
          <w:color w:val="4F4F4F"/>
          <w:shd w:val="clear" w:color="auto" w:fill="FFFFFF"/>
        </w:rPr>
        <w:t>MakeFriends</w:t>
      </w:r>
      <w:r>
        <w:rPr>
          <w:rFonts w:ascii="Verdana" w:hAnsi="Verdana"/>
          <w:color w:val="4F4F4F"/>
          <w:shd w:val="clear" w:color="auto" w:fill="FFFFFF"/>
        </w:rPr>
        <w:t>这三个模块进行聚合</w:t>
      </w:r>
    </w:p>
    <w:p w:rsidR="001A7847" w:rsidRDefault="007D395D">
      <w:pPr>
        <w:rPr>
          <w:color w:val="008080"/>
        </w:rPr>
      </w:pPr>
      <w:r>
        <w:rPr>
          <w:color w:val="0000FF"/>
        </w:rPr>
        <w:t>&lt;</w:t>
      </w:r>
      <w:r>
        <w:t>modules</w:t>
      </w:r>
      <w:r>
        <w:rPr>
          <w:color w:val="0000FF"/>
        </w:rPr>
        <w:t>&gt;</w:t>
      </w:r>
      <w:r>
        <w:t xml:space="preserve"> </w:t>
      </w:r>
    </w:p>
    <w:p w:rsidR="001A7847" w:rsidRDefault="007D395D">
      <w:pPr>
        <w:ind w:firstLine="420"/>
      </w:pPr>
      <w:r>
        <w:rPr>
          <w:color w:val="0000FF"/>
        </w:rPr>
        <w:t>&lt;</w:t>
      </w:r>
      <w:r>
        <w:t>module</w:t>
      </w:r>
      <w:r>
        <w:rPr>
          <w:color w:val="0000FF"/>
        </w:rPr>
        <w:t>&gt;</w:t>
      </w:r>
      <w:r>
        <w:t>../Hello</w:t>
      </w:r>
      <w:r>
        <w:rPr>
          <w:color w:val="0000FF"/>
        </w:rPr>
        <w:t>&lt;/</w:t>
      </w:r>
      <w:r>
        <w:t>module</w:t>
      </w:r>
      <w:r>
        <w:rPr>
          <w:color w:val="0000FF"/>
        </w:rPr>
        <w:t>&gt;</w:t>
      </w:r>
      <w:r>
        <w:t xml:space="preserve"> </w:t>
      </w:r>
    </w:p>
    <w:p w:rsidR="001A7847" w:rsidRDefault="007D395D">
      <w:pPr>
        <w:ind w:firstLine="420"/>
      </w:pPr>
      <w:r>
        <w:rPr>
          <w:color w:val="0000FF"/>
        </w:rPr>
        <w:t>&lt;</w:t>
      </w:r>
      <w:r>
        <w:t>module</w:t>
      </w:r>
      <w:r>
        <w:rPr>
          <w:color w:val="0000FF"/>
        </w:rPr>
        <w:t>&gt;</w:t>
      </w:r>
      <w:r>
        <w:t>../HelloFriend</w:t>
      </w:r>
      <w:r>
        <w:rPr>
          <w:color w:val="0000FF"/>
        </w:rPr>
        <w:t>&lt;/</w:t>
      </w:r>
      <w:r>
        <w:t>module</w:t>
      </w:r>
      <w:r>
        <w:rPr>
          <w:color w:val="0000FF"/>
        </w:rPr>
        <w:t>&gt;</w:t>
      </w:r>
      <w:r>
        <w:t xml:space="preserve"> </w:t>
      </w:r>
    </w:p>
    <w:p w:rsidR="001A7847" w:rsidRDefault="007D395D">
      <w:pPr>
        <w:ind w:firstLine="420"/>
        <w:rPr>
          <w:color w:val="0000FF"/>
        </w:rPr>
      </w:pPr>
      <w:r>
        <w:rPr>
          <w:color w:val="0000FF"/>
        </w:rPr>
        <w:t>&lt;</w:t>
      </w:r>
      <w:r>
        <w:t>module</w:t>
      </w:r>
      <w:r>
        <w:rPr>
          <w:color w:val="0000FF"/>
        </w:rPr>
        <w:t>&gt;</w:t>
      </w:r>
      <w:r>
        <w:t>../MakeFriends</w:t>
      </w:r>
      <w:r>
        <w:rPr>
          <w:color w:val="0000FF"/>
        </w:rPr>
        <w:t>&lt;/</w:t>
      </w:r>
      <w:r>
        <w:t>module</w:t>
      </w:r>
      <w:r>
        <w:rPr>
          <w:color w:val="0000FF"/>
        </w:rPr>
        <w:t>&gt;</w:t>
      </w:r>
    </w:p>
    <w:p w:rsidR="001A7847" w:rsidRDefault="007D395D">
      <w:pPr>
        <w:rPr>
          <w:color w:val="0000FF"/>
        </w:rPr>
      </w:pPr>
      <w:r>
        <w:rPr>
          <w:color w:val="0000FF"/>
        </w:rPr>
        <w:t>&lt;/</w:t>
      </w:r>
      <w:r>
        <w:t>modules</w:t>
      </w:r>
      <w:r>
        <w:rPr>
          <w:color w:val="0000FF"/>
        </w:rPr>
        <w:t>&gt;</w:t>
      </w:r>
    </w:p>
    <w:p w:rsidR="001A7847" w:rsidRDefault="007D395D">
      <w:pPr>
        <w:rPr>
          <w:rFonts w:ascii="Verdana" w:hAnsi="Verdana"/>
          <w:color w:val="4F4F4F"/>
          <w:shd w:val="clear" w:color="auto" w:fill="FFFFFF"/>
        </w:rPr>
      </w:pPr>
      <w:r>
        <w:rPr>
          <w:rFonts w:ascii="Verdana" w:hAnsi="Verdana"/>
          <w:color w:val="4F4F4F"/>
          <w:shd w:val="clear" w:color="auto" w:fill="FFFFFF"/>
        </w:rPr>
        <w:t>其中</w:t>
      </w:r>
      <w:r>
        <w:rPr>
          <w:rFonts w:ascii="Verdana" w:hAnsi="Verdana"/>
          <w:color w:val="4F4F4F"/>
          <w:shd w:val="clear" w:color="auto" w:fill="FFFFFF"/>
        </w:rPr>
        <w:t>module</w:t>
      </w:r>
      <w:r>
        <w:rPr>
          <w:rFonts w:ascii="Verdana" w:hAnsi="Verdana"/>
          <w:color w:val="4F4F4F"/>
          <w:shd w:val="clear" w:color="auto" w:fill="FFFFFF"/>
        </w:rPr>
        <w:t>的路径为相对路径</w:t>
      </w:r>
    </w:p>
    <w:p w:rsidR="001A7847" w:rsidRDefault="001A7847">
      <w:pPr>
        <w:rPr>
          <w:rFonts w:ascii="Verdana" w:hAnsi="Verdana"/>
          <w:color w:val="4F4F4F"/>
          <w:shd w:val="clear" w:color="auto" w:fill="FFFFFF"/>
        </w:rPr>
      </w:pPr>
    </w:p>
    <w:p w:rsidR="001A7847" w:rsidRDefault="007D395D">
      <w:pPr>
        <w:pStyle w:val="5"/>
      </w:pPr>
      <w:r>
        <w:rPr>
          <w:rFonts w:hint="eastAsia"/>
        </w:rPr>
        <w:t>继承</w:t>
      </w:r>
    </w:p>
    <w:p w:rsidR="001A7847" w:rsidRDefault="007D395D">
      <w:pPr>
        <w:rPr>
          <w:rFonts w:ascii="Verdana" w:hAnsi="Verdana"/>
          <w:color w:val="4F4F4F"/>
          <w:shd w:val="clear" w:color="auto" w:fill="FFFFFF"/>
        </w:rPr>
      </w:pPr>
      <w:r>
        <w:rPr>
          <w:rFonts w:ascii="Verdana" w:hAnsi="Verdana"/>
          <w:color w:val="4F4F4F"/>
          <w:shd w:val="clear" w:color="auto" w:fill="FFFFFF"/>
        </w:rPr>
        <w:t>继承为了消除重复，我们把很多相同的配置提取出来，例如：</w:t>
      </w:r>
      <w:r>
        <w:rPr>
          <w:rFonts w:ascii="Verdana" w:hAnsi="Verdana"/>
          <w:color w:val="4F4F4F"/>
          <w:shd w:val="clear" w:color="auto" w:fill="FFFFFF"/>
        </w:rPr>
        <w:t>grouptId</w:t>
      </w:r>
      <w:r>
        <w:rPr>
          <w:rFonts w:ascii="Verdana" w:hAnsi="Verdana"/>
          <w:color w:val="4F4F4F"/>
          <w:shd w:val="clear" w:color="auto" w:fill="FFFFFF"/>
        </w:rPr>
        <w:t>，</w:t>
      </w:r>
      <w:r>
        <w:rPr>
          <w:rFonts w:ascii="Verdana" w:hAnsi="Verdana"/>
          <w:color w:val="4F4F4F"/>
          <w:shd w:val="clear" w:color="auto" w:fill="FFFFFF"/>
        </w:rPr>
        <w:t>version</w:t>
      </w:r>
      <w:r>
        <w:rPr>
          <w:rFonts w:ascii="Verdana" w:hAnsi="Verdana"/>
          <w:color w:val="4F4F4F"/>
          <w:shd w:val="clear" w:color="auto" w:fill="FFFFFF"/>
        </w:rPr>
        <w:t>等</w:t>
      </w:r>
    </w:p>
    <w:p w:rsidR="001A7847" w:rsidRDefault="007D395D">
      <w:pPr>
        <w:pStyle w:val="6"/>
      </w:pPr>
      <w:r>
        <w:t>2.1</w:t>
      </w:r>
      <w:r>
        <w:t>、继承配置代码</w:t>
      </w:r>
    </w:p>
    <w:p w:rsidR="001A7847" w:rsidRDefault="007D395D">
      <w:pPr>
        <w:rPr>
          <w:color w:val="008080"/>
        </w:rPr>
      </w:pPr>
      <w:r>
        <w:rPr>
          <w:color w:val="0000FF"/>
        </w:rPr>
        <w:t>&lt;</w:t>
      </w:r>
      <w:r>
        <w:t>parent</w:t>
      </w:r>
      <w:r>
        <w:rPr>
          <w:color w:val="0000FF"/>
        </w:rPr>
        <w:t>&gt;</w:t>
      </w:r>
    </w:p>
    <w:p w:rsidR="001A7847" w:rsidRDefault="007D395D">
      <w:pPr>
        <w:ind w:firstLine="420"/>
        <w:rPr>
          <w:color w:val="0000FF"/>
        </w:rPr>
      </w:pPr>
      <w:r>
        <w:rPr>
          <w:color w:val="0000FF"/>
        </w:rPr>
        <w:t>&lt;</w:t>
      </w:r>
      <w:r>
        <w:t>groupId</w:t>
      </w:r>
      <w:r>
        <w:rPr>
          <w:color w:val="0000FF"/>
        </w:rPr>
        <w:t>&gt;</w:t>
      </w:r>
      <w:r>
        <w:t>me.gacl.maven</w:t>
      </w:r>
      <w:r>
        <w:rPr>
          <w:color w:val="0000FF"/>
        </w:rPr>
        <w:t>&lt;/</w:t>
      </w:r>
      <w:r>
        <w:t>groupId</w:t>
      </w:r>
      <w:r>
        <w:rPr>
          <w:color w:val="0000FF"/>
        </w:rPr>
        <w:t>&gt;</w:t>
      </w:r>
    </w:p>
    <w:p w:rsidR="001A7847" w:rsidRDefault="007D395D">
      <w:pPr>
        <w:ind w:firstLine="420"/>
        <w:rPr>
          <w:color w:val="008080"/>
        </w:rPr>
      </w:pPr>
      <w:r>
        <w:rPr>
          <w:color w:val="0000FF"/>
        </w:rPr>
        <w:t>&lt;</w:t>
      </w:r>
      <w:r>
        <w:t>artifactId</w:t>
      </w:r>
      <w:r>
        <w:rPr>
          <w:color w:val="0000FF"/>
        </w:rPr>
        <w:t>&gt;</w:t>
      </w:r>
      <w:r>
        <w:t>ParentProject</w:t>
      </w:r>
      <w:r>
        <w:rPr>
          <w:color w:val="0000FF"/>
        </w:rPr>
        <w:t>&lt;/</w:t>
      </w:r>
      <w:r>
        <w:t>artifactId</w:t>
      </w:r>
      <w:r>
        <w:rPr>
          <w:color w:val="0000FF"/>
        </w:rPr>
        <w:t>&gt;</w:t>
      </w:r>
    </w:p>
    <w:p w:rsidR="001A7847" w:rsidRDefault="007D395D">
      <w:pPr>
        <w:ind w:firstLine="420"/>
      </w:pPr>
      <w:r>
        <w:rPr>
          <w:color w:val="0000FF"/>
        </w:rPr>
        <w:t>&lt;</w:t>
      </w:r>
      <w:r>
        <w:t>version</w:t>
      </w:r>
      <w:r>
        <w:rPr>
          <w:color w:val="0000FF"/>
        </w:rPr>
        <w:t>&gt;</w:t>
      </w:r>
      <w:r>
        <w:t>0.0.1-SNAPSHOT</w:t>
      </w:r>
      <w:r>
        <w:rPr>
          <w:color w:val="0000FF"/>
        </w:rPr>
        <w:t>&lt;/</w:t>
      </w:r>
      <w:r>
        <w:t>version</w:t>
      </w:r>
      <w:r>
        <w:rPr>
          <w:color w:val="0000FF"/>
        </w:rPr>
        <w:t>&gt;</w:t>
      </w:r>
    </w:p>
    <w:p w:rsidR="001A7847" w:rsidRDefault="007D395D">
      <w:pPr>
        <w:ind w:firstLine="420"/>
        <w:rPr>
          <w:color w:val="0000FF"/>
        </w:rPr>
      </w:pPr>
      <w:r>
        <w:rPr>
          <w:color w:val="0000FF"/>
        </w:rPr>
        <w:t>&lt;</w:t>
      </w:r>
      <w:r>
        <w:t>relativePath</w:t>
      </w:r>
      <w:r>
        <w:rPr>
          <w:color w:val="0000FF"/>
        </w:rPr>
        <w:t>&gt;</w:t>
      </w:r>
      <w:r>
        <w:t>../ParentProject/pom.xml</w:t>
      </w:r>
      <w:r>
        <w:rPr>
          <w:color w:val="0000FF"/>
        </w:rPr>
        <w:t>&lt;/</w:t>
      </w:r>
      <w:r>
        <w:t>relativePath</w:t>
      </w:r>
      <w:r>
        <w:rPr>
          <w:color w:val="0000FF"/>
        </w:rPr>
        <w:t>&gt;</w:t>
      </w:r>
    </w:p>
    <w:p w:rsidR="001A7847" w:rsidRDefault="007D395D">
      <w:pPr>
        <w:rPr>
          <w:color w:val="0000FF"/>
        </w:rPr>
      </w:pPr>
      <w:r>
        <w:rPr>
          <w:color w:val="0000FF"/>
        </w:rPr>
        <w:t>&lt;/</w:t>
      </w:r>
      <w:r>
        <w:t>parent</w:t>
      </w:r>
      <w:r>
        <w:rPr>
          <w:color w:val="0000FF"/>
        </w:rPr>
        <w:t>&gt;</w:t>
      </w:r>
    </w:p>
    <w:p w:rsidR="001A7847" w:rsidRDefault="007D395D">
      <w:pPr>
        <w:pStyle w:val="6"/>
      </w:pPr>
      <w:r>
        <w:t>2.2</w:t>
      </w:r>
      <w:r>
        <w:t>、继承代码中定义属性</w:t>
      </w:r>
    </w:p>
    <w:p w:rsidR="001A7847" w:rsidRDefault="007D395D">
      <w:pPr>
        <w:rPr>
          <w:color w:val="008080"/>
        </w:rPr>
      </w:pPr>
      <w:r>
        <w:rPr>
          <w:color w:val="0000FF"/>
        </w:rPr>
        <w:t>&lt;</w:t>
      </w:r>
      <w:r>
        <w:t>properties</w:t>
      </w:r>
      <w:r>
        <w:rPr>
          <w:color w:val="0000FF"/>
        </w:rPr>
        <w:t>&gt;</w:t>
      </w:r>
    </w:p>
    <w:p w:rsidR="001A7847" w:rsidRDefault="007D395D">
      <w:pPr>
        <w:ind w:firstLine="420"/>
        <w:rPr>
          <w:color w:val="008080"/>
        </w:rPr>
      </w:pPr>
      <w:r>
        <w:rPr>
          <w:color w:val="0000FF"/>
        </w:rPr>
        <w:t>&lt;</w:t>
      </w:r>
      <w:r>
        <w:t>project.build.sourceEncoding</w:t>
      </w:r>
      <w:r>
        <w:rPr>
          <w:color w:val="0000FF"/>
        </w:rPr>
        <w:t>&gt;</w:t>
      </w:r>
      <w:r>
        <w:t>UTF-8</w:t>
      </w:r>
      <w:r>
        <w:rPr>
          <w:color w:val="0000FF"/>
        </w:rPr>
        <w:t>&lt;/</w:t>
      </w:r>
      <w:r>
        <w:t>project.build.sourceEncoding</w:t>
      </w:r>
      <w:r>
        <w:rPr>
          <w:color w:val="0000FF"/>
        </w:rPr>
        <w:t>&gt;</w:t>
      </w:r>
    </w:p>
    <w:p w:rsidR="001A7847" w:rsidRDefault="007D395D">
      <w:pPr>
        <w:ind w:firstLine="420"/>
        <w:rPr>
          <w:color w:val="008080"/>
        </w:rPr>
      </w:pPr>
      <w:r>
        <w:rPr>
          <w:color w:val="0000FF"/>
        </w:rPr>
        <w:lastRenderedPageBreak/>
        <w:t>&lt;</w:t>
      </w:r>
      <w:r>
        <w:t>junit.version</w:t>
      </w:r>
      <w:r>
        <w:rPr>
          <w:color w:val="0000FF"/>
        </w:rPr>
        <w:t>&gt;</w:t>
      </w:r>
      <w:r>
        <w:t>4.9</w:t>
      </w:r>
      <w:r>
        <w:rPr>
          <w:color w:val="0000FF"/>
        </w:rPr>
        <w:t>&lt;/</w:t>
      </w:r>
      <w:r>
        <w:t>junit.version</w:t>
      </w:r>
      <w:r>
        <w:rPr>
          <w:color w:val="0000FF"/>
        </w:rPr>
        <w:t>&gt;</w:t>
      </w:r>
    </w:p>
    <w:p w:rsidR="001A7847" w:rsidRDefault="007D395D">
      <w:pPr>
        <w:ind w:firstLine="420"/>
        <w:rPr>
          <w:color w:val="008080"/>
        </w:rPr>
      </w:pPr>
      <w:r>
        <w:rPr>
          <w:color w:val="0000FF"/>
        </w:rPr>
        <w:t>&lt;</w:t>
      </w:r>
      <w:r>
        <w:t>maven.version</w:t>
      </w:r>
      <w:r>
        <w:rPr>
          <w:color w:val="0000FF"/>
        </w:rPr>
        <w:t>&gt;</w:t>
      </w:r>
      <w:r>
        <w:t>0.0.1-SNAPSHOT</w:t>
      </w:r>
      <w:r>
        <w:rPr>
          <w:color w:val="0000FF"/>
        </w:rPr>
        <w:t>&lt;/</w:t>
      </w:r>
      <w:r>
        <w:t>maven.version</w:t>
      </w:r>
      <w:r>
        <w:rPr>
          <w:color w:val="0000FF"/>
        </w:rPr>
        <w:t>&gt;</w:t>
      </w:r>
    </w:p>
    <w:p w:rsidR="001A7847" w:rsidRDefault="007D395D">
      <w:pPr>
        <w:rPr>
          <w:color w:val="0000FF"/>
        </w:rPr>
      </w:pPr>
      <w:r>
        <w:rPr>
          <w:color w:val="0000FF"/>
        </w:rPr>
        <w:t>&lt;/</w:t>
      </w:r>
      <w:r>
        <w:t>properties</w:t>
      </w:r>
      <w:r>
        <w:rPr>
          <w:color w:val="0000FF"/>
        </w:rPr>
        <w:t>&gt;</w:t>
      </w:r>
    </w:p>
    <w:p w:rsidR="001A7847" w:rsidRDefault="007D395D">
      <w:pPr>
        <w:rPr>
          <w:rFonts w:ascii="Verdana" w:hAnsi="Verdana"/>
          <w:color w:val="4F4F4F"/>
          <w:shd w:val="clear" w:color="auto" w:fill="FFFFFF"/>
        </w:rPr>
      </w:pPr>
      <w:r>
        <w:rPr>
          <w:rFonts w:ascii="Verdana" w:hAnsi="Verdana"/>
          <w:color w:val="4F4F4F"/>
          <w:shd w:val="clear" w:color="auto" w:fill="FFFFFF"/>
        </w:rPr>
        <w:t>访问属性的方式为</w:t>
      </w:r>
      <w:r>
        <w:rPr>
          <w:rFonts w:ascii="Verdana" w:hAnsi="Verdana"/>
          <w:color w:val="4F4F4F"/>
          <w:shd w:val="clear" w:color="auto" w:fill="FFFFFF"/>
        </w:rPr>
        <w:t>${junit.version}</w:t>
      </w:r>
      <w:r>
        <w:rPr>
          <w:rFonts w:ascii="Verdana" w:hAnsi="Verdana"/>
          <w:color w:val="4F4F4F"/>
          <w:shd w:val="clear" w:color="auto" w:fill="FFFFFF"/>
        </w:rPr>
        <w:t>，例如：</w:t>
      </w:r>
    </w:p>
    <w:p w:rsidR="001A7847" w:rsidRDefault="007D395D">
      <w:pPr>
        <w:rPr>
          <w:color w:val="008080"/>
        </w:rPr>
      </w:pPr>
      <w:r>
        <w:rPr>
          <w:color w:val="0000FF"/>
        </w:rPr>
        <w:t>&lt;</w:t>
      </w:r>
      <w:r>
        <w:t>dependency</w:t>
      </w:r>
      <w:r>
        <w:rPr>
          <w:color w:val="0000FF"/>
        </w:rPr>
        <w:t>&gt;</w:t>
      </w:r>
    </w:p>
    <w:p w:rsidR="001A7847" w:rsidRDefault="007D395D">
      <w:pPr>
        <w:ind w:firstLine="420"/>
        <w:rPr>
          <w:color w:val="008080"/>
        </w:rPr>
      </w:pPr>
      <w:r>
        <w:rPr>
          <w:color w:val="0000FF"/>
        </w:rPr>
        <w:t>&lt;</w:t>
      </w:r>
      <w:r>
        <w:t>groupId</w:t>
      </w:r>
      <w:r>
        <w:rPr>
          <w:color w:val="0000FF"/>
        </w:rPr>
        <w:t>&gt;</w:t>
      </w:r>
      <w:r>
        <w:t>junit</w:t>
      </w:r>
      <w:r>
        <w:rPr>
          <w:color w:val="0000FF"/>
        </w:rPr>
        <w:t>&lt;/</w:t>
      </w:r>
      <w:r>
        <w:t>groupId</w:t>
      </w:r>
      <w:r>
        <w:rPr>
          <w:color w:val="0000FF"/>
        </w:rPr>
        <w:t>&gt;</w:t>
      </w:r>
    </w:p>
    <w:p w:rsidR="001A7847" w:rsidRDefault="007D395D">
      <w:pPr>
        <w:ind w:firstLine="420"/>
        <w:rPr>
          <w:color w:val="008080"/>
        </w:rPr>
      </w:pPr>
      <w:r>
        <w:rPr>
          <w:color w:val="0000FF"/>
        </w:rPr>
        <w:t>&lt;</w:t>
      </w:r>
      <w:r>
        <w:t>artifactId</w:t>
      </w:r>
      <w:r>
        <w:rPr>
          <w:color w:val="0000FF"/>
        </w:rPr>
        <w:t>&gt;</w:t>
      </w:r>
      <w:r>
        <w:t>junit</w:t>
      </w:r>
      <w:r>
        <w:rPr>
          <w:color w:val="0000FF"/>
        </w:rPr>
        <w:t>&lt;/</w:t>
      </w:r>
      <w:r>
        <w:t>artifactId</w:t>
      </w:r>
      <w:r>
        <w:rPr>
          <w:color w:val="0000FF"/>
        </w:rPr>
        <w:t>&gt;</w:t>
      </w:r>
    </w:p>
    <w:p w:rsidR="001A7847" w:rsidRDefault="007D395D">
      <w:pPr>
        <w:ind w:firstLine="420"/>
        <w:rPr>
          <w:color w:val="008080"/>
        </w:rPr>
      </w:pPr>
      <w:r>
        <w:rPr>
          <w:color w:val="0000FF"/>
        </w:rPr>
        <w:t>&lt;</w:t>
      </w:r>
      <w:r>
        <w:t>version</w:t>
      </w:r>
      <w:r>
        <w:rPr>
          <w:color w:val="0000FF"/>
        </w:rPr>
        <w:t>&gt;</w:t>
      </w:r>
      <w:r>
        <w:t>${junit.version}</w:t>
      </w:r>
      <w:r>
        <w:rPr>
          <w:color w:val="0000FF"/>
        </w:rPr>
        <w:t>&lt;/</w:t>
      </w:r>
      <w:r>
        <w:t>version</w:t>
      </w:r>
      <w:r>
        <w:rPr>
          <w:color w:val="0000FF"/>
        </w:rPr>
        <w:t>&gt;</w:t>
      </w:r>
    </w:p>
    <w:p w:rsidR="001A7847" w:rsidRDefault="007D395D">
      <w:pPr>
        <w:ind w:firstLine="420"/>
        <w:rPr>
          <w:color w:val="008080"/>
        </w:rPr>
      </w:pPr>
      <w:r>
        <w:rPr>
          <w:color w:val="0000FF"/>
        </w:rPr>
        <w:t>&lt;</w:t>
      </w:r>
      <w:r>
        <w:t>scope</w:t>
      </w:r>
      <w:r>
        <w:rPr>
          <w:color w:val="0000FF"/>
        </w:rPr>
        <w:t>&gt;</w:t>
      </w:r>
      <w:r>
        <w:t>test</w:t>
      </w:r>
      <w:r>
        <w:rPr>
          <w:color w:val="0000FF"/>
        </w:rPr>
        <w:t>&lt;/</w:t>
      </w:r>
      <w:r>
        <w:t>scope</w:t>
      </w:r>
      <w:r>
        <w:rPr>
          <w:color w:val="0000FF"/>
        </w:rPr>
        <w:t>&gt;</w:t>
      </w:r>
    </w:p>
    <w:p w:rsidR="001A7847" w:rsidRDefault="007D395D">
      <w:pPr>
        <w:rPr>
          <w:color w:val="0000FF"/>
        </w:rPr>
      </w:pPr>
      <w:r>
        <w:rPr>
          <w:color w:val="0000FF"/>
        </w:rPr>
        <w:t>&lt;/</w:t>
      </w:r>
      <w:r>
        <w:t>dependency</w:t>
      </w:r>
      <w:r>
        <w:rPr>
          <w:color w:val="0000FF"/>
        </w:rPr>
        <w:t>&gt;</w:t>
      </w:r>
    </w:p>
    <w:p w:rsidR="001A7847" w:rsidRDefault="001A7847">
      <w:pPr>
        <w:rPr>
          <w:color w:val="0000FF"/>
        </w:rPr>
      </w:pPr>
    </w:p>
    <w:p w:rsidR="001A7847" w:rsidRDefault="007D395D">
      <w:pPr>
        <w:pStyle w:val="6"/>
      </w:pPr>
      <w:r>
        <w:t>2.3</w:t>
      </w:r>
      <w:r>
        <w:t>、父模块用</w:t>
      </w:r>
      <w:r>
        <w:t>dependencyManagement</w:t>
      </w:r>
      <w:r>
        <w:t>进行管理</w:t>
      </w:r>
    </w:p>
    <w:p w:rsidR="001A7847" w:rsidRDefault="007D395D">
      <w:r>
        <w:t>&lt;dependencyManagement&gt;</w:t>
      </w:r>
    </w:p>
    <w:p w:rsidR="001A7847" w:rsidRDefault="007D395D">
      <w:pPr>
        <w:ind w:firstLine="420"/>
      </w:pPr>
      <w:r>
        <w:t>&lt;dependencies&gt;</w:t>
      </w:r>
    </w:p>
    <w:p w:rsidR="001A7847" w:rsidRDefault="007D395D">
      <w:pPr>
        <w:ind w:left="420" w:firstLine="420"/>
      </w:pPr>
      <w:r>
        <w:t>&lt;dependency&gt;</w:t>
      </w:r>
    </w:p>
    <w:p w:rsidR="001A7847" w:rsidRDefault="007D395D">
      <w:pPr>
        <w:ind w:left="840" w:firstLine="420"/>
      </w:pPr>
      <w:r>
        <w:t>&lt;groupId&gt;junit&lt;/groupId&gt;</w:t>
      </w:r>
    </w:p>
    <w:p w:rsidR="001A7847" w:rsidRDefault="007D395D">
      <w:pPr>
        <w:ind w:left="840" w:firstLine="420"/>
      </w:pPr>
      <w:r>
        <w:t>&lt;artifactId&gt;junit&lt;/artifactId&gt;</w:t>
      </w:r>
    </w:p>
    <w:p w:rsidR="001A7847" w:rsidRDefault="007D395D">
      <w:pPr>
        <w:ind w:left="840" w:firstLine="420"/>
      </w:pPr>
      <w:r>
        <w:t>&lt;version&gt;${junit.version}&lt;/version&gt;</w:t>
      </w:r>
    </w:p>
    <w:p w:rsidR="001A7847" w:rsidRDefault="007D395D">
      <w:pPr>
        <w:ind w:left="840" w:firstLine="420"/>
      </w:pPr>
      <w:r>
        <w:t>&lt;scope&gt;test&lt;/scope&gt;</w:t>
      </w:r>
    </w:p>
    <w:p w:rsidR="001A7847" w:rsidRDefault="007D395D">
      <w:pPr>
        <w:ind w:left="840"/>
      </w:pPr>
      <w:r>
        <w:t>&lt;/dependency&gt;</w:t>
      </w:r>
    </w:p>
    <w:p w:rsidR="001A7847" w:rsidRDefault="007D395D">
      <w:pPr>
        <w:ind w:left="840"/>
      </w:pPr>
      <w:r>
        <w:t>&lt;dependency&gt;</w:t>
      </w:r>
    </w:p>
    <w:p w:rsidR="001A7847" w:rsidRDefault="007D395D">
      <w:pPr>
        <w:ind w:left="840" w:firstLine="420"/>
      </w:pPr>
      <w:r>
        <w:t>&lt;groupId&gt;cn.itcast.maven&lt;/groupId&gt;</w:t>
      </w:r>
    </w:p>
    <w:p w:rsidR="001A7847" w:rsidRDefault="007D395D">
      <w:pPr>
        <w:ind w:left="1260"/>
      </w:pPr>
      <w:r>
        <w:t>&lt;artifactId&gt;HelloFriend&lt;/artifactId&gt;</w:t>
      </w:r>
    </w:p>
    <w:p w:rsidR="001A7847" w:rsidRDefault="007D395D">
      <w:pPr>
        <w:ind w:left="1260"/>
      </w:pPr>
      <w:r>
        <w:t>&lt;version&gt;${maven.version}&lt;/version&gt;</w:t>
      </w:r>
    </w:p>
    <w:p w:rsidR="001A7847" w:rsidRDefault="007D395D">
      <w:pPr>
        <w:ind w:left="1260"/>
      </w:pPr>
      <w:r>
        <w:t>&lt;type&gt;jar&lt;/type&gt;</w:t>
      </w:r>
    </w:p>
    <w:p w:rsidR="001A7847" w:rsidRDefault="007D395D">
      <w:pPr>
        <w:ind w:left="1260"/>
      </w:pPr>
      <w:r>
        <w:t>&lt;scope&gt;compile&lt;/scope&gt;</w:t>
      </w:r>
    </w:p>
    <w:p w:rsidR="001A7847" w:rsidRDefault="007D395D">
      <w:pPr>
        <w:ind w:left="420" w:firstLine="420"/>
      </w:pPr>
      <w:r>
        <w:t>&lt;/dependency&gt;</w:t>
      </w:r>
    </w:p>
    <w:p w:rsidR="001A7847" w:rsidRDefault="007D395D">
      <w:pPr>
        <w:ind w:left="420"/>
      </w:pPr>
      <w:r>
        <w:t xml:space="preserve">&lt;/dependencies&gt; </w:t>
      </w:r>
    </w:p>
    <w:p w:rsidR="001A7847" w:rsidRDefault="007D395D">
      <w:r>
        <w:t>&lt;/dependencyManagement&gt;</w:t>
      </w:r>
    </w:p>
    <w:p w:rsidR="001A7847" w:rsidRDefault="001A7847"/>
    <w:p w:rsidR="001A7847" w:rsidRDefault="007D395D">
      <w:pPr>
        <w:pStyle w:val="4"/>
      </w:pPr>
      <w:r>
        <w:rPr>
          <w:rFonts w:hint="eastAsia"/>
        </w:rPr>
        <w:t xml:space="preserve">9.Maven </w:t>
      </w:r>
      <w:r>
        <w:rPr>
          <w:rFonts w:hint="eastAsia"/>
        </w:rPr>
        <w:t>私服搭建</w:t>
      </w:r>
    </w:p>
    <w:p w:rsidR="001A7847" w:rsidRDefault="007D395D">
      <w:pPr>
        <w:pStyle w:val="5"/>
      </w:pPr>
      <w:r>
        <w:rPr>
          <w:rFonts w:hint="eastAsia"/>
        </w:rPr>
        <w:t>1.</w:t>
      </w:r>
      <w:r>
        <w:rPr>
          <w:rFonts w:hint="eastAsia"/>
        </w:rPr>
        <w:t>私服介绍</w:t>
      </w:r>
    </w:p>
    <w:p w:rsidR="001A7847" w:rsidRDefault="007D395D">
      <w:pPr>
        <w:rPr>
          <w:shd w:val="clear" w:color="auto" w:fill="FFFFFF"/>
        </w:rPr>
      </w:pPr>
      <w:r>
        <w:rPr>
          <w:shd w:val="clear" w:color="auto" w:fill="FFFFFF"/>
        </w:rPr>
        <w:t>私服是架设在局域网的一种特殊的远程仓库，目的是代理远程仓库及部署第三方构件。有了私服之后，当</w:t>
      </w:r>
      <w:r>
        <w:rPr>
          <w:shd w:val="clear" w:color="auto" w:fill="FFFFFF"/>
        </w:rPr>
        <w:t xml:space="preserve"> Maven </w:t>
      </w:r>
      <w:r>
        <w:rPr>
          <w:shd w:val="clear" w:color="auto" w:fill="FFFFFF"/>
        </w:rPr>
        <w:t>需要下载构件时，直接请求私服，私服上存在则下载到本地仓库；否则，私服请求外部的远程仓库，将构件下载到私服，再提供给本地仓库下载。</w:t>
      </w:r>
    </w:p>
    <w:p w:rsidR="001A7847" w:rsidRDefault="001A7847">
      <w:pPr>
        <w:rPr>
          <w:shd w:val="clear" w:color="auto" w:fill="FFFFFF"/>
        </w:rPr>
      </w:pPr>
    </w:p>
    <w:p w:rsidR="001A7847" w:rsidRDefault="001A7847">
      <w:pPr>
        <w:rPr>
          <w:shd w:val="clear" w:color="auto" w:fill="FFFFFF"/>
        </w:rPr>
      </w:pPr>
    </w:p>
    <w:p w:rsidR="001A7847" w:rsidRDefault="001A7847">
      <w:pPr>
        <w:rPr>
          <w:shd w:val="clear" w:color="auto" w:fill="FFFFFF"/>
        </w:rPr>
      </w:pPr>
    </w:p>
    <w:p w:rsidR="001A7847" w:rsidRDefault="007D395D">
      <w:r>
        <w:rPr>
          <w:noProof/>
        </w:rPr>
        <w:lastRenderedPageBreak/>
        <w:drawing>
          <wp:inline distT="0" distB="0" distL="0" distR="0">
            <wp:extent cx="5274310" cy="2588895"/>
            <wp:effectExtent l="0" t="0" r="2540" b="19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50"/>
                    <a:stretch>
                      <a:fillRect/>
                    </a:stretch>
                  </pic:blipFill>
                  <pic:spPr>
                    <a:xfrm>
                      <a:off x="0" y="0"/>
                      <a:ext cx="5274310" cy="2588929"/>
                    </a:xfrm>
                    <a:prstGeom prst="rect">
                      <a:avLst/>
                    </a:prstGeom>
                  </pic:spPr>
                </pic:pic>
              </a:graphicData>
            </a:graphic>
          </wp:inline>
        </w:drawing>
      </w:r>
    </w:p>
    <w:p w:rsidR="001A7847" w:rsidRDefault="007D395D">
      <w:r>
        <w:rPr>
          <w:rFonts w:hint="eastAsia"/>
        </w:rPr>
        <w:t>有私服：</w:t>
      </w:r>
    </w:p>
    <w:p w:rsidR="001A7847" w:rsidRDefault="007D395D">
      <w:r>
        <w:rPr>
          <w:noProof/>
        </w:rPr>
        <w:drawing>
          <wp:inline distT="0" distB="0" distL="0" distR="0">
            <wp:extent cx="5274310" cy="2734310"/>
            <wp:effectExtent l="0" t="0" r="2540" b="889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1"/>
                    <a:stretch>
                      <a:fillRect/>
                    </a:stretch>
                  </pic:blipFill>
                  <pic:spPr>
                    <a:xfrm>
                      <a:off x="0" y="0"/>
                      <a:ext cx="5274310" cy="2734850"/>
                    </a:xfrm>
                    <a:prstGeom prst="rect">
                      <a:avLst/>
                    </a:prstGeom>
                  </pic:spPr>
                </pic:pic>
              </a:graphicData>
            </a:graphic>
          </wp:inline>
        </w:drawing>
      </w:r>
    </w:p>
    <w:p w:rsidR="001A7847" w:rsidRDefault="001A7847"/>
    <w:p w:rsidR="001A7847" w:rsidRDefault="007D395D">
      <w:r>
        <w:rPr>
          <w:shd w:val="clear" w:color="auto" w:fill="FFFFFF"/>
        </w:rPr>
        <w:t>我们可以使用专门的</w:t>
      </w:r>
      <w:r>
        <w:rPr>
          <w:shd w:val="clear" w:color="auto" w:fill="FFFFFF"/>
        </w:rPr>
        <w:t xml:space="preserve"> Maven </w:t>
      </w:r>
      <w:r>
        <w:rPr>
          <w:shd w:val="clear" w:color="auto" w:fill="FFFFFF"/>
        </w:rPr>
        <w:t>仓库管理软件来搭建私服，比如：</w:t>
      </w:r>
      <w:r>
        <w:t xml:space="preserve"> </w:t>
      </w:r>
      <w:hyperlink r:id="rId252" w:tgtFrame="_blank" w:history="1">
        <w:r>
          <w:t>Apache Archiva</w:t>
        </w:r>
      </w:hyperlink>
      <w:r>
        <w:t>，</w:t>
      </w:r>
    </w:p>
    <w:p w:rsidR="001A7847" w:rsidRDefault="003C5B7A">
      <w:pPr>
        <w:rPr>
          <w:shd w:val="clear" w:color="auto" w:fill="FFFFFF"/>
        </w:rPr>
      </w:pPr>
      <w:hyperlink r:id="rId253" w:tgtFrame="_blank" w:history="1">
        <w:r w:rsidR="007D395D">
          <w:t>Artifactory</w:t>
        </w:r>
      </w:hyperlink>
      <w:r w:rsidR="007D395D">
        <w:t>，</w:t>
      </w:r>
      <w:hyperlink r:id="rId254" w:tgtFrame="_blank" w:history="1">
        <w:r w:rsidR="007D395D">
          <w:t>Sonatype Nexus</w:t>
        </w:r>
      </w:hyperlink>
      <w:r w:rsidR="007D395D">
        <w:rPr>
          <w:shd w:val="clear" w:color="auto" w:fill="FFFFFF"/>
        </w:rPr>
        <w:t>。这里我们使用</w:t>
      </w:r>
      <w:r w:rsidR="007D395D">
        <w:rPr>
          <w:shd w:val="clear" w:color="auto" w:fill="FFFFFF"/>
        </w:rPr>
        <w:t xml:space="preserve"> Sonatype Nexus</w:t>
      </w:r>
      <w:r w:rsidR="007D395D">
        <w:rPr>
          <w:shd w:val="clear" w:color="auto" w:fill="FFFFFF"/>
        </w:rPr>
        <w:t>。</w:t>
      </w:r>
    </w:p>
    <w:p w:rsidR="001A7847" w:rsidRDefault="007D395D">
      <w:pPr>
        <w:pStyle w:val="5"/>
        <w:rPr>
          <w:shd w:val="clear" w:color="auto" w:fill="FFFFFF"/>
        </w:rPr>
      </w:pPr>
      <w:r>
        <w:rPr>
          <w:rFonts w:hint="eastAsia"/>
          <w:shd w:val="clear" w:color="auto" w:fill="FFFFFF"/>
        </w:rPr>
        <w:t>2.</w:t>
      </w:r>
      <w:r>
        <w:rPr>
          <w:rFonts w:hint="eastAsia"/>
          <w:shd w:val="clear" w:color="auto" w:fill="FFFFFF"/>
        </w:rPr>
        <w:t>安装</w:t>
      </w:r>
    </w:p>
    <w:p w:rsidR="001A7847" w:rsidRDefault="007D395D">
      <w:pPr>
        <w:pStyle w:val="6"/>
      </w:pPr>
      <w:r>
        <w:rPr>
          <w:rFonts w:hint="eastAsia"/>
        </w:rPr>
        <w:t xml:space="preserve">2.1 </w:t>
      </w:r>
      <w:r>
        <w:rPr>
          <w:rFonts w:hint="eastAsia"/>
        </w:rPr>
        <w:t>下载</w:t>
      </w:r>
      <w:r>
        <w:rPr>
          <w:rFonts w:hint="eastAsia"/>
        </w:rPr>
        <w:t xml:space="preserve">Nexus </w:t>
      </w:r>
    </w:p>
    <w:p w:rsidR="001A7847" w:rsidRDefault="007D395D">
      <w:r>
        <w:rPr>
          <w:shd w:val="clear" w:color="auto" w:fill="FFFFFF"/>
        </w:rPr>
        <w:t xml:space="preserve">Nexus </w:t>
      </w:r>
      <w:r>
        <w:rPr>
          <w:shd w:val="clear" w:color="auto" w:fill="FFFFFF"/>
        </w:rPr>
        <w:t>专业版是需要付费的，这里我们下载开源版</w:t>
      </w:r>
      <w:r>
        <w:rPr>
          <w:shd w:val="clear" w:color="auto" w:fill="FFFFFF"/>
        </w:rPr>
        <w:t xml:space="preserve"> Nexus OSS</w:t>
      </w:r>
      <w:r>
        <w:rPr>
          <w:shd w:val="clear" w:color="auto" w:fill="FFFFFF"/>
        </w:rPr>
        <w:t>。</w:t>
      </w:r>
      <w:r>
        <w:rPr>
          <w:shd w:val="clear" w:color="auto" w:fill="FFFFFF"/>
        </w:rPr>
        <w:t xml:space="preserve">Nexus </w:t>
      </w:r>
      <w:r>
        <w:rPr>
          <w:shd w:val="clear" w:color="auto" w:fill="FFFFFF"/>
        </w:rPr>
        <w:t>提供两种安装包，一种是包含</w:t>
      </w:r>
      <w:r>
        <w:rPr>
          <w:shd w:val="clear" w:color="auto" w:fill="FFFFFF"/>
        </w:rPr>
        <w:t xml:space="preserve"> Jetty </w:t>
      </w:r>
      <w:r>
        <w:rPr>
          <w:shd w:val="clear" w:color="auto" w:fill="FFFFFF"/>
        </w:rPr>
        <w:t>容器的</w:t>
      </w:r>
      <w:r>
        <w:rPr>
          <w:shd w:val="clear" w:color="auto" w:fill="FFFFFF"/>
        </w:rPr>
        <w:t xml:space="preserve"> bundle </w:t>
      </w:r>
      <w:r>
        <w:rPr>
          <w:shd w:val="clear" w:color="auto" w:fill="FFFFFF"/>
        </w:rPr>
        <w:t>包，另一种是不包含容器的</w:t>
      </w:r>
      <w:r>
        <w:rPr>
          <w:shd w:val="clear" w:color="auto" w:fill="FFFFFF"/>
        </w:rPr>
        <w:t xml:space="preserve"> war </w:t>
      </w:r>
      <w:r>
        <w:rPr>
          <w:shd w:val="clear" w:color="auto" w:fill="FFFFFF"/>
        </w:rPr>
        <w:t>包。下载地址：</w:t>
      </w:r>
      <w:hyperlink r:id="rId255" w:history="1">
        <w:r>
          <w:rPr>
            <w:rStyle w:val="af"/>
          </w:rPr>
          <w:t>https://help.sonatype.com/repomanager3/download/download-archives---repository-manager-3</w:t>
        </w:r>
      </w:hyperlink>
    </w:p>
    <w:p w:rsidR="001A7847" w:rsidRDefault="007D395D">
      <w:pPr>
        <w:rPr>
          <w:shd w:val="clear" w:color="auto" w:fill="FFFFFF"/>
        </w:rPr>
      </w:pPr>
      <w:r>
        <w:rPr>
          <w:shd w:val="clear" w:color="auto" w:fill="FFFFFF"/>
        </w:rPr>
        <w:t>。</w:t>
      </w:r>
    </w:p>
    <w:p w:rsidR="001A7847" w:rsidRDefault="007D395D">
      <w:pPr>
        <w:rPr>
          <w:shd w:val="clear" w:color="auto" w:fill="FFFFFF"/>
        </w:rPr>
      </w:pPr>
      <w:r>
        <w:rPr>
          <w:noProof/>
        </w:rPr>
        <w:lastRenderedPageBreak/>
        <w:drawing>
          <wp:inline distT="0" distB="0" distL="0" distR="0">
            <wp:extent cx="5274310" cy="221043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56"/>
                    <a:stretch>
                      <a:fillRect/>
                    </a:stretch>
                  </pic:blipFill>
                  <pic:spPr>
                    <a:xfrm>
                      <a:off x="0" y="0"/>
                      <a:ext cx="5274310" cy="2210449"/>
                    </a:xfrm>
                    <a:prstGeom prst="rect">
                      <a:avLst/>
                    </a:prstGeom>
                  </pic:spPr>
                </pic:pic>
              </a:graphicData>
            </a:graphic>
          </wp:inline>
        </w:drawing>
      </w:r>
    </w:p>
    <w:p w:rsidR="001A7847" w:rsidRDefault="007D395D">
      <w:pPr>
        <w:pStyle w:val="6"/>
      </w:pPr>
      <w:r>
        <w:rPr>
          <w:rFonts w:hint="eastAsia"/>
          <w:shd w:val="clear" w:color="auto" w:fill="FFFFFF"/>
        </w:rPr>
        <w:t xml:space="preserve">2.2 </w:t>
      </w:r>
      <w:r>
        <w:t>使用</w:t>
      </w:r>
      <w:r>
        <w:t>bundle</w:t>
      </w:r>
      <w:r>
        <w:t>安装包安装</w:t>
      </w:r>
      <w:r>
        <w:t>Nexus</w:t>
      </w:r>
    </w:p>
    <w:p w:rsidR="001A7847" w:rsidRDefault="007D395D">
      <w:r>
        <w:rPr>
          <w:rFonts w:hint="eastAsia"/>
        </w:rPr>
        <w:t>这里下载的压缩包，在解压完后，会有两个文件夹，如下</w:t>
      </w:r>
    </w:p>
    <w:p w:rsidR="001A7847" w:rsidRDefault="007D395D">
      <w:r>
        <w:rPr>
          <w:noProof/>
        </w:rPr>
        <w:drawing>
          <wp:inline distT="0" distB="0" distL="0" distR="0">
            <wp:extent cx="5274310" cy="621665"/>
            <wp:effectExtent l="0" t="0" r="2540" b="698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7"/>
                    <a:stretch>
                      <a:fillRect/>
                    </a:stretch>
                  </pic:blipFill>
                  <pic:spPr>
                    <a:xfrm>
                      <a:off x="0" y="0"/>
                      <a:ext cx="5274310" cy="622051"/>
                    </a:xfrm>
                    <a:prstGeom prst="rect">
                      <a:avLst/>
                    </a:prstGeom>
                  </pic:spPr>
                </pic:pic>
              </a:graphicData>
            </a:graphic>
          </wp:inline>
        </w:drawing>
      </w:r>
    </w:p>
    <w:p w:rsidR="001A7847" w:rsidRDefault="001A7847"/>
    <w:p w:rsidR="001A7847" w:rsidRDefault="007D395D">
      <w:r>
        <w:rPr>
          <w:rFonts w:hint="eastAsia"/>
        </w:rPr>
        <w:t>在</w:t>
      </w:r>
      <w:r>
        <w:rPr>
          <w:rFonts w:hint="eastAsia"/>
        </w:rPr>
        <w:t>bin</w:t>
      </w:r>
      <w:r>
        <w:rPr>
          <w:rFonts w:hint="eastAsia"/>
        </w:rPr>
        <w:t>目录运行</w:t>
      </w:r>
      <w:r>
        <w:rPr>
          <w:rFonts w:hint="eastAsia"/>
        </w:rPr>
        <w:t xml:space="preserve">nexus.exe install </w:t>
      </w:r>
      <w:r>
        <w:rPr>
          <w:rFonts w:hint="eastAsia"/>
        </w:rPr>
        <w:t>可将</w:t>
      </w:r>
      <w:r>
        <w:rPr>
          <w:rFonts w:hint="eastAsia"/>
        </w:rPr>
        <w:t>nexus</w:t>
      </w:r>
      <w:r>
        <w:rPr>
          <w:rFonts w:hint="eastAsia"/>
        </w:rPr>
        <w:t>服务添加到系统服务当中，如下图：</w:t>
      </w:r>
    </w:p>
    <w:p w:rsidR="001A7847" w:rsidRDefault="007D395D">
      <w:r>
        <w:rPr>
          <w:noProof/>
        </w:rPr>
        <w:drawing>
          <wp:inline distT="0" distB="0" distL="0" distR="0">
            <wp:extent cx="5274310" cy="678815"/>
            <wp:effectExtent l="0" t="0" r="2540" b="698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58"/>
                    <a:stretch>
                      <a:fillRect/>
                    </a:stretch>
                  </pic:blipFill>
                  <pic:spPr>
                    <a:xfrm>
                      <a:off x="0" y="0"/>
                      <a:ext cx="5274310" cy="679434"/>
                    </a:xfrm>
                    <a:prstGeom prst="rect">
                      <a:avLst/>
                    </a:prstGeom>
                  </pic:spPr>
                </pic:pic>
              </a:graphicData>
            </a:graphic>
          </wp:inline>
        </w:drawing>
      </w:r>
    </w:p>
    <w:p w:rsidR="001A7847" w:rsidRDefault="007D395D">
      <w:r>
        <w:rPr>
          <w:noProof/>
        </w:rPr>
        <w:drawing>
          <wp:inline distT="0" distB="0" distL="0" distR="0">
            <wp:extent cx="4599940" cy="65659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59"/>
                    <a:stretch>
                      <a:fillRect/>
                    </a:stretch>
                  </pic:blipFill>
                  <pic:spPr>
                    <a:xfrm>
                      <a:off x="0" y="0"/>
                      <a:ext cx="4600000" cy="657143"/>
                    </a:xfrm>
                    <a:prstGeom prst="rect">
                      <a:avLst/>
                    </a:prstGeom>
                  </pic:spPr>
                </pic:pic>
              </a:graphicData>
            </a:graphic>
          </wp:inline>
        </w:drawing>
      </w:r>
    </w:p>
    <w:p w:rsidR="001A7847" w:rsidRDefault="001A7847"/>
    <w:p w:rsidR="001A7847" w:rsidRDefault="007D395D">
      <w:pPr>
        <w:rPr>
          <w:b/>
        </w:rPr>
      </w:pPr>
      <w:r>
        <w:rPr>
          <w:rFonts w:hint="eastAsia"/>
          <w:b/>
        </w:rPr>
        <w:t>启动</w:t>
      </w:r>
    </w:p>
    <w:p w:rsidR="001A7847" w:rsidRDefault="007D395D">
      <w:r>
        <w:t>B</w:t>
      </w:r>
      <w:r>
        <w:rPr>
          <w:rFonts w:hint="eastAsia"/>
        </w:rPr>
        <w:t>in</w:t>
      </w:r>
      <w:r>
        <w:rPr>
          <w:rFonts w:hint="eastAsia"/>
        </w:rPr>
        <w:t>目录下直接运行</w:t>
      </w:r>
      <w:r>
        <w:rPr>
          <w:rFonts w:hint="eastAsia"/>
        </w:rPr>
        <w:t xml:space="preserve"> nexus.exe /run ,</w:t>
      </w:r>
      <w:r>
        <w:rPr>
          <w:rFonts w:hint="eastAsia"/>
        </w:rPr>
        <w:t>然后访问</w:t>
      </w:r>
      <w:hyperlink r:id="rId260" w:history="1">
        <w:r>
          <w:rPr>
            <w:rStyle w:val="af"/>
            <w:rFonts w:hint="eastAsia"/>
          </w:rPr>
          <w:t>http://localhost:8081</w:t>
        </w:r>
      </w:hyperlink>
    </w:p>
    <w:p w:rsidR="001A7847" w:rsidRDefault="007D395D">
      <w:r>
        <w:rPr>
          <w:noProof/>
        </w:rPr>
        <w:drawing>
          <wp:inline distT="0" distB="0" distL="0" distR="0">
            <wp:extent cx="5274310" cy="1615440"/>
            <wp:effectExtent l="0" t="0" r="254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61"/>
                    <a:stretch>
                      <a:fillRect/>
                    </a:stretch>
                  </pic:blipFill>
                  <pic:spPr>
                    <a:xfrm>
                      <a:off x="0" y="0"/>
                      <a:ext cx="5274310" cy="1615868"/>
                    </a:xfrm>
                    <a:prstGeom prst="rect">
                      <a:avLst/>
                    </a:prstGeom>
                  </pic:spPr>
                </pic:pic>
              </a:graphicData>
            </a:graphic>
          </wp:inline>
        </w:drawing>
      </w:r>
    </w:p>
    <w:p w:rsidR="001A7847" w:rsidRDefault="007D395D">
      <w:pPr>
        <w:pStyle w:val="5"/>
      </w:pPr>
      <w:r>
        <w:rPr>
          <w:rFonts w:hint="eastAsia"/>
        </w:rPr>
        <w:lastRenderedPageBreak/>
        <w:t>3.</w:t>
      </w:r>
      <w:r>
        <w:rPr>
          <w:rFonts w:hint="eastAsia"/>
        </w:rPr>
        <w:t>私服的使用</w:t>
      </w:r>
    </w:p>
    <w:p w:rsidR="001A7847" w:rsidRDefault="007D395D">
      <w:pPr>
        <w:pStyle w:val="6"/>
      </w:pPr>
      <w:r>
        <w:rPr>
          <w:rFonts w:hint="eastAsia"/>
        </w:rPr>
        <w:t>1.</w:t>
      </w:r>
      <w:r>
        <w:rPr>
          <w:rFonts w:hint="eastAsia"/>
        </w:rPr>
        <w:t>创建项目仓库</w:t>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单击Nexus界面左边导航栏中的Repositories链接，在右边的面板中选择create repository，在下拉菜单中选择maven2(hosted)。接着在下面的面板中填写仓库的ID和名称，选择Repository Policy为Release，选择Deployment Policy为Allow Redeploy，其他的选项默认。点击Create repository按钮。</w:t>
      </w:r>
    </w:p>
    <w:p w:rsidR="001A7847" w:rsidRDefault="001A7847">
      <w:pPr>
        <w:rPr>
          <w:rFonts w:ascii="宋体" w:eastAsia="宋体" w:hAnsi="宋体" w:cs="宋体"/>
          <w:kern w:val="0"/>
          <w:sz w:val="24"/>
          <w:szCs w:val="24"/>
        </w:rPr>
      </w:pPr>
    </w:p>
    <w:p w:rsidR="001A7847" w:rsidRDefault="007D395D">
      <w:r>
        <w:rPr>
          <w:noProof/>
        </w:rPr>
        <w:drawing>
          <wp:inline distT="0" distB="0" distL="0" distR="0">
            <wp:extent cx="5274310" cy="2127885"/>
            <wp:effectExtent l="0" t="0" r="2540" b="571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62"/>
                    <a:stretch>
                      <a:fillRect/>
                    </a:stretch>
                  </pic:blipFill>
                  <pic:spPr>
                    <a:xfrm>
                      <a:off x="0" y="0"/>
                      <a:ext cx="5274310" cy="2128038"/>
                    </a:xfrm>
                    <a:prstGeom prst="rect">
                      <a:avLst/>
                    </a:prstGeom>
                  </pic:spPr>
                </pic:pic>
              </a:graphicData>
            </a:graphic>
          </wp:inline>
        </w:drawing>
      </w:r>
    </w:p>
    <w:p w:rsidR="001A7847" w:rsidRDefault="007D395D">
      <w:r>
        <w:rPr>
          <w:noProof/>
        </w:rPr>
        <w:drawing>
          <wp:inline distT="0" distB="0" distL="0" distR="0">
            <wp:extent cx="5274310" cy="27247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63"/>
                    <a:stretch>
                      <a:fillRect/>
                    </a:stretch>
                  </pic:blipFill>
                  <pic:spPr>
                    <a:xfrm>
                      <a:off x="0" y="0"/>
                      <a:ext cx="5274310" cy="2725060"/>
                    </a:xfrm>
                    <a:prstGeom prst="rect">
                      <a:avLst/>
                    </a:prstGeom>
                  </pic:spPr>
                </pic:pic>
              </a:graphicData>
            </a:graphic>
          </wp:inline>
        </w:drawing>
      </w:r>
    </w:p>
    <w:p w:rsidR="001A7847" w:rsidRDefault="007D395D">
      <w:r>
        <w:t>一般用到的仓库种类是</w:t>
      </w:r>
      <w:r>
        <w:t>hosted</w:t>
      </w:r>
      <w:r>
        <w:t>、</w:t>
      </w:r>
      <w:r>
        <w:t>proxy</w:t>
      </w:r>
      <w:r>
        <w:t>。</w:t>
      </w:r>
      <w:r>
        <w:t>Hosted</w:t>
      </w:r>
      <w:r>
        <w:t>代表宿主仓库，用来发布一些第三方不允许的组件，比如</w:t>
      </w:r>
      <w:r>
        <w:t>oracle</w:t>
      </w:r>
      <w:r>
        <w:t>驱动、比如商业软件</w:t>
      </w:r>
      <w:r>
        <w:t>jar</w:t>
      </w:r>
      <w:r>
        <w:t>包。</w:t>
      </w:r>
      <w:r>
        <w:t>Proxy</w:t>
      </w:r>
      <w:r>
        <w:t>代表代理远程的仓库，最典型的就是</w:t>
      </w:r>
      <w:r>
        <w:t>Maven</w:t>
      </w:r>
      <w:r>
        <w:t>官方中央仓库、</w:t>
      </w:r>
      <w:r>
        <w:t>JBoss</w:t>
      </w:r>
      <w:r>
        <w:t>仓库等等。如果构建的</w:t>
      </w:r>
      <w:r>
        <w:t>Maven</w:t>
      </w:r>
      <w:r>
        <w:t>项目本地仓库没有依赖包，那么就会去这个代理站点去下载，那么如果代理站点也没有此依赖包，就回去远程中央仓库下载依赖，这些中央仓库就是</w:t>
      </w:r>
      <w:r>
        <w:t>proxy</w:t>
      </w:r>
      <w:r>
        <w:t>。代理站点下载成功后再下载至本机。笔者认为，其实</w:t>
      </w:r>
      <w:r>
        <w:t>Maven</w:t>
      </w:r>
      <w:r>
        <w:t>这个自带的默认仓库一般情况下已经够大多数项目使用了。特殊情况时在配置新的仓库，</w:t>
      </w:r>
    </w:p>
    <w:p w:rsidR="001A7847" w:rsidRDefault="007D395D">
      <w:r>
        <w:t>指定</w:t>
      </w:r>
      <w:r>
        <w:t>url</w:t>
      </w:r>
      <w:r>
        <w:t>即可</w:t>
      </w:r>
    </w:p>
    <w:p w:rsidR="001A7847" w:rsidRDefault="001A7847"/>
    <w:p w:rsidR="001A7847" w:rsidRDefault="001A7847"/>
    <w:p w:rsidR="001A7847" w:rsidRDefault="001A7847"/>
    <w:p w:rsidR="001A7847" w:rsidRDefault="007D395D">
      <w:pPr>
        <w:rPr>
          <w:shd w:val="clear" w:color="auto" w:fill="FFFFFF"/>
        </w:rPr>
      </w:pPr>
      <w:r>
        <w:rPr>
          <w:shd w:val="clear" w:color="auto" w:fill="FFFFFF"/>
        </w:rPr>
        <w:lastRenderedPageBreak/>
        <w:t xml:space="preserve">Nexus </w:t>
      </w:r>
      <w:r>
        <w:rPr>
          <w:shd w:val="clear" w:color="auto" w:fill="FFFFFF"/>
        </w:rPr>
        <w:t>的仓库分为这么几类：</w:t>
      </w:r>
    </w:p>
    <w:p w:rsidR="001A7847" w:rsidRDefault="007D395D">
      <w:pPr>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r>
        <w:rPr>
          <w:rFonts w:eastAsia="宋体"/>
          <w:kern w:val="0"/>
        </w:rPr>
        <w:t xml:space="preserve">hosted </w:t>
      </w:r>
      <w:r>
        <w:rPr>
          <w:rFonts w:eastAsia="宋体"/>
          <w:kern w:val="0"/>
        </w:rPr>
        <w:t>宿主仓库：主要用于部署无法从公共仓库获取的构件（如</w:t>
      </w:r>
      <w:r>
        <w:rPr>
          <w:rFonts w:eastAsia="宋体"/>
          <w:kern w:val="0"/>
        </w:rPr>
        <w:t xml:space="preserve"> oracle </w:t>
      </w:r>
      <w:r>
        <w:rPr>
          <w:rFonts w:eastAsia="宋体"/>
          <w:kern w:val="0"/>
        </w:rPr>
        <w:t>的</w:t>
      </w:r>
      <w:r>
        <w:rPr>
          <w:rFonts w:eastAsia="宋体"/>
          <w:kern w:val="0"/>
        </w:rPr>
        <w:t xml:space="preserve"> JDBC </w:t>
      </w:r>
      <w:r>
        <w:rPr>
          <w:rFonts w:eastAsia="宋体"/>
          <w:kern w:val="0"/>
        </w:rPr>
        <w:t>驱动）以及自己或第三方的项目构件；</w:t>
      </w:r>
    </w:p>
    <w:p w:rsidR="001A7847" w:rsidRDefault="007D395D">
      <w:pPr>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r>
        <w:rPr>
          <w:rFonts w:eastAsia="宋体"/>
          <w:kern w:val="0"/>
        </w:rPr>
        <w:t xml:space="preserve">proxy </w:t>
      </w:r>
      <w:r>
        <w:rPr>
          <w:rFonts w:eastAsia="宋体"/>
          <w:kern w:val="0"/>
        </w:rPr>
        <w:t>代理仓库：代理公共的远程仓库；</w:t>
      </w:r>
    </w:p>
    <w:p w:rsidR="001A7847" w:rsidRDefault="007D395D">
      <w:pPr>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r>
        <w:rPr>
          <w:rFonts w:eastAsia="宋体"/>
          <w:kern w:val="0"/>
        </w:rPr>
        <w:t xml:space="preserve">virtual </w:t>
      </w:r>
      <w:r>
        <w:rPr>
          <w:rFonts w:eastAsia="宋体"/>
          <w:kern w:val="0"/>
        </w:rPr>
        <w:t>虚拟仓库：用于适配</w:t>
      </w:r>
      <w:r>
        <w:rPr>
          <w:rFonts w:eastAsia="宋体"/>
          <w:kern w:val="0"/>
        </w:rPr>
        <w:t xml:space="preserve"> Maven 1</w:t>
      </w:r>
      <w:r>
        <w:rPr>
          <w:rFonts w:eastAsia="宋体"/>
          <w:kern w:val="0"/>
        </w:rPr>
        <w:t>；</w:t>
      </w:r>
    </w:p>
    <w:p w:rsidR="001A7847" w:rsidRDefault="007D395D">
      <w:pPr>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w:t>
      </w:r>
      <w:r>
        <w:rPr>
          <w:rFonts w:eastAsia="宋体"/>
          <w:kern w:val="0"/>
        </w:rPr>
        <w:t xml:space="preserve">group </w:t>
      </w:r>
      <w:r>
        <w:rPr>
          <w:rFonts w:eastAsia="宋体"/>
          <w:kern w:val="0"/>
        </w:rPr>
        <w:t>仓库组：</w:t>
      </w:r>
      <w:r>
        <w:rPr>
          <w:rFonts w:eastAsia="宋体"/>
          <w:kern w:val="0"/>
        </w:rPr>
        <w:t xml:space="preserve">Nexus </w:t>
      </w:r>
      <w:r>
        <w:rPr>
          <w:rFonts w:eastAsia="宋体"/>
          <w:kern w:val="0"/>
        </w:rPr>
        <w:t>通过仓库组的概念统一管理多个仓库，这样我们在项目中直接请求仓库组即可请求到仓库组管理的多个仓库。</w:t>
      </w:r>
      <w:r>
        <w:rPr>
          <w:rFonts w:ascii="宋体" w:eastAsia="宋体" w:hAnsi="宋体" w:cs="宋体"/>
          <w:kern w:val="0"/>
          <w:sz w:val="24"/>
          <w:szCs w:val="24"/>
        </w:rPr>
        <w:t xml:space="preserve"> </w:t>
      </w:r>
    </w:p>
    <w:p w:rsidR="001A7847" w:rsidRDefault="001A7847">
      <w:pPr>
        <w:rPr>
          <w:rFonts w:ascii="宋体" w:eastAsia="宋体" w:hAnsi="宋体" w:cs="宋体"/>
          <w:kern w:val="0"/>
          <w:sz w:val="24"/>
          <w:szCs w:val="24"/>
        </w:rPr>
      </w:pPr>
    </w:p>
    <w:p w:rsidR="001A7847" w:rsidRDefault="007D395D">
      <w:r>
        <w:rPr>
          <w:noProof/>
        </w:rPr>
        <w:drawing>
          <wp:inline distT="0" distB="0" distL="0" distR="0">
            <wp:extent cx="5274310" cy="1594485"/>
            <wp:effectExtent l="0" t="0" r="2540" b="571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64"/>
                    <a:stretch>
                      <a:fillRect/>
                    </a:stretch>
                  </pic:blipFill>
                  <pic:spPr>
                    <a:xfrm>
                      <a:off x="0" y="0"/>
                      <a:ext cx="5274310" cy="1595113"/>
                    </a:xfrm>
                    <a:prstGeom prst="rect">
                      <a:avLst/>
                    </a:prstGeom>
                  </pic:spPr>
                </pic:pic>
              </a:graphicData>
            </a:graphic>
          </wp:inline>
        </w:drawing>
      </w:r>
    </w:p>
    <w:p w:rsidR="001A7847" w:rsidRDefault="001A7847"/>
    <w:p w:rsidR="001A7847" w:rsidRDefault="007D395D">
      <w:r>
        <w:rPr>
          <w:noProof/>
        </w:rPr>
        <w:drawing>
          <wp:inline distT="0" distB="0" distL="0" distR="0">
            <wp:extent cx="5274310" cy="457517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65"/>
                    <a:stretch>
                      <a:fillRect/>
                    </a:stretch>
                  </pic:blipFill>
                  <pic:spPr>
                    <a:xfrm>
                      <a:off x="0" y="0"/>
                      <a:ext cx="5274310" cy="4575342"/>
                    </a:xfrm>
                    <a:prstGeom prst="rect">
                      <a:avLst/>
                    </a:prstGeom>
                  </pic:spPr>
                </pic:pic>
              </a:graphicData>
            </a:graphic>
          </wp:inline>
        </w:drawing>
      </w:r>
    </w:p>
    <w:p w:rsidR="001A7847" w:rsidRDefault="001A7847"/>
    <w:p w:rsidR="001A7847" w:rsidRDefault="007D395D">
      <w:pPr>
        <w:widowControl/>
        <w:shd w:val="clear" w:color="auto" w:fill="FFFFFF"/>
        <w:spacing w:after="375"/>
        <w:jc w:val="left"/>
        <w:rPr>
          <w:rFonts w:ascii="Arial" w:eastAsia="宋体" w:hAnsi="Arial" w:cs="Arial"/>
          <w:b/>
          <w:color w:val="2F2F2F"/>
          <w:kern w:val="0"/>
          <w:sz w:val="24"/>
          <w:szCs w:val="24"/>
        </w:rPr>
      </w:pPr>
      <w:r>
        <w:rPr>
          <w:rFonts w:ascii="Arial" w:eastAsia="宋体" w:hAnsi="Arial" w:cs="Arial" w:hint="eastAsia"/>
          <w:b/>
          <w:color w:val="2F2F2F"/>
          <w:kern w:val="0"/>
          <w:sz w:val="24"/>
          <w:szCs w:val="24"/>
        </w:rPr>
        <w:t>Verslon pollcy</w:t>
      </w:r>
    </w:p>
    <w:p w:rsidR="001A7847" w:rsidRDefault="007D395D">
      <w:pPr>
        <w:ind w:firstLine="420"/>
      </w:pPr>
      <w:r>
        <w:lastRenderedPageBreak/>
        <w:t>Releases(</w:t>
      </w:r>
      <w:r>
        <w:t>发布</w:t>
      </w:r>
      <w:r>
        <w:t>)</w:t>
      </w:r>
      <w:r>
        <w:t>：用于正式发布的版本。</w:t>
      </w:r>
    </w:p>
    <w:p w:rsidR="001A7847" w:rsidRDefault="007D395D">
      <w:pPr>
        <w:ind w:firstLine="420"/>
      </w:pPr>
      <w:r>
        <w:t>Snapshot(</w:t>
      </w:r>
      <w:r>
        <w:t>快照</w:t>
      </w:r>
      <w:r>
        <w:t>)</w:t>
      </w:r>
      <w:r>
        <w:t>：预发布的抢先测试版。</w:t>
      </w:r>
    </w:p>
    <w:p w:rsidR="001A7847" w:rsidRDefault="007D395D">
      <w:pPr>
        <w:ind w:firstLine="420"/>
      </w:pPr>
      <w:r>
        <w:t>Mixed</w:t>
      </w:r>
      <w:r>
        <w:t>：混合的。</w:t>
      </w:r>
    </w:p>
    <w:p w:rsidR="001A7847" w:rsidRDefault="007D395D">
      <w:pPr>
        <w:rPr>
          <w:b/>
        </w:rPr>
      </w:pPr>
      <w:r>
        <w:rPr>
          <w:rFonts w:hint="eastAsia"/>
          <w:b/>
        </w:rPr>
        <w:t>Deployment pollcy</w:t>
      </w:r>
    </w:p>
    <w:p w:rsidR="001A7847" w:rsidRDefault="007D395D">
      <w:r>
        <w:rPr>
          <w:rFonts w:hint="eastAsia"/>
          <w:b/>
        </w:rPr>
        <w:tab/>
      </w:r>
      <w:r>
        <w:t>Allow redeploy(</w:t>
      </w:r>
      <w:r>
        <w:t>允许重新部署</w:t>
      </w:r>
      <w:r>
        <w:t>)</w:t>
      </w:r>
      <w:r>
        <w:t>。</w:t>
      </w:r>
    </w:p>
    <w:p w:rsidR="001A7847" w:rsidRDefault="007D395D">
      <w:pPr>
        <w:ind w:firstLine="420"/>
        <w:rPr>
          <w:rFonts w:eastAsia="宋体"/>
          <w:kern w:val="0"/>
          <w:sz w:val="24"/>
          <w:szCs w:val="24"/>
        </w:rPr>
      </w:pPr>
      <w:r>
        <w:rPr>
          <w:rFonts w:eastAsia="宋体"/>
          <w:kern w:val="0"/>
          <w:sz w:val="24"/>
          <w:szCs w:val="24"/>
        </w:rPr>
        <w:t>Disable redeploy(</w:t>
      </w:r>
      <w:r>
        <w:rPr>
          <w:rFonts w:eastAsia="宋体"/>
          <w:kern w:val="0"/>
          <w:sz w:val="24"/>
          <w:szCs w:val="24"/>
        </w:rPr>
        <w:t>关闭重新部署</w:t>
      </w:r>
      <w:r>
        <w:rPr>
          <w:rFonts w:eastAsia="宋体"/>
          <w:kern w:val="0"/>
          <w:sz w:val="24"/>
          <w:szCs w:val="24"/>
        </w:rPr>
        <w:t>)</w:t>
      </w:r>
      <w:r>
        <w:rPr>
          <w:rFonts w:eastAsia="宋体"/>
          <w:kern w:val="0"/>
          <w:sz w:val="24"/>
          <w:szCs w:val="24"/>
        </w:rPr>
        <w:t>。</w:t>
      </w:r>
    </w:p>
    <w:p w:rsidR="001A7847" w:rsidRDefault="007D395D">
      <w:pPr>
        <w:ind w:firstLine="420"/>
        <w:rPr>
          <w:rFonts w:eastAsia="宋体"/>
          <w:kern w:val="0"/>
          <w:sz w:val="24"/>
          <w:szCs w:val="24"/>
        </w:rPr>
      </w:pPr>
      <w:r>
        <w:rPr>
          <w:rFonts w:eastAsia="宋体"/>
          <w:kern w:val="0"/>
          <w:sz w:val="24"/>
          <w:szCs w:val="24"/>
        </w:rPr>
        <w:t>Read-only(</w:t>
      </w:r>
      <w:r>
        <w:rPr>
          <w:rFonts w:eastAsia="宋体"/>
          <w:kern w:val="0"/>
          <w:sz w:val="24"/>
          <w:szCs w:val="24"/>
        </w:rPr>
        <w:t>只读的</w:t>
      </w:r>
      <w:r>
        <w:rPr>
          <w:rFonts w:eastAsia="宋体"/>
          <w:kern w:val="0"/>
          <w:sz w:val="24"/>
          <w:szCs w:val="24"/>
        </w:rPr>
        <w:t>)</w:t>
      </w:r>
      <w:r>
        <w:rPr>
          <w:rFonts w:eastAsia="宋体"/>
          <w:kern w:val="0"/>
          <w:sz w:val="24"/>
          <w:szCs w:val="24"/>
        </w:rPr>
        <w:t>。</w:t>
      </w:r>
    </w:p>
    <w:p w:rsidR="001A7847" w:rsidRDefault="001A7847">
      <w:pPr>
        <w:rPr>
          <w:b/>
        </w:rPr>
      </w:pPr>
    </w:p>
    <w:p w:rsidR="001A7847" w:rsidRDefault="007D395D">
      <w:pPr>
        <w:pStyle w:val="6"/>
      </w:pPr>
      <w:r>
        <w:rPr>
          <w:rFonts w:hint="eastAsia"/>
        </w:rPr>
        <w:t>2.</w:t>
      </w:r>
      <w:r>
        <w:rPr>
          <w:rFonts w:hint="eastAsia"/>
        </w:rPr>
        <w:t>创建角色</w:t>
      </w:r>
    </w:p>
    <w:p w:rsidR="001A7847" w:rsidRDefault="007D395D">
      <w:r>
        <w:rPr>
          <w:noProof/>
        </w:rPr>
        <w:drawing>
          <wp:inline distT="0" distB="0" distL="0" distR="0">
            <wp:extent cx="5274310" cy="6626225"/>
            <wp:effectExtent l="0" t="0" r="254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66"/>
                    <a:stretch>
                      <a:fillRect/>
                    </a:stretch>
                  </pic:blipFill>
                  <pic:spPr>
                    <a:xfrm>
                      <a:off x="0" y="0"/>
                      <a:ext cx="5274310" cy="6626462"/>
                    </a:xfrm>
                    <a:prstGeom prst="rect">
                      <a:avLst/>
                    </a:prstGeom>
                  </pic:spPr>
                </pic:pic>
              </a:graphicData>
            </a:graphic>
          </wp:inline>
        </w:drawing>
      </w:r>
    </w:p>
    <w:p w:rsidR="001A7847" w:rsidRDefault="007D395D">
      <w:pPr>
        <w:pStyle w:val="6"/>
      </w:pPr>
      <w:r>
        <w:rPr>
          <w:rFonts w:hint="eastAsia"/>
        </w:rPr>
        <w:lastRenderedPageBreak/>
        <w:t>3.</w:t>
      </w:r>
      <w:r>
        <w:rPr>
          <w:rFonts w:hint="eastAsia"/>
        </w:rPr>
        <w:t>创建用户</w:t>
      </w:r>
    </w:p>
    <w:p w:rsidR="001A7847" w:rsidRDefault="007D395D">
      <w:r>
        <w:rPr>
          <w:noProof/>
        </w:rPr>
        <w:drawing>
          <wp:inline distT="0" distB="0" distL="0" distR="0">
            <wp:extent cx="5274310" cy="539940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67"/>
                    <a:stretch>
                      <a:fillRect/>
                    </a:stretch>
                  </pic:blipFill>
                  <pic:spPr>
                    <a:xfrm>
                      <a:off x="0" y="0"/>
                      <a:ext cx="5274310" cy="5399453"/>
                    </a:xfrm>
                    <a:prstGeom prst="rect">
                      <a:avLst/>
                    </a:prstGeom>
                  </pic:spPr>
                </pic:pic>
              </a:graphicData>
            </a:graphic>
          </wp:inline>
        </w:drawing>
      </w:r>
    </w:p>
    <w:p w:rsidR="001A7847" w:rsidRDefault="007D395D">
      <w:pPr>
        <w:pStyle w:val="4"/>
      </w:pPr>
      <w:r>
        <w:rPr>
          <w:rFonts w:hint="eastAsia"/>
        </w:rPr>
        <w:t xml:space="preserve">10.maven </w:t>
      </w:r>
      <w:r>
        <w:rPr>
          <w:rFonts w:hint="eastAsia"/>
        </w:rPr>
        <w:t>配置</w:t>
      </w:r>
      <w:r>
        <w:rPr>
          <w:rFonts w:hint="eastAsia"/>
        </w:rPr>
        <w:t>nexus</w:t>
      </w:r>
    </w:p>
    <w:p w:rsidR="001A7847" w:rsidRDefault="007D395D">
      <w:pPr>
        <w:pStyle w:val="5"/>
        <w:rPr>
          <w:rStyle w:val="6Char"/>
        </w:rPr>
      </w:pPr>
      <w:r>
        <w:rPr>
          <w:rStyle w:val="6Char"/>
        </w:rPr>
        <w:t>1.maven</w:t>
      </w:r>
      <w:r>
        <w:rPr>
          <w:rStyle w:val="6Char"/>
        </w:rPr>
        <w:t>使用本地库</w:t>
      </w:r>
      <w:r>
        <w:rPr>
          <w:rStyle w:val="6Char"/>
        </w:rPr>
        <w:t> </w:t>
      </w:r>
    </w:p>
    <w:p w:rsidR="001A7847" w:rsidRDefault="007D395D">
      <w:pPr>
        <w:rPr>
          <w:rFonts w:ascii="Arial" w:hAnsi="Arial" w:cs="Arial"/>
          <w:color w:val="4F4F4F"/>
          <w:shd w:val="clear" w:color="auto" w:fill="FFFFFF"/>
        </w:rPr>
      </w:pPr>
      <w:r>
        <w:rPr>
          <w:rFonts w:ascii="Arial" w:hAnsi="Arial" w:cs="Arial"/>
          <w:color w:val="4F4F4F"/>
        </w:rPr>
        <w:br/>
      </w:r>
      <w:r>
        <w:rPr>
          <w:rFonts w:ascii="Arial" w:hAnsi="Arial" w:cs="Arial"/>
          <w:color w:val="4F4F4F"/>
          <w:shd w:val="clear" w:color="auto" w:fill="FFFFFF"/>
        </w:rPr>
        <w:t>在</w:t>
      </w:r>
      <w:r>
        <w:rPr>
          <w:rFonts w:ascii="Arial" w:hAnsi="Arial" w:cs="Arial"/>
          <w:color w:val="4F4F4F"/>
          <w:shd w:val="clear" w:color="auto" w:fill="FFFFFF"/>
        </w:rPr>
        <w:t>maven</w:t>
      </w:r>
      <w:r>
        <w:rPr>
          <w:rFonts w:ascii="Arial" w:hAnsi="Arial" w:cs="Arial"/>
          <w:color w:val="4F4F4F"/>
          <w:shd w:val="clear" w:color="auto" w:fill="FFFFFF"/>
        </w:rPr>
        <w:t>的</w:t>
      </w:r>
      <w:r>
        <w:rPr>
          <w:rFonts w:ascii="Arial" w:hAnsi="Arial" w:cs="Arial"/>
          <w:color w:val="4F4F4F"/>
          <w:shd w:val="clear" w:color="auto" w:fill="FFFFFF"/>
        </w:rPr>
        <w:t>setting.xml</w:t>
      </w:r>
      <w:r>
        <w:rPr>
          <w:rFonts w:ascii="Arial" w:hAnsi="Arial" w:cs="Arial"/>
          <w:color w:val="4F4F4F"/>
          <w:shd w:val="clear" w:color="auto" w:fill="FFFFFF"/>
        </w:rPr>
        <w:t>中设置：（默认设置）</w:t>
      </w:r>
    </w:p>
    <w:p w:rsidR="001A7847" w:rsidRDefault="007D395D">
      <w:pPr>
        <w:rPr>
          <w:rFonts w:ascii="Arial" w:hAnsi="Arial" w:cs="Arial"/>
          <w:color w:val="4F4F4F"/>
          <w:shd w:val="clear" w:color="auto" w:fill="FFFFFF"/>
        </w:rPr>
      </w:pPr>
      <w:r>
        <w:rPr>
          <w:rFonts w:ascii="Arial" w:hAnsi="Arial" w:cs="Arial"/>
          <w:color w:val="4F4F4F"/>
          <w:shd w:val="clear" w:color="auto" w:fill="FFFFFF"/>
        </w:rPr>
        <w:t>&lt;?xml version="1.0" encoding="UTF-8"?&gt;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&lt;settings&gt;</w:t>
      </w:r>
    </w:p>
    <w:p w:rsidR="001A7847" w:rsidRDefault="007D395D">
      <w:pPr>
        <w:rPr>
          <w:rFonts w:ascii="Arial" w:hAnsi="Arial" w:cs="Arial"/>
          <w:color w:val="4F4F4F"/>
          <w:shd w:val="clear" w:color="auto" w:fill="FFFFFF"/>
        </w:rPr>
      </w:pPr>
      <w:r>
        <w:rPr>
          <w:rFonts w:ascii="Arial" w:hAnsi="Arial" w:cs="Arial" w:hint="eastAsia"/>
          <w:color w:val="4F4F4F"/>
          <w:shd w:val="clear" w:color="auto" w:fill="FFFFFF"/>
        </w:rPr>
        <w:t>&lt;!--</w:t>
      </w:r>
      <w:r>
        <w:rPr>
          <w:rFonts w:ascii="Arial" w:hAnsi="Arial" w:cs="Arial" w:hint="eastAsia"/>
          <w:color w:val="4F4F4F"/>
          <w:shd w:val="clear" w:color="auto" w:fill="FFFFFF"/>
        </w:rPr>
        <w:t>配置镜像</w:t>
      </w:r>
      <w:r>
        <w:rPr>
          <w:rFonts w:ascii="Arial" w:hAnsi="Arial" w:cs="Arial" w:hint="eastAsia"/>
          <w:color w:val="4F4F4F"/>
          <w:shd w:val="clear" w:color="auto" w:fill="FFFFFF"/>
        </w:rPr>
        <w:t xml:space="preserve"> --&gt;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&lt;mirrors&gt;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&lt;mirror&gt;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&lt;id&gt;nexus&lt;/id&gt;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lastRenderedPageBreak/>
        <w:t xml:space="preserve">            &lt;mirrorOf&gt;*&lt;/mirrorOf&gt;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&lt;url&gt;http://127.0.0.1:8086/nexus/content/groups/public&lt;/url&gt;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&lt;/mirror&gt;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&lt;/mirrors&gt;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&lt;profiles&gt;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&lt;profile&gt;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&lt;id&gt;nexus&lt;/id&gt;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&lt;repositories&gt;</w:t>
      </w:r>
    </w:p>
    <w:p w:rsidR="001A7847" w:rsidRDefault="007D395D">
      <w:pPr>
        <w:rPr>
          <w:rFonts w:ascii="Arial" w:hAnsi="Arial" w:cs="Arial"/>
          <w:color w:val="4F4F4F"/>
          <w:shd w:val="clear" w:color="auto" w:fill="FFFFFF"/>
        </w:rPr>
      </w:pPr>
      <w:r>
        <w:rPr>
          <w:rFonts w:ascii="Arial" w:hAnsi="Arial" w:cs="Arial" w:hint="eastAsia"/>
          <w:color w:val="4F4F4F"/>
          <w:shd w:val="clear" w:color="auto" w:fill="FFFFFF"/>
        </w:rPr>
        <w:tab/>
      </w:r>
      <w:r>
        <w:rPr>
          <w:rFonts w:ascii="Arial" w:hAnsi="Arial" w:cs="Arial" w:hint="eastAsia"/>
          <w:color w:val="4F4F4F"/>
          <w:shd w:val="clear" w:color="auto" w:fill="FFFFFF"/>
        </w:rPr>
        <w:tab/>
      </w:r>
      <w:r>
        <w:rPr>
          <w:rFonts w:ascii="Arial" w:hAnsi="Arial" w:cs="Arial" w:hint="eastAsia"/>
          <w:color w:val="4F4F4F"/>
          <w:shd w:val="clear" w:color="auto" w:fill="FFFFFF"/>
        </w:rPr>
        <w:tab/>
        <w:t>&lt;!--</w:t>
      </w:r>
      <w:r>
        <w:rPr>
          <w:rFonts w:ascii="Arial" w:hAnsi="Arial" w:cs="Arial" w:hint="eastAsia"/>
          <w:color w:val="4F4F4F"/>
          <w:shd w:val="clear" w:color="auto" w:fill="FFFFFF"/>
        </w:rPr>
        <w:t>依赖构件</w:t>
      </w:r>
      <w:r>
        <w:rPr>
          <w:rFonts w:ascii="Arial" w:hAnsi="Arial" w:cs="Arial" w:hint="eastAsia"/>
          <w:color w:val="4F4F4F"/>
          <w:shd w:val="clear" w:color="auto" w:fill="FFFFFF"/>
        </w:rPr>
        <w:t xml:space="preserve"> </w:t>
      </w:r>
      <w:r>
        <w:rPr>
          <w:rFonts w:ascii="Arial" w:hAnsi="Arial" w:cs="Arial" w:hint="eastAsia"/>
          <w:color w:val="4F4F4F"/>
          <w:shd w:val="clear" w:color="auto" w:fill="FFFFFF"/>
        </w:rPr>
        <w:t>配置远程仓库</w:t>
      </w:r>
      <w:r>
        <w:rPr>
          <w:rFonts w:ascii="Arial" w:hAnsi="Arial" w:cs="Arial" w:hint="eastAsia"/>
          <w:color w:val="4F4F4F"/>
          <w:shd w:val="clear" w:color="auto" w:fill="FFFFFF"/>
        </w:rPr>
        <w:t xml:space="preserve"> --&gt;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&lt;id&gt;central&lt;/id&gt;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&lt;url&gt;http://repo1.maven.org/maven2/&lt;/url&gt;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&lt;releases&gt;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&lt;enabled&gt;true&lt;/enabled&gt;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&lt;/releases&gt;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&lt;enabled&gt;true&lt;/enabled&gt;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&lt;/repositories&gt;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&lt;pluginRepositories&gt;</w:t>
      </w:r>
    </w:p>
    <w:p w:rsidR="001A7847" w:rsidRDefault="007D395D">
      <w:pPr>
        <w:rPr>
          <w:rFonts w:ascii="Arial" w:hAnsi="Arial" w:cs="Arial"/>
          <w:color w:val="4F4F4F"/>
          <w:shd w:val="clear" w:color="auto" w:fill="FFFFFF"/>
        </w:rPr>
      </w:pPr>
      <w:r>
        <w:rPr>
          <w:rFonts w:ascii="Arial" w:hAnsi="Arial" w:cs="Arial" w:hint="eastAsia"/>
          <w:color w:val="4F4F4F"/>
          <w:shd w:val="clear" w:color="auto" w:fill="FFFFFF"/>
        </w:rPr>
        <w:tab/>
      </w:r>
      <w:r>
        <w:rPr>
          <w:rFonts w:ascii="Arial" w:hAnsi="Arial" w:cs="Arial" w:hint="eastAsia"/>
          <w:color w:val="4F4F4F"/>
          <w:shd w:val="clear" w:color="auto" w:fill="FFFFFF"/>
        </w:rPr>
        <w:tab/>
      </w:r>
      <w:r>
        <w:rPr>
          <w:rFonts w:ascii="Arial" w:hAnsi="Arial" w:cs="Arial" w:hint="eastAsia"/>
          <w:color w:val="4F4F4F"/>
          <w:shd w:val="clear" w:color="auto" w:fill="FFFFFF"/>
        </w:rPr>
        <w:tab/>
        <w:t>&lt;!--</w:t>
      </w:r>
      <w:r>
        <w:rPr>
          <w:rFonts w:ascii="Arial" w:hAnsi="Arial" w:cs="Arial" w:hint="eastAsia"/>
          <w:color w:val="4F4F4F"/>
          <w:shd w:val="clear" w:color="auto" w:fill="FFFFFF"/>
        </w:rPr>
        <w:t>插件构件</w:t>
      </w:r>
      <w:r>
        <w:rPr>
          <w:rFonts w:ascii="Arial" w:hAnsi="Arial" w:cs="Arial" w:hint="eastAsia"/>
          <w:color w:val="4F4F4F"/>
          <w:shd w:val="clear" w:color="auto" w:fill="FFFFFF"/>
        </w:rPr>
        <w:t xml:space="preserve"> </w:t>
      </w:r>
      <w:r>
        <w:rPr>
          <w:rFonts w:ascii="Arial" w:hAnsi="Arial" w:cs="Arial" w:hint="eastAsia"/>
          <w:color w:val="4F4F4F"/>
          <w:shd w:val="clear" w:color="auto" w:fill="FFFFFF"/>
        </w:rPr>
        <w:t>配置下载仓库</w:t>
      </w:r>
      <w:r>
        <w:rPr>
          <w:rFonts w:ascii="Arial" w:hAnsi="Arial" w:cs="Arial" w:hint="eastAsia"/>
          <w:color w:val="4F4F4F"/>
          <w:shd w:val="clear" w:color="auto" w:fill="FFFFFF"/>
        </w:rPr>
        <w:t xml:space="preserve"> --&gt;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&lt;pluginRepository&gt;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&lt;id&gt;central&lt;/id&gt;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&lt;url&gt;http://central&lt;/url&gt;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&lt;releases&gt;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&lt;enabled&gt;true&lt;/enabled&gt;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&lt;/releases&gt;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&lt;enabled&gt;true&lt;/enabled&gt;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&lt;/pluginRepository&gt;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&lt;/pluginRepositories&gt;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&lt;/profile&gt;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&lt;/profiles&gt;</w:t>
      </w:r>
    </w:p>
    <w:p w:rsidR="001A7847" w:rsidRDefault="007D395D">
      <w:pPr>
        <w:rPr>
          <w:rFonts w:ascii="Arial" w:hAnsi="Arial" w:cs="Arial"/>
          <w:color w:val="4F4F4F"/>
          <w:shd w:val="clear" w:color="auto" w:fill="FFFFFF"/>
        </w:rPr>
      </w:pPr>
      <w:r>
        <w:rPr>
          <w:rFonts w:ascii="Arial" w:hAnsi="Arial" w:cs="Arial" w:hint="eastAsia"/>
          <w:color w:val="4F4F4F"/>
          <w:shd w:val="clear" w:color="auto" w:fill="FFFFFF"/>
        </w:rPr>
        <w:tab/>
        <w:t>&lt;!--</w:t>
      </w:r>
      <w:r>
        <w:rPr>
          <w:rFonts w:ascii="Arial" w:hAnsi="Arial" w:cs="Arial" w:hint="eastAsia"/>
          <w:color w:val="4F4F4F"/>
          <w:shd w:val="clear" w:color="auto" w:fill="FFFFFF"/>
        </w:rPr>
        <w:t>激活私服</w:t>
      </w:r>
      <w:r>
        <w:rPr>
          <w:rFonts w:ascii="Arial" w:hAnsi="Arial" w:cs="Arial" w:hint="eastAsia"/>
          <w:color w:val="4F4F4F"/>
          <w:shd w:val="clear" w:color="auto" w:fill="FFFFFF"/>
        </w:rPr>
        <w:t xml:space="preserve"> --&gt;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&lt;activeProfiles&gt;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&lt;activeProfile&gt;nexus&lt;/activeProfile&gt;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&lt;/activeProfiles&gt;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&lt;/settings&gt;</w:t>
      </w:r>
    </w:p>
    <w:p w:rsidR="001A7847" w:rsidRDefault="001A7847">
      <w:pPr>
        <w:rPr>
          <w:rFonts w:ascii="Arial" w:hAnsi="Arial" w:cs="Arial"/>
          <w:color w:val="4F4F4F"/>
          <w:shd w:val="clear" w:color="auto" w:fill="FFFFFF"/>
        </w:rPr>
      </w:pPr>
    </w:p>
    <w:p w:rsidR="001A7847" w:rsidRDefault="007D395D">
      <w:pPr>
        <w:rPr>
          <w:rFonts w:ascii="Arial" w:hAnsi="Arial" w:cs="Arial"/>
          <w:color w:val="4F4F4F"/>
          <w:shd w:val="clear" w:color="auto" w:fill="FFFFFF"/>
        </w:rPr>
      </w:pPr>
      <w:r>
        <w:rPr>
          <w:rFonts w:ascii="Arial" w:hAnsi="Arial" w:cs="Arial"/>
          <w:color w:val="4F4F4F"/>
          <w:shd w:val="clear" w:color="auto" w:fill="FFFFFF"/>
        </w:rPr>
        <w:t>如果只想在某个项目中使用本地库则在该项目的</w:t>
      </w:r>
      <w:r>
        <w:rPr>
          <w:rFonts w:ascii="Arial" w:hAnsi="Arial" w:cs="Arial"/>
          <w:color w:val="4F4F4F"/>
          <w:shd w:val="clear" w:color="auto" w:fill="FFFFFF"/>
        </w:rPr>
        <w:t>pom.xml</w:t>
      </w:r>
      <w:r>
        <w:rPr>
          <w:rFonts w:ascii="Arial" w:hAnsi="Arial" w:cs="Arial"/>
          <w:color w:val="4F4F4F"/>
          <w:shd w:val="clear" w:color="auto" w:fill="FFFFFF"/>
        </w:rPr>
        <w:t>中</w:t>
      </w:r>
    </w:p>
    <w:p w:rsidR="001A7847" w:rsidRDefault="007D395D">
      <w:pPr>
        <w:rPr>
          <w:rFonts w:ascii="Arial" w:hAnsi="Arial" w:cs="Arial"/>
          <w:color w:val="4F4F4F"/>
          <w:shd w:val="clear" w:color="auto" w:fill="FFFFFF"/>
        </w:rPr>
      </w:pPr>
      <w:r>
        <w:rPr>
          <w:rFonts w:ascii="Arial" w:hAnsi="Arial" w:cs="Arial"/>
          <w:color w:val="4F4F4F"/>
          <w:shd w:val="clear" w:color="auto" w:fill="FFFFFF"/>
        </w:rPr>
        <w:t>&lt;?xml version="1.0" encoding="UTF-8"?&gt;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&lt;settings&gt;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lastRenderedPageBreak/>
        <w:t xml:space="preserve">    &lt;mirrors&gt;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&lt;mirror&gt;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&lt;id&gt;nexus&lt;/id&gt;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&lt;mirrorOf&gt;*&lt;/mirrorOf&gt;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&lt;url&gt;http://127.0.0.1:8086/nexus/content/groups/public&lt;/url&gt;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&lt;/mirror&gt;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&lt;/mirrors&gt;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&lt;profiles&gt;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&lt;profile&gt;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&lt;id&gt;nexus&lt;/id&gt;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&lt;repositories&gt;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&lt;id&gt;central&lt;/id&gt;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&lt;url&gt;http://repo1.maven.org/maven2/&lt;/url&gt;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&lt;releases&gt;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&lt;enabled&gt;true&lt;/enabled&gt;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&lt;/releases&gt;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&lt;enabled&gt;true&lt;/enabled&gt;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&lt;/repositories&gt;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&lt;pluginRepositories&gt;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&lt;pluginRepository&gt;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&lt;id&gt;central&lt;/id&gt;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&lt;url&gt;http://central&lt;/url&gt;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&lt;releases&gt;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&lt;enabled&gt;true&lt;/enabled&gt;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&lt;/releases&gt;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&lt;enabled&gt;true&lt;/enabled&gt;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&lt;/pluginRepository&gt;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&lt;/pluginRepositories&gt;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&lt;/profile&gt;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&lt;/profiles&gt;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&lt;activeProfiles&gt;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&lt;activeProfile&gt;nexus&lt;/activeProfile&gt;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&lt;/activeProfiles&gt;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&lt;/settings&gt;</w:t>
      </w:r>
    </w:p>
    <w:p w:rsidR="001A7847" w:rsidRDefault="001A7847">
      <w:pPr>
        <w:rPr>
          <w:rFonts w:ascii="Arial" w:hAnsi="Arial" w:cs="Arial"/>
          <w:color w:val="4F4F4F"/>
          <w:shd w:val="clear" w:color="auto" w:fill="FFFFFF"/>
        </w:rPr>
      </w:pPr>
    </w:p>
    <w:p w:rsidR="001A7847" w:rsidRDefault="007D395D">
      <w:pPr>
        <w:pStyle w:val="5"/>
        <w:rPr>
          <w:shd w:val="clear" w:color="auto" w:fill="FFFFFF"/>
        </w:rPr>
      </w:pPr>
      <w:r>
        <w:rPr>
          <w:rFonts w:hint="eastAsia"/>
          <w:shd w:val="clear" w:color="auto" w:fill="FFFFFF"/>
        </w:rPr>
        <w:lastRenderedPageBreak/>
        <w:t>2.</w:t>
      </w:r>
      <w:r>
        <w:rPr>
          <w:rFonts w:hint="eastAsia"/>
          <w:shd w:val="clear" w:color="auto" w:fill="FFFFFF"/>
        </w:rPr>
        <w:t>打包部署到远程</w:t>
      </w:r>
      <w:r>
        <w:rPr>
          <w:rFonts w:hint="eastAsia"/>
          <w:shd w:val="clear" w:color="auto" w:fill="FFFFFF"/>
        </w:rPr>
        <w:t>nexus</w:t>
      </w:r>
      <w:r>
        <w:rPr>
          <w:shd w:val="clear" w:color="auto" w:fill="FFFFFF"/>
        </w:rPr>
        <w:tab/>
      </w:r>
    </w:p>
    <w:p w:rsidR="001A7847" w:rsidRDefault="007D395D">
      <w:pPr>
        <w:rPr>
          <w:rFonts w:ascii="Arial" w:hAnsi="Arial" w:cs="Arial"/>
          <w:color w:val="4F4F4F"/>
          <w:shd w:val="clear" w:color="auto" w:fill="FFFFFF"/>
        </w:rPr>
      </w:pPr>
      <w:r>
        <w:rPr>
          <w:rFonts w:ascii="Arial" w:hAnsi="Arial" w:cs="Arial"/>
          <w:color w:val="4F4F4F"/>
          <w:shd w:val="clear" w:color="auto" w:fill="FFFFFF"/>
        </w:rPr>
        <w:t>在</w:t>
      </w:r>
      <w:r>
        <w:rPr>
          <w:rFonts w:ascii="Arial" w:hAnsi="Arial" w:cs="Arial"/>
          <w:color w:val="4F4F4F"/>
          <w:shd w:val="clear" w:color="auto" w:fill="FFFFFF"/>
        </w:rPr>
        <w:t>pom</w:t>
      </w:r>
      <w:r>
        <w:rPr>
          <w:rFonts w:ascii="Arial" w:hAnsi="Arial" w:cs="Arial"/>
          <w:color w:val="4F4F4F"/>
          <w:shd w:val="clear" w:color="auto" w:fill="FFFFFF"/>
        </w:rPr>
        <w:t>文件中添加如下配置</w:t>
      </w:r>
    </w:p>
    <w:p w:rsidR="001A7847" w:rsidRDefault="001A7847"/>
    <w:p w:rsidR="001A7847" w:rsidRDefault="007D395D">
      <w:pPr>
        <w:rPr>
          <w:rFonts w:ascii="Arial" w:hAnsi="Arial" w:cs="Arial"/>
          <w:color w:val="4F4F4F"/>
          <w:shd w:val="clear" w:color="auto" w:fill="FFFFFF"/>
        </w:rPr>
      </w:pPr>
      <w:r>
        <w:rPr>
          <w:rFonts w:ascii="Arial" w:hAnsi="Arial" w:cs="Arial"/>
          <w:color w:val="4F4F4F"/>
          <w:shd w:val="clear" w:color="auto" w:fill="FFFFFF"/>
        </w:rPr>
        <w:t>&lt;distributionManagement&gt;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&lt;id&gt;releases&lt;/id&gt;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&lt;name&gt;Nexus Release Repository&lt;/name&gt;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&lt;url&gt;http://ip:8081/nexus/content/repositories/releases/&lt;/url&gt;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&lt;id&gt;snapshots&lt;/id&gt;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&lt;name&gt;Nexus Snapshot Repository&lt;/name&gt;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&lt;url&gt;http://ip:8081/nexus/content/repositories/snapshots/&lt;/url&gt;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    &lt;/snapshotRepository&gt;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&lt;/distributionManagement&gt;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ab/>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setting.xml</w:t>
      </w:r>
      <w:r>
        <w:rPr>
          <w:rFonts w:ascii="Arial" w:hAnsi="Arial" w:cs="Arial"/>
          <w:color w:val="333333"/>
          <w:szCs w:val="21"/>
          <w:shd w:val="clear" w:color="auto" w:fill="FFFFFF"/>
        </w:rPr>
        <w:t>文件中添加认证信息</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&lt;server&gt;   </w:t>
      </w:r>
    </w:p>
    <w:p w:rsidR="001A7847" w:rsidRDefault="007D395D">
      <w:pPr>
        <w:rPr>
          <w:rFonts w:ascii="Arial" w:hAnsi="Arial" w:cs="Arial"/>
          <w:color w:val="4F4F4F"/>
          <w:shd w:val="clear" w:color="auto" w:fill="FFFFFF"/>
        </w:rPr>
      </w:pPr>
      <w:r>
        <w:rPr>
          <w:rFonts w:ascii="Arial" w:hAnsi="Arial" w:cs="Arial"/>
          <w:color w:val="4F4F4F"/>
          <w:shd w:val="clear" w:color="auto" w:fill="FFFFFF"/>
        </w:rPr>
        <w:tab/>
        <w:t xml:space="preserve">&lt;id&gt;development&lt;/id&gt;   </w:t>
      </w:r>
    </w:p>
    <w:p w:rsidR="001A7847" w:rsidRDefault="007D395D">
      <w:pPr>
        <w:rPr>
          <w:rFonts w:ascii="Arial" w:hAnsi="Arial" w:cs="Arial"/>
          <w:color w:val="4F4F4F"/>
          <w:shd w:val="clear" w:color="auto" w:fill="FFFFFF"/>
        </w:rPr>
      </w:pPr>
      <w:r>
        <w:rPr>
          <w:rFonts w:ascii="Arial" w:hAnsi="Arial" w:cs="Arial"/>
          <w:color w:val="4F4F4F"/>
          <w:shd w:val="clear" w:color="auto" w:fill="FFFFFF"/>
        </w:rPr>
        <w:tab/>
        <w:t xml:space="preserve">&lt;username&gt;admin&lt;/username&gt;   </w:t>
      </w:r>
    </w:p>
    <w:p w:rsidR="001A7847" w:rsidRDefault="007D395D">
      <w:pPr>
        <w:rPr>
          <w:rFonts w:ascii="Arial" w:hAnsi="Arial" w:cs="Arial"/>
          <w:color w:val="4F4F4F"/>
          <w:shd w:val="clear" w:color="auto" w:fill="FFFFFF"/>
        </w:rPr>
      </w:pPr>
      <w:r>
        <w:rPr>
          <w:rFonts w:ascii="Arial" w:hAnsi="Arial" w:cs="Arial"/>
          <w:color w:val="4F4F4F"/>
          <w:shd w:val="clear" w:color="auto" w:fill="FFFFFF"/>
        </w:rPr>
        <w:tab/>
        <w:t>&lt;password&gt;admin23&lt;/password&gt;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&lt;/server&gt;</w:t>
      </w:r>
    </w:p>
    <w:p w:rsidR="001A7847" w:rsidRDefault="007D395D">
      <w:pPr>
        <w:rPr>
          <w:rFonts w:ascii="Arial" w:hAnsi="Arial" w:cs="Arial"/>
          <w:color w:val="4F4F4F"/>
          <w:shd w:val="clear" w:color="auto" w:fill="FFFFFF"/>
        </w:rPr>
      </w:pPr>
      <w:r>
        <w:rPr>
          <w:rFonts w:ascii="Arial" w:hAnsi="Arial" w:cs="Arial"/>
          <w:color w:val="4F4F4F"/>
          <w:shd w:val="clear" w:color="auto" w:fill="FFFFFF"/>
        </w:rPr>
        <w:t xml:space="preserve">&lt;server&gt;      </w:t>
      </w:r>
    </w:p>
    <w:p w:rsidR="001A7847" w:rsidRDefault="007D395D">
      <w:pPr>
        <w:rPr>
          <w:rFonts w:ascii="Arial" w:hAnsi="Arial" w:cs="Arial"/>
          <w:color w:val="4F4F4F"/>
          <w:shd w:val="clear" w:color="auto" w:fill="FFFFFF"/>
        </w:rPr>
      </w:pPr>
      <w:r>
        <w:rPr>
          <w:rFonts w:ascii="Arial" w:hAnsi="Arial" w:cs="Arial"/>
          <w:color w:val="4F4F4F"/>
          <w:shd w:val="clear" w:color="auto" w:fill="FFFFFF"/>
        </w:rPr>
        <w:tab/>
        <w:t xml:space="preserve">&lt;id&gt; archiva.releases &lt;/id&gt;      </w:t>
      </w:r>
    </w:p>
    <w:p w:rsidR="001A7847" w:rsidRDefault="007D395D">
      <w:pPr>
        <w:rPr>
          <w:rFonts w:ascii="Arial" w:hAnsi="Arial" w:cs="Arial"/>
          <w:color w:val="4F4F4F"/>
          <w:shd w:val="clear" w:color="auto" w:fill="FFFFFF"/>
        </w:rPr>
      </w:pPr>
      <w:r>
        <w:rPr>
          <w:rFonts w:ascii="Arial" w:hAnsi="Arial" w:cs="Arial"/>
          <w:color w:val="4F4F4F"/>
          <w:shd w:val="clear" w:color="auto" w:fill="FFFFFF"/>
        </w:rPr>
        <w:tab/>
        <w:t xml:space="preserve">&lt;username&gt; admin &lt;/username&gt;      </w:t>
      </w:r>
    </w:p>
    <w:p w:rsidR="001A7847" w:rsidRDefault="007D395D">
      <w:pPr>
        <w:rPr>
          <w:rFonts w:ascii="Arial" w:hAnsi="Arial" w:cs="Arial"/>
          <w:color w:val="4F4F4F"/>
          <w:shd w:val="clear" w:color="auto" w:fill="FFFFFF"/>
        </w:rPr>
      </w:pPr>
      <w:r>
        <w:rPr>
          <w:rFonts w:ascii="Arial" w:hAnsi="Arial" w:cs="Arial"/>
          <w:color w:val="4F4F4F"/>
          <w:shd w:val="clear" w:color="auto" w:fill="FFFFFF"/>
        </w:rPr>
        <w:tab/>
        <w:t xml:space="preserve">&lt;password&gt;admin23&lt;/password&gt;   </w:t>
      </w:r>
    </w:p>
    <w:p w:rsidR="001A7847" w:rsidRDefault="007D395D">
      <w:pPr>
        <w:rPr>
          <w:rFonts w:ascii="Arial" w:hAnsi="Arial" w:cs="Arial"/>
          <w:color w:val="4F4F4F"/>
          <w:shd w:val="clear" w:color="auto" w:fill="FFFFFF"/>
        </w:rPr>
      </w:pPr>
      <w:r>
        <w:rPr>
          <w:rFonts w:ascii="Arial" w:hAnsi="Arial" w:cs="Arial"/>
          <w:color w:val="4F4F4F"/>
          <w:shd w:val="clear" w:color="auto" w:fill="FFFFFF"/>
        </w:rPr>
        <w:t>&lt;/server&gt;</w:t>
      </w:r>
    </w:p>
    <w:p w:rsidR="001A7847" w:rsidRDefault="007D395D">
      <w:pPr>
        <w:pStyle w:val="2"/>
      </w:pPr>
      <w:r>
        <w:rPr>
          <w:rFonts w:hint="eastAsia"/>
        </w:rPr>
        <w:lastRenderedPageBreak/>
        <w:t>5.</w:t>
      </w:r>
      <w:r>
        <w:rPr>
          <w:rFonts w:hint="eastAsia"/>
        </w:rPr>
        <w:t>日志配置详解</w:t>
      </w:r>
    </w:p>
    <w:p w:rsidR="001A7847" w:rsidRDefault="007D395D">
      <w:pPr>
        <w:pStyle w:val="1"/>
      </w:pPr>
      <w:r>
        <w:rPr>
          <w:rFonts w:hint="eastAsia"/>
        </w:rPr>
        <w:t>数据库</w:t>
      </w:r>
    </w:p>
    <w:p w:rsidR="001A7847" w:rsidRDefault="007D395D">
      <w:pPr>
        <w:pStyle w:val="2"/>
      </w:pPr>
      <w:r>
        <w:t>M</w:t>
      </w:r>
      <w:r>
        <w:rPr>
          <w:rFonts w:hint="eastAsia"/>
        </w:rPr>
        <w:t>ysql</w:t>
      </w:r>
    </w:p>
    <w:p w:rsidR="001A7847" w:rsidRDefault="007D395D">
      <w:pPr>
        <w:pStyle w:val="3"/>
      </w:pPr>
      <w:r>
        <w:t>M</w:t>
      </w:r>
      <w:r>
        <w:rPr>
          <w:rFonts w:hint="eastAsia"/>
        </w:rPr>
        <w:t xml:space="preserve">ysql 5.7 </w:t>
      </w:r>
      <w:r>
        <w:rPr>
          <w:rFonts w:hint="eastAsia"/>
        </w:rPr>
        <w:t>手册</w:t>
      </w:r>
    </w:p>
    <w:p w:rsidR="001A7847" w:rsidRDefault="003C5B7A">
      <w:pPr>
        <w:pStyle w:val="4"/>
        <w:rPr>
          <w:rFonts w:asciiTheme="minorHAnsi" w:eastAsiaTheme="minorEastAsia" w:hAnsiTheme="minorHAnsi" w:cstheme="minorBidi"/>
          <w:b w:val="0"/>
          <w:bCs w:val="0"/>
          <w:sz w:val="21"/>
          <w:szCs w:val="22"/>
        </w:rPr>
      </w:pPr>
      <w:hyperlink r:id="rId268" w:history="1">
        <w:r w:rsidR="007D395D">
          <w:rPr>
            <w:rStyle w:val="af"/>
            <w:rFonts w:asciiTheme="minorHAnsi" w:eastAsiaTheme="minorEastAsia" w:hAnsiTheme="minorHAnsi" w:cstheme="minorBidi"/>
            <w:b w:val="0"/>
            <w:bCs w:val="0"/>
            <w:sz w:val="21"/>
            <w:szCs w:val="22"/>
          </w:rPr>
          <w:t>https://dev.mysql.com/doc/refman/5.7/en/innodb-undo-logs.html</w:t>
        </w:r>
      </w:hyperlink>
    </w:p>
    <w:p w:rsidR="001A7847" w:rsidRDefault="007D395D">
      <w:pPr>
        <w:pStyle w:val="3"/>
      </w:pPr>
      <w:r>
        <w:rPr>
          <w:rFonts w:hint="eastAsia"/>
        </w:rPr>
        <w:t xml:space="preserve">1.mysql </w:t>
      </w:r>
      <w:r>
        <w:rPr>
          <w:rFonts w:hint="eastAsia"/>
        </w:rPr>
        <w:t>架构图</w:t>
      </w:r>
      <w:bookmarkStart w:id="6" w:name="_GoBack"/>
      <w:bookmarkEnd w:id="6"/>
    </w:p>
    <w:p w:rsidR="001A7847" w:rsidRDefault="007D395D">
      <w:r>
        <w:rPr>
          <w:rFonts w:ascii="宋体" w:hAnsi="宋体" w:cs="宋体"/>
          <w:noProof/>
          <w:kern w:val="0"/>
          <w:sz w:val="24"/>
          <w:szCs w:val="24"/>
        </w:rPr>
        <w:drawing>
          <wp:inline distT="0" distB="0" distL="114300" distR="114300">
            <wp:extent cx="5267325" cy="3514725"/>
            <wp:effectExtent l="0" t="0" r="9525" b="952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69"/>
                    <a:stretch>
                      <a:fillRect/>
                    </a:stretch>
                  </pic:blipFill>
                  <pic:spPr>
                    <a:xfrm>
                      <a:off x="0" y="0"/>
                      <a:ext cx="5267325" cy="3514725"/>
                    </a:xfrm>
                    <a:prstGeom prst="rect">
                      <a:avLst/>
                    </a:prstGeom>
                    <a:noFill/>
                    <a:ln w="9525">
                      <a:noFill/>
                    </a:ln>
                  </pic:spPr>
                </pic:pic>
              </a:graphicData>
            </a:graphic>
          </wp:inline>
        </w:drawing>
      </w:r>
    </w:p>
    <w:p w:rsidR="001A7847" w:rsidRDefault="007D395D">
      <w:pPr>
        <w:pStyle w:val="4"/>
      </w:pPr>
      <w:r>
        <w:rPr>
          <w:rStyle w:val="3Char"/>
          <w:rFonts w:hint="eastAsia"/>
        </w:rPr>
        <w:t>1.Conncetors</w:t>
      </w:r>
      <w:r>
        <w:rPr>
          <w:rFonts w:hint="eastAsia"/>
        </w:rPr>
        <w:t xml:space="preserve"> </w:t>
      </w:r>
    </w:p>
    <w:p w:rsidR="001A7847" w:rsidRDefault="007D395D">
      <w:pPr>
        <w:pStyle w:val="af2"/>
        <w:numPr>
          <w:ilvl w:val="1"/>
          <w:numId w:val="30"/>
        </w:numPr>
        <w:ind w:firstLineChars="0"/>
      </w:pPr>
      <w:r>
        <w:rPr>
          <w:rFonts w:hint="eastAsia"/>
        </w:rPr>
        <w:t>指定不同的语言与</w:t>
      </w:r>
      <w:r>
        <w:rPr>
          <w:rFonts w:hint="eastAsia"/>
        </w:rPr>
        <w:t>sql</w:t>
      </w:r>
      <w:r>
        <w:rPr>
          <w:rFonts w:hint="eastAsia"/>
        </w:rPr>
        <w:t>的交互，如</w:t>
      </w:r>
      <w:r>
        <w:rPr>
          <w:rFonts w:hint="eastAsia"/>
        </w:rPr>
        <w:t>java</w:t>
      </w:r>
      <w:r>
        <w:rPr>
          <w:rFonts w:hint="eastAsia"/>
        </w:rPr>
        <w:t>，</w:t>
      </w:r>
      <w:r>
        <w:rPr>
          <w:rFonts w:hint="eastAsia"/>
        </w:rPr>
        <w:t>php</w:t>
      </w:r>
    </w:p>
    <w:p w:rsidR="001A7847" w:rsidRDefault="007D395D">
      <w:pPr>
        <w:pStyle w:val="4"/>
      </w:pPr>
      <w:r>
        <w:rPr>
          <w:rStyle w:val="3Char"/>
          <w:rFonts w:hint="eastAsia"/>
        </w:rPr>
        <w:lastRenderedPageBreak/>
        <w:t>2.Management Serveices &amp; Utilities</w:t>
      </w:r>
      <w:r>
        <w:rPr>
          <w:rFonts w:hint="eastAsia"/>
        </w:rPr>
        <w:t xml:space="preserve"> </w:t>
      </w:r>
    </w:p>
    <w:p w:rsidR="001A7847" w:rsidRDefault="007D395D">
      <w:pPr>
        <w:pStyle w:val="af2"/>
        <w:numPr>
          <w:ilvl w:val="1"/>
          <w:numId w:val="30"/>
        </w:numPr>
        <w:ind w:firstLineChars="0"/>
      </w:pPr>
      <w:r>
        <w:rPr>
          <w:rFonts w:hint="eastAsia"/>
        </w:rPr>
        <w:t>系统管理和控制工具</w:t>
      </w:r>
    </w:p>
    <w:p w:rsidR="001A7847" w:rsidRDefault="007D395D">
      <w:pPr>
        <w:pStyle w:val="4"/>
      </w:pPr>
      <w:r>
        <w:rPr>
          <w:rFonts w:hint="eastAsia"/>
        </w:rPr>
        <w:t xml:space="preserve">3.Connection Pool </w:t>
      </w:r>
      <w:r>
        <w:rPr>
          <w:rFonts w:hint="eastAsia"/>
        </w:rPr>
        <w:t>用户连接池</w:t>
      </w:r>
    </w:p>
    <w:p w:rsidR="001A7847" w:rsidRDefault="007D395D">
      <w:pPr>
        <w:numPr>
          <w:ilvl w:val="1"/>
          <w:numId w:val="31"/>
        </w:numPr>
      </w:pPr>
      <w:r>
        <w:rPr>
          <w:rFonts w:ascii="Verdana" w:eastAsia="宋体" w:hAnsi="Verdana" w:cs="Verdana"/>
          <w:color w:val="000000"/>
          <w:szCs w:val="21"/>
          <w:shd w:val="clear" w:color="auto" w:fill="FFFFFF"/>
        </w:rPr>
        <w:t>管理缓冲用户连接，线程处理等需要缓存的需求。</w:t>
      </w:r>
    </w:p>
    <w:p w:rsidR="001A7847" w:rsidRDefault="007D395D">
      <w:pPr>
        <w:numPr>
          <w:ilvl w:val="1"/>
          <w:numId w:val="31"/>
        </w:numPr>
      </w:pPr>
      <w:r>
        <w:rPr>
          <w:rFonts w:ascii="Verdana" w:eastAsia="宋体" w:hAnsi="Verdana" w:cs="Verdana"/>
          <w:color w:val="000000"/>
          <w:szCs w:val="21"/>
          <w:shd w:val="clear" w:color="auto" w:fill="FFFFFF"/>
        </w:rPr>
        <w:t>负责监听对</w:t>
      </w:r>
      <w:r>
        <w:rPr>
          <w:rFonts w:ascii="Verdana" w:eastAsia="宋体" w:hAnsi="Verdana" w:cs="Verdana"/>
          <w:color w:val="000000"/>
          <w:szCs w:val="21"/>
          <w:shd w:val="clear" w:color="auto" w:fill="FFFFFF"/>
        </w:rPr>
        <w:t xml:space="preserve"> MySQL Server </w:t>
      </w:r>
      <w:r>
        <w:rPr>
          <w:rFonts w:ascii="Verdana" w:eastAsia="宋体" w:hAnsi="Verdana" w:cs="Verdana"/>
          <w:color w:val="000000"/>
          <w:szCs w:val="21"/>
          <w:shd w:val="clear" w:color="auto" w:fill="FFFFFF"/>
        </w:rPr>
        <w:t>的各种请求，接收连接请求，转发所有连接请求到线程管理模块。每一个连接上</w:t>
      </w:r>
      <w:r>
        <w:rPr>
          <w:rFonts w:ascii="Verdana" w:eastAsia="宋体" w:hAnsi="Verdana" w:cs="Verdana"/>
          <w:color w:val="000000"/>
          <w:szCs w:val="21"/>
          <w:shd w:val="clear" w:color="auto" w:fill="FFFFFF"/>
        </w:rPr>
        <w:t xml:space="preserve"> MySQL Server </w:t>
      </w:r>
      <w:r>
        <w:rPr>
          <w:rFonts w:ascii="Verdana" w:eastAsia="宋体" w:hAnsi="Verdana" w:cs="Verdana"/>
          <w:color w:val="000000"/>
          <w:szCs w:val="21"/>
          <w:shd w:val="clear" w:color="auto" w:fill="FFFFFF"/>
        </w:rPr>
        <w:t>的客户端请求都会被分配（或创建）一个连接线程为其单独服务。而连接线程的主要工作就是负责</w:t>
      </w:r>
      <w:r>
        <w:rPr>
          <w:rFonts w:ascii="Verdana" w:eastAsia="宋体" w:hAnsi="Verdana" w:cs="Verdana"/>
          <w:color w:val="000000"/>
          <w:szCs w:val="21"/>
          <w:shd w:val="clear" w:color="auto" w:fill="FFFFFF"/>
        </w:rPr>
        <w:t xml:space="preserve"> MySQL Server </w:t>
      </w:r>
      <w:r>
        <w:rPr>
          <w:rFonts w:ascii="Verdana" w:eastAsia="宋体" w:hAnsi="Verdana" w:cs="Verdana"/>
          <w:color w:val="000000"/>
          <w:szCs w:val="21"/>
          <w:shd w:val="clear" w:color="auto" w:fill="FFFFFF"/>
        </w:rPr>
        <w:t>与客户端的通信，接受客户端的命令请求，传递</w:t>
      </w:r>
      <w:r>
        <w:rPr>
          <w:rFonts w:ascii="Verdana" w:eastAsia="宋体" w:hAnsi="Verdana" w:cs="Verdana"/>
          <w:color w:val="000000"/>
          <w:szCs w:val="21"/>
          <w:shd w:val="clear" w:color="auto" w:fill="FFFFFF"/>
        </w:rPr>
        <w:t xml:space="preserve"> Server </w:t>
      </w:r>
      <w:r>
        <w:rPr>
          <w:rFonts w:ascii="Verdana" w:eastAsia="宋体" w:hAnsi="Verdana" w:cs="Verdana"/>
          <w:color w:val="000000"/>
          <w:szCs w:val="21"/>
          <w:shd w:val="clear" w:color="auto" w:fill="FFFFFF"/>
        </w:rPr>
        <w:t>端的结果信息等。线程管理模块则负责管理维护这些连接线程。包括线程的创建，线程的</w:t>
      </w:r>
      <w:r>
        <w:rPr>
          <w:rFonts w:ascii="Verdana" w:eastAsia="宋体" w:hAnsi="Verdana" w:cs="Verdana"/>
          <w:color w:val="000000"/>
          <w:szCs w:val="21"/>
          <w:shd w:val="clear" w:color="auto" w:fill="FFFFFF"/>
        </w:rPr>
        <w:t xml:space="preserve"> cache </w:t>
      </w:r>
      <w:r>
        <w:rPr>
          <w:rFonts w:ascii="Verdana" w:eastAsia="宋体" w:hAnsi="Verdana" w:cs="Verdana"/>
          <w:color w:val="000000"/>
          <w:szCs w:val="21"/>
          <w:shd w:val="clear" w:color="auto" w:fill="FFFFFF"/>
        </w:rPr>
        <w:t>等。</w:t>
      </w:r>
    </w:p>
    <w:p w:rsidR="001A7847" w:rsidRDefault="007D395D">
      <w:pPr>
        <w:pStyle w:val="4"/>
      </w:pPr>
      <w:r>
        <w:rPr>
          <w:rFonts w:hint="eastAsia"/>
        </w:rPr>
        <w:t>4.SQL Interface sql</w:t>
      </w:r>
      <w:r>
        <w:rPr>
          <w:rFonts w:hint="eastAsia"/>
        </w:rPr>
        <w:t>执行接口</w:t>
      </w:r>
    </w:p>
    <w:p w:rsidR="001A7847" w:rsidRDefault="007D395D">
      <w:pPr>
        <w:numPr>
          <w:ilvl w:val="1"/>
          <w:numId w:val="31"/>
        </w:numPr>
      </w:pPr>
      <w:r>
        <w:rPr>
          <w:rFonts w:hint="eastAsia"/>
        </w:rPr>
        <w:t>接口，</w:t>
      </w:r>
      <w:r>
        <w:rPr>
          <w:rFonts w:ascii="Verdana" w:eastAsia="宋体" w:hAnsi="Verdana" w:cs="Verdana"/>
          <w:color w:val="000000"/>
          <w:szCs w:val="21"/>
          <w:shd w:val="clear" w:color="auto" w:fill="FFFFFF"/>
        </w:rPr>
        <w:t>接受用户的</w:t>
      </w:r>
      <w:r>
        <w:rPr>
          <w:rFonts w:ascii="Verdana" w:eastAsia="宋体" w:hAnsi="Verdana" w:cs="Verdana"/>
          <w:color w:val="000000"/>
          <w:szCs w:val="21"/>
          <w:shd w:val="clear" w:color="auto" w:fill="FFFFFF"/>
        </w:rPr>
        <w:t>SQL</w:t>
      </w:r>
      <w:r>
        <w:rPr>
          <w:rFonts w:ascii="Verdana" w:eastAsia="宋体" w:hAnsi="Verdana" w:cs="Verdana"/>
          <w:color w:val="000000"/>
          <w:szCs w:val="21"/>
          <w:shd w:val="clear" w:color="auto" w:fill="FFFFFF"/>
        </w:rPr>
        <w:t>命令，并且返回用户需要查询的结果。比如</w:t>
      </w:r>
      <w:r>
        <w:rPr>
          <w:rFonts w:ascii="Verdana" w:eastAsia="宋体" w:hAnsi="Verdana" w:cs="Verdana"/>
          <w:color w:val="000000"/>
          <w:szCs w:val="21"/>
          <w:shd w:val="clear" w:color="auto" w:fill="FFFFFF"/>
        </w:rPr>
        <w:t>select from</w:t>
      </w:r>
      <w:r>
        <w:rPr>
          <w:rFonts w:ascii="Verdana" w:eastAsia="宋体" w:hAnsi="Verdana" w:cs="Verdana"/>
          <w:color w:val="000000"/>
          <w:szCs w:val="21"/>
          <w:shd w:val="clear" w:color="auto" w:fill="FFFFFF"/>
        </w:rPr>
        <w:t>就是调用</w:t>
      </w:r>
      <w:r>
        <w:rPr>
          <w:rFonts w:ascii="Verdana" w:eastAsia="宋体" w:hAnsi="Verdana" w:cs="Verdana"/>
          <w:color w:val="000000"/>
          <w:szCs w:val="21"/>
          <w:shd w:val="clear" w:color="auto" w:fill="FFFFFF"/>
        </w:rPr>
        <w:t>SQL Interface</w:t>
      </w:r>
    </w:p>
    <w:p w:rsidR="001A7847" w:rsidRDefault="007D395D">
      <w:pPr>
        <w:pStyle w:val="4"/>
      </w:pPr>
      <w:r>
        <w:rPr>
          <w:rFonts w:hint="eastAsia"/>
        </w:rPr>
        <w:t xml:space="preserve">5.Parser </w:t>
      </w:r>
      <w:r>
        <w:rPr>
          <w:rFonts w:hint="eastAsia"/>
        </w:rPr>
        <w:t>解析器</w:t>
      </w:r>
    </w:p>
    <w:p w:rsidR="001A7847" w:rsidRDefault="007D395D">
      <w:pPr>
        <w:numPr>
          <w:ilvl w:val="1"/>
          <w:numId w:val="31"/>
        </w:numPr>
      </w:pPr>
      <w:r>
        <w:rPr>
          <w:rFonts w:ascii="Verdana" w:eastAsia="宋体" w:hAnsi="Verdana" w:cs="Verdana"/>
          <w:color w:val="000000"/>
          <w:szCs w:val="21"/>
          <w:shd w:val="clear" w:color="auto" w:fill="FFFFFF"/>
        </w:rPr>
        <w:t>SQL</w:t>
      </w:r>
      <w:r>
        <w:rPr>
          <w:rFonts w:ascii="Verdana" w:eastAsia="宋体" w:hAnsi="Verdana" w:cs="Verdana"/>
          <w:color w:val="000000"/>
          <w:szCs w:val="21"/>
          <w:shd w:val="clear" w:color="auto" w:fill="FFFFFF"/>
        </w:rPr>
        <w:t>命令传递到解析器的时候会被解析器验证和解析。解析器是由</w:t>
      </w:r>
      <w:r>
        <w:rPr>
          <w:rFonts w:ascii="Verdana" w:eastAsia="宋体" w:hAnsi="Verdana" w:cs="Verdana"/>
          <w:color w:val="000000"/>
          <w:szCs w:val="21"/>
          <w:shd w:val="clear" w:color="auto" w:fill="FFFFFF"/>
        </w:rPr>
        <w:t>Lex</w:t>
      </w:r>
      <w:r>
        <w:rPr>
          <w:rFonts w:ascii="Verdana" w:eastAsia="宋体" w:hAnsi="Verdana" w:cs="Verdana"/>
          <w:color w:val="000000"/>
          <w:szCs w:val="21"/>
          <w:shd w:val="clear" w:color="auto" w:fill="FFFFFF"/>
        </w:rPr>
        <w:t>和</w:t>
      </w:r>
      <w:r>
        <w:rPr>
          <w:rFonts w:ascii="Verdana" w:eastAsia="宋体" w:hAnsi="Verdana" w:cs="Verdana"/>
          <w:color w:val="000000"/>
          <w:szCs w:val="21"/>
          <w:shd w:val="clear" w:color="auto" w:fill="FFFFFF"/>
        </w:rPr>
        <w:t>YACC</w:t>
      </w:r>
      <w:r>
        <w:rPr>
          <w:rFonts w:ascii="Verdana" w:eastAsia="宋体" w:hAnsi="Verdana" w:cs="Verdana"/>
          <w:color w:val="000000"/>
          <w:szCs w:val="21"/>
          <w:shd w:val="clear" w:color="auto" w:fill="FFFFFF"/>
        </w:rPr>
        <w:t>实现的，是一个很长的脚本。</w:t>
      </w:r>
    </w:p>
    <w:p w:rsidR="001A7847" w:rsidRDefault="007D395D">
      <w:pPr>
        <w:numPr>
          <w:ilvl w:val="1"/>
          <w:numId w:val="31"/>
        </w:numPr>
      </w:pP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 xml:space="preserve"> MySQL</w:t>
      </w:r>
      <w:r>
        <w:rPr>
          <w:rFonts w:ascii="Verdana" w:eastAsia="宋体" w:hAnsi="Verdana" w:cs="Verdana"/>
          <w:color w:val="000000"/>
          <w:szCs w:val="21"/>
          <w:shd w:val="clear" w:color="auto" w:fill="FFFFFF"/>
        </w:rPr>
        <w:t>中我们习惯将所有</w:t>
      </w:r>
      <w:r>
        <w:rPr>
          <w:rFonts w:ascii="Verdana" w:eastAsia="宋体" w:hAnsi="Verdana" w:cs="Verdana"/>
          <w:color w:val="000000"/>
          <w:szCs w:val="21"/>
          <w:shd w:val="clear" w:color="auto" w:fill="FFFFFF"/>
        </w:rPr>
        <w:t xml:space="preserve"> Client </w:t>
      </w:r>
      <w:r>
        <w:rPr>
          <w:rFonts w:ascii="Verdana" w:eastAsia="宋体" w:hAnsi="Verdana" w:cs="Verdana"/>
          <w:color w:val="000000"/>
          <w:szCs w:val="21"/>
          <w:shd w:val="clear" w:color="auto" w:fill="FFFFFF"/>
        </w:rPr>
        <w:t>端发送给</w:t>
      </w:r>
      <w:r>
        <w:rPr>
          <w:rFonts w:ascii="Verdana" w:eastAsia="宋体" w:hAnsi="Verdana" w:cs="Verdana"/>
          <w:color w:val="000000"/>
          <w:szCs w:val="21"/>
          <w:shd w:val="clear" w:color="auto" w:fill="FFFFFF"/>
        </w:rPr>
        <w:t xml:space="preserve"> Server </w:t>
      </w:r>
      <w:r>
        <w:rPr>
          <w:rFonts w:ascii="Verdana" w:eastAsia="宋体" w:hAnsi="Verdana" w:cs="Verdana"/>
          <w:color w:val="000000"/>
          <w:szCs w:val="21"/>
          <w:shd w:val="clear" w:color="auto" w:fill="FFFFFF"/>
        </w:rPr>
        <w:t>端的命令都称为</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，在</w:t>
      </w:r>
      <w:r>
        <w:rPr>
          <w:rFonts w:ascii="Verdana" w:eastAsia="宋体" w:hAnsi="Verdana" w:cs="Verdana"/>
          <w:color w:val="000000"/>
          <w:szCs w:val="21"/>
          <w:shd w:val="clear" w:color="auto" w:fill="FFFFFF"/>
        </w:rPr>
        <w:t xml:space="preserve"> MySQL Server </w:t>
      </w:r>
      <w:r>
        <w:rPr>
          <w:rFonts w:ascii="Verdana" w:eastAsia="宋体" w:hAnsi="Verdana" w:cs="Verdana"/>
          <w:color w:val="000000"/>
          <w:szCs w:val="21"/>
          <w:shd w:val="clear" w:color="auto" w:fill="FFFFFF"/>
        </w:rPr>
        <w:t>里面，连接线程接收到客户端的一个</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后，会直接将该</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传递给专门负责将各种</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进行分类然后转发给各个对应的处理模块。</w:t>
      </w:r>
    </w:p>
    <w:p w:rsidR="001A7847" w:rsidRDefault="007D395D">
      <w:pPr>
        <w:numPr>
          <w:ilvl w:val="1"/>
          <w:numId w:val="31"/>
        </w:numPr>
      </w:pPr>
      <w:r>
        <w:rPr>
          <w:rFonts w:ascii="Verdana" w:eastAsia="宋体" w:hAnsi="Verdana" w:cs="Verdana"/>
          <w:color w:val="000000"/>
          <w:szCs w:val="21"/>
          <w:shd w:val="clear" w:color="auto" w:fill="FFFFFF"/>
        </w:rPr>
        <w:t>主要功能：</w:t>
      </w:r>
    </w:p>
    <w:p w:rsidR="001A7847" w:rsidRDefault="007D395D">
      <w:pPr>
        <w:numPr>
          <w:ilvl w:val="0"/>
          <w:numId w:val="32"/>
        </w:numPr>
        <w:ind w:left="420" w:firstLine="420"/>
        <w:rPr>
          <w:rFonts w:ascii="Verdana" w:hAnsi="Verdana" w:cs="Verdana"/>
          <w:color w:val="000000"/>
          <w:szCs w:val="21"/>
          <w:shd w:val="clear" w:color="auto" w:fill="FFFFFF"/>
        </w:rPr>
      </w:pPr>
      <w:r>
        <w:rPr>
          <w:rFonts w:ascii="Verdana" w:eastAsia="宋体" w:hAnsi="Verdana" w:cs="Verdana"/>
          <w:color w:val="000000"/>
          <w:szCs w:val="21"/>
          <w:shd w:val="clear" w:color="auto" w:fill="FFFFFF"/>
        </w:rPr>
        <w:t>将</w:t>
      </w:r>
      <w:r>
        <w:rPr>
          <w:rFonts w:ascii="Verdana" w:eastAsia="宋体" w:hAnsi="Verdana" w:cs="Verdana"/>
          <w:color w:val="000000"/>
          <w:szCs w:val="21"/>
          <w:shd w:val="clear" w:color="auto" w:fill="FFFFFF"/>
        </w:rPr>
        <w:t>SQL</w:t>
      </w:r>
      <w:r>
        <w:rPr>
          <w:rFonts w:ascii="Verdana" w:eastAsia="宋体" w:hAnsi="Verdana" w:cs="Verdana"/>
          <w:color w:val="000000"/>
          <w:szCs w:val="21"/>
          <w:shd w:val="clear" w:color="auto" w:fill="FFFFFF"/>
        </w:rPr>
        <w:t>语句进行语义和语法的分析，分解成数据结构，然后按照不同的操作类</w:t>
      </w:r>
      <w:r>
        <w:rPr>
          <w:rFonts w:ascii="Verdana" w:hAnsi="Verdana" w:cs="Verdana" w:hint="eastAsia"/>
          <w:color w:val="000000"/>
          <w:szCs w:val="21"/>
          <w:shd w:val="clear" w:color="auto" w:fill="FFFFFF"/>
        </w:rPr>
        <w:tab/>
      </w:r>
      <w:r>
        <w:rPr>
          <w:rFonts w:ascii="Verdana" w:eastAsia="宋体" w:hAnsi="Verdana" w:cs="Verdana"/>
          <w:color w:val="000000"/>
          <w:szCs w:val="21"/>
          <w:shd w:val="clear" w:color="auto" w:fill="FFFFFF"/>
        </w:rPr>
        <w:t>型进行分类，然后做出针对性的转发到后续步骤，以后</w:t>
      </w:r>
      <w:r>
        <w:rPr>
          <w:rFonts w:ascii="Verdana" w:eastAsia="宋体" w:hAnsi="Verdana" w:cs="Verdana"/>
          <w:color w:val="000000"/>
          <w:szCs w:val="21"/>
          <w:shd w:val="clear" w:color="auto" w:fill="FFFFFF"/>
        </w:rPr>
        <w:t>SQL</w:t>
      </w:r>
      <w:r>
        <w:rPr>
          <w:rFonts w:ascii="Verdana" w:eastAsia="宋体" w:hAnsi="Verdana" w:cs="Verdana"/>
          <w:color w:val="000000"/>
          <w:szCs w:val="21"/>
          <w:shd w:val="clear" w:color="auto" w:fill="FFFFFF"/>
        </w:rPr>
        <w:t>语句的传递和处理就</w:t>
      </w:r>
      <w:r>
        <w:rPr>
          <w:rFonts w:ascii="Verdana" w:hAnsi="Verdana" w:cs="Verdana" w:hint="eastAsia"/>
          <w:color w:val="000000"/>
          <w:szCs w:val="21"/>
          <w:shd w:val="clear" w:color="auto" w:fill="FFFFFF"/>
        </w:rPr>
        <w:tab/>
      </w:r>
      <w:r>
        <w:rPr>
          <w:rFonts w:ascii="Verdana" w:eastAsia="宋体" w:hAnsi="Verdana" w:cs="Verdana"/>
          <w:color w:val="000000"/>
          <w:szCs w:val="21"/>
          <w:shd w:val="clear" w:color="auto" w:fill="FFFFFF"/>
        </w:rPr>
        <w:t>是基于这个结构的。</w:t>
      </w:r>
    </w:p>
    <w:p w:rsidR="001A7847" w:rsidRDefault="007D395D">
      <w:pPr>
        <w:numPr>
          <w:ilvl w:val="0"/>
          <w:numId w:val="32"/>
        </w:numPr>
        <w:ind w:left="420" w:firstLine="420"/>
        <w:rPr>
          <w:rFonts w:ascii="Verdana" w:hAnsi="Verdana" w:cs="Verdana"/>
          <w:color w:val="000000"/>
          <w:szCs w:val="21"/>
          <w:shd w:val="clear" w:color="auto" w:fill="FFFFFF"/>
        </w:rPr>
      </w:pPr>
      <w:r>
        <w:rPr>
          <w:rFonts w:ascii="Verdana" w:eastAsia="宋体" w:hAnsi="Verdana" w:cs="Verdana"/>
          <w:color w:val="000000"/>
          <w:szCs w:val="21"/>
          <w:shd w:val="clear" w:color="auto" w:fill="FFFFFF"/>
        </w:rPr>
        <w:t>如果在分解构成中遇到错误，那么就说明这个</w:t>
      </w:r>
      <w:r>
        <w:rPr>
          <w:rFonts w:ascii="Verdana" w:eastAsia="宋体" w:hAnsi="Verdana" w:cs="Verdana"/>
          <w:color w:val="000000"/>
          <w:szCs w:val="21"/>
          <w:shd w:val="clear" w:color="auto" w:fill="FFFFFF"/>
        </w:rPr>
        <w:t>sql</w:t>
      </w:r>
      <w:r>
        <w:rPr>
          <w:rFonts w:ascii="Verdana" w:eastAsia="宋体" w:hAnsi="Verdana" w:cs="Verdana"/>
          <w:color w:val="000000"/>
          <w:szCs w:val="21"/>
          <w:shd w:val="clear" w:color="auto" w:fill="FFFFFF"/>
        </w:rPr>
        <w:t>语句是不合理的</w:t>
      </w:r>
    </w:p>
    <w:p w:rsidR="001A7847" w:rsidRDefault="007D395D">
      <w:pPr>
        <w:pStyle w:val="4"/>
      </w:pPr>
      <w:r>
        <w:rPr>
          <w:rFonts w:hint="eastAsia"/>
        </w:rPr>
        <w:t xml:space="preserve">6.Optimizer </w:t>
      </w:r>
      <w:r>
        <w:rPr>
          <w:rFonts w:hint="eastAsia"/>
        </w:rPr>
        <w:t>查询优化器</w:t>
      </w:r>
    </w:p>
    <w:p w:rsidR="001A7847" w:rsidRDefault="007D395D">
      <w:pPr>
        <w:numPr>
          <w:ilvl w:val="1"/>
          <w:numId w:val="33"/>
        </w:numPr>
      </w:pPr>
      <w:r>
        <w:rPr>
          <w:rFonts w:ascii="Verdana" w:eastAsia="宋体" w:hAnsi="Verdana" w:cs="Verdana"/>
          <w:color w:val="000000"/>
          <w:szCs w:val="21"/>
          <w:shd w:val="clear" w:color="auto" w:fill="FFFFFF"/>
        </w:rPr>
        <w:t>SQL</w:t>
      </w:r>
      <w:r>
        <w:rPr>
          <w:rFonts w:ascii="Verdana" w:eastAsia="宋体" w:hAnsi="Verdana" w:cs="Verdana"/>
          <w:color w:val="000000"/>
          <w:szCs w:val="21"/>
          <w:shd w:val="clear" w:color="auto" w:fill="FFFFFF"/>
        </w:rPr>
        <w:t>语句在查询之前会使用查询优化器对查询进行优化。就是优化客户端请求的</w:t>
      </w:r>
      <w:r>
        <w:rPr>
          <w:rFonts w:ascii="Verdana" w:eastAsia="宋体" w:hAnsi="Verdana" w:cs="Verdana"/>
          <w:color w:val="000000"/>
          <w:szCs w:val="21"/>
          <w:shd w:val="clear" w:color="auto" w:fill="FFFFFF"/>
        </w:rPr>
        <w:t xml:space="preserve"> query</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sql</w:t>
      </w:r>
      <w:r>
        <w:rPr>
          <w:rFonts w:ascii="Verdana" w:eastAsia="宋体" w:hAnsi="Verdana" w:cs="Verdana"/>
          <w:color w:val="000000"/>
          <w:szCs w:val="21"/>
          <w:shd w:val="clear" w:color="auto" w:fill="FFFFFF"/>
        </w:rPr>
        <w:t>语句）</w:t>
      </w:r>
      <w:r>
        <w:rPr>
          <w:rFonts w:ascii="Verdana" w:eastAsia="宋体" w:hAnsi="Verdana" w:cs="Verdana"/>
          <w:color w:val="000000"/>
          <w:szCs w:val="21"/>
          <w:shd w:val="clear" w:color="auto" w:fill="FFFFFF"/>
        </w:rPr>
        <w:t xml:space="preserve"> </w:t>
      </w:r>
      <w:r>
        <w:rPr>
          <w:rFonts w:ascii="Verdana" w:eastAsia="宋体" w:hAnsi="Verdana" w:cs="Verdana"/>
          <w:color w:val="000000"/>
          <w:szCs w:val="21"/>
          <w:shd w:val="clear" w:color="auto" w:fill="FFFFFF"/>
        </w:rPr>
        <w:t>，根据客户端请求的</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语句，和数据库中的一些统计信息，在一系列算法的基础上进行分析，得出一个最优的策略，告诉后面的程序如何取得这个</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语句的结果</w:t>
      </w:r>
    </w:p>
    <w:p w:rsidR="001A7847" w:rsidRDefault="007D395D">
      <w:pPr>
        <w:numPr>
          <w:ilvl w:val="1"/>
          <w:numId w:val="33"/>
        </w:numPr>
      </w:pPr>
      <w:r>
        <w:rPr>
          <w:rFonts w:ascii="Verdana" w:hAnsi="Verdana" w:cs="Verdana" w:hint="eastAsia"/>
          <w:color w:val="000000"/>
          <w:szCs w:val="21"/>
          <w:shd w:val="clear" w:color="auto" w:fill="FFFFFF"/>
        </w:rPr>
        <w:t>例子：</w:t>
      </w:r>
      <w:r>
        <w:rPr>
          <w:rFonts w:ascii="Verdana" w:eastAsia="宋体" w:hAnsi="Verdana" w:cs="Verdana"/>
          <w:color w:val="000000"/>
          <w:szCs w:val="21"/>
          <w:shd w:val="clear" w:color="auto" w:fill="FFFFFF"/>
        </w:rPr>
        <w:t>使用的是</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选取</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投影</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联接</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策略进行查询。</w:t>
      </w:r>
    </w:p>
    <w:p w:rsidR="001A7847" w:rsidRDefault="007D395D">
      <w:pPr>
        <w:ind w:left="420" w:firstLine="420"/>
        <w:rPr>
          <w:rFonts w:ascii="Verdana" w:hAnsi="Verdana" w:cs="Verdana"/>
          <w:color w:val="000000"/>
          <w:szCs w:val="21"/>
          <w:shd w:val="clear" w:color="auto" w:fill="FFFFFF"/>
        </w:rPr>
      </w:pPr>
      <w:r>
        <w:rPr>
          <w:rFonts w:ascii="Verdana" w:eastAsia="宋体" w:hAnsi="Verdana" w:cs="Verdana"/>
          <w:color w:val="000000"/>
          <w:szCs w:val="21"/>
          <w:shd w:val="clear" w:color="auto" w:fill="FFFFFF"/>
        </w:rPr>
        <w:t>用一个例子就可以理解：</w:t>
      </w:r>
      <w:r>
        <w:rPr>
          <w:rFonts w:ascii="Verdana" w:eastAsia="宋体" w:hAnsi="Verdana" w:cs="Verdana"/>
          <w:color w:val="000000"/>
          <w:szCs w:val="21"/>
          <w:shd w:val="clear" w:color="auto" w:fill="FFFFFF"/>
        </w:rPr>
        <w:t xml:space="preserve"> select uid,name from user where gender = 1;</w:t>
      </w:r>
      <w:r>
        <w:rPr>
          <w:rFonts w:ascii="Verdana" w:eastAsia="宋体" w:hAnsi="Verdana" w:cs="Verdana"/>
          <w:color w:val="000000"/>
          <w:szCs w:val="21"/>
          <w:shd w:val="clear" w:color="auto" w:fill="FFFFFF"/>
        </w:rPr>
        <w:br/>
      </w:r>
      <w:r>
        <w:rPr>
          <w:rFonts w:ascii="Verdana" w:eastAsia="宋体" w:hAnsi="Verdana" w:cs="Verdana"/>
          <w:color w:val="000000"/>
          <w:szCs w:val="21"/>
          <w:shd w:val="clear" w:color="auto" w:fill="FFFFFF"/>
        </w:rPr>
        <w:lastRenderedPageBreak/>
        <w:t>     </w:t>
      </w:r>
      <w:r>
        <w:rPr>
          <w:rFonts w:ascii="Verdana" w:eastAsia="宋体" w:hAnsi="Verdana" w:cs="Verdana"/>
          <w:color w:val="000000"/>
          <w:szCs w:val="21"/>
          <w:shd w:val="clear" w:color="auto" w:fill="FFFFFF"/>
        </w:rPr>
        <w:t>这个</w:t>
      </w:r>
      <w:r>
        <w:rPr>
          <w:rFonts w:ascii="Verdana" w:eastAsia="宋体" w:hAnsi="Verdana" w:cs="Verdana"/>
          <w:color w:val="000000"/>
          <w:szCs w:val="21"/>
          <w:shd w:val="clear" w:color="auto" w:fill="FFFFFF"/>
        </w:rPr>
        <w:t xml:space="preserve">select </w:t>
      </w:r>
      <w:r>
        <w:rPr>
          <w:rFonts w:ascii="Verdana" w:eastAsia="宋体" w:hAnsi="Verdana" w:cs="Verdana"/>
          <w:color w:val="000000"/>
          <w:szCs w:val="21"/>
          <w:shd w:val="clear" w:color="auto" w:fill="FFFFFF"/>
        </w:rPr>
        <w:t>查询先根据</w:t>
      </w:r>
      <w:r>
        <w:rPr>
          <w:rFonts w:ascii="Verdana" w:eastAsia="宋体" w:hAnsi="Verdana" w:cs="Verdana"/>
          <w:color w:val="000000"/>
          <w:szCs w:val="21"/>
          <w:shd w:val="clear" w:color="auto" w:fill="FFFFFF"/>
        </w:rPr>
        <w:t xml:space="preserve">where </w:t>
      </w:r>
      <w:r>
        <w:rPr>
          <w:rFonts w:ascii="Verdana" w:eastAsia="宋体" w:hAnsi="Verdana" w:cs="Verdana"/>
          <w:color w:val="000000"/>
          <w:szCs w:val="21"/>
          <w:shd w:val="clear" w:color="auto" w:fill="FFFFFF"/>
        </w:rPr>
        <w:t>语句进行选取，而不是先将表全部查询出来以后</w:t>
      </w:r>
      <w:r>
        <w:rPr>
          <w:rFonts w:ascii="Verdana" w:hAnsi="Verdana" w:cs="Verdana" w:hint="eastAsia"/>
          <w:color w:val="000000"/>
          <w:szCs w:val="21"/>
          <w:shd w:val="clear" w:color="auto" w:fill="FFFFFF"/>
        </w:rPr>
        <w:tab/>
      </w:r>
      <w:r>
        <w:rPr>
          <w:rFonts w:ascii="Verdana" w:eastAsia="宋体" w:hAnsi="Verdana" w:cs="Verdana"/>
          <w:color w:val="000000"/>
          <w:szCs w:val="21"/>
          <w:shd w:val="clear" w:color="auto" w:fill="FFFFFF"/>
        </w:rPr>
        <w:t>再进行</w:t>
      </w:r>
      <w:r>
        <w:rPr>
          <w:rFonts w:ascii="Verdana" w:eastAsia="宋体" w:hAnsi="Verdana" w:cs="Verdana"/>
          <w:color w:val="000000"/>
          <w:szCs w:val="21"/>
          <w:shd w:val="clear" w:color="auto" w:fill="FFFFFF"/>
        </w:rPr>
        <w:t>gender</w:t>
      </w:r>
      <w:r>
        <w:rPr>
          <w:rFonts w:ascii="Verdana" w:eastAsia="宋体" w:hAnsi="Verdana" w:cs="Verdana"/>
          <w:color w:val="000000"/>
          <w:szCs w:val="21"/>
          <w:shd w:val="clear" w:color="auto" w:fill="FFFFFF"/>
        </w:rPr>
        <w:t>过滤</w:t>
      </w:r>
      <w:r>
        <w:rPr>
          <w:rFonts w:ascii="Verdana" w:eastAsia="宋体" w:hAnsi="Verdana" w:cs="Verdana"/>
          <w:color w:val="000000"/>
          <w:szCs w:val="21"/>
          <w:shd w:val="clear" w:color="auto" w:fill="FFFFFF"/>
        </w:rPr>
        <w:br/>
        <w:t>     </w:t>
      </w:r>
      <w:r>
        <w:rPr>
          <w:rFonts w:ascii="Verdana" w:eastAsia="宋体" w:hAnsi="Verdana" w:cs="Verdana"/>
          <w:color w:val="000000"/>
          <w:szCs w:val="21"/>
          <w:shd w:val="clear" w:color="auto" w:fill="FFFFFF"/>
        </w:rPr>
        <w:t>这个</w:t>
      </w:r>
      <w:r>
        <w:rPr>
          <w:rFonts w:ascii="Verdana" w:eastAsia="宋体" w:hAnsi="Verdana" w:cs="Verdana"/>
          <w:color w:val="000000"/>
          <w:szCs w:val="21"/>
          <w:shd w:val="clear" w:color="auto" w:fill="FFFFFF"/>
        </w:rPr>
        <w:t>select</w:t>
      </w:r>
      <w:r>
        <w:rPr>
          <w:rFonts w:ascii="Verdana" w:eastAsia="宋体" w:hAnsi="Verdana" w:cs="Verdana"/>
          <w:color w:val="000000"/>
          <w:szCs w:val="21"/>
          <w:shd w:val="clear" w:color="auto" w:fill="FFFFFF"/>
        </w:rPr>
        <w:t>查询先根据</w:t>
      </w:r>
      <w:r>
        <w:rPr>
          <w:rFonts w:ascii="Verdana" w:eastAsia="宋体" w:hAnsi="Verdana" w:cs="Verdana"/>
          <w:color w:val="000000"/>
          <w:szCs w:val="21"/>
          <w:shd w:val="clear" w:color="auto" w:fill="FFFFFF"/>
        </w:rPr>
        <w:t>uid</w:t>
      </w:r>
      <w:r>
        <w:rPr>
          <w:rFonts w:ascii="Verdana" w:eastAsia="宋体" w:hAnsi="Verdana" w:cs="Verdana"/>
          <w:color w:val="000000"/>
          <w:szCs w:val="21"/>
          <w:shd w:val="clear" w:color="auto" w:fill="FFFFFF"/>
        </w:rPr>
        <w:t>和</w:t>
      </w:r>
      <w:r>
        <w:rPr>
          <w:rFonts w:ascii="Verdana" w:eastAsia="宋体" w:hAnsi="Verdana" w:cs="Verdana"/>
          <w:color w:val="000000"/>
          <w:szCs w:val="21"/>
          <w:shd w:val="clear" w:color="auto" w:fill="FFFFFF"/>
        </w:rPr>
        <w:t>name</w:t>
      </w:r>
      <w:r>
        <w:rPr>
          <w:rFonts w:ascii="Verdana" w:eastAsia="宋体" w:hAnsi="Verdana" w:cs="Verdana"/>
          <w:color w:val="000000"/>
          <w:szCs w:val="21"/>
          <w:shd w:val="clear" w:color="auto" w:fill="FFFFFF"/>
        </w:rPr>
        <w:t>进行属性投影，而不是将属性全部取出以后</w:t>
      </w:r>
      <w:r>
        <w:rPr>
          <w:rFonts w:ascii="Verdana" w:hAnsi="Verdana" w:cs="Verdana" w:hint="eastAsia"/>
          <w:color w:val="000000"/>
          <w:szCs w:val="21"/>
          <w:shd w:val="clear" w:color="auto" w:fill="FFFFFF"/>
        </w:rPr>
        <w:tab/>
      </w:r>
      <w:r>
        <w:rPr>
          <w:rFonts w:ascii="Verdana" w:eastAsia="宋体" w:hAnsi="Verdana" w:cs="Verdana"/>
          <w:color w:val="000000"/>
          <w:szCs w:val="21"/>
          <w:shd w:val="clear" w:color="auto" w:fill="FFFFFF"/>
        </w:rPr>
        <w:t>再进行过滤</w:t>
      </w:r>
      <w:r>
        <w:rPr>
          <w:rFonts w:ascii="Verdana" w:eastAsia="宋体" w:hAnsi="Verdana" w:cs="Verdana"/>
          <w:color w:val="000000"/>
          <w:szCs w:val="21"/>
          <w:shd w:val="clear" w:color="auto" w:fill="FFFFFF"/>
        </w:rPr>
        <w:br/>
        <w:t>     </w:t>
      </w:r>
      <w:r>
        <w:rPr>
          <w:rFonts w:ascii="Verdana" w:eastAsia="宋体" w:hAnsi="Verdana" w:cs="Verdana"/>
          <w:color w:val="000000"/>
          <w:szCs w:val="21"/>
          <w:shd w:val="clear" w:color="auto" w:fill="FFFFFF"/>
        </w:rPr>
        <w:t>将这两个查询条件联接起来生成最终查询结果</w:t>
      </w:r>
    </w:p>
    <w:p w:rsidR="001A7847" w:rsidRDefault="007D395D">
      <w:pPr>
        <w:pStyle w:val="4"/>
        <w:rPr>
          <w:shd w:val="clear" w:color="auto" w:fill="FFFFFF"/>
        </w:rPr>
      </w:pPr>
      <w:r>
        <w:rPr>
          <w:rFonts w:hint="eastAsia"/>
          <w:shd w:val="clear" w:color="auto" w:fill="FFFFFF"/>
        </w:rPr>
        <w:t xml:space="preserve">7.cache &amp; Buffer </w:t>
      </w:r>
      <w:r>
        <w:rPr>
          <w:rFonts w:hint="eastAsia"/>
          <w:shd w:val="clear" w:color="auto" w:fill="FFFFFF"/>
        </w:rPr>
        <w:t>缓存查询</w:t>
      </w:r>
    </w:p>
    <w:p w:rsidR="001A7847" w:rsidRDefault="007D395D">
      <w:pPr>
        <w:numPr>
          <w:ilvl w:val="1"/>
          <w:numId w:val="34"/>
        </w:numPr>
        <w:tabs>
          <w:tab w:val="clear" w:pos="840"/>
        </w:tabs>
        <w:rPr>
          <w:rFonts w:ascii="Verdana" w:hAnsi="Verdana" w:cs="Verdana"/>
          <w:color w:val="000000"/>
          <w:szCs w:val="21"/>
          <w:shd w:val="clear" w:color="auto" w:fill="FFFFFF"/>
        </w:rPr>
      </w:pPr>
      <w:r>
        <w:rPr>
          <w:rFonts w:ascii="Verdana" w:eastAsia="宋体" w:hAnsi="Verdana" w:cs="Verdana"/>
          <w:color w:val="000000"/>
          <w:szCs w:val="21"/>
          <w:shd w:val="clear" w:color="auto" w:fill="FFFFFF"/>
        </w:rPr>
        <w:t>他的主要功能是将客户端提交</w:t>
      </w:r>
      <w:r>
        <w:rPr>
          <w:rFonts w:ascii="Verdana" w:eastAsia="宋体" w:hAnsi="Verdana" w:cs="Verdana"/>
          <w:color w:val="000000"/>
          <w:szCs w:val="21"/>
          <w:shd w:val="clear" w:color="auto" w:fill="FFFFFF"/>
        </w:rPr>
        <w:t xml:space="preserve"> </w:t>
      </w:r>
      <w:r>
        <w:rPr>
          <w:rFonts w:ascii="Verdana" w:eastAsia="宋体" w:hAnsi="Verdana" w:cs="Verdana"/>
          <w:color w:val="000000"/>
          <w:szCs w:val="21"/>
          <w:shd w:val="clear" w:color="auto" w:fill="FFFFFF"/>
        </w:rPr>
        <w:t>给</w:t>
      </w:r>
      <w:r>
        <w:rPr>
          <w:rFonts w:ascii="Verdana" w:eastAsia="宋体" w:hAnsi="Verdana" w:cs="Verdana"/>
          <w:color w:val="000000"/>
          <w:szCs w:val="21"/>
          <w:shd w:val="clear" w:color="auto" w:fill="FFFFFF"/>
        </w:rPr>
        <w:t xml:space="preserve">MySQL </w:t>
      </w:r>
      <w:r>
        <w:rPr>
          <w:rFonts w:ascii="Verdana" w:eastAsia="宋体" w:hAnsi="Verdana" w:cs="Verdana"/>
          <w:color w:val="000000"/>
          <w:szCs w:val="21"/>
          <w:shd w:val="clear" w:color="auto" w:fill="FFFFFF"/>
        </w:rPr>
        <w:t>的</w:t>
      </w:r>
      <w:r>
        <w:rPr>
          <w:rFonts w:ascii="Verdana" w:eastAsia="宋体" w:hAnsi="Verdana" w:cs="Verdana"/>
          <w:color w:val="000000"/>
          <w:szCs w:val="21"/>
          <w:shd w:val="clear" w:color="auto" w:fill="FFFFFF"/>
        </w:rPr>
        <w:t xml:space="preserve"> Select </w:t>
      </w:r>
      <w:r>
        <w:rPr>
          <w:rFonts w:ascii="Verdana" w:eastAsia="宋体" w:hAnsi="Verdana" w:cs="Verdana"/>
          <w:color w:val="000000"/>
          <w:szCs w:val="21"/>
          <w:shd w:val="clear" w:color="auto" w:fill="FFFFFF"/>
        </w:rPr>
        <w:t>类</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请求的返回结果集</w:t>
      </w:r>
      <w:r>
        <w:rPr>
          <w:rFonts w:ascii="Verdana" w:eastAsia="宋体" w:hAnsi="Verdana" w:cs="Verdana"/>
          <w:color w:val="000000"/>
          <w:szCs w:val="21"/>
          <w:shd w:val="clear" w:color="auto" w:fill="FFFFFF"/>
        </w:rPr>
        <w:t xml:space="preserve"> cache </w:t>
      </w:r>
      <w:r>
        <w:rPr>
          <w:rFonts w:ascii="Verdana" w:eastAsia="宋体" w:hAnsi="Verdana" w:cs="Verdana"/>
          <w:color w:val="000000"/>
          <w:szCs w:val="21"/>
          <w:shd w:val="clear" w:color="auto" w:fill="FFFFFF"/>
        </w:rPr>
        <w:t>到内存中，与该</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的一个</w:t>
      </w:r>
      <w:r>
        <w:rPr>
          <w:rFonts w:ascii="Verdana" w:eastAsia="宋体" w:hAnsi="Verdana" w:cs="Verdana"/>
          <w:color w:val="000000"/>
          <w:szCs w:val="21"/>
          <w:shd w:val="clear" w:color="auto" w:fill="FFFFFF"/>
        </w:rPr>
        <w:t xml:space="preserve"> hash </w:t>
      </w:r>
      <w:r>
        <w:rPr>
          <w:rFonts w:ascii="Verdana" w:eastAsia="宋体" w:hAnsi="Verdana" w:cs="Verdana"/>
          <w:color w:val="000000"/>
          <w:szCs w:val="21"/>
          <w:shd w:val="clear" w:color="auto" w:fill="FFFFFF"/>
        </w:rPr>
        <w:t>值</w:t>
      </w:r>
      <w:r>
        <w:rPr>
          <w:rFonts w:ascii="Verdana" w:eastAsia="宋体" w:hAnsi="Verdana" w:cs="Verdana"/>
          <w:color w:val="000000"/>
          <w:szCs w:val="21"/>
          <w:shd w:val="clear" w:color="auto" w:fill="FFFFFF"/>
        </w:rPr>
        <w:t xml:space="preserve"> </w:t>
      </w:r>
      <w:r>
        <w:rPr>
          <w:rFonts w:ascii="Verdana" w:eastAsia="宋体" w:hAnsi="Verdana" w:cs="Verdana"/>
          <w:color w:val="000000"/>
          <w:szCs w:val="21"/>
          <w:shd w:val="clear" w:color="auto" w:fill="FFFFFF"/>
        </w:rPr>
        <w:t>做一个对应。该</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所取数据的基表发生任何数据的变化之后，</w:t>
      </w:r>
      <w:r>
        <w:rPr>
          <w:rFonts w:ascii="Verdana" w:eastAsia="宋体" w:hAnsi="Verdana" w:cs="Verdana"/>
          <w:color w:val="000000"/>
          <w:szCs w:val="21"/>
          <w:shd w:val="clear" w:color="auto" w:fill="FFFFFF"/>
        </w:rPr>
        <w:t xml:space="preserve"> MySQL </w:t>
      </w:r>
      <w:r>
        <w:rPr>
          <w:rFonts w:ascii="Verdana" w:eastAsia="宋体" w:hAnsi="Verdana" w:cs="Verdana"/>
          <w:color w:val="000000"/>
          <w:szCs w:val="21"/>
          <w:shd w:val="clear" w:color="auto" w:fill="FFFFFF"/>
        </w:rPr>
        <w:t>会自动使该</w:t>
      </w:r>
      <w:r>
        <w:rPr>
          <w:rFonts w:ascii="Verdana" w:eastAsia="宋体" w:hAnsi="Verdana" w:cs="Verdana"/>
          <w:color w:val="000000"/>
          <w:szCs w:val="21"/>
          <w:shd w:val="clear" w:color="auto" w:fill="FFFFFF"/>
        </w:rPr>
        <w:t xml:space="preserve"> query </w:t>
      </w:r>
      <w:r>
        <w:rPr>
          <w:rFonts w:ascii="Verdana" w:eastAsia="宋体" w:hAnsi="Verdana" w:cs="Verdana"/>
          <w:color w:val="000000"/>
          <w:szCs w:val="21"/>
          <w:shd w:val="clear" w:color="auto" w:fill="FFFFFF"/>
        </w:rPr>
        <w:t>的</w:t>
      </w:r>
      <w:r>
        <w:rPr>
          <w:rFonts w:ascii="Verdana" w:eastAsia="宋体" w:hAnsi="Verdana" w:cs="Verdana"/>
          <w:color w:val="000000"/>
          <w:szCs w:val="21"/>
          <w:shd w:val="clear" w:color="auto" w:fill="FFFFFF"/>
        </w:rPr>
        <w:t xml:space="preserve">Cache </w:t>
      </w:r>
      <w:r>
        <w:rPr>
          <w:rFonts w:ascii="Verdana" w:eastAsia="宋体" w:hAnsi="Verdana" w:cs="Verdana"/>
          <w:color w:val="000000"/>
          <w:szCs w:val="21"/>
          <w:shd w:val="clear" w:color="auto" w:fill="FFFFFF"/>
        </w:rPr>
        <w:t>失效。在读写比例非常高的应用系统中，</w:t>
      </w:r>
      <w:r>
        <w:rPr>
          <w:rFonts w:ascii="Verdana" w:eastAsia="宋体" w:hAnsi="Verdana" w:cs="Verdana"/>
          <w:color w:val="000000"/>
          <w:szCs w:val="21"/>
          <w:shd w:val="clear" w:color="auto" w:fill="FFFFFF"/>
        </w:rPr>
        <w:t xml:space="preserve"> Query Cache </w:t>
      </w:r>
      <w:r>
        <w:rPr>
          <w:rFonts w:ascii="Verdana" w:eastAsia="宋体" w:hAnsi="Verdana" w:cs="Verdana"/>
          <w:color w:val="000000"/>
          <w:szCs w:val="21"/>
          <w:shd w:val="clear" w:color="auto" w:fill="FFFFFF"/>
        </w:rPr>
        <w:t>对性能的提高是非常显著的。当然它对内存的消耗也是非常大的。</w:t>
      </w:r>
    </w:p>
    <w:p w:rsidR="001A7847" w:rsidRDefault="007D395D">
      <w:pPr>
        <w:numPr>
          <w:ilvl w:val="1"/>
          <w:numId w:val="34"/>
        </w:numPr>
        <w:tabs>
          <w:tab w:val="clear" w:pos="840"/>
        </w:tabs>
        <w:rPr>
          <w:rFonts w:ascii="Verdana" w:hAnsi="Verdana" w:cs="Verdana"/>
          <w:color w:val="000000"/>
          <w:szCs w:val="21"/>
          <w:shd w:val="clear" w:color="auto" w:fill="FFFFFF"/>
        </w:rPr>
      </w:pPr>
      <w:r>
        <w:rPr>
          <w:rFonts w:ascii="Verdana" w:eastAsia="宋体" w:hAnsi="Verdana" w:cs="Verdana"/>
          <w:color w:val="000000"/>
          <w:szCs w:val="21"/>
          <w:shd w:val="clear" w:color="auto" w:fill="FFFFFF"/>
        </w:rPr>
        <w:t>如果查询缓存有命中的查询结果，查询语句就可以直接去查询缓存中取数据。这个缓存机制是由一系列小缓存组成的。比如表缓存，记录缓存，</w:t>
      </w:r>
      <w:r>
        <w:rPr>
          <w:rFonts w:ascii="Verdana" w:eastAsia="宋体" w:hAnsi="Verdana" w:cs="Verdana"/>
          <w:color w:val="000000"/>
          <w:szCs w:val="21"/>
          <w:shd w:val="clear" w:color="auto" w:fill="FFFFFF"/>
        </w:rPr>
        <w:t>key</w:t>
      </w:r>
      <w:r>
        <w:rPr>
          <w:rFonts w:ascii="Verdana" w:eastAsia="宋体" w:hAnsi="Verdana" w:cs="Verdana"/>
          <w:color w:val="000000"/>
          <w:szCs w:val="21"/>
          <w:shd w:val="clear" w:color="auto" w:fill="FFFFFF"/>
        </w:rPr>
        <w:t>缓存，权限缓存等</w:t>
      </w:r>
    </w:p>
    <w:p w:rsidR="001A7847" w:rsidRDefault="001A7847"/>
    <w:p w:rsidR="001A7847" w:rsidRDefault="007D395D">
      <w:pPr>
        <w:pStyle w:val="3"/>
      </w:pPr>
      <w:r>
        <w:rPr>
          <w:rFonts w:hint="eastAsia"/>
        </w:rPr>
        <w:t>2.</w:t>
      </w:r>
      <w:r>
        <w:rPr>
          <w:rFonts w:hint="eastAsia"/>
        </w:rPr>
        <w:t>执行计划</w:t>
      </w:r>
    </w:p>
    <w:p w:rsidR="001A7847" w:rsidRDefault="007D395D">
      <w:pPr>
        <w:pStyle w:val="4"/>
      </w:pPr>
      <w:bookmarkStart w:id="7" w:name="_Toc32239"/>
      <w:bookmarkStart w:id="8" w:name="_Toc29964"/>
      <w:bookmarkStart w:id="9" w:name="_Toc22400"/>
      <w:bookmarkStart w:id="10" w:name="_Toc13275"/>
      <w:bookmarkStart w:id="11" w:name="_Toc29838"/>
      <w:bookmarkStart w:id="12" w:name="_Toc12704"/>
      <w:bookmarkStart w:id="13" w:name="_Toc15863"/>
      <w:bookmarkStart w:id="14" w:name="_Toc14251"/>
      <w:r>
        <w:rPr>
          <w:rFonts w:hint="eastAsia"/>
        </w:rPr>
        <w:t>1.</w:t>
      </w:r>
      <w:r>
        <w:t>执行计划表格</w:t>
      </w:r>
      <w:bookmarkEnd w:id="7"/>
      <w:bookmarkEnd w:id="8"/>
      <w:bookmarkEnd w:id="9"/>
      <w:bookmarkEnd w:id="10"/>
      <w:bookmarkEnd w:id="11"/>
      <w:bookmarkEnd w:id="12"/>
      <w:bookmarkEnd w:id="13"/>
      <w:bookmarkEnd w:id="14"/>
    </w:p>
    <w:p w:rsidR="001A7847" w:rsidRDefault="007D395D">
      <w:r>
        <w:rPr>
          <w:rFonts w:ascii="宋体" w:hAnsi="宋体" w:cs="宋体"/>
          <w:noProof/>
          <w:kern w:val="0"/>
          <w:sz w:val="24"/>
          <w:szCs w:val="24"/>
        </w:rPr>
        <w:drawing>
          <wp:inline distT="0" distB="0" distL="114300" distR="114300">
            <wp:extent cx="5274310" cy="682625"/>
            <wp:effectExtent l="0" t="0" r="2540" b="3175"/>
            <wp:docPr id="150" name="图片 1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IMG_256"/>
                    <pic:cNvPicPr>
                      <a:picLocks noChangeAspect="1"/>
                    </pic:cNvPicPr>
                  </pic:nvPicPr>
                  <pic:blipFill>
                    <a:blip r:embed="rId270"/>
                    <a:stretch>
                      <a:fillRect/>
                    </a:stretch>
                  </pic:blipFill>
                  <pic:spPr>
                    <a:xfrm>
                      <a:off x="0" y="0"/>
                      <a:ext cx="5274310" cy="682734"/>
                    </a:xfrm>
                    <a:prstGeom prst="rect">
                      <a:avLst/>
                    </a:prstGeom>
                    <a:noFill/>
                    <a:ln w="9525">
                      <a:noFill/>
                    </a:ln>
                  </pic:spPr>
                </pic:pic>
              </a:graphicData>
            </a:graphic>
          </wp:inline>
        </w:drawing>
      </w:r>
    </w:p>
    <w:p w:rsidR="001A7847" w:rsidRDefault="007D395D">
      <w:pPr>
        <w:pStyle w:val="4"/>
      </w:pPr>
      <w:r>
        <w:rPr>
          <w:rFonts w:hint="eastAsia"/>
        </w:rPr>
        <w:t>2.</w:t>
      </w:r>
      <w:r>
        <w:rPr>
          <w:rFonts w:hint="eastAsia"/>
        </w:rPr>
        <w:t>执行计划分析</w:t>
      </w:r>
    </w:p>
    <w:p w:rsidR="001A7847" w:rsidRDefault="007D395D">
      <w:pPr>
        <w:pStyle w:val="5"/>
      </w:pPr>
      <w:r>
        <w:rPr>
          <w:rFonts w:hint="eastAsia"/>
        </w:rPr>
        <w:t>id</w:t>
      </w:r>
    </w:p>
    <w:p w:rsidR="001A7847" w:rsidRDefault="007D395D">
      <w:pPr>
        <w:rPr>
          <w:shd w:val="clear" w:color="auto" w:fill="FFFFFF"/>
          <w:lang w:bidi="ar"/>
        </w:rPr>
      </w:pPr>
      <w:r>
        <w:rPr>
          <w:shd w:val="clear" w:color="auto" w:fill="FFFFFF"/>
          <w:lang w:bidi="ar"/>
        </w:rPr>
        <w:t>包含一组数字，</w:t>
      </w:r>
      <w:r>
        <w:rPr>
          <w:rFonts w:ascii="Courier New" w:hAnsi="Courier New" w:cs="Courier New"/>
          <w:shd w:val="clear" w:color="auto" w:fill="FFFFFF"/>
          <w:lang w:bidi="ar"/>
        </w:rPr>
        <w:t>id</w:t>
      </w:r>
      <w:r>
        <w:rPr>
          <w:shd w:val="clear" w:color="auto" w:fill="FFFFFF"/>
          <w:lang w:bidi="ar"/>
        </w:rPr>
        <w:t>如果相同，可以认为是一组，从上往下顺序执行；在所有组中，</w:t>
      </w:r>
      <w:r>
        <w:rPr>
          <w:rFonts w:ascii="Courier New" w:hAnsi="Courier New" w:cs="Courier New"/>
          <w:shd w:val="clear" w:color="auto" w:fill="FFFFFF"/>
          <w:lang w:bidi="ar"/>
        </w:rPr>
        <w:t>id</w:t>
      </w:r>
      <w:r>
        <w:rPr>
          <w:shd w:val="clear" w:color="auto" w:fill="FFFFFF"/>
          <w:lang w:bidi="ar"/>
        </w:rPr>
        <w:t>值越大，优先级越高，越先执行</w:t>
      </w:r>
    </w:p>
    <w:p w:rsidR="001A7847" w:rsidRDefault="007D395D">
      <w:pPr>
        <w:pStyle w:val="5"/>
        <w:rPr>
          <w:shd w:val="clear" w:color="auto" w:fill="FFFFFF"/>
          <w:lang w:bidi="ar"/>
        </w:rPr>
      </w:pPr>
      <w:r>
        <w:rPr>
          <w:rFonts w:hint="eastAsia"/>
          <w:shd w:val="clear" w:color="auto" w:fill="FFFFFF"/>
          <w:lang w:bidi="ar"/>
        </w:rPr>
        <w:t>Select_type</w:t>
      </w:r>
    </w:p>
    <w:p w:rsidR="001A7847" w:rsidRDefault="007D395D">
      <w:pPr>
        <w:rPr>
          <w:shd w:val="clear" w:color="auto" w:fill="FFFFFF"/>
          <w:lang w:bidi="ar"/>
        </w:rPr>
      </w:pPr>
      <w:r>
        <w:rPr>
          <w:rFonts w:hint="eastAsia"/>
          <w:lang w:bidi="ar"/>
        </w:rPr>
        <w:t>1.</w:t>
      </w:r>
      <w:r>
        <w:rPr>
          <w:rFonts w:hint="eastAsia"/>
          <w:shd w:val="clear" w:color="auto" w:fill="FFFFFF"/>
          <w:lang w:bidi="ar"/>
        </w:rPr>
        <w:t xml:space="preserve"> SIMPLE:</w:t>
      </w:r>
      <w:r>
        <w:rPr>
          <w:rFonts w:hint="eastAsia"/>
          <w:shd w:val="clear" w:color="auto" w:fill="FFFFFF"/>
          <w:lang w:bidi="ar"/>
        </w:rPr>
        <w:t>查询中不包含子查询或者</w:t>
      </w:r>
      <w:r>
        <w:rPr>
          <w:rFonts w:hint="eastAsia"/>
          <w:shd w:val="clear" w:color="auto" w:fill="FFFFFF"/>
          <w:lang w:bidi="ar"/>
        </w:rPr>
        <w:t>nuion</w:t>
      </w:r>
      <w:r>
        <w:rPr>
          <w:rFonts w:hint="eastAsia"/>
          <w:shd w:val="clear" w:color="auto" w:fill="FFFFFF"/>
          <w:lang w:bidi="ar"/>
        </w:rPr>
        <w:t>查询</w:t>
      </w:r>
    </w:p>
    <w:p w:rsidR="001A7847" w:rsidRDefault="007D395D">
      <w:pPr>
        <w:rPr>
          <w:shd w:val="clear" w:color="auto" w:fill="FFFFFF"/>
          <w:lang w:bidi="ar"/>
        </w:rPr>
      </w:pPr>
      <w:r>
        <w:rPr>
          <w:rFonts w:hint="eastAsia"/>
          <w:lang w:bidi="ar"/>
        </w:rPr>
        <w:t>2.</w:t>
      </w:r>
      <w:r>
        <w:rPr>
          <w:rFonts w:hint="eastAsia"/>
          <w:shd w:val="clear" w:color="auto" w:fill="FFFFFF"/>
          <w:lang w:bidi="ar"/>
        </w:rPr>
        <w:t xml:space="preserve"> </w:t>
      </w:r>
      <w:r>
        <w:rPr>
          <w:rFonts w:hint="eastAsia"/>
        </w:rPr>
        <w:t>PRIMARY:</w:t>
      </w:r>
      <w:r>
        <w:rPr>
          <w:shd w:val="clear" w:color="auto" w:fill="FFFFFF"/>
          <w:lang w:bidi="ar"/>
        </w:rPr>
        <w:t>查询中若包含任何复杂的子部分，最外层查询则被标记为：</w:t>
      </w:r>
      <w:r>
        <w:rPr>
          <w:shd w:val="clear" w:color="auto" w:fill="FFFFFF"/>
          <w:lang w:bidi="ar"/>
        </w:rPr>
        <w:t>PRIMARY</w:t>
      </w:r>
    </w:p>
    <w:p w:rsidR="001A7847" w:rsidRDefault="007D395D">
      <w:pPr>
        <w:rPr>
          <w:shd w:val="clear" w:color="auto" w:fill="FFFFFF"/>
          <w:lang w:bidi="ar"/>
        </w:rPr>
      </w:pPr>
      <w:r>
        <w:rPr>
          <w:rFonts w:hint="eastAsia"/>
          <w:lang w:bidi="ar"/>
        </w:rPr>
        <w:t>3.</w:t>
      </w:r>
      <w:r>
        <w:rPr>
          <w:rFonts w:hint="eastAsia"/>
        </w:rPr>
        <w:t xml:space="preserve"> SUBQUERY:</w:t>
      </w:r>
      <w:r>
        <w:rPr>
          <w:shd w:val="clear" w:color="auto" w:fill="FFFFFF"/>
          <w:lang w:bidi="ar"/>
        </w:rPr>
        <w:t>在</w:t>
      </w:r>
      <w:r>
        <w:rPr>
          <w:shd w:val="clear" w:color="auto" w:fill="FFFFFF"/>
          <w:lang w:bidi="ar"/>
        </w:rPr>
        <w:t>SELECT</w:t>
      </w:r>
      <w:r>
        <w:rPr>
          <w:shd w:val="clear" w:color="auto" w:fill="FFFFFF"/>
          <w:lang w:bidi="ar"/>
        </w:rPr>
        <w:t>或</w:t>
      </w:r>
      <w:r>
        <w:rPr>
          <w:shd w:val="clear" w:color="auto" w:fill="FFFFFF"/>
          <w:lang w:bidi="ar"/>
        </w:rPr>
        <w:t>WHERE</w:t>
      </w:r>
      <w:r>
        <w:rPr>
          <w:shd w:val="clear" w:color="auto" w:fill="FFFFFF"/>
          <w:lang w:bidi="ar"/>
        </w:rPr>
        <w:t>列表中包含了子查询，该子查询被标记为：</w:t>
      </w:r>
      <w:r>
        <w:rPr>
          <w:shd w:val="clear" w:color="auto" w:fill="FFFFFF"/>
          <w:lang w:bidi="ar"/>
        </w:rPr>
        <w:t>SUBQUERY</w:t>
      </w:r>
    </w:p>
    <w:p w:rsidR="001A7847" w:rsidRDefault="007D395D">
      <w:r>
        <w:rPr>
          <w:rFonts w:hint="eastAsia"/>
        </w:rPr>
        <w:lastRenderedPageBreak/>
        <w:t>4.DERIVED:</w:t>
      </w:r>
      <w:r>
        <w:rPr>
          <w:rFonts w:hint="eastAsia"/>
        </w:rPr>
        <w:t>在</w:t>
      </w:r>
      <w:r>
        <w:rPr>
          <w:rFonts w:hint="eastAsia"/>
        </w:rPr>
        <w:t>from</w:t>
      </w:r>
      <w:r>
        <w:rPr>
          <w:rFonts w:hint="eastAsia"/>
        </w:rPr>
        <w:t>列表中包含子查询被标注为</w:t>
      </w:r>
      <w:r>
        <w:rPr>
          <w:rFonts w:hint="eastAsia"/>
        </w:rPr>
        <w:t>DERIVED</w:t>
      </w:r>
    </w:p>
    <w:p w:rsidR="001A7847" w:rsidRDefault="007D395D">
      <w:pPr>
        <w:rPr>
          <w:shd w:val="clear" w:color="auto" w:fill="FFFFFF"/>
          <w:lang w:bidi="ar"/>
        </w:rPr>
      </w:pPr>
      <w:r>
        <w:rPr>
          <w:rFonts w:hint="eastAsia"/>
        </w:rPr>
        <w:t>5. UNION:</w:t>
      </w:r>
      <w:r>
        <w:rPr>
          <w:shd w:val="clear" w:color="auto" w:fill="FFFFFF"/>
          <w:lang w:bidi="ar"/>
        </w:rPr>
        <w:t>若第二个</w:t>
      </w:r>
      <w:r>
        <w:rPr>
          <w:shd w:val="clear" w:color="auto" w:fill="FFFFFF"/>
          <w:lang w:bidi="ar"/>
        </w:rPr>
        <w:t>SELECT</w:t>
      </w:r>
      <w:r>
        <w:rPr>
          <w:shd w:val="clear" w:color="auto" w:fill="FFFFFF"/>
          <w:lang w:bidi="ar"/>
        </w:rPr>
        <w:t>出现在</w:t>
      </w:r>
      <w:r>
        <w:rPr>
          <w:shd w:val="clear" w:color="auto" w:fill="FFFFFF"/>
          <w:lang w:bidi="ar"/>
        </w:rPr>
        <w:t>UNION</w:t>
      </w:r>
      <w:r>
        <w:rPr>
          <w:shd w:val="clear" w:color="auto" w:fill="FFFFFF"/>
          <w:lang w:bidi="ar"/>
        </w:rPr>
        <w:t>之后，则被标记为</w:t>
      </w:r>
      <w:r>
        <w:rPr>
          <w:shd w:val="clear" w:color="auto" w:fill="FFFFFF"/>
          <w:lang w:bidi="ar"/>
        </w:rPr>
        <w:t>UNION</w:t>
      </w:r>
    </w:p>
    <w:p w:rsidR="001A7847" w:rsidRDefault="007D395D">
      <w:pPr>
        <w:pStyle w:val="5"/>
        <w:rPr>
          <w:shd w:val="clear" w:color="auto" w:fill="FFFFFF"/>
          <w:lang w:bidi="ar"/>
        </w:rPr>
      </w:pPr>
      <w:r>
        <w:rPr>
          <w:shd w:val="clear" w:color="auto" w:fill="FFFFFF"/>
        </w:rPr>
        <w:t>T</w:t>
      </w:r>
      <w:r>
        <w:rPr>
          <w:rFonts w:hint="eastAsia"/>
          <w:shd w:val="clear" w:color="auto" w:fill="FFFFFF"/>
        </w:rPr>
        <w:t xml:space="preserve">ype </w:t>
      </w:r>
    </w:p>
    <w:p w:rsidR="001A7847" w:rsidRDefault="007D395D">
      <w:r>
        <w:rPr>
          <w:rFonts w:ascii="Verdana" w:hAnsi="Verdana" w:cs="Verdana" w:hint="eastAsia"/>
          <w:color w:val="000000"/>
          <w:shd w:val="clear" w:color="auto" w:fill="FFFFFF"/>
        </w:rPr>
        <w:t>重要指标结果好坏顺序依次降低</w:t>
      </w:r>
      <w:r>
        <w:rPr>
          <w:rFonts w:ascii="Verdana" w:hAnsi="Verdana" w:cs="Verdana" w:hint="eastAsia"/>
          <w:color w:val="000000"/>
          <w:shd w:val="clear" w:color="auto" w:fill="FFFFFF"/>
        </w:rPr>
        <w:t>:</w:t>
      </w:r>
      <w:r>
        <w:rPr>
          <w:rFonts w:hint="eastAsia"/>
        </w:rPr>
        <w:t xml:space="preserve"> System &gt; const &gt; eq_ref  &gt;  ref &gt; range &gt; index &gt; all</w:t>
      </w:r>
    </w:p>
    <w:p w:rsidR="001A7847" w:rsidRDefault="001A7847"/>
    <w:p w:rsidR="001A7847" w:rsidRDefault="007D395D">
      <w:pPr>
        <w:rPr>
          <w:b/>
        </w:rPr>
      </w:pPr>
      <w:r>
        <w:rPr>
          <w:rFonts w:ascii="Verdana" w:hAnsi="Verdana" w:cs="Verdana"/>
          <w:b/>
          <w:color w:val="000000"/>
          <w:shd w:val="clear" w:color="auto" w:fill="FFFFFF"/>
        </w:rPr>
        <w:t>A</w:t>
      </w:r>
      <w:r>
        <w:rPr>
          <w:rFonts w:ascii="Verdana" w:hAnsi="Verdana" w:cs="Verdana" w:hint="eastAsia"/>
          <w:b/>
          <w:color w:val="000000"/>
          <w:shd w:val="clear" w:color="auto" w:fill="FFFFFF"/>
        </w:rPr>
        <w:t xml:space="preserve">ll : </w:t>
      </w:r>
      <w:r>
        <w:rPr>
          <w:rFonts w:ascii="Arial" w:hAnsi="Arial" w:cs="Arial"/>
          <w:color w:val="4F4F4F"/>
          <w:shd w:val="clear" w:color="auto" w:fill="FFFFFF"/>
        </w:rPr>
        <w:t>Full Table Scan</w:t>
      </w:r>
      <w:r>
        <w:rPr>
          <w:rFonts w:ascii="Arial" w:hAnsi="Arial" w:cs="Arial"/>
          <w:color w:val="4F4F4F"/>
          <w:shd w:val="clear" w:color="auto" w:fill="FFFFFF"/>
        </w:rPr>
        <w:t>，遍历全表以找到匹配的行</w:t>
      </w:r>
      <w:r>
        <w:rPr>
          <w:rFonts w:ascii="Arial" w:hAnsi="Arial" w:cs="Arial"/>
          <w:color w:val="4F4F4F"/>
          <w:shd w:val="clear" w:color="auto" w:fill="FFFFFF"/>
        </w:rPr>
        <w:t> </w:t>
      </w:r>
      <w:r>
        <w:rPr>
          <w:b/>
        </w:rPr>
        <w:t xml:space="preserve"> </w:t>
      </w:r>
    </w:p>
    <w:p w:rsidR="001A7847" w:rsidRDefault="007D395D">
      <w:pPr>
        <w:rPr>
          <w:b/>
        </w:rPr>
      </w:pPr>
      <w:r>
        <w:rPr>
          <w:noProof/>
        </w:rPr>
        <w:drawing>
          <wp:inline distT="0" distB="0" distL="0" distR="0">
            <wp:extent cx="5274310" cy="18548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71"/>
                    <a:stretch>
                      <a:fillRect/>
                    </a:stretch>
                  </pic:blipFill>
                  <pic:spPr>
                    <a:xfrm>
                      <a:off x="0" y="0"/>
                      <a:ext cx="5274310" cy="1855165"/>
                    </a:xfrm>
                    <a:prstGeom prst="rect">
                      <a:avLst/>
                    </a:prstGeom>
                  </pic:spPr>
                </pic:pic>
              </a:graphicData>
            </a:graphic>
          </wp:inline>
        </w:drawing>
      </w:r>
    </w:p>
    <w:p w:rsidR="001A7847" w:rsidRDefault="001A7847">
      <w:pPr>
        <w:rPr>
          <w:b/>
        </w:rPr>
      </w:pPr>
    </w:p>
    <w:p w:rsidR="001A7847" w:rsidRDefault="007D395D">
      <w:pPr>
        <w:rPr>
          <w:b/>
        </w:rPr>
      </w:pPr>
      <w:r>
        <w:rPr>
          <w:b/>
        </w:rPr>
        <w:t>I</w:t>
      </w:r>
      <w:r>
        <w:rPr>
          <w:rFonts w:hint="eastAsia"/>
          <w:b/>
        </w:rPr>
        <w:t xml:space="preserve">ndex : </w:t>
      </w:r>
      <w:r>
        <w:rPr>
          <w:rFonts w:ascii="Arial" w:hAnsi="Arial" w:cs="Arial"/>
          <w:color w:val="4F4F4F"/>
          <w:shd w:val="clear" w:color="auto" w:fill="FFFFFF"/>
        </w:rPr>
        <w:t>Full Index Scan</w:t>
      </w:r>
      <w:r>
        <w:rPr>
          <w:rFonts w:ascii="Arial" w:hAnsi="Arial" w:cs="Arial"/>
          <w:color w:val="4F4F4F"/>
          <w:shd w:val="clear" w:color="auto" w:fill="FFFFFF"/>
        </w:rPr>
        <w:t>，</w:t>
      </w:r>
      <w:r>
        <w:rPr>
          <w:rFonts w:ascii="Arial" w:hAnsi="Arial" w:cs="Arial"/>
          <w:color w:val="4F4F4F"/>
          <w:shd w:val="clear" w:color="auto" w:fill="FFFFFF"/>
        </w:rPr>
        <w:t>index</w:t>
      </w:r>
      <w:r>
        <w:rPr>
          <w:rFonts w:ascii="Arial" w:hAnsi="Arial" w:cs="Arial"/>
          <w:color w:val="4F4F4F"/>
          <w:shd w:val="clear" w:color="auto" w:fill="FFFFFF"/>
        </w:rPr>
        <w:t>与</w:t>
      </w:r>
      <w:r>
        <w:rPr>
          <w:rFonts w:ascii="Arial" w:hAnsi="Arial" w:cs="Arial"/>
          <w:color w:val="4F4F4F"/>
          <w:shd w:val="clear" w:color="auto" w:fill="FFFFFF"/>
        </w:rPr>
        <w:t>ALL</w:t>
      </w:r>
      <w:r>
        <w:rPr>
          <w:rFonts w:ascii="Arial" w:hAnsi="Arial" w:cs="Arial"/>
          <w:color w:val="4F4F4F"/>
          <w:shd w:val="clear" w:color="auto" w:fill="FFFFFF"/>
        </w:rPr>
        <w:t>区别为</w:t>
      </w:r>
      <w:r>
        <w:rPr>
          <w:rFonts w:ascii="Arial" w:hAnsi="Arial" w:cs="Arial"/>
          <w:color w:val="4F4F4F"/>
          <w:shd w:val="clear" w:color="auto" w:fill="FFFFFF"/>
        </w:rPr>
        <w:t>index</w:t>
      </w:r>
      <w:r>
        <w:rPr>
          <w:rFonts w:ascii="Arial" w:hAnsi="Arial" w:cs="Arial"/>
          <w:color w:val="4F4F4F"/>
          <w:shd w:val="clear" w:color="auto" w:fill="FFFFFF"/>
        </w:rPr>
        <w:t>类型只遍历索引树。这通常为</w:t>
      </w:r>
      <w:r>
        <w:rPr>
          <w:rFonts w:ascii="Arial" w:hAnsi="Arial" w:cs="Arial"/>
          <w:color w:val="4F4F4F"/>
          <w:shd w:val="clear" w:color="auto" w:fill="FFFFFF"/>
        </w:rPr>
        <w:t>ALL</w:t>
      </w:r>
      <w:r>
        <w:rPr>
          <w:rFonts w:ascii="Arial" w:hAnsi="Arial" w:cs="Arial"/>
          <w:color w:val="4F4F4F"/>
          <w:shd w:val="clear" w:color="auto" w:fill="FFFFFF"/>
        </w:rPr>
        <w:t>块，应为索引文件通常比数据文件小。（</w:t>
      </w:r>
      <w:r>
        <w:rPr>
          <w:rFonts w:ascii="Arial" w:hAnsi="Arial" w:cs="Arial"/>
          <w:color w:val="4F4F4F"/>
          <w:shd w:val="clear" w:color="auto" w:fill="FFFFFF"/>
        </w:rPr>
        <w:t>Index</w:t>
      </w:r>
      <w:r>
        <w:rPr>
          <w:rFonts w:ascii="Arial" w:hAnsi="Arial" w:cs="Arial"/>
          <w:color w:val="4F4F4F"/>
          <w:shd w:val="clear" w:color="auto" w:fill="FFFFFF"/>
        </w:rPr>
        <w:t>与</w:t>
      </w:r>
      <w:r>
        <w:rPr>
          <w:rFonts w:ascii="Arial" w:hAnsi="Arial" w:cs="Arial"/>
          <w:color w:val="4F4F4F"/>
          <w:shd w:val="clear" w:color="auto" w:fill="FFFFFF"/>
        </w:rPr>
        <w:t>ALL</w:t>
      </w:r>
      <w:r>
        <w:rPr>
          <w:rFonts w:ascii="Arial" w:hAnsi="Arial" w:cs="Arial"/>
          <w:color w:val="4F4F4F"/>
          <w:shd w:val="clear" w:color="auto" w:fill="FFFFFF"/>
        </w:rPr>
        <w:t>虽然都是读全表，但</w:t>
      </w:r>
      <w:r>
        <w:rPr>
          <w:rFonts w:ascii="Arial" w:hAnsi="Arial" w:cs="Arial"/>
          <w:color w:val="4F4F4F"/>
          <w:shd w:val="clear" w:color="auto" w:fill="FFFFFF"/>
        </w:rPr>
        <w:t>index</w:t>
      </w:r>
      <w:r>
        <w:rPr>
          <w:rFonts w:ascii="Arial" w:hAnsi="Arial" w:cs="Arial"/>
          <w:color w:val="4F4F4F"/>
          <w:shd w:val="clear" w:color="auto" w:fill="FFFFFF"/>
        </w:rPr>
        <w:t>是从索引中读取，而</w:t>
      </w:r>
      <w:r>
        <w:rPr>
          <w:rFonts w:ascii="Arial" w:hAnsi="Arial" w:cs="Arial"/>
          <w:color w:val="4F4F4F"/>
          <w:shd w:val="clear" w:color="auto" w:fill="FFFFFF"/>
        </w:rPr>
        <w:t>ALL</w:t>
      </w:r>
      <w:r>
        <w:rPr>
          <w:rFonts w:ascii="Arial" w:hAnsi="Arial" w:cs="Arial"/>
          <w:color w:val="4F4F4F"/>
          <w:shd w:val="clear" w:color="auto" w:fill="FFFFFF"/>
        </w:rPr>
        <w:t>是从硬盘读取）</w:t>
      </w:r>
      <w:r>
        <w:rPr>
          <w:rFonts w:ascii="Arial" w:hAnsi="Arial" w:cs="Arial"/>
          <w:color w:val="4F4F4F"/>
          <w:shd w:val="clear" w:color="auto" w:fill="FFFFFF"/>
        </w:rPr>
        <w:t> </w:t>
      </w:r>
      <w:r>
        <w:rPr>
          <w:b/>
        </w:rPr>
        <w:t xml:space="preserve"> </w:t>
      </w:r>
    </w:p>
    <w:p w:rsidR="001A7847" w:rsidRDefault="007D395D">
      <w:pPr>
        <w:rPr>
          <w:b/>
        </w:rPr>
      </w:pPr>
      <w:r>
        <w:rPr>
          <w:noProof/>
        </w:rPr>
        <w:drawing>
          <wp:inline distT="0" distB="0" distL="0" distR="0">
            <wp:extent cx="5274310" cy="891540"/>
            <wp:effectExtent l="0" t="0" r="254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72"/>
                    <a:stretch>
                      <a:fillRect/>
                    </a:stretch>
                  </pic:blipFill>
                  <pic:spPr>
                    <a:xfrm>
                      <a:off x="0" y="0"/>
                      <a:ext cx="5274310" cy="891871"/>
                    </a:xfrm>
                    <a:prstGeom prst="rect">
                      <a:avLst/>
                    </a:prstGeom>
                  </pic:spPr>
                </pic:pic>
              </a:graphicData>
            </a:graphic>
          </wp:inline>
        </w:drawing>
      </w:r>
    </w:p>
    <w:p w:rsidR="001A7847" w:rsidRDefault="001A7847">
      <w:pPr>
        <w:rPr>
          <w:b/>
        </w:rPr>
      </w:pPr>
    </w:p>
    <w:p w:rsidR="001A7847" w:rsidRDefault="007D395D">
      <w:pPr>
        <w:rPr>
          <w:rFonts w:ascii="Arial" w:hAnsi="Arial" w:cs="Arial"/>
          <w:color w:val="4F4F4F"/>
          <w:shd w:val="clear" w:color="auto" w:fill="FFFFFF"/>
        </w:rPr>
      </w:pPr>
      <w:r>
        <w:rPr>
          <w:b/>
        </w:rPr>
        <w:t>R</w:t>
      </w:r>
      <w:r>
        <w:rPr>
          <w:rFonts w:hint="eastAsia"/>
          <w:b/>
        </w:rPr>
        <w:t xml:space="preserve">ange : </w:t>
      </w:r>
      <w:r>
        <w:rPr>
          <w:rFonts w:ascii="Arial" w:hAnsi="Arial" w:cs="Arial"/>
          <w:color w:val="4F4F4F"/>
          <w:shd w:val="clear" w:color="auto" w:fill="FFFFFF"/>
        </w:rPr>
        <w:t>只检索给定范围的行，使用一个索引来选择行。</w:t>
      </w:r>
      <w:r>
        <w:rPr>
          <w:rFonts w:ascii="Arial" w:hAnsi="Arial" w:cs="Arial"/>
          <w:color w:val="4F4F4F"/>
          <w:shd w:val="clear" w:color="auto" w:fill="FFFFFF"/>
        </w:rPr>
        <w:t>key</w:t>
      </w:r>
      <w:r>
        <w:rPr>
          <w:rFonts w:ascii="Arial" w:hAnsi="Arial" w:cs="Arial"/>
          <w:color w:val="4F4F4F"/>
          <w:shd w:val="clear" w:color="auto" w:fill="FFFFFF"/>
        </w:rPr>
        <w:t>列显示使用了那个索引。一般就是在</w:t>
      </w:r>
      <w:r>
        <w:rPr>
          <w:rFonts w:ascii="Arial" w:hAnsi="Arial" w:cs="Arial"/>
          <w:color w:val="4F4F4F"/>
          <w:shd w:val="clear" w:color="auto" w:fill="FFFFFF"/>
        </w:rPr>
        <w:t>where</w:t>
      </w:r>
      <w:r>
        <w:rPr>
          <w:rFonts w:ascii="Arial" w:hAnsi="Arial" w:cs="Arial"/>
          <w:color w:val="4F4F4F"/>
          <w:shd w:val="clear" w:color="auto" w:fill="FFFFFF"/>
        </w:rPr>
        <w:t>语句中出现了</w:t>
      </w:r>
      <w:r>
        <w:rPr>
          <w:rFonts w:ascii="Arial" w:hAnsi="Arial" w:cs="Arial"/>
          <w:color w:val="4F4F4F"/>
          <w:shd w:val="clear" w:color="auto" w:fill="FFFFFF"/>
        </w:rPr>
        <w:t>bettween</w:t>
      </w:r>
      <w:r>
        <w:rPr>
          <w:rFonts w:ascii="Arial" w:hAnsi="Arial" w:cs="Arial"/>
          <w:color w:val="4F4F4F"/>
          <w:shd w:val="clear" w:color="auto" w:fill="FFFFFF"/>
        </w:rPr>
        <w:t>、</w:t>
      </w:r>
      <w:r>
        <w:rPr>
          <w:rFonts w:ascii="Arial" w:hAnsi="Arial" w:cs="Arial"/>
          <w:color w:val="4F4F4F"/>
          <w:shd w:val="clear" w:color="auto" w:fill="FFFFFF"/>
        </w:rPr>
        <w:t>&lt;</w:t>
      </w:r>
      <w:r>
        <w:rPr>
          <w:rFonts w:ascii="Arial" w:hAnsi="Arial" w:cs="Arial"/>
          <w:color w:val="4F4F4F"/>
          <w:shd w:val="clear" w:color="auto" w:fill="FFFFFF"/>
        </w:rPr>
        <w:t>、</w:t>
      </w:r>
      <w:r>
        <w:rPr>
          <w:rFonts w:ascii="Arial" w:hAnsi="Arial" w:cs="Arial"/>
          <w:color w:val="4F4F4F"/>
          <w:shd w:val="clear" w:color="auto" w:fill="FFFFFF"/>
        </w:rPr>
        <w:t>&gt;</w:t>
      </w:r>
      <w:r>
        <w:rPr>
          <w:rFonts w:ascii="Arial" w:hAnsi="Arial" w:cs="Arial"/>
          <w:color w:val="4F4F4F"/>
          <w:shd w:val="clear" w:color="auto" w:fill="FFFFFF"/>
        </w:rPr>
        <w:t>、</w:t>
      </w:r>
      <w:r>
        <w:rPr>
          <w:rFonts w:ascii="Arial" w:hAnsi="Arial" w:cs="Arial"/>
          <w:color w:val="4F4F4F"/>
          <w:shd w:val="clear" w:color="auto" w:fill="FFFFFF"/>
        </w:rPr>
        <w:t>in</w:t>
      </w:r>
      <w:r>
        <w:rPr>
          <w:rFonts w:ascii="Arial" w:hAnsi="Arial" w:cs="Arial"/>
          <w:color w:val="4F4F4F"/>
          <w:shd w:val="clear" w:color="auto" w:fill="FFFFFF"/>
        </w:rPr>
        <w:t>等的查询。这种索引列上的范围扫描比全索引扫描要好。只需要开始于某个点，结束于另一个点，不用扫描全部索引</w:t>
      </w:r>
      <w:r>
        <w:rPr>
          <w:rFonts w:ascii="Arial" w:hAnsi="Arial" w:cs="Arial"/>
          <w:color w:val="4F4F4F"/>
          <w:shd w:val="clear" w:color="auto" w:fill="FFFFFF"/>
        </w:rPr>
        <w:t> </w:t>
      </w:r>
    </w:p>
    <w:p w:rsidR="001A7847" w:rsidRDefault="007D395D">
      <w:pPr>
        <w:rPr>
          <w:rFonts w:ascii="Arial" w:hAnsi="Arial" w:cs="Arial"/>
          <w:color w:val="4F4F4F"/>
          <w:shd w:val="clear" w:color="auto" w:fill="FFFFFF"/>
        </w:rPr>
      </w:pPr>
      <w:r>
        <w:rPr>
          <w:noProof/>
        </w:rPr>
        <w:drawing>
          <wp:inline distT="0" distB="0" distL="0" distR="0">
            <wp:extent cx="5274310" cy="797560"/>
            <wp:effectExtent l="0" t="0" r="254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3"/>
                    <a:stretch>
                      <a:fillRect/>
                    </a:stretch>
                  </pic:blipFill>
                  <pic:spPr>
                    <a:xfrm>
                      <a:off x="0" y="0"/>
                      <a:ext cx="5274310" cy="797861"/>
                    </a:xfrm>
                    <a:prstGeom prst="rect">
                      <a:avLst/>
                    </a:prstGeom>
                  </pic:spPr>
                </pic:pic>
              </a:graphicData>
            </a:graphic>
          </wp:inline>
        </w:drawing>
      </w:r>
    </w:p>
    <w:p w:rsidR="001A7847" w:rsidRDefault="001A7847">
      <w:pPr>
        <w:rPr>
          <w:rFonts w:ascii="Arial" w:hAnsi="Arial" w:cs="Arial"/>
          <w:color w:val="4F4F4F"/>
          <w:shd w:val="clear" w:color="auto" w:fill="FFFFFF"/>
        </w:rPr>
      </w:pPr>
    </w:p>
    <w:p w:rsidR="001A7847" w:rsidRDefault="007D395D">
      <w:pPr>
        <w:rPr>
          <w:rFonts w:ascii="Arial" w:hAnsi="Arial" w:cs="Arial"/>
          <w:color w:val="4F4F4F"/>
          <w:shd w:val="clear" w:color="auto" w:fill="FFFFFF"/>
        </w:rPr>
      </w:pPr>
      <w:r>
        <w:rPr>
          <w:rStyle w:val="ac"/>
          <w:rFonts w:ascii="Arial" w:hAnsi="Arial" w:cs="Arial"/>
          <w:color w:val="4F4F4F"/>
          <w:shd w:val="clear" w:color="auto" w:fill="FFFFFF"/>
        </w:rPr>
        <w:t>ref</w:t>
      </w:r>
      <w:r>
        <w:rPr>
          <w:rFonts w:ascii="Arial" w:hAnsi="Arial" w:cs="Arial"/>
          <w:color w:val="4F4F4F"/>
          <w:shd w:val="clear" w:color="auto" w:fill="FFFFFF"/>
        </w:rPr>
        <w:t>：非唯一性索引扫描，返回匹配某个单独值的所有行。本质是也是一种索引访问，它返回所有匹配某个单独值的行，然而他可能会找到多个符合条件的行，所以它应该属于查找和扫描的混合体</w:t>
      </w:r>
      <w:r>
        <w:rPr>
          <w:rFonts w:ascii="Arial" w:hAnsi="Arial" w:cs="Arial"/>
          <w:color w:val="4F4F4F"/>
          <w:shd w:val="clear" w:color="auto" w:fill="FFFFFF"/>
        </w:rPr>
        <w:t> </w:t>
      </w:r>
    </w:p>
    <w:p w:rsidR="001A7847" w:rsidRDefault="007D395D">
      <w:pPr>
        <w:rPr>
          <w:rFonts w:ascii="Arial" w:hAnsi="Arial" w:cs="Arial"/>
          <w:color w:val="4F4F4F"/>
          <w:shd w:val="clear" w:color="auto" w:fill="FFFFFF"/>
        </w:rPr>
      </w:pPr>
      <w:r>
        <w:rPr>
          <w:noProof/>
        </w:rPr>
        <w:lastRenderedPageBreak/>
        <w:drawing>
          <wp:inline distT="0" distB="0" distL="0" distR="0">
            <wp:extent cx="5274310" cy="2931160"/>
            <wp:effectExtent l="0" t="0" r="254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74"/>
                    <a:stretch>
                      <a:fillRect/>
                    </a:stretch>
                  </pic:blipFill>
                  <pic:spPr>
                    <a:xfrm>
                      <a:off x="0" y="0"/>
                      <a:ext cx="5274310" cy="2931393"/>
                    </a:xfrm>
                    <a:prstGeom prst="rect">
                      <a:avLst/>
                    </a:prstGeom>
                  </pic:spPr>
                </pic:pic>
              </a:graphicData>
            </a:graphic>
          </wp:inline>
        </w:drawing>
      </w:r>
    </w:p>
    <w:p w:rsidR="001A7847" w:rsidRDefault="001A7847">
      <w:pPr>
        <w:rPr>
          <w:rFonts w:ascii="Arial" w:hAnsi="Arial" w:cs="Arial"/>
          <w:color w:val="4F4F4F"/>
          <w:shd w:val="clear" w:color="auto" w:fill="FFFFFF"/>
        </w:rPr>
      </w:pPr>
    </w:p>
    <w:p w:rsidR="001A7847" w:rsidRDefault="007D395D">
      <w:pPr>
        <w:rPr>
          <w:rFonts w:ascii="Arial" w:hAnsi="Arial" w:cs="Arial"/>
          <w:color w:val="4F4F4F"/>
          <w:shd w:val="clear" w:color="auto" w:fill="FFFFFF"/>
        </w:rPr>
      </w:pPr>
      <w:r>
        <w:rPr>
          <w:rStyle w:val="ac"/>
          <w:rFonts w:ascii="Arial" w:hAnsi="Arial" w:cs="Arial"/>
          <w:color w:val="4F4F4F"/>
          <w:shd w:val="clear" w:color="auto" w:fill="FFFFFF"/>
        </w:rPr>
        <w:t>eq_ref</w:t>
      </w:r>
      <w:r>
        <w:rPr>
          <w:rFonts w:ascii="Arial" w:hAnsi="Arial" w:cs="Arial"/>
          <w:color w:val="4F4F4F"/>
          <w:shd w:val="clear" w:color="auto" w:fill="FFFFFF"/>
        </w:rPr>
        <w:t>：唯一性索引扫描，对于每个索引键，表中只有一条记录与之匹配。常见于主键</w:t>
      </w:r>
      <w:r>
        <w:rPr>
          <w:rFonts w:ascii="Arial" w:hAnsi="Arial" w:cs="Arial"/>
          <w:color w:val="4F4F4F"/>
          <w:shd w:val="clear" w:color="auto" w:fill="FFFFFF"/>
        </w:rPr>
        <w:t xml:space="preserve"> </w:t>
      </w:r>
      <w:r>
        <w:rPr>
          <w:rFonts w:ascii="Arial" w:hAnsi="Arial" w:cs="Arial"/>
          <w:color w:val="4F4F4F"/>
          <w:shd w:val="clear" w:color="auto" w:fill="FFFFFF"/>
        </w:rPr>
        <w:t>或</w:t>
      </w:r>
      <w:r>
        <w:rPr>
          <w:rFonts w:ascii="Arial" w:hAnsi="Arial" w:cs="Arial"/>
          <w:color w:val="4F4F4F"/>
          <w:shd w:val="clear" w:color="auto" w:fill="FFFFFF"/>
        </w:rPr>
        <w:t xml:space="preserve"> </w:t>
      </w:r>
      <w:r>
        <w:rPr>
          <w:rFonts w:ascii="Arial" w:hAnsi="Arial" w:cs="Arial"/>
          <w:color w:val="4F4F4F"/>
          <w:shd w:val="clear" w:color="auto" w:fill="FFFFFF"/>
        </w:rPr>
        <w:t>唯一索引扫描。</w:t>
      </w:r>
    </w:p>
    <w:p w:rsidR="001A7847" w:rsidRDefault="007D395D">
      <w:pPr>
        <w:rPr>
          <w:rFonts w:ascii="Arial" w:hAnsi="Arial" w:cs="Arial"/>
          <w:color w:val="4F4F4F"/>
          <w:shd w:val="clear" w:color="auto" w:fill="FFFFFF"/>
        </w:rPr>
      </w:pPr>
      <w:r>
        <w:rPr>
          <w:noProof/>
        </w:rPr>
        <w:drawing>
          <wp:inline distT="0" distB="0" distL="0" distR="0">
            <wp:extent cx="5274310" cy="39776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75"/>
                    <a:stretch>
                      <a:fillRect/>
                    </a:stretch>
                  </pic:blipFill>
                  <pic:spPr>
                    <a:xfrm>
                      <a:off x="0" y="0"/>
                      <a:ext cx="5274310" cy="3977709"/>
                    </a:xfrm>
                    <a:prstGeom prst="rect">
                      <a:avLst/>
                    </a:prstGeom>
                  </pic:spPr>
                </pic:pic>
              </a:graphicData>
            </a:graphic>
          </wp:inline>
        </w:drawing>
      </w:r>
      <w:r>
        <w:rPr>
          <w:rFonts w:ascii="Arial" w:hAnsi="Arial" w:cs="Arial"/>
          <w:color w:val="4F4F4F"/>
          <w:shd w:val="clear" w:color="auto" w:fill="FFFFFF"/>
        </w:rPr>
        <w:t> </w:t>
      </w:r>
    </w:p>
    <w:p w:rsidR="001A7847" w:rsidRDefault="001A7847">
      <w:pPr>
        <w:rPr>
          <w:rFonts w:ascii="Arial" w:hAnsi="Arial" w:cs="Arial"/>
          <w:color w:val="4F4F4F"/>
          <w:shd w:val="clear" w:color="auto" w:fill="FFFFFF"/>
        </w:rPr>
      </w:pPr>
    </w:p>
    <w:p w:rsidR="001A7847" w:rsidRDefault="007D395D">
      <w:pPr>
        <w:rPr>
          <w:rFonts w:ascii="Arial" w:hAnsi="Arial" w:cs="Arial"/>
          <w:color w:val="4F4F4F"/>
          <w:shd w:val="clear" w:color="auto" w:fill="FFFFFF"/>
        </w:rPr>
      </w:pPr>
      <w:r>
        <w:rPr>
          <w:rStyle w:val="ac"/>
          <w:rFonts w:ascii="Arial" w:hAnsi="Arial" w:cs="Arial"/>
          <w:color w:val="4F4F4F"/>
          <w:shd w:val="clear" w:color="auto" w:fill="FFFFFF"/>
        </w:rPr>
        <w:t>const</w:t>
      </w:r>
      <w:r>
        <w:rPr>
          <w:rFonts w:ascii="Arial" w:hAnsi="Arial" w:cs="Arial"/>
          <w:color w:val="4F4F4F"/>
          <w:shd w:val="clear" w:color="auto" w:fill="FFFFFF"/>
        </w:rPr>
        <w:t>：表示通过索引一次就找到了，</w:t>
      </w:r>
      <w:r>
        <w:rPr>
          <w:rFonts w:ascii="Arial" w:hAnsi="Arial" w:cs="Arial"/>
          <w:color w:val="4F4F4F"/>
          <w:shd w:val="clear" w:color="auto" w:fill="FFFFFF"/>
        </w:rPr>
        <w:t>const</w:t>
      </w:r>
      <w:r>
        <w:rPr>
          <w:rFonts w:ascii="Arial" w:hAnsi="Arial" w:cs="Arial"/>
          <w:color w:val="4F4F4F"/>
          <w:shd w:val="clear" w:color="auto" w:fill="FFFFFF"/>
        </w:rPr>
        <w:t>用于比较</w:t>
      </w:r>
      <w:r>
        <w:rPr>
          <w:rFonts w:ascii="Arial" w:hAnsi="Arial" w:cs="Arial"/>
          <w:color w:val="4F4F4F"/>
          <w:shd w:val="clear" w:color="auto" w:fill="FFFFFF"/>
        </w:rPr>
        <w:t xml:space="preserve">primary key </w:t>
      </w:r>
      <w:r>
        <w:rPr>
          <w:rFonts w:ascii="Arial" w:hAnsi="Arial" w:cs="Arial"/>
          <w:color w:val="4F4F4F"/>
          <w:shd w:val="clear" w:color="auto" w:fill="FFFFFF"/>
        </w:rPr>
        <w:t>或者</w:t>
      </w:r>
      <w:r>
        <w:rPr>
          <w:rFonts w:ascii="Arial" w:hAnsi="Arial" w:cs="Arial"/>
          <w:color w:val="4F4F4F"/>
          <w:shd w:val="clear" w:color="auto" w:fill="FFFFFF"/>
        </w:rPr>
        <w:t xml:space="preserve"> unique</w:t>
      </w:r>
      <w:r>
        <w:rPr>
          <w:rFonts w:ascii="Arial" w:hAnsi="Arial" w:cs="Arial"/>
          <w:color w:val="4F4F4F"/>
          <w:shd w:val="clear" w:color="auto" w:fill="FFFFFF"/>
        </w:rPr>
        <w:t>索引。因为只需匹配一行数据，所有很快。如果将主键置于</w:t>
      </w:r>
      <w:r>
        <w:rPr>
          <w:rFonts w:ascii="Arial" w:hAnsi="Arial" w:cs="Arial"/>
          <w:color w:val="4F4F4F"/>
          <w:shd w:val="clear" w:color="auto" w:fill="FFFFFF"/>
        </w:rPr>
        <w:t>where</w:t>
      </w:r>
      <w:r>
        <w:rPr>
          <w:rFonts w:ascii="Arial" w:hAnsi="Arial" w:cs="Arial"/>
          <w:color w:val="4F4F4F"/>
          <w:shd w:val="clear" w:color="auto" w:fill="FFFFFF"/>
        </w:rPr>
        <w:t>列表中，</w:t>
      </w:r>
      <w:r>
        <w:rPr>
          <w:rFonts w:ascii="Arial" w:hAnsi="Arial" w:cs="Arial"/>
          <w:color w:val="4F4F4F"/>
          <w:shd w:val="clear" w:color="auto" w:fill="FFFFFF"/>
        </w:rPr>
        <w:t>mysql</w:t>
      </w:r>
      <w:r>
        <w:rPr>
          <w:rFonts w:ascii="Arial" w:hAnsi="Arial" w:cs="Arial"/>
          <w:color w:val="4F4F4F"/>
          <w:shd w:val="clear" w:color="auto" w:fill="FFFFFF"/>
        </w:rPr>
        <w:t>就能将该查询转换为一个</w:t>
      </w:r>
      <w:r>
        <w:rPr>
          <w:rFonts w:ascii="Arial" w:hAnsi="Arial" w:cs="Arial"/>
          <w:color w:val="4F4F4F"/>
          <w:shd w:val="clear" w:color="auto" w:fill="FFFFFF"/>
        </w:rPr>
        <w:t>const </w:t>
      </w:r>
    </w:p>
    <w:p w:rsidR="001A7847" w:rsidRDefault="007D395D">
      <w:pPr>
        <w:rPr>
          <w:rFonts w:ascii="Arial" w:hAnsi="Arial" w:cs="Arial"/>
          <w:color w:val="4F4F4F"/>
          <w:shd w:val="clear" w:color="auto" w:fill="FFFFFF"/>
        </w:rPr>
      </w:pPr>
      <w:r>
        <w:rPr>
          <w:noProof/>
        </w:rPr>
        <w:lastRenderedPageBreak/>
        <w:drawing>
          <wp:inline distT="0" distB="0" distL="0" distR="0">
            <wp:extent cx="5274310" cy="91757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76"/>
                    <a:stretch>
                      <a:fillRect/>
                    </a:stretch>
                  </pic:blipFill>
                  <pic:spPr>
                    <a:xfrm>
                      <a:off x="0" y="0"/>
                      <a:ext cx="5274310" cy="918121"/>
                    </a:xfrm>
                    <a:prstGeom prst="rect">
                      <a:avLst/>
                    </a:prstGeom>
                  </pic:spPr>
                </pic:pic>
              </a:graphicData>
            </a:graphic>
          </wp:inline>
        </w:drawing>
      </w:r>
    </w:p>
    <w:p w:rsidR="001A7847" w:rsidRDefault="001A7847">
      <w:pPr>
        <w:rPr>
          <w:rFonts w:ascii="Arial" w:hAnsi="Arial" w:cs="Arial"/>
          <w:color w:val="4F4F4F"/>
          <w:shd w:val="clear" w:color="auto" w:fill="FFFFFF"/>
        </w:rPr>
      </w:pPr>
    </w:p>
    <w:p w:rsidR="001A7847" w:rsidRDefault="007D395D">
      <w:pPr>
        <w:rPr>
          <w:rFonts w:ascii="Arial" w:hAnsi="Arial" w:cs="Arial"/>
          <w:color w:val="4F4F4F"/>
          <w:shd w:val="clear" w:color="auto" w:fill="FFFFFF"/>
        </w:rPr>
      </w:pPr>
      <w:r>
        <w:rPr>
          <w:rStyle w:val="ac"/>
          <w:rFonts w:ascii="Arial" w:hAnsi="Arial" w:cs="Arial"/>
          <w:color w:val="4F4F4F"/>
          <w:shd w:val="clear" w:color="auto" w:fill="FFFFFF"/>
        </w:rPr>
        <w:t>system</w:t>
      </w:r>
      <w:r>
        <w:rPr>
          <w:rFonts w:ascii="Arial" w:hAnsi="Arial" w:cs="Arial"/>
          <w:color w:val="4F4F4F"/>
          <w:shd w:val="clear" w:color="auto" w:fill="FFFFFF"/>
        </w:rPr>
        <w:t>：表只有一行记录（等于系统表），这是</w:t>
      </w:r>
      <w:r>
        <w:rPr>
          <w:rFonts w:ascii="Arial" w:hAnsi="Arial" w:cs="Arial"/>
          <w:color w:val="4F4F4F"/>
          <w:shd w:val="clear" w:color="auto" w:fill="FFFFFF"/>
        </w:rPr>
        <w:t>const</w:t>
      </w:r>
      <w:r>
        <w:rPr>
          <w:rFonts w:ascii="Arial" w:hAnsi="Arial" w:cs="Arial"/>
          <w:color w:val="4F4F4F"/>
          <w:shd w:val="clear" w:color="auto" w:fill="FFFFFF"/>
        </w:rPr>
        <w:t>类型的特例，平时不会出现，可以忽略不计</w:t>
      </w:r>
    </w:p>
    <w:p w:rsidR="001A7847" w:rsidRDefault="001A7847">
      <w:pPr>
        <w:rPr>
          <w:rFonts w:ascii="Arial" w:hAnsi="Arial" w:cs="Arial"/>
          <w:color w:val="4F4F4F"/>
          <w:shd w:val="clear" w:color="auto" w:fill="FFFFFF"/>
        </w:rPr>
      </w:pPr>
    </w:p>
    <w:p w:rsidR="001A7847" w:rsidRDefault="007D395D">
      <w:pPr>
        <w:pStyle w:val="5"/>
      </w:pPr>
      <w:r>
        <w:t>possible_keys</w:t>
      </w:r>
    </w:p>
    <w:p w:rsidR="001A7847" w:rsidRDefault="007D395D">
      <w:pPr>
        <w:rPr>
          <w:rFonts w:ascii="Arial" w:hAnsi="Arial" w:cs="Arial"/>
          <w:color w:val="4F4F4F"/>
          <w:shd w:val="clear" w:color="auto" w:fill="FFFFFF"/>
        </w:rPr>
      </w:pPr>
      <w:r>
        <w:rPr>
          <w:rFonts w:ascii="Arial" w:hAnsi="Arial" w:cs="Arial"/>
          <w:color w:val="4F4F4F"/>
          <w:shd w:val="clear" w:color="auto" w:fill="FFFFFF"/>
        </w:rPr>
        <w:t>查询涉及到的字段上存在索引，则该索引将被列出，但不一定被查询实际使用</w:t>
      </w:r>
    </w:p>
    <w:p w:rsidR="001A7847" w:rsidRDefault="001A7847">
      <w:pPr>
        <w:rPr>
          <w:rFonts w:ascii="Arial" w:hAnsi="Arial" w:cs="Arial"/>
          <w:color w:val="4F4F4F"/>
          <w:shd w:val="clear" w:color="auto" w:fill="FFFFFF"/>
        </w:rPr>
      </w:pPr>
    </w:p>
    <w:p w:rsidR="001A7847" w:rsidRDefault="007D395D">
      <w:pPr>
        <w:pStyle w:val="5"/>
      </w:pPr>
      <w:r>
        <w:t>K</w:t>
      </w:r>
      <w:r>
        <w:rPr>
          <w:rFonts w:hint="eastAsia"/>
        </w:rPr>
        <w:t>ey</w:t>
      </w:r>
    </w:p>
    <w:p w:rsidR="001A7847" w:rsidRDefault="007D395D">
      <w:pPr>
        <w:rPr>
          <w:rFonts w:ascii="Arial" w:hAnsi="Arial" w:cs="Arial"/>
          <w:color w:val="4F4F4F"/>
          <w:shd w:val="clear" w:color="auto" w:fill="FFFFFF"/>
        </w:rPr>
      </w:pPr>
      <w:r>
        <w:rPr>
          <w:rFonts w:ascii="Arial" w:hAnsi="Arial" w:cs="Arial"/>
          <w:color w:val="4F4F4F"/>
          <w:shd w:val="clear" w:color="auto" w:fill="FFFFFF"/>
        </w:rPr>
        <w:t>实际使用的索引，如果为</w:t>
      </w:r>
      <w:r>
        <w:rPr>
          <w:rFonts w:ascii="Arial" w:hAnsi="Arial" w:cs="Arial"/>
          <w:color w:val="4F4F4F"/>
          <w:shd w:val="clear" w:color="auto" w:fill="FFFFFF"/>
        </w:rPr>
        <w:t>NULL</w:t>
      </w:r>
      <w:r>
        <w:rPr>
          <w:rFonts w:ascii="Arial" w:hAnsi="Arial" w:cs="Arial"/>
          <w:color w:val="4F4F4F"/>
          <w:shd w:val="clear" w:color="auto" w:fill="FFFFFF"/>
        </w:rPr>
        <w:t>，则没有使用索引。</w:t>
      </w:r>
      <w:r>
        <w:rPr>
          <w:rFonts w:ascii="Arial" w:hAnsi="Arial" w:cs="Arial"/>
          <w:color w:val="4F4F4F"/>
          <w:shd w:val="clear" w:color="auto" w:fill="FFFFFF"/>
        </w:rPr>
        <w:t> </w:t>
      </w:r>
      <w:r>
        <w:rPr>
          <w:rFonts w:ascii="Arial" w:hAnsi="Arial" w:cs="Arial"/>
          <w:color w:val="4F4F4F"/>
        </w:rPr>
        <w:br/>
      </w:r>
      <w:r>
        <w:rPr>
          <w:rStyle w:val="ac"/>
          <w:rFonts w:ascii="Arial" w:hAnsi="Arial" w:cs="Arial"/>
          <w:color w:val="4F4F4F"/>
          <w:shd w:val="clear" w:color="auto" w:fill="FFFFFF"/>
        </w:rPr>
        <w:t>查询中如果使用了覆盖索引，则该索引仅出现在</w:t>
      </w:r>
      <w:r>
        <w:rPr>
          <w:rStyle w:val="ac"/>
          <w:rFonts w:ascii="Arial" w:hAnsi="Arial" w:cs="Arial"/>
          <w:color w:val="4F4F4F"/>
          <w:shd w:val="clear" w:color="auto" w:fill="FFFFFF"/>
        </w:rPr>
        <w:t>key</w:t>
      </w:r>
      <w:r>
        <w:rPr>
          <w:rStyle w:val="ac"/>
          <w:rFonts w:ascii="Arial" w:hAnsi="Arial" w:cs="Arial"/>
          <w:color w:val="4F4F4F"/>
          <w:shd w:val="clear" w:color="auto" w:fill="FFFFFF"/>
        </w:rPr>
        <w:t>列表中</w:t>
      </w:r>
      <w:r>
        <w:rPr>
          <w:rFonts w:ascii="Arial" w:hAnsi="Arial" w:cs="Arial"/>
          <w:color w:val="4F4F4F"/>
          <w:shd w:val="clear" w:color="auto" w:fill="FFFFFF"/>
        </w:rPr>
        <w:t> </w:t>
      </w:r>
    </w:p>
    <w:p w:rsidR="001A7847" w:rsidRDefault="007D395D">
      <w:r>
        <w:rPr>
          <w:noProof/>
        </w:rPr>
        <w:drawing>
          <wp:inline distT="0" distB="0" distL="0" distR="0">
            <wp:extent cx="5274310" cy="26676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77"/>
                    <a:stretch>
                      <a:fillRect/>
                    </a:stretch>
                  </pic:blipFill>
                  <pic:spPr>
                    <a:xfrm>
                      <a:off x="0" y="0"/>
                      <a:ext cx="5274310" cy="2667678"/>
                    </a:xfrm>
                    <a:prstGeom prst="rect">
                      <a:avLst/>
                    </a:prstGeom>
                  </pic:spPr>
                </pic:pic>
              </a:graphicData>
            </a:graphic>
          </wp:inline>
        </w:drawing>
      </w:r>
    </w:p>
    <w:p w:rsidR="001A7847" w:rsidRDefault="007D395D">
      <w:r>
        <w:rPr>
          <w:noProof/>
        </w:rPr>
        <w:drawing>
          <wp:inline distT="0" distB="0" distL="0" distR="0">
            <wp:extent cx="5274310" cy="95567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78"/>
                    <a:stretch>
                      <a:fillRect/>
                    </a:stretch>
                  </pic:blipFill>
                  <pic:spPr>
                    <a:xfrm>
                      <a:off x="0" y="0"/>
                      <a:ext cx="5274310" cy="955969"/>
                    </a:xfrm>
                    <a:prstGeom prst="rect">
                      <a:avLst/>
                    </a:prstGeom>
                  </pic:spPr>
                </pic:pic>
              </a:graphicData>
            </a:graphic>
          </wp:inline>
        </w:drawing>
      </w:r>
    </w:p>
    <w:p w:rsidR="001A7847" w:rsidRDefault="007D395D">
      <w:pPr>
        <w:pStyle w:val="5"/>
      </w:pPr>
      <w:r>
        <w:t>key_len</w:t>
      </w:r>
    </w:p>
    <w:p w:rsidR="001A7847" w:rsidRDefault="007D395D">
      <w:pPr>
        <w:rPr>
          <w:rFonts w:ascii="Arial" w:hAnsi="Arial" w:cs="Arial"/>
          <w:color w:val="4F4F4F"/>
          <w:shd w:val="clear" w:color="auto" w:fill="FFFFFF"/>
        </w:rPr>
      </w:pPr>
      <w:r>
        <w:rPr>
          <w:rFonts w:ascii="Arial" w:hAnsi="Arial" w:cs="Arial"/>
          <w:color w:val="4F4F4F"/>
          <w:shd w:val="clear" w:color="auto" w:fill="FFFFFF"/>
        </w:rPr>
        <w:t>表示索引中使用的字节数，查询中使用的索引的长度（最大可能长度），并非实际使用长度，</w:t>
      </w:r>
      <w:r>
        <w:rPr>
          <w:rFonts w:ascii="Arial" w:hAnsi="Arial" w:cs="Arial"/>
          <w:color w:val="4F4F4F"/>
          <w:shd w:val="clear" w:color="auto" w:fill="FFFFFF"/>
        </w:rPr>
        <w:lastRenderedPageBreak/>
        <w:t>理论上长度越短越好。</w:t>
      </w:r>
      <w:r>
        <w:rPr>
          <w:rFonts w:ascii="Arial" w:hAnsi="Arial" w:cs="Arial"/>
          <w:color w:val="4F4F4F"/>
          <w:shd w:val="clear" w:color="auto" w:fill="FFFFFF"/>
        </w:rPr>
        <w:t>key_len</w:t>
      </w:r>
      <w:r>
        <w:rPr>
          <w:rFonts w:ascii="Arial" w:hAnsi="Arial" w:cs="Arial"/>
          <w:color w:val="4F4F4F"/>
          <w:shd w:val="clear" w:color="auto" w:fill="FFFFFF"/>
        </w:rPr>
        <w:t>是根据表定义计算而得的，不是通过表内检索出的</w:t>
      </w:r>
    </w:p>
    <w:p w:rsidR="001A7847" w:rsidRDefault="001A7847">
      <w:pPr>
        <w:rPr>
          <w:rFonts w:ascii="Arial" w:hAnsi="Arial" w:cs="Arial"/>
          <w:color w:val="4F4F4F"/>
          <w:shd w:val="clear" w:color="auto" w:fill="FFFFFF"/>
        </w:rPr>
      </w:pPr>
    </w:p>
    <w:p w:rsidR="001A7847" w:rsidRDefault="007D395D">
      <w:pPr>
        <w:pStyle w:val="5"/>
      </w:pPr>
      <w:r>
        <w:t>ref</w:t>
      </w:r>
    </w:p>
    <w:p w:rsidR="001A7847" w:rsidRDefault="007D395D">
      <w:pPr>
        <w:pStyle w:val="aa"/>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显示索引的那一列被使用了，如果可能，是一个常量</w:t>
      </w:r>
      <w:r>
        <w:rPr>
          <w:rFonts w:ascii="Arial" w:hAnsi="Arial" w:cs="Arial"/>
          <w:color w:val="4F4F4F"/>
        </w:rPr>
        <w:t>const</w:t>
      </w:r>
      <w:r>
        <w:rPr>
          <w:rFonts w:ascii="Arial" w:hAnsi="Arial" w:cs="Arial"/>
          <w:color w:val="4F4F4F"/>
        </w:rPr>
        <w:t>。</w:t>
      </w:r>
    </w:p>
    <w:p w:rsidR="001A7847" w:rsidRDefault="007D395D">
      <w:pPr>
        <w:pStyle w:val="5"/>
      </w:pPr>
      <w:bookmarkStart w:id="15" w:name="t9"/>
      <w:bookmarkEnd w:id="15"/>
      <w:r>
        <w:t>rows</w:t>
      </w:r>
    </w:p>
    <w:p w:rsidR="001A7847" w:rsidRDefault="007D395D">
      <w:pPr>
        <w:pStyle w:val="aa"/>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根据表统计信息及索引选用情况，大致估算出找到所需的记录所需要读取的行数</w:t>
      </w:r>
    </w:p>
    <w:p w:rsidR="001A7847" w:rsidRDefault="007D395D">
      <w:pPr>
        <w:pStyle w:val="5"/>
      </w:pPr>
      <w:bookmarkStart w:id="16" w:name="t10"/>
      <w:bookmarkEnd w:id="16"/>
      <w:r>
        <w:t>Extra</w:t>
      </w:r>
    </w:p>
    <w:p w:rsidR="001A7847" w:rsidRDefault="007D395D">
      <w:pPr>
        <w:pStyle w:val="aa"/>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不适合在其他字段中显示，但是十分重要的额外信息</w:t>
      </w:r>
    </w:p>
    <w:p w:rsidR="001A7847" w:rsidRDefault="007D395D">
      <w:pPr>
        <w:pStyle w:val="af2"/>
        <w:numPr>
          <w:ilvl w:val="2"/>
          <w:numId w:val="30"/>
        </w:numPr>
        <w:ind w:firstLineChars="0"/>
        <w:rPr>
          <w:rFonts w:ascii="Arial" w:hAnsi="Arial" w:cs="Arial"/>
          <w:color w:val="4F4F4F"/>
          <w:shd w:val="clear" w:color="auto" w:fill="FFFFFF"/>
        </w:rPr>
      </w:pPr>
      <w:r>
        <w:rPr>
          <w:rStyle w:val="ac"/>
          <w:rFonts w:ascii="Arial" w:hAnsi="Arial" w:cs="Arial"/>
          <w:color w:val="4F4F4F"/>
          <w:shd w:val="clear" w:color="auto" w:fill="FFFFFF"/>
        </w:rPr>
        <w:t>Using filesort</w:t>
      </w:r>
      <w:r>
        <w:rPr>
          <w:rFonts w:ascii="Arial" w:hAnsi="Arial" w:cs="Arial"/>
          <w:color w:val="4F4F4F"/>
          <w:shd w:val="clear" w:color="auto" w:fill="FFFFFF"/>
        </w:rPr>
        <w:t> </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mysql</w:t>
      </w:r>
      <w:r>
        <w:rPr>
          <w:rFonts w:ascii="Arial" w:hAnsi="Arial" w:cs="Arial"/>
          <w:color w:val="4F4F4F"/>
          <w:shd w:val="clear" w:color="auto" w:fill="FFFFFF"/>
        </w:rPr>
        <w:t>对数据使用一个外部的索引排序，而不是按照表内的索引进行排序读取。也就是说</w:t>
      </w:r>
      <w:r>
        <w:rPr>
          <w:rFonts w:ascii="Arial" w:hAnsi="Arial" w:cs="Arial"/>
          <w:color w:val="4F4F4F"/>
          <w:shd w:val="clear" w:color="auto" w:fill="FFFFFF"/>
        </w:rPr>
        <w:t>mysql</w:t>
      </w:r>
      <w:r>
        <w:rPr>
          <w:rFonts w:ascii="Arial" w:hAnsi="Arial" w:cs="Arial"/>
          <w:color w:val="4F4F4F"/>
          <w:shd w:val="clear" w:color="auto" w:fill="FFFFFF"/>
        </w:rPr>
        <w:t>无法利用索引完成的排序操作成为</w:t>
      </w:r>
      <w:r>
        <w:rPr>
          <w:rFonts w:ascii="Arial" w:hAnsi="Arial" w:cs="Arial"/>
          <w:color w:val="4F4F4F"/>
          <w:shd w:val="clear" w:color="auto" w:fill="FFFFFF"/>
        </w:rPr>
        <w:t>“</w:t>
      </w:r>
      <w:r>
        <w:rPr>
          <w:rFonts w:ascii="Arial" w:hAnsi="Arial" w:cs="Arial"/>
          <w:color w:val="4F4F4F"/>
          <w:shd w:val="clear" w:color="auto" w:fill="FFFFFF"/>
        </w:rPr>
        <w:t>文件排序</w:t>
      </w:r>
      <w:r>
        <w:rPr>
          <w:rFonts w:ascii="Arial" w:hAnsi="Arial" w:cs="Arial"/>
          <w:color w:val="4F4F4F"/>
          <w:shd w:val="clear" w:color="auto" w:fill="FFFFFF"/>
        </w:rPr>
        <w:t>” </w:t>
      </w:r>
    </w:p>
    <w:p w:rsidR="001A7847" w:rsidRDefault="007D395D">
      <w:pPr>
        <w:ind w:left="840"/>
      </w:pPr>
      <w:r>
        <w:rPr>
          <w:noProof/>
        </w:rPr>
        <w:drawing>
          <wp:inline distT="0" distB="0" distL="0" distR="0">
            <wp:extent cx="5274310" cy="246189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79"/>
                    <a:stretch>
                      <a:fillRect/>
                    </a:stretch>
                  </pic:blipFill>
                  <pic:spPr>
                    <a:xfrm>
                      <a:off x="0" y="0"/>
                      <a:ext cx="5274310" cy="2461955"/>
                    </a:xfrm>
                    <a:prstGeom prst="rect">
                      <a:avLst/>
                    </a:prstGeom>
                  </pic:spPr>
                </pic:pic>
              </a:graphicData>
            </a:graphic>
          </wp:inline>
        </w:drawing>
      </w:r>
    </w:p>
    <w:p w:rsidR="001A7847" w:rsidRDefault="007D395D">
      <w:pPr>
        <w:ind w:left="840"/>
        <w:rPr>
          <w:rFonts w:ascii="Arial" w:hAnsi="Arial" w:cs="Arial"/>
          <w:color w:val="4F4F4F"/>
          <w:shd w:val="clear" w:color="auto" w:fill="FFFFFF"/>
        </w:rPr>
      </w:pPr>
      <w:r>
        <w:rPr>
          <w:rFonts w:ascii="Arial" w:hAnsi="Arial" w:cs="Arial"/>
          <w:color w:val="4F4F4F"/>
          <w:shd w:val="clear" w:color="auto" w:fill="FFFFFF"/>
        </w:rPr>
        <w:t>由于索引是先按</w:t>
      </w:r>
      <w:r>
        <w:rPr>
          <w:rFonts w:ascii="Arial" w:hAnsi="Arial" w:cs="Arial"/>
          <w:color w:val="4F4F4F"/>
          <w:shd w:val="clear" w:color="auto" w:fill="FFFFFF"/>
        </w:rPr>
        <w:t>email</w:t>
      </w:r>
      <w:r>
        <w:rPr>
          <w:rFonts w:ascii="Arial" w:hAnsi="Arial" w:cs="Arial"/>
          <w:color w:val="4F4F4F"/>
          <w:shd w:val="clear" w:color="auto" w:fill="FFFFFF"/>
        </w:rPr>
        <w:t>排序、再按</w:t>
      </w:r>
      <w:r>
        <w:rPr>
          <w:rFonts w:ascii="Arial" w:hAnsi="Arial" w:cs="Arial"/>
          <w:color w:val="4F4F4F"/>
          <w:shd w:val="clear" w:color="auto" w:fill="FFFFFF"/>
        </w:rPr>
        <w:t>address</w:t>
      </w:r>
      <w:r>
        <w:rPr>
          <w:rFonts w:ascii="Arial" w:hAnsi="Arial" w:cs="Arial"/>
          <w:color w:val="4F4F4F"/>
          <w:shd w:val="clear" w:color="auto" w:fill="FFFFFF"/>
        </w:rPr>
        <w:t>排序，所以查询时如果直接按</w:t>
      </w:r>
      <w:r>
        <w:rPr>
          <w:rFonts w:ascii="Arial" w:hAnsi="Arial" w:cs="Arial"/>
          <w:color w:val="4F4F4F"/>
          <w:shd w:val="clear" w:color="auto" w:fill="FFFFFF"/>
        </w:rPr>
        <w:t>address</w:t>
      </w:r>
      <w:r>
        <w:rPr>
          <w:rFonts w:ascii="Arial" w:hAnsi="Arial" w:cs="Arial"/>
          <w:color w:val="4F4F4F"/>
          <w:shd w:val="clear" w:color="auto" w:fill="FFFFFF"/>
        </w:rPr>
        <w:t>排序，索引就不能满足要求了，</w:t>
      </w:r>
      <w:r>
        <w:rPr>
          <w:rFonts w:ascii="Arial" w:hAnsi="Arial" w:cs="Arial"/>
          <w:color w:val="4F4F4F"/>
          <w:shd w:val="clear" w:color="auto" w:fill="FFFFFF"/>
        </w:rPr>
        <w:t>mysql</w:t>
      </w:r>
      <w:r>
        <w:rPr>
          <w:rFonts w:ascii="Arial" w:hAnsi="Arial" w:cs="Arial"/>
          <w:color w:val="4F4F4F"/>
          <w:shd w:val="clear" w:color="auto" w:fill="FFFFFF"/>
        </w:rPr>
        <w:t>内部必须再实现一次</w:t>
      </w:r>
      <w:r>
        <w:rPr>
          <w:rFonts w:ascii="Arial" w:hAnsi="Arial" w:cs="Arial"/>
          <w:color w:val="4F4F4F"/>
          <w:shd w:val="clear" w:color="auto" w:fill="FFFFFF"/>
        </w:rPr>
        <w:t>“</w:t>
      </w:r>
      <w:r>
        <w:rPr>
          <w:rFonts w:ascii="Arial" w:hAnsi="Arial" w:cs="Arial"/>
          <w:color w:val="4F4F4F"/>
          <w:shd w:val="clear" w:color="auto" w:fill="FFFFFF"/>
        </w:rPr>
        <w:t>文件排序</w:t>
      </w:r>
      <w:r>
        <w:rPr>
          <w:rFonts w:ascii="Arial" w:hAnsi="Arial" w:cs="Arial"/>
          <w:color w:val="4F4F4F"/>
          <w:shd w:val="clear" w:color="auto" w:fill="FFFFFF"/>
        </w:rPr>
        <w:t>”</w:t>
      </w:r>
    </w:p>
    <w:p w:rsidR="001A7847" w:rsidRDefault="001A7847">
      <w:pPr>
        <w:ind w:left="840"/>
        <w:rPr>
          <w:rFonts w:ascii="Arial" w:hAnsi="Arial" w:cs="Arial"/>
          <w:color w:val="4F4F4F"/>
          <w:shd w:val="clear" w:color="auto" w:fill="FFFFFF"/>
        </w:rPr>
      </w:pPr>
    </w:p>
    <w:p w:rsidR="001A7847" w:rsidRDefault="007D395D">
      <w:pPr>
        <w:ind w:left="840"/>
        <w:rPr>
          <w:rFonts w:ascii="Arial" w:hAnsi="Arial" w:cs="Arial"/>
          <w:color w:val="4F4F4F"/>
          <w:shd w:val="clear" w:color="auto" w:fill="FFFFFF"/>
        </w:rPr>
      </w:pPr>
      <w:r>
        <w:rPr>
          <w:rStyle w:val="ac"/>
          <w:rFonts w:ascii="Arial" w:hAnsi="Arial" w:cs="Arial"/>
          <w:color w:val="4F4F4F"/>
          <w:shd w:val="clear" w:color="auto" w:fill="FFFFFF"/>
        </w:rPr>
        <w:t>Using temporary</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使用临时表保存中间结果，也就是说</w:t>
      </w:r>
      <w:r>
        <w:rPr>
          <w:rFonts w:ascii="Arial" w:hAnsi="Arial" w:cs="Arial"/>
          <w:color w:val="4F4F4F"/>
          <w:shd w:val="clear" w:color="auto" w:fill="FFFFFF"/>
        </w:rPr>
        <w:t>mysql</w:t>
      </w:r>
      <w:r>
        <w:rPr>
          <w:rFonts w:ascii="Arial" w:hAnsi="Arial" w:cs="Arial"/>
          <w:color w:val="4F4F4F"/>
          <w:shd w:val="clear" w:color="auto" w:fill="FFFFFF"/>
        </w:rPr>
        <w:t>在对查询结果排序时使用了临时表，常见于</w:t>
      </w:r>
      <w:r>
        <w:rPr>
          <w:rFonts w:ascii="Arial" w:hAnsi="Arial" w:cs="Arial"/>
          <w:color w:val="4F4F4F"/>
          <w:shd w:val="clear" w:color="auto" w:fill="FFFFFF"/>
        </w:rPr>
        <w:t xml:space="preserve">order by </w:t>
      </w:r>
      <w:r>
        <w:rPr>
          <w:rFonts w:ascii="Arial" w:hAnsi="Arial" w:cs="Arial"/>
          <w:color w:val="4F4F4F"/>
          <w:shd w:val="clear" w:color="auto" w:fill="FFFFFF"/>
        </w:rPr>
        <w:t>和</w:t>
      </w:r>
      <w:r>
        <w:rPr>
          <w:rFonts w:ascii="Arial" w:hAnsi="Arial" w:cs="Arial"/>
          <w:color w:val="4F4F4F"/>
          <w:shd w:val="clear" w:color="auto" w:fill="FFFFFF"/>
        </w:rPr>
        <w:t xml:space="preserve"> group by </w:t>
      </w:r>
    </w:p>
    <w:p w:rsidR="001A7847" w:rsidRDefault="007D395D">
      <w:pPr>
        <w:ind w:left="840"/>
      </w:pPr>
      <w:r>
        <w:rPr>
          <w:noProof/>
        </w:rPr>
        <w:lastRenderedPageBreak/>
        <w:drawing>
          <wp:inline distT="0" distB="0" distL="0" distR="0">
            <wp:extent cx="5274310" cy="264922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80"/>
                    <a:stretch>
                      <a:fillRect/>
                    </a:stretch>
                  </pic:blipFill>
                  <pic:spPr>
                    <a:xfrm>
                      <a:off x="0" y="0"/>
                      <a:ext cx="5274310" cy="2649364"/>
                    </a:xfrm>
                    <a:prstGeom prst="rect">
                      <a:avLst/>
                    </a:prstGeom>
                  </pic:spPr>
                </pic:pic>
              </a:graphicData>
            </a:graphic>
          </wp:inline>
        </w:drawing>
      </w:r>
    </w:p>
    <w:p w:rsidR="001A7847" w:rsidRDefault="007D395D">
      <w:pPr>
        <w:ind w:left="840"/>
        <w:rPr>
          <w:rFonts w:ascii="Arial" w:hAnsi="Arial" w:cs="Arial"/>
          <w:color w:val="4F4F4F"/>
          <w:shd w:val="clear" w:color="auto" w:fill="FFFFFF"/>
        </w:rPr>
      </w:pPr>
      <w:r>
        <w:rPr>
          <w:rStyle w:val="ac"/>
          <w:rFonts w:ascii="Arial" w:hAnsi="Arial" w:cs="Arial"/>
          <w:color w:val="4F4F4F"/>
          <w:shd w:val="clear" w:color="auto" w:fill="FFFFFF"/>
        </w:rPr>
        <w:t>Using index</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表示相应的</w:t>
      </w:r>
      <w:r>
        <w:rPr>
          <w:rFonts w:ascii="Arial" w:hAnsi="Arial" w:cs="Arial"/>
          <w:color w:val="4F4F4F"/>
          <w:shd w:val="clear" w:color="auto" w:fill="FFFFFF"/>
        </w:rPr>
        <w:t>select</w:t>
      </w:r>
      <w:r>
        <w:rPr>
          <w:rFonts w:ascii="Arial" w:hAnsi="Arial" w:cs="Arial"/>
          <w:color w:val="4F4F4F"/>
          <w:shd w:val="clear" w:color="auto" w:fill="FFFFFF"/>
        </w:rPr>
        <w:t>操作中使用了</w:t>
      </w:r>
      <w:r>
        <w:rPr>
          <w:rStyle w:val="ac"/>
          <w:rFonts w:ascii="Arial" w:hAnsi="Arial" w:cs="Arial"/>
          <w:color w:val="4F4F4F"/>
          <w:shd w:val="clear" w:color="auto" w:fill="FFFFFF"/>
        </w:rPr>
        <w:t>覆盖索引</w:t>
      </w:r>
      <w:r>
        <w:rPr>
          <w:rFonts w:ascii="Arial" w:hAnsi="Arial" w:cs="Arial"/>
          <w:color w:val="4F4F4F"/>
          <w:shd w:val="clear" w:color="auto" w:fill="FFFFFF"/>
        </w:rPr>
        <w:t>（</w:t>
      </w:r>
      <w:r>
        <w:rPr>
          <w:rFonts w:ascii="Arial" w:hAnsi="Arial" w:cs="Arial"/>
          <w:color w:val="4F4F4F"/>
          <w:shd w:val="clear" w:color="auto" w:fill="FFFFFF"/>
        </w:rPr>
        <w:t>Covering Index</w:t>
      </w:r>
      <w:r>
        <w:rPr>
          <w:rFonts w:ascii="Arial" w:hAnsi="Arial" w:cs="Arial"/>
          <w:color w:val="4F4F4F"/>
          <w:shd w:val="clear" w:color="auto" w:fill="FFFFFF"/>
        </w:rPr>
        <w:t>），避免了访问表的数据行，效率高</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如果同时出现</w:t>
      </w:r>
      <w:r>
        <w:rPr>
          <w:rFonts w:ascii="Arial" w:hAnsi="Arial" w:cs="Arial"/>
          <w:color w:val="4F4F4F"/>
          <w:shd w:val="clear" w:color="auto" w:fill="FFFFFF"/>
        </w:rPr>
        <w:t>Using where</w:t>
      </w:r>
      <w:r>
        <w:rPr>
          <w:rFonts w:ascii="Arial" w:hAnsi="Arial" w:cs="Arial"/>
          <w:color w:val="4F4F4F"/>
          <w:shd w:val="clear" w:color="auto" w:fill="FFFFFF"/>
        </w:rPr>
        <w:t>，表明索引被用来执行索引键值的查找（参考上图）</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如果没用同时出现</w:t>
      </w:r>
      <w:r>
        <w:rPr>
          <w:rFonts w:ascii="Arial" w:hAnsi="Arial" w:cs="Arial"/>
          <w:color w:val="4F4F4F"/>
          <w:shd w:val="clear" w:color="auto" w:fill="FFFFFF"/>
        </w:rPr>
        <w:t>Using where</w:t>
      </w:r>
      <w:r>
        <w:rPr>
          <w:rFonts w:ascii="Arial" w:hAnsi="Arial" w:cs="Arial"/>
          <w:color w:val="4F4F4F"/>
          <w:shd w:val="clear" w:color="auto" w:fill="FFFFFF"/>
        </w:rPr>
        <w:t>，表明索引用来读取数据而非执行查找动作</w:t>
      </w:r>
      <w:r>
        <w:rPr>
          <w:rFonts w:ascii="Arial" w:hAnsi="Arial" w:cs="Arial"/>
          <w:color w:val="4F4F4F"/>
          <w:shd w:val="clear" w:color="auto" w:fill="FFFFFF"/>
        </w:rPr>
        <w:t> </w:t>
      </w:r>
    </w:p>
    <w:p w:rsidR="001A7847" w:rsidRDefault="007D395D">
      <w:pPr>
        <w:ind w:left="840"/>
      </w:pPr>
      <w:r>
        <w:rPr>
          <w:noProof/>
        </w:rPr>
        <w:drawing>
          <wp:inline distT="0" distB="0" distL="0" distR="0">
            <wp:extent cx="5274310" cy="2870200"/>
            <wp:effectExtent l="0" t="0" r="254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81"/>
                    <a:stretch>
                      <a:fillRect/>
                    </a:stretch>
                  </pic:blipFill>
                  <pic:spPr>
                    <a:xfrm>
                      <a:off x="0" y="0"/>
                      <a:ext cx="5274310" cy="2870348"/>
                    </a:xfrm>
                    <a:prstGeom prst="rect">
                      <a:avLst/>
                    </a:prstGeom>
                  </pic:spPr>
                </pic:pic>
              </a:graphicData>
            </a:graphic>
          </wp:inline>
        </w:drawing>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b/>
          <w:bCs/>
          <w:color w:val="4F4F4F"/>
          <w:kern w:val="0"/>
          <w:sz w:val="24"/>
          <w:szCs w:val="24"/>
        </w:rPr>
        <w:t>覆盖索引</w:t>
      </w:r>
      <w:r>
        <w:rPr>
          <w:rFonts w:ascii="Arial" w:eastAsia="宋体" w:hAnsi="Arial" w:cs="Arial"/>
          <w:color w:val="4F4F4F"/>
          <w:kern w:val="0"/>
          <w:sz w:val="24"/>
          <w:szCs w:val="24"/>
        </w:rPr>
        <w:t>（</w:t>
      </w:r>
      <w:r>
        <w:rPr>
          <w:rFonts w:ascii="Arial" w:eastAsia="宋体" w:hAnsi="Arial" w:cs="Arial"/>
          <w:color w:val="4F4F4F"/>
          <w:kern w:val="0"/>
          <w:sz w:val="24"/>
          <w:szCs w:val="24"/>
        </w:rPr>
        <w:t>Covering Index</w:t>
      </w:r>
      <w:r>
        <w:rPr>
          <w:rFonts w:ascii="Arial" w:eastAsia="宋体" w:hAnsi="Arial" w:cs="Arial"/>
          <w:color w:val="4F4F4F"/>
          <w:kern w:val="0"/>
          <w:sz w:val="24"/>
          <w:szCs w:val="24"/>
        </w:rPr>
        <w:t>）：也叫索引覆盖。就是</w:t>
      </w:r>
      <w:r>
        <w:rPr>
          <w:rFonts w:ascii="Arial" w:eastAsia="宋体" w:hAnsi="Arial" w:cs="Arial"/>
          <w:color w:val="4F4F4F"/>
          <w:kern w:val="0"/>
          <w:sz w:val="24"/>
          <w:szCs w:val="24"/>
        </w:rPr>
        <w:t>select</w:t>
      </w:r>
      <w:r>
        <w:rPr>
          <w:rFonts w:ascii="Arial" w:eastAsia="宋体" w:hAnsi="Arial" w:cs="Arial"/>
          <w:color w:val="4F4F4F"/>
          <w:kern w:val="0"/>
          <w:sz w:val="24"/>
          <w:szCs w:val="24"/>
        </w:rPr>
        <w:t>列表中的字段，只用从索引中就能获取，不必根据索引再次读取数据文件，换句话说</w:t>
      </w:r>
      <w:r>
        <w:rPr>
          <w:rFonts w:ascii="Arial" w:eastAsia="宋体" w:hAnsi="Arial" w:cs="Arial"/>
          <w:b/>
          <w:bCs/>
          <w:color w:val="4F4F4F"/>
          <w:kern w:val="0"/>
          <w:sz w:val="24"/>
          <w:szCs w:val="24"/>
        </w:rPr>
        <w:t>查询列要被所建的索引覆盖</w:t>
      </w:r>
      <w:r>
        <w:rPr>
          <w:rFonts w:ascii="Arial" w:eastAsia="宋体" w:hAnsi="Arial" w:cs="Arial"/>
          <w:color w:val="4F4F4F"/>
          <w:kern w:val="0"/>
          <w:sz w:val="24"/>
          <w:szCs w:val="24"/>
        </w:rPr>
        <w:t>。</w:t>
      </w:r>
      <w:r>
        <w:rPr>
          <w:rFonts w:ascii="Arial" w:eastAsia="宋体" w:hAnsi="Arial" w:cs="Arial"/>
          <w:color w:val="4F4F4F"/>
          <w:kern w:val="0"/>
          <w:sz w:val="24"/>
          <w:szCs w:val="24"/>
        </w:rPr>
        <w:t> </w:t>
      </w:r>
      <w:r>
        <w:rPr>
          <w:rFonts w:ascii="Arial" w:eastAsia="宋体" w:hAnsi="Arial" w:cs="Arial"/>
          <w:color w:val="4F4F4F"/>
          <w:kern w:val="0"/>
          <w:sz w:val="24"/>
          <w:szCs w:val="24"/>
        </w:rPr>
        <w:br/>
      </w:r>
      <w:r>
        <w:rPr>
          <w:rFonts w:ascii="Arial" w:eastAsia="宋体" w:hAnsi="Arial" w:cs="Arial"/>
          <w:color w:val="4F4F4F"/>
          <w:kern w:val="0"/>
          <w:sz w:val="24"/>
          <w:szCs w:val="24"/>
        </w:rPr>
        <w:t>注意：</w:t>
      </w:r>
      <w:r>
        <w:rPr>
          <w:rFonts w:ascii="Arial" w:eastAsia="宋体" w:hAnsi="Arial" w:cs="Arial"/>
          <w:color w:val="4F4F4F"/>
          <w:kern w:val="0"/>
          <w:sz w:val="24"/>
          <w:szCs w:val="24"/>
        </w:rPr>
        <w:t> </w:t>
      </w:r>
      <w:r>
        <w:rPr>
          <w:rFonts w:ascii="Arial" w:eastAsia="宋体" w:hAnsi="Arial" w:cs="Arial"/>
          <w:color w:val="4F4F4F"/>
          <w:kern w:val="0"/>
          <w:sz w:val="24"/>
          <w:szCs w:val="24"/>
        </w:rPr>
        <w:br/>
        <w:t>a</w:t>
      </w:r>
      <w:r>
        <w:rPr>
          <w:rFonts w:ascii="Arial" w:eastAsia="宋体" w:hAnsi="Arial" w:cs="Arial"/>
          <w:color w:val="4F4F4F"/>
          <w:kern w:val="0"/>
          <w:sz w:val="24"/>
          <w:szCs w:val="24"/>
        </w:rPr>
        <w:t>、如需使用覆盖索引，</w:t>
      </w:r>
      <w:r>
        <w:rPr>
          <w:rFonts w:ascii="Arial" w:eastAsia="宋体" w:hAnsi="Arial" w:cs="Arial"/>
          <w:color w:val="4F4F4F"/>
          <w:kern w:val="0"/>
          <w:sz w:val="24"/>
          <w:szCs w:val="24"/>
        </w:rPr>
        <w:t>select</w:t>
      </w:r>
      <w:r>
        <w:rPr>
          <w:rFonts w:ascii="Arial" w:eastAsia="宋体" w:hAnsi="Arial" w:cs="Arial"/>
          <w:color w:val="4F4F4F"/>
          <w:kern w:val="0"/>
          <w:sz w:val="24"/>
          <w:szCs w:val="24"/>
        </w:rPr>
        <w:t>列表中的字段只取出需要的列，不要使用</w:t>
      </w:r>
      <w:r>
        <w:rPr>
          <w:rFonts w:ascii="Arial" w:eastAsia="宋体" w:hAnsi="Arial" w:cs="Arial"/>
          <w:color w:val="4F4F4F"/>
          <w:kern w:val="0"/>
          <w:sz w:val="24"/>
          <w:szCs w:val="24"/>
        </w:rPr>
        <w:t>select * </w:t>
      </w:r>
      <w:r>
        <w:rPr>
          <w:rFonts w:ascii="Arial" w:eastAsia="宋体" w:hAnsi="Arial" w:cs="Arial"/>
          <w:color w:val="4F4F4F"/>
          <w:kern w:val="0"/>
          <w:sz w:val="24"/>
          <w:szCs w:val="24"/>
        </w:rPr>
        <w:br/>
        <w:t>b</w:t>
      </w:r>
      <w:r>
        <w:rPr>
          <w:rFonts w:ascii="Arial" w:eastAsia="宋体" w:hAnsi="Arial" w:cs="Arial"/>
          <w:color w:val="4F4F4F"/>
          <w:kern w:val="0"/>
          <w:sz w:val="24"/>
          <w:szCs w:val="24"/>
        </w:rPr>
        <w:t>、如果将所有字段都建索引会导致索引文件过大，反而降低</w:t>
      </w:r>
      <w:r>
        <w:rPr>
          <w:rFonts w:ascii="Arial" w:eastAsia="宋体" w:hAnsi="Arial" w:cs="Arial"/>
          <w:color w:val="4F4F4F"/>
          <w:kern w:val="0"/>
          <w:sz w:val="24"/>
          <w:szCs w:val="24"/>
        </w:rPr>
        <w:t>crud</w:t>
      </w:r>
      <w:r>
        <w:rPr>
          <w:rFonts w:ascii="Arial" w:eastAsia="宋体" w:hAnsi="Arial" w:cs="Arial"/>
          <w:color w:val="4F4F4F"/>
          <w:kern w:val="0"/>
          <w:sz w:val="24"/>
          <w:szCs w:val="24"/>
        </w:rPr>
        <w:t>性能</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lastRenderedPageBreak/>
        <w:t>4</w:t>
      </w:r>
      <w:r>
        <w:rPr>
          <w:rFonts w:ascii="Arial" w:eastAsia="宋体" w:hAnsi="Arial" w:cs="Arial"/>
          <w:color w:val="4F4F4F"/>
          <w:kern w:val="0"/>
          <w:sz w:val="24"/>
          <w:szCs w:val="24"/>
        </w:rPr>
        <w:t>、</w:t>
      </w:r>
      <w:r>
        <w:rPr>
          <w:rFonts w:ascii="Arial" w:eastAsia="宋体" w:hAnsi="Arial" w:cs="Arial"/>
          <w:color w:val="4F4F4F"/>
          <w:kern w:val="0"/>
          <w:sz w:val="24"/>
          <w:szCs w:val="24"/>
        </w:rPr>
        <w:t xml:space="preserve">Using where </w:t>
      </w:r>
      <w:r>
        <w:rPr>
          <w:rFonts w:ascii="Arial" w:eastAsia="宋体" w:hAnsi="Arial" w:cs="Arial"/>
          <w:color w:val="4F4F4F"/>
          <w:kern w:val="0"/>
          <w:sz w:val="24"/>
          <w:szCs w:val="24"/>
        </w:rPr>
        <w:t>：</w:t>
      </w:r>
      <w:r>
        <w:rPr>
          <w:rFonts w:ascii="Arial" w:eastAsia="宋体" w:hAnsi="Arial" w:cs="Arial"/>
          <w:color w:val="4F4F4F"/>
          <w:kern w:val="0"/>
          <w:sz w:val="24"/>
          <w:szCs w:val="24"/>
        </w:rPr>
        <w:t> </w:t>
      </w:r>
      <w:r>
        <w:rPr>
          <w:rFonts w:ascii="Arial" w:eastAsia="宋体" w:hAnsi="Arial" w:cs="Arial"/>
          <w:color w:val="4F4F4F"/>
          <w:kern w:val="0"/>
          <w:sz w:val="24"/>
          <w:szCs w:val="24"/>
        </w:rPr>
        <w:br/>
      </w:r>
      <w:r>
        <w:rPr>
          <w:rFonts w:ascii="Arial" w:eastAsia="宋体" w:hAnsi="Arial" w:cs="Arial"/>
          <w:color w:val="4F4F4F"/>
          <w:kern w:val="0"/>
          <w:sz w:val="24"/>
          <w:szCs w:val="24"/>
        </w:rPr>
        <w:t>使用了</w:t>
      </w:r>
      <w:r>
        <w:rPr>
          <w:rFonts w:ascii="Arial" w:eastAsia="宋体" w:hAnsi="Arial" w:cs="Arial"/>
          <w:color w:val="4F4F4F"/>
          <w:kern w:val="0"/>
          <w:sz w:val="24"/>
          <w:szCs w:val="24"/>
        </w:rPr>
        <w:t>where</w:t>
      </w:r>
      <w:r>
        <w:rPr>
          <w:rFonts w:ascii="Arial" w:eastAsia="宋体" w:hAnsi="Arial" w:cs="Arial"/>
          <w:color w:val="4F4F4F"/>
          <w:kern w:val="0"/>
          <w:sz w:val="24"/>
          <w:szCs w:val="24"/>
        </w:rPr>
        <w:t>过滤</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5</w:t>
      </w:r>
      <w:r>
        <w:rPr>
          <w:rFonts w:ascii="Arial" w:eastAsia="宋体" w:hAnsi="Arial" w:cs="Arial"/>
          <w:color w:val="4F4F4F"/>
          <w:kern w:val="0"/>
          <w:sz w:val="24"/>
          <w:szCs w:val="24"/>
        </w:rPr>
        <w:t>、</w:t>
      </w:r>
      <w:r>
        <w:rPr>
          <w:rFonts w:ascii="Arial" w:eastAsia="宋体" w:hAnsi="Arial" w:cs="Arial"/>
          <w:color w:val="4F4F4F"/>
          <w:kern w:val="0"/>
          <w:sz w:val="24"/>
          <w:szCs w:val="24"/>
        </w:rPr>
        <w:t xml:space="preserve">Using join buffer </w:t>
      </w:r>
      <w:r>
        <w:rPr>
          <w:rFonts w:ascii="Arial" w:eastAsia="宋体" w:hAnsi="Arial" w:cs="Arial"/>
          <w:color w:val="4F4F4F"/>
          <w:kern w:val="0"/>
          <w:sz w:val="24"/>
          <w:szCs w:val="24"/>
        </w:rPr>
        <w:t>：</w:t>
      </w:r>
      <w:r>
        <w:rPr>
          <w:rFonts w:ascii="Arial" w:eastAsia="宋体" w:hAnsi="Arial" w:cs="Arial"/>
          <w:color w:val="4F4F4F"/>
          <w:kern w:val="0"/>
          <w:sz w:val="24"/>
          <w:szCs w:val="24"/>
        </w:rPr>
        <w:t> </w:t>
      </w:r>
      <w:r>
        <w:rPr>
          <w:rFonts w:ascii="Arial" w:eastAsia="宋体" w:hAnsi="Arial" w:cs="Arial"/>
          <w:color w:val="4F4F4F"/>
          <w:kern w:val="0"/>
          <w:sz w:val="24"/>
          <w:szCs w:val="24"/>
        </w:rPr>
        <w:br/>
      </w:r>
      <w:r>
        <w:rPr>
          <w:rFonts w:ascii="Arial" w:eastAsia="宋体" w:hAnsi="Arial" w:cs="Arial"/>
          <w:color w:val="4F4F4F"/>
          <w:kern w:val="0"/>
          <w:sz w:val="24"/>
          <w:szCs w:val="24"/>
        </w:rPr>
        <w:t>使用了链接缓存</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6</w:t>
      </w:r>
      <w:r>
        <w:rPr>
          <w:rFonts w:ascii="Arial" w:eastAsia="宋体" w:hAnsi="Arial" w:cs="Arial"/>
          <w:color w:val="4F4F4F"/>
          <w:kern w:val="0"/>
          <w:sz w:val="24"/>
          <w:szCs w:val="24"/>
        </w:rPr>
        <w:t>、</w:t>
      </w:r>
      <w:r>
        <w:rPr>
          <w:rFonts w:ascii="Arial" w:eastAsia="宋体" w:hAnsi="Arial" w:cs="Arial"/>
          <w:color w:val="4F4F4F"/>
          <w:kern w:val="0"/>
          <w:sz w:val="24"/>
          <w:szCs w:val="24"/>
        </w:rPr>
        <w:t>Impossible WHERE</w:t>
      </w:r>
      <w:r>
        <w:rPr>
          <w:rFonts w:ascii="Arial" w:eastAsia="宋体" w:hAnsi="Arial" w:cs="Arial"/>
          <w:color w:val="4F4F4F"/>
          <w:kern w:val="0"/>
          <w:sz w:val="24"/>
          <w:szCs w:val="24"/>
        </w:rPr>
        <w:t>：</w:t>
      </w:r>
      <w:r>
        <w:rPr>
          <w:rFonts w:ascii="Arial" w:eastAsia="宋体" w:hAnsi="Arial" w:cs="Arial"/>
          <w:color w:val="4F4F4F"/>
          <w:kern w:val="0"/>
          <w:sz w:val="24"/>
          <w:szCs w:val="24"/>
        </w:rPr>
        <w:t> </w:t>
      </w:r>
      <w:r>
        <w:rPr>
          <w:rFonts w:ascii="Arial" w:eastAsia="宋体" w:hAnsi="Arial" w:cs="Arial"/>
          <w:color w:val="4F4F4F"/>
          <w:kern w:val="0"/>
          <w:sz w:val="24"/>
          <w:szCs w:val="24"/>
        </w:rPr>
        <w:br/>
        <w:t>where</w:t>
      </w:r>
      <w:r>
        <w:rPr>
          <w:rFonts w:ascii="Arial" w:eastAsia="宋体" w:hAnsi="Arial" w:cs="Arial"/>
          <w:color w:val="4F4F4F"/>
          <w:kern w:val="0"/>
          <w:sz w:val="24"/>
          <w:szCs w:val="24"/>
        </w:rPr>
        <w:t>子句的值总是</w:t>
      </w:r>
      <w:r>
        <w:rPr>
          <w:rFonts w:ascii="Arial" w:eastAsia="宋体" w:hAnsi="Arial" w:cs="Arial"/>
          <w:color w:val="4F4F4F"/>
          <w:kern w:val="0"/>
          <w:sz w:val="24"/>
          <w:szCs w:val="24"/>
        </w:rPr>
        <w:t>false</w:t>
      </w:r>
      <w:r>
        <w:rPr>
          <w:rFonts w:ascii="Arial" w:eastAsia="宋体" w:hAnsi="Arial" w:cs="Arial"/>
          <w:color w:val="4F4F4F"/>
          <w:kern w:val="0"/>
          <w:sz w:val="24"/>
          <w:szCs w:val="24"/>
        </w:rPr>
        <w:t>，不能用来获取任何元祖</w:t>
      </w:r>
      <w:r>
        <w:rPr>
          <w:rFonts w:ascii="Arial" w:eastAsia="宋体" w:hAnsi="Arial" w:cs="Arial"/>
          <w:color w:val="4F4F4F"/>
          <w:kern w:val="0"/>
          <w:sz w:val="24"/>
          <w:szCs w:val="24"/>
        </w:rPr>
        <w:t> </w:t>
      </w:r>
      <w:r>
        <w:rPr>
          <w:rFonts w:ascii="Arial" w:eastAsia="宋体" w:hAnsi="Arial" w:cs="Arial"/>
          <w:color w:val="4F4F4F"/>
          <w:kern w:val="0"/>
          <w:sz w:val="24"/>
          <w:szCs w:val="24"/>
        </w:rPr>
        <w:br/>
      </w:r>
      <w:r>
        <w:rPr>
          <w:rFonts w:ascii="Arial" w:eastAsia="宋体" w:hAnsi="Arial" w:cs="Arial"/>
          <w:noProof/>
          <w:color w:val="4F4F4F"/>
          <w:kern w:val="0"/>
          <w:sz w:val="24"/>
          <w:szCs w:val="24"/>
        </w:rPr>
        <mc:AlternateContent>
          <mc:Choice Requires="wps">
            <w:drawing>
              <wp:inline distT="0" distB="0" distL="0" distR="0">
                <wp:extent cx="307340" cy="307340"/>
                <wp:effectExtent l="0" t="0" r="0" b="0"/>
                <wp:docPr id="163" name="矩形 163"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这里写图片描述"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oKq//NMAAAADAQAADwAAAAAAAAAB&#10;ACAAAAAiAAAAZHJzL2Rvd25yZXYueG1sUEsBAhQAFAAAAAgAh07iQFYsn0cVAgAA4wMAAA4AAAAA&#10;AAAAAQAgAAAAIgEAAGRycy9lMm9Eb2MueG1sUEsFBgAAAAAGAAYAWQEAAKkFAAAAAA==&#10;">
                <v:fill on="f" focussize="0,0"/>
                <v:stroke on="f"/>
                <v:imagedata o:title=""/>
                <o:lock v:ext="edit" aspectratio="t"/>
                <w10:wrap type="none"/>
                <w10:anchorlock/>
              </v:rect>
            </w:pict>
          </mc:Fallback>
        </mc:AlternateConten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7</w:t>
      </w:r>
      <w:r>
        <w:rPr>
          <w:rFonts w:ascii="Arial" w:eastAsia="宋体" w:hAnsi="Arial" w:cs="Arial"/>
          <w:color w:val="4F4F4F"/>
          <w:kern w:val="0"/>
          <w:sz w:val="24"/>
          <w:szCs w:val="24"/>
        </w:rPr>
        <w:t>、</w:t>
      </w:r>
      <w:r>
        <w:rPr>
          <w:rFonts w:ascii="Arial" w:eastAsia="宋体" w:hAnsi="Arial" w:cs="Arial"/>
          <w:color w:val="4F4F4F"/>
          <w:kern w:val="0"/>
          <w:sz w:val="24"/>
          <w:szCs w:val="24"/>
        </w:rPr>
        <w:t>select tables optimized away</w:t>
      </w:r>
      <w:r>
        <w:rPr>
          <w:rFonts w:ascii="Arial" w:eastAsia="宋体" w:hAnsi="Arial" w:cs="Arial"/>
          <w:color w:val="4F4F4F"/>
          <w:kern w:val="0"/>
          <w:sz w:val="24"/>
          <w:szCs w:val="24"/>
        </w:rPr>
        <w:t>：</w:t>
      </w:r>
      <w:r>
        <w:rPr>
          <w:rFonts w:ascii="Arial" w:eastAsia="宋体" w:hAnsi="Arial" w:cs="Arial"/>
          <w:color w:val="4F4F4F"/>
          <w:kern w:val="0"/>
          <w:sz w:val="24"/>
          <w:szCs w:val="24"/>
        </w:rPr>
        <w:t> </w:t>
      </w:r>
      <w:r>
        <w:rPr>
          <w:rFonts w:ascii="Arial" w:eastAsia="宋体" w:hAnsi="Arial" w:cs="Arial"/>
          <w:color w:val="4F4F4F"/>
          <w:kern w:val="0"/>
          <w:sz w:val="24"/>
          <w:szCs w:val="24"/>
        </w:rPr>
        <w:br/>
      </w:r>
      <w:r>
        <w:rPr>
          <w:rFonts w:ascii="Arial" w:eastAsia="宋体" w:hAnsi="Arial" w:cs="Arial"/>
          <w:color w:val="4F4F4F"/>
          <w:kern w:val="0"/>
          <w:sz w:val="24"/>
          <w:szCs w:val="24"/>
        </w:rPr>
        <w:t>在没有</w:t>
      </w:r>
      <w:r>
        <w:rPr>
          <w:rFonts w:ascii="Arial" w:eastAsia="宋体" w:hAnsi="Arial" w:cs="Arial"/>
          <w:color w:val="4F4F4F"/>
          <w:kern w:val="0"/>
          <w:sz w:val="24"/>
          <w:szCs w:val="24"/>
        </w:rPr>
        <w:t>group by</w:t>
      </w:r>
      <w:r>
        <w:rPr>
          <w:rFonts w:ascii="Arial" w:eastAsia="宋体" w:hAnsi="Arial" w:cs="Arial"/>
          <w:color w:val="4F4F4F"/>
          <w:kern w:val="0"/>
          <w:sz w:val="24"/>
          <w:szCs w:val="24"/>
        </w:rPr>
        <w:t>子句的情况下，基于索引优化</w:t>
      </w:r>
      <w:r>
        <w:rPr>
          <w:rFonts w:ascii="Arial" w:eastAsia="宋体" w:hAnsi="Arial" w:cs="Arial"/>
          <w:color w:val="4F4F4F"/>
          <w:kern w:val="0"/>
          <w:sz w:val="24"/>
          <w:szCs w:val="24"/>
        </w:rPr>
        <w:t>MIN/MAX</w:t>
      </w:r>
      <w:r>
        <w:rPr>
          <w:rFonts w:ascii="Arial" w:eastAsia="宋体" w:hAnsi="Arial" w:cs="Arial"/>
          <w:color w:val="4F4F4F"/>
          <w:kern w:val="0"/>
          <w:sz w:val="24"/>
          <w:szCs w:val="24"/>
        </w:rPr>
        <w:t>操作或者对于</w:t>
      </w:r>
      <w:r>
        <w:rPr>
          <w:rFonts w:ascii="Arial" w:eastAsia="宋体" w:hAnsi="Arial" w:cs="Arial"/>
          <w:color w:val="4F4F4F"/>
          <w:kern w:val="0"/>
          <w:sz w:val="24"/>
          <w:szCs w:val="24"/>
        </w:rPr>
        <w:t>MyISAM</w:t>
      </w:r>
      <w:r>
        <w:rPr>
          <w:rFonts w:ascii="Arial" w:eastAsia="宋体" w:hAnsi="Arial" w:cs="Arial"/>
          <w:color w:val="4F4F4F"/>
          <w:kern w:val="0"/>
          <w:sz w:val="24"/>
          <w:szCs w:val="24"/>
        </w:rPr>
        <w:t>存储引擎优化</w:t>
      </w:r>
      <w:r>
        <w:rPr>
          <w:rFonts w:ascii="Arial" w:eastAsia="宋体" w:hAnsi="Arial" w:cs="Arial"/>
          <w:color w:val="4F4F4F"/>
          <w:kern w:val="0"/>
          <w:sz w:val="24"/>
          <w:szCs w:val="24"/>
        </w:rPr>
        <w:t>COUNT</w:t>
      </w:r>
      <w:r>
        <w:rPr>
          <w:rFonts w:ascii="Arial" w:eastAsia="宋体" w:hAnsi="Arial" w:cs="Arial"/>
          <w:color w:val="4F4F4F"/>
          <w:kern w:val="0"/>
          <w:sz w:val="24"/>
          <w:szCs w:val="24"/>
        </w:rPr>
        <w:t>（</w:t>
      </w:r>
      <w:r>
        <w:rPr>
          <w:rFonts w:ascii="Arial" w:eastAsia="宋体" w:hAnsi="Arial" w:cs="Arial"/>
          <w:color w:val="4F4F4F"/>
          <w:kern w:val="0"/>
          <w:sz w:val="24"/>
          <w:szCs w:val="24"/>
        </w:rPr>
        <w:t>*</w:t>
      </w:r>
      <w:r>
        <w:rPr>
          <w:rFonts w:ascii="Arial" w:eastAsia="宋体" w:hAnsi="Arial" w:cs="Arial"/>
          <w:color w:val="4F4F4F"/>
          <w:kern w:val="0"/>
          <w:sz w:val="24"/>
          <w:szCs w:val="24"/>
        </w:rPr>
        <w:t>）操作，不必等到执行阶段在进行计算，查询执行计划生成的阶段即可完成优化</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8</w:t>
      </w:r>
      <w:r>
        <w:rPr>
          <w:rFonts w:ascii="Arial" w:eastAsia="宋体" w:hAnsi="Arial" w:cs="Arial"/>
          <w:color w:val="4F4F4F"/>
          <w:kern w:val="0"/>
          <w:sz w:val="24"/>
          <w:szCs w:val="24"/>
        </w:rPr>
        <w:t>、</w:t>
      </w:r>
      <w:r>
        <w:rPr>
          <w:rFonts w:ascii="Arial" w:eastAsia="宋体" w:hAnsi="Arial" w:cs="Arial"/>
          <w:color w:val="4F4F4F"/>
          <w:kern w:val="0"/>
          <w:sz w:val="24"/>
          <w:szCs w:val="24"/>
        </w:rPr>
        <w:t>distinct</w:t>
      </w:r>
      <w:r>
        <w:rPr>
          <w:rFonts w:ascii="Arial" w:eastAsia="宋体" w:hAnsi="Arial" w:cs="Arial"/>
          <w:color w:val="4F4F4F"/>
          <w:kern w:val="0"/>
          <w:sz w:val="24"/>
          <w:szCs w:val="24"/>
        </w:rPr>
        <w:t>：</w:t>
      </w:r>
      <w:r>
        <w:rPr>
          <w:rFonts w:ascii="Arial" w:eastAsia="宋体" w:hAnsi="Arial" w:cs="Arial"/>
          <w:color w:val="4F4F4F"/>
          <w:kern w:val="0"/>
          <w:sz w:val="24"/>
          <w:szCs w:val="24"/>
        </w:rPr>
        <w:t> </w:t>
      </w:r>
      <w:r>
        <w:rPr>
          <w:rFonts w:ascii="Arial" w:eastAsia="宋体" w:hAnsi="Arial" w:cs="Arial"/>
          <w:color w:val="4F4F4F"/>
          <w:kern w:val="0"/>
          <w:sz w:val="24"/>
          <w:szCs w:val="24"/>
        </w:rPr>
        <w:br/>
      </w:r>
      <w:r>
        <w:rPr>
          <w:rFonts w:ascii="Arial" w:eastAsia="宋体" w:hAnsi="Arial" w:cs="Arial"/>
          <w:color w:val="4F4F4F"/>
          <w:kern w:val="0"/>
          <w:sz w:val="24"/>
          <w:szCs w:val="24"/>
        </w:rPr>
        <w:t>优化</w:t>
      </w:r>
      <w:r>
        <w:rPr>
          <w:rFonts w:ascii="Arial" w:eastAsia="宋体" w:hAnsi="Arial" w:cs="Arial"/>
          <w:color w:val="4F4F4F"/>
          <w:kern w:val="0"/>
          <w:sz w:val="24"/>
          <w:szCs w:val="24"/>
        </w:rPr>
        <w:t>distinct</w:t>
      </w:r>
      <w:r>
        <w:rPr>
          <w:rFonts w:ascii="Arial" w:eastAsia="宋体" w:hAnsi="Arial" w:cs="Arial"/>
          <w:color w:val="4F4F4F"/>
          <w:kern w:val="0"/>
          <w:sz w:val="24"/>
          <w:szCs w:val="24"/>
        </w:rPr>
        <w:t>操作，在找到第一个匹配的元祖后即停止找同样值得动作</w:t>
      </w:r>
    </w:p>
    <w:p w:rsidR="001A7847" w:rsidRDefault="007D395D">
      <w:pPr>
        <w:pStyle w:val="3"/>
      </w:pPr>
      <w:r>
        <w:rPr>
          <w:rFonts w:hint="eastAsia"/>
        </w:rPr>
        <w:t>3.</w:t>
      </w:r>
      <w:r>
        <w:t>S</w:t>
      </w:r>
      <w:r>
        <w:rPr>
          <w:rFonts w:hint="eastAsia"/>
        </w:rPr>
        <w:t>ql</w:t>
      </w:r>
      <w:r>
        <w:rPr>
          <w:rFonts w:hint="eastAsia"/>
        </w:rPr>
        <w:t>执行顺序</w:t>
      </w:r>
    </w:p>
    <w:p w:rsidR="001A7847" w:rsidRDefault="007D395D">
      <w:pPr>
        <w:widowControl/>
        <w:wordWrap w:val="0"/>
        <w:spacing w:after="240" w:line="390" w:lineRule="atLeast"/>
        <w:rPr>
          <w:rFonts w:ascii="宋体" w:eastAsia="宋体" w:hAnsi="宋体" w:cs="宋体"/>
          <w:color w:val="4F4F4F"/>
          <w:kern w:val="0"/>
          <w:sz w:val="24"/>
          <w:szCs w:val="24"/>
        </w:rPr>
      </w:pPr>
      <w:r>
        <w:rPr>
          <w:rFonts w:ascii="宋体" w:eastAsia="宋体" w:hAnsi="宋体" w:cs="宋体"/>
          <w:color w:val="4F4F4F"/>
          <w:kern w:val="0"/>
          <w:sz w:val="24"/>
          <w:szCs w:val="24"/>
        </w:rPr>
        <w:t>sql语句select语句查询顺序</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7</w:t>
      </w:r>
      <w:r>
        <w:rPr>
          <w:rFonts w:ascii="Consolas" w:eastAsia="宋体" w:hAnsi="Consolas" w:cs="Consolas"/>
          <w:color w:val="ABB2BF"/>
          <w:kern w:val="0"/>
          <w:szCs w:val="21"/>
          <w:shd w:val="clear" w:color="auto" w:fill="282C34"/>
        </w:rPr>
        <w:t xml:space="preserve">)     SELECT </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8</w:t>
      </w:r>
      <w:r>
        <w:rPr>
          <w:rFonts w:ascii="Consolas" w:eastAsia="宋体" w:hAnsi="Consolas" w:cs="Consolas"/>
          <w:color w:val="ABB2BF"/>
          <w:kern w:val="0"/>
          <w:szCs w:val="21"/>
          <w:shd w:val="clear" w:color="auto" w:fill="282C34"/>
        </w:rPr>
        <w:t>)     DISTINCT &lt;select_list&gt;</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1</w:t>
      </w:r>
      <w:r>
        <w:rPr>
          <w:rFonts w:ascii="Consolas" w:eastAsia="宋体" w:hAnsi="Consolas" w:cs="Consolas"/>
          <w:color w:val="ABB2BF"/>
          <w:kern w:val="0"/>
          <w:szCs w:val="21"/>
          <w:shd w:val="clear" w:color="auto" w:fill="282C34"/>
        </w:rPr>
        <w:t>)     FROM &lt;left_table&gt;</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3</w:t>
      </w:r>
      <w:r>
        <w:rPr>
          <w:rFonts w:ascii="Consolas" w:eastAsia="宋体" w:hAnsi="Consolas" w:cs="Consolas"/>
          <w:color w:val="ABB2BF"/>
          <w:kern w:val="0"/>
          <w:szCs w:val="21"/>
          <w:shd w:val="clear" w:color="auto" w:fill="282C34"/>
        </w:rPr>
        <w:t>)     &lt;join_type&gt; JOIN &lt;right_table&gt;</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2</w:t>
      </w:r>
      <w:r>
        <w:rPr>
          <w:rFonts w:ascii="Consolas" w:eastAsia="宋体" w:hAnsi="Consolas" w:cs="Consolas"/>
          <w:color w:val="ABB2BF"/>
          <w:kern w:val="0"/>
          <w:szCs w:val="21"/>
          <w:shd w:val="clear" w:color="auto" w:fill="282C34"/>
        </w:rPr>
        <w:t>)     ON &lt;join_condition&gt;</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4</w:t>
      </w:r>
      <w:r>
        <w:rPr>
          <w:rFonts w:ascii="Consolas" w:eastAsia="宋体" w:hAnsi="Consolas" w:cs="Consolas"/>
          <w:color w:val="ABB2BF"/>
          <w:kern w:val="0"/>
          <w:szCs w:val="21"/>
          <w:shd w:val="clear" w:color="auto" w:fill="282C34"/>
        </w:rPr>
        <w:t>)     WHERE &lt;where_condition&gt;</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5</w:t>
      </w:r>
      <w:r>
        <w:rPr>
          <w:rFonts w:ascii="Consolas" w:eastAsia="宋体" w:hAnsi="Consolas" w:cs="Consolas"/>
          <w:color w:val="ABB2BF"/>
          <w:kern w:val="0"/>
          <w:szCs w:val="21"/>
          <w:shd w:val="clear" w:color="auto" w:fill="282C34"/>
        </w:rPr>
        <w:t>)     GROUP BY &lt;group_by_list&gt;</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6</w:t>
      </w:r>
      <w:r>
        <w:rPr>
          <w:rFonts w:ascii="Consolas" w:eastAsia="宋体" w:hAnsi="Consolas" w:cs="Consolas"/>
          <w:color w:val="ABB2BF"/>
          <w:kern w:val="0"/>
          <w:szCs w:val="21"/>
          <w:shd w:val="clear" w:color="auto" w:fill="282C34"/>
        </w:rPr>
        <w:t>)     HAVING &lt;having_condition&gt;</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9</w:t>
      </w:r>
      <w:r>
        <w:rPr>
          <w:rFonts w:ascii="Consolas" w:eastAsia="宋体" w:hAnsi="Consolas" w:cs="Consolas"/>
          <w:color w:val="ABB2BF"/>
          <w:kern w:val="0"/>
          <w:szCs w:val="21"/>
          <w:shd w:val="clear" w:color="auto" w:fill="282C34"/>
        </w:rPr>
        <w:t>)     ORDER BY &lt;order_by_condition&gt;</w:t>
      </w:r>
    </w:p>
    <w:p w:rsidR="001A7847" w:rsidRDefault="007D395D">
      <w:pPr>
        <w:widowControl/>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jc w:val="left"/>
        <w:rPr>
          <w:rFonts w:ascii="Consolas" w:eastAsia="宋体" w:hAnsi="Consolas" w:cs="Consolas"/>
          <w:color w:val="ABB2BF"/>
          <w:kern w:val="0"/>
          <w:szCs w:val="21"/>
          <w:shd w:val="clear" w:color="auto" w:fill="282C34"/>
        </w:rPr>
      </w:pPr>
      <w:r>
        <w:rPr>
          <w:rFonts w:ascii="Consolas" w:eastAsia="宋体" w:hAnsi="Consolas" w:cs="Consolas"/>
          <w:color w:val="ABB2BF"/>
          <w:kern w:val="0"/>
          <w:szCs w:val="21"/>
          <w:shd w:val="clear" w:color="auto" w:fill="282C34"/>
        </w:rPr>
        <w:t>(</w:t>
      </w:r>
      <w:r>
        <w:rPr>
          <w:rFonts w:ascii="Consolas" w:eastAsia="宋体" w:hAnsi="Consolas" w:cs="Consolas"/>
          <w:color w:val="D19A66"/>
          <w:kern w:val="0"/>
          <w:szCs w:val="21"/>
          <w:shd w:val="clear" w:color="auto" w:fill="282C34"/>
        </w:rPr>
        <w:t>10</w:t>
      </w:r>
      <w:r>
        <w:rPr>
          <w:rFonts w:ascii="Consolas" w:eastAsia="宋体" w:hAnsi="Consolas" w:cs="Consolas"/>
          <w:color w:val="ABB2BF"/>
          <w:kern w:val="0"/>
          <w:szCs w:val="21"/>
          <w:shd w:val="clear" w:color="auto" w:fill="282C34"/>
        </w:rPr>
        <w:t>)    LIMIT &lt;limit_number&gt;</w:t>
      </w:r>
    </w:p>
    <w:p w:rsidR="001A7847" w:rsidRDefault="007D395D">
      <w:pPr>
        <w:rPr>
          <w:rFonts w:ascii="宋体" w:eastAsia="宋体" w:hAnsi="宋体" w:cs="宋体"/>
          <w:kern w:val="0"/>
          <w:sz w:val="24"/>
          <w:szCs w:val="24"/>
        </w:rPr>
      </w:pPr>
      <w:r>
        <w:rPr>
          <w:rFonts w:ascii="Consolas" w:eastAsia="宋体" w:hAnsi="Consolas" w:cs="Consolas"/>
          <w:color w:val="000000"/>
          <w:kern w:val="0"/>
          <w:szCs w:val="21"/>
        </w:rPr>
        <w:br/>
      </w:r>
      <w:r>
        <w:rPr>
          <w:rFonts w:ascii="Arial" w:eastAsia="宋体" w:hAnsi="Arial" w:cs="Arial"/>
          <w:color w:val="333333"/>
          <w:kern w:val="0"/>
          <w:szCs w:val="21"/>
          <w:shd w:val="clear" w:color="auto" w:fill="FFFFFF"/>
        </w:rPr>
        <w:t>一、</w:t>
      </w:r>
      <w:r>
        <w:rPr>
          <w:rFonts w:ascii="微软雅黑" w:eastAsia="宋体" w:hAnsi="微软雅黑" w:cs="宋体"/>
          <w:color w:val="2F2F2F"/>
          <w:kern w:val="0"/>
          <w:sz w:val="23"/>
          <w:szCs w:val="23"/>
          <w:shd w:val="clear" w:color="auto" w:fill="FFFFFF"/>
        </w:rPr>
        <w:t>执行</w:t>
      </w:r>
      <w:r>
        <w:rPr>
          <w:rFonts w:ascii="Consolas" w:eastAsia="宋体" w:hAnsi="Consolas" w:cs="Consolas"/>
          <w:color w:val="D96F5D"/>
          <w:kern w:val="0"/>
          <w:sz w:val="20"/>
          <w:szCs w:val="20"/>
          <w:shd w:val="clear" w:color="auto" w:fill="F9F2F4"/>
        </w:rPr>
        <w:t>FROM</w:t>
      </w:r>
      <w:r>
        <w:rPr>
          <w:rFonts w:ascii="微软雅黑" w:eastAsia="宋体" w:hAnsi="微软雅黑" w:cs="宋体"/>
          <w:color w:val="2F2F2F"/>
          <w:kern w:val="0"/>
          <w:sz w:val="23"/>
          <w:szCs w:val="23"/>
          <w:shd w:val="clear" w:color="auto" w:fill="FFFFFF"/>
        </w:rPr>
        <w:t>语句，</w:t>
      </w:r>
      <w:r>
        <w:rPr>
          <w:rFonts w:ascii="微软雅黑" w:eastAsia="宋体" w:hAnsi="微软雅黑" w:cs="宋体"/>
          <w:color w:val="2F2F2F"/>
          <w:kern w:val="0"/>
          <w:sz w:val="23"/>
          <w:szCs w:val="23"/>
          <w:shd w:val="clear" w:color="auto" w:fill="FFFFFF"/>
        </w:rPr>
        <w:t>mysql</w:t>
      </w:r>
      <w:r>
        <w:rPr>
          <w:rFonts w:ascii="微软雅黑" w:eastAsia="宋体" w:hAnsi="微软雅黑" w:cs="宋体"/>
          <w:color w:val="2F2F2F"/>
          <w:kern w:val="0"/>
          <w:sz w:val="23"/>
          <w:szCs w:val="23"/>
          <w:shd w:val="clear" w:color="auto" w:fill="FFFFFF"/>
        </w:rPr>
        <w:t>是从左往右执行，</w:t>
      </w:r>
      <w:r>
        <w:rPr>
          <w:rFonts w:ascii="微软雅黑" w:eastAsia="宋体" w:hAnsi="微软雅黑" w:cs="宋体"/>
          <w:color w:val="2F2F2F"/>
          <w:kern w:val="0"/>
          <w:sz w:val="23"/>
          <w:szCs w:val="23"/>
          <w:shd w:val="clear" w:color="auto" w:fill="FFFFFF"/>
        </w:rPr>
        <w:t>oracle</w:t>
      </w:r>
      <w:r>
        <w:rPr>
          <w:rFonts w:ascii="微软雅黑" w:eastAsia="宋体" w:hAnsi="微软雅黑" w:cs="宋体"/>
          <w:color w:val="2F2F2F"/>
          <w:kern w:val="0"/>
          <w:sz w:val="23"/>
          <w:szCs w:val="23"/>
          <w:shd w:val="clear" w:color="auto" w:fill="FFFFFF"/>
        </w:rPr>
        <w:t>是从右往左执行，</w:t>
      </w:r>
      <w:r>
        <w:rPr>
          <w:rFonts w:ascii="微软雅黑" w:eastAsia="宋体" w:hAnsi="微软雅黑" w:cs="宋体"/>
          <w:color w:val="2F2F2F"/>
          <w:kern w:val="0"/>
          <w:sz w:val="23"/>
          <w:szCs w:val="23"/>
          <w:shd w:val="clear" w:color="auto" w:fill="FFFFFF"/>
        </w:rPr>
        <w:t>SQL</w:t>
      </w:r>
      <w:r>
        <w:rPr>
          <w:rFonts w:ascii="微软雅黑" w:eastAsia="宋体" w:hAnsi="微软雅黑" w:cs="宋体"/>
          <w:color w:val="2F2F2F"/>
          <w:kern w:val="0"/>
          <w:sz w:val="23"/>
          <w:szCs w:val="23"/>
          <w:shd w:val="clear" w:color="auto" w:fill="FFFFFF"/>
        </w:rPr>
        <w:t>语句的执行过程中，都会产生一个虚拟表，用来保存</w:t>
      </w:r>
      <w:r>
        <w:rPr>
          <w:rFonts w:ascii="微软雅黑" w:eastAsia="宋体" w:hAnsi="微软雅黑" w:cs="宋体"/>
          <w:color w:val="2F2F2F"/>
          <w:kern w:val="0"/>
          <w:sz w:val="23"/>
          <w:szCs w:val="23"/>
          <w:shd w:val="clear" w:color="auto" w:fill="FFFFFF"/>
        </w:rPr>
        <w:t>SQL</w:t>
      </w:r>
      <w:r>
        <w:rPr>
          <w:rFonts w:ascii="微软雅黑" w:eastAsia="宋体" w:hAnsi="微软雅黑" w:cs="宋体"/>
          <w:color w:val="2F2F2F"/>
          <w:kern w:val="0"/>
          <w:sz w:val="23"/>
          <w:szCs w:val="23"/>
          <w:shd w:val="clear" w:color="auto" w:fill="FFFFFF"/>
        </w:rPr>
        <w:t>语句的执行结果（这是重点），执行</w:t>
      </w:r>
      <w:r>
        <w:rPr>
          <w:rFonts w:ascii="微软雅黑" w:eastAsia="宋体" w:hAnsi="微软雅黑" w:cs="宋体"/>
          <w:color w:val="2F2F2F"/>
          <w:kern w:val="0"/>
          <w:sz w:val="23"/>
          <w:szCs w:val="23"/>
          <w:shd w:val="clear" w:color="auto" w:fill="FFFFFF"/>
        </w:rPr>
        <w:t>from</w:t>
      </w:r>
      <w:r>
        <w:rPr>
          <w:rFonts w:ascii="微软雅黑" w:eastAsia="宋体" w:hAnsi="微软雅黑" w:cs="宋体"/>
          <w:color w:val="2F2F2F"/>
          <w:kern w:val="0"/>
          <w:sz w:val="23"/>
          <w:szCs w:val="23"/>
          <w:shd w:val="clear" w:color="auto" w:fill="FFFFFF"/>
        </w:rPr>
        <w:t>语句之后会产生一个虚拟表暂时叫</w:t>
      </w:r>
      <w:r>
        <w:rPr>
          <w:rFonts w:ascii="微软雅黑" w:eastAsia="宋体" w:hAnsi="微软雅黑" w:cs="宋体"/>
          <w:color w:val="2F2F2F"/>
          <w:kern w:val="0"/>
          <w:sz w:val="23"/>
          <w:szCs w:val="23"/>
          <w:shd w:val="clear" w:color="auto" w:fill="FFFFFF"/>
        </w:rPr>
        <w:t>VT1</w:t>
      </w:r>
      <w:r>
        <w:rPr>
          <w:rFonts w:ascii="微软雅黑" w:eastAsia="宋体" w:hAnsi="微软雅黑" w:cs="宋体"/>
          <w:color w:val="2F2F2F"/>
          <w:kern w:val="0"/>
          <w:sz w:val="23"/>
          <w:szCs w:val="23"/>
          <w:shd w:val="clear" w:color="auto" w:fill="FFFFFF"/>
        </w:rPr>
        <w:t>（</w:t>
      </w:r>
      <w:r>
        <w:rPr>
          <w:rFonts w:ascii="微软雅黑" w:eastAsia="宋体" w:hAnsi="微软雅黑" w:cs="宋体"/>
          <w:color w:val="2F2F2F"/>
          <w:kern w:val="0"/>
          <w:sz w:val="23"/>
          <w:szCs w:val="23"/>
          <w:shd w:val="clear" w:color="auto" w:fill="FFFFFF"/>
        </w:rPr>
        <w:t>vitual table 1</w:t>
      </w:r>
      <w:r>
        <w:rPr>
          <w:rFonts w:ascii="微软雅黑" w:eastAsia="宋体" w:hAnsi="微软雅黑" w:cs="宋体"/>
          <w:color w:val="2F2F2F"/>
          <w:kern w:val="0"/>
          <w:sz w:val="23"/>
          <w:szCs w:val="23"/>
          <w:shd w:val="clear" w:color="auto" w:fill="FFFFFF"/>
        </w:rPr>
        <w:t>），</w:t>
      </w:r>
      <w:r>
        <w:rPr>
          <w:rFonts w:ascii="微软雅黑" w:eastAsia="宋体" w:hAnsi="微软雅黑" w:cs="宋体"/>
          <w:color w:val="2F2F2F"/>
          <w:kern w:val="0"/>
          <w:sz w:val="23"/>
          <w:szCs w:val="23"/>
          <w:shd w:val="clear" w:color="auto" w:fill="FFFFFF"/>
        </w:rPr>
        <w:t>VT1</w:t>
      </w:r>
      <w:r>
        <w:rPr>
          <w:rFonts w:ascii="微软雅黑" w:eastAsia="宋体" w:hAnsi="微软雅黑" w:cs="宋体"/>
          <w:color w:val="2F2F2F"/>
          <w:kern w:val="0"/>
          <w:sz w:val="23"/>
          <w:szCs w:val="23"/>
          <w:shd w:val="clear" w:color="auto" w:fill="FFFFFF"/>
        </w:rPr>
        <w:t>是根据笛卡尔积生成</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Arial"/>
          <w:color w:val="2F2F2F"/>
          <w:kern w:val="0"/>
          <w:sz w:val="23"/>
          <w:szCs w:val="23"/>
        </w:rPr>
        <w:lastRenderedPageBreak/>
        <w:t>二、执行</w:t>
      </w:r>
      <w:r>
        <w:rPr>
          <w:rFonts w:ascii="微软雅黑" w:eastAsia="宋体" w:hAnsi="微软雅黑" w:cs="Arial"/>
          <w:color w:val="2F2F2F"/>
          <w:kern w:val="0"/>
          <w:sz w:val="23"/>
          <w:szCs w:val="23"/>
        </w:rPr>
        <w:t>on</w:t>
      </w:r>
      <w:r>
        <w:rPr>
          <w:rFonts w:ascii="微软雅黑" w:eastAsia="宋体" w:hAnsi="微软雅黑" w:cs="Arial"/>
          <w:color w:val="2F2F2F"/>
          <w:kern w:val="0"/>
          <w:sz w:val="23"/>
          <w:szCs w:val="23"/>
        </w:rPr>
        <w:t>进行过滤</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Arial"/>
          <w:color w:val="2F2F2F"/>
          <w:kern w:val="0"/>
          <w:sz w:val="23"/>
          <w:szCs w:val="23"/>
        </w:rPr>
        <w:t>根据</w:t>
      </w:r>
      <w:r>
        <w:rPr>
          <w:rFonts w:ascii="微软雅黑" w:eastAsia="宋体" w:hAnsi="微软雅黑" w:cs="Arial"/>
          <w:color w:val="2F2F2F"/>
          <w:kern w:val="0"/>
          <w:sz w:val="23"/>
          <w:szCs w:val="23"/>
        </w:rPr>
        <w:t>on</w:t>
      </w:r>
      <w:r>
        <w:rPr>
          <w:rFonts w:ascii="微软雅黑" w:eastAsia="宋体" w:hAnsi="微软雅黑" w:cs="Arial"/>
          <w:color w:val="2F2F2F"/>
          <w:kern w:val="0"/>
          <w:sz w:val="23"/>
          <w:szCs w:val="23"/>
        </w:rPr>
        <w:t>后面的条件过滤掉不符合条件的数据，参数</w:t>
      </w:r>
      <w:r>
        <w:rPr>
          <w:rFonts w:ascii="微软雅黑" w:eastAsia="宋体" w:hAnsi="微软雅黑" w:cs="Arial"/>
          <w:color w:val="2F2F2F"/>
          <w:kern w:val="0"/>
          <w:sz w:val="23"/>
          <w:szCs w:val="23"/>
        </w:rPr>
        <w:t>VT2</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Arial"/>
          <w:color w:val="2F2F2F"/>
          <w:kern w:val="0"/>
          <w:sz w:val="23"/>
          <w:szCs w:val="23"/>
        </w:rPr>
        <w:t>三、执行链接的类型</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Arial"/>
          <w:color w:val="2F2F2F"/>
          <w:kern w:val="0"/>
          <w:sz w:val="23"/>
          <w:szCs w:val="23"/>
        </w:rPr>
        <w:t>inner join</w:t>
      </w:r>
      <w:r>
        <w:rPr>
          <w:rFonts w:ascii="微软雅黑" w:eastAsia="宋体" w:hAnsi="微软雅黑" w:cs="Arial"/>
          <w:color w:val="2F2F2F"/>
          <w:kern w:val="0"/>
          <w:sz w:val="23"/>
          <w:szCs w:val="23"/>
        </w:rPr>
        <w:t>内连接、</w:t>
      </w:r>
      <w:r>
        <w:rPr>
          <w:rFonts w:ascii="微软雅黑" w:eastAsia="宋体" w:hAnsi="微软雅黑" w:cs="Arial"/>
          <w:color w:val="2F2F2F"/>
          <w:kern w:val="0"/>
          <w:sz w:val="23"/>
          <w:szCs w:val="23"/>
        </w:rPr>
        <w:t>left join</w:t>
      </w:r>
      <w:r>
        <w:rPr>
          <w:rFonts w:ascii="微软雅黑" w:eastAsia="宋体" w:hAnsi="微软雅黑" w:cs="Arial"/>
          <w:color w:val="2F2F2F"/>
          <w:kern w:val="0"/>
          <w:sz w:val="23"/>
          <w:szCs w:val="23"/>
        </w:rPr>
        <w:t>左链接、</w:t>
      </w:r>
      <w:r>
        <w:rPr>
          <w:rFonts w:ascii="微软雅黑" w:eastAsia="宋体" w:hAnsi="微软雅黑" w:cs="Arial"/>
          <w:color w:val="2F2F2F"/>
          <w:kern w:val="0"/>
          <w:sz w:val="23"/>
          <w:szCs w:val="23"/>
        </w:rPr>
        <w:t>right</w:t>
      </w:r>
      <w:r>
        <w:rPr>
          <w:rFonts w:ascii="微软雅黑" w:eastAsia="宋体" w:hAnsi="微软雅黑" w:cs="Arial"/>
          <w:color w:val="2F2F2F"/>
          <w:kern w:val="0"/>
          <w:sz w:val="23"/>
          <w:szCs w:val="23"/>
        </w:rPr>
        <w:t>右链接、</w:t>
      </w:r>
      <w:r>
        <w:rPr>
          <w:rFonts w:ascii="微软雅黑" w:eastAsia="宋体" w:hAnsi="微软雅黑" w:cs="Arial"/>
          <w:color w:val="2F2F2F"/>
          <w:kern w:val="0"/>
          <w:sz w:val="23"/>
          <w:szCs w:val="23"/>
        </w:rPr>
        <w:t xml:space="preserve">outer join </w:t>
      </w:r>
      <w:r>
        <w:rPr>
          <w:rFonts w:ascii="微软雅黑" w:eastAsia="宋体" w:hAnsi="微软雅黑" w:cs="Arial"/>
          <w:color w:val="2F2F2F"/>
          <w:kern w:val="0"/>
          <w:sz w:val="23"/>
          <w:szCs w:val="23"/>
        </w:rPr>
        <w:t>外链接、</w:t>
      </w:r>
      <w:r>
        <w:rPr>
          <w:rFonts w:ascii="微软雅黑" w:eastAsia="宋体" w:hAnsi="微软雅黑" w:cs="Arial"/>
          <w:color w:val="2F2F2F"/>
          <w:kern w:val="0"/>
          <w:sz w:val="23"/>
          <w:szCs w:val="23"/>
        </w:rPr>
        <w:t xml:space="preserve">full outer join </w:t>
      </w:r>
      <w:r>
        <w:rPr>
          <w:rFonts w:ascii="微软雅黑" w:eastAsia="宋体" w:hAnsi="微软雅黑" w:cs="Arial"/>
          <w:color w:val="2F2F2F"/>
          <w:kern w:val="0"/>
          <w:sz w:val="23"/>
          <w:szCs w:val="23"/>
        </w:rPr>
        <w:t>全连接</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Arial"/>
          <w:color w:val="2F2F2F"/>
          <w:kern w:val="0"/>
          <w:sz w:val="23"/>
          <w:szCs w:val="23"/>
        </w:rPr>
        <w:t>执行完产生</w:t>
      </w:r>
      <w:r>
        <w:rPr>
          <w:rFonts w:ascii="微软雅黑" w:eastAsia="宋体" w:hAnsi="微软雅黑" w:cs="Arial"/>
          <w:color w:val="2F2F2F"/>
          <w:kern w:val="0"/>
          <w:sz w:val="23"/>
          <w:szCs w:val="23"/>
        </w:rPr>
        <w:t>VT3</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Arial"/>
          <w:color w:val="2F2F2F"/>
          <w:kern w:val="0"/>
          <w:sz w:val="23"/>
          <w:szCs w:val="23"/>
        </w:rPr>
        <w:t>四、执行</w:t>
      </w:r>
      <w:r>
        <w:rPr>
          <w:rFonts w:ascii="微软雅黑" w:eastAsia="宋体" w:hAnsi="微软雅黑" w:cs="Arial"/>
          <w:color w:val="2F2F2F"/>
          <w:kern w:val="0"/>
          <w:sz w:val="23"/>
          <w:szCs w:val="23"/>
        </w:rPr>
        <w:t>where</w:t>
      </w:r>
      <w:r>
        <w:rPr>
          <w:rFonts w:ascii="微软雅黑" w:eastAsia="宋体" w:hAnsi="微软雅黑" w:cs="Arial"/>
          <w:color w:val="2F2F2F"/>
          <w:kern w:val="0"/>
          <w:sz w:val="23"/>
          <w:szCs w:val="23"/>
        </w:rPr>
        <w:t>后面的条件</w:t>
      </w:r>
      <w:r>
        <w:rPr>
          <w:rFonts w:ascii="微软雅黑" w:eastAsia="宋体" w:hAnsi="微软雅黑" w:cs="Arial"/>
          <w:color w:val="2F2F2F"/>
          <w:kern w:val="0"/>
          <w:sz w:val="23"/>
          <w:szCs w:val="23"/>
        </w:rPr>
        <w:t> </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Arial"/>
          <w:color w:val="2F2F2F"/>
          <w:kern w:val="0"/>
          <w:sz w:val="23"/>
          <w:szCs w:val="23"/>
        </w:rPr>
        <w:t>这时候使用</w:t>
      </w:r>
      <w:r>
        <w:rPr>
          <w:rFonts w:ascii="微软雅黑" w:eastAsia="宋体" w:hAnsi="微软雅黑" w:cs="Arial"/>
          <w:color w:val="2F2F2F"/>
          <w:kern w:val="0"/>
          <w:sz w:val="23"/>
          <w:szCs w:val="23"/>
        </w:rPr>
        <w:t>WHERE</w:t>
      </w:r>
      <w:r>
        <w:rPr>
          <w:rFonts w:ascii="微软雅黑" w:eastAsia="宋体" w:hAnsi="微软雅黑" w:cs="Arial"/>
          <w:color w:val="2F2F2F"/>
          <w:kern w:val="0"/>
          <w:sz w:val="23"/>
          <w:szCs w:val="23"/>
        </w:rPr>
        <w:t>条件的时候要注意：不能使用组函数、并且字段的别名不能放到条件中使用</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Arial"/>
          <w:color w:val="2F2F2F"/>
          <w:kern w:val="0"/>
          <w:sz w:val="23"/>
          <w:szCs w:val="23"/>
        </w:rPr>
        <w:t>例如</w:t>
      </w:r>
      <w:r>
        <w:rPr>
          <w:rFonts w:ascii="Consolas" w:eastAsia="宋体" w:hAnsi="Consolas" w:cs="Consolas"/>
          <w:color w:val="D96F5D"/>
          <w:kern w:val="0"/>
          <w:sz w:val="20"/>
          <w:szCs w:val="20"/>
          <w:shd w:val="clear" w:color="auto" w:fill="F9F2F4"/>
        </w:rPr>
        <w:t>SELECT city as c FROM t WHERE c='shanghai'</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Consolas" w:eastAsia="宋体" w:hAnsi="Consolas" w:cs="Consolas"/>
          <w:color w:val="4F4F4F"/>
          <w:kern w:val="0"/>
          <w:sz w:val="20"/>
          <w:szCs w:val="20"/>
          <w:shd w:val="clear" w:color="auto" w:fill="F9F2F4"/>
        </w:rPr>
        <w:t>五、执行</w:t>
      </w:r>
      <w:r>
        <w:rPr>
          <w:rFonts w:ascii="Consolas" w:eastAsia="宋体" w:hAnsi="Consolas" w:cs="Consolas"/>
          <w:color w:val="4F4F4F"/>
          <w:kern w:val="0"/>
          <w:sz w:val="20"/>
          <w:szCs w:val="20"/>
          <w:shd w:val="clear" w:color="auto" w:fill="F9F2F4"/>
        </w:rPr>
        <w:t xml:space="preserve">group by </w:t>
      </w:r>
      <w:r>
        <w:rPr>
          <w:rFonts w:ascii="Consolas" w:eastAsia="宋体" w:hAnsi="Consolas" w:cs="Consolas"/>
          <w:color w:val="4F4F4F"/>
          <w:kern w:val="0"/>
          <w:sz w:val="20"/>
          <w:szCs w:val="20"/>
          <w:shd w:val="clear" w:color="auto" w:fill="F9F2F4"/>
        </w:rPr>
        <w:t>进行分组</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Consolas" w:eastAsia="宋体" w:hAnsi="Consolas" w:cs="Consolas"/>
          <w:color w:val="4F4F4F"/>
          <w:kern w:val="0"/>
          <w:sz w:val="20"/>
          <w:szCs w:val="20"/>
          <w:shd w:val="clear" w:color="auto" w:fill="F9F2F4"/>
        </w:rPr>
        <w:t>六、执行</w:t>
      </w:r>
      <w:r>
        <w:rPr>
          <w:rFonts w:ascii="Consolas" w:eastAsia="宋体" w:hAnsi="Consolas" w:cs="Consolas"/>
          <w:color w:val="4F4F4F"/>
          <w:kern w:val="0"/>
          <w:sz w:val="20"/>
          <w:szCs w:val="20"/>
          <w:shd w:val="clear" w:color="auto" w:fill="F9F2F4"/>
        </w:rPr>
        <w:t>having</w:t>
      </w:r>
      <w:r>
        <w:rPr>
          <w:rFonts w:ascii="Consolas" w:eastAsia="宋体" w:hAnsi="Consolas" w:cs="Consolas"/>
          <w:color w:val="4F4F4F"/>
          <w:kern w:val="0"/>
          <w:sz w:val="20"/>
          <w:szCs w:val="20"/>
          <w:shd w:val="clear" w:color="auto" w:fill="F9F2F4"/>
        </w:rPr>
        <w:t>过滤</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Consolas" w:eastAsia="宋体" w:hAnsi="Consolas" w:cs="Consolas"/>
          <w:color w:val="D96F5D"/>
          <w:kern w:val="0"/>
          <w:sz w:val="20"/>
          <w:szCs w:val="20"/>
          <w:shd w:val="clear" w:color="auto" w:fill="F9F2F4"/>
        </w:rPr>
        <w:t>HAVING</w:t>
      </w:r>
      <w:r>
        <w:rPr>
          <w:rFonts w:ascii="微软雅黑" w:eastAsia="宋体" w:hAnsi="微软雅黑" w:cs="Consolas"/>
          <w:color w:val="2F2F2F"/>
          <w:kern w:val="0"/>
          <w:sz w:val="23"/>
          <w:szCs w:val="23"/>
          <w:shd w:val="clear" w:color="auto" w:fill="F9F2F4"/>
        </w:rPr>
        <w:t>子句主要和</w:t>
      </w:r>
      <w:r>
        <w:rPr>
          <w:rFonts w:ascii="Consolas" w:eastAsia="宋体" w:hAnsi="Consolas" w:cs="Consolas"/>
          <w:color w:val="D96F5D"/>
          <w:kern w:val="0"/>
          <w:sz w:val="20"/>
          <w:szCs w:val="20"/>
          <w:shd w:val="clear" w:color="auto" w:fill="F9F2F4"/>
        </w:rPr>
        <w:t>GROUP BY</w:t>
      </w:r>
      <w:r>
        <w:rPr>
          <w:rFonts w:ascii="微软雅黑" w:eastAsia="宋体" w:hAnsi="微软雅黑" w:cs="Consolas"/>
          <w:color w:val="2F2F2F"/>
          <w:kern w:val="0"/>
          <w:sz w:val="23"/>
          <w:szCs w:val="23"/>
          <w:shd w:val="clear" w:color="auto" w:fill="F9F2F4"/>
        </w:rPr>
        <w:t>子句配合使用，</w:t>
      </w:r>
      <w:r>
        <w:rPr>
          <w:rFonts w:ascii="微软雅黑" w:eastAsia="宋体" w:hAnsi="微软雅黑" w:cs="Consolas"/>
          <w:color w:val="2F2F2F"/>
          <w:kern w:val="0"/>
          <w:sz w:val="23"/>
          <w:szCs w:val="23"/>
          <w:shd w:val="clear" w:color="auto" w:fill="F9F2F4"/>
        </w:rPr>
        <w:t>having</w:t>
      </w:r>
      <w:r>
        <w:rPr>
          <w:rFonts w:ascii="微软雅黑" w:eastAsia="宋体" w:hAnsi="微软雅黑" w:cs="Consolas"/>
          <w:color w:val="2F2F2F"/>
          <w:kern w:val="0"/>
          <w:sz w:val="23"/>
          <w:szCs w:val="23"/>
          <w:shd w:val="clear" w:color="auto" w:fill="F9F2F4"/>
        </w:rPr>
        <w:t>后面可以跟组函数的条件</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Consolas"/>
          <w:color w:val="2F2F2F"/>
          <w:kern w:val="0"/>
          <w:sz w:val="23"/>
          <w:szCs w:val="23"/>
          <w:shd w:val="clear" w:color="auto" w:fill="F9F2F4"/>
        </w:rPr>
        <w:t>七、执行</w:t>
      </w:r>
      <w:r>
        <w:rPr>
          <w:rFonts w:ascii="微软雅黑" w:eastAsia="宋体" w:hAnsi="微软雅黑" w:cs="Consolas"/>
          <w:color w:val="2F2F2F"/>
          <w:kern w:val="0"/>
          <w:sz w:val="23"/>
          <w:szCs w:val="23"/>
          <w:shd w:val="clear" w:color="auto" w:fill="F9F2F4"/>
        </w:rPr>
        <w:t>select</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Consolas"/>
          <w:color w:val="2F2F2F"/>
          <w:kern w:val="0"/>
          <w:sz w:val="23"/>
          <w:szCs w:val="23"/>
          <w:shd w:val="clear" w:color="auto" w:fill="F9F2F4"/>
        </w:rPr>
        <w:t>八、执行</w:t>
      </w:r>
      <w:r>
        <w:rPr>
          <w:rFonts w:ascii="微软雅黑" w:eastAsia="宋体" w:hAnsi="微软雅黑" w:cs="Consolas"/>
          <w:color w:val="2F2F2F"/>
          <w:kern w:val="0"/>
          <w:sz w:val="23"/>
          <w:szCs w:val="23"/>
          <w:shd w:val="clear" w:color="auto" w:fill="F9F2F4"/>
        </w:rPr>
        <w:t>distinct</w:t>
      </w:r>
      <w:r>
        <w:rPr>
          <w:rFonts w:ascii="微软雅黑" w:eastAsia="宋体" w:hAnsi="微软雅黑" w:cs="Consolas"/>
          <w:color w:val="2F2F2F"/>
          <w:kern w:val="0"/>
          <w:sz w:val="23"/>
          <w:szCs w:val="23"/>
          <w:shd w:val="clear" w:color="auto" w:fill="F9F2F4"/>
        </w:rPr>
        <w:t>，去掉重复的数据</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微软雅黑" w:eastAsia="宋体" w:hAnsi="微软雅黑" w:cs="Consolas"/>
          <w:color w:val="2F2F2F"/>
          <w:kern w:val="0"/>
          <w:sz w:val="23"/>
          <w:szCs w:val="23"/>
          <w:shd w:val="clear" w:color="auto" w:fill="F9F2F4"/>
        </w:rPr>
        <w:t>九、执行</w:t>
      </w:r>
      <w:r>
        <w:rPr>
          <w:rFonts w:ascii="微软雅黑" w:eastAsia="宋体" w:hAnsi="微软雅黑" w:cs="Consolas"/>
          <w:color w:val="2F2F2F"/>
          <w:kern w:val="0"/>
          <w:sz w:val="23"/>
          <w:szCs w:val="23"/>
          <w:shd w:val="clear" w:color="auto" w:fill="F9F2F4"/>
        </w:rPr>
        <w:t xml:space="preserve">order by </w:t>
      </w:r>
      <w:r>
        <w:rPr>
          <w:rFonts w:ascii="微软雅黑" w:eastAsia="宋体" w:hAnsi="微软雅黑" w:cs="Consolas"/>
          <w:color w:val="2F2F2F"/>
          <w:kern w:val="0"/>
          <w:sz w:val="23"/>
          <w:szCs w:val="23"/>
          <w:shd w:val="clear" w:color="auto" w:fill="F9F2F4"/>
        </w:rPr>
        <w:t>语句排序</w:t>
      </w:r>
    </w:p>
    <w:p w:rsidR="001A7847" w:rsidRDefault="007D395D">
      <w:pPr>
        <w:widowControl/>
        <w:shd w:val="clear" w:color="auto" w:fill="FFFFFF"/>
        <w:wordWrap w:val="0"/>
        <w:spacing w:after="240" w:line="390" w:lineRule="atLeast"/>
        <w:rPr>
          <w:rFonts w:ascii="微软雅黑" w:eastAsia="宋体" w:hAnsi="微软雅黑" w:cs="Consolas"/>
          <w:color w:val="2F2F2F"/>
          <w:kern w:val="0"/>
          <w:sz w:val="23"/>
          <w:szCs w:val="23"/>
          <w:shd w:val="clear" w:color="auto" w:fill="F9F2F4"/>
        </w:rPr>
      </w:pPr>
      <w:r>
        <w:rPr>
          <w:rFonts w:ascii="微软雅黑" w:eastAsia="宋体" w:hAnsi="微软雅黑" w:cs="Consolas" w:hint="eastAsia"/>
          <w:color w:val="2F2F2F"/>
          <w:kern w:val="0"/>
          <w:sz w:val="23"/>
          <w:szCs w:val="23"/>
          <w:shd w:val="clear" w:color="auto" w:fill="F9F2F4"/>
        </w:rPr>
        <w:t>十</w:t>
      </w:r>
      <w:r>
        <w:rPr>
          <w:rFonts w:ascii="微软雅黑" w:eastAsia="宋体" w:hAnsi="微软雅黑" w:cs="Consolas"/>
          <w:color w:val="2F2F2F"/>
          <w:kern w:val="0"/>
          <w:sz w:val="23"/>
          <w:szCs w:val="23"/>
          <w:shd w:val="clear" w:color="auto" w:fill="F9F2F4"/>
        </w:rPr>
        <w:t>、执行分页语句</w:t>
      </w:r>
    </w:p>
    <w:p w:rsidR="001A7847" w:rsidRDefault="001A7847">
      <w:pPr>
        <w:widowControl/>
        <w:shd w:val="clear" w:color="auto" w:fill="FFFFFF"/>
        <w:wordWrap w:val="0"/>
        <w:spacing w:after="240" w:line="390" w:lineRule="atLeast"/>
        <w:rPr>
          <w:rFonts w:ascii="微软雅黑" w:eastAsia="宋体" w:hAnsi="微软雅黑" w:cs="Consolas"/>
          <w:color w:val="2F2F2F"/>
          <w:kern w:val="0"/>
          <w:sz w:val="23"/>
          <w:szCs w:val="23"/>
          <w:shd w:val="clear" w:color="auto" w:fill="F9F2F4"/>
        </w:rPr>
      </w:pPr>
    </w:p>
    <w:p w:rsidR="001A7847" w:rsidRDefault="001A7847">
      <w:pPr>
        <w:widowControl/>
        <w:shd w:val="clear" w:color="auto" w:fill="FFFFFF"/>
        <w:wordWrap w:val="0"/>
        <w:spacing w:after="240" w:line="390" w:lineRule="atLeast"/>
        <w:rPr>
          <w:rFonts w:ascii="微软雅黑" w:eastAsia="宋体" w:hAnsi="微软雅黑" w:cs="Consolas"/>
          <w:color w:val="2F2F2F"/>
          <w:kern w:val="0"/>
          <w:sz w:val="23"/>
          <w:szCs w:val="23"/>
          <w:shd w:val="clear" w:color="auto" w:fill="F9F2F4"/>
        </w:rPr>
      </w:pPr>
    </w:p>
    <w:p w:rsidR="001A7847" w:rsidRDefault="001A7847">
      <w:pPr>
        <w:widowControl/>
        <w:shd w:val="clear" w:color="auto" w:fill="FFFFFF"/>
        <w:wordWrap w:val="0"/>
        <w:spacing w:after="240" w:line="390" w:lineRule="atLeast"/>
        <w:rPr>
          <w:rFonts w:ascii="微软雅黑" w:eastAsia="宋体" w:hAnsi="微软雅黑" w:cs="Consolas"/>
          <w:color w:val="2F2F2F"/>
          <w:kern w:val="0"/>
          <w:sz w:val="23"/>
          <w:szCs w:val="23"/>
          <w:shd w:val="clear" w:color="auto" w:fill="F9F2F4"/>
        </w:rPr>
      </w:pPr>
    </w:p>
    <w:p w:rsidR="001A7847" w:rsidRDefault="001A7847">
      <w:pPr>
        <w:widowControl/>
        <w:shd w:val="clear" w:color="auto" w:fill="FFFFFF"/>
        <w:wordWrap w:val="0"/>
        <w:spacing w:after="240" w:line="390" w:lineRule="atLeast"/>
        <w:rPr>
          <w:rFonts w:ascii="微软雅黑" w:eastAsia="宋体" w:hAnsi="微软雅黑" w:cs="Consolas"/>
          <w:color w:val="2F2F2F"/>
          <w:kern w:val="0"/>
          <w:sz w:val="23"/>
          <w:szCs w:val="23"/>
          <w:shd w:val="clear" w:color="auto" w:fill="F9F2F4"/>
        </w:rPr>
      </w:pPr>
    </w:p>
    <w:p w:rsidR="001A7847" w:rsidRDefault="001A7847">
      <w:pPr>
        <w:widowControl/>
        <w:shd w:val="clear" w:color="auto" w:fill="FFFFFF"/>
        <w:wordWrap w:val="0"/>
        <w:spacing w:after="240" w:line="390" w:lineRule="atLeast"/>
        <w:rPr>
          <w:rFonts w:ascii="微软雅黑" w:eastAsia="宋体" w:hAnsi="微软雅黑" w:cs="Consolas"/>
          <w:color w:val="2F2F2F"/>
          <w:kern w:val="0"/>
          <w:sz w:val="23"/>
          <w:szCs w:val="23"/>
          <w:shd w:val="clear" w:color="auto" w:fill="F9F2F4"/>
        </w:rPr>
      </w:pPr>
    </w:p>
    <w:p w:rsidR="001A7847" w:rsidRDefault="001A7847">
      <w:pPr>
        <w:widowControl/>
        <w:shd w:val="clear" w:color="auto" w:fill="FFFFFF"/>
        <w:wordWrap w:val="0"/>
        <w:spacing w:after="240" w:line="390" w:lineRule="atLeast"/>
        <w:rPr>
          <w:rFonts w:ascii="微软雅黑" w:eastAsia="宋体" w:hAnsi="微软雅黑" w:cs="Consolas"/>
          <w:color w:val="2F2F2F"/>
          <w:kern w:val="0"/>
          <w:sz w:val="23"/>
          <w:szCs w:val="23"/>
          <w:shd w:val="clear" w:color="auto" w:fill="F9F2F4"/>
        </w:rPr>
      </w:pPr>
    </w:p>
    <w:p w:rsidR="001A7847" w:rsidRDefault="001A7847">
      <w:pPr>
        <w:widowControl/>
        <w:shd w:val="clear" w:color="auto" w:fill="FFFFFF"/>
        <w:wordWrap w:val="0"/>
        <w:spacing w:after="240" w:line="390" w:lineRule="atLeast"/>
        <w:rPr>
          <w:rFonts w:ascii="Arial" w:eastAsia="宋体" w:hAnsi="Arial" w:cs="Arial"/>
          <w:color w:val="4F4F4F"/>
          <w:kern w:val="0"/>
          <w:sz w:val="24"/>
          <w:szCs w:val="24"/>
        </w:rPr>
      </w:pPr>
    </w:p>
    <w:p w:rsidR="001A7847" w:rsidRDefault="001A7847"/>
    <w:p w:rsidR="001A7847" w:rsidRDefault="007D395D">
      <w:pPr>
        <w:pStyle w:val="3"/>
      </w:pPr>
      <w:r>
        <w:rPr>
          <w:rFonts w:hint="eastAsia"/>
        </w:rPr>
        <w:t>4.</w:t>
      </w:r>
      <w:r>
        <w:rPr>
          <w:rFonts w:hint="eastAsia"/>
        </w:rPr>
        <w:t>存储引擎</w:t>
      </w:r>
    </w:p>
    <w:p w:rsidR="001A7847" w:rsidRDefault="003C5B7A">
      <w:pPr>
        <w:pStyle w:val="4"/>
        <w:rPr>
          <w:rFonts w:asciiTheme="minorHAnsi" w:eastAsiaTheme="minorEastAsia" w:hAnsiTheme="minorHAnsi" w:cstheme="minorBidi"/>
          <w:b w:val="0"/>
          <w:bCs w:val="0"/>
          <w:sz w:val="21"/>
          <w:szCs w:val="22"/>
        </w:rPr>
      </w:pPr>
      <w:hyperlink r:id="rId282" w:history="1">
        <w:r w:rsidR="007D395D">
          <w:rPr>
            <w:rStyle w:val="af"/>
            <w:rFonts w:asciiTheme="minorHAnsi" w:eastAsiaTheme="minorEastAsia" w:hAnsiTheme="minorHAnsi" w:cstheme="minorBidi"/>
            <w:b w:val="0"/>
            <w:bCs w:val="0"/>
            <w:sz w:val="21"/>
            <w:szCs w:val="22"/>
          </w:rPr>
          <w:t>https://dev.mysql.com/doc/refman/5.7/en/innodb-undo-logs.html</w:t>
        </w:r>
      </w:hyperlink>
    </w:p>
    <w:p w:rsidR="001A7847" w:rsidRDefault="007D395D">
      <w:pPr>
        <w:pStyle w:val="4"/>
      </w:pPr>
      <w:r>
        <w:rPr>
          <w:rFonts w:hint="eastAsia"/>
        </w:rPr>
        <w:t xml:space="preserve">1.Innodb </w:t>
      </w:r>
      <w:r>
        <w:rPr>
          <w:rFonts w:hint="eastAsia"/>
        </w:rPr>
        <w:t>架构介绍</w:t>
      </w:r>
    </w:p>
    <w:p w:rsidR="001A7847" w:rsidRDefault="007D395D">
      <w:r>
        <w:rPr>
          <w:noProof/>
        </w:rPr>
        <w:drawing>
          <wp:inline distT="0" distB="0" distL="0" distR="0">
            <wp:extent cx="5274310" cy="3092450"/>
            <wp:effectExtent l="0" t="0" r="2540" b="0"/>
            <wp:docPr id="151" name="图片 3" descr="IMG_256"/>
            <wp:cNvGraphicFramePr/>
            <a:graphic xmlns:a="http://schemas.openxmlformats.org/drawingml/2006/main">
              <a:graphicData uri="http://schemas.openxmlformats.org/drawingml/2006/picture">
                <pic:pic xmlns:pic="http://schemas.openxmlformats.org/drawingml/2006/picture">
                  <pic:nvPicPr>
                    <pic:cNvPr id="151" name="图片 3" descr="IMG_256"/>
                    <pic:cNvPicPr/>
                  </pic:nvPicPr>
                  <pic:blipFill>
                    <a:blip r:embed="rId283"/>
                    <a:stretch>
                      <a:fillRect/>
                    </a:stretch>
                  </pic:blipFill>
                  <pic:spPr>
                    <a:xfrm>
                      <a:off x="0" y="0"/>
                      <a:ext cx="5274310" cy="3092553"/>
                    </a:xfrm>
                    <a:prstGeom prst="rect">
                      <a:avLst/>
                    </a:prstGeom>
                    <a:noFill/>
                    <a:ln w="9525">
                      <a:noFill/>
                    </a:ln>
                  </pic:spPr>
                </pic:pic>
              </a:graphicData>
            </a:graphic>
          </wp:inline>
        </w:drawing>
      </w:r>
    </w:p>
    <w:p w:rsidR="001A7847" w:rsidRDefault="001A7847"/>
    <w:p w:rsidR="001A7847" w:rsidRDefault="007D395D">
      <w:pPr>
        <w:widowControl/>
        <w:spacing w:line="23" w:lineRule="atLeast"/>
        <w:jc w:val="left"/>
        <w:rPr>
          <w:rFonts w:ascii="宋体" w:hAnsi="宋体" w:cs="宋体"/>
          <w:color w:val="333333"/>
          <w:kern w:val="0"/>
          <w:szCs w:val="21"/>
          <w:shd w:val="clear" w:color="auto" w:fill="FAF7EF"/>
          <w:lang w:bidi="ar"/>
        </w:rPr>
      </w:pPr>
      <w:r>
        <w:rPr>
          <w:rFonts w:hint="eastAsia"/>
        </w:rPr>
        <w:lastRenderedPageBreak/>
        <w:t>介绍：</w:t>
      </w:r>
      <w:r>
        <w:rPr>
          <w:rFonts w:ascii="Georgia" w:eastAsia="Georgia" w:hAnsi="Georgia" w:cs="Georgia"/>
          <w:color w:val="333333"/>
          <w:kern w:val="0"/>
          <w:szCs w:val="21"/>
          <w:shd w:val="clear" w:color="auto" w:fill="FFFFFF"/>
          <w:lang w:bidi="ar"/>
        </w:rPr>
        <w:t>1.M</w:t>
      </w:r>
      <w:r>
        <w:rPr>
          <w:rFonts w:ascii="宋体" w:hAnsi="宋体" w:cs="宋体" w:hint="eastAsia"/>
          <w:color w:val="333333"/>
          <w:kern w:val="0"/>
          <w:szCs w:val="21"/>
          <w:shd w:val="clear" w:color="auto" w:fill="FFFFFF"/>
          <w:lang w:bidi="ar"/>
        </w:rPr>
        <w:t>ysql数据库的核心在于存储引擎。</w:t>
      </w:r>
      <w:r>
        <w:rPr>
          <w:rFonts w:ascii="Georgia" w:eastAsia="Georgia" w:hAnsi="Georgia" w:cs="Georgia"/>
          <w:color w:val="333333"/>
          <w:kern w:val="0"/>
          <w:szCs w:val="21"/>
          <w:shd w:val="clear" w:color="auto" w:fill="FFFFFF"/>
          <w:lang w:bidi="ar"/>
        </w:rPr>
        <w:t>InnoDB</w:t>
      </w:r>
      <w:r>
        <w:rPr>
          <w:rFonts w:ascii="宋体" w:hAnsi="宋体" w:cs="宋体" w:hint="eastAsia"/>
          <w:color w:val="333333"/>
          <w:kern w:val="0"/>
          <w:szCs w:val="21"/>
          <w:shd w:val="clear" w:color="auto" w:fill="FFFFFF"/>
          <w:lang w:bidi="ar"/>
        </w:rPr>
        <w:t>支持事务，并且提供行级的锁定，应用也相当广泛。</w:t>
      </w:r>
      <w:r>
        <w:rPr>
          <w:rFonts w:ascii="Georgia" w:eastAsia="Georgia" w:hAnsi="Georgia" w:cs="Georgia"/>
          <w:color w:val="333333"/>
          <w:kern w:val="0"/>
          <w:szCs w:val="21"/>
          <w:shd w:val="clear" w:color="auto" w:fill="FFFFFF"/>
          <w:lang w:bidi="ar"/>
        </w:rPr>
        <w:t>Mysql5.5</w:t>
      </w:r>
      <w:r>
        <w:rPr>
          <w:rFonts w:ascii="宋体" w:hAnsi="宋体" w:cs="宋体" w:hint="eastAsia"/>
          <w:color w:val="333333"/>
          <w:kern w:val="0"/>
          <w:szCs w:val="21"/>
          <w:shd w:val="clear" w:color="auto" w:fill="FFFFFF"/>
          <w:lang w:bidi="ar"/>
        </w:rPr>
        <w:t>以后默认使用innoDB。</w:t>
      </w:r>
      <w:r>
        <w:rPr>
          <w:rFonts w:ascii="Georgia" w:eastAsia="Georgia" w:hAnsi="Georgia" w:cs="Georgia"/>
          <w:color w:val="333333"/>
          <w:kern w:val="0"/>
          <w:szCs w:val="21"/>
          <w:shd w:val="clear" w:color="auto" w:fill="FAF7EF"/>
          <w:lang w:bidi="ar"/>
        </w:rPr>
        <w:t>5.5</w:t>
      </w:r>
      <w:r>
        <w:rPr>
          <w:rFonts w:ascii="宋体" w:hAnsi="宋体" w:cs="宋体" w:hint="eastAsia"/>
          <w:color w:val="333333"/>
          <w:kern w:val="0"/>
          <w:szCs w:val="21"/>
          <w:shd w:val="clear" w:color="auto" w:fill="FAF7EF"/>
          <w:lang w:bidi="ar"/>
        </w:rPr>
        <w:t>以前默认</w:t>
      </w:r>
      <w:r>
        <w:rPr>
          <w:rFonts w:ascii="Georgia" w:eastAsia="Georgia" w:hAnsi="Georgia" w:cs="Georgia"/>
          <w:color w:val="333333"/>
          <w:kern w:val="0"/>
          <w:szCs w:val="21"/>
          <w:shd w:val="clear" w:color="auto" w:fill="FAF7EF"/>
          <w:lang w:bidi="ar"/>
        </w:rPr>
        <w:t>MyISAM</w:t>
      </w:r>
      <w:r>
        <w:rPr>
          <w:rFonts w:ascii="宋体" w:hAnsi="宋体" w:cs="宋体" w:hint="eastAsia"/>
          <w:color w:val="333333"/>
          <w:kern w:val="0"/>
          <w:szCs w:val="21"/>
          <w:shd w:val="clear" w:color="auto" w:fill="FAF7EF"/>
          <w:lang w:bidi="ar"/>
        </w:rPr>
        <w:t>引擎，它查询速度快，有较好的索引优化和数据压缩技术。但是它不支持事务。</w:t>
      </w:r>
    </w:p>
    <w:p w:rsidR="001A7847" w:rsidRDefault="007D395D">
      <w:pPr>
        <w:widowControl/>
        <w:numPr>
          <w:ilvl w:val="0"/>
          <w:numId w:val="36"/>
        </w:numPr>
        <w:spacing w:line="23" w:lineRule="atLeast"/>
        <w:jc w:val="left"/>
        <w:rPr>
          <w:rFonts w:ascii="宋体" w:hAnsi="宋体" w:cs="宋体"/>
          <w:b/>
          <w:bCs/>
          <w:color w:val="333333"/>
          <w:kern w:val="0"/>
          <w:szCs w:val="21"/>
          <w:shd w:val="clear" w:color="auto" w:fill="FAF7EF"/>
          <w:lang w:bidi="ar"/>
        </w:rPr>
      </w:pPr>
      <w:r>
        <w:rPr>
          <w:rFonts w:ascii="宋体" w:hAnsi="宋体" w:cs="宋体" w:hint="eastAsia"/>
          <w:b/>
          <w:bCs/>
          <w:color w:val="333333"/>
          <w:kern w:val="0"/>
          <w:szCs w:val="21"/>
          <w:shd w:val="clear" w:color="auto" w:fill="FAF7EF"/>
          <w:lang w:bidi="ar"/>
        </w:rPr>
        <w:t>介绍：</w:t>
      </w:r>
    </w:p>
    <w:p w:rsidR="001A7847" w:rsidRDefault="007D395D">
      <w:pPr>
        <w:widowControl/>
        <w:numPr>
          <w:ilvl w:val="1"/>
          <w:numId w:val="36"/>
        </w:numPr>
        <w:spacing w:line="23" w:lineRule="atLeast"/>
        <w:jc w:val="left"/>
        <w:rPr>
          <w:rFonts w:ascii="宋体" w:hAnsi="宋体" w:cs="宋体"/>
          <w:color w:val="333333"/>
          <w:kern w:val="0"/>
          <w:szCs w:val="21"/>
          <w:shd w:val="clear" w:color="auto" w:fill="FAF7EF"/>
          <w:lang w:bidi="ar"/>
        </w:rPr>
      </w:pPr>
      <w:r>
        <w:rPr>
          <w:rFonts w:ascii="宋体" w:hAnsi="宋体" w:cs="宋体" w:hint="eastAsia"/>
          <w:color w:val="333333"/>
          <w:kern w:val="0"/>
          <w:szCs w:val="21"/>
          <w:shd w:val="clear" w:color="auto" w:fill="FAF7EF"/>
          <w:lang w:bidi="ar"/>
        </w:rPr>
        <w:t>Innodb buffer pool : 缓存区</w:t>
      </w:r>
    </w:p>
    <w:p w:rsidR="001A7847" w:rsidRDefault="007D395D">
      <w:pPr>
        <w:widowControl/>
        <w:numPr>
          <w:ilvl w:val="1"/>
          <w:numId w:val="36"/>
        </w:numPr>
        <w:spacing w:line="23" w:lineRule="atLeast"/>
        <w:jc w:val="left"/>
        <w:rPr>
          <w:rFonts w:ascii="宋体" w:hAnsi="宋体" w:cs="宋体"/>
          <w:color w:val="333333"/>
          <w:kern w:val="0"/>
          <w:szCs w:val="21"/>
          <w:shd w:val="clear" w:color="auto" w:fill="FAF7EF"/>
          <w:lang w:bidi="ar"/>
        </w:rPr>
      </w:pPr>
      <w:r>
        <w:rPr>
          <w:rFonts w:ascii="宋体" w:hAnsi="宋体" w:cs="宋体" w:hint="eastAsia"/>
          <w:color w:val="333333"/>
          <w:kern w:val="0"/>
          <w:szCs w:val="21"/>
          <w:shd w:val="clear" w:color="auto" w:fill="FAF7EF"/>
          <w:lang w:bidi="ar"/>
        </w:rPr>
        <w:t>Data page : 数据存储区</w:t>
      </w:r>
    </w:p>
    <w:p w:rsidR="001A7847" w:rsidRDefault="007D395D">
      <w:pPr>
        <w:widowControl/>
        <w:numPr>
          <w:ilvl w:val="1"/>
          <w:numId w:val="36"/>
        </w:numPr>
        <w:spacing w:line="23" w:lineRule="atLeast"/>
        <w:jc w:val="left"/>
        <w:rPr>
          <w:rFonts w:ascii="宋体" w:hAnsi="宋体" w:cs="宋体"/>
          <w:color w:val="333333"/>
          <w:kern w:val="0"/>
          <w:szCs w:val="21"/>
          <w:shd w:val="clear" w:color="auto" w:fill="FAF7EF"/>
          <w:lang w:bidi="ar"/>
        </w:rPr>
      </w:pPr>
      <w:r>
        <w:rPr>
          <w:rFonts w:ascii="宋体" w:hAnsi="宋体" w:cs="宋体" w:hint="eastAsia"/>
          <w:color w:val="333333"/>
          <w:kern w:val="0"/>
          <w:szCs w:val="21"/>
          <w:shd w:val="clear" w:color="auto" w:fill="FAF7EF"/>
          <w:lang w:bidi="ar"/>
        </w:rPr>
        <w:t>Index page : 索引存储区</w:t>
      </w:r>
    </w:p>
    <w:p w:rsidR="001A7847" w:rsidRDefault="007D395D">
      <w:pPr>
        <w:widowControl/>
        <w:numPr>
          <w:ilvl w:val="1"/>
          <w:numId w:val="36"/>
        </w:numPr>
        <w:spacing w:line="23" w:lineRule="atLeast"/>
        <w:jc w:val="left"/>
        <w:rPr>
          <w:rFonts w:ascii="宋体" w:hAnsi="宋体" w:cs="宋体"/>
          <w:b/>
          <w:bCs/>
          <w:color w:val="333333"/>
          <w:kern w:val="0"/>
          <w:szCs w:val="21"/>
          <w:shd w:val="clear" w:color="auto" w:fill="FAF7EF"/>
          <w:lang w:bidi="ar"/>
        </w:rPr>
      </w:pPr>
      <w:r>
        <w:rPr>
          <w:rFonts w:ascii="宋体" w:hAnsi="宋体" w:cs="宋体" w:hint="eastAsia"/>
          <w:color w:val="333333"/>
          <w:kern w:val="0"/>
          <w:szCs w:val="21"/>
          <w:shd w:val="clear" w:color="auto" w:fill="FAF7EF"/>
          <w:lang w:bidi="ar"/>
        </w:rPr>
        <w:t>Insert buffer :</w:t>
      </w:r>
      <w:r>
        <w:rPr>
          <w:rFonts w:ascii="宋体" w:hAnsi="宋体" w:cs="宋体" w:hint="eastAsia"/>
          <w:b/>
          <w:bCs/>
          <w:color w:val="333333"/>
          <w:kern w:val="0"/>
          <w:szCs w:val="21"/>
          <w:shd w:val="clear" w:color="auto" w:fill="FAF7EF"/>
          <w:lang w:bidi="ar"/>
        </w:rPr>
        <w:t xml:space="preserve"> </w:t>
      </w:r>
      <w:r>
        <w:rPr>
          <w:rFonts w:ascii="Verdana" w:hAnsi="Verdana" w:cs="Verdana"/>
          <w:color w:val="333333"/>
          <w:sz w:val="18"/>
          <w:szCs w:val="18"/>
          <w:shd w:val="clear" w:color="auto" w:fill="FFFFFF"/>
        </w:rPr>
        <w:t>Innodb</w:t>
      </w:r>
      <w:r>
        <w:rPr>
          <w:rFonts w:ascii="宋体" w:hAnsi="宋体" w:cs="宋体" w:hint="eastAsia"/>
          <w:color w:val="333333"/>
          <w:sz w:val="18"/>
          <w:szCs w:val="18"/>
          <w:shd w:val="clear" w:color="auto" w:fill="FFFFFF"/>
        </w:rPr>
        <w:t>处理非唯一索引更新操作时的一个优化</w:t>
      </w:r>
    </w:p>
    <w:p w:rsidR="001A7847" w:rsidRDefault="007D395D">
      <w:pPr>
        <w:widowControl/>
        <w:numPr>
          <w:ilvl w:val="0"/>
          <w:numId w:val="37"/>
        </w:numPr>
        <w:spacing w:line="23" w:lineRule="atLeast"/>
        <w:jc w:val="left"/>
        <w:rPr>
          <w:rFonts w:ascii="宋体" w:hAnsi="宋体" w:cs="宋体"/>
          <w:b/>
          <w:bCs/>
          <w:color w:val="333333"/>
          <w:kern w:val="0"/>
          <w:szCs w:val="21"/>
          <w:shd w:val="clear" w:color="auto" w:fill="FAF7EF"/>
          <w:lang w:bidi="ar"/>
        </w:rPr>
      </w:pPr>
      <w:r>
        <w:rPr>
          <w:rFonts w:ascii="宋体" w:hAnsi="宋体" w:cs="宋体" w:hint="eastAsia"/>
          <w:b/>
          <w:bCs/>
          <w:color w:val="333333"/>
          <w:kern w:val="0"/>
          <w:szCs w:val="21"/>
          <w:shd w:val="clear" w:color="auto" w:fill="FAF7EF"/>
          <w:lang w:bidi="ar"/>
        </w:rPr>
        <w:t>相对于其他存储引擎，Innodb 的一些优点</w:t>
      </w:r>
    </w:p>
    <w:p w:rsidR="001A7847" w:rsidRDefault="007D395D">
      <w:pPr>
        <w:widowControl/>
        <w:numPr>
          <w:ilvl w:val="1"/>
          <w:numId w:val="37"/>
        </w:numPr>
        <w:spacing w:line="23" w:lineRule="atLeast"/>
        <w:jc w:val="left"/>
        <w:rPr>
          <w:rFonts w:ascii="宋体" w:hAnsi="宋体" w:cs="宋体"/>
          <w:color w:val="333333"/>
          <w:kern w:val="0"/>
          <w:szCs w:val="21"/>
          <w:shd w:val="clear" w:color="auto" w:fill="FAF7EF"/>
          <w:lang w:bidi="ar"/>
        </w:rPr>
      </w:pPr>
      <w:r>
        <w:rPr>
          <w:rFonts w:ascii="宋体" w:hAnsi="宋体" w:cs="宋体" w:hint="eastAsia"/>
          <w:color w:val="333333"/>
          <w:kern w:val="0"/>
          <w:szCs w:val="21"/>
          <w:shd w:val="clear" w:color="auto" w:fill="FAF7EF"/>
          <w:lang w:bidi="ar"/>
        </w:rPr>
        <w:t>支持事物</w:t>
      </w:r>
    </w:p>
    <w:p w:rsidR="001A7847" w:rsidRDefault="007D395D">
      <w:pPr>
        <w:widowControl/>
        <w:numPr>
          <w:ilvl w:val="1"/>
          <w:numId w:val="37"/>
        </w:numPr>
        <w:spacing w:line="23" w:lineRule="atLeast"/>
        <w:jc w:val="left"/>
        <w:rPr>
          <w:rFonts w:ascii="宋体" w:hAnsi="宋体" w:cs="宋体"/>
          <w:color w:val="333333"/>
          <w:kern w:val="0"/>
          <w:szCs w:val="21"/>
          <w:shd w:val="clear" w:color="auto" w:fill="FAF7EF"/>
          <w:lang w:bidi="ar"/>
        </w:rPr>
      </w:pPr>
      <w:r>
        <w:rPr>
          <w:rFonts w:ascii="宋体" w:hAnsi="宋体" w:cs="宋体" w:hint="eastAsia"/>
          <w:color w:val="333333"/>
          <w:kern w:val="0"/>
          <w:szCs w:val="21"/>
          <w:shd w:val="clear" w:color="auto" w:fill="FAF7EF"/>
          <w:lang w:bidi="ar"/>
        </w:rPr>
        <w:t>支持行级锁</w:t>
      </w:r>
    </w:p>
    <w:p w:rsidR="001A7847" w:rsidRDefault="007D395D">
      <w:pPr>
        <w:widowControl/>
        <w:numPr>
          <w:ilvl w:val="1"/>
          <w:numId w:val="37"/>
        </w:numPr>
        <w:spacing w:line="23" w:lineRule="atLeast"/>
        <w:jc w:val="left"/>
        <w:rPr>
          <w:rFonts w:ascii="宋体" w:hAnsi="宋体" w:cs="宋体"/>
          <w:color w:val="333333"/>
          <w:kern w:val="0"/>
          <w:szCs w:val="21"/>
          <w:shd w:val="clear" w:color="auto" w:fill="FAF7EF"/>
          <w:lang w:bidi="ar"/>
        </w:rPr>
      </w:pPr>
      <w:r>
        <w:rPr>
          <w:rFonts w:ascii="宋体" w:hAnsi="宋体" w:cs="宋体" w:hint="eastAsia"/>
          <w:color w:val="333333"/>
          <w:kern w:val="0"/>
          <w:szCs w:val="21"/>
          <w:shd w:val="clear" w:color="auto" w:fill="FAF7EF"/>
          <w:lang w:bidi="ar"/>
        </w:rPr>
        <w:t>支持外键约束</w:t>
      </w:r>
    </w:p>
    <w:p w:rsidR="001A7847" w:rsidRDefault="007D395D">
      <w:pPr>
        <w:widowControl/>
        <w:numPr>
          <w:ilvl w:val="1"/>
          <w:numId w:val="37"/>
        </w:numPr>
        <w:spacing w:line="23" w:lineRule="atLeast"/>
        <w:jc w:val="left"/>
        <w:rPr>
          <w:rFonts w:ascii="宋体" w:hAnsi="宋体" w:cs="宋体"/>
          <w:color w:val="333333"/>
          <w:kern w:val="0"/>
          <w:szCs w:val="21"/>
          <w:shd w:val="clear" w:color="auto" w:fill="FAF7EF"/>
          <w:lang w:bidi="ar"/>
        </w:rPr>
      </w:pPr>
      <w:r>
        <w:rPr>
          <w:rFonts w:ascii="宋体" w:hAnsi="宋体" w:cs="宋体" w:hint="eastAsia"/>
          <w:color w:val="333333"/>
          <w:kern w:val="0"/>
          <w:szCs w:val="21"/>
          <w:shd w:val="clear" w:color="auto" w:fill="FAF7EF"/>
          <w:lang w:bidi="ar"/>
        </w:rPr>
        <w:t>支持热备份</w:t>
      </w:r>
    </w:p>
    <w:p w:rsidR="001A7847" w:rsidRDefault="007D395D">
      <w:pPr>
        <w:widowControl/>
        <w:numPr>
          <w:ilvl w:val="1"/>
          <w:numId w:val="37"/>
        </w:numPr>
        <w:spacing w:line="23" w:lineRule="atLeast"/>
        <w:jc w:val="left"/>
        <w:rPr>
          <w:rFonts w:ascii="宋体" w:hAnsi="宋体" w:cs="宋体"/>
          <w:color w:val="333333"/>
          <w:kern w:val="0"/>
          <w:szCs w:val="21"/>
          <w:shd w:val="clear" w:color="auto" w:fill="FAF7EF"/>
          <w:lang w:bidi="ar"/>
        </w:rPr>
      </w:pPr>
      <w:r>
        <w:rPr>
          <w:rFonts w:ascii="宋体" w:hAnsi="宋体" w:cs="宋体" w:hint="eastAsia"/>
          <w:color w:val="333333"/>
          <w:kern w:val="0"/>
          <w:szCs w:val="21"/>
          <w:shd w:val="clear" w:color="auto" w:fill="FAF7EF"/>
          <w:lang w:bidi="ar"/>
        </w:rPr>
        <w:t>支持高并发（MVCC多版本并发控制）</w:t>
      </w:r>
    </w:p>
    <w:p w:rsidR="001A7847" w:rsidRDefault="001A7847">
      <w:pPr>
        <w:widowControl/>
        <w:tabs>
          <w:tab w:val="left" w:pos="840"/>
        </w:tabs>
        <w:spacing w:line="23" w:lineRule="atLeast"/>
        <w:jc w:val="left"/>
        <w:rPr>
          <w:rFonts w:ascii="宋体" w:hAnsi="宋体" w:cs="宋体"/>
          <w:color w:val="333333"/>
          <w:kern w:val="0"/>
          <w:szCs w:val="21"/>
          <w:shd w:val="clear" w:color="auto" w:fill="FAF7EF"/>
          <w:lang w:bidi="ar"/>
        </w:rPr>
      </w:pPr>
    </w:p>
    <w:p w:rsidR="001A7847" w:rsidRDefault="001A7847">
      <w:pPr>
        <w:widowControl/>
        <w:tabs>
          <w:tab w:val="left" w:pos="840"/>
        </w:tabs>
        <w:spacing w:line="23" w:lineRule="atLeast"/>
        <w:jc w:val="left"/>
        <w:rPr>
          <w:rFonts w:ascii="宋体" w:hAnsi="宋体" w:cs="宋体"/>
          <w:color w:val="333333"/>
          <w:kern w:val="0"/>
          <w:szCs w:val="21"/>
          <w:shd w:val="clear" w:color="auto" w:fill="FAF7EF"/>
          <w:lang w:bidi="ar"/>
        </w:rPr>
      </w:pPr>
    </w:p>
    <w:p w:rsidR="001A7847" w:rsidRDefault="001A7847">
      <w:pPr>
        <w:widowControl/>
        <w:tabs>
          <w:tab w:val="left" w:pos="840"/>
        </w:tabs>
        <w:spacing w:line="23" w:lineRule="atLeast"/>
        <w:jc w:val="left"/>
        <w:rPr>
          <w:rFonts w:ascii="宋体" w:hAnsi="宋体" w:cs="宋体"/>
          <w:color w:val="333333"/>
          <w:kern w:val="0"/>
          <w:szCs w:val="21"/>
          <w:shd w:val="clear" w:color="auto" w:fill="FAF7EF"/>
          <w:lang w:bidi="ar"/>
        </w:rPr>
      </w:pPr>
    </w:p>
    <w:p w:rsidR="001A7847" w:rsidRDefault="001A7847">
      <w:pPr>
        <w:widowControl/>
        <w:tabs>
          <w:tab w:val="left" w:pos="840"/>
        </w:tabs>
        <w:spacing w:line="23" w:lineRule="atLeast"/>
        <w:jc w:val="left"/>
        <w:rPr>
          <w:rFonts w:ascii="宋体" w:hAnsi="宋体" w:cs="宋体"/>
          <w:color w:val="333333"/>
          <w:kern w:val="0"/>
          <w:szCs w:val="21"/>
          <w:shd w:val="clear" w:color="auto" w:fill="FAF7EF"/>
          <w:lang w:bidi="ar"/>
        </w:rPr>
      </w:pPr>
    </w:p>
    <w:p w:rsidR="001A7847" w:rsidRDefault="001A7847">
      <w:pPr>
        <w:widowControl/>
        <w:tabs>
          <w:tab w:val="left" w:pos="840"/>
        </w:tabs>
        <w:spacing w:line="23" w:lineRule="atLeast"/>
        <w:jc w:val="left"/>
        <w:rPr>
          <w:rFonts w:ascii="宋体" w:hAnsi="宋体" w:cs="宋体"/>
          <w:color w:val="333333"/>
          <w:kern w:val="0"/>
          <w:szCs w:val="21"/>
          <w:shd w:val="clear" w:color="auto" w:fill="FAF7EF"/>
          <w:lang w:bidi="ar"/>
        </w:rPr>
      </w:pPr>
    </w:p>
    <w:p w:rsidR="001A7847" w:rsidRDefault="001A7847">
      <w:pPr>
        <w:widowControl/>
        <w:tabs>
          <w:tab w:val="left" w:pos="840"/>
        </w:tabs>
        <w:spacing w:line="23" w:lineRule="atLeast"/>
        <w:jc w:val="left"/>
        <w:rPr>
          <w:rFonts w:ascii="宋体" w:hAnsi="宋体" w:cs="宋体"/>
          <w:color w:val="333333"/>
          <w:kern w:val="0"/>
          <w:szCs w:val="21"/>
          <w:shd w:val="clear" w:color="auto" w:fill="FAF7EF"/>
          <w:lang w:bidi="ar"/>
        </w:rPr>
      </w:pPr>
    </w:p>
    <w:p w:rsidR="001A7847" w:rsidRDefault="007D395D">
      <w:pPr>
        <w:pStyle w:val="4"/>
        <w:numPr>
          <w:ilvl w:val="0"/>
          <w:numId w:val="36"/>
        </w:numPr>
        <w:rPr>
          <w:shd w:val="clear" w:color="auto" w:fill="FAF7EF"/>
          <w:lang w:bidi="ar"/>
        </w:rPr>
      </w:pPr>
      <w:r>
        <w:rPr>
          <w:rFonts w:hint="eastAsia"/>
          <w:shd w:val="clear" w:color="auto" w:fill="FAF7EF"/>
          <w:lang w:bidi="ar"/>
        </w:rPr>
        <w:t>Innodb</w:t>
      </w:r>
      <w:r>
        <w:rPr>
          <w:rFonts w:hint="eastAsia"/>
          <w:shd w:val="clear" w:color="auto" w:fill="FAF7EF"/>
          <w:lang w:bidi="ar"/>
        </w:rPr>
        <w:t>的存储结构</w:t>
      </w:r>
    </w:p>
    <w:p w:rsidR="001A7847" w:rsidRDefault="007D395D">
      <w:pPr>
        <w:pStyle w:val="5"/>
      </w:pPr>
      <w:r>
        <w:rPr>
          <w:rFonts w:hint="eastAsia"/>
          <w:lang w:bidi="ar"/>
        </w:rPr>
        <w:t>1.</w:t>
      </w:r>
      <w:r>
        <w:t>表类型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对比</w:t>
      </w:r>
      <w:r>
        <w:rPr>
          <w:rFonts w:ascii="Verdana" w:eastAsia="宋体" w:hAnsi="Verdana" w:cs="宋体"/>
          <w:color w:val="000000"/>
          <w:kern w:val="0"/>
          <w:sz w:val="20"/>
          <w:szCs w:val="20"/>
        </w:rPr>
        <w:t>Oracle</w:t>
      </w:r>
      <w:r>
        <w:rPr>
          <w:rFonts w:ascii="Verdana" w:eastAsia="宋体" w:hAnsi="Verdana" w:cs="宋体"/>
          <w:color w:val="000000"/>
          <w:kern w:val="0"/>
          <w:sz w:val="20"/>
          <w:szCs w:val="20"/>
        </w:rPr>
        <w:t>支持的各种表类型，</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存储引擎表更像是</w:t>
      </w:r>
      <w:r>
        <w:rPr>
          <w:rFonts w:ascii="Verdana" w:eastAsia="宋体" w:hAnsi="Verdana" w:cs="宋体"/>
          <w:color w:val="000000"/>
          <w:kern w:val="0"/>
          <w:sz w:val="20"/>
          <w:szCs w:val="20"/>
        </w:rPr>
        <w:t>Oracle</w:t>
      </w:r>
      <w:r>
        <w:rPr>
          <w:rFonts w:ascii="Verdana" w:eastAsia="宋体" w:hAnsi="Verdana" w:cs="宋体"/>
          <w:color w:val="000000"/>
          <w:kern w:val="0"/>
          <w:sz w:val="20"/>
          <w:szCs w:val="20"/>
        </w:rPr>
        <w:t>中的索引组织表（</w:t>
      </w:r>
      <w:r>
        <w:rPr>
          <w:rFonts w:ascii="Verdana" w:eastAsia="宋体" w:hAnsi="Verdana" w:cs="宋体"/>
          <w:color w:val="000000"/>
          <w:kern w:val="0"/>
          <w:sz w:val="20"/>
          <w:szCs w:val="20"/>
        </w:rPr>
        <w:t>index organized table</w:t>
      </w:r>
      <w:r>
        <w:rPr>
          <w:rFonts w:ascii="Verdana" w:eastAsia="宋体" w:hAnsi="Verdana" w:cs="宋体"/>
          <w:color w:val="000000"/>
          <w:kern w:val="0"/>
          <w:sz w:val="20"/>
          <w:szCs w:val="20"/>
        </w:rPr>
        <w:t>）。在</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存储引擎表中，每张表都有个主键，如果在创建表时没有显式地定义主键（</w:t>
      </w:r>
      <w:r>
        <w:rPr>
          <w:rFonts w:ascii="Verdana" w:eastAsia="宋体" w:hAnsi="Verdana" w:cs="宋体"/>
          <w:color w:val="000000"/>
          <w:kern w:val="0"/>
          <w:sz w:val="20"/>
          <w:szCs w:val="20"/>
        </w:rPr>
        <w:t>Primary Key</w:t>
      </w:r>
      <w:r>
        <w:rPr>
          <w:rFonts w:ascii="Verdana" w:eastAsia="宋体" w:hAnsi="Verdana" w:cs="宋体"/>
          <w:color w:val="000000"/>
          <w:kern w:val="0"/>
          <w:sz w:val="20"/>
          <w:szCs w:val="20"/>
        </w:rPr>
        <w:t>），则</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存储引擎会按如下方式选择或创建主键。</w:t>
      </w:r>
    </w:p>
    <w:p w:rsidR="001A7847" w:rsidRDefault="007D395D">
      <w:pPr>
        <w:ind w:firstLine="420"/>
      </w:pPr>
      <w:r>
        <w:rPr>
          <w:rFonts w:hint="eastAsia"/>
        </w:rPr>
        <w:t>1.</w:t>
      </w:r>
      <w:r>
        <w:t>首先表中是否有非空的唯一索引（</w:t>
      </w:r>
      <w:r>
        <w:t>Unique NOT NULL</w:t>
      </w:r>
      <w:r>
        <w:t>），如果有，则该列即为主键。</w:t>
      </w:r>
    </w:p>
    <w:p w:rsidR="001A7847" w:rsidRDefault="007D395D">
      <w:pPr>
        <w:ind w:firstLine="420"/>
      </w:pPr>
      <w:r>
        <w:rPr>
          <w:rFonts w:hint="eastAsia"/>
        </w:rPr>
        <w:t>2.</w:t>
      </w:r>
      <w:r>
        <w:t>不符合上述条件，</w:t>
      </w:r>
      <w:r>
        <w:t>InnoDB</w:t>
      </w:r>
      <w:r>
        <w:t>存储引擎自动创建一个</w:t>
      </w:r>
      <w:r>
        <w:t>6</w:t>
      </w:r>
      <w:r>
        <w:t>个字节大小的指针。</w:t>
      </w:r>
    </w:p>
    <w:p w:rsidR="001A7847" w:rsidRDefault="001A7847"/>
    <w:p w:rsidR="001A7847" w:rsidRDefault="007D395D">
      <w:pPr>
        <w:pStyle w:val="5"/>
      </w:pPr>
      <w:r>
        <w:rPr>
          <w:rFonts w:hint="eastAsia"/>
        </w:rPr>
        <w:t>2.</w:t>
      </w:r>
      <w:r>
        <w:t>逻辑存储结构</w:t>
      </w:r>
    </w:p>
    <w:p w:rsidR="001A7847" w:rsidRDefault="007D395D">
      <w:pPr>
        <w:pStyle w:val="af2"/>
        <w:ind w:firstLineChars="0" w:firstLine="0"/>
        <w:rPr>
          <w:rFonts w:ascii="Verdana" w:hAnsi="Verdana"/>
          <w:color w:val="000000"/>
          <w:sz w:val="20"/>
          <w:szCs w:val="20"/>
          <w:shd w:val="clear" w:color="auto" w:fill="FFFFFF"/>
        </w:rPr>
      </w:pPr>
      <w:r>
        <w:rPr>
          <w:rFonts w:ascii="Verdana" w:hAnsi="Verdana"/>
          <w:color w:val="000000"/>
          <w:sz w:val="20"/>
          <w:szCs w:val="20"/>
          <w:shd w:val="clear" w:color="auto" w:fill="FFFFFF"/>
        </w:rPr>
        <w:t>InnoDB</w:t>
      </w:r>
      <w:r>
        <w:rPr>
          <w:rFonts w:ascii="Verdana" w:hAnsi="Verdana"/>
          <w:color w:val="000000"/>
          <w:sz w:val="20"/>
          <w:szCs w:val="20"/>
          <w:shd w:val="clear" w:color="auto" w:fill="FFFFFF"/>
        </w:rPr>
        <w:t>存储引擎的逻辑存储结构和</w:t>
      </w:r>
      <w:r>
        <w:rPr>
          <w:rFonts w:ascii="Verdana" w:hAnsi="Verdana"/>
          <w:color w:val="000000"/>
          <w:sz w:val="20"/>
          <w:szCs w:val="20"/>
          <w:shd w:val="clear" w:color="auto" w:fill="FFFFFF"/>
        </w:rPr>
        <w:t>Oracle</w:t>
      </w:r>
      <w:r>
        <w:rPr>
          <w:rFonts w:ascii="Verdana" w:hAnsi="Verdana"/>
          <w:color w:val="000000"/>
          <w:sz w:val="20"/>
          <w:szCs w:val="20"/>
          <w:shd w:val="clear" w:color="auto" w:fill="FFFFFF"/>
        </w:rPr>
        <w:t>大致相同，所有数据都被逻辑地存放在一个空间中，我们称之为表空间（</w:t>
      </w:r>
      <w:r>
        <w:rPr>
          <w:rFonts w:ascii="Verdana" w:hAnsi="Verdana"/>
          <w:color w:val="000000"/>
          <w:sz w:val="20"/>
          <w:szCs w:val="20"/>
          <w:shd w:val="clear" w:color="auto" w:fill="FFFFFF"/>
        </w:rPr>
        <w:t>tablespace</w:t>
      </w:r>
      <w:r>
        <w:rPr>
          <w:rFonts w:ascii="Verdana" w:hAnsi="Verdana"/>
          <w:color w:val="000000"/>
          <w:sz w:val="20"/>
          <w:szCs w:val="20"/>
          <w:shd w:val="clear" w:color="auto" w:fill="FFFFFF"/>
        </w:rPr>
        <w:t>）。</w:t>
      </w:r>
      <w:r>
        <w:rPr>
          <w:rFonts w:ascii="Verdana" w:hAnsi="Verdana"/>
          <w:color w:val="000000"/>
          <w:sz w:val="20"/>
          <w:szCs w:val="20"/>
          <w:shd w:val="clear" w:color="auto" w:fill="FFFF00"/>
        </w:rPr>
        <w:t>表空间</w:t>
      </w:r>
      <w:r>
        <w:rPr>
          <w:rFonts w:ascii="Verdana" w:hAnsi="Verdana"/>
          <w:color w:val="000000"/>
          <w:sz w:val="20"/>
          <w:szCs w:val="20"/>
          <w:shd w:val="clear" w:color="auto" w:fill="FFFFFF"/>
        </w:rPr>
        <w:t>又由</w:t>
      </w:r>
      <w:r>
        <w:rPr>
          <w:rFonts w:ascii="Verdana" w:hAnsi="Verdana"/>
          <w:color w:val="000000"/>
          <w:sz w:val="20"/>
          <w:szCs w:val="20"/>
          <w:shd w:val="clear" w:color="auto" w:fill="FFFF00"/>
        </w:rPr>
        <w:t>段</w:t>
      </w:r>
      <w:r>
        <w:rPr>
          <w:rFonts w:ascii="Verdana" w:hAnsi="Verdana"/>
          <w:color w:val="000000"/>
          <w:sz w:val="20"/>
          <w:szCs w:val="20"/>
          <w:shd w:val="clear" w:color="auto" w:fill="FFFFFF"/>
        </w:rPr>
        <w:t>（</w:t>
      </w:r>
      <w:r>
        <w:rPr>
          <w:rFonts w:ascii="Verdana" w:hAnsi="Verdana"/>
          <w:color w:val="000000"/>
          <w:sz w:val="20"/>
          <w:szCs w:val="20"/>
          <w:shd w:val="clear" w:color="auto" w:fill="FFFFFF"/>
        </w:rPr>
        <w:t>segment</w:t>
      </w:r>
      <w:r>
        <w:rPr>
          <w:rFonts w:ascii="Verdana" w:hAnsi="Verdana"/>
          <w:color w:val="000000"/>
          <w:sz w:val="20"/>
          <w:szCs w:val="20"/>
          <w:shd w:val="clear" w:color="auto" w:fill="FFFFFF"/>
        </w:rPr>
        <w:t>）、</w:t>
      </w:r>
      <w:r>
        <w:rPr>
          <w:rFonts w:ascii="Verdana" w:hAnsi="Verdana"/>
          <w:color w:val="000000"/>
          <w:sz w:val="20"/>
          <w:szCs w:val="20"/>
          <w:shd w:val="clear" w:color="auto" w:fill="FFFF00"/>
        </w:rPr>
        <w:t>区</w:t>
      </w:r>
      <w:r>
        <w:rPr>
          <w:rFonts w:ascii="Verdana" w:hAnsi="Verdana"/>
          <w:color w:val="000000"/>
          <w:sz w:val="20"/>
          <w:szCs w:val="20"/>
          <w:shd w:val="clear" w:color="auto" w:fill="FFFFFF"/>
        </w:rPr>
        <w:t>（</w:t>
      </w:r>
      <w:r>
        <w:rPr>
          <w:rFonts w:ascii="Verdana" w:hAnsi="Verdana"/>
          <w:color w:val="000000"/>
          <w:sz w:val="20"/>
          <w:szCs w:val="20"/>
          <w:shd w:val="clear" w:color="auto" w:fill="FFFFFF"/>
        </w:rPr>
        <w:t>extent</w:t>
      </w:r>
      <w:r>
        <w:rPr>
          <w:rFonts w:ascii="Verdana" w:hAnsi="Verdana"/>
          <w:color w:val="000000"/>
          <w:sz w:val="20"/>
          <w:szCs w:val="20"/>
          <w:shd w:val="clear" w:color="auto" w:fill="FFFFFF"/>
        </w:rPr>
        <w:t>）、</w:t>
      </w:r>
      <w:r>
        <w:rPr>
          <w:rFonts w:ascii="Verdana" w:hAnsi="Verdana"/>
          <w:color w:val="000000"/>
          <w:sz w:val="20"/>
          <w:szCs w:val="20"/>
          <w:shd w:val="clear" w:color="auto" w:fill="FFFF00"/>
        </w:rPr>
        <w:t>页</w:t>
      </w:r>
      <w:r>
        <w:rPr>
          <w:rFonts w:ascii="Verdana" w:hAnsi="Verdana"/>
          <w:color w:val="000000"/>
          <w:sz w:val="20"/>
          <w:szCs w:val="20"/>
          <w:shd w:val="clear" w:color="auto" w:fill="FFFFFF"/>
        </w:rPr>
        <w:t>（</w:t>
      </w:r>
      <w:r>
        <w:rPr>
          <w:rFonts w:ascii="Verdana" w:hAnsi="Verdana"/>
          <w:color w:val="000000"/>
          <w:sz w:val="20"/>
          <w:szCs w:val="20"/>
          <w:shd w:val="clear" w:color="auto" w:fill="FFFFFF"/>
        </w:rPr>
        <w:t>page</w:t>
      </w:r>
      <w:r>
        <w:rPr>
          <w:rFonts w:ascii="Verdana" w:hAnsi="Verdana"/>
          <w:color w:val="000000"/>
          <w:sz w:val="20"/>
          <w:szCs w:val="20"/>
          <w:shd w:val="clear" w:color="auto" w:fill="FFFFFF"/>
        </w:rPr>
        <w:t>）组成。页在一些文档中有时也称为块（</w:t>
      </w:r>
      <w:r>
        <w:rPr>
          <w:rFonts w:ascii="Verdana" w:hAnsi="Verdana"/>
          <w:color w:val="000000"/>
          <w:sz w:val="20"/>
          <w:szCs w:val="20"/>
          <w:shd w:val="clear" w:color="auto" w:fill="FFFFFF"/>
        </w:rPr>
        <w:t>block</w:t>
      </w:r>
      <w:r>
        <w:rPr>
          <w:rFonts w:ascii="Verdana" w:hAnsi="Verdana"/>
          <w:color w:val="000000"/>
          <w:sz w:val="20"/>
          <w:szCs w:val="20"/>
          <w:shd w:val="clear" w:color="auto" w:fill="FFFFFF"/>
        </w:rPr>
        <w:t>），</w:t>
      </w:r>
      <w:r>
        <w:rPr>
          <w:rFonts w:ascii="Verdana" w:hAnsi="Verdana"/>
          <w:color w:val="000000"/>
          <w:sz w:val="20"/>
          <w:szCs w:val="20"/>
          <w:shd w:val="clear" w:color="auto" w:fill="FFFFFF"/>
        </w:rPr>
        <w:t>1 extent = 64 pages,InnoDB</w:t>
      </w:r>
      <w:r>
        <w:rPr>
          <w:rFonts w:ascii="Verdana" w:hAnsi="Verdana"/>
          <w:color w:val="000000"/>
          <w:sz w:val="20"/>
          <w:szCs w:val="20"/>
          <w:shd w:val="clear" w:color="auto" w:fill="FFFFFF"/>
        </w:rPr>
        <w:t>存储引擎的逻辑存储结构大致如图所示。</w:t>
      </w:r>
    </w:p>
    <w:p w:rsidR="001A7847" w:rsidRDefault="007D395D">
      <w:pPr>
        <w:pStyle w:val="af2"/>
        <w:ind w:firstLineChars="0" w:firstLine="0"/>
        <w:rPr>
          <w:lang w:bidi="ar"/>
        </w:rPr>
      </w:pPr>
      <w:r>
        <w:rPr>
          <w:noProof/>
        </w:rPr>
        <w:lastRenderedPageBreak/>
        <w:drawing>
          <wp:inline distT="0" distB="0" distL="0" distR="0">
            <wp:extent cx="5274310" cy="335978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4"/>
                    <a:stretch>
                      <a:fillRect/>
                    </a:stretch>
                  </pic:blipFill>
                  <pic:spPr>
                    <a:xfrm>
                      <a:off x="0" y="0"/>
                      <a:ext cx="5274310" cy="3359931"/>
                    </a:xfrm>
                    <a:prstGeom prst="rect">
                      <a:avLst/>
                    </a:prstGeom>
                  </pic:spPr>
                </pic:pic>
              </a:graphicData>
            </a:graphic>
          </wp:inline>
        </w:drawing>
      </w:r>
    </w:p>
    <w:p w:rsidR="001A7847" w:rsidRDefault="001A7847">
      <w:pPr>
        <w:pStyle w:val="af2"/>
        <w:ind w:firstLineChars="0" w:firstLine="0"/>
        <w:rPr>
          <w:lang w:bidi="ar"/>
        </w:rPr>
      </w:pPr>
    </w:p>
    <w:p w:rsidR="001A7847" w:rsidRDefault="007D395D">
      <w:pPr>
        <w:pStyle w:val="6"/>
      </w:pPr>
      <w:r>
        <w:t>表空间</w:t>
      </w:r>
    </w:p>
    <w:p w:rsidR="001A7847" w:rsidRDefault="007D395D">
      <w:pPr>
        <w:pStyle w:val="af2"/>
        <w:ind w:firstLineChars="0" w:firstLine="0"/>
        <w:rPr>
          <w:rFonts w:ascii="Verdana" w:hAnsi="Verdana"/>
          <w:color w:val="000000"/>
          <w:sz w:val="20"/>
          <w:szCs w:val="20"/>
          <w:shd w:val="clear" w:color="auto" w:fill="FFFFFF"/>
        </w:rPr>
      </w:pPr>
      <w:r>
        <w:rPr>
          <w:rFonts w:ascii="Verdana" w:hAnsi="Verdana"/>
          <w:color w:val="000000"/>
          <w:sz w:val="20"/>
          <w:szCs w:val="20"/>
          <w:shd w:val="clear" w:color="auto" w:fill="FFFFFF"/>
        </w:rPr>
        <w:t>表空间可以看做是</w:t>
      </w:r>
      <w:r>
        <w:rPr>
          <w:rFonts w:ascii="Verdana" w:hAnsi="Verdana"/>
          <w:color w:val="000000"/>
          <w:sz w:val="20"/>
          <w:szCs w:val="20"/>
          <w:shd w:val="clear" w:color="auto" w:fill="FFFFFF"/>
        </w:rPr>
        <w:t>InnoDB</w:t>
      </w:r>
      <w:r>
        <w:rPr>
          <w:rFonts w:ascii="Verdana" w:hAnsi="Verdana"/>
          <w:color w:val="000000"/>
          <w:sz w:val="20"/>
          <w:szCs w:val="20"/>
          <w:shd w:val="clear" w:color="auto" w:fill="FFFFFF"/>
        </w:rPr>
        <w:t>存储引擎逻辑结构的最高层，所有的数据都是存放在表空间中。默认情况下</w:t>
      </w:r>
      <w:r>
        <w:rPr>
          <w:rFonts w:ascii="Verdana" w:hAnsi="Verdana"/>
          <w:color w:val="000000"/>
          <w:sz w:val="20"/>
          <w:szCs w:val="20"/>
          <w:shd w:val="clear" w:color="auto" w:fill="FFFFFF"/>
        </w:rPr>
        <w:t>InnoDB</w:t>
      </w:r>
      <w:r>
        <w:rPr>
          <w:rFonts w:ascii="Verdana" w:hAnsi="Verdana"/>
          <w:color w:val="000000"/>
          <w:sz w:val="20"/>
          <w:szCs w:val="20"/>
          <w:shd w:val="clear" w:color="auto" w:fill="FFFFFF"/>
        </w:rPr>
        <w:t>存储引擎有一个共享表空间</w:t>
      </w:r>
      <w:r>
        <w:rPr>
          <w:rFonts w:ascii="Verdana" w:hAnsi="Verdana"/>
          <w:color w:val="000000"/>
          <w:sz w:val="20"/>
          <w:szCs w:val="20"/>
          <w:shd w:val="clear" w:color="auto" w:fill="FFFFFF"/>
        </w:rPr>
        <w:t>ibdata1</w:t>
      </w:r>
      <w:r>
        <w:rPr>
          <w:rFonts w:ascii="Verdana" w:hAnsi="Verdana"/>
          <w:color w:val="000000"/>
          <w:sz w:val="20"/>
          <w:szCs w:val="20"/>
          <w:shd w:val="clear" w:color="auto" w:fill="FFFFFF"/>
        </w:rPr>
        <w:t>，即所有数据都放在这个表空间内。如果我们启用了参数</w:t>
      </w:r>
      <w:r>
        <w:rPr>
          <w:rFonts w:ascii="Verdana" w:hAnsi="Verdana"/>
          <w:color w:val="000000"/>
          <w:sz w:val="20"/>
          <w:szCs w:val="20"/>
          <w:shd w:val="clear" w:color="auto" w:fill="FFFF00"/>
        </w:rPr>
        <w:t>innodb_file_per_table</w:t>
      </w:r>
      <w:r>
        <w:rPr>
          <w:rFonts w:ascii="Verdana" w:hAnsi="Verdana"/>
          <w:color w:val="000000"/>
          <w:sz w:val="20"/>
          <w:szCs w:val="20"/>
          <w:shd w:val="clear" w:color="auto" w:fill="FFFFFF"/>
        </w:rPr>
        <w:t>，则每张表内的数据可以单独放到一个表空间内。</w:t>
      </w:r>
    </w:p>
    <w:p w:rsidR="001A7847" w:rsidRDefault="001A7847">
      <w:pPr>
        <w:pStyle w:val="af2"/>
        <w:ind w:firstLineChars="0" w:firstLine="0"/>
        <w:rPr>
          <w:rFonts w:ascii="Verdana" w:hAnsi="Verdana"/>
          <w:color w:val="000000"/>
          <w:sz w:val="20"/>
          <w:szCs w:val="20"/>
          <w:shd w:val="clear" w:color="auto" w:fill="FFFFFF"/>
        </w:rPr>
      </w:pPr>
    </w:p>
    <w:p w:rsidR="001A7847" w:rsidRDefault="007D395D">
      <w:pPr>
        <w:pStyle w:val="af2"/>
        <w:ind w:firstLineChars="0" w:firstLine="0"/>
        <w:rPr>
          <w:rFonts w:ascii="Verdana" w:hAnsi="Verdana"/>
          <w:color w:val="000000"/>
          <w:sz w:val="20"/>
          <w:szCs w:val="20"/>
          <w:shd w:val="clear" w:color="auto" w:fill="FFFFFF"/>
        </w:rPr>
      </w:pPr>
      <w:r>
        <w:rPr>
          <w:rFonts w:ascii="Verdana" w:hAnsi="Verdana"/>
          <w:color w:val="000000"/>
          <w:sz w:val="20"/>
          <w:szCs w:val="20"/>
          <w:shd w:val="clear" w:color="auto" w:fill="FFFFFF"/>
        </w:rPr>
        <w:t>对于启用了</w:t>
      </w:r>
      <w:r>
        <w:rPr>
          <w:rFonts w:ascii="Verdana" w:hAnsi="Verdana"/>
          <w:color w:val="000000"/>
          <w:sz w:val="20"/>
          <w:szCs w:val="20"/>
          <w:shd w:val="clear" w:color="auto" w:fill="FFFFFF"/>
        </w:rPr>
        <w:t>innodb_file_per_table</w:t>
      </w:r>
      <w:r>
        <w:rPr>
          <w:rFonts w:ascii="Verdana" w:hAnsi="Verdana"/>
          <w:color w:val="000000"/>
          <w:sz w:val="20"/>
          <w:szCs w:val="20"/>
          <w:shd w:val="clear" w:color="auto" w:fill="FFFFFF"/>
        </w:rPr>
        <w:t>的参数选项，需要注意的是，每张表的表空间内存放的只是</w:t>
      </w:r>
      <w:r>
        <w:rPr>
          <w:rFonts w:ascii="Verdana" w:hAnsi="Verdana"/>
          <w:color w:val="000000"/>
          <w:sz w:val="20"/>
          <w:szCs w:val="20"/>
          <w:shd w:val="clear" w:color="auto" w:fill="FFFF00"/>
        </w:rPr>
        <w:t>数据</w:t>
      </w:r>
      <w:r>
        <w:rPr>
          <w:rFonts w:ascii="Verdana" w:hAnsi="Verdana"/>
          <w:color w:val="000000"/>
          <w:sz w:val="20"/>
          <w:szCs w:val="20"/>
          <w:shd w:val="clear" w:color="auto" w:fill="FFFFFF"/>
        </w:rPr>
        <w:t>、</w:t>
      </w:r>
      <w:r>
        <w:rPr>
          <w:rFonts w:ascii="Verdana" w:hAnsi="Verdana"/>
          <w:color w:val="000000"/>
          <w:sz w:val="20"/>
          <w:szCs w:val="20"/>
          <w:shd w:val="clear" w:color="auto" w:fill="FFFF00"/>
        </w:rPr>
        <w:t>索引</w:t>
      </w:r>
      <w:r>
        <w:rPr>
          <w:rFonts w:ascii="Verdana" w:hAnsi="Verdana"/>
          <w:color w:val="000000"/>
          <w:sz w:val="20"/>
          <w:szCs w:val="20"/>
          <w:shd w:val="clear" w:color="auto" w:fill="FFFFFF"/>
        </w:rPr>
        <w:t>和</w:t>
      </w:r>
      <w:r>
        <w:rPr>
          <w:rFonts w:ascii="Verdana" w:hAnsi="Verdana"/>
          <w:color w:val="000000"/>
          <w:sz w:val="20"/>
          <w:szCs w:val="20"/>
          <w:shd w:val="clear" w:color="auto" w:fill="FFFF00"/>
        </w:rPr>
        <w:t>插入缓冲</w:t>
      </w:r>
      <w:r>
        <w:rPr>
          <w:rFonts w:ascii="Verdana" w:hAnsi="Verdana"/>
          <w:color w:val="000000"/>
          <w:sz w:val="20"/>
          <w:szCs w:val="20"/>
          <w:shd w:val="clear" w:color="auto" w:fill="FFFFFF"/>
        </w:rPr>
        <w:t>，</w:t>
      </w:r>
      <w:r>
        <w:rPr>
          <w:rFonts w:ascii="Verdana" w:hAnsi="Verdana"/>
          <w:color w:val="000000"/>
          <w:sz w:val="20"/>
          <w:szCs w:val="20"/>
          <w:shd w:val="clear" w:color="auto" w:fill="FFFF00"/>
        </w:rPr>
        <w:t>其他类的数据</w:t>
      </w:r>
      <w:r>
        <w:rPr>
          <w:rFonts w:ascii="Verdana" w:hAnsi="Verdana"/>
          <w:color w:val="000000"/>
          <w:sz w:val="20"/>
          <w:szCs w:val="20"/>
          <w:shd w:val="clear" w:color="auto" w:fill="FFFFFF"/>
        </w:rPr>
        <w:t>，如</w:t>
      </w:r>
      <w:r>
        <w:rPr>
          <w:rFonts w:ascii="Verdana" w:hAnsi="Verdana"/>
          <w:color w:val="000000"/>
          <w:sz w:val="20"/>
          <w:szCs w:val="20"/>
          <w:shd w:val="clear" w:color="auto" w:fill="FFFF00"/>
        </w:rPr>
        <w:t>撤销（</w:t>
      </w:r>
      <w:r>
        <w:rPr>
          <w:rFonts w:ascii="Verdana" w:hAnsi="Verdana"/>
          <w:color w:val="000000"/>
          <w:sz w:val="20"/>
          <w:szCs w:val="20"/>
          <w:shd w:val="clear" w:color="auto" w:fill="FFFF00"/>
        </w:rPr>
        <w:t>Undo</w:t>
      </w:r>
      <w:r>
        <w:rPr>
          <w:rFonts w:ascii="Verdana" w:hAnsi="Verdana"/>
          <w:color w:val="000000"/>
          <w:sz w:val="20"/>
          <w:szCs w:val="20"/>
          <w:shd w:val="clear" w:color="auto" w:fill="FFFF00"/>
        </w:rPr>
        <w:t>）信息</w:t>
      </w:r>
      <w:r>
        <w:rPr>
          <w:rFonts w:ascii="Verdana" w:hAnsi="Verdana"/>
          <w:color w:val="000000"/>
          <w:sz w:val="20"/>
          <w:szCs w:val="20"/>
          <w:shd w:val="clear" w:color="auto" w:fill="FFFFFF"/>
        </w:rPr>
        <w:t>、</w:t>
      </w:r>
      <w:r>
        <w:rPr>
          <w:rFonts w:ascii="Verdana" w:hAnsi="Verdana"/>
          <w:color w:val="000000"/>
          <w:sz w:val="20"/>
          <w:szCs w:val="20"/>
          <w:shd w:val="clear" w:color="auto" w:fill="FFFF00"/>
        </w:rPr>
        <w:t>系统事务信息</w:t>
      </w:r>
      <w:r>
        <w:rPr>
          <w:rFonts w:ascii="Verdana" w:hAnsi="Verdana"/>
          <w:color w:val="000000"/>
          <w:sz w:val="20"/>
          <w:szCs w:val="20"/>
          <w:shd w:val="clear" w:color="auto" w:fill="FFFFFF"/>
        </w:rPr>
        <w:t>、</w:t>
      </w:r>
      <w:r>
        <w:rPr>
          <w:rFonts w:ascii="Verdana" w:hAnsi="Verdana"/>
          <w:color w:val="000000"/>
          <w:sz w:val="20"/>
          <w:szCs w:val="20"/>
          <w:shd w:val="clear" w:color="auto" w:fill="FFFF00"/>
        </w:rPr>
        <w:t>二次写缓冲</w:t>
      </w:r>
      <w:r>
        <w:rPr>
          <w:rFonts w:ascii="Verdana" w:hAnsi="Verdana"/>
          <w:color w:val="000000"/>
          <w:sz w:val="20"/>
          <w:szCs w:val="20"/>
          <w:shd w:val="clear" w:color="auto" w:fill="FFFFFF"/>
        </w:rPr>
        <w:t>（</w:t>
      </w:r>
      <w:r>
        <w:rPr>
          <w:rFonts w:ascii="Verdana" w:hAnsi="Verdana"/>
          <w:color w:val="000000"/>
          <w:sz w:val="20"/>
          <w:szCs w:val="20"/>
          <w:shd w:val="clear" w:color="auto" w:fill="FFFFFF"/>
        </w:rPr>
        <w:t>double write buffer</w:t>
      </w:r>
      <w:r>
        <w:rPr>
          <w:rFonts w:ascii="Verdana" w:hAnsi="Verdana"/>
          <w:color w:val="000000"/>
          <w:sz w:val="20"/>
          <w:szCs w:val="20"/>
          <w:shd w:val="clear" w:color="auto" w:fill="FFFFFF"/>
        </w:rPr>
        <w:t>）</w:t>
      </w:r>
      <w:r>
        <w:rPr>
          <w:rFonts w:ascii="Verdana" w:hAnsi="Verdana"/>
          <w:color w:val="000000"/>
          <w:sz w:val="20"/>
          <w:szCs w:val="20"/>
          <w:shd w:val="clear" w:color="auto" w:fill="FFFF00"/>
        </w:rPr>
        <w:t>等还是存放在原来的共享表空间内</w:t>
      </w:r>
      <w:r>
        <w:rPr>
          <w:rFonts w:ascii="Verdana" w:hAnsi="Verdana"/>
          <w:color w:val="000000"/>
          <w:sz w:val="20"/>
          <w:szCs w:val="20"/>
          <w:shd w:val="clear" w:color="auto" w:fill="FFFFFF"/>
        </w:rPr>
        <w:t>。这也就说明了另一个问题：即使在启用了参数</w:t>
      </w:r>
      <w:r>
        <w:rPr>
          <w:rFonts w:ascii="Verdana" w:hAnsi="Verdana"/>
          <w:color w:val="000000"/>
          <w:sz w:val="20"/>
          <w:szCs w:val="20"/>
          <w:shd w:val="clear" w:color="auto" w:fill="FFFFFF"/>
        </w:rPr>
        <w:t>innodb_file_per_table</w:t>
      </w:r>
      <w:r>
        <w:rPr>
          <w:rFonts w:ascii="Verdana" w:hAnsi="Verdana"/>
          <w:color w:val="000000"/>
          <w:sz w:val="20"/>
          <w:szCs w:val="20"/>
          <w:shd w:val="clear" w:color="auto" w:fill="FFFFFF"/>
        </w:rPr>
        <w:t>之后，共享表空间还是会不断地增加其大小。</w:t>
      </w:r>
    </w:p>
    <w:p w:rsidR="001A7847" w:rsidRDefault="001A7847">
      <w:pPr>
        <w:pStyle w:val="af2"/>
        <w:ind w:firstLineChars="0" w:firstLine="0"/>
        <w:rPr>
          <w:rFonts w:ascii="Verdana" w:hAnsi="Verdana"/>
          <w:color w:val="000000"/>
          <w:sz w:val="20"/>
          <w:szCs w:val="20"/>
          <w:shd w:val="clear" w:color="auto" w:fill="FFFFFF"/>
        </w:rPr>
      </w:pP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现在我们来做个实验，实验之前我已经将</w:t>
      </w:r>
      <w:r>
        <w:rPr>
          <w:rFonts w:ascii="Verdana" w:eastAsia="宋体" w:hAnsi="Verdana" w:cs="宋体"/>
          <w:color w:val="000000"/>
          <w:kern w:val="0"/>
          <w:sz w:val="20"/>
          <w:szCs w:val="20"/>
        </w:rPr>
        <w:t>innodb_file_per_table</w:t>
      </w:r>
      <w:r>
        <w:rPr>
          <w:rFonts w:ascii="Verdana" w:eastAsia="宋体" w:hAnsi="Verdana" w:cs="宋体"/>
          <w:color w:val="000000"/>
          <w:kern w:val="0"/>
          <w:sz w:val="20"/>
          <w:szCs w:val="20"/>
        </w:rPr>
        <w:t>设为</w:t>
      </w:r>
      <w:r>
        <w:rPr>
          <w:rFonts w:ascii="Verdana" w:eastAsia="宋体" w:hAnsi="Verdana" w:cs="宋体"/>
          <w:color w:val="000000"/>
          <w:kern w:val="0"/>
          <w:sz w:val="20"/>
          <w:szCs w:val="20"/>
        </w:rPr>
        <w:t>ON</w:t>
      </w:r>
      <w:r>
        <w:rPr>
          <w:rFonts w:ascii="Verdana" w:eastAsia="宋体" w:hAnsi="Verdana" w:cs="宋体"/>
          <w:color w:val="000000"/>
          <w:kern w:val="0"/>
          <w:sz w:val="20"/>
          <w:szCs w:val="20"/>
        </w:rPr>
        <w:t>了，看看初始共享表空间文件有多大：</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show variables like 'innodb_file_per_table' \G</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system ls -lh /usr/local/var/mysql/ibdata1</w:t>
      </w:r>
    </w:p>
    <w:p w:rsidR="001A7847" w:rsidRDefault="001A7847">
      <w:pPr>
        <w:pStyle w:val="af2"/>
        <w:ind w:firstLineChars="0" w:firstLine="0"/>
        <w:rPr>
          <w:lang w:bidi="ar"/>
        </w:rPr>
      </w:pPr>
    </w:p>
    <w:p w:rsidR="001A7847" w:rsidRDefault="007D395D">
      <w:pPr>
        <w:pStyle w:val="af2"/>
        <w:ind w:firstLineChars="0" w:firstLine="0"/>
        <w:rPr>
          <w:lang w:bidi="ar"/>
        </w:rPr>
      </w:pPr>
      <w:r>
        <w:rPr>
          <w:noProof/>
        </w:rPr>
        <w:drawing>
          <wp:inline distT="0" distB="0" distL="0" distR="0">
            <wp:extent cx="5274310" cy="1115060"/>
            <wp:effectExtent l="0" t="0" r="254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5"/>
                    <a:stretch>
                      <a:fillRect/>
                    </a:stretch>
                  </pic:blipFill>
                  <pic:spPr>
                    <a:xfrm>
                      <a:off x="0" y="0"/>
                      <a:ext cx="5274310" cy="1115297"/>
                    </a:xfrm>
                    <a:prstGeom prst="rect">
                      <a:avLst/>
                    </a:prstGeom>
                  </pic:spPr>
                </pic:pic>
              </a:graphicData>
            </a:graphic>
          </wp:inline>
        </w:drawing>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首先将自动提交设为</w:t>
      </w:r>
      <w:r>
        <w:rPr>
          <w:rFonts w:ascii="Verdana" w:eastAsia="宋体" w:hAnsi="Verdana" w:cs="宋体"/>
          <w:color w:val="000000"/>
          <w:kern w:val="0"/>
          <w:sz w:val="20"/>
          <w:szCs w:val="20"/>
        </w:rPr>
        <w:t>0</w:t>
      </w:r>
      <w:r>
        <w:rPr>
          <w:rFonts w:ascii="Verdana" w:eastAsia="宋体" w:hAnsi="Verdana" w:cs="宋体"/>
          <w:color w:val="000000"/>
          <w:kern w:val="0"/>
          <w:sz w:val="20"/>
          <w:szCs w:val="20"/>
        </w:rPr>
        <w:t>，即我们需要显式提交事务（注意，上面结束时我们并没有</w:t>
      </w:r>
      <w:r>
        <w:rPr>
          <w:rFonts w:ascii="Verdana" w:eastAsia="宋体" w:hAnsi="Verdana" w:cs="宋体"/>
          <w:color w:val="000000"/>
          <w:kern w:val="0"/>
          <w:sz w:val="20"/>
          <w:szCs w:val="20"/>
        </w:rPr>
        <w:t>commit</w:t>
      </w:r>
      <w:r>
        <w:rPr>
          <w:rFonts w:ascii="Verdana" w:eastAsia="宋体" w:hAnsi="Verdana" w:cs="宋体"/>
          <w:color w:val="000000"/>
          <w:kern w:val="0"/>
          <w:sz w:val="20"/>
          <w:szCs w:val="20"/>
        </w:rPr>
        <w:t>或者</w:t>
      </w:r>
      <w:r>
        <w:rPr>
          <w:rFonts w:ascii="Verdana" w:eastAsia="宋体" w:hAnsi="Verdana" w:cs="宋体"/>
          <w:color w:val="000000"/>
          <w:kern w:val="0"/>
          <w:sz w:val="20"/>
          <w:szCs w:val="20"/>
        </w:rPr>
        <w:t>rollback</w:t>
      </w:r>
      <w:r>
        <w:rPr>
          <w:rFonts w:ascii="Verdana" w:eastAsia="宋体" w:hAnsi="Verdana" w:cs="宋体"/>
          <w:color w:val="000000"/>
          <w:kern w:val="0"/>
          <w:sz w:val="20"/>
          <w:szCs w:val="20"/>
        </w:rPr>
        <w:t>该事务）。接着我们执行会产生大量</w:t>
      </w:r>
      <w:r>
        <w:rPr>
          <w:rFonts w:ascii="Verdana" w:eastAsia="宋体" w:hAnsi="Verdana" w:cs="宋体"/>
          <w:color w:val="000000"/>
          <w:kern w:val="0"/>
          <w:sz w:val="20"/>
          <w:szCs w:val="20"/>
        </w:rPr>
        <w:t>Undo</w:t>
      </w:r>
      <w:r>
        <w:rPr>
          <w:rFonts w:ascii="Verdana" w:eastAsia="宋体" w:hAnsi="Verdana" w:cs="宋体"/>
          <w:color w:val="000000"/>
          <w:kern w:val="0"/>
          <w:sz w:val="20"/>
          <w:szCs w:val="20"/>
        </w:rPr>
        <w:t>操作的语句</w:t>
      </w:r>
      <w:r>
        <w:rPr>
          <w:rFonts w:ascii="Verdana" w:eastAsia="宋体" w:hAnsi="Verdana" w:cs="宋体"/>
          <w:color w:val="000000"/>
          <w:kern w:val="0"/>
          <w:sz w:val="20"/>
          <w:szCs w:val="20"/>
        </w:rPr>
        <w:t>update mytest set salary=0</w:t>
      </w:r>
      <w:r>
        <w:rPr>
          <w:rFonts w:ascii="Verdana" w:eastAsia="宋体" w:hAnsi="Verdana" w:cs="宋体"/>
          <w:color w:val="000000"/>
          <w:kern w:val="0"/>
          <w:sz w:val="20"/>
          <w:szCs w:val="20"/>
        </w:rPr>
        <w:t>，完成后我们再观察共享表空间，会发现</w:t>
      </w:r>
      <w:r>
        <w:rPr>
          <w:rFonts w:ascii="Verdana" w:eastAsia="宋体" w:hAnsi="Verdana" w:cs="宋体"/>
          <w:color w:val="000000"/>
          <w:kern w:val="0"/>
          <w:sz w:val="20"/>
          <w:szCs w:val="20"/>
        </w:rPr>
        <w:t>ibdata1</w:t>
      </w:r>
      <w:r>
        <w:rPr>
          <w:rFonts w:ascii="Verdana" w:eastAsia="宋体" w:hAnsi="Verdana" w:cs="宋体"/>
          <w:color w:val="000000"/>
          <w:kern w:val="0"/>
          <w:sz w:val="20"/>
          <w:szCs w:val="20"/>
        </w:rPr>
        <w:t>已经增长到了</w:t>
      </w:r>
      <w:r>
        <w:rPr>
          <w:rFonts w:ascii="Verdana" w:eastAsia="宋体" w:hAnsi="Verdana" w:cs="宋体"/>
          <w:color w:val="000000"/>
          <w:kern w:val="0"/>
          <w:sz w:val="20"/>
          <w:szCs w:val="20"/>
        </w:rPr>
        <w:t>114MB</w:t>
      </w:r>
      <w:r>
        <w:rPr>
          <w:rFonts w:ascii="Verdana" w:eastAsia="宋体" w:hAnsi="Verdana" w:cs="宋体"/>
          <w:color w:val="000000"/>
          <w:kern w:val="0"/>
          <w:sz w:val="20"/>
          <w:szCs w:val="20"/>
        </w:rPr>
        <w:t>，这就说明</w:t>
      </w:r>
      <w:r>
        <w:rPr>
          <w:rFonts w:ascii="Verdana" w:eastAsia="宋体" w:hAnsi="Verdana" w:cs="宋体"/>
          <w:color w:val="000000"/>
          <w:kern w:val="0"/>
          <w:sz w:val="20"/>
          <w:szCs w:val="20"/>
        </w:rPr>
        <w:lastRenderedPageBreak/>
        <w:t>了共享表空间中还包含有</w:t>
      </w:r>
      <w:r>
        <w:rPr>
          <w:rFonts w:ascii="Verdana" w:eastAsia="宋体" w:hAnsi="Verdana" w:cs="宋体"/>
          <w:color w:val="000000"/>
          <w:kern w:val="0"/>
          <w:sz w:val="20"/>
          <w:szCs w:val="20"/>
        </w:rPr>
        <w:t>Undo</w:t>
      </w:r>
      <w:r>
        <w:rPr>
          <w:rFonts w:ascii="Verdana" w:eastAsia="宋体" w:hAnsi="Verdana" w:cs="宋体"/>
          <w:color w:val="000000"/>
          <w:kern w:val="0"/>
          <w:sz w:val="20"/>
          <w:szCs w:val="20"/>
        </w:rPr>
        <w:t>信息。如果我</w:t>
      </w:r>
      <w:r>
        <w:rPr>
          <w:rFonts w:ascii="Verdana" w:eastAsia="宋体" w:hAnsi="Verdana" w:cs="宋体"/>
          <w:color w:val="000000"/>
          <w:kern w:val="0"/>
          <w:sz w:val="20"/>
          <w:szCs w:val="20"/>
        </w:rPr>
        <w:t>rollback</w:t>
      </w:r>
      <w:r>
        <w:rPr>
          <w:rFonts w:ascii="Verdana" w:eastAsia="宋体" w:hAnsi="Verdana" w:cs="宋体"/>
          <w:color w:val="000000"/>
          <w:kern w:val="0"/>
          <w:sz w:val="20"/>
          <w:szCs w:val="20"/>
        </w:rPr>
        <w:t>这个事务，</w:t>
      </w:r>
      <w:r>
        <w:rPr>
          <w:rFonts w:ascii="Verdana" w:eastAsia="宋体" w:hAnsi="Verdana" w:cs="宋体"/>
          <w:color w:val="000000"/>
          <w:kern w:val="0"/>
          <w:sz w:val="20"/>
          <w:szCs w:val="20"/>
        </w:rPr>
        <w:t>ibdata1</w:t>
      </w:r>
      <w:r>
        <w:rPr>
          <w:rFonts w:ascii="Verdana" w:eastAsia="宋体" w:hAnsi="Verdana" w:cs="宋体"/>
          <w:color w:val="000000"/>
          <w:kern w:val="0"/>
          <w:sz w:val="20"/>
          <w:szCs w:val="20"/>
        </w:rPr>
        <w:t>这个表空间会不会缩减至原来的</w:t>
      </w:r>
      <w:r>
        <w:rPr>
          <w:rFonts w:ascii="Verdana" w:eastAsia="宋体" w:hAnsi="Verdana" w:cs="宋体"/>
          <w:color w:val="000000"/>
          <w:kern w:val="0"/>
          <w:sz w:val="20"/>
          <w:szCs w:val="20"/>
        </w:rPr>
        <w:t>58MB</w:t>
      </w:r>
      <w:r>
        <w:rPr>
          <w:rFonts w:ascii="Verdana" w:eastAsia="宋体" w:hAnsi="Verdana" w:cs="宋体"/>
          <w:color w:val="000000"/>
          <w:kern w:val="0"/>
          <w:sz w:val="20"/>
          <w:szCs w:val="20"/>
        </w:rPr>
        <w:t>大小？</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我们接下去就来验证：</w:t>
      </w:r>
      <w:r>
        <w:rPr>
          <w:rFonts w:ascii="Verdana" w:eastAsia="宋体" w:hAnsi="Verdana" w:cs="宋体"/>
          <w:color w:val="000000"/>
          <w:kern w:val="0"/>
          <w:sz w:val="20"/>
          <w:szCs w:val="20"/>
        </w:rPr>
        <w:t> rollback;</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system ls -lh /usr/local/var/mysql/ibdata1</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很</w:t>
      </w:r>
      <w:r>
        <w:rPr>
          <w:rFonts w:ascii="Verdana" w:eastAsia="宋体" w:hAnsi="Verdana" w:cs="宋体"/>
          <w:color w:val="000000"/>
          <w:kern w:val="0"/>
          <w:sz w:val="20"/>
          <w:szCs w:val="20"/>
        </w:rPr>
        <w:t>“</w:t>
      </w:r>
      <w:r>
        <w:rPr>
          <w:rFonts w:ascii="Verdana" w:eastAsia="宋体" w:hAnsi="Verdana" w:cs="宋体"/>
          <w:color w:val="000000"/>
          <w:kern w:val="0"/>
          <w:sz w:val="20"/>
          <w:szCs w:val="20"/>
        </w:rPr>
        <w:t>可惜</w:t>
      </w:r>
      <w:r>
        <w:rPr>
          <w:rFonts w:ascii="Verdana" w:eastAsia="宋体" w:hAnsi="Verdana" w:cs="宋体"/>
          <w:color w:val="000000"/>
          <w:kern w:val="0"/>
          <w:sz w:val="20"/>
          <w:szCs w:val="20"/>
        </w:rPr>
        <w:t>”</w:t>
      </w:r>
      <w:r>
        <w:rPr>
          <w:rFonts w:ascii="Verdana" w:eastAsia="宋体" w:hAnsi="Verdana" w:cs="宋体"/>
          <w:color w:val="000000"/>
          <w:kern w:val="0"/>
          <w:sz w:val="20"/>
          <w:szCs w:val="20"/>
        </w:rPr>
        <w:t>，还是</w:t>
      </w:r>
      <w:r>
        <w:rPr>
          <w:rFonts w:ascii="Verdana" w:eastAsia="宋体" w:hAnsi="Verdana" w:cs="宋体"/>
          <w:color w:val="000000"/>
          <w:kern w:val="0"/>
          <w:sz w:val="20"/>
          <w:szCs w:val="20"/>
        </w:rPr>
        <w:t>114MB</w:t>
      </w:r>
      <w:r>
        <w:rPr>
          <w:rFonts w:ascii="Verdana" w:eastAsia="宋体" w:hAnsi="Verdana" w:cs="宋体"/>
          <w:color w:val="000000"/>
          <w:kern w:val="0"/>
          <w:sz w:val="20"/>
          <w:szCs w:val="20"/>
        </w:rPr>
        <w:t>，即</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存储引擎</w:t>
      </w:r>
      <w:r>
        <w:rPr>
          <w:rFonts w:ascii="Verdana" w:eastAsia="宋体" w:hAnsi="Verdana" w:cs="宋体"/>
          <w:color w:val="000000"/>
          <w:kern w:val="0"/>
          <w:sz w:val="20"/>
          <w:szCs w:val="20"/>
          <w:shd w:val="clear" w:color="auto" w:fill="FFFF00"/>
        </w:rPr>
        <w:t>不会在</w:t>
      </w:r>
      <w:r>
        <w:rPr>
          <w:rFonts w:ascii="Verdana" w:eastAsia="宋体" w:hAnsi="Verdana" w:cs="宋体"/>
          <w:color w:val="000000"/>
          <w:kern w:val="0"/>
          <w:sz w:val="20"/>
          <w:szCs w:val="20"/>
          <w:shd w:val="clear" w:color="auto" w:fill="FFFF00"/>
        </w:rPr>
        <w:t>rollback</w:t>
      </w:r>
      <w:r>
        <w:rPr>
          <w:rFonts w:ascii="Verdana" w:eastAsia="宋体" w:hAnsi="Verdana" w:cs="宋体"/>
          <w:color w:val="000000"/>
          <w:kern w:val="0"/>
          <w:sz w:val="20"/>
          <w:szCs w:val="20"/>
          <w:shd w:val="clear" w:color="auto" w:fill="FFFF00"/>
        </w:rPr>
        <w:t>时去收缩这个表空间</w:t>
      </w:r>
      <w:r>
        <w:rPr>
          <w:rFonts w:ascii="Verdana" w:eastAsia="宋体" w:hAnsi="Verdana" w:cs="宋体"/>
          <w:color w:val="000000"/>
          <w:kern w:val="0"/>
          <w:sz w:val="20"/>
          <w:szCs w:val="20"/>
        </w:rPr>
        <w:t>。虽然</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不会帮你回收这些空间，但是</w:t>
      </w:r>
      <w:r>
        <w:rPr>
          <w:rFonts w:ascii="Verdana" w:eastAsia="宋体" w:hAnsi="Verdana" w:cs="宋体"/>
          <w:color w:val="000000"/>
          <w:kern w:val="0"/>
          <w:sz w:val="20"/>
          <w:szCs w:val="20"/>
        </w:rPr>
        <w:t>MySQL</w:t>
      </w:r>
      <w:r>
        <w:rPr>
          <w:rFonts w:ascii="Verdana" w:eastAsia="宋体" w:hAnsi="Verdana" w:cs="宋体"/>
          <w:color w:val="000000"/>
          <w:kern w:val="0"/>
          <w:sz w:val="20"/>
          <w:szCs w:val="20"/>
        </w:rPr>
        <w:t>会</w:t>
      </w:r>
      <w:r>
        <w:rPr>
          <w:rFonts w:ascii="Verdana" w:eastAsia="宋体" w:hAnsi="Verdana" w:cs="宋体"/>
          <w:color w:val="000000"/>
          <w:kern w:val="0"/>
          <w:sz w:val="20"/>
          <w:szCs w:val="20"/>
          <w:shd w:val="clear" w:color="auto" w:fill="FFFF00"/>
        </w:rPr>
        <w:t>自动判断这些</w:t>
      </w:r>
      <w:r>
        <w:rPr>
          <w:rFonts w:ascii="Verdana" w:eastAsia="宋体" w:hAnsi="Verdana" w:cs="宋体"/>
          <w:color w:val="000000"/>
          <w:kern w:val="0"/>
          <w:sz w:val="20"/>
          <w:szCs w:val="20"/>
          <w:shd w:val="clear" w:color="auto" w:fill="FFFF00"/>
        </w:rPr>
        <w:t>Undo</w:t>
      </w:r>
      <w:r>
        <w:rPr>
          <w:rFonts w:ascii="Verdana" w:eastAsia="宋体" w:hAnsi="Verdana" w:cs="宋体"/>
          <w:color w:val="000000"/>
          <w:kern w:val="0"/>
          <w:sz w:val="20"/>
          <w:szCs w:val="20"/>
          <w:shd w:val="clear" w:color="auto" w:fill="FFFF00"/>
        </w:rPr>
        <w:t>信息是否需要</w:t>
      </w:r>
      <w:r>
        <w:rPr>
          <w:rFonts w:ascii="Verdana" w:eastAsia="宋体" w:hAnsi="Verdana" w:cs="宋体"/>
          <w:color w:val="000000"/>
          <w:kern w:val="0"/>
          <w:sz w:val="20"/>
          <w:szCs w:val="20"/>
        </w:rPr>
        <w:t>，如果不需要，</w:t>
      </w:r>
      <w:r>
        <w:rPr>
          <w:rFonts w:ascii="Verdana" w:eastAsia="宋体" w:hAnsi="Verdana" w:cs="宋体"/>
          <w:color w:val="000000"/>
          <w:kern w:val="0"/>
          <w:sz w:val="20"/>
          <w:szCs w:val="20"/>
          <w:shd w:val="clear" w:color="auto" w:fill="FFFF00"/>
        </w:rPr>
        <w:t>则会将这些空间标记为可用空间，供下次</w:t>
      </w:r>
      <w:r>
        <w:rPr>
          <w:rFonts w:ascii="Verdana" w:eastAsia="宋体" w:hAnsi="Verdana" w:cs="宋体"/>
          <w:color w:val="000000"/>
          <w:kern w:val="0"/>
          <w:sz w:val="20"/>
          <w:szCs w:val="20"/>
          <w:shd w:val="clear" w:color="auto" w:fill="FFFF00"/>
        </w:rPr>
        <w:t>Undo</w:t>
      </w:r>
      <w:r>
        <w:rPr>
          <w:rFonts w:ascii="Verdana" w:eastAsia="宋体" w:hAnsi="Verdana" w:cs="宋体"/>
          <w:color w:val="000000"/>
          <w:kern w:val="0"/>
          <w:sz w:val="20"/>
          <w:szCs w:val="20"/>
          <w:shd w:val="clear" w:color="auto" w:fill="FFFF00"/>
        </w:rPr>
        <w:t>使用。</w:t>
      </w:r>
      <w:r>
        <w:rPr>
          <w:rFonts w:ascii="Verdana" w:eastAsia="宋体" w:hAnsi="Verdana" w:cs="宋体"/>
          <w:color w:val="000000"/>
          <w:kern w:val="0"/>
          <w:sz w:val="20"/>
          <w:szCs w:val="20"/>
        </w:rPr>
        <w:t>master thread</w:t>
      </w:r>
      <w:r>
        <w:rPr>
          <w:rFonts w:ascii="Verdana" w:eastAsia="宋体" w:hAnsi="Verdana" w:cs="宋体"/>
          <w:color w:val="000000"/>
          <w:kern w:val="0"/>
          <w:sz w:val="20"/>
          <w:szCs w:val="20"/>
        </w:rPr>
        <w:t>每</w:t>
      </w:r>
      <w:r>
        <w:rPr>
          <w:rFonts w:ascii="Verdana" w:eastAsia="宋体" w:hAnsi="Verdana" w:cs="宋体"/>
          <w:color w:val="000000"/>
          <w:kern w:val="0"/>
          <w:sz w:val="20"/>
          <w:szCs w:val="20"/>
        </w:rPr>
        <w:t>10</w:t>
      </w:r>
      <w:r>
        <w:rPr>
          <w:rFonts w:ascii="Verdana" w:eastAsia="宋体" w:hAnsi="Verdana" w:cs="宋体"/>
          <w:color w:val="000000"/>
          <w:kern w:val="0"/>
          <w:sz w:val="20"/>
          <w:szCs w:val="20"/>
        </w:rPr>
        <w:t>秒会执行一次</w:t>
      </w:r>
      <w:r>
        <w:rPr>
          <w:rFonts w:ascii="Verdana" w:eastAsia="宋体" w:hAnsi="Verdana" w:cs="宋体"/>
          <w:color w:val="000000"/>
          <w:kern w:val="0"/>
          <w:sz w:val="20"/>
          <w:szCs w:val="20"/>
        </w:rPr>
        <w:t>full purge</w:t>
      </w:r>
      <w:r>
        <w:rPr>
          <w:rFonts w:ascii="Verdana" w:eastAsia="宋体" w:hAnsi="Verdana" w:cs="宋体"/>
          <w:color w:val="000000"/>
          <w:kern w:val="0"/>
          <w:sz w:val="20"/>
          <w:szCs w:val="20"/>
        </w:rPr>
        <w:t>操作。因此很有可能的一种情况是，你</w:t>
      </w:r>
      <w:r>
        <w:rPr>
          <w:rFonts w:ascii="Verdana" w:eastAsia="宋体" w:hAnsi="Verdana" w:cs="宋体"/>
          <w:color w:val="000000"/>
          <w:kern w:val="0"/>
          <w:sz w:val="20"/>
          <w:szCs w:val="20"/>
          <w:shd w:val="clear" w:color="auto" w:fill="FFFF00"/>
        </w:rPr>
        <w:t>再次执行上述的</w:t>
      </w:r>
      <w:r>
        <w:rPr>
          <w:rFonts w:ascii="Verdana" w:eastAsia="宋体" w:hAnsi="Verdana" w:cs="宋体"/>
          <w:color w:val="000000"/>
          <w:kern w:val="0"/>
          <w:sz w:val="20"/>
          <w:szCs w:val="20"/>
          <w:shd w:val="clear" w:color="auto" w:fill="FFFF00"/>
        </w:rPr>
        <w:t>UPDATE</w:t>
      </w:r>
      <w:r>
        <w:rPr>
          <w:rFonts w:ascii="Verdana" w:eastAsia="宋体" w:hAnsi="Verdana" w:cs="宋体"/>
          <w:color w:val="000000"/>
          <w:kern w:val="0"/>
          <w:sz w:val="20"/>
          <w:szCs w:val="20"/>
          <w:shd w:val="clear" w:color="auto" w:fill="FFFF00"/>
        </w:rPr>
        <w:t>语句后，会发现</w:t>
      </w:r>
      <w:r>
        <w:rPr>
          <w:rFonts w:ascii="Verdana" w:eastAsia="宋体" w:hAnsi="Verdana" w:cs="宋体"/>
          <w:color w:val="000000"/>
          <w:kern w:val="0"/>
          <w:sz w:val="20"/>
          <w:szCs w:val="20"/>
          <w:shd w:val="clear" w:color="auto" w:fill="FFFF00"/>
        </w:rPr>
        <w:t>ibdata1</w:t>
      </w:r>
      <w:r>
        <w:rPr>
          <w:rFonts w:ascii="Verdana" w:eastAsia="宋体" w:hAnsi="Verdana" w:cs="宋体"/>
          <w:color w:val="000000"/>
          <w:kern w:val="0"/>
          <w:sz w:val="20"/>
          <w:szCs w:val="20"/>
          <w:shd w:val="clear" w:color="auto" w:fill="FFFF00"/>
        </w:rPr>
        <w:t>不会再增大了</w:t>
      </w:r>
      <w:r>
        <w:rPr>
          <w:rFonts w:ascii="Verdana" w:eastAsia="宋体" w:hAnsi="Verdana" w:cs="宋体"/>
          <w:color w:val="000000"/>
          <w:kern w:val="0"/>
          <w:sz w:val="20"/>
          <w:szCs w:val="20"/>
        </w:rPr>
        <w:t>，那就是这个原因了。</w:t>
      </w:r>
    </w:p>
    <w:p w:rsidR="001A7847" w:rsidRDefault="001A7847">
      <w:pPr>
        <w:pStyle w:val="af2"/>
        <w:ind w:firstLineChars="0" w:firstLine="0"/>
        <w:rPr>
          <w:lang w:bidi="ar"/>
        </w:rPr>
      </w:pPr>
    </w:p>
    <w:p w:rsidR="001A7847" w:rsidRDefault="007D395D">
      <w:pPr>
        <w:pStyle w:val="6"/>
      </w:pPr>
      <w:r>
        <w:t>段</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上图中显示了表空间是由各个段组成的，常见的段有</w:t>
      </w:r>
      <w:r>
        <w:rPr>
          <w:rFonts w:ascii="Verdana" w:eastAsia="宋体" w:hAnsi="Verdana" w:cs="宋体"/>
          <w:color w:val="000000"/>
          <w:kern w:val="0"/>
          <w:sz w:val="20"/>
          <w:szCs w:val="20"/>
          <w:shd w:val="clear" w:color="auto" w:fill="FFFF00"/>
        </w:rPr>
        <w:t>数据段</w:t>
      </w:r>
      <w:r>
        <w:rPr>
          <w:rFonts w:ascii="Verdana" w:eastAsia="宋体" w:hAnsi="Verdana" w:cs="宋体"/>
          <w:color w:val="000000"/>
          <w:kern w:val="0"/>
          <w:sz w:val="20"/>
          <w:szCs w:val="20"/>
        </w:rPr>
        <w:t>、</w:t>
      </w:r>
      <w:r>
        <w:rPr>
          <w:rFonts w:ascii="Verdana" w:eastAsia="宋体" w:hAnsi="Verdana" w:cs="宋体"/>
          <w:color w:val="000000"/>
          <w:kern w:val="0"/>
          <w:sz w:val="20"/>
          <w:szCs w:val="20"/>
          <w:shd w:val="clear" w:color="auto" w:fill="FFFF00"/>
        </w:rPr>
        <w:t>索引段</w:t>
      </w:r>
      <w:r>
        <w:rPr>
          <w:rFonts w:ascii="Verdana" w:eastAsia="宋体" w:hAnsi="Verdana" w:cs="宋体"/>
          <w:color w:val="000000"/>
          <w:kern w:val="0"/>
          <w:sz w:val="20"/>
          <w:szCs w:val="20"/>
        </w:rPr>
        <w:t>、</w:t>
      </w:r>
      <w:r>
        <w:rPr>
          <w:rFonts w:ascii="Verdana" w:eastAsia="宋体" w:hAnsi="Verdana" w:cs="宋体"/>
          <w:color w:val="000000"/>
          <w:kern w:val="0"/>
          <w:sz w:val="20"/>
          <w:szCs w:val="20"/>
          <w:shd w:val="clear" w:color="auto" w:fill="FFFF00"/>
        </w:rPr>
        <w:t>回滚段</w:t>
      </w:r>
      <w:r>
        <w:rPr>
          <w:rFonts w:ascii="Verdana" w:eastAsia="宋体" w:hAnsi="Verdana" w:cs="宋体"/>
          <w:color w:val="000000"/>
          <w:kern w:val="0"/>
          <w:sz w:val="20"/>
          <w:szCs w:val="20"/>
        </w:rPr>
        <w:t>等。</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存储引擎表是索引组织的（</w:t>
      </w:r>
      <w:r>
        <w:rPr>
          <w:rFonts w:ascii="Verdana" w:eastAsia="宋体" w:hAnsi="Verdana" w:cs="宋体"/>
          <w:color w:val="000000"/>
          <w:kern w:val="0"/>
          <w:sz w:val="20"/>
          <w:szCs w:val="20"/>
        </w:rPr>
        <w:t>index organized</w:t>
      </w:r>
      <w:r>
        <w:rPr>
          <w:rFonts w:ascii="Verdana" w:eastAsia="宋体" w:hAnsi="Verdana" w:cs="宋体"/>
          <w:color w:val="000000"/>
          <w:kern w:val="0"/>
          <w:sz w:val="20"/>
          <w:szCs w:val="20"/>
        </w:rPr>
        <w:t>），因此数据即索引，索引即数据。那么数据段即为</w:t>
      </w:r>
      <w:r>
        <w:rPr>
          <w:rFonts w:ascii="Verdana" w:eastAsia="宋体" w:hAnsi="Verdana" w:cs="宋体"/>
          <w:color w:val="000000"/>
          <w:kern w:val="0"/>
          <w:sz w:val="20"/>
          <w:szCs w:val="20"/>
        </w:rPr>
        <w:t>B+</w:t>
      </w:r>
      <w:r>
        <w:rPr>
          <w:rFonts w:ascii="Verdana" w:eastAsia="宋体" w:hAnsi="Verdana" w:cs="宋体"/>
          <w:color w:val="000000"/>
          <w:kern w:val="0"/>
          <w:sz w:val="20"/>
          <w:szCs w:val="20"/>
        </w:rPr>
        <w:t>树的页节点（上图的</w:t>
      </w:r>
      <w:r>
        <w:rPr>
          <w:rFonts w:ascii="Verdana" w:eastAsia="宋体" w:hAnsi="Verdana" w:cs="宋体"/>
          <w:color w:val="000000"/>
          <w:kern w:val="0"/>
          <w:sz w:val="20"/>
          <w:szCs w:val="20"/>
        </w:rPr>
        <w:t>leaf node segment</w:t>
      </w:r>
      <w:r>
        <w:rPr>
          <w:rFonts w:ascii="Verdana" w:eastAsia="宋体" w:hAnsi="Verdana" w:cs="宋体"/>
          <w:color w:val="000000"/>
          <w:kern w:val="0"/>
          <w:sz w:val="20"/>
          <w:szCs w:val="20"/>
        </w:rPr>
        <w:t>），索引段即为</w:t>
      </w:r>
      <w:r>
        <w:rPr>
          <w:rFonts w:ascii="Verdana" w:eastAsia="宋体" w:hAnsi="Verdana" w:cs="宋体"/>
          <w:color w:val="000000"/>
          <w:kern w:val="0"/>
          <w:sz w:val="20"/>
          <w:szCs w:val="20"/>
        </w:rPr>
        <w:t>B+</w:t>
      </w:r>
      <w:r>
        <w:rPr>
          <w:rFonts w:ascii="Verdana" w:eastAsia="宋体" w:hAnsi="Verdana" w:cs="宋体"/>
          <w:color w:val="000000"/>
          <w:kern w:val="0"/>
          <w:sz w:val="20"/>
          <w:szCs w:val="20"/>
        </w:rPr>
        <w:t>树的非索引节点（上图的</w:t>
      </w:r>
      <w:r>
        <w:rPr>
          <w:rFonts w:ascii="Verdana" w:eastAsia="宋体" w:hAnsi="Verdana" w:cs="宋体"/>
          <w:color w:val="000000"/>
          <w:kern w:val="0"/>
          <w:sz w:val="20"/>
          <w:szCs w:val="20"/>
        </w:rPr>
        <w:t>non-leaf node segment</w:t>
      </w:r>
      <w:r>
        <w:rPr>
          <w:rFonts w:ascii="Verdana" w:eastAsia="宋体" w:hAnsi="Verdana" w:cs="宋体"/>
          <w:color w:val="000000"/>
          <w:kern w:val="0"/>
          <w:sz w:val="20"/>
          <w:szCs w:val="20"/>
        </w:rPr>
        <w:t>）。与</w:t>
      </w:r>
      <w:r>
        <w:rPr>
          <w:rFonts w:ascii="Verdana" w:eastAsia="宋体" w:hAnsi="Verdana" w:cs="宋体"/>
          <w:color w:val="000000"/>
          <w:kern w:val="0"/>
          <w:sz w:val="20"/>
          <w:szCs w:val="20"/>
        </w:rPr>
        <w:t>Oracle</w:t>
      </w:r>
      <w:r>
        <w:rPr>
          <w:rFonts w:ascii="Verdana" w:eastAsia="宋体" w:hAnsi="Verdana" w:cs="宋体"/>
          <w:color w:val="000000"/>
          <w:kern w:val="0"/>
          <w:sz w:val="20"/>
          <w:szCs w:val="20"/>
        </w:rPr>
        <w:t>不同的是，</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存储引擎</w:t>
      </w:r>
      <w:r>
        <w:rPr>
          <w:rFonts w:ascii="Verdana" w:eastAsia="宋体" w:hAnsi="Verdana" w:cs="宋体"/>
          <w:color w:val="000000"/>
          <w:kern w:val="0"/>
          <w:sz w:val="20"/>
          <w:szCs w:val="20"/>
          <w:shd w:val="clear" w:color="auto" w:fill="FFFF00"/>
        </w:rPr>
        <w:t>对于段的管理是由引擎本身完成</w:t>
      </w:r>
      <w:r>
        <w:rPr>
          <w:rFonts w:ascii="Verdana" w:eastAsia="宋体" w:hAnsi="Verdana" w:cs="宋体"/>
          <w:color w:val="000000"/>
          <w:kern w:val="0"/>
          <w:sz w:val="20"/>
          <w:szCs w:val="20"/>
        </w:rPr>
        <w:t>，这和</w:t>
      </w:r>
      <w:r>
        <w:rPr>
          <w:rFonts w:ascii="Verdana" w:eastAsia="宋体" w:hAnsi="Verdana" w:cs="宋体"/>
          <w:color w:val="000000"/>
          <w:kern w:val="0"/>
          <w:sz w:val="20"/>
          <w:szCs w:val="20"/>
        </w:rPr>
        <w:t>Oracle</w:t>
      </w:r>
      <w:r>
        <w:rPr>
          <w:rFonts w:ascii="Verdana" w:eastAsia="宋体" w:hAnsi="Verdana" w:cs="宋体"/>
          <w:color w:val="000000"/>
          <w:kern w:val="0"/>
          <w:sz w:val="20"/>
          <w:szCs w:val="20"/>
        </w:rPr>
        <w:t>的自动段空间管理（</w:t>
      </w:r>
      <w:r>
        <w:rPr>
          <w:rFonts w:ascii="Verdana" w:eastAsia="宋体" w:hAnsi="Verdana" w:cs="宋体"/>
          <w:color w:val="000000"/>
          <w:kern w:val="0"/>
          <w:sz w:val="20"/>
          <w:szCs w:val="20"/>
        </w:rPr>
        <w:t>ASSM</w:t>
      </w:r>
      <w:r>
        <w:rPr>
          <w:rFonts w:ascii="Verdana" w:eastAsia="宋体" w:hAnsi="Verdana" w:cs="宋体"/>
          <w:color w:val="000000"/>
          <w:kern w:val="0"/>
          <w:sz w:val="20"/>
          <w:szCs w:val="20"/>
        </w:rPr>
        <w:t>）类似，没有手动段空间管理（</w:t>
      </w:r>
      <w:r>
        <w:rPr>
          <w:rFonts w:ascii="Verdana" w:eastAsia="宋体" w:hAnsi="Verdana" w:cs="宋体"/>
          <w:color w:val="000000"/>
          <w:kern w:val="0"/>
          <w:sz w:val="20"/>
          <w:szCs w:val="20"/>
        </w:rPr>
        <w:t>MSSM</w:t>
      </w:r>
      <w:r>
        <w:rPr>
          <w:rFonts w:ascii="Verdana" w:eastAsia="宋体" w:hAnsi="Verdana" w:cs="宋体"/>
          <w:color w:val="000000"/>
          <w:kern w:val="0"/>
          <w:sz w:val="20"/>
          <w:szCs w:val="20"/>
        </w:rPr>
        <w:t>）的方式，这从一定程度上简化了</w:t>
      </w:r>
      <w:r>
        <w:rPr>
          <w:rFonts w:ascii="Verdana" w:eastAsia="宋体" w:hAnsi="Verdana" w:cs="宋体"/>
          <w:color w:val="000000"/>
          <w:kern w:val="0"/>
          <w:sz w:val="20"/>
          <w:szCs w:val="20"/>
        </w:rPr>
        <w:t>DBA</w:t>
      </w:r>
      <w:r>
        <w:rPr>
          <w:rFonts w:ascii="Verdana" w:eastAsia="宋体" w:hAnsi="Verdana" w:cs="宋体"/>
          <w:color w:val="000000"/>
          <w:kern w:val="0"/>
          <w:sz w:val="20"/>
          <w:szCs w:val="20"/>
        </w:rPr>
        <w:t>的管理。需要注意的是，</w:t>
      </w:r>
      <w:r>
        <w:rPr>
          <w:rFonts w:ascii="Verdana" w:eastAsia="宋体" w:hAnsi="Verdana" w:cs="宋体"/>
          <w:color w:val="000000"/>
          <w:kern w:val="0"/>
          <w:sz w:val="20"/>
          <w:szCs w:val="20"/>
          <w:shd w:val="clear" w:color="auto" w:fill="FFFF00"/>
        </w:rPr>
        <w:t>并不是每个对象都有段</w:t>
      </w:r>
      <w:r>
        <w:rPr>
          <w:rFonts w:ascii="Verdana" w:eastAsia="宋体" w:hAnsi="Verdana" w:cs="宋体"/>
          <w:color w:val="000000"/>
          <w:kern w:val="0"/>
          <w:sz w:val="20"/>
          <w:szCs w:val="20"/>
        </w:rPr>
        <w:t>。因此更准确地说，表空间是由</w:t>
      </w:r>
      <w:r>
        <w:rPr>
          <w:rFonts w:ascii="Verdana" w:eastAsia="宋体" w:hAnsi="Verdana" w:cs="宋体"/>
          <w:color w:val="000000"/>
          <w:kern w:val="0"/>
          <w:sz w:val="20"/>
          <w:szCs w:val="20"/>
          <w:shd w:val="clear" w:color="auto" w:fill="FFFF00"/>
        </w:rPr>
        <w:t>分散的页</w:t>
      </w:r>
      <w:r>
        <w:rPr>
          <w:rFonts w:ascii="Verdana" w:eastAsia="宋体" w:hAnsi="Verdana" w:cs="宋体"/>
          <w:color w:val="000000"/>
          <w:kern w:val="0"/>
          <w:sz w:val="20"/>
          <w:szCs w:val="20"/>
        </w:rPr>
        <w:t>和</w:t>
      </w:r>
      <w:r>
        <w:rPr>
          <w:rFonts w:ascii="Verdana" w:eastAsia="宋体" w:hAnsi="Verdana" w:cs="宋体"/>
          <w:color w:val="000000"/>
          <w:kern w:val="0"/>
          <w:sz w:val="20"/>
          <w:szCs w:val="20"/>
          <w:shd w:val="clear" w:color="auto" w:fill="FFFF00"/>
        </w:rPr>
        <w:t>段</w:t>
      </w:r>
      <w:r>
        <w:rPr>
          <w:rFonts w:ascii="Verdana" w:eastAsia="宋体" w:hAnsi="Verdana" w:cs="宋体"/>
          <w:color w:val="000000"/>
          <w:kern w:val="0"/>
          <w:sz w:val="20"/>
          <w:szCs w:val="20"/>
        </w:rPr>
        <w:t>组成。</w:t>
      </w:r>
    </w:p>
    <w:p w:rsidR="001A7847" w:rsidRDefault="001A7847">
      <w:pPr>
        <w:pStyle w:val="af2"/>
        <w:ind w:firstLineChars="0" w:firstLine="0"/>
        <w:rPr>
          <w:lang w:bidi="ar"/>
        </w:rPr>
      </w:pPr>
    </w:p>
    <w:p w:rsidR="001A7847" w:rsidRDefault="007D395D">
      <w:pPr>
        <w:pStyle w:val="6"/>
      </w:pPr>
      <w:r>
        <w:t>区</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区是由</w:t>
      </w:r>
      <w:r>
        <w:rPr>
          <w:rFonts w:ascii="Verdana" w:eastAsia="宋体" w:hAnsi="Verdana" w:cs="宋体"/>
          <w:color w:val="000000"/>
          <w:kern w:val="0"/>
          <w:sz w:val="20"/>
          <w:szCs w:val="20"/>
          <w:shd w:val="clear" w:color="auto" w:fill="FFFF00"/>
        </w:rPr>
        <w:t>64</w:t>
      </w:r>
      <w:r>
        <w:rPr>
          <w:rFonts w:ascii="Verdana" w:eastAsia="宋体" w:hAnsi="Verdana" w:cs="宋体"/>
          <w:color w:val="000000"/>
          <w:kern w:val="0"/>
          <w:sz w:val="20"/>
          <w:szCs w:val="20"/>
        </w:rPr>
        <w:t>个连续的页组成的，</w:t>
      </w:r>
      <w:r>
        <w:rPr>
          <w:rFonts w:ascii="Verdana" w:eastAsia="宋体" w:hAnsi="Verdana" w:cs="宋体"/>
          <w:color w:val="000000"/>
          <w:kern w:val="0"/>
          <w:sz w:val="20"/>
          <w:szCs w:val="20"/>
          <w:shd w:val="clear" w:color="auto" w:fill="FFFF00"/>
        </w:rPr>
        <w:t>每个页大小为</w:t>
      </w:r>
      <w:r>
        <w:rPr>
          <w:rFonts w:ascii="Verdana" w:eastAsia="宋体" w:hAnsi="Verdana" w:cs="宋体"/>
          <w:color w:val="000000"/>
          <w:kern w:val="0"/>
          <w:sz w:val="20"/>
          <w:szCs w:val="20"/>
          <w:shd w:val="clear" w:color="auto" w:fill="FFFF00"/>
        </w:rPr>
        <w:t>16KB</w:t>
      </w:r>
      <w:r>
        <w:rPr>
          <w:rFonts w:ascii="Verdana" w:eastAsia="宋体" w:hAnsi="Verdana" w:cs="宋体"/>
          <w:color w:val="000000"/>
          <w:kern w:val="0"/>
          <w:sz w:val="20"/>
          <w:szCs w:val="20"/>
        </w:rPr>
        <w:t>，即每个区的大小为</w:t>
      </w:r>
      <w:r>
        <w:rPr>
          <w:rFonts w:ascii="Verdana" w:eastAsia="宋体" w:hAnsi="Verdana" w:cs="宋体"/>
          <w:color w:val="000000"/>
          <w:kern w:val="0"/>
          <w:sz w:val="20"/>
          <w:szCs w:val="20"/>
        </w:rPr>
        <w:t>1MB</w:t>
      </w:r>
      <w:r>
        <w:rPr>
          <w:rFonts w:ascii="Verdana" w:eastAsia="宋体" w:hAnsi="Verdana" w:cs="宋体"/>
          <w:color w:val="000000"/>
          <w:kern w:val="0"/>
          <w:sz w:val="20"/>
          <w:szCs w:val="20"/>
        </w:rPr>
        <w:t>。对于大的数据段，</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存储引擎最多每次可以申请</w:t>
      </w:r>
      <w:r>
        <w:rPr>
          <w:rFonts w:ascii="Verdana" w:eastAsia="宋体" w:hAnsi="Verdana" w:cs="宋体"/>
          <w:color w:val="000000"/>
          <w:kern w:val="0"/>
          <w:sz w:val="20"/>
          <w:szCs w:val="20"/>
        </w:rPr>
        <w:t>4</w:t>
      </w:r>
      <w:r>
        <w:rPr>
          <w:rFonts w:ascii="Verdana" w:eastAsia="宋体" w:hAnsi="Verdana" w:cs="宋体"/>
          <w:color w:val="000000"/>
          <w:kern w:val="0"/>
          <w:sz w:val="20"/>
          <w:szCs w:val="20"/>
        </w:rPr>
        <w:t>个区，以此来保证数据的顺序性能。</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在我们启用了参数</w:t>
      </w:r>
      <w:r>
        <w:rPr>
          <w:rFonts w:ascii="Verdana" w:eastAsia="宋体" w:hAnsi="Verdana" w:cs="宋体"/>
          <w:color w:val="000000"/>
          <w:kern w:val="0"/>
          <w:sz w:val="20"/>
          <w:szCs w:val="20"/>
        </w:rPr>
        <w:t>innodb_file_per_talbe</w:t>
      </w:r>
      <w:r>
        <w:rPr>
          <w:rFonts w:ascii="Verdana" w:eastAsia="宋体" w:hAnsi="Verdana" w:cs="宋体"/>
          <w:color w:val="000000"/>
          <w:kern w:val="0"/>
          <w:sz w:val="20"/>
          <w:szCs w:val="20"/>
        </w:rPr>
        <w:t>后，</w:t>
      </w:r>
      <w:r>
        <w:rPr>
          <w:rFonts w:ascii="Verdana" w:eastAsia="宋体" w:hAnsi="Verdana" w:cs="宋体"/>
          <w:color w:val="000000"/>
          <w:kern w:val="0"/>
          <w:sz w:val="20"/>
          <w:szCs w:val="20"/>
          <w:shd w:val="clear" w:color="auto" w:fill="FFFF00"/>
        </w:rPr>
        <w:t>创建的表默认大小是</w:t>
      </w:r>
      <w:r>
        <w:rPr>
          <w:rFonts w:ascii="Verdana" w:eastAsia="宋体" w:hAnsi="Verdana" w:cs="宋体"/>
          <w:color w:val="000000"/>
          <w:kern w:val="0"/>
          <w:sz w:val="20"/>
          <w:szCs w:val="20"/>
          <w:shd w:val="clear" w:color="auto" w:fill="FFFF00"/>
        </w:rPr>
        <w:t>96KB</w:t>
      </w:r>
      <w:r>
        <w:rPr>
          <w:rFonts w:ascii="Verdana" w:eastAsia="宋体" w:hAnsi="Verdana" w:cs="宋体"/>
          <w:color w:val="000000"/>
          <w:kern w:val="0"/>
          <w:sz w:val="20"/>
          <w:szCs w:val="20"/>
        </w:rPr>
        <w:t>。区是</w:t>
      </w:r>
      <w:r>
        <w:rPr>
          <w:rFonts w:ascii="Verdana" w:eastAsia="宋体" w:hAnsi="Verdana" w:cs="宋体"/>
          <w:color w:val="000000"/>
          <w:kern w:val="0"/>
          <w:sz w:val="20"/>
          <w:szCs w:val="20"/>
        </w:rPr>
        <w:t>64</w:t>
      </w:r>
      <w:r>
        <w:rPr>
          <w:rFonts w:ascii="Verdana" w:eastAsia="宋体" w:hAnsi="Verdana" w:cs="宋体"/>
          <w:color w:val="000000"/>
          <w:kern w:val="0"/>
          <w:sz w:val="20"/>
          <w:szCs w:val="20"/>
        </w:rPr>
        <w:t>个连续的页，那创建的表的大小至少是</w:t>
      </w:r>
      <w:r>
        <w:rPr>
          <w:rFonts w:ascii="Verdana" w:eastAsia="宋体" w:hAnsi="Verdana" w:cs="宋体"/>
          <w:color w:val="000000"/>
          <w:kern w:val="0"/>
          <w:sz w:val="20"/>
          <w:szCs w:val="20"/>
        </w:rPr>
        <w:t>1MB</w:t>
      </w:r>
      <w:r>
        <w:rPr>
          <w:rFonts w:ascii="Verdana" w:eastAsia="宋体" w:hAnsi="Verdana" w:cs="宋体"/>
          <w:color w:val="000000"/>
          <w:kern w:val="0"/>
          <w:sz w:val="20"/>
          <w:szCs w:val="20"/>
        </w:rPr>
        <w:t>才对啊？其实这是因为</w:t>
      </w:r>
      <w:r>
        <w:rPr>
          <w:rFonts w:ascii="Verdana" w:eastAsia="宋体" w:hAnsi="Verdana" w:cs="宋体"/>
          <w:color w:val="000000"/>
          <w:kern w:val="0"/>
          <w:sz w:val="20"/>
          <w:szCs w:val="20"/>
          <w:shd w:val="clear" w:color="auto" w:fill="FFFF00"/>
        </w:rPr>
        <w:t>在每个段开始时，先有</w:t>
      </w:r>
      <w:r>
        <w:rPr>
          <w:rFonts w:ascii="Verdana" w:eastAsia="宋体" w:hAnsi="Verdana" w:cs="宋体"/>
          <w:color w:val="FF0000"/>
          <w:kern w:val="0"/>
          <w:sz w:val="20"/>
          <w:szCs w:val="20"/>
          <w:shd w:val="clear" w:color="auto" w:fill="FFFF00"/>
        </w:rPr>
        <w:t>32</w:t>
      </w:r>
      <w:r>
        <w:rPr>
          <w:rFonts w:ascii="Verdana" w:eastAsia="宋体" w:hAnsi="Verdana" w:cs="宋体"/>
          <w:color w:val="FF0000"/>
          <w:kern w:val="0"/>
          <w:sz w:val="20"/>
          <w:szCs w:val="20"/>
          <w:shd w:val="clear" w:color="auto" w:fill="FFFF00"/>
        </w:rPr>
        <w:t>个页大小的碎片页</w:t>
      </w:r>
      <w:r>
        <w:rPr>
          <w:rFonts w:ascii="Verdana" w:eastAsia="宋体" w:hAnsi="Verdana" w:cs="宋体"/>
          <w:color w:val="000000"/>
          <w:kern w:val="0"/>
          <w:sz w:val="20"/>
          <w:szCs w:val="20"/>
          <w:shd w:val="clear" w:color="auto" w:fill="FFFF00"/>
        </w:rPr>
        <w:t>（</w:t>
      </w:r>
      <w:r>
        <w:rPr>
          <w:rFonts w:ascii="Verdana" w:eastAsia="宋体" w:hAnsi="Verdana" w:cs="宋体"/>
          <w:color w:val="000000"/>
          <w:kern w:val="0"/>
          <w:sz w:val="20"/>
          <w:szCs w:val="20"/>
          <w:shd w:val="clear" w:color="auto" w:fill="FFFF00"/>
        </w:rPr>
        <w:t>fragment page</w:t>
      </w:r>
      <w:r>
        <w:rPr>
          <w:rFonts w:ascii="Verdana" w:eastAsia="宋体" w:hAnsi="Verdana" w:cs="宋体"/>
          <w:color w:val="000000"/>
          <w:kern w:val="0"/>
          <w:sz w:val="20"/>
          <w:szCs w:val="20"/>
          <w:shd w:val="clear" w:color="auto" w:fill="FFFF00"/>
        </w:rPr>
        <w:t>）来存放数据，当这些页使用完之后才是</w:t>
      </w:r>
      <w:r>
        <w:rPr>
          <w:rFonts w:ascii="Verdana" w:eastAsia="宋体" w:hAnsi="Verdana" w:cs="宋体"/>
          <w:color w:val="000000"/>
          <w:kern w:val="0"/>
          <w:sz w:val="20"/>
          <w:szCs w:val="20"/>
          <w:shd w:val="clear" w:color="auto" w:fill="FFFF00"/>
        </w:rPr>
        <w:t>64</w:t>
      </w:r>
      <w:r>
        <w:rPr>
          <w:rFonts w:ascii="Verdana" w:eastAsia="宋体" w:hAnsi="Verdana" w:cs="宋体"/>
          <w:color w:val="000000"/>
          <w:kern w:val="0"/>
          <w:sz w:val="20"/>
          <w:szCs w:val="20"/>
          <w:shd w:val="clear" w:color="auto" w:fill="FFFF00"/>
        </w:rPr>
        <w:t>个连续页的申请。</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通过一个实验来显示</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存储引擎对于区的申请：</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create table t1 (</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col1 int not null auto_increment,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col2 varchar (7000),</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primary key(col1)</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)engine=InnoDB</w:t>
      </w:r>
      <w:r>
        <w:rPr>
          <w:rFonts w:ascii="Verdana" w:eastAsia="宋体" w:hAnsi="Verdana" w:cs="宋体"/>
          <w:color w:val="000000"/>
          <w:kern w:val="0"/>
          <w:sz w:val="20"/>
          <w:szCs w:val="20"/>
        </w:rPr>
        <w:t>；</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system ls -lh /usr/local/var/mysql/test/t1.ibd</w:t>
      </w:r>
    </w:p>
    <w:p w:rsidR="001A7847" w:rsidRDefault="001A7847">
      <w:pPr>
        <w:widowControl/>
        <w:shd w:val="clear" w:color="auto" w:fill="FFFFFF"/>
        <w:jc w:val="left"/>
        <w:rPr>
          <w:rFonts w:ascii="Verdana" w:eastAsia="宋体" w:hAnsi="Verdana" w:cs="宋体"/>
          <w:color w:val="000000"/>
          <w:kern w:val="0"/>
          <w:sz w:val="20"/>
          <w:szCs w:val="20"/>
        </w:rPr>
      </w:pPr>
    </w:p>
    <w:p w:rsidR="001A7847" w:rsidRDefault="007D395D">
      <w:pPr>
        <w:pStyle w:val="6"/>
      </w:pPr>
      <w:r>
        <w:t>页</w:t>
      </w:r>
    </w:p>
    <w:p w:rsidR="001A7847" w:rsidRDefault="001A7847">
      <w:pPr>
        <w:widowControl/>
        <w:shd w:val="clear" w:color="auto" w:fill="FFFFFF"/>
        <w:jc w:val="left"/>
        <w:rPr>
          <w:rFonts w:ascii="Verdana" w:eastAsia="宋体" w:hAnsi="Verdana" w:cs="宋体"/>
          <w:color w:val="000000"/>
          <w:kern w:val="0"/>
          <w:sz w:val="20"/>
          <w:szCs w:val="20"/>
        </w:rPr>
      </w:pP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lastRenderedPageBreak/>
        <w:t>同大多数数据库一样，</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有页（</w:t>
      </w:r>
      <w:r>
        <w:rPr>
          <w:rFonts w:ascii="Verdana" w:eastAsia="宋体" w:hAnsi="Verdana" w:cs="宋体"/>
          <w:color w:val="000000"/>
          <w:kern w:val="0"/>
          <w:sz w:val="20"/>
          <w:szCs w:val="20"/>
        </w:rPr>
        <w:t>page</w:t>
      </w:r>
      <w:r>
        <w:rPr>
          <w:rFonts w:ascii="Verdana" w:eastAsia="宋体" w:hAnsi="Verdana" w:cs="宋体"/>
          <w:color w:val="000000"/>
          <w:kern w:val="0"/>
          <w:sz w:val="20"/>
          <w:szCs w:val="20"/>
        </w:rPr>
        <w:t>）的概念（也可以称为块），</w:t>
      </w:r>
      <w:r>
        <w:rPr>
          <w:rFonts w:ascii="Verdana" w:eastAsia="宋体" w:hAnsi="Verdana" w:cs="宋体"/>
          <w:color w:val="000000"/>
          <w:kern w:val="0"/>
          <w:sz w:val="20"/>
          <w:szCs w:val="20"/>
          <w:shd w:val="clear" w:color="auto" w:fill="FFFF00"/>
        </w:rPr>
        <w:t>页是</w:t>
      </w:r>
      <w:r>
        <w:rPr>
          <w:rFonts w:ascii="Verdana" w:eastAsia="宋体" w:hAnsi="Verdana" w:cs="宋体"/>
          <w:color w:val="000000"/>
          <w:kern w:val="0"/>
          <w:sz w:val="20"/>
          <w:szCs w:val="20"/>
          <w:shd w:val="clear" w:color="auto" w:fill="FFFF00"/>
        </w:rPr>
        <w:t>InnoDB</w:t>
      </w:r>
      <w:r>
        <w:rPr>
          <w:rFonts w:ascii="Verdana" w:eastAsia="宋体" w:hAnsi="Verdana" w:cs="宋体"/>
          <w:color w:val="FF0000"/>
          <w:kern w:val="0"/>
          <w:sz w:val="20"/>
          <w:szCs w:val="20"/>
          <w:shd w:val="clear" w:color="auto" w:fill="FFFF00"/>
        </w:rPr>
        <w:t>磁盘管理</w:t>
      </w:r>
      <w:r>
        <w:rPr>
          <w:rFonts w:ascii="Verdana" w:eastAsia="宋体" w:hAnsi="Verdana" w:cs="宋体"/>
          <w:color w:val="000000"/>
          <w:kern w:val="0"/>
          <w:sz w:val="20"/>
          <w:szCs w:val="20"/>
          <w:shd w:val="clear" w:color="auto" w:fill="FFFF00"/>
        </w:rPr>
        <w:t>的最小单位。</w:t>
      </w:r>
      <w:r>
        <w:rPr>
          <w:rFonts w:ascii="Verdana" w:eastAsia="宋体" w:hAnsi="Verdana" w:cs="宋体"/>
          <w:color w:val="000000"/>
          <w:kern w:val="0"/>
          <w:sz w:val="20"/>
          <w:szCs w:val="20"/>
        </w:rPr>
        <w:t>与</w:t>
      </w:r>
      <w:r>
        <w:rPr>
          <w:rFonts w:ascii="Verdana" w:eastAsia="宋体" w:hAnsi="Verdana" w:cs="宋体"/>
          <w:color w:val="000000"/>
          <w:kern w:val="0"/>
          <w:sz w:val="20"/>
          <w:szCs w:val="20"/>
        </w:rPr>
        <w:t>Oracle</w:t>
      </w:r>
      <w:r>
        <w:rPr>
          <w:rFonts w:ascii="Verdana" w:eastAsia="宋体" w:hAnsi="Verdana" w:cs="宋体"/>
          <w:color w:val="000000"/>
          <w:kern w:val="0"/>
          <w:sz w:val="20"/>
          <w:szCs w:val="20"/>
        </w:rPr>
        <w:t>类似的是，</w:t>
      </w:r>
      <w:r>
        <w:rPr>
          <w:rFonts w:ascii="Verdana" w:eastAsia="宋体" w:hAnsi="Verdana" w:cs="宋体"/>
          <w:color w:val="000000"/>
          <w:kern w:val="0"/>
          <w:sz w:val="20"/>
          <w:szCs w:val="20"/>
        </w:rPr>
        <w:t>Microsoft SQL Server</w:t>
      </w:r>
      <w:r>
        <w:rPr>
          <w:rFonts w:ascii="Verdana" w:eastAsia="宋体" w:hAnsi="Verdana" w:cs="宋体"/>
          <w:color w:val="000000"/>
          <w:kern w:val="0"/>
          <w:sz w:val="20"/>
          <w:szCs w:val="20"/>
        </w:rPr>
        <w:t>数据库默认每页大小为</w:t>
      </w:r>
      <w:r>
        <w:rPr>
          <w:rFonts w:ascii="Verdana" w:eastAsia="宋体" w:hAnsi="Verdana" w:cs="宋体"/>
          <w:color w:val="000000"/>
          <w:kern w:val="0"/>
          <w:sz w:val="20"/>
          <w:szCs w:val="20"/>
        </w:rPr>
        <w:t>8KB</w:t>
      </w:r>
      <w:r>
        <w:rPr>
          <w:rFonts w:ascii="Verdana" w:eastAsia="宋体" w:hAnsi="Verdana" w:cs="宋体"/>
          <w:color w:val="000000"/>
          <w:kern w:val="0"/>
          <w:sz w:val="20"/>
          <w:szCs w:val="20"/>
        </w:rPr>
        <w:t>，不同于</w:t>
      </w:r>
      <w:r>
        <w:rPr>
          <w:rFonts w:ascii="Verdana" w:eastAsia="宋体" w:hAnsi="Verdana" w:cs="宋体"/>
          <w:color w:val="000000"/>
          <w:kern w:val="0"/>
          <w:sz w:val="20"/>
          <w:szCs w:val="20"/>
        </w:rPr>
        <w:t>InnoDB</w:t>
      </w:r>
      <w:r>
        <w:rPr>
          <w:rFonts w:ascii="Verdana" w:eastAsia="宋体" w:hAnsi="Verdana" w:cs="宋体"/>
          <w:color w:val="000000"/>
          <w:kern w:val="0"/>
          <w:sz w:val="20"/>
          <w:szCs w:val="20"/>
        </w:rPr>
        <w:t>页的大小（</w:t>
      </w:r>
      <w:r>
        <w:rPr>
          <w:rFonts w:ascii="Verdana" w:eastAsia="宋体" w:hAnsi="Verdana" w:cs="宋体"/>
          <w:color w:val="000000"/>
          <w:kern w:val="0"/>
          <w:sz w:val="20"/>
          <w:szCs w:val="20"/>
        </w:rPr>
        <w:t>16KB</w:t>
      </w:r>
      <w:r>
        <w:rPr>
          <w:rFonts w:ascii="Verdana" w:eastAsia="宋体" w:hAnsi="Verdana" w:cs="宋体"/>
          <w:color w:val="000000"/>
          <w:kern w:val="0"/>
          <w:sz w:val="20"/>
          <w:szCs w:val="20"/>
        </w:rPr>
        <w:t>），且不可以更改（也许通过更改源码可以）。</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常见的页类型有：</w:t>
      </w:r>
    </w:p>
    <w:p w:rsidR="001A7847" w:rsidRDefault="007D395D">
      <w:pPr>
        <w:pStyle w:val="af2"/>
        <w:numPr>
          <w:ilvl w:val="3"/>
          <w:numId w:val="36"/>
        </w:numPr>
        <w:ind w:firstLineChars="0"/>
        <w:rPr>
          <w:rFonts w:ascii="Verdana" w:eastAsia="宋体" w:hAnsi="Verdana" w:cs="宋体"/>
          <w:color w:val="000000"/>
          <w:kern w:val="0"/>
          <w:sz w:val="20"/>
          <w:szCs w:val="20"/>
        </w:rPr>
      </w:pPr>
      <w:r>
        <w:rPr>
          <w:rFonts w:ascii="Verdana" w:eastAsia="宋体" w:hAnsi="Verdana" w:cs="宋体"/>
          <w:color w:val="000000"/>
          <w:kern w:val="0"/>
          <w:sz w:val="20"/>
          <w:szCs w:val="20"/>
        </w:rPr>
        <w:t>数据页（</w:t>
      </w:r>
      <w:r>
        <w:rPr>
          <w:rFonts w:ascii="Verdana" w:eastAsia="宋体" w:hAnsi="Verdana" w:cs="宋体"/>
          <w:color w:val="000000"/>
          <w:kern w:val="0"/>
          <w:sz w:val="20"/>
          <w:szCs w:val="20"/>
        </w:rPr>
        <w:t>B-tree Node</w:t>
      </w:r>
      <w:r>
        <w:rPr>
          <w:rFonts w:ascii="Verdana" w:eastAsia="宋体" w:hAnsi="Verdana" w:cs="宋体"/>
          <w:color w:val="000000"/>
          <w:kern w:val="0"/>
          <w:sz w:val="20"/>
          <w:szCs w:val="20"/>
        </w:rPr>
        <w:t>）。</w:t>
      </w:r>
    </w:p>
    <w:p w:rsidR="001A7847" w:rsidRDefault="007D395D">
      <w:pPr>
        <w:pStyle w:val="af2"/>
        <w:numPr>
          <w:ilvl w:val="3"/>
          <w:numId w:val="36"/>
        </w:numPr>
        <w:ind w:firstLineChars="0"/>
        <w:rPr>
          <w:rFonts w:ascii="Verdana" w:eastAsia="宋体" w:hAnsi="Verdana" w:cs="宋体"/>
          <w:color w:val="000000"/>
          <w:kern w:val="0"/>
          <w:sz w:val="20"/>
          <w:szCs w:val="20"/>
        </w:rPr>
      </w:pPr>
      <w:r>
        <w:rPr>
          <w:rFonts w:ascii="Verdana" w:eastAsia="宋体" w:hAnsi="Verdana" w:cs="宋体"/>
          <w:color w:val="000000"/>
          <w:kern w:val="0"/>
          <w:sz w:val="20"/>
          <w:szCs w:val="20"/>
        </w:rPr>
        <w:t>Undo</w:t>
      </w:r>
      <w:r>
        <w:rPr>
          <w:rFonts w:ascii="Verdana" w:eastAsia="宋体" w:hAnsi="Verdana" w:cs="宋体"/>
          <w:color w:val="000000"/>
          <w:kern w:val="0"/>
          <w:sz w:val="20"/>
          <w:szCs w:val="20"/>
        </w:rPr>
        <w:t>页（</w:t>
      </w:r>
      <w:r>
        <w:rPr>
          <w:rFonts w:ascii="Verdana" w:eastAsia="宋体" w:hAnsi="Verdana" w:cs="宋体"/>
          <w:color w:val="000000"/>
          <w:kern w:val="0"/>
          <w:sz w:val="20"/>
          <w:szCs w:val="20"/>
        </w:rPr>
        <w:t>Undo Log Page</w:t>
      </w:r>
      <w:r>
        <w:rPr>
          <w:rFonts w:ascii="Verdana" w:eastAsia="宋体" w:hAnsi="Verdana" w:cs="宋体"/>
          <w:color w:val="000000"/>
          <w:kern w:val="0"/>
          <w:sz w:val="20"/>
          <w:szCs w:val="20"/>
        </w:rPr>
        <w:t>）。</w:t>
      </w:r>
    </w:p>
    <w:p w:rsidR="001A7847" w:rsidRDefault="007D395D">
      <w:pPr>
        <w:pStyle w:val="af2"/>
        <w:numPr>
          <w:ilvl w:val="3"/>
          <w:numId w:val="36"/>
        </w:numPr>
        <w:ind w:firstLineChars="0"/>
        <w:rPr>
          <w:rFonts w:ascii="Verdana" w:eastAsia="宋体" w:hAnsi="Verdana" w:cs="宋体"/>
          <w:color w:val="000000"/>
          <w:kern w:val="0"/>
          <w:sz w:val="20"/>
          <w:szCs w:val="20"/>
        </w:rPr>
      </w:pPr>
      <w:r>
        <w:rPr>
          <w:rFonts w:ascii="Verdana" w:eastAsia="宋体" w:hAnsi="Verdana" w:cs="宋体"/>
          <w:color w:val="000000"/>
          <w:kern w:val="0"/>
          <w:sz w:val="20"/>
          <w:szCs w:val="20"/>
        </w:rPr>
        <w:t>系统页（</w:t>
      </w:r>
      <w:r>
        <w:rPr>
          <w:rFonts w:ascii="Verdana" w:eastAsia="宋体" w:hAnsi="Verdana" w:cs="宋体"/>
          <w:color w:val="000000"/>
          <w:kern w:val="0"/>
          <w:sz w:val="20"/>
          <w:szCs w:val="20"/>
        </w:rPr>
        <w:t>System Page</w:t>
      </w:r>
      <w:r>
        <w:rPr>
          <w:rFonts w:ascii="Verdana" w:eastAsia="宋体" w:hAnsi="Verdana" w:cs="宋体"/>
          <w:color w:val="000000"/>
          <w:kern w:val="0"/>
          <w:sz w:val="20"/>
          <w:szCs w:val="20"/>
        </w:rPr>
        <w:t>）。</w:t>
      </w:r>
    </w:p>
    <w:p w:rsidR="001A7847" w:rsidRDefault="007D395D">
      <w:pPr>
        <w:pStyle w:val="af2"/>
        <w:numPr>
          <w:ilvl w:val="3"/>
          <w:numId w:val="36"/>
        </w:numPr>
        <w:ind w:firstLineChars="0"/>
        <w:rPr>
          <w:rFonts w:ascii="Verdana" w:eastAsia="宋体" w:hAnsi="Verdana" w:cs="宋体"/>
          <w:color w:val="000000"/>
          <w:kern w:val="0"/>
          <w:sz w:val="20"/>
          <w:szCs w:val="20"/>
        </w:rPr>
      </w:pPr>
      <w:r>
        <w:rPr>
          <w:rFonts w:ascii="Verdana" w:eastAsia="宋体" w:hAnsi="Verdana" w:cs="宋体"/>
          <w:color w:val="000000"/>
          <w:kern w:val="0"/>
          <w:sz w:val="20"/>
          <w:szCs w:val="20"/>
        </w:rPr>
        <w:t>事务数据页（</w:t>
      </w:r>
      <w:r>
        <w:rPr>
          <w:rFonts w:ascii="Verdana" w:eastAsia="宋体" w:hAnsi="Verdana" w:cs="宋体"/>
          <w:color w:val="000000"/>
          <w:kern w:val="0"/>
          <w:sz w:val="20"/>
          <w:szCs w:val="20"/>
        </w:rPr>
        <w:t>Transaction system Page</w:t>
      </w:r>
      <w:r>
        <w:rPr>
          <w:rFonts w:ascii="Verdana" w:eastAsia="宋体" w:hAnsi="Verdana" w:cs="宋体"/>
          <w:color w:val="000000"/>
          <w:kern w:val="0"/>
          <w:sz w:val="20"/>
          <w:szCs w:val="20"/>
        </w:rPr>
        <w:t>）。</w:t>
      </w:r>
    </w:p>
    <w:p w:rsidR="001A7847" w:rsidRDefault="007D395D">
      <w:pPr>
        <w:pStyle w:val="af2"/>
        <w:numPr>
          <w:ilvl w:val="3"/>
          <w:numId w:val="36"/>
        </w:numPr>
        <w:ind w:firstLineChars="0"/>
        <w:rPr>
          <w:rFonts w:ascii="Verdana" w:eastAsia="宋体" w:hAnsi="Verdana" w:cs="宋体"/>
          <w:color w:val="000000"/>
          <w:kern w:val="0"/>
          <w:sz w:val="20"/>
          <w:szCs w:val="20"/>
        </w:rPr>
      </w:pPr>
      <w:r>
        <w:rPr>
          <w:rFonts w:ascii="Verdana" w:eastAsia="宋体" w:hAnsi="Verdana" w:cs="宋体"/>
          <w:color w:val="000000"/>
          <w:kern w:val="0"/>
          <w:sz w:val="20"/>
          <w:szCs w:val="20"/>
        </w:rPr>
        <w:t>插入缓冲位图页（</w:t>
      </w:r>
      <w:r>
        <w:rPr>
          <w:rFonts w:ascii="Verdana" w:eastAsia="宋体" w:hAnsi="Verdana" w:cs="宋体"/>
          <w:color w:val="000000"/>
          <w:kern w:val="0"/>
          <w:sz w:val="20"/>
          <w:szCs w:val="20"/>
        </w:rPr>
        <w:t>Insert Buffer Bitmap</w:t>
      </w:r>
      <w:r>
        <w:rPr>
          <w:rFonts w:ascii="Verdana" w:eastAsia="宋体" w:hAnsi="Verdana" w:cs="宋体"/>
          <w:color w:val="000000"/>
          <w:kern w:val="0"/>
          <w:sz w:val="20"/>
          <w:szCs w:val="20"/>
        </w:rPr>
        <w:t>）。</w:t>
      </w:r>
    </w:p>
    <w:p w:rsidR="001A7847" w:rsidRDefault="007D395D">
      <w:pPr>
        <w:pStyle w:val="af2"/>
        <w:numPr>
          <w:ilvl w:val="3"/>
          <w:numId w:val="36"/>
        </w:numPr>
        <w:ind w:firstLineChars="0"/>
        <w:rPr>
          <w:rFonts w:ascii="Verdana" w:eastAsia="宋体" w:hAnsi="Verdana" w:cs="宋体"/>
          <w:color w:val="000000"/>
          <w:kern w:val="0"/>
          <w:sz w:val="20"/>
          <w:szCs w:val="20"/>
        </w:rPr>
      </w:pPr>
      <w:r>
        <w:rPr>
          <w:rFonts w:ascii="Verdana" w:eastAsia="宋体" w:hAnsi="Verdana" w:cs="宋体"/>
          <w:color w:val="000000"/>
          <w:kern w:val="0"/>
          <w:sz w:val="20"/>
          <w:szCs w:val="20"/>
        </w:rPr>
        <w:t>插入缓冲空闲列表页（</w:t>
      </w:r>
      <w:r>
        <w:rPr>
          <w:rFonts w:ascii="Verdana" w:eastAsia="宋体" w:hAnsi="Verdana" w:cs="宋体"/>
          <w:color w:val="000000"/>
          <w:kern w:val="0"/>
          <w:sz w:val="20"/>
          <w:szCs w:val="20"/>
        </w:rPr>
        <w:t>Insert Buffer Free List</w:t>
      </w:r>
      <w:r>
        <w:rPr>
          <w:rFonts w:ascii="Verdana" w:eastAsia="宋体" w:hAnsi="Verdana" w:cs="宋体"/>
          <w:color w:val="000000"/>
          <w:kern w:val="0"/>
          <w:sz w:val="20"/>
          <w:szCs w:val="20"/>
        </w:rPr>
        <w:t>）。</w:t>
      </w:r>
    </w:p>
    <w:p w:rsidR="001A7847" w:rsidRDefault="007D395D">
      <w:pPr>
        <w:pStyle w:val="af2"/>
        <w:numPr>
          <w:ilvl w:val="3"/>
          <w:numId w:val="36"/>
        </w:numPr>
        <w:ind w:firstLineChars="0"/>
        <w:rPr>
          <w:rFonts w:ascii="Verdana" w:eastAsia="宋体" w:hAnsi="Verdana" w:cs="宋体"/>
          <w:color w:val="000000"/>
          <w:kern w:val="0"/>
          <w:sz w:val="20"/>
          <w:szCs w:val="20"/>
        </w:rPr>
      </w:pPr>
      <w:r>
        <w:rPr>
          <w:rFonts w:ascii="Verdana" w:eastAsia="宋体" w:hAnsi="Verdana" w:cs="宋体"/>
          <w:color w:val="000000"/>
          <w:kern w:val="0"/>
          <w:sz w:val="20"/>
          <w:szCs w:val="20"/>
        </w:rPr>
        <w:t>未压缩的二进制大对象页（</w:t>
      </w:r>
      <w:r>
        <w:rPr>
          <w:rFonts w:ascii="Verdana" w:eastAsia="宋体" w:hAnsi="Verdana" w:cs="宋体"/>
          <w:color w:val="000000"/>
          <w:kern w:val="0"/>
          <w:sz w:val="20"/>
          <w:szCs w:val="20"/>
        </w:rPr>
        <w:t>Uncompressed BLOB Page</w:t>
      </w:r>
      <w:r>
        <w:rPr>
          <w:rFonts w:ascii="Verdana" w:eastAsia="宋体" w:hAnsi="Verdana" w:cs="宋体"/>
          <w:color w:val="000000"/>
          <w:kern w:val="0"/>
          <w:sz w:val="20"/>
          <w:szCs w:val="20"/>
        </w:rPr>
        <w:t>）。</w:t>
      </w:r>
    </w:p>
    <w:p w:rsidR="001A7847" w:rsidRDefault="007D395D">
      <w:pPr>
        <w:pStyle w:val="af2"/>
        <w:numPr>
          <w:ilvl w:val="3"/>
          <w:numId w:val="36"/>
        </w:numPr>
        <w:ind w:firstLineChars="0"/>
        <w:rPr>
          <w:rFonts w:ascii="Verdana" w:eastAsia="宋体" w:hAnsi="Verdana" w:cs="宋体"/>
          <w:color w:val="000000"/>
          <w:kern w:val="0"/>
          <w:sz w:val="20"/>
          <w:szCs w:val="20"/>
        </w:rPr>
      </w:pPr>
      <w:r>
        <w:rPr>
          <w:rFonts w:ascii="Verdana" w:eastAsia="宋体" w:hAnsi="Verdana" w:cs="宋体"/>
          <w:color w:val="000000"/>
          <w:kern w:val="0"/>
          <w:sz w:val="20"/>
          <w:szCs w:val="20"/>
        </w:rPr>
        <w:t>压缩的二进制大对象页（</w:t>
      </w:r>
      <w:r>
        <w:rPr>
          <w:rFonts w:ascii="Verdana" w:eastAsia="宋体" w:hAnsi="Verdana" w:cs="宋体"/>
          <w:color w:val="000000"/>
          <w:kern w:val="0"/>
          <w:sz w:val="20"/>
          <w:szCs w:val="20"/>
        </w:rPr>
        <w:t>Compressed BLOB Page</w:t>
      </w:r>
      <w:r>
        <w:rPr>
          <w:rFonts w:ascii="Verdana" w:eastAsia="宋体" w:hAnsi="Verdana" w:cs="宋体"/>
          <w:color w:val="000000"/>
          <w:kern w:val="0"/>
          <w:sz w:val="20"/>
          <w:szCs w:val="20"/>
        </w:rPr>
        <w:t>）。</w:t>
      </w:r>
    </w:p>
    <w:p w:rsidR="001A7847" w:rsidRDefault="001A7847">
      <w:pPr>
        <w:tabs>
          <w:tab w:val="left" w:pos="1680"/>
        </w:tabs>
        <w:rPr>
          <w:rFonts w:ascii="Verdana" w:eastAsia="宋体" w:hAnsi="Verdana" w:cs="宋体"/>
          <w:color w:val="000000"/>
          <w:kern w:val="0"/>
          <w:sz w:val="20"/>
          <w:szCs w:val="20"/>
        </w:rPr>
      </w:pPr>
    </w:p>
    <w:p w:rsidR="001A7847" w:rsidRDefault="007D395D">
      <w:pPr>
        <w:pStyle w:val="7"/>
      </w:pPr>
      <w:r>
        <w:t>InnoDB</w:t>
      </w:r>
      <w:r>
        <w:t>数据页结构</w:t>
      </w:r>
    </w:p>
    <w:p w:rsidR="001A7847" w:rsidRDefault="007D395D">
      <w:pPr>
        <w:tabs>
          <w:tab w:val="left" w:pos="1680"/>
        </w:tabs>
        <w:rPr>
          <w:rFonts w:ascii="Arial" w:hAnsi="Arial" w:cs="Arial"/>
          <w:color w:val="2F2F2F"/>
          <w:shd w:val="clear" w:color="auto" w:fill="FFFFFF"/>
        </w:rPr>
      </w:pPr>
      <w:r>
        <w:rPr>
          <w:rFonts w:ascii="Arial" w:hAnsi="Arial" w:cs="Arial"/>
          <w:color w:val="2F2F2F"/>
          <w:shd w:val="clear" w:color="auto" w:fill="FFFFFF"/>
        </w:rPr>
        <w:t>InnoDB</w:t>
      </w:r>
      <w:r>
        <w:rPr>
          <w:rFonts w:ascii="Arial" w:hAnsi="Arial" w:cs="Arial"/>
          <w:color w:val="2F2F2F"/>
          <w:shd w:val="clear" w:color="auto" w:fill="FFFFFF"/>
        </w:rPr>
        <w:t>数据页结构如下图：</w:t>
      </w:r>
    </w:p>
    <w:p w:rsidR="001A7847" w:rsidRDefault="007D395D">
      <w:pPr>
        <w:tabs>
          <w:tab w:val="left" w:pos="1680"/>
        </w:tabs>
        <w:rPr>
          <w:rFonts w:ascii="Verdana" w:eastAsia="宋体" w:hAnsi="Verdana" w:cs="宋体"/>
          <w:color w:val="000000"/>
          <w:kern w:val="0"/>
          <w:sz w:val="20"/>
          <w:szCs w:val="20"/>
        </w:rPr>
      </w:pPr>
      <w:r>
        <w:rPr>
          <w:noProof/>
        </w:rPr>
        <w:drawing>
          <wp:inline distT="0" distB="0" distL="0" distR="0">
            <wp:extent cx="5274310" cy="4088130"/>
            <wp:effectExtent l="0" t="0" r="2540"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86"/>
                    <a:stretch>
                      <a:fillRect/>
                    </a:stretch>
                  </pic:blipFill>
                  <pic:spPr>
                    <a:xfrm>
                      <a:off x="0" y="0"/>
                      <a:ext cx="5274310" cy="4088201"/>
                    </a:xfrm>
                    <a:prstGeom prst="rect">
                      <a:avLst/>
                    </a:prstGeom>
                  </pic:spPr>
                </pic:pic>
              </a:graphicData>
            </a:graphic>
          </wp:inline>
        </w:drawing>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其中File Header、Page Header、File Trailer的大小是固定的，分别为38，56，8字节，这些空间用来标记该页的一些信息，如Checksum，数据页所在B+树索引的层数等。User Records、Free Space、Page Directory这些部分为实际的行记录存储空间，因此大小是动态的。</w:t>
      </w:r>
    </w:p>
    <w:p w:rsidR="001A7847" w:rsidRDefault="001A7847">
      <w:pPr>
        <w:tabs>
          <w:tab w:val="left" w:pos="1680"/>
        </w:tabs>
        <w:rPr>
          <w:rFonts w:ascii="Verdana" w:eastAsia="宋体" w:hAnsi="Verdana" w:cs="宋体"/>
          <w:color w:val="000000"/>
          <w:kern w:val="0"/>
          <w:sz w:val="20"/>
          <w:szCs w:val="20"/>
        </w:rPr>
      </w:pPr>
    </w:p>
    <w:p w:rsidR="001A7847" w:rsidRDefault="007D395D">
      <w:pPr>
        <w:tabs>
          <w:tab w:val="left" w:pos="1680"/>
        </w:tabs>
        <w:rPr>
          <w:rStyle w:val="ac"/>
          <w:rFonts w:ascii="Arial" w:hAnsi="Arial" w:cs="Arial"/>
          <w:color w:val="2F2F2F"/>
          <w:shd w:val="clear" w:color="auto" w:fill="FFFFFF"/>
        </w:rPr>
      </w:pPr>
      <w:r>
        <w:rPr>
          <w:rStyle w:val="ac"/>
          <w:rFonts w:ascii="Arial" w:hAnsi="Arial" w:cs="Arial"/>
          <w:color w:val="2F2F2F"/>
          <w:shd w:val="clear" w:color="auto" w:fill="FFFFFF"/>
        </w:rPr>
        <w:t>File Header</w:t>
      </w:r>
      <w:r>
        <w:rPr>
          <w:rStyle w:val="ac"/>
          <w:rFonts w:ascii="Arial" w:hAnsi="Arial" w:cs="Arial" w:hint="eastAsia"/>
          <w:color w:val="2F2F2F"/>
          <w:shd w:val="clear" w:color="auto" w:fill="FFFFFF"/>
        </w:rPr>
        <w:t xml:space="preserve"> :</w:t>
      </w:r>
    </w:p>
    <w:p w:rsidR="001A7847" w:rsidRDefault="007D395D">
      <w:pPr>
        <w:tabs>
          <w:tab w:val="left" w:pos="1680"/>
        </w:tabs>
        <w:rPr>
          <w:rFonts w:ascii="Arial" w:hAnsi="Arial" w:cs="Arial"/>
          <w:color w:val="2F2F2F"/>
          <w:shd w:val="clear" w:color="auto" w:fill="FFFFFF"/>
        </w:rPr>
      </w:pPr>
      <w:r>
        <w:rPr>
          <w:rFonts w:ascii="Arial" w:hAnsi="Arial" w:cs="Arial"/>
          <w:color w:val="2F2F2F"/>
          <w:shd w:val="clear" w:color="auto" w:fill="FFFFFF"/>
        </w:rPr>
        <w:lastRenderedPageBreak/>
        <w:t>用来记录页的一些头信息，由表中</w:t>
      </w:r>
      <w:r>
        <w:rPr>
          <w:rFonts w:ascii="Arial" w:hAnsi="Arial" w:cs="Arial"/>
          <w:color w:val="2F2F2F"/>
          <w:shd w:val="clear" w:color="auto" w:fill="FFFFFF"/>
        </w:rPr>
        <w:t>8</w:t>
      </w:r>
      <w:r>
        <w:rPr>
          <w:rFonts w:ascii="Arial" w:hAnsi="Arial" w:cs="Arial"/>
          <w:color w:val="2F2F2F"/>
          <w:shd w:val="clear" w:color="auto" w:fill="FFFFFF"/>
        </w:rPr>
        <w:t>个部分组成，共占</w:t>
      </w:r>
      <w:r>
        <w:rPr>
          <w:rFonts w:ascii="Arial" w:hAnsi="Arial" w:cs="Arial"/>
          <w:color w:val="2F2F2F"/>
          <w:shd w:val="clear" w:color="auto" w:fill="FFFFFF"/>
        </w:rPr>
        <w:t>38</w:t>
      </w:r>
      <w:r>
        <w:rPr>
          <w:rFonts w:ascii="Arial" w:hAnsi="Arial" w:cs="Arial"/>
          <w:color w:val="2F2F2F"/>
          <w:shd w:val="clear" w:color="auto" w:fill="FFFFFF"/>
        </w:rPr>
        <w:t>字节。各部分代表信息如下表所示：</w:t>
      </w:r>
    </w:p>
    <w:p w:rsidR="001A7847" w:rsidRDefault="001A7847">
      <w:pPr>
        <w:tabs>
          <w:tab w:val="left" w:pos="1680"/>
        </w:tabs>
        <w:rPr>
          <w:rFonts w:ascii="Arial" w:hAnsi="Arial" w:cs="Arial"/>
          <w:color w:val="2F2F2F"/>
          <w:shd w:val="clear" w:color="auto" w:fill="FFFFFF"/>
        </w:rPr>
      </w:pPr>
    </w:p>
    <w:p w:rsidR="001A7847" w:rsidRDefault="007D395D">
      <w:pPr>
        <w:tabs>
          <w:tab w:val="left" w:pos="1680"/>
        </w:tabs>
        <w:rPr>
          <w:rFonts w:ascii="Verdana" w:eastAsia="宋体" w:hAnsi="Verdana" w:cs="宋体"/>
          <w:color w:val="000000"/>
          <w:kern w:val="0"/>
          <w:sz w:val="20"/>
          <w:szCs w:val="20"/>
        </w:rPr>
      </w:pPr>
      <w:r>
        <w:rPr>
          <w:noProof/>
        </w:rPr>
        <w:drawing>
          <wp:inline distT="0" distB="0" distL="0" distR="0">
            <wp:extent cx="5274310" cy="2851150"/>
            <wp:effectExtent l="0" t="0" r="254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7"/>
                    <a:stretch>
                      <a:fillRect/>
                    </a:stretch>
                  </pic:blipFill>
                  <pic:spPr>
                    <a:xfrm>
                      <a:off x="0" y="0"/>
                      <a:ext cx="5274310" cy="2851424"/>
                    </a:xfrm>
                    <a:prstGeom prst="rect">
                      <a:avLst/>
                    </a:prstGeom>
                  </pic:spPr>
                </pic:pic>
              </a:graphicData>
            </a:graphic>
          </wp:inline>
        </w:drawing>
      </w:r>
    </w:p>
    <w:p w:rsidR="001A7847" w:rsidRDefault="001A7847">
      <w:pPr>
        <w:tabs>
          <w:tab w:val="left" w:pos="1680"/>
        </w:tabs>
        <w:rPr>
          <w:rFonts w:ascii="Verdana" w:eastAsia="宋体" w:hAnsi="Verdana" w:cs="宋体"/>
          <w:color w:val="000000"/>
          <w:kern w:val="0"/>
          <w:sz w:val="20"/>
          <w:szCs w:val="20"/>
        </w:rPr>
      </w:pPr>
    </w:p>
    <w:p w:rsidR="001A7847" w:rsidRDefault="007D395D">
      <w:pPr>
        <w:tabs>
          <w:tab w:val="left" w:pos="1680"/>
        </w:tabs>
        <w:rPr>
          <w:rFonts w:ascii="Verdana" w:eastAsia="宋体" w:hAnsi="Verdana" w:cs="宋体"/>
          <w:color w:val="000000"/>
          <w:kern w:val="0"/>
          <w:sz w:val="20"/>
          <w:szCs w:val="20"/>
        </w:rPr>
      </w:pPr>
      <w:r>
        <w:rPr>
          <w:noProof/>
        </w:rPr>
        <w:drawing>
          <wp:inline distT="0" distB="0" distL="0" distR="0">
            <wp:extent cx="5274310" cy="2411730"/>
            <wp:effectExtent l="0" t="0" r="254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88"/>
                    <a:stretch>
                      <a:fillRect/>
                    </a:stretch>
                  </pic:blipFill>
                  <pic:spPr>
                    <a:xfrm>
                      <a:off x="0" y="0"/>
                      <a:ext cx="5274310" cy="2411898"/>
                    </a:xfrm>
                    <a:prstGeom prst="rect">
                      <a:avLst/>
                    </a:prstGeom>
                  </pic:spPr>
                </pic:pic>
              </a:graphicData>
            </a:graphic>
          </wp:inline>
        </w:drawing>
      </w:r>
    </w:p>
    <w:p w:rsidR="001A7847" w:rsidRDefault="007D395D">
      <w:pPr>
        <w:tabs>
          <w:tab w:val="left" w:pos="1680"/>
        </w:tabs>
        <w:rPr>
          <w:rStyle w:val="ac"/>
          <w:rFonts w:ascii="Arial" w:hAnsi="Arial" w:cs="Arial"/>
          <w:color w:val="2F2F2F"/>
          <w:shd w:val="clear" w:color="auto" w:fill="FFFFFF"/>
        </w:rPr>
      </w:pPr>
      <w:r>
        <w:rPr>
          <w:rStyle w:val="ac"/>
          <w:rFonts w:ascii="Arial" w:hAnsi="Arial" w:cs="Arial"/>
          <w:color w:val="2F2F2F"/>
          <w:shd w:val="clear" w:color="auto" w:fill="FFFFFF"/>
        </w:rPr>
        <w:t>Page Header</w:t>
      </w:r>
      <w:r>
        <w:rPr>
          <w:rStyle w:val="ac"/>
          <w:rFonts w:ascii="Arial" w:hAnsi="Arial" w:cs="Arial" w:hint="eastAsia"/>
          <w:color w:val="2F2F2F"/>
          <w:shd w:val="clear" w:color="auto" w:fill="FFFFFF"/>
        </w:rPr>
        <w:t xml:space="preserve"> : </w:t>
      </w:r>
    </w:p>
    <w:p w:rsidR="001A7847" w:rsidRDefault="007D395D">
      <w:pPr>
        <w:tabs>
          <w:tab w:val="left" w:pos="1680"/>
        </w:tabs>
        <w:rPr>
          <w:rFonts w:ascii="Arial" w:hAnsi="Arial" w:cs="Arial"/>
          <w:color w:val="2F2F2F"/>
          <w:shd w:val="clear" w:color="auto" w:fill="FFFFFF"/>
        </w:rPr>
      </w:pPr>
      <w:r>
        <w:rPr>
          <w:rFonts w:ascii="Arial" w:hAnsi="Arial" w:cs="Arial"/>
          <w:color w:val="2F2F2F"/>
          <w:shd w:val="clear" w:color="auto" w:fill="FFFFFF"/>
        </w:rPr>
        <w:t>用来记录数据页的状态信息，</w:t>
      </w:r>
      <w:r>
        <w:rPr>
          <w:rFonts w:ascii="Arial" w:hAnsi="Arial" w:cs="Arial"/>
          <w:color w:val="2F2F2F"/>
          <w:shd w:val="clear" w:color="auto" w:fill="FFFFFF"/>
        </w:rPr>
        <w:t>14</w:t>
      </w:r>
      <w:r>
        <w:rPr>
          <w:rFonts w:ascii="Arial" w:hAnsi="Arial" w:cs="Arial"/>
          <w:color w:val="2F2F2F"/>
          <w:shd w:val="clear" w:color="auto" w:fill="FFFFFF"/>
        </w:rPr>
        <w:t>个部分组成，共占</w:t>
      </w:r>
      <w:r>
        <w:rPr>
          <w:rFonts w:ascii="Arial" w:hAnsi="Arial" w:cs="Arial"/>
          <w:color w:val="2F2F2F"/>
          <w:shd w:val="clear" w:color="auto" w:fill="FFFFFF"/>
        </w:rPr>
        <w:t>56</w:t>
      </w:r>
      <w:r>
        <w:rPr>
          <w:rFonts w:ascii="Arial" w:hAnsi="Arial" w:cs="Arial"/>
          <w:color w:val="2F2F2F"/>
          <w:shd w:val="clear" w:color="auto" w:fill="FFFFFF"/>
        </w:rPr>
        <w:t>字节。各部分代表信息如下表所示：</w:t>
      </w:r>
    </w:p>
    <w:p w:rsidR="001A7847" w:rsidRDefault="007D395D">
      <w:pPr>
        <w:tabs>
          <w:tab w:val="left" w:pos="1680"/>
        </w:tabs>
        <w:rPr>
          <w:rFonts w:ascii="Verdana" w:eastAsia="宋体" w:hAnsi="Verdana" w:cs="宋体"/>
          <w:color w:val="000000"/>
          <w:kern w:val="0"/>
          <w:sz w:val="20"/>
          <w:szCs w:val="20"/>
        </w:rPr>
      </w:pPr>
      <w:r>
        <w:rPr>
          <w:noProof/>
        </w:rPr>
        <w:lastRenderedPageBreak/>
        <w:drawing>
          <wp:inline distT="0" distB="0" distL="0" distR="0">
            <wp:extent cx="5274310" cy="31692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89"/>
                    <a:stretch>
                      <a:fillRect/>
                    </a:stretch>
                  </pic:blipFill>
                  <pic:spPr>
                    <a:xfrm>
                      <a:off x="0" y="0"/>
                      <a:ext cx="5274310" cy="3169470"/>
                    </a:xfrm>
                    <a:prstGeom prst="rect">
                      <a:avLst/>
                    </a:prstGeom>
                  </pic:spPr>
                </pic:pic>
              </a:graphicData>
            </a:graphic>
          </wp:inline>
        </w:drawing>
      </w:r>
    </w:p>
    <w:p w:rsidR="001A7847" w:rsidRDefault="007D395D">
      <w:pPr>
        <w:tabs>
          <w:tab w:val="left" w:pos="1680"/>
        </w:tabs>
        <w:rPr>
          <w:rFonts w:ascii="Verdana" w:eastAsia="宋体" w:hAnsi="Verdana" w:cs="宋体"/>
          <w:color w:val="000000"/>
          <w:kern w:val="0"/>
          <w:sz w:val="20"/>
          <w:szCs w:val="20"/>
        </w:rPr>
      </w:pPr>
      <w:r>
        <w:rPr>
          <w:noProof/>
        </w:rPr>
        <w:drawing>
          <wp:inline distT="0" distB="0" distL="0" distR="0">
            <wp:extent cx="5274310" cy="1209675"/>
            <wp:effectExtent l="0" t="0" r="254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90"/>
                    <a:stretch>
                      <a:fillRect/>
                    </a:stretch>
                  </pic:blipFill>
                  <pic:spPr>
                    <a:xfrm>
                      <a:off x="0" y="0"/>
                      <a:ext cx="5274310" cy="1209917"/>
                    </a:xfrm>
                    <a:prstGeom prst="rect">
                      <a:avLst/>
                    </a:prstGeom>
                  </pic:spPr>
                </pic:pic>
              </a:graphicData>
            </a:graphic>
          </wp:inline>
        </w:drawing>
      </w:r>
    </w:p>
    <w:p w:rsidR="001A7847" w:rsidRDefault="007D395D">
      <w:pPr>
        <w:tabs>
          <w:tab w:val="left" w:pos="1680"/>
        </w:tabs>
        <w:rPr>
          <w:rStyle w:val="ac"/>
          <w:rFonts w:ascii="Arial" w:hAnsi="Arial" w:cs="Arial"/>
          <w:color w:val="2F2F2F"/>
          <w:shd w:val="clear" w:color="auto" w:fill="FFFFFF"/>
        </w:rPr>
      </w:pPr>
      <w:r>
        <w:rPr>
          <w:rStyle w:val="ac"/>
          <w:rFonts w:ascii="Arial" w:hAnsi="Arial" w:cs="Arial"/>
          <w:color w:val="2F2F2F"/>
          <w:shd w:val="clear" w:color="auto" w:fill="FFFFFF"/>
        </w:rPr>
        <w:t>Infimum</w:t>
      </w:r>
      <w:r>
        <w:rPr>
          <w:rStyle w:val="ac"/>
          <w:rFonts w:ascii="Arial" w:hAnsi="Arial" w:cs="Arial"/>
          <w:color w:val="2F2F2F"/>
          <w:shd w:val="clear" w:color="auto" w:fill="FFFFFF"/>
        </w:rPr>
        <w:t>和</w:t>
      </w:r>
      <w:r>
        <w:rPr>
          <w:rStyle w:val="ac"/>
          <w:rFonts w:ascii="Arial" w:hAnsi="Arial" w:cs="Arial"/>
          <w:color w:val="2F2F2F"/>
          <w:shd w:val="clear" w:color="auto" w:fill="FFFFFF"/>
        </w:rPr>
        <w:t>Supermum Record</w:t>
      </w:r>
      <w:r>
        <w:rPr>
          <w:rStyle w:val="ac"/>
          <w:rFonts w:ascii="Arial" w:hAnsi="Arial" w:cs="Arial" w:hint="eastAsia"/>
          <w:color w:val="2F2F2F"/>
          <w:shd w:val="clear" w:color="auto" w:fill="FFFFFF"/>
        </w:rPr>
        <w:t>:</w:t>
      </w:r>
    </w:p>
    <w:p w:rsidR="001A7847" w:rsidRDefault="007D395D">
      <w:pPr>
        <w:tabs>
          <w:tab w:val="left" w:pos="1680"/>
        </w:tabs>
        <w:rPr>
          <w:rFonts w:ascii="Arial" w:hAnsi="Arial" w:cs="Arial"/>
          <w:color w:val="2F2F2F"/>
          <w:shd w:val="clear" w:color="auto" w:fill="FFFFFF"/>
        </w:rPr>
      </w:pPr>
      <w:r>
        <w:rPr>
          <w:rFonts w:ascii="Arial" w:hAnsi="Arial" w:cs="Arial"/>
          <w:color w:val="2F2F2F"/>
          <w:shd w:val="clear" w:color="auto" w:fill="FFFFFF"/>
        </w:rPr>
        <w:t>是</w:t>
      </w:r>
      <w:r>
        <w:rPr>
          <w:rFonts w:ascii="Arial" w:hAnsi="Arial" w:cs="Arial"/>
          <w:color w:val="2F2F2F"/>
          <w:shd w:val="clear" w:color="auto" w:fill="FFFFFF"/>
        </w:rPr>
        <w:t>InnoDB</w:t>
      </w:r>
      <w:r>
        <w:rPr>
          <w:rFonts w:ascii="Arial" w:hAnsi="Arial" w:cs="Arial"/>
          <w:color w:val="2F2F2F"/>
          <w:shd w:val="clear" w:color="auto" w:fill="FFFFFF"/>
        </w:rPr>
        <w:t>中两个虚拟的行记录，用来限定记录的边界。</w:t>
      </w:r>
      <w:r>
        <w:rPr>
          <w:rFonts w:ascii="Arial" w:hAnsi="Arial" w:cs="Arial"/>
          <w:color w:val="2F2F2F"/>
          <w:shd w:val="clear" w:color="auto" w:fill="FFFFFF"/>
        </w:rPr>
        <w:t>Infimum</w:t>
      </w:r>
      <w:r>
        <w:rPr>
          <w:rFonts w:ascii="Arial" w:hAnsi="Arial" w:cs="Arial"/>
          <w:color w:val="2F2F2F"/>
          <w:shd w:val="clear" w:color="auto" w:fill="FFFFFF"/>
        </w:rPr>
        <w:t>记录是比该页中任何主键值都要小的值，</w:t>
      </w:r>
      <w:r>
        <w:rPr>
          <w:rFonts w:ascii="Arial" w:hAnsi="Arial" w:cs="Arial"/>
          <w:color w:val="2F2F2F"/>
          <w:shd w:val="clear" w:color="auto" w:fill="FFFFFF"/>
        </w:rPr>
        <w:t>Supermum</w:t>
      </w:r>
      <w:r>
        <w:rPr>
          <w:rFonts w:ascii="Arial" w:hAnsi="Arial" w:cs="Arial"/>
          <w:color w:val="2F2F2F"/>
          <w:shd w:val="clear" w:color="auto" w:fill="FFFFFF"/>
        </w:rPr>
        <w:t>是比任何可能大的值还要大的值。这两个记录在页创建时被建立，并且在任何情况下都不会被删除。下图显示了</w:t>
      </w:r>
      <w:r>
        <w:rPr>
          <w:rFonts w:ascii="Arial" w:hAnsi="Arial" w:cs="Arial"/>
          <w:color w:val="2F2F2F"/>
          <w:shd w:val="clear" w:color="auto" w:fill="FFFFFF"/>
        </w:rPr>
        <w:t>Infimum</w:t>
      </w:r>
      <w:r>
        <w:rPr>
          <w:rFonts w:ascii="Arial" w:hAnsi="Arial" w:cs="Arial"/>
          <w:color w:val="2F2F2F"/>
          <w:shd w:val="clear" w:color="auto" w:fill="FFFFFF"/>
        </w:rPr>
        <w:t>记录和</w:t>
      </w:r>
      <w:r>
        <w:rPr>
          <w:rFonts w:ascii="Arial" w:hAnsi="Arial" w:cs="Arial"/>
          <w:color w:val="2F2F2F"/>
          <w:shd w:val="clear" w:color="auto" w:fill="FFFFFF"/>
        </w:rPr>
        <w:t>Supermum</w:t>
      </w:r>
      <w:r>
        <w:rPr>
          <w:rFonts w:ascii="Arial" w:hAnsi="Arial" w:cs="Arial"/>
          <w:color w:val="2F2F2F"/>
          <w:shd w:val="clear" w:color="auto" w:fill="FFFFFF"/>
        </w:rPr>
        <w:t>记录：</w:t>
      </w:r>
    </w:p>
    <w:p w:rsidR="001A7847" w:rsidRDefault="001A7847">
      <w:pPr>
        <w:tabs>
          <w:tab w:val="left" w:pos="1680"/>
        </w:tabs>
        <w:rPr>
          <w:rFonts w:ascii="Arial" w:hAnsi="Arial" w:cs="Arial"/>
          <w:color w:val="2F2F2F"/>
          <w:shd w:val="clear" w:color="auto" w:fill="FFFFFF"/>
        </w:rPr>
      </w:pPr>
    </w:p>
    <w:p w:rsidR="001A7847" w:rsidRDefault="007D395D">
      <w:pPr>
        <w:tabs>
          <w:tab w:val="left" w:pos="1680"/>
        </w:tabs>
        <w:rPr>
          <w:rFonts w:ascii="Verdana" w:eastAsia="宋体" w:hAnsi="Verdana" w:cs="宋体"/>
          <w:color w:val="000000"/>
          <w:kern w:val="0"/>
          <w:sz w:val="20"/>
          <w:szCs w:val="20"/>
        </w:rPr>
      </w:pPr>
      <w:r>
        <w:rPr>
          <w:noProof/>
        </w:rPr>
        <w:lastRenderedPageBreak/>
        <w:drawing>
          <wp:inline distT="0" distB="0" distL="0" distR="0">
            <wp:extent cx="5274310" cy="364490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91"/>
                    <a:stretch>
                      <a:fillRect/>
                    </a:stretch>
                  </pic:blipFill>
                  <pic:spPr>
                    <a:xfrm>
                      <a:off x="0" y="0"/>
                      <a:ext cx="5274310" cy="3645307"/>
                    </a:xfrm>
                    <a:prstGeom prst="rect">
                      <a:avLst/>
                    </a:prstGeom>
                  </pic:spPr>
                </pic:pic>
              </a:graphicData>
            </a:graphic>
          </wp:inline>
        </w:drawing>
      </w:r>
    </w:p>
    <w:p w:rsidR="001A7847" w:rsidRDefault="007D395D">
      <w:pPr>
        <w:tabs>
          <w:tab w:val="left" w:pos="1680"/>
        </w:tabs>
        <w:rPr>
          <w:rStyle w:val="ac"/>
          <w:rFonts w:ascii="Arial" w:hAnsi="Arial" w:cs="Arial"/>
          <w:color w:val="2F2F2F"/>
          <w:shd w:val="clear" w:color="auto" w:fill="FFFFFF"/>
        </w:rPr>
      </w:pPr>
      <w:r>
        <w:rPr>
          <w:rStyle w:val="ac"/>
          <w:rFonts w:ascii="Arial" w:hAnsi="Arial" w:cs="Arial"/>
          <w:color w:val="2F2F2F"/>
          <w:shd w:val="clear" w:color="auto" w:fill="FFFFFF"/>
        </w:rPr>
        <w:t>User Record</w:t>
      </w:r>
      <w:r>
        <w:rPr>
          <w:rStyle w:val="ac"/>
          <w:rFonts w:ascii="Arial" w:hAnsi="Arial" w:cs="Arial"/>
          <w:color w:val="2F2F2F"/>
          <w:shd w:val="clear" w:color="auto" w:fill="FFFFFF"/>
        </w:rPr>
        <w:t>和</w:t>
      </w:r>
      <w:r>
        <w:rPr>
          <w:rStyle w:val="ac"/>
          <w:rFonts w:ascii="Arial" w:hAnsi="Arial" w:cs="Arial"/>
          <w:color w:val="2F2F2F"/>
          <w:shd w:val="clear" w:color="auto" w:fill="FFFFFF"/>
        </w:rPr>
        <w:t>Free Space</w:t>
      </w:r>
      <w:r>
        <w:rPr>
          <w:rStyle w:val="ac"/>
          <w:rFonts w:ascii="Arial" w:hAnsi="Arial" w:cs="Arial" w:hint="eastAsia"/>
          <w:color w:val="2F2F2F"/>
          <w:shd w:val="clear" w:color="auto" w:fill="FFFFFF"/>
        </w:rPr>
        <w:t xml:space="preserve"> : </w:t>
      </w:r>
    </w:p>
    <w:p w:rsidR="001A7847" w:rsidRDefault="007D395D">
      <w:pPr>
        <w:tabs>
          <w:tab w:val="left" w:pos="1680"/>
        </w:tabs>
        <w:rPr>
          <w:rFonts w:ascii="Arial" w:hAnsi="Arial" w:cs="Arial"/>
          <w:color w:val="2F2F2F"/>
          <w:shd w:val="clear" w:color="auto" w:fill="FFFFFF"/>
        </w:rPr>
      </w:pPr>
      <w:r>
        <w:rPr>
          <w:rFonts w:ascii="Arial" w:hAnsi="Arial" w:cs="Arial"/>
          <w:color w:val="2F2F2F"/>
          <w:shd w:val="clear" w:color="auto" w:fill="FFFFFF"/>
        </w:rPr>
        <w:t>User Record</w:t>
      </w:r>
      <w:r>
        <w:rPr>
          <w:rFonts w:ascii="Arial" w:hAnsi="Arial" w:cs="Arial"/>
          <w:color w:val="2F2F2F"/>
          <w:shd w:val="clear" w:color="auto" w:fill="FFFFFF"/>
        </w:rPr>
        <w:t>就是实际存储行记录的内容。</w:t>
      </w:r>
      <w:r>
        <w:rPr>
          <w:rFonts w:ascii="Arial" w:hAnsi="Arial" w:cs="Arial"/>
          <w:color w:val="2F2F2F"/>
          <w:shd w:val="clear" w:color="auto" w:fill="FFFFFF"/>
        </w:rPr>
        <w:t>InnoDB</w:t>
      </w:r>
      <w:r>
        <w:rPr>
          <w:rFonts w:ascii="Arial" w:hAnsi="Arial" w:cs="Arial"/>
          <w:color w:val="2F2F2F"/>
          <w:shd w:val="clear" w:color="auto" w:fill="FFFFFF"/>
        </w:rPr>
        <w:t>存储引擎表总是</w:t>
      </w:r>
      <w:r>
        <w:rPr>
          <w:rFonts w:ascii="Arial" w:hAnsi="Arial" w:cs="Arial"/>
          <w:color w:val="2F2F2F"/>
          <w:shd w:val="clear" w:color="auto" w:fill="FFFFFF"/>
        </w:rPr>
        <w:t>B+</w:t>
      </w:r>
      <w:r>
        <w:rPr>
          <w:rFonts w:ascii="Arial" w:hAnsi="Arial" w:cs="Arial"/>
          <w:color w:val="2F2F2F"/>
          <w:shd w:val="clear" w:color="auto" w:fill="FFFFFF"/>
        </w:rPr>
        <w:t>树索引组织的。</w:t>
      </w:r>
      <w:r>
        <w:rPr>
          <w:rFonts w:ascii="Arial" w:hAnsi="Arial" w:cs="Arial"/>
          <w:color w:val="2F2F2F"/>
          <w:shd w:val="clear" w:color="auto" w:fill="FFFFFF"/>
        </w:rPr>
        <w:t>Free Space</w:t>
      </w:r>
      <w:r>
        <w:rPr>
          <w:rFonts w:ascii="Arial" w:hAnsi="Arial" w:cs="Arial"/>
          <w:color w:val="2F2F2F"/>
          <w:shd w:val="clear" w:color="auto" w:fill="FFFFFF"/>
        </w:rPr>
        <w:t>指空闲空间，是链表数据结构，在一条记录被删除后，该空间会被加入到空闲链表中。</w:t>
      </w:r>
    </w:p>
    <w:p w:rsidR="001A7847" w:rsidRDefault="001A7847">
      <w:pPr>
        <w:tabs>
          <w:tab w:val="left" w:pos="1680"/>
        </w:tabs>
        <w:rPr>
          <w:rFonts w:ascii="Arial" w:hAnsi="Arial" w:cs="Arial"/>
          <w:color w:val="2F2F2F"/>
          <w:shd w:val="clear" w:color="auto" w:fill="FFFFFF"/>
        </w:rPr>
      </w:pPr>
    </w:p>
    <w:p w:rsidR="001A7847" w:rsidRDefault="007D395D">
      <w:pPr>
        <w:tabs>
          <w:tab w:val="left" w:pos="1680"/>
        </w:tabs>
        <w:rPr>
          <w:rStyle w:val="ac"/>
          <w:rFonts w:ascii="Arial" w:hAnsi="Arial" w:cs="Arial"/>
          <w:color w:val="2F2F2F"/>
          <w:shd w:val="clear" w:color="auto" w:fill="FFFFFF"/>
        </w:rPr>
      </w:pPr>
      <w:r>
        <w:rPr>
          <w:rStyle w:val="ac"/>
          <w:rFonts w:ascii="Arial" w:hAnsi="Arial" w:cs="Arial"/>
          <w:color w:val="2F2F2F"/>
          <w:shd w:val="clear" w:color="auto" w:fill="FFFFFF"/>
        </w:rPr>
        <w:t>Page Directory</w:t>
      </w:r>
      <w:r>
        <w:rPr>
          <w:rStyle w:val="ac"/>
          <w:rFonts w:ascii="Arial" w:hAnsi="Arial" w:cs="Arial" w:hint="eastAsia"/>
          <w:color w:val="2F2F2F"/>
          <w:shd w:val="clear" w:color="auto" w:fill="FFFFFF"/>
        </w:rPr>
        <w:t xml:space="preserve"> : </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Page Directory中存放了记录的相对位置(是页相对位置而不是偏移量)，有时这些记录指针称为Slots(槽)或者目录槽(Directory Slots)。与其他数据库系统不同的是，在InnoDB中并不是每个记录拥有一个槽，InnoDB存储引擎的槽是一个</w:t>
      </w:r>
      <w:r>
        <w:rPr>
          <w:rFonts w:ascii="宋体" w:eastAsia="宋体" w:hAnsi="宋体" w:cs="宋体"/>
          <w:b/>
          <w:bCs/>
          <w:kern w:val="0"/>
          <w:sz w:val="24"/>
          <w:szCs w:val="24"/>
        </w:rPr>
        <w:t>稀疏目录</w:t>
      </w:r>
      <w:r>
        <w:rPr>
          <w:rFonts w:ascii="宋体" w:eastAsia="宋体" w:hAnsi="宋体" w:cs="宋体"/>
          <w:kern w:val="0"/>
          <w:sz w:val="24"/>
          <w:szCs w:val="24"/>
        </w:rPr>
        <w:t>(sparse directory)，即一个槽中可能包含多个纪录。伪记录的Infimum的n_owned值总是为1，记录Supermum的n_owned的取值范围为[1，8]，其他用户记录n_owned的取值范围为[4，8]。当记录被插入或删除时需要对槽进行分裂或平衡的维护操作。</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在Slots中记录按照索引键值顺序存放，这样可以利用二叉查找迅速找到记录的指针。假设有('i','d','c','b','e','g','l','h','f','j','k','a')，同时假设一个槽中包含4条记录，则Slots中的记录可能是('a','e','i')。</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由于在InnoDB存储引擎中Page Directory是稀疏目录，二叉查找的结果只是一个粗略结果，因此InnoDB存储引擎必须通过recorder header中的next_record来继续查找相关记录。同时，Page Directory很好地解释了recorder header中的n_owned值的含义，因为这些记录并不包括在Page Directory中。</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B+树索引本身并不能找到具体的一条记录，能找到只是改记录所在的页。数据库把页载入到内存，然后通过Page Directory再进行二叉查找。只不过二叉查找</w:t>
      </w:r>
      <w:r>
        <w:rPr>
          <w:rFonts w:ascii="宋体" w:eastAsia="宋体" w:hAnsi="宋体" w:cs="宋体"/>
          <w:kern w:val="0"/>
          <w:sz w:val="24"/>
          <w:szCs w:val="24"/>
        </w:rPr>
        <w:lastRenderedPageBreak/>
        <w:t>的时间复杂度很低，同时在内存中的查找很快，因此通常忽略这部分查找所用的时间。</w:t>
      </w:r>
    </w:p>
    <w:p w:rsidR="001A7847" w:rsidRDefault="007D395D">
      <w:pPr>
        <w:widowControl/>
        <w:spacing w:before="100" w:beforeAutospacing="1" w:after="100" w:afterAutospacing="1"/>
        <w:jc w:val="left"/>
        <w:rPr>
          <w:rStyle w:val="ac"/>
          <w:rFonts w:ascii="Arial" w:hAnsi="Arial" w:cs="Arial"/>
          <w:color w:val="2F2F2F"/>
          <w:shd w:val="clear" w:color="auto" w:fill="FFFFFF"/>
        </w:rPr>
      </w:pPr>
      <w:r>
        <w:rPr>
          <w:rStyle w:val="ac"/>
          <w:rFonts w:ascii="Arial" w:hAnsi="Arial" w:cs="Arial"/>
          <w:color w:val="2F2F2F"/>
          <w:shd w:val="clear" w:color="auto" w:fill="FFFFFF"/>
        </w:rPr>
        <w:t>File Trailer</w:t>
      </w:r>
      <w:r>
        <w:rPr>
          <w:rStyle w:val="ac"/>
          <w:rFonts w:ascii="Arial" w:hAnsi="Arial" w:cs="Arial" w:hint="eastAsia"/>
          <w:color w:val="2F2F2F"/>
          <w:shd w:val="clear" w:color="auto" w:fill="FFFFFF"/>
        </w:rPr>
        <w:t xml:space="preserve"> : </w:t>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该部分是为了检测页是否已经完整地写入磁盘的(可能在写入过程中磁盘损坏、机器关机等)。该部分占用8字节，前4字节代表该页的checksum值，后4字节和File Header中的FIL_PAGE_LSN相同。将这两个值与File Header中的FIL_PAGE_SPACE_OR_CHKSUM和FIL_PAGE_LSN值进行比较，看是否一致(checksum的比较需要通过InnoDB的checksum函数来比较，不是简单的等值比较)，以此来保证页的完整新。</w:t>
      </w:r>
    </w:p>
    <w:p w:rsidR="001A7847" w:rsidRDefault="007D395D">
      <w:pPr>
        <w:pStyle w:val="6"/>
      </w:pPr>
      <w:r>
        <w:t>行</w:t>
      </w:r>
    </w:p>
    <w:p w:rsidR="001A7847" w:rsidRDefault="007D395D">
      <w:pPr>
        <w:pStyle w:val="aa"/>
        <w:shd w:val="clear" w:color="auto" w:fill="FFFFFF"/>
        <w:spacing w:before="0" w:beforeAutospacing="0" w:after="0" w:afterAutospacing="0"/>
        <w:rPr>
          <w:rStyle w:val="s1"/>
          <w:rFonts w:ascii="Verdana" w:hAnsi="Verdana"/>
          <w:color w:val="000000"/>
          <w:sz w:val="20"/>
          <w:szCs w:val="20"/>
          <w:shd w:val="clear" w:color="auto" w:fill="FFFF00"/>
        </w:rPr>
      </w:pPr>
      <w:r>
        <w:rPr>
          <w:rStyle w:val="s1"/>
          <w:rFonts w:ascii="Verdana" w:hAnsi="Verdana"/>
          <w:color w:val="000000"/>
          <w:sz w:val="20"/>
          <w:szCs w:val="20"/>
          <w:shd w:val="clear" w:color="auto" w:fill="FFFF00"/>
        </w:rPr>
        <w:t>InnoDB</w:t>
      </w:r>
      <w:r>
        <w:rPr>
          <w:rStyle w:val="s1"/>
          <w:rFonts w:ascii="Verdana" w:hAnsi="Verdana"/>
          <w:color w:val="000000"/>
          <w:sz w:val="20"/>
          <w:szCs w:val="20"/>
          <w:shd w:val="clear" w:color="auto" w:fill="FFFF00"/>
        </w:rPr>
        <w:t>存储引擎是面向行的</w:t>
      </w:r>
      <w:r>
        <w:rPr>
          <w:rStyle w:val="s1"/>
          <w:rFonts w:ascii="Verdana" w:hAnsi="Verdana"/>
          <w:color w:val="000000"/>
          <w:sz w:val="20"/>
          <w:szCs w:val="20"/>
        </w:rPr>
        <w:t>（</w:t>
      </w:r>
      <w:r>
        <w:rPr>
          <w:rStyle w:val="s1"/>
          <w:rFonts w:ascii="Verdana" w:hAnsi="Verdana"/>
          <w:color w:val="000000"/>
          <w:sz w:val="20"/>
          <w:szCs w:val="20"/>
        </w:rPr>
        <w:t>row-oriented</w:t>
      </w:r>
      <w:r>
        <w:rPr>
          <w:rStyle w:val="s1"/>
          <w:rFonts w:ascii="Verdana" w:hAnsi="Verdana"/>
          <w:color w:val="000000"/>
          <w:sz w:val="20"/>
          <w:szCs w:val="20"/>
        </w:rPr>
        <w:t>），也就是说数据的存放按行进行存放。每个页存放的行记录也是有硬性定义的，</w:t>
      </w:r>
      <w:r>
        <w:rPr>
          <w:rStyle w:val="s1"/>
          <w:rFonts w:ascii="Verdana" w:hAnsi="Verdana"/>
          <w:color w:val="000000"/>
          <w:sz w:val="20"/>
          <w:szCs w:val="20"/>
          <w:shd w:val="clear" w:color="auto" w:fill="FFFF00"/>
        </w:rPr>
        <w:t>最多允许存放</w:t>
      </w:r>
      <w:r>
        <w:rPr>
          <w:rStyle w:val="s1"/>
          <w:rFonts w:ascii="Verdana" w:hAnsi="Verdana"/>
          <w:color w:val="000000"/>
          <w:sz w:val="20"/>
          <w:szCs w:val="20"/>
          <w:shd w:val="clear" w:color="auto" w:fill="FFFF00"/>
        </w:rPr>
        <w:t>16KB/2</w:t>
      </w:r>
      <w:r>
        <w:rPr>
          <w:rStyle w:val="s1"/>
          <w:rFonts w:ascii="Verdana" w:hAnsi="Verdana"/>
          <w:color w:val="000000"/>
          <w:sz w:val="20"/>
          <w:szCs w:val="20"/>
          <w:shd w:val="clear" w:color="auto" w:fill="FFFF00"/>
        </w:rPr>
        <w:t>～</w:t>
      </w:r>
      <w:r>
        <w:rPr>
          <w:rStyle w:val="s1"/>
          <w:rFonts w:ascii="Verdana" w:hAnsi="Verdana"/>
          <w:color w:val="000000"/>
          <w:sz w:val="20"/>
          <w:szCs w:val="20"/>
          <w:shd w:val="clear" w:color="auto" w:fill="FFFF00"/>
        </w:rPr>
        <w:t>200</w:t>
      </w:r>
      <w:r>
        <w:rPr>
          <w:rStyle w:val="s1"/>
          <w:rFonts w:ascii="Verdana" w:hAnsi="Verdana"/>
          <w:color w:val="000000"/>
          <w:sz w:val="20"/>
          <w:szCs w:val="20"/>
          <w:shd w:val="clear" w:color="auto" w:fill="FFFF00"/>
        </w:rPr>
        <w:t>行的记录，即</w:t>
      </w:r>
      <w:r>
        <w:rPr>
          <w:rStyle w:val="s1"/>
          <w:rFonts w:ascii="Verdana" w:hAnsi="Verdana"/>
          <w:color w:val="000000"/>
          <w:sz w:val="20"/>
          <w:szCs w:val="20"/>
          <w:shd w:val="clear" w:color="auto" w:fill="FFFF00"/>
        </w:rPr>
        <w:t>7992</w:t>
      </w:r>
      <w:r>
        <w:rPr>
          <w:rStyle w:val="s1"/>
          <w:rFonts w:ascii="Verdana" w:hAnsi="Verdana"/>
          <w:color w:val="000000"/>
          <w:sz w:val="20"/>
          <w:szCs w:val="20"/>
          <w:shd w:val="clear" w:color="auto" w:fill="FFFF00"/>
        </w:rPr>
        <w:t>行记录。</w:t>
      </w:r>
      <w:r>
        <w:rPr>
          <w:rStyle w:val="s1"/>
          <w:rFonts w:ascii="Verdana" w:hAnsi="Verdana"/>
          <w:color w:val="000000"/>
          <w:sz w:val="20"/>
          <w:szCs w:val="20"/>
        </w:rPr>
        <w:t>这里提到面向行（</w:t>
      </w:r>
      <w:r>
        <w:rPr>
          <w:rStyle w:val="s1"/>
          <w:rFonts w:ascii="Verdana" w:hAnsi="Verdana"/>
          <w:color w:val="000000"/>
          <w:sz w:val="20"/>
          <w:szCs w:val="20"/>
        </w:rPr>
        <w:t>row-oriented</w:t>
      </w:r>
      <w:r>
        <w:rPr>
          <w:rStyle w:val="s1"/>
          <w:rFonts w:ascii="Verdana" w:hAnsi="Verdana"/>
          <w:color w:val="000000"/>
          <w:sz w:val="20"/>
          <w:szCs w:val="20"/>
        </w:rPr>
        <w:t>）的数据库，那么也就是说，还存在有面向列（</w:t>
      </w:r>
      <w:r>
        <w:rPr>
          <w:rStyle w:val="s1"/>
          <w:rFonts w:ascii="Verdana" w:hAnsi="Verdana"/>
          <w:color w:val="000000"/>
          <w:sz w:val="20"/>
          <w:szCs w:val="20"/>
        </w:rPr>
        <w:t>column-orientied</w:t>
      </w:r>
      <w:r>
        <w:rPr>
          <w:rStyle w:val="s1"/>
          <w:rFonts w:ascii="Verdana" w:hAnsi="Verdana"/>
          <w:color w:val="000000"/>
          <w:sz w:val="20"/>
          <w:szCs w:val="20"/>
        </w:rPr>
        <w:t>）的数据库。</w:t>
      </w:r>
      <w:r>
        <w:rPr>
          <w:rStyle w:val="s1"/>
          <w:rFonts w:ascii="Verdana" w:hAnsi="Verdana"/>
          <w:color w:val="000000"/>
          <w:sz w:val="20"/>
          <w:szCs w:val="20"/>
          <w:shd w:val="clear" w:color="auto" w:fill="FFFF00"/>
        </w:rPr>
        <w:t>MySQL infobright</w:t>
      </w:r>
      <w:r>
        <w:rPr>
          <w:rStyle w:val="s1"/>
          <w:rFonts w:ascii="Verdana" w:hAnsi="Verdana"/>
          <w:color w:val="000000"/>
          <w:sz w:val="20"/>
          <w:szCs w:val="20"/>
          <w:shd w:val="clear" w:color="auto" w:fill="FFFF00"/>
        </w:rPr>
        <w:t>储存引擎就是按列来存放数据的</w:t>
      </w:r>
      <w:r>
        <w:rPr>
          <w:rStyle w:val="s1"/>
          <w:rFonts w:ascii="Verdana" w:hAnsi="Verdana"/>
          <w:color w:val="000000"/>
          <w:sz w:val="20"/>
          <w:szCs w:val="20"/>
        </w:rPr>
        <w:t>，这对于数据仓库下的分析类</w:t>
      </w:r>
      <w:r>
        <w:rPr>
          <w:rStyle w:val="s1"/>
          <w:rFonts w:ascii="Verdana" w:hAnsi="Verdana"/>
          <w:color w:val="000000"/>
          <w:sz w:val="20"/>
          <w:szCs w:val="20"/>
        </w:rPr>
        <w:t>SQL</w:t>
      </w:r>
      <w:r>
        <w:rPr>
          <w:rStyle w:val="s1"/>
          <w:rFonts w:ascii="Verdana" w:hAnsi="Verdana"/>
          <w:color w:val="000000"/>
          <w:sz w:val="20"/>
          <w:szCs w:val="20"/>
        </w:rPr>
        <w:t>语句的执行以及数据压缩很有好处。类似的数据库还有</w:t>
      </w:r>
      <w:r>
        <w:rPr>
          <w:rStyle w:val="s1"/>
          <w:rFonts w:ascii="Verdana" w:hAnsi="Verdana"/>
          <w:color w:val="000000"/>
          <w:sz w:val="20"/>
          <w:szCs w:val="20"/>
        </w:rPr>
        <w:t>Sybase IQ</w:t>
      </w:r>
      <w:r>
        <w:rPr>
          <w:rStyle w:val="s1"/>
          <w:rFonts w:ascii="Verdana" w:hAnsi="Verdana"/>
          <w:color w:val="000000"/>
          <w:sz w:val="20"/>
          <w:szCs w:val="20"/>
        </w:rPr>
        <w:t>、</w:t>
      </w:r>
      <w:r>
        <w:rPr>
          <w:rStyle w:val="s1"/>
          <w:rFonts w:ascii="Verdana" w:hAnsi="Verdana"/>
          <w:color w:val="000000"/>
          <w:sz w:val="20"/>
          <w:szCs w:val="20"/>
        </w:rPr>
        <w:t>Google Big Table</w:t>
      </w:r>
      <w:r>
        <w:rPr>
          <w:rStyle w:val="s1"/>
          <w:rFonts w:ascii="Verdana" w:hAnsi="Verdana"/>
          <w:color w:val="000000"/>
          <w:sz w:val="20"/>
          <w:szCs w:val="20"/>
        </w:rPr>
        <w:t>。</w:t>
      </w:r>
      <w:r>
        <w:rPr>
          <w:rStyle w:val="s1"/>
          <w:rFonts w:ascii="Verdana" w:hAnsi="Verdana"/>
          <w:color w:val="000000"/>
          <w:sz w:val="20"/>
          <w:szCs w:val="20"/>
          <w:shd w:val="clear" w:color="auto" w:fill="FFFF00"/>
        </w:rPr>
        <w:t>面向列的数据库是当前数据库发展的一个方向。</w:t>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br/>
        <w:t>InnoDB存储引擎提供了Compact和Redundant两种格式来存放行记录数据，Redundant格式是为兼容之前版本而保留的。5.1版本中，默认设置为Compact行格式。可以通过命令SHOW TABLE STATUS LIKE 'table_name'来查看当前表使用的行格式，其中row_format属性表示行记录类型。</w:t>
      </w:r>
    </w:p>
    <w:p w:rsidR="001A7847" w:rsidRDefault="001A7847">
      <w:pPr>
        <w:widowControl/>
        <w:jc w:val="left"/>
        <w:rPr>
          <w:rFonts w:ascii="宋体" w:eastAsia="宋体" w:hAnsi="宋体" w:cs="宋体"/>
          <w:kern w:val="0"/>
          <w:sz w:val="24"/>
          <w:szCs w:val="24"/>
        </w:rPr>
      </w:pPr>
    </w:p>
    <w:p w:rsidR="001A7847" w:rsidRDefault="007D395D">
      <w:pPr>
        <w:rPr>
          <w:b/>
        </w:rPr>
      </w:pPr>
      <w:r>
        <w:rPr>
          <w:b/>
        </w:rPr>
        <w:t>Compact</w:t>
      </w:r>
      <w:r>
        <w:rPr>
          <w:b/>
        </w:rPr>
        <w:t>行记录格式</w:t>
      </w:r>
    </w:p>
    <w:p w:rsidR="001A7847" w:rsidRDefault="007D395D">
      <w:pPr>
        <w:widowControl/>
        <w:jc w:val="left"/>
        <w:rPr>
          <w:rFonts w:ascii="宋体" w:eastAsia="宋体" w:hAnsi="宋体" w:cs="宋体"/>
          <w:kern w:val="0"/>
          <w:sz w:val="24"/>
          <w:szCs w:val="24"/>
        </w:rPr>
      </w:pPr>
      <w:r>
        <w:rPr>
          <w:noProof/>
        </w:rPr>
        <w:drawing>
          <wp:inline distT="0" distB="0" distL="0" distR="0">
            <wp:extent cx="5274310" cy="513080"/>
            <wp:effectExtent l="0" t="0" r="254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92"/>
                    <a:stretch>
                      <a:fillRect/>
                    </a:stretch>
                  </pic:blipFill>
                  <pic:spPr>
                    <a:xfrm>
                      <a:off x="0" y="0"/>
                      <a:ext cx="5274310" cy="513391"/>
                    </a:xfrm>
                    <a:prstGeom prst="rect">
                      <a:avLst/>
                    </a:prstGeom>
                  </pic:spPr>
                </pic:pic>
              </a:graphicData>
            </a:graphic>
          </wp:inline>
        </w:drawing>
      </w:r>
    </w:p>
    <w:p w:rsidR="001A7847" w:rsidRDefault="001A7847">
      <w:pPr>
        <w:pStyle w:val="aa"/>
        <w:shd w:val="clear" w:color="auto" w:fill="FFFFFF"/>
        <w:spacing w:before="0" w:beforeAutospacing="0" w:after="0" w:afterAutospacing="0"/>
        <w:rPr>
          <w:rFonts w:ascii="Verdana" w:hAnsi="Verdana"/>
          <w:color w:val="000000"/>
          <w:sz w:val="20"/>
          <w:szCs w:val="20"/>
        </w:rPr>
      </w:pP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上图就是Compact行记录的存储方式。由图可知，</w:t>
      </w:r>
      <w:r>
        <w:rPr>
          <w:rFonts w:ascii="宋体" w:eastAsia="宋体" w:hAnsi="宋体" w:cs="宋体"/>
          <w:b/>
          <w:bCs/>
          <w:kern w:val="0"/>
          <w:sz w:val="24"/>
          <w:szCs w:val="24"/>
        </w:rPr>
        <w:t>首部</w:t>
      </w:r>
      <w:r>
        <w:rPr>
          <w:rFonts w:ascii="宋体" w:eastAsia="宋体" w:hAnsi="宋体" w:cs="宋体"/>
          <w:kern w:val="0"/>
          <w:sz w:val="24"/>
          <w:szCs w:val="24"/>
        </w:rPr>
        <w:t>是一个非NULL变长字段长度列表，并且是按照列的顺序逆序放置的，长度为：</w:t>
      </w:r>
    </w:p>
    <w:p w:rsidR="001A7847" w:rsidRDefault="007D395D">
      <w:pPr>
        <w:widowControl/>
        <w:numPr>
          <w:ilvl w:val="0"/>
          <w:numId w:val="38"/>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若列的长度小于255字节，用1字节表示；</w:t>
      </w:r>
    </w:p>
    <w:p w:rsidR="001A7847" w:rsidRDefault="007D395D">
      <w:pPr>
        <w:widowControl/>
        <w:numPr>
          <w:ilvl w:val="0"/>
          <w:numId w:val="38"/>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若大于255字节，用2字节表示。</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变长字段的长度最大不可以超过2字节，因为在MySQL中VARCHAR类型的最大长度限制为65535。变长字段之后的第二个部分是</w:t>
      </w:r>
      <w:r>
        <w:rPr>
          <w:rFonts w:ascii="宋体" w:eastAsia="宋体" w:hAnsi="宋体" w:cs="宋体"/>
          <w:b/>
          <w:bCs/>
          <w:kern w:val="0"/>
          <w:sz w:val="24"/>
          <w:szCs w:val="24"/>
        </w:rPr>
        <w:t>NULL标志位</w:t>
      </w:r>
      <w:r>
        <w:rPr>
          <w:rFonts w:ascii="宋体" w:eastAsia="宋体" w:hAnsi="宋体" w:cs="宋体"/>
          <w:kern w:val="0"/>
          <w:sz w:val="24"/>
          <w:szCs w:val="24"/>
        </w:rPr>
        <w:t>，指示了该行数据中是否有NULL值，有则用1表示，占1字节。接下来是</w:t>
      </w:r>
      <w:r>
        <w:rPr>
          <w:rFonts w:ascii="宋体" w:eastAsia="宋体" w:hAnsi="宋体" w:cs="宋体"/>
          <w:b/>
          <w:bCs/>
          <w:kern w:val="0"/>
          <w:sz w:val="24"/>
          <w:szCs w:val="24"/>
        </w:rPr>
        <w:t>记录头信息</w:t>
      </w:r>
      <w:r>
        <w:rPr>
          <w:rFonts w:ascii="宋体" w:eastAsia="宋体" w:hAnsi="宋体" w:cs="宋体"/>
          <w:kern w:val="0"/>
          <w:sz w:val="24"/>
          <w:szCs w:val="24"/>
        </w:rPr>
        <w:t>，固定占用5字节。每位的含义见下表</w:t>
      </w:r>
    </w:p>
    <w:p w:rsidR="001A7847" w:rsidRDefault="007D395D">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extent cx="5274310" cy="223520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93"/>
                    <a:stretch>
                      <a:fillRect/>
                    </a:stretch>
                  </pic:blipFill>
                  <pic:spPr>
                    <a:xfrm>
                      <a:off x="0" y="0"/>
                      <a:ext cx="5274310" cy="2235477"/>
                    </a:xfrm>
                    <a:prstGeom prst="rect">
                      <a:avLst/>
                    </a:prstGeom>
                  </pic:spPr>
                </pic:pic>
              </a:graphicData>
            </a:graphic>
          </wp:inline>
        </w:drawing>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最后的部分就是</w:t>
      </w:r>
      <w:r>
        <w:rPr>
          <w:rFonts w:ascii="宋体" w:eastAsia="宋体" w:hAnsi="宋体" w:cs="宋体"/>
          <w:b/>
          <w:bCs/>
          <w:kern w:val="0"/>
          <w:sz w:val="24"/>
          <w:szCs w:val="24"/>
        </w:rPr>
        <w:t>实际存储每个列的数据</w:t>
      </w:r>
      <w:r>
        <w:rPr>
          <w:rFonts w:ascii="宋体" w:eastAsia="宋体" w:hAnsi="宋体" w:cs="宋体"/>
          <w:kern w:val="0"/>
          <w:sz w:val="24"/>
          <w:szCs w:val="24"/>
        </w:rPr>
        <w:t>。NULL不占该部分任何空间，即NULL除了占有NULL标志位，实际存储不占有任何空间。另外有一点需要注意的是，每行数据除了用户定义的列外，还有两个隐藏列，事务ID和回滚指针列，分别为6字节和7字节的大小。若InnoDB表没有定义主键，每行还会增加一个6字节的rowid列。</w:t>
      </w:r>
    </w:p>
    <w:p w:rsidR="001A7847" w:rsidRDefault="007D395D">
      <w:pPr>
        <w:pStyle w:val="6"/>
      </w:pPr>
      <w:r>
        <w:t>Redundant</w:t>
      </w:r>
      <w:r>
        <w:t>行记录格式</w:t>
      </w:r>
    </w:p>
    <w:p w:rsidR="001A7847" w:rsidRDefault="007D395D">
      <w:pPr>
        <w:pStyle w:val="aa"/>
        <w:shd w:val="clear" w:color="auto" w:fill="FFFFFF"/>
        <w:spacing w:before="0" w:beforeAutospacing="0" w:after="375" w:afterAutospacing="0"/>
        <w:rPr>
          <w:rFonts w:ascii="Arial" w:hAnsi="Arial" w:cs="Arial"/>
          <w:color w:val="2F2F2F"/>
        </w:rPr>
      </w:pPr>
      <w:r>
        <w:rPr>
          <w:rFonts w:ascii="Arial" w:hAnsi="Arial" w:cs="Arial"/>
          <w:color w:val="2F2F2F"/>
        </w:rPr>
        <w:t>Redundant</w:t>
      </w:r>
      <w:r>
        <w:rPr>
          <w:rFonts w:ascii="Arial" w:hAnsi="Arial" w:cs="Arial"/>
          <w:color w:val="2F2F2F"/>
        </w:rPr>
        <w:t>是</w:t>
      </w:r>
      <w:r>
        <w:rPr>
          <w:rFonts w:ascii="Arial" w:hAnsi="Arial" w:cs="Arial"/>
          <w:color w:val="2F2F2F"/>
        </w:rPr>
        <w:t>MySQL5.0</w:t>
      </w:r>
      <w:r>
        <w:rPr>
          <w:rFonts w:ascii="Arial" w:hAnsi="Arial" w:cs="Arial"/>
          <w:color w:val="2F2F2F"/>
        </w:rPr>
        <w:t>版本之前</w:t>
      </w:r>
      <w:r>
        <w:rPr>
          <w:rFonts w:ascii="Arial" w:hAnsi="Arial" w:cs="Arial"/>
          <w:color w:val="2F2F2F"/>
        </w:rPr>
        <w:t>InnoDB</w:t>
      </w:r>
      <w:r>
        <w:rPr>
          <w:rFonts w:ascii="Arial" w:hAnsi="Arial" w:cs="Arial"/>
          <w:color w:val="2F2F2F"/>
        </w:rPr>
        <w:t>的行记录存储方式，</w:t>
      </w:r>
      <w:r>
        <w:rPr>
          <w:rFonts w:ascii="Arial" w:hAnsi="Arial" w:cs="Arial"/>
          <w:color w:val="2F2F2F"/>
        </w:rPr>
        <w:t>MySQL5.0</w:t>
      </w:r>
      <w:r>
        <w:rPr>
          <w:rFonts w:ascii="Arial" w:hAnsi="Arial" w:cs="Arial"/>
          <w:color w:val="2F2F2F"/>
        </w:rPr>
        <w:t>支持</w:t>
      </w:r>
      <w:r>
        <w:rPr>
          <w:rFonts w:ascii="Arial" w:hAnsi="Arial" w:cs="Arial"/>
          <w:color w:val="2F2F2F"/>
        </w:rPr>
        <w:t>Redundant</w:t>
      </w:r>
      <w:r>
        <w:rPr>
          <w:rFonts w:ascii="Arial" w:hAnsi="Arial" w:cs="Arial"/>
          <w:color w:val="2F2F2F"/>
        </w:rPr>
        <w:t>是为了兼容之前版本的页格式。</w:t>
      </w:r>
      <w:r>
        <w:rPr>
          <w:rFonts w:ascii="Arial" w:hAnsi="Arial" w:cs="Arial"/>
          <w:color w:val="2F2F2F"/>
        </w:rPr>
        <w:t>Redundant</w:t>
      </w:r>
      <w:r>
        <w:rPr>
          <w:rFonts w:ascii="Arial" w:hAnsi="Arial" w:cs="Arial"/>
          <w:color w:val="2F2F2F"/>
        </w:rPr>
        <w:t>行记录采用如图所示的方式存储。</w:t>
      </w:r>
    </w:p>
    <w:p w:rsidR="001A7847" w:rsidRDefault="007D395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extent cx="5274310" cy="84074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94"/>
                    <a:stretch>
                      <a:fillRect/>
                    </a:stretch>
                  </pic:blipFill>
                  <pic:spPr>
                    <a:xfrm>
                      <a:off x="0" y="0"/>
                      <a:ext cx="5274310" cy="841204"/>
                    </a:xfrm>
                    <a:prstGeom prst="rect">
                      <a:avLst/>
                    </a:prstGeom>
                  </pic:spPr>
                </pic:pic>
              </a:graphicData>
            </a:graphic>
          </wp:inline>
        </w:drawing>
      </w:r>
    </w:p>
    <w:p w:rsidR="001A7847" w:rsidRDefault="007D395D">
      <w:pPr>
        <w:widowControl/>
        <w:spacing w:before="100" w:beforeAutospacing="1" w:after="100" w:afterAutospacing="1"/>
        <w:jc w:val="left"/>
        <w:rPr>
          <w:rFonts w:ascii="Arial" w:hAnsi="Arial" w:cs="Arial"/>
          <w:color w:val="2F2F2F"/>
          <w:shd w:val="clear" w:color="auto" w:fill="FFFFFF"/>
        </w:rPr>
      </w:pPr>
      <w:r>
        <w:rPr>
          <w:rStyle w:val="ac"/>
          <w:rFonts w:ascii="Arial" w:hAnsi="Arial" w:cs="Arial"/>
          <w:color w:val="2F2F2F"/>
          <w:shd w:val="clear" w:color="auto" w:fill="FFFFFF"/>
        </w:rPr>
        <w:t>首部</w:t>
      </w:r>
      <w:r>
        <w:rPr>
          <w:rFonts w:ascii="Arial" w:hAnsi="Arial" w:cs="Arial"/>
          <w:color w:val="2F2F2F"/>
          <w:shd w:val="clear" w:color="auto" w:fill="FFFFFF"/>
        </w:rPr>
        <w:t>是字段长度偏移列表，按照列的顺序逆序放置。若列的长度小于</w:t>
      </w:r>
      <w:r>
        <w:rPr>
          <w:rFonts w:ascii="Arial" w:hAnsi="Arial" w:cs="Arial"/>
          <w:color w:val="2F2F2F"/>
          <w:shd w:val="clear" w:color="auto" w:fill="FFFFFF"/>
        </w:rPr>
        <w:t>255</w:t>
      </w:r>
      <w:r>
        <w:rPr>
          <w:rFonts w:ascii="Arial" w:hAnsi="Arial" w:cs="Arial"/>
          <w:color w:val="2F2F2F"/>
          <w:shd w:val="clear" w:color="auto" w:fill="FFFFFF"/>
        </w:rPr>
        <w:t>字节，用</w:t>
      </w:r>
      <w:r>
        <w:rPr>
          <w:rFonts w:ascii="Arial" w:hAnsi="Arial" w:cs="Arial"/>
          <w:color w:val="2F2F2F"/>
          <w:shd w:val="clear" w:color="auto" w:fill="FFFFFF"/>
        </w:rPr>
        <w:t>1</w:t>
      </w:r>
      <w:r>
        <w:rPr>
          <w:rFonts w:ascii="Arial" w:hAnsi="Arial" w:cs="Arial"/>
          <w:color w:val="2F2F2F"/>
          <w:shd w:val="clear" w:color="auto" w:fill="FFFFFF"/>
        </w:rPr>
        <w:t>字节表示；若大于</w:t>
      </w:r>
      <w:r>
        <w:rPr>
          <w:rFonts w:ascii="Arial" w:hAnsi="Arial" w:cs="Arial"/>
          <w:color w:val="2F2F2F"/>
          <w:shd w:val="clear" w:color="auto" w:fill="FFFFFF"/>
        </w:rPr>
        <w:t>255</w:t>
      </w:r>
      <w:r>
        <w:rPr>
          <w:rFonts w:ascii="Arial" w:hAnsi="Arial" w:cs="Arial"/>
          <w:color w:val="2F2F2F"/>
          <w:shd w:val="clear" w:color="auto" w:fill="FFFFFF"/>
        </w:rPr>
        <w:t>字节，用</w:t>
      </w:r>
      <w:r>
        <w:rPr>
          <w:rFonts w:ascii="Arial" w:hAnsi="Arial" w:cs="Arial"/>
          <w:color w:val="2F2F2F"/>
          <w:shd w:val="clear" w:color="auto" w:fill="FFFFFF"/>
        </w:rPr>
        <w:t>2</w:t>
      </w:r>
      <w:r>
        <w:rPr>
          <w:rFonts w:ascii="Arial" w:hAnsi="Arial" w:cs="Arial"/>
          <w:color w:val="2F2F2F"/>
          <w:shd w:val="clear" w:color="auto" w:fill="FFFFFF"/>
        </w:rPr>
        <w:t>字节表示。第二部分为</w:t>
      </w:r>
      <w:r>
        <w:rPr>
          <w:rStyle w:val="ac"/>
          <w:rFonts w:ascii="Arial" w:hAnsi="Arial" w:cs="Arial"/>
          <w:color w:val="2F2F2F"/>
          <w:shd w:val="clear" w:color="auto" w:fill="FFFFFF"/>
        </w:rPr>
        <w:t>记录头信息</w:t>
      </w:r>
      <w:r>
        <w:rPr>
          <w:rFonts w:ascii="Arial" w:hAnsi="Arial" w:cs="Arial"/>
          <w:color w:val="2F2F2F"/>
          <w:shd w:val="clear" w:color="auto" w:fill="FFFFFF"/>
        </w:rPr>
        <w:t>，占用</w:t>
      </w:r>
      <w:r>
        <w:rPr>
          <w:rFonts w:ascii="Arial" w:hAnsi="Arial" w:cs="Arial"/>
          <w:color w:val="2F2F2F"/>
          <w:shd w:val="clear" w:color="auto" w:fill="FFFFFF"/>
        </w:rPr>
        <w:t>6</w:t>
      </w:r>
      <w:r>
        <w:rPr>
          <w:rFonts w:ascii="Arial" w:hAnsi="Arial" w:cs="Arial"/>
          <w:color w:val="2F2F2F"/>
          <w:shd w:val="clear" w:color="auto" w:fill="FFFFFF"/>
        </w:rPr>
        <w:t>字节，每位含义如下表</w:t>
      </w:r>
      <w:r>
        <w:rPr>
          <w:noProof/>
        </w:rPr>
        <w:drawing>
          <wp:inline distT="0" distB="0" distL="0" distR="0">
            <wp:extent cx="5274310" cy="193484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5"/>
                    <a:stretch>
                      <a:fillRect/>
                    </a:stretch>
                  </pic:blipFill>
                  <pic:spPr>
                    <a:xfrm>
                      <a:off x="0" y="0"/>
                      <a:ext cx="5274310" cy="1935135"/>
                    </a:xfrm>
                    <a:prstGeom prst="rect">
                      <a:avLst/>
                    </a:prstGeom>
                  </pic:spPr>
                </pic:pic>
              </a:graphicData>
            </a:graphic>
          </wp:inline>
        </w:drawing>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Arial" w:hAnsi="Arial" w:cs="Arial"/>
          <w:color w:val="2F2F2F"/>
          <w:shd w:val="clear" w:color="auto" w:fill="FFFFFF"/>
        </w:rPr>
        <w:lastRenderedPageBreak/>
        <w:t>从表中可以看出，</w:t>
      </w:r>
      <w:r>
        <w:rPr>
          <w:rFonts w:ascii="Arial" w:hAnsi="Arial" w:cs="Arial"/>
          <w:color w:val="2F2F2F"/>
          <w:shd w:val="clear" w:color="auto" w:fill="FFFFFF"/>
        </w:rPr>
        <w:t>n_fields</w:t>
      </w:r>
      <w:r>
        <w:rPr>
          <w:rFonts w:ascii="Arial" w:hAnsi="Arial" w:cs="Arial"/>
          <w:color w:val="2F2F2F"/>
          <w:shd w:val="clear" w:color="auto" w:fill="FFFFFF"/>
        </w:rPr>
        <w:t>值代表一行中列的数量，占用</w:t>
      </w:r>
      <w:r>
        <w:rPr>
          <w:rFonts w:ascii="Arial" w:hAnsi="Arial" w:cs="Arial"/>
          <w:color w:val="2F2F2F"/>
          <w:shd w:val="clear" w:color="auto" w:fill="FFFFFF"/>
        </w:rPr>
        <w:t>10</w:t>
      </w:r>
      <w:r>
        <w:rPr>
          <w:rFonts w:ascii="Arial" w:hAnsi="Arial" w:cs="Arial"/>
          <w:color w:val="2F2F2F"/>
          <w:shd w:val="clear" w:color="auto" w:fill="FFFFFF"/>
        </w:rPr>
        <w:t>位，很好的解释了为什么</w:t>
      </w:r>
      <w:r>
        <w:rPr>
          <w:rFonts w:ascii="Arial" w:hAnsi="Arial" w:cs="Arial"/>
          <w:color w:val="2F2F2F"/>
          <w:shd w:val="clear" w:color="auto" w:fill="FFFFFF"/>
        </w:rPr>
        <w:t>MySQL</w:t>
      </w:r>
      <w:r>
        <w:rPr>
          <w:rFonts w:ascii="Arial" w:hAnsi="Arial" w:cs="Arial"/>
          <w:color w:val="2F2F2F"/>
          <w:shd w:val="clear" w:color="auto" w:fill="FFFFFF"/>
        </w:rPr>
        <w:t>数据库一行支持最多的列为</w:t>
      </w:r>
      <w:r>
        <w:rPr>
          <w:rFonts w:ascii="Arial" w:hAnsi="Arial" w:cs="Arial"/>
          <w:color w:val="2F2F2F"/>
          <w:shd w:val="clear" w:color="auto" w:fill="FFFFFF"/>
        </w:rPr>
        <w:t>1023</w:t>
      </w:r>
      <w:r>
        <w:rPr>
          <w:rFonts w:ascii="Arial" w:hAnsi="Arial" w:cs="Arial"/>
          <w:color w:val="2F2F2F"/>
          <w:shd w:val="clear" w:color="auto" w:fill="FFFFFF"/>
        </w:rPr>
        <w:t>。另一个需要知道的是</w:t>
      </w:r>
      <w:r>
        <w:rPr>
          <w:rFonts w:ascii="Arial" w:hAnsi="Arial" w:cs="Arial"/>
          <w:color w:val="2F2F2F"/>
          <w:shd w:val="clear" w:color="auto" w:fill="FFFFFF"/>
        </w:rPr>
        <w:t>1byte_offs_flags</w:t>
      </w:r>
      <w:r>
        <w:rPr>
          <w:rFonts w:ascii="Arial" w:hAnsi="Arial" w:cs="Arial"/>
          <w:color w:val="2F2F2F"/>
          <w:shd w:val="clear" w:color="auto" w:fill="FFFFFF"/>
        </w:rPr>
        <w:t>，该值定义了偏移列表占用</w:t>
      </w:r>
      <w:r>
        <w:rPr>
          <w:rFonts w:ascii="Arial" w:hAnsi="Arial" w:cs="Arial"/>
          <w:color w:val="2F2F2F"/>
          <w:shd w:val="clear" w:color="auto" w:fill="FFFFFF"/>
        </w:rPr>
        <w:t>1</w:t>
      </w:r>
      <w:r>
        <w:rPr>
          <w:rFonts w:ascii="Arial" w:hAnsi="Arial" w:cs="Arial"/>
          <w:color w:val="2F2F2F"/>
          <w:shd w:val="clear" w:color="auto" w:fill="FFFFFF"/>
        </w:rPr>
        <w:t>字节还是</w:t>
      </w:r>
      <w:r>
        <w:rPr>
          <w:rFonts w:ascii="Arial" w:hAnsi="Arial" w:cs="Arial"/>
          <w:color w:val="2F2F2F"/>
          <w:shd w:val="clear" w:color="auto" w:fill="FFFFFF"/>
        </w:rPr>
        <w:t>2</w:t>
      </w:r>
      <w:r>
        <w:rPr>
          <w:rFonts w:ascii="Arial" w:hAnsi="Arial" w:cs="Arial"/>
          <w:color w:val="2F2F2F"/>
          <w:shd w:val="clear" w:color="auto" w:fill="FFFFFF"/>
        </w:rPr>
        <w:t>字节。</w:t>
      </w:r>
      <w:r>
        <w:rPr>
          <w:rStyle w:val="ac"/>
          <w:rFonts w:ascii="Arial" w:hAnsi="Arial" w:cs="Arial"/>
          <w:color w:val="2F2F2F"/>
          <w:shd w:val="clear" w:color="auto" w:fill="FFFFFF"/>
        </w:rPr>
        <w:t>最后的部分</w:t>
      </w:r>
      <w:r>
        <w:rPr>
          <w:rFonts w:ascii="Arial" w:hAnsi="Arial" w:cs="Arial"/>
          <w:color w:val="2F2F2F"/>
          <w:shd w:val="clear" w:color="auto" w:fill="FFFFFF"/>
        </w:rPr>
        <w:t>就是实际存储的每个列的数据了。</w:t>
      </w:r>
    </w:p>
    <w:p w:rsidR="001A7847" w:rsidRDefault="001A7847">
      <w:pPr>
        <w:pStyle w:val="af2"/>
        <w:ind w:firstLineChars="0" w:firstLine="0"/>
        <w:rPr>
          <w:lang w:bidi="ar"/>
        </w:rPr>
      </w:pPr>
    </w:p>
    <w:p w:rsidR="001A7847" w:rsidRDefault="007D395D">
      <w:pPr>
        <w:pStyle w:val="5"/>
      </w:pPr>
      <w:r>
        <w:rPr>
          <w:rFonts w:hint="eastAsia"/>
        </w:rPr>
        <w:t>3.</w:t>
      </w:r>
      <w:r>
        <w:t>物理存储结构</w:t>
      </w:r>
    </w:p>
    <w:p w:rsidR="001A7847" w:rsidRDefault="007D395D">
      <w:pPr>
        <w:pStyle w:val="aa"/>
        <w:shd w:val="clear" w:color="auto" w:fill="FFFFFF"/>
        <w:spacing w:before="0" w:beforeAutospacing="0" w:after="0" w:afterAutospacing="0"/>
        <w:rPr>
          <w:rFonts w:ascii="Verdana" w:hAnsi="Verdana"/>
          <w:color w:val="000000"/>
          <w:sz w:val="20"/>
          <w:szCs w:val="20"/>
        </w:rPr>
      </w:pPr>
      <w:r>
        <w:rPr>
          <w:rFonts w:ascii="Verdana" w:hAnsi="Verdana"/>
          <w:color w:val="000000"/>
          <w:sz w:val="20"/>
          <w:szCs w:val="20"/>
        </w:rPr>
        <w:t>从物理意义上来看，</w:t>
      </w:r>
      <w:r>
        <w:rPr>
          <w:rFonts w:ascii="Verdana" w:hAnsi="Verdana"/>
          <w:color w:val="000000"/>
          <w:sz w:val="20"/>
          <w:szCs w:val="20"/>
        </w:rPr>
        <w:t>InnoDB</w:t>
      </w:r>
      <w:r>
        <w:rPr>
          <w:rFonts w:ascii="Verdana" w:hAnsi="Verdana"/>
          <w:color w:val="000000"/>
          <w:sz w:val="20"/>
          <w:szCs w:val="20"/>
        </w:rPr>
        <w:t>表由</w:t>
      </w:r>
      <w:r>
        <w:rPr>
          <w:rFonts w:ascii="Verdana" w:hAnsi="Verdana"/>
          <w:color w:val="000000"/>
          <w:sz w:val="20"/>
          <w:szCs w:val="20"/>
          <w:shd w:val="clear" w:color="auto" w:fill="FFFF00"/>
        </w:rPr>
        <w:t>共享表空间</w:t>
      </w:r>
      <w:r>
        <w:rPr>
          <w:rFonts w:ascii="Verdana" w:hAnsi="Verdana"/>
          <w:color w:val="000000"/>
          <w:sz w:val="20"/>
          <w:szCs w:val="20"/>
        </w:rPr>
        <w:t>、</w:t>
      </w:r>
      <w:r>
        <w:rPr>
          <w:rFonts w:ascii="Verdana" w:hAnsi="Verdana"/>
          <w:color w:val="000000"/>
          <w:sz w:val="20"/>
          <w:szCs w:val="20"/>
          <w:shd w:val="clear" w:color="auto" w:fill="FFFF00"/>
        </w:rPr>
        <w:t>日志文件组</w:t>
      </w:r>
      <w:r>
        <w:rPr>
          <w:rFonts w:ascii="Verdana" w:hAnsi="Verdana"/>
          <w:color w:val="000000"/>
          <w:sz w:val="20"/>
          <w:szCs w:val="20"/>
        </w:rPr>
        <w:t>（更准确地说，应该是</w:t>
      </w:r>
      <w:r>
        <w:rPr>
          <w:rFonts w:ascii="Verdana" w:hAnsi="Verdana"/>
          <w:color w:val="000000"/>
          <w:sz w:val="20"/>
          <w:szCs w:val="20"/>
        </w:rPr>
        <w:t>Redo</w:t>
      </w:r>
      <w:r>
        <w:rPr>
          <w:rFonts w:ascii="Verdana" w:hAnsi="Verdana"/>
          <w:color w:val="000000"/>
          <w:sz w:val="20"/>
          <w:szCs w:val="20"/>
        </w:rPr>
        <w:t>文件组）、</w:t>
      </w:r>
      <w:r>
        <w:rPr>
          <w:rFonts w:ascii="Verdana" w:hAnsi="Verdana"/>
          <w:color w:val="000000"/>
          <w:sz w:val="20"/>
          <w:szCs w:val="20"/>
          <w:shd w:val="clear" w:color="auto" w:fill="FFFF00"/>
        </w:rPr>
        <w:t>表结构定义</w:t>
      </w:r>
      <w:r>
        <w:rPr>
          <w:rFonts w:ascii="Verdana" w:hAnsi="Verdana"/>
          <w:color w:val="000000"/>
          <w:sz w:val="20"/>
          <w:szCs w:val="20"/>
        </w:rPr>
        <w:t>文件组成。若将</w:t>
      </w:r>
      <w:r>
        <w:rPr>
          <w:rFonts w:ascii="Verdana" w:hAnsi="Verdana"/>
          <w:color w:val="000000"/>
          <w:sz w:val="20"/>
          <w:szCs w:val="20"/>
        </w:rPr>
        <w:t>innodb_file_per_table</w:t>
      </w:r>
      <w:r>
        <w:rPr>
          <w:rFonts w:ascii="Verdana" w:hAnsi="Verdana"/>
          <w:color w:val="000000"/>
          <w:sz w:val="20"/>
          <w:szCs w:val="20"/>
        </w:rPr>
        <w:t>设置为</w:t>
      </w:r>
      <w:r>
        <w:rPr>
          <w:rFonts w:ascii="Verdana" w:hAnsi="Verdana"/>
          <w:color w:val="000000"/>
          <w:sz w:val="20"/>
          <w:szCs w:val="20"/>
        </w:rPr>
        <w:t>on</w:t>
      </w:r>
      <w:r>
        <w:rPr>
          <w:rFonts w:ascii="Verdana" w:hAnsi="Verdana"/>
          <w:color w:val="000000"/>
          <w:sz w:val="20"/>
          <w:szCs w:val="20"/>
        </w:rPr>
        <w:t>，则每个表将独立地产生一个表空间文件，以</w:t>
      </w:r>
      <w:r>
        <w:rPr>
          <w:rFonts w:ascii="Verdana" w:hAnsi="Verdana"/>
          <w:color w:val="000000"/>
          <w:sz w:val="20"/>
          <w:szCs w:val="20"/>
        </w:rPr>
        <w:t>ibd</w:t>
      </w:r>
      <w:r>
        <w:rPr>
          <w:rFonts w:ascii="Verdana" w:hAnsi="Verdana"/>
          <w:color w:val="000000"/>
          <w:sz w:val="20"/>
          <w:szCs w:val="20"/>
        </w:rPr>
        <w:t>结尾，</w:t>
      </w:r>
      <w:r>
        <w:rPr>
          <w:rFonts w:ascii="Verdana" w:hAnsi="Verdana"/>
          <w:color w:val="000000"/>
          <w:sz w:val="20"/>
          <w:szCs w:val="20"/>
          <w:shd w:val="clear" w:color="auto" w:fill="FFFF00"/>
        </w:rPr>
        <w:t>数据、索引、表的内部数据字典信息都将保存在这个单独的表空间文件中</w:t>
      </w:r>
      <w:r>
        <w:rPr>
          <w:rFonts w:ascii="Verdana" w:hAnsi="Verdana"/>
          <w:color w:val="000000"/>
          <w:sz w:val="20"/>
          <w:szCs w:val="20"/>
        </w:rPr>
        <w:t>。</w:t>
      </w:r>
      <w:r>
        <w:rPr>
          <w:rFonts w:ascii="Verdana" w:hAnsi="Verdana"/>
          <w:color w:val="000000"/>
          <w:sz w:val="20"/>
          <w:szCs w:val="20"/>
          <w:shd w:val="clear" w:color="auto" w:fill="FFFF00"/>
        </w:rPr>
        <w:t>表结构定义文件以</w:t>
      </w:r>
      <w:r>
        <w:rPr>
          <w:rFonts w:ascii="Verdana" w:hAnsi="Verdana"/>
          <w:color w:val="000000"/>
          <w:sz w:val="20"/>
          <w:szCs w:val="20"/>
          <w:shd w:val="clear" w:color="auto" w:fill="FFFF00"/>
        </w:rPr>
        <w:t>frm</w:t>
      </w:r>
      <w:r>
        <w:rPr>
          <w:rFonts w:ascii="Verdana" w:hAnsi="Verdana"/>
          <w:color w:val="000000"/>
          <w:sz w:val="20"/>
          <w:szCs w:val="20"/>
          <w:shd w:val="clear" w:color="auto" w:fill="FFFF00"/>
        </w:rPr>
        <w:t>结尾</w:t>
      </w:r>
      <w:r>
        <w:rPr>
          <w:rFonts w:ascii="Verdana" w:hAnsi="Verdana"/>
          <w:color w:val="000000"/>
          <w:sz w:val="20"/>
          <w:szCs w:val="20"/>
        </w:rPr>
        <w:t>，这个是与存储引擎无关的，</w:t>
      </w:r>
      <w:r>
        <w:rPr>
          <w:rFonts w:ascii="Verdana" w:hAnsi="Verdana"/>
          <w:color w:val="000000"/>
          <w:sz w:val="20"/>
          <w:szCs w:val="20"/>
          <w:shd w:val="clear" w:color="auto" w:fill="FFFF00"/>
        </w:rPr>
        <w:t>任何存储引擎的表结构定义文件都一样，为</w:t>
      </w:r>
      <w:r>
        <w:rPr>
          <w:rFonts w:ascii="Verdana" w:hAnsi="Verdana"/>
          <w:color w:val="000000"/>
          <w:sz w:val="20"/>
          <w:szCs w:val="20"/>
          <w:shd w:val="clear" w:color="auto" w:fill="FFFF00"/>
        </w:rPr>
        <w:t>.frm</w:t>
      </w:r>
      <w:r>
        <w:rPr>
          <w:rFonts w:ascii="Verdana" w:hAnsi="Verdana"/>
          <w:color w:val="000000"/>
          <w:sz w:val="20"/>
          <w:szCs w:val="20"/>
          <w:shd w:val="clear" w:color="auto" w:fill="FFFF00"/>
        </w:rPr>
        <w:t>文件</w:t>
      </w:r>
      <w:r>
        <w:rPr>
          <w:rFonts w:ascii="Verdana" w:hAnsi="Verdana"/>
          <w:color w:val="000000"/>
          <w:sz w:val="20"/>
          <w:szCs w:val="20"/>
        </w:rPr>
        <w:t>。</w:t>
      </w:r>
    </w:p>
    <w:p w:rsidR="001A7847" w:rsidRDefault="003C5B7A">
      <w:pPr>
        <w:pStyle w:val="af2"/>
        <w:ind w:firstLineChars="0" w:firstLine="0"/>
        <w:rPr>
          <w:lang w:bidi="ar"/>
        </w:rPr>
      </w:pPr>
      <w:hyperlink r:id="rId296" w:history="1">
        <w:r w:rsidR="007D395D">
          <w:rPr>
            <w:rStyle w:val="af"/>
            <w:lang w:bidi="ar"/>
          </w:rPr>
          <w:t>https://www.jianshu.com/p/fdc5e066433a</w:t>
        </w:r>
      </w:hyperlink>
    </w:p>
    <w:p w:rsidR="001A7847" w:rsidRDefault="001A7847">
      <w:pPr>
        <w:pStyle w:val="af2"/>
        <w:ind w:firstLineChars="0" w:firstLine="0"/>
        <w:rPr>
          <w:lang w:bidi="ar"/>
        </w:rPr>
      </w:pPr>
    </w:p>
    <w:p w:rsidR="001A7847" w:rsidRDefault="001A7847">
      <w:pPr>
        <w:pStyle w:val="af2"/>
        <w:ind w:firstLineChars="0" w:firstLine="0"/>
        <w:rPr>
          <w:lang w:bidi="ar"/>
        </w:rPr>
      </w:pPr>
    </w:p>
    <w:p w:rsidR="001A7847" w:rsidRDefault="007D395D">
      <w:pPr>
        <w:pStyle w:val="4"/>
        <w:numPr>
          <w:ilvl w:val="0"/>
          <w:numId w:val="36"/>
        </w:numPr>
        <w:rPr>
          <w:lang w:bidi="ar"/>
        </w:rPr>
      </w:pPr>
      <w:r>
        <w:rPr>
          <w:rFonts w:hint="eastAsia"/>
          <w:lang w:bidi="ar"/>
        </w:rPr>
        <w:t xml:space="preserve">Innodb </w:t>
      </w:r>
      <w:r>
        <w:rPr>
          <w:rFonts w:hint="eastAsia"/>
          <w:lang w:bidi="ar"/>
        </w:rPr>
        <w:t>一致性读</w:t>
      </w:r>
    </w:p>
    <w:p w:rsidR="001A7847" w:rsidRDefault="007D395D">
      <w:pPr>
        <w:pStyle w:val="aa"/>
        <w:numPr>
          <w:ilvl w:val="0"/>
          <w:numId w:val="36"/>
        </w:numPr>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甲</w:t>
      </w:r>
      <w:hyperlink r:id="rId297" w:anchor="glos_consistent_read" w:tooltip="一致阅读" w:history="1">
        <w:r>
          <w:rPr>
            <w:rStyle w:val="af"/>
            <w:rFonts w:ascii="Arial" w:hAnsi="Arial" w:cs="Arial"/>
            <w:color w:val="0074A3"/>
            <w:sz w:val="21"/>
            <w:szCs w:val="21"/>
          </w:rPr>
          <w:t>一致的读取</w:t>
        </w:r>
      </w:hyperlink>
      <w:r>
        <w:rPr>
          <w:rFonts w:ascii="Arial" w:hAnsi="Arial" w:cs="Arial"/>
          <w:color w:val="555555"/>
          <w:sz w:val="21"/>
          <w:szCs w:val="21"/>
        </w:rPr>
        <w:t> </w:t>
      </w:r>
      <w:r>
        <w:rPr>
          <w:rFonts w:ascii="Arial" w:hAnsi="Arial" w:cs="Arial"/>
          <w:color w:val="555555"/>
          <w:sz w:val="21"/>
          <w:szCs w:val="21"/>
        </w:rPr>
        <w:t>该装置</w:t>
      </w:r>
      <w:r>
        <w:rPr>
          <w:rStyle w:val="HTML0"/>
          <w:rFonts w:ascii="Courier New" w:hAnsi="Courier New" w:cs="Courier New"/>
          <w:color w:val="000000"/>
          <w:sz w:val="20"/>
          <w:szCs w:val="20"/>
        </w:rPr>
        <w:t>InnoDB</w:t>
      </w:r>
      <w:r>
        <w:rPr>
          <w:rFonts w:ascii="Arial" w:hAnsi="Arial" w:cs="Arial"/>
          <w:color w:val="555555"/>
          <w:sz w:val="21"/>
          <w:szCs w:val="21"/>
        </w:rPr>
        <w:t>使用多版本呈现给一个查询数据库的快照在一个时间点。查询查看在该时间点之前提交的事务所做的更改，并且不会对以后或未提交的事务进行任何更改。此规则的例外是查询查看同一事务中早期语句所做的更改。此异常导致以下异常：如果更新表中的某些行，则</w:t>
      </w:r>
      <w:r>
        <w:rPr>
          <w:rFonts w:ascii="Arial" w:hAnsi="Arial" w:cs="Arial"/>
          <w:color w:val="555555"/>
          <w:sz w:val="21"/>
          <w:szCs w:val="21"/>
        </w:rPr>
        <w:t>a </w:t>
      </w:r>
      <w:hyperlink r:id="rId298" w:tooltip="13.2.9 SELECT语法" w:history="1">
        <w:r>
          <w:rPr>
            <w:rStyle w:val="HTML0"/>
            <w:rFonts w:ascii="Courier New" w:hAnsi="Courier New" w:cs="Courier New"/>
            <w:color w:val="000000"/>
            <w:sz w:val="20"/>
            <w:szCs w:val="20"/>
            <w:u w:val="single"/>
          </w:rPr>
          <w:t>SELECT</w:t>
        </w:r>
      </w:hyperlink>
      <w:r>
        <w:rPr>
          <w:rFonts w:ascii="Arial" w:hAnsi="Arial" w:cs="Arial"/>
          <w:color w:val="555555"/>
          <w:sz w:val="21"/>
          <w:szCs w:val="21"/>
        </w:rPr>
        <w:t>查看更新行的最新版本，但它也可能会看到任何行的旧版本。如果其他会话同时更新同一个表，则异常意味着您可能会看到该表处于从未存在于数据库中的状态。</w:t>
      </w:r>
    </w:p>
    <w:p w:rsidR="001A7847" w:rsidRDefault="007D395D">
      <w:pPr>
        <w:pStyle w:val="aa"/>
        <w:numPr>
          <w:ilvl w:val="0"/>
          <w:numId w:val="36"/>
        </w:numPr>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如果事务</w:t>
      </w:r>
      <w:r>
        <w:rPr>
          <w:rFonts w:ascii="Arial" w:hAnsi="Arial" w:cs="Arial"/>
          <w:color w:val="555555"/>
          <w:sz w:val="21"/>
          <w:szCs w:val="21"/>
        </w:rPr>
        <w:t> </w:t>
      </w:r>
      <w:hyperlink r:id="rId299" w:anchor="glos_isolation_level" w:tooltip="隔离级别" w:history="1">
        <w:r>
          <w:rPr>
            <w:rStyle w:val="af"/>
            <w:rFonts w:ascii="Arial" w:hAnsi="Arial" w:cs="Arial"/>
            <w:color w:val="0074A3"/>
            <w:sz w:val="21"/>
            <w:szCs w:val="21"/>
          </w:rPr>
          <w:t>隔离级别</w:t>
        </w:r>
      </w:hyperlink>
      <w:r>
        <w:rPr>
          <w:rFonts w:ascii="Arial" w:hAnsi="Arial" w:cs="Arial"/>
          <w:color w:val="555555"/>
          <w:sz w:val="21"/>
          <w:szCs w:val="21"/>
        </w:rPr>
        <w:t>是</w:t>
      </w:r>
      <w:r>
        <w:rPr>
          <w:rFonts w:ascii="Arial" w:hAnsi="Arial" w:cs="Arial"/>
          <w:color w:val="555555"/>
          <w:sz w:val="21"/>
          <w:szCs w:val="21"/>
        </w:rPr>
        <w:t> </w:t>
      </w:r>
      <w:hyperlink r:id="rId300" w:anchor="isolevel_repeatable-read" w:history="1">
        <w:r>
          <w:rPr>
            <w:rStyle w:val="HTML0"/>
            <w:rFonts w:ascii="Courier New" w:hAnsi="Courier New" w:cs="Courier New"/>
            <w:color w:val="000000"/>
            <w:sz w:val="20"/>
            <w:szCs w:val="20"/>
            <w:u w:val="single"/>
          </w:rPr>
          <w:t>REPEATABLE READ</w:t>
        </w:r>
      </w:hyperlink>
      <w:r>
        <w:rPr>
          <w:rFonts w:ascii="Arial" w:hAnsi="Arial" w:cs="Arial"/>
          <w:color w:val="555555"/>
          <w:sz w:val="21"/>
          <w:szCs w:val="21"/>
        </w:rPr>
        <w:t>（缺省级别），则同一事务中的所有一致性读取将读取该事务中第一次此类读取所建立的快照。您可以通过提交当前事务以及在发出新查询之后为查询获取更新的快照。</w:t>
      </w:r>
    </w:p>
    <w:p w:rsidR="001A7847" w:rsidRDefault="007D395D">
      <w:pPr>
        <w:pStyle w:val="aa"/>
        <w:numPr>
          <w:ilvl w:val="0"/>
          <w:numId w:val="36"/>
        </w:numPr>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使用</w:t>
      </w:r>
      <w:hyperlink r:id="rId301" w:anchor="isolevel_read-committed" w:history="1">
        <w:r>
          <w:rPr>
            <w:rStyle w:val="HTML0"/>
            <w:rFonts w:ascii="Courier New" w:hAnsi="Courier New" w:cs="Courier New"/>
            <w:color w:val="000000"/>
            <w:sz w:val="20"/>
            <w:szCs w:val="20"/>
            <w:u w:val="single"/>
          </w:rPr>
          <w:t>READ COMMITTED</w:t>
        </w:r>
      </w:hyperlink>
      <w:r>
        <w:rPr>
          <w:rFonts w:ascii="Arial" w:hAnsi="Arial" w:cs="Arial"/>
          <w:color w:val="555555"/>
          <w:sz w:val="21"/>
          <w:szCs w:val="21"/>
        </w:rPr>
        <w:t>隔离级别，事务中的每个一致读取都会设置并读取其自己的新快照。</w:t>
      </w:r>
    </w:p>
    <w:p w:rsidR="001A7847" w:rsidRDefault="007D395D">
      <w:pPr>
        <w:pStyle w:val="aa"/>
        <w:numPr>
          <w:ilvl w:val="0"/>
          <w:numId w:val="36"/>
        </w:numPr>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一致性读取是</w:t>
      </w:r>
      <w:r>
        <w:rPr>
          <w:rStyle w:val="HTML0"/>
          <w:rFonts w:ascii="Courier New" w:hAnsi="Courier New" w:cs="Courier New"/>
          <w:color w:val="000000"/>
          <w:sz w:val="20"/>
          <w:szCs w:val="20"/>
        </w:rPr>
        <w:t>InnoDB</w:t>
      </w:r>
      <w:r>
        <w:rPr>
          <w:rFonts w:ascii="Arial" w:hAnsi="Arial" w:cs="Arial"/>
          <w:color w:val="555555"/>
          <w:sz w:val="21"/>
          <w:szCs w:val="21"/>
        </w:rPr>
        <w:t>进程</w:t>
      </w:r>
      <w:r>
        <w:rPr>
          <w:rFonts w:ascii="Arial" w:hAnsi="Arial" w:cs="Arial"/>
          <w:color w:val="555555"/>
          <w:sz w:val="21"/>
          <w:szCs w:val="21"/>
        </w:rPr>
        <w:t> </w:t>
      </w:r>
      <w:hyperlink r:id="rId302" w:tooltip="13.2.9 SELECT语法" w:history="1">
        <w:r>
          <w:rPr>
            <w:rStyle w:val="HTML0"/>
            <w:rFonts w:ascii="Courier New" w:hAnsi="Courier New" w:cs="Courier New"/>
            <w:color w:val="000000"/>
            <w:sz w:val="20"/>
            <w:szCs w:val="20"/>
            <w:u w:val="single"/>
          </w:rPr>
          <w:t>SELECT</w:t>
        </w:r>
      </w:hyperlink>
      <w:r>
        <w:rPr>
          <w:rFonts w:ascii="Arial" w:hAnsi="Arial" w:cs="Arial"/>
          <w:color w:val="555555"/>
          <w:sz w:val="21"/>
          <w:szCs w:val="21"/>
        </w:rPr>
        <w:t>语句</w:t>
      </w:r>
      <w:r>
        <w:rPr>
          <w:rFonts w:ascii="Arial" w:hAnsi="Arial" w:cs="Arial"/>
          <w:color w:val="555555"/>
          <w:sz w:val="21"/>
          <w:szCs w:val="21"/>
        </w:rPr>
        <w:t> </w:t>
      </w:r>
      <w:hyperlink r:id="rId303" w:anchor="isolevel_read-committed" w:history="1">
        <w:r>
          <w:rPr>
            <w:rStyle w:val="HTML0"/>
            <w:rFonts w:ascii="Courier New" w:hAnsi="Courier New" w:cs="Courier New"/>
            <w:color w:val="000000"/>
            <w:sz w:val="20"/>
            <w:szCs w:val="20"/>
            <w:u w:val="single"/>
          </w:rPr>
          <w:t>READ COMMITTED</w:t>
        </w:r>
      </w:hyperlink>
      <w:r>
        <w:rPr>
          <w:rFonts w:ascii="Arial" w:hAnsi="Arial" w:cs="Arial"/>
          <w:color w:val="555555"/>
          <w:sz w:val="21"/>
          <w:szCs w:val="21"/>
        </w:rPr>
        <w:t>和</w:t>
      </w:r>
      <w:r>
        <w:rPr>
          <w:rFonts w:ascii="Arial" w:hAnsi="Arial" w:cs="Arial"/>
          <w:color w:val="555555"/>
          <w:sz w:val="21"/>
          <w:szCs w:val="21"/>
        </w:rPr>
        <w:t> </w:t>
      </w:r>
      <w:hyperlink r:id="rId304" w:anchor="isolevel_repeatable-read" w:history="1">
        <w:r>
          <w:rPr>
            <w:rStyle w:val="HTML0"/>
            <w:rFonts w:ascii="Courier New" w:hAnsi="Courier New" w:cs="Courier New"/>
            <w:color w:val="000000"/>
            <w:sz w:val="20"/>
            <w:szCs w:val="20"/>
            <w:u w:val="single"/>
          </w:rPr>
          <w:t>REPEATABLE READ</w:t>
        </w:r>
      </w:hyperlink>
      <w:r>
        <w:rPr>
          <w:rFonts w:ascii="Arial" w:hAnsi="Arial" w:cs="Arial"/>
          <w:color w:val="555555"/>
          <w:sz w:val="21"/>
          <w:szCs w:val="21"/>
        </w:rPr>
        <w:t>隔离级别的默认模式</w:t>
      </w:r>
      <w:r>
        <w:rPr>
          <w:rFonts w:ascii="Arial" w:hAnsi="Arial" w:cs="Arial"/>
          <w:color w:val="555555"/>
          <w:sz w:val="21"/>
          <w:szCs w:val="21"/>
        </w:rPr>
        <w:t> </w:t>
      </w:r>
      <w:r>
        <w:rPr>
          <w:rFonts w:ascii="Arial" w:hAnsi="Arial" w:cs="Arial"/>
          <w:color w:val="555555"/>
          <w:sz w:val="21"/>
          <w:szCs w:val="21"/>
        </w:rPr>
        <w:t>。一致读取不会对其访问的表设置任何锁定，因此其他会话可以在对表执行一致读取的同时自由修改这些表。</w:t>
      </w:r>
    </w:p>
    <w:p w:rsidR="001A7847" w:rsidRDefault="007D395D">
      <w:pPr>
        <w:pStyle w:val="aa"/>
        <w:numPr>
          <w:ilvl w:val="0"/>
          <w:numId w:val="36"/>
        </w:numPr>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假设您正在以默认</w:t>
      </w:r>
      <w:hyperlink r:id="rId305" w:anchor="isolevel_repeatable-read" w:history="1">
        <w:r>
          <w:rPr>
            <w:rStyle w:val="HTML0"/>
            <w:rFonts w:ascii="Courier New" w:hAnsi="Courier New" w:cs="Courier New"/>
            <w:color w:val="000000"/>
            <w:sz w:val="20"/>
            <w:szCs w:val="20"/>
            <w:u w:val="single"/>
          </w:rPr>
          <w:t>REPEATABLE READ</w:t>
        </w:r>
      </w:hyperlink>
      <w:r>
        <w:rPr>
          <w:rFonts w:ascii="Arial" w:hAnsi="Arial" w:cs="Arial"/>
          <w:color w:val="555555"/>
          <w:sz w:val="21"/>
          <w:szCs w:val="21"/>
        </w:rPr>
        <w:t>隔离级别运行</w:t>
      </w:r>
      <w:r>
        <w:rPr>
          <w:rFonts w:ascii="Arial" w:hAnsi="Arial" w:cs="Arial"/>
          <w:color w:val="555555"/>
          <w:sz w:val="21"/>
          <w:szCs w:val="21"/>
        </w:rPr>
        <w:t> </w:t>
      </w:r>
      <w:r>
        <w:rPr>
          <w:rFonts w:ascii="Arial" w:hAnsi="Arial" w:cs="Arial"/>
          <w:color w:val="555555"/>
          <w:sz w:val="21"/>
          <w:szCs w:val="21"/>
        </w:rPr>
        <w:t>。当您发出一致性读取（即普通</w:t>
      </w:r>
      <w:r>
        <w:rPr>
          <w:rFonts w:ascii="Arial" w:hAnsi="Arial" w:cs="Arial"/>
          <w:color w:val="555555"/>
          <w:sz w:val="21"/>
          <w:szCs w:val="21"/>
        </w:rPr>
        <w:t> </w:t>
      </w:r>
      <w:hyperlink r:id="rId306" w:tooltip="13.2.9 SELECT语法" w:history="1">
        <w:r>
          <w:rPr>
            <w:rStyle w:val="HTML0"/>
            <w:rFonts w:ascii="Courier New" w:hAnsi="Courier New" w:cs="Courier New"/>
            <w:color w:val="000000"/>
            <w:sz w:val="20"/>
            <w:szCs w:val="20"/>
            <w:u w:val="single"/>
          </w:rPr>
          <w:t>SELECT</w:t>
        </w:r>
      </w:hyperlink>
      <w:r>
        <w:rPr>
          <w:rFonts w:ascii="Arial" w:hAnsi="Arial" w:cs="Arial"/>
          <w:color w:val="555555"/>
          <w:sz w:val="21"/>
          <w:szCs w:val="21"/>
        </w:rPr>
        <w:t>语句）时，</w:t>
      </w:r>
      <w:r>
        <w:rPr>
          <w:rFonts w:ascii="Arial" w:hAnsi="Arial" w:cs="Arial"/>
          <w:color w:val="555555"/>
          <w:sz w:val="21"/>
          <w:szCs w:val="21"/>
        </w:rPr>
        <w:t> </w:t>
      </w:r>
      <w:r>
        <w:rPr>
          <w:rStyle w:val="HTML0"/>
          <w:rFonts w:ascii="Courier New" w:hAnsi="Courier New" w:cs="Courier New"/>
          <w:color w:val="000000"/>
          <w:sz w:val="20"/>
          <w:szCs w:val="20"/>
        </w:rPr>
        <w:t>InnoDB</w:t>
      </w:r>
      <w:r>
        <w:rPr>
          <w:rFonts w:ascii="Arial" w:hAnsi="Arial" w:cs="Arial"/>
          <w:color w:val="555555"/>
          <w:sz w:val="21"/>
          <w:szCs w:val="21"/>
        </w:rPr>
        <w:t>为您的事务提供一个时间点，您的查询将根据该时间点查看数据库。如果另一个事务删除了一行并在分配了时间点后提交，则不会将该行视为已删除。插入和更新的处理方式类似。</w:t>
      </w:r>
    </w:p>
    <w:p w:rsidR="001A7847" w:rsidRDefault="007D395D">
      <w:pPr>
        <w:textAlignment w:val="baseline"/>
        <w:rPr>
          <w:rFonts w:ascii="Arial" w:hAnsi="Arial" w:cs="Arial"/>
          <w:b/>
          <w:bCs/>
          <w:color w:val="555555"/>
          <w:sz w:val="26"/>
          <w:szCs w:val="26"/>
        </w:rPr>
      </w:pPr>
      <w:r>
        <w:rPr>
          <w:rFonts w:ascii="Arial" w:hAnsi="Arial" w:cs="Arial"/>
          <w:b/>
          <w:bCs/>
          <w:color w:val="555555"/>
          <w:sz w:val="26"/>
          <w:szCs w:val="26"/>
        </w:rPr>
        <w:t>注意</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数据库状态的快照适用</w:t>
      </w:r>
      <w:r>
        <w:rPr>
          <w:rFonts w:ascii="Arial" w:hAnsi="Arial" w:cs="Arial"/>
          <w:color w:val="555555"/>
          <w:sz w:val="21"/>
          <w:szCs w:val="21"/>
        </w:rPr>
        <w:t> </w:t>
      </w:r>
      <w:hyperlink r:id="rId307" w:tooltip="13.2.9 SELECT语法" w:history="1">
        <w:r>
          <w:rPr>
            <w:rStyle w:val="HTML0"/>
            <w:rFonts w:ascii="Courier New" w:hAnsi="Courier New" w:cs="Courier New"/>
            <w:color w:val="000000"/>
            <w:sz w:val="20"/>
            <w:szCs w:val="20"/>
            <w:u w:val="single"/>
          </w:rPr>
          <w:t>SELECT</w:t>
        </w:r>
      </w:hyperlink>
      <w:r>
        <w:rPr>
          <w:rFonts w:ascii="Arial" w:hAnsi="Arial" w:cs="Arial"/>
          <w:color w:val="555555"/>
          <w:sz w:val="21"/>
          <w:szCs w:val="21"/>
        </w:rPr>
        <w:t>于事务中的语句，不一定适用于</w:t>
      </w:r>
      <w:r>
        <w:rPr>
          <w:rFonts w:ascii="Arial" w:hAnsi="Arial" w:cs="Arial"/>
          <w:color w:val="555555"/>
          <w:sz w:val="21"/>
          <w:szCs w:val="21"/>
        </w:rPr>
        <w:t> </w:t>
      </w:r>
      <w:hyperlink r:id="rId308" w:anchor="glos_dml" w:tooltip="DML" w:history="1">
        <w:r>
          <w:rPr>
            <w:rStyle w:val="af"/>
            <w:rFonts w:ascii="Arial" w:hAnsi="Arial" w:cs="Arial"/>
            <w:color w:val="0074A3"/>
            <w:sz w:val="21"/>
            <w:szCs w:val="21"/>
          </w:rPr>
          <w:t>DML</w:t>
        </w:r>
      </w:hyperlink>
      <w:r>
        <w:rPr>
          <w:rFonts w:ascii="Arial" w:hAnsi="Arial" w:cs="Arial"/>
          <w:color w:val="555555"/>
          <w:sz w:val="21"/>
          <w:szCs w:val="21"/>
        </w:rPr>
        <w:t>语句。如果插入或修改某些行然后提交该事务，则从另一个并发</w:t>
      </w:r>
      <w:r>
        <w:rPr>
          <w:rFonts w:ascii="Arial" w:hAnsi="Arial" w:cs="Arial"/>
          <w:color w:val="555555"/>
          <w:sz w:val="21"/>
          <w:szCs w:val="21"/>
        </w:rPr>
        <w:t> </w:t>
      </w:r>
      <w:r>
        <w:rPr>
          <w:rFonts w:ascii="Arial" w:hAnsi="Arial" w:cs="Arial"/>
          <w:color w:val="555555"/>
          <w:sz w:val="21"/>
          <w:szCs w:val="21"/>
        </w:rPr>
        <w:t>事务发出的</w:t>
      </w:r>
      <w:r>
        <w:rPr>
          <w:rFonts w:ascii="Arial" w:hAnsi="Arial" w:cs="Arial"/>
          <w:color w:val="555555"/>
          <w:sz w:val="21"/>
          <w:szCs w:val="21"/>
        </w:rPr>
        <w:t> </w:t>
      </w:r>
      <w:hyperlink r:id="rId309" w:tooltip="13.2.2 DELETE语法" w:history="1">
        <w:r>
          <w:rPr>
            <w:rStyle w:val="HTML0"/>
            <w:rFonts w:ascii="Courier New" w:hAnsi="Courier New" w:cs="Courier New"/>
            <w:color w:val="000000"/>
            <w:sz w:val="20"/>
            <w:szCs w:val="20"/>
            <w:u w:val="single"/>
          </w:rPr>
          <w:t>DELETE</w:t>
        </w:r>
      </w:hyperlink>
      <w:r>
        <w:rPr>
          <w:rFonts w:ascii="Arial" w:hAnsi="Arial" w:cs="Arial"/>
          <w:color w:val="555555"/>
          <w:sz w:val="21"/>
          <w:szCs w:val="21"/>
        </w:rPr>
        <w:t>或</w:t>
      </w:r>
      <w:hyperlink r:id="rId310" w:tooltip="13.2.11 UPDATE语法" w:history="1">
        <w:r>
          <w:rPr>
            <w:rStyle w:val="HTML0"/>
            <w:rFonts w:ascii="Courier New" w:hAnsi="Courier New" w:cs="Courier New"/>
            <w:color w:val="000000"/>
            <w:sz w:val="20"/>
            <w:szCs w:val="20"/>
            <w:u w:val="single"/>
          </w:rPr>
          <w:t>UPDATE</w:t>
        </w:r>
      </w:hyperlink>
      <w:r>
        <w:rPr>
          <w:rFonts w:ascii="Arial" w:hAnsi="Arial" w:cs="Arial"/>
          <w:color w:val="555555"/>
          <w:sz w:val="21"/>
          <w:szCs w:val="21"/>
        </w:rPr>
        <w:t>语句</w:t>
      </w:r>
      <w:r>
        <w:rPr>
          <w:rStyle w:val="HTML0"/>
          <w:rFonts w:ascii="Courier New" w:hAnsi="Courier New" w:cs="Courier New"/>
          <w:color w:val="000000"/>
          <w:sz w:val="20"/>
          <w:szCs w:val="20"/>
        </w:rPr>
        <w:t>REPEATABLE READ</w:t>
      </w:r>
      <w:r>
        <w:rPr>
          <w:rFonts w:ascii="Arial" w:hAnsi="Arial" w:cs="Arial"/>
          <w:color w:val="555555"/>
          <w:sz w:val="21"/>
          <w:szCs w:val="21"/>
        </w:rPr>
        <w:t>可能会影响那些刚刚提交的行，即使会话无法查询它们。如果事务确实</w:t>
      </w:r>
      <w:r>
        <w:rPr>
          <w:rFonts w:ascii="Arial" w:hAnsi="Arial" w:cs="Arial"/>
          <w:color w:val="555555"/>
          <w:sz w:val="21"/>
          <w:szCs w:val="21"/>
        </w:rPr>
        <w:lastRenderedPageBreak/>
        <w:t>更新或删除了由其他事务提交的行，则这些更改将对当前事务可见。例如，您可能会遇到如下情况：</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DD4A68"/>
          <w:sz w:val="19"/>
          <w:szCs w:val="19"/>
        </w:rPr>
        <w:t>COUNT</w:t>
      </w:r>
      <w:r>
        <w:rPr>
          <w:rStyle w:val="token"/>
          <w:rFonts w:ascii="Consolas" w:hAnsi="Consolas" w:cs="Consolas"/>
          <w:color w:val="999999"/>
          <w:sz w:val="19"/>
          <w:szCs w:val="19"/>
        </w:rPr>
        <w:t>(</w:t>
      </w:r>
      <w:r>
        <w:rPr>
          <w:rStyle w:val="HTML0"/>
          <w:rFonts w:ascii="Consolas" w:hAnsi="Consolas" w:cs="Consolas"/>
          <w:color w:val="000000"/>
          <w:sz w:val="19"/>
          <w:szCs w:val="19"/>
        </w:rPr>
        <w:t>c1</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t1 </w:t>
      </w:r>
      <w:r>
        <w:rPr>
          <w:rStyle w:val="token"/>
          <w:rFonts w:ascii="Consolas" w:hAnsi="Consolas" w:cs="Consolas"/>
          <w:color w:val="0077AA"/>
          <w:sz w:val="19"/>
          <w:szCs w:val="19"/>
        </w:rPr>
        <w:t>WHERE</w:t>
      </w:r>
      <w:r>
        <w:rPr>
          <w:rStyle w:val="HTML0"/>
          <w:rFonts w:ascii="Consolas" w:hAnsi="Consolas" w:cs="Consolas"/>
          <w:color w:val="000000"/>
          <w:sz w:val="19"/>
          <w:szCs w:val="19"/>
        </w:rPr>
        <w:t xml:space="preserve"> c1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669900"/>
          <w:sz w:val="19"/>
          <w:szCs w:val="19"/>
        </w:rPr>
        <w:t>'xyz'</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708090"/>
          <w:sz w:val="19"/>
          <w:szCs w:val="19"/>
        </w:rPr>
        <w:t>-- Returns 0: no rows match.</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0077AA"/>
          <w:sz w:val="19"/>
          <w:szCs w:val="19"/>
        </w:rPr>
        <w:t>DELETE</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t1 </w:t>
      </w:r>
      <w:r>
        <w:rPr>
          <w:rStyle w:val="token"/>
          <w:rFonts w:ascii="Consolas" w:hAnsi="Consolas" w:cs="Consolas"/>
          <w:color w:val="0077AA"/>
          <w:sz w:val="19"/>
          <w:szCs w:val="19"/>
        </w:rPr>
        <w:t>WHERE</w:t>
      </w:r>
      <w:r>
        <w:rPr>
          <w:rStyle w:val="HTML0"/>
          <w:rFonts w:ascii="Consolas" w:hAnsi="Consolas" w:cs="Consolas"/>
          <w:color w:val="000000"/>
          <w:sz w:val="19"/>
          <w:szCs w:val="19"/>
        </w:rPr>
        <w:t xml:space="preserve"> c1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669900"/>
          <w:sz w:val="19"/>
          <w:szCs w:val="19"/>
        </w:rPr>
        <w:t>'xyz'</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708090"/>
          <w:sz w:val="19"/>
          <w:szCs w:val="19"/>
        </w:rPr>
        <w:t>-- Deletes several rows recently committed by other transaction.</w:t>
      </w:r>
    </w:p>
    <w:p w:rsidR="001A7847" w:rsidRDefault="001A7847">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DD4A68"/>
          <w:sz w:val="19"/>
          <w:szCs w:val="19"/>
        </w:rPr>
        <w:t>COUNT</w:t>
      </w:r>
      <w:r>
        <w:rPr>
          <w:rStyle w:val="token"/>
          <w:rFonts w:ascii="Consolas" w:hAnsi="Consolas" w:cs="Consolas"/>
          <w:color w:val="999999"/>
          <w:sz w:val="19"/>
          <w:szCs w:val="19"/>
        </w:rPr>
        <w:t>(</w:t>
      </w:r>
      <w:r>
        <w:rPr>
          <w:rStyle w:val="HTML0"/>
          <w:rFonts w:ascii="Consolas" w:hAnsi="Consolas" w:cs="Consolas"/>
          <w:color w:val="000000"/>
          <w:sz w:val="19"/>
          <w:szCs w:val="19"/>
        </w:rPr>
        <w:t>c2</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t1 </w:t>
      </w:r>
      <w:r>
        <w:rPr>
          <w:rStyle w:val="token"/>
          <w:rFonts w:ascii="Consolas" w:hAnsi="Consolas" w:cs="Consolas"/>
          <w:color w:val="0077AA"/>
          <w:sz w:val="19"/>
          <w:szCs w:val="19"/>
        </w:rPr>
        <w:t>WHERE</w:t>
      </w:r>
      <w:r>
        <w:rPr>
          <w:rStyle w:val="HTML0"/>
          <w:rFonts w:ascii="Consolas" w:hAnsi="Consolas" w:cs="Consolas"/>
          <w:color w:val="000000"/>
          <w:sz w:val="19"/>
          <w:szCs w:val="19"/>
        </w:rPr>
        <w:t xml:space="preserve"> c2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669900"/>
          <w:sz w:val="19"/>
          <w:szCs w:val="19"/>
        </w:rPr>
        <w:t>'abc'</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708090"/>
          <w:sz w:val="19"/>
          <w:szCs w:val="19"/>
        </w:rPr>
        <w:t>-- Returns 0: no rows match.</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0077AA"/>
          <w:sz w:val="19"/>
          <w:szCs w:val="19"/>
        </w:rPr>
        <w:t>UPDATE</w:t>
      </w:r>
      <w:r>
        <w:rPr>
          <w:rStyle w:val="HTML0"/>
          <w:rFonts w:ascii="Consolas" w:hAnsi="Consolas" w:cs="Consolas"/>
          <w:color w:val="000000"/>
          <w:sz w:val="19"/>
          <w:szCs w:val="19"/>
        </w:rPr>
        <w:t xml:space="preserve"> t1 </w:t>
      </w:r>
      <w:r>
        <w:rPr>
          <w:rStyle w:val="token"/>
          <w:rFonts w:ascii="Consolas" w:hAnsi="Consolas" w:cs="Consolas"/>
          <w:color w:val="0077AA"/>
          <w:sz w:val="19"/>
          <w:szCs w:val="19"/>
        </w:rPr>
        <w:t>SET</w:t>
      </w:r>
      <w:r>
        <w:rPr>
          <w:rStyle w:val="HTML0"/>
          <w:rFonts w:ascii="Consolas" w:hAnsi="Consolas" w:cs="Consolas"/>
          <w:color w:val="000000"/>
          <w:sz w:val="19"/>
          <w:szCs w:val="19"/>
        </w:rPr>
        <w:t xml:space="preserve"> c2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669900"/>
          <w:sz w:val="19"/>
          <w:szCs w:val="19"/>
        </w:rPr>
        <w:t>'cba'</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WHERE</w:t>
      </w:r>
      <w:r>
        <w:rPr>
          <w:rStyle w:val="HTML0"/>
          <w:rFonts w:ascii="Consolas" w:hAnsi="Consolas" w:cs="Consolas"/>
          <w:color w:val="000000"/>
          <w:sz w:val="19"/>
          <w:szCs w:val="19"/>
        </w:rPr>
        <w:t xml:space="preserve"> c2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669900"/>
          <w:sz w:val="19"/>
          <w:szCs w:val="19"/>
        </w:rPr>
        <w:t>'abc'</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708090"/>
          <w:sz w:val="19"/>
          <w:szCs w:val="19"/>
        </w:rPr>
        <w:t>-- Affects 10 rows: another txn just committed 10 rows with 'abc' values.</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DD4A68"/>
          <w:sz w:val="19"/>
          <w:szCs w:val="19"/>
        </w:rPr>
        <w:t>COUNT</w:t>
      </w:r>
      <w:r>
        <w:rPr>
          <w:rStyle w:val="token"/>
          <w:rFonts w:ascii="Consolas" w:hAnsi="Consolas" w:cs="Consolas"/>
          <w:color w:val="999999"/>
          <w:sz w:val="19"/>
          <w:szCs w:val="19"/>
        </w:rPr>
        <w:t>(</w:t>
      </w:r>
      <w:r>
        <w:rPr>
          <w:rStyle w:val="HTML0"/>
          <w:rFonts w:ascii="Consolas" w:hAnsi="Consolas" w:cs="Consolas"/>
          <w:color w:val="000000"/>
          <w:sz w:val="19"/>
          <w:szCs w:val="19"/>
        </w:rPr>
        <w:t>c2</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t1 </w:t>
      </w:r>
      <w:r>
        <w:rPr>
          <w:rStyle w:val="token"/>
          <w:rFonts w:ascii="Consolas" w:hAnsi="Consolas" w:cs="Consolas"/>
          <w:color w:val="0077AA"/>
          <w:sz w:val="19"/>
          <w:szCs w:val="19"/>
        </w:rPr>
        <w:t>WHERE</w:t>
      </w:r>
      <w:r>
        <w:rPr>
          <w:rStyle w:val="HTML0"/>
          <w:rFonts w:ascii="Consolas" w:hAnsi="Consolas" w:cs="Consolas"/>
          <w:color w:val="000000"/>
          <w:sz w:val="19"/>
          <w:szCs w:val="19"/>
        </w:rPr>
        <w:t xml:space="preserve"> c2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669900"/>
          <w:sz w:val="19"/>
          <w:szCs w:val="19"/>
        </w:rPr>
        <w:t>'cba'</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token"/>
          <w:rFonts w:ascii="Consolas" w:hAnsi="Consolas" w:cs="Consolas"/>
          <w:color w:val="708090"/>
          <w:sz w:val="19"/>
          <w:szCs w:val="19"/>
        </w:rPr>
        <w:t>-- Returns 10: this txn can now see the rows it just updated.</w:t>
      </w: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您可以通过提交您的交易然后再做另一个</w:t>
      </w:r>
      <w:hyperlink r:id="rId311" w:tooltip="13.2.9 SELECT语法" w:history="1">
        <w:r>
          <w:rPr>
            <w:rStyle w:val="HTML0"/>
            <w:rFonts w:ascii="Courier New" w:hAnsi="Courier New" w:cs="Courier New"/>
            <w:color w:val="000000"/>
            <w:sz w:val="20"/>
            <w:szCs w:val="20"/>
            <w:u w:val="single"/>
          </w:rPr>
          <w:t>SELECT</w:t>
        </w:r>
      </w:hyperlink>
      <w:r>
        <w:rPr>
          <w:rFonts w:ascii="Arial" w:hAnsi="Arial" w:cs="Arial"/>
          <w:color w:val="555555"/>
          <w:sz w:val="21"/>
          <w:szCs w:val="21"/>
        </w:rPr>
        <w:t>或更新</w:t>
      </w:r>
      <w:r>
        <w:rPr>
          <w:rFonts w:ascii="Arial" w:hAnsi="Arial" w:cs="Arial"/>
          <w:color w:val="555555"/>
          <w:sz w:val="21"/>
          <w:szCs w:val="21"/>
        </w:rPr>
        <w:t> </w:t>
      </w:r>
      <w:r>
        <w:rPr>
          <w:rFonts w:ascii="Arial" w:hAnsi="Arial" w:cs="Arial"/>
          <w:color w:val="555555"/>
          <w:sz w:val="21"/>
          <w:szCs w:val="21"/>
        </w:rPr>
        <w:t>来提高您的时间点</w:t>
      </w:r>
      <w:hyperlink r:id="rId312" w:tooltip="13.3.1 START TRANSACTION，COMMIT和ROLLBACK语法" w:history="1">
        <w:r>
          <w:rPr>
            <w:rStyle w:val="HTML0"/>
            <w:rFonts w:ascii="Courier New" w:hAnsi="Courier New" w:cs="Courier New"/>
            <w:color w:val="000000"/>
            <w:sz w:val="20"/>
            <w:szCs w:val="20"/>
            <w:u w:val="single"/>
          </w:rPr>
          <w:t>START TRANSACTION WITH CONSISTENT SNAPSHOT</w:t>
        </w:r>
      </w:hyperlink>
      <w:r>
        <w:rPr>
          <w:rFonts w:ascii="Arial" w:hAnsi="Arial" w:cs="Arial"/>
          <w:color w:val="555555"/>
          <w:sz w:val="21"/>
          <w:szCs w:val="21"/>
        </w:rPr>
        <w:t>。</w:t>
      </w: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这称为</w:t>
      </w:r>
      <w:r>
        <w:rPr>
          <w:rStyle w:val="firstterm"/>
          <w:rFonts w:ascii="Arial" w:hAnsi="Arial" w:cs="Arial"/>
          <w:color w:val="555555"/>
          <w:sz w:val="21"/>
          <w:szCs w:val="21"/>
        </w:rPr>
        <w:t>多版本并发控制</w:t>
      </w:r>
      <w:r>
        <w:rPr>
          <w:rFonts w:ascii="Arial" w:hAnsi="Arial" w:cs="Arial"/>
          <w:color w:val="555555"/>
          <w:sz w:val="21"/>
          <w:szCs w:val="21"/>
        </w:rPr>
        <w:t>。</w:t>
      </w:r>
    </w:p>
    <w:p w:rsidR="001A7847" w:rsidRDefault="007D395D">
      <w:pPr>
        <w:pStyle w:val="aa"/>
        <w:shd w:val="clear" w:color="auto" w:fill="FFFFFF"/>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在以下示例中，会话</w:t>
      </w:r>
      <w:r>
        <w:rPr>
          <w:rFonts w:ascii="Arial" w:hAnsi="Arial" w:cs="Arial"/>
          <w:color w:val="555555"/>
          <w:sz w:val="21"/>
          <w:szCs w:val="21"/>
        </w:rPr>
        <w:t>A</w:t>
      </w:r>
      <w:r>
        <w:rPr>
          <w:rFonts w:ascii="Arial" w:hAnsi="Arial" w:cs="Arial"/>
          <w:color w:val="555555"/>
          <w:sz w:val="21"/>
          <w:szCs w:val="21"/>
        </w:rPr>
        <w:t>仅在</w:t>
      </w:r>
      <w:r>
        <w:rPr>
          <w:rFonts w:ascii="Arial" w:hAnsi="Arial" w:cs="Arial"/>
          <w:color w:val="555555"/>
          <w:sz w:val="21"/>
          <w:szCs w:val="21"/>
        </w:rPr>
        <w:t>B</w:t>
      </w:r>
      <w:r>
        <w:rPr>
          <w:rFonts w:ascii="Arial" w:hAnsi="Arial" w:cs="Arial"/>
          <w:color w:val="555555"/>
          <w:sz w:val="21"/>
          <w:szCs w:val="21"/>
        </w:rPr>
        <w:t>已提交插入且</w:t>
      </w:r>
      <w:r>
        <w:rPr>
          <w:rFonts w:ascii="Arial" w:hAnsi="Arial" w:cs="Arial"/>
          <w:color w:val="555555"/>
          <w:sz w:val="21"/>
          <w:szCs w:val="21"/>
        </w:rPr>
        <w:t>A</w:t>
      </w:r>
      <w:r>
        <w:rPr>
          <w:rFonts w:ascii="Arial" w:hAnsi="Arial" w:cs="Arial"/>
          <w:color w:val="555555"/>
          <w:sz w:val="21"/>
          <w:szCs w:val="21"/>
        </w:rPr>
        <w:t>已提交时才看到由</w:t>
      </w:r>
      <w:r>
        <w:rPr>
          <w:rFonts w:ascii="Arial" w:hAnsi="Arial" w:cs="Arial"/>
          <w:color w:val="555555"/>
          <w:sz w:val="21"/>
          <w:szCs w:val="21"/>
        </w:rPr>
        <w:t>B</w:t>
      </w:r>
      <w:r>
        <w:rPr>
          <w:rFonts w:ascii="Arial" w:hAnsi="Arial" w:cs="Arial"/>
          <w:color w:val="555555"/>
          <w:sz w:val="21"/>
          <w:szCs w:val="21"/>
        </w:rPr>
        <w:t>插入的行，以便时间点超过</w:t>
      </w:r>
      <w:r>
        <w:rPr>
          <w:rFonts w:ascii="Arial" w:hAnsi="Arial" w:cs="Arial"/>
          <w:color w:val="555555"/>
          <w:sz w:val="21"/>
          <w:szCs w:val="21"/>
        </w:rPr>
        <w:t>B</w:t>
      </w:r>
      <w:r>
        <w:rPr>
          <w:rFonts w:ascii="Arial" w:hAnsi="Arial" w:cs="Arial"/>
          <w:color w:val="555555"/>
          <w:sz w:val="21"/>
          <w:szCs w:val="21"/>
        </w:rPr>
        <w:t>的提交。</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0077AA"/>
          <w:sz w:val="19"/>
          <w:szCs w:val="19"/>
        </w:rPr>
        <w:t>Session</w:t>
      </w:r>
      <w:r>
        <w:rPr>
          <w:rStyle w:val="HTML0"/>
          <w:rFonts w:ascii="Consolas" w:hAnsi="Consolas" w:cs="Consolas"/>
          <w:color w:val="000000"/>
          <w:sz w:val="19"/>
          <w:szCs w:val="19"/>
        </w:rPr>
        <w:t xml:space="preserve"> A              </w:t>
      </w:r>
      <w:r>
        <w:rPr>
          <w:rStyle w:val="token"/>
          <w:rFonts w:ascii="Consolas" w:hAnsi="Consolas" w:cs="Consolas"/>
          <w:color w:val="0077AA"/>
          <w:sz w:val="19"/>
          <w:szCs w:val="19"/>
        </w:rPr>
        <w:t>Session</w:t>
      </w:r>
      <w:r>
        <w:rPr>
          <w:rStyle w:val="HTML0"/>
          <w:rFonts w:ascii="Consolas" w:hAnsi="Consolas" w:cs="Consolas"/>
          <w:color w:val="000000"/>
          <w:sz w:val="19"/>
          <w:szCs w:val="19"/>
        </w:rPr>
        <w:t xml:space="preserve"> B</w:t>
      </w:r>
    </w:p>
    <w:p w:rsidR="001A7847" w:rsidRDefault="001A7847">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0077AA"/>
          <w:sz w:val="19"/>
          <w:szCs w:val="19"/>
        </w:rPr>
        <w:t>SET</w:t>
      </w:r>
      <w:r>
        <w:rPr>
          <w:rStyle w:val="HTML0"/>
          <w:rFonts w:ascii="Consolas" w:hAnsi="Consolas" w:cs="Consolas"/>
          <w:color w:val="000000"/>
          <w:sz w:val="19"/>
          <w:szCs w:val="19"/>
        </w:rPr>
        <w:t xml:space="preserve"> autocommit</w:t>
      </w:r>
      <w:r>
        <w:rPr>
          <w:rStyle w:val="token"/>
          <w:rFonts w:ascii="Consolas" w:hAnsi="Consolas" w:cs="Consolas"/>
          <w:color w:val="A67F59"/>
          <w:sz w:val="19"/>
          <w:szCs w:val="19"/>
        </w:rPr>
        <w:t>=</w:t>
      </w:r>
      <w:r>
        <w:rPr>
          <w:rStyle w:val="token"/>
          <w:rFonts w:ascii="Consolas" w:hAnsi="Consolas" w:cs="Consolas"/>
          <w:color w:val="990055"/>
          <w:sz w:val="19"/>
          <w:szCs w:val="19"/>
        </w:rPr>
        <w:t>0</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SET</w:t>
      </w:r>
      <w:r>
        <w:rPr>
          <w:rStyle w:val="HTML0"/>
          <w:rFonts w:ascii="Consolas" w:hAnsi="Consolas" w:cs="Consolas"/>
          <w:color w:val="000000"/>
          <w:sz w:val="19"/>
          <w:szCs w:val="19"/>
        </w:rPr>
        <w:t xml:space="preserve"> autocommit</w:t>
      </w:r>
      <w:r>
        <w:rPr>
          <w:rStyle w:val="token"/>
          <w:rFonts w:ascii="Consolas" w:hAnsi="Consolas" w:cs="Consolas"/>
          <w:color w:val="A67F59"/>
          <w:sz w:val="19"/>
          <w:szCs w:val="19"/>
        </w:rPr>
        <w:t>=</w:t>
      </w:r>
      <w:r>
        <w:rPr>
          <w:rStyle w:val="token"/>
          <w:rFonts w:ascii="Consolas" w:hAnsi="Consolas" w:cs="Consolas"/>
          <w:color w:val="990055"/>
          <w:sz w:val="19"/>
          <w:szCs w:val="19"/>
        </w:rPr>
        <w:t>0</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834689"/>
          <w:sz w:val="19"/>
          <w:szCs w:val="19"/>
        </w:rPr>
        <w:t>time</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t</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empty</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set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INSERT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INTO</w:t>
      </w:r>
      <w:r>
        <w:rPr>
          <w:rStyle w:val="HTML0"/>
          <w:rFonts w:ascii="Consolas" w:hAnsi="Consolas" w:cs="Consolas"/>
          <w:color w:val="000000"/>
          <w:sz w:val="19"/>
          <w:szCs w:val="19"/>
        </w:rPr>
        <w:t xml:space="preserve"> t </w:t>
      </w:r>
      <w:r>
        <w:rPr>
          <w:rStyle w:val="token"/>
          <w:rFonts w:ascii="Consolas" w:hAnsi="Consolas" w:cs="Consolas"/>
          <w:color w:val="0077AA"/>
          <w:sz w:val="19"/>
          <w:szCs w:val="19"/>
        </w:rPr>
        <w:t>VALUES</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token"/>
          <w:rFonts w:ascii="Consolas" w:hAnsi="Consolas" w:cs="Consolas"/>
          <w:color w:val="990055"/>
          <w:sz w:val="19"/>
          <w:szCs w:val="19"/>
        </w:rPr>
        <w:t>1</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2</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A67F5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v          </w:t>
      </w: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t</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0077AA"/>
          <w:sz w:val="19"/>
          <w:szCs w:val="19"/>
        </w:rPr>
        <w:t>empty</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set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0077AA"/>
          <w:sz w:val="19"/>
          <w:szCs w:val="19"/>
        </w:rPr>
        <w:t>COMMIT</w:t>
      </w:r>
      <w:r>
        <w:rPr>
          <w:rStyle w:val="token"/>
          <w:rFonts w:ascii="Consolas" w:hAnsi="Consolas" w:cs="Consolas"/>
          <w:color w:val="999999"/>
          <w:sz w:val="19"/>
          <w:szCs w:val="19"/>
        </w:rPr>
        <w:t>;</w:t>
      </w:r>
    </w:p>
    <w:p w:rsidR="001A7847" w:rsidRDefault="001A7847">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t</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0077AA"/>
          <w:sz w:val="19"/>
          <w:szCs w:val="19"/>
        </w:rPr>
        <w:t>empty</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set</w:t>
      </w:r>
    </w:p>
    <w:p w:rsidR="001A7847" w:rsidRDefault="001A7847">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0077AA"/>
          <w:sz w:val="19"/>
          <w:szCs w:val="19"/>
        </w:rPr>
        <w:t>COMMIT</w:t>
      </w:r>
      <w:r>
        <w:rPr>
          <w:rStyle w:val="token"/>
          <w:rFonts w:ascii="Consolas" w:hAnsi="Consolas" w:cs="Consolas"/>
          <w:color w:val="999999"/>
          <w:sz w:val="19"/>
          <w:szCs w:val="19"/>
        </w:rPr>
        <w:t>;</w:t>
      </w:r>
    </w:p>
    <w:p w:rsidR="001A7847" w:rsidRDefault="001A7847">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t</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708090"/>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555555"/>
          <w:sz w:val="19"/>
          <w:szCs w:val="19"/>
        </w:rPr>
        <w:t xml:space="preserve">           </w:t>
      </w:r>
      <w:r>
        <w:rPr>
          <w:rStyle w:val="token"/>
          <w:rFonts w:ascii="Consolas" w:hAnsi="Consolas" w:cs="Consolas"/>
          <w:color w:val="999999"/>
          <w:sz w:val="19"/>
          <w:szCs w:val="19"/>
        </w:rPr>
        <w:t>|</w:t>
      </w:r>
      <w:r>
        <w:rPr>
          <w:rStyle w:val="token"/>
          <w:rFonts w:ascii="Consolas" w:hAnsi="Consolas" w:cs="Consolas"/>
          <w:color w:val="555555"/>
          <w:sz w:val="19"/>
          <w:szCs w:val="19"/>
        </w:rPr>
        <w:t xml:space="preserve">    1    </w:t>
      </w:r>
      <w:r>
        <w:rPr>
          <w:rStyle w:val="token"/>
          <w:rFonts w:ascii="Consolas" w:hAnsi="Consolas" w:cs="Consolas"/>
          <w:color w:val="999999"/>
          <w:sz w:val="19"/>
          <w:szCs w:val="19"/>
        </w:rPr>
        <w:t>|</w:t>
      </w:r>
      <w:r>
        <w:rPr>
          <w:rStyle w:val="token"/>
          <w:rFonts w:ascii="Consolas" w:hAnsi="Consolas" w:cs="Consolas"/>
          <w:color w:val="555555"/>
          <w:sz w:val="19"/>
          <w:szCs w:val="19"/>
        </w:rPr>
        <w:t xml:space="preserve">    2    </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708090"/>
          <w:sz w:val="19"/>
          <w:szCs w:val="19"/>
        </w:rPr>
        <w:t>---------------------</w:t>
      </w: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如果要查看数据库的</w:t>
      </w:r>
      <w:r>
        <w:rPr>
          <w:rStyle w:val="11"/>
          <w:rFonts w:ascii="inherit" w:hAnsi="inherit" w:cs="Arial"/>
          <w:color w:val="555555"/>
          <w:sz w:val="21"/>
          <w:szCs w:val="21"/>
        </w:rPr>
        <w:t>“ </w:t>
      </w:r>
      <w:r>
        <w:rPr>
          <w:rStyle w:val="11"/>
          <w:rFonts w:ascii="inherit" w:hAnsi="inherit" w:cs="Arial"/>
          <w:color w:val="555555"/>
          <w:sz w:val="21"/>
          <w:szCs w:val="21"/>
        </w:rPr>
        <w:t>最新</w:t>
      </w:r>
      <w:r>
        <w:rPr>
          <w:rStyle w:val="11"/>
          <w:rFonts w:ascii="inherit" w:hAnsi="inherit" w:cs="Arial"/>
          <w:color w:val="555555"/>
          <w:sz w:val="21"/>
          <w:szCs w:val="21"/>
        </w:rPr>
        <w:t> ”</w:t>
      </w:r>
      <w:r>
        <w:rPr>
          <w:rFonts w:ascii="Arial" w:hAnsi="Arial" w:cs="Arial"/>
          <w:color w:val="555555"/>
          <w:sz w:val="21"/>
          <w:szCs w:val="21"/>
        </w:rPr>
        <w:t>状态，请使用</w:t>
      </w:r>
      <w:hyperlink r:id="rId313" w:anchor="isolevel_read-committed" w:history="1">
        <w:r>
          <w:rPr>
            <w:rStyle w:val="HTML0"/>
            <w:rFonts w:ascii="Courier New" w:hAnsi="Courier New" w:cs="Courier New"/>
            <w:color w:val="000000"/>
            <w:sz w:val="20"/>
            <w:szCs w:val="20"/>
            <w:u w:val="single"/>
          </w:rPr>
          <w:t>READ COMMITTED</w:t>
        </w:r>
      </w:hyperlink>
      <w:r>
        <w:rPr>
          <w:rFonts w:ascii="Arial" w:hAnsi="Arial" w:cs="Arial"/>
          <w:color w:val="555555"/>
          <w:sz w:val="21"/>
          <w:szCs w:val="21"/>
        </w:rPr>
        <w:t>隔离级别或</w:t>
      </w:r>
      <w:r>
        <w:rPr>
          <w:rFonts w:ascii="Arial" w:hAnsi="Arial" w:cs="Arial"/>
          <w:color w:val="555555"/>
          <w:sz w:val="21"/>
          <w:szCs w:val="21"/>
        </w:rPr>
        <w:t> </w:t>
      </w:r>
      <w:hyperlink r:id="rId314" w:anchor="glos_locking_read" w:tooltip="锁定读取" w:history="1">
        <w:r>
          <w:rPr>
            <w:rStyle w:val="af"/>
            <w:rFonts w:ascii="Arial" w:hAnsi="Arial" w:cs="Arial"/>
            <w:color w:val="0074A3"/>
            <w:sz w:val="21"/>
            <w:szCs w:val="21"/>
          </w:rPr>
          <w:t>锁定读取</w:t>
        </w:r>
      </w:hyperlink>
      <w:r>
        <w:rPr>
          <w:rFonts w:ascii="Arial" w:hAnsi="Arial" w:cs="Arial"/>
          <w:color w:val="555555"/>
          <w:sz w:val="21"/>
          <w:szCs w:val="21"/>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t </w:t>
      </w:r>
      <w:r>
        <w:rPr>
          <w:rStyle w:val="token"/>
          <w:rFonts w:ascii="Consolas" w:hAnsi="Consolas" w:cs="Consolas"/>
          <w:color w:val="0077AA"/>
          <w:sz w:val="19"/>
          <w:szCs w:val="19"/>
        </w:rPr>
        <w:t>FOR</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SHARE</w:t>
      </w:r>
      <w:r>
        <w:rPr>
          <w:rStyle w:val="token"/>
          <w:rFonts w:ascii="Consolas" w:hAnsi="Consolas" w:cs="Consolas"/>
          <w:color w:val="999999"/>
          <w:sz w:val="19"/>
          <w:szCs w:val="19"/>
        </w:rPr>
        <w:t>;</w:t>
      </w: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lastRenderedPageBreak/>
        <w:t>使用</w:t>
      </w:r>
      <w:hyperlink r:id="rId315" w:anchor="isolevel_read-committed" w:history="1">
        <w:r>
          <w:rPr>
            <w:rStyle w:val="HTML0"/>
            <w:rFonts w:ascii="Courier New" w:hAnsi="Courier New" w:cs="Courier New"/>
            <w:color w:val="000000"/>
            <w:sz w:val="20"/>
            <w:szCs w:val="20"/>
            <w:u w:val="single"/>
          </w:rPr>
          <w:t>READ COMMITTED</w:t>
        </w:r>
      </w:hyperlink>
      <w:r>
        <w:rPr>
          <w:rFonts w:ascii="Arial" w:hAnsi="Arial" w:cs="Arial"/>
          <w:color w:val="555555"/>
          <w:sz w:val="21"/>
          <w:szCs w:val="21"/>
        </w:rPr>
        <w:t>隔离级别，事务中的每个一致读取都会设置并读取其自己的新快照。使用时</w:t>
      </w:r>
      <w:r>
        <w:rPr>
          <w:rStyle w:val="HTML0"/>
          <w:rFonts w:ascii="Courier New" w:hAnsi="Courier New" w:cs="Courier New"/>
          <w:color w:val="000000"/>
          <w:sz w:val="20"/>
          <w:szCs w:val="20"/>
        </w:rPr>
        <w:t>LOCK IN SHARE MODE</w:t>
      </w:r>
      <w:r>
        <w:rPr>
          <w:rFonts w:ascii="Arial" w:hAnsi="Arial" w:cs="Arial"/>
          <w:color w:val="555555"/>
          <w:sz w:val="21"/>
          <w:szCs w:val="21"/>
        </w:rPr>
        <w:t>，会发生锁定读取：</w:t>
      </w:r>
      <w:r>
        <w:rPr>
          <w:rFonts w:ascii="Arial" w:hAnsi="Arial" w:cs="Arial"/>
          <w:color w:val="555555"/>
          <w:sz w:val="21"/>
          <w:szCs w:val="21"/>
        </w:rPr>
        <w:t>A </w:t>
      </w:r>
      <w:r>
        <w:rPr>
          <w:rStyle w:val="HTML0"/>
          <w:rFonts w:ascii="Courier New" w:hAnsi="Courier New" w:cs="Courier New"/>
          <w:color w:val="000000"/>
          <w:sz w:val="20"/>
          <w:szCs w:val="20"/>
        </w:rPr>
        <w:t>SELECT</w:t>
      </w:r>
      <w:r>
        <w:rPr>
          <w:rFonts w:ascii="Arial" w:hAnsi="Arial" w:cs="Arial"/>
          <w:color w:val="555555"/>
          <w:sz w:val="21"/>
          <w:szCs w:val="21"/>
        </w:rPr>
        <w:t>阻塞，直到包含最新行的事务结束（请参见</w:t>
      </w:r>
      <w:r>
        <w:rPr>
          <w:rFonts w:ascii="Arial" w:hAnsi="Arial" w:cs="Arial"/>
          <w:color w:val="555555"/>
          <w:sz w:val="21"/>
          <w:szCs w:val="21"/>
        </w:rPr>
        <w:t> </w:t>
      </w:r>
      <w:hyperlink r:id="rId316" w:tooltip="14.5.2.4锁定读取" w:history="1">
        <w:r>
          <w:rPr>
            <w:rStyle w:val="af"/>
            <w:rFonts w:ascii="Arial" w:hAnsi="Arial" w:cs="Arial"/>
            <w:color w:val="0074A3"/>
            <w:sz w:val="21"/>
            <w:szCs w:val="21"/>
          </w:rPr>
          <w:t>第</w:t>
        </w:r>
        <w:r>
          <w:rPr>
            <w:rStyle w:val="af"/>
            <w:rFonts w:ascii="Arial" w:hAnsi="Arial" w:cs="Arial"/>
            <w:color w:val="0074A3"/>
            <w:sz w:val="21"/>
            <w:szCs w:val="21"/>
          </w:rPr>
          <w:t>14.5.2.4</w:t>
        </w:r>
        <w:r>
          <w:rPr>
            <w:rStyle w:val="af"/>
            <w:rFonts w:ascii="Arial" w:hAnsi="Arial" w:cs="Arial"/>
            <w:color w:val="0074A3"/>
            <w:sz w:val="21"/>
            <w:szCs w:val="21"/>
          </w:rPr>
          <w:t>节</w:t>
        </w:r>
        <w:r>
          <w:rPr>
            <w:rStyle w:val="af"/>
            <w:rFonts w:ascii="Arial" w:hAnsi="Arial" w:cs="Arial"/>
            <w:color w:val="0074A3"/>
            <w:sz w:val="21"/>
            <w:szCs w:val="21"/>
          </w:rPr>
          <w:t>“</w:t>
        </w:r>
        <w:r>
          <w:rPr>
            <w:rStyle w:val="af"/>
            <w:rFonts w:ascii="Arial" w:hAnsi="Arial" w:cs="Arial"/>
            <w:color w:val="0074A3"/>
            <w:sz w:val="21"/>
            <w:szCs w:val="21"/>
          </w:rPr>
          <w:t>锁定读取</w:t>
        </w:r>
        <w:r>
          <w:rPr>
            <w:rStyle w:val="af"/>
            <w:rFonts w:ascii="Arial" w:hAnsi="Arial" w:cs="Arial"/>
            <w:color w:val="0074A3"/>
            <w:sz w:val="21"/>
            <w:szCs w:val="21"/>
          </w:rPr>
          <w:t>”</w:t>
        </w:r>
      </w:hyperlink>
      <w:r>
        <w:rPr>
          <w:rFonts w:ascii="Arial" w:hAnsi="Arial" w:cs="Arial"/>
          <w:color w:val="555555"/>
          <w:sz w:val="21"/>
          <w:szCs w:val="21"/>
        </w:rPr>
        <w:t>）。</w:t>
      </w:r>
    </w:p>
    <w:p w:rsidR="001A7847" w:rsidRDefault="007D395D">
      <w:pPr>
        <w:pStyle w:val="aa"/>
        <w:shd w:val="clear" w:color="auto" w:fill="FFFFFF"/>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一致的读取对某些</w:t>
      </w:r>
      <w:r>
        <w:rPr>
          <w:rFonts w:ascii="Arial" w:hAnsi="Arial" w:cs="Arial"/>
          <w:color w:val="555555"/>
          <w:sz w:val="21"/>
          <w:szCs w:val="21"/>
        </w:rPr>
        <w:t>DDL</w:t>
      </w:r>
      <w:r>
        <w:rPr>
          <w:rFonts w:ascii="Arial" w:hAnsi="Arial" w:cs="Arial"/>
          <w:color w:val="555555"/>
          <w:sz w:val="21"/>
          <w:szCs w:val="21"/>
        </w:rPr>
        <w:t>语句不起作用：</w:t>
      </w:r>
    </w:p>
    <w:p w:rsidR="001A7847" w:rsidRDefault="007D395D">
      <w:pPr>
        <w:pStyle w:val="aa"/>
        <w:numPr>
          <w:ilvl w:val="0"/>
          <w:numId w:val="39"/>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一致的读取不起作用</w:t>
      </w:r>
      <w:hyperlink r:id="rId317" w:tooltip="13.1.29 DROP TABLE语法" w:history="1">
        <w:r>
          <w:rPr>
            <w:rStyle w:val="HTML0"/>
            <w:rFonts w:ascii="Courier New" w:hAnsi="Courier New" w:cs="Courier New"/>
            <w:color w:val="000000"/>
            <w:sz w:val="20"/>
            <w:szCs w:val="20"/>
            <w:u w:val="single"/>
          </w:rPr>
          <w:t>DROP TABLE</w:t>
        </w:r>
      </w:hyperlink>
      <w:r>
        <w:rPr>
          <w:rFonts w:ascii="Arial" w:hAnsi="Arial" w:cs="Arial"/>
          <w:color w:val="555555"/>
          <w:sz w:val="21"/>
          <w:szCs w:val="21"/>
        </w:rPr>
        <w:t>，因为</w:t>
      </w:r>
      <w:r>
        <w:rPr>
          <w:rFonts w:ascii="Arial" w:hAnsi="Arial" w:cs="Arial"/>
          <w:color w:val="555555"/>
          <w:sz w:val="21"/>
          <w:szCs w:val="21"/>
        </w:rPr>
        <w:t>MySQL</w:t>
      </w:r>
      <w:r>
        <w:rPr>
          <w:rFonts w:ascii="Arial" w:hAnsi="Arial" w:cs="Arial"/>
          <w:color w:val="555555"/>
          <w:sz w:val="21"/>
          <w:szCs w:val="21"/>
        </w:rPr>
        <w:t>不能使用已被删除</w:t>
      </w:r>
      <w:r>
        <w:rPr>
          <w:rStyle w:val="HTML0"/>
          <w:rFonts w:ascii="Courier New" w:hAnsi="Courier New" w:cs="Courier New"/>
          <w:color w:val="000000"/>
          <w:sz w:val="20"/>
          <w:szCs w:val="20"/>
        </w:rPr>
        <w:t>InnoDB</w:t>
      </w:r>
      <w:r>
        <w:rPr>
          <w:rFonts w:ascii="Arial" w:hAnsi="Arial" w:cs="Arial"/>
          <w:color w:val="555555"/>
          <w:sz w:val="21"/>
          <w:szCs w:val="21"/>
        </w:rPr>
        <w:t>的表并销毁该表。</w:t>
      </w:r>
    </w:p>
    <w:p w:rsidR="001A7847" w:rsidRDefault="007D395D">
      <w:pPr>
        <w:pStyle w:val="aa"/>
        <w:numPr>
          <w:ilvl w:val="0"/>
          <w:numId w:val="39"/>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一致性读取不起作用</w:t>
      </w:r>
      <w:r>
        <w:rPr>
          <w:rFonts w:ascii="Arial" w:hAnsi="Arial" w:cs="Arial"/>
          <w:color w:val="555555"/>
          <w:sz w:val="21"/>
          <w:szCs w:val="21"/>
        </w:rPr>
        <w:t> </w:t>
      </w:r>
      <w:hyperlink r:id="rId318" w:tooltip="13.1.8 ALTER TABLE语法" w:history="1">
        <w:r>
          <w:rPr>
            <w:rStyle w:val="HTML0"/>
            <w:rFonts w:ascii="Courier New" w:hAnsi="Courier New" w:cs="Courier New"/>
            <w:color w:val="000000"/>
            <w:sz w:val="20"/>
            <w:szCs w:val="20"/>
            <w:u w:val="single"/>
          </w:rPr>
          <w:t>ALTER TABLE</w:t>
        </w:r>
      </w:hyperlink>
      <w:r>
        <w:rPr>
          <w:rFonts w:ascii="Arial" w:hAnsi="Arial" w:cs="Arial"/>
          <w:color w:val="555555"/>
          <w:sz w:val="21"/>
          <w:szCs w:val="21"/>
        </w:rPr>
        <w:t>，因为该语句生成原始表的临时副本，并在构建临时副本时删除原始表。在事务中重新发出一致读取时，新表中的行不可见，因为在获取事务的快照时这些行不存在。在这种情况下，事务返回一个错误：</w:t>
      </w:r>
      <w:r>
        <w:rPr>
          <w:rFonts w:ascii="Arial" w:hAnsi="Arial" w:cs="Arial"/>
          <w:color w:val="555555"/>
          <w:sz w:val="21"/>
          <w:szCs w:val="21"/>
        </w:rPr>
        <w:t> </w:t>
      </w:r>
      <w:hyperlink r:id="rId319" w:anchor="error_er_table_def_changed" w:history="1">
        <w:r>
          <w:rPr>
            <w:rStyle w:val="HTML0"/>
            <w:rFonts w:ascii="Courier New" w:hAnsi="Courier New" w:cs="Courier New"/>
            <w:color w:val="000000"/>
            <w:sz w:val="20"/>
            <w:szCs w:val="20"/>
            <w:u w:val="single"/>
          </w:rPr>
          <w:t>ER_TABLE_DEF_CHANGED</w:t>
        </w:r>
      </w:hyperlink>
      <w:r>
        <w:rPr>
          <w:rFonts w:ascii="Arial" w:hAnsi="Arial" w:cs="Arial"/>
          <w:color w:val="555555"/>
          <w:sz w:val="21"/>
          <w:szCs w:val="21"/>
        </w:rPr>
        <w:t>，</w:t>
      </w:r>
      <w:r>
        <w:rPr>
          <w:rFonts w:ascii="Arial" w:hAnsi="Arial" w:cs="Arial"/>
          <w:color w:val="555555"/>
          <w:sz w:val="21"/>
          <w:szCs w:val="21"/>
        </w:rPr>
        <w:t> </w:t>
      </w:r>
      <w:r>
        <w:rPr>
          <w:rStyle w:val="11"/>
          <w:rFonts w:ascii="inherit" w:hAnsi="inherit" w:cs="Arial"/>
          <w:color w:val="555555"/>
          <w:sz w:val="21"/>
          <w:szCs w:val="21"/>
        </w:rPr>
        <w:t>“ </w:t>
      </w:r>
      <w:r>
        <w:rPr>
          <w:rStyle w:val="11"/>
          <w:rFonts w:ascii="inherit" w:hAnsi="inherit" w:cs="Arial"/>
          <w:color w:val="555555"/>
          <w:sz w:val="21"/>
          <w:szCs w:val="21"/>
        </w:rPr>
        <w:t>表的定义发生了变化，请重试交易</w:t>
      </w:r>
      <w:r>
        <w:rPr>
          <w:rStyle w:val="11"/>
          <w:rFonts w:ascii="inherit" w:hAnsi="inherit" w:cs="Arial"/>
          <w:color w:val="555555"/>
          <w:sz w:val="21"/>
          <w:szCs w:val="21"/>
        </w:rPr>
        <w:t> ”</w:t>
      </w:r>
      <w:r>
        <w:rPr>
          <w:rFonts w:ascii="Arial" w:hAnsi="Arial" w:cs="Arial"/>
          <w:color w:val="555555"/>
          <w:sz w:val="21"/>
          <w:szCs w:val="21"/>
        </w:rPr>
        <w:t>。</w:t>
      </w: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该类型读为</w:t>
      </w:r>
      <w:r>
        <w:rPr>
          <w:rFonts w:ascii="Arial" w:hAnsi="Arial" w:cs="Arial"/>
          <w:color w:val="555555"/>
          <w:sz w:val="21"/>
          <w:szCs w:val="21"/>
        </w:rPr>
        <w:t>like</w:t>
      </w:r>
      <w:r>
        <w:rPr>
          <w:rFonts w:ascii="Arial" w:hAnsi="Arial" w:cs="Arial"/>
          <w:color w:val="555555"/>
          <w:sz w:val="21"/>
          <w:szCs w:val="21"/>
        </w:rPr>
        <w:t>子句选择不同</w:t>
      </w:r>
      <w:r>
        <w:rPr>
          <w:rFonts w:ascii="Arial" w:hAnsi="Arial" w:cs="Arial"/>
          <w:color w:val="555555"/>
          <w:sz w:val="21"/>
          <w:szCs w:val="21"/>
        </w:rPr>
        <w:t> </w:t>
      </w:r>
      <w:hyperlink r:id="rId320" w:tooltip="13.2.5 INSERT语法" w:history="1">
        <w:r>
          <w:rPr>
            <w:rStyle w:val="HTML0"/>
            <w:rFonts w:ascii="Courier New" w:hAnsi="Courier New" w:cs="Courier New"/>
            <w:color w:val="000000"/>
            <w:sz w:val="20"/>
            <w:szCs w:val="20"/>
            <w:u w:val="single"/>
          </w:rPr>
          <w:t>INSERT INTO ... SELECT</w:t>
        </w:r>
      </w:hyperlink>
      <w:r>
        <w:rPr>
          <w:rFonts w:ascii="Arial" w:hAnsi="Arial" w:cs="Arial"/>
          <w:color w:val="555555"/>
          <w:sz w:val="21"/>
          <w:szCs w:val="21"/>
        </w:rPr>
        <w:t>，</w:t>
      </w:r>
      <w:hyperlink r:id="rId321" w:tooltip="13.2.11 UPDATE语法" w:history="1">
        <w:r>
          <w:rPr>
            <w:rStyle w:val="HTML0"/>
            <w:rFonts w:ascii="Courier New" w:hAnsi="Courier New" w:cs="Courier New"/>
            <w:color w:val="000000"/>
            <w:sz w:val="20"/>
            <w:szCs w:val="20"/>
            <w:u w:val="single"/>
          </w:rPr>
          <w:t>UPDATE ... (SELECT)</w:t>
        </w:r>
      </w:hyperlink>
      <w:r>
        <w:rPr>
          <w:rFonts w:ascii="Arial" w:hAnsi="Arial" w:cs="Arial"/>
          <w:color w:val="555555"/>
          <w:sz w:val="21"/>
          <w:szCs w:val="21"/>
        </w:rPr>
        <w:t>和</w:t>
      </w:r>
      <w:r>
        <w:rPr>
          <w:rFonts w:ascii="Arial" w:hAnsi="Arial" w:cs="Arial"/>
          <w:color w:val="555555"/>
          <w:sz w:val="21"/>
          <w:szCs w:val="21"/>
        </w:rPr>
        <w:t> </w:t>
      </w:r>
      <w:hyperlink r:id="rId322" w:tooltip="13.1.18 CREATE TABLE语法" w:history="1">
        <w:r>
          <w:rPr>
            <w:rStyle w:val="HTML0"/>
            <w:rFonts w:ascii="Courier New" w:hAnsi="Courier New" w:cs="Courier New"/>
            <w:color w:val="000000"/>
            <w:sz w:val="20"/>
            <w:szCs w:val="20"/>
            <w:u w:val="single"/>
          </w:rPr>
          <w:t>CREATE TABLE ... SELECT</w:t>
        </w:r>
      </w:hyperlink>
      <w:r>
        <w:rPr>
          <w:rFonts w:ascii="Arial" w:hAnsi="Arial" w:cs="Arial"/>
          <w:color w:val="555555"/>
          <w:sz w:val="21"/>
          <w:szCs w:val="21"/>
        </w:rPr>
        <w:t>没有指定</w:t>
      </w:r>
      <w:r>
        <w:rPr>
          <w:rStyle w:val="HTML0"/>
          <w:rFonts w:ascii="Courier New" w:hAnsi="Courier New" w:cs="Courier New"/>
          <w:color w:val="000000"/>
          <w:sz w:val="20"/>
          <w:szCs w:val="20"/>
        </w:rPr>
        <w:t>FOR UPDATE</w:t>
      </w:r>
      <w:r>
        <w:rPr>
          <w:rFonts w:ascii="Arial" w:hAnsi="Arial" w:cs="Arial"/>
          <w:color w:val="555555"/>
          <w:sz w:val="21"/>
          <w:szCs w:val="21"/>
        </w:rPr>
        <w:t>或</w:t>
      </w:r>
      <w:r>
        <w:rPr>
          <w:rStyle w:val="HTML0"/>
          <w:rFonts w:ascii="Courier New" w:hAnsi="Courier New" w:cs="Courier New"/>
          <w:color w:val="000000"/>
          <w:sz w:val="20"/>
          <w:szCs w:val="20"/>
        </w:rPr>
        <w:t>LOCK IN SHARE MODE</w:t>
      </w:r>
      <w:r>
        <w:rPr>
          <w:rFonts w:ascii="Arial" w:hAnsi="Arial" w:cs="Arial"/>
          <w:color w:val="555555"/>
          <w:sz w:val="21"/>
          <w:szCs w:val="21"/>
        </w:rPr>
        <w:t>：</w:t>
      </w:r>
    </w:p>
    <w:p w:rsidR="001A7847" w:rsidRDefault="007D395D">
      <w:pPr>
        <w:pStyle w:val="aa"/>
        <w:numPr>
          <w:ilvl w:val="0"/>
          <w:numId w:val="40"/>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默认情况下，</w:t>
      </w:r>
      <w:r>
        <w:rPr>
          <w:rStyle w:val="HTML0"/>
          <w:rFonts w:ascii="Courier New" w:hAnsi="Courier New" w:cs="Courier New"/>
          <w:color w:val="000000"/>
          <w:sz w:val="20"/>
          <w:szCs w:val="20"/>
        </w:rPr>
        <w:t>InnoDB</w:t>
      </w:r>
      <w:r>
        <w:rPr>
          <w:rFonts w:ascii="Arial" w:hAnsi="Arial" w:cs="Arial"/>
          <w:color w:val="555555"/>
          <w:sz w:val="21"/>
          <w:szCs w:val="21"/>
        </w:rPr>
        <w:t>使用更强的锁定，并且该</w:t>
      </w:r>
      <w:hyperlink r:id="rId323" w:tooltip="13.2.9 SELECT语法" w:history="1">
        <w:r>
          <w:rPr>
            <w:rStyle w:val="HTML0"/>
            <w:rFonts w:ascii="Courier New" w:hAnsi="Courier New" w:cs="Courier New"/>
            <w:color w:val="000000"/>
            <w:sz w:val="20"/>
            <w:szCs w:val="20"/>
            <w:u w:val="single"/>
          </w:rPr>
          <w:t>SELECT</w:t>
        </w:r>
      </w:hyperlink>
      <w:r>
        <w:rPr>
          <w:rFonts w:ascii="Arial" w:hAnsi="Arial" w:cs="Arial"/>
          <w:color w:val="555555"/>
          <w:sz w:val="21"/>
          <w:szCs w:val="21"/>
        </w:rPr>
        <w:t>部分的行为类似于</w:t>
      </w:r>
      <w:r>
        <w:rPr>
          <w:rFonts w:ascii="Arial" w:hAnsi="Arial" w:cs="Arial"/>
          <w:color w:val="555555"/>
          <w:sz w:val="21"/>
          <w:szCs w:val="21"/>
        </w:rPr>
        <w:t> </w:t>
      </w:r>
      <w:hyperlink r:id="rId324" w:anchor="isolevel_read-committed" w:history="1">
        <w:r>
          <w:rPr>
            <w:rStyle w:val="HTML0"/>
            <w:rFonts w:ascii="Courier New" w:hAnsi="Courier New" w:cs="Courier New"/>
            <w:color w:val="000000"/>
            <w:sz w:val="20"/>
            <w:szCs w:val="20"/>
            <w:u w:val="single"/>
          </w:rPr>
          <w:t>READ COMMITTED</w:t>
        </w:r>
      </w:hyperlink>
      <w:r>
        <w:rPr>
          <w:rFonts w:ascii="Arial" w:hAnsi="Arial" w:cs="Arial"/>
          <w:color w:val="555555"/>
          <w:sz w:val="21"/>
          <w:szCs w:val="21"/>
        </w:rPr>
        <w:t>每个一致读取，即使在同一事务中，也设置和读取其自己的新快照。</w:t>
      </w:r>
    </w:p>
    <w:p w:rsidR="001A7847" w:rsidRDefault="007D395D">
      <w:pPr>
        <w:pStyle w:val="aa"/>
        <w:numPr>
          <w:ilvl w:val="0"/>
          <w:numId w:val="40"/>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要在这种情况下，读一致性，使</w:t>
      </w:r>
      <w:r>
        <w:rPr>
          <w:rFonts w:ascii="Arial" w:hAnsi="Arial" w:cs="Arial"/>
          <w:color w:val="555555"/>
          <w:sz w:val="21"/>
          <w:szCs w:val="21"/>
        </w:rPr>
        <w:t> </w:t>
      </w:r>
      <w:hyperlink r:id="rId325" w:anchor="sysvar_innodb_locks_unsafe_for_binlog" w:history="1">
        <w:r>
          <w:rPr>
            <w:rStyle w:val="HTML0"/>
            <w:rFonts w:ascii="Courier New" w:hAnsi="Courier New" w:cs="Courier New"/>
            <w:color w:val="000000"/>
            <w:sz w:val="20"/>
            <w:szCs w:val="20"/>
            <w:u w:val="single"/>
          </w:rPr>
          <w:t>innodb_locks_unsafe_for_binlog</w:t>
        </w:r>
      </w:hyperlink>
      <w:r>
        <w:rPr>
          <w:rFonts w:ascii="Arial" w:hAnsi="Arial" w:cs="Arial"/>
          <w:color w:val="555555"/>
          <w:sz w:val="21"/>
          <w:szCs w:val="21"/>
        </w:rPr>
        <w:t> </w:t>
      </w:r>
      <w:r>
        <w:rPr>
          <w:rFonts w:ascii="Arial" w:hAnsi="Arial" w:cs="Arial"/>
          <w:color w:val="555555"/>
          <w:sz w:val="21"/>
          <w:szCs w:val="21"/>
        </w:rPr>
        <w:t>选项和事务的隔离级别设置为</w:t>
      </w:r>
      <w:r>
        <w:rPr>
          <w:rFonts w:ascii="Arial" w:hAnsi="Arial" w:cs="Arial"/>
          <w:color w:val="555555"/>
          <w:sz w:val="21"/>
          <w:szCs w:val="21"/>
        </w:rPr>
        <w:t> </w:t>
      </w:r>
      <w:hyperlink r:id="rId326" w:anchor="isolevel_read-uncommitted" w:history="1">
        <w:r>
          <w:rPr>
            <w:rStyle w:val="HTML0"/>
            <w:rFonts w:ascii="Courier New" w:hAnsi="Courier New" w:cs="Courier New"/>
            <w:color w:val="000000"/>
            <w:sz w:val="20"/>
            <w:szCs w:val="20"/>
            <w:u w:val="single"/>
          </w:rPr>
          <w:t>READ UNCOMMITTED</w:t>
        </w:r>
      </w:hyperlink>
      <w:r>
        <w:rPr>
          <w:rFonts w:ascii="Arial" w:hAnsi="Arial" w:cs="Arial"/>
          <w:color w:val="555555"/>
          <w:sz w:val="21"/>
          <w:szCs w:val="21"/>
        </w:rPr>
        <w:t>，</w:t>
      </w:r>
      <w:r>
        <w:rPr>
          <w:rFonts w:ascii="Arial" w:hAnsi="Arial" w:cs="Arial"/>
          <w:color w:val="555555"/>
          <w:sz w:val="21"/>
          <w:szCs w:val="21"/>
        </w:rPr>
        <w:t> </w:t>
      </w:r>
      <w:hyperlink r:id="rId327" w:anchor="isolevel_read-committed" w:history="1">
        <w:r>
          <w:rPr>
            <w:rStyle w:val="HTML0"/>
            <w:rFonts w:ascii="Courier New" w:hAnsi="Courier New" w:cs="Courier New"/>
            <w:color w:val="000000"/>
            <w:sz w:val="20"/>
            <w:szCs w:val="20"/>
            <w:u w:val="single"/>
          </w:rPr>
          <w:t>READ COMMITTED</w:t>
        </w:r>
      </w:hyperlink>
      <w:r>
        <w:rPr>
          <w:rFonts w:ascii="Arial" w:hAnsi="Arial" w:cs="Arial"/>
          <w:color w:val="555555"/>
          <w:sz w:val="21"/>
          <w:szCs w:val="21"/>
        </w:rPr>
        <w:t>或</w:t>
      </w:r>
      <w:r>
        <w:rPr>
          <w:rFonts w:ascii="Arial" w:hAnsi="Arial" w:cs="Arial"/>
          <w:color w:val="555555"/>
          <w:sz w:val="21"/>
          <w:szCs w:val="21"/>
        </w:rPr>
        <w:t> </w:t>
      </w:r>
      <w:hyperlink r:id="rId328" w:anchor="isolevel_repeatable-read" w:history="1">
        <w:r>
          <w:rPr>
            <w:rStyle w:val="HTML0"/>
            <w:rFonts w:ascii="Courier New" w:hAnsi="Courier New" w:cs="Courier New"/>
            <w:color w:val="000000"/>
            <w:sz w:val="20"/>
            <w:szCs w:val="20"/>
            <w:u w:val="single"/>
          </w:rPr>
          <w:t>REPEATABLE READ</w:t>
        </w:r>
      </w:hyperlink>
      <w:r>
        <w:rPr>
          <w:rFonts w:ascii="Arial" w:hAnsi="Arial" w:cs="Arial"/>
          <w:color w:val="555555"/>
          <w:sz w:val="21"/>
          <w:szCs w:val="21"/>
        </w:rPr>
        <w:t>（也就是比其他任何东西</w:t>
      </w:r>
      <w:r>
        <w:rPr>
          <w:rFonts w:ascii="Arial" w:hAnsi="Arial" w:cs="Arial"/>
          <w:color w:val="555555"/>
          <w:sz w:val="21"/>
          <w:szCs w:val="21"/>
        </w:rPr>
        <w:t> </w:t>
      </w:r>
      <w:hyperlink r:id="rId329" w:anchor="isolevel_serializable" w:history="1">
        <w:r>
          <w:rPr>
            <w:rStyle w:val="HTML0"/>
            <w:rFonts w:ascii="Courier New" w:hAnsi="Courier New" w:cs="Courier New"/>
            <w:color w:val="000000"/>
            <w:sz w:val="20"/>
            <w:szCs w:val="20"/>
            <w:u w:val="single"/>
          </w:rPr>
          <w:t>SERIALIZABLE</w:t>
        </w:r>
      </w:hyperlink>
      <w:r>
        <w:rPr>
          <w:rFonts w:ascii="Arial" w:hAnsi="Arial" w:cs="Arial"/>
          <w:color w:val="555555"/>
          <w:sz w:val="21"/>
          <w:szCs w:val="21"/>
        </w:rPr>
        <w:t>）。在这种情况下，不会对从所选表中读取的行设置锁定。</w:t>
      </w:r>
    </w:p>
    <w:p w:rsidR="001A7847" w:rsidRDefault="001A7847">
      <w:pPr>
        <w:pStyle w:val="af2"/>
        <w:ind w:firstLineChars="0" w:firstLine="0"/>
        <w:rPr>
          <w:lang w:bidi="ar"/>
        </w:rPr>
      </w:pPr>
    </w:p>
    <w:p w:rsidR="001A7847" w:rsidRDefault="007D395D">
      <w:pPr>
        <w:pStyle w:val="4"/>
        <w:rPr>
          <w:lang w:bidi="ar"/>
        </w:rPr>
      </w:pPr>
      <w:r>
        <w:rPr>
          <w:rFonts w:hint="eastAsia"/>
          <w:lang w:bidi="ar"/>
        </w:rPr>
        <w:t xml:space="preserve">4.Innodb </w:t>
      </w:r>
      <w:r>
        <w:rPr>
          <w:rFonts w:hint="eastAsia"/>
          <w:lang w:bidi="ar"/>
        </w:rPr>
        <w:t>事物实现原理</w:t>
      </w:r>
    </w:p>
    <w:p w:rsidR="001A7847" w:rsidRDefault="007D395D">
      <w:pPr>
        <w:pStyle w:val="5"/>
        <w:rPr>
          <w:lang w:bidi="ar"/>
        </w:rPr>
      </w:pPr>
      <w:r>
        <w:rPr>
          <w:rFonts w:hint="eastAsia"/>
          <w:lang w:bidi="ar"/>
        </w:rPr>
        <w:t>事物介绍</w:t>
      </w:r>
    </w:p>
    <w:p w:rsidR="001A7847" w:rsidRDefault="007D395D">
      <w:pPr>
        <w:pStyle w:val="6"/>
        <w:rPr>
          <w:lang w:bidi="ar"/>
        </w:rPr>
      </w:pPr>
      <w:r>
        <w:rPr>
          <w:rFonts w:hint="eastAsia"/>
          <w:lang w:bidi="ar"/>
        </w:rPr>
        <w:t>1.</w:t>
      </w:r>
      <w:r>
        <w:rPr>
          <w:rFonts w:hint="eastAsia"/>
          <w:lang w:bidi="ar"/>
        </w:rPr>
        <w:t>事物四大特性</w:t>
      </w:r>
    </w:p>
    <w:p w:rsidR="001A7847" w:rsidRDefault="007D395D">
      <w:pPr>
        <w:tabs>
          <w:tab w:val="left" w:pos="840"/>
        </w:tabs>
      </w:pPr>
      <w:r>
        <w:rPr>
          <w:rFonts w:hint="eastAsia"/>
          <w:b/>
          <w:bCs/>
        </w:rPr>
        <w:t>原子性</w:t>
      </w:r>
      <w:r>
        <w:rPr>
          <w:rFonts w:hint="eastAsia"/>
          <w:b/>
          <w:bCs/>
        </w:rPr>
        <w:t>:</w:t>
      </w:r>
      <w:r>
        <w:rPr>
          <w:rFonts w:hint="eastAsia"/>
        </w:rPr>
        <w:t>同一个事物中的操作要么都执行，要么都不执行（强调执行过程）</w:t>
      </w:r>
    </w:p>
    <w:p w:rsidR="001A7847" w:rsidRDefault="007D395D">
      <w:pPr>
        <w:tabs>
          <w:tab w:val="left" w:pos="840"/>
        </w:tabs>
        <w:rPr>
          <w:b/>
          <w:bCs/>
        </w:rPr>
      </w:pPr>
      <w:r>
        <w:rPr>
          <w:rFonts w:hint="eastAsia"/>
          <w:b/>
          <w:bCs/>
        </w:rPr>
        <w:t>一致性：</w:t>
      </w:r>
      <w:r>
        <w:rPr>
          <w:rFonts w:hint="eastAsia"/>
        </w:rPr>
        <w:t>同一个事物中的操作要么都成功，要么都失败不会部分成功或失败（强调执行结果）</w:t>
      </w:r>
    </w:p>
    <w:p w:rsidR="001A7847" w:rsidRDefault="007D395D">
      <w:pPr>
        <w:tabs>
          <w:tab w:val="left" w:pos="840"/>
        </w:tabs>
      </w:pPr>
      <w:r>
        <w:rPr>
          <w:rFonts w:hint="eastAsia"/>
          <w:b/>
          <w:bCs/>
        </w:rPr>
        <w:t>隔离性</w:t>
      </w:r>
      <w:r>
        <w:rPr>
          <w:rFonts w:hint="eastAsia"/>
          <w:b/>
          <w:bCs/>
        </w:rPr>
        <w:t xml:space="preserve">: </w:t>
      </w:r>
      <w:r>
        <w:rPr>
          <w:rFonts w:hint="eastAsia"/>
        </w:rPr>
        <w:t>两个事物间的操作互不影响</w:t>
      </w:r>
    </w:p>
    <w:p w:rsidR="001A7847" w:rsidRDefault="007D395D">
      <w:pPr>
        <w:tabs>
          <w:tab w:val="left" w:pos="840"/>
        </w:tabs>
      </w:pPr>
      <w:r>
        <w:rPr>
          <w:rFonts w:hint="eastAsia"/>
          <w:b/>
          <w:bCs/>
        </w:rPr>
        <w:t>持久性</w:t>
      </w:r>
      <w:r>
        <w:rPr>
          <w:rFonts w:hint="eastAsia"/>
          <w:b/>
          <w:bCs/>
        </w:rPr>
        <w:t xml:space="preserve">: </w:t>
      </w:r>
      <w:r>
        <w:rPr>
          <w:rFonts w:hint="eastAsia"/>
        </w:rPr>
        <w:t>一旦事物提交完成，不论系统发生什么错误结果都不会改变</w:t>
      </w:r>
    </w:p>
    <w:p w:rsidR="001A7847" w:rsidRDefault="007D395D">
      <w:pPr>
        <w:pStyle w:val="6"/>
      </w:pPr>
      <w:r>
        <w:rPr>
          <w:rFonts w:hint="eastAsia"/>
        </w:rPr>
        <w:t>2.</w:t>
      </w:r>
      <w:r>
        <w:rPr>
          <w:rFonts w:hint="eastAsia"/>
        </w:rPr>
        <w:t>事物的隔离级别</w:t>
      </w:r>
    </w:p>
    <w:p w:rsidR="001A7847" w:rsidRDefault="007D395D">
      <w:pPr>
        <w:widowControl/>
        <w:spacing w:line="23" w:lineRule="atLeast"/>
        <w:jc w:val="left"/>
        <w:rPr>
          <w:rFonts w:ascii="宋体" w:hAnsi="宋体" w:cs="宋体"/>
          <w:kern w:val="0"/>
          <w:szCs w:val="21"/>
          <w:shd w:val="clear" w:color="auto" w:fill="FFFFFF"/>
          <w:lang w:bidi="ar"/>
        </w:rPr>
      </w:pPr>
      <w:r>
        <w:rPr>
          <w:rFonts w:ascii="Arial" w:hAnsi="Arial" w:cs="Arial"/>
          <w:b/>
          <w:kern w:val="0"/>
          <w:sz w:val="18"/>
          <w:szCs w:val="18"/>
          <w:shd w:val="clear" w:color="auto" w:fill="FFFFFF"/>
          <w:lang w:bidi="ar"/>
        </w:rPr>
        <w:t>ISOLATION_READ_UNCOMMITTED</w:t>
      </w:r>
      <w:r>
        <w:rPr>
          <w:rFonts w:ascii="Arial" w:hAnsi="Arial" w:cs="Arial" w:hint="eastAsia"/>
          <w:kern w:val="0"/>
          <w:sz w:val="18"/>
          <w:szCs w:val="18"/>
          <w:shd w:val="clear" w:color="auto" w:fill="FFFFFF"/>
          <w:lang w:bidi="ar"/>
        </w:rPr>
        <w:t xml:space="preserve"> :  </w:t>
      </w:r>
      <w:r>
        <w:rPr>
          <w:rFonts w:ascii="宋体" w:hAnsi="宋体" w:cs="宋体"/>
          <w:kern w:val="0"/>
          <w:szCs w:val="21"/>
          <w:shd w:val="clear" w:color="auto" w:fill="FFFFFF"/>
          <w:lang w:bidi="ar"/>
        </w:rPr>
        <w:t>读事务直接读取主记录，无论更新事务是否完成</w:t>
      </w:r>
    </w:p>
    <w:p w:rsidR="001A7847" w:rsidRDefault="007D395D">
      <w:pPr>
        <w:widowControl/>
        <w:spacing w:line="23" w:lineRule="atLeast"/>
        <w:jc w:val="left"/>
        <w:rPr>
          <w:rFonts w:ascii="宋体" w:hAnsi="宋体" w:cs="宋体"/>
          <w:kern w:val="0"/>
          <w:szCs w:val="21"/>
          <w:shd w:val="clear" w:color="auto" w:fill="FFFFFF"/>
          <w:lang w:bidi="ar"/>
        </w:rPr>
      </w:pPr>
      <w:r>
        <w:rPr>
          <w:rFonts w:ascii="Arial" w:hAnsi="Arial" w:cs="Arial"/>
          <w:b/>
          <w:kern w:val="0"/>
          <w:sz w:val="18"/>
          <w:szCs w:val="18"/>
          <w:shd w:val="clear" w:color="auto" w:fill="FFFFFF"/>
          <w:lang w:bidi="ar"/>
        </w:rPr>
        <w:t>ISOLATION_READ_COMMITTED</w:t>
      </w:r>
      <w:r>
        <w:rPr>
          <w:rFonts w:ascii="Arial" w:hAnsi="Arial" w:cs="Arial" w:hint="eastAsia"/>
          <w:b/>
          <w:kern w:val="0"/>
          <w:sz w:val="18"/>
          <w:szCs w:val="18"/>
          <w:shd w:val="clear" w:color="auto" w:fill="FFFFFF"/>
          <w:lang w:bidi="ar"/>
        </w:rPr>
        <w:t xml:space="preserve">    </w:t>
      </w:r>
      <w:r>
        <w:rPr>
          <w:rFonts w:ascii="Arial" w:hAnsi="Arial" w:cs="Arial" w:hint="eastAsia"/>
          <w:kern w:val="0"/>
          <w:sz w:val="18"/>
          <w:szCs w:val="18"/>
          <w:shd w:val="clear" w:color="auto" w:fill="FFFFFF"/>
          <w:lang w:bidi="ar"/>
        </w:rPr>
        <w:t>:</w:t>
      </w:r>
      <w:r>
        <w:rPr>
          <w:rFonts w:ascii="宋体" w:hAnsi="宋体" w:cs="宋体"/>
          <w:color w:val="3F3F3F"/>
          <w:kern w:val="0"/>
          <w:sz w:val="18"/>
          <w:szCs w:val="18"/>
          <w:shd w:val="clear" w:color="auto" w:fill="FFFFFF"/>
          <w:lang w:bidi="ar"/>
        </w:rPr>
        <w:t> </w:t>
      </w:r>
      <w:r>
        <w:rPr>
          <w:rFonts w:ascii="宋体" w:hAnsi="宋体" w:cs="宋体"/>
          <w:kern w:val="0"/>
          <w:szCs w:val="21"/>
          <w:shd w:val="clear" w:color="auto" w:fill="FFFFFF"/>
          <w:lang w:bidi="ar"/>
        </w:rPr>
        <w:t>读提交时</w:t>
      </w:r>
    </w:p>
    <w:p w:rsidR="001A7847" w:rsidRDefault="007D395D">
      <w:pPr>
        <w:widowControl/>
        <w:spacing w:line="23" w:lineRule="atLeast"/>
        <w:ind w:left="3365" w:hangingChars="1862" w:hanging="3365"/>
        <w:jc w:val="left"/>
        <w:rPr>
          <w:szCs w:val="21"/>
        </w:rPr>
      </w:pPr>
      <w:r>
        <w:rPr>
          <w:rFonts w:ascii="Arial" w:hAnsi="Arial" w:cs="Arial"/>
          <w:b/>
          <w:kern w:val="0"/>
          <w:sz w:val="18"/>
          <w:szCs w:val="18"/>
          <w:shd w:val="clear" w:color="auto" w:fill="FFFFFF"/>
          <w:lang w:bidi="ar"/>
        </w:rPr>
        <w:t>ISOLATION_REPEATABLE_READ</w:t>
      </w:r>
      <w:r>
        <w:rPr>
          <w:rFonts w:ascii="Arial" w:hAnsi="Arial" w:cs="Arial" w:hint="eastAsia"/>
          <w:b/>
          <w:kern w:val="0"/>
          <w:sz w:val="18"/>
          <w:szCs w:val="18"/>
          <w:shd w:val="clear" w:color="auto" w:fill="FFFFFF"/>
          <w:lang w:bidi="ar"/>
        </w:rPr>
        <w:t xml:space="preserve">   </w:t>
      </w:r>
      <w:r>
        <w:rPr>
          <w:rFonts w:ascii="Arial" w:hAnsi="Arial" w:cs="Arial" w:hint="eastAsia"/>
          <w:kern w:val="0"/>
          <w:sz w:val="18"/>
          <w:szCs w:val="18"/>
          <w:shd w:val="clear" w:color="auto" w:fill="FFFFFF"/>
          <w:lang w:bidi="ar"/>
        </w:rPr>
        <w:t xml:space="preserve">: </w:t>
      </w:r>
      <w:r>
        <w:rPr>
          <w:rFonts w:ascii="宋体" w:hAnsi="宋体" w:cs="宋体"/>
          <w:kern w:val="0"/>
          <w:sz w:val="18"/>
          <w:szCs w:val="18"/>
          <w:shd w:val="clear" w:color="auto" w:fill="FFFFFF"/>
          <w:lang w:bidi="ar"/>
        </w:rPr>
        <w:t>读取在本次事物前已提交的数据，本次事物开始后其他事物任何操作不读取。</w:t>
      </w:r>
    </w:p>
    <w:p w:rsidR="001A7847" w:rsidRDefault="007D395D">
      <w:pPr>
        <w:widowControl/>
        <w:spacing w:line="23" w:lineRule="atLeast"/>
        <w:jc w:val="left"/>
        <w:rPr>
          <w:rFonts w:ascii="宋体" w:hAnsi="宋体" w:cs="宋体"/>
          <w:kern w:val="0"/>
          <w:szCs w:val="21"/>
          <w:shd w:val="clear" w:color="auto" w:fill="FFFFFF"/>
          <w:lang w:bidi="ar"/>
        </w:rPr>
      </w:pPr>
      <w:r>
        <w:rPr>
          <w:rFonts w:ascii="Arial" w:hAnsi="Arial" w:cs="Arial"/>
          <w:b/>
          <w:kern w:val="0"/>
          <w:sz w:val="18"/>
          <w:szCs w:val="18"/>
          <w:shd w:val="clear" w:color="auto" w:fill="FFFFFF"/>
          <w:lang w:bidi="ar"/>
        </w:rPr>
        <w:t>ISOLATION_SERIALIZABLE</w:t>
      </w:r>
      <w:r>
        <w:rPr>
          <w:rFonts w:ascii="Arial" w:hAnsi="Arial" w:cs="Arial" w:hint="eastAsia"/>
          <w:b/>
          <w:kern w:val="0"/>
          <w:sz w:val="18"/>
          <w:szCs w:val="18"/>
          <w:shd w:val="clear" w:color="auto" w:fill="FFFFFF"/>
          <w:lang w:bidi="ar"/>
        </w:rPr>
        <w:t xml:space="preserve">        </w:t>
      </w:r>
      <w:r>
        <w:rPr>
          <w:rFonts w:ascii="Arial" w:hAnsi="Arial" w:cs="Arial" w:hint="eastAsia"/>
          <w:kern w:val="0"/>
          <w:sz w:val="18"/>
          <w:szCs w:val="18"/>
          <w:shd w:val="clear" w:color="auto" w:fill="FFFFFF"/>
          <w:lang w:bidi="ar"/>
        </w:rPr>
        <w:t xml:space="preserve">:  </w:t>
      </w:r>
      <w:r>
        <w:rPr>
          <w:rFonts w:ascii="宋体" w:hAnsi="宋体" w:cs="宋体"/>
          <w:kern w:val="0"/>
          <w:szCs w:val="21"/>
          <w:shd w:val="clear" w:color="auto" w:fill="FFFFFF"/>
          <w:lang w:bidi="ar"/>
        </w:rPr>
        <w:t>锁表，读写相互阻塞，使用较少</w:t>
      </w:r>
    </w:p>
    <w:p w:rsidR="001A7847" w:rsidRDefault="007D395D">
      <w:pPr>
        <w:pStyle w:val="6"/>
      </w:pPr>
      <w:r>
        <w:rPr>
          <w:rFonts w:hint="eastAsia"/>
        </w:rPr>
        <w:t>3.</w:t>
      </w:r>
      <w:r>
        <w:rPr>
          <w:rFonts w:hint="eastAsia"/>
        </w:rPr>
        <w:t>并发事物的影响</w:t>
      </w:r>
    </w:p>
    <w:p w:rsidR="001A7847" w:rsidRDefault="007D395D">
      <w:r>
        <w:rPr>
          <w:rFonts w:hint="eastAsia"/>
          <w:b/>
        </w:rPr>
        <w:t>脏读</w:t>
      </w:r>
      <w:r>
        <w:rPr>
          <w:rFonts w:hint="eastAsia"/>
        </w:rPr>
        <w:t>：事物</w:t>
      </w:r>
      <w:r>
        <w:rPr>
          <w:rFonts w:hint="eastAsia"/>
        </w:rPr>
        <w:t>1</w:t>
      </w:r>
      <w:r>
        <w:rPr>
          <w:rFonts w:hint="eastAsia"/>
        </w:rPr>
        <w:t>读取了事物</w:t>
      </w:r>
      <w:r>
        <w:rPr>
          <w:rFonts w:hint="eastAsia"/>
        </w:rPr>
        <w:t>2</w:t>
      </w:r>
      <w:r>
        <w:rPr>
          <w:rFonts w:hint="eastAsia"/>
        </w:rPr>
        <w:t>正在操作未提交的数据，如果事物</w:t>
      </w:r>
      <w:r>
        <w:rPr>
          <w:rFonts w:hint="eastAsia"/>
        </w:rPr>
        <w:t>2</w:t>
      </w:r>
      <w:r>
        <w:rPr>
          <w:rFonts w:hint="eastAsia"/>
        </w:rPr>
        <w:t>回滚，那数据将无效</w:t>
      </w:r>
    </w:p>
    <w:p w:rsidR="001A7847" w:rsidRDefault="007D395D">
      <w:pPr>
        <w:ind w:left="620" w:hangingChars="294" w:hanging="620"/>
      </w:pPr>
      <w:r>
        <w:rPr>
          <w:rFonts w:hint="eastAsia"/>
          <w:b/>
        </w:rPr>
        <w:t>幻读</w:t>
      </w:r>
      <w:r>
        <w:rPr>
          <w:rFonts w:hint="eastAsia"/>
        </w:rPr>
        <w:t>：事物</w:t>
      </w:r>
      <w:r>
        <w:rPr>
          <w:rFonts w:hint="eastAsia"/>
        </w:rPr>
        <w:t>1</w:t>
      </w:r>
      <w:r>
        <w:rPr>
          <w:rFonts w:hint="eastAsia"/>
        </w:rPr>
        <w:t>查询了一次数据，未提交，而事物</w:t>
      </w:r>
      <w:r>
        <w:rPr>
          <w:rFonts w:hint="eastAsia"/>
        </w:rPr>
        <w:t>2</w:t>
      </w:r>
      <w:r>
        <w:rPr>
          <w:rFonts w:hint="eastAsia"/>
        </w:rPr>
        <w:t>此时往数据库插入了调数据提交了，此时事物</w:t>
      </w:r>
      <w:r>
        <w:rPr>
          <w:rFonts w:hint="eastAsia"/>
        </w:rPr>
        <w:t>1</w:t>
      </w:r>
      <w:r>
        <w:rPr>
          <w:rFonts w:hint="eastAsia"/>
        </w:rPr>
        <w:t>在次读取时发现多了原来不存在的数据</w:t>
      </w:r>
    </w:p>
    <w:p w:rsidR="001A7847" w:rsidRDefault="007D395D">
      <w:pPr>
        <w:ind w:left="1132" w:hangingChars="537" w:hanging="1132"/>
      </w:pPr>
      <w:r>
        <w:rPr>
          <w:rFonts w:hint="eastAsia"/>
          <w:b/>
        </w:rPr>
        <w:lastRenderedPageBreak/>
        <w:t>不可重复读</w:t>
      </w:r>
      <w:r>
        <w:rPr>
          <w:rFonts w:hint="eastAsia"/>
        </w:rPr>
        <w:t>：事物</w:t>
      </w:r>
      <w:r>
        <w:rPr>
          <w:rFonts w:hint="eastAsia"/>
        </w:rPr>
        <w:t>1</w:t>
      </w:r>
      <w:r>
        <w:rPr>
          <w:rFonts w:hint="eastAsia"/>
        </w:rPr>
        <w:t>先查询了一次数据，事物未提交，此时事物</w:t>
      </w:r>
      <w:r>
        <w:rPr>
          <w:rFonts w:hint="eastAsia"/>
        </w:rPr>
        <w:t>2</w:t>
      </w:r>
      <w:r>
        <w:rPr>
          <w:rFonts w:hint="eastAsia"/>
        </w:rPr>
        <w:t>却修改了数据事物提交了，当事物</w:t>
      </w:r>
      <w:r>
        <w:rPr>
          <w:rFonts w:hint="eastAsia"/>
        </w:rPr>
        <w:t>1</w:t>
      </w:r>
      <w:r>
        <w:rPr>
          <w:rFonts w:hint="eastAsia"/>
        </w:rPr>
        <w:t>在次查询是发现两次结果不一样了</w:t>
      </w:r>
    </w:p>
    <w:p w:rsidR="001A7847" w:rsidRDefault="001A7847">
      <w:pPr>
        <w:ind w:left="617" w:hangingChars="294" w:hanging="617"/>
      </w:pPr>
    </w:p>
    <w:p w:rsidR="001A7847" w:rsidRDefault="001A7847">
      <w:pPr>
        <w:tabs>
          <w:tab w:val="left" w:pos="840"/>
        </w:tabs>
        <w:rPr>
          <w:b/>
          <w:bCs/>
        </w:rPr>
      </w:pPr>
    </w:p>
    <w:p w:rsidR="001A7847" w:rsidRDefault="001A7847">
      <w:pPr>
        <w:rPr>
          <w:lang w:bidi="ar"/>
        </w:rPr>
      </w:pPr>
    </w:p>
    <w:p w:rsidR="001A7847" w:rsidRDefault="007D395D">
      <w:pPr>
        <w:pStyle w:val="5"/>
        <w:rPr>
          <w:lang w:bidi="ar"/>
        </w:rPr>
      </w:pPr>
      <w:r>
        <w:rPr>
          <w:rFonts w:hint="eastAsia"/>
          <w:lang w:bidi="ar"/>
        </w:rPr>
        <w:t>2.</w:t>
      </w:r>
      <w:r>
        <w:rPr>
          <w:rFonts w:hint="eastAsia"/>
          <w:lang w:bidi="ar"/>
        </w:rPr>
        <w:t>事物隔离级别实现原理</w:t>
      </w:r>
    </w:p>
    <w:p w:rsidR="001A7847" w:rsidRDefault="007D395D">
      <w:pPr>
        <w:pStyle w:val="6"/>
        <w:rPr>
          <w:lang w:bidi="ar"/>
        </w:rPr>
      </w:pPr>
      <w:r>
        <w:rPr>
          <w:rFonts w:hint="eastAsia"/>
          <w:lang w:bidi="ar"/>
        </w:rPr>
        <w:t>1.MVCC</w:t>
      </w:r>
      <w:r>
        <w:rPr>
          <w:rFonts w:hint="eastAsia"/>
          <w:lang w:bidi="ar"/>
        </w:rPr>
        <w:t>多版本并发控制器</w:t>
      </w:r>
    </w:p>
    <w:p w:rsidR="001A7847" w:rsidRDefault="007D395D">
      <w:pPr>
        <w:rPr>
          <w:rFonts w:ascii="Arial" w:hAnsi="Arial" w:cs="Arial"/>
          <w:color w:val="555555"/>
          <w:szCs w:val="21"/>
          <w:shd w:val="clear" w:color="auto" w:fill="FFFFFF"/>
        </w:rPr>
      </w:pPr>
      <w:r>
        <w:rPr>
          <w:rStyle w:val="HTML0"/>
          <w:rFonts w:ascii="Courier New" w:hAnsi="Courier New" w:cs="Courier New"/>
          <w:color w:val="000000"/>
          <w:sz w:val="20"/>
          <w:szCs w:val="20"/>
          <w:shd w:val="clear" w:color="auto" w:fill="FFFFFF"/>
        </w:rPr>
        <w:t>InnoDB</w:t>
      </w:r>
      <w:r>
        <w:rPr>
          <w:rFonts w:ascii="Arial" w:hAnsi="Arial" w:cs="Arial"/>
          <w:color w:val="555555"/>
          <w:szCs w:val="21"/>
          <w:shd w:val="clear" w:color="auto" w:fill="FFFFFF"/>
        </w:rPr>
        <w:t>是一个</w:t>
      </w:r>
      <w:r>
        <w:rPr>
          <w:rFonts w:ascii="Arial" w:hAnsi="Arial" w:cs="Arial"/>
          <w:color w:val="555555"/>
          <w:szCs w:val="21"/>
          <w:shd w:val="clear" w:color="auto" w:fill="FFFFFF"/>
        </w:rPr>
        <w:t> </w:t>
      </w:r>
      <w:hyperlink r:id="rId330" w:anchor="glos_mvcc" w:tooltip="MVCC" w:history="1">
        <w:r>
          <w:rPr>
            <w:rStyle w:val="af"/>
            <w:rFonts w:ascii="Arial" w:hAnsi="Arial" w:cs="Arial"/>
            <w:color w:val="0074A3"/>
            <w:szCs w:val="21"/>
            <w:shd w:val="clear" w:color="auto" w:fill="FFFFFF"/>
          </w:rPr>
          <w:t>多版本的存储引擎</w:t>
        </w:r>
      </w:hyperlink>
      <w:r>
        <w:rPr>
          <w:rFonts w:ascii="Arial" w:hAnsi="Arial" w:cs="Arial"/>
          <w:color w:val="555555"/>
          <w:szCs w:val="21"/>
          <w:shd w:val="clear" w:color="auto" w:fill="FFFFFF"/>
        </w:rPr>
        <w:t>：它保存有关已更改行的旧版本的信息，以支持并发和</w:t>
      </w:r>
      <w:hyperlink r:id="rId331" w:anchor="glos_rollback" w:tooltip="回滚" w:history="1">
        <w:r>
          <w:rPr>
            <w:rStyle w:val="af"/>
            <w:rFonts w:ascii="Arial" w:hAnsi="Arial" w:cs="Arial"/>
            <w:color w:val="0074A3"/>
            <w:szCs w:val="21"/>
            <w:shd w:val="clear" w:color="auto" w:fill="FFFFFF"/>
          </w:rPr>
          <w:t>回滚</w:t>
        </w:r>
      </w:hyperlink>
      <w:r>
        <w:rPr>
          <w:rFonts w:ascii="Arial" w:hAnsi="Arial" w:cs="Arial"/>
          <w:color w:val="555555"/>
          <w:szCs w:val="21"/>
          <w:shd w:val="clear" w:color="auto" w:fill="FFFFFF"/>
        </w:rPr>
        <w:t>等事务功能</w:t>
      </w:r>
      <w:r>
        <w:rPr>
          <w:rFonts w:ascii="Arial" w:hAnsi="Arial" w:cs="Arial"/>
          <w:color w:val="555555"/>
          <w:szCs w:val="21"/>
          <w:shd w:val="clear" w:color="auto" w:fill="FFFFFF"/>
        </w:rPr>
        <w:t> </w:t>
      </w:r>
      <w:r>
        <w:rPr>
          <w:rFonts w:ascii="Arial" w:hAnsi="Arial" w:cs="Arial"/>
          <w:color w:val="555555"/>
          <w:szCs w:val="21"/>
          <w:shd w:val="clear" w:color="auto" w:fill="FFFFFF"/>
        </w:rPr>
        <w:t>。此信息以称为</w:t>
      </w:r>
      <w:hyperlink r:id="rId332" w:anchor="glos_rollback_segment" w:tooltip="回滚段" w:history="1">
        <w:r>
          <w:rPr>
            <w:rStyle w:val="af"/>
            <w:rFonts w:ascii="Arial" w:hAnsi="Arial" w:cs="Arial"/>
            <w:color w:val="0074A3"/>
            <w:szCs w:val="21"/>
            <w:shd w:val="clear" w:color="auto" w:fill="FFFFFF"/>
          </w:rPr>
          <w:t>回滚段</w:t>
        </w:r>
      </w:hyperlink>
      <w:r>
        <w:rPr>
          <w:rFonts w:ascii="Arial" w:hAnsi="Arial" w:cs="Arial"/>
          <w:color w:val="555555"/>
          <w:szCs w:val="21"/>
          <w:shd w:val="clear" w:color="auto" w:fill="FFFFFF"/>
        </w:rPr>
        <w:t>的数据结构（在</w:t>
      </w:r>
      <w:r>
        <w:rPr>
          <w:rFonts w:ascii="Arial" w:hAnsi="Arial" w:cs="Arial"/>
          <w:color w:val="555555"/>
          <w:szCs w:val="21"/>
          <w:shd w:val="clear" w:color="auto" w:fill="FFFFFF"/>
        </w:rPr>
        <w:t>Oracle</w:t>
      </w:r>
      <w:r>
        <w:rPr>
          <w:rFonts w:ascii="Arial" w:hAnsi="Arial" w:cs="Arial"/>
          <w:color w:val="555555"/>
          <w:szCs w:val="21"/>
          <w:shd w:val="clear" w:color="auto" w:fill="FFFFFF"/>
        </w:rPr>
        <w:t>中的类似数据结构之后）存储在表空间中</w:t>
      </w:r>
      <w:r>
        <w:rPr>
          <w:rFonts w:ascii="Arial" w:hAnsi="Arial" w:cs="Arial"/>
          <w:color w:val="555555"/>
          <w:szCs w:val="21"/>
          <w:shd w:val="clear" w:color="auto" w:fill="FFFFFF"/>
        </w:rPr>
        <w:t> </w:t>
      </w:r>
      <w:r>
        <w:rPr>
          <w:rFonts w:ascii="Arial" w:hAnsi="Arial" w:cs="Arial"/>
          <w:color w:val="555555"/>
          <w:szCs w:val="21"/>
          <w:shd w:val="clear" w:color="auto" w:fill="FFFFFF"/>
        </w:rPr>
        <w:t>。</w:t>
      </w:r>
      <w:r>
        <w:rPr>
          <w:rStyle w:val="HTML0"/>
          <w:rFonts w:ascii="Courier New" w:hAnsi="Courier New" w:cs="Courier New"/>
          <w:color w:val="000000"/>
          <w:sz w:val="20"/>
          <w:szCs w:val="20"/>
          <w:shd w:val="clear" w:color="auto" w:fill="FFFFFF"/>
        </w:rPr>
        <w:t>InnoDB</w:t>
      </w:r>
      <w:r>
        <w:rPr>
          <w:rFonts w:ascii="Arial" w:hAnsi="Arial" w:cs="Arial"/>
          <w:color w:val="555555"/>
          <w:szCs w:val="21"/>
          <w:shd w:val="clear" w:color="auto" w:fill="FFFFFF"/>
        </w:rPr>
        <w:t> </w:t>
      </w:r>
      <w:r>
        <w:rPr>
          <w:rFonts w:ascii="Arial" w:hAnsi="Arial" w:cs="Arial"/>
          <w:color w:val="555555"/>
          <w:szCs w:val="21"/>
          <w:shd w:val="clear" w:color="auto" w:fill="FFFFFF"/>
        </w:rPr>
        <w:t>使用回滚段中的信息来执行事务回滚中所需的撤消操作。它还使用该信息构建行的早期版本以进行</w:t>
      </w:r>
      <w:r>
        <w:rPr>
          <w:rFonts w:ascii="Arial" w:hAnsi="Arial" w:cs="Arial"/>
          <w:color w:val="555555"/>
          <w:szCs w:val="21"/>
          <w:shd w:val="clear" w:color="auto" w:fill="FFFFFF"/>
        </w:rPr>
        <w:t> </w:t>
      </w:r>
      <w:hyperlink r:id="rId333" w:anchor="glos_consistent_read" w:tooltip="一致阅读" w:history="1">
        <w:r>
          <w:rPr>
            <w:rStyle w:val="af"/>
            <w:rFonts w:ascii="Arial" w:hAnsi="Arial" w:cs="Arial"/>
            <w:color w:val="0074A3"/>
            <w:szCs w:val="21"/>
            <w:shd w:val="clear" w:color="auto" w:fill="FFFFFF"/>
          </w:rPr>
          <w:t>一致读取</w:t>
        </w:r>
      </w:hyperlink>
      <w:r>
        <w:rPr>
          <w:rFonts w:ascii="Arial" w:hAnsi="Arial" w:cs="Arial"/>
          <w:color w:val="555555"/>
          <w:szCs w:val="21"/>
          <w:shd w:val="clear" w:color="auto" w:fill="FFFFFF"/>
        </w:rPr>
        <w:t>。</w:t>
      </w:r>
    </w:p>
    <w:p w:rsidR="001A7847" w:rsidRDefault="001A7847">
      <w:pPr>
        <w:rPr>
          <w:rFonts w:ascii="Arial" w:hAnsi="Arial" w:cs="Arial"/>
          <w:color w:val="555555"/>
          <w:szCs w:val="21"/>
          <w:shd w:val="clear" w:color="auto" w:fill="FFFFFF"/>
        </w:rPr>
      </w:pP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在内部，</w:t>
      </w:r>
      <w:r>
        <w:rPr>
          <w:rStyle w:val="HTML0"/>
          <w:rFonts w:ascii="Courier New" w:hAnsi="Courier New" w:cs="Courier New"/>
          <w:color w:val="000000"/>
          <w:sz w:val="20"/>
          <w:szCs w:val="20"/>
        </w:rPr>
        <w:t>InnoDB</w:t>
      </w:r>
      <w:r>
        <w:rPr>
          <w:rFonts w:ascii="Arial" w:hAnsi="Arial" w:cs="Arial"/>
          <w:color w:val="555555"/>
          <w:sz w:val="21"/>
          <w:szCs w:val="21"/>
        </w:rPr>
        <w:t>为数据库中存储的每一行添加三个字段。</w:t>
      </w:r>
      <w:r>
        <w:rPr>
          <w:rFonts w:ascii="Arial" w:hAnsi="Arial" w:cs="Arial"/>
          <w:color w:val="555555"/>
          <w:sz w:val="21"/>
          <w:szCs w:val="21"/>
        </w:rPr>
        <w:t>6</w:t>
      </w:r>
      <w:r>
        <w:rPr>
          <w:rFonts w:ascii="Arial" w:hAnsi="Arial" w:cs="Arial"/>
          <w:color w:val="555555"/>
          <w:sz w:val="21"/>
          <w:szCs w:val="21"/>
        </w:rPr>
        <w:t>字节</w:t>
      </w:r>
      <w:r>
        <w:rPr>
          <w:rStyle w:val="HTML0"/>
          <w:rFonts w:ascii="Courier New" w:hAnsi="Courier New" w:cs="Courier New"/>
          <w:color w:val="000000"/>
          <w:sz w:val="20"/>
          <w:szCs w:val="20"/>
        </w:rPr>
        <w:t>DB_TRX_ID</w:t>
      </w:r>
      <w:r>
        <w:rPr>
          <w:rFonts w:ascii="Arial" w:hAnsi="Arial" w:cs="Arial"/>
          <w:color w:val="555555"/>
          <w:sz w:val="21"/>
          <w:szCs w:val="21"/>
        </w:rPr>
        <w:t>字段表示插入或更新该行的最后一个事务的事务标识符。此外，删除在内部被视为更新，其中行中的特殊位被设置为将其标记为已删除。每行还包含一个</w:t>
      </w:r>
      <w:r>
        <w:rPr>
          <w:rStyle w:val="HTML0"/>
          <w:rFonts w:ascii="Courier New" w:hAnsi="Courier New" w:cs="Courier New"/>
          <w:color w:val="000000"/>
          <w:sz w:val="20"/>
          <w:szCs w:val="20"/>
        </w:rPr>
        <w:t>DB_ROLL_PTR</w:t>
      </w:r>
      <w:r>
        <w:rPr>
          <w:rFonts w:ascii="Arial" w:hAnsi="Arial" w:cs="Arial"/>
          <w:color w:val="555555"/>
          <w:sz w:val="21"/>
          <w:szCs w:val="21"/>
        </w:rPr>
        <w:t>称为滚动指针的</w:t>
      </w:r>
      <w:r>
        <w:rPr>
          <w:rFonts w:ascii="Arial" w:hAnsi="Arial" w:cs="Arial"/>
          <w:color w:val="555555"/>
          <w:sz w:val="21"/>
          <w:szCs w:val="21"/>
        </w:rPr>
        <w:t>7</w:t>
      </w:r>
      <w:r>
        <w:rPr>
          <w:rFonts w:ascii="Arial" w:hAnsi="Arial" w:cs="Arial"/>
          <w:color w:val="555555"/>
          <w:sz w:val="21"/>
          <w:szCs w:val="21"/>
        </w:rPr>
        <w:t>字节</w:t>
      </w:r>
      <w:r>
        <w:rPr>
          <w:rFonts w:ascii="Arial" w:hAnsi="Arial" w:cs="Arial"/>
          <w:color w:val="555555"/>
          <w:sz w:val="21"/>
          <w:szCs w:val="21"/>
        </w:rPr>
        <w:t> </w:t>
      </w:r>
      <w:r>
        <w:rPr>
          <w:rFonts w:ascii="Arial" w:hAnsi="Arial" w:cs="Arial"/>
          <w:color w:val="555555"/>
          <w:sz w:val="21"/>
          <w:szCs w:val="21"/>
        </w:rPr>
        <w:t>字段。滚动指针指向写入回滚段的撤消日志记录。如果更新了行，则撤消日志记录包含在更新行之前重建行内容所需的信息。</w:t>
      </w:r>
      <w:r>
        <w:rPr>
          <w:rFonts w:ascii="Arial" w:hAnsi="Arial" w:cs="Arial"/>
          <w:color w:val="555555"/>
          <w:sz w:val="21"/>
          <w:szCs w:val="21"/>
        </w:rPr>
        <w:t>6</w:t>
      </w:r>
      <w:r>
        <w:rPr>
          <w:rFonts w:ascii="Arial" w:hAnsi="Arial" w:cs="Arial"/>
          <w:color w:val="555555"/>
          <w:sz w:val="21"/>
          <w:szCs w:val="21"/>
        </w:rPr>
        <w:t>字节</w:t>
      </w:r>
      <w:r>
        <w:rPr>
          <w:rStyle w:val="HTML0"/>
          <w:rFonts w:ascii="Courier New" w:hAnsi="Courier New" w:cs="Courier New"/>
          <w:color w:val="000000"/>
          <w:sz w:val="20"/>
          <w:szCs w:val="20"/>
        </w:rPr>
        <w:t>DB_ROW_ID</w:t>
      </w:r>
      <w:r>
        <w:rPr>
          <w:rFonts w:ascii="Arial" w:hAnsi="Arial" w:cs="Arial"/>
          <w:color w:val="555555"/>
          <w:sz w:val="21"/>
          <w:szCs w:val="21"/>
        </w:rPr>
        <w:t>字段包含在插入新行时单调增加的行</w:t>
      </w:r>
      <w:r>
        <w:rPr>
          <w:rFonts w:ascii="Arial" w:hAnsi="Arial" w:cs="Arial"/>
          <w:color w:val="555555"/>
          <w:sz w:val="21"/>
          <w:szCs w:val="21"/>
        </w:rPr>
        <w:t>ID</w:t>
      </w:r>
      <w:r>
        <w:rPr>
          <w:rFonts w:ascii="Arial" w:hAnsi="Arial" w:cs="Arial"/>
          <w:color w:val="555555"/>
          <w:sz w:val="21"/>
          <w:szCs w:val="21"/>
        </w:rPr>
        <w:t>。如果</w:t>
      </w:r>
      <w:r>
        <w:rPr>
          <w:rFonts w:ascii="Arial" w:hAnsi="Arial" w:cs="Arial"/>
          <w:color w:val="555555"/>
          <w:sz w:val="21"/>
          <w:szCs w:val="21"/>
        </w:rPr>
        <w:t> </w:t>
      </w:r>
      <w:r>
        <w:rPr>
          <w:rStyle w:val="HTML0"/>
          <w:rFonts w:ascii="Courier New" w:hAnsi="Courier New" w:cs="Courier New"/>
          <w:color w:val="000000"/>
          <w:sz w:val="20"/>
          <w:szCs w:val="20"/>
        </w:rPr>
        <w:t>InnoDB</w:t>
      </w:r>
      <w:r>
        <w:rPr>
          <w:rFonts w:ascii="Arial" w:hAnsi="Arial" w:cs="Arial"/>
          <w:color w:val="555555"/>
          <w:sz w:val="21"/>
          <w:szCs w:val="21"/>
        </w:rPr>
        <w:t>自动生成聚簇索引，索引包含行</w:t>
      </w:r>
      <w:r>
        <w:rPr>
          <w:rFonts w:ascii="Arial" w:hAnsi="Arial" w:cs="Arial"/>
          <w:color w:val="555555"/>
          <w:sz w:val="21"/>
          <w:szCs w:val="21"/>
        </w:rPr>
        <w:t>ID</w:t>
      </w:r>
      <w:r>
        <w:rPr>
          <w:rFonts w:ascii="Arial" w:hAnsi="Arial" w:cs="Arial"/>
          <w:color w:val="555555"/>
          <w:sz w:val="21"/>
          <w:szCs w:val="21"/>
        </w:rPr>
        <w:t>值。否则，该</w:t>
      </w:r>
      <w:r>
        <w:rPr>
          <w:rFonts w:ascii="Arial" w:hAnsi="Arial" w:cs="Arial"/>
          <w:color w:val="555555"/>
          <w:sz w:val="21"/>
          <w:szCs w:val="21"/>
        </w:rPr>
        <w:t> </w:t>
      </w:r>
      <w:r>
        <w:rPr>
          <w:rStyle w:val="HTML0"/>
          <w:rFonts w:ascii="Courier New" w:hAnsi="Courier New" w:cs="Courier New"/>
          <w:color w:val="000000"/>
          <w:sz w:val="20"/>
          <w:szCs w:val="20"/>
        </w:rPr>
        <w:t>DB_ROW_ID</w:t>
      </w:r>
      <w:r>
        <w:rPr>
          <w:rFonts w:ascii="Arial" w:hAnsi="Arial" w:cs="Arial"/>
          <w:color w:val="555555"/>
          <w:sz w:val="21"/>
          <w:szCs w:val="21"/>
        </w:rPr>
        <w:t>列不会出现在任何索引中。</w:t>
      </w: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回滚段中的撤消日志分为插入和更新撤消日志。只在事务回滚中需要插入撤消日志，并且可以在事务提交后立即丢弃。更新撤消日志也用于一致性读取，但只有在没有事务</w:t>
      </w:r>
      <w:r>
        <w:rPr>
          <w:rStyle w:val="HTML0"/>
          <w:rFonts w:ascii="Courier New" w:hAnsi="Courier New" w:cs="Courier New"/>
          <w:color w:val="000000"/>
          <w:sz w:val="20"/>
          <w:szCs w:val="20"/>
        </w:rPr>
        <w:t>InnoDB</w:t>
      </w:r>
      <w:r>
        <w:rPr>
          <w:rFonts w:ascii="Arial" w:hAnsi="Arial" w:cs="Arial"/>
          <w:color w:val="555555"/>
          <w:sz w:val="21"/>
          <w:szCs w:val="21"/>
        </w:rPr>
        <w:t>已分配快照的情况下才能丢弃它们</w:t>
      </w:r>
      <w:r>
        <w:rPr>
          <w:rFonts w:ascii="Arial" w:hAnsi="Arial" w:cs="Arial"/>
          <w:color w:val="555555"/>
          <w:sz w:val="21"/>
          <w:szCs w:val="21"/>
        </w:rPr>
        <w:t> </w:t>
      </w:r>
      <w:r>
        <w:rPr>
          <w:rFonts w:ascii="Arial" w:hAnsi="Arial" w:cs="Arial"/>
          <w:color w:val="555555"/>
          <w:sz w:val="21"/>
          <w:szCs w:val="21"/>
        </w:rPr>
        <w:t>，在一致读取中可能需要更新撤消日志中的信息来构建数据库的早期版本行。</w:t>
      </w: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定期提交您的交易，包括那些只发出一致读取的交易。否则，</w:t>
      </w:r>
      <w:r>
        <w:rPr>
          <w:rFonts w:ascii="Arial" w:hAnsi="Arial" w:cs="Arial"/>
          <w:color w:val="555555"/>
          <w:sz w:val="21"/>
          <w:szCs w:val="21"/>
        </w:rPr>
        <w:t> </w:t>
      </w:r>
      <w:r>
        <w:rPr>
          <w:rStyle w:val="HTML0"/>
          <w:rFonts w:ascii="Courier New" w:hAnsi="Courier New" w:cs="Courier New"/>
          <w:color w:val="000000"/>
          <w:sz w:val="20"/>
          <w:szCs w:val="20"/>
        </w:rPr>
        <w:t>InnoDB</w:t>
      </w:r>
      <w:r>
        <w:rPr>
          <w:rFonts w:ascii="Arial" w:hAnsi="Arial" w:cs="Arial"/>
          <w:color w:val="555555"/>
          <w:sz w:val="21"/>
          <w:szCs w:val="21"/>
        </w:rPr>
        <w:t>无法从更新撤消日志中丢弃数据，并且回滚段可能会变得太大，从而填满了表空间。</w:t>
      </w:r>
    </w:p>
    <w:p w:rsidR="001A7847" w:rsidRDefault="007D395D">
      <w:pPr>
        <w:pStyle w:val="aa"/>
        <w:shd w:val="clear" w:color="auto" w:fill="FFFFFF"/>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回滚段中的撤消日志记录的物理大小通常小于相应的插入或更新的行。您可以使用此信息计算回滚段所需的空间。</w:t>
      </w: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在</w:t>
      </w:r>
      <w:r>
        <w:rPr>
          <w:rStyle w:val="HTML0"/>
          <w:rFonts w:ascii="Courier New" w:hAnsi="Courier New" w:cs="Courier New"/>
          <w:color w:val="000000"/>
          <w:sz w:val="20"/>
          <w:szCs w:val="20"/>
        </w:rPr>
        <w:t>InnoDB</w:t>
      </w:r>
      <w:r>
        <w:rPr>
          <w:rFonts w:ascii="Arial" w:hAnsi="Arial" w:cs="Arial"/>
          <w:color w:val="555555"/>
          <w:sz w:val="21"/>
          <w:szCs w:val="21"/>
        </w:rPr>
        <w:t>多版本控制方案中，使用</w:t>
      </w:r>
      <w:r>
        <w:rPr>
          <w:rFonts w:ascii="Arial" w:hAnsi="Arial" w:cs="Arial"/>
          <w:color w:val="555555"/>
          <w:sz w:val="21"/>
          <w:szCs w:val="21"/>
        </w:rPr>
        <w:t>SQL</w:t>
      </w:r>
      <w:r>
        <w:rPr>
          <w:rFonts w:ascii="Arial" w:hAnsi="Arial" w:cs="Arial"/>
          <w:color w:val="555555"/>
          <w:sz w:val="21"/>
          <w:szCs w:val="21"/>
        </w:rPr>
        <w:t>语句删除行时，不会立即从数据库中物理删除该行。</w:t>
      </w:r>
      <w:r>
        <w:rPr>
          <w:rStyle w:val="HTML0"/>
          <w:rFonts w:ascii="Courier New" w:hAnsi="Courier New" w:cs="Courier New"/>
          <w:color w:val="000000"/>
          <w:sz w:val="20"/>
          <w:szCs w:val="20"/>
        </w:rPr>
        <w:t>InnoDB</w:t>
      </w:r>
      <w:r>
        <w:rPr>
          <w:rFonts w:ascii="Arial" w:hAnsi="Arial" w:cs="Arial"/>
          <w:color w:val="555555"/>
          <w:sz w:val="21"/>
          <w:szCs w:val="21"/>
        </w:rPr>
        <w:t>只有在丢弃为删除写入的更新撤消日志记录时，才会物理删除相应的行及其索引记录。此删除操作称为</w:t>
      </w:r>
      <w:hyperlink r:id="rId334" w:anchor="glos_purge" w:tooltip="清除" w:history="1">
        <w:r>
          <w:rPr>
            <w:rStyle w:val="af"/>
            <w:rFonts w:ascii="Arial" w:hAnsi="Arial" w:cs="Arial"/>
            <w:color w:val="0074A3"/>
            <w:sz w:val="21"/>
            <w:szCs w:val="21"/>
          </w:rPr>
          <w:t>清除</w:t>
        </w:r>
      </w:hyperlink>
      <w:r>
        <w:rPr>
          <w:rFonts w:ascii="Arial" w:hAnsi="Arial" w:cs="Arial"/>
          <w:color w:val="555555"/>
          <w:sz w:val="21"/>
          <w:szCs w:val="21"/>
        </w:rPr>
        <w:t>，并且速度非常快，通常与执行删除的</w:t>
      </w:r>
      <w:r>
        <w:rPr>
          <w:rFonts w:ascii="Arial" w:hAnsi="Arial" w:cs="Arial"/>
          <w:color w:val="555555"/>
          <w:sz w:val="21"/>
          <w:szCs w:val="21"/>
        </w:rPr>
        <w:t>SQL</w:t>
      </w:r>
      <w:r>
        <w:rPr>
          <w:rFonts w:ascii="Arial" w:hAnsi="Arial" w:cs="Arial"/>
          <w:color w:val="555555"/>
          <w:sz w:val="21"/>
          <w:szCs w:val="21"/>
        </w:rPr>
        <w:t>语句的时间顺序相同。</w:t>
      </w:r>
    </w:p>
    <w:p w:rsidR="001A7847" w:rsidRDefault="007D395D">
      <w:pPr>
        <w:pStyle w:val="aa"/>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如果你在表中以大约相同的速率插入和删除少量批次的行，则清除线程可能开始落后，并且由于所有</w:t>
      </w:r>
      <w:r>
        <w:rPr>
          <w:rStyle w:val="11"/>
          <w:rFonts w:ascii="inherit" w:hAnsi="inherit" w:cs="Arial"/>
          <w:color w:val="555555"/>
          <w:sz w:val="21"/>
          <w:szCs w:val="21"/>
        </w:rPr>
        <w:t>“ </w:t>
      </w:r>
      <w:r>
        <w:rPr>
          <w:rStyle w:val="11"/>
          <w:rFonts w:ascii="inherit" w:hAnsi="inherit" w:cs="Arial"/>
          <w:color w:val="555555"/>
          <w:sz w:val="21"/>
          <w:szCs w:val="21"/>
        </w:rPr>
        <w:t>死</w:t>
      </w:r>
      <w:r>
        <w:rPr>
          <w:rStyle w:val="11"/>
          <w:rFonts w:ascii="inherit" w:hAnsi="inherit" w:cs="Arial"/>
          <w:color w:val="555555"/>
          <w:sz w:val="21"/>
          <w:szCs w:val="21"/>
        </w:rPr>
        <w:t> ”</w:t>
      </w:r>
      <w:r>
        <w:rPr>
          <w:rFonts w:ascii="Arial" w:hAnsi="Arial" w:cs="Arial"/>
          <w:color w:val="555555"/>
          <w:sz w:val="21"/>
          <w:szCs w:val="21"/>
        </w:rPr>
        <w:t>行，表可以变得越来越大</w:t>
      </w:r>
      <w:r>
        <w:rPr>
          <w:rFonts w:ascii="Arial" w:hAnsi="Arial" w:cs="Arial"/>
          <w:color w:val="555555"/>
          <w:sz w:val="21"/>
          <w:szCs w:val="21"/>
        </w:rPr>
        <w:t> </w:t>
      </w:r>
      <w:r>
        <w:rPr>
          <w:rFonts w:ascii="Arial" w:hAnsi="Arial" w:cs="Arial"/>
          <w:color w:val="555555"/>
          <w:sz w:val="21"/>
          <w:szCs w:val="21"/>
        </w:rPr>
        <w:t>，使得所有内容都受磁盘约束慢。在这种情况下，通过调整</w:t>
      </w:r>
      <w:hyperlink r:id="rId335" w:anchor="sysvar_innodb_max_purge_lag" w:history="1">
        <w:r>
          <w:rPr>
            <w:rStyle w:val="HTML0"/>
            <w:rFonts w:ascii="Courier New" w:hAnsi="Courier New" w:cs="Courier New"/>
            <w:color w:val="000000"/>
            <w:sz w:val="20"/>
            <w:szCs w:val="20"/>
            <w:u w:val="single"/>
          </w:rPr>
          <w:t>innodb_max_purge_lag</w:t>
        </w:r>
      </w:hyperlink>
      <w:r>
        <w:rPr>
          <w:rFonts w:ascii="Arial" w:hAnsi="Arial" w:cs="Arial"/>
          <w:color w:val="555555"/>
          <w:sz w:val="21"/>
          <w:szCs w:val="21"/>
        </w:rPr>
        <w:t>系统变量来限制新行操作，并为清除线程分配更多资源</w:t>
      </w:r>
      <w:r>
        <w:rPr>
          <w:rFonts w:ascii="Arial" w:hAnsi="Arial" w:cs="Arial"/>
          <w:color w:val="555555"/>
          <w:sz w:val="21"/>
          <w:szCs w:val="21"/>
        </w:rPr>
        <w:t> </w:t>
      </w:r>
      <w:r>
        <w:rPr>
          <w:rFonts w:ascii="Arial" w:hAnsi="Arial" w:cs="Arial"/>
          <w:color w:val="555555"/>
          <w:sz w:val="21"/>
          <w:szCs w:val="21"/>
        </w:rPr>
        <w:t>。更多信息</w:t>
      </w:r>
      <w:hyperlink r:id="rId336" w:tooltip="14.14 InnoDB启动选项和系统变量" w:history="1">
        <w:r>
          <w:rPr>
            <w:rStyle w:val="af"/>
            <w:rFonts w:ascii="Arial" w:hAnsi="Arial" w:cs="Arial"/>
            <w:color w:val="0074A3"/>
            <w:sz w:val="21"/>
            <w:szCs w:val="21"/>
          </w:rPr>
          <w:t>，</w:t>
        </w:r>
      </w:hyperlink>
      <w:r>
        <w:rPr>
          <w:rFonts w:ascii="Arial" w:hAnsi="Arial" w:cs="Arial"/>
          <w:color w:val="555555"/>
          <w:sz w:val="21"/>
          <w:szCs w:val="21"/>
        </w:rPr>
        <w:t>请参见</w:t>
      </w:r>
      <w:hyperlink r:id="rId337" w:tooltip="14.14 InnoDB启动选项和系统变量" w:history="1">
        <w:r>
          <w:rPr>
            <w:rStyle w:val="af"/>
            <w:rFonts w:ascii="Arial" w:hAnsi="Arial" w:cs="Arial"/>
            <w:color w:val="0074A3"/>
            <w:sz w:val="21"/>
            <w:szCs w:val="21"/>
          </w:rPr>
          <w:t>第</w:t>
        </w:r>
        <w:r>
          <w:rPr>
            <w:rStyle w:val="af"/>
            <w:rFonts w:ascii="Arial" w:hAnsi="Arial" w:cs="Arial"/>
            <w:color w:val="0074A3"/>
            <w:sz w:val="21"/>
            <w:szCs w:val="21"/>
          </w:rPr>
          <w:t>14.14</w:t>
        </w:r>
        <w:r>
          <w:rPr>
            <w:rStyle w:val="af"/>
            <w:rFonts w:ascii="Arial" w:hAnsi="Arial" w:cs="Arial"/>
            <w:color w:val="0074A3"/>
            <w:sz w:val="21"/>
            <w:szCs w:val="21"/>
          </w:rPr>
          <w:t>节</w:t>
        </w:r>
        <w:r>
          <w:rPr>
            <w:rStyle w:val="af"/>
            <w:rFonts w:ascii="Arial" w:hAnsi="Arial" w:cs="Arial"/>
            <w:color w:val="0074A3"/>
            <w:sz w:val="21"/>
            <w:szCs w:val="21"/>
          </w:rPr>
          <w:t>“InnoDB</w:t>
        </w:r>
        <w:r>
          <w:rPr>
            <w:rStyle w:val="af"/>
            <w:rFonts w:ascii="Arial" w:hAnsi="Arial" w:cs="Arial"/>
            <w:color w:val="0074A3"/>
            <w:sz w:val="21"/>
            <w:szCs w:val="21"/>
          </w:rPr>
          <w:t>启动选项和系统变量</w:t>
        </w:r>
        <w:r>
          <w:rPr>
            <w:rStyle w:val="af"/>
            <w:rFonts w:ascii="Arial" w:hAnsi="Arial" w:cs="Arial"/>
            <w:color w:val="0074A3"/>
            <w:sz w:val="21"/>
            <w:szCs w:val="21"/>
          </w:rPr>
          <w:t>”</w:t>
        </w:r>
      </w:hyperlink>
      <w:r>
        <w:rPr>
          <w:rFonts w:ascii="Arial" w:hAnsi="Arial" w:cs="Arial"/>
          <w:color w:val="555555"/>
          <w:sz w:val="21"/>
          <w:szCs w:val="21"/>
        </w:rPr>
        <w:t>。</w:t>
      </w:r>
    </w:p>
    <w:p w:rsidR="001A7847" w:rsidRDefault="001A7847">
      <w:pPr>
        <w:rPr>
          <w:rFonts w:ascii="Arial" w:hAnsi="Arial" w:cs="Arial"/>
          <w:color w:val="555555"/>
          <w:szCs w:val="21"/>
          <w:shd w:val="clear" w:color="auto" w:fill="FFFFFF"/>
        </w:rPr>
      </w:pPr>
    </w:p>
    <w:p w:rsidR="001A7847" w:rsidRDefault="001A7847">
      <w:pPr>
        <w:rPr>
          <w:lang w:bidi="ar"/>
        </w:rPr>
      </w:pPr>
    </w:p>
    <w:p w:rsidR="001A7847" w:rsidRDefault="007D395D">
      <w:pPr>
        <w:pStyle w:val="6"/>
        <w:rPr>
          <w:lang w:bidi="ar"/>
        </w:rPr>
      </w:pPr>
      <w:r>
        <w:rPr>
          <w:rFonts w:hint="eastAsia"/>
          <w:lang w:bidi="ar"/>
        </w:rPr>
        <w:t>2.</w:t>
      </w:r>
      <w:r>
        <w:rPr>
          <w:rFonts w:hint="eastAsia"/>
          <w:lang w:bidi="ar"/>
        </w:rPr>
        <w:t>锁</w:t>
      </w:r>
    </w:p>
    <w:p w:rsidR="001A7847" w:rsidRDefault="001A7847">
      <w:pPr>
        <w:rPr>
          <w:lang w:bidi="ar"/>
        </w:rPr>
      </w:pPr>
    </w:p>
    <w:p w:rsidR="001A7847" w:rsidRDefault="007D395D">
      <w:pPr>
        <w:pStyle w:val="7"/>
      </w:pPr>
      <w:r>
        <w:lastRenderedPageBreak/>
        <w:t>享和独家锁</w:t>
      </w:r>
    </w:p>
    <w:p w:rsidR="001A7847" w:rsidRDefault="007D395D">
      <w:pPr>
        <w:pStyle w:val="aa"/>
        <w:spacing w:before="0" w:beforeAutospacing="0" w:after="0" w:afterAutospacing="0"/>
        <w:textAlignment w:val="baseline"/>
        <w:rPr>
          <w:rFonts w:ascii="Arial" w:hAnsi="Arial" w:cs="Arial"/>
          <w:color w:val="555555"/>
          <w:sz w:val="21"/>
          <w:szCs w:val="21"/>
        </w:rPr>
      </w:pPr>
      <w:r>
        <w:rPr>
          <w:rStyle w:val="HTML0"/>
          <w:rFonts w:ascii="Courier New" w:hAnsi="Courier New" w:cs="Courier New"/>
          <w:color w:val="000000"/>
          <w:sz w:val="20"/>
          <w:szCs w:val="20"/>
        </w:rPr>
        <w:t>InnoDB</w:t>
      </w:r>
      <w:r>
        <w:rPr>
          <w:rFonts w:ascii="Arial" w:hAnsi="Arial" w:cs="Arial"/>
          <w:color w:val="555555"/>
          <w:sz w:val="21"/>
          <w:szCs w:val="21"/>
        </w:rPr>
        <w:t>实现标准的行级锁定，其中有两种类型的锁，</w:t>
      </w:r>
      <w:r>
        <w:rPr>
          <w:rFonts w:ascii="Arial" w:hAnsi="Arial" w:cs="Arial"/>
          <w:color w:val="555555"/>
          <w:sz w:val="21"/>
          <w:szCs w:val="21"/>
        </w:rPr>
        <w:t> </w:t>
      </w:r>
      <w:hyperlink r:id="rId338" w:anchor="glos_shared_lock" w:tooltip="共享锁" w:history="1">
        <w:r>
          <w:rPr>
            <w:rStyle w:val="af"/>
            <w:rFonts w:ascii="Arial" w:hAnsi="Arial" w:cs="Arial"/>
            <w:color w:val="0074A3"/>
            <w:sz w:val="21"/>
            <w:szCs w:val="21"/>
          </w:rPr>
          <w:t>shared</w:t>
        </w:r>
        <w:r>
          <w:rPr>
            <w:rStyle w:val="af"/>
            <w:rFonts w:ascii="Arial" w:hAnsi="Arial" w:cs="Arial"/>
            <w:color w:val="0074A3"/>
            <w:sz w:val="21"/>
            <w:szCs w:val="21"/>
          </w:rPr>
          <w:t>（</w:t>
        </w:r>
        <w:r>
          <w:rPr>
            <w:rStyle w:val="HTML0"/>
            <w:rFonts w:ascii="Courier New" w:hAnsi="Courier New" w:cs="Courier New"/>
            <w:b/>
            <w:bCs/>
            <w:i/>
            <w:iCs/>
            <w:color w:val="0074A3"/>
            <w:sz w:val="20"/>
            <w:szCs w:val="20"/>
            <w:u w:val="single"/>
          </w:rPr>
          <w:t>S</w:t>
        </w:r>
        <w:r>
          <w:rPr>
            <w:rStyle w:val="af"/>
            <w:rFonts w:ascii="Arial" w:hAnsi="Arial" w:cs="Arial"/>
            <w:color w:val="0074A3"/>
            <w:sz w:val="21"/>
            <w:szCs w:val="21"/>
          </w:rPr>
          <w:t>）锁</w:t>
        </w:r>
      </w:hyperlink>
      <w:r>
        <w:rPr>
          <w:rFonts w:ascii="Arial" w:hAnsi="Arial" w:cs="Arial"/>
          <w:color w:val="555555"/>
          <w:sz w:val="21"/>
          <w:szCs w:val="21"/>
        </w:rPr>
        <w:t>和</w:t>
      </w:r>
      <w:r>
        <w:rPr>
          <w:rFonts w:ascii="Arial" w:hAnsi="Arial" w:cs="Arial"/>
          <w:color w:val="555555"/>
          <w:sz w:val="21"/>
          <w:szCs w:val="21"/>
        </w:rPr>
        <w:t> </w:t>
      </w:r>
      <w:hyperlink r:id="rId339" w:anchor="glos_exclusive_lock" w:tooltip="独家锁" w:history="1">
        <w:r>
          <w:rPr>
            <w:rStyle w:val="af"/>
            <w:rFonts w:ascii="Arial" w:hAnsi="Arial" w:cs="Arial"/>
            <w:color w:val="0074A3"/>
            <w:sz w:val="21"/>
            <w:szCs w:val="21"/>
          </w:rPr>
          <w:t>exclusive</w:t>
        </w:r>
        <w:r>
          <w:rPr>
            <w:rStyle w:val="af"/>
            <w:rFonts w:ascii="Arial" w:hAnsi="Arial" w:cs="Arial"/>
            <w:color w:val="0074A3"/>
            <w:sz w:val="21"/>
            <w:szCs w:val="21"/>
          </w:rPr>
          <w:t>（</w:t>
        </w:r>
        <w:r>
          <w:rPr>
            <w:rStyle w:val="HTML0"/>
            <w:rFonts w:ascii="Courier New" w:hAnsi="Courier New" w:cs="Courier New"/>
            <w:b/>
            <w:bCs/>
            <w:i/>
            <w:iCs/>
            <w:color w:val="0074A3"/>
            <w:sz w:val="20"/>
            <w:szCs w:val="20"/>
            <w:u w:val="single"/>
          </w:rPr>
          <w:t>X</w:t>
        </w:r>
        <w:r>
          <w:rPr>
            <w:rStyle w:val="af"/>
            <w:rFonts w:ascii="Arial" w:hAnsi="Arial" w:cs="Arial"/>
            <w:color w:val="0074A3"/>
            <w:sz w:val="21"/>
            <w:szCs w:val="21"/>
          </w:rPr>
          <w:t>）锁</w:t>
        </w:r>
      </w:hyperlink>
      <w:r>
        <w:rPr>
          <w:rFonts w:ascii="Arial" w:hAnsi="Arial" w:cs="Arial"/>
          <w:color w:val="555555"/>
          <w:sz w:val="21"/>
          <w:szCs w:val="21"/>
        </w:rPr>
        <w:t>。</w:t>
      </w:r>
    </w:p>
    <w:p w:rsidR="001A7847" w:rsidRDefault="007D395D">
      <w:pPr>
        <w:pStyle w:val="aa"/>
        <w:numPr>
          <w:ilvl w:val="0"/>
          <w:numId w:val="41"/>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甲</w:t>
      </w:r>
      <w:hyperlink r:id="rId340" w:anchor="glos_shared_lock" w:tooltip="共享锁" w:history="1">
        <w:r>
          <w:rPr>
            <w:rStyle w:val="af"/>
            <w:rFonts w:ascii="Arial" w:hAnsi="Arial" w:cs="Arial"/>
            <w:color w:val="0074A3"/>
            <w:sz w:val="21"/>
            <w:szCs w:val="21"/>
          </w:rPr>
          <w:t>共享（</w:t>
        </w:r>
        <w:r>
          <w:rPr>
            <w:rStyle w:val="HTML0"/>
            <w:rFonts w:ascii="Courier New" w:hAnsi="Courier New" w:cs="Courier New"/>
            <w:b/>
            <w:bCs/>
            <w:i/>
            <w:iCs/>
            <w:color w:val="0074A3"/>
            <w:sz w:val="20"/>
            <w:szCs w:val="20"/>
            <w:u w:val="single"/>
          </w:rPr>
          <w:t>S</w:t>
        </w:r>
        <w:r>
          <w:rPr>
            <w:rStyle w:val="af"/>
            <w:rFonts w:ascii="Arial" w:hAnsi="Arial" w:cs="Arial"/>
            <w:color w:val="0074A3"/>
            <w:sz w:val="21"/>
            <w:szCs w:val="21"/>
          </w:rPr>
          <w:t>）锁</w:t>
        </w:r>
      </w:hyperlink>
      <w:r>
        <w:rPr>
          <w:rFonts w:ascii="Arial" w:hAnsi="Arial" w:cs="Arial"/>
          <w:color w:val="555555"/>
          <w:sz w:val="21"/>
          <w:szCs w:val="21"/>
        </w:rPr>
        <w:t>允许持有锁读取行的事务。</w:t>
      </w:r>
    </w:p>
    <w:p w:rsidR="001A7847" w:rsidRDefault="007D395D">
      <w:pPr>
        <w:pStyle w:val="aa"/>
        <w:numPr>
          <w:ilvl w:val="0"/>
          <w:numId w:val="41"/>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一个</w:t>
      </w:r>
      <w:hyperlink r:id="rId341" w:anchor="glos_exclusive_lock" w:tooltip="独家锁" w:history="1">
        <w:r>
          <w:rPr>
            <w:rStyle w:val="af"/>
            <w:rFonts w:ascii="Arial" w:hAnsi="Arial" w:cs="Arial"/>
            <w:color w:val="0074A3"/>
            <w:sz w:val="21"/>
            <w:szCs w:val="21"/>
          </w:rPr>
          <w:t>独占（</w:t>
        </w:r>
        <w:r>
          <w:rPr>
            <w:rStyle w:val="HTML0"/>
            <w:rFonts w:ascii="Courier New" w:hAnsi="Courier New" w:cs="Courier New"/>
            <w:b/>
            <w:bCs/>
            <w:i/>
            <w:iCs/>
            <w:color w:val="0074A3"/>
            <w:sz w:val="20"/>
            <w:szCs w:val="20"/>
            <w:u w:val="single"/>
          </w:rPr>
          <w:t>X</w:t>
        </w:r>
        <w:r>
          <w:rPr>
            <w:rStyle w:val="af"/>
            <w:rFonts w:ascii="Arial" w:hAnsi="Arial" w:cs="Arial"/>
            <w:color w:val="0074A3"/>
            <w:sz w:val="21"/>
            <w:szCs w:val="21"/>
          </w:rPr>
          <w:t>）锁</w:t>
        </w:r>
      </w:hyperlink>
      <w:r>
        <w:rPr>
          <w:rFonts w:ascii="Arial" w:hAnsi="Arial" w:cs="Arial"/>
          <w:color w:val="555555"/>
          <w:sz w:val="21"/>
          <w:szCs w:val="21"/>
        </w:rPr>
        <w:t>允许持有锁，更新或删除行的事务。</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如果事务在行上</w:t>
      </w:r>
      <w:r>
        <w:rPr>
          <w:rStyle w:val="HTML0"/>
          <w:rFonts w:ascii="Courier New" w:hAnsi="Courier New" w:cs="Courier New"/>
          <w:color w:val="000000"/>
          <w:sz w:val="20"/>
          <w:szCs w:val="20"/>
        </w:rPr>
        <w:t>T1</w:t>
      </w:r>
      <w:r>
        <w:rPr>
          <w:rFonts w:ascii="Arial" w:hAnsi="Arial" w:cs="Arial"/>
          <w:color w:val="555555"/>
          <w:sz w:val="21"/>
          <w:szCs w:val="21"/>
        </w:rPr>
        <w:t>保持</w:t>
      </w:r>
      <w:r>
        <w:rPr>
          <w:rFonts w:ascii="Arial" w:hAnsi="Arial" w:cs="Arial"/>
          <w:color w:val="555555"/>
          <w:sz w:val="21"/>
          <w:szCs w:val="21"/>
        </w:rPr>
        <w:t>shared</w:t>
      </w:r>
      <w:r>
        <w:rPr>
          <w:rFonts w:ascii="Arial" w:hAnsi="Arial" w:cs="Arial"/>
          <w:color w:val="555555"/>
          <w:sz w:val="21"/>
          <w:szCs w:val="21"/>
        </w:rPr>
        <w:t>（</w:t>
      </w:r>
      <w:r>
        <w:rPr>
          <w:rStyle w:val="HTML0"/>
          <w:rFonts w:ascii="Courier New" w:hAnsi="Courier New" w:cs="Courier New"/>
          <w:b/>
          <w:bCs/>
          <w:i/>
          <w:iCs/>
          <w:color w:val="555555"/>
          <w:sz w:val="20"/>
          <w:szCs w:val="20"/>
        </w:rPr>
        <w:t>S</w:t>
      </w:r>
      <w:r>
        <w:rPr>
          <w:rFonts w:ascii="Arial" w:hAnsi="Arial" w:cs="Arial"/>
          <w:color w:val="555555"/>
          <w:sz w:val="21"/>
          <w:szCs w:val="21"/>
        </w:rPr>
        <w:t>）锁</w:t>
      </w:r>
      <w:r>
        <w:rPr>
          <w:rStyle w:val="HTML0"/>
          <w:rFonts w:ascii="Courier New" w:hAnsi="Courier New" w:cs="Courier New"/>
          <w:color w:val="000000"/>
          <w:sz w:val="20"/>
          <w:szCs w:val="20"/>
        </w:rPr>
        <w:t>r</w:t>
      </w:r>
      <w:r>
        <w:rPr>
          <w:rFonts w:ascii="Arial" w:hAnsi="Arial" w:cs="Arial"/>
          <w:color w:val="555555"/>
          <w:sz w:val="21"/>
          <w:szCs w:val="21"/>
        </w:rPr>
        <w:t>，那么来自某个不同事务</w:t>
      </w:r>
      <w:r>
        <w:rPr>
          <w:rStyle w:val="HTML0"/>
          <w:rFonts w:ascii="Courier New" w:hAnsi="Courier New" w:cs="Courier New"/>
          <w:color w:val="000000"/>
          <w:sz w:val="20"/>
          <w:szCs w:val="20"/>
        </w:rPr>
        <w:t>T2</w:t>
      </w:r>
      <w:r>
        <w:rPr>
          <w:rFonts w:ascii="Arial" w:hAnsi="Arial" w:cs="Arial"/>
          <w:color w:val="555555"/>
          <w:sz w:val="21"/>
          <w:szCs w:val="21"/>
        </w:rPr>
        <w:t>的对行锁的请求</w:t>
      </w:r>
      <w:r>
        <w:rPr>
          <w:rFonts w:ascii="Arial" w:hAnsi="Arial" w:cs="Arial"/>
          <w:color w:val="555555"/>
          <w:sz w:val="21"/>
          <w:szCs w:val="21"/>
        </w:rPr>
        <w:t> </w:t>
      </w:r>
      <w:r>
        <w:rPr>
          <w:rStyle w:val="HTML0"/>
          <w:rFonts w:ascii="Courier New" w:hAnsi="Courier New" w:cs="Courier New"/>
          <w:color w:val="000000"/>
          <w:sz w:val="20"/>
          <w:szCs w:val="20"/>
        </w:rPr>
        <w:t>r</w:t>
      </w:r>
      <w:r>
        <w:rPr>
          <w:rFonts w:ascii="Arial" w:hAnsi="Arial" w:cs="Arial"/>
          <w:color w:val="555555"/>
          <w:sz w:val="21"/>
          <w:szCs w:val="21"/>
        </w:rPr>
        <w:t>将按如下方式处理：</w:t>
      </w:r>
    </w:p>
    <w:p w:rsidR="001A7847" w:rsidRDefault="007D395D">
      <w:pPr>
        <w:pStyle w:val="aa"/>
        <w:numPr>
          <w:ilvl w:val="0"/>
          <w:numId w:val="42"/>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由</w:t>
      </w:r>
      <w:r>
        <w:rPr>
          <w:rFonts w:ascii="Arial" w:hAnsi="Arial" w:cs="Arial"/>
          <w:color w:val="555555"/>
          <w:sz w:val="21"/>
          <w:szCs w:val="21"/>
        </w:rPr>
        <w:t>A</w:t>
      </w:r>
      <w:r>
        <w:rPr>
          <w:rFonts w:ascii="Arial" w:hAnsi="Arial" w:cs="Arial"/>
          <w:color w:val="555555"/>
          <w:sz w:val="21"/>
          <w:szCs w:val="21"/>
        </w:rPr>
        <w:t>请求</w:t>
      </w:r>
      <w:r>
        <w:rPr>
          <w:rStyle w:val="HTML0"/>
          <w:rFonts w:ascii="Courier New" w:hAnsi="Courier New" w:cs="Courier New"/>
          <w:color w:val="000000"/>
          <w:sz w:val="20"/>
          <w:szCs w:val="20"/>
        </w:rPr>
        <w:t>T2</w:t>
      </w:r>
      <w:r>
        <w:rPr>
          <w:rFonts w:ascii="Arial" w:hAnsi="Arial" w:cs="Arial"/>
          <w:color w:val="555555"/>
          <w:sz w:val="21"/>
          <w:szCs w:val="21"/>
        </w:rPr>
        <w:t>用于</w:t>
      </w:r>
      <w:r>
        <w:rPr>
          <w:rFonts w:ascii="Arial" w:hAnsi="Arial" w:cs="Arial"/>
          <w:color w:val="555555"/>
          <w:sz w:val="21"/>
          <w:szCs w:val="21"/>
        </w:rPr>
        <w:t> </w:t>
      </w:r>
      <w:r>
        <w:rPr>
          <w:rStyle w:val="HTML0"/>
          <w:rFonts w:ascii="Courier New" w:hAnsi="Courier New" w:cs="Courier New"/>
          <w:b/>
          <w:bCs/>
          <w:i/>
          <w:iCs/>
          <w:color w:val="555555"/>
          <w:sz w:val="20"/>
          <w:szCs w:val="20"/>
        </w:rPr>
        <w:t>S</w:t>
      </w:r>
      <w:r>
        <w:rPr>
          <w:rFonts w:ascii="Arial" w:hAnsi="Arial" w:cs="Arial"/>
          <w:color w:val="555555"/>
          <w:sz w:val="21"/>
          <w:szCs w:val="21"/>
        </w:rPr>
        <w:t>锁可以立即被授予。其结果是，无论是</w:t>
      </w:r>
      <w:r>
        <w:rPr>
          <w:rStyle w:val="HTML0"/>
          <w:rFonts w:ascii="Courier New" w:hAnsi="Courier New" w:cs="Courier New"/>
          <w:color w:val="000000"/>
          <w:sz w:val="20"/>
          <w:szCs w:val="20"/>
        </w:rPr>
        <w:t>T1</w:t>
      </w:r>
      <w:r>
        <w:rPr>
          <w:rFonts w:ascii="Arial" w:hAnsi="Arial" w:cs="Arial"/>
          <w:color w:val="555555"/>
          <w:sz w:val="21"/>
          <w:szCs w:val="21"/>
        </w:rPr>
        <w:t>与</w:t>
      </w:r>
      <w:r>
        <w:rPr>
          <w:rFonts w:ascii="Arial" w:hAnsi="Arial" w:cs="Arial"/>
          <w:color w:val="555555"/>
          <w:sz w:val="21"/>
          <w:szCs w:val="21"/>
        </w:rPr>
        <w:t> </w:t>
      </w:r>
      <w:r>
        <w:rPr>
          <w:rStyle w:val="HTML0"/>
          <w:rFonts w:ascii="Courier New" w:hAnsi="Courier New" w:cs="Courier New"/>
          <w:color w:val="000000"/>
          <w:sz w:val="20"/>
          <w:szCs w:val="20"/>
        </w:rPr>
        <w:t>T2</w:t>
      </w:r>
      <w:r>
        <w:rPr>
          <w:rFonts w:ascii="Arial" w:hAnsi="Arial" w:cs="Arial"/>
          <w:color w:val="555555"/>
          <w:sz w:val="21"/>
          <w:szCs w:val="21"/>
        </w:rPr>
        <w:t>持有</w:t>
      </w:r>
      <w:r>
        <w:rPr>
          <w:rStyle w:val="HTML0"/>
          <w:rFonts w:ascii="Courier New" w:hAnsi="Courier New" w:cs="Courier New"/>
          <w:b/>
          <w:bCs/>
          <w:i/>
          <w:iCs/>
          <w:color w:val="555555"/>
          <w:sz w:val="20"/>
          <w:szCs w:val="20"/>
        </w:rPr>
        <w:t>S</w:t>
      </w:r>
      <w:r>
        <w:rPr>
          <w:rFonts w:ascii="Arial" w:hAnsi="Arial" w:cs="Arial"/>
          <w:color w:val="555555"/>
          <w:sz w:val="21"/>
          <w:szCs w:val="21"/>
        </w:rPr>
        <w:t> </w:t>
      </w:r>
      <w:r>
        <w:rPr>
          <w:rFonts w:ascii="Arial" w:hAnsi="Arial" w:cs="Arial"/>
          <w:color w:val="555555"/>
          <w:sz w:val="21"/>
          <w:szCs w:val="21"/>
        </w:rPr>
        <w:t>的锁</w:t>
      </w:r>
      <w:r>
        <w:rPr>
          <w:rStyle w:val="HTML0"/>
          <w:rFonts w:ascii="Courier New" w:hAnsi="Courier New" w:cs="Courier New"/>
          <w:color w:val="000000"/>
          <w:sz w:val="20"/>
          <w:szCs w:val="20"/>
        </w:rPr>
        <w:t>r</w:t>
      </w:r>
      <w:r>
        <w:rPr>
          <w:rFonts w:ascii="Arial" w:hAnsi="Arial" w:cs="Arial"/>
          <w:color w:val="555555"/>
          <w:sz w:val="21"/>
          <w:szCs w:val="21"/>
        </w:rPr>
        <w:t>。</w:t>
      </w:r>
    </w:p>
    <w:p w:rsidR="001A7847" w:rsidRDefault="007D395D">
      <w:pPr>
        <w:pStyle w:val="aa"/>
        <w:numPr>
          <w:ilvl w:val="0"/>
          <w:numId w:val="42"/>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通过请求</w:t>
      </w:r>
      <w:r>
        <w:rPr>
          <w:rStyle w:val="HTML0"/>
          <w:rFonts w:ascii="Courier New" w:hAnsi="Courier New" w:cs="Courier New"/>
          <w:color w:val="000000"/>
          <w:sz w:val="20"/>
          <w:szCs w:val="20"/>
        </w:rPr>
        <w:t>T2</w:t>
      </w:r>
      <w:r>
        <w:rPr>
          <w:rFonts w:ascii="Arial" w:hAnsi="Arial" w:cs="Arial"/>
          <w:color w:val="555555"/>
          <w:sz w:val="21"/>
          <w:szCs w:val="21"/>
        </w:rPr>
        <w:t>一个</w:t>
      </w:r>
      <w:r>
        <w:rPr>
          <w:rFonts w:ascii="Arial" w:hAnsi="Arial" w:cs="Arial"/>
          <w:color w:val="555555"/>
          <w:sz w:val="21"/>
          <w:szCs w:val="21"/>
        </w:rPr>
        <w:t> </w:t>
      </w:r>
      <w:r>
        <w:rPr>
          <w:rStyle w:val="HTML0"/>
          <w:rFonts w:ascii="Courier New" w:hAnsi="Courier New" w:cs="Courier New"/>
          <w:b/>
          <w:bCs/>
          <w:i/>
          <w:iCs/>
          <w:color w:val="555555"/>
          <w:sz w:val="20"/>
          <w:szCs w:val="20"/>
        </w:rPr>
        <w:t>X</w:t>
      </w:r>
      <w:r>
        <w:rPr>
          <w:rFonts w:ascii="Arial" w:hAnsi="Arial" w:cs="Arial"/>
          <w:color w:val="555555"/>
          <w:sz w:val="21"/>
          <w:szCs w:val="21"/>
        </w:rPr>
        <w:t>锁不能立即授予。</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如果事务在行上</w:t>
      </w:r>
      <w:r>
        <w:rPr>
          <w:rStyle w:val="HTML0"/>
          <w:rFonts w:ascii="Courier New" w:hAnsi="Courier New" w:cs="Courier New"/>
          <w:color w:val="000000"/>
          <w:sz w:val="20"/>
          <w:szCs w:val="20"/>
        </w:rPr>
        <w:t>T1</w:t>
      </w:r>
      <w:r>
        <w:rPr>
          <w:rFonts w:ascii="Arial" w:hAnsi="Arial" w:cs="Arial"/>
          <w:color w:val="555555"/>
          <w:sz w:val="21"/>
          <w:szCs w:val="21"/>
        </w:rPr>
        <w:t>持有</w:t>
      </w:r>
      <w:r>
        <w:rPr>
          <w:rFonts w:ascii="Arial" w:hAnsi="Arial" w:cs="Arial"/>
          <w:color w:val="555555"/>
          <w:sz w:val="21"/>
          <w:szCs w:val="21"/>
        </w:rPr>
        <w:t>exclusive</w:t>
      </w:r>
      <w:r>
        <w:rPr>
          <w:rFonts w:ascii="Arial" w:hAnsi="Arial" w:cs="Arial"/>
          <w:color w:val="555555"/>
          <w:sz w:val="21"/>
          <w:szCs w:val="21"/>
        </w:rPr>
        <w:t>（</w:t>
      </w:r>
      <w:r>
        <w:rPr>
          <w:rStyle w:val="HTML0"/>
          <w:rFonts w:ascii="Courier New" w:hAnsi="Courier New" w:cs="Courier New"/>
          <w:b/>
          <w:bCs/>
          <w:i/>
          <w:iCs/>
          <w:color w:val="555555"/>
          <w:sz w:val="20"/>
          <w:szCs w:val="20"/>
        </w:rPr>
        <w:t>X</w:t>
      </w:r>
      <w:r>
        <w:rPr>
          <w:rFonts w:ascii="Arial" w:hAnsi="Arial" w:cs="Arial"/>
          <w:color w:val="555555"/>
          <w:sz w:val="21"/>
          <w:szCs w:val="21"/>
        </w:rPr>
        <w:t>）锁</w:t>
      </w:r>
      <w:r>
        <w:rPr>
          <w:rStyle w:val="HTML0"/>
          <w:rFonts w:ascii="Courier New" w:hAnsi="Courier New" w:cs="Courier New"/>
          <w:color w:val="000000"/>
          <w:sz w:val="20"/>
          <w:szCs w:val="20"/>
        </w:rPr>
        <w:t>r</w:t>
      </w:r>
      <w:r>
        <w:rPr>
          <w:rFonts w:ascii="Arial" w:hAnsi="Arial" w:cs="Arial"/>
          <w:color w:val="555555"/>
          <w:sz w:val="21"/>
          <w:szCs w:val="21"/>
        </w:rPr>
        <w:t>，则不能立即授予来自某个不同事务</w:t>
      </w:r>
      <w:r>
        <w:rPr>
          <w:rStyle w:val="HTML0"/>
          <w:rFonts w:ascii="Courier New" w:hAnsi="Courier New" w:cs="Courier New"/>
          <w:color w:val="000000"/>
          <w:sz w:val="20"/>
          <w:szCs w:val="20"/>
        </w:rPr>
        <w:t>T2</w:t>
      </w:r>
      <w:r>
        <w:rPr>
          <w:rFonts w:ascii="Arial" w:hAnsi="Arial" w:cs="Arial"/>
          <w:color w:val="555555"/>
          <w:sz w:val="21"/>
          <w:szCs w:val="21"/>
        </w:rPr>
        <w:t> </w:t>
      </w:r>
      <w:r>
        <w:rPr>
          <w:rFonts w:ascii="Arial" w:hAnsi="Arial" w:cs="Arial"/>
          <w:color w:val="555555"/>
          <w:sz w:val="21"/>
          <w:szCs w:val="21"/>
        </w:rPr>
        <w:t>的锁定任何类型的锁的请求</w:t>
      </w:r>
      <w:r>
        <w:rPr>
          <w:rStyle w:val="HTML0"/>
          <w:rFonts w:ascii="Courier New" w:hAnsi="Courier New" w:cs="Courier New"/>
          <w:color w:val="000000"/>
          <w:sz w:val="20"/>
          <w:szCs w:val="20"/>
        </w:rPr>
        <w:t>r</w:t>
      </w:r>
      <w:r>
        <w:rPr>
          <w:rFonts w:ascii="Arial" w:hAnsi="Arial" w:cs="Arial"/>
          <w:color w:val="555555"/>
          <w:sz w:val="21"/>
          <w:szCs w:val="21"/>
        </w:rPr>
        <w:t>。相反，事务</w:t>
      </w:r>
      <w:r>
        <w:rPr>
          <w:rStyle w:val="HTML0"/>
          <w:rFonts w:ascii="Courier New" w:hAnsi="Courier New" w:cs="Courier New"/>
          <w:color w:val="000000"/>
          <w:sz w:val="20"/>
          <w:szCs w:val="20"/>
        </w:rPr>
        <w:t>T2</w:t>
      </w:r>
      <w:r>
        <w:rPr>
          <w:rFonts w:ascii="Arial" w:hAnsi="Arial" w:cs="Arial"/>
          <w:color w:val="555555"/>
          <w:sz w:val="21"/>
          <w:szCs w:val="21"/>
        </w:rPr>
        <w:t> </w:t>
      </w:r>
      <w:r>
        <w:rPr>
          <w:rFonts w:ascii="Arial" w:hAnsi="Arial" w:cs="Arial"/>
          <w:color w:val="555555"/>
          <w:sz w:val="21"/>
          <w:szCs w:val="21"/>
        </w:rPr>
        <w:t>必须等待事务</w:t>
      </w:r>
      <w:r>
        <w:rPr>
          <w:rStyle w:val="HTML0"/>
          <w:rFonts w:ascii="Courier New" w:hAnsi="Courier New" w:cs="Courier New"/>
          <w:color w:val="000000"/>
          <w:sz w:val="20"/>
          <w:szCs w:val="20"/>
        </w:rPr>
        <w:t>T1</w:t>
      </w:r>
      <w:r>
        <w:rPr>
          <w:rFonts w:ascii="Arial" w:hAnsi="Arial" w:cs="Arial"/>
          <w:color w:val="555555"/>
          <w:sz w:val="21"/>
          <w:szCs w:val="21"/>
        </w:rPr>
        <w:t>释放其对行的锁定</w:t>
      </w:r>
      <w:r>
        <w:rPr>
          <w:rStyle w:val="HTML0"/>
          <w:rFonts w:ascii="Courier New" w:hAnsi="Courier New" w:cs="Courier New"/>
          <w:color w:val="000000"/>
          <w:sz w:val="20"/>
          <w:szCs w:val="20"/>
        </w:rPr>
        <w:t>r</w:t>
      </w:r>
      <w:r>
        <w:rPr>
          <w:rFonts w:ascii="Arial" w:hAnsi="Arial" w:cs="Arial"/>
          <w:color w:val="555555"/>
          <w:sz w:val="21"/>
          <w:szCs w:val="21"/>
        </w:rPr>
        <w:t>。</w:t>
      </w:r>
    </w:p>
    <w:p w:rsidR="001A7847" w:rsidRDefault="007D395D">
      <w:pPr>
        <w:pStyle w:val="7"/>
      </w:pPr>
      <w:bookmarkStart w:id="17" w:name="innodb-intention-locks"/>
      <w:bookmarkEnd w:id="17"/>
      <w:r>
        <w:t>意图锁定</w:t>
      </w:r>
    </w:p>
    <w:p w:rsidR="001A7847" w:rsidRDefault="007D395D">
      <w:pPr>
        <w:pStyle w:val="aa"/>
        <w:spacing w:before="0" w:beforeAutospacing="0" w:after="0" w:afterAutospacing="0"/>
        <w:textAlignment w:val="baseline"/>
        <w:rPr>
          <w:rFonts w:ascii="Arial" w:hAnsi="Arial" w:cs="Arial"/>
          <w:color w:val="555555"/>
          <w:sz w:val="21"/>
          <w:szCs w:val="21"/>
        </w:rPr>
      </w:pPr>
      <w:r>
        <w:rPr>
          <w:rStyle w:val="HTML0"/>
          <w:rFonts w:ascii="Courier New" w:hAnsi="Courier New" w:cs="Courier New"/>
          <w:color w:val="000000"/>
          <w:sz w:val="20"/>
          <w:szCs w:val="20"/>
        </w:rPr>
        <w:t>InnoDB</w:t>
      </w:r>
      <w:r>
        <w:rPr>
          <w:rFonts w:ascii="Arial" w:hAnsi="Arial" w:cs="Arial"/>
          <w:color w:val="555555"/>
          <w:sz w:val="21"/>
          <w:szCs w:val="21"/>
        </w:rPr>
        <w:t>支持</w:t>
      </w:r>
      <w:r>
        <w:rPr>
          <w:rStyle w:val="ae"/>
          <w:rFonts w:ascii="Arial" w:hAnsi="Arial" w:cs="Arial"/>
          <w:color w:val="000000"/>
          <w:sz w:val="21"/>
          <w:szCs w:val="21"/>
        </w:rPr>
        <w:t>多粒度锁定</w:t>
      </w:r>
      <w:r>
        <w:rPr>
          <w:rFonts w:ascii="Arial" w:hAnsi="Arial" w:cs="Arial"/>
          <w:color w:val="555555"/>
          <w:sz w:val="21"/>
          <w:szCs w:val="21"/>
        </w:rPr>
        <w:t>，允许行锁和表锁共存。例如，诸如</w:t>
      </w:r>
      <w:r>
        <w:rPr>
          <w:rFonts w:ascii="Arial" w:hAnsi="Arial" w:cs="Arial"/>
          <w:color w:val="555555"/>
          <w:sz w:val="21"/>
          <w:szCs w:val="21"/>
        </w:rPr>
        <w:t> </w:t>
      </w:r>
      <w:r>
        <w:rPr>
          <w:rFonts w:ascii="Arial" w:hAnsi="Arial" w:cs="Arial"/>
          <w:color w:val="555555"/>
          <w:sz w:val="21"/>
          <w:szCs w:val="21"/>
        </w:rPr>
        <w:t>在指定表上</w:t>
      </w:r>
      <w:hyperlink r:id="rId342" w:tooltip="13.3.5 LOCK TABLES和UNLOCK TABLES语法" w:history="1">
        <w:r>
          <w:rPr>
            <w:rStyle w:val="HTML0"/>
            <w:rFonts w:ascii="Courier New" w:hAnsi="Courier New" w:cs="Courier New"/>
            <w:color w:val="000000"/>
            <w:sz w:val="20"/>
            <w:szCs w:val="20"/>
            <w:u w:val="single"/>
          </w:rPr>
          <w:t>LOCK TABLES ... WRITE</w:t>
        </w:r>
      </w:hyperlink>
      <w:r>
        <w:rPr>
          <w:rFonts w:ascii="Arial" w:hAnsi="Arial" w:cs="Arial"/>
          <w:color w:val="555555"/>
          <w:sz w:val="21"/>
          <w:szCs w:val="21"/>
        </w:rPr>
        <w:t>进行独占锁定（</w:t>
      </w:r>
      <w:r>
        <w:rPr>
          <w:rStyle w:val="HTML0"/>
          <w:rFonts w:ascii="Courier New" w:hAnsi="Courier New" w:cs="Courier New"/>
          <w:color w:val="000000"/>
          <w:sz w:val="20"/>
          <w:szCs w:val="20"/>
        </w:rPr>
        <w:t>X</w:t>
      </w:r>
      <w:r>
        <w:rPr>
          <w:rFonts w:ascii="Arial" w:hAnsi="Arial" w:cs="Arial"/>
          <w:color w:val="555555"/>
          <w:sz w:val="21"/>
          <w:szCs w:val="21"/>
        </w:rPr>
        <w:t>锁定）之类的语句</w:t>
      </w:r>
      <w:r>
        <w:rPr>
          <w:rFonts w:ascii="Arial" w:hAnsi="Arial" w:cs="Arial"/>
          <w:color w:val="555555"/>
          <w:sz w:val="21"/>
          <w:szCs w:val="21"/>
        </w:rPr>
        <w:t> </w:t>
      </w:r>
      <w:r>
        <w:rPr>
          <w:rFonts w:ascii="Arial" w:hAnsi="Arial" w:cs="Arial"/>
          <w:color w:val="555555"/>
          <w:sz w:val="21"/>
          <w:szCs w:val="21"/>
        </w:rPr>
        <w:t>。要在多个粒度级别实现锁定，请</w:t>
      </w:r>
      <w:r>
        <w:rPr>
          <w:rStyle w:val="HTML0"/>
          <w:rFonts w:ascii="Courier New" w:hAnsi="Courier New" w:cs="Courier New"/>
          <w:color w:val="000000"/>
          <w:sz w:val="20"/>
          <w:szCs w:val="20"/>
        </w:rPr>
        <w:t>InnoDB</w:t>
      </w:r>
      <w:r>
        <w:rPr>
          <w:rFonts w:ascii="Arial" w:hAnsi="Arial" w:cs="Arial"/>
          <w:color w:val="555555"/>
          <w:sz w:val="21"/>
          <w:szCs w:val="21"/>
        </w:rPr>
        <w:t>使用</w:t>
      </w:r>
      <w:hyperlink r:id="rId343" w:anchor="glos_intention_lock" w:tooltip="意图锁定" w:history="1">
        <w:r>
          <w:rPr>
            <w:rStyle w:val="af"/>
            <w:rFonts w:ascii="Arial" w:hAnsi="Arial" w:cs="Arial"/>
            <w:color w:val="0074A3"/>
            <w:sz w:val="21"/>
            <w:szCs w:val="21"/>
          </w:rPr>
          <w:t>意图锁定</w:t>
        </w:r>
      </w:hyperlink>
      <w:r>
        <w:rPr>
          <w:rFonts w:ascii="Arial" w:hAnsi="Arial" w:cs="Arial"/>
          <w:color w:val="555555"/>
          <w:sz w:val="21"/>
          <w:szCs w:val="21"/>
        </w:rPr>
        <w:t>。意图锁定是表级锁定，指示事务稍后对表中的行所需的锁定类型（共享或独占）。意图锁有两种类型：</w:t>
      </w:r>
    </w:p>
    <w:p w:rsidR="001A7847" w:rsidRDefault="007D395D">
      <w:pPr>
        <w:pStyle w:val="aa"/>
        <w:numPr>
          <w:ilvl w:val="0"/>
          <w:numId w:val="43"/>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的</w:t>
      </w:r>
      <w:hyperlink r:id="rId344" w:anchor="glos_intention_shared_lock" w:tooltip="意图共享锁" w:history="1">
        <w:r>
          <w:rPr>
            <w:rStyle w:val="af"/>
            <w:rFonts w:ascii="Arial" w:hAnsi="Arial" w:cs="Arial"/>
            <w:color w:val="0074A3"/>
            <w:sz w:val="21"/>
            <w:szCs w:val="21"/>
          </w:rPr>
          <w:t>意图共享锁</w:t>
        </w:r>
      </w:hyperlink>
      <w:r>
        <w:rPr>
          <w:rFonts w:ascii="Arial" w:hAnsi="Arial" w:cs="Arial"/>
          <w:color w:val="555555"/>
          <w:sz w:val="21"/>
          <w:szCs w:val="21"/>
        </w:rPr>
        <w:t>（</w:t>
      </w:r>
      <w:r>
        <w:rPr>
          <w:rStyle w:val="HTML0"/>
          <w:rFonts w:ascii="Courier New" w:hAnsi="Courier New" w:cs="Courier New"/>
          <w:color w:val="000000"/>
          <w:sz w:val="20"/>
          <w:szCs w:val="20"/>
        </w:rPr>
        <w:t>IS</w:t>
      </w:r>
      <w:r>
        <w:rPr>
          <w:rFonts w:ascii="Arial" w:hAnsi="Arial" w:cs="Arial"/>
          <w:color w:val="555555"/>
          <w:sz w:val="21"/>
          <w:szCs w:val="21"/>
        </w:rPr>
        <w:t>）指示一个事务打算设置一个</w:t>
      </w:r>
      <w:r>
        <w:rPr>
          <w:rStyle w:val="ae"/>
          <w:rFonts w:ascii="Arial" w:hAnsi="Arial" w:cs="Arial"/>
          <w:color w:val="000000"/>
          <w:sz w:val="21"/>
          <w:szCs w:val="21"/>
        </w:rPr>
        <w:t>共享</w:t>
      </w:r>
      <w:r>
        <w:rPr>
          <w:rFonts w:ascii="Arial" w:hAnsi="Arial" w:cs="Arial"/>
          <w:color w:val="555555"/>
          <w:sz w:val="21"/>
          <w:szCs w:val="21"/>
        </w:rPr>
        <w:t> </w:t>
      </w:r>
      <w:r>
        <w:rPr>
          <w:rFonts w:ascii="Arial" w:hAnsi="Arial" w:cs="Arial"/>
          <w:color w:val="555555"/>
          <w:sz w:val="21"/>
          <w:szCs w:val="21"/>
        </w:rPr>
        <w:t>上各个行锁定在表中。</w:t>
      </w:r>
    </w:p>
    <w:p w:rsidR="001A7847" w:rsidRDefault="007D395D">
      <w:pPr>
        <w:pStyle w:val="aa"/>
        <w:numPr>
          <w:ilvl w:val="0"/>
          <w:numId w:val="43"/>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的</w:t>
      </w:r>
      <w:hyperlink r:id="rId345" w:anchor="glos_intention_exclusive_lock" w:tooltip="意图独家锁定" w:history="1">
        <w:r>
          <w:rPr>
            <w:rStyle w:val="af"/>
            <w:rFonts w:ascii="Arial" w:hAnsi="Arial" w:cs="Arial"/>
            <w:color w:val="0074A3"/>
            <w:sz w:val="21"/>
            <w:szCs w:val="21"/>
          </w:rPr>
          <w:t>意图独占锁</w:t>
        </w:r>
      </w:hyperlink>
      <w:r>
        <w:rPr>
          <w:rFonts w:ascii="Arial" w:hAnsi="Arial" w:cs="Arial"/>
          <w:color w:val="555555"/>
          <w:sz w:val="21"/>
          <w:szCs w:val="21"/>
        </w:rPr>
        <w:t>（</w:t>
      </w:r>
      <w:r>
        <w:rPr>
          <w:rStyle w:val="HTML0"/>
          <w:rFonts w:ascii="Courier New" w:hAnsi="Courier New" w:cs="Courier New"/>
          <w:color w:val="000000"/>
          <w:sz w:val="20"/>
          <w:szCs w:val="20"/>
        </w:rPr>
        <w:t>IX</w:t>
      </w:r>
      <w:r>
        <w:rPr>
          <w:rFonts w:ascii="Arial" w:hAnsi="Arial" w:cs="Arial"/>
          <w:color w:val="555555"/>
          <w:sz w:val="21"/>
          <w:szCs w:val="21"/>
        </w:rPr>
        <w:t>）指示一个事务打算设定各行的排他锁在表中。</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例如，</w:t>
      </w:r>
      <w:hyperlink r:id="rId346" w:tooltip="13.2.9 SELECT语法" w:history="1">
        <w:r>
          <w:rPr>
            <w:rStyle w:val="HTML0"/>
            <w:rFonts w:ascii="Courier New" w:hAnsi="Courier New" w:cs="Courier New"/>
            <w:color w:val="000000"/>
            <w:sz w:val="20"/>
            <w:szCs w:val="20"/>
            <w:u w:val="single"/>
          </w:rPr>
          <w:t>SELECT ... LOCK IN SHARE MODE</w:t>
        </w:r>
      </w:hyperlink>
      <w:r>
        <w:rPr>
          <w:rFonts w:ascii="Arial" w:hAnsi="Arial" w:cs="Arial"/>
          <w:color w:val="555555"/>
          <w:sz w:val="21"/>
          <w:szCs w:val="21"/>
        </w:rPr>
        <w:t>设置</w:t>
      </w:r>
      <w:r>
        <w:rPr>
          <w:rStyle w:val="HTML0"/>
          <w:rFonts w:ascii="Courier New" w:hAnsi="Courier New" w:cs="Courier New"/>
          <w:color w:val="000000"/>
          <w:sz w:val="20"/>
          <w:szCs w:val="20"/>
        </w:rPr>
        <w:t>IS</w:t>
      </w:r>
      <w:r>
        <w:rPr>
          <w:rFonts w:ascii="Arial" w:hAnsi="Arial" w:cs="Arial"/>
          <w:color w:val="555555"/>
          <w:sz w:val="21"/>
          <w:szCs w:val="21"/>
        </w:rPr>
        <w:t>锁定并</w:t>
      </w:r>
      <w:hyperlink r:id="rId347" w:tooltip="13.2.9 SELECT语法" w:history="1">
        <w:r>
          <w:rPr>
            <w:rStyle w:val="HTML0"/>
            <w:rFonts w:ascii="Courier New" w:hAnsi="Courier New" w:cs="Courier New"/>
            <w:color w:val="000000"/>
            <w:sz w:val="20"/>
            <w:szCs w:val="20"/>
            <w:u w:val="single"/>
          </w:rPr>
          <w:t>SELECT ... FOR UPDATE</w:t>
        </w:r>
      </w:hyperlink>
      <w:r>
        <w:rPr>
          <w:rFonts w:ascii="Arial" w:hAnsi="Arial" w:cs="Arial"/>
          <w:color w:val="555555"/>
          <w:sz w:val="21"/>
          <w:szCs w:val="21"/>
        </w:rPr>
        <w:t>设置</w:t>
      </w:r>
      <w:r>
        <w:rPr>
          <w:rStyle w:val="HTML0"/>
          <w:rFonts w:ascii="Courier New" w:hAnsi="Courier New" w:cs="Courier New"/>
          <w:color w:val="000000"/>
          <w:sz w:val="20"/>
          <w:szCs w:val="20"/>
        </w:rPr>
        <w:t>IX</w:t>
      </w:r>
      <w:r>
        <w:rPr>
          <w:rFonts w:ascii="Arial" w:hAnsi="Arial" w:cs="Arial"/>
          <w:color w:val="555555"/>
          <w:sz w:val="21"/>
          <w:szCs w:val="21"/>
        </w:rPr>
        <w:t>锁定。</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意图锁定协议如下：</w:t>
      </w:r>
    </w:p>
    <w:p w:rsidR="001A7847" w:rsidRDefault="007D395D">
      <w:pPr>
        <w:pStyle w:val="aa"/>
        <w:numPr>
          <w:ilvl w:val="0"/>
          <w:numId w:val="44"/>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在事务可以获取表中某行的共享锁之前，它必须首先</w:t>
      </w:r>
      <w:r>
        <w:rPr>
          <w:rStyle w:val="HTML0"/>
          <w:rFonts w:ascii="Courier New" w:hAnsi="Courier New" w:cs="Courier New"/>
          <w:color w:val="000000"/>
          <w:sz w:val="20"/>
          <w:szCs w:val="20"/>
        </w:rPr>
        <w:t>IS</w:t>
      </w:r>
      <w:r>
        <w:rPr>
          <w:rFonts w:ascii="Arial" w:hAnsi="Arial" w:cs="Arial"/>
          <w:color w:val="555555"/>
          <w:sz w:val="21"/>
          <w:szCs w:val="21"/>
        </w:rPr>
        <w:t>在表上获取锁或更强。</w:t>
      </w:r>
    </w:p>
    <w:p w:rsidR="001A7847" w:rsidRDefault="007D395D">
      <w:pPr>
        <w:pStyle w:val="aa"/>
        <w:numPr>
          <w:ilvl w:val="0"/>
          <w:numId w:val="44"/>
        </w:numPr>
        <w:spacing w:before="0" w:beforeAutospacing="0" w:after="0" w:afterAutospacing="0"/>
        <w:ind w:left="450"/>
        <w:textAlignment w:val="baseline"/>
        <w:rPr>
          <w:rFonts w:ascii="Arial" w:hAnsi="Arial" w:cs="Arial"/>
          <w:color w:val="555555"/>
          <w:sz w:val="21"/>
          <w:szCs w:val="21"/>
        </w:rPr>
      </w:pPr>
      <w:r>
        <w:rPr>
          <w:rFonts w:ascii="Arial" w:hAnsi="Arial" w:cs="Arial"/>
          <w:color w:val="555555"/>
          <w:sz w:val="21"/>
          <w:szCs w:val="21"/>
        </w:rPr>
        <w:t>在事务可以获取表中某行的独占锁之前，它必须首先获取</w:t>
      </w:r>
      <w:r>
        <w:rPr>
          <w:rStyle w:val="HTML0"/>
          <w:rFonts w:ascii="Courier New" w:hAnsi="Courier New" w:cs="Courier New"/>
          <w:color w:val="000000"/>
          <w:sz w:val="20"/>
          <w:szCs w:val="20"/>
        </w:rPr>
        <w:t>IX</w:t>
      </w:r>
      <w:r>
        <w:rPr>
          <w:rFonts w:ascii="Arial" w:hAnsi="Arial" w:cs="Arial"/>
          <w:color w:val="555555"/>
          <w:sz w:val="21"/>
          <w:szCs w:val="21"/>
        </w:rPr>
        <w:t> </w:t>
      </w:r>
      <w:r>
        <w:rPr>
          <w:rFonts w:ascii="Arial" w:hAnsi="Arial" w:cs="Arial"/>
          <w:color w:val="555555"/>
          <w:sz w:val="21"/>
          <w:szCs w:val="21"/>
        </w:rPr>
        <w:t>表上的锁。</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表级锁定类型兼容性总结在以下矩阵中。</w:t>
      </w:r>
    </w:p>
    <w:tbl>
      <w:tblPr>
        <w:tblW w:w="2579" w:type="dxa"/>
        <w:tblLayout w:type="fixed"/>
        <w:tblCellMar>
          <w:left w:w="0" w:type="dxa"/>
          <w:right w:w="0" w:type="dxa"/>
        </w:tblCellMar>
        <w:tblLook w:val="04A0" w:firstRow="1" w:lastRow="0" w:firstColumn="1" w:lastColumn="0" w:noHBand="0" w:noVBand="1"/>
      </w:tblPr>
      <w:tblGrid>
        <w:gridCol w:w="379"/>
        <w:gridCol w:w="550"/>
        <w:gridCol w:w="550"/>
        <w:gridCol w:w="550"/>
        <w:gridCol w:w="550"/>
      </w:tblGrid>
      <w:tr w:rsidR="001A7847">
        <w:trPr>
          <w:tblHeader/>
        </w:trPr>
        <w:tc>
          <w:tcPr>
            <w:tcW w:w="379" w:type="dxa"/>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tcPr>
          <w:p w:rsidR="001A7847" w:rsidRDefault="001A7847">
            <w:pPr>
              <w:jc w:val="center"/>
              <w:rPr>
                <w:rFonts w:ascii="宋体" w:eastAsia="宋体" w:hAnsi="宋体" w:cs="宋体"/>
                <w:b/>
                <w:bCs/>
                <w:szCs w:val="21"/>
              </w:rPr>
            </w:pPr>
          </w:p>
        </w:tc>
        <w:tc>
          <w:tcPr>
            <w:tcW w:w="550" w:type="dxa"/>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tcPr>
          <w:p w:rsidR="001A7847" w:rsidRDefault="007D395D">
            <w:pPr>
              <w:jc w:val="center"/>
              <w:rPr>
                <w:rFonts w:ascii="宋体" w:eastAsia="宋体" w:hAnsi="宋体" w:cs="宋体"/>
                <w:b/>
                <w:bCs/>
                <w:szCs w:val="21"/>
              </w:rPr>
            </w:pPr>
            <w:r>
              <w:rPr>
                <w:rStyle w:val="HTML0"/>
                <w:rFonts w:ascii="Courier New" w:hAnsi="Courier New" w:cs="Courier New"/>
                <w:b/>
                <w:bCs/>
                <w:i/>
                <w:iCs/>
                <w:sz w:val="20"/>
                <w:szCs w:val="20"/>
              </w:rPr>
              <w:t>X</w:t>
            </w:r>
          </w:p>
        </w:tc>
        <w:tc>
          <w:tcPr>
            <w:tcW w:w="550" w:type="dxa"/>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tcPr>
          <w:p w:rsidR="001A7847" w:rsidRDefault="007D395D">
            <w:pPr>
              <w:jc w:val="center"/>
              <w:rPr>
                <w:rFonts w:ascii="宋体" w:eastAsia="宋体" w:hAnsi="宋体" w:cs="宋体"/>
                <w:b/>
                <w:bCs/>
                <w:szCs w:val="21"/>
              </w:rPr>
            </w:pPr>
            <w:r>
              <w:rPr>
                <w:rStyle w:val="HTML0"/>
                <w:rFonts w:ascii="Courier New" w:hAnsi="Courier New" w:cs="Courier New"/>
                <w:b/>
                <w:bCs/>
                <w:i/>
                <w:iCs/>
                <w:sz w:val="20"/>
                <w:szCs w:val="20"/>
              </w:rPr>
              <w:t>IX</w:t>
            </w:r>
          </w:p>
        </w:tc>
        <w:tc>
          <w:tcPr>
            <w:tcW w:w="550" w:type="dxa"/>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tcPr>
          <w:p w:rsidR="001A7847" w:rsidRDefault="007D395D">
            <w:pPr>
              <w:jc w:val="center"/>
              <w:rPr>
                <w:rFonts w:ascii="宋体" w:eastAsia="宋体" w:hAnsi="宋体" w:cs="宋体"/>
                <w:b/>
                <w:bCs/>
                <w:szCs w:val="21"/>
              </w:rPr>
            </w:pPr>
            <w:r>
              <w:rPr>
                <w:rStyle w:val="HTML0"/>
                <w:rFonts w:ascii="Courier New" w:hAnsi="Courier New" w:cs="Courier New"/>
                <w:b/>
                <w:bCs/>
                <w:i/>
                <w:iCs/>
                <w:sz w:val="20"/>
                <w:szCs w:val="20"/>
              </w:rPr>
              <w:t>S</w:t>
            </w:r>
          </w:p>
        </w:tc>
        <w:tc>
          <w:tcPr>
            <w:tcW w:w="550" w:type="dxa"/>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tcPr>
          <w:p w:rsidR="001A7847" w:rsidRDefault="007D395D">
            <w:pPr>
              <w:jc w:val="center"/>
              <w:rPr>
                <w:rFonts w:ascii="宋体" w:eastAsia="宋体" w:hAnsi="宋体" w:cs="宋体"/>
                <w:b/>
                <w:bCs/>
                <w:szCs w:val="21"/>
              </w:rPr>
            </w:pPr>
            <w:r>
              <w:rPr>
                <w:rStyle w:val="HTML0"/>
                <w:rFonts w:ascii="Courier New" w:hAnsi="Courier New" w:cs="Courier New"/>
                <w:b/>
                <w:bCs/>
                <w:i/>
                <w:iCs/>
                <w:sz w:val="20"/>
                <w:szCs w:val="20"/>
              </w:rPr>
              <w:t>IS</w:t>
            </w:r>
          </w:p>
        </w:tc>
      </w:tr>
      <w:tr w:rsidR="001A7847">
        <w:tc>
          <w:tcPr>
            <w:tcW w:w="379"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rStyle w:val="HTML0"/>
                <w:rFonts w:ascii="Courier New" w:hAnsi="Courier New" w:cs="Courier New"/>
                <w:b/>
                <w:bCs/>
                <w:i/>
                <w:iCs/>
                <w:sz w:val="19"/>
                <w:szCs w:val="19"/>
              </w:rPr>
              <w:t>X</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冲突</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冲突</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冲突</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冲突</w:t>
            </w:r>
          </w:p>
        </w:tc>
      </w:tr>
      <w:tr w:rsidR="001A7847">
        <w:tc>
          <w:tcPr>
            <w:tcW w:w="379"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rStyle w:val="HTML0"/>
                <w:rFonts w:ascii="Courier New" w:hAnsi="Courier New" w:cs="Courier New"/>
                <w:b/>
                <w:bCs/>
                <w:i/>
                <w:iCs/>
                <w:sz w:val="19"/>
                <w:szCs w:val="19"/>
              </w:rPr>
              <w:t>IX</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冲突</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兼容</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冲突</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兼容</w:t>
            </w:r>
          </w:p>
        </w:tc>
      </w:tr>
      <w:tr w:rsidR="001A7847">
        <w:tc>
          <w:tcPr>
            <w:tcW w:w="379"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rStyle w:val="HTML0"/>
                <w:rFonts w:ascii="Courier New" w:hAnsi="Courier New" w:cs="Courier New"/>
                <w:b/>
                <w:bCs/>
                <w:i/>
                <w:iCs/>
                <w:sz w:val="19"/>
                <w:szCs w:val="19"/>
              </w:rPr>
              <w:t>S</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冲突</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冲突</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兼容</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兼容</w:t>
            </w:r>
          </w:p>
        </w:tc>
      </w:tr>
      <w:tr w:rsidR="001A7847">
        <w:tc>
          <w:tcPr>
            <w:tcW w:w="379"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rStyle w:val="HTML0"/>
                <w:rFonts w:ascii="Courier New" w:hAnsi="Courier New" w:cs="Courier New"/>
                <w:b/>
                <w:bCs/>
                <w:i/>
                <w:iCs/>
                <w:sz w:val="19"/>
                <w:szCs w:val="19"/>
              </w:rPr>
              <w:t>IS</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冲突</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兼容</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兼容</w:t>
            </w:r>
          </w:p>
        </w:tc>
        <w:tc>
          <w:tcPr>
            <w:tcW w:w="550" w:type="dxa"/>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tcPr>
          <w:p w:rsidR="001A7847" w:rsidRDefault="007D395D">
            <w:pPr>
              <w:rPr>
                <w:rFonts w:ascii="宋体" w:eastAsia="宋体" w:hAnsi="宋体" w:cs="宋体"/>
                <w:sz w:val="20"/>
                <w:szCs w:val="20"/>
              </w:rPr>
            </w:pPr>
            <w:r>
              <w:rPr>
                <w:sz w:val="20"/>
                <w:szCs w:val="20"/>
              </w:rPr>
              <w:t>兼容</w:t>
            </w:r>
          </w:p>
        </w:tc>
      </w:tr>
    </w:tbl>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如果请求事务与现有锁兼容，则授予锁，但如果它与现有锁冲突则不会。事务等待直到释放冲突的现有锁。如果锁定请求与现有锁冲突而无法授予，因为它会导致</w:t>
      </w:r>
      <w:r>
        <w:rPr>
          <w:rFonts w:ascii="Arial" w:hAnsi="Arial" w:cs="Arial"/>
          <w:color w:val="555555"/>
          <w:sz w:val="21"/>
          <w:szCs w:val="21"/>
        </w:rPr>
        <w:t> </w:t>
      </w:r>
      <w:hyperlink r:id="rId348" w:anchor="glos_deadlock" w:tooltip="僵局" w:history="1">
        <w:r>
          <w:rPr>
            <w:rStyle w:val="af"/>
            <w:rFonts w:ascii="Arial" w:hAnsi="Arial" w:cs="Arial"/>
            <w:color w:val="0074A3"/>
            <w:sz w:val="21"/>
            <w:szCs w:val="21"/>
          </w:rPr>
          <w:t>死锁</w:t>
        </w:r>
      </w:hyperlink>
      <w:r>
        <w:rPr>
          <w:rFonts w:ascii="Arial" w:hAnsi="Arial" w:cs="Arial"/>
          <w:color w:val="555555"/>
          <w:sz w:val="21"/>
          <w:szCs w:val="21"/>
        </w:rPr>
        <w:t>，则会发生错误。</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意图锁定不会阻止除完整表请求之外的任何内容（例如，</w:t>
      </w:r>
      <w:hyperlink r:id="rId349" w:tooltip="13.3.5 LOCK TABLES和UNLOCK TABLES语法" w:history="1">
        <w:r>
          <w:rPr>
            <w:rStyle w:val="HTML0"/>
            <w:rFonts w:ascii="Courier New" w:hAnsi="Courier New" w:cs="Courier New"/>
            <w:color w:val="000000"/>
            <w:sz w:val="20"/>
            <w:szCs w:val="20"/>
            <w:u w:val="single"/>
          </w:rPr>
          <w:t>LOCK TABLES ... WRITE</w:t>
        </w:r>
      </w:hyperlink>
      <w:r>
        <w:rPr>
          <w:rFonts w:ascii="Arial" w:hAnsi="Arial" w:cs="Arial"/>
          <w:color w:val="555555"/>
          <w:sz w:val="21"/>
          <w:szCs w:val="21"/>
        </w:rPr>
        <w:t>）。意图锁定的主要目的是显示某人正在锁定行，或者要锁定表中的行。</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意图锁定的事务数据</w:t>
      </w:r>
      <w:hyperlink r:id="rId350" w:tooltip="13.7.5.15 SHOW ENGINE语法" w:history="1">
        <w:r>
          <w:rPr>
            <w:rStyle w:val="HTML0"/>
            <w:rFonts w:ascii="Courier New" w:hAnsi="Courier New" w:cs="Courier New"/>
            <w:color w:val="000000"/>
            <w:sz w:val="20"/>
            <w:szCs w:val="20"/>
            <w:u w:val="single"/>
          </w:rPr>
          <w:t>SHOW ENGINE INNODB STATUS</w:t>
        </w:r>
      </w:hyperlink>
      <w:r>
        <w:rPr>
          <w:rFonts w:ascii="Arial" w:hAnsi="Arial" w:cs="Arial"/>
          <w:color w:val="555555"/>
          <w:sz w:val="21"/>
          <w:szCs w:val="21"/>
        </w:rPr>
        <w:t>与</w:t>
      </w:r>
      <w:r>
        <w:rPr>
          <w:rFonts w:ascii="Arial" w:hAnsi="Arial" w:cs="Arial"/>
          <w:color w:val="555555"/>
          <w:sz w:val="21"/>
          <w:szCs w:val="21"/>
        </w:rPr>
        <w:t> </w:t>
      </w:r>
      <w:hyperlink r:id="rId351" w:tooltip="14.17.3 InnoDB标准监视器和锁定监视器输出" w:history="1">
        <w:r>
          <w:rPr>
            <w:rStyle w:val="af"/>
            <w:rFonts w:ascii="Arial" w:hAnsi="Arial" w:cs="Arial"/>
            <w:color w:val="0074A3"/>
            <w:sz w:val="21"/>
            <w:szCs w:val="21"/>
          </w:rPr>
          <w:t>InnoDB</w:t>
        </w:r>
        <w:r>
          <w:rPr>
            <w:rStyle w:val="af"/>
            <w:rFonts w:ascii="Arial" w:hAnsi="Arial" w:cs="Arial"/>
            <w:color w:val="0074A3"/>
            <w:sz w:val="21"/>
            <w:szCs w:val="21"/>
          </w:rPr>
          <w:t>监视器</w:t>
        </w:r>
      </w:hyperlink>
      <w:r>
        <w:rPr>
          <w:rFonts w:ascii="Arial" w:hAnsi="Arial" w:cs="Arial"/>
          <w:color w:val="555555"/>
          <w:sz w:val="21"/>
          <w:szCs w:val="21"/>
        </w:rPr>
        <w:t> </w:t>
      </w:r>
      <w:r>
        <w:rPr>
          <w:rFonts w:ascii="Arial" w:hAnsi="Arial" w:cs="Arial"/>
          <w:color w:val="555555"/>
          <w:sz w:val="21"/>
          <w:szCs w:val="21"/>
        </w:rPr>
        <w:t>输出中的以下内容类似：</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token"/>
          <w:rFonts w:ascii="Consolas" w:hAnsi="Consolas" w:cs="Consolas"/>
          <w:color w:val="0077AA"/>
          <w:sz w:val="19"/>
          <w:szCs w:val="19"/>
        </w:rPr>
        <w:t>TABLE</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LOCK</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table</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HTML0"/>
          <w:rFonts w:ascii="Consolas" w:hAnsi="Consolas" w:cs="Consolas"/>
          <w:color w:val="000000"/>
          <w:sz w:val="19"/>
          <w:szCs w:val="19"/>
        </w:rPr>
        <w:t>test</w:t>
      </w:r>
      <w:r>
        <w:rPr>
          <w:rStyle w:val="token"/>
          <w:rFonts w:ascii="Consolas" w:hAnsi="Consolas" w:cs="Consolas"/>
          <w:color w:val="999999"/>
          <w:sz w:val="19"/>
          <w:szCs w:val="19"/>
        </w:rPr>
        <w:t>`.`</w:t>
      </w:r>
      <w:r>
        <w:rPr>
          <w:rStyle w:val="HTML0"/>
          <w:rFonts w:ascii="Consolas" w:hAnsi="Consolas" w:cs="Consolas"/>
          <w:color w:val="000000"/>
          <w:sz w:val="19"/>
          <w:szCs w:val="19"/>
        </w:rPr>
        <w:t>t</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trx id </w:t>
      </w:r>
      <w:r>
        <w:rPr>
          <w:rStyle w:val="token"/>
          <w:rFonts w:ascii="Consolas" w:hAnsi="Consolas" w:cs="Consolas"/>
          <w:color w:val="990055"/>
          <w:sz w:val="19"/>
          <w:szCs w:val="19"/>
        </w:rPr>
        <w:t>10080</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lock</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mode</w:t>
      </w:r>
      <w:r>
        <w:rPr>
          <w:rStyle w:val="HTML0"/>
          <w:rFonts w:ascii="Consolas" w:hAnsi="Consolas" w:cs="Consolas"/>
          <w:color w:val="000000"/>
          <w:sz w:val="19"/>
          <w:szCs w:val="19"/>
        </w:rPr>
        <w:t xml:space="preserve"> IX</w:t>
      </w:r>
    </w:p>
    <w:p w:rsidR="001A7847" w:rsidRDefault="007D395D">
      <w:pPr>
        <w:pStyle w:val="7"/>
      </w:pPr>
      <w:bookmarkStart w:id="18" w:name="innodb-record-locks"/>
      <w:bookmarkEnd w:id="18"/>
      <w:r>
        <w:t>记录锁定</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记录锁定是对索引记录的锁定。例如，</w:t>
      </w:r>
      <w:r>
        <w:rPr>
          <w:rFonts w:ascii="Arial" w:hAnsi="Arial" w:cs="Arial"/>
          <w:color w:val="555555"/>
          <w:sz w:val="21"/>
          <w:szCs w:val="21"/>
        </w:rPr>
        <w:t> </w:t>
      </w:r>
      <w:r>
        <w:rPr>
          <w:rStyle w:val="HTML0"/>
          <w:rFonts w:ascii="Courier New" w:hAnsi="Courier New" w:cs="Courier New"/>
          <w:color w:val="000000"/>
          <w:sz w:val="20"/>
          <w:szCs w:val="20"/>
        </w:rPr>
        <w:t>SELECT c1 FROM t WHERE c1 = 10 FOR UPDATE;</w:t>
      </w:r>
      <w:r>
        <w:rPr>
          <w:rFonts w:ascii="Arial" w:hAnsi="Arial" w:cs="Arial"/>
          <w:color w:val="555555"/>
          <w:sz w:val="21"/>
          <w:szCs w:val="21"/>
        </w:rPr>
        <w:t> </w:t>
      </w:r>
      <w:r>
        <w:rPr>
          <w:rFonts w:ascii="Arial" w:hAnsi="Arial" w:cs="Arial"/>
          <w:color w:val="555555"/>
          <w:sz w:val="21"/>
          <w:szCs w:val="21"/>
        </w:rPr>
        <w:t>可以防止从插入，更新或删除行，其中的值的任何其它交易</w:t>
      </w:r>
      <w:r>
        <w:rPr>
          <w:rStyle w:val="HTML0"/>
          <w:rFonts w:ascii="Courier New" w:hAnsi="Courier New" w:cs="Courier New"/>
          <w:color w:val="000000"/>
          <w:sz w:val="20"/>
          <w:szCs w:val="20"/>
        </w:rPr>
        <w:t>t.c1</w:t>
      </w:r>
      <w:r>
        <w:rPr>
          <w:rFonts w:ascii="Arial" w:hAnsi="Arial" w:cs="Arial"/>
          <w:color w:val="555555"/>
          <w:sz w:val="21"/>
          <w:szCs w:val="21"/>
        </w:rPr>
        <w:t>是</w:t>
      </w:r>
      <w:r>
        <w:rPr>
          <w:rFonts w:ascii="Arial" w:hAnsi="Arial" w:cs="Arial"/>
          <w:color w:val="555555"/>
          <w:sz w:val="21"/>
          <w:szCs w:val="21"/>
        </w:rPr>
        <w:t> </w:t>
      </w:r>
      <w:r>
        <w:rPr>
          <w:rStyle w:val="HTML0"/>
          <w:rFonts w:ascii="Courier New" w:hAnsi="Courier New" w:cs="Courier New"/>
          <w:color w:val="000000"/>
          <w:sz w:val="20"/>
          <w:szCs w:val="20"/>
        </w:rPr>
        <w:t>10</w:t>
      </w:r>
      <w:r>
        <w:rPr>
          <w:rFonts w:ascii="Arial" w:hAnsi="Arial" w:cs="Arial"/>
          <w:color w:val="555555"/>
          <w:sz w:val="21"/>
          <w:szCs w:val="21"/>
        </w:rPr>
        <w:t>。</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lastRenderedPageBreak/>
        <w:t>即使定义了没有索引的表，记录锁也始终锁定索引记录。对于此类情况，请</w:t>
      </w:r>
      <w:r>
        <w:rPr>
          <w:rFonts w:ascii="Arial" w:hAnsi="Arial" w:cs="Arial"/>
          <w:color w:val="555555"/>
          <w:sz w:val="21"/>
          <w:szCs w:val="21"/>
        </w:rPr>
        <w:t> </w:t>
      </w:r>
      <w:r>
        <w:rPr>
          <w:rStyle w:val="HTML0"/>
          <w:rFonts w:ascii="Courier New" w:hAnsi="Courier New" w:cs="Courier New"/>
          <w:color w:val="000000"/>
          <w:sz w:val="20"/>
          <w:szCs w:val="20"/>
        </w:rPr>
        <w:t>InnoDB</w:t>
      </w:r>
      <w:r>
        <w:rPr>
          <w:rFonts w:ascii="Arial" w:hAnsi="Arial" w:cs="Arial"/>
          <w:color w:val="555555"/>
          <w:sz w:val="21"/>
          <w:szCs w:val="21"/>
        </w:rPr>
        <w:t>创建隐藏的聚簇索引并使用此索引进行记录锁定。请参见</w:t>
      </w:r>
      <w:r>
        <w:rPr>
          <w:rFonts w:ascii="Arial" w:hAnsi="Arial" w:cs="Arial"/>
          <w:color w:val="555555"/>
          <w:sz w:val="21"/>
          <w:szCs w:val="21"/>
        </w:rPr>
        <w:t> </w:t>
      </w:r>
      <w:hyperlink r:id="rId352" w:tooltip="14.8.2.1集群和二级索引" w:history="1">
        <w:r>
          <w:rPr>
            <w:rStyle w:val="af"/>
            <w:rFonts w:ascii="Arial" w:hAnsi="Arial" w:cs="Arial"/>
            <w:color w:val="0074A3"/>
            <w:sz w:val="21"/>
            <w:szCs w:val="21"/>
          </w:rPr>
          <w:t>第</w:t>
        </w:r>
        <w:r>
          <w:rPr>
            <w:rStyle w:val="af"/>
            <w:rFonts w:ascii="Arial" w:hAnsi="Arial" w:cs="Arial"/>
            <w:color w:val="0074A3"/>
            <w:sz w:val="21"/>
            <w:szCs w:val="21"/>
          </w:rPr>
          <w:t>14.8.2.1</w:t>
        </w:r>
        <w:r>
          <w:rPr>
            <w:rStyle w:val="af"/>
            <w:rFonts w:ascii="Arial" w:hAnsi="Arial" w:cs="Arial"/>
            <w:color w:val="0074A3"/>
            <w:sz w:val="21"/>
            <w:szCs w:val="21"/>
          </w:rPr>
          <w:t>节</w:t>
        </w:r>
        <w:r>
          <w:rPr>
            <w:rStyle w:val="af"/>
            <w:rFonts w:ascii="Arial" w:hAnsi="Arial" w:cs="Arial"/>
            <w:color w:val="0074A3"/>
            <w:sz w:val="21"/>
            <w:szCs w:val="21"/>
          </w:rPr>
          <w:t>“</w:t>
        </w:r>
        <w:r>
          <w:rPr>
            <w:rStyle w:val="af"/>
            <w:rFonts w:ascii="Arial" w:hAnsi="Arial" w:cs="Arial"/>
            <w:color w:val="0074A3"/>
            <w:sz w:val="21"/>
            <w:szCs w:val="21"/>
          </w:rPr>
          <w:t>聚簇和二级索引</w:t>
        </w:r>
        <w:r>
          <w:rPr>
            <w:rStyle w:val="af"/>
            <w:rFonts w:ascii="Arial" w:hAnsi="Arial" w:cs="Arial"/>
            <w:color w:val="0074A3"/>
            <w:sz w:val="21"/>
            <w:szCs w:val="21"/>
          </w:rPr>
          <w:t>”</w:t>
        </w:r>
      </w:hyperlink>
      <w:r>
        <w:rPr>
          <w:rFonts w:ascii="Arial" w:hAnsi="Arial" w:cs="Arial"/>
          <w:color w:val="555555"/>
          <w:sz w:val="21"/>
          <w:szCs w:val="21"/>
        </w:rPr>
        <w:t>。</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记录锁的事务数据</w:t>
      </w:r>
      <w:hyperlink r:id="rId353" w:tooltip="13.7.5.15 SHOW ENGINE语法" w:history="1">
        <w:r>
          <w:rPr>
            <w:rStyle w:val="HTML0"/>
            <w:rFonts w:ascii="Courier New" w:hAnsi="Courier New" w:cs="Courier New"/>
            <w:color w:val="000000"/>
            <w:sz w:val="20"/>
            <w:szCs w:val="20"/>
            <w:u w:val="single"/>
          </w:rPr>
          <w:t>SHOW ENGINE INNODB STATUS</w:t>
        </w:r>
      </w:hyperlink>
      <w:r>
        <w:rPr>
          <w:rFonts w:ascii="Arial" w:hAnsi="Arial" w:cs="Arial"/>
          <w:color w:val="555555"/>
          <w:sz w:val="21"/>
          <w:szCs w:val="21"/>
        </w:rPr>
        <w:t>与</w:t>
      </w:r>
      <w:r>
        <w:rPr>
          <w:rFonts w:ascii="Arial" w:hAnsi="Arial" w:cs="Arial"/>
          <w:color w:val="555555"/>
          <w:sz w:val="21"/>
          <w:szCs w:val="21"/>
        </w:rPr>
        <w:t> </w:t>
      </w:r>
      <w:hyperlink r:id="rId354" w:tooltip="14.17.3 InnoDB标准监视器和锁定监视器输出" w:history="1">
        <w:r>
          <w:rPr>
            <w:rStyle w:val="af"/>
            <w:rFonts w:ascii="Arial" w:hAnsi="Arial" w:cs="Arial"/>
            <w:color w:val="0074A3"/>
            <w:sz w:val="21"/>
            <w:szCs w:val="21"/>
          </w:rPr>
          <w:t>InnoDB</w:t>
        </w:r>
        <w:r>
          <w:rPr>
            <w:rStyle w:val="af"/>
            <w:rFonts w:ascii="Arial" w:hAnsi="Arial" w:cs="Arial"/>
            <w:color w:val="0074A3"/>
            <w:sz w:val="21"/>
            <w:szCs w:val="21"/>
          </w:rPr>
          <w:t>监视器</w:t>
        </w:r>
      </w:hyperlink>
      <w:r>
        <w:rPr>
          <w:rFonts w:ascii="Arial" w:hAnsi="Arial" w:cs="Arial"/>
          <w:color w:val="555555"/>
          <w:sz w:val="21"/>
          <w:szCs w:val="21"/>
        </w:rPr>
        <w:t> </w:t>
      </w:r>
      <w:r>
        <w:rPr>
          <w:rFonts w:ascii="Arial" w:hAnsi="Arial" w:cs="Arial"/>
          <w:color w:val="555555"/>
          <w:sz w:val="21"/>
          <w:szCs w:val="21"/>
        </w:rPr>
        <w:t>输出中的以下内容类似：</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RECORD </w:t>
      </w:r>
      <w:r>
        <w:rPr>
          <w:rStyle w:val="token"/>
          <w:rFonts w:ascii="Consolas" w:hAnsi="Consolas" w:cs="Consolas"/>
          <w:color w:val="0077AA"/>
          <w:sz w:val="19"/>
          <w:szCs w:val="19"/>
        </w:rPr>
        <w:t>LOCKS</w:t>
      </w:r>
      <w:r>
        <w:rPr>
          <w:rStyle w:val="HTML0"/>
          <w:rFonts w:ascii="Consolas" w:hAnsi="Consolas" w:cs="Consolas"/>
          <w:color w:val="000000"/>
          <w:sz w:val="19"/>
          <w:szCs w:val="19"/>
        </w:rPr>
        <w:t xml:space="preserve"> space id </w:t>
      </w:r>
      <w:r>
        <w:rPr>
          <w:rStyle w:val="token"/>
          <w:rFonts w:ascii="Consolas" w:hAnsi="Consolas" w:cs="Consolas"/>
          <w:color w:val="990055"/>
          <w:sz w:val="19"/>
          <w:szCs w:val="19"/>
        </w:rPr>
        <w:t>58</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page</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no</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3</w:t>
      </w:r>
      <w:r>
        <w:rPr>
          <w:rStyle w:val="HTML0"/>
          <w:rFonts w:ascii="Consolas" w:hAnsi="Consolas" w:cs="Consolas"/>
          <w:color w:val="000000"/>
          <w:sz w:val="19"/>
          <w:szCs w:val="19"/>
        </w:rPr>
        <w:t xml:space="preserve"> n bits </w:t>
      </w:r>
      <w:r>
        <w:rPr>
          <w:rStyle w:val="token"/>
          <w:rFonts w:ascii="Consolas" w:hAnsi="Consolas" w:cs="Consolas"/>
          <w:color w:val="990055"/>
          <w:sz w:val="19"/>
          <w:szCs w:val="19"/>
        </w:rPr>
        <w:t>72</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index</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token"/>
          <w:rFonts w:ascii="Consolas" w:hAnsi="Consolas" w:cs="Consolas"/>
          <w:color w:val="0077AA"/>
          <w:sz w:val="19"/>
          <w:szCs w:val="19"/>
        </w:rPr>
        <w:t>PRIMARY</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of</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table</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HTML0"/>
          <w:rFonts w:ascii="Consolas" w:hAnsi="Consolas" w:cs="Consolas"/>
          <w:color w:val="000000"/>
          <w:sz w:val="19"/>
          <w:szCs w:val="19"/>
        </w:rPr>
        <w:t>test</w:t>
      </w:r>
      <w:r>
        <w:rPr>
          <w:rStyle w:val="token"/>
          <w:rFonts w:ascii="Consolas" w:hAnsi="Consolas" w:cs="Consolas"/>
          <w:color w:val="999999"/>
          <w:sz w:val="19"/>
          <w:szCs w:val="19"/>
        </w:rPr>
        <w:t>`.`</w:t>
      </w:r>
      <w:r>
        <w:rPr>
          <w:rStyle w:val="HTML0"/>
          <w:rFonts w:ascii="Consolas" w:hAnsi="Consolas" w:cs="Consolas"/>
          <w:color w:val="000000"/>
          <w:sz w:val="19"/>
          <w:szCs w:val="19"/>
        </w:rPr>
        <w:t>t</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trx id </w:t>
      </w:r>
      <w:r>
        <w:rPr>
          <w:rStyle w:val="token"/>
          <w:rFonts w:ascii="Consolas" w:hAnsi="Consolas" w:cs="Consolas"/>
          <w:color w:val="990055"/>
          <w:sz w:val="19"/>
          <w:szCs w:val="19"/>
        </w:rPr>
        <w:t>10078</w:t>
      </w:r>
      <w:r>
        <w:rPr>
          <w:rStyle w:val="HTML0"/>
          <w:rFonts w:ascii="Consolas" w:hAnsi="Consolas" w:cs="Consolas"/>
          <w:color w:val="000000"/>
          <w:sz w:val="19"/>
          <w:szCs w:val="19"/>
        </w:rPr>
        <w:t xml:space="preserve"> lock_mode X </w:t>
      </w:r>
      <w:r>
        <w:rPr>
          <w:rStyle w:val="token"/>
          <w:rFonts w:ascii="Consolas" w:hAnsi="Consolas" w:cs="Consolas"/>
          <w:color w:val="0077AA"/>
          <w:sz w:val="19"/>
          <w:szCs w:val="19"/>
        </w:rPr>
        <w:t>locks</w:t>
      </w:r>
      <w:r>
        <w:rPr>
          <w:rStyle w:val="HTML0"/>
          <w:rFonts w:ascii="Consolas" w:hAnsi="Consolas" w:cs="Consolas"/>
          <w:color w:val="000000"/>
          <w:sz w:val="19"/>
          <w:szCs w:val="19"/>
        </w:rPr>
        <w:t xml:space="preserve"> rec but </w:t>
      </w:r>
      <w:r>
        <w:rPr>
          <w:rStyle w:val="token"/>
          <w:rFonts w:ascii="Consolas" w:hAnsi="Consolas" w:cs="Consolas"/>
          <w:color w:val="A67F59"/>
          <w:sz w:val="19"/>
          <w:szCs w:val="19"/>
        </w:rPr>
        <w:t>not</w:t>
      </w:r>
      <w:r>
        <w:rPr>
          <w:rStyle w:val="HTML0"/>
          <w:rFonts w:ascii="Consolas" w:hAnsi="Consolas" w:cs="Consolas"/>
          <w:color w:val="000000"/>
          <w:sz w:val="19"/>
          <w:szCs w:val="19"/>
        </w:rPr>
        <w:t xml:space="preserve"> gap</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Record </w:t>
      </w:r>
      <w:r>
        <w:rPr>
          <w:rStyle w:val="token"/>
          <w:rFonts w:ascii="Consolas" w:hAnsi="Consolas" w:cs="Consolas"/>
          <w:color w:val="0077AA"/>
          <w:sz w:val="19"/>
          <w:szCs w:val="19"/>
        </w:rPr>
        <w:t>lock</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heap </w:t>
      </w:r>
      <w:r>
        <w:rPr>
          <w:rStyle w:val="token"/>
          <w:rFonts w:ascii="Consolas" w:hAnsi="Consolas" w:cs="Consolas"/>
          <w:color w:val="0077AA"/>
          <w:sz w:val="19"/>
          <w:szCs w:val="19"/>
        </w:rPr>
        <w:t>no</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2</w:t>
      </w:r>
      <w:r>
        <w:rPr>
          <w:rStyle w:val="HTML0"/>
          <w:rFonts w:ascii="Consolas" w:hAnsi="Consolas" w:cs="Consolas"/>
          <w:color w:val="000000"/>
          <w:sz w:val="19"/>
          <w:szCs w:val="19"/>
        </w:rPr>
        <w:t xml:space="preserve"> PHYSICAL RECORD: n_fields </w:t>
      </w:r>
      <w:r>
        <w:rPr>
          <w:rStyle w:val="token"/>
          <w:rFonts w:ascii="Consolas" w:hAnsi="Consolas" w:cs="Consolas"/>
          <w:color w:val="990055"/>
          <w:sz w:val="19"/>
          <w:szCs w:val="19"/>
        </w:rPr>
        <w:t>3</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compact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format</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info bits </w:t>
      </w:r>
      <w:r>
        <w:rPr>
          <w:rStyle w:val="token"/>
          <w:rFonts w:ascii="Consolas" w:hAnsi="Consolas" w:cs="Consolas"/>
          <w:color w:val="990055"/>
          <w:sz w:val="19"/>
          <w:szCs w:val="19"/>
        </w:rPr>
        <w:t>0</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0</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4</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w:t>
      </w:r>
      <w:r>
        <w:rPr>
          <w:rStyle w:val="token"/>
          <w:rFonts w:ascii="Consolas" w:hAnsi="Consolas" w:cs="Consolas"/>
          <w:color w:val="990055"/>
          <w:sz w:val="19"/>
          <w:szCs w:val="19"/>
        </w:rPr>
        <w:t>8000000a</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1</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6</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w:t>
      </w:r>
      <w:r>
        <w:rPr>
          <w:rStyle w:val="token"/>
          <w:rFonts w:ascii="Consolas" w:hAnsi="Consolas" w:cs="Consolas"/>
          <w:color w:val="990055"/>
          <w:sz w:val="19"/>
          <w:szCs w:val="19"/>
        </w:rPr>
        <w:t>00000000274f</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'O</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2</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7</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b60000019d0110</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p>
    <w:p w:rsidR="001A7847" w:rsidRDefault="007D395D">
      <w:pPr>
        <w:pStyle w:val="7"/>
      </w:pPr>
      <w:bookmarkStart w:id="19" w:name="innodb-gap-locks"/>
      <w:bookmarkEnd w:id="19"/>
      <w:r>
        <w:t>差距锁定</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间隙锁定是锁定索引记录之间的间隙，或锁定在第一个或最后一个索引记录之前的间隙上。例如，</w:t>
      </w:r>
      <w:r>
        <w:rPr>
          <w:rStyle w:val="HTML0"/>
          <w:rFonts w:ascii="Courier New" w:hAnsi="Courier New" w:cs="Courier New"/>
          <w:color w:val="000000"/>
          <w:sz w:val="20"/>
          <w:szCs w:val="20"/>
        </w:rPr>
        <w:t>SELECT c1 FROM t WHERE c1 BETWEEN 10 and 20 FOR UPDATE;</w:t>
      </w:r>
      <w:r>
        <w:rPr>
          <w:rFonts w:ascii="Arial" w:hAnsi="Arial" w:cs="Arial"/>
          <w:color w:val="555555"/>
          <w:sz w:val="21"/>
          <w:szCs w:val="21"/>
        </w:rPr>
        <w:t>阻止其他事务将值</w:t>
      </w:r>
      <w:r>
        <w:rPr>
          <w:rStyle w:val="HTML0"/>
          <w:rFonts w:ascii="Courier New" w:hAnsi="Courier New" w:cs="Courier New"/>
          <w:color w:val="000000"/>
          <w:sz w:val="20"/>
          <w:szCs w:val="20"/>
        </w:rPr>
        <w:t>15</w:t>
      </w:r>
      <w:r>
        <w:rPr>
          <w:rFonts w:ascii="Arial" w:hAnsi="Arial" w:cs="Arial"/>
          <w:color w:val="555555"/>
          <w:sz w:val="21"/>
          <w:szCs w:val="21"/>
        </w:rPr>
        <w:t>插入列</w:t>
      </w:r>
      <w:r>
        <w:rPr>
          <w:rStyle w:val="HTML0"/>
          <w:rFonts w:ascii="Courier New" w:hAnsi="Courier New" w:cs="Courier New"/>
          <w:color w:val="000000"/>
          <w:sz w:val="20"/>
          <w:szCs w:val="20"/>
        </w:rPr>
        <w:t>t.c1</w:t>
      </w:r>
      <w:r>
        <w:rPr>
          <w:rFonts w:ascii="Arial" w:hAnsi="Arial" w:cs="Arial"/>
          <w:color w:val="555555"/>
          <w:sz w:val="21"/>
          <w:szCs w:val="21"/>
        </w:rPr>
        <w:t>，无论列</w:t>
      </w:r>
      <w:r>
        <w:rPr>
          <w:rFonts w:ascii="Arial" w:hAnsi="Arial" w:cs="Arial"/>
          <w:color w:val="555555"/>
          <w:sz w:val="21"/>
          <w:szCs w:val="21"/>
        </w:rPr>
        <w:t> </w:t>
      </w:r>
      <w:r>
        <w:rPr>
          <w:rFonts w:ascii="Arial" w:hAnsi="Arial" w:cs="Arial"/>
          <w:color w:val="555555"/>
          <w:sz w:val="21"/>
          <w:szCs w:val="21"/>
        </w:rPr>
        <w:t>中是否已存在任何此类值，因为该范围中所有现有值之间的间隙都已锁定。</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间隙可能跨越单个索引值，多个索引值，甚至可能为空。</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间隙锁是性能和并发之间权衡的一部分，用于某些事务隔离级别而不是其他级别。</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使用唯一索引锁定行以搜索唯一行的语句不需要间隙锁定。（这不包括搜索条件仅包含多列唯一索引的某些列的情况</w:t>
      </w:r>
      <w:r>
        <w:rPr>
          <w:rFonts w:ascii="Arial" w:hAnsi="Arial" w:cs="Arial"/>
          <w:color w:val="555555"/>
          <w:sz w:val="21"/>
          <w:szCs w:val="21"/>
        </w:rPr>
        <w:t>;</w:t>
      </w:r>
      <w:r>
        <w:rPr>
          <w:rFonts w:ascii="Arial" w:hAnsi="Arial" w:cs="Arial"/>
          <w:color w:val="555555"/>
          <w:sz w:val="21"/>
          <w:szCs w:val="21"/>
        </w:rPr>
        <w:t>在这种情况下，确实会发生间隙锁定。）例如，如果</w:t>
      </w:r>
      <w:r>
        <w:rPr>
          <w:rStyle w:val="HTML0"/>
          <w:rFonts w:ascii="Courier New" w:hAnsi="Courier New" w:cs="Courier New"/>
          <w:color w:val="000000"/>
          <w:sz w:val="20"/>
          <w:szCs w:val="20"/>
        </w:rPr>
        <w:t>id</w:t>
      </w:r>
      <w:r>
        <w:rPr>
          <w:rFonts w:ascii="Arial" w:hAnsi="Arial" w:cs="Arial"/>
          <w:color w:val="555555"/>
          <w:sz w:val="21"/>
          <w:szCs w:val="21"/>
        </w:rPr>
        <w:t>列具有唯一索引，则以下语句仅使用具有</w:t>
      </w:r>
      <w:r>
        <w:rPr>
          <w:rStyle w:val="HTML0"/>
          <w:rFonts w:ascii="Courier New" w:hAnsi="Courier New" w:cs="Courier New"/>
          <w:color w:val="000000"/>
          <w:sz w:val="20"/>
          <w:szCs w:val="20"/>
        </w:rPr>
        <w:t>id</w:t>
      </w:r>
      <w:r>
        <w:rPr>
          <w:rFonts w:ascii="Arial" w:hAnsi="Arial" w:cs="Arial"/>
          <w:color w:val="555555"/>
          <w:sz w:val="21"/>
          <w:szCs w:val="21"/>
        </w:rPr>
        <w:t>值</w:t>
      </w:r>
      <w:r>
        <w:rPr>
          <w:rFonts w:ascii="Arial" w:hAnsi="Arial" w:cs="Arial"/>
          <w:color w:val="555555"/>
          <w:sz w:val="21"/>
          <w:szCs w:val="21"/>
        </w:rPr>
        <w:t>100 </w:t>
      </w:r>
      <w:r>
        <w:rPr>
          <w:rFonts w:ascii="Arial" w:hAnsi="Arial" w:cs="Arial"/>
          <w:color w:val="555555"/>
          <w:sz w:val="21"/>
          <w:szCs w:val="21"/>
        </w:rPr>
        <w:t>的行的索引记录锁定，其他会话是否在前一个间隙中插入行无关紧要：</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child </w:t>
      </w:r>
      <w:r>
        <w:rPr>
          <w:rStyle w:val="token"/>
          <w:rFonts w:ascii="Consolas" w:hAnsi="Consolas" w:cs="Consolas"/>
          <w:color w:val="0077AA"/>
          <w:sz w:val="19"/>
          <w:szCs w:val="19"/>
        </w:rPr>
        <w:t>WHERE</w:t>
      </w:r>
      <w:r>
        <w:rPr>
          <w:rStyle w:val="HTML0"/>
          <w:rFonts w:ascii="Consolas" w:hAnsi="Consolas" w:cs="Consolas"/>
          <w:color w:val="000000"/>
          <w:sz w:val="19"/>
          <w:szCs w:val="19"/>
        </w:rPr>
        <w:t xml:space="preserve"> id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100</w:t>
      </w:r>
      <w:r>
        <w:rPr>
          <w:rStyle w:val="token"/>
          <w:rFonts w:ascii="Consolas" w:hAnsi="Consolas" w:cs="Consolas"/>
          <w:color w:val="999999"/>
          <w:sz w:val="19"/>
          <w:szCs w:val="19"/>
        </w:rPr>
        <w:t>;</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如果</w:t>
      </w:r>
      <w:r>
        <w:rPr>
          <w:rStyle w:val="HTML0"/>
          <w:rFonts w:ascii="Courier New" w:hAnsi="Courier New" w:cs="Courier New"/>
          <w:color w:val="000000"/>
          <w:sz w:val="20"/>
          <w:szCs w:val="20"/>
        </w:rPr>
        <w:t>id</w:t>
      </w:r>
      <w:r>
        <w:rPr>
          <w:rFonts w:ascii="Arial" w:hAnsi="Arial" w:cs="Arial"/>
          <w:color w:val="555555"/>
          <w:sz w:val="21"/>
          <w:szCs w:val="21"/>
        </w:rPr>
        <w:t>未编入索引或具有非唯一索引，则该语句会锁定前一个间隙。</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这里还值得注意的是，冲突锁可以通过不同的事务保持在间隙上。例如，事务</w:t>
      </w:r>
      <w:r>
        <w:rPr>
          <w:rFonts w:ascii="Arial" w:hAnsi="Arial" w:cs="Arial"/>
          <w:color w:val="555555"/>
          <w:sz w:val="21"/>
          <w:szCs w:val="21"/>
        </w:rPr>
        <w:t>A</w:t>
      </w:r>
      <w:r>
        <w:rPr>
          <w:rFonts w:ascii="Arial" w:hAnsi="Arial" w:cs="Arial"/>
          <w:color w:val="555555"/>
          <w:sz w:val="21"/>
          <w:szCs w:val="21"/>
        </w:rPr>
        <w:t>可以在间隙上保持共享间隙锁定（间隙</w:t>
      </w:r>
      <w:r>
        <w:rPr>
          <w:rFonts w:ascii="Arial" w:hAnsi="Arial" w:cs="Arial"/>
          <w:color w:val="555555"/>
          <w:sz w:val="21"/>
          <w:szCs w:val="21"/>
        </w:rPr>
        <w:t>S</w:t>
      </w:r>
      <w:r>
        <w:rPr>
          <w:rFonts w:ascii="Arial" w:hAnsi="Arial" w:cs="Arial"/>
          <w:color w:val="555555"/>
          <w:sz w:val="21"/>
          <w:szCs w:val="21"/>
        </w:rPr>
        <w:t>锁定），而事务</w:t>
      </w:r>
      <w:r>
        <w:rPr>
          <w:rFonts w:ascii="Arial" w:hAnsi="Arial" w:cs="Arial"/>
          <w:color w:val="555555"/>
          <w:sz w:val="21"/>
          <w:szCs w:val="21"/>
        </w:rPr>
        <w:t>B</w:t>
      </w:r>
      <w:r>
        <w:rPr>
          <w:rFonts w:ascii="Arial" w:hAnsi="Arial" w:cs="Arial"/>
          <w:color w:val="555555"/>
          <w:sz w:val="21"/>
          <w:szCs w:val="21"/>
        </w:rPr>
        <w:t>在同一间隙上保持独占间隙锁定（间隙</w:t>
      </w:r>
      <w:r>
        <w:rPr>
          <w:rFonts w:ascii="Arial" w:hAnsi="Arial" w:cs="Arial"/>
          <w:color w:val="555555"/>
          <w:sz w:val="21"/>
          <w:szCs w:val="21"/>
        </w:rPr>
        <w:t>X</w:t>
      </w:r>
      <w:r>
        <w:rPr>
          <w:rFonts w:ascii="Arial" w:hAnsi="Arial" w:cs="Arial"/>
          <w:color w:val="555555"/>
          <w:sz w:val="21"/>
          <w:szCs w:val="21"/>
        </w:rPr>
        <w:t>锁定）。允许冲突间隙锁定的原因是，如果从索引中清除记录，则必须合并由不同事务保留在记录上的间隙锁定。</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Gap</w:t>
      </w:r>
      <w:r>
        <w:rPr>
          <w:rFonts w:ascii="Arial" w:hAnsi="Arial" w:cs="Arial"/>
          <w:color w:val="555555"/>
          <w:sz w:val="21"/>
          <w:szCs w:val="21"/>
        </w:rPr>
        <w:t>锁定</w:t>
      </w:r>
      <w:r>
        <w:rPr>
          <w:rStyle w:val="HTML0"/>
          <w:rFonts w:ascii="Courier New" w:hAnsi="Courier New" w:cs="Courier New"/>
          <w:color w:val="000000"/>
          <w:sz w:val="20"/>
          <w:szCs w:val="20"/>
        </w:rPr>
        <w:t>InnoDB</w:t>
      </w:r>
      <w:r>
        <w:rPr>
          <w:rFonts w:ascii="Arial" w:hAnsi="Arial" w:cs="Arial"/>
          <w:color w:val="555555"/>
          <w:sz w:val="21"/>
          <w:szCs w:val="21"/>
        </w:rPr>
        <w:t>是</w:t>
      </w:r>
      <w:r>
        <w:rPr>
          <w:rStyle w:val="11"/>
          <w:rFonts w:ascii="inherit" w:hAnsi="inherit" w:cs="Arial"/>
          <w:color w:val="555555"/>
          <w:sz w:val="21"/>
          <w:szCs w:val="21"/>
        </w:rPr>
        <w:t>“ </w:t>
      </w:r>
      <w:r>
        <w:rPr>
          <w:rStyle w:val="11"/>
          <w:rFonts w:ascii="inherit" w:hAnsi="inherit" w:cs="Arial"/>
          <w:color w:val="555555"/>
          <w:sz w:val="21"/>
          <w:szCs w:val="21"/>
        </w:rPr>
        <w:t>纯粹抑制</w:t>
      </w:r>
      <w:r>
        <w:rPr>
          <w:rStyle w:val="11"/>
          <w:rFonts w:ascii="inherit" w:hAnsi="inherit" w:cs="Arial"/>
          <w:color w:val="555555"/>
          <w:sz w:val="21"/>
          <w:szCs w:val="21"/>
        </w:rPr>
        <w:t> ”</w:t>
      </w:r>
      <w:r>
        <w:rPr>
          <w:rFonts w:ascii="Arial" w:hAnsi="Arial" w:cs="Arial"/>
          <w:color w:val="555555"/>
          <w:sz w:val="21"/>
          <w:szCs w:val="21"/>
        </w:rPr>
        <w:t>，这意味着它们的唯一目的是防止其他事务插入间隙。差距锁可以共存。一个事务占用的间隙锁定不会阻止另一个事务在同一个间隙上进行间隙锁定。共享和独占间隙锁之间没有区别。它们彼此不冲突，它们执行相同的功能。</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可以明确禁用间隙锁定。如果将事务隔离级别更改为</w:t>
      </w:r>
      <w:hyperlink r:id="rId355" w:anchor="isolevel_read-committed" w:history="1">
        <w:r>
          <w:rPr>
            <w:rStyle w:val="HTML0"/>
            <w:rFonts w:ascii="Courier New" w:hAnsi="Courier New" w:cs="Courier New"/>
            <w:color w:val="000000"/>
            <w:sz w:val="20"/>
            <w:szCs w:val="20"/>
            <w:u w:val="single"/>
          </w:rPr>
          <w:t>READ COMMITTED</w:t>
        </w:r>
      </w:hyperlink>
      <w:r>
        <w:rPr>
          <w:rFonts w:ascii="Arial" w:hAnsi="Arial" w:cs="Arial"/>
          <w:color w:val="555555"/>
          <w:sz w:val="21"/>
          <w:szCs w:val="21"/>
        </w:rPr>
        <w:t>或启用</w:t>
      </w:r>
      <w:r>
        <w:rPr>
          <w:rFonts w:ascii="Arial" w:hAnsi="Arial" w:cs="Arial"/>
          <w:color w:val="555555"/>
          <w:sz w:val="21"/>
          <w:szCs w:val="21"/>
        </w:rPr>
        <w:t> </w:t>
      </w:r>
      <w:hyperlink r:id="rId356" w:anchor="sysvar_innodb_locks_unsafe_for_binlog" w:history="1">
        <w:r>
          <w:rPr>
            <w:rStyle w:val="HTML0"/>
            <w:rFonts w:ascii="Courier New" w:hAnsi="Courier New" w:cs="Courier New"/>
            <w:color w:val="000000"/>
            <w:sz w:val="20"/>
            <w:szCs w:val="20"/>
            <w:u w:val="single"/>
          </w:rPr>
          <w:t>innodb_locks_unsafe_for_binlog</w:t>
        </w:r>
      </w:hyperlink>
      <w:r>
        <w:rPr>
          <w:rFonts w:ascii="Arial" w:hAnsi="Arial" w:cs="Arial"/>
          <w:color w:val="555555"/>
          <w:sz w:val="21"/>
          <w:szCs w:val="21"/>
        </w:rPr>
        <w:t> </w:t>
      </w:r>
      <w:r>
        <w:rPr>
          <w:rFonts w:ascii="Arial" w:hAnsi="Arial" w:cs="Arial"/>
          <w:color w:val="555555"/>
          <w:sz w:val="21"/>
          <w:szCs w:val="21"/>
        </w:rPr>
        <w:t>系统变量（现在已弃用），则会发生这种情况</w:t>
      </w:r>
      <w:r>
        <w:rPr>
          <w:rFonts w:ascii="Arial" w:hAnsi="Arial" w:cs="Arial"/>
          <w:color w:val="555555"/>
          <w:sz w:val="21"/>
          <w:szCs w:val="21"/>
        </w:rPr>
        <w:t> </w:t>
      </w:r>
      <w:r>
        <w:rPr>
          <w:rFonts w:ascii="Arial" w:hAnsi="Arial" w:cs="Arial"/>
          <w:color w:val="555555"/>
          <w:sz w:val="21"/>
          <w:szCs w:val="21"/>
        </w:rPr>
        <w:t>。在这些情况下，对于搜索和索引扫描禁用间隙锁定，并且仅用于外键约束检查和重复键检查。</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使用</w:t>
      </w:r>
      <w:hyperlink r:id="rId357" w:anchor="isolevel_read-committed" w:history="1">
        <w:r>
          <w:rPr>
            <w:rStyle w:val="HTML0"/>
            <w:rFonts w:ascii="Courier New" w:hAnsi="Courier New" w:cs="Courier New"/>
            <w:color w:val="000000"/>
            <w:sz w:val="20"/>
            <w:szCs w:val="20"/>
            <w:u w:val="single"/>
          </w:rPr>
          <w:t>READ COMMITTED</w:t>
        </w:r>
      </w:hyperlink>
      <w:r>
        <w:rPr>
          <w:rFonts w:ascii="Arial" w:hAnsi="Arial" w:cs="Arial"/>
          <w:color w:val="555555"/>
          <w:sz w:val="21"/>
          <w:szCs w:val="21"/>
        </w:rPr>
        <w:t>隔离级别或启用</w:t>
      </w:r>
      <w:r>
        <w:rPr>
          <w:rFonts w:ascii="Arial" w:hAnsi="Arial" w:cs="Arial"/>
          <w:color w:val="555555"/>
          <w:sz w:val="21"/>
          <w:szCs w:val="21"/>
        </w:rPr>
        <w:t> </w:t>
      </w:r>
      <w:r>
        <w:rPr>
          <w:rFonts w:ascii="Arial" w:hAnsi="Arial" w:cs="Arial"/>
          <w:color w:val="555555"/>
          <w:sz w:val="21"/>
          <w:szCs w:val="21"/>
        </w:rPr>
        <w:t>还有其他影响</w:t>
      </w:r>
      <w:r>
        <w:rPr>
          <w:rFonts w:ascii="Arial" w:hAnsi="Arial" w:cs="Arial"/>
          <w:color w:val="555555"/>
          <w:sz w:val="21"/>
          <w:szCs w:val="21"/>
        </w:rPr>
        <w:t> </w:t>
      </w:r>
      <w:hyperlink r:id="rId358" w:anchor="sysvar_innodb_locks_unsafe_for_binlog" w:history="1">
        <w:r>
          <w:rPr>
            <w:rStyle w:val="HTML0"/>
            <w:rFonts w:ascii="Courier New" w:hAnsi="Courier New" w:cs="Courier New"/>
            <w:color w:val="000000"/>
            <w:sz w:val="20"/>
            <w:szCs w:val="20"/>
            <w:u w:val="single"/>
          </w:rPr>
          <w:t>innodb_locks_unsafe_for_binlog</w:t>
        </w:r>
      </w:hyperlink>
      <w:r>
        <w:rPr>
          <w:rFonts w:ascii="Arial" w:hAnsi="Arial" w:cs="Arial"/>
          <w:color w:val="555555"/>
          <w:sz w:val="21"/>
          <w:szCs w:val="21"/>
        </w:rPr>
        <w:t>。在</w:t>
      </w:r>
      <w:r>
        <w:rPr>
          <w:rFonts w:ascii="Arial" w:hAnsi="Arial" w:cs="Arial"/>
          <w:color w:val="555555"/>
          <w:sz w:val="21"/>
          <w:szCs w:val="21"/>
        </w:rPr>
        <w:t>MySQL</w:t>
      </w:r>
      <w:r>
        <w:rPr>
          <w:rFonts w:ascii="Arial" w:hAnsi="Arial" w:cs="Arial"/>
          <w:color w:val="555555"/>
          <w:sz w:val="21"/>
          <w:szCs w:val="21"/>
        </w:rPr>
        <w:t>评估</w:t>
      </w:r>
      <w:r>
        <w:rPr>
          <w:rStyle w:val="HTML0"/>
          <w:rFonts w:ascii="Courier New" w:hAnsi="Courier New" w:cs="Courier New"/>
          <w:color w:val="000000"/>
          <w:sz w:val="20"/>
          <w:szCs w:val="20"/>
        </w:rPr>
        <w:t>WHERE</w:t>
      </w:r>
      <w:r>
        <w:rPr>
          <w:rFonts w:ascii="Arial" w:hAnsi="Arial" w:cs="Arial"/>
          <w:color w:val="555555"/>
          <w:sz w:val="21"/>
          <w:szCs w:val="21"/>
        </w:rPr>
        <w:t>条件后，将释放非匹配行的记录锁。对于</w:t>
      </w:r>
      <w:r>
        <w:rPr>
          <w:rFonts w:ascii="Arial" w:hAnsi="Arial" w:cs="Arial"/>
          <w:color w:val="555555"/>
          <w:sz w:val="21"/>
          <w:szCs w:val="21"/>
        </w:rPr>
        <w:t> </w:t>
      </w:r>
      <w:r>
        <w:rPr>
          <w:rStyle w:val="HTML0"/>
          <w:rFonts w:ascii="Courier New" w:hAnsi="Courier New" w:cs="Courier New"/>
          <w:color w:val="000000"/>
          <w:sz w:val="20"/>
          <w:szCs w:val="20"/>
        </w:rPr>
        <w:t>UPDATE</w:t>
      </w:r>
      <w:r>
        <w:rPr>
          <w:rFonts w:ascii="Arial" w:hAnsi="Arial" w:cs="Arial"/>
          <w:color w:val="555555"/>
          <w:sz w:val="21"/>
          <w:szCs w:val="21"/>
        </w:rPr>
        <w:t>语句，</w:t>
      </w:r>
      <w:r>
        <w:rPr>
          <w:rStyle w:val="HTML0"/>
          <w:rFonts w:ascii="Courier New" w:hAnsi="Courier New" w:cs="Courier New"/>
          <w:color w:val="000000"/>
          <w:sz w:val="20"/>
          <w:szCs w:val="20"/>
        </w:rPr>
        <w:t>InnoDB</w:t>
      </w:r>
      <w:r>
        <w:rPr>
          <w:rFonts w:ascii="Arial" w:hAnsi="Arial" w:cs="Arial"/>
          <w:color w:val="555555"/>
          <w:sz w:val="21"/>
          <w:szCs w:val="21"/>
        </w:rPr>
        <w:t>执行</w:t>
      </w:r>
      <w:r>
        <w:rPr>
          <w:rStyle w:val="11"/>
          <w:rFonts w:ascii="inherit" w:hAnsi="inherit" w:cs="Arial"/>
          <w:color w:val="555555"/>
          <w:sz w:val="21"/>
          <w:szCs w:val="21"/>
        </w:rPr>
        <w:t>“ </w:t>
      </w:r>
      <w:r>
        <w:rPr>
          <w:rStyle w:val="11"/>
          <w:rFonts w:ascii="inherit" w:hAnsi="inherit" w:cs="Arial"/>
          <w:color w:val="555555"/>
          <w:sz w:val="21"/>
          <w:szCs w:val="21"/>
        </w:rPr>
        <w:t>半一致</w:t>
      </w:r>
      <w:r>
        <w:rPr>
          <w:rStyle w:val="11"/>
          <w:rFonts w:ascii="inherit" w:hAnsi="inherit" w:cs="Arial"/>
          <w:color w:val="555555"/>
          <w:sz w:val="21"/>
          <w:szCs w:val="21"/>
        </w:rPr>
        <w:t> ”</w:t>
      </w:r>
      <w:r>
        <w:rPr>
          <w:rFonts w:ascii="Arial" w:hAnsi="Arial" w:cs="Arial"/>
          <w:color w:val="555555"/>
          <w:sz w:val="21"/>
          <w:szCs w:val="21"/>
        </w:rPr>
        <w:t>读取，以便将最新提交的版本返回给</w:t>
      </w:r>
      <w:r>
        <w:rPr>
          <w:rFonts w:ascii="Arial" w:hAnsi="Arial" w:cs="Arial"/>
          <w:color w:val="555555"/>
          <w:sz w:val="21"/>
          <w:szCs w:val="21"/>
        </w:rPr>
        <w:t>MySQL</w:t>
      </w:r>
      <w:r>
        <w:rPr>
          <w:rFonts w:ascii="Arial" w:hAnsi="Arial" w:cs="Arial"/>
          <w:color w:val="555555"/>
          <w:sz w:val="21"/>
          <w:szCs w:val="21"/>
        </w:rPr>
        <w:t>，以便</w:t>
      </w:r>
      <w:r>
        <w:rPr>
          <w:rFonts w:ascii="Arial" w:hAnsi="Arial" w:cs="Arial"/>
          <w:color w:val="555555"/>
          <w:sz w:val="21"/>
          <w:szCs w:val="21"/>
        </w:rPr>
        <w:t>MySQL</w:t>
      </w:r>
      <w:r>
        <w:rPr>
          <w:rFonts w:ascii="Arial" w:hAnsi="Arial" w:cs="Arial"/>
          <w:color w:val="555555"/>
          <w:sz w:val="21"/>
          <w:szCs w:val="21"/>
        </w:rPr>
        <w:t>可以确定该行是否符合</w:t>
      </w:r>
      <w:r>
        <w:rPr>
          <w:rStyle w:val="HTML0"/>
          <w:rFonts w:ascii="Courier New" w:hAnsi="Courier New" w:cs="Courier New"/>
          <w:color w:val="000000"/>
          <w:sz w:val="20"/>
          <w:szCs w:val="20"/>
        </w:rPr>
        <w:t>WHERE</w:t>
      </w:r>
      <w:r>
        <w:rPr>
          <w:rFonts w:ascii="Arial" w:hAnsi="Arial" w:cs="Arial"/>
          <w:color w:val="555555"/>
          <w:sz w:val="21"/>
          <w:szCs w:val="21"/>
        </w:rPr>
        <w:t> </w:t>
      </w:r>
      <w:r>
        <w:rPr>
          <w:rFonts w:ascii="Arial" w:hAnsi="Arial" w:cs="Arial"/>
          <w:color w:val="555555"/>
          <w:sz w:val="21"/>
          <w:szCs w:val="21"/>
        </w:rPr>
        <w:t>条件</w:t>
      </w:r>
      <w:hyperlink r:id="rId359" w:tooltip="13.2.11 UPDATE语法" w:history="1">
        <w:r>
          <w:rPr>
            <w:rStyle w:val="HTML0"/>
            <w:rFonts w:ascii="Courier New" w:hAnsi="Courier New" w:cs="Courier New"/>
            <w:color w:val="000000"/>
            <w:sz w:val="20"/>
            <w:szCs w:val="20"/>
            <w:u w:val="single"/>
          </w:rPr>
          <w:t>UPDATE</w:t>
        </w:r>
      </w:hyperlink>
      <w:r>
        <w:rPr>
          <w:rFonts w:ascii="Arial" w:hAnsi="Arial" w:cs="Arial"/>
          <w:color w:val="555555"/>
          <w:sz w:val="21"/>
          <w:szCs w:val="21"/>
        </w:rPr>
        <w:t>。</w:t>
      </w:r>
    </w:p>
    <w:p w:rsidR="001A7847" w:rsidRDefault="007D395D">
      <w:pPr>
        <w:pStyle w:val="7"/>
      </w:pPr>
      <w:bookmarkStart w:id="20" w:name="innodb-next-key-locks"/>
      <w:bookmarkEnd w:id="20"/>
      <w:r>
        <w:lastRenderedPageBreak/>
        <w:t>下一键锁</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下一键锁定是索引记录上的记录锁定和索引记录之前的间隙上的间隙锁定的组合。</w:t>
      </w:r>
    </w:p>
    <w:p w:rsidR="001A7847" w:rsidRDefault="007D395D">
      <w:pPr>
        <w:pStyle w:val="aa"/>
        <w:spacing w:before="0" w:beforeAutospacing="0" w:after="0" w:afterAutospacing="0"/>
        <w:textAlignment w:val="baseline"/>
        <w:rPr>
          <w:rFonts w:ascii="Arial" w:hAnsi="Arial" w:cs="Arial"/>
          <w:color w:val="555555"/>
          <w:sz w:val="21"/>
          <w:szCs w:val="21"/>
        </w:rPr>
      </w:pPr>
      <w:r>
        <w:rPr>
          <w:rStyle w:val="HTML0"/>
          <w:rFonts w:ascii="Courier New" w:hAnsi="Courier New" w:cs="Courier New"/>
          <w:color w:val="000000"/>
          <w:sz w:val="20"/>
          <w:szCs w:val="20"/>
        </w:rPr>
        <w:t>InnoDB</w:t>
      </w:r>
      <w:r>
        <w:rPr>
          <w:rFonts w:ascii="Arial" w:hAnsi="Arial" w:cs="Arial"/>
          <w:color w:val="555555"/>
          <w:sz w:val="21"/>
          <w:szCs w:val="21"/>
        </w:rPr>
        <w:t>执行行级锁定时，它在搜索或扫描表索引时，会在遇到的索引记录上设置共享锁或排它锁。因此，行级锁实际上是索引记录锁。索引记录上的下一键锁定也会影响该索引记录之前的</w:t>
      </w:r>
      <w:r>
        <w:rPr>
          <w:rStyle w:val="11"/>
          <w:rFonts w:ascii="inherit" w:hAnsi="inherit" w:cs="Arial"/>
          <w:color w:val="555555"/>
          <w:sz w:val="21"/>
          <w:szCs w:val="21"/>
        </w:rPr>
        <w:t>“ </w:t>
      </w:r>
      <w:r>
        <w:rPr>
          <w:rStyle w:val="11"/>
          <w:rFonts w:ascii="inherit" w:hAnsi="inherit" w:cs="Arial"/>
          <w:color w:val="555555"/>
          <w:sz w:val="21"/>
          <w:szCs w:val="21"/>
        </w:rPr>
        <w:t>间隙</w:t>
      </w:r>
      <w:r>
        <w:rPr>
          <w:rStyle w:val="11"/>
          <w:rFonts w:ascii="inherit" w:hAnsi="inherit" w:cs="Arial"/>
          <w:color w:val="555555"/>
          <w:sz w:val="21"/>
          <w:szCs w:val="21"/>
        </w:rPr>
        <w:t> ”</w:t>
      </w:r>
      <w:r>
        <w:rPr>
          <w:rFonts w:ascii="Arial" w:hAnsi="Arial" w:cs="Arial"/>
          <w:color w:val="555555"/>
          <w:sz w:val="21"/>
          <w:szCs w:val="21"/>
        </w:rPr>
        <w:t>。也就是说，下一键锁定是索引记录锁定加上索引记录之前的间隙上的间隙锁定。如果一个会话</w:t>
      </w:r>
      <w:r>
        <w:rPr>
          <w:rStyle w:val="HTML0"/>
          <w:rFonts w:ascii="Courier New" w:hAnsi="Courier New" w:cs="Courier New"/>
          <w:color w:val="000000"/>
          <w:sz w:val="20"/>
          <w:szCs w:val="20"/>
        </w:rPr>
        <w:t>R</w:t>
      </w:r>
      <w:r>
        <w:rPr>
          <w:rFonts w:ascii="Arial" w:hAnsi="Arial" w:cs="Arial"/>
          <w:color w:val="555555"/>
          <w:sz w:val="21"/>
          <w:szCs w:val="21"/>
        </w:rPr>
        <w:t>在索引中具有共享或独占锁定记录</w:t>
      </w:r>
      <w:r>
        <w:rPr>
          <w:rFonts w:ascii="Arial" w:hAnsi="Arial" w:cs="Arial"/>
          <w:color w:val="555555"/>
          <w:sz w:val="21"/>
          <w:szCs w:val="21"/>
        </w:rPr>
        <w:t> </w:t>
      </w:r>
      <w:r>
        <w:rPr>
          <w:rFonts w:ascii="Arial" w:hAnsi="Arial" w:cs="Arial"/>
          <w:color w:val="555555"/>
          <w:sz w:val="21"/>
          <w:szCs w:val="21"/>
        </w:rPr>
        <w:t>，则另一个会话不能</w:t>
      </w:r>
      <w:r>
        <w:rPr>
          <w:rStyle w:val="HTML0"/>
          <w:rFonts w:ascii="Courier New" w:hAnsi="Courier New" w:cs="Courier New"/>
          <w:color w:val="000000"/>
          <w:sz w:val="20"/>
          <w:szCs w:val="20"/>
        </w:rPr>
        <w:t>R</w:t>
      </w:r>
      <w:r>
        <w:rPr>
          <w:rFonts w:ascii="Arial" w:hAnsi="Arial" w:cs="Arial"/>
          <w:color w:val="555555"/>
          <w:sz w:val="21"/>
          <w:szCs w:val="21"/>
        </w:rPr>
        <w:t>在索引顺序之前的间隙中插入新索引记录</w:t>
      </w:r>
      <w:r>
        <w:rPr>
          <w:rFonts w:ascii="Arial" w:hAnsi="Arial" w:cs="Arial"/>
          <w:color w:val="555555"/>
          <w:sz w:val="21"/>
          <w:szCs w:val="21"/>
        </w:rPr>
        <w:t> </w:t>
      </w:r>
      <w:r>
        <w:rPr>
          <w:rFonts w:ascii="Arial" w:hAnsi="Arial" w:cs="Arial"/>
          <w:color w:val="555555"/>
          <w:sz w:val="21"/>
          <w:szCs w:val="21"/>
        </w:rPr>
        <w:t>。</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假设索引包含值</w:t>
      </w:r>
      <w:r>
        <w:rPr>
          <w:rFonts w:ascii="Arial" w:hAnsi="Arial" w:cs="Arial"/>
          <w:color w:val="555555"/>
          <w:sz w:val="21"/>
          <w:szCs w:val="21"/>
        </w:rPr>
        <w:t>10,11,13</w:t>
      </w:r>
      <w:r>
        <w:rPr>
          <w:rFonts w:ascii="Arial" w:hAnsi="Arial" w:cs="Arial"/>
          <w:color w:val="555555"/>
          <w:sz w:val="21"/>
          <w:szCs w:val="21"/>
        </w:rPr>
        <w:t>和</w:t>
      </w:r>
      <w:r>
        <w:rPr>
          <w:rFonts w:ascii="Arial" w:hAnsi="Arial" w:cs="Arial"/>
          <w:color w:val="555555"/>
          <w:sz w:val="21"/>
          <w:szCs w:val="21"/>
        </w:rPr>
        <w:t>20.</w:t>
      </w:r>
      <w:r>
        <w:rPr>
          <w:rFonts w:ascii="Arial" w:hAnsi="Arial" w:cs="Arial"/>
          <w:color w:val="555555"/>
          <w:sz w:val="21"/>
          <w:szCs w:val="21"/>
        </w:rPr>
        <w:t>此索引的可能的下一个键锁定包括以下间隔，其中圆括号表示排除间隔端点，方括号表示包含端点：</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spacing w:before="225" w:after="225"/>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(negative infinity, 10]</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spacing w:before="225" w:after="225"/>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(10, 11]</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spacing w:before="225" w:after="225"/>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(11, 13]</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spacing w:before="225" w:after="225"/>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(13, 20]</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HTML0"/>
          <w:rFonts w:ascii="Consolas" w:hAnsi="Consolas" w:cs="Consolas"/>
          <w:color w:val="000000"/>
          <w:sz w:val="19"/>
          <w:szCs w:val="19"/>
        </w:rPr>
        <w:t>(20, positive infinity)</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对于最后一个间隔，下一个键锁定将间隙锁定在索引中最大值之上，而</w:t>
      </w:r>
      <w:r>
        <w:rPr>
          <w:rStyle w:val="11"/>
          <w:rFonts w:ascii="inherit" w:hAnsi="inherit" w:cs="Arial"/>
          <w:color w:val="555555"/>
          <w:sz w:val="21"/>
          <w:szCs w:val="21"/>
        </w:rPr>
        <w:t>“ supremum ”</w:t>
      </w:r>
      <w:r>
        <w:rPr>
          <w:rFonts w:ascii="Arial" w:hAnsi="Arial" w:cs="Arial"/>
          <w:color w:val="555555"/>
          <w:sz w:val="21"/>
          <w:szCs w:val="21"/>
        </w:rPr>
        <w:t> </w:t>
      </w:r>
      <w:r>
        <w:rPr>
          <w:rFonts w:ascii="Arial" w:hAnsi="Arial" w:cs="Arial"/>
          <w:color w:val="555555"/>
          <w:sz w:val="21"/>
          <w:szCs w:val="21"/>
        </w:rPr>
        <w:t>伪记录的值高于索引中实际的任何值。</w:t>
      </w:r>
      <w:r>
        <w:rPr>
          <w:rFonts w:ascii="Arial" w:hAnsi="Arial" w:cs="Arial"/>
          <w:color w:val="555555"/>
          <w:sz w:val="21"/>
          <w:szCs w:val="21"/>
        </w:rPr>
        <w:t>supremum</w:t>
      </w:r>
      <w:r>
        <w:rPr>
          <w:rFonts w:ascii="Arial" w:hAnsi="Arial" w:cs="Arial"/>
          <w:color w:val="555555"/>
          <w:sz w:val="21"/>
          <w:szCs w:val="21"/>
        </w:rPr>
        <w:t>不是真正的索引记录，因此，实际上，此下一键锁定仅锁定最大索引值之后的间隙。</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默认情况下，</w:t>
      </w:r>
      <w:r>
        <w:rPr>
          <w:rStyle w:val="HTML0"/>
          <w:rFonts w:ascii="Courier New" w:hAnsi="Courier New" w:cs="Courier New"/>
          <w:color w:val="000000"/>
          <w:sz w:val="20"/>
          <w:szCs w:val="20"/>
        </w:rPr>
        <w:t>InnoDB</w:t>
      </w:r>
      <w:r>
        <w:rPr>
          <w:rFonts w:ascii="Arial" w:hAnsi="Arial" w:cs="Arial"/>
          <w:color w:val="555555"/>
          <w:sz w:val="21"/>
          <w:szCs w:val="21"/>
        </w:rPr>
        <w:t>以</w:t>
      </w:r>
      <w:r>
        <w:rPr>
          <w:rFonts w:ascii="Arial" w:hAnsi="Arial" w:cs="Arial"/>
          <w:color w:val="555555"/>
          <w:sz w:val="21"/>
          <w:szCs w:val="21"/>
        </w:rPr>
        <w:t> </w:t>
      </w:r>
      <w:hyperlink r:id="rId360" w:anchor="isolevel_repeatable-read" w:history="1">
        <w:r>
          <w:rPr>
            <w:rStyle w:val="HTML0"/>
            <w:rFonts w:ascii="Courier New" w:hAnsi="Courier New" w:cs="Courier New"/>
            <w:color w:val="000000"/>
            <w:sz w:val="20"/>
            <w:szCs w:val="20"/>
            <w:u w:val="single"/>
          </w:rPr>
          <w:t>REPEATABLE READ</w:t>
        </w:r>
      </w:hyperlink>
      <w:r>
        <w:rPr>
          <w:rFonts w:ascii="Arial" w:hAnsi="Arial" w:cs="Arial"/>
          <w:color w:val="555555"/>
          <w:sz w:val="21"/>
          <w:szCs w:val="21"/>
        </w:rPr>
        <w:t>事务隔离级别运行。在这种情况下，</w:t>
      </w:r>
      <w:r>
        <w:rPr>
          <w:rStyle w:val="HTML0"/>
          <w:rFonts w:ascii="Courier New" w:hAnsi="Courier New" w:cs="Courier New"/>
          <w:color w:val="000000"/>
          <w:sz w:val="20"/>
          <w:szCs w:val="20"/>
        </w:rPr>
        <w:t>InnoDB</w:t>
      </w:r>
      <w:r>
        <w:rPr>
          <w:rFonts w:ascii="Arial" w:hAnsi="Arial" w:cs="Arial"/>
          <w:color w:val="555555"/>
          <w:sz w:val="21"/>
          <w:szCs w:val="21"/>
        </w:rPr>
        <w:t>使用下一键锁进行搜索和索引扫描，这会阻止幻像行（请参见</w:t>
      </w:r>
      <w:hyperlink r:id="rId361" w:tooltip="14.5.4幻像行" w:history="1">
        <w:r>
          <w:rPr>
            <w:rStyle w:val="af"/>
            <w:rFonts w:ascii="Arial" w:hAnsi="Arial" w:cs="Arial"/>
            <w:color w:val="0074A3"/>
            <w:sz w:val="21"/>
            <w:szCs w:val="21"/>
          </w:rPr>
          <w:t>第</w:t>
        </w:r>
        <w:r>
          <w:rPr>
            <w:rStyle w:val="af"/>
            <w:rFonts w:ascii="Arial" w:hAnsi="Arial" w:cs="Arial"/>
            <w:color w:val="0074A3"/>
            <w:sz w:val="21"/>
            <w:szCs w:val="21"/>
          </w:rPr>
          <w:t>14.5.4</w:t>
        </w:r>
        <w:r>
          <w:rPr>
            <w:rStyle w:val="af"/>
            <w:rFonts w:ascii="Arial" w:hAnsi="Arial" w:cs="Arial"/>
            <w:color w:val="0074A3"/>
            <w:sz w:val="21"/>
            <w:szCs w:val="21"/>
          </w:rPr>
          <w:t>节</w:t>
        </w:r>
        <w:r>
          <w:rPr>
            <w:rStyle w:val="af"/>
            <w:rFonts w:ascii="Arial" w:hAnsi="Arial" w:cs="Arial"/>
            <w:color w:val="0074A3"/>
            <w:sz w:val="21"/>
            <w:szCs w:val="21"/>
          </w:rPr>
          <w:t>“</w:t>
        </w:r>
        <w:r>
          <w:rPr>
            <w:rStyle w:val="af"/>
            <w:rFonts w:ascii="Arial" w:hAnsi="Arial" w:cs="Arial"/>
            <w:color w:val="0074A3"/>
            <w:sz w:val="21"/>
            <w:szCs w:val="21"/>
          </w:rPr>
          <w:t>幻影行</w:t>
        </w:r>
        <w:r>
          <w:rPr>
            <w:rStyle w:val="af"/>
            <w:rFonts w:ascii="Arial" w:hAnsi="Arial" w:cs="Arial"/>
            <w:color w:val="0074A3"/>
            <w:sz w:val="21"/>
            <w:szCs w:val="21"/>
          </w:rPr>
          <w:t>”</w:t>
        </w:r>
      </w:hyperlink>
      <w:r>
        <w:rPr>
          <w:rFonts w:ascii="Arial" w:hAnsi="Arial" w:cs="Arial"/>
          <w:color w:val="555555"/>
          <w:sz w:val="21"/>
          <w:szCs w:val="21"/>
        </w:rPr>
        <w:t>）。</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下一键锁的事务数据</w:t>
      </w:r>
      <w:hyperlink r:id="rId362" w:tooltip="13.7.5.15 SHOW ENGINE语法" w:history="1">
        <w:r>
          <w:rPr>
            <w:rStyle w:val="HTML0"/>
            <w:rFonts w:ascii="Courier New" w:hAnsi="Courier New" w:cs="Courier New"/>
            <w:color w:val="000000"/>
            <w:sz w:val="20"/>
            <w:szCs w:val="20"/>
            <w:u w:val="single"/>
          </w:rPr>
          <w:t>SHOW ENGINE INNODB STATUS</w:t>
        </w:r>
      </w:hyperlink>
      <w:r>
        <w:rPr>
          <w:rFonts w:ascii="Arial" w:hAnsi="Arial" w:cs="Arial"/>
          <w:color w:val="555555"/>
          <w:sz w:val="21"/>
          <w:szCs w:val="21"/>
        </w:rPr>
        <w:t>与</w:t>
      </w:r>
      <w:r>
        <w:rPr>
          <w:rFonts w:ascii="Arial" w:hAnsi="Arial" w:cs="Arial"/>
          <w:color w:val="555555"/>
          <w:sz w:val="21"/>
          <w:szCs w:val="21"/>
        </w:rPr>
        <w:t> </w:t>
      </w:r>
      <w:hyperlink r:id="rId363" w:tooltip="14.17.3 InnoDB标准监视器和锁定监视器输出" w:history="1">
        <w:r>
          <w:rPr>
            <w:rStyle w:val="af"/>
            <w:rFonts w:ascii="Arial" w:hAnsi="Arial" w:cs="Arial"/>
            <w:color w:val="0074A3"/>
            <w:sz w:val="21"/>
            <w:szCs w:val="21"/>
          </w:rPr>
          <w:t>InnoDB</w:t>
        </w:r>
        <w:r>
          <w:rPr>
            <w:rStyle w:val="af"/>
            <w:rFonts w:ascii="Arial" w:hAnsi="Arial" w:cs="Arial"/>
            <w:color w:val="0074A3"/>
            <w:sz w:val="21"/>
            <w:szCs w:val="21"/>
          </w:rPr>
          <w:t>监视器</w:t>
        </w:r>
      </w:hyperlink>
      <w:r>
        <w:rPr>
          <w:rFonts w:ascii="Arial" w:hAnsi="Arial" w:cs="Arial"/>
          <w:color w:val="555555"/>
          <w:sz w:val="21"/>
          <w:szCs w:val="21"/>
        </w:rPr>
        <w:t> </w:t>
      </w:r>
      <w:r>
        <w:rPr>
          <w:rFonts w:ascii="Arial" w:hAnsi="Arial" w:cs="Arial"/>
          <w:color w:val="555555"/>
          <w:sz w:val="21"/>
          <w:szCs w:val="21"/>
        </w:rPr>
        <w:t>输出中的以下内容类似：</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RECORD </w:t>
      </w:r>
      <w:r>
        <w:rPr>
          <w:rStyle w:val="token"/>
          <w:rFonts w:ascii="Consolas" w:hAnsi="Consolas" w:cs="Consolas"/>
          <w:color w:val="0077AA"/>
          <w:sz w:val="19"/>
          <w:szCs w:val="19"/>
        </w:rPr>
        <w:t>LOCKS</w:t>
      </w:r>
      <w:r>
        <w:rPr>
          <w:rStyle w:val="HTML0"/>
          <w:rFonts w:ascii="Consolas" w:hAnsi="Consolas" w:cs="Consolas"/>
          <w:color w:val="000000"/>
          <w:sz w:val="19"/>
          <w:szCs w:val="19"/>
        </w:rPr>
        <w:t xml:space="preserve"> space id </w:t>
      </w:r>
      <w:r>
        <w:rPr>
          <w:rStyle w:val="token"/>
          <w:rFonts w:ascii="Consolas" w:hAnsi="Consolas" w:cs="Consolas"/>
          <w:color w:val="990055"/>
          <w:sz w:val="19"/>
          <w:szCs w:val="19"/>
        </w:rPr>
        <w:t>58</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page</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no</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3</w:t>
      </w:r>
      <w:r>
        <w:rPr>
          <w:rStyle w:val="HTML0"/>
          <w:rFonts w:ascii="Consolas" w:hAnsi="Consolas" w:cs="Consolas"/>
          <w:color w:val="000000"/>
          <w:sz w:val="19"/>
          <w:szCs w:val="19"/>
        </w:rPr>
        <w:t xml:space="preserve"> n bits </w:t>
      </w:r>
      <w:r>
        <w:rPr>
          <w:rStyle w:val="token"/>
          <w:rFonts w:ascii="Consolas" w:hAnsi="Consolas" w:cs="Consolas"/>
          <w:color w:val="990055"/>
          <w:sz w:val="19"/>
          <w:szCs w:val="19"/>
        </w:rPr>
        <w:t>72</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index</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token"/>
          <w:rFonts w:ascii="Consolas" w:hAnsi="Consolas" w:cs="Consolas"/>
          <w:color w:val="0077AA"/>
          <w:sz w:val="19"/>
          <w:szCs w:val="19"/>
        </w:rPr>
        <w:t>PRIMARY</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of</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table</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HTML0"/>
          <w:rFonts w:ascii="Consolas" w:hAnsi="Consolas" w:cs="Consolas"/>
          <w:color w:val="000000"/>
          <w:sz w:val="19"/>
          <w:szCs w:val="19"/>
        </w:rPr>
        <w:t>test</w:t>
      </w:r>
      <w:r>
        <w:rPr>
          <w:rStyle w:val="token"/>
          <w:rFonts w:ascii="Consolas" w:hAnsi="Consolas" w:cs="Consolas"/>
          <w:color w:val="999999"/>
          <w:sz w:val="19"/>
          <w:szCs w:val="19"/>
        </w:rPr>
        <w:t>`.`</w:t>
      </w:r>
      <w:r>
        <w:rPr>
          <w:rStyle w:val="HTML0"/>
          <w:rFonts w:ascii="Consolas" w:hAnsi="Consolas" w:cs="Consolas"/>
          <w:color w:val="000000"/>
          <w:sz w:val="19"/>
          <w:szCs w:val="19"/>
        </w:rPr>
        <w:t>t</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trx id </w:t>
      </w:r>
      <w:r>
        <w:rPr>
          <w:rStyle w:val="token"/>
          <w:rFonts w:ascii="Consolas" w:hAnsi="Consolas" w:cs="Consolas"/>
          <w:color w:val="990055"/>
          <w:sz w:val="19"/>
          <w:szCs w:val="19"/>
        </w:rPr>
        <w:t>10080</w:t>
      </w:r>
      <w:r>
        <w:rPr>
          <w:rStyle w:val="HTML0"/>
          <w:rFonts w:ascii="Consolas" w:hAnsi="Consolas" w:cs="Consolas"/>
          <w:color w:val="000000"/>
          <w:sz w:val="19"/>
          <w:szCs w:val="19"/>
        </w:rPr>
        <w:t xml:space="preserve"> lock_mode X</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Record </w:t>
      </w:r>
      <w:r>
        <w:rPr>
          <w:rStyle w:val="token"/>
          <w:rFonts w:ascii="Consolas" w:hAnsi="Consolas" w:cs="Consolas"/>
          <w:color w:val="0077AA"/>
          <w:sz w:val="19"/>
          <w:szCs w:val="19"/>
        </w:rPr>
        <w:t>lock</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heap </w:t>
      </w:r>
      <w:r>
        <w:rPr>
          <w:rStyle w:val="token"/>
          <w:rFonts w:ascii="Consolas" w:hAnsi="Consolas" w:cs="Consolas"/>
          <w:color w:val="0077AA"/>
          <w:sz w:val="19"/>
          <w:szCs w:val="19"/>
        </w:rPr>
        <w:t>no</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1</w:t>
      </w:r>
      <w:r>
        <w:rPr>
          <w:rStyle w:val="HTML0"/>
          <w:rFonts w:ascii="Consolas" w:hAnsi="Consolas" w:cs="Consolas"/>
          <w:color w:val="000000"/>
          <w:sz w:val="19"/>
          <w:szCs w:val="19"/>
        </w:rPr>
        <w:t xml:space="preserve"> PHYSICAL RECORD: n_fields </w:t>
      </w:r>
      <w:r>
        <w:rPr>
          <w:rStyle w:val="token"/>
          <w:rFonts w:ascii="Consolas" w:hAnsi="Consolas" w:cs="Consolas"/>
          <w:color w:val="990055"/>
          <w:sz w:val="19"/>
          <w:szCs w:val="19"/>
        </w:rPr>
        <w:t>1</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compact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format</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info bits </w:t>
      </w:r>
      <w:r>
        <w:rPr>
          <w:rStyle w:val="token"/>
          <w:rFonts w:ascii="Consolas" w:hAnsi="Consolas" w:cs="Consolas"/>
          <w:color w:val="990055"/>
          <w:sz w:val="19"/>
          <w:szCs w:val="19"/>
        </w:rPr>
        <w:t>0</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0</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8</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w:t>
      </w:r>
      <w:r>
        <w:rPr>
          <w:rStyle w:val="token"/>
          <w:rFonts w:ascii="Consolas" w:hAnsi="Consolas" w:cs="Consolas"/>
          <w:color w:val="990055"/>
          <w:sz w:val="19"/>
          <w:szCs w:val="19"/>
        </w:rPr>
        <w:t>73757072656d756d</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supremum</w:t>
      </w:r>
      <w:r>
        <w:rPr>
          <w:rStyle w:val="token"/>
          <w:rFonts w:ascii="Consolas" w:hAnsi="Consolas" w:cs="Consolas"/>
          <w:color w:val="999999"/>
          <w:sz w:val="19"/>
          <w:szCs w:val="19"/>
        </w:rPr>
        <w:t>;;</w:t>
      </w:r>
    </w:p>
    <w:p w:rsidR="001A7847" w:rsidRDefault="001A7847">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Record </w:t>
      </w:r>
      <w:r>
        <w:rPr>
          <w:rStyle w:val="token"/>
          <w:rFonts w:ascii="Consolas" w:hAnsi="Consolas" w:cs="Consolas"/>
          <w:color w:val="0077AA"/>
          <w:sz w:val="19"/>
          <w:szCs w:val="19"/>
        </w:rPr>
        <w:t>lock</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heap </w:t>
      </w:r>
      <w:r>
        <w:rPr>
          <w:rStyle w:val="token"/>
          <w:rFonts w:ascii="Consolas" w:hAnsi="Consolas" w:cs="Consolas"/>
          <w:color w:val="0077AA"/>
          <w:sz w:val="19"/>
          <w:szCs w:val="19"/>
        </w:rPr>
        <w:t>no</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2</w:t>
      </w:r>
      <w:r>
        <w:rPr>
          <w:rStyle w:val="HTML0"/>
          <w:rFonts w:ascii="Consolas" w:hAnsi="Consolas" w:cs="Consolas"/>
          <w:color w:val="000000"/>
          <w:sz w:val="19"/>
          <w:szCs w:val="19"/>
        </w:rPr>
        <w:t xml:space="preserve"> PHYSICAL RECORD: n_fields </w:t>
      </w:r>
      <w:r>
        <w:rPr>
          <w:rStyle w:val="token"/>
          <w:rFonts w:ascii="Consolas" w:hAnsi="Consolas" w:cs="Consolas"/>
          <w:color w:val="990055"/>
          <w:sz w:val="19"/>
          <w:szCs w:val="19"/>
        </w:rPr>
        <w:t>3</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compact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format</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info bits </w:t>
      </w:r>
      <w:r>
        <w:rPr>
          <w:rStyle w:val="token"/>
          <w:rFonts w:ascii="Consolas" w:hAnsi="Consolas" w:cs="Consolas"/>
          <w:color w:val="990055"/>
          <w:sz w:val="19"/>
          <w:szCs w:val="19"/>
        </w:rPr>
        <w:t>0</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0</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4</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w:t>
      </w:r>
      <w:r>
        <w:rPr>
          <w:rStyle w:val="token"/>
          <w:rFonts w:ascii="Consolas" w:hAnsi="Consolas" w:cs="Consolas"/>
          <w:color w:val="990055"/>
          <w:sz w:val="19"/>
          <w:szCs w:val="19"/>
        </w:rPr>
        <w:t>8000000a</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1</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6</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w:t>
      </w:r>
      <w:r>
        <w:rPr>
          <w:rStyle w:val="token"/>
          <w:rFonts w:ascii="Consolas" w:hAnsi="Consolas" w:cs="Consolas"/>
          <w:color w:val="990055"/>
          <w:sz w:val="19"/>
          <w:szCs w:val="19"/>
        </w:rPr>
        <w:t>00000000274f</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'O</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2</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7</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b60000019d0110</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p>
    <w:p w:rsidR="001A7847" w:rsidRDefault="007D395D">
      <w:pPr>
        <w:pStyle w:val="7"/>
      </w:pPr>
      <w:bookmarkStart w:id="21" w:name="innodb-insert-intention-locks"/>
      <w:bookmarkEnd w:id="21"/>
      <w:r>
        <w:t>插入意向锁</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插入意图锁定是一种由</w:t>
      </w:r>
      <w:hyperlink r:id="rId364" w:tooltip="13.2.5 INSERT语法" w:history="1">
        <w:r>
          <w:rPr>
            <w:rStyle w:val="HTML0"/>
            <w:rFonts w:ascii="Courier New" w:hAnsi="Courier New" w:cs="Courier New"/>
            <w:color w:val="000000"/>
            <w:sz w:val="20"/>
            <w:szCs w:val="20"/>
            <w:u w:val="single"/>
          </w:rPr>
          <w:t>INSERT</w:t>
        </w:r>
      </w:hyperlink>
      <w:r>
        <w:rPr>
          <w:rFonts w:ascii="Arial" w:hAnsi="Arial" w:cs="Arial"/>
          <w:color w:val="555555"/>
          <w:sz w:val="21"/>
          <w:szCs w:val="21"/>
        </w:rPr>
        <w:t>行插入之前的操作设置的间隙锁定</w:t>
      </w:r>
      <w:r>
        <w:rPr>
          <w:rFonts w:ascii="Arial" w:hAnsi="Arial" w:cs="Arial"/>
          <w:color w:val="555555"/>
          <w:sz w:val="21"/>
          <w:szCs w:val="21"/>
        </w:rPr>
        <w:t> </w:t>
      </w:r>
      <w:r>
        <w:rPr>
          <w:rFonts w:ascii="Arial" w:hAnsi="Arial" w:cs="Arial"/>
          <w:color w:val="555555"/>
          <w:sz w:val="21"/>
          <w:szCs w:val="21"/>
        </w:rPr>
        <w:t>。该锁定表示以这样的方式插入的意图：如果插入到相同索引间隙中的多个事务不插入间隙内的相同位置，则不需要等待彼此。假设存在值为</w:t>
      </w:r>
      <w:r>
        <w:rPr>
          <w:rFonts w:ascii="Arial" w:hAnsi="Arial" w:cs="Arial"/>
          <w:color w:val="555555"/>
          <w:sz w:val="21"/>
          <w:szCs w:val="21"/>
        </w:rPr>
        <w:t>4</w:t>
      </w:r>
      <w:r>
        <w:rPr>
          <w:rFonts w:ascii="Arial" w:hAnsi="Arial" w:cs="Arial"/>
          <w:color w:val="555555"/>
          <w:sz w:val="21"/>
          <w:szCs w:val="21"/>
        </w:rPr>
        <w:t>和</w:t>
      </w:r>
      <w:r>
        <w:rPr>
          <w:rFonts w:ascii="Arial" w:hAnsi="Arial" w:cs="Arial"/>
          <w:color w:val="555555"/>
          <w:sz w:val="21"/>
          <w:szCs w:val="21"/>
        </w:rPr>
        <w:t>7</w:t>
      </w:r>
      <w:r>
        <w:rPr>
          <w:rFonts w:ascii="Arial" w:hAnsi="Arial" w:cs="Arial"/>
          <w:color w:val="555555"/>
          <w:sz w:val="21"/>
          <w:szCs w:val="21"/>
        </w:rPr>
        <w:t>的索引记录。分别尝试插入值</w:t>
      </w:r>
      <w:r>
        <w:rPr>
          <w:rFonts w:ascii="Arial" w:hAnsi="Arial" w:cs="Arial"/>
          <w:color w:val="555555"/>
          <w:sz w:val="21"/>
          <w:szCs w:val="21"/>
        </w:rPr>
        <w:t>5</w:t>
      </w:r>
      <w:r>
        <w:rPr>
          <w:rFonts w:ascii="Arial" w:hAnsi="Arial" w:cs="Arial"/>
          <w:color w:val="555555"/>
          <w:sz w:val="21"/>
          <w:szCs w:val="21"/>
        </w:rPr>
        <w:t>和</w:t>
      </w:r>
      <w:r>
        <w:rPr>
          <w:rFonts w:ascii="Arial" w:hAnsi="Arial" w:cs="Arial"/>
          <w:color w:val="555555"/>
          <w:sz w:val="21"/>
          <w:szCs w:val="21"/>
        </w:rPr>
        <w:t>6</w:t>
      </w:r>
      <w:r>
        <w:rPr>
          <w:rFonts w:ascii="Arial" w:hAnsi="Arial" w:cs="Arial"/>
          <w:color w:val="555555"/>
          <w:sz w:val="21"/>
          <w:szCs w:val="21"/>
        </w:rPr>
        <w:t>的事务分别在获取插入行上的排它锁之前用插入意图锁定锁定</w:t>
      </w:r>
      <w:r>
        <w:rPr>
          <w:rFonts w:ascii="Arial" w:hAnsi="Arial" w:cs="Arial"/>
          <w:color w:val="555555"/>
          <w:sz w:val="21"/>
          <w:szCs w:val="21"/>
        </w:rPr>
        <w:t>4</w:t>
      </w:r>
      <w:r>
        <w:rPr>
          <w:rFonts w:ascii="Arial" w:hAnsi="Arial" w:cs="Arial"/>
          <w:color w:val="555555"/>
          <w:sz w:val="21"/>
          <w:szCs w:val="21"/>
        </w:rPr>
        <w:t>和</w:t>
      </w:r>
      <w:r>
        <w:rPr>
          <w:rFonts w:ascii="Arial" w:hAnsi="Arial" w:cs="Arial"/>
          <w:color w:val="555555"/>
          <w:sz w:val="21"/>
          <w:szCs w:val="21"/>
        </w:rPr>
        <w:t>7</w:t>
      </w:r>
      <w:r>
        <w:rPr>
          <w:rFonts w:ascii="Arial" w:hAnsi="Arial" w:cs="Arial"/>
          <w:color w:val="555555"/>
          <w:sz w:val="21"/>
          <w:szCs w:val="21"/>
        </w:rPr>
        <w:t>之间的间隙，但是不要互相阻塞，因为这些行是非冲突的。</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lastRenderedPageBreak/>
        <w:t>以下示例演示了在获取插入记录的独占锁之前采用插入意图锁定的事务。该示例涉及两个客户端，</w:t>
      </w:r>
      <w:r>
        <w:rPr>
          <w:rFonts w:ascii="Arial" w:hAnsi="Arial" w:cs="Arial"/>
          <w:color w:val="555555"/>
          <w:sz w:val="21"/>
          <w:szCs w:val="21"/>
        </w:rPr>
        <w:t>A</w:t>
      </w:r>
      <w:r>
        <w:rPr>
          <w:rFonts w:ascii="Arial" w:hAnsi="Arial" w:cs="Arial"/>
          <w:color w:val="555555"/>
          <w:sz w:val="21"/>
          <w:szCs w:val="21"/>
        </w:rPr>
        <w:t>和</w:t>
      </w:r>
      <w:r>
        <w:rPr>
          <w:rFonts w:ascii="Arial" w:hAnsi="Arial" w:cs="Arial"/>
          <w:color w:val="555555"/>
          <w:sz w:val="21"/>
          <w:szCs w:val="21"/>
        </w:rPr>
        <w:t>B.</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客户端</w:t>
      </w:r>
      <w:r>
        <w:rPr>
          <w:rFonts w:ascii="Arial" w:hAnsi="Arial" w:cs="Arial"/>
          <w:color w:val="555555"/>
          <w:sz w:val="21"/>
          <w:szCs w:val="21"/>
        </w:rPr>
        <w:t>A</w:t>
      </w:r>
      <w:r>
        <w:rPr>
          <w:rFonts w:ascii="Arial" w:hAnsi="Arial" w:cs="Arial"/>
          <w:color w:val="555555"/>
          <w:sz w:val="21"/>
          <w:szCs w:val="21"/>
        </w:rPr>
        <w:t>创建一个包含两个索引记录（</w:t>
      </w:r>
      <w:r>
        <w:rPr>
          <w:rFonts w:ascii="Arial" w:hAnsi="Arial" w:cs="Arial"/>
          <w:color w:val="555555"/>
          <w:sz w:val="21"/>
          <w:szCs w:val="21"/>
        </w:rPr>
        <w:t>90</w:t>
      </w:r>
      <w:r>
        <w:rPr>
          <w:rFonts w:ascii="Arial" w:hAnsi="Arial" w:cs="Arial"/>
          <w:color w:val="555555"/>
          <w:sz w:val="21"/>
          <w:szCs w:val="21"/>
        </w:rPr>
        <w:t>和</w:t>
      </w:r>
      <w:r>
        <w:rPr>
          <w:rFonts w:ascii="Arial" w:hAnsi="Arial" w:cs="Arial"/>
          <w:color w:val="555555"/>
          <w:sz w:val="21"/>
          <w:szCs w:val="21"/>
        </w:rPr>
        <w:t>102</w:t>
      </w:r>
      <w:r>
        <w:rPr>
          <w:rFonts w:ascii="Arial" w:hAnsi="Arial" w:cs="Arial"/>
          <w:color w:val="555555"/>
          <w:sz w:val="21"/>
          <w:szCs w:val="21"/>
        </w:rPr>
        <w:t>）的表，然后启动一个事务，该事务对</w:t>
      </w:r>
      <w:r>
        <w:rPr>
          <w:rFonts w:ascii="Arial" w:hAnsi="Arial" w:cs="Arial"/>
          <w:color w:val="555555"/>
          <w:sz w:val="21"/>
          <w:szCs w:val="21"/>
        </w:rPr>
        <w:t>ID</w:t>
      </w:r>
      <w:r>
        <w:rPr>
          <w:rFonts w:ascii="Arial" w:hAnsi="Arial" w:cs="Arial"/>
          <w:color w:val="555555"/>
          <w:sz w:val="21"/>
          <w:szCs w:val="21"/>
        </w:rPr>
        <w:t>大于</w:t>
      </w:r>
      <w:r>
        <w:rPr>
          <w:rFonts w:ascii="Arial" w:hAnsi="Arial" w:cs="Arial"/>
          <w:color w:val="555555"/>
          <w:sz w:val="21"/>
          <w:szCs w:val="21"/>
        </w:rPr>
        <w:t>100</w:t>
      </w:r>
      <w:r>
        <w:rPr>
          <w:rFonts w:ascii="Arial" w:hAnsi="Arial" w:cs="Arial"/>
          <w:color w:val="555555"/>
          <w:sz w:val="21"/>
          <w:szCs w:val="21"/>
        </w:rPr>
        <w:t>的索引记录放置独占锁。独占锁包括记录</w:t>
      </w:r>
      <w:r>
        <w:rPr>
          <w:rFonts w:ascii="Arial" w:hAnsi="Arial" w:cs="Arial"/>
          <w:color w:val="555555"/>
          <w:sz w:val="21"/>
          <w:szCs w:val="21"/>
        </w:rPr>
        <w:t>102</w:t>
      </w:r>
      <w:r>
        <w:rPr>
          <w:rFonts w:ascii="Arial" w:hAnsi="Arial" w:cs="Arial"/>
          <w:color w:val="555555"/>
          <w:sz w:val="21"/>
          <w:szCs w:val="21"/>
        </w:rPr>
        <w:t>之前的间隙锁：</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A67F59"/>
          <w:sz w:val="19"/>
          <w:szCs w:val="19"/>
        </w:rPr>
        <w:t>mysql&gt;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CREATE</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TABLE</w:t>
      </w:r>
      <w:r>
        <w:rPr>
          <w:rStyle w:val="HTML0"/>
          <w:rFonts w:ascii="Consolas" w:hAnsi="Consolas" w:cs="Consolas"/>
          <w:color w:val="000000"/>
          <w:sz w:val="19"/>
          <w:szCs w:val="19"/>
        </w:rPr>
        <w:t xml:space="preserve"> child </w:t>
      </w:r>
      <w:r>
        <w:rPr>
          <w:rStyle w:val="token"/>
          <w:rFonts w:ascii="Consolas" w:hAnsi="Consolas" w:cs="Consolas"/>
          <w:color w:val="999999"/>
          <w:sz w:val="19"/>
          <w:szCs w:val="19"/>
        </w:rPr>
        <w:t>(</w:t>
      </w:r>
      <w:r>
        <w:rPr>
          <w:rStyle w:val="HTML0"/>
          <w:rFonts w:ascii="Consolas" w:hAnsi="Consolas" w:cs="Consolas"/>
          <w:color w:val="000000"/>
          <w:sz w:val="19"/>
          <w:szCs w:val="19"/>
        </w:rPr>
        <w:t xml:space="preserve">id </w:t>
      </w:r>
      <w:r>
        <w:rPr>
          <w:rStyle w:val="token"/>
          <w:rFonts w:ascii="Consolas" w:hAnsi="Consolas" w:cs="Consolas"/>
          <w:color w:val="834689"/>
          <w:sz w:val="19"/>
          <w:szCs w:val="19"/>
        </w:rPr>
        <w:t>int</w:t>
      </w:r>
      <w:r>
        <w:rPr>
          <w:rStyle w:val="token"/>
          <w:rFonts w:ascii="Consolas" w:hAnsi="Consolas" w:cs="Consolas"/>
          <w:color w:val="999999"/>
          <w:sz w:val="19"/>
          <w:szCs w:val="19"/>
        </w:rPr>
        <w:t>(</w:t>
      </w:r>
      <w:r>
        <w:rPr>
          <w:rStyle w:val="token"/>
          <w:rFonts w:ascii="Consolas" w:hAnsi="Consolas" w:cs="Consolas"/>
          <w:color w:val="990055"/>
          <w:sz w:val="19"/>
          <w:szCs w:val="19"/>
        </w:rPr>
        <w:t>11</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A67F59"/>
          <w:sz w:val="19"/>
          <w:szCs w:val="19"/>
        </w:rPr>
        <w:t>NOT</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NULL</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PRIMARY</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KEY</w:t>
      </w:r>
      <w:r>
        <w:rPr>
          <w:rStyle w:val="token"/>
          <w:rFonts w:ascii="Consolas" w:hAnsi="Consolas" w:cs="Consolas"/>
          <w:color w:val="999999"/>
          <w:sz w:val="19"/>
          <w:szCs w:val="19"/>
        </w:rPr>
        <w:t>(</w:t>
      </w:r>
      <w:r>
        <w:rPr>
          <w:rStyle w:val="HTML0"/>
          <w:rFonts w:ascii="Consolas" w:hAnsi="Consolas" w:cs="Consolas"/>
          <w:color w:val="000000"/>
          <w:sz w:val="19"/>
          <w:szCs w:val="19"/>
        </w:rPr>
        <w:t>id</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ENGINE</w:t>
      </w:r>
      <w:r>
        <w:rPr>
          <w:rStyle w:val="token"/>
          <w:rFonts w:ascii="Consolas" w:hAnsi="Consolas" w:cs="Consolas"/>
          <w:color w:val="A67F59"/>
          <w:sz w:val="19"/>
          <w:szCs w:val="19"/>
        </w:rPr>
        <w:t>=</w:t>
      </w:r>
      <w:r>
        <w:rPr>
          <w:rStyle w:val="HTML0"/>
          <w:rFonts w:ascii="Consolas" w:hAnsi="Consolas" w:cs="Consolas"/>
          <w:color w:val="000000"/>
          <w:sz w:val="19"/>
          <w:szCs w:val="19"/>
        </w:rPr>
        <w:t>InnoDB</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A67F59"/>
          <w:sz w:val="19"/>
          <w:szCs w:val="19"/>
        </w:rPr>
        <w:t>mysql&gt;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INSERT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INTO</w:t>
      </w:r>
      <w:r>
        <w:rPr>
          <w:rStyle w:val="HTML0"/>
          <w:rFonts w:ascii="Consolas" w:hAnsi="Consolas" w:cs="Consolas"/>
          <w:color w:val="000000"/>
          <w:sz w:val="19"/>
          <w:szCs w:val="19"/>
        </w:rPr>
        <w:t xml:space="preserve"> child </w:t>
      </w:r>
      <w:r>
        <w:rPr>
          <w:rStyle w:val="token"/>
          <w:rFonts w:ascii="Consolas" w:hAnsi="Consolas" w:cs="Consolas"/>
          <w:color w:val="999999"/>
          <w:sz w:val="19"/>
          <w:szCs w:val="19"/>
        </w:rPr>
        <w:t>(</w:t>
      </w:r>
      <w:r>
        <w:rPr>
          <w:rStyle w:val="HTML0"/>
          <w:rFonts w:ascii="Consolas" w:hAnsi="Consolas" w:cs="Consolas"/>
          <w:color w:val="000000"/>
          <w:sz w:val="19"/>
          <w:szCs w:val="19"/>
        </w:rPr>
        <w:t>id</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values</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token"/>
          <w:rFonts w:ascii="Consolas" w:hAnsi="Consolas" w:cs="Consolas"/>
          <w:color w:val="990055"/>
          <w:sz w:val="19"/>
          <w:szCs w:val="19"/>
        </w:rPr>
        <w:t>90</w:t>
      </w:r>
      <w:r>
        <w:rPr>
          <w:rStyle w:val="token"/>
          <w:rFonts w:ascii="Consolas" w:hAnsi="Consolas" w:cs="Consolas"/>
          <w:color w:val="999999"/>
          <w:sz w:val="19"/>
          <w:szCs w:val="19"/>
        </w:rPr>
        <w:t>),(</w:t>
      </w:r>
      <w:r>
        <w:rPr>
          <w:rStyle w:val="token"/>
          <w:rFonts w:ascii="Consolas" w:hAnsi="Consolas" w:cs="Consolas"/>
          <w:color w:val="990055"/>
          <w:sz w:val="19"/>
          <w:szCs w:val="19"/>
        </w:rPr>
        <w:t>102</w:t>
      </w:r>
      <w:r>
        <w:rPr>
          <w:rStyle w:val="token"/>
          <w:rFonts w:ascii="Consolas" w:hAnsi="Consolas" w:cs="Consolas"/>
          <w:color w:val="999999"/>
          <w:sz w:val="19"/>
          <w:szCs w:val="19"/>
        </w:rPr>
        <w:t>);</w:t>
      </w:r>
    </w:p>
    <w:p w:rsidR="001A7847" w:rsidRDefault="001A7847">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A67F59"/>
          <w:sz w:val="19"/>
          <w:szCs w:val="19"/>
        </w:rPr>
        <w:t>mysql&gt;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START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TRANSACTION</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A67F59"/>
          <w:sz w:val="19"/>
          <w:szCs w:val="19"/>
        </w:rPr>
        <w:t>mysql&gt;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SELECT</w:t>
      </w:r>
      <w:r>
        <w:rPr>
          <w:rStyle w:val="HTML0"/>
          <w:rFonts w:ascii="Consolas" w:hAnsi="Consolas" w:cs="Consolas"/>
          <w:color w:val="000000"/>
          <w:sz w:val="19"/>
          <w:szCs w:val="19"/>
        </w:rPr>
        <w:t xml:space="preserve"> </w:t>
      </w:r>
      <w:r>
        <w:rPr>
          <w:rStyle w:val="token"/>
          <w:rFonts w:ascii="Consolas" w:hAnsi="Consolas" w:cs="Consolas"/>
          <w:color w:val="A67F5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FROM</w:t>
      </w:r>
      <w:r>
        <w:rPr>
          <w:rStyle w:val="HTML0"/>
          <w:rFonts w:ascii="Consolas" w:hAnsi="Consolas" w:cs="Consolas"/>
          <w:color w:val="000000"/>
          <w:sz w:val="19"/>
          <w:szCs w:val="19"/>
        </w:rPr>
        <w:t xml:space="preserve"> child </w:t>
      </w:r>
      <w:r>
        <w:rPr>
          <w:rStyle w:val="token"/>
          <w:rFonts w:ascii="Consolas" w:hAnsi="Consolas" w:cs="Consolas"/>
          <w:color w:val="0077AA"/>
          <w:sz w:val="19"/>
          <w:szCs w:val="19"/>
        </w:rPr>
        <w:t>WHERE</w:t>
      </w:r>
      <w:r>
        <w:rPr>
          <w:rStyle w:val="HTML0"/>
          <w:rFonts w:ascii="Consolas" w:hAnsi="Consolas" w:cs="Consolas"/>
          <w:color w:val="000000"/>
          <w:sz w:val="19"/>
          <w:szCs w:val="19"/>
        </w:rPr>
        <w:t xml:space="preserve"> id </w:t>
      </w:r>
      <w:r>
        <w:rPr>
          <w:rStyle w:val="token"/>
          <w:rFonts w:ascii="Consolas" w:hAnsi="Consolas" w:cs="Consolas"/>
          <w:color w:val="A67F59"/>
          <w:sz w:val="19"/>
          <w:szCs w:val="19"/>
        </w:rPr>
        <w:t>&gt;</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100</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FOR</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UPDATE</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999999"/>
          <w:sz w:val="19"/>
          <w:szCs w:val="19"/>
        </w:rPr>
        <w:t>|</w:t>
      </w:r>
      <w:r>
        <w:rPr>
          <w:rStyle w:val="token"/>
          <w:rFonts w:ascii="Consolas" w:hAnsi="Consolas" w:cs="Consolas"/>
          <w:color w:val="555555"/>
          <w:sz w:val="19"/>
          <w:szCs w:val="19"/>
        </w:rPr>
        <w:t xml:space="preserve"> id  </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999999"/>
          <w:sz w:val="19"/>
          <w:szCs w:val="19"/>
        </w:rPr>
        <w:t>|</w:t>
      </w:r>
      <w:r>
        <w:rPr>
          <w:rStyle w:val="token"/>
          <w:rFonts w:ascii="Consolas" w:hAnsi="Consolas" w:cs="Consolas"/>
          <w:color w:val="555555"/>
          <w:sz w:val="19"/>
          <w:szCs w:val="19"/>
        </w:rPr>
        <w:t xml:space="preserve"> 102 </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token"/>
          <w:rFonts w:ascii="Consolas" w:hAnsi="Consolas" w:cs="Consolas"/>
          <w:color w:val="999999"/>
          <w:sz w:val="19"/>
          <w:szCs w:val="19"/>
        </w:rPr>
        <w:t>+-----+</w:t>
      </w:r>
    </w:p>
    <w:p w:rsidR="001A7847" w:rsidRDefault="007D395D">
      <w:pPr>
        <w:pStyle w:val="aa"/>
        <w:spacing w:before="0" w:beforeAutospacing="0" w:after="225" w:afterAutospacing="0"/>
        <w:textAlignment w:val="baseline"/>
        <w:rPr>
          <w:rFonts w:ascii="Arial" w:hAnsi="Arial" w:cs="Arial"/>
          <w:color w:val="555555"/>
          <w:sz w:val="21"/>
          <w:szCs w:val="21"/>
        </w:rPr>
      </w:pPr>
      <w:r>
        <w:rPr>
          <w:rFonts w:ascii="Arial" w:hAnsi="Arial" w:cs="Arial"/>
          <w:color w:val="555555"/>
          <w:sz w:val="21"/>
          <w:szCs w:val="21"/>
        </w:rPr>
        <w:t>客户端</w:t>
      </w:r>
      <w:r>
        <w:rPr>
          <w:rFonts w:ascii="Arial" w:hAnsi="Arial" w:cs="Arial"/>
          <w:color w:val="555555"/>
          <w:sz w:val="21"/>
          <w:szCs w:val="21"/>
        </w:rPr>
        <w:t>B</w:t>
      </w:r>
      <w:r>
        <w:rPr>
          <w:rFonts w:ascii="Arial" w:hAnsi="Arial" w:cs="Arial"/>
          <w:color w:val="555555"/>
          <w:sz w:val="21"/>
          <w:szCs w:val="21"/>
        </w:rPr>
        <w:t>开始一个事务以将记录插入间隙。该事务在等待获取独占锁时采用插入意图锁。</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token"/>
          <w:rFonts w:ascii="Consolas" w:hAnsi="Consolas" w:cs="Consolas"/>
          <w:color w:val="A67F59"/>
          <w:sz w:val="19"/>
          <w:szCs w:val="19"/>
        </w:rPr>
        <w:t>mysql&gt;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START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TRANSACTION</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token"/>
          <w:rFonts w:ascii="Consolas" w:hAnsi="Consolas" w:cs="Consolas"/>
          <w:color w:val="A67F59"/>
          <w:sz w:val="19"/>
          <w:szCs w:val="19"/>
        </w:rPr>
        <w:t>mysql&gt;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INSERT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INTO</w:t>
      </w:r>
      <w:r>
        <w:rPr>
          <w:rStyle w:val="HTML0"/>
          <w:rFonts w:ascii="Consolas" w:hAnsi="Consolas" w:cs="Consolas"/>
          <w:color w:val="000000"/>
          <w:sz w:val="19"/>
          <w:szCs w:val="19"/>
        </w:rPr>
        <w:t xml:space="preserve"> child </w:t>
      </w:r>
      <w:r>
        <w:rPr>
          <w:rStyle w:val="token"/>
          <w:rFonts w:ascii="Consolas" w:hAnsi="Consolas" w:cs="Consolas"/>
          <w:color w:val="999999"/>
          <w:sz w:val="19"/>
          <w:szCs w:val="19"/>
        </w:rPr>
        <w:t>(</w:t>
      </w:r>
      <w:r>
        <w:rPr>
          <w:rStyle w:val="HTML0"/>
          <w:rFonts w:ascii="Consolas" w:hAnsi="Consolas" w:cs="Consolas"/>
          <w:color w:val="000000"/>
          <w:sz w:val="19"/>
          <w:szCs w:val="19"/>
        </w:rPr>
        <w:t>id</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VALUES</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token"/>
          <w:rFonts w:ascii="Consolas" w:hAnsi="Consolas" w:cs="Consolas"/>
          <w:color w:val="990055"/>
          <w:sz w:val="19"/>
          <w:szCs w:val="19"/>
        </w:rPr>
        <w:t>101</w:t>
      </w:r>
      <w:r>
        <w:rPr>
          <w:rStyle w:val="token"/>
          <w:rFonts w:ascii="Consolas" w:hAnsi="Consolas" w:cs="Consolas"/>
          <w:color w:val="999999"/>
          <w:sz w:val="19"/>
          <w:szCs w:val="19"/>
        </w:rPr>
        <w:t>);</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插入意图锁的事务数据</w:t>
      </w:r>
      <w:hyperlink r:id="rId365" w:tooltip="13.7.5.15 SHOW ENGINE语法" w:history="1">
        <w:r>
          <w:rPr>
            <w:rStyle w:val="HTML0"/>
            <w:rFonts w:ascii="Courier New" w:hAnsi="Courier New" w:cs="Courier New"/>
            <w:color w:val="000000"/>
            <w:sz w:val="20"/>
            <w:szCs w:val="20"/>
            <w:u w:val="single"/>
          </w:rPr>
          <w:t>SHOW ENGINE INNODB STATUS</w:t>
        </w:r>
      </w:hyperlink>
      <w:r>
        <w:rPr>
          <w:rFonts w:ascii="Arial" w:hAnsi="Arial" w:cs="Arial"/>
          <w:color w:val="555555"/>
          <w:sz w:val="21"/>
          <w:szCs w:val="21"/>
        </w:rPr>
        <w:t>与</w:t>
      </w:r>
      <w:r>
        <w:rPr>
          <w:rFonts w:ascii="Arial" w:hAnsi="Arial" w:cs="Arial"/>
          <w:color w:val="555555"/>
          <w:sz w:val="21"/>
          <w:szCs w:val="21"/>
        </w:rPr>
        <w:t> </w:t>
      </w:r>
      <w:hyperlink r:id="rId366" w:tooltip="14.17.3 InnoDB标准监视器和锁定监视器输出" w:history="1">
        <w:r>
          <w:rPr>
            <w:rStyle w:val="af"/>
            <w:rFonts w:ascii="Arial" w:hAnsi="Arial" w:cs="Arial"/>
            <w:color w:val="0074A3"/>
            <w:sz w:val="21"/>
            <w:szCs w:val="21"/>
          </w:rPr>
          <w:t>InnoDB</w:t>
        </w:r>
        <w:r>
          <w:rPr>
            <w:rStyle w:val="af"/>
            <w:rFonts w:ascii="Arial" w:hAnsi="Arial" w:cs="Arial"/>
            <w:color w:val="0074A3"/>
            <w:sz w:val="21"/>
            <w:szCs w:val="21"/>
          </w:rPr>
          <w:t>监视器</w:t>
        </w:r>
      </w:hyperlink>
      <w:r>
        <w:rPr>
          <w:rFonts w:ascii="Arial" w:hAnsi="Arial" w:cs="Arial"/>
          <w:color w:val="555555"/>
          <w:sz w:val="21"/>
          <w:szCs w:val="21"/>
        </w:rPr>
        <w:t> </w:t>
      </w:r>
      <w:r>
        <w:rPr>
          <w:rFonts w:ascii="Arial" w:hAnsi="Arial" w:cs="Arial"/>
          <w:color w:val="555555"/>
          <w:sz w:val="21"/>
          <w:szCs w:val="21"/>
        </w:rPr>
        <w:t>输出中的以下内容类似</w:t>
      </w:r>
      <w:r>
        <w:rPr>
          <w:rFonts w:ascii="Arial" w:hAnsi="Arial" w:cs="Arial"/>
          <w:color w:val="555555"/>
          <w:sz w:val="21"/>
          <w:szCs w:val="21"/>
        </w:rPr>
        <w:t> </w:t>
      </w:r>
      <w:r>
        <w:rPr>
          <w:rFonts w:ascii="Arial" w:hAnsi="Arial" w:cs="Arial"/>
          <w:color w:val="555555"/>
          <w:sz w:val="21"/>
          <w:szCs w:val="21"/>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RECORD </w:t>
      </w:r>
      <w:r>
        <w:rPr>
          <w:rStyle w:val="token"/>
          <w:rFonts w:ascii="Consolas" w:hAnsi="Consolas" w:cs="Consolas"/>
          <w:color w:val="0077AA"/>
          <w:sz w:val="19"/>
          <w:szCs w:val="19"/>
        </w:rPr>
        <w:t>LOCKS</w:t>
      </w:r>
      <w:r>
        <w:rPr>
          <w:rStyle w:val="HTML0"/>
          <w:rFonts w:ascii="Consolas" w:hAnsi="Consolas" w:cs="Consolas"/>
          <w:color w:val="000000"/>
          <w:sz w:val="19"/>
          <w:szCs w:val="19"/>
        </w:rPr>
        <w:t xml:space="preserve"> space id </w:t>
      </w:r>
      <w:r>
        <w:rPr>
          <w:rStyle w:val="token"/>
          <w:rFonts w:ascii="Consolas" w:hAnsi="Consolas" w:cs="Consolas"/>
          <w:color w:val="990055"/>
          <w:sz w:val="19"/>
          <w:szCs w:val="19"/>
        </w:rPr>
        <w:t>31</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page</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no</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3</w:t>
      </w:r>
      <w:r>
        <w:rPr>
          <w:rStyle w:val="HTML0"/>
          <w:rFonts w:ascii="Consolas" w:hAnsi="Consolas" w:cs="Consolas"/>
          <w:color w:val="000000"/>
          <w:sz w:val="19"/>
          <w:szCs w:val="19"/>
        </w:rPr>
        <w:t xml:space="preserve"> n bits </w:t>
      </w:r>
      <w:r>
        <w:rPr>
          <w:rStyle w:val="token"/>
          <w:rFonts w:ascii="Consolas" w:hAnsi="Consolas" w:cs="Consolas"/>
          <w:color w:val="990055"/>
          <w:sz w:val="19"/>
          <w:szCs w:val="19"/>
        </w:rPr>
        <w:t>72</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index</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token"/>
          <w:rFonts w:ascii="Consolas" w:hAnsi="Consolas" w:cs="Consolas"/>
          <w:color w:val="0077AA"/>
          <w:sz w:val="19"/>
          <w:szCs w:val="19"/>
        </w:rPr>
        <w:t>PRIMARY</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of</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table</w:t>
      </w:r>
      <w:r>
        <w:rPr>
          <w:rStyle w:val="HTML0"/>
          <w:rFonts w:ascii="Consolas" w:hAnsi="Consolas" w:cs="Consolas"/>
          <w:color w:val="000000"/>
          <w:sz w:val="19"/>
          <w:szCs w:val="19"/>
        </w:rPr>
        <w:t xml:space="preserve"> </w:t>
      </w:r>
      <w:r>
        <w:rPr>
          <w:rStyle w:val="token"/>
          <w:rFonts w:ascii="Consolas" w:hAnsi="Consolas" w:cs="Consolas"/>
          <w:color w:val="999999"/>
          <w:sz w:val="19"/>
          <w:szCs w:val="19"/>
        </w:rPr>
        <w:t>`</w:t>
      </w:r>
      <w:r>
        <w:rPr>
          <w:rStyle w:val="HTML0"/>
          <w:rFonts w:ascii="Consolas" w:hAnsi="Consolas" w:cs="Consolas"/>
          <w:color w:val="000000"/>
          <w:sz w:val="19"/>
          <w:szCs w:val="19"/>
        </w:rPr>
        <w:t>test</w:t>
      </w:r>
      <w:r>
        <w:rPr>
          <w:rStyle w:val="token"/>
          <w:rFonts w:ascii="Consolas" w:hAnsi="Consolas" w:cs="Consolas"/>
          <w:color w:val="999999"/>
          <w:sz w:val="19"/>
          <w:szCs w:val="19"/>
        </w:rPr>
        <w:t>`.`</w:t>
      </w:r>
      <w:r>
        <w:rPr>
          <w:rStyle w:val="HTML0"/>
          <w:rFonts w:ascii="Consolas" w:hAnsi="Consolas" w:cs="Consolas"/>
          <w:color w:val="000000"/>
          <w:sz w:val="19"/>
          <w:szCs w:val="19"/>
        </w:rPr>
        <w:t>child</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trx id </w:t>
      </w:r>
      <w:r>
        <w:rPr>
          <w:rStyle w:val="token"/>
          <w:rFonts w:ascii="Consolas" w:hAnsi="Consolas" w:cs="Consolas"/>
          <w:color w:val="990055"/>
          <w:sz w:val="19"/>
          <w:szCs w:val="19"/>
        </w:rPr>
        <w:t>8731</w:t>
      </w:r>
      <w:r>
        <w:rPr>
          <w:rStyle w:val="HTML0"/>
          <w:rFonts w:ascii="Consolas" w:hAnsi="Consolas" w:cs="Consolas"/>
          <w:color w:val="000000"/>
          <w:sz w:val="19"/>
          <w:szCs w:val="19"/>
        </w:rPr>
        <w:t xml:space="preserve"> lock_mode X </w:t>
      </w:r>
      <w:r>
        <w:rPr>
          <w:rStyle w:val="token"/>
          <w:rFonts w:ascii="Consolas" w:hAnsi="Consolas" w:cs="Consolas"/>
          <w:color w:val="0077AA"/>
          <w:sz w:val="19"/>
          <w:szCs w:val="19"/>
        </w:rPr>
        <w:t>locks</w:t>
      </w:r>
      <w:r>
        <w:rPr>
          <w:rStyle w:val="HTML0"/>
          <w:rFonts w:ascii="Consolas" w:hAnsi="Consolas" w:cs="Consolas"/>
          <w:color w:val="000000"/>
          <w:sz w:val="19"/>
          <w:szCs w:val="19"/>
        </w:rPr>
        <w:t xml:space="preserve"> gap </w:t>
      </w:r>
      <w:r>
        <w:rPr>
          <w:rStyle w:val="token"/>
          <w:rFonts w:ascii="Consolas" w:hAnsi="Consolas" w:cs="Consolas"/>
          <w:color w:val="0077AA"/>
          <w:sz w:val="19"/>
          <w:szCs w:val="19"/>
        </w:rPr>
        <w:t>before</w:t>
      </w:r>
      <w:r>
        <w:rPr>
          <w:rStyle w:val="HTML0"/>
          <w:rFonts w:ascii="Consolas" w:hAnsi="Consolas" w:cs="Consolas"/>
          <w:color w:val="000000"/>
          <w:sz w:val="19"/>
          <w:szCs w:val="19"/>
        </w:rPr>
        <w:t xml:space="preserve"> rec </w:t>
      </w:r>
      <w:r>
        <w:rPr>
          <w:rStyle w:val="token"/>
          <w:rFonts w:ascii="Consolas" w:hAnsi="Consolas" w:cs="Consolas"/>
          <w:color w:val="0077AA"/>
          <w:sz w:val="19"/>
          <w:szCs w:val="19"/>
        </w:rPr>
        <w:t>insert</w:t>
      </w:r>
      <w:r>
        <w:rPr>
          <w:rStyle w:val="HTML0"/>
          <w:rFonts w:ascii="Consolas" w:hAnsi="Consolas" w:cs="Consolas"/>
          <w:color w:val="000000"/>
          <w:sz w:val="19"/>
          <w:szCs w:val="19"/>
        </w:rPr>
        <w:t xml:space="preserve"> intention waiting</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Record </w:t>
      </w:r>
      <w:r>
        <w:rPr>
          <w:rStyle w:val="token"/>
          <w:rFonts w:ascii="Consolas" w:hAnsi="Consolas" w:cs="Consolas"/>
          <w:color w:val="0077AA"/>
          <w:sz w:val="19"/>
          <w:szCs w:val="19"/>
        </w:rPr>
        <w:t>lock</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heap </w:t>
      </w:r>
      <w:r>
        <w:rPr>
          <w:rStyle w:val="token"/>
          <w:rFonts w:ascii="Consolas" w:hAnsi="Consolas" w:cs="Consolas"/>
          <w:color w:val="0077AA"/>
          <w:sz w:val="19"/>
          <w:szCs w:val="19"/>
        </w:rPr>
        <w:t>no</w:t>
      </w:r>
      <w:r>
        <w:rPr>
          <w:rStyle w:val="HTML0"/>
          <w:rFonts w:ascii="Consolas" w:hAnsi="Consolas" w:cs="Consolas"/>
          <w:color w:val="000000"/>
          <w:sz w:val="19"/>
          <w:szCs w:val="19"/>
        </w:rPr>
        <w:t xml:space="preserve"> </w:t>
      </w:r>
      <w:r>
        <w:rPr>
          <w:rStyle w:val="token"/>
          <w:rFonts w:ascii="Consolas" w:hAnsi="Consolas" w:cs="Consolas"/>
          <w:color w:val="990055"/>
          <w:sz w:val="19"/>
          <w:szCs w:val="19"/>
        </w:rPr>
        <w:t>3</w:t>
      </w:r>
      <w:r>
        <w:rPr>
          <w:rStyle w:val="HTML0"/>
          <w:rFonts w:ascii="Consolas" w:hAnsi="Consolas" w:cs="Consolas"/>
          <w:color w:val="000000"/>
          <w:sz w:val="19"/>
          <w:szCs w:val="19"/>
        </w:rPr>
        <w:t xml:space="preserve"> PHYSICAL RECORD: n_fields </w:t>
      </w:r>
      <w:r>
        <w:rPr>
          <w:rStyle w:val="token"/>
          <w:rFonts w:ascii="Consolas" w:hAnsi="Consolas" w:cs="Consolas"/>
          <w:color w:val="990055"/>
          <w:sz w:val="19"/>
          <w:szCs w:val="19"/>
        </w:rPr>
        <w:t>3</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compact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format</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info bits </w:t>
      </w:r>
      <w:r>
        <w:rPr>
          <w:rStyle w:val="token"/>
          <w:rFonts w:ascii="Consolas" w:hAnsi="Consolas" w:cs="Consolas"/>
          <w:color w:val="990055"/>
          <w:sz w:val="19"/>
          <w:szCs w:val="19"/>
        </w:rPr>
        <w:t>0</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0</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4</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w:t>
      </w:r>
      <w:r>
        <w:rPr>
          <w:rStyle w:val="token"/>
          <w:rFonts w:ascii="Consolas" w:hAnsi="Consolas" w:cs="Consolas"/>
          <w:color w:val="990055"/>
          <w:sz w:val="19"/>
          <w:szCs w:val="19"/>
        </w:rPr>
        <w:t>80000066</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f</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Style w:val="HTML0"/>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1</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6</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w:t>
      </w:r>
      <w:r>
        <w:rPr>
          <w:rStyle w:val="token"/>
          <w:rFonts w:ascii="Consolas" w:hAnsi="Consolas" w:cs="Consolas"/>
          <w:color w:val="990055"/>
          <w:sz w:val="19"/>
          <w:szCs w:val="19"/>
        </w:rPr>
        <w:t>000000002215</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 </w:t>
      </w:r>
      <w:r>
        <w:rPr>
          <w:rStyle w:val="token"/>
          <w:rFonts w:ascii="Consolas" w:hAnsi="Consolas" w:cs="Consolas"/>
          <w:color w:val="999999"/>
          <w:sz w:val="19"/>
          <w:szCs w:val="19"/>
        </w:rPr>
        <w:t>;;</w:t>
      </w:r>
    </w:p>
    <w:p w:rsidR="001A7847" w:rsidRDefault="007D395D">
      <w:pPr>
        <w:pStyle w:val="HTML"/>
        <w:pBdr>
          <w:top w:val="single" w:sz="6" w:space="0" w:color="D9D9D9"/>
          <w:left w:val="single" w:sz="6" w:space="31" w:color="D9D9D9"/>
          <w:bottom w:val="single" w:sz="6" w:space="0" w:color="D9D9D9"/>
          <w:right w:val="single" w:sz="6" w:space="12" w:color="D9D9D9"/>
        </w:pBdr>
        <w:shd w:val="clear" w:color="auto" w:fill="F8F8F8"/>
        <w:ind w:left="300" w:right="300"/>
        <w:textAlignment w:val="baseline"/>
        <w:rPr>
          <w:rFonts w:ascii="Consolas" w:hAnsi="Consolas" w:cs="Consolas"/>
          <w:color w:val="000000"/>
          <w:sz w:val="19"/>
          <w:szCs w:val="19"/>
        </w:rPr>
      </w:pPr>
      <w:r>
        <w:rPr>
          <w:rStyle w:val="HTML0"/>
          <w:rFonts w:ascii="Consolas" w:hAnsi="Consolas" w:cs="Consolas"/>
          <w:color w:val="000000"/>
          <w:sz w:val="19"/>
          <w:szCs w:val="19"/>
        </w:rPr>
        <w:t xml:space="preserve"> </w:t>
      </w:r>
      <w:r>
        <w:rPr>
          <w:rStyle w:val="token"/>
          <w:rFonts w:ascii="Consolas" w:hAnsi="Consolas" w:cs="Consolas"/>
          <w:color w:val="990055"/>
          <w:sz w:val="19"/>
          <w:szCs w:val="19"/>
        </w:rPr>
        <w:t>2</w:t>
      </w:r>
      <w:r>
        <w:rPr>
          <w:rStyle w:val="HTML0"/>
          <w:rFonts w:ascii="Consolas" w:hAnsi="Consolas" w:cs="Consolas"/>
          <w:color w:val="000000"/>
          <w:sz w:val="19"/>
          <w:szCs w:val="19"/>
        </w:rPr>
        <w:t xml:space="preserve">: len </w:t>
      </w:r>
      <w:r>
        <w:rPr>
          <w:rStyle w:val="token"/>
          <w:rFonts w:ascii="Consolas" w:hAnsi="Consolas" w:cs="Consolas"/>
          <w:color w:val="990055"/>
          <w:sz w:val="19"/>
          <w:szCs w:val="19"/>
        </w:rPr>
        <w:t>7</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hex </w:t>
      </w:r>
      <w:r>
        <w:rPr>
          <w:rStyle w:val="token"/>
          <w:rFonts w:ascii="Consolas" w:hAnsi="Consolas" w:cs="Consolas"/>
          <w:color w:val="990055"/>
          <w:sz w:val="19"/>
          <w:szCs w:val="19"/>
        </w:rPr>
        <w:t>9000000172011c</w:t>
      </w:r>
      <w:r>
        <w:rPr>
          <w:rStyle w:val="token"/>
          <w:rFonts w:ascii="Consolas" w:hAnsi="Consolas" w:cs="Consolas"/>
          <w:color w:val="999999"/>
          <w:sz w:val="19"/>
          <w:szCs w:val="19"/>
        </w:rPr>
        <w:t>;</w:t>
      </w:r>
      <w:r>
        <w:rPr>
          <w:rStyle w:val="HTML0"/>
          <w:rFonts w:ascii="Consolas" w:hAnsi="Consolas" w:cs="Consolas"/>
          <w:color w:val="000000"/>
          <w:sz w:val="19"/>
          <w:szCs w:val="19"/>
        </w:rPr>
        <w:t xml:space="preserve"> </w:t>
      </w:r>
      <w:r>
        <w:rPr>
          <w:rStyle w:val="token"/>
          <w:rFonts w:ascii="Consolas" w:hAnsi="Consolas" w:cs="Consolas"/>
          <w:color w:val="0077AA"/>
          <w:sz w:val="19"/>
          <w:szCs w:val="19"/>
        </w:rPr>
        <w:t>asc</w:t>
      </w:r>
      <w:r>
        <w:rPr>
          <w:rStyle w:val="HTML0"/>
          <w:rFonts w:ascii="Consolas" w:hAnsi="Consolas" w:cs="Consolas"/>
          <w:color w:val="000000"/>
          <w:sz w:val="19"/>
          <w:szCs w:val="19"/>
        </w:rPr>
        <w:t xml:space="preserve">     r  </w:t>
      </w:r>
      <w:r>
        <w:rPr>
          <w:rStyle w:val="token"/>
          <w:rFonts w:ascii="Consolas" w:hAnsi="Consolas" w:cs="Consolas"/>
          <w:color w:val="999999"/>
          <w:sz w:val="19"/>
          <w:szCs w:val="19"/>
        </w:rPr>
        <w:t>;;...</w:t>
      </w:r>
    </w:p>
    <w:p w:rsidR="001A7847" w:rsidRDefault="007D395D">
      <w:pPr>
        <w:pStyle w:val="7"/>
      </w:pPr>
      <w:bookmarkStart w:id="22" w:name="innodb-auto-inc-locks"/>
      <w:bookmarkEnd w:id="22"/>
      <w:r>
        <w:t>AUTO-INC</w:t>
      </w:r>
      <w:r>
        <w:t>锁定</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一个</w:t>
      </w:r>
      <w:r>
        <w:rPr>
          <w:rStyle w:val="HTML0"/>
          <w:rFonts w:ascii="Courier New" w:hAnsi="Courier New" w:cs="Courier New"/>
          <w:color w:val="000000"/>
          <w:sz w:val="20"/>
          <w:szCs w:val="20"/>
        </w:rPr>
        <w:t>AUTO-INC</w:t>
      </w:r>
      <w:r>
        <w:rPr>
          <w:rFonts w:ascii="Arial" w:hAnsi="Arial" w:cs="Arial"/>
          <w:color w:val="555555"/>
          <w:sz w:val="21"/>
          <w:szCs w:val="21"/>
        </w:rPr>
        <w:t>锁是通过交易将与表中取得一个特殊的表级锁</w:t>
      </w:r>
      <w:r>
        <w:rPr>
          <w:rFonts w:ascii="Arial" w:hAnsi="Arial" w:cs="Arial"/>
          <w:color w:val="555555"/>
          <w:sz w:val="21"/>
          <w:szCs w:val="21"/>
        </w:rPr>
        <w:t> </w:t>
      </w:r>
      <w:r>
        <w:rPr>
          <w:rStyle w:val="HTML0"/>
          <w:rFonts w:ascii="Courier New" w:hAnsi="Courier New" w:cs="Courier New"/>
          <w:color w:val="000000"/>
          <w:sz w:val="20"/>
          <w:szCs w:val="20"/>
        </w:rPr>
        <w:t>AUTO_INCREMENT</w:t>
      </w:r>
      <w:r>
        <w:rPr>
          <w:rFonts w:ascii="Arial" w:hAnsi="Arial" w:cs="Arial"/>
          <w:color w:val="555555"/>
          <w:sz w:val="21"/>
          <w:szCs w:val="21"/>
        </w:rPr>
        <w:t>列。在最简单的情况下，如果一个事务正在向表中插入值，则任何其他事务必须等待对该表执行自己的插入，以便第一个事务插入的行接收连续的主键值。</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该</w:t>
      </w:r>
      <w:hyperlink r:id="rId367" w:anchor="sysvar_innodb_autoinc_lock_mode" w:history="1">
        <w:r>
          <w:rPr>
            <w:rStyle w:val="HTML0"/>
            <w:rFonts w:ascii="Courier New" w:hAnsi="Courier New" w:cs="Courier New"/>
            <w:color w:val="000000"/>
            <w:sz w:val="20"/>
            <w:szCs w:val="20"/>
            <w:u w:val="single"/>
          </w:rPr>
          <w:t>innodb_autoinc_lock_mode</w:t>
        </w:r>
      </w:hyperlink>
      <w:r>
        <w:rPr>
          <w:rFonts w:ascii="Arial" w:hAnsi="Arial" w:cs="Arial"/>
          <w:color w:val="555555"/>
          <w:sz w:val="21"/>
          <w:szCs w:val="21"/>
        </w:rPr>
        <w:t> </w:t>
      </w:r>
      <w:r>
        <w:rPr>
          <w:rFonts w:ascii="Arial" w:hAnsi="Arial" w:cs="Arial"/>
          <w:color w:val="555555"/>
          <w:sz w:val="21"/>
          <w:szCs w:val="21"/>
        </w:rPr>
        <w:t>配置选项控制用于自动增加锁定的算法。它允许您选择如何在可预测的自动增量值序列和插入操作的最大并发之间进行权衡。</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有关更多信息，请参见</w:t>
      </w:r>
      <w:r>
        <w:rPr>
          <w:rFonts w:ascii="Arial" w:hAnsi="Arial" w:cs="Arial"/>
          <w:color w:val="555555"/>
          <w:sz w:val="21"/>
          <w:szCs w:val="21"/>
        </w:rPr>
        <w:t> </w:t>
      </w:r>
      <w:hyperlink r:id="rId368" w:tooltip="14.8.1.5 InnoDB中的AUTO_INCREMENT处理" w:history="1">
        <w:r>
          <w:rPr>
            <w:rStyle w:val="af"/>
            <w:rFonts w:ascii="Arial" w:hAnsi="Arial" w:cs="Arial"/>
            <w:color w:val="0074A3"/>
            <w:sz w:val="21"/>
            <w:szCs w:val="21"/>
          </w:rPr>
          <w:t>第</w:t>
        </w:r>
        <w:r>
          <w:rPr>
            <w:rStyle w:val="af"/>
            <w:rFonts w:ascii="Arial" w:hAnsi="Arial" w:cs="Arial"/>
            <w:color w:val="0074A3"/>
            <w:sz w:val="21"/>
            <w:szCs w:val="21"/>
          </w:rPr>
          <w:t>14.8.1.5</w:t>
        </w:r>
        <w:r>
          <w:rPr>
            <w:rStyle w:val="af"/>
            <w:rFonts w:ascii="Arial" w:hAnsi="Arial" w:cs="Arial"/>
            <w:color w:val="0074A3"/>
            <w:sz w:val="21"/>
            <w:szCs w:val="21"/>
          </w:rPr>
          <w:t>节</w:t>
        </w:r>
        <w:r>
          <w:rPr>
            <w:rStyle w:val="af"/>
            <w:rFonts w:ascii="Arial" w:hAnsi="Arial" w:cs="Arial"/>
            <w:color w:val="0074A3"/>
            <w:sz w:val="21"/>
            <w:szCs w:val="21"/>
          </w:rPr>
          <w:t>“InnoDB</w:t>
        </w:r>
        <w:r>
          <w:rPr>
            <w:rStyle w:val="af"/>
            <w:rFonts w:ascii="Arial" w:hAnsi="Arial" w:cs="Arial"/>
            <w:color w:val="0074A3"/>
            <w:sz w:val="21"/>
            <w:szCs w:val="21"/>
          </w:rPr>
          <w:t>中的</w:t>
        </w:r>
        <w:r>
          <w:rPr>
            <w:rStyle w:val="af"/>
            <w:rFonts w:ascii="Arial" w:hAnsi="Arial" w:cs="Arial"/>
            <w:color w:val="0074A3"/>
            <w:sz w:val="21"/>
            <w:szCs w:val="21"/>
          </w:rPr>
          <w:t>AUTO_INCREMENT</w:t>
        </w:r>
        <w:r>
          <w:rPr>
            <w:rStyle w:val="af"/>
            <w:rFonts w:ascii="Arial" w:hAnsi="Arial" w:cs="Arial"/>
            <w:color w:val="0074A3"/>
            <w:sz w:val="21"/>
            <w:szCs w:val="21"/>
          </w:rPr>
          <w:t>处理</w:t>
        </w:r>
        <w:r>
          <w:rPr>
            <w:rStyle w:val="af"/>
            <w:rFonts w:ascii="Arial" w:hAnsi="Arial" w:cs="Arial"/>
            <w:color w:val="0074A3"/>
            <w:sz w:val="21"/>
            <w:szCs w:val="21"/>
          </w:rPr>
          <w:t>”</w:t>
        </w:r>
      </w:hyperlink>
      <w:r>
        <w:rPr>
          <w:rFonts w:ascii="Arial" w:hAnsi="Arial" w:cs="Arial"/>
          <w:color w:val="555555"/>
          <w:sz w:val="21"/>
          <w:szCs w:val="21"/>
        </w:rPr>
        <w:t>。</w:t>
      </w:r>
    </w:p>
    <w:p w:rsidR="001A7847" w:rsidRDefault="007D395D">
      <w:pPr>
        <w:pStyle w:val="7"/>
      </w:pPr>
      <w:bookmarkStart w:id="23" w:name="innodb-predicate-locks"/>
      <w:bookmarkEnd w:id="23"/>
      <w:r>
        <w:t>空间索引的谓词锁</w:t>
      </w:r>
    </w:p>
    <w:p w:rsidR="001A7847" w:rsidRDefault="007D395D">
      <w:pPr>
        <w:pStyle w:val="aa"/>
        <w:spacing w:before="0" w:beforeAutospacing="0" w:after="0" w:afterAutospacing="0"/>
        <w:textAlignment w:val="baseline"/>
        <w:rPr>
          <w:rFonts w:ascii="Arial" w:hAnsi="Arial" w:cs="Arial"/>
          <w:color w:val="555555"/>
          <w:sz w:val="21"/>
          <w:szCs w:val="21"/>
        </w:rPr>
      </w:pPr>
      <w:bookmarkStart w:id="24" w:name="idm139876133547184"/>
      <w:bookmarkStart w:id="25" w:name="idm139876133546144"/>
      <w:bookmarkEnd w:id="24"/>
      <w:bookmarkEnd w:id="25"/>
      <w:r>
        <w:rPr>
          <w:rStyle w:val="HTML0"/>
          <w:rFonts w:ascii="Courier New" w:hAnsi="Courier New" w:cs="Courier New"/>
          <w:color w:val="000000"/>
          <w:sz w:val="20"/>
          <w:szCs w:val="20"/>
        </w:rPr>
        <w:t>InnoDB</w:t>
      </w:r>
      <w:r>
        <w:rPr>
          <w:rFonts w:ascii="Arial" w:hAnsi="Arial" w:cs="Arial"/>
          <w:color w:val="555555"/>
          <w:sz w:val="21"/>
          <w:szCs w:val="21"/>
        </w:rPr>
        <w:t>支持</w:t>
      </w:r>
      <w:r>
        <w:rPr>
          <w:rStyle w:val="HTML0"/>
          <w:rFonts w:ascii="Courier New" w:hAnsi="Courier New" w:cs="Courier New"/>
          <w:color w:val="000000"/>
          <w:sz w:val="20"/>
          <w:szCs w:val="20"/>
        </w:rPr>
        <w:t>SPATIAL</w:t>
      </w:r>
      <w:r>
        <w:rPr>
          <w:rFonts w:ascii="Arial" w:hAnsi="Arial" w:cs="Arial"/>
          <w:color w:val="555555"/>
          <w:sz w:val="21"/>
          <w:szCs w:val="21"/>
        </w:rPr>
        <w:t> </w:t>
      </w:r>
      <w:r>
        <w:rPr>
          <w:rFonts w:ascii="Arial" w:hAnsi="Arial" w:cs="Arial"/>
          <w:color w:val="555555"/>
          <w:sz w:val="21"/>
          <w:szCs w:val="21"/>
        </w:rPr>
        <w:t>对包含空间列的列进行索引（请参见</w:t>
      </w:r>
      <w:r>
        <w:rPr>
          <w:rFonts w:ascii="Arial" w:hAnsi="Arial" w:cs="Arial"/>
          <w:color w:val="555555"/>
          <w:sz w:val="21"/>
          <w:szCs w:val="21"/>
        </w:rPr>
        <w:t> </w:t>
      </w:r>
      <w:hyperlink r:id="rId369" w:tooltip="11.5.8优化空间分析" w:history="1">
        <w:r>
          <w:rPr>
            <w:rStyle w:val="af"/>
            <w:rFonts w:ascii="Arial" w:hAnsi="Arial" w:cs="Arial"/>
            <w:color w:val="0074A3"/>
            <w:sz w:val="21"/>
            <w:szCs w:val="21"/>
          </w:rPr>
          <w:t>第</w:t>
        </w:r>
        <w:r>
          <w:rPr>
            <w:rStyle w:val="af"/>
            <w:rFonts w:ascii="Arial" w:hAnsi="Arial" w:cs="Arial"/>
            <w:color w:val="0074A3"/>
            <w:sz w:val="21"/>
            <w:szCs w:val="21"/>
          </w:rPr>
          <w:t>11.5.8</w:t>
        </w:r>
        <w:r>
          <w:rPr>
            <w:rStyle w:val="af"/>
            <w:rFonts w:ascii="Arial" w:hAnsi="Arial" w:cs="Arial"/>
            <w:color w:val="0074A3"/>
            <w:sz w:val="21"/>
            <w:szCs w:val="21"/>
          </w:rPr>
          <w:t>节</w:t>
        </w:r>
        <w:r>
          <w:rPr>
            <w:rStyle w:val="af"/>
            <w:rFonts w:ascii="Arial" w:hAnsi="Arial" w:cs="Arial"/>
            <w:color w:val="0074A3"/>
            <w:sz w:val="21"/>
            <w:szCs w:val="21"/>
          </w:rPr>
          <w:t>“</w:t>
        </w:r>
        <w:r>
          <w:rPr>
            <w:rStyle w:val="af"/>
            <w:rFonts w:ascii="Arial" w:hAnsi="Arial" w:cs="Arial"/>
            <w:color w:val="0074A3"/>
            <w:sz w:val="21"/>
            <w:szCs w:val="21"/>
          </w:rPr>
          <w:t>优化空间分析</w:t>
        </w:r>
        <w:r>
          <w:rPr>
            <w:rStyle w:val="af"/>
            <w:rFonts w:ascii="Arial" w:hAnsi="Arial" w:cs="Arial"/>
            <w:color w:val="0074A3"/>
            <w:sz w:val="21"/>
            <w:szCs w:val="21"/>
          </w:rPr>
          <w:t>”</w:t>
        </w:r>
      </w:hyperlink>
      <w:r>
        <w:rPr>
          <w:rFonts w:ascii="Arial" w:hAnsi="Arial" w:cs="Arial"/>
          <w:color w:val="555555"/>
          <w:sz w:val="21"/>
          <w:szCs w:val="21"/>
        </w:rPr>
        <w:t>）。</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要处理涉及</w:t>
      </w:r>
      <w:r>
        <w:rPr>
          <w:rStyle w:val="HTML0"/>
          <w:rFonts w:ascii="Courier New" w:hAnsi="Courier New" w:cs="Courier New"/>
          <w:color w:val="000000"/>
          <w:sz w:val="20"/>
          <w:szCs w:val="20"/>
        </w:rPr>
        <w:t>SPATIAL</w:t>
      </w:r>
      <w:r>
        <w:rPr>
          <w:rFonts w:ascii="Arial" w:hAnsi="Arial" w:cs="Arial"/>
          <w:color w:val="555555"/>
          <w:sz w:val="21"/>
          <w:szCs w:val="21"/>
        </w:rPr>
        <w:t>索引的操作的锁定</w:t>
      </w:r>
      <w:r>
        <w:rPr>
          <w:rFonts w:ascii="Arial" w:hAnsi="Arial" w:cs="Arial"/>
          <w:color w:val="555555"/>
          <w:sz w:val="21"/>
          <w:szCs w:val="21"/>
        </w:rPr>
        <w:t> </w:t>
      </w:r>
      <w:r>
        <w:rPr>
          <w:rFonts w:ascii="Arial" w:hAnsi="Arial" w:cs="Arial"/>
          <w:color w:val="555555"/>
          <w:sz w:val="21"/>
          <w:szCs w:val="21"/>
        </w:rPr>
        <w:t>，下一键锁定不能很好地支持</w:t>
      </w:r>
      <w:hyperlink r:id="rId370" w:anchor="isolevel_repeatable-read" w:history="1">
        <w:r>
          <w:rPr>
            <w:rStyle w:val="HTML0"/>
            <w:rFonts w:ascii="Courier New" w:hAnsi="Courier New" w:cs="Courier New"/>
            <w:color w:val="000000"/>
            <w:sz w:val="20"/>
            <w:szCs w:val="20"/>
            <w:u w:val="single"/>
          </w:rPr>
          <w:t>REPEATABLE READ</w:t>
        </w:r>
      </w:hyperlink>
      <w:r>
        <w:rPr>
          <w:rFonts w:ascii="Arial" w:hAnsi="Arial" w:cs="Arial"/>
          <w:color w:val="555555"/>
          <w:sz w:val="21"/>
          <w:szCs w:val="21"/>
        </w:rPr>
        <w:t>或</w:t>
      </w:r>
      <w:r>
        <w:rPr>
          <w:rFonts w:ascii="Arial" w:hAnsi="Arial" w:cs="Arial"/>
          <w:color w:val="555555"/>
          <w:sz w:val="21"/>
          <w:szCs w:val="21"/>
        </w:rPr>
        <w:t> </w:t>
      </w:r>
      <w:hyperlink r:id="rId371" w:anchor="isolevel_serializable" w:history="1">
        <w:r>
          <w:rPr>
            <w:rStyle w:val="HTML0"/>
            <w:rFonts w:ascii="Courier New" w:hAnsi="Courier New" w:cs="Courier New"/>
            <w:color w:val="000000"/>
            <w:sz w:val="20"/>
            <w:szCs w:val="20"/>
            <w:u w:val="single"/>
          </w:rPr>
          <w:t>SERIALIZABLE</w:t>
        </w:r>
      </w:hyperlink>
      <w:r>
        <w:rPr>
          <w:rFonts w:ascii="Arial" w:hAnsi="Arial" w:cs="Arial"/>
          <w:color w:val="555555"/>
          <w:sz w:val="21"/>
          <w:szCs w:val="21"/>
        </w:rPr>
        <w:t>事务隔离级别。在多维数据中没有绝对排序概念，因此不清楚哪个是</w:t>
      </w:r>
      <w:r>
        <w:rPr>
          <w:rFonts w:ascii="Arial" w:hAnsi="Arial" w:cs="Arial"/>
          <w:color w:val="555555"/>
          <w:sz w:val="21"/>
          <w:szCs w:val="21"/>
        </w:rPr>
        <w:t> </w:t>
      </w:r>
      <w:r>
        <w:rPr>
          <w:rStyle w:val="11"/>
          <w:rFonts w:ascii="inherit" w:hAnsi="inherit" w:cs="Arial"/>
          <w:color w:val="555555"/>
          <w:sz w:val="21"/>
          <w:szCs w:val="21"/>
        </w:rPr>
        <w:t>“ </w:t>
      </w:r>
      <w:r>
        <w:rPr>
          <w:rStyle w:val="11"/>
          <w:rFonts w:ascii="inherit" w:hAnsi="inherit" w:cs="Arial"/>
          <w:color w:val="555555"/>
          <w:sz w:val="21"/>
          <w:szCs w:val="21"/>
        </w:rPr>
        <w:t>下一个</w:t>
      </w:r>
      <w:r>
        <w:rPr>
          <w:rStyle w:val="11"/>
          <w:rFonts w:ascii="inherit" w:hAnsi="inherit" w:cs="Arial"/>
          <w:color w:val="555555"/>
          <w:sz w:val="21"/>
          <w:szCs w:val="21"/>
        </w:rPr>
        <w:t> ”</w:t>
      </w:r>
      <w:r>
        <w:rPr>
          <w:rFonts w:ascii="Arial" w:hAnsi="Arial" w:cs="Arial"/>
          <w:color w:val="555555"/>
          <w:sz w:val="21"/>
          <w:szCs w:val="21"/>
        </w:rPr>
        <w:t>密钥。</w:t>
      </w:r>
    </w:p>
    <w:p w:rsidR="001A7847" w:rsidRDefault="007D395D">
      <w:pPr>
        <w:pStyle w:val="aa"/>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lastRenderedPageBreak/>
        <w:t>要为具有</w:t>
      </w:r>
      <w:r>
        <w:rPr>
          <w:rStyle w:val="HTML0"/>
          <w:rFonts w:ascii="Courier New" w:hAnsi="Courier New" w:cs="Courier New"/>
          <w:color w:val="000000"/>
          <w:sz w:val="20"/>
          <w:szCs w:val="20"/>
        </w:rPr>
        <w:t>SPATIAL</w:t>
      </w:r>
      <w:r>
        <w:rPr>
          <w:rFonts w:ascii="Arial" w:hAnsi="Arial" w:cs="Arial"/>
          <w:color w:val="555555"/>
          <w:sz w:val="21"/>
          <w:szCs w:val="21"/>
        </w:rPr>
        <w:t>索引的表启用隔离级别</w:t>
      </w:r>
      <w:r>
        <w:rPr>
          <w:rFonts w:ascii="Arial" w:hAnsi="Arial" w:cs="Arial"/>
          <w:color w:val="555555"/>
          <w:sz w:val="21"/>
          <w:szCs w:val="21"/>
        </w:rPr>
        <w:t> </w:t>
      </w:r>
      <w:r>
        <w:rPr>
          <w:rFonts w:ascii="Arial" w:hAnsi="Arial" w:cs="Arial"/>
          <w:color w:val="555555"/>
          <w:sz w:val="21"/>
          <w:szCs w:val="21"/>
        </w:rPr>
        <w:t>，请</w:t>
      </w:r>
      <w:r>
        <w:rPr>
          <w:rStyle w:val="HTML0"/>
          <w:rFonts w:ascii="Courier New" w:hAnsi="Courier New" w:cs="Courier New"/>
          <w:color w:val="000000"/>
          <w:sz w:val="20"/>
          <w:szCs w:val="20"/>
        </w:rPr>
        <w:t>InnoDB</w:t>
      </w:r>
      <w:r>
        <w:rPr>
          <w:rFonts w:ascii="Arial" w:hAnsi="Arial" w:cs="Arial"/>
          <w:color w:val="555555"/>
          <w:sz w:val="21"/>
          <w:szCs w:val="21"/>
        </w:rPr>
        <w:t> </w:t>
      </w:r>
      <w:r>
        <w:rPr>
          <w:rFonts w:ascii="Arial" w:hAnsi="Arial" w:cs="Arial"/>
          <w:color w:val="555555"/>
          <w:sz w:val="21"/>
          <w:szCs w:val="21"/>
        </w:rPr>
        <w:t>使用谓词锁。甲</w:t>
      </w:r>
      <w:r>
        <w:rPr>
          <w:rStyle w:val="HTML0"/>
          <w:rFonts w:ascii="Courier New" w:hAnsi="Courier New" w:cs="Courier New"/>
          <w:color w:val="000000"/>
          <w:sz w:val="20"/>
          <w:szCs w:val="20"/>
        </w:rPr>
        <w:t>SPATIAL</w:t>
      </w:r>
      <w:r>
        <w:rPr>
          <w:rFonts w:ascii="Arial" w:hAnsi="Arial" w:cs="Arial"/>
          <w:color w:val="555555"/>
          <w:sz w:val="21"/>
          <w:szCs w:val="21"/>
        </w:rPr>
        <w:t>索引包含最小外接矩形（</w:t>
      </w:r>
      <w:r>
        <w:rPr>
          <w:rFonts w:ascii="Arial" w:hAnsi="Arial" w:cs="Arial"/>
          <w:color w:val="555555"/>
          <w:sz w:val="21"/>
          <w:szCs w:val="21"/>
        </w:rPr>
        <w:t>MBR</w:t>
      </w:r>
      <w:r>
        <w:rPr>
          <w:rFonts w:ascii="Arial" w:hAnsi="Arial" w:cs="Arial"/>
          <w:color w:val="555555"/>
          <w:sz w:val="21"/>
          <w:szCs w:val="21"/>
        </w:rPr>
        <w:t>）值，因此，</w:t>
      </w:r>
      <w:r>
        <w:rPr>
          <w:rFonts w:ascii="Arial" w:hAnsi="Arial" w:cs="Arial"/>
          <w:color w:val="555555"/>
          <w:sz w:val="21"/>
          <w:szCs w:val="21"/>
        </w:rPr>
        <w:t> </w:t>
      </w:r>
      <w:r>
        <w:rPr>
          <w:rStyle w:val="HTML0"/>
          <w:rFonts w:ascii="Courier New" w:hAnsi="Courier New" w:cs="Courier New"/>
          <w:color w:val="000000"/>
          <w:sz w:val="20"/>
          <w:szCs w:val="20"/>
        </w:rPr>
        <w:t>InnoDB</w:t>
      </w:r>
      <w:r>
        <w:rPr>
          <w:rFonts w:ascii="Arial" w:hAnsi="Arial" w:cs="Arial"/>
          <w:color w:val="555555"/>
          <w:sz w:val="21"/>
          <w:szCs w:val="21"/>
        </w:rPr>
        <w:t>通过设置用于查询的</w:t>
      </w:r>
      <w:r>
        <w:rPr>
          <w:rFonts w:ascii="Arial" w:hAnsi="Arial" w:cs="Arial"/>
          <w:color w:val="555555"/>
          <w:sz w:val="21"/>
          <w:szCs w:val="21"/>
        </w:rPr>
        <w:t>MBR</w:t>
      </w:r>
      <w:r>
        <w:rPr>
          <w:rFonts w:ascii="Arial" w:hAnsi="Arial" w:cs="Arial"/>
          <w:color w:val="555555"/>
          <w:sz w:val="21"/>
          <w:szCs w:val="21"/>
        </w:rPr>
        <w:t>值的谓词锁强制上的索引一致的读取。其他事务无法插入或修改与查询条件匹配的行。</w:t>
      </w:r>
    </w:p>
    <w:p w:rsidR="001A7847" w:rsidRDefault="001A7847">
      <w:pPr>
        <w:rPr>
          <w:lang w:bidi="ar"/>
        </w:rPr>
      </w:pPr>
    </w:p>
    <w:p w:rsidR="001A7847" w:rsidRDefault="007D395D">
      <w:pPr>
        <w:pStyle w:val="4"/>
        <w:rPr>
          <w:shd w:val="clear" w:color="auto" w:fill="FAF7EF"/>
          <w:lang w:bidi="ar"/>
        </w:rPr>
      </w:pPr>
      <w:r>
        <w:rPr>
          <w:rFonts w:hint="eastAsia"/>
          <w:shd w:val="clear" w:color="auto" w:fill="FAF7EF"/>
          <w:lang w:bidi="ar"/>
        </w:rPr>
        <w:t>5.Innodb</w:t>
      </w:r>
      <w:r>
        <w:rPr>
          <w:rFonts w:hint="eastAsia"/>
          <w:shd w:val="clear" w:color="auto" w:fill="FAF7EF"/>
          <w:lang w:bidi="ar"/>
        </w:rPr>
        <w:t>源码介绍</w:t>
      </w:r>
    </w:p>
    <w:p w:rsidR="001A7847" w:rsidRDefault="007D395D">
      <w:pPr>
        <w:pStyle w:val="5"/>
      </w:pPr>
      <w:r>
        <w:rPr>
          <w:rFonts w:hint="eastAsia"/>
        </w:rPr>
        <w:t>2.</w:t>
      </w:r>
      <w:hyperlink r:id="rId372" w:tgtFrame="_blank" w:history="1">
        <w:r>
          <w:rPr>
            <w:rStyle w:val="af"/>
            <w:rFonts w:ascii="Arial" w:hAnsi="Arial" w:cs="Arial"/>
            <w:b w:val="0"/>
            <w:bCs w:val="0"/>
            <w:color w:val="333333"/>
            <w:sz w:val="27"/>
            <w:szCs w:val="27"/>
            <w:u w:val="none"/>
            <w:shd w:val="clear" w:color="auto" w:fill="FFFFFF"/>
          </w:rPr>
          <w:t>innodb</w:t>
        </w:r>
        <w:r>
          <w:rPr>
            <w:rStyle w:val="af"/>
            <w:rFonts w:ascii="Arial" w:hAnsi="Arial" w:cs="Arial"/>
            <w:b w:val="0"/>
            <w:bCs w:val="0"/>
            <w:color w:val="333333"/>
            <w:sz w:val="27"/>
            <w:szCs w:val="27"/>
            <w:u w:val="none"/>
            <w:shd w:val="clear" w:color="auto" w:fill="FFFFFF"/>
          </w:rPr>
          <w:t>源码分析之基础数据结构</w:t>
        </w:r>
      </w:hyperlink>
    </w:p>
    <w:p w:rsidR="001A7847" w:rsidRDefault="007D395D">
      <w:pPr>
        <w:pStyle w:val="6"/>
      </w:pPr>
      <w:r>
        <w:t>1.vector</w:t>
      </w:r>
    </w:p>
    <w:p w:rsidR="001A7847" w:rsidRDefault="007D395D">
      <w:pPr>
        <w:rPr>
          <w:shd w:val="clear" w:color="auto" w:fill="FFFFFF"/>
        </w:rPr>
      </w:pPr>
      <w:r>
        <w:rPr>
          <w:rFonts w:hint="eastAsia"/>
          <w:shd w:val="clear" w:color="auto" w:fill="FFFFFF"/>
        </w:rPr>
        <w:t>innodb</w:t>
      </w:r>
      <w:r>
        <w:rPr>
          <w:rFonts w:hint="eastAsia"/>
          <w:shd w:val="clear" w:color="auto" w:fill="FFFFFF"/>
        </w:rPr>
        <w:t>的</w:t>
      </w:r>
      <w:r>
        <w:rPr>
          <w:rFonts w:hint="eastAsia"/>
          <w:shd w:val="clear" w:color="auto" w:fill="FFFFFF"/>
        </w:rPr>
        <w:t>vector</w:t>
      </w:r>
      <w:r>
        <w:rPr>
          <w:rFonts w:hint="eastAsia"/>
          <w:shd w:val="clear" w:color="auto" w:fill="FFFFFF"/>
        </w:rPr>
        <w:t>是个动态数组的数据结构，和</w:t>
      </w:r>
      <w:r>
        <w:rPr>
          <w:rFonts w:hint="eastAsia"/>
          <w:shd w:val="clear" w:color="auto" w:fill="FFFFFF"/>
        </w:rPr>
        <w:t>c++</w:t>
      </w:r>
      <w:r>
        <w:rPr>
          <w:rFonts w:hint="eastAsia"/>
          <w:shd w:val="clear" w:color="auto" w:fill="FFFFFF"/>
        </w:rPr>
        <w:t>的</w:t>
      </w:r>
      <w:r>
        <w:rPr>
          <w:rFonts w:hint="eastAsia"/>
          <w:shd w:val="clear" w:color="auto" w:fill="FFFFFF"/>
        </w:rPr>
        <w:t>STL</w:t>
      </w:r>
      <w:r>
        <w:rPr>
          <w:rFonts w:hint="eastAsia"/>
          <w:shd w:val="clear" w:color="auto" w:fill="FFFFFF"/>
        </w:rPr>
        <w:t>用法相似，值得一提的是</w:t>
      </w:r>
      <w:r>
        <w:rPr>
          <w:rFonts w:hint="eastAsia"/>
          <w:shd w:val="clear" w:color="auto" w:fill="FFFFFF"/>
        </w:rPr>
        <w:t>vector</w:t>
      </w:r>
      <w:r>
        <w:rPr>
          <w:rFonts w:hint="eastAsia"/>
          <w:shd w:val="clear" w:color="auto" w:fill="FFFFFF"/>
        </w:rPr>
        <w:t>的内存分配可以通过函数指针来指定是从</w:t>
      </w:r>
      <w:r>
        <w:rPr>
          <w:rFonts w:hint="eastAsia"/>
          <w:shd w:val="clear" w:color="auto" w:fill="FFFFFF"/>
        </w:rPr>
        <w:t>heap</w:t>
      </w:r>
      <w:r>
        <w:rPr>
          <w:rFonts w:hint="eastAsia"/>
          <w:shd w:val="clear" w:color="auto" w:fill="FFFFFF"/>
        </w:rPr>
        <w:t>内存池堆上分配内存还可以用</w:t>
      </w:r>
      <w:r>
        <w:rPr>
          <w:rFonts w:hint="eastAsia"/>
          <w:shd w:val="clear" w:color="auto" w:fill="FFFFFF"/>
        </w:rPr>
        <w:t>OS</w:t>
      </w:r>
      <w:r>
        <w:rPr>
          <w:rFonts w:hint="eastAsia"/>
          <w:shd w:val="clear" w:color="auto" w:fill="FFFFFF"/>
        </w:rPr>
        <w:t>自带的</w:t>
      </w:r>
      <w:r>
        <w:rPr>
          <w:rFonts w:hint="eastAsia"/>
          <w:shd w:val="clear" w:color="auto" w:fill="FFFFFF"/>
        </w:rPr>
        <w:t>malloc</w:t>
      </w:r>
      <w:r>
        <w:rPr>
          <w:rFonts w:hint="eastAsia"/>
          <w:shd w:val="clear" w:color="auto" w:fill="FFFFFF"/>
        </w:rPr>
        <w:t>来分配内存。内存分配器的结构为</w:t>
      </w:r>
      <w:r>
        <w:rPr>
          <w:rFonts w:hint="eastAsia"/>
          <w:shd w:val="clear" w:color="auto" w:fill="FFFFFF"/>
        </w:rPr>
        <w:t>:</w:t>
      </w:r>
    </w:p>
    <w:p w:rsidR="001A7847" w:rsidRDefault="007D395D">
      <w:r>
        <w:rPr>
          <w:noProof/>
        </w:rPr>
        <w:drawing>
          <wp:inline distT="0" distB="0" distL="0" distR="0">
            <wp:extent cx="5274310" cy="98869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73"/>
                    <a:stretch>
                      <a:fillRect/>
                    </a:stretch>
                  </pic:blipFill>
                  <pic:spPr>
                    <a:xfrm>
                      <a:off x="0" y="0"/>
                      <a:ext cx="5274310" cy="988933"/>
                    </a:xfrm>
                    <a:prstGeom prst="rect">
                      <a:avLst/>
                    </a:prstGeom>
                  </pic:spPr>
                </pic:pic>
              </a:graphicData>
            </a:graphic>
          </wp:inline>
        </w:drawing>
      </w:r>
    </w:p>
    <w:p w:rsidR="001A7847" w:rsidRDefault="007D395D">
      <w:r>
        <w:t>A</w:t>
      </w:r>
      <w:r>
        <w:rPr>
          <w:rFonts w:hint="eastAsia"/>
        </w:rPr>
        <w:t xml:space="preserve">rg </w:t>
      </w:r>
      <w:r>
        <w:rPr>
          <w:rFonts w:hint="eastAsia"/>
        </w:rPr>
        <w:t>值为空</w:t>
      </w:r>
    </w:p>
    <w:p w:rsidR="001A7847" w:rsidRDefault="007D395D">
      <w:pPr>
        <w:rPr>
          <w:shd w:val="clear" w:color="auto" w:fill="FFFFFF"/>
        </w:rPr>
      </w:pPr>
      <w:r>
        <w:rPr>
          <w:rFonts w:hint="eastAsia"/>
          <w:shd w:val="clear" w:color="auto" w:fill="FFFFFF"/>
        </w:rPr>
        <w:t>vector</w:t>
      </w:r>
      <w:r>
        <w:rPr>
          <w:rFonts w:hint="eastAsia"/>
          <w:shd w:val="clear" w:color="auto" w:fill="FFFFFF"/>
        </w:rPr>
        <w:t>内部集成了排序功能函数，其排序的算法是通过</w:t>
      </w:r>
      <w:r>
        <w:rPr>
          <w:rFonts w:hint="eastAsia"/>
          <w:shd w:val="clear" w:color="auto" w:fill="FFFFFF"/>
        </w:rPr>
        <w:t>qsort</w:t>
      </w:r>
      <w:r>
        <w:rPr>
          <w:rFonts w:hint="eastAsia"/>
          <w:shd w:val="clear" w:color="auto" w:fill="FFFFFF"/>
        </w:rPr>
        <w:t>（快速）来进行排序。</w:t>
      </w:r>
    </w:p>
    <w:p w:rsidR="001A7847" w:rsidRDefault="007D395D">
      <w:pPr>
        <w:rPr>
          <w:shd w:val="clear" w:color="auto" w:fill="FFFFFF"/>
        </w:rPr>
      </w:pPr>
      <w:r>
        <w:rPr>
          <w:rFonts w:hint="eastAsia"/>
          <w:shd w:val="clear" w:color="auto" w:fill="FFFFFF"/>
        </w:rPr>
        <w:t>vector</w:t>
      </w:r>
      <w:r>
        <w:rPr>
          <w:rFonts w:hint="eastAsia"/>
          <w:shd w:val="clear" w:color="auto" w:fill="FFFFFF"/>
        </w:rPr>
        <w:t>内存结构</w:t>
      </w:r>
      <w:r>
        <w:rPr>
          <w:rFonts w:hint="eastAsia"/>
          <w:shd w:val="clear" w:color="auto" w:fill="FFFFFF"/>
        </w:rPr>
        <w:t>:</w:t>
      </w:r>
    </w:p>
    <w:p w:rsidR="001A7847" w:rsidRDefault="007D395D">
      <w:r>
        <w:rPr>
          <w:noProof/>
        </w:rPr>
        <w:drawing>
          <wp:inline distT="0" distB="0" distL="0" distR="0">
            <wp:extent cx="5274310" cy="24123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74"/>
                    <a:stretch>
                      <a:fillRect/>
                    </a:stretch>
                  </pic:blipFill>
                  <pic:spPr>
                    <a:xfrm>
                      <a:off x="0" y="0"/>
                      <a:ext cx="5274310" cy="2412508"/>
                    </a:xfrm>
                    <a:prstGeom prst="rect">
                      <a:avLst/>
                    </a:prstGeom>
                  </pic:spPr>
                </pic:pic>
              </a:graphicData>
            </a:graphic>
          </wp:inline>
        </w:drawing>
      </w:r>
    </w:p>
    <w:p w:rsidR="001A7847" w:rsidRDefault="007D395D">
      <w:r>
        <w:t>A</w:t>
      </w:r>
      <w:r>
        <w:rPr>
          <w:rFonts w:hint="eastAsia"/>
        </w:rPr>
        <w:t xml:space="preserve">llocator : </w:t>
      </w:r>
      <w:r>
        <w:rPr>
          <w:rFonts w:hint="eastAsia"/>
        </w:rPr>
        <w:t>内存分配器</w:t>
      </w:r>
    </w:p>
    <w:p w:rsidR="001A7847" w:rsidRDefault="007D395D">
      <w:r>
        <w:t>D</w:t>
      </w:r>
      <w:r>
        <w:rPr>
          <w:rFonts w:hint="eastAsia"/>
        </w:rPr>
        <w:t xml:space="preserve">ata    : </w:t>
      </w:r>
      <w:r>
        <w:rPr>
          <w:rFonts w:hint="eastAsia"/>
        </w:rPr>
        <w:t>数据</w:t>
      </w:r>
    </w:p>
    <w:p w:rsidR="001A7847" w:rsidRDefault="007D395D">
      <w:r>
        <w:t>U</w:t>
      </w:r>
      <w:r>
        <w:rPr>
          <w:rFonts w:hint="eastAsia"/>
        </w:rPr>
        <w:t xml:space="preserve">serd   : </w:t>
      </w:r>
      <w:r>
        <w:rPr>
          <w:rFonts w:hint="eastAsia"/>
        </w:rPr>
        <w:t>使用数据大小</w:t>
      </w:r>
    </w:p>
    <w:p w:rsidR="001A7847" w:rsidRDefault="007D395D">
      <w:r>
        <w:t>T</w:t>
      </w:r>
      <w:r>
        <w:rPr>
          <w:rFonts w:hint="eastAsia"/>
        </w:rPr>
        <w:t xml:space="preserve">otal    </w:t>
      </w:r>
      <w:r>
        <w:rPr>
          <w:rFonts w:hint="eastAsia"/>
        </w:rPr>
        <w:t>：数据总大小</w:t>
      </w:r>
    </w:p>
    <w:p w:rsidR="001A7847" w:rsidRDefault="001A7847"/>
    <w:p w:rsidR="001A7847" w:rsidRDefault="007D395D">
      <w:pPr>
        <w:pStyle w:val="6"/>
      </w:pPr>
      <w:r>
        <w:lastRenderedPageBreak/>
        <w:t>2.</w:t>
      </w:r>
      <w:r>
        <w:t>内存</w:t>
      </w:r>
      <w:r>
        <w:t>list</w:t>
      </w:r>
    </w:p>
    <w:p w:rsidR="001A7847" w:rsidRDefault="007D395D">
      <w:r>
        <w:rPr>
          <w:rFonts w:hint="eastAsia"/>
        </w:rPr>
        <w:t>innodb</w:t>
      </w:r>
      <w:r>
        <w:rPr>
          <w:rFonts w:hint="eastAsia"/>
        </w:rPr>
        <w:t>的</w:t>
      </w:r>
      <w:r>
        <w:rPr>
          <w:rFonts w:hint="eastAsia"/>
        </w:rPr>
        <w:t>list</w:t>
      </w:r>
      <w:r>
        <w:rPr>
          <w:rFonts w:hint="eastAsia"/>
        </w:rPr>
        <w:t>数据结构是个标准的</w:t>
      </w:r>
      <w:r>
        <w:rPr>
          <w:rFonts w:hint="eastAsia"/>
          <w:b/>
        </w:rPr>
        <w:t>双向链表结构</w:t>
      </w:r>
      <w:r>
        <w:rPr>
          <w:rFonts w:hint="eastAsia"/>
        </w:rPr>
        <w:t>，</w:t>
      </w:r>
      <w:r>
        <w:rPr>
          <w:rFonts w:hint="eastAsia"/>
        </w:rPr>
        <w:t>ib_list_node_t</w:t>
      </w:r>
      <w:r>
        <w:rPr>
          <w:rFonts w:hint="eastAsia"/>
        </w:rPr>
        <w:t>当中有指向前一个</w:t>
      </w:r>
      <w:r>
        <w:rPr>
          <w:rFonts w:hint="eastAsia"/>
        </w:rPr>
        <w:t>node</w:t>
      </w:r>
      <w:r>
        <w:rPr>
          <w:rFonts w:hint="eastAsia"/>
        </w:rPr>
        <w:t>的</w:t>
      </w:r>
      <w:r>
        <w:rPr>
          <w:rFonts w:hint="eastAsia"/>
        </w:rPr>
        <w:t>prev</w:t>
      </w:r>
      <w:r>
        <w:rPr>
          <w:rFonts w:hint="eastAsia"/>
        </w:rPr>
        <w:t>和指向后一个</w:t>
      </w:r>
      <w:r>
        <w:rPr>
          <w:rFonts w:hint="eastAsia"/>
        </w:rPr>
        <w:t>node</w:t>
      </w:r>
      <w:r>
        <w:rPr>
          <w:rFonts w:hint="eastAsia"/>
        </w:rPr>
        <w:t>的</w:t>
      </w:r>
      <w:r>
        <w:rPr>
          <w:rFonts w:hint="eastAsia"/>
        </w:rPr>
        <w:t>next</w:t>
      </w:r>
      <w:r>
        <w:rPr>
          <w:rFonts w:hint="eastAsia"/>
        </w:rPr>
        <w:t>，</w:t>
      </w:r>
      <w:r>
        <w:rPr>
          <w:rFonts w:hint="eastAsia"/>
        </w:rPr>
        <w:t>list</w:t>
      </w:r>
      <w:r>
        <w:rPr>
          <w:rFonts w:hint="eastAsia"/>
        </w:rPr>
        <w:t>的内存分配可以通过</w:t>
      </w:r>
      <w:r>
        <w:rPr>
          <w:rFonts w:hint="eastAsia"/>
        </w:rPr>
        <w:t>heap</w:t>
      </w:r>
      <w:r>
        <w:rPr>
          <w:rFonts w:hint="eastAsia"/>
        </w:rPr>
        <w:t>内存堆来分配，也可以通过系统的</w:t>
      </w:r>
      <w:r>
        <w:rPr>
          <w:rFonts w:hint="eastAsia"/>
        </w:rPr>
        <w:t>malloc</w:t>
      </w:r>
      <w:r>
        <w:rPr>
          <w:rFonts w:hint="eastAsia"/>
        </w:rPr>
        <w:t>来分配。就看是采用</w:t>
      </w:r>
      <w:r>
        <w:rPr>
          <w:rFonts w:hint="eastAsia"/>
        </w:rPr>
        <w:t>ib_list_create_heap</w:t>
      </w:r>
      <w:r>
        <w:rPr>
          <w:rFonts w:hint="eastAsia"/>
        </w:rPr>
        <w:t>来创建</w:t>
      </w:r>
      <w:r>
        <w:rPr>
          <w:rFonts w:hint="eastAsia"/>
        </w:rPr>
        <w:t>list</w:t>
      </w:r>
      <w:r>
        <w:rPr>
          <w:rFonts w:hint="eastAsia"/>
        </w:rPr>
        <w:t>还是用</w:t>
      </w:r>
      <w:r>
        <w:rPr>
          <w:rFonts w:hint="eastAsia"/>
        </w:rPr>
        <w:t>ib_list_create</w:t>
      </w:r>
      <w:r>
        <w:rPr>
          <w:rFonts w:hint="eastAsia"/>
        </w:rPr>
        <w:t>来创建</w:t>
      </w:r>
      <w:r>
        <w:rPr>
          <w:rFonts w:hint="eastAsia"/>
        </w:rPr>
        <w:t>list</w:t>
      </w:r>
      <w:r>
        <w:rPr>
          <w:rFonts w:hint="eastAsia"/>
        </w:rPr>
        <w:t>。但是内部的</w:t>
      </w:r>
      <w:r>
        <w:rPr>
          <w:rFonts w:hint="eastAsia"/>
        </w:rPr>
        <w:t>ib_list_node_t</w:t>
      </w:r>
      <w:r>
        <w:rPr>
          <w:rFonts w:hint="eastAsia"/>
        </w:rPr>
        <w:t>的内存分配是通过</w:t>
      </w:r>
      <w:r>
        <w:rPr>
          <w:rFonts w:hint="eastAsia"/>
        </w:rPr>
        <w:t>heap</w:t>
      </w:r>
      <w:r>
        <w:rPr>
          <w:rFonts w:hint="eastAsia"/>
        </w:rPr>
        <w:t>来分配的。</w:t>
      </w:r>
    </w:p>
    <w:p w:rsidR="001A7847" w:rsidRDefault="001A7847"/>
    <w:p w:rsidR="001A7847" w:rsidRDefault="007D395D">
      <w:r>
        <w:rPr>
          <w:noProof/>
        </w:rPr>
        <w:drawing>
          <wp:inline distT="0" distB="0" distL="0" distR="0">
            <wp:extent cx="5274310" cy="2301240"/>
            <wp:effectExtent l="0" t="0" r="254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75"/>
                    <a:stretch>
                      <a:fillRect/>
                    </a:stretch>
                  </pic:blipFill>
                  <pic:spPr>
                    <a:xfrm>
                      <a:off x="0" y="0"/>
                      <a:ext cx="5274310" cy="2301406"/>
                    </a:xfrm>
                    <a:prstGeom prst="rect">
                      <a:avLst/>
                    </a:prstGeom>
                  </pic:spPr>
                </pic:pic>
              </a:graphicData>
            </a:graphic>
          </wp:inline>
        </w:drawing>
      </w:r>
    </w:p>
    <w:p w:rsidR="001A7847" w:rsidRDefault="007D395D">
      <w:pPr>
        <w:pStyle w:val="6"/>
      </w:pPr>
      <w:r>
        <w:t>3.FIFO-queue</w:t>
      </w:r>
    </w:p>
    <w:p w:rsidR="001A7847" w:rsidRDefault="007D395D">
      <w:pPr>
        <w:rPr>
          <w:rFonts w:ascii="宋体" w:eastAsia="宋体" w:hAnsi="宋体"/>
          <w:sz w:val="24"/>
          <w:szCs w:val="24"/>
        </w:rPr>
      </w:pPr>
      <w:r>
        <w:rPr>
          <w:rFonts w:hint="eastAsia"/>
        </w:rPr>
        <w:t>innodb</w:t>
      </w:r>
      <w:r>
        <w:rPr>
          <w:rFonts w:hint="eastAsia"/>
        </w:rPr>
        <w:t>的</w:t>
      </w:r>
      <w:r>
        <w:rPr>
          <w:rFonts w:hint="eastAsia"/>
        </w:rPr>
        <w:t>FIFO queue</w:t>
      </w:r>
      <w:r>
        <w:rPr>
          <w:rFonts w:hint="eastAsia"/>
        </w:rPr>
        <w:t>是个多线程的消息队列，可以有多个线程向</w:t>
      </w:r>
      <w:r>
        <w:rPr>
          <w:rFonts w:hint="eastAsia"/>
        </w:rPr>
        <w:t>queue</w:t>
      </w:r>
      <w:r>
        <w:rPr>
          <w:rFonts w:hint="eastAsia"/>
        </w:rPr>
        <w:t>中添加消息，可有多个线程同时读取</w:t>
      </w:r>
      <w:r>
        <w:rPr>
          <w:rFonts w:hint="eastAsia"/>
        </w:rPr>
        <w:t>queue</w:t>
      </w:r>
      <w:r>
        <w:rPr>
          <w:rFonts w:hint="eastAsia"/>
        </w:rPr>
        <w:t>中的消息并进行处理。</w:t>
      </w:r>
      <w:r>
        <w:rPr>
          <w:rFonts w:hint="eastAsia"/>
        </w:rPr>
        <w:t>queue</w:t>
      </w:r>
      <w:r>
        <w:rPr>
          <w:rFonts w:hint="eastAsia"/>
        </w:rPr>
        <w:t>的</w:t>
      </w:r>
      <w:r>
        <w:rPr>
          <w:rFonts w:hint="eastAsia"/>
        </w:rPr>
        <w:t>mutex</w:t>
      </w:r>
      <w:r>
        <w:rPr>
          <w:rFonts w:hint="eastAsia"/>
        </w:rPr>
        <w:t>是保证同时只有一个线程在操作（读或者写）</w:t>
      </w:r>
      <w:r>
        <w:rPr>
          <w:rFonts w:hint="eastAsia"/>
        </w:rPr>
        <w:t>queue</w:t>
      </w:r>
      <w:r>
        <w:rPr>
          <w:rFonts w:hint="eastAsia"/>
        </w:rPr>
        <w:t>的</w:t>
      </w:r>
      <w:r>
        <w:rPr>
          <w:rFonts w:hint="eastAsia"/>
        </w:rPr>
        <w:t>items</w:t>
      </w:r>
      <w:r>
        <w:rPr>
          <w:rFonts w:hint="eastAsia"/>
        </w:rPr>
        <w:t>链表</w:t>
      </w:r>
      <w:r>
        <w:rPr>
          <w:rFonts w:hint="eastAsia"/>
        </w:rPr>
        <w:t>,os_event</w:t>
      </w:r>
      <w:r>
        <w:rPr>
          <w:rFonts w:hint="eastAsia"/>
        </w:rPr>
        <w:t>是写线程完成后通知所有读线程可以进行</w:t>
      </w:r>
      <w:r>
        <w:rPr>
          <w:rFonts w:hint="eastAsia"/>
        </w:rPr>
        <w:t>queue</w:t>
      </w:r>
      <w:r>
        <w:rPr>
          <w:rFonts w:hint="eastAsia"/>
        </w:rPr>
        <w:t>的读事件，也就是说，只有向</w:t>
      </w:r>
      <w:r>
        <w:rPr>
          <w:rFonts w:hint="eastAsia"/>
        </w:rPr>
        <w:t>queue</w:t>
      </w:r>
      <w:r>
        <w:rPr>
          <w:rFonts w:hint="eastAsia"/>
        </w:rPr>
        <w:t>写完成一个消息，才会发送</w:t>
      </w:r>
      <w:r>
        <w:rPr>
          <w:rFonts w:hint="eastAsia"/>
        </w:rPr>
        <w:t>event</w:t>
      </w:r>
      <w:r>
        <w:rPr>
          <w:rFonts w:hint="eastAsia"/>
        </w:rPr>
        <w:t>信号给读线程。</w:t>
      </w:r>
      <w:r>
        <w:rPr>
          <w:rFonts w:hint="eastAsia"/>
        </w:rPr>
        <w:t>queue</w:t>
      </w:r>
      <w:r>
        <w:rPr>
          <w:rFonts w:hint="eastAsia"/>
        </w:rPr>
        <w:t>的消息缓冲区是采用</w:t>
      </w:r>
      <w:r>
        <w:rPr>
          <w:rFonts w:hint="eastAsia"/>
        </w:rPr>
        <w:t>ib_list_t</w:t>
      </w:r>
      <w:r>
        <w:rPr>
          <w:rFonts w:hint="eastAsia"/>
        </w:rPr>
        <w:t>来做存储的，一般写的时候写在</w:t>
      </w:r>
      <w:r>
        <w:rPr>
          <w:rFonts w:hint="eastAsia"/>
        </w:rPr>
        <w:t>list</w:t>
      </w:r>
      <w:r>
        <w:rPr>
          <w:rFonts w:hint="eastAsia"/>
        </w:rPr>
        <w:t>的最后，而读总是读取</w:t>
      </w:r>
      <w:r>
        <w:rPr>
          <w:rFonts w:hint="eastAsia"/>
        </w:rPr>
        <w:t>list</w:t>
      </w:r>
      <w:r>
        <w:rPr>
          <w:rFonts w:hint="eastAsia"/>
        </w:rPr>
        <w:t>的第一个。</w:t>
      </w:r>
      <w:r>
        <w:rPr>
          <w:rFonts w:hint="eastAsia"/>
        </w:rPr>
        <w:t>queue</w:t>
      </w:r>
      <w:r>
        <w:rPr>
          <w:rFonts w:hint="eastAsia"/>
        </w:rPr>
        <w:t>处理提供一直读取到消息为止的方法以外，也提供最长等待读取消息的方法，这样读取线程没有必要一直等待消息，可以在等待一段时间后去处理其他的任务。其</w:t>
      </w:r>
      <w:r>
        <w:rPr>
          <w:rFonts w:hint="eastAsia"/>
        </w:rPr>
        <w:t>C</w:t>
      </w:r>
      <w:r>
        <w:rPr>
          <w:rFonts w:hint="eastAsia"/>
        </w:rPr>
        <w:t>结构定义如下</w:t>
      </w:r>
      <w:r>
        <w:rPr>
          <w:rFonts w:hint="eastAsia"/>
        </w:rPr>
        <w:t>:</w:t>
      </w:r>
    </w:p>
    <w:p w:rsidR="001A7847" w:rsidRDefault="007D395D">
      <w:r>
        <w:rPr>
          <w:rFonts w:ascii="Consolas" w:eastAsia="宋体" w:hAnsi="Consolas" w:cs="Consolas"/>
          <w:color w:val="ABB2BF"/>
          <w:shd w:val="clear" w:color="auto" w:fill="282C34"/>
        </w:rPr>
        <w:br/>
      </w:r>
      <w:r>
        <w:rPr>
          <w:noProof/>
        </w:rPr>
        <w:drawing>
          <wp:inline distT="0" distB="0" distL="0" distR="0">
            <wp:extent cx="5274310" cy="93726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76"/>
                    <a:stretch>
                      <a:fillRect/>
                    </a:stretch>
                  </pic:blipFill>
                  <pic:spPr>
                    <a:xfrm>
                      <a:off x="0" y="0"/>
                      <a:ext cx="5274310" cy="937655"/>
                    </a:xfrm>
                    <a:prstGeom prst="rect">
                      <a:avLst/>
                    </a:prstGeom>
                  </pic:spPr>
                </pic:pic>
              </a:graphicData>
            </a:graphic>
          </wp:inline>
        </w:drawing>
      </w:r>
    </w:p>
    <w:p w:rsidR="001A7847" w:rsidRDefault="007D395D">
      <w:pPr>
        <w:pStyle w:val="6"/>
      </w:pPr>
      <w:r>
        <w:t>4.</w:t>
      </w:r>
      <w:r>
        <w:t>哈希表</w:t>
      </w:r>
    </w:p>
    <w:p w:rsidR="001A7847" w:rsidRDefault="007D395D">
      <w:pPr>
        <w:rPr>
          <w:shd w:val="clear" w:color="auto" w:fill="FFFFFF"/>
        </w:rPr>
      </w:pPr>
      <w:r>
        <w:rPr>
          <w:rFonts w:hint="eastAsia"/>
          <w:shd w:val="clear" w:color="auto" w:fill="FFFFFF"/>
        </w:rPr>
        <w:t>innodb</w:t>
      </w:r>
      <w:r>
        <w:rPr>
          <w:rFonts w:hint="eastAsia"/>
          <w:shd w:val="clear" w:color="auto" w:fill="FFFFFF"/>
        </w:rPr>
        <w:t>中的哈希表的基本构造和传统的哈希表的构造是相似的，不同的就是</w:t>
      </w:r>
      <w:r>
        <w:rPr>
          <w:rFonts w:hint="eastAsia"/>
          <w:shd w:val="clear" w:color="auto" w:fill="FFFFFF"/>
        </w:rPr>
        <w:t>innodb</w:t>
      </w:r>
      <w:r>
        <w:rPr>
          <w:rFonts w:hint="eastAsia"/>
          <w:shd w:val="clear" w:color="auto" w:fill="FFFFFF"/>
        </w:rPr>
        <w:t>的哈希表采用的是自定义链式桶结构，而没有采用每个桶单元用传统的</w:t>
      </w:r>
      <w:r>
        <w:rPr>
          <w:rFonts w:hint="eastAsia"/>
          <w:shd w:val="clear" w:color="auto" w:fill="FFFFFF"/>
        </w:rPr>
        <w:t>list</w:t>
      </w:r>
      <w:r>
        <w:rPr>
          <w:rFonts w:hint="eastAsia"/>
          <w:shd w:val="clear" w:color="auto" w:fill="FFFFFF"/>
        </w:rPr>
        <w:t>来做碰撞管理。由于这个特性，</w:t>
      </w:r>
      <w:r>
        <w:rPr>
          <w:rFonts w:hint="eastAsia"/>
          <w:shd w:val="clear" w:color="auto" w:fill="FFFFFF"/>
        </w:rPr>
        <w:t>innodb</w:t>
      </w:r>
      <w:r>
        <w:rPr>
          <w:rFonts w:hint="eastAsia"/>
          <w:shd w:val="clear" w:color="auto" w:fill="FFFFFF"/>
        </w:rPr>
        <w:t>中的哈希表操作采用了一系列操作宏来做操作，这样做的目的是为了能泛型的对哈希表做操作，因为在</w:t>
      </w:r>
      <w:r>
        <w:rPr>
          <w:rFonts w:hint="eastAsia"/>
          <w:shd w:val="clear" w:color="auto" w:fill="FFFFFF"/>
        </w:rPr>
        <w:t>innodb</w:t>
      </w:r>
      <w:r>
        <w:rPr>
          <w:rFonts w:hint="eastAsia"/>
          <w:shd w:val="clear" w:color="auto" w:fill="FFFFFF"/>
        </w:rPr>
        <w:t>中，除了操作内存中的数据以外，还会操作隐射硬盘中的数据。以下是</w:t>
      </w:r>
      <w:r>
        <w:rPr>
          <w:rFonts w:hint="eastAsia"/>
          <w:shd w:val="clear" w:color="auto" w:fill="FFFFFF"/>
        </w:rPr>
        <w:t>innodb</w:t>
      </w:r>
      <w:r>
        <w:rPr>
          <w:rFonts w:hint="eastAsia"/>
          <w:shd w:val="clear" w:color="auto" w:fill="FFFFFF"/>
        </w:rPr>
        <w:t>的操作宏：</w:t>
      </w:r>
    </w:p>
    <w:p w:rsidR="001A7847" w:rsidRDefault="001A7847">
      <w:pPr>
        <w:rPr>
          <w:shd w:val="clear" w:color="auto" w:fill="FFFFFF"/>
        </w:rPr>
      </w:pPr>
    </w:p>
    <w:p w:rsidR="001A7847" w:rsidRDefault="007D395D">
      <w:r>
        <w:rPr>
          <w:rFonts w:hint="eastAsia"/>
        </w:rPr>
        <w:t xml:space="preserve"> HASH_INSERT                                   </w:t>
      </w:r>
      <w:r>
        <w:rPr>
          <w:rFonts w:hint="eastAsia"/>
        </w:rPr>
        <w:t>插入操作</w:t>
      </w:r>
    </w:p>
    <w:p w:rsidR="001A7847" w:rsidRDefault="007D395D">
      <w:r>
        <w:rPr>
          <w:rFonts w:hint="eastAsia"/>
        </w:rPr>
        <w:lastRenderedPageBreak/>
        <w:t xml:space="preserve"> HASH_DELETE                                   </w:t>
      </w:r>
      <w:r>
        <w:rPr>
          <w:rFonts w:hint="eastAsia"/>
        </w:rPr>
        <w:t>删除操作</w:t>
      </w:r>
    </w:p>
    <w:p w:rsidR="001A7847" w:rsidRDefault="007D395D">
      <w:r>
        <w:rPr>
          <w:rFonts w:hint="eastAsia"/>
        </w:rPr>
        <w:t xml:space="preserve"> HASH_GET_FIRST                               </w:t>
      </w:r>
      <w:r>
        <w:rPr>
          <w:rFonts w:hint="eastAsia"/>
        </w:rPr>
        <w:t>获取指定</w:t>
      </w:r>
      <w:r>
        <w:rPr>
          <w:rFonts w:hint="eastAsia"/>
        </w:rPr>
        <w:t>HASH key</w:t>
      </w:r>
      <w:r>
        <w:rPr>
          <w:rFonts w:hint="eastAsia"/>
        </w:rPr>
        <w:t>对应</w:t>
      </w:r>
      <w:r>
        <w:rPr>
          <w:rFonts w:hint="eastAsia"/>
        </w:rPr>
        <w:t>cell</w:t>
      </w:r>
      <w:r>
        <w:rPr>
          <w:rFonts w:hint="eastAsia"/>
        </w:rPr>
        <w:t>的第一个数据单元</w:t>
      </w:r>
    </w:p>
    <w:p w:rsidR="001A7847" w:rsidRDefault="007D395D">
      <w:r>
        <w:rPr>
          <w:rFonts w:hint="eastAsia"/>
        </w:rPr>
        <w:t xml:space="preserve"> HASH_GET_NEXT                               </w:t>
      </w:r>
      <w:r>
        <w:rPr>
          <w:rFonts w:hint="eastAsia"/>
        </w:rPr>
        <w:t>获取</w:t>
      </w:r>
      <w:r>
        <w:rPr>
          <w:rFonts w:hint="eastAsia"/>
        </w:rPr>
        <w:t>cell_node</w:t>
      </w:r>
      <w:r>
        <w:rPr>
          <w:rFonts w:hint="eastAsia"/>
        </w:rPr>
        <w:t>对应的下一个单元</w:t>
      </w:r>
    </w:p>
    <w:p w:rsidR="001A7847" w:rsidRDefault="007D395D">
      <w:r>
        <w:rPr>
          <w:rFonts w:hint="eastAsia"/>
        </w:rPr>
        <w:t> HASH_SEARCH                                  </w:t>
      </w:r>
      <w:r>
        <w:rPr>
          <w:rFonts w:hint="eastAsia"/>
        </w:rPr>
        <w:t>查找对应</w:t>
      </w:r>
      <w:r>
        <w:rPr>
          <w:rFonts w:hint="eastAsia"/>
        </w:rPr>
        <w:t>key</w:t>
      </w:r>
      <w:r>
        <w:rPr>
          <w:rFonts w:hint="eastAsia"/>
        </w:rPr>
        <w:t>的值</w:t>
      </w:r>
    </w:p>
    <w:p w:rsidR="001A7847" w:rsidRDefault="007D395D">
      <w:r>
        <w:rPr>
          <w:rFonts w:hint="eastAsia"/>
        </w:rPr>
        <w:t> HASH_SEARCH_ALL         </w:t>
      </w:r>
      <w:r>
        <w:rPr>
          <w:rFonts w:hint="eastAsia"/>
        </w:rPr>
        <w:t>遍历整个</w:t>
      </w:r>
      <w:r>
        <w:rPr>
          <w:rFonts w:hint="eastAsia"/>
        </w:rPr>
        <w:t>hash table</w:t>
      </w:r>
      <w:r>
        <w:rPr>
          <w:rFonts w:hint="eastAsia"/>
        </w:rPr>
        <w:t>并将每个数据单元为参数执行</w:t>
      </w:r>
      <w:r>
        <w:rPr>
          <w:rFonts w:hint="eastAsia"/>
        </w:rPr>
        <w:t>ASSERTION</w:t>
      </w:r>
      <w:r>
        <w:rPr>
          <w:rFonts w:hint="eastAsia"/>
        </w:rPr>
        <w:t>操作</w:t>
      </w:r>
    </w:p>
    <w:p w:rsidR="001A7847" w:rsidRDefault="007D395D">
      <w:r>
        <w:rPr>
          <w:rFonts w:hint="eastAsia"/>
        </w:rPr>
        <w:t> HASH_DELETE_AND_COMPACT</w:t>
      </w:r>
      <w:r>
        <w:rPr>
          <w:rFonts w:hint="eastAsia"/>
        </w:rPr>
        <w:t>删除操作并且优化和调整</w:t>
      </w:r>
      <w:r>
        <w:rPr>
          <w:rFonts w:hint="eastAsia"/>
        </w:rPr>
        <w:t>heap</w:t>
      </w:r>
      <w:r>
        <w:rPr>
          <w:rFonts w:hint="eastAsia"/>
        </w:rPr>
        <w:t>堆上的内存分配布局，使得</w:t>
      </w:r>
      <w:r>
        <w:rPr>
          <w:rFonts w:hint="eastAsia"/>
        </w:rPr>
        <w:t>heap</w:t>
      </w:r>
      <w:r>
        <w:rPr>
          <w:rFonts w:hint="eastAsia"/>
        </w:rPr>
        <w:t>效率更高</w:t>
      </w:r>
    </w:p>
    <w:p w:rsidR="001A7847" w:rsidRDefault="007D395D">
      <w:r>
        <w:rPr>
          <w:rFonts w:hint="eastAsia"/>
        </w:rPr>
        <w:t>HASH_MIGRATE              </w:t>
      </w:r>
      <w:r>
        <w:rPr>
          <w:rFonts w:hint="eastAsia"/>
        </w:rPr>
        <w:t>将</w:t>
      </w:r>
      <w:r>
        <w:rPr>
          <w:rFonts w:hint="eastAsia"/>
        </w:rPr>
        <w:t>OLD_TABLE</w:t>
      </w:r>
      <w:r>
        <w:rPr>
          <w:rFonts w:hint="eastAsia"/>
        </w:rPr>
        <w:t>的数据单元合并到</w:t>
      </w:r>
      <w:r>
        <w:rPr>
          <w:rFonts w:hint="eastAsia"/>
        </w:rPr>
        <w:t>NEW_TABLE</w:t>
      </w:r>
      <w:r>
        <w:rPr>
          <w:rFonts w:hint="eastAsia"/>
        </w:rPr>
        <w:t>当中</w:t>
      </w:r>
    </w:p>
    <w:p w:rsidR="001A7847" w:rsidRDefault="001A7847"/>
    <w:p w:rsidR="001A7847" w:rsidRDefault="007D395D">
      <w:pPr>
        <w:rPr>
          <w:rFonts w:ascii="Arial" w:eastAsia="宋体" w:hAnsi="Arial"/>
        </w:rPr>
      </w:pPr>
      <w:r>
        <w:rPr>
          <w:rFonts w:hint="eastAsia"/>
        </w:rPr>
        <w:t>这些宏在调用的时候都会指定数据的类型和</w:t>
      </w:r>
      <w:r>
        <w:rPr>
          <w:rFonts w:hint="eastAsia"/>
        </w:rPr>
        <w:t>Next</w:t>
      </w:r>
      <w:r>
        <w:rPr>
          <w:rFonts w:hint="eastAsia"/>
        </w:rPr>
        <w:t>函数名。</w:t>
      </w:r>
      <w:r>
        <w:rPr>
          <w:rFonts w:hint="eastAsia"/>
        </w:rPr>
        <w:br/>
      </w:r>
    </w:p>
    <w:p w:rsidR="001A7847" w:rsidRDefault="007D395D">
      <w:pPr>
        <w:rPr>
          <w:rFonts w:ascii="Arial" w:eastAsia="宋体" w:hAnsi="Arial"/>
        </w:rPr>
      </w:pPr>
      <w:r>
        <w:rPr>
          <w:rFonts w:hint="eastAsia"/>
        </w:rPr>
        <w:t>innodb</w:t>
      </w:r>
      <w:r>
        <w:rPr>
          <w:rFonts w:hint="eastAsia"/>
        </w:rPr>
        <w:t>的哈希表在多线程并发模式下也提供</w:t>
      </w:r>
      <w:r>
        <w:rPr>
          <w:rFonts w:hint="eastAsia"/>
        </w:rPr>
        <w:t>cell</w:t>
      </w:r>
      <w:r>
        <w:rPr>
          <w:rFonts w:hint="eastAsia"/>
        </w:rPr>
        <w:t>级粒度的锁，有</w:t>
      </w:r>
      <w:r>
        <w:rPr>
          <w:rFonts w:hint="eastAsia"/>
        </w:rPr>
        <w:t>mutex</w:t>
      </w:r>
      <w:r>
        <w:rPr>
          <w:rFonts w:hint="eastAsia"/>
        </w:rPr>
        <w:t>类型的锁，也有</w:t>
      </w:r>
      <w:r>
        <w:rPr>
          <w:rFonts w:hint="eastAsia"/>
        </w:rPr>
        <w:t>rw_lock</w:t>
      </w:r>
      <w:r>
        <w:rPr>
          <w:rFonts w:hint="eastAsia"/>
        </w:rPr>
        <w:t>类型的锁。在</w:t>
      </w:r>
      <w:r>
        <w:rPr>
          <w:rFonts w:hint="eastAsia"/>
        </w:rPr>
        <w:t>hash_create_sync_obj_func</w:t>
      </w:r>
      <w:r>
        <w:rPr>
          <w:rFonts w:hint="eastAsia"/>
        </w:rPr>
        <w:t>函数调用过程中，会创建一个</w:t>
      </w:r>
      <w:r>
        <w:rPr>
          <w:rFonts w:hint="eastAsia"/>
        </w:rPr>
        <w:t>n_sync_obj</w:t>
      </w:r>
      <w:r>
        <w:rPr>
          <w:rFonts w:hint="eastAsia"/>
        </w:rPr>
        <w:t>的锁数据单元，</w:t>
      </w:r>
      <w:r>
        <w:rPr>
          <w:rFonts w:hint="eastAsia"/>
        </w:rPr>
        <w:t>n_sync_obj</w:t>
      </w:r>
      <w:r>
        <w:rPr>
          <w:rFonts w:hint="eastAsia"/>
        </w:rPr>
        <w:t>必须是</w:t>
      </w:r>
      <w:r>
        <w:rPr>
          <w:rFonts w:hint="eastAsia"/>
        </w:rPr>
        <w:t>2</w:t>
      </w:r>
      <w:r>
        <w:rPr>
          <w:rFonts w:hint="eastAsia"/>
        </w:rPr>
        <w:t>的</w:t>
      </w:r>
      <w:r>
        <w:rPr>
          <w:rFonts w:hint="eastAsia"/>
        </w:rPr>
        <w:t>N</w:t>
      </w:r>
      <w:r>
        <w:rPr>
          <w:rFonts w:hint="eastAsia"/>
        </w:rPr>
        <w:t>次方。也就是说如果</w:t>
      </w:r>
      <w:r>
        <w:rPr>
          <w:rFonts w:hint="eastAsia"/>
        </w:rPr>
        <w:t xml:space="preserve">n_sync_obj = 8, </w:t>
      </w:r>
      <w:r>
        <w:rPr>
          <w:rFonts w:hint="eastAsia"/>
        </w:rPr>
        <w:t>哈希表的</w:t>
      </w:r>
      <w:r>
        <w:rPr>
          <w:rFonts w:hint="eastAsia"/>
        </w:rPr>
        <w:t>n_cells = 19</w:t>
      </w:r>
      <w:r>
        <w:rPr>
          <w:rFonts w:hint="eastAsia"/>
        </w:rPr>
        <w:t>，那就至少两个</w:t>
      </w:r>
      <w:r>
        <w:rPr>
          <w:rFonts w:hint="eastAsia"/>
        </w:rPr>
        <w:t>cell</w:t>
      </w:r>
      <w:r>
        <w:rPr>
          <w:rFonts w:hint="eastAsia"/>
        </w:rPr>
        <w:t>公用一个锁。这是其他哈希表无法比拟的。</w:t>
      </w:r>
    </w:p>
    <w:p w:rsidR="001A7847" w:rsidRDefault="007D395D">
      <w:pPr>
        <w:widowControl/>
        <w:jc w:val="left"/>
        <w:rPr>
          <w:rFonts w:ascii="宋体" w:eastAsia="宋体" w:hAnsi="宋体" w:cs="宋体"/>
          <w:kern w:val="0"/>
          <w:sz w:val="24"/>
          <w:szCs w:val="24"/>
        </w:rPr>
      </w:pPr>
      <w:r>
        <w:rPr>
          <w:rFonts w:ascii="微软雅黑" w:eastAsia="微软雅黑" w:hAnsi="微软雅黑" w:cs="宋体" w:hint="eastAsia"/>
          <w:color w:val="333333"/>
          <w:kern w:val="0"/>
          <w:szCs w:val="21"/>
          <w:shd w:val="clear" w:color="auto" w:fill="FFFFFF"/>
        </w:rPr>
        <w:t>以下是hash table的结构定义：</w:t>
      </w:r>
    </w:p>
    <w:p w:rsidR="001A7847" w:rsidRDefault="007D395D">
      <w:r>
        <w:rPr>
          <w:rFonts w:ascii="Consolas" w:eastAsia="宋体" w:hAnsi="Consolas" w:cs="Consolas"/>
          <w:color w:val="ABB2BF"/>
          <w:kern w:val="0"/>
          <w:szCs w:val="21"/>
          <w:shd w:val="clear" w:color="auto" w:fill="282C34"/>
        </w:rPr>
        <w:br/>
      </w:r>
      <w:r>
        <w:rPr>
          <w:noProof/>
        </w:rPr>
        <w:drawing>
          <wp:inline distT="0" distB="0" distL="0" distR="0">
            <wp:extent cx="5274310" cy="258953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77"/>
                    <a:stretch>
                      <a:fillRect/>
                    </a:stretch>
                  </pic:blipFill>
                  <pic:spPr>
                    <a:xfrm>
                      <a:off x="0" y="0"/>
                      <a:ext cx="5274310" cy="2590150"/>
                    </a:xfrm>
                    <a:prstGeom prst="rect">
                      <a:avLst/>
                    </a:prstGeom>
                  </pic:spPr>
                </pic:pic>
              </a:graphicData>
            </a:graphic>
          </wp:inline>
        </w:drawing>
      </w:r>
    </w:p>
    <w:p w:rsidR="001A7847" w:rsidRDefault="001A7847"/>
    <w:p w:rsidR="001A7847" w:rsidRDefault="007D395D">
      <w:pPr>
        <w:pStyle w:val="5"/>
      </w:pPr>
      <w:r>
        <w:rPr>
          <w:rFonts w:hint="eastAsia"/>
        </w:rPr>
        <w:t>3.</w:t>
      </w:r>
      <w:r>
        <w:t>innodb</w:t>
      </w:r>
      <w:r>
        <w:t>源码分析之内存管理</w:t>
      </w:r>
    </w:p>
    <w:p w:rsidR="001A7847" w:rsidRDefault="007D395D">
      <w:pPr>
        <w:rPr>
          <w:rFonts w:ascii="Arial" w:hAnsi="Arial" w:cs="Arial"/>
          <w:color w:val="4F4F4F"/>
          <w:shd w:val="clear" w:color="auto" w:fill="FFFFFF"/>
        </w:rPr>
      </w:pPr>
      <w:r>
        <w:rPr>
          <w:rFonts w:ascii="Arial" w:hAnsi="Arial" w:cs="Arial"/>
          <w:color w:val="4F4F4F"/>
          <w:shd w:val="clear" w:color="auto" w:fill="FFFFFF"/>
        </w:rPr>
        <w:t>在</w:t>
      </w:r>
      <w:r>
        <w:rPr>
          <w:rFonts w:ascii="Arial" w:hAnsi="Arial" w:cs="Arial"/>
          <w:color w:val="4F4F4F"/>
          <w:shd w:val="clear" w:color="auto" w:fill="FFFFFF"/>
        </w:rPr>
        <w:t>innodb</w:t>
      </w:r>
      <w:r>
        <w:rPr>
          <w:rFonts w:ascii="Arial" w:hAnsi="Arial" w:cs="Arial"/>
          <w:color w:val="4F4F4F"/>
          <w:shd w:val="clear" w:color="auto" w:fill="FFFFFF"/>
        </w:rPr>
        <w:t>中实现了自己的内存池系统和内存堆分配系统，在</w:t>
      </w:r>
      <w:r>
        <w:rPr>
          <w:rFonts w:ascii="Arial" w:hAnsi="Arial" w:cs="Arial"/>
          <w:color w:val="4F4F4F"/>
          <w:shd w:val="clear" w:color="auto" w:fill="FFFFFF"/>
        </w:rPr>
        <w:t>innodb</w:t>
      </w:r>
      <w:r>
        <w:rPr>
          <w:rFonts w:ascii="Arial" w:hAnsi="Arial" w:cs="Arial"/>
          <w:color w:val="4F4F4F"/>
          <w:shd w:val="clear" w:color="auto" w:fill="FFFFFF"/>
        </w:rPr>
        <w:t>的内存管理系统中，大致分为三个部分：基础的内存块分配管理、内存伙伴分配器和内存堆分配器。</w:t>
      </w:r>
      <w:r>
        <w:rPr>
          <w:rFonts w:ascii="Arial" w:hAnsi="Arial" w:cs="Arial"/>
          <w:color w:val="4F4F4F"/>
          <w:shd w:val="clear" w:color="auto" w:fill="FFFFFF"/>
        </w:rPr>
        <w:t>innodb</w:t>
      </w:r>
      <w:r>
        <w:rPr>
          <w:rFonts w:ascii="Arial" w:hAnsi="Arial" w:cs="Arial"/>
          <w:color w:val="4F4F4F"/>
          <w:shd w:val="clear" w:color="auto" w:fill="FFFFFF"/>
        </w:rPr>
        <w:t>定义和实现内存池的主要目的是提供内存的使用率和效率，防止内存碎片和内存分配跟踪和调试。我们先来看看他们的关系和结构。</w:t>
      </w:r>
    </w:p>
    <w:p w:rsidR="001A7847" w:rsidRDefault="001A7847">
      <w:pPr>
        <w:rPr>
          <w:rFonts w:ascii="Arial" w:hAnsi="Arial" w:cs="Arial"/>
          <w:color w:val="4F4F4F"/>
          <w:shd w:val="clear" w:color="auto" w:fill="FFFFFF"/>
        </w:rPr>
      </w:pP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以下是它的关系结构图：</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noProof/>
        </w:rPr>
        <w:lastRenderedPageBreak/>
        <w:drawing>
          <wp:inline distT="0" distB="0" distL="0" distR="0">
            <wp:extent cx="5266055" cy="3695065"/>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78"/>
                    <a:stretch>
                      <a:fillRect/>
                    </a:stretch>
                  </pic:blipFill>
                  <pic:spPr>
                    <a:xfrm>
                      <a:off x="0" y="0"/>
                      <a:ext cx="5266667" cy="3695238"/>
                    </a:xfrm>
                    <a:prstGeom prst="rect">
                      <a:avLst/>
                    </a:prstGeom>
                  </pic:spPr>
                </pic:pic>
              </a:graphicData>
            </a:graphic>
          </wp:inline>
        </w:drawing>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上图中的：</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ut_mem_block</w:t>
      </w:r>
      <w:r>
        <w:rPr>
          <w:rFonts w:ascii="Arial" w:eastAsia="宋体" w:hAnsi="Arial" w:cs="Arial"/>
          <w:color w:val="4F4F4F"/>
          <w:kern w:val="0"/>
          <w:sz w:val="24"/>
          <w:szCs w:val="24"/>
        </w:rPr>
        <w:t>块是基础内存管理</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Buddy allocator</w:t>
      </w:r>
      <w:r>
        <w:rPr>
          <w:rFonts w:ascii="Arial" w:eastAsia="宋体" w:hAnsi="Arial" w:cs="Arial"/>
          <w:color w:val="4F4F4F"/>
          <w:kern w:val="0"/>
          <w:sz w:val="24"/>
          <w:szCs w:val="24"/>
        </w:rPr>
        <w:t>是内存伙伴分配器</w:t>
      </w:r>
    </w:p>
    <w:p w:rsidR="001A7847" w:rsidRDefault="007D395D">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mem_heap</w:t>
      </w:r>
      <w:r>
        <w:rPr>
          <w:rFonts w:ascii="Arial" w:eastAsia="宋体" w:hAnsi="Arial" w:cs="Arial"/>
          <w:color w:val="4F4F4F"/>
          <w:kern w:val="0"/>
          <w:sz w:val="24"/>
          <w:szCs w:val="24"/>
        </w:rPr>
        <w:t>是内存堆分配器</w:t>
      </w:r>
    </w:p>
    <w:p w:rsidR="001A7847" w:rsidRDefault="007D395D">
      <w:pPr>
        <w:pStyle w:val="6"/>
      </w:pPr>
      <w:r>
        <w:t>1.</w:t>
      </w:r>
      <w:r>
        <w:t>基础内存管理</w:t>
      </w:r>
    </w:p>
    <w:p w:rsidR="001A7847" w:rsidRDefault="007D395D">
      <w:pPr>
        <w:rPr>
          <w:shd w:val="clear" w:color="auto" w:fill="FFFFFF"/>
        </w:rPr>
      </w:pPr>
      <w:r>
        <w:rPr>
          <w:rFonts w:hint="eastAsia"/>
          <w:shd w:val="clear" w:color="auto" w:fill="FFFFFF"/>
        </w:rPr>
        <w:t>innodb</w:t>
      </w:r>
      <w:r>
        <w:rPr>
          <w:rFonts w:hint="eastAsia"/>
          <w:shd w:val="clear" w:color="auto" w:fill="FFFFFF"/>
        </w:rPr>
        <w:t>中的内存分配和内存释放是通过统一的结构进行管理，具体的实现在</w:t>
      </w:r>
      <w:r>
        <w:rPr>
          <w:rFonts w:hint="eastAsia"/>
          <w:shd w:val="clear" w:color="auto" w:fill="FFFFFF"/>
        </w:rPr>
        <w:t>ut0mem.h</w:t>
      </w:r>
      <w:r>
        <w:rPr>
          <w:rFonts w:hint="eastAsia"/>
          <w:shd w:val="clear" w:color="auto" w:fill="FFFFFF"/>
        </w:rPr>
        <w:t>和</w:t>
      </w:r>
      <w:r>
        <w:rPr>
          <w:rFonts w:hint="eastAsia"/>
          <w:shd w:val="clear" w:color="auto" w:fill="FFFFFF"/>
        </w:rPr>
        <w:t>ut0mem.c</w:t>
      </w:r>
      <w:r>
        <w:rPr>
          <w:rFonts w:hint="eastAsia"/>
          <w:shd w:val="clear" w:color="auto" w:fill="FFFFFF"/>
        </w:rPr>
        <w:t>当中，其中最重要的就是对</w:t>
      </w:r>
      <w:r>
        <w:rPr>
          <w:rFonts w:hint="eastAsia"/>
          <w:shd w:val="clear" w:color="auto" w:fill="FFFFFF"/>
        </w:rPr>
        <w:t>malloc</w:t>
      </w:r>
      <w:r>
        <w:rPr>
          <w:rFonts w:hint="eastAsia"/>
          <w:shd w:val="clear" w:color="auto" w:fill="FFFFFF"/>
        </w:rPr>
        <w:t>和</w:t>
      </w:r>
      <w:r>
        <w:rPr>
          <w:rFonts w:hint="eastAsia"/>
          <w:shd w:val="clear" w:color="auto" w:fill="FFFFFF"/>
        </w:rPr>
        <w:t>free</w:t>
      </w:r>
      <w:r>
        <w:rPr>
          <w:rFonts w:hint="eastAsia"/>
          <w:shd w:val="clear" w:color="auto" w:fill="FFFFFF"/>
        </w:rPr>
        <w:t>的封装。通过一个链表结构体来管理已经分配的内存，结构体如下：</w:t>
      </w:r>
    </w:p>
    <w:p w:rsidR="001A7847" w:rsidRDefault="007D395D">
      <w:pPr>
        <w:rPr>
          <w:rFonts w:ascii="Arial" w:eastAsia="宋体" w:hAnsi="Arial" w:cs="Arial"/>
          <w:color w:val="4F4F4F"/>
          <w:kern w:val="0"/>
          <w:sz w:val="24"/>
          <w:szCs w:val="24"/>
        </w:rPr>
      </w:pPr>
      <w:r>
        <w:rPr>
          <w:noProof/>
        </w:rPr>
        <w:drawing>
          <wp:inline distT="0" distB="0" distL="0" distR="0">
            <wp:extent cx="5274310" cy="94107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79"/>
                    <a:stretch>
                      <a:fillRect/>
                    </a:stretch>
                  </pic:blipFill>
                  <pic:spPr>
                    <a:xfrm>
                      <a:off x="0" y="0"/>
                      <a:ext cx="5274310" cy="941318"/>
                    </a:xfrm>
                    <a:prstGeom prst="rect">
                      <a:avLst/>
                    </a:prstGeom>
                  </pic:spPr>
                </pic:pic>
              </a:graphicData>
            </a:graphic>
          </wp:inline>
        </w:drawing>
      </w:r>
    </w:p>
    <w:p w:rsidR="001A7847" w:rsidRDefault="001A7847">
      <w:pPr>
        <w:rPr>
          <w:rFonts w:ascii="Arial" w:eastAsia="宋体" w:hAnsi="Arial" w:cs="Arial"/>
          <w:color w:val="4F4F4F"/>
          <w:kern w:val="0"/>
          <w:sz w:val="24"/>
          <w:szCs w:val="24"/>
        </w:rPr>
      </w:pPr>
    </w:p>
    <w:p w:rsidR="001A7847" w:rsidRDefault="007D395D">
      <w:pPr>
        <w:rPr>
          <w:shd w:val="clear" w:color="auto" w:fill="FFFFFF"/>
        </w:rPr>
      </w:pPr>
      <w:r>
        <w:rPr>
          <w:rFonts w:hint="eastAsia"/>
          <w:shd w:val="clear" w:color="auto" w:fill="FFFFFF"/>
        </w:rPr>
        <w:t>关于</w:t>
      </w:r>
      <w:r>
        <w:rPr>
          <w:rFonts w:hint="eastAsia"/>
          <w:shd w:val="clear" w:color="auto" w:fill="FFFFFF"/>
        </w:rPr>
        <w:t>block</w:t>
      </w:r>
      <w:r>
        <w:rPr>
          <w:rFonts w:hint="eastAsia"/>
          <w:shd w:val="clear" w:color="auto" w:fill="FFFFFF"/>
        </w:rPr>
        <w:t>的</w:t>
      </w:r>
      <w:r>
        <w:rPr>
          <w:rFonts w:hint="eastAsia"/>
          <w:shd w:val="clear" w:color="auto" w:fill="FFFFFF"/>
        </w:rPr>
        <w:t>list</w:t>
      </w:r>
      <w:r>
        <w:rPr>
          <w:rFonts w:hint="eastAsia"/>
          <w:shd w:val="clear" w:color="auto" w:fill="FFFFFF"/>
        </w:rPr>
        <w:t>定义是个全局的变量，</w:t>
      </w:r>
      <w:r>
        <w:rPr>
          <w:rFonts w:hint="eastAsia"/>
          <w:shd w:val="clear" w:color="auto" w:fill="FFFFFF"/>
        </w:rPr>
        <w:t>UT_LIST_BASE_NODE_T(ut_mem_block_t) ut_mem_block_list;</w:t>
      </w:r>
      <w:r>
        <w:rPr>
          <w:rFonts w:hint="eastAsia"/>
          <w:shd w:val="clear" w:color="auto" w:fill="FFFFFF"/>
        </w:rPr>
        <w:t>所有分配的</w:t>
      </w:r>
      <w:r>
        <w:rPr>
          <w:rFonts w:hint="eastAsia"/>
          <w:shd w:val="clear" w:color="auto" w:fill="FFFFFF"/>
        </w:rPr>
        <w:t>block</w:t>
      </w:r>
      <w:r>
        <w:rPr>
          <w:rFonts w:hint="eastAsia"/>
          <w:shd w:val="clear" w:color="auto" w:fill="FFFFFF"/>
        </w:rPr>
        <w:t>都会加入到这个</w:t>
      </w:r>
      <w:r>
        <w:rPr>
          <w:rFonts w:hint="eastAsia"/>
          <w:shd w:val="clear" w:color="auto" w:fill="FFFFFF"/>
        </w:rPr>
        <w:t>list</w:t>
      </w:r>
      <w:r>
        <w:rPr>
          <w:rFonts w:hint="eastAsia"/>
          <w:shd w:val="clear" w:color="auto" w:fill="FFFFFF"/>
        </w:rPr>
        <w:t>当中。在</w:t>
      </w:r>
      <w:r>
        <w:rPr>
          <w:rFonts w:hint="eastAsia"/>
          <w:shd w:val="clear" w:color="auto" w:fill="FFFFFF"/>
        </w:rPr>
        <w:t>ut_malloc_low</w:t>
      </w:r>
      <w:r>
        <w:rPr>
          <w:rFonts w:hint="eastAsia"/>
          <w:shd w:val="clear" w:color="auto" w:fill="FFFFFF"/>
        </w:rPr>
        <w:t>函数分配内存的时候会将分配的</w:t>
      </w:r>
      <w:r>
        <w:rPr>
          <w:rFonts w:hint="eastAsia"/>
          <w:shd w:val="clear" w:color="auto" w:fill="FFFFFF"/>
        </w:rPr>
        <w:t>block</w:t>
      </w:r>
      <w:r>
        <w:rPr>
          <w:rFonts w:hint="eastAsia"/>
          <w:shd w:val="clear" w:color="auto" w:fill="FFFFFF"/>
        </w:rPr>
        <w:t>加入到</w:t>
      </w:r>
      <w:r>
        <w:rPr>
          <w:rFonts w:hint="eastAsia"/>
          <w:shd w:val="clear" w:color="auto" w:fill="FFFFFF"/>
        </w:rPr>
        <w:t>list</w:t>
      </w:r>
      <w:r>
        <w:rPr>
          <w:rFonts w:hint="eastAsia"/>
          <w:shd w:val="clear" w:color="auto" w:fill="FFFFFF"/>
        </w:rPr>
        <w:t>当中，在</w:t>
      </w:r>
      <w:r>
        <w:rPr>
          <w:rFonts w:hint="eastAsia"/>
          <w:shd w:val="clear" w:color="auto" w:fill="FFFFFF"/>
        </w:rPr>
        <w:t>ut_free</w:t>
      </w:r>
      <w:r>
        <w:rPr>
          <w:rFonts w:hint="eastAsia"/>
          <w:shd w:val="clear" w:color="auto" w:fill="FFFFFF"/>
        </w:rPr>
        <w:t>的时候会所释放的内存所在的</w:t>
      </w:r>
      <w:r>
        <w:rPr>
          <w:rFonts w:hint="eastAsia"/>
          <w:shd w:val="clear" w:color="auto" w:fill="FFFFFF"/>
        </w:rPr>
        <w:t>block</w:t>
      </w:r>
      <w:r>
        <w:rPr>
          <w:rFonts w:hint="eastAsia"/>
          <w:shd w:val="clear" w:color="auto" w:fill="FFFFFF"/>
        </w:rPr>
        <w:t>从</w:t>
      </w:r>
      <w:r>
        <w:rPr>
          <w:rFonts w:hint="eastAsia"/>
          <w:shd w:val="clear" w:color="auto" w:fill="FFFFFF"/>
        </w:rPr>
        <w:t>list</w:t>
      </w:r>
      <w:r>
        <w:rPr>
          <w:rFonts w:hint="eastAsia"/>
          <w:shd w:val="clear" w:color="auto" w:fill="FFFFFF"/>
        </w:rPr>
        <w:t>当中删除。除了这两个函数以外，</w:t>
      </w:r>
      <w:r>
        <w:rPr>
          <w:rFonts w:hint="eastAsia"/>
          <w:shd w:val="clear" w:color="auto" w:fill="FFFFFF"/>
        </w:rPr>
        <w:t>innodb</w:t>
      </w:r>
      <w:r>
        <w:rPr>
          <w:rFonts w:hint="eastAsia"/>
          <w:shd w:val="clear" w:color="auto" w:fill="FFFFFF"/>
        </w:rPr>
        <w:t>还提供</w:t>
      </w:r>
      <w:r>
        <w:rPr>
          <w:rFonts w:hint="eastAsia"/>
          <w:shd w:val="clear" w:color="auto" w:fill="FFFFFF"/>
        </w:rPr>
        <w:t>ut_free_all_mem</w:t>
      </w:r>
      <w:r>
        <w:rPr>
          <w:rFonts w:hint="eastAsia"/>
          <w:shd w:val="clear" w:color="auto" w:fill="FFFFFF"/>
        </w:rPr>
        <w:t>函数来释放所有分配的</w:t>
      </w:r>
      <w:r>
        <w:rPr>
          <w:rFonts w:hint="eastAsia"/>
          <w:shd w:val="clear" w:color="auto" w:fill="FFFFFF"/>
        </w:rPr>
        <w:t>block</w:t>
      </w:r>
      <w:r>
        <w:rPr>
          <w:rFonts w:hint="eastAsia"/>
          <w:shd w:val="clear" w:color="auto" w:fill="FFFFFF"/>
        </w:rPr>
        <w:t>和统计分配内存的总数</w:t>
      </w:r>
      <w:r>
        <w:rPr>
          <w:rFonts w:hint="eastAsia"/>
          <w:shd w:val="clear" w:color="auto" w:fill="FFFFFF"/>
        </w:rPr>
        <w:t>ut_total_allocated_memory</w:t>
      </w:r>
      <w:r>
        <w:rPr>
          <w:rFonts w:hint="eastAsia"/>
          <w:shd w:val="clear" w:color="auto" w:fill="FFFFFF"/>
        </w:rPr>
        <w:t>功能。</w:t>
      </w:r>
    </w:p>
    <w:p w:rsidR="001A7847" w:rsidRDefault="001A7847">
      <w:pPr>
        <w:rPr>
          <w:shd w:val="clear" w:color="auto" w:fill="FFFFFF"/>
        </w:rPr>
      </w:pPr>
    </w:p>
    <w:p w:rsidR="001A7847" w:rsidRDefault="007D395D">
      <w:pPr>
        <w:rPr>
          <w:shd w:val="clear" w:color="auto" w:fill="FFFFFF"/>
        </w:rPr>
      </w:pPr>
      <w:r>
        <w:rPr>
          <w:rFonts w:hint="eastAsia"/>
          <w:shd w:val="clear" w:color="auto" w:fill="FFFFFF"/>
        </w:rPr>
        <w:lastRenderedPageBreak/>
        <w:t>基础内存管理的方法如下：</w:t>
      </w:r>
      <w:r>
        <w:rPr>
          <w:rFonts w:hint="eastAsia"/>
        </w:rPr>
        <w:br/>
      </w:r>
      <w:r>
        <w:rPr>
          <w:rFonts w:hint="eastAsia"/>
          <w:shd w:val="clear" w:color="auto" w:fill="FFFFFF"/>
        </w:rPr>
        <w:t xml:space="preserve">ut_malloc_low       </w:t>
      </w:r>
      <w:r>
        <w:rPr>
          <w:rFonts w:hint="eastAsia"/>
          <w:shd w:val="clear" w:color="auto" w:fill="FFFFFF"/>
        </w:rPr>
        <w:t>分配一个</w:t>
      </w:r>
      <w:r>
        <w:rPr>
          <w:rFonts w:hint="eastAsia"/>
          <w:shd w:val="clear" w:color="auto" w:fill="FFFFFF"/>
        </w:rPr>
        <w:t>n</w:t>
      </w:r>
      <w:r>
        <w:rPr>
          <w:rFonts w:hint="eastAsia"/>
          <w:shd w:val="clear" w:color="auto" w:fill="FFFFFF"/>
        </w:rPr>
        <w:t>长度的内存块并将分配的块记录到</w:t>
      </w:r>
      <w:r>
        <w:rPr>
          <w:rFonts w:hint="eastAsia"/>
          <w:shd w:val="clear" w:color="auto" w:fill="FFFFFF"/>
        </w:rPr>
        <w:t>ut_mem_block_list</w:t>
      </w:r>
      <w:r>
        <w:rPr>
          <w:rFonts w:hint="eastAsia"/>
          <w:shd w:val="clear" w:color="auto" w:fill="FFFFFF"/>
        </w:rPr>
        <w:t>当中</w:t>
      </w:r>
      <w:r>
        <w:rPr>
          <w:rFonts w:hint="eastAsia"/>
          <w:shd w:val="clear" w:color="auto" w:fill="FFFFFF"/>
        </w:rPr>
        <w:t>.</w:t>
      </w:r>
      <w:r>
        <w:rPr>
          <w:rFonts w:hint="eastAsia"/>
        </w:rPr>
        <w:br/>
      </w:r>
      <w:r>
        <w:rPr>
          <w:rFonts w:hint="eastAsia"/>
          <w:shd w:val="clear" w:color="auto" w:fill="FFFFFF"/>
        </w:rPr>
        <w:t xml:space="preserve">ut_malloc               </w:t>
      </w:r>
      <w:r>
        <w:rPr>
          <w:rFonts w:hint="eastAsia"/>
          <w:shd w:val="clear" w:color="auto" w:fill="FFFFFF"/>
        </w:rPr>
        <w:t>与</w:t>
      </w:r>
      <w:r>
        <w:rPr>
          <w:rFonts w:hint="eastAsia"/>
          <w:shd w:val="clear" w:color="auto" w:fill="FFFFFF"/>
        </w:rPr>
        <w:t>ut_malloc_low</w:t>
      </w:r>
      <w:r>
        <w:rPr>
          <w:rFonts w:hint="eastAsia"/>
          <w:shd w:val="clear" w:color="auto" w:fill="FFFFFF"/>
        </w:rPr>
        <w:t>功能相同，但是会用</w:t>
      </w:r>
      <w:r>
        <w:rPr>
          <w:rFonts w:hint="eastAsia"/>
          <w:shd w:val="clear" w:color="auto" w:fill="FFFFFF"/>
        </w:rPr>
        <w:t>0</w:t>
      </w:r>
      <w:r>
        <w:rPr>
          <w:rFonts w:hint="eastAsia"/>
          <w:shd w:val="clear" w:color="auto" w:fill="FFFFFF"/>
        </w:rPr>
        <w:t>初始化所分配的内存。</w:t>
      </w:r>
      <w:r>
        <w:rPr>
          <w:rFonts w:hint="eastAsia"/>
        </w:rPr>
        <w:br/>
      </w:r>
      <w:r>
        <w:rPr>
          <w:rFonts w:hint="eastAsia"/>
          <w:shd w:val="clear" w:color="auto" w:fill="FFFFFF"/>
        </w:rPr>
        <w:t>ut_free                  </w:t>
      </w:r>
      <w:r>
        <w:rPr>
          <w:rFonts w:hint="eastAsia"/>
          <w:shd w:val="clear" w:color="auto" w:fill="FFFFFF"/>
        </w:rPr>
        <w:t>释放一个分配的内存块，并将其从</w:t>
      </w:r>
      <w:r>
        <w:rPr>
          <w:rFonts w:hint="eastAsia"/>
          <w:shd w:val="clear" w:color="auto" w:fill="FFFFFF"/>
        </w:rPr>
        <w:t>ut_mem_block_list</w:t>
      </w:r>
      <w:r>
        <w:rPr>
          <w:rFonts w:hint="eastAsia"/>
          <w:shd w:val="clear" w:color="auto" w:fill="FFFFFF"/>
        </w:rPr>
        <w:t>当中删除。</w:t>
      </w:r>
      <w:r>
        <w:rPr>
          <w:rFonts w:hint="eastAsia"/>
        </w:rPr>
        <w:br/>
      </w:r>
      <w:r>
        <w:rPr>
          <w:rFonts w:hint="eastAsia"/>
          <w:shd w:val="clear" w:color="auto" w:fill="FFFFFF"/>
        </w:rPr>
        <w:t xml:space="preserve">ut_free_all_mem       </w:t>
      </w:r>
      <w:r>
        <w:rPr>
          <w:rFonts w:hint="eastAsia"/>
          <w:shd w:val="clear" w:color="auto" w:fill="FFFFFF"/>
        </w:rPr>
        <w:t>释放</w:t>
      </w:r>
      <w:r>
        <w:rPr>
          <w:rFonts w:hint="eastAsia"/>
          <w:shd w:val="clear" w:color="auto" w:fill="FFFFFF"/>
        </w:rPr>
        <w:t>ut_mem_block_list</w:t>
      </w:r>
      <w:r>
        <w:rPr>
          <w:rFonts w:hint="eastAsia"/>
          <w:shd w:val="clear" w:color="auto" w:fill="FFFFFF"/>
        </w:rPr>
        <w:t>所有的内存块并清空</w:t>
      </w:r>
      <w:r>
        <w:rPr>
          <w:rFonts w:hint="eastAsia"/>
          <w:shd w:val="clear" w:color="auto" w:fill="FFFFFF"/>
        </w:rPr>
        <w:t>ut_mem_block_list</w:t>
      </w:r>
    </w:p>
    <w:p w:rsidR="001A7847" w:rsidRDefault="001A7847">
      <w:pPr>
        <w:rPr>
          <w:shd w:val="clear" w:color="auto" w:fill="FFFFFF"/>
        </w:rPr>
      </w:pPr>
    </w:p>
    <w:p w:rsidR="001A7847" w:rsidRDefault="007D395D">
      <w:pPr>
        <w:rPr>
          <w:rFonts w:ascii="Arial" w:eastAsia="宋体" w:hAnsi="Arial"/>
        </w:rPr>
      </w:pPr>
      <w:r>
        <w:rPr>
          <w:rFonts w:hint="eastAsia"/>
        </w:rPr>
        <w:t>以上函数是支持多线程并发操作的，也就是说是线程安全的。</w:t>
      </w:r>
    </w:p>
    <w:p w:rsidR="001A7847" w:rsidRDefault="007D395D">
      <w:r>
        <w:rPr>
          <w:rFonts w:hint="eastAsia"/>
        </w:rPr>
        <w:t> innodb</w:t>
      </w:r>
      <w:r>
        <w:rPr>
          <w:rFonts w:hint="eastAsia"/>
        </w:rPr>
        <w:t>这样做的目的是保证所有</w:t>
      </w:r>
      <w:r>
        <w:rPr>
          <w:rFonts w:hint="eastAsia"/>
        </w:rPr>
        <w:t>malloc</w:t>
      </w:r>
      <w:r>
        <w:rPr>
          <w:rFonts w:hint="eastAsia"/>
        </w:rPr>
        <w:t>出去的内存都在</w:t>
      </w:r>
      <w:r>
        <w:rPr>
          <w:rFonts w:hint="eastAsia"/>
        </w:rPr>
        <w:t> ut_mem_block_list</w:t>
      </w:r>
      <w:r>
        <w:rPr>
          <w:rFonts w:hint="eastAsia"/>
        </w:rPr>
        <w:t>当中，以便管理。</w:t>
      </w:r>
    </w:p>
    <w:p w:rsidR="001A7847" w:rsidRDefault="007D395D">
      <w:r>
        <w:rPr>
          <w:rFonts w:hint="eastAsia"/>
        </w:rPr>
        <w:t> </w:t>
      </w:r>
      <w:r>
        <w:rPr>
          <w:rFonts w:hint="eastAsia"/>
        </w:rPr>
        <w:t>基础内存管理的结构如下：</w:t>
      </w:r>
    </w:p>
    <w:p w:rsidR="001A7847" w:rsidRDefault="001A7847"/>
    <w:p w:rsidR="001A7847" w:rsidRDefault="007D395D">
      <w:r>
        <w:rPr>
          <w:noProof/>
        </w:rPr>
        <w:drawing>
          <wp:inline distT="0" distB="0" distL="0" distR="0">
            <wp:extent cx="5274310" cy="200088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80"/>
                    <a:stretch>
                      <a:fillRect/>
                    </a:stretch>
                  </pic:blipFill>
                  <pic:spPr>
                    <a:xfrm>
                      <a:off x="0" y="0"/>
                      <a:ext cx="5274310" cy="2001063"/>
                    </a:xfrm>
                    <a:prstGeom prst="rect">
                      <a:avLst/>
                    </a:prstGeom>
                  </pic:spPr>
                </pic:pic>
              </a:graphicData>
            </a:graphic>
          </wp:inline>
        </w:drawing>
      </w:r>
    </w:p>
    <w:p w:rsidR="001A7847" w:rsidRDefault="007D395D">
      <w:pPr>
        <w:pStyle w:val="6"/>
      </w:pPr>
      <w:r>
        <w:t>2.</w:t>
      </w:r>
      <w:r>
        <w:t>伙伴分配器</w:t>
      </w:r>
    </w:p>
    <w:p w:rsidR="001A7847" w:rsidRDefault="007D395D">
      <w:pPr>
        <w:rPr>
          <w:shd w:val="clear" w:color="auto" w:fill="FFFFFF"/>
        </w:rPr>
      </w:pPr>
      <w:r>
        <w:rPr>
          <w:rFonts w:hint="eastAsia"/>
          <w:shd w:val="clear" w:color="auto" w:fill="FFFFFF"/>
        </w:rPr>
        <w:t>innodb</w:t>
      </w:r>
      <w:r>
        <w:rPr>
          <w:rFonts w:hint="eastAsia"/>
          <w:shd w:val="clear" w:color="auto" w:fill="FFFFFF"/>
        </w:rPr>
        <w:t>的伙伴分配器是基于</w:t>
      </w:r>
      <w:r>
        <w:rPr>
          <w:rFonts w:hint="eastAsia"/>
          <w:shd w:val="clear" w:color="auto" w:fill="FFFFFF"/>
        </w:rPr>
        <w:t>ut_malloc_low</w:t>
      </w:r>
      <w:r>
        <w:rPr>
          <w:rFonts w:hint="eastAsia"/>
          <w:shd w:val="clear" w:color="auto" w:fill="FFFFFF"/>
        </w:rPr>
        <w:t>函数之上的内存管理器，在创建伙伴分配器时，</w:t>
      </w:r>
      <w:r>
        <w:rPr>
          <w:rFonts w:hint="eastAsia"/>
          <w:shd w:val="clear" w:color="auto" w:fill="FFFFFF"/>
        </w:rPr>
        <w:t>innodb</w:t>
      </w:r>
      <w:r>
        <w:rPr>
          <w:rFonts w:hint="eastAsia"/>
          <w:shd w:val="clear" w:color="auto" w:fill="FFFFFF"/>
        </w:rPr>
        <w:t>会一下用</w:t>
      </w:r>
      <w:r>
        <w:rPr>
          <w:rFonts w:hint="eastAsia"/>
          <w:shd w:val="clear" w:color="auto" w:fill="FFFFFF"/>
        </w:rPr>
        <w:t>ut_malloc_low</w:t>
      </w:r>
      <w:r>
        <w:rPr>
          <w:rFonts w:hint="eastAsia"/>
          <w:shd w:val="clear" w:color="auto" w:fill="FFFFFF"/>
        </w:rPr>
        <w:t>开辟一个很大的内存块，然后用伙伴分配来分配这个块的内存使用。</w:t>
      </w:r>
      <w:r>
        <w:rPr>
          <w:rFonts w:hint="eastAsia"/>
          <w:shd w:val="clear" w:color="auto" w:fill="FFFFFF"/>
        </w:rPr>
        <w:t>innodb</w:t>
      </w:r>
      <w:r>
        <w:rPr>
          <w:rFonts w:hint="eastAsia"/>
          <w:shd w:val="clear" w:color="auto" w:fill="FFFFFF"/>
        </w:rPr>
        <w:t>的伙伴分配器是基于</w:t>
      </w:r>
      <w:r>
        <w:rPr>
          <w:rFonts w:hint="eastAsia"/>
          <w:shd w:val="clear" w:color="auto" w:fill="FFFFFF"/>
        </w:rPr>
        <w:t>2</w:t>
      </w:r>
      <w:r>
        <w:rPr>
          <w:rFonts w:hint="eastAsia"/>
          <w:shd w:val="clear" w:color="auto" w:fill="FFFFFF"/>
        </w:rPr>
        <w:t>的基数为基础的管理方式，其</w:t>
      </w:r>
      <w:r>
        <w:rPr>
          <w:rFonts w:hint="eastAsia"/>
          <w:shd w:val="clear" w:color="auto" w:fill="FFFFFF"/>
        </w:rPr>
        <w:t>buddy alloc pool</w:t>
      </w:r>
      <w:r>
        <w:rPr>
          <w:rFonts w:hint="eastAsia"/>
          <w:shd w:val="clear" w:color="auto" w:fill="FFFFFF"/>
        </w:rPr>
        <w:t>的定义如下：</w:t>
      </w:r>
    </w:p>
    <w:p w:rsidR="001A7847" w:rsidRDefault="001A7847">
      <w:pPr>
        <w:rPr>
          <w:shd w:val="clear" w:color="auto" w:fill="FFFFFF"/>
        </w:rPr>
      </w:pPr>
    </w:p>
    <w:p w:rsidR="001A7847" w:rsidRDefault="007D395D">
      <w:r>
        <w:rPr>
          <w:noProof/>
        </w:rPr>
        <w:drawing>
          <wp:inline distT="0" distB="0" distL="0" distR="0">
            <wp:extent cx="5274310" cy="1214755"/>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81"/>
                    <a:stretch>
                      <a:fillRect/>
                    </a:stretch>
                  </pic:blipFill>
                  <pic:spPr>
                    <a:xfrm>
                      <a:off x="0" y="0"/>
                      <a:ext cx="5274310" cy="1214801"/>
                    </a:xfrm>
                    <a:prstGeom prst="rect">
                      <a:avLst/>
                    </a:prstGeom>
                  </pic:spPr>
                </pic:pic>
              </a:graphicData>
            </a:graphic>
          </wp:inline>
        </w:drawing>
      </w:r>
    </w:p>
    <w:p w:rsidR="001A7847" w:rsidRDefault="007D395D">
      <w:r>
        <w:rPr>
          <w:shd w:val="clear" w:color="auto" w:fill="282C34"/>
        </w:rPr>
        <w:t>/*area_t</w:t>
      </w:r>
      <w:r>
        <w:rPr>
          <w:shd w:val="clear" w:color="auto" w:fill="282C34"/>
        </w:rPr>
        <w:t>链表数组</w:t>
      </w:r>
      <w:r>
        <w:rPr>
          <w:shd w:val="clear" w:color="auto" w:fill="282C34"/>
        </w:rPr>
        <w:t>,</w:t>
      </w:r>
      <w:r>
        <w:rPr>
          <w:shd w:val="clear" w:color="auto" w:fill="282C34"/>
        </w:rPr>
        <w:t>每个数组单元能管理</w:t>
      </w:r>
      <w:r>
        <w:rPr>
          <w:shd w:val="clear" w:color="auto" w:fill="282C34"/>
        </w:rPr>
        <w:t>2</w:t>
      </w:r>
      <w:r>
        <w:rPr>
          <w:shd w:val="clear" w:color="auto" w:fill="282C34"/>
        </w:rPr>
        <w:t>的</w:t>
      </w:r>
      <w:r>
        <w:rPr>
          <w:shd w:val="clear" w:color="auto" w:fill="282C34"/>
        </w:rPr>
        <w:t>i</w:t>
      </w:r>
      <w:r>
        <w:rPr>
          <w:shd w:val="clear" w:color="auto" w:fill="282C34"/>
        </w:rPr>
        <w:t>次方内存块列表，</w:t>
      </w:r>
      <w:r>
        <w:rPr>
          <w:shd w:val="clear" w:color="auto" w:fill="282C34"/>
        </w:rPr>
        <w:t>i</w:t>
      </w:r>
      <w:r>
        <w:rPr>
          <w:shd w:val="clear" w:color="auto" w:fill="282C34"/>
        </w:rPr>
        <w:t>是数组的下标</w:t>
      </w:r>
      <w:r>
        <w:rPr>
          <w:shd w:val="clear" w:color="auto" w:fill="282C34"/>
        </w:rPr>
        <w:t>*/</w:t>
      </w:r>
    </w:p>
    <w:p w:rsidR="001A7847" w:rsidRDefault="001A7847">
      <w:pPr>
        <w:rPr>
          <w:rFonts w:ascii="Arial" w:eastAsia="宋体" w:hAnsi="Arial" w:cs="Arial"/>
          <w:color w:val="4F4F4F"/>
          <w:kern w:val="0"/>
          <w:sz w:val="24"/>
          <w:szCs w:val="24"/>
        </w:rPr>
      </w:pPr>
    </w:p>
    <w:p w:rsidR="001A7847" w:rsidRDefault="007D395D">
      <w:pPr>
        <w:rPr>
          <w:rFonts w:ascii="Arial" w:eastAsia="宋体" w:hAnsi="Arial" w:cs="Arial"/>
          <w:color w:val="4F4F4F"/>
          <w:kern w:val="0"/>
          <w:sz w:val="24"/>
          <w:szCs w:val="24"/>
        </w:rPr>
      </w:pPr>
      <w:r>
        <w:rPr>
          <w:noProof/>
        </w:rPr>
        <w:drawing>
          <wp:inline distT="0" distB="0" distL="0" distR="0">
            <wp:extent cx="5274310" cy="80581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82"/>
                    <a:stretch>
                      <a:fillRect/>
                    </a:stretch>
                  </pic:blipFill>
                  <pic:spPr>
                    <a:xfrm>
                      <a:off x="0" y="0"/>
                      <a:ext cx="5274310" cy="806408"/>
                    </a:xfrm>
                    <a:prstGeom prst="rect">
                      <a:avLst/>
                    </a:prstGeom>
                  </pic:spPr>
                </pic:pic>
              </a:graphicData>
            </a:graphic>
          </wp:inline>
        </w:drawing>
      </w:r>
    </w:p>
    <w:p w:rsidR="001A7847" w:rsidRDefault="007D395D">
      <w:pPr>
        <w:rPr>
          <w:shd w:val="clear" w:color="auto" w:fill="282C34"/>
        </w:rPr>
      </w:pPr>
      <w:r>
        <w:rPr>
          <w:shd w:val="clear" w:color="auto" w:fill="282C34"/>
        </w:rPr>
        <w:t>/*area</w:t>
      </w:r>
      <w:r>
        <w:rPr>
          <w:shd w:val="clear" w:color="auto" w:fill="282C34"/>
        </w:rPr>
        <w:t>的内存大小（一定是</w:t>
      </w:r>
      <w:r>
        <w:rPr>
          <w:shd w:val="clear" w:color="auto" w:fill="282C34"/>
        </w:rPr>
        <w:t>2</w:t>
      </w:r>
      <w:r>
        <w:rPr>
          <w:shd w:val="clear" w:color="auto" w:fill="282C34"/>
        </w:rPr>
        <w:t>的次方），最后一个</w:t>
      </w:r>
      <w:r>
        <w:rPr>
          <w:shd w:val="clear" w:color="auto" w:fill="282C34"/>
        </w:rPr>
        <w:t>bit</w:t>
      </w:r>
      <w:r>
        <w:rPr>
          <w:shd w:val="clear" w:color="auto" w:fill="282C34"/>
        </w:rPr>
        <w:t>表示是否已经释放</w:t>
      </w:r>
      <w:r>
        <w:rPr>
          <w:shd w:val="clear" w:color="auto" w:fill="282C34"/>
        </w:rPr>
        <w:t>*/</w:t>
      </w:r>
    </w:p>
    <w:p w:rsidR="001A7847" w:rsidRDefault="007D395D">
      <w:pPr>
        <w:rPr>
          <w:shd w:val="clear" w:color="auto" w:fill="282C34"/>
        </w:rPr>
      </w:pPr>
      <w:r>
        <w:rPr>
          <w:shd w:val="clear" w:color="auto" w:fill="282C34"/>
        </w:rPr>
        <w:t>/*area</w:t>
      </w:r>
      <w:r>
        <w:rPr>
          <w:shd w:val="clear" w:color="auto" w:fill="282C34"/>
        </w:rPr>
        <w:t>链表的上下</w:t>
      </w:r>
      <w:r>
        <w:rPr>
          <w:shd w:val="clear" w:color="auto" w:fill="282C34"/>
        </w:rPr>
        <w:t>area,</w:t>
      </w:r>
      <w:r>
        <w:rPr>
          <w:shd w:val="clear" w:color="auto" w:fill="282C34"/>
        </w:rPr>
        <w:t>因为</w:t>
      </w:r>
      <w:r>
        <w:rPr>
          <w:shd w:val="clear" w:color="auto" w:fill="282C34"/>
        </w:rPr>
        <w:t>buddy area</w:t>
      </w:r>
      <w:r>
        <w:rPr>
          <w:shd w:val="clear" w:color="auto" w:fill="282C34"/>
        </w:rPr>
        <w:t>是会分裂的，有可能多个</w:t>
      </w:r>
      <w:r>
        <w:rPr>
          <w:shd w:val="clear" w:color="auto" w:fill="282C34"/>
        </w:rPr>
        <w:t>*/</w:t>
      </w:r>
    </w:p>
    <w:p w:rsidR="001A7847" w:rsidRDefault="001A7847">
      <w:pPr>
        <w:rPr>
          <w:rFonts w:ascii="Consolas" w:hAnsi="Consolas" w:cs="Consolas"/>
          <w:i/>
          <w:iCs/>
          <w:color w:val="5C6370"/>
          <w:szCs w:val="21"/>
          <w:shd w:val="clear" w:color="auto" w:fill="282C34"/>
        </w:rPr>
      </w:pPr>
    </w:p>
    <w:p w:rsidR="001A7847" w:rsidRDefault="007D395D">
      <w:pPr>
        <w:rPr>
          <w:shd w:val="clear" w:color="auto" w:fill="FFFFFF"/>
        </w:rPr>
      </w:pPr>
      <w:r>
        <w:rPr>
          <w:rFonts w:hint="eastAsia"/>
          <w:shd w:val="clear" w:color="auto" w:fill="FFFFFF"/>
        </w:rPr>
        <w:t>mem_area_t</w:t>
      </w:r>
      <w:r>
        <w:rPr>
          <w:rFonts w:hint="eastAsia"/>
          <w:shd w:val="clear" w:color="auto" w:fill="FFFFFF"/>
        </w:rPr>
        <w:t>是一个</w:t>
      </w:r>
      <w:r>
        <w:rPr>
          <w:rFonts w:hint="eastAsia"/>
          <w:shd w:val="clear" w:color="auto" w:fill="FFFFFF"/>
        </w:rPr>
        <w:t>buddy</w:t>
      </w:r>
      <w:r>
        <w:rPr>
          <w:rFonts w:hint="eastAsia"/>
          <w:shd w:val="clear" w:color="auto" w:fill="FFFFFF"/>
        </w:rPr>
        <w:t>的内存区域，也就是</w:t>
      </w:r>
      <w:r>
        <w:rPr>
          <w:rFonts w:hint="eastAsia"/>
          <w:shd w:val="clear" w:color="auto" w:fill="FFFFFF"/>
        </w:rPr>
        <w:t>mem_area_struct</w:t>
      </w:r>
      <w:r>
        <w:rPr>
          <w:rFonts w:hint="eastAsia"/>
          <w:shd w:val="clear" w:color="auto" w:fill="FFFFFF"/>
        </w:rPr>
        <w:t>。以下是一个</w:t>
      </w:r>
      <w:r>
        <w:rPr>
          <w:rFonts w:hint="eastAsia"/>
          <w:shd w:val="clear" w:color="auto" w:fill="FFFFFF"/>
        </w:rPr>
        <w:t>32</w:t>
      </w:r>
      <w:r>
        <w:rPr>
          <w:rFonts w:hint="eastAsia"/>
          <w:shd w:val="clear" w:color="auto" w:fill="FFFFFF"/>
        </w:rPr>
        <w:t>位机器管理</w:t>
      </w:r>
      <w:r>
        <w:rPr>
          <w:rFonts w:hint="eastAsia"/>
          <w:shd w:val="clear" w:color="auto" w:fill="FFFFFF"/>
        </w:rPr>
        <w:t>1024</w:t>
      </w:r>
      <w:r>
        <w:rPr>
          <w:rFonts w:hint="eastAsia"/>
          <w:shd w:val="clear" w:color="auto" w:fill="FFFFFF"/>
        </w:rPr>
        <w:t>字节内存块的</w:t>
      </w:r>
      <w:r>
        <w:rPr>
          <w:rFonts w:hint="eastAsia"/>
          <w:shd w:val="clear" w:color="auto" w:fill="FFFFFF"/>
        </w:rPr>
        <w:t>buddy list</w:t>
      </w:r>
      <w:r>
        <w:rPr>
          <w:rFonts w:hint="eastAsia"/>
          <w:shd w:val="clear" w:color="auto" w:fill="FFFFFF"/>
        </w:rPr>
        <w:t>分布：</w:t>
      </w:r>
    </w:p>
    <w:p w:rsidR="001A7847" w:rsidRDefault="007D395D">
      <w:pPr>
        <w:rPr>
          <w:rFonts w:ascii="Arial" w:eastAsia="宋体" w:hAnsi="Arial" w:cs="Arial"/>
          <w:color w:val="4F4F4F"/>
          <w:kern w:val="0"/>
          <w:sz w:val="24"/>
          <w:szCs w:val="24"/>
        </w:rPr>
      </w:pPr>
      <w:r>
        <w:rPr>
          <w:noProof/>
        </w:rPr>
        <w:drawing>
          <wp:inline distT="0" distB="0" distL="0" distR="0">
            <wp:extent cx="5274310" cy="873760"/>
            <wp:effectExtent l="0" t="0" r="254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83"/>
                    <a:stretch>
                      <a:fillRect/>
                    </a:stretch>
                  </pic:blipFill>
                  <pic:spPr>
                    <a:xfrm>
                      <a:off x="0" y="0"/>
                      <a:ext cx="5274310" cy="874168"/>
                    </a:xfrm>
                    <a:prstGeom prst="rect">
                      <a:avLst/>
                    </a:prstGeom>
                  </pic:spPr>
                </pic:pic>
              </a:graphicData>
            </a:graphic>
          </wp:inline>
        </w:drawing>
      </w:r>
    </w:p>
    <w:p w:rsidR="001A7847" w:rsidRDefault="007D395D">
      <w:pPr>
        <w:rPr>
          <w:shd w:val="clear" w:color="auto" w:fill="FFFFFF"/>
        </w:rPr>
      </w:pPr>
      <w:r>
        <w:rPr>
          <w:rFonts w:hint="eastAsia"/>
          <w:shd w:val="clear" w:color="auto" w:fill="FFFFFF"/>
        </w:rPr>
        <w:t>每一个</w:t>
      </w:r>
      <w:r>
        <w:rPr>
          <w:rFonts w:hint="eastAsia"/>
          <w:shd w:val="clear" w:color="auto" w:fill="FFFFFF"/>
        </w:rPr>
        <w:t>area</w:t>
      </w:r>
      <w:r>
        <w:rPr>
          <w:rFonts w:hint="eastAsia"/>
          <w:shd w:val="clear" w:color="auto" w:fill="FFFFFF"/>
        </w:rPr>
        <w:t>是有</w:t>
      </w:r>
      <w:r>
        <w:rPr>
          <w:rFonts w:hint="eastAsia"/>
          <w:shd w:val="clear" w:color="auto" w:fill="FFFFFF"/>
        </w:rPr>
        <w:t>mem_area_t</w:t>
      </w:r>
      <w:r>
        <w:rPr>
          <w:rFonts w:hint="eastAsia"/>
          <w:shd w:val="clear" w:color="auto" w:fill="FFFFFF"/>
        </w:rPr>
        <w:t>头和可分配的内存（</w:t>
      </w:r>
      <w:r>
        <w:rPr>
          <w:rFonts w:hint="eastAsia"/>
          <w:shd w:val="clear" w:color="auto" w:fill="FFFFFF"/>
        </w:rPr>
        <w:t>memory_buffer</w:t>
      </w:r>
      <w:r>
        <w:rPr>
          <w:rFonts w:hint="eastAsia"/>
          <w:shd w:val="clear" w:color="auto" w:fill="FFFFFF"/>
        </w:rPr>
        <w:t>）确定的，</w:t>
      </w:r>
      <w:r>
        <w:rPr>
          <w:rFonts w:hint="eastAsia"/>
          <w:shd w:val="clear" w:color="auto" w:fill="FFFFFF"/>
        </w:rPr>
        <w:t>memory_buffer</w:t>
      </w:r>
      <w:r>
        <w:rPr>
          <w:rFonts w:hint="eastAsia"/>
          <w:shd w:val="clear" w:color="auto" w:fill="FFFFFF"/>
        </w:rPr>
        <w:t>的长度不小于</w:t>
      </w:r>
      <w:r>
        <w:rPr>
          <w:rFonts w:hint="eastAsia"/>
          <w:shd w:val="clear" w:color="auto" w:fill="FFFFFF"/>
        </w:rPr>
        <w:t>mem_area_t</w:t>
      </w:r>
      <w:r>
        <w:rPr>
          <w:rFonts w:hint="eastAsia"/>
          <w:shd w:val="clear" w:color="auto" w:fill="FFFFFF"/>
        </w:rPr>
        <w:t>头的长度，在</w:t>
      </w:r>
      <w:r>
        <w:rPr>
          <w:rFonts w:hint="eastAsia"/>
          <w:shd w:val="clear" w:color="auto" w:fill="FFFFFF"/>
        </w:rPr>
        <w:t>32</w:t>
      </w:r>
      <w:r>
        <w:rPr>
          <w:rFonts w:hint="eastAsia"/>
          <w:shd w:val="clear" w:color="auto" w:fill="FFFFFF"/>
        </w:rPr>
        <w:t>位机器上</w:t>
      </w:r>
      <w:r>
        <w:rPr>
          <w:rFonts w:hint="eastAsia"/>
          <w:shd w:val="clear" w:color="auto" w:fill="FFFFFF"/>
        </w:rPr>
        <w:t>mem_area_t</w:t>
      </w:r>
      <w:r>
        <w:rPr>
          <w:rFonts w:hint="eastAsia"/>
          <w:shd w:val="clear" w:color="auto" w:fill="FFFFFF"/>
        </w:rPr>
        <w:t>的头应该是</w:t>
      </w:r>
      <w:r>
        <w:rPr>
          <w:rFonts w:hint="eastAsia"/>
          <w:shd w:val="clear" w:color="auto" w:fill="FFFFFF"/>
        </w:rPr>
        <w:t>16</w:t>
      </w:r>
      <w:r>
        <w:rPr>
          <w:rFonts w:hint="eastAsia"/>
          <w:shd w:val="clear" w:color="auto" w:fill="FFFFFF"/>
        </w:rPr>
        <w:t>个字节（</w:t>
      </w:r>
      <w:r>
        <w:rPr>
          <w:rFonts w:hint="eastAsia"/>
          <w:shd w:val="clear" w:color="auto" w:fill="FFFFFF"/>
        </w:rPr>
        <w:t>8</w:t>
      </w:r>
      <w:r>
        <w:rPr>
          <w:rFonts w:hint="eastAsia"/>
          <w:shd w:val="clear" w:color="auto" w:fill="FFFFFF"/>
        </w:rPr>
        <w:t>字节对齐）。</w:t>
      </w:r>
    </w:p>
    <w:p w:rsidR="001A7847" w:rsidRDefault="007D395D">
      <w:pPr>
        <w:pStyle w:val="7"/>
      </w:pPr>
      <w:r>
        <w:t>2.1mem_area_t</w:t>
      </w:r>
      <w:r>
        <w:t>的分裂</w:t>
      </w:r>
    </w:p>
    <w:p w:rsidR="001A7847" w:rsidRDefault="007D395D">
      <w:r>
        <w:rPr>
          <w:rFonts w:hint="eastAsia"/>
        </w:rPr>
        <w:t> </w:t>
      </w:r>
      <w:r>
        <w:rPr>
          <w:rFonts w:hint="eastAsia"/>
        </w:rPr>
        <w:t>在内存分配的过程中，有可能会造成</w:t>
      </w:r>
      <w:r>
        <w:rPr>
          <w:rFonts w:hint="eastAsia"/>
        </w:rPr>
        <w:t>mem_area_t</w:t>
      </w:r>
      <w:r>
        <w:rPr>
          <w:rFonts w:hint="eastAsia"/>
        </w:rPr>
        <w:t>的分裂，还是以上面的例子来说，加入我们要分配一个</w:t>
      </w:r>
      <w:r>
        <w:rPr>
          <w:rFonts w:hint="eastAsia"/>
        </w:rPr>
        <w:t>200</w:t>
      </w:r>
      <w:r>
        <w:rPr>
          <w:rFonts w:hint="eastAsia"/>
        </w:rPr>
        <w:t>字节的内存，这时候伙伴分配器的分配流程是这样的：</w:t>
      </w:r>
    </w:p>
    <w:p w:rsidR="001A7847" w:rsidRDefault="007D395D">
      <w:r>
        <w:rPr>
          <w:rFonts w:hint="eastAsia"/>
        </w:rPr>
        <w:t>        1.</w:t>
      </w:r>
      <w:r>
        <w:rPr>
          <w:rFonts w:hint="eastAsia"/>
        </w:rPr>
        <w:t>找到一个离</w:t>
      </w:r>
      <w:r>
        <w:rPr>
          <w:rFonts w:hint="eastAsia"/>
        </w:rPr>
        <w:t>200+sizeof(mem_area_t)</w:t>
      </w:r>
      <w:r>
        <w:rPr>
          <w:rFonts w:hint="eastAsia"/>
        </w:rPr>
        <w:t>最近的</w:t>
      </w:r>
      <w:r>
        <w:rPr>
          <w:rFonts w:hint="eastAsia"/>
        </w:rPr>
        <w:t>2</w:t>
      </w:r>
      <w:r>
        <w:rPr>
          <w:rFonts w:hint="eastAsia"/>
        </w:rPr>
        <w:t>的</w:t>
      </w:r>
      <w:r>
        <w:rPr>
          <w:rFonts w:hint="eastAsia"/>
        </w:rPr>
        <w:t>i</w:t>
      </w:r>
      <w:r>
        <w:rPr>
          <w:rFonts w:hint="eastAsia"/>
        </w:rPr>
        <w:t>次方的数（</w:t>
      </w:r>
      <w:r>
        <w:rPr>
          <w:rFonts w:hint="eastAsia"/>
        </w:rPr>
        <w:t>256</w:t>
      </w:r>
      <w:r>
        <w:rPr>
          <w:rFonts w:hint="eastAsia"/>
        </w:rPr>
        <w:t>），确定</w:t>
      </w:r>
      <w:r>
        <w:rPr>
          <w:rFonts w:hint="eastAsia"/>
        </w:rPr>
        <w:t>i = 8</w:t>
      </w:r>
      <w:r>
        <w:rPr>
          <w:rFonts w:hint="eastAsia"/>
        </w:rPr>
        <w:t>，</w:t>
      </w:r>
    </w:p>
    <w:p w:rsidR="001A7847" w:rsidRDefault="007D395D">
      <w:r>
        <w:rPr>
          <w:rFonts w:hint="eastAsia"/>
        </w:rPr>
        <w:t>        2.</w:t>
      </w:r>
      <w:r>
        <w:rPr>
          <w:rFonts w:hint="eastAsia"/>
        </w:rPr>
        <w:t>在</w:t>
      </w:r>
      <w:r>
        <w:rPr>
          <w:rFonts w:hint="eastAsia"/>
        </w:rPr>
        <w:t>free_list[i]</w:t>
      </w:r>
      <w:r>
        <w:rPr>
          <w:rFonts w:hint="eastAsia"/>
        </w:rPr>
        <w:t>的列表中查找是否有空闲的</w:t>
      </w:r>
      <w:r>
        <w:rPr>
          <w:rFonts w:hint="eastAsia"/>
        </w:rPr>
        <w:t>node,</w:t>
      </w:r>
      <w:r>
        <w:rPr>
          <w:rFonts w:hint="eastAsia"/>
        </w:rPr>
        <w:t>如果有，将</w:t>
      </w:r>
      <w:r>
        <w:rPr>
          <w:rFonts w:hint="eastAsia"/>
        </w:rPr>
        <w:t>node</w:t>
      </w:r>
      <w:r>
        <w:rPr>
          <w:rFonts w:hint="eastAsia"/>
        </w:rPr>
        <w:t>职位</w:t>
      </w:r>
      <w:r>
        <w:rPr>
          <w:rFonts w:hint="eastAsia"/>
        </w:rPr>
        <w:t>no free.</w:t>
      </w:r>
      <w:r>
        <w:rPr>
          <w:rFonts w:hint="eastAsia"/>
        </w:rPr>
        <w:t>如果没有，对</w:t>
      </w:r>
      <w:r>
        <w:rPr>
          <w:rFonts w:hint="eastAsia"/>
        </w:rPr>
        <w:t>i + 1</w:t>
      </w:r>
      <w:r>
        <w:rPr>
          <w:rFonts w:hint="eastAsia"/>
        </w:rPr>
        <w:t>层执行查找是否有可用的内存，</w:t>
      </w:r>
    </w:p>
    <w:p w:rsidR="001A7847" w:rsidRDefault="007D395D">
      <w:r>
        <w:rPr>
          <w:rFonts w:hint="eastAsia"/>
        </w:rPr>
        <w:t>        3.</w:t>
      </w:r>
      <w:r>
        <w:rPr>
          <w:rFonts w:hint="eastAsia"/>
        </w:rPr>
        <w:t>在上面的例子中，</w:t>
      </w:r>
      <w:r>
        <w:rPr>
          <w:rFonts w:hint="eastAsia"/>
        </w:rPr>
        <w:t>i+1=9,free_list</w:t>
      </w:r>
      <w:r>
        <w:rPr>
          <w:rFonts w:hint="eastAsia"/>
        </w:rPr>
        <w:t>是空的，继续在</w:t>
      </w:r>
      <w:r>
        <w:rPr>
          <w:rFonts w:hint="eastAsia"/>
        </w:rPr>
        <w:t>i+2</w:t>
      </w:r>
      <w:r>
        <w:rPr>
          <w:rFonts w:hint="eastAsia"/>
        </w:rPr>
        <w:t>层找，一次类推，直到找到有</w:t>
      </w:r>
      <w:r>
        <w:rPr>
          <w:rFonts w:hint="eastAsia"/>
        </w:rPr>
        <w:t>node</w:t>
      </w:r>
      <w:r>
        <w:rPr>
          <w:rFonts w:hint="eastAsia"/>
        </w:rPr>
        <w:t>的层，也就是</w:t>
      </w:r>
      <w:r>
        <w:rPr>
          <w:rFonts w:hint="eastAsia"/>
        </w:rPr>
        <w:t>i = 10;</w:t>
      </w:r>
    </w:p>
    <w:p w:rsidR="001A7847" w:rsidRDefault="007D395D">
      <w:r>
        <w:rPr>
          <w:rFonts w:hint="eastAsia"/>
        </w:rPr>
        <w:t>        4.</w:t>
      </w:r>
      <w:r>
        <w:rPr>
          <w:rFonts w:hint="eastAsia"/>
        </w:rPr>
        <w:t>首先对</w:t>
      </w:r>
      <w:r>
        <w:rPr>
          <w:rFonts w:hint="eastAsia"/>
        </w:rPr>
        <w:t>10</w:t>
      </w:r>
      <w:r>
        <w:rPr>
          <w:rFonts w:hint="eastAsia"/>
        </w:rPr>
        <w:t>层进行分裂，分裂成两</w:t>
      </w:r>
      <w:r>
        <w:rPr>
          <w:rFonts w:hint="eastAsia"/>
        </w:rPr>
        <w:t>512</w:t>
      </w:r>
      <w:r>
        <w:rPr>
          <w:rFonts w:hint="eastAsia"/>
        </w:rPr>
        <w:t>大小的第</w:t>
      </w:r>
      <w:r>
        <w:rPr>
          <w:rFonts w:hint="eastAsia"/>
        </w:rPr>
        <w:t>9</w:t>
      </w:r>
      <w:r>
        <w:rPr>
          <w:rFonts w:hint="eastAsia"/>
        </w:rPr>
        <w:t>层节点，并从</w:t>
      </w:r>
      <w:r>
        <w:rPr>
          <w:rFonts w:hint="eastAsia"/>
        </w:rPr>
        <w:t>10</w:t>
      </w:r>
      <w:r>
        <w:rPr>
          <w:rFonts w:hint="eastAsia"/>
        </w:rPr>
        <w:t>删除</w:t>
      </w:r>
      <w:r>
        <w:rPr>
          <w:rFonts w:hint="eastAsia"/>
        </w:rPr>
        <w:t>area</w:t>
      </w:r>
      <w:r>
        <w:rPr>
          <w:rFonts w:hint="eastAsia"/>
        </w:rPr>
        <w:t>，在第</w:t>
      </w:r>
      <w:r>
        <w:rPr>
          <w:rFonts w:hint="eastAsia"/>
        </w:rPr>
        <w:t>9</w:t>
      </w:r>
      <w:r>
        <w:rPr>
          <w:rFonts w:hint="eastAsia"/>
        </w:rPr>
        <w:t>层加入</w:t>
      </w:r>
      <w:r>
        <w:rPr>
          <w:rFonts w:hint="eastAsia"/>
        </w:rPr>
        <w:t>2</w:t>
      </w:r>
      <w:r>
        <w:rPr>
          <w:rFonts w:hint="eastAsia"/>
        </w:rPr>
        <w:t>个</w:t>
      </w:r>
      <w:r>
        <w:rPr>
          <w:rFonts w:hint="eastAsia"/>
        </w:rPr>
        <w:t>512</w:t>
      </w:r>
      <w:r>
        <w:rPr>
          <w:rFonts w:hint="eastAsia"/>
        </w:rPr>
        <w:t>的</w:t>
      </w:r>
      <w:r>
        <w:rPr>
          <w:rFonts w:hint="eastAsia"/>
        </w:rPr>
        <w:t>node.</w:t>
      </w:r>
    </w:p>
    <w:p w:rsidR="001A7847" w:rsidRDefault="007D395D">
      <w:r>
        <w:rPr>
          <w:rFonts w:hint="eastAsia"/>
        </w:rPr>
        <w:t>        5.</w:t>
      </w:r>
      <w:r>
        <w:rPr>
          <w:rFonts w:hint="eastAsia"/>
        </w:rPr>
        <w:t>然后在对第</w:t>
      </w:r>
      <w:r>
        <w:rPr>
          <w:rFonts w:hint="eastAsia"/>
        </w:rPr>
        <w:t>9</w:t>
      </w:r>
      <w:r>
        <w:rPr>
          <w:rFonts w:hint="eastAsia"/>
        </w:rPr>
        <w:t>层的第一个节点进行分裂，分裂两个大小为</w:t>
      </w:r>
      <w:r>
        <w:rPr>
          <w:rFonts w:hint="eastAsia"/>
        </w:rPr>
        <w:t>256</w:t>
      </w:r>
      <w:r>
        <w:rPr>
          <w:rFonts w:hint="eastAsia"/>
        </w:rPr>
        <w:t>的第</w:t>
      </w:r>
      <w:r>
        <w:rPr>
          <w:rFonts w:hint="eastAsia"/>
        </w:rPr>
        <w:t>8</w:t>
      </w:r>
      <w:r>
        <w:rPr>
          <w:rFonts w:hint="eastAsia"/>
        </w:rPr>
        <w:t>层节点，并从第九层删除，在第</w:t>
      </w:r>
      <w:r>
        <w:rPr>
          <w:rFonts w:hint="eastAsia"/>
        </w:rPr>
        <w:t>8</w:t>
      </w:r>
      <w:r>
        <w:rPr>
          <w:rFonts w:hint="eastAsia"/>
        </w:rPr>
        <w:t>层加入</w:t>
      </w:r>
      <w:r>
        <w:rPr>
          <w:rFonts w:hint="eastAsia"/>
        </w:rPr>
        <w:t>2</w:t>
      </w:r>
      <w:r>
        <w:rPr>
          <w:rFonts w:hint="eastAsia"/>
        </w:rPr>
        <w:t>个节点。</w:t>
      </w:r>
    </w:p>
    <w:p w:rsidR="001A7847" w:rsidRDefault="007D395D">
      <w:r>
        <w:rPr>
          <w:rFonts w:hint="eastAsia"/>
        </w:rPr>
        <w:t>        6.</w:t>
      </w:r>
      <w:r>
        <w:rPr>
          <w:rFonts w:hint="eastAsia"/>
        </w:rPr>
        <w:t>将第一个</w:t>
      </w:r>
      <w:r>
        <w:rPr>
          <w:rFonts w:hint="eastAsia"/>
        </w:rPr>
        <w:t>256</w:t>
      </w:r>
      <w:r>
        <w:rPr>
          <w:rFonts w:hint="eastAsia"/>
        </w:rPr>
        <w:t>大小的</w:t>
      </w:r>
      <w:r>
        <w:rPr>
          <w:rFonts w:hint="eastAsia"/>
        </w:rPr>
        <w:t>area</w:t>
      </w:r>
      <w:r>
        <w:rPr>
          <w:rFonts w:hint="eastAsia"/>
        </w:rPr>
        <w:t>分配给对应的操作者，并置为</w:t>
      </w:r>
      <w:r>
        <w:rPr>
          <w:rFonts w:hint="eastAsia"/>
        </w:rPr>
        <w:t>no free</w:t>
      </w:r>
      <w:r>
        <w:rPr>
          <w:rFonts w:hint="eastAsia"/>
        </w:rPr>
        <w:t>标识。</w:t>
      </w:r>
    </w:p>
    <w:p w:rsidR="001A7847" w:rsidRDefault="007D395D">
      <w:pPr>
        <w:ind w:firstLine="300"/>
      </w:pPr>
      <w:r>
        <w:rPr>
          <w:rFonts w:hint="eastAsia"/>
        </w:rPr>
        <w:t>以下是分配了一个</w:t>
      </w:r>
      <w:r>
        <w:rPr>
          <w:rFonts w:hint="eastAsia"/>
        </w:rPr>
        <w:t>200</w:t>
      </w:r>
      <w:r>
        <w:rPr>
          <w:rFonts w:hint="eastAsia"/>
        </w:rPr>
        <w:t>字节的内存池结构</w:t>
      </w:r>
      <w:r>
        <w:rPr>
          <w:rFonts w:hint="eastAsia"/>
        </w:rPr>
        <w:t>:</w:t>
      </w:r>
    </w:p>
    <w:p w:rsidR="001A7847" w:rsidRDefault="007D395D">
      <w:pPr>
        <w:ind w:firstLine="300"/>
      </w:pPr>
      <w:r>
        <w:rPr>
          <w:noProof/>
        </w:rPr>
        <w:drawing>
          <wp:inline distT="0" distB="0" distL="0" distR="0">
            <wp:extent cx="5274310" cy="168148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84"/>
                    <a:stretch>
                      <a:fillRect/>
                    </a:stretch>
                  </pic:blipFill>
                  <pic:spPr>
                    <a:xfrm>
                      <a:off x="0" y="0"/>
                      <a:ext cx="5274310" cy="1681797"/>
                    </a:xfrm>
                    <a:prstGeom prst="rect">
                      <a:avLst/>
                    </a:prstGeom>
                  </pic:spPr>
                </pic:pic>
              </a:graphicData>
            </a:graphic>
          </wp:inline>
        </w:drawing>
      </w:r>
    </w:p>
    <w:p w:rsidR="001A7847" w:rsidRDefault="007D395D">
      <w:r>
        <w:rPr>
          <w:rFonts w:hint="eastAsia"/>
          <w:shd w:val="clear" w:color="auto" w:fill="FFFFFF"/>
        </w:rPr>
        <w:t>如果分配出去后的</w:t>
      </w:r>
      <w:r>
        <w:rPr>
          <w:rFonts w:hint="eastAsia"/>
          <w:shd w:val="clear" w:color="auto" w:fill="FFFFFF"/>
        </w:rPr>
        <w:t>area_t</w:t>
      </w:r>
      <w:r>
        <w:rPr>
          <w:rFonts w:hint="eastAsia"/>
          <w:shd w:val="clear" w:color="auto" w:fill="FFFFFF"/>
        </w:rPr>
        <w:t>会从</w:t>
      </w:r>
      <w:r>
        <w:rPr>
          <w:rFonts w:hint="eastAsia"/>
          <w:shd w:val="clear" w:color="auto" w:fill="FFFFFF"/>
        </w:rPr>
        <w:t>free_list[i]</w:t>
      </w:r>
      <w:r>
        <w:rPr>
          <w:rFonts w:hint="eastAsia"/>
          <w:shd w:val="clear" w:color="auto" w:fill="FFFFFF"/>
        </w:rPr>
        <w:t>链表中删除，也就是说在</w:t>
      </w:r>
      <w:r>
        <w:rPr>
          <w:rFonts w:hint="eastAsia"/>
          <w:shd w:val="clear" w:color="auto" w:fill="FFFFFF"/>
        </w:rPr>
        <w:t>buddy</w:t>
      </w:r>
      <w:r>
        <w:rPr>
          <w:rFonts w:hint="eastAsia"/>
          <w:shd w:val="clear" w:color="auto" w:fill="FFFFFF"/>
        </w:rPr>
        <w:t>上将是记录的。</w:t>
      </w:r>
    </w:p>
    <w:p w:rsidR="001A7847" w:rsidRDefault="001A7847">
      <w:pPr>
        <w:rPr>
          <w:shd w:val="clear" w:color="auto" w:fill="FFFFFF"/>
        </w:rPr>
      </w:pPr>
    </w:p>
    <w:p w:rsidR="001A7847" w:rsidRDefault="007D395D">
      <w:pPr>
        <w:pStyle w:val="7"/>
      </w:pPr>
      <w:r>
        <w:t>2.2mem_area_t</w:t>
      </w:r>
      <w:r>
        <w:t>的合并</w:t>
      </w:r>
    </w:p>
    <w:p w:rsidR="001A7847" w:rsidRDefault="007D395D">
      <w:pPr>
        <w:rPr>
          <w:shd w:val="clear" w:color="auto" w:fill="FFFFFF"/>
        </w:rPr>
      </w:pPr>
      <w:r>
        <w:rPr>
          <w:shd w:val="clear" w:color="auto" w:fill="FFFFFF"/>
        </w:rPr>
        <w:t>如果</w:t>
      </w:r>
      <w:r>
        <w:rPr>
          <w:shd w:val="clear" w:color="auto" w:fill="FFFFFF"/>
        </w:rPr>
        <w:t>200</w:t>
      </w:r>
      <w:r>
        <w:rPr>
          <w:shd w:val="clear" w:color="auto" w:fill="FFFFFF"/>
        </w:rPr>
        <w:t>字节分配出去后，使用完毕会归还给</w:t>
      </w:r>
      <w:r>
        <w:rPr>
          <w:shd w:val="clear" w:color="auto" w:fill="FFFFFF"/>
        </w:rPr>
        <w:t>buddy allocator,</w:t>
      </w:r>
      <w:r>
        <w:rPr>
          <w:shd w:val="clear" w:color="auto" w:fill="FFFFFF"/>
        </w:rPr>
        <w:t>还是拿上面的例子来说，就会发生</w:t>
      </w:r>
      <w:r>
        <w:rPr>
          <w:shd w:val="clear" w:color="auto" w:fill="FFFFFF"/>
        </w:rPr>
        <w:t>area</w:t>
      </w:r>
      <w:r>
        <w:rPr>
          <w:shd w:val="clear" w:color="auto" w:fill="FFFFFF"/>
        </w:rPr>
        <w:t>合并的情况</w:t>
      </w:r>
      <w:r>
        <w:rPr>
          <w:shd w:val="clear" w:color="auto" w:fill="FFFFFF"/>
        </w:rPr>
        <w:t>,</w:t>
      </w:r>
      <w:r>
        <w:rPr>
          <w:shd w:val="clear" w:color="auto" w:fill="FFFFFF"/>
        </w:rPr>
        <w:t>步骤如下：</w:t>
      </w:r>
      <w:r>
        <w:br/>
      </w:r>
      <w:r>
        <w:rPr>
          <w:shd w:val="clear" w:color="auto" w:fill="FFFFFF"/>
        </w:rPr>
        <w:t>    1.</w:t>
      </w:r>
      <w:r>
        <w:rPr>
          <w:shd w:val="clear" w:color="auto" w:fill="FFFFFF"/>
        </w:rPr>
        <w:t>使用者归还伙伴分配的内存，首先会根据</w:t>
      </w:r>
      <w:r>
        <w:rPr>
          <w:shd w:val="clear" w:color="auto" w:fill="FFFFFF"/>
        </w:rPr>
        <w:t>area_t</w:t>
      </w:r>
      <w:r>
        <w:rPr>
          <w:shd w:val="clear" w:color="auto" w:fill="FFFFFF"/>
        </w:rPr>
        <w:t>的信息去找到自己的</w:t>
      </w:r>
      <w:r>
        <w:rPr>
          <w:shd w:val="clear" w:color="auto" w:fill="FFFFFF"/>
        </w:rPr>
        <w:t>buddy,</w:t>
      </w:r>
      <w:r>
        <w:rPr>
          <w:shd w:val="clear" w:color="auto" w:fill="FFFFFF"/>
        </w:rPr>
        <w:t>也就是第</w:t>
      </w:r>
      <w:r>
        <w:rPr>
          <w:shd w:val="clear" w:color="auto" w:fill="FFFFFF"/>
        </w:rPr>
        <w:t>8</w:t>
      </w:r>
      <w:r>
        <w:rPr>
          <w:shd w:val="clear" w:color="auto" w:fill="FFFFFF"/>
        </w:rPr>
        <w:t>层另外一个没有被分配的</w:t>
      </w:r>
      <w:r>
        <w:rPr>
          <w:shd w:val="clear" w:color="auto" w:fill="FFFFFF"/>
        </w:rPr>
        <w:t>area.</w:t>
      </w:r>
      <w:r>
        <w:br/>
      </w:r>
      <w:r>
        <w:rPr>
          <w:shd w:val="clear" w:color="auto" w:fill="FFFFFF"/>
        </w:rPr>
        <w:t>    2.</w:t>
      </w:r>
      <w:r>
        <w:rPr>
          <w:shd w:val="clear" w:color="auto" w:fill="FFFFFF"/>
        </w:rPr>
        <w:t>找到</w:t>
      </w:r>
      <w:r>
        <w:rPr>
          <w:shd w:val="clear" w:color="auto" w:fill="FFFFFF"/>
        </w:rPr>
        <w:t>buddy area</w:t>
      </w:r>
      <w:r>
        <w:rPr>
          <w:shd w:val="clear" w:color="auto" w:fill="FFFFFF"/>
        </w:rPr>
        <w:t>后，判断</w:t>
      </w:r>
      <w:r>
        <w:rPr>
          <w:shd w:val="clear" w:color="auto" w:fill="FFFFFF"/>
        </w:rPr>
        <w:t>buddy area</w:t>
      </w:r>
      <w:r>
        <w:rPr>
          <w:shd w:val="clear" w:color="auto" w:fill="FFFFFF"/>
        </w:rPr>
        <w:t>是否是释放状态，如果是，触发合并，将自己和</w:t>
      </w:r>
      <w:r>
        <w:rPr>
          <w:shd w:val="clear" w:color="auto" w:fill="FFFFFF"/>
        </w:rPr>
        <w:lastRenderedPageBreak/>
        <w:t>buddy area</w:t>
      </w:r>
      <w:r>
        <w:rPr>
          <w:shd w:val="clear" w:color="auto" w:fill="FFFFFF"/>
        </w:rPr>
        <w:t>从第</w:t>
      </w:r>
      <w:r>
        <w:rPr>
          <w:shd w:val="clear" w:color="auto" w:fill="FFFFFF"/>
        </w:rPr>
        <w:t>8</w:t>
      </w:r>
      <w:r>
        <w:rPr>
          <w:shd w:val="clear" w:color="auto" w:fill="FFFFFF"/>
        </w:rPr>
        <w:t>层删除，合并成一个</w:t>
      </w:r>
      <w:r>
        <w:rPr>
          <w:shd w:val="clear" w:color="auto" w:fill="FFFFFF"/>
        </w:rPr>
        <w:t>512</w:t>
      </w:r>
      <w:r>
        <w:rPr>
          <w:shd w:val="clear" w:color="auto" w:fill="FFFFFF"/>
        </w:rPr>
        <w:t>大小的第</w:t>
      </w:r>
      <w:r>
        <w:rPr>
          <w:shd w:val="clear" w:color="auto" w:fill="FFFFFF"/>
        </w:rPr>
        <w:t>9</w:t>
      </w:r>
      <w:r>
        <w:rPr>
          <w:shd w:val="clear" w:color="auto" w:fill="FFFFFF"/>
        </w:rPr>
        <w:t>层</w:t>
      </w:r>
      <w:r>
        <w:rPr>
          <w:shd w:val="clear" w:color="auto" w:fill="FFFFFF"/>
        </w:rPr>
        <w:t>area,</w:t>
      </w:r>
      <w:r>
        <w:br/>
      </w:r>
      <w:r>
        <w:rPr>
          <w:shd w:val="clear" w:color="auto" w:fill="FFFFFF"/>
        </w:rPr>
        <w:t>    3.</w:t>
      </w:r>
      <w:r>
        <w:rPr>
          <w:shd w:val="clear" w:color="auto" w:fill="FFFFFF"/>
        </w:rPr>
        <w:t>在重复</w:t>
      </w:r>
      <w:r>
        <w:rPr>
          <w:shd w:val="clear" w:color="auto" w:fill="FFFFFF"/>
        </w:rPr>
        <w:t>1 ~ 2</w:t>
      </w:r>
      <w:r>
        <w:rPr>
          <w:shd w:val="clear" w:color="auto" w:fill="FFFFFF"/>
        </w:rPr>
        <w:t>步，又会将自己和第九层另外一个</w:t>
      </w:r>
      <w:r>
        <w:rPr>
          <w:shd w:val="clear" w:color="auto" w:fill="FFFFFF"/>
        </w:rPr>
        <w:t>buddy area</w:t>
      </w:r>
      <w:r>
        <w:rPr>
          <w:shd w:val="clear" w:color="auto" w:fill="FFFFFF"/>
        </w:rPr>
        <w:t>合并成一个</w:t>
      </w:r>
      <w:r>
        <w:rPr>
          <w:shd w:val="clear" w:color="auto" w:fill="FFFFFF"/>
        </w:rPr>
        <w:t>1024</w:t>
      </w:r>
      <w:r>
        <w:rPr>
          <w:shd w:val="clear" w:color="auto" w:fill="FFFFFF"/>
        </w:rPr>
        <w:t>大小的第</w:t>
      </w:r>
      <w:r>
        <w:rPr>
          <w:shd w:val="clear" w:color="auto" w:fill="FFFFFF"/>
        </w:rPr>
        <w:t>10</w:t>
      </w:r>
      <w:r>
        <w:rPr>
          <w:shd w:val="clear" w:color="auto" w:fill="FFFFFF"/>
        </w:rPr>
        <w:t>层</w:t>
      </w:r>
      <w:r>
        <w:rPr>
          <w:shd w:val="clear" w:color="auto" w:fill="FFFFFF"/>
        </w:rPr>
        <w:t>area.</w:t>
      </w:r>
    </w:p>
    <w:p w:rsidR="001A7847" w:rsidRDefault="001A7847">
      <w:pPr>
        <w:rPr>
          <w:shd w:val="clear" w:color="auto" w:fill="FFFFFF"/>
        </w:rPr>
      </w:pPr>
    </w:p>
    <w:p w:rsidR="001A7847" w:rsidRDefault="007D395D">
      <w:pPr>
        <w:pStyle w:val="7"/>
      </w:pPr>
      <w:r>
        <w:t>2.3buddy allocator</w:t>
      </w:r>
      <w:r>
        <w:t>的接口函数</w:t>
      </w:r>
      <w:r>
        <w:t>:</w:t>
      </w:r>
    </w:p>
    <w:p w:rsidR="001A7847" w:rsidRDefault="007D395D">
      <w:pPr>
        <w:shd w:val="clear" w:color="auto" w:fill="FFFFFF"/>
        <w:wordWrap w:val="0"/>
        <w:rPr>
          <w:rFonts w:ascii="Arial" w:hAnsi="Arial" w:cs="Arial"/>
          <w:color w:val="333333"/>
          <w:szCs w:val="21"/>
        </w:rPr>
      </w:pPr>
      <w:r>
        <w:rPr>
          <w:rFonts w:ascii="Arial" w:hAnsi="Arial" w:cs="Arial"/>
          <w:color w:val="333333"/>
          <w:szCs w:val="21"/>
        </w:rPr>
        <w:t>    mem_pool_create                </w:t>
      </w:r>
      <w:r>
        <w:rPr>
          <w:rFonts w:ascii="Arial" w:hAnsi="Arial" w:cs="Arial"/>
          <w:color w:val="333333"/>
          <w:szCs w:val="21"/>
        </w:rPr>
        <w:t>构建一个</w:t>
      </w:r>
      <w:r>
        <w:rPr>
          <w:rFonts w:ascii="Arial" w:hAnsi="Arial" w:cs="Arial"/>
          <w:color w:val="333333"/>
          <w:szCs w:val="21"/>
        </w:rPr>
        <w:t>buddy allocator</w:t>
      </w:r>
      <w:r>
        <w:rPr>
          <w:rFonts w:ascii="Arial" w:hAnsi="Arial" w:cs="Arial"/>
          <w:color w:val="333333"/>
          <w:szCs w:val="21"/>
        </w:rPr>
        <w:br/>
        <w:t xml:space="preserve">    mem_area_alloc                   </w:t>
      </w:r>
      <w:r>
        <w:rPr>
          <w:rFonts w:ascii="Arial" w:hAnsi="Arial" w:cs="Arial"/>
          <w:color w:val="333333"/>
          <w:szCs w:val="21"/>
        </w:rPr>
        <w:t>用</w:t>
      </w:r>
      <w:r>
        <w:rPr>
          <w:rFonts w:ascii="Arial" w:hAnsi="Arial" w:cs="Arial"/>
          <w:color w:val="333333"/>
          <w:szCs w:val="21"/>
        </w:rPr>
        <w:t>buddy allocator</w:t>
      </w:r>
      <w:r>
        <w:rPr>
          <w:rFonts w:ascii="Arial" w:hAnsi="Arial" w:cs="Arial"/>
          <w:color w:val="333333"/>
          <w:szCs w:val="21"/>
        </w:rPr>
        <w:t>分配一块内存</w:t>
      </w:r>
      <w:r>
        <w:rPr>
          <w:rFonts w:ascii="Arial" w:hAnsi="Arial" w:cs="Arial"/>
          <w:color w:val="333333"/>
          <w:szCs w:val="21"/>
        </w:rPr>
        <w:br/>
        <w:t>    mem_area_free                    </w:t>
      </w:r>
      <w:r>
        <w:rPr>
          <w:rFonts w:ascii="Arial" w:hAnsi="Arial" w:cs="Arial"/>
          <w:color w:val="333333"/>
          <w:szCs w:val="21"/>
        </w:rPr>
        <w:t>将一块内存归还给</w:t>
      </w:r>
      <w:r>
        <w:rPr>
          <w:rFonts w:ascii="Arial" w:hAnsi="Arial" w:cs="Arial"/>
          <w:color w:val="333333"/>
          <w:szCs w:val="21"/>
        </w:rPr>
        <w:t>buddy allocator</w:t>
      </w:r>
      <w:r>
        <w:rPr>
          <w:rFonts w:ascii="Arial" w:hAnsi="Arial" w:cs="Arial"/>
          <w:color w:val="333333"/>
          <w:szCs w:val="21"/>
        </w:rPr>
        <w:br/>
        <w:t>    mem_pool_get_reserved      </w:t>
      </w:r>
      <w:r>
        <w:rPr>
          <w:rFonts w:ascii="Arial" w:hAnsi="Arial" w:cs="Arial"/>
          <w:color w:val="333333"/>
          <w:szCs w:val="21"/>
        </w:rPr>
        <w:t>获得</w:t>
      </w:r>
      <w:r>
        <w:rPr>
          <w:rFonts w:ascii="Arial" w:hAnsi="Arial" w:cs="Arial"/>
          <w:color w:val="333333"/>
          <w:szCs w:val="21"/>
        </w:rPr>
        <w:t>buddy allocator</w:t>
      </w:r>
      <w:r>
        <w:rPr>
          <w:rFonts w:ascii="Arial" w:hAnsi="Arial" w:cs="Arial"/>
          <w:color w:val="333333"/>
          <w:szCs w:val="21"/>
        </w:rPr>
        <w:t>已经使用的内存大小</w:t>
      </w:r>
    </w:p>
    <w:p w:rsidR="001A7847" w:rsidRDefault="007D395D">
      <w:pPr>
        <w:pStyle w:val="6"/>
      </w:pPr>
      <w:r>
        <w:t>3</w:t>
      </w:r>
      <w:r>
        <w:t>内存分配堆</w:t>
      </w:r>
      <w:r>
        <w:t>(memory heap)</w:t>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innodb</w:t>
      </w:r>
      <w:r>
        <w:rPr>
          <w:rFonts w:ascii="Arial" w:hAnsi="Arial" w:cs="Arial"/>
          <w:color w:val="333333"/>
          <w:szCs w:val="21"/>
          <w:shd w:val="clear" w:color="auto" w:fill="FFFFFF"/>
        </w:rPr>
        <w:t>中的内存管理最终的体现形式是</w:t>
      </w:r>
      <w:r>
        <w:rPr>
          <w:rFonts w:ascii="Arial" w:hAnsi="Arial" w:cs="Arial"/>
          <w:color w:val="333333"/>
          <w:szCs w:val="21"/>
          <w:shd w:val="clear" w:color="auto" w:fill="FFFFFF"/>
        </w:rPr>
        <w:t>mem_heap_t</w:t>
      </w:r>
      <w:r>
        <w:rPr>
          <w:rFonts w:ascii="Arial" w:hAnsi="Arial" w:cs="Arial"/>
          <w:color w:val="333333"/>
          <w:szCs w:val="21"/>
          <w:shd w:val="clear" w:color="auto" w:fill="FFFFFF"/>
        </w:rPr>
        <w:t>内存分配与管理，所有关于内存分配的操作都会调用</w:t>
      </w:r>
      <w:r>
        <w:rPr>
          <w:rFonts w:ascii="Arial" w:hAnsi="Arial" w:cs="Arial"/>
          <w:color w:val="333333"/>
          <w:szCs w:val="21"/>
          <w:shd w:val="clear" w:color="auto" w:fill="FFFFFF"/>
        </w:rPr>
        <w:t>mem_heap</w:t>
      </w:r>
      <w:r>
        <w:rPr>
          <w:rFonts w:ascii="Arial" w:hAnsi="Arial" w:cs="Arial"/>
          <w:color w:val="333333"/>
          <w:szCs w:val="21"/>
          <w:shd w:val="clear" w:color="auto" w:fill="FFFFFF"/>
        </w:rPr>
        <w:t>的</w:t>
      </w:r>
      <w:r>
        <w:rPr>
          <w:rFonts w:ascii="Arial" w:hAnsi="Arial" w:cs="Arial"/>
          <w:color w:val="333333"/>
          <w:szCs w:val="21"/>
          <w:shd w:val="clear" w:color="auto" w:fill="FFFFFF"/>
        </w:rPr>
        <w:t>API</w:t>
      </w:r>
      <w:r>
        <w:rPr>
          <w:rFonts w:ascii="Arial" w:hAnsi="Arial" w:cs="Arial"/>
          <w:color w:val="333333"/>
          <w:szCs w:val="21"/>
          <w:shd w:val="clear" w:color="auto" w:fill="FFFFFF"/>
        </w:rPr>
        <w:t>方法，</w:t>
      </w:r>
      <w:r>
        <w:rPr>
          <w:rFonts w:ascii="Arial" w:hAnsi="Arial" w:cs="Arial"/>
          <w:color w:val="333333"/>
          <w:szCs w:val="21"/>
          <w:shd w:val="clear" w:color="auto" w:fill="FFFFFF"/>
        </w:rPr>
        <w:t>mem_heap_t</w:t>
      </w:r>
      <w:r>
        <w:rPr>
          <w:rFonts w:ascii="Arial" w:hAnsi="Arial" w:cs="Arial"/>
          <w:color w:val="333333"/>
          <w:szCs w:val="21"/>
          <w:shd w:val="clear" w:color="auto" w:fill="FFFFFF"/>
        </w:rPr>
        <w:t>的结构定义如下：</w:t>
      </w:r>
    </w:p>
    <w:p w:rsidR="001A7847" w:rsidRDefault="007D395D">
      <w:pPr>
        <w:rPr>
          <w:shd w:val="clear" w:color="auto" w:fill="FFFFFF"/>
        </w:rPr>
      </w:pPr>
      <w:r>
        <w:rPr>
          <w:noProof/>
        </w:rPr>
        <w:drawing>
          <wp:inline distT="0" distB="0" distL="0" distR="0">
            <wp:extent cx="5274310" cy="232664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85"/>
                    <a:stretch>
                      <a:fillRect/>
                    </a:stretch>
                  </pic:blipFill>
                  <pic:spPr>
                    <a:xfrm>
                      <a:off x="0" y="0"/>
                      <a:ext cx="5274310" cy="2327045"/>
                    </a:xfrm>
                    <a:prstGeom prst="rect">
                      <a:avLst/>
                    </a:prstGeom>
                  </pic:spPr>
                </pic:pic>
              </a:graphicData>
            </a:graphic>
          </wp:inline>
        </w:drawing>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mem_heap_t</w:t>
      </w:r>
      <w:r>
        <w:rPr>
          <w:rFonts w:ascii="Arial" w:hAnsi="Arial" w:cs="Arial"/>
          <w:color w:val="333333"/>
          <w:szCs w:val="21"/>
          <w:shd w:val="clear" w:color="auto" w:fill="FFFFFF"/>
        </w:rPr>
        <w:t>的内存结构如下：</w:t>
      </w:r>
    </w:p>
    <w:p w:rsidR="001A7847" w:rsidRDefault="007D395D">
      <w:pPr>
        <w:rPr>
          <w:shd w:val="clear" w:color="auto" w:fill="FFFFFF"/>
        </w:rPr>
      </w:pPr>
      <w:r>
        <w:rPr>
          <w:noProof/>
        </w:rPr>
        <w:drawing>
          <wp:inline distT="0" distB="0" distL="0" distR="0">
            <wp:extent cx="5274310" cy="2772410"/>
            <wp:effectExtent l="0" t="0" r="254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86"/>
                    <a:stretch>
                      <a:fillRect/>
                    </a:stretch>
                  </pic:blipFill>
                  <pic:spPr>
                    <a:xfrm>
                      <a:off x="0" y="0"/>
                      <a:ext cx="5274310" cy="2772675"/>
                    </a:xfrm>
                    <a:prstGeom prst="rect">
                      <a:avLst/>
                    </a:prstGeom>
                  </pic:spPr>
                </pic:pic>
              </a:graphicData>
            </a:graphic>
          </wp:inline>
        </w:drawing>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关于</w:t>
      </w:r>
      <w:r>
        <w:rPr>
          <w:rFonts w:ascii="Arial" w:hAnsi="Arial" w:cs="Arial"/>
          <w:color w:val="333333"/>
          <w:szCs w:val="21"/>
          <w:shd w:val="clear" w:color="auto" w:fill="FFFFFF"/>
        </w:rPr>
        <w:t>mem_heap_t</w:t>
      </w:r>
      <w:r>
        <w:rPr>
          <w:rFonts w:ascii="Arial" w:hAnsi="Arial" w:cs="Arial"/>
          <w:color w:val="333333"/>
          <w:szCs w:val="21"/>
          <w:shd w:val="clear" w:color="auto" w:fill="FFFFFF"/>
        </w:rPr>
        <w:t>的几个要点：</w:t>
      </w:r>
      <w:r>
        <w:rPr>
          <w:rFonts w:ascii="Arial" w:hAnsi="Arial" w:cs="Arial"/>
          <w:color w:val="333333"/>
          <w:szCs w:val="21"/>
        </w:rPr>
        <w:br/>
      </w:r>
      <w:r>
        <w:rPr>
          <w:rFonts w:ascii="Arial" w:hAnsi="Arial" w:cs="Arial"/>
          <w:color w:val="333333"/>
          <w:szCs w:val="21"/>
          <w:shd w:val="clear" w:color="auto" w:fill="FFFFFF"/>
        </w:rPr>
        <w:t>    1.</w:t>
      </w:r>
      <w:r>
        <w:rPr>
          <w:rFonts w:ascii="Arial" w:hAnsi="Arial" w:cs="Arial"/>
          <w:color w:val="333333"/>
          <w:szCs w:val="21"/>
          <w:shd w:val="clear" w:color="auto" w:fill="FFFFFF"/>
        </w:rPr>
        <w:t>一个</w:t>
      </w:r>
      <w:r>
        <w:rPr>
          <w:rFonts w:ascii="Arial" w:hAnsi="Arial" w:cs="Arial"/>
          <w:color w:val="333333"/>
          <w:szCs w:val="21"/>
          <w:shd w:val="clear" w:color="auto" w:fill="FFFFFF"/>
        </w:rPr>
        <w:t>mem_block_t</w:t>
      </w:r>
      <w:r>
        <w:rPr>
          <w:rFonts w:ascii="Arial" w:hAnsi="Arial" w:cs="Arial"/>
          <w:color w:val="333333"/>
          <w:szCs w:val="21"/>
          <w:shd w:val="clear" w:color="auto" w:fill="FFFFFF"/>
        </w:rPr>
        <w:t>最小空间不小于</w:t>
      </w:r>
      <w:r>
        <w:rPr>
          <w:rFonts w:ascii="Arial" w:hAnsi="Arial" w:cs="Arial"/>
          <w:color w:val="333333"/>
          <w:szCs w:val="21"/>
          <w:shd w:val="clear" w:color="auto" w:fill="FFFFFF"/>
        </w:rPr>
        <w:t>64</w:t>
      </w:r>
      <w:r>
        <w:rPr>
          <w:rFonts w:ascii="Arial" w:hAnsi="Arial" w:cs="Arial"/>
          <w:color w:val="333333"/>
          <w:szCs w:val="21"/>
          <w:shd w:val="clear" w:color="auto" w:fill="FFFFFF"/>
        </w:rPr>
        <w:t>字节，标准的大小是</w:t>
      </w:r>
      <w:r>
        <w:rPr>
          <w:rFonts w:ascii="Arial" w:hAnsi="Arial" w:cs="Arial"/>
          <w:color w:val="333333"/>
          <w:szCs w:val="21"/>
          <w:shd w:val="clear" w:color="auto" w:fill="FFFFFF"/>
        </w:rPr>
        <w:t>8KB,</w:t>
      </w:r>
      <w:r>
        <w:rPr>
          <w:rFonts w:ascii="Arial" w:hAnsi="Arial" w:cs="Arial"/>
          <w:color w:val="333333"/>
          <w:szCs w:val="21"/>
          <w:shd w:val="clear" w:color="auto" w:fill="FFFFFF"/>
        </w:rPr>
        <w:t>在非</w:t>
      </w:r>
      <w:r>
        <w:rPr>
          <w:rFonts w:ascii="Arial" w:hAnsi="Arial" w:cs="Arial"/>
          <w:color w:val="333333"/>
          <w:szCs w:val="21"/>
          <w:shd w:val="clear" w:color="auto" w:fill="FFFFFF"/>
        </w:rPr>
        <w:lastRenderedPageBreak/>
        <w:t>MEM_HEAP_BUFFER</w:t>
      </w:r>
      <w:r>
        <w:rPr>
          <w:rFonts w:ascii="Arial" w:hAnsi="Arial" w:cs="Arial"/>
          <w:color w:val="333333"/>
          <w:szCs w:val="21"/>
          <w:shd w:val="clear" w:color="auto" w:fill="FFFFFF"/>
        </w:rPr>
        <w:t>模式下分配的空间不大于</w:t>
      </w:r>
      <w:r>
        <w:rPr>
          <w:rFonts w:ascii="Arial" w:hAnsi="Arial" w:cs="Arial"/>
          <w:color w:val="333333"/>
          <w:szCs w:val="21"/>
          <w:shd w:val="clear" w:color="auto" w:fill="FFFFFF"/>
        </w:rPr>
        <w:t>page size - 200</w:t>
      </w:r>
      <w:r>
        <w:rPr>
          <w:rFonts w:ascii="Arial" w:hAnsi="Arial" w:cs="Arial"/>
          <w:color w:val="333333"/>
          <w:szCs w:val="21"/>
          <w:shd w:val="clear" w:color="auto" w:fill="FFFFFF"/>
        </w:rPr>
        <w:t>（</w:t>
      </w:r>
      <w:r>
        <w:rPr>
          <w:rFonts w:ascii="Arial" w:hAnsi="Arial" w:cs="Arial"/>
          <w:color w:val="333333"/>
          <w:szCs w:val="21"/>
          <w:shd w:val="clear" w:color="auto" w:fill="FFFFFF"/>
        </w:rPr>
        <w:t>page size</w:t>
      </w:r>
      <w:r>
        <w:rPr>
          <w:rFonts w:ascii="Arial" w:hAnsi="Arial" w:cs="Arial"/>
          <w:color w:val="333333"/>
          <w:szCs w:val="21"/>
          <w:shd w:val="clear" w:color="auto" w:fill="FFFFFF"/>
        </w:rPr>
        <w:t>一般为</w:t>
      </w:r>
      <w:r>
        <w:rPr>
          <w:rFonts w:ascii="Arial" w:hAnsi="Arial" w:cs="Arial"/>
          <w:color w:val="333333"/>
          <w:szCs w:val="21"/>
          <w:shd w:val="clear" w:color="auto" w:fill="FFFFFF"/>
        </w:rPr>
        <w:t>16KB</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    2.mem_heap_t</w:t>
      </w:r>
      <w:r>
        <w:rPr>
          <w:rFonts w:ascii="Arial" w:hAnsi="Arial" w:cs="Arial"/>
          <w:color w:val="333333"/>
          <w:szCs w:val="21"/>
          <w:shd w:val="clear" w:color="auto" w:fill="FFFFFF"/>
        </w:rPr>
        <w:t>有三种类型，分别是</w:t>
      </w:r>
      <w:r>
        <w:rPr>
          <w:rFonts w:ascii="Arial" w:hAnsi="Arial" w:cs="Arial"/>
          <w:color w:val="333333"/>
          <w:szCs w:val="21"/>
          <w:shd w:val="clear" w:color="auto" w:fill="FFFFFF"/>
        </w:rPr>
        <w:t>DYNAMIC</w:t>
      </w:r>
      <w:r>
        <w:rPr>
          <w:rFonts w:ascii="Arial" w:hAnsi="Arial" w:cs="Arial"/>
          <w:color w:val="333333"/>
          <w:szCs w:val="21"/>
          <w:shd w:val="clear" w:color="auto" w:fill="FFFFFF"/>
        </w:rPr>
        <w:t>、</w:t>
      </w:r>
      <w:r>
        <w:rPr>
          <w:rFonts w:ascii="Arial" w:hAnsi="Arial" w:cs="Arial"/>
          <w:color w:val="333333"/>
          <w:szCs w:val="21"/>
          <w:shd w:val="clear" w:color="auto" w:fill="FFFFFF"/>
        </w:rPr>
        <w:t>BUFFER</w:t>
      </w:r>
      <w:r>
        <w:rPr>
          <w:rFonts w:ascii="Arial" w:hAnsi="Arial" w:cs="Arial"/>
          <w:color w:val="333333"/>
          <w:szCs w:val="21"/>
          <w:shd w:val="clear" w:color="auto" w:fill="FFFFFF"/>
        </w:rPr>
        <w:t>、</w:t>
      </w:r>
      <w:r>
        <w:rPr>
          <w:rFonts w:ascii="Arial" w:hAnsi="Arial" w:cs="Arial"/>
          <w:color w:val="333333"/>
          <w:szCs w:val="21"/>
          <w:shd w:val="clear" w:color="auto" w:fill="FFFFFF"/>
        </w:rPr>
        <w:t>BTR_SEARCH</w:t>
      </w:r>
      <w:r>
        <w:rPr>
          <w:rFonts w:ascii="Arial" w:hAnsi="Arial" w:cs="Arial"/>
          <w:color w:val="333333"/>
          <w:szCs w:val="21"/>
          <w:shd w:val="clear" w:color="auto" w:fill="FFFFFF"/>
        </w:rPr>
        <w:t>，在</w:t>
      </w:r>
      <w:r>
        <w:rPr>
          <w:rFonts w:ascii="Arial" w:hAnsi="Arial" w:cs="Arial"/>
          <w:color w:val="333333"/>
          <w:szCs w:val="21"/>
          <w:shd w:val="clear" w:color="auto" w:fill="FFFFFF"/>
        </w:rPr>
        <w:t>DYNAMIC</w:t>
      </w:r>
      <w:r>
        <w:rPr>
          <w:rFonts w:ascii="Arial" w:hAnsi="Arial" w:cs="Arial"/>
          <w:color w:val="333333"/>
          <w:szCs w:val="21"/>
          <w:shd w:val="clear" w:color="auto" w:fill="FFFFFF"/>
        </w:rPr>
        <w:t>模式下都是基于</w:t>
      </w:r>
      <w:r>
        <w:rPr>
          <w:rFonts w:ascii="Arial" w:hAnsi="Arial" w:cs="Arial"/>
          <w:color w:val="333333"/>
          <w:szCs w:val="21"/>
          <w:shd w:val="clear" w:color="auto" w:fill="FFFFFF"/>
        </w:rPr>
        <w:t>buddy allocator</w:t>
      </w:r>
      <w:r>
        <w:rPr>
          <w:rFonts w:ascii="Arial" w:hAnsi="Arial" w:cs="Arial"/>
          <w:color w:val="333333"/>
          <w:szCs w:val="21"/>
          <w:shd w:val="clear" w:color="auto" w:fill="FFFFFF"/>
        </w:rPr>
        <w:t>进行</w:t>
      </w:r>
      <w:r>
        <w:rPr>
          <w:rFonts w:ascii="Arial" w:hAnsi="Arial" w:cs="Arial"/>
          <w:color w:val="333333"/>
          <w:szCs w:val="21"/>
          <w:shd w:val="clear" w:color="auto" w:fill="FFFFFF"/>
        </w:rPr>
        <w:t>mem_block_t</w:t>
      </w:r>
      <w:r>
        <w:rPr>
          <w:rFonts w:ascii="Arial" w:hAnsi="Arial" w:cs="Arial"/>
          <w:color w:val="333333"/>
          <w:szCs w:val="21"/>
          <w:shd w:val="clear" w:color="auto" w:fill="FFFFFF"/>
        </w:rPr>
        <w:t>分配的，在</w:t>
      </w:r>
      <w:r>
        <w:rPr>
          <w:rFonts w:ascii="Arial" w:hAnsi="Arial" w:cs="Arial"/>
          <w:color w:val="333333"/>
          <w:szCs w:val="21"/>
          <w:shd w:val="clear" w:color="auto" w:fill="FFFFFF"/>
        </w:rPr>
        <w:t>BTR_SEARCH</w:t>
      </w:r>
      <w:r>
        <w:rPr>
          <w:rFonts w:ascii="Arial" w:hAnsi="Arial" w:cs="Arial"/>
          <w:color w:val="333333"/>
          <w:szCs w:val="21"/>
          <w:shd w:val="clear" w:color="auto" w:fill="FFFFFF"/>
        </w:rPr>
        <w:t>模式下，使用</w:t>
      </w:r>
      <w:r>
        <w:rPr>
          <w:rFonts w:ascii="Arial" w:hAnsi="Arial" w:cs="Arial"/>
          <w:color w:val="333333"/>
          <w:szCs w:val="21"/>
          <w:shd w:val="clear" w:color="auto" w:fill="FFFFFF"/>
        </w:rPr>
        <w:t>free_block</w:t>
      </w:r>
      <w:r>
        <w:rPr>
          <w:rFonts w:ascii="Arial" w:hAnsi="Arial" w:cs="Arial"/>
          <w:color w:val="333333"/>
          <w:szCs w:val="21"/>
          <w:shd w:val="clear" w:color="auto" w:fill="FFFFFF"/>
        </w:rPr>
        <w:t>来作为内存分配，在</w:t>
      </w:r>
      <w:r>
        <w:rPr>
          <w:rFonts w:ascii="Arial" w:hAnsi="Arial" w:cs="Arial"/>
          <w:color w:val="333333"/>
          <w:szCs w:val="21"/>
          <w:shd w:val="clear" w:color="auto" w:fill="FFFFFF"/>
        </w:rPr>
        <w:t>BUFFER</w:t>
      </w:r>
      <w:r>
        <w:rPr>
          <w:rFonts w:ascii="Arial" w:hAnsi="Arial" w:cs="Arial"/>
          <w:color w:val="333333"/>
          <w:szCs w:val="21"/>
          <w:shd w:val="clear" w:color="auto" w:fill="FFFFFF"/>
        </w:rPr>
        <w:t>模式下比较复杂，如果分配的内存大小</w:t>
      </w:r>
      <w:r>
        <w:rPr>
          <w:rFonts w:ascii="Arial" w:hAnsi="Arial" w:cs="Arial"/>
          <w:color w:val="333333"/>
          <w:szCs w:val="21"/>
          <w:shd w:val="clear" w:color="auto" w:fill="FFFFFF"/>
        </w:rPr>
        <w:t>&lt; page size</w:t>
      </w:r>
      <w:r>
        <w:rPr>
          <w:rFonts w:ascii="Arial" w:hAnsi="Arial" w:cs="Arial"/>
          <w:color w:val="333333"/>
          <w:szCs w:val="21"/>
          <w:shd w:val="clear" w:color="auto" w:fill="FFFFFF"/>
        </w:rPr>
        <w:t>的一半时，使用</w:t>
      </w:r>
      <w:r>
        <w:rPr>
          <w:rFonts w:ascii="Arial" w:hAnsi="Arial" w:cs="Arial"/>
          <w:color w:val="333333"/>
          <w:szCs w:val="21"/>
          <w:shd w:val="clear" w:color="auto" w:fill="FFFFFF"/>
        </w:rPr>
        <w:t>buddy alloc,</w:t>
      </w:r>
      <w:r>
        <w:rPr>
          <w:rFonts w:ascii="Arial" w:hAnsi="Arial" w:cs="Arial"/>
          <w:color w:val="333333"/>
          <w:szCs w:val="21"/>
          <w:shd w:val="clear" w:color="auto" w:fill="FFFFFF"/>
        </w:rPr>
        <w:t>否则使用</w:t>
      </w:r>
      <w:r>
        <w:rPr>
          <w:rFonts w:ascii="Arial" w:hAnsi="Arial" w:cs="Arial"/>
          <w:color w:val="333333"/>
          <w:szCs w:val="21"/>
          <w:shd w:val="clear" w:color="auto" w:fill="FFFFFF"/>
        </w:rPr>
        <w:t>buf_frame</w:t>
      </w:r>
      <w:r>
        <w:rPr>
          <w:rFonts w:ascii="Arial" w:hAnsi="Arial" w:cs="Arial"/>
          <w:color w:val="333333"/>
          <w:szCs w:val="21"/>
          <w:shd w:val="clear" w:color="auto" w:fill="FFFFFF"/>
        </w:rPr>
        <w:t>的内存分配方式（这个是属于</w:t>
      </w:r>
      <w:r>
        <w:rPr>
          <w:rFonts w:ascii="Arial" w:hAnsi="Arial" w:cs="Arial"/>
          <w:color w:val="333333"/>
          <w:szCs w:val="21"/>
          <w:shd w:val="clear" w:color="auto" w:fill="FFFFFF"/>
        </w:rPr>
        <w:t>buf0buf.XX</w:t>
      </w:r>
      <w:r>
        <w:rPr>
          <w:rFonts w:ascii="Arial" w:hAnsi="Arial" w:cs="Arial"/>
          <w:color w:val="333333"/>
          <w:szCs w:val="21"/>
          <w:shd w:val="clear" w:color="auto" w:fill="FFFFFF"/>
        </w:rPr>
        <w:t>里面的方式，还未开始分析）。</w:t>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    3.mem_heap_t</w:t>
      </w:r>
      <w:r>
        <w:rPr>
          <w:rFonts w:ascii="Arial" w:hAnsi="Arial" w:cs="Arial"/>
          <w:color w:val="333333"/>
          <w:szCs w:val="21"/>
          <w:shd w:val="clear" w:color="auto" w:fill="FFFFFF"/>
        </w:rPr>
        <w:t>在分配新的</w:t>
      </w:r>
      <w:r>
        <w:rPr>
          <w:rFonts w:ascii="Arial" w:hAnsi="Arial" w:cs="Arial"/>
          <w:color w:val="333333"/>
          <w:szCs w:val="21"/>
          <w:shd w:val="clear" w:color="auto" w:fill="FFFFFF"/>
        </w:rPr>
        <w:t>mem_block_t</w:t>
      </w:r>
      <w:r>
        <w:rPr>
          <w:rFonts w:ascii="Arial" w:hAnsi="Arial" w:cs="Arial"/>
          <w:color w:val="333333"/>
          <w:szCs w:val="21"/>
          <w:shd w:val="clear" w:color="auto" w:fill="FFFFFF"/>
        </w:rPr>
        <w:t>的时候一定是分配一个</w:t>
      </w:r>
      <w:r>
        <w:rPr>
          <w:rFonts w:ascii="Arial" w:hAnsi="Arial" w:cs="Arial"/>
          <w:color w:val="333333"/>
          <w:szCs w:val="21"/>
          <w:shd w:val="clear" w:color="auto" w:fill="FFFFFF"/>
        </w:rPr>
        <w:t>heap</w:t>
      </w:r>
      <w:r>
        <w:rPr>
          <w:rFonts w:ascii="Arial" w:hAnsi="Arial" w:cs="Arial"/>
          <w:color w:val="333333"/>
          <w:szCs w:val="21"/>
          <w:shd w:val="clear" w:color="auto" w:fill="FFFFFF"/>
        </w:rPr>
        <w:t>最后节点大小的两倍，如果分配的大小超过</w:t>
      </w:r>
      <w:r>
        <w:rPr>
          <w:rFonts w:ascii="Arial" w:hAnsi="Arial" w:cs="Arial"/>
          <w:color w:val="333333"/>
          <w:szCs w:val="21"/>
          <w:shd w:val="clear" w:color="auto" w:fill="FFFFFF"/>
        </w:rPr>
        <w:t>MEM_MAX_ALLOC_IN_BUF</w:t>
      </w:r>
      <w:r>
        <w:rPr>
          <w:rFonts w:ascii="Arial" w:hAnsi="Arial" w:cs="Arial"/>
          <w:color w:val="333333"/>
          <w:szCs w:val="21"/>
          <w:shd w:val="clear" w:color="auto" w:fill="FFFFFF"/>
        </w:rPr>
        <w:t>（相当于一个</w:t>
      </w:r>
      <w:r>
        <w:rPr>
          <w:rFonts w:ascii="Arial" w:hAnsi="Arial" w:cs="Arial"/>
          <w:color w:val="333333"/>
          <w:szCs w:val="21"/>
          <w:shd w:val="clear" w:color="auto" w:fill="FFFFFF"/>
        </w:rPr>
        <w:t>page size</w:t>
      </w:r>
      <w:r>
        <w:rPr>
          <w:rFonts w:ascii="Arial" w:hAnsi="Arial" w:cs="Arial"/>
          <w:color w:val="333333"/>
          <w:szCs w:val="21"/>
          <w:shd w:val="clear" w:color="auto" w:fill="FFFFFF"/>
        </w:rPr>
        <w:t>）的时候，</w:t>
      </w:r>
      <w:r>
        <w:rPr>
          <w:rFonts w:ascii="Arial" w:hAnsi="Arial" w:cs="Arial"/>
          <w:color w:val="333333"/>
          <w:szCs w:val="21"/>
          <w:shd w:val="clear" w:color="auto" w:fill="FFFFFF"/>
        </w:rPr>
        <w:t xml:space="preserve">heap </w:t>
      </w:r>
      <w:r>
        <w:rPr>
          <w:rFonts w:ascii="Arial" w:hAnsi="Arial" w:cs="Arial"/>
          <w:color w:val="333333"/>
          <w:szCs w:val="21"/>
          <w:shd w:val="clear" w:color="auto" w:fill="FFFFFF"/>
        </w:rPr>
        <w:t>类型判断，在不是</w:t>
      </w:r>
      <w:r>
        <w:rPr>
          <w:rFonts w:ascii="Arial" w:hAnsi="Arial" w:cs="Arial"/>
          <w:color w:val="333333"/>
          <w:szCs w:val="21"/>
          <w:shd w:val="clear" w:color="auto" w:fill="FFFFFF"/>
        </w:rPr>
        <w:t>DYNAMIC</w:t>
      </w:r>
      <w:r>
        <w:rPr>
          <w:rFonts w:ascii="Arial" w:hAnsi="Arial" w:cs="Arial"/>
          <w:color w:val="333333"/>
          <w:szCs w:val="21"/>
          <w:shd w:val="clear" w:color="auto" w:fill="FFFFFF"/>
        </w:rPr>
        <w:t>模式下，最大就是一个</w:t>
      </w:r>
      <w:r>
        <w:rPr>
          <w:rFonts w:ascii="Arial" w:hAnsi="Arial" w:cs="Arial"/>
          <w:color w:val="333333"/>
          <w:szCs w:val="21"/>
          <w:shd w:val="clear" w:color="auto" w:fill="FFFFFF"/>
        </w:rPr>
        <w:t>MEM_MAX_ALLOC_IN_BUF</w:t>
      </w:r>
      <w:r>
        <w:rPr>
          <w:rFonts w:ascii="Arial" w:hAnsi="Arial" w:cs="Arial"/>
          <w:color w:val="333333"/>
          <w:szCs w:val="21"/>
          <w:shd w:val="clear" w:color="auto" w:fill="FFFFFF"/>
        </w:rPr>
        <w:t>大小。如果其他模式下就是设置成</w:t>
      </w:r>
      <w:r>
        <w:rPr>
          <w:rFonts w:ascii="Arial" w:hAnsi="Arial" w:cs="Arial"/>
          <w:color w:val="333333"/>
          <w:szCs w:val="21"/>
          <w:shd w:val="clear" w:color="auto" w:fill="FFFFFF"/>
        </w:rPr>
        <w:t>MEM_BLOCK_STANDARD_SIZE</w:t>
      </w:r>
      <w:r>
        <w:rPr>
          <w:rFonts w:ascii="Arial" w:hAnsi="Arial" w:cs="Arial"/>
          <w:color w:val="333333"/>
          <w:szCs w:val="21"/>
          <w:shd w:val="clear" w:color="auto" w:fill="FFFFFF"/>
        </w:rPr>
        <w:t>标准大小，在这些限制外，如果需要分配的内存大于这些限制，以分配内存大小为准进行</w:t>
      </w:r>
      <w:r>
        <w:rPr>
          <w:rFonts w:ascii="Arial" w:hAnsi="Arial" w:cs="Arial"/>
          <w:color w:val="333333"/>
          <w:szCs w:val="21"/>
          <w:shd w:val="clear" w:color="auto" w:fill="FFFFFF"/>
        </w:rPr>
        <w:t>mem_block_t</w:t>
      </w:r>
      <w:r>
        <w:rPr>
          <w:rFonts w:ascii="Arial" w:hAnsi="Arial" w:cs="Arial"/>
          <w:color w:val="333333"/>
          <w:szCs w:val="21"/>
          <w:shd w:val="clear" w:color="auto" w:fill="FFFFFF"/>
        </w:rPr>
        <w:t>分配。分配好的</w:t>
      </w:r>
      <w:r>
        <w:rPr>
          <w:rFonts w:ascii="Arial" w:hAnsi="Arial" w:cs="Arial"/>
          <w:color w:val="333333"/>
          <w:szCs w:val="21"/>
          <w:shd w:val="clear" w:color="auto" w:fill="FFFFFF"/>
        </w:rPr>
        <w:t>mem_block_t</w:t>
      </w:r>
      <w:r>
        <w:rPr>
          <w:rFonts w:ascii="Arial" w:hAnsi="Arial" w:cs="Arial"/>
          <w:color w:val="333333"/>
          <w:szCs w:val="21"/>
          <w:shd w:val="clear" w:color="auto" w:fill="FFFFFF"/>
        </w:rPr>
        <w:t>总是加入到</w:t>
      </w:r>
      <w:r>
        <w:rPr>
          <w:rFonts w:ascii="Arial" w:hAnsi="Arial" w:cs="Arial"/>
          <w:color w:val="333333"/>
          <w:szCs w:val="21"/>
          <w:shd w:val="clear" w:color="auto" w:fill="FFFFFF"/>
        </w:rPr>
        <w:t>heap base list</w:t>
      </w:r>
      <w:r>
        <w:rPr>
          <w:rFonts w:ascii="Arial" w:hAnsi="Arial" w:cs="Arial"/>
          <w:color w:val="333333"/>
          <w:szCs w:val="21"/>
          <w:shd w:val="clear" w:color="auto" w:fill="FFFFFF"/>
        </w:rPr>
        <w:t>的最后，也就是</w:t>
      </w:r>
      <w:r>
        <w:rPr>
          <w:rFonts w:ascii="Arial" w:hAnsi="Arial" w:cs="Arial"/>
          <w:color w:val="333333"/>
          <w:szCs w:val="21"/>
          <w:shd w:val="clear" w:color="auto" w:fill="FFFFFF"/>
        </w:rPr>
        <w:t>heap</w:t>
      </w:r>
      <w:r>
        <w:rPr>
          <w:rFonts w:ascii="Arial" w:hAnsi="Arial" w:cs="Arial"/>
          <w:color w:val="333333"/>
          <w:szCs w:val="21"/>
          <w:shd w:val="clear" w:color="auto" w:fill="FFFFFF"/>
        </w:rPr>
        <w:t>堆栈的顶端。</w:t>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    4.mem_heap_t</w:t>
      </w:r>
      <w:r>
        <w:rPr>
          <w:rFonts w:ascii="Arial" w:hAnsi="Arial" w:cs="Arial"/>
          <w:color w:val="333333"/>
          <w:szCs w:val="21"/>
          <w:shd w:val="clear" w:color="auto" w:fill="FFFFFF"/>
        </w:rPr>
        <w:t>在释放</w:t>
      </w:r>
      <w:r>
        <w:rPr>
          <w:rFonts w:ascii="Arial" w:hAnsi="Arial" w:cs="Arial"/>
          <w:color w:val="333333"/>
          <w:szCs w:val="21"/>
          <w:shd w:val="clear" w:color="auto" w:fill="FFFFFF"/>
        </w:rPr>
        <w:t>mem_block_t</w:t>
      </w:r>
      <w:r>
        <w:rPr>
          <w:rFonts w:ascii="Arial" w:hAnsi="Arial" w:cs="Arial"/>
          <w:color w:val="333333"/>
          <w:szCs w:val="21"/>
          <w:shd w:val="clear" w:color="auto" w:fill="FFFFFF"/>
        </w:rPr>
        <w:t>时候总是从顶端开始释放，直到不能释放为止（</w:t>
      </w:r>
      <w:r>
        <w:rPr>
          <w:rFonts w:ascii="Arial" w:hAnsi="Arial" w:cs="Arial"/>
          <w:color w:val="333333"/>
          <w:szCs w:val="21"/>
          <w:shd w:val="clear" w:color="auto" w:fill="FFFFFF"/>
        </w:rPr>
        <w:t>mem_block_t</w:t>
      </w:r>
      <w:r>
        <w:rPr>
          <w:rFonts w:ascii="Arial" w:hAnsi="Arial" w:cs="Arial"/>
          <w:color w:val="333333"/>
          <w:szCs w:val="21"/>
          <w:shd w:val="clear" w:color="auto" w:fill="FFFFFF"/>
        </w:rPr>
        <w:t>没有被使用者归还）。在</w:t>
      </w:r>
      <w:r>
        <w:rPr>
          <w:rFonts w:ascii="Arial" w:hAnsi="Arial" w:cs="Arial"/>
          <w:color w:val="333333"/>
          <w:szCs w:val="21"/>
          <w:shd w:val="clear" w:color="auto" w:fill="FFFFFF"/>
        </w:rPr>
        <w:t>mem_block_t</w:t>
      </w:r>
      <w:r>
        <w:rPr>
          <w:rFonts w:ascii="Arial" w:hAnsi="Arial" w:cs="Arial"/>
          <w:color w:val="333333"/>
          <w:szCs w:val="21"/>
          <w:shd w:val="clear" w:color="auto" w:fill="FFFFFF"/>
        </w:rPr>
        <w:t>释放的时候也是需要参考</w:t>
      </w:r>
      <w:r>
        <w:rPr>
          <w:rFonts w:ascii="Arial" w:hAnsi="Arial" w:cs="Arial"/>
          <w:color w:val="333333"/>
          <w:szCs w:val="21"/>
          <w:shd w:val="clear" w:color="auto" w:fill="FFFFFF"/>
        </w:rPr>
        <w:t>DYNAMIC</w:t>
      </w:r>
      <w:r>
        <w:rPr>
          <w:rFonts w:ascii="Arial" w:hAnsi="Arial" w:cs="Arial"/>
          <w:color w:val="333333"/>
          <w:szCs w:val="21"/>
          <w:shd w:val="clear" w:color="auto" w:fill="FFFFFF"/>
        </w:rPr>
        <w:t>、</w:t>
      </w:r>
      <w:r>
        <w:rPr>
          <w:rFonts w:ascii="Arial" w:hAnsi="Arial" w:cs="Arial"/>
          <w:color w:val="333333"/>
          <w:szCs w:val="21"/>
          <w:shd w:val="clear" w:color="auto" w:fill="FFFFFF"/>
        </w:rPr>
        <w:t>BUFFER</w:t>
      </w:r>
      <w:r>
        <w:rPr>
          <w:rFonts w:ascii="Arial" w:hAnsi="Arial" w:cs="Arial"/>
          <w:color w:val="333333"/>
          <w:szCs w:val="21"/>
          <w:shd w:val="clear" w:color="auto" w:fill="FFFFFF"/>
        </w:rPr>
        <w:t>、</w:t>
      </w:r>
      <w:r>
        <w:rPr>
          <w:rFonts w:ascii="Arial" w:hAnsi="Arial" w:cs="Arial"/>
          <w:color w:val="333333"/>
          <w:szCs w:val="21"/>
          <w:shd w:val="clear" w:color="auto" w:fill="FFFFFF"/>
        </w:rPr>
        <w:t>BTR_SEARCH</w:t>
      </w:r>
      <w:r>
        <w:rPr>
          <w:rFonts w:ascii="Arial" w:hAnsi="Arial" w:cs="Arial"/>
          <w:color w:val="333333"/>
          <w:szCs w:val="21"/>
          <w:shd w:val="clear" w:color="auto" w:fill="FFFFFF"/>
        </w:rPr>
        <w:t>类型进行相对于的归还规则（和</w:t>
      </w:r>
      <w:r>
        <w:rPr>
          <w:rFonts w:ascii="Arial" w:hAnsi="Arial" w:cs="Arial"/>
          <w:color w:val="333333"/>
          <w:szCs w:val="21"/>
          <w:shd w:val="clear" w:color="auto" w:fill="FFFFFF"/>
        </w:rPr>
        <w:t>2</w:t>
      </w:r>
      <w:r>
        <w:rPr>
          <w:rFonts w:ascii="Arial" w:hAnsi="Arial" w:cs="Arial"/>
          <w:color w:val="333333"/>
          <w:szCs w:val="21"/>
          <w:shd w:val="clear" w:color="auto" w:fill="FFFFFF"/>
        </w:rPr>
        <w:t>要点是相对应的）。</w:t>
      </w:r>
    </w:p>
    <w:p w:rsidR="001A7847" w:rsidRDefault="001A7847">
      <w:pPr>
        <w:rPr>
          <w:rFonts w:ascii="Arial" w:hAnsi="Arial" w:cs="Arial"/>
          <w:color w:val="333333"/>
          <w:szCs w:val="21"/>
          <w:shd w:val="clear" w:color="auto" w:fill="FFFFFF"/>
        </w:rPr>
      </w:pPr>
    </w:p>
    <w:p w:rsidR="001A7847" w:rsidRDefault="007D395D">
      <w:pPr>
        <w:shd w:val="clear" w:color="auto" w:fill="FFFFFF"/>
        <w:wordWrap w:val="0"/>
        <w:rPr>
          <w:rFonts w:ascii="Arial" w:hAnsi="Arial" w:cs="Arial"/>
          <w:color w:val="333333"/>
          <w:szCs w:val="21"/>
        </w:rPr>
      </w:pPr>
      <w:r>
        <w:rPr>
          <w:rStyle w:val="ac"/>
          <w:rFonts w:ascii="Arial" w:hAnsi="Arial" w:cs="Arial"/>
          <w:color w:val="333333"/>
          <w:szCs w:val="21"/>
        </w:rPr>
        <w:t>mem_heap_t</w:t>
      </w:r>
      <w:r>
        <w:rPr>
          <w:rStyle w:val="ac"/>
          <w:rFonts w:ascii="Arial" w:hAnsi="Arial" w:cs="Arial"/>
          <w:color w:val="333333"/>
          <w:szCs w:val="21"/>
        </w:rPr>
        <w:t>函数方法说明</w:t>
      </w:r>
      <w:r>
        <w:rPr>
          <w:rStyle w:val="ac"/>
          <w:rFonts w:ascii="Arial" w:hAnsi="Arial" w:cs="Arial"/>
          <w:color w:val="333333"/>
          <w:szCs w:val="21"/>
        </w:rPr>
        <w:t>:</w:t>
      </w:r>
      <w:r>
        <w:rPr>
          <w:rFonts w:ascii="Arial" w:hAnsi="Arial" w:cs="Arial"/>
          <w:color w:val="333333"/>
          <w:szCs w:val="21"/>
        </w:rPr>
        <w:br/>
        <w:t>mem_heap_create                                        </w:t>
      </w:r>
      <w:r>
        <w:rPr>
          <w:rFonts w:ascii="Arial" w:hAnsi="Arial" w:cs="Arial"/>
          <w:color w:val="333333"/>
          <w:szCs w:val="21"/>
        </w:rPr>
        <w:t>用</w:t>
      </w:r>
      <w:r>
        <w:rPr>
          <w:rFonts w:ascii="Arial" w:hAnsi="Arial" w:cs="Arial"/>
          <w:color w:val="333333"/>
          <w:szCs w:val="21"/>
        </w:rPr>
        <w:t>DYNAMIC</w:t>
      </w:r>
      <w:r>
        <w:rPr>
          <w:rFonts w:ascii="Arial" w:hAnsi="Arial" w:cs="Arial"/>
          <w:color w:val="333333"/>
          <w:szCs w:val="21"/>
        </w:rPr>
        <w:t>模式创建一个</w:t>
      </w:r>
      <w:r>
        <w:rPr>
          <w:rFonts w:ascii="Arial" w:hAnsi="Arial" w:cs="Arial"/>
          <w:color w:val="333333"/>
          <w:szCs w:val="21"/>
        </w:rPr>
        <w:t>mem_heap_t</w:t>
      </w:r>
      <w:r>
        <w:rPr>
          <w:rFonts w:ascii="Arial" w:hAnsi="Arial" w:cs="Arial"/>
          <w:color w:val="333333"/>
          <w:szCs w:val="21"/>
        </w:rPr>
        <w:br/>
        <w:t>mem_heap_create_in_buffer                        </w:t>
      </w:r>
      <w:r>
        <w:rPr>
          <w:rFonts w:ascii="Arial" w:hAnsi="Arial" w:cs="Arial"/>
          <w:color w:val="333333"/>
          <w:szCs w:val="21"/>
        </w:rPr>
        <w:t>用</w:t>
      </w:r>
      <w:r>
        <w:rPr>
          <w:rFonts w:ascii="Arial" w:hAnsi="Arial" w:cs="Arial"/>
          <w:color w:val="333333"/>
          <w:szCs w:val="21"/>
        </w:rPr>
        <w:t>BUFFER</w:t>
      </w:r>
      <w:r>
        <w:rPr>
          <w:rFonts w:ascii="Arial" w:hAnsi="Arial" w:cs="Arial"/>
          <w:color w:val="333333"/>
          <w:szCs w:val="21"/>
        </w:rPr>
        <w:t>模式创建一个</w:t>
      </w:r>
      <w:r>
        <w:rPr>
          <w:rFonts w:ascii="Arial" w:hAnsi="Arial" w:cs="Arial"/>
          <w:color w:val="333333"/>
          <w:szCs w:val="21"/>
        </w:rPr>
        <w:t>mem_heap_t</w:t>
      </w:r>
      <w:r>
        <w:rPr>
          <w:rFonts w:ascii="Arial" w:hAnsi="Arial" w:cs="Arial"/>
          <w:color w:val="333333"/>
          <w:szCs w:val="21"/>
        </w:rPr>
        <w:br/>
        <w:t xml:space="preserve">mem_heap_create_in_btr_search                 </w:t>
      </w:r>
      <w:r>
        <w:rPr>
          <w:rFonts w:ascii="Arial" w:hAnsi="Arial" w:cs="Arial"/>
          <w:color w:val="333333"/>
          <w:szCs w:val="21"/>
        </w:rPr>
        <w:t>用</w:t>
      </w:r>
      <w:r>
        <w:rPr>
          <w:rFonts w:ascii="Arial" w:hAnsi="Arial" w:cs="Arial"/>
          <w:color w:val="333333"/>
          <w:szCs w:val="21"/>
        </w:rPr>
        <w:t>BTR_SEARCH</w:t>
      </w:r>
      <w:r>
        <w:rPr>
          <w:rFonts w:ascii="Arial" w:hAnsi="Arial" w:cs="Arial"/>
          <w:color w:val="333333"/>
          <w:szCs w:val="21"/>
        </w:rPr>
        <w:t>模式创建一个</w:t>
      </w:r>
      <w:r>
        <w:rPr>
          <w:rFonts w:ascii="Arial" w:hAnsi="Arial" w:cs="Arial"/>
          <w:color w:val="333333"/>
          <w:szCs w:val="21"/>
        </w:rPr>
        <w:t>mem_heap_t</w:t>
      </w:r>
      <w:r>
        <w:rPr>
          <w:rFonts w:ascii="Arial" w:hAnsi="Arial" w:cs="Arial"/>
          <w:color w:val="333333"/>
          <w:szCs w:val="21"/>
        </w:rPr>
        <w:br/>
        <w:t>mem_heap_free                                            </w:t>
      </w:r>
      <w:r>
        <w:rPr>
          <w:rFonts w:ascii="Arial" w:hAnsi="Arial" w:cs="Arial"/>
          <w:color w:val="333333"/>
          <w:szCs w:val="21"/>
        </w:rPr>
        <w:t>释放</w:t>
      </w:r>
      <w:r>
        <w:rPr>
          <w:rFonts w:ascii="Arial" w:hAnsi="Arial" w:cs="Arial"/>
          <w:color w:val="333333"/>
          <w:szCs w:val="21"/>
        </w:rPr>
        <w:t>mem_heap_t</w:t>
      </w:r>
      <w:r>
        <w:rPr>
          <w:rFonts w:ascii="Arial" w:hAnsi="Arial" w:cs="Arial"/>
          <w:color w:val="333333"/>
          <w:szCs w:val="21"/>
        </w:rPr>
        <w:t>对象</w:t>
      </w:r>
      <w:r>
        <w:rPr>
          <w:rFonts w:ascii="Arial" w:hAnsi="Arial" w:cs="Arial"/>
          <w:color w:val="333333"/>
          <w:szCs w:val="21"/>
        </w:rPr>
        <w:br/>
        <w:t>mem_alloc                                                    </w:t>
      </w:r>
      <w:r>
        <w:rPr>
          <w:rFonts w:ascii="Arial" w:hAnsi="Arial" w:cs="Arial"/>
          <w:color w:val="333333"/>
          <w:szCs w:val="21"/>
        </w:rPr>
        <w:t>创建在</w:t>
      </w:r>
      <w:r>
        <w:rPr>
          <w:rFonts w:ascii="Arial" w:hAnsi="Arial" w:cs="Arial"/>
          <w:color w:val="333333"/>
          <w:szCs w:val="21"/>
        </w:rPr>
        <w:t>MEM_HEAP_DYNAMIC</w:t>
      </w:r>
      <w:r>
        <w:rPr>
          <w:rFonts w:ascii="Arial" w:hAnsi="Arial" w:cs="Arial"/>
          <w:color w:val="333333"/>
          <w:szCs w:val="21"/>
        </w:rPr>
        <w:t>模式下，并分配一块指定大小的内存（在这种方式下</w:t>
      </w:r>
      <w:r>
        <w:rPr>
          <w:rFonts w:ascii="Arial" w:hAnsi="Arial" w:cs="Arial"/>
          <w:color w:val="333333"/>
          <w:szCs w:val="21"/>
        </w:rPr>
        <w:t>mem_heap_t</w:t>
      </w:r>
      <w:r>
        <w:rPr>
          <w:rFonts w:ascii="Arial" w:hAnsi="Arial" w:cs="Arial"/>
          <w:color w:val="333333"/>
          <w:szCs w:val="21"/>
        </w:rPr>
        <w:t>只会有一个</w:t>
      </w:r>
      <w:r>
        <w:rPr>
          <w:rFonts w:ascii="Arial" w:hAnsi="Arial" w:cs="Arial"/>
          <w:color w:val="333333"/>
          <w:szCs w:val="21"/>
        </w:rPr>
        <w:t>mem_block_t</w:t>
      </w:r>
      <w:r>
        <w:rPr>
          <w:rFonts w:ascii="Arial" w:hAnsi="Arial" w:cs="Arial"/>
          <w:color w:val="333333"/>
          <w:szCs w:val="21"/>
        </w:rPr>
        <w:t>）</w:t>
      </w:r>
      <w:r>
        <w:rPr>
          <w:rFonts w:ascii="Arial" w:hAnsi="Arial" w:cs="Arial"/>
          <w:color w:val="333333"/>
          <w:szCs w:val="21"/>
        </w:rPr>
        <w:br/>
        <w:t>mem_free                                                      </w:t>
      </w:r>
      <w:r>
        <w:rPr>
          <w:rFonts w:ascii="Arial" w:hAnsi="Arial" w:cs="Arial"/>
          <w:color w:val="333333"/>
          <w:szCs w:val="21"/>
        </w:rPr>
        <w:t>归还</w:t>
      </w:r>
      <w:r>
        <w:rPr>
          <w:rFonts w:ascii="Arial" w:hAnsi="Arial" w:cs="Arial"/>
          <w:color w:val="333333"/>
          <w:szCs w:val="21"/>
        </w:rPr>
        <w:t>mem_heap_t</w:t>
      </w:r>
      <w:r>
        <w:rPr>
          <w:rFonts w:ascii="Arial" w:hAnsi="Arial" w:cs="Arial"/>
          <w:color w:val="333333"/>
          <w:szCs w:val="21"/>
        </w:rPr>
        <w:t>分配的内存，并释放</w:t>
      </w:r>
      <w:r>
        <w:rPr>
          <w:rFonts w:ascii="Arial" w:hAnsi="Arial" w:cs="Arial"/>
          <w:color w:val="333333"/>
          <w:szCs w:val="21"/>
        </w:rPr>
        <w:t>mem_heap_t</w:t>
      </w:r>
      <w:r>
        <w:rPr>
          <w:rFonts w:ascii="Arial" w:hAnsi="Arial" w:cs="Arial"/>
          <w:color w:val="333333"/>
          <w:szCs w:val="21"/>
        </w:rPr>
        <w:br/>
        <w:t xml:space="preserve">mem_heap_alloc                                           </w:t>
      </w:r>
      <w:r>
        <w:rPr>
          <w:rFonts w:ascii="Arial" w:hAnsi="Arial" w:cs="Arial"/>
          <w:color w:val="333333"/>
          <w:szCs w:val="21"/>
        </w:rPr>
        <w:t>在指定的</w:t>
      </w:r>
      <w:r>
        <w:rPr>
          <w:rFonts w:ascii="Arial" w:hAnsi="Arial" w:cs="Arial"/>
          <w:color w:val="333333"/>
          <w:szCs w:val="21"/>
        </w:rPr>
        <w:t>mem_heap_t</w:t>
      </w:r>
      <w:r>
        <w:rPr>
          <w:rFonts w:ascii="Arial" w:hAnsi="Arial" w:cs="Arial"/>
          <w:color w:val="333333"/>
          <w:szCs w:val="21"/>
        </w:rPr>
        <w:t>上分配一块内存</w:t>
      </w:r>
      <w:r>
        <w:rPr>
          <w:rFonts w:ascii="Arial" w:hAnsi="Arial" w:cs="Arial"/>
          <w:color w:val="333333"/>
          <w:szCs w:val="21"/>
        </w:rPr>
        <w:br/>
        <w:t>mem_heap_get_heap_top                            </w:t>
      </w:r>
      <w:r>
        <w:rPr>
          <w:rFonts w:ascii="Arial" w:hAnsi="Arial" w:cs="Arial"/>
          <w:color w:val="333333"/>
          <w:szCs w:val="21"/>
        </w:rPr>
        <w:t>获得</w:t>
      </w:r>
      <w:r>
        <w:rPr>
          <w:rFonts w:ascii="Arial" w:hAnsi="Arial" w:cs="Arial"/>
          <w:color w:val="333333"/>
          <w:szCs w:val="21"/>
        </w:rPr>
        <w:t>heap</w:t>
      </w:r>
      <w:r>
        <w:rPr>
          <w:rFonts w:ascii="Arial" w:hAnsi="Arial" w:cs="Arial"/>
          <w:color w:val="333333"/>
          <w:szCs w:val="21"/>
        </w:rPr>
        <w:t>顶端块可使用内存的地址</w:t>
      </w:r>
      <w:r>
        <w:rPr>
          <w:rFonts w:ascii="Arial" w:hAnsi="Arial" w:cs="Arial"/>
          <w:color w:val="333333"/>
          <w:szCs w:val="21"/>
        </w:rPr>
        <w:br/>
        <w:t>mem_heap_empty                                        </w:t>
      </w:r>
      <w:r>
        <w:rPr>
          <w:rFonts w:ascii="Arial" w:hAnsi="Arial" w:cs="Arial"/>
          <w:color w:val="333333"/>
          <w:szCs w:val="21"/>
        </w:rPr>
        <w:t>清空指定的</w:t>
      </w:r>
      <w:r>
        <w:rPr>
          <w:rFonts w:ascii="Arial" w:hAnsi="Arial" w:cs="Arial"/>
          <w:color w:val="333333"/>
          <w:szCs w:val="21"/>
        </w:rPr>
        <w:t>mem_heap_t</w:t>
      </w:r>
      <w:r>
        <w:rPr>
          <w:rFonts w:ascii="Arial" w:hAnsi="Arial" w:cs="Arial"/>
          <w:color w:val="333333"/>
          <w:szCs w:val="21"/>
        </w:rPr>
        <w:br/>
        <w:t xml:space="preserve">mem_heap_get_top                                     </w:t>
      </w:r>
      <w:r>
        <w:rPr>
          <w:rFonts w:ascii="Arial" w:hAnsi="Arial" w:cs="Arial"/>
          <w:color w:val="333333"/>
          <w:szCs w:val="21"/>
        </w:rPr>
        <w:t>获得</w:t>
      </w:r>
      <w:r>
        <w:rPr>
          <w:rFonts w:ascii="Arial" w:hAnsi="Arial" w:cs="Arial"/>
          <w:color w:val="333333"/>
          <w:szCs w:val="21"/>
        </w:rPr>
        <w:t>heap</w:t>
      </w:r>
      <w:r>
        <w:rPr>
          <w:rFonts w:ascii="Arial" w:hAnsi="Arial" w:cs="Arial"/>
          <w:color w:val="333333"/>
          <w:szCs w:val="21"/>
        </w:rPr>
        <w:t>顶部的指定</w:t>
      </w:r>
      <w:r>
        <w:rPr>
          <w:rFonts w:ascii="Arial" w:hAnsi="Arial" w:cs="Arial"/>
          <w:color w:val="333333"/>
          <w:szCs w:val="21"/>
        </w:rPr>
        <w:t>n</w:t>
      </w:r>
      <w:r>
        <w:rPr>
          <w:rFonts w:ascii="Arial" w:hAnsi="Arial" w:cs="Arial"/>
          <w:color w:val="333333"/>
          <w:szCs w:val="21"/>
        </w:rPr>
        <w:t>大小的</w:t>
      </w:r>
      <w:r>
        <w:rPr>
          <w:rFonts w:ascii="Arial" w:hAnsi="Arial" w:cs="Arial"/>
          <w:color w:val="333333"/>
          <w:szCs w:val="21"/>
        </w:rPr>
        <w:t>mem_block_t</w:t>
      </w:r>
      <w:r>
        <w:rPr>
          <w:rFonts w:ascii="Arial" w:hAnsi="Arial" w:cs="Arial"/>
          <w:color w:val="333333"/>
          <w:szCs w:val="21"/>
        </w:rPr>
        <w:t>指针</w:t>
      </w:r>
      <w:r>
        <w:rPr>
          <w:rFonts w:ascii="Arial" w:hAnsi="Arial" w:cs="Arial"/>
          <w:color w:val="333333"/>
          <w:szCs w:val="21"/>
        </w:rPr>
        <w:br/>
        <w:t>mem_heap_free_top                                    </w:t>
      </w:r>
      <w:r>
        <w:rPr>
          <w:rFonts w:ascii="Arial" w:hAnsi="Arial" w:cs="Arial"/>
          <w:color w:val="333333"/>
          <w:szCs w:val="21"/>
        </w:rPr>
        <w:t>释放</w:t>
      </w:r>
      <w:r>
        <w:rPr>
          <w:rFonts w:ascii="Arial" w:hAnsi="Arial" w:cs="Arial"/>
          <w:color w:val="333333"/>
          <w:szCs w:val="21"/>
        </w:rPr>
        <w:t>heap</w:t>
      </w:r>
      <w:r>
        <w:rPr>
          <w:rFonts w:ascii="Arial" w:hAnsi="Arial" w:cs="Arial"/>
          <w:color w:val="333333"/>
          <w:szCs w:val="21"/>
        </w:rPr>
        <w:t>顶部</w:t>
      </w:r>
      <w:r>
        <w:rPr>
          <w:rFonts w:ascii="Arial" w:hAnsi="Arial" w:cs="Arial"/>
          <w:color w:val="333333"/>
          <w:szCs w:val="21"/>
        </w:rPr>
        <w:t>N</w:t>
      </w:r>
      <w:r>
        <w:rPr>
          <w:rFonts w:ascii="Arial" w:hAnsi="Arial" w:cs="Arial"/>
          <w:color w:val="333333"/>
          <w:szCs w:val="21"/>
        </w:rPr>
        <w:t>大小的</w:t>
      </w:r>
      <w:r>
        <w:rPr>
          <w:rFonts w:ascii="Arial" w:hAnsi="Arial" w:cs="Arial"/>
          <w:color w:val="333333"/>
          <w:szCs w:val="21"/>
        </w:rPr>
        <w:t>mem_block_t</w:t>
      </w:r>
      <w:r>
        <w:rPr>
          <w:rFonts w:ascii="Arial" w:hAnsi="Arial" w:cs="Arial"/>
          <w:color w:val="333333"/>
          <w:szCs w:val="21"/>
        </w:rPr>
        <w:t>块</w:t>
      </w:r>
    </w:p>
    <w:p w:rsidR="001A7847" w:rsidRDefault="001A7847">
      <w:pPr>
        <w:shd w:val="clear" w:color="auto" w:fill="FFFFFF"/>
        <w:wordWrap w:val="0"/>
        <w:rPr>
          <w:rFonts w:ascii="Arial" w:hAnsi="Arial" w:cs="Arial"/>
          <w:color w:val="333333"/>
          <w:szCs w:val="21"/>
        </w:rPr>
      </w:pPr>
    </w:p>
    <w:p w:rsidR="001A7847" w:rsidRDefault="007D395D">
      <w:pPr>
        <w:pStyle w:val="6"/>
      </w:pPr>
      <w:bookmarkStart w:id="26" w:name="t6"/>
      <w:bookmarkEnd w:id="26"/>
      <w:r>
        <w:t>4</w:t>
      </w:r>
      <w:r>
        <w:t>总结</w:t>
      </w:r>
    </w:p>
    <w:p w:rsidR="001A7847" w:rsidRDefault="007D395D">
      <w:pPr>
        <w:shd w:val="clear" w:color="auto" w:fill="FFFFFF"/>
        <w:wordWrap w:val="0"/>
        <w:rPr>
          <w:rFonts w:ascii="Arial" w:hAnsi="Arial" w:cs="Arial"/>
          <w:color w:val="333333"/>
          <w:szCs w:val="21"/>
        </w:rPr>
      </w:pPr>
      <w:r>
        <w:rPr>
          <w:rFonts w:ascii="Arial" w:hAnsi="Arial" w:cs="Arial"/>
          <w:color w:val="333333"/>
          <w:szCs w:val="21"/>
        </w:rPr>
        <w:t>innodb</w:t>
      </w:r>
      <w:r>
        <w:rPr>
          <w:rFonts w:ascii="Arial" w:hAnsi="Arial" w:cs="Arial"/>
          <w:color w:val="333333"/>
          <w:szCs w:val="21"/>
        </w:rPr>
        <w:t>提供内存池和</w:t>
      </w:r>
      <w:r>
        <w:rPr>
          <w:rFonts w:ascii="Arial" w:hAnsi="Arial" w:cs="Arial"/>
          <w:color w:val="333333"/>
          <w:szCs w:val="21"/>
        </w:rPr>
        <w:t>heap</w:t>
      </w:r>
      <w:r>
        <w:rPr>
          <w:rFonts w:ascii="Arial" w:hAnsi="Arial" w:cs="Arial"/>
          <w:color w:val="333333"/>
          <w:szCs w:val="21"/>
        </w:rPr>
        <w:t>分配方式来统一管理内存，最主要的目的是提高内存的率。在</w:t>
      </w:r>
      <w:r>
        <w:rPr>
          <w:rFonts w:ascii="Arial" w:hAnsi="Arial" w:cs="Arial"/>
          <w:color w:val="333333"/>
          <w:szCs w:val="21"/>
        </w:rPr>
        <w:t>MySQL-5.6</w:t>
      </w:r>
      <w:r>
        <w:rPr>
          <w:rFonts w:ascii="Arial" w:hAnsi="Arial" w:cs="Arial"/>
          <w:color w:val="333333"/>
          <w:szCs w:val="21"/>
        </w:rPr>
        <w:t>的版本中，</w:t>
      </w:r>
      <w:r>
        <w:rPr>
          <w:rFonts w:ascii="Arial" w:hAnsi="Arial" w:cs="Arial"/>
          <w:color w:val="333333"/>
          <w:szCs w:val="21"/>
        </w:rPr>
        <w:t>innodb</w:t>
      </w:r>
      <w:r>
        <w:rPr>
          <w:rFonts w:ascii="Arial" w:hAnsi="Arial" w:cs="Arial"/>
          <w:color w:val="333333"/>
          <w:szCs w:val="21"/>
        </w:rPr>
        <w:t>提供两种选择，一种是使用</w:t>
      </w:r>
      <w:r>
        <w:rPr>
          <w:rFonts w:ascii="Arial" w:hAnsi="Arial" w:cs="Arial"/>
          <w:color w:val="333333"/>
          <w:szCs w:val="21"/>
        </w:rPr>
        <w:t>innodb</w:t>
      </w:r>
      <w:r>
        <w:rPr>
          <w:rFonts w:ascii="Arial" w:hAnsi="Arial" w:cs="Arial"/>
          <w:color w:val="333333"/>
          <w:szCs w:val="21"/>
        </w:rPr>
        <w:t>提供的内存池管理内存，</w:t>
      </w:r>
      <w:r>
        <w:rPr>
          <w:rFonts w:ascii="Arial" w:hAnsi="Arial" w:cs="Arial"/>
          <w:color w:val="333333"/>
          <w:szCs w:val="21"/>
        </w:rPr>
        <w:lastRenderedPageBreak/>
        <w:t>还有一种是提供系统的</w:t>
      </w:r>
      <w:r>
        <w:rPr>
          <w:rFonts w:ascii="Arial" w:hAnsi="Arial" w:cs="Arial"/>
          <w:color w:val="333333"/>
          <w:szCs w:val="21"/>
        </w:rPr>
        <w:t>malloc</w:t>
      </w:r>
      <w:r>
        <w:rPr>
          <w:rFonts w:ascii="Arial" w:hAnsi="Arial" w:cs="Arial"/>
          <w:color w:val="333333"/>
          <w:szCs w:val="21"/>
        </w:rPr>
        <w:t>和</w:t>
      </w:r>
      <w:r>
        <w:rPr>
          <w:rFonts w:ascii="Arial" w:hAnsi="Arial" w:cs="Arial"/>
          <w:color w:val="333333"/>
          <w:szCs w:val="21"/>
        </w:rPr>
        <w:t>free</w:t>
      </w:r>
      <w:r>
        <w:rPr>
          <w:rFonts w:ascii="Arial" w:hAnsi="Arial" w:cs="Arial"/>
          <w:color w:val="333333"/>
          <w:szCs w:val="21"/>
        </w:rPr>
        <w:t>来作为内存管理。</w:t>
      </w:r>
      <w:r>
        <w:rPr>
          <w:rFonts w:ascii="Arial" w:hAnsi="Arial" w:cs="Arial"/>
          <w:color w:val="333333"/>
          <w:szCs w:val="21"/>
        </w:rPr>
        <w:t>MySQL</w:t>
      </w:r>
      <w:r>
        <w:rPr>
          <w:rFonts w:ascii="Arial" w:hAnsi="Arial" w:cs="Arial"/>
          <w:color w:val="333333"/>
          <w:szCs w:val="21"/>
        </w:rPr>
        <w:t>默认的是系统管理内存方式，一些有经验的</w:t>
      </w:r>
      <w:r>
        <w:rPr>
          <w:rFonts w:ascii="Arial" w:hAnsi="Arial" w:cs="Arial"/>
          <w:color w:val="333333"/>
          <w:szCs w:val="21"/>
        </w:rPr>
        <w:t>DBA</w:t>
      </w:r>
      <w:r>
        <w:rPr>
          <w:rFonts w:ascii="Arial" w:hAnsi="Arial" w:cs="Arial"/>
          <w:color w:val="333333"/>
          <w:szCs w:val="21"/>
        </w:rPr>
        <w:t>会使用系统的管理内存方式</w:t>
      </w:r>
      <w:r>
        <w:rPr>
          <w:rFonts w:ascii="Arial" w:hAnsi="Arial" w:cs="Arial"/>
          <w:color w:val="333333"/>
          <w:szCs w:val="21"/>
        </w:rPr>
        <w:t>+TMalloc</w:t>
      </w:r>
      <w:r>
        <w:rPr>
          <w:rFonts w:ascii="Arial" w:hAnsi="Arial" w:cs="Arial"/>
          <w:color w:val="333333"/>
          <w:szCs w:val="21"/>
        </w:rPr>
        <w:t>来做内存优化，借助</w:t>
      </w:r>
      <w:r>
        <w:rPr>
          <w:rFonts w:ascii="Arial" w:hAnsi="Arial" w:cs="Arial"/>
          <w:color w:val="333333"/>
          <w:szCs w:val="21"/>
        </w:rPr>
        <w:t>TMalloc</w:t>
      </w:r>
      <w:r>
        <w:rPr>
          <w:rFonts w:ascii="Arial" w:hAnsi="Arial" w:cs="Arial"/>
          <w:color w:val="333333"/>
          <w:szCs w:val="21"/>
        </w:rPr>
        <w:t>高效的内存管理方式实现</w:t>
      </w:r>
      <w:r>
        <w:rPr>
          <w:rFonts w:ascii="Arial" w:hAnsi="Arial" w:cs="Arial"/>
          <w:color w:val="333333"/>
          <w:szCs w:val="21"/>
        </w:rPr>
        <w:t>MySQL</w:t>
      </w:r>
      <w:r>
        <w:rPr>
          <w:rFonts w:ascii="Arial" w:hAnsi="Arial" w:cs="Arial"/>
          <w:color w:val="333333"/>
          <w:szCs w:val="21"/>
        </w:rPr>
        <w:t>的性能提升。</w:t>
      </w:r>
    </w:p>
    <w:p w:rsidR="001A7847" w:rsidRDefault="007D395D">
      <w:pPr>
        <w:pStyle w:val="5"/>
      </w:pPr>
      <w:r>
        <w:rPr>
          <w:rFonts w:hint="eastAsia"/>
        </w:rPr>
        <w:t>4.</w:t>
      </w:r>
      <w:r>
        <w:t>innodb</w:t>
      </w:r>
      <w:r>
        <w:t>源码分析之线程并发同步机制</w:t>
      </w:r>
    </w:p>
    <w:p w:rsidR="001A7847" w:rsidRDefault="007D395D">
      <w:pPr>
        <w:rPr>
          <w:shd w:val="clear" w:color="auto" w:fill="FFFFFF"/>
        </w:rPr>
      </w:pPr>
      <w:r>
        <w:rPr>
          <w:shd w:val="clear" w:color="auto" w:fill="FFFFFF"/>
        </w:rPr>
        <w:t>innodb</w:t>
      </w:r>
      <w:r>
        <w:rPr>
          <w:shd w:val="clear" w:color="auto" w:fill="FFFFFF"/>
        </w:rPr>
        <w:t>是一个多线程并发的存储引擎，内部的读写都是用多线程来实现的，所以</w:t>
      </w:r>
      <w:r>
        <w:rPr>
          <w:shd w:val="clear" w:color="auto" w:fill="FFFFFF"/>
        </w:rPr>
        <w:t>innodb</w:t>
      </w:r>
      <w:r>
        <w:rPr>
          <w:shd w:val="clear" w:color="auto" w:fill="FFFFFF"/>
        </w:rPr>
        <w:t>内部实现了一个比较高效的并发同步机制。</w:t>
      </w:r>
      <w:r>
        <w:rPr>
          <w:shd w:val="clear" w:color="auto" w:fill="FFFFFF"/>
        </w:rPr>
        <w:t>innodb</w:t>
      </w:r>
      <w:r>
        <w:rPr>
          <w:shd w:val="clear" w:color="auto" w:fill="FFFFFF"/>
        </w:rPr>
        <w:t>并没有直接使用系统提供的锁</w:t>
      </w:r>
      <w:r>
        <w:rPr>
          <w:shd w:val="clear" w:color="auto" w:fill="FFFFFF"/>
        </w:rPr>
        <w:t>(latch)</w:t>
      </w:r>
      <w:r>
        <w:rPr>
          <w:shd w:val="clear" w:color="auto" w:fill="FFFFFF"/>
        </w:rPr>
        <w:t>同步结构，而是对其进行自己的封装和实现优化，但是也兼容系统的锁。</w:t>
      </w:r>
    </w:p>
    <w:p w:rsidR="001A7847" w:rsidRDefault="001A7847">
      <w:pPr>
        <w:rPr>
          <w:shd w:val="clear" w:color="auto" w:fill="FFFFFF"/>
        </w:rPr>
      </w:pPr>
    </w:p>
    <w:p w:rsidR="001A7847" w:rsidRDefault="007D395D">
      <w:pPr>
        <w:pStyle w:val="6"/>
      </w:pPr>
      <w:r>
        <w:t>1 </w:t>
      </w:r>
      <w:r>
        <w:t>系统的</w:t>
      </w:r>
      <w:r>
        <w:t>mutex</w:t>
      </w:r>
      <w:r>
        <w:t>和</w:t>
      </w:r>
      <w:r>
        <w:t>event</w:t>
      </w:r>
    </w:p>
    <w:p w:rsidR="001A7847" w:rsidRDefault="007D395D">
      <w:pPr>
        <w:rPr>
          <w:szCs w:val="21"/>
          <w:shd w:val="clear" w:color="auto" w:fill="FFFFFF"/>
        </w:rPr>
      </w:pPr>
      <w:r>
        <w:rPr>
          <w:shd w:val="clear" w:color="auto" w:fill="FFFFFF"/>
        </w:rPr>
        <w:t> </w:t>
      </w:r>
      <w:r>
        <w:rPr>
          <w:shd w:val="clear" w:color="auto" w:fill="FFFFFF"/>
        </w:rPr>
        <w:t>在</w:t>
      </w:r>
      <w:r>
        <w:rPr>
          <w:shd w:val="clear" w:color="auto" w:fill="FFFFFF"/>
        </w:rPr>
        <w:t>innodb</w:t>
      </w:r>
      <w:r>
        <w:rPr>
          <w:shd w:val="clear" w:color="auto" w:fill="FFFFFF"/>
        </w:rPr>
        <w:t>引擎当中，封装了操作系统提供的基本</w:t>
      </w:r>
      <w:r>
        <w:rPr>
          <w:shd w:val="clear" w:color="auto" w:fill="FFFFFF"/>
        </w:rPr>
        <w:t>mutex</w:t>
      </w:r>
      <w:r>
        <w:rPr>
          <w:shd w:val="clear" w:color="auto" w:fill="FFFFFF"/>
        </w:rPr>
        <w:t>（互斥量）和</w:t>
      </w:r>
      <w:r>
        <w:rPr>
          <w:shd w:val="clear" w:color="auto" w:fill="FFFFFF"/>
        </w:rPr>
        <w:t>event</w:t>
      </w:r>
      <w:r>
        <w:rPr>
          <w:shd w:val="clear" w:color="auto" w:fill="FFFFFF"/>
        </w:rPr>
        <w:t>（信号量），在</w:t>
      </w:r>
      <w:r>
        <w:rPr>
          <w:shd w:val="clear" w:color="auto" w:fill="FFFFFF"/>
        </w:rPr>
        <w:t>WINDOWS</w:t>
      </w:r>
      <w:r>
        <w:rPr>
          <w:shd w:val="clear" w:color="auto" w:fill="FFFFFF"/>
        </w:rPr>
        <w:t>下的实现暂时不做记录，主要还是对支持</w:t>
      </w:r>
      <w:r>
        <w:rPr>
          <w:shd w:val="clear" w:color="auto" w:fill="FFFFFF"/>
        </w:rPr>
        <w:t>POSIX</w:t>
      </w:r>
      <w:r>
        <w:rPr>
          <w:shd w:val="clear" w:color="auto" w:fill="FFFFFF"/>
        </w:rPr>
        <w:t>系统来做介绍。在</w:t>
      </w:r>
      <w:r>
        <w:rPr>
          <w:shd w:val="clear" w:color="auto" w:fill="FFFFFF"/>
        </w:rPr>
        <w:t>POSIX</w:t>
      </w:r>
      <w:r>
        <w:rPr>
          <w:shd w:val="clear" w:color="auto" w:fill="FFFFFF"/>
        </w:rPr>
        <w:t>系统的实现是</w:t>
      </w:r>
      <w:r>
        <w:rPr>
          <w:shd w:val="clear" w:color="auto" w:fill="FFFFFF"/>
        </w:rPr>
        <w:t>os_fast_mutex_t</w:t>
      </w:r>
      <w:r>
        <w:rPr>
          <w:shd w:val="clear" w:color="auto" w:fill="FFFFFF"/>
        </w:rPr>
        <w:t>和</w:t>
      </w:r>
      <w:r>
        <w:rPr>
          <w:shd w:val="clear" w:color="auto" w:fill="FFFFFF"/>
        </w:rPr>
        <w:t>os_event_t</w:t>
      </w:r>
      <w:r>
        <w:rPr>
          <w:shd w:val="clear" w:color="auto" w:fill="FFFFFF"/>
        </w:rPr>
        <w:t>。</w:t>
      </w:r>
      <w:r>
        <w:rPr>
          <w:shd w:val="clear" w:color="auto" w:fill="FFFFFF"/>
        </w:rPr>
        <w:t>os_fast_mutex_t</w:t>
      </w:r>
      <w:r>
        <w:rPr>
          <w:shd w:val="clear" w:color="auto" w:fill="FFFFFF"/>
        </w:rPr>
        <w:t>相对简单，其实就是</w:t>
      </w:r>
      <w:r>
        <w:rPr>
          <w:shd w:val="clear" w:color="auto" w:fill="FFFFFF"/>
        </w:rPr>
        <w:t>pthread_mutex</w:t>
      </w:r>
      <w:r>
        <w:rPr>
          <w:szCs w:val="21"/>
          <w:shd w:val="clear" w:color="auto" w:fill="FFFFFF"/>
        </w:rPr>
        <w:t>。定义如下：</w:t>
      </w:r>
    </w:p>
    <w:p w:rsidR="001A7847" w:rsidRDefault="007D395D">
      <w:pPr>
        <w:rPr>
          <w:color w:val="FF0000"/>
          <w:shd w:val="clear" w:color="auto" w:fill="FFFFFF"/>
        </w:rPr>
      </w:pPr>
      <w:r>
        <w:rPr>
          <w:color w:val="FF0000"/>
          <w:shd w:val="clear" w:color="auto" w:fill="FFFFFF"/>
        </w:rPr>
        <w:t>POSIX</w:t>
      </w:r>
      <w:r>
        <w:rPr>
          <w:color w:val="FF0000"/>
          <w:shd w:val="clear" w:color="auto" w:fill="FFFFFF"/>
        </w:rPr>
        <w:t>标准定义了操作系统应该为应用程序提供的接口标准，是</w:t>
      </w:r>
      <w:hyperlink r:id="rId387" w:tgtFrame="_blank" w:history="1">
        <w:r>
          <w:rPr>
            <w:rStyle w:val="af"/>
            <w:rFonts w:ascii="Arial" w:hAnsi="Arial" w:cs="Arial"/>
            <w:color w:val="FF0000"/>
            <w:szCs w:val="21"/>
            <w:shd w:val="clear" w:color="auto" w:fill="FFFFFF"/>
          </w:rPr>
          <w:t>IEEE</w:t>
        </w:r>
      </w:hyperlink>
      <w:r>
        <w:rPr>
          <w:color w:val="FF0000"/>
          <w:shd w:val="clear" w:color="auto" w:fill="FFFFFF"/>
        </w:rPr>
        <w:t>为要在各种</w:t>
      </w:r>
      <w:r>
        <w:rPr>
          <w:color w:val="FF0000"/>
          <w:shd w:val="clear" w:color="auto" w:fill="FFFFFF"/>
        </w:rPr>
        <w:t>UNIX</w:t>
      </w:r>
      <w:r>
        <w:rPr>
          <w:color w:val="FF0000"/>
          <w:shd w:val="clear" w:color="auto" w:fill="FFFFFF"/>
        </w:rPr>
        <w:t>操作系统上运行的软件而定义的一系列</w:t>
      </w:r>
      <w:r>
        <w:rPr>
          <w:color w:val="FF0000"/>
          <w:shd w:val="clear" w:color="auto" w:fill="FFFFFF"/>
        </w:rPr>
        <w:t>API</w:t>
      </w:r>
      <w:r>
        <w:rPr>
          <w:color w:val="FF0000"/>
          <w:shd w:val="clear" w:color="auto" w:fill="FFFFFF"/>
        </w:rPr>
        <w:t>标准的总称</w:t>
      </w:r>
    </w:p>
    <w:p w:rsidR="001A7847" w:rsidRDefault="007D395D">
      <w:pPr>
        <w:rPr>
          <w:color w:val="FF0000"/>
          <w:shd w:val="clear" w:color="auto" w:fill="FFFFFF"/>
        </w:rPr>
      </w:pPr>
      <w:r>
        <w:rPr>
          <w:noProof/>
        </w:rPr>
        <w:drawing>
          <wp:inline distT="0" distB="0" distL="0" distR="0">
            <wp:extent cx="5274310" cy="25146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88"/>
                    <a:stretch>
                      <a:fillRect/>
                    </a:stretch>
                  </pic:blipFill>
                  <pic:spPr>
                    <a:xfrm>
                      <a:off x="0" y="0"/>
                      <a:ext cx="5274310" cy="251506"/>
                    </a:xfrm>
                    <a:prstGeom prst="rect">
                      <a:avLst/>
                    </a:prstGeom>
                  </pic:spPr>
                </pic:pic>
              </a:graphicData>
            </a:graphic>
          </wp:inline>
        </w:drawing>
      </w:r>
    </w:p>
    <w:p w:rsidR="001A7847" w:rsidRDefault="007D395D">
      <w:pPr>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而os_event_t相对复杂，它是通过os_fast_mutex_t和一个pthread_cond_t来实现的，定义如下：</w:t>
      </w:r>
    </w:p>
    <w:p w:rsidR="001A7847" w:rsidRDefault="007D395D">
      <w:pPr>
        <w:rPr>
          <w:color w:val="FF0000"/>
          <w:shd w:val="clear" w:color="auto" w:fill="FFFFFF"/>
        </w:rPr>
      </w:pPr>
      <w:r>
        <w:rPr>
          <w:noProof/>
        </w:rPr>
        <w:drawing>
          <wp:inline distT="0" distB="0" distL="0" distR="0">
            <wp:extent cx="5274310" cy="9194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89"/>
                    <a:stretch>
                      <a:fillRect/>
                    </a:stretch>
                  </pic:blipFill>
                  <pic:spPr>
                    <a:xfrm>
                      <a:off x="0" y="0"/>
                      <a:ext cx="5274310" cy="919952"/>
                    </a:xfrm>
                    <a:prstGeom prst="rect">
                      <a:avLst/>
                    </a:prstGeom>
                  </pic:spPr>
                </pic:pic>
              </a:graphicData>
            </a:graphic>
          </wp:inline>
        </w:drawing>
      </w:r>
    </w:p>
    <w:p w:rsidR="001A7847" w:rsidRDefault="007D395D">
      <w:pPr>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而os_event_t相对复杂，它是通过os_fast_mutex_t和一个pthread_cond_t来实现的，定义如下：</w:t>
      </w:r>
    </w:p>
    <w:p w:rsidR="001A7847" w:rsidRDefault="007D395D">
      <w:pPr>
        <w:rPr>
          <w:color w:val="FF0000"/>
          <w:shd w:val="clear" w:color="auto" w:fill="FFFFFF"/>
        </w:rPr>
      </w:pPr>
      <w:r>
        <w:rPr>
          <w:noProof/>
        </w:rPr>
        <w:drawing>
          <wp:inline distT="0" distB="0" distL="0" distR="0">
            <wp:extent cx="5274310" cy="92900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390"/>
                    <a:stretch>
                      <a:fillRect/>
                    </a:stretch>
                  </pic:blipFill>
                  <pic:spPr>
                    <a:xfrm>
                      <a:off x="0" y="0"/>
                      <a:ext cx="5274310" cy="929109"/>
                    </a:xfrm>
                    <a:prstGeom prst="rect">
                      <a:avLst/>
                    </a:prstGeom>
                  </pic:spPr>
                </pic:pic>
              </a:graphicData>
            </a:graphic>
          </wp:inline>
        </w:drawing>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以下是</w:t>
      </w:r>
      <w:r>
        <w:rPr>
          <w:rFonts w:ascii="Arial" w:hAnsi="Arial" w:cs="Arial"/>
          <w:color w:val="333333"/>
          <w:szCs w:val="21"/>
          <w:shd w:val="clear" w:color="auto" w:fill="FFFFFF"/>
        </w:rPr>
        <w:t>os_event_t</w:t>
      </w:r>
      <w:r>
        <w:rPr>
          <w:rFonts w:ascii="Arial" w:hAnsi="Arial" w:cs="Arial"/>
          <w:color w:val="333333"/>
          <w:szCs w:val="21"/>
          <w:shd w:val="clear" w:color="auto" w:fill="FFFFFF"/>
        </w:rPr>
        <w:t>的两线程信号控制的例子流程：</w:t>
      </w:r>
    </w:p>
    <w:p w:rsidR="001A7847" w:rsidRDefault="007D395D">
      <w:pPr>
        <w:rPr>
          <w:color w:val="FF0000"/>
          <w:shd w:val="clear" w:color="auto" w:fill="FFFFFF"/>
        </w:rPr>
      </w:pPr>
      <w:r>
        <w:rPr>
          <w:noProof/>
        </w:rPr>
        <w:lastRenderedPageBreak/>
        <w:drawing>
          <wp:inline distT="0" distB="0" distL="0" distR="0">
            <wp:extent cx="5274310" cy="3859530"/>
            <wp:effectExtent l="0" t="0" r="2540"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391"/>
                    <a:stretch>
                      <a:fillRect/>
                    </a:stretch>
                  </pic:blipFill>
                  <pic:spPr>
                    <a:xfrm>
                      <a:off x="0" y="0"/>
                      <a:ext cx="5274310" cy="3859891"/>
                    </a:xfrm>
                    <a:prstGeom prst="rect">
                      <a:avLst/>
                    </a:prstGeom>
                  </pic:spPr>
                </pic:pic>
              </a:graphicData>
            </a:graphic>
          </wp:inline>
        </w:drawing>
      </w:r>
    </w:p>
    <w:p w:rsidR="001A7847" w:rsidRDefault="007D395D">
      <w:pPr>
        <w:rPr>
          <w:rFonts w:ascii="Arial" w:eastAsia="宋体" w:hAnsi="Arial"/>
          <w:szCs w:val="21"/>
        </w:rPr>
      </w:pPr>
      <w:r>
        <w:rPr>
          <w:rFonts w:hint="eastAsia"/>
        </w:rPr>
        <w:t>对于系统的封装，最主要的就是</w:t>
      </w:r>
      <w:r>
        <w:rPr>
          <w:rFonts w:hint="eastAsia"/>
        </w:rPr>
        <w:t>os_event_t</w:t>
      </w:r>
      <w:r>
        <w:rPr>
          <w:rFonts w:hint="eastAsia"/>
        </w:rPr>
        <w:t>接口的封装，而在</w:t>
      </w:r>
      <w:r>
        <w:rPr>
          <w:rFonts w:hint="eastAsia"/>
        </w:rPr>
        <w:t>os_event_t</w:t>
      </w:r>
      <w:r>
        <w:rPr>
          <w:rFonts w:hint="eastAsia"/>
        </w:rPr>
        <w:t>的封装中，</w:t>
      </w:r>
      <w:r>
        <w:rPr>
          <w:rFonts w:hint="eastAsia"/>
        </w:rPr>
        <w:t>os_event_set</w:t>
      </w:r>
      <w:r>
        <w:rPr>
          <w:rFonts w:hint="eastAsia"/>
        </w:rPr>
        <w:t>、</w:t>
      </w:r>
      <w:r>
        <w:rPr>
          <w:rFonts w:hint="eastAsia"/>
        </w:rPr>
        <w:t>os_event_reset</w:t>
      </w:r>
      <w:r>
        <w:rPr>
          <w:rFonts w:hint="eastAsia"/>
        </w:rPr>
        <w:t>、</w:t>
      </w:r>
      <w:r>
        <w:rPr>
          <w:rFonts w:hint="eastAsia"/>
        </w:rPr>
        <w:t>os_event_wait</w:t>
      </w:r>
      <w:r>
        <w:rPr>
          <w:rFonts w:hint="eastAsia"/>
        </w:rPr>
        <w:t>这三</w:t>
      </w:r>
    </w:p>
    <w:p w:rsidR="001A7847" w:rsidRDefault="007D395D">
      <w:r>
        <w:rPr>
          <w:rFonts w:hint="eastAsia"/>
        </w:rPr>
        <w:t>个方法是最关键的。</w:t>
      </w:r>
    </w:p>
    <w:p w:rsidR="001A7847" w:rsidRDefault="007D395D">
      <w:pPr>
        <w:pStyle w:val="6"/>
      </w:pPr>
      <w:r>
        <w:t>2 CPU</w:t>
      </w:r>
      <w:r>
        <w:t>原子操作</w:t>
      </w:r>
    </w:p>
    <w:p w:rsidR="001A7847" w:rsidRDefault="007D395D">
      <w:pPr>
        <w:widowControl/>
        <w:shd w:val="clear" w:color="auto" w:fill="FFFFFF"/>
        <w:wordWrap w:val="0"/>
        <w:jc w:val="left"/>
        <w:rPr>
          <w:rFonts w:ascii="Arial" w:eastAsia="宋体" w:hAnsi="Arial" w:cs="Arial"/>
          <w:color w:val="333333"/>
          <w:kern w:val="0"/>
          <w:szCs w:val="21"/>
        </w:rPr>
      </w:pPr>
      <w:r>
        <w:rPr>
          <w:rFonts w:ascii="微软雅黑" w:eastAsia="微软雅黑" w:hAnsi="微软雅黑" w:cs="Arial" w:hint="eastAsia"/>
          <w:color w:val="333333"/>
          <w:kern w:val="0"/>
          <w:sz w:val="18"/>
          <w:szCs w:val="18"/>
        </w:rPr>
        <w:t>在innodb的mutex(互斥量)的实现中，除了引用系统的os_mutex_t以外，还使用了原子操作来进行封装一个高效的mutex实现。在</w:t>
      </w:r>
    </w:p>
    <w:p w:rsidR="001A7847" w:rsidRDefault="007D395D">
      <w:pPr>
        <w:widowControl/>
        <w:shd w:val="clear" w:color="auto" w:fill="FFFFFF"/>
        <w:wordWrap w:val="0"/>
        <w:jc w:val="left"/>
        <w:rPr>
          <w:rFonts w:ascii="Arial" w:eastAsia="宋体" w:hAnsi="Arial" w:cs="Arial"/>
          <w:color w:val="333333"/>
          <w:kern w:val="0"/>
          <w:szCs w:val="21"/>
        </w:rPr>
      </w:pPr>
      <w:r>
        <w:rPr>
          <w:rFonts w:ascii="微软雅黑" w:eastAsia="微软雅黑" w:hAnsi="微软雅黑" w:cs="Arial" w:hint="eastAsia"/>
          <w:color w:val="333333"/>
          <w:kern w:val="0"/>
          <w:sz w:val="18"/>
          <w:szCs w:val="18"/>
        </w:rPr>
        <w:t>系统支持原子操作的情况下，会采用自己封装的mutex来做互斥，如果不支持，就使用os_mutex_t。在gcc 4.1.2之前，编译器是</w:t>
      </w:r>
    </w:p>
    <w:p w:rsidR="001A7847" w:rsidRDefault="007D395D">
      <w:pPr>
        <w:widowControl/>
        <w:shd w:val="clear" w:color="auto" w:fill="FFFFFF"/>
        <w:wordWrap w:val="0"/>
        <w:jc w:val="left"/>
        <w:rPr>
          <w:rFonts w:ascii="Arial" w:eastAsia="宋体" w:hAnsi="Arial" w:cs="Arial"/>
          <w:color w:val="333333"/>
          <w:kern w:val="0"/>
          <w:szCs w:val="21"/>
        </w:rPr>
      </w:pPr>
      <w:r>
        <w:rPr>
          <w:rFonts w:ascii="微软雅黑" w:eastAsia="微软雅黑" w:hAnsi="微软雅黑" w:cs="Arial" w:hint="eastAsia"/>
          <w:color w:val="333333"/>
          <w:kern w:val="0"/>
          <w:sz w:val="18"/>
          <w:szCs w:val="18"/>
        </w:rPr>
        <w:t>不提供原子操作的API的，所以在MySQL-.3.23的innodb中自己实现了一个类似__sync_lock_test_and_set的实现，代码是采用</w:t>
      </w:r>
    </w:p>
    <w:p w:rsidR="001A7847" w:rsidRDefault="007D395D">
      <w:pPr>
        <w:widowControl/>
        <w:shd w:val="clear" w:color="auto" w:fill="FFFFFF"/>
        <w:wordWrap w:val="0"/>
        <w:jc w:val="left"/>
        <w:rPr>
          <w:rFonts w:ascii="Arial" w:eastAsia="宋体" w:hAnsi="Arial" w:cs="Arial"/>
          <w:color w:val="333333"/>
          <w:kern w:val="0"/>
          <w:szCs w:val="21"/>
        </w:rPr>
      </w:pPr>
      <w:r>
        <w:rPr>
          <w:rFonts w:ascii="微软雅黑" w:eastAsia="微软雅黑" w:hAnsi="微软雅黑" w:cs="Arial" w:hint="eastAsia"/>
          <w:color w:val="333333"/>
          <w:kern w:val="0"/>
          <w:sz w:val="18"/>
          <w:szCs w:val="18"/>
        </w:rPr>
        <w:t>了汇编实现：</w:t>
      </w:r>
    </w:p>
    <w:p w:rsidR="001A7847" w:rsidRDefault="007D395D">
      <w:r>
        <w:rPr>
          <w:noProof/>
        </w:rPr>
        <w:drawing>
          <wp:inline distT="0" distB="0" distL="0" distR="0">
            <wp:extent cx="5274310" cy="548005"/>
            <wp:effectExtent l="0" t="0" r="254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92"/>
                    <a:stretch>
                      <a:fillRect/>
                    </a:stretch>
                  </pic:blipFill>
                  <pic:spPr>
                    <a:xfrm>
                      <a:off x="0" y="0"/>
                      <a:ext cx="5274310" cy="548186"/>
                    </a:xfrm>
                    <a:prstGeom prst="rect">
                      <a:avLst/>
                    </a:prstGeom>
                  </pic:spPr>
                </pic:pic>
              </a:graphicData>
            </a:graphic>
          </wp:inline>
        </w:drawing>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这段代码是什么意思呢</w:t>
      </w:r>
      <w:r>
        <w:rPr>
          <w:rFonts w:ascii="Arial" w:hAnsi="Arial" w:cs="Arial"/>
          <w:color w:val="333333"/>
          <w:szCs w:val="21"/>
          <w:shd w:val="clear" w:color="auto" w:fill="FFFFFF"/>
        </w:rPr>
        <w:t>?</w:t>
      </w:r>
      <w:r>
        <w:rPr>
          <w:rFonts w:ascii="Arial" w:hAnsi="Arial" w:cs="Arial"/>
          <w:color w:val="333333"/>
          <w:szCs w:val="21"/>
          <w:shd w:val="clear" w:color="auto" w:fill="FFFFFF"/>
        </w:rPr>
        <w:t>其实就是将</w:t>
      </w:r>
      <w:r>
        <w:rPr>
          <w:rFonts w:ascii="Arial" w:hAnsi="Arial" w:cs="Arial"/>
          <w:color w:val="333333"/>
          <w:szCs w:val="21"/>
          <w:shd w:val="clear" w:color="auto" w:fill="FFFFFF"/>
        </w:rPr>
        <w:t>lw</w:t>
      </w:r>
      <w:r>
        <w:rPr>
          <w:rFonts w:ascii="Arial" w:hAnsi="Arial" w:cs="Arial"/>
          <w:color w:val="333333"/>
          <w:szCs w:val="21"/>
          <w:shd w:val="clear" w:color="auto" w:fill="FFFFFF"/>
        </w:rPr>
        <w:t>的值设置成</w:t>
      </w:r>
      <w:r>
        <w:rPr>
          <w:rFonts w:ascii="Arial" w:hAnsi="Arial" w:cs="Arial"/>
          <w:color w:val="333333"/>
          <w:szCs w:val="21"/>
          <w:shd w:val="clear" w:color="auto" w:fill="FFFFFF"/>
        </w:rPr>
        <w:t>1,</w:t>
      </w:r>
      <w:r>
        <w:rPr>
          <w:rFonts w:ascii="Arial" w:hAnsi="Arial" w:cs="Arial"/>
          <w:color w:val="333333"/>
          <w:szCs w:val="21"/>
          <w:shd w:val="clear" w:color="auto" w:fill="FFFFFF"/>
        </w:rPr>
        <w:t>并且返回设置</w:t>
      </w:r>
      <w:r>
        <w:rPr>
          <w:rFonts w:ascii="Arial" w:hAnsi="Arial" w:cs="Arial"/>
          <w:color w:val="333333"/>
          <w:szCs w:val="21"/>
          <w:shd w:val="clear" w:color="auto" w:fill="FFFFFF"/>
        </w:rPr>
        <w:t>lw</w:t>
      </w:r>
      <w:r>
        <w:rPr>
          <w:rFonts w:ascii="Arial" w:hAnsi="Arial" w:cs="Arial"/>
          <w:color w:val="333333"/>
          <w:szCs w:val="21"/>
          <w:shd w:val="clear" w:color="auto" w:fill="FFFFFF"/>
        </w:rPr>
        <w:t>之前的值</w:t>
      </w:r>
      <w:r>
        <w:rPr>
          <w:rFonts w:ascii="Arial" w:hAnsi="Arial" w:cs="Arial"/>
          <w:color w:val="333333"/>
          <w:szCs w:val="21"/>
          <w:shd w:val="clear" w:color="auto" w:fill="FFFFFF"/>
        </w:rPr>
        <w:t>(res),</w:t>
      </w:r>
      <w:r>
        <w:rPr>
          <w:rFonts w:ascii="Arial" w:hAnsi="Arial" w:cs="Arial"/>
          <w:color w:val="333333"/>
          <w:szCs w:val="21"/>
          <w:shd w:val="clear" w:color="auto" w:fill="FFFFFF"/>
        </w:rPr>
        <w:t>这个过程都是</w:t>
      </w:r>
      <w:r>
        <w:rPr>
          <w:rFonts w:ascii="Arial" w:hAnsi="Arial" w:cs="Arial"/>
          <w:color w:val="333333"/>
          <w:szCs w:val="21"/>
          <w:shd w:val="clear" w:color="auto" w:fill="FFFFFF"/>
        </w:rPr>
        <w:t>CPU</w:t>
      </w:r>
      <w:r>
        <w:rPr>
          <w:rFonts w:ascii="Arial" w:hAnsi="Arial" w:cs="Arial"/>
          <w:color w:val="333333"/>
          <w:szCs w:val="21"/>
          <w:shd w:val="clear" w:color="auto" w:fill="FFFFFF"/>
        </w:rPr>
        <w:t>需要回写内存的，也就是</w:t>
      </w:r>
      <w:r>
        <w:rPr>
          <w:rFonts w:ascii="Arial" w:hAnsi="Arial" w:cs="Arial"/>
          <w:color w:val="333333"/>
          <w:szCs w:val="21"/>
          <w:shd w:val="clear" w:color="auto" w:fill="FFFFFF"/>
        </w:rPr>
        <w:t>CPU</w:t>
      </w:r>
      <w:r>
        <w:rPr>
          <w:rFonts w:ascii="Arial" w:hAnsi="Arial" w:cs="Arial"/>
          <w:color w:val="333333"/>
          <w:szCs w:val="21"/>
          <w:shd w:val="clear" w:color="auto" w:fill="FFFFFF"/>
        </w:rPr>
        <w:t>和内存是完全一致的。除了上面设置</w:t>
      </w:r>
      <w:r>
        <w:rPr>
          <w:rFonts w:ascii="Arial" w:hAnsi="Arial" w:cs="Arial"/>
          <w:color w:val="333333"/>
          <w:szCs w:val="21"/>
          <w:shd w:val="clear" w:color="auto" w:fill="FFFFFF"/>
        </w:rPr>
        <w:t>1</w:t>
      </w:r>
      <w:r>
        <w:rPr>
          <w:rFonts w:ascii="Arial" w:hAnsi="Arial" w:cs="Arial"/>
          <w:color w:val="333333"/>
          <w:szCs w:val="21"/>
          <w:shd w:val="clear" w:color="auto" w:fill="FFFFFF"/>
        </w:rPr>
        <w:t>以外，还有一个复位的实现，如下：</w:t>
      </w:r>
    </w:p>
    <w:p w:rsidR="001A7847" w:rsidRDefault="007D395D">
      <w:r>
        <w:rPr>
          <w:noProof/>
        </w:rPr>
        <w:drawing>
          <wp:inline distT="0" distB="0" distL="0" distR="0">
            <wp:extent cx="5274310" cy="432435"/>
            <wp:effectExtent l="0" t="0" r="2540" b="571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93"/>
                    <a:stretch>
                      <a:fillRect/>
                    </a:stretch>
                  </pic:blipFill>
                  <pic:spPr>
                    <a:xfrm>
                      <a:off x="0" y="0"/>
                      <a:ext cx="5274310" cy="432811"/>
                    </a:xfrm>
                    <a:prstGeom prst="rect">
                      <a:avLst/>
                    </a:prstGeom>
                  </pic:spPr>
                </pic:pic>
              </a:graphicData>
            </a:graphic>
          </wp:inline>
        </w:drawing>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这两个函数交叉起来使用，就是</w:t>
      </w:r>
      <w:r>
        <w:rPr>
          <w:rFonts w:ascii="Arial" w:hAnsi="Arial" w:cs="Arial"/>
          <w:color w:val="333333"/>
          <w:szCs w:val="21"/>
          <w:shd w:val="clear" w:color="auto" w:fill="FFFFFF"/>
        </w:rPr>
        <w:t>gcc-4.1.2</w:t>
      </w:r>
      <w:r>
        <w:rPr>
          <w:rFonts w:ascii="Arial" w:hAnsi="Arial" w:cs="Arial"/>
          <w:color w:val="333333"/>
          <w:szCs w:val="21"/>
          <w:shd w:val="clear" w:color="auto" w:fill="FFFFFF"/>
        </w:rPr>
        <w:t>以后的</w:t>
      </w:r>
      <w:r>
        <w:rPr>
          <w:rFonts w:ascii="Arial" w:hAnsi="Arial" w:cs="Arial"/>
          <w:color w:val="333333"/>
          <w:szCs w:val="21"/>
          <w:shd w:val="clear" w:color="auto" w:fill="FFFFFF"/>
        </w:rPr>
        <w:t>__sync_lock_test_and_set</w:t>
      </w:r>
      <w:r>
        <w:rPr>
          <w:rFonts w:ascii="Arial" w:hAnsi="Arial" w:cs="Arial"/>
          <w:color w:val="333333"/>
          <w:szCs w:val="21"/>
          <w:shd w:val="clear" w:color="auto" w:fill="FFFFFF"/>
        </w:rPr>
        <w:t>的基本实现了。在</w:t>
      </w:r>
      <w:r>
        <w:rPr>
          <w:rFonts w:ascii="Arial" w:hAnsi="Arial" w:cs="Arial"/>
          <w:color w:val="333333"/>
          <w:szCs w:val="21"/>
          <w:shd w:val="clear" w:color="auto" w:fill="FFFFFF"/>
        </w:rPr>
        <w:t>MySQL-5.6</w:t>
      </w:r>
      <w:r>
        <w:rPr>
          <w:rFonts w:ascii="Arial" w:hAnsi="Arial" w:cs="Arial"/>
          <w:color w:val="333333"/>
          <w:szCs w:val="21"/>
          <w:shd w:val="clear" w:color="auto" w:fill="FFFFFF"/>
        </w:rPr>
        <w:t>的</w:t>
      </w:r>
      <w:r>
        <w:rPr>
          <w:rFonts w:ascii="Arial" w:hAnsi="Arial" w:cs="Arial"/>
          <w:color w:val="333333"/>
          <w:szCs w:val="21"/>
          <w:shd w:val="clear" w:color="auto" w:fill="FFFFFF"/>
        </w:rPr>
        <w:t>Innodb</w:t>
      </w:r>
      <w:r>
        <w:rPr>
          <w:rFonts w:ascii="Arial" w:hAnsi="Arial" w:cs="Arial"/>
          <w:color w:val="333333"/>
          <w:szCs w:val="21"/>
          <w:shd w:val="clear" w:color="auto" w:fill="FFFFFF"/>
        </w:rPr>
        <w:t>引擎当中，将以上汇编代码采用了</w:t>
      </w:r>
      <w:r>
        <w:rPr>
          <w:rFonts w:ascii="Arial" w:hAnsi="Arial" w:cs="Arial"/>
          <w:color w:val="333333"/>
          <w:szCs w:val="21"/>
          <w:shd w:val="clear" w:color="auto" w:fill="FFFFFF"/>
        </w:rPr>
        <w:t>__sync_lock_test_and_set</w:t>
      </w:r>
      <w:r>
        <w:rPr>
          <w:rFonts w:ascii="Arial" w:hAnsi="Arial" w:cs="Arial"/>
          <w:color w:val="333333"/>
          <w:szCs w:val="21"/>
          <w:shd w:val="clear" w:color="auto" w:fill="FFFFFF"/>
        </w:rPr>
        <w:t>代替，我们可以采用原子操作实现一个简单的</w:t>
      </w:r>
      <w:r>
        <w:rPr>
          <w:rFonts w:ascii="Arial" w:hAnsi="Arial" w:cs="Arial"/>
          <w:color w:val="333333"/>
          <w:szCs w:val="21"/>
          <w:shd w:val="clear" w:color="auto" w:fill="FFFFFF"/>
        </w:rPr>
        <w:t>mutex.</w:t>
      </w:r>
    </w:p>
    <w:p w:rsidR="001A7847" w:rsidRDefault="007D395D">
      <w:r>
        <w:rPr>
          <w:noProof/>
        </w:rPr>
        <w:lastRenderedPageBreak/>
        <w:drawing>
          <wp:inline distT="0" distB="0" distL="0" distR="0">
            <wp:extent cx="5274310" cy="396875"/>
            <wp:effectExtent l="0" t="0" r="0"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394"/>
                    <a:stretch>
                      <a:fillRect/>
                    </a:stretch>
                  </pic:blipFill>
                  <pic:spPr>
                    <a:xfrm>
                      <a:off x="0" y="0"/>
                      <a:ext cx="5274310" cy="397405"/>
                    </a:xfrm>
                    <a:prstGeom prst="rect">
                      <a:avLst/>
                    </a:prstGeom>
                  </pic:spPr>
                </pic:pic>
              </a:graphicData>
            </a:graphic>
          </wp:inline>
        </w:drawing>
      </w:r>
    </w:p>
    <w:p w:rsidR="001A7847" w:rsidRDefault="007D395D">
      <w:pPr>
        <w:rPr>
          <w:shd w:val="clear" w:color="auto" w:fill="FFFFFF"/>
        </w:rPr>
      </w:pPr>
      <w:r>
        <w:rPr>
          <w:rFonts w:ascii="Arial" w:hAnsi="Arial" w:cs="Arial"/>
          <w:shd w:val="clear" w:color="auto" w:fill="FFFFFF"/>
        </w:rPr>
        <w:t>以上就是一个基本的无锁结构的</w:t>
      </w:r>
      <w:r>
        <w:rPr>
          <w:rFonts w:ascii="Arial" w:hAnsi="Arial" w:cs="Arial"/>
          <w:shd w:val="clear" w:color="auto" w:fill="FFFFFF"/>
        </w:rPr>
        <w:t>mutex</w:t>
      </w:r>
      <w:r>
        <w:rPr>
          <w:rFonts w:ascii="Arial" w:hAnsi="Arial" w:cs="Arial"/>
          <w:shd w:val="clear" w:color="auto" w:fill="FFFFFF"/>
        </w:rPr>
        <w:t>，在</w:t>
      </w:r>
      <w:r>
        <w:rPr>
          <w:rFonts w:ascii="Arial" w:hAnsi="Arial" w:cs="Arial"/>
          <w:shd w:val="clear" w:color="auto" w:fill="FFFFFF"/>
        </w:rPr>
        <w:t>linux</w:t>
      </w:r>
      <w:r>
        <w:rPr>
          <w:rFonts w:ascii="Arial" w:hAnsi="Arial" w:cs="Arial"/>
          <w:shd w:val="clear" w:color="auto" w:fill="FFFFFF"/>
        </w:rPr>
        <w:t>下测试确实比</w:t>
      </w:r>
      <w:r>
        <w:rPr>
          <w:rFonts w:ascii="Arial" w:hAnsi="Arial" w:cs="Arial"/>
          <w:shd w:val="clear" w:color="auto" w:fill="FFFFFF"/>
        </w:rPr>
        <w:t>pthread_mutex</w:t>
      </w:r>
      <w:r>
        <w:rPr>
          <w:rFonts w:ascii="Arial" w:hAnsi="Arial" w:cs="Arial"/>
          <w:shd w:val="clear" w:color="auto" w:fill="FFFFFF"/>
        </w:rPr>
        <w:t>效率要高出不少。</w:t>
      </w:r>
      <w:r>
        <w:rPr>
          <w:rFonts w:hint="eastAsia"/>
          <w:shd w:val="clear" w:color="auto" w:fill="FFFFFF"/>
        </w:rPr>
        <w:t>当然在</w:t>
      </w:r>
      <w:r>
        <w:rPr>
          <w:rFonts w:hint="eastAsia"/>
          <w:shd w:val="clear" w:color="auto" w:fill="FFFFFF"/>
        </w:rPr>
        <w:t>innodb</w:t>
      </w:r>
      <w:r>
        <w:rPr>
          <w:rFonts w:hint="eastAsia"/>
          <w:shd w:val="clear" w:color="auto" w:fill="FFFFFF"/>
        </w:rPr>
        <w:t>之中的</w:t>
      </w:r>
      <w:r>
        <w:rPr>
          <w:rFonts w:hint="eastAsia"/>
          <w:shd w:val="clear" w:color="auto" w:fill="FFFFFF"/>
        </w:rPr>
        <w:t>mutex</w:t>
      </w:r>
      <w:r>
        <w:rPr>
          <w:rFonts w:hint="eastAsia"/>
          <w:shd w:val="clear" w:color="auto" w:fill="FFFFFF"/>
        </w:rPr>
        <w:t>实现不会仅仅这么简单，需要考虑的因素还是比较多的，例如：同线程多次</w:t>
      </w:r>
      <w:r>
        <w:rPr>
          <w:rFonts w:hint="eastAsia"/>
          <w:shd w:val="clear" w:color="auto" w:fill="FFFFFF"/>
        </w:rPr>
        <w:t>lock</w:t>
      </w:r>
      <w:r>
        <w:rPr>
          <w:rFonts w:hint="eastAsia"/>
          <w:shd w:val="clear" w:color="auto" w:fill="FFFFFF"/>
        </w:rPr>
        <w:t>、</w:t>
      </w:r>
      <w:r>
        <w:rPr>
          <w:rFonts w:hint="eastAsia"/>
          <w:shd w:val="clear" w:color="auto" w:fill="FFFFFF"/>
        </w:rPr>
        <w:t>lock</w:t>
      </w:r>
      <w:r>
        <w:rPr>
          <w:rFonts w:hint="eastAsia"/>
          <w:shd w:val="clear" w:color="auto" w:fill="FFFFFF"/>
        </w:rPr>
        <w:t>自旋的周期、死锁检测等。</w:t>
      </w:r>
    </w:p>
    <w:p w:rsidR="001A7847" w:rsidRDefault="007D395D">
      <w:pPr>
        <w:pStyle w:val="6"/>
      </w:pPr>
      <w:r>
        <w:t>3 mutex</w:t>
      </w:r>
      <w:r>
        <w:t>的实现</w:t>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innodb</w:t>
      </w:r>
      <w:r>
        <w:rPr>
          <w:rFonts w:ascii="Arial" w:hAnsi="Arial" w:cs="Arial"/>
          <w:color w:val="333333"/>
          <w:szCs w:val="21"/>
          <w:shd w:val="clear" w:color="auto" w:fill="FFFFFF"/>
        </w:rPr>
        <w:t>中，带有原子操作的</w:t>
      </w:r>
      <w:r>
        <w:rPr>
          <w:rFonts w:ascii="Arial" w:hAnsi="Arial" w:cs="Arial"/>
          <w:color w:val="333333"/>
          <w:szCs w:val="21"/>
          <w:shd w:val="clear" w:color="auto" w:fill="FFFFFF"/>
        </w:rPr>
        <w:t>mutex</w:t>
      </w:r>
      <w:r>
        <w:rPr>
          <w:rFonts w:ascii="Arial" w:hAnsi="Arial" w:cs="Arial"/>
          <w:color w:val="333333"/>
          <w:szCs w:val="21"/>
          <w:shd w:val="clear" w:color="auto" w:fill="FFFFFF"/>
        </w:rPr>
        <w:t>自定义互斥量是基础的并发和同步的机制，目的是为了减少</w:t>
      </w:r>
      <w:r>
        <w:rPr>
          <w:rFonts w:ascii="Arial" w:hAnsi="Arial" w:cs="Arial"/>
          <w:color w:val="333333"/>
          <w:szCs w:val="21"/>
          <w:shd w:val="clear" w:color="auto" w:fill="FFFFFF"/>
        </w:rPr>
        <w:t>CPU</w:t>
      </w:r>
      <w:r>
        <w:rPr>
          <w:rFonts w:ascii="Arial" w:hAnsi="Arial" w:cs="Arial"/>
          <w:color w:val="333333"/>
          <w:szCs w:val="21"/>
          <w:shd w:val="clear" w:color="auto" w:fill="FFFFFF"/>
        </w:rPr>
        <w:t>的上下文切换和提供高效率，一般</w:t>
      </w:r>
      <w:r>
        <w:rPr>
          <w:rFonts w:ascii="Arial" w:hAnsi="Arial" w:cs="Arial"/>
          <w:color w:val="333333"/>
          <w:szCs w:val="21"/>
          <w:shd w:val="clear" w:color="auto" w:fill="FFFFFF"/>
        </w:rPr>
        <w:t>mutex</w:t>
      </w:r>
      <w:r>
        <w:rPr>
          <w:rFonts w:ascii="Arial" w:hAnsi="Arial" w:cs="Arial"/>
          <w:color w:val="333333"/>
          <w:szCs w:val="21"/>
          <w:shd w:val="clear" w:color="auto" w:fill="FFFFFF"/>
        </w:rPr>
        <w:t>等待的时间不超过</w:t>
      </w:r>
      <w:r>
        <w:rPr>
          <w:rFonts w:ascii="Arial" w:hAnsi="Arial" w:cs="Arial"/>
          <w:color w:val="333333"/>
          <w:szCs w:val="21"/>
          <w:shd w:val="clear" w:color="auto" w:fill="FFFFFF"/>
        </w:rPr>
        <w:t>100</w:t>
      </w:r>
      <w:r>
        <w:rPr>
          <w:rFonts w:ascii="Arial" w:hAnsi="Arial" w:cs="Arial"/>
          <w:color w:val="333333"/>
          <w:szCs w:val="21"/>
          <w:shd w:val="clear" w:color="auto" w:fill="FFFFFF"/>
        </w:rPr>
        <w:t>微秒的条件下，这种</w:t>
      </w:r>
      <w:r>
        <w:rPr>
          <w:rFonts w:ascii="Arial" w:hAnsi="Arial" w:cs="Arial"/>
          <w:color w:val="333333"/>
          <w:szCs w:val="21"/>
          <w:shd w:val="clear" w:color="auto" w:fill="FFFFFF"/>
        </w:rPr>
        <w:t>mutex</w:t>
      </w:r>
      <w:r>
        <w:rPr>
          <w:rFonts w:ascii="Arial" w:hAnsi="Arial" w:cs="Arial"/>
          <w:color w:val="333333"/>
          <w:szCs w:val="21"/>
          <w:shd w:val="clear" w:color="auto" w:fill="FFFFFF"/>
        </w:rPr>
        <w:t>效率是非常高的。如果等待的时间长，建议选择</w:t>
      </w:r>
      <w:r>
        <w:rPr>
          <w:rFonts w:ascii="Arial" w:hAnsi="Arial" w:cs="Arial"/>
          <w:color w:val="333333"/>
          <w:szCs w:val="21"/>
          <w:shd w:val="clear" w:color="auto" w:fill="FFFFFF"/>
        </w:rPr>
        <w:t>os_mutex</w:t>
      </w:r>
      <w:r>
        <w:rPr>
          <w:rFonts w:ascii="Arial" w:hAnsi="Arial" w:cs="Arial"/>
          <w:color w:val="333333"/>
          <w:szCs w:val="21"/>
          <w:shd w:val="clear" w:color="auto" w:fill="FFFFFF"/>
        </w:rPr>
        <w:t>方式。虽然自定义</w:t>
      </w:r>
      <w:r>
        <w:rPr>
          <w:rFonts w:ascii="Arial" w:hAnsi="Arial" w:cs="Arial"/>
          <w:color w:val="333333"/>
          <w:szCs w:val="21"/>
          <w:shd w:val="clear" w:color="auto" w:fill="FFFFFF"/>
        </w:rPr>
        <w:t>mutex</w:t>
      </w:r>
      <w:r>
        <w:rPr>
          <w:rFonts w:ascii="Arial" w:hAnsi="Arial" w:cs="Arial"/>
          <w:color w:val="333333"/>
          <w:szCs w:val="21"/>
          <w:shd w:val="clear" w:color="auto" w:fill="FFFFFF"/>
        </w:rPr>
        <w:t>在自旋时间超过自旋阈值会进入信号等待状态，但是整个过程相对</w:t>
      </w:r>
      <w:r>
        <w:rPr>
          <w:rFonts w:ascii="Arial" w:hAnsi="Arial" w:cs="Arial"/>
          <w:color w:val="333333"/>
          <w:szCs w:val="21"/>
          <w:shd w:val="clear" w:color="auto" w:fill="FFFFFF"/>
        </w:rPr>
        <w:t>os_mutex</w:t>
      </w:r>
      <w:r>
        <w:rPr>
          <w:rFonts w:ascii="Arial" w:hAnsi="Arial" w:cs="Arial"/>
          <w:color w:val="333333"/>
          <w:szCs w:val="21"/>
          <w:shd w:val="clear" w:color="auto" w:fill="FFFFFF"/>
        </w:rPr>
        <w:t>来说，效率太低，这不是自定义</w:t>
      </w:r>
      <w:r>
        <w:rPr>
          <w:rFonts w:ascii="Arial" w:hAnsi="Arial" w:cs="Arial"/>
          <w:color w:val="333333"/>
          <w:szCs w:val="21"/>
          <w:shd w:val="clear" w:color="auto" w:fill="FFFFFF"/>
        </w:rPr>
        <w:t>mutex</w:t>
      </w:r>
      <w:r>
        <w:rPr>
          <w:rFonts w:ascii="Arial" w:hAnsi="Arial" w:cs="Arial"/>
          <w:color w:val="333333"/>
          <w:szCs w:val="21"/>
          <w:shd w:val="clear" w:color="auto" w:fill="FFFFFF"/>
        </w:rPr>
        <w:t>的目的。自定义</w:t>
      </w:r>
      <w:r>
        <w:rPr>
          <w:rFonts w:ascii="Arial" w:hAnsi="Arial" w:cs="Arial"/>
          <w:color w:val="333333"/>
          <w:szCs w:val="21"/>
          <w:shd w:val="clear" w:color="auto" w:fill="FFFFFF"/>
        </w:rPr>
        <w:t>mutex</w:t>
      </w:r>
      <w:r>
        <w:rPr>
          <w:rFonts w:ascii="Arial" w:hAnsi="Arial" w:cs="Arial"/>
          <w:color w:val="333333"/>
          <w:szCs w:val="21"/>
          <w:shd w:val="clear" w:color="auto" w:fill="FFFFFF"/>
        </w:rPr>
        <w:t>的定义如下：</w:t>
      </w:r>
    </w:p>
    <w:p w:rsidR="001A7847" w:rsidRDefault="007D395D">
      <w:r>
        <w:rPr>
          <w:noProof/>
        </w:rPr>
        <w:drawing>
          <wp:inline distT="0" distB="0" distL="0" distR="0">
            <wp:extent cx="5274310" cy="2050415"/>
            <wp:effectExtent l="0" t="0" r="2540" b="698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95"/>
                    <a:stretch>
                      <a:fillRect/>
                    </a:stretch>
                  </pic:blipFill>
                  <pic:spPr>
                    <a:xfrm>
                      <a:off x="0" y="0"/>
                      <a:ext cx="5274310" cy="2050510"/>
                    </a:xfrm>
                    <a:prstGeom prst="rect">
                      <a:avLst/>
                    </a:prstGeom>
                  </pic:spPr>
                </pic:pic>
              </a:graphicData>
            </a:graphic>
          </wp:inline>
        </w:drawing>
      </w:r>
    </w:p>
    <w:p w:rsidR="001A7847" w:rsidRDefault="007D395D">
      <w:r>
        <w:t>在自定义</w:t>
      </w:r>
      <w:r>
        <w:t>mute_t</w:t>
      </w:r>
      <w:r>
        <w:t>的接口方法中，最核心的两个方法是</w:t>
      </w:r>
      <w:r>
        <w:t>:mutex_enter_func</w:t>
      </w:r>
      <w:r>
        <w:t>和</w:t>
      </w:r>
      <w:r>
        <w:t>mutex_exit</w:t>
      </w:r>
      <w:r>
        <w:t>方法</w:t>
      </w:r>
      <w:r>
        <w:br/>
        <w:t>    mutex_enter_func                    </w:t>
      </w:r>
      <w:r>
        <w:t>获得</w:t>
      </w:r>
      <w:r>
        <w:t>mutex</w:t>
      </w:r>
      <w:r>
        <w:t>锁，如果</w:t>
      </w:r>
      <w:r>
        <w:t>mutex</w:t>
      </w:r>
      <w:r>
        <w:t>被其他线程占用，先会自旋</w:t>
      </w:r>
      <w:r>
        <w:t>SYNC_SPIN_ROUNDS,</w:t>
      </w:r>
      <w:r>
        <w:t>然后</w:t>
      </w:r>
    </w:p>
    <w:p w:rsidR="001A7847" w:rsidRDefault="007D395D">
      <w:r>
        <w:t>                                                         </w:t>
      </w:r>
      <w:r>
        <w:t>再等待占用锁的线程的信号</w:t>
      </w:r>
      <w:r>
        <w:br/>
        <w:t xml:space="preserve">    mutex_exit                                 </w:t>
      </w:r>
      <w:r>
        <w:t>释放</w:t>
      </w:r>
      <w:r>
        <w:t>mutex</w:t>
      </w:r>
      <w:r>
        <w:t>锁，并向等待线程发送可以抢占</w:t>
      </w:r>
      <w:r>
        <w:t>mutex</w:t>
      </w:r>
      <w:r>
        <w:t>的信号量</w:t>
      </w:r>
    </w:p>
    <w:p w:rsidR="001A7847" w:rsidRDefault="001A7847"/>
    <w:p w:rsidR="001A7847" w:rsidRDefault="007D395D">
      <w:pPr>
        <w:pStyle w:val="7"/>
      </w:pPr>
      <w:r>
        <w:t>3.1 mutex_enter_func</w:t>
      </w:r>
      <w:r>
        <w:t>流程图：</w:t>
      </w:r>
    </w:p>
    <w:p w:rsidR="001A7847" w:rsidRDefault="001A7847"/>
    <w:p w:rsidR="001A7847" w:rsidRDefault="007D395D">
      <w:r>
        <w:rPr>
          <w:noProof/>
        </w:rPr>
        <w:lastRenderedPageBreak/>
        <w:drawing>
          <wp:inline distT="0" distB="0" distL="0" distR="0">
            <wp:extent cx="5274310" cy="470789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96"/>
                    <a:stretch>
                      <a:fillRect/>
                    </a:stretch>
                  </pic:blipFill>
                  <pic:spPr>
                    <a:xfrm>
                      <a:off x="0" y="0"/>
                      <a:ext cx="5274310" cy="4708420"/>
                    </a:xfrm>
                    <a:prstGeom prst="rect">
                      <a:avLst/>
                    </a:prstGeom>
                  </pic:spPr>
                </pic:pic>
              </a:graphicData>
            </a:graphic>
          </wp:inline>
        </w:drawing>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以上流程主要是在</w:t>
      </w:r>
      <w:r>
        <w:rPr>
          <w:rFonts w:ascii="Arial" w:hAnsi="Arial" w:cs="Arial"/>
          <w:color w:val="333333"/>
          <w:szCs w:val="21"/>
          <w:shd w:val="clear" w:color="auto" w:fill="FFFFFF"/>
        </w:rPr>
        <w:t>mutex_spin_wait</w:t>
      </w:r>
      <w:r>
        <w:rPr>
          <w:rFonts w:ascii="Arial" w:hAnsi="Arial" w:cs="Arial"/>
          <w:color w:val="333333"/>
          <w:szCs w:val="21"/>
          <w:shd w:val="clear" w:color="auto" w:fill="FFFFFF"/>
        </w:rPr>
        <w:t>这个函数中实现的，从其代码中可以看出，这个函数是尽力让线程在自旋周期内获得锁，因为一旦进入</w:t>
      </w:r>
      <w:r>
        <w:rPr>
          <w:rFonts w:ascii="Arial" w:hAnsi="Arial" w:cs="Arial"/>
          <w:color w:val="333333"/>
          <w:szCs w:val="21"/>
          <w:shd w:val="clear" w:color="auto" w:fill="FFFFFF"/>
        </w:rPr>
        <w:t>cell_wait</w:t>
      </w:r>
      <w:r>
        <w:rPr>
          <w:rFonts w:ascii="Arial" w:hAnsi="Arial" w:cs="Arial"/>
          <w:color w:val="333333"/>
          <w:szCs w:val="21"/>
          <w:shd w:val="clear" w:color="auto" w:fill="FFFFFF"/>
        </w:rPr>
        <w:t>状态，至少的耗费</w:t>
      </w:r>
      <w:r>
        <w:rPr>
          <w:rFonts w:ascii="Arial" w:hAnsi="Arial" w:cs="Arial"/>
          <w:color w:val="333333"/>
          <w:szCs w:val="21"/>
          <w:shd w:val="clear" w:color="auto" w:fill="FFFFFF"/>
        </w:rPr>
        <w:t>1 ~ 2</w:t>
      </w:r>
      <w:r>
        <w:rPr>
          <w:rFonts w:ascii="Arial" w:hAnsi="Arial" w:cs="Arial"/>
          <w:color w:val="333333"/>
          <w:szCs w:val="21"/>
          <w:shd w:val="clear" w:color="auto" w:fill="FFFFFF"/>
        </w:rPr>
        <w:t>次系统调用，在</w:t>
      </w:r>
      <w:r>
        <w:rPr>
          <w:rFonts w:ascii="Arial" w:hAnsi="Arial" w:cs="Arial"/>
          <w:color w:val="333333"/>
          <w:szCs w:val="21"/>
          <w:shd w:val="clear" w:color="auto" w:fill="FFFFFF"/>
        </w:rPr>
        <w:t>cell_add</w:t>
      </w:r>
      <w:r>
        <w:rPr>
          <w:rFonts w:ascii="Arial" w:hAnsi="Arial" w:cs="Arial"/>
          <w:color w:val="333333"/>
          <w:szCs w:val="21"/>
          <w:shd w:val="clear" w:color="auto" w:fill="FFFFFF"/>
        </w:rPr>
        <w:t>的时候有可能触发</w:t>
      </w:r>
      <w:r>
        <w:rPr>
          <w:rFonts w:ascii="Arial" w:hAnsi="Arial" w:cs="Arial"/>
          <w:color w:val="333333"/>
          <w:szCs w:val="21"/>
          <w:shd w:val="clear" w:color="auto" w:fill="FFFFFF"/>
        </w:rPr>
        <w:t>os_mutex_t</w:t>
      </w:r>
      <w:r>
        <w:rPr>
          <w:rFonts w:ascii="Arial" w:hAnsi="Arial" w:cs="Arial"/>
          <w:color w:val="333333"/>
          <w:szCs w:val="21"/>
          <w:shd w:val="clear" w:color="auto" w:fill="FFFFFF"/>
        </w:rPr>
        <w:t>的锁等待和一定会</w:t>
      </w:r>
      <w:r>
        <w:rPr>
          <w:rFonts w:ascii="Arial" w:hAnsi="Arial" w:cs="Arial"/>
          <w:color w:val="333333"/>
          <w:szCs w:val="21"/>
          <w:shd w:val="clear" w:color="auto" w:fill="FFFFFF"/>
        </w:rPr>
        <w:t>event_wait</w:t>
      </w:r>
      <w:r>
        <w:rPr>
          <w:rFonts w:ascii="Arial" w:hAnsi="Arial" w:cs="Arial"/>
          <w:color w:val="333333"/>
          <w:szCs w:val="21"/>
          <w:shd w:val="clear" w:color="auto" w:fill="FFFFFF"/>
        </w:rPr>
        <w:t>等待。这比系统</w:t>
      </w:r>
      <w:r>
        <w:rPr>
          <w:rFonts w:ascii="Arial" w:hAnsi="Arial" w:cs="Arial"/>
          <w:color w:val="333333"/>
          <w:szCs w:val="21"/>
          <w:shd w:val="clear" w:color="auto" w:fill="FFFFFF"/>
        </w:rPr>
        <w:t>os_mutex</w:t>
      </w:r>
      <w:r>
        <w:rPr>
          <w:rFonts w:ascii="Arial" w:hAnsi="Arial" w:cs="Arial"/>
          <w:color w:val="333333"/>
          <w:szCs w:val="21"/>
          <w:shd w:val="clear" w:color="auto" w:fill="FFFFFF"/>
        </w:rPr>
        <w:t>效率会低得多。如果在调试状态下，获得锁的同时会向</w:t>
      </w:r>
      <w:r>
        <w:rPr>
          <w:rFonts w:ascii="Arial" w:hAnsi="Arial" w:cs="Arial"/>
          <w:color w:val="333333"/>
          <w:szCs w:val="21"/>
          <w:shd w:val="clear" w:color="auto" w:fill="FFFFFF"/>
        </w:rPr>
        <w:t>thread_levels</w:t>
      </w:r>
      <w:r>
        <w:rPr>
          <w:rFonts w:ascii="Arial" w:hAnsi="Arial" w:cs="Arial"/>
          <w:color w:val="333333"/>
          <w:szCs w:val="21"/>
          <w:shd w:val="clear" w:color="auto" w:fill="FFFFFF"/>
        </w:rPr>
        <w:t>的添加一条正在使用锁的信息，以便死锁检查和调试。</w:t>
      </w:r>
    </w:p>
    <w:p w:rsidR="001A7847" w:rsidRDefault="007D395D">
      <w:pPr>
        <w:pStyle w:val="7"/>
      </w:pPr>
      <w:r>
        <w:lastRenderedPageBreak/>
        <w:t>mutex_exit</w:t>
      </w:r>
      <w:r>
        <w:t>流程图</w:t>
      </w:r>
    </w:p>
    <w:p w:rsidR="001A7847" w:rsidRDefault="007D395D">
      <w:r>
        <w:rPr>
          <w:noProof/>
        </w:rPr>
        <w:drawing>
          <wp:inline distT="0" distB="0" distL="0" distR="0">
            <wp:extent cx="5208905" cy="355219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397"/>
                    <a:stretch>
                      <a:fillRect/>
                    </a:stretch>
                  </pic:blipFill>
                  <pic:spPr>
                    <a:xfrm>
                      <a:off x="0" y="0"/>
                      <a:ext cx="5209524" cy="3552381"/>
                    </a:xfrm>
                    <a:prstGeom prst="rect">
                      <a:avLst/>
                    </a:prstGeom>
                  </pic:spPr>
                </pic:pic>
              </a:graphicData>
            </a:graphic>
          </wp:inline>
        </w:drawing>
      </w:r>
    </w:p>
    <w:p w:rsidR="001A7847" w:rsidRDefault="007D395D">
      <w:pPr>
        <w:pStyle w:val="7"/>
      </w:pPr>
      <w:r>
        <w:t>3.4 mutex_t</w:t>
      </w:r>
      <w:r>
        <w:t>的内存结构关系图</w:t>
      </w:r>
    </w:p>
    <w:p w:rsidR="001A7847" w:rsidRDefault="007D395D">
      <w:r>
        <w:rPr>
          <w:noProof/>
        </w:rPr>
        <w:drawing>
          <wp:inline distT="0" distB="0" distL="0" distR="0">
            <wp:extent cx="5274310" cy="393192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398"/>
                    <a:stretch>
                      <a:fillRect/>
                    </a:stretch>
                  </pic:blipFill>
                  <pic:spPr>
                    <a:xfrm>
                      <a:off x="0" y="0"/>
                      <a:ext cx="5274310" cy="3931925"/>
                    </a:xfrm>
                    <a:prstGeom prst="rect">
                      <a:avLst/>
                    </a:prstGeom>
                  </pic:spPr>
                </pic:pic>
              </a:graphicData>
            </a:graphic>
          </wp:inline>
        </w:drawing>
      </w:r>
    </w:p>
    <w:p w:rsidR="001A7847" w:rsidRDefault="001A7847"/>
    <w:p w:rsidR="001A7847" w:rsidRDefault="001A7847"/>
    <w:p w:rsidR="001A7847" w:rsidRDefault="007D395D">
      <w:pPr>
        <w:pStyle w:val="7"/>
      </w:pPr>
      <w:r>
        <w:rPr>
          <w:shd w:val="clear" w:color="auto" w:fill="FFFFFF"/>
        </w:rPr>
        <w:lastRenderedPageBreak/>
        <w:t>3.4mutex</w:t>
      </w:r>
      <w:r>
        <w:rPr>
          <w:shd w:val="clear" w:color="auto" w:fill="FFFFFF"/>
        </w:rPr>
        <w:t>获得锁和释放锁的示意图</w:t>
      </w:r>
    </w:p>
    <w:p w:rsidR="001A7847" w:rsidRDefault="007D395D">
      <w:r>
        <w:rPr>
          <w:noProof/>
        </w:rPr>
        <w:drawing>
          <wp:inline distT="0" distB="0" distL="0" distR="0">
            <wp:extent cx="5274310" cy="191008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399"/>
                    <a:stretch>
                      <a:fillRect/>
                    </a:stretch>
                  </pic:blipFill>
                  <pic:spPr>
                    <a:xfrm>
                      <a:off x="0" y="0"/>
                      <a:ext cx="5274310" cy="1910106"/>
                    </a:xfrm>
                    <a:prstGeom prst="rect">
                      <a:avLst/>
                    </a:prstGeom>
                  </pic:spPr>
                </pic:pic>
              </a:graphicData>
            </a:graphic>
          </wp:inline>
        </w:drawing>
      </w:r>
    </w:p>
    <w:p w:rsidR="001A7847" w:rsidRDefault="001A7847">
      <w:pPr>
        <w:rPr>
          <w:rFonts w:ascii="Arial" w:eastAsia="宋体" w:hAnsi="Arial"/>
          <w:szCs w:val="21"/>
        </w:rPr>
      </w:pPr>
    </w:p>
    <w:p w:rsidR="001A7847" w:rsidRDefault="007D395D">
      <w:pPr>
        <w:pStyle w:val="6"/>
      </w:pPr>
      <w:r>
        <w:t>4 rw_lock</w:t>
      </w:r>
      <w:r>
        <w:t>的实现</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innodb</w:t>
      </w:r>
      <w:r>
        <w:rPr>
          <w:rFonts w:ascii="Arial" w:eastAsia="宋体" w:hAnsi="Arial" w:cs="Arial"/>
          <w:color w:val="333333"/>
          <w:kern w:val="0"/>
          <w:szCs w:val="21"/>
        </w:rPr>
        <w:t>为了提高读的性能，自定义了</w:t>
      </w:r>
      <w:r>
        <w:rPr>
          <w:rFonts w:ascii="Arial" w:eastAsia="宋体" w:hAnsi="Arial" w:cs="Arial"/>
          <w:color w:val="333333"/>
          <w:kern w:val="0"/>
          <w:szCs w:val="21"/>
        </w:rPr>
        <w:t>read write lock</w:t>
      </w:r>
      <w:r>
        <w:rPr>
          <w:rFonts w:ascii="Arial" w:eastAsia="宋体" w:hAnsi="Arial" w:cs="Arial"/>
          <w:color w:val="333333"/>
          <w:kern w:val="0"/>
          <w:szCs w:val="21"/>
        </w:rPr>
        <w:t>，也就是读写锁。其设计原则是：</w:t>
      </w:r>
      <w:r>
        <w:rPr>
          <w:rFonts w:ascii="Arial" w:eastAsia="宋体" w:hAnsi="Arial" w:cs="Arial"/>
          <w:color w:val="333333"/>
          <w:kern w:val="0"/>
          <w:szCs w:val="21"/>
        </w:rPr>
        <w:br/>
        <w:t>    1</w:t>
      </w:r>
      <w:r>
        <w:rPr>
          <w:rFonts w:ascii="Arial" w:eastAsia="宋体" w:hAnsi="Arial" w:cs="Arial"/>
          <w:color w:val="333333"/>
          <w:kern w:val="0"/>
          <w:szCs w:val="21"/>
        </w:rPr>
        <w:t>、同一时刻允许多个线程同时读取内存中的变量</w:t>
      </w:r>
      <w:r>
        <w:rPr>
          <w:rFonts w:ascii="Arial" w:eastAsia="宋体" w:hAnsi="Arial" w:cs="Arial"/>
          <w:color w:val="333333"/>
          <w:kern w:val="0"/>
          <w:szCs w:val="21"/>
        </w:rPr>
        <w:br/>
        <w:t>    2</w:t>
      </w:r>
      <w:r>
        <w:rPr>
          <w:rFonts w:ascii="Arial" w:eastAsia="宋体" w:hAnsi="Arial" w:cs="Arial"/>
          <w:color w:val="333333"/>
          <w:kern w:val="0"/>
          <w:szCs w:val="21"/>
        </w:rPr>
        <w:t>、同一时刻只允许一个线程更改内存中的变量</w:t>
      </w:r>
      <w:r>
        <w:rPr>
          <w:rFonts w:ascii="Arial" w:eastAsia="宋体" w:hAnsi="Arial" w:cs="Arial"/>
          <w:color w:val="333333"/>
          <w:kern w:val="0"/>
          <w:szCs w:val="21"/>
        </w:rPr>
        <w:br/>
        <w:t>    3</w:t>
      </w:r>
      <w:r>
        <w:rPr>
          <w:rFonts w:ascii="Arial" w:eastAsia="宋体" w:hAnsi="Arial" w:cs="Arial"/>
          <w:color w:val="333333"/>
          <w:kern w:val="0"/>
          <w:szCs w:val="21"/>
        </w:rPr>
        <w:t>、同一时刻当有线程在读取变量时不允许任何线程写存在</w:t>
      </w:r>
      <w:r>
        <w:rPr>
          <w:rFonts w:ascii="Arial" w:eastAsia="宋体" w:hAnsi="Arial" w:cs="Arial"/>
          <w:color w:val="333333"/>
          <w:kern w:val="0"/>
          <w:szCs w:val="21"/>
        </w:rPr>
        <w:br/>
        <w:t>    4</w:t>
      </w:r>
      <w:r>
        <w:rPr>
          <w:rFonts w:ascii="Arial" w:eastAsia="宋体" w:hAnsi="Arial" w:cs="Arial"/>
          <w:color w:val="333333"/>
          <w:kern w:val="0"/>
          <w:szCs w:val="21"/>
        </w:rPr>
        <w:t>、同一时刻当有线程在更改变量时不允许任何线程读，也不允许出自己以外的线程写（线程内可以递归占有锁）。</w:t>
      </w:r>
      <w:r>
        <w:rPr>
          <w:rFonts w:ascii="Arial" w:eastAsia="宋体" w:hAnsi="Arial" w:cs="Arial"/>
          <w:color w:val="333333"/>
          <w:kern w:val="0"/>
          <w:szCs w:val="21"/>
        </w:rPr>
        <w:br/>
        <w:t>    5</w:t>
      </w:r>
      <w:r>
        <w:rPr>
          <w:rFonts w:ascii="Arial" w:eastAsia="宋体" w:hAnsi="Arial" w:cs="Arial"/>
          <w:color w:val="333333"/>
          <w:kern w:val="0"/>
          <w:szCs w:val="21"/>
        </w:rPr>
        <w:t>、当有</w:t>
      </w:r>
      <w:r>
        <w:rPr>
          <w:rFonts w:ascii="Arial" w:eastAsia="宋体" w:hAnsi="Arial" w:cs="Arial"/>
          <w:color w:val="333333"/>
          <w:kern w:val="0"/>
          <w:szCs w:val="21"/>
        </w:rPr>
        <w:t>rw_lock</w:t>
      </w:r>
      <w:r>
        <w:rPr>
          <w:rFonts w:ascii="Arial" w:eastAsia="宋体" w:hAnsi="Arial" w:cs="Arial"/>
          <w:color w:val="333333"/>
          <w:kern w:val="0"/>
          <w:szCs w:val="21"/>
        </w:rPr>
        <w:t>处于线程读模式下是有线程写等待，这时候如果再有其他线程读请求锁的时，这个读请求将处于等待前面写完成。</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从上面</w:t>
      </w:r>
      <w:r>
        <w:rPr>
          <w:rFonts w:ascii="Arial" w:eastAsia="宋体" w:hAnsi="Arial" w:cs="Arial"/>
          <w:color w:val="333333"/>
          <w:kern w:val="0"/>
          <w:szCs w:val="21"/>
        </w:rPr>
        <w:t>5</w:t>
      </w:r>
      <w:r>
        <w:rPr>
          <w:rFonts w:ascii="Arial" w:eastAsia="宋体" w:hAnsi="Arial" w:cs="Arial"/>
          <w:color w:val="333333"/>
          <w:kern w:val="0"/>
          <w:szCs w:val="21"/>
        </w:rPr>
        <w:t>点我们可以看出，</w:t>
      </w:r>
      <w:r>
        <w:rPr>
          <w:rFonts w:ascii="Arial" w:eastAsia="宋体" w:hAnsi="Arial" w:cs="Arial"/>
          <w:color w:val="333333"/>
          <w:kern w:val="0"/>
          <w:szCs w:val="21"/>
        </w:rPr>
        <w:t>rw_lock</w:t>
      </w:r>
      <w:r>
        <w:rPr>
          <w:rFonts w:ascii="Arial" w:eastAsia="宋体" w:hAnsi="Arial" w:cs="Arial"/>
          <w:color w:val="333333"/>
          <w:kern w:val="0"/>
          <w:szCs w:val="21"/>
        </w:rPr>
        <w:t>在被占用是会处于读状态和写状态，我们称之为</w:t>
      </w:r>
      <w:r>
        <w:rPr>
          <w:rFonts w:ascii="Arial" w:eastAsia="宋体" w:hAnsi="Arial" w:cs="Arial"/>
          <w:color w:val="333333"/>
          <w:kern w:val="0"/>
          <w:szCs w:val="21"/>
        </w:rPr>
        <w:t>S-latch(</w:t>
      </w:r>
      <w:r>
        <w:rPr>
          <w:rFonts w:ascii="Arial" w:eastAsia="宋体" w:hAnsi="Arial" w:cs="Arial"/>
          <w:color w:val="333333"/>
          <w:kern w:val="0"/>
          <w:szCs w:val="21"/>
        </w:rPr>
        <w:t>读共享</w:t>
      </w:r>
      <w:r>
        <w:rPr>
          <w:rFonts w:ascii="Arial" w:eastAsia="宋体" w:hAnsi="Arial" w:cs="Arial"/>
          <w:color w:val="333333"/>
          <w:kern w:val="0"/>
          <w:szCs w:val="21"/>
        </w:rPr>
        <w:t>)</w:t>
      </w:r>
      <w:r>
        <w:rPr>
          <w:rFonts w:ascii="Arial" w:eastAsia="宋体" w:hAnsi="Arial" w:cs="Arial"/>
          <w:color w:val="333333"/>
          <w:kern w:val="0"/>
          <w:szCs w:val="21"/>
        </w:rPr>
        <w:t>和</w:t>
      </w:r>
      <w:r>
        <w:rPr>
          <w:rFonts w:ascii="Arial" w:eastAsia="宋体" w:hAnsi="Arial" w:cs="Arial"/>
          <w:color w:val="333333"/>
          <w:kern w:val="0"/>
          <w:szCs w:val="21"/>
        </w:rPr>
        <w:t>X-latch</w:t>
      </w:r>
      <w:r>
        <w:rPr>
          <w:rFonts w:ascii="Arial" w:eastAsia="宋体" w:hAnsi="Arial" w:cs="Arial"/>
          <w:color w:val="333333"/>
          <w:kern w:val="0"/>
          <w:szCs w:val="21"/>
        </w:rPr>
        <w:t>（写独占），《</w:t>
      </w:r>
      <w:r>
        <w:rPr>
          <w:rFonts w:ascii="Arial" w:eastAsia="宋体" w:hAnsi="Arial" w:cs="Arial"/>
          <w:color w:val="333333"/>
          <w:kern w:val="0"/>
          <w:szCs w:val="21"/>
        </w:rPr>
        <w:t>MySQL</w:t>
      </w:r>
      <w:r>
        <w:rPr>
          <w:rFonts w:ascii="Arial" w:eastAsia="宋体" w:hAnsi="Arial" w:cs="Arial"/>
          <w:color w:val="333333"/>
          <w:kern w:val="0"/>
          <w:szCs w:val="21"/>
        </w:rPr>
        <w:t>技术内幕：</w:t>
      </w:r>
      <w:r>
        <w:rPr>
          <w:rFonts w:ascii="Arial" w:eastAsia="宋体" w:hAnsi="Arial" w:cs="Arial"/>
          <w:color w:val="333333"/>
          <w:kern w:val="0"/>
          <w:szCs w:val="21"/>
        </w:rPr>
        <w:t>innodb</w:t>
      </w:r>
      <w:r>
        <w:rPr>
          <w:rFonts w:ascii="Arial" w:eastAsia="宋体" w:hAnsi="Arial" w:cs="Arial"/>
          <w:color w:val="333333"/>
          <w:kern w:val="0"/>
          <w:szCs w:val="21"/>
        </w:rPr>
        <w:t>引擎》对</w:t>
      </w:r>
      <w:r>
        <w:rPr>
          <w:rFonts w:ascii="Arial" w:eastAsia="宋体" w:hAnsi="Arial" w:cs="Arial"/>
          <w:color w:val="333333"/>
          <w:kern w:val="0"/>
          <w:szCs w:val="21"/>
        </w:rPr>
        <w:t>S-latch</w:t>
      </w:r>
      <w:r>
        <w:rPr>
          <w:rFonts w:ascii="Arial" w:eastAsia="宋体" w:hAnsi="Arial" w:cs="Arial"/>
          <w:color w:val="333333"/>
          <w:kern w:val="0"/>
          <w:szCs w:val="21"/>
        </w:rPr>
        <w:t>和</w:t>
      </w:r>
      <w:r>
        <w:rPr>
          <w:rFonts w:ascii="Arial" w:eastAsia="宋体" w:hAnsi="Arial" w:cs="Arial"/>
          <w:color w:val="333333"/>
          <w:kern w:val="0"/>
          <w:szCs w:val="21"/>
        </w:rPr>
        <w:t>X_latch</w:t>
      </w:r>
      <w:r>
        <w:rPr>
          <w:rFonts w:ascii="Arial" w:eastAsia="宋体" w:hAnsi="Arial" w:cs="Arial"/>
          <w:color w:val="333333"/>
          <w:kern w:val="0"/>
          <w:szCs w:val="21"/>
        </w:rPr>
        <w:t>的描述如下：</w:t>
      </w:r>
    </w:p>
    <w:tbl>
      <w:tblPr>
        <w:tblW w:w="1278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4260"/>
        <w:gridCol w:w="4260"/>
        <w:gridCol w:w="4260"/>
      </w:tblGrid>
      <w:tr w:rsidR="001A7847">
        <w:tc>
          <w:tcPr>
            <w:tcW w:w="42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1A7847" w:rsidRDefault="007D395D">
            <w:pPr>
              <w:widowControl/>
              <w:wordWrap w:val="0"/>
              <w:spacing w:line="330" w:lineRule="atLeast"/>
              <w:jc w:val="left"/>
              <w:rPr>
                <w:rFonts w:ascii="宋体" w:eastAsia="宋体" w:hAnsi="宋体" w:cs="宋体"/>
                <w:color w:val="4F4F4F"/>
                <w:kern w:val="0"/>
                <w:szCs w:val="21"/>
              </w:rPr>
            </w:pPr>
            <w:r>
              <w:rPr>
                <w:rFonts w:ascii="宋体" w:eastAsia="宋体" w:hAnsi="宋体" w:cs="宋体"/>
                <w:color w:val="4F4F4F"/>
                <w:kern w:val="0"/>
                <w:szCs w:val="21"/>
              </w:rPr>
              <w:t> </w:t>
            </w:r>
          </w:p>
        </w:tc>
        <w:tc>
          <w:tcPr>
            <w:tcW w:w="42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1A7847" w:rsidRDefault="007D395D">
            <w:pPr>
              <w:widowControl/>
              <w:wordWrap w:val="0"/>
              <w:spacing w:line="330" w:lineRule="atLeast"/>
              <w:jc w:val="left"/>
              <w:rPr>
                <w:rFonts w:ascii="宋体" w:eastAsia="宋体" w:hAnsi="宋体" w:cs="宋体"/>
                <w:color w:val="4F4F4F"/>
                <w:kern w:val="0"/>
                <w:szCs w:val="21"/>
              </w:rPr>
            </w:pPr>
            <w:r>
              <w:rPr>
                <w:rFonts w:ascii="宋体" w:eastAsia="宋体" w:hAnsi="宋体" w:cs="宋体"/>
                <w:color w:val="4F4F4F"/>
                <w:kern w:val="0"/>
                <w:szCs w:val="21"/>
              </w:rPr>
              <w:t>S-latch</w:t>
            </w:r>
          </w:p>
        </w:tc>
        <w:tc>
          <w:tcPr>
            <w:tcW w:w="42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1A7847" w:rsidRDefault="007D395D">
            <w:pPr>
              <w:widowControl/>
              <w:wordWrap w:val="0"/>
              <w:spacing w:line="330" w:lineRule="atLeast"/>
              <w:jc w:val="left"/>
              <w:rPr>
                <w:rFonts w:ascii="宋体" w:eastAsia="宋体" w:hAnsi="宋体" w:cs="宋体"/>
                <w:color w:val="4F4F4F"/>
                <w:kern w:val="0"/>
                <w:szCs w:val="21"/>
              </w:rPr>
            </w:pPr>
            <w:r>
              <w:rPr>
                <w:rFonts w:ascii="宋体" w:eastAsia="宋体" w:hAnsi="宋体" w:cs="宋体"/>
                <w:color w:val="4F4F4F"/>
                <w:kern w:val="0"/>
                <w:szCs w:val="21"/>
              </w:rPr>
              <w:t>X-latch</w:t>
            </w:r>
          </w:p>
        </w:tc>
      </w:tr>
      <w:tr w:rsidR="001A7847">
        <w:tc>
          <w:tcPr>
            <w:tcW w:w="42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1A7847" w:rsidRDefault="007D395D">
            <w:pPr>
              <w:widowControl/>
              <w:wordWrap w:val="0"/>
              <w:spacing w:line="330" w:lineRule="atLeast"/>
              <w:jc w:val="left"/>
              <w:rPr>
                <w:rFonts w:ascii="宋体" w:eastAsia="宋体" w:hAnsi="宋体" w:cs="宋体"/>
                <w:color w:val="4F4F4F"/>
                <w:kern w:val="0"/>
                <w:szCs w:val="21"/>
              </w:rPr>
            </w:pPr>
            <w:r>
              <w:rPr>
                <w:rFonts w:ascii="宋体" w:eastAsia="宋体" w:hAnsi="宋体" w:cs="宋体"/>
                <w:color w:val="4F4F4F"/>
                <w:kern w:val="0"/>
                <w:szCs w:val="21"/>
              </w:rPr>
              <w:t>S-latch</w:t>
            </w:r>
          </w:p>
        </w:tc>
        <w:tc>
          <w:tcPr>
            <w:tcW w:w="42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1A7847" w:rsidRDefault="007D395D">
            <w:pPr>
              <w:widowControl/>
              <w:wordWrap w:val="0"/>
              <w:spacing w:line="330" w:lineRule="atLeast"/>
              <w:jc w:val="left"/>
              <w:rPr>
                <w:rFonts w:ascii="宋体" w:eastAsia="宋体" w:hAnsi="宋体" w:cs="宋体"/>
                <w:color w:val="4F4F4F"/>
                <w:kern w:val="0"/>
                <w:szCs w:val="21"/>
              </w:rPr>
            </w:pPr>
            <w:r>
              <w:rPr>
                <w:rFonts w:ascii="宋体" w:eastAsia="宋体" w:hAnsi="宋体" w:cs="宋体"/>
                <w:color w:val="4F4F4F"/>
                <w:kern w:val="0"/>
                <w:szCs w:val="21"/>
              </w:rPr>
              <w:t>兼容</w:t>
            </w:r>
          </w:p>
        </w:tc>
        <w:tc>
          <w:tcPr>
            <w:tcW w:w="426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rsidR="001A7847" w:rsidRDefault="007D395D">
            <w:pPr>
              <w:widowControl/>
              <w:wordWrap w:val="0"/>
              <w:spacing w:line="330" w:lineRule="atLeast"/>
              <w:jc w:val="left"/>
              <w:rPr>
                <w:rFonts w:ascii="宋体" w:eastAsia="宋体" w:hAnsi="宋体" w:cs="宋体"/>
                <w:color w:val="4F4F4F"/>
                <w:kern w:val="0"/>
                <w:szCs w:val="21"/>
              </w:rPr>
            </w:pPr>
            <w:r>
              <w:rPr>
                <w:rFonts w:ascii="宋体" w:eastAsia="宋体" w:hAnsi="宋体" w:cs="宋体"/>
                <w:color w:val="4F4F4F"/>
                <w:kern w:val="0"/>
                <w:szCs w:val="21"/>
              </w:rPr>
              <w:t>不兼容</w:t>
            </w:r>
          </w:p>
        </w:tc>
      </w:tr>
      <w:tr w:rsidR="001A7847">
        <w:tc>
          <w:tcPr>
            <w:tcW w:w="42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1A7847" w:rsidRDefault="007D395D">
            <w:pPr>
              <w:widowControl/>
              <w:wordWrap w:val="0"/>
              <w:spacing w:line="330" w:lineRule="atLeast"/>
              <w:jc w:val="left"/>
              <w:rPr>
                <w:rFonts w:ascii="宋体" w:eastAsia="宋体" w:hAnsi="宋体" w:cs="宋体"/>
                <w:color w:val="4F4F4F"/>
                <w:kern w:val="0"/>
                <w:szCs w:val="21"/>
              </w:rPr>
            </w:pPr>
            <w:r>
              <w:rPr>
                <w:rFonts w:ascii="宋体" w:eastAsia="宋体" w:hAnsi="宋体" w:cs="宋体"/>
                <w:color w:val="4F4F4F"/>
                <w:kern w:val="0"/>
                <w:szCs w:val="21"/>
              </w:rPr>
              <w:t>X-latch</w:t>
            </w:r>
          </w:p>
        </w:tc>
        <w:tc>
          <w:tcPr>
            <w:tcW w:w="42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1A7847" w:rsidRDefault="007D395D">
            <w:pPr>
              <w:widowControl/>
              <w:wordWrap w:val="0"/>
              <w:spacing w:line="330" w:lineRule="atLeast"/>
              <w:jc w:val="left"/>
              <w:rPr>
                <w:rFonts w:ascii="宋体" w:eastAsia="宋体" w:hAnsi="宋体" w:cs="宋体"/>
                <w:color w:val="4F4F4F"/>
                <w:kern w:val="0"/>
                <w:szCs w:val="21"/>
              </w:rPr>
            </w:pPr>
            <w:r>
              <w:rPr>
                <w:rFonts w:ascii="宋体" w:eastAsia="宋体" w:hAnsi="宋体" w:cs="宋体"/>
                <w:color w:val="4F4F4F"/>
                <w:kern w:val="0"/>
                <w:szCs w:val="21"/>
              </w:rPr>
              <w:t>不兼容</w:t>
            </w:r>
          </w:p>
        </w:tc>
        <w:tc>
          <w:tcPr>
            <w:tcW w:w="426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rsidR="001A7847" w:rsidRDefault="007D395D">
            <w:pPr>
              <w:widowControl/>
              <w:wordWrap w:val="0"/>
              <w:spacing w:line="330" w:lineRule="atLeast"/>
              <w:jc w:val="left"/>
              <w:rPr>
                <w:rFonts w:ascii="宋体" w:eastAsia="宋体" w:hAnsi="宋体" w:cs="宋体"/>
                <w:color w:val="4F4F4F"/>
                <w:kern w:val="0"/>
                <w:szCs w:val="21"/>
              </w:rPr>
            </w:pPr>
            <w:r>
              <w:rPr>
                <w:rFonts w:ascii="宋体" w:eastAsia="宋体" w:hAnsi="宋体" w:cs="宋体"/>
                <w:color w:val="4F4F4F"/>
                <w:kern w:val="0"/>
                <w:szCs w:val="21"/>
              </w:rPr>
              <w:t>不兼容</w:t>
            </w:r>
          </w:p>
        </w:tc>
      </w:tr>
    </w:tbl>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innodb</w:t>
      </w:r>
      <w:r>
        <w:rPr>
          <w:rFonts w:ascii="Arial" w:eastAsia="宋体" w:hAnsi="Arial" w:cs="Arial"/>
          <w:color w:val="333333"/>
          <w:kern w:val="0"/>
          <w:szCs w:val="21"/>
        </w:rPr>
        <w:t>中的</w:t>
      </w:r>
      <w:r>
        <w:rPr>
          <w:rFonts w:ascii="Arial" w:eastAsia="宋体" w:hAnsi="Arial" w:cs="Arial"/>
          <w:color w:val="333333"/>
          <w:kern w:val="0"/>
          <w:szCs w:val="21"/>
        </w:rPr>
        <w:t>rw_lock</w:t>
      </w:r>
      <w:r>
        <w:rPr>
          <w:rFonts w:ascii="Arial" w:eastAsia="宋体" w:hAnsi="Arial" w:cs="Arial"/>
          <w:color w:val="333333"/>
          <w:kern w:val="0"/>
          <w:szCs w:val="21"/>
        </w:rPr>
        <w:t>是在建立在自定义</w:t>
      </w:r>
      <w:r>
        <w:rPr>
          <w:rFonts w:ascii="Arial" w:eastAsia="宋体" w:hAnsi="Arial" w:cs="Arial"/>
          <w:color w:val="333333"/>
          <w:kern w:val="0"/>
          <w:szCs w:val="21"/>
        </w:rPr>
        <w:t>mutex_t</w:t>
      </w:r>
      <w:r>
        <w:rPr>
          <w:rFonts w:ascii="Arial" w:eastAsia="宋体" w:hAnsi="Arial" w:cs="Arial"/>
          <w:color w:val="333333"/>
          <w:kern w:val="0"/>
          <w:szCs w:val="21"/>
        </w:rPr>
        <w:t>之上的，所有的控制是基于</w:t>
      </w:r>
      <w:r>
        <w:rPr>
          <w:rFonts w:ascii="Arial" w:eastAsia="宋体" w:hAnsi="Arial" w:cs="Arial"/>
          <w:color w:val="333333"/>
          <w:kern w:val="0"/>
          <w:szCs w:val="21"/>
        </w:rPr>
        <w:t>mutex</w:t>
      </w:r>
      <w:r>
        <w:rPr>
          <w:rFonts w:ascii="Arial" w:eastAsia="宋体" w:hAnsi="Arial" w:cs="Arial"/>
          <w:color w:val="333333"/>
          <w:kern w:val="0"/>
          <w:szCs w:val="21"/>
        </w:rPr>
        <w:t>和</w:t>
      </w:r>
      <w:r>
        <w:rPr>
          <w:rFonts w:ascii="Arial" w:eastAsia="宋体" w:hAnsi="Arial" w:cs="Arial"/>
          <w:color w:val="333333"/>
          <w:kern w:val="0"/>
          <w:szCs w:val="21"/>
        </w:rPr>
        <w:t>thread_cell</w:t>
      </w:r>
      <w:r>
        <w:rPr>
          <w:rFonts w:ascii="Arial" w:eastAsia="宋体" w:hAnsi="Arial" w:cs="Arial"/>
          <w:color w:val="333333"/>
          <w:kern w:val="0"/>
          <w:szCs w:val="21"/>
        </w:rPr>
        <w:t>的。</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以下是</w:t>
      </w:r>
      <w:r>
        <w:rPr>
          <w:rFonts w:ascii="Arial" w:eastAsia="宋体" w:hAnsi="Arial" w:cs="Arial"/>
          <w:color w:val="333333"/>
          <w:kern w:val="0"/>
          <w:szCs w:val="21"/>
        </w:rPr>
        <w:t>rw_lock_t</w:t>
      </w:r>
      <w:r>
        <w:rPr>
          <w:rFonts w:ascii="Arial" w:eastAsia="宋体" w:hAnsi="Arial" w:cs="Arial"/>
          <w:color w:val="333333"/>
          <w:kern w:val="0"/>
          <w:szCs w:val="21"/>
        </w:rPr>
        <w:t>的结构定义：</w:t>
      </w:r>
    </w:p>
    <w:p w:rsidR="001A7847" w:rsidRDefault="007D395D">
      <w:pPr>
        <w:rPr>
          <w:color w:val="FF0000"/>
          <w:shd w:val="clear" w:color="auto" w:fill="FFFFFF"/>
        </w:rPr>
      </w:pPr>
      <w:r>
        <w:rPr>
          <w:noProof/>
        </w:rPr>
        <w:lastRenderedPageBreak/>
        <w:drawing>
          <wp:inline distT="0" distB="0" distL="0" distR="0">
            <wp:extent cx="5274310" cy="398145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400"/>
                    <a:stretch>
                      <a:fillRect/>
                    </a:stretch>
                  </pic:blipFill>
                  <pic:spPr>
                    <a:xfrm>
                      <a:off x="0" y="0"/>
                      <a:ext cx="5274310" cy="3981982"/>
                    </a:xfrm>
                    <a:prstGeom prst="rect">
                      <a:avLst/>
                    </a:prstGeom>
                  </pic:spPr>
                </pic:pic>
              </a:graphicData>
            </a:graphic>
          </wp:inline>
        </w:drawing>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在</w:t>
      </w:r>
      <w:r>
        <w:rPr>
          <w:rFonts w:ascii="Arial" w:eastAsia="宋体" w:hAnsi="Arial" w:cs="Arial"/>
          <w:color w:val="333333"/>
          <w:kern w:val="0"/>
          <w:szCs w:val="21"/>
        </w:rPr>
        <w:t>rw_lock_t</w:t>
      </w:r>
      <w:r>
        <w:rPr>
          <w:rFonts w:ascii="Arial" w:eastAsia="宋体" w:hAnsi="Arial" w:cs="Arial"/>
          <w:color w:val="333333"/>
          <w:kern w:val="0"/>
          <w:szCs w:val="21"/>
        </w:rPr>
        <w:t>获得锁和释放锁的主要接口是</w:t>
      </w:r>
      <w:r>
        <w:rPr>
          <w:rFonts w:ascii="Arial" w:eastAsia="宋体" w:hAnsi="Arial" w:cs="Arial"/>
          <w:color w:val="333333"/>
          <w:kern w:val="0"/>
          <w:szCs w:val="21"/>
        </w:rPr>
        <w:t>:rw_lock_s_lock_func</w:t>
      </w:r>
      <w:r>
        <w:rPr>
          <w:rFonts w:ascii="Arial" w:eastAsia="宋体" w:hAnsi="Arial" w:cs="Arial"/>
          <w:color w:val="333333"/>
          <w:kern w:val="0"/>
          <w:szCs w:val="21"/>
        </w:rPr>
        <w:t>、</w:t>
      </w:r>
      <w:r>
        <w:rPr>
          <w:rFonts w:ascii="Arial" w:eastAsia="宋体" w:hAnsi="Arial" w:cs="Arial"/>
          <w:color w:val="333333"/>
          <w:kern w:val="0"/>
          <w:szCs w:val="21"/>
        </w:rPr>
        <w:t>rw_lock_x_lock_func</w:t>
      </w:r>
      <w:r>
        <w:rPr>
          <w:rFonts w:ascii="Arial" w:eastAsia="宋体" w:hAnsi="Arial" w:cs="Arial"/>
          <w:color w:val="333333"/>
          <w:kern w:val="0"/>
          <w:szCs w:val="21"/>
        </w:rPr>
        <w:t>、</w:t>
      </w:r>
      <w:r>
        <w:rPr>
          <w:rFonts w:ascii="Arial" w:eastAsia="宋体" w:hAnsi="Arial" w:cs="Arial"/>
          <w:color w:val="333333"/>
          <w:kern w:val="0"/>
          <w:szCs w:val="21"/>
        </w:rPr>
        <w:t>rw_lock_s_unlock_func</w:t>
      </w:r>
      <w:r>
        <w:rPr>
          <w:rFonts w:ascii="Arial" w:eastAsia="宋体" w:hAnsi="Arial" w:cs="Arial"/>
          <w:color w:val="333333"/>
          <w:kern w:val="0"/>
          <w:szCs w:val="21"/>
        </w:rPr>
        <w:t>、</w:t>
      </w:r>
      <w:r>
        <w:rPr>
          <w:rFonts w:ascii="Arial" w:eastAsia="宋体" w:hAnsi="Arial" w:cs="Arial"/>
          <w:color w:val="333333"/>
          <w:kern w:val="0"/>
          <w:szCs w:val="21"/>
        </w:rPr>
        <w:t>rw_lock_x_unlock_func</w:t>
      </w:r>
      <w:r>
        <w:rPr>
          <w:rFonts w:ascii="Arial" w:eastAsia="宋体" w:hAnsi="Arial" w:cs="Arial"/>
          <w:color w:val="333333"/>
          <w:kern w:val="0"/>
          <w:szCs w:val="21"/>
        </w:rPr>
        <w:t>四个关键函数。</w:t>
      </w:r>
      <w:r>
        <w:rPr>
          <w:rFonts w:ascii="Arial" w:eastAsia="宋体" w:hAnsi="Arial" w:cs="Arial"/>
          <w:color w:val="333333"/>
          <w:kern w:val="0"/>
          <w:szCs w:val="21"/>
        </w:rPr>
        <w:t> </w:t>
      </w:r>
      <w:r>
        <w:rPr>
          <w:rFonts w:ascii="Arial" w:eastAsia="宋体" w:hAnsi="Arial" w:cs="Arial"/>
          <w:color w:val="333333"/>
          <w:kern w:val="0"/>
          <w:szCs w:val="21"/>
        </w:rPr>
        <w:t>其中</w:t>
      </w:r>
      <w:r>
        <w:rPr>
          <w:rFonts w:ascii="Arial" w:eastAsia="宋体" w:hAnsi="Arial" w:cs="Arial"/>
          <w:color w:val="333333"/>
          <w:kern w:val="0"/>
          <w:szCs w:val="21"/>
        </w:rPr>
        <w:t>rw_lock_s_lock_func</w:t>
      </w:r>
      <w:r>
        <w:rPr>
          <w:rFonts w:ascii="Arial" w:eastAsia="宋体" w:hAnsi="Arial" w:cs="Arial"/>
          <w:color w:val="333333"/>
          <w:kern w:val="0"/>
          <w:szCs w:val="21"/>
        </w:rPr>
        <w:t>和</w:t>
      </w:r>
      <w:r>
        <w:rPr>
          <w:rFonts w:ascii="Arial" w:eastAsia="宋体" w:hAnsi="Arial" w:cs="Arial"/>
          <w:color w:val="333333"/>
          <w:kern w:val="0"/>
          <w:szCs w:val="21"/>
        </w:rPr>
        <w:t>rw_lock_x_lock_func</w:t>
      </w:r>
      <w:r>
        <w:rPr>
          <w:rFonts w:ascii="Arial" w:eastAsia="宋体" w:hAnsi="Arial" w:cs="Arial"/>
          <w:color w:val="333333"/>
          <w:kern w:val="0"/>
          <w:szCs w:val="21"/>
        </w:rPr>
        <w:t>中定义了自旋函数，这两个自旋函数的流程和</w:t>
      </w:r>
      <w:r>
        <w:rPr>
          <w:rFonts w:ascii="Arial" w:eastAsia="宋体" w:hAnsi="Arial" w:cs="Arial"/>
          <w:color w:val="333333"/>
          <w:kern w:val="0"/>
          <w:szCs w:val="21"/>
        </w:rPr>
        <w:t>mutex_t</w:t>
      </w:r>
      <w:r>
        <w:rPr>
          <w:rFonts w:ascii="Arial" w:eastAsia="宋体" w:hAnsi="Arial" w:cs="Arial"/>
          <w:color w:val="333333"/>
          <w:kern w:val="0"/>
          <w:szCs w:val="21"/>
        </w:rPr>
        <w:t>中的自旋函数实现流程是相似的，其目的是要在自旋期间就完成锁的获得。具体细节可以查看</w:t>
      </w:r>
      <w:r>
        <w:rPr>
          <w:rFonts w:ascii="Arial" w:eastAsia="宋体" w:hAnsi="Arial" w:cs="Arial"/>
          <w:color w:val="333333"/>
          <w:kern w:val="0"/>
          <w:szCs w:val="21"/>
        </w:rPr>
        <w:t>sync0rw.c</w:t>
      </w:r>
      <w:r>
        <w:rPr>
          <w:rFonts w:ascii="Arial" w:eastAsia="宋体" w:hAnsi="Arial" w:cs="Arial"/>
          <w:color w:val="333333"/>
          <w:kern w:val="0"/>
          <w:szCs w:val="21"/>
        </w:rPr>
        <w:t>中的</w:t>
      </w:r>
      <w:r>
        <w:rPr>
          <w:rFonts w:ascii="Arial" w:eastAsia="宋体" w:hAnsi="Arial" w:cs="Arial"/>
          <w:color w:val="333333"/>
          <w:kern w:val="0"/>
          <w:szCs w:val="21"/>
        </w:rPr>
        <w:t>rw_lock_s_lock_spin/rw_lock_x_lock_func</w:t>
      </w:r>
      <w:r>
        <w:rPr>
          <w:rFonts w:ascii="Arial" w:eastAsia="宋体" w:hAnsi="Arial" w:cs="Arial"/>
          <w:color w:val="333333"/>
          <w:kern w:val="0"/>
          <w:szCs w:val="21"/>
        </w:rPr>
        <w:t>的代码实现。从上面结构的定义和函数的实现可以知道</w:t>
      </w:r>
      <w:r>
        <w:rPr>
          <w:rFonts w:ascii="Arial" w:eastAsia="宋体" w:hAnsi="Arial" w:cs="Arial"/>
          <w:color w:val="333333"/>
          <w:kern w:val="0"/>
          <w:szCs w:val="21"/>
        </w:rPr>
        <w:t>rw_lock</w:t>
      </w:r>
      <w:r>
        <w:rPr>
          <w:rFonts w:ascii="Arial" w:eastAsia="宋体" w:hAnsi="Arial" w:cs="Arial"/>
          <w:color w:val="333333"/>
          <w:kern w:val="0"/>
          <w:szCs w:val="21"/>
        </w:rPr>
        <w:t>有四种状态：</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br/>
        <w:t>  RW_LOCK_NOT_LOCKED                    </w:t>
      </w:r>
      <w:r>
        <w:rPr>
          <w:rFonts w:ascii="Arial" w:eastAsia="宋体" w:hAnsi="Arial" w:cs="Arial"/>
          <w:color w:val="333333"/>
          <w:kern w:val="0"/>
          <w:szCs w:val="21"/>
        </w:rPr>
        <w:t>空闲状态</w:t>
      </w:r>
      <w:r>
        <w:rPr>
          <w:rFonts w:ascii="Arial" w:eastAsia="宋体" w:hAnsi="Arial" w:cs="Arial"/>
          <w:color w:val="333333"/>
          <w:kern w:val="0"/>
          <w:szCs w:val="21"/>
        </w:rPr>
        <w:br/>
        <w:t xml:space="preserve">  RW_LOCK_SHARED                             </w:t>
      </w:r>
      <w:r>
        <w:rPr>
          <w:rFonts w:ascii="Arial" w:eastAsia="宋体" w:hAnsi="Arial" w:cs="Arial"/>
          <w:color w:val="333333"/>
          <w:kern w:val="0"/>
          <w:szCs w:val="21"/>
        </w:rPr>
        <w:t>处于多线程并发都状态</w:t>
      </w:r>
      <w:r>
        <w:rPr>
          <w:rFonts w:ascii="Arial" w:eastAsia="宋体" w:hAnsi="Arial" w:cs="Arial"/>
          <w:color w:val="333333"/>
          <w:kern w:val="0"/>
          <w:szCs w:val="21"/>
        </w:rPr>
        <w:br/>
        <w:t>  RW_LOCK_WAIT_EX                            </w:t>
      </w:r>
      <w:r>
        <w:rPr>
          <w:rFonts w:ascii="Arial" w:eastAsia="宋体" w:hAnsi="Arial" w:cs="Arial"/>
          <w:color w:val="333333"/>
          <w:kern w:val="0"/>
          <w:szCs w:val="21"/>
        </w:rPr>
        <w:t>等待从</w:t>
      </w:r>
      <w:r>
        <w:rPr>
          <w:rFonts w:ascii="Arial" w:eastAsia="宋体" w:hAnsi="Arial" w:cs="Arial"/>
          <w:color w:val="333333"/>
          <w:kern w:val="0"/>
          <w:szCs w:val="21"/>
        </w:rPr>
        <w:t>S-latch</w:t>
      </w:r>
      <w:r>
        <w:rPr>
          <w:rFonts w:ascii="Arial" w:eastAsia="宋体" w:hAnsi="Arial" w:cs="Arial"/>
          <w:color w:val="333333"/>
          <w:kern w:val="0"/>
          <w:szCs w:val="21"/>
        </w:rPr>
        <w:t>成为</w:t>
      </w:r>
      <w:r>
        <w:rPr>
          <w:rFonts w:ascii="Arial" w:eastAsia="宋体" w:hAnsi="Arial" w:cs="Arial"/>
          <w:color w:val="333333"/>
          <w:kern w:val="0"/>
          <w:szCs w:val="21"/>
        </w:rPr>
        <w:t>X-latch</w:t>
      </w:r>
      <w:r>
        <w:rPr>
          <w:rFonts w:ascii="Arial" w:eastAsia="宋体" w:hAnsi="Arial" w:cs="Arial"/>
          <w:color w:val="333333"/>
          <w:kern w:val="0"/>
          <w:szCs w:val="21"/>
        </w:rPr>
        <w:t>状态</w:t>
      </w:r>
      <w:r>
        <w:rPr>
          <w:rFonts w:ascii="Arial" w:eastAsia="宋体" w:hAnsi="Arial" w:cs="Arial"/>
          <w:color w:val="333333"/>
          <w:kern w:val="0"/>
          <w:szCs w:val="21"/>
        </w:rPr>
        <w:br/>
        <w:t xml:space="preserve">  RW_LOCK_EX                                       </w:t>
      </w:r>
      <w:r>
        <w:rPr>
          <w:rFonts w:ascii="Arial" w:eastAsia="宋体" w:hAnsi="Arial" w:cs="Arial"/>
          <w:color w:val="333333"/>
          <w:kern w:val="0"/>
          <w:szCs w:val="21"/>
        </w:rPr>
        <w:t>处于单线程写状态</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 </w:t>
      </w:r>
      <w:r>
        <w:rPr>
          <w:rFonts w:ascii="Arial" w:eastAsia="宋体" w:hAnsi="Arial" w:cs="Arial"/>
          <w:color w:val="333333"/>
          <w:kern w:val="0"/>
          <w:szCs w:val="21"/>
        </w:rPr>
        <w:t>以下是这四种状态迁移示意图：</w:t>
      </w:r>
    </w:p>
    <w:p w:rsidR="001A7847" w:rsidRDefault="007D395D">
      <w:pPr>
        <w:rPr>
          <w:color w:val="FF0000"/>
          <w:shd w:val="clear" w:color="auto" w:fill="FFFFFF"/>
        </w:rPr>
      </w:pPr>
      <w:r>
        <w:rPr>
          <w:noProof/>
        </w:rPr>
        <w:lastRenderedPageBreak/>
        <w:drawing>
          <wp:inline distT="0" distB="0" distL="0" distR="0">
            <wp:extent cx="5274310" cy="29464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01"/>
                    <a:stretch>
                      <a:fillRect/>
                    </a:stretch>
                  </pic:blipFill>
                  <pic:spPr>
                    <a:xfrm>
                      <a:off x="0" y="0"/>
                      <a:ext cx="5274310" cy="2946654"/>
                    </a:xfrm>
                    <a:prstGeom prst="rect">
                      <a:avLst/>
                    </a:prstGeom>
                  </pic:spPr>
                </pic:pic>
              </a:graphicData>
            </a:graphic>
          </wp:inline>
        </w:drawing>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通过上面的迁徙示意图我们可以很清楚的了解</w:t>
      </w:r>
      <w:r>
        <w:rPr>
          <w:rFonts w:ascii="Arial" w:hAnsi="Arial" w:cs="Arial"/>
          <w:color w:val="333333"/>
          <w:szCs w:val="21"/>
          <w:shd w:val="clear" w:color="auto" w:fill="FFFFFF"/>
        </w:rPr>
        <w:t>rw_lock</w:t>
      </w:r>
      <w:r>
        <w:rPr>
          <w:rFonts w:ascii="Arial" w:hAnsi="Arial" w:cs="Arial"/>
          <w:color w:val="333333"/>
          <w:szCs w:val="21"/>
          <w:shd w:val="clear" w:color="auto" w:fill="FFFFFF"/>
        </w:rPr>
        <w:t>的运作机理，除了状态处理以外，</w:t>
      </w:r>
      <w:r>
        <w:rPr>
          <w:rFonts w:ascii="Arial" w:hAnsi="Arial" w:cs="Arial"/>
          <w:color w:val="333333"/>
          <w:szCs w:val="21"/>
          <w:shd w:val="clear" w:color="auto" w:fill="FFFFFF"/>
        </w:rPr>
        <w:t>rw_lock</w:t>
      </w:r>
      <w:r>
        <w:rPr>
          <w:rFonts w:ascii="Arial" w:hAnsi="Arial" w:cs="Arial"/>
          <w:color w:val="333333"/>
          <w:szCs w:val="21"/>
          <w:shd w:val="clear" w:color="auto" w:fill="FFFFFF"/>
        </w:rPr>
        <w:t>还为</w:t>
      </w:r>
      <w:r>
        <w:rPr>
          <w:rFonts w:ascii="Arial" w:hAnsi="Arial" w:cs="Arial"/>
          <w:color w:val="333333"/>
          <w:szCs w:val="21"/>
          <w:shd w:val="clear" w:color="auto" w:fill="FFFFFF"/>
        </w:rPr>
        <w:t>debug</w:t>
      </w:r>
      <w:r>
        <w:rPr>
          <w:rFonts w:ascii="Arial" w:hAnsi="Arial" w:cs="Arial"/>
          <w:color w:val="333333"/>
          <w:szCs w:val="21"/>
          <w:shd w:val="clear" w:color="auto" w:fill="FFFFFF"/>
        </w:rPr>
        <w:t>提供了接口，我们可以通过内存关系图来了解他们的关系：</w:t>
      </w:r>
    </w:p>
    <w:p w:rsidR="001A7847" w:rsidRDefault="001A7847">
      <w:pPr>
        <w:rPr>
          <w:rFonts w:ascii="Arial" w:hAnsi="Arial" w:cs="Arial"/>
          <w:color w:val="333333"/>
          <w:szCs w:val="21"/>
          <w:shd w:val="clear" w:color="auto" w:fill="FFFFFF"/>
        </w:rPr>
      </w:pPr>
    </w:p>
    <w:p w:rsidR="001A7847" w:rsidRDefault="007D395D">
      <w:pPr>
        <w:rPr>
          <w:color w:val="FF0000"/>
          <w:shd w:val="clear" w:color="auto" w:fill="FFFFFF"/>
        </w:rPr>
      </w:pPr>
      <w:r>
        <w:rPr>
          <w:noProof/>
        </w:rPr>
        <w:drawing>
          <wp:inline distT="0" distB="0" distL="0" distR="0">
            <wp:extent cx="5274310" cy="400494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02"/>
                    <a:stretch>
                      <a:fillRect/>
                    </a:stretch>
                  </pic:blipFill>
                  <pic:spPr>
                    <a:xfrm>
                      <a:off x="0" y="0"/>
                      <a:ext cx="5274310" cy="4005179"/>
                    </a:xfrm>
                    <a:prstGeom prst="rect">
                      <a:avLst/>
                    </a:prstGeom>
                  </pic:spPr>
                </pic:pic>
              </a:graphicData>
            </a:graphic>
          </wp:inline>
        </w:drawing>
      </w:r>
    </w:p>
    <w:p w:rsidR="001A7847" w:rsidRDefault="007D395D">
      <w:pPr>
        <w:pStyle w:val="6"/>
      </w:pPr>
      <w:r>
        <w:t xml:space="preserve">5 </w:t>
      </w:r>
      <w:r>
        <w:t>死锁检测与调试</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 innodb</w:t>
      </w:r>
      <w:r>
        <w:rPr>
          <w:rFonts w:ascii="Arial" w:eastAsia="宋体" w:hAnsi="Arial" w:cs="Arial"/>
          <w:color w:val="333333"/>
          <w:kern w:val="0"/>
          <w:szCs w:val="21"/>
        </w:rPr>
        <w:t>除了实现自定义</w:t>
      </w:r>
      <w:r>
        <w:rPr>
          <w:rFonts w:ascii="Arial" w:eastAsia="宋体" w:hAnsi="Arial" w:cs="Arial"/>
          <w:color w:val="333333"/>
          <w:kern w:val="0"/>
          <w:szCs w:val="21"/>
        </w:rPr>
        <w:t>mutex_t</w:t>
      </w:r>
      <w:r>
        <w:rPr>
          <w:rFonts w:ascii="Arial" w:eastAsia="宋体" w:hAnsi="Arial" w:cs="Arial"/>
          <w:color w:val="333333"/>
          <w:kern w:val="0"/>
          <w:szCs w:val="21"/>
        </w:rPr>
        <w:t>和</w:t>
      </w:r>
      <w:r>
        <w:rPr>
          <w:rFonts w:ascii="Arial" w:eastAsia="宋体" w:hAnsi="Arial" w:cs="Arial"/>
          <w:color w:val="333333"/>
          <w:kern w:val="0"/>
          <w:szCs w:val="21"/>
        </w:rPr>
        <w:t>rw_lock_t</w:t>
      </w:r>
      <w:r>
        <w:rPr>
          <w:rFonts w:ascii="Arial" w:eastAsia="宋体" w:hAnsi="Arial" w:cs="Arial"/>
          <w:color w:val="333333"/>
          <w:kern w:val="0"/>
          <w:szCs w:val="21"/>
        </w:rPr>
        <w:t>以外，还对这两个类型的</w:t>
      </w:r>
      <w:r>
        <w:rPr>
          <w:rFonts w:ascii="Arial" w:eastAsia="宋体" w:hAnsi="Arial" w:cs="Arial"/>
          <w:color w:val="333333"/>
          <w:kern w:val="0"/>
          <w:szCs w:val="21"/>
        </w:rPr>
        <w:t>latch</w:t>
      </w:r>
      <w:r>
        <w:rPr>
          <w:rFonts w:ascii="Arial" w:eastAsia="宋体" w:hAnsi="Arial" w:cs="Arial"/>
          <w:color w:val="333333"/>
          <w:kern w:val="0"/>
          <w:szCs w:val="21"/>
        </w:rPr>
        <w:t>做了调试性死锁检测，</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lastRenderedPageBreak/>
        <w:t>这大大简化了</w:t>
      </w:r>
      <w:r>
        <w:rPr>
          <w:rFonts w:ascii="Arial" w:eastAsia="宋体" w:hAnsi="Arial" w:cs="Arial"/>
          <w:color w:val="333333"/>
          <w:kern w:val="0"/>
          <w:szCs w:val="21"/>
        </w:rPr>
        <w:t>innodb</w:t>
      </w:r>
      <w:r>
        <w:rPr>
          <w:rFonts w:ascii="Arial" w:eastAsia="宋体" w:hAnsi="Arial" w:cs="Arial"/>
          <w:color w:val="333333"/>
          <w:kern w:val="0"/>
          <w:szCs w:val="21"/>
        </w:rPr>
        <w:t>的</w:t>
      </w:r>
      <w:r>
        <w:rPr>
          <w:rFonts w:ascii="Arial" w:eastAsia="宋体" w:hAnsi="Arial" w:cs="Arial"/>
          <w:color w:val="333333"/>
          <w:kern w:val="0"/>
          <w:szCs w:val="21"/>
        </w:rPr>
        <w:t>latch</w:t>
      </w:r>
      <w:r>
        <w:rPr>
          <w:rFonts w:ascii="Arial" w:eastAsia="宋体" w:hAnsi="Arial" w:cs="Arial"/>
          <w:color w:val="333333"/>
          <w:kern w:val="0"/>
          <w:szCs w:val="21"/>
        </w:rPr>
        <w:t>调试，</w:t>
      </w:r>
      <w:r>
        <w:rPr>
          <w:rFonts w:ascii="Arial" w:eastAsia="宋体" w:hAnsi="Arial" w:cs="Arial"/>
          <w:color w:val="333333"/>
          <w:kern w:val="0"/>
          <w:szCs w:val="21"/>
        </w:rPr>
        <w:t>latch</w:t>
      </w:r>
      <w:r>
        <w:rPr>
          <w:rFonts w:ascii="Arial" w:eastAsia="宋体" w:hAnsi="Arial" w:cs="Arial"/>
          <w:color w:val="333333"/>
          <w:kern w:val="0"/>
          <w:szCs w:val="21"/>
        </w:rPr>
        <w:t>的状态和信息在可以实时查看到，但这仅仅是在</w:t>
      </w:r>
      <w:r>
        <w:rPr>
          <w:rFonts w:ascii="Arial" w:eastAsia="宋体" w:hAnsi="Arial" w:cs="Arial"/>
          <w:color w:val="333333"/>
          <w:kern w:val="0"/>
          <w:szCs w:val="21"/>
        </w:rPr>
        <w:t>innodb</w:t>
      </w:r>
      <w:r>
        <w:rPr>
          <w:rFonts w:ascii="Arial" w:eastAsia="宋体" w:hAnsi="Arial" w:cs="Arial"/>
          <w:color w:val="333333"/>
          <w:kern w:val="0"/>
          <w:szCs w:val="21"/>
        </w:rPr>
        <w:t>的调试</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版本中才能看到。与死锁检测相关的模块主要是</w:t>
      </w:r>
      <w:r>
        <w:rPr>
          <w:rFonts w:ascii="Arial" w:eastAsia="宋体" w:hAnsi="Arial" w:cs="Arial"/>
          <w:color w:val="333333"/>
          <w:kern w:val="0"/>
          <w:szCs w:val="21"/>
        </w:rPr>
        <w:t>mutex level</w:t>
      </w:r>
      <w:r>
        <w:rPr>
          <w:rFonts w:ascii="Arial" w:eastAsia="宋体" w:hAnsi="Arial" w:cs="Arial"/>
          <w:color w:val="333333"/>
          <w:kern w:val="0"/>
          <w:szCs w:val="21"/>
        </w:rPr>
        <w:t>、</w:t>
      </w:r>
      <w:r>
        <w:rPr>
          <w:rFonts w:ascii="Arial" w:eastAsia="宋体" w:hAnsi="Arial" w:cs="Arial"/>
          <w:color w:val="333333"/>
          <w:kern w:val="0"/>
          <w:szCs w:val="21"/>
        </w:rPr>
        <w:t>rw_lock level</w:t>
      </w:r>
      <w:r>
        <w:rPr>
          <w:rFonts w:ascii="Arial" w:eastAsia="宋体" w:hAnsi="Arial" w:cs="Arial"/>
          <w:color w:val="333333"/>
          <w:kern w:val="0"/>
          <w:szCs w:val="21"/>
        </w:rPr>
        <w:t>和</w:t>
      </w:r>
      <w:r>
        <w:rPr>
          <w:rFonts w:ascii="Arial" w:eastAsia="宋体" w:hAnsi="Arial" w:cs="Arial"/>
          <w:color w:val="333333"/>
          <w:kern w:val="0"/>
          <w:szCs w:val="21"/>
        </w:rPr>
        <w:t>sync_cell</w:t>
      </w:r>
      <w:r>
        <w:rPr>
          <w:rFonts w:ascii="Arial" w:eastAsia="宋体" w:hAnsi="Arial" w:cs="Arial"/>
          <w:color w:val="333333"/>
          <w:kern w:val="0"/>
          <w:szCs w:val="21"/>
        </w:rPr>
        <w:t>。</w:t>
      </w:r>
      <w:r>
        <w:rPr>
          <w:rFonts w:ascii="Arial" w:eastAsia="宋体" w:hAnsi="Arial" w:cs="Arial"/>
          <w:color w:val="333333"/>
          <w:kern w:val="0"/>
          <w:szCs w:val="21"/>
        </w:rPr>
        <w:t>latch level</w:t>
      </w:r>
      <w:r>
        <w:rPr>
          <w:rFonts w:ascii="Arial" w:eastAsia="宋体" w:hAnsi="Arial" w:cs="Arial"/>
          <w:color w:val="333333"/>
          <w:kern w:val="0"/>
          <w:szCs w:val="21"/>
        </w:rPr>
        <w:t>相关的定义：</w:t>
      </w:r>
    </w:p>
    <w:p w:rsidR="001A7847" w:rsidRDefault="007D395D">
      <w:pPr>
        <w:rPr>
          <w:color w:val="FF0000"/>
          <w:shd w:val="clear" w:color="auto" w:fill="FFFFFF"/>
        </w:rPr>
      </w:pPr>
      <w:r>
        <w:rPr>
          <w:noProof/>
        </w:rPr>
        <w:drawing>
          <wp:inline distT="0" distB="0" distL="0" distR="0">
            <wp:extent cx="5274310" cy="1915160"/>
            <wp:effectExtent l="0" t="0" r="254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03"/>
                    <a:stretch>
                      <a:fillRect/>
                    </a:stretch>
                  </pic:blipFill>
                  <pic:spPr>
                    <a:xfrm>
                      <a:off x="0" y="0"/>
                      <a:ext cx="5274310" cy="1915600"/>
                    </a:xfrm>
                    <a:prstGeom prst="rect">
                      <a:avLst/>
                    </a:prstGeom>
                  </pic:spPr>
                </pic:pic>
              </a:graphicData>
            </a:graphic>
          </wp:inline>
        </w:drawing>
      </w: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latch</w:t>
      </w:r>
      <w:r>
        <w:rPr>
          <w:rFonts w:ascii="Arial" w:hAnsi="Arial" w:cs="Arial"/>
          <w:color w:val="333333"/>
          <w:szCs w:val="21"/>
          <w:shd w:val="clear" w:color="auto" w:fill="FFFFFF"/>
        </w:rPr>
        <w:t>获得的时候，</w:t>
      </w:r>
      <w:r>
        <w:rPr>
          <w:rFonts w:ascii="Arial" w:hAnsi="Arial" w:cs="Arial"/>
          <w:color w:val="333333"/>
          <w:szCs w:val="21"/>
          <w:shd w:val="clear" w:color="auto" w:fill="FFFFFF"/>
        </w:rPr>
        <w:t>innodb</w:t>
      </w:r>
      <w:r>
        <w:rPr>
          <w:rFonts w:ascii="Arial" w:hAnsi="Arial" w:cs="Arial"/>
          <w:color w:val="333333"/>
          <w:szCs w:val="21"/>
          <w:shd w:val="clear" w:color="auto" w:fill="FFFFFF"/>
        </w:rPr>
        <w:t>会调用</w:t>
      </w:r>
      <w:r>
        <w:rPr>
          <w:rFonts w:ascii="Arial" w:hAnsi="Arial" w:cs="Arial"/>
          <w:color w:val="333333"/>
          <w:szCs w:val="21"/>
          <w:shd w:val="clear" w:color="auto" w:fill="FFFFFF"/>
        </w:rPr>
        <w:t>mutex_set_debug_info</w:t>
      </w:r>
      <w:r>
        <w:rPr>
          <w:rFonts w:ascii="Arial" w:hAnsi="Arial" w:cs="Arial"/>
          <w:color w:val="333333"/>
          <w:szCs w:val="21"/>
          <w:shd w:val="clear" w:color="auto" w:fill="FFFFFF"/>
        </w:rPr>
        <w:t>函数向</w:t>
      </w:r>
      <w:r>
        <w:rPr>
          <w:rFonts w:ascii="Arial" w:hAnsi="Arial" w:cs="Arial"/>
          <w:color w:val="333333"/>
          <w:szCs w:val="21"/>
          <w:shd w:val="clear" w:color="auto" w:fill="FFFFFF"/>
        </w:rPr>
        <w:t>sync_thread_t</w:t>
      </w:r>
      <w:r>
        <w:rPr>
          <w:rFonts w:ascii="Arial" w:hAnsi="Arial" w:cs="Arial"/>
          <w:color w:val="333333"/>
          <w:szCs w:val="21"/>
          <w:shd w:val="clear" w:color="auto" w:fill="FFFFFF"/>
        </w:rPr>
        <w:t>中加入一个</w:t>
      </w:r>
      <w:r>
        <w:rPr>
          <w:rFonts w:ascii="Arial" w:hAnsi="Arial" w:cs="Arial"/>
          <w:color w:val="333333"/>
          <w:szCs w:val="21"/>
          <w:shd w:val="clear" w:color="auto" w:fill="FFFFFF"/>
        </w:rPr>
        <w:t>latch</w:t>
      </w:r>
      <w:r>
        <w:rPr>
          <w:rFonts w:ascii="Arial" w:hAnsi="Arial" w:cs="Arial"/>
          <w:color w:val="333333"/>
          <w:szCs w:val="21"/>
          <w:shd w:val="clear" w:color="auto" w:fill="FFFFFF"/>
        </w:rPr>
        <w:t>被获得的状态信息，其实就是包括获得</w:t>
      </w:r>
      <w:r>
        <w:rPr>
          <w:rFonts w:ascii="Arial" w:hAnsi="Arial" w:cs="Arial"/>
          <w:color w:val="333333"/>
          <w:szCs w:val="21"/>
          <w:shd w:val="clear" w:color="auto" w:fill="FFFFFF"/>
        </w:rPr>
        <w:t>latch</w:t>
      </w:r>
      <w:r>
        <w:rPr>
          <w:rFonts w:ascii="Arial" w:hAnsi="Arial" w:cs="Arial"/>
          <w:color w:val="333333"/>
          <w:szCs w:val="21"/>
          <w:shd w:val="clear" w:color="auto" w:fill="FFFFFF"/>
        </w:rPr>
        <w:t>的线程</w:t>
      </w:r>
      <w:r>
        <w:rPr>
          <w:rFonts w:ascii="Arial" w:hAnsi="Arial" w:cs="Arial"/>
          <w:color w:val="333333"/>
          <w:szCs w:val="21"/>
          <w:shd w:val="clear" w:color="auto" w:fill="FFFFFF"/>
        </w:rPr>
        <w:t>id</w:t>
      </w:r>
      <w:r>
        <w:rPr>
          <w:rFonts w:ascii="Arial" w:hAnsi="Arial" w:cs="Arial"/>
          <w:color w:val="333333"/>
          <w:szCs w:val="21"/>
          <w:shd w:val="clear" w:color="auto" w:fill="FFFFFF"/>
        </w:rPr>
        <w:t>、获得</w:t>
      </w:r>
      <w:r>
        <w:rPr>
          <w:rFonts w:ascii="Arial" w:hAnsi="Arial" w:cs="Arial"/>
          <w:color w:val="333333"/>
          <w:szCs w:val="21"/>
          <w:shd w:val="clear" w:color="auto" w:fill="FFFFFF"/>
        </w:rPr>
        <w:t>latch</w:t>
      </w:r>
      <w:r>
        <w:rPr>
          <w:rFonts w:ascii="Arial" w:hAnsi="Arial" w:cs="Arial"/>
          <w:color w:val="333333"/>
          <w:szCs w:val="21"/>
          <w:shd w:val="clear" w:color="auto" w:fill="FFFFFF"/>
        </w:rPr>
        <w:t>的文件位置和</w:t>
      </w:r>
      <w:r>
        <w:rPr>
          <w:rFonts w:ascii="Arial" w:hAnsi="Arial" w:cs="Arial"/>
          <w:color w:val="333333"/>
          <w:szCs w:val="21"/>
          <w:shd w:val="clear" w:color="auto" w:fill="FFFFFF"/>
        </w:rPr>
        <w:t>latch</w:t>
      </w:r>
      <w:r>
        <w:rPr>
          <w:rFonts w:ascii="Arial" w:hAnsi="Arial" w:cs="Arial"/>
          <w:color w:val="333333"/>
          <w:szCs w:val="21"/>
          <w:shd w:val="clear" w:color="auto" w:fill="FFFFFF"/>
        </w:rPr>
        <w:t>的层标识（具体的细节可以查看</w:t>
      </w:r>
      <w:r>
        <w:rPr>
          <w:rFonts w:ascii="Arial" w:hAnsi="Arial" w:cs="Arial"/>
          <w:color w:val="333333"/>
          <w:szCs w:val="21"/>
          <w:shd w:val="clear" w:color="auto" w:fill="FFFFFF"/>
        </w:rPr>
        <w:t>mutex_enter_func</w:t>
      </w:r>
      <w:r>
        <w:rPr>
          <w:rFonts w:ascii="Arial" w:hAnsi="Arial" w:cs="Arial"/>
          <w:color w:val="333333"/>
          <w:szCs w:val="21"/>
          <w:shd w:val="clear" w:color="auto" w:fill="FFFFFF"/>
        </w:rPr>
        <w:t>和</w:t>
      </w:r>
      <w:r>
        <w:rPr>
          <w:rFonts w:ascii="Arial" w:hAnsi="Arial" w:cs="Arial"/>
          <w:color w:val="333333"/>
          <w:szCs w:val="21"/>
          <w:shd w:val="clear" w:color="auto" w:fill="FFFFFF"/>
        </w:rPr>
        <w:t>mutex_spin_wait</w:t>
      </w:r>
      <w:r>
        <w:rPr>
          <w:rFonts w:ascii="Arial" w:hAnsi="Arial" w:cs="Arial"/>
          <w:color w:val="333333"/>
          <w:szCs w:val="21"/>
          <w:shd w:val="clear" w:color="auto" w:fill="FFFFFF"/>
        </w:rPr>
        <w:t>）。只有占用了</w:t>
      </w:r>
      <w:r>
        <w:rPr>
          <w:rFonts w:ascii="Arial" w:hAnsi="Arial" w:cs="Arial"/>
          <w:color w:val="333333"/>
          <w:szCs w:val="21"/>
          <w:shd w:val="clear" w:color="auto" w:fill="FFFFFF"/>
        </w:rPr>
        <w:t>latch</w:t>
      </w:r>
      <w:r>
        <w:rPr>
          <w:rFonts w:ascii="Arial" w:hAnsi="Arial" w:cs="Arial"/>
          <w:color w:val="333333"/>
          <w:szCs w:val="21"/>
          <w:shd w:val="clear" w:color="auto" w:fill="FFFFFF"/>
        </w:rPr>
        <w:t>才会体现在</w:t>
      </w:r>
      <w:r>
        <w:rPr>
          <w:rFonts w:ascii="Arial" w:hAnsi="Arial" w:cs="Arial"/>
          <w:color w:val="333333"/>
          <w:szCs w:val="21"/>
          <w:shd w:val="clear" w:color="auto" w:fill="FFFFFF"/>
        </w:rPr>
        <w:t>sync_thread_t</w:t>
      </w:r>
      <w:r>
        <w:rPr>
          <w:rFonts w:ascii="Arial" w:hAnsi="Arial" w:cs="Arial"/>
          <w:color w:val="333333"/>
          <w:szCs w:val="21"/>
          <w:shd w:val="clear" w:color="auto" w:fill="FFFFFF"/>
        </w:rPr>
        <w:t>中，如果只是在等待获得</w:t>
      </w:r>
      <w:r>
        <w:rPr>
          <w:rFonts w:ascii="Arial" w:hAnsi="Arial" w:cs="Arial"/>
          <w:color w:val="333333"/>
          <w:szCs w:val="21"/>
          <w:shd w:val="clear" w:color="auto" w:fill="FFFFFF"/>
        </w:rPr>
        <w:t>latch</w:t>
      </w:r>
      <w:r>
        <w:rPr>
          <w:rFonts w:ascii="Arial" w:hAnsi="Arial" w:cs="Arial"/>
          <w:color w:val="333333"/>
          <w:szCs w:val="21"/>
          <w:shd w:val="clear" w:color="auto" w:fill="FFFFFF"/>
        </w:rPr>
        <w:t>是不会加入到</w:t>
      </w:r>
      <w:r>
        <w:rPr>
          <w:rFonts w:ascii="Arial" w:hAnsi="Arial" w:cs="Arial"/>
          <w:color w:val="333333"/>
          <w:szCs w:val="21"/>
          <w:shd w:val="clear" w:color="auto" w:fill="FFFFFF"/>
        </w:rPr>
        <w:t>sync_thread_t</w:t>
      </w:r>
      <w:r>
        <w:rPr>
          <w:rFonts w:ascii="Arial" w:hAnsi="Arial" w:cs="Arial"/>
          <w:color w:val="333333"/>
          <w:szCs w:val="21"/>
          <w:shd w:val="clear" w:color="auto" w:fill="FFFFFF"/>
        </w:rPr>
        <w:t>当中的。</w:t>
      </w:r>
      <w:r>
        <w:rPr>
          <w:rFonts w:ascii="Arial" w:hAnsi="Arial" w:cs="Arial"/>
          <w:color w:val="333333"/>
          <w:szCs w:val="21"/>
          <w:shd w:val="clear" w:color="auto" w:fill="FFFFFF"/>
        </w:rPr>
        <w:t>innodb</w:t>
      </w:r>
      <w:r>
        <w:rPr>
          <w:rFonts w:ascii="Arial" w:hAnsi="Arial" w:cs="Arial"/>
          <w:color w:val="333333"/>
          <w:szCs w:val="21"/>
          <w:shd w:val="clear" w:color="auto" w:fill="FFFFFF"/>
        </w:rPr>
        <w:t>可以通过</w:t>
      </w:r>
      <w:r>
        <w:rPr>
          <w:rFonts w:ascii="Arial" w:hAnsi="Arial" w:cs="Arial"/>
          <w:color w:val="333333"/>
          <w:szCs w:val="21"/>
          <w:shd w:val="clear" w:color="auto" w:fill="FFFFFF"/>
        </w:rPr>
        <w:t>sync_thread_levels_empty_gen</w:t>
      </w:r>
      <w:r>
        <w:rPr>
          <w:rFonts w:ascii="Arial" w:hAnsi="Arial" w:cs="Arial"/>
          <w:color w:val="333333"/>
          <w:szCs w:val="21"/>
          <w:shd w:val="clear" w:color="auto" w:fill="FFFFFF"/>
        </w:rPr>
        <w:t>函数来输出所有</w:t>
      </w:r>
      <w:r>
        <w:rPr>
          <w:rFonts w:ascii="Arial" w:hAnsi="Arial" w:cs="Arial"/>
          <w:color w:val="333333"/>
          <w:szCs w:val="21"/>
          <w:shd w:val="clear" w:color="auto" w:fill="FFFFFF"/>
        </w:rPr>
        <w:t>latch</w:t>
      </w:r>
      <w:r>
        <w:rPr>
          <w:rFonts w:ascii="Arial" w:hAnsi="Arial" w:cs="Arial"/>
          <w:color w:val="333333"/>
          <w:szCs w:val="21"/>
          <w:shd w:val="clear" w:color="auto" w:fill="FFFFFF"/>
        </w:rPr>
        <w:t>等待依赖的</w:t>
      </w:r>
      <w:r>
        <w:rPr>
          <w:rFonts w:ascii="Arial" w:hAnsi="Arial" w:cs="Arial"/>
          <w:color w:val="333333"/>
          <w:szCs w:val="21"/>
          <w:shd w:val="clear" w:color="auto" w:fill="FFFFFF"/>
        </w:rPr>
        <w:t>cell_t</w:t>
      </w:r>
      <w:r>
        <w:rPr>
          <w:rFonts w:ascii="Arial" w:hAnsi="Arial" w:cs="Arial"/>
          <w:color w:val="333333"/>
          <w:szCs w:val="21"/>
          <w:shd w:val="clear" w:color="auto" w:fill="FFFFFF"/>
        </w:rPr>
        <w:t>序列，追踪线程等待的位置。</w:t>
      </w:r>
    </w:p>
    <w:p w:rsidR="001A7847" w:rsidRDefault="001A7847">
      <w:pPr>
        <w:rPr>
          <w:rFonts w:ascii="Arial" w:hAnsi="Arial" w:cs="Arial"/>
          <w:color w:val="333333"/>
          <w:szCs w:val="21"/>
          <w:shd w:val="clear" w:color="auto" w:fill="FFFFFF"/>
        </w:rPr>
      </w:pPr>
    </w:p>
    <w:p w:rsidR="001A7847" w:rsidRDefault="007D395D">
      <w:pPr>
        <w:pStyle w:val="7"/>
      </w:pPr>
      <w:r>
        <w:t>5.1sync_thread_t</w:t>
      </w:r>
      <w:r>
        <w:t>与</w:t>
      </w:r>
      <w:r>
        <w:t>sync_level_t</w:t>
      </w:r>
      <w:r>
        <w:t>的内存结构关系</w:t>
      </w:r>
      <w:r>
        <w:t>:</w:t>
      </w:r>
    </w:p>
    <w:p w:rsidR="001A7847" w:rsidRDefault="007D395D">
      <w:pPr>
        <w:rPr>
          <w:color w:val="FF0000"/>
          <w:shd w:val="clear" w:color="auto" w:fill="FFFFFF"/>
        </w:rPr>
      </w:pPr>
      <w:r>
        <w:rPr>
          <w:noProof/>
        </w:rPr>
        <w:drawing>
          <wp:inline distT="0" distB="0" distL="0" distR="0">
            <wp:extent cx="5274310" cy="3253105"/>
            <wp:effectExtent l="0" t="0" r="254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404"/>
                    <a:stretch>
                      <a:fillRect/>
                    </a:stretch>
                  </pic:blipFill>
                  <pic:spPr>
                    <a:xfrm>
                      <a:off x="0" y="0"/>
                      <a:ext cx="5274310" cy="3253712"/>
                    </a:xfrm>
                    <a:prstGeom prst="rect">
                      <a:avLst/>
                    </a:prstGeom>
                  </pic:spPr>
                </pic:pic>
              </a:graphicData>
            </a:graphic>
          </wp:inline>
        </w:drawing>
      </w:r>
    </w:p>
    <w:p w:rsidR="001A7847" w:rsidRDefault="001A7847">
      <w:pPr>
        <w:rPr>
          <w:color w:val="FF0000"/>
          <w:shd w:val="clear" w:color="auto" w:fill="FFFFFF"/>
        </w:rPr>
      </w:pPr>
    </w:p>
    <w:p w:rsidR="001A7847" w:rsidRDefault="007D395D">
      <w:pPr>
        <w:rPr>
          <w:rFonts w:ascii="Arial" w:hAnsi="Arial" w:cs="Arial"/>
          <w:color w:val="333333"/>
          <w:szCs w:val="21"/>
          <w:shd w:val="clear" w:color="auto" w:fill="FFFFFF"/>
        </w:rPr>
      </w:pPr>
      <w:r>
        <w:rPr>
          <w:rFonts w:ascii="Arial" w:hAnsi="Arial" w:cs="Arial"/>
          <w:color w:val="333333"/>
          <w:szCs w:val="21"/>
          <w:shd w:val="clear" w:color="auto" w:fill="FFFFFF"/>
        </w:rPr>
        <w:t>sync_thread_level_arrays</w:t>
      </w:r>
      <w:r>
        <w:rPr>
          <w:rFonts w:ascii="Arial" w:hAnsi="Arial" w:cs="Arial"/>
          <w:color w:val="333333"/>
          <w:szCs w:val="21"/>
          <w:shd w:val="clear" w:color="auto" w:fill="FFFFFF"/>
        </w:rPr>
        <w:t>的长度是</w:t>
      </w:r>
      <w:r>
        <w:rPr>
          <w:rFonts w:ascii="Arial" w:hAnsi="Arial" w:cs="Arial"/>
          <w:color w:val="333333"/>
          <w:szCs w:val="21"/>
          <w:shd w:val="clear" w:color="auto" w:fill="FFFFFF"/>
        </w:rPr>
        <w:t>OS_THREAD_MAX_N</w:t>
      </w:r>
      <w:r>
        <w:rPr>
          <w:rFonts w:ascii="Arial" w:hAnsi="Arial" w:cs="Arial"/>
          <w:color w:val="333333"/>
          <w:szCs w:val="21"/>
          <w:shd w:val="clear" w:color="auto" w:fill="FFFFFF"/>
        </w:rPr>
        <w:t>（</w:t>
      </w:r>
      <w:r>
        <w:rPr>
          <w:rFonts w:ascii="Arial" w:hAnsi="Arial" w:cs="Arial"/>
          <w:color w:val="333333"/>
          <w:szCs w:val="21"/>
          <w:shd w:val="clear" w:color="auto" w:fill="FFFFFF"/>
        </w:rPr>
        <w:t>linux</w:t>
      </w:r>
      <w:r>
        <w:rPr>
          <w:rFonts w:ascii="Arial" w:hAnsi="Arial" w:cs="Arial"/>
          <w:color w:val="333333"/>
          <w:szCs w:val="21"/>
          <w:shd w:val="clear" w:color="auto" w:fill="FFFFFF"/>
        </w:rPr>
        <w:t>下默认是</w:t>
      </w:r>
      <w:r>
        <w:rPr>
          <w:rFonts w:ascii="Arial" w:hAnsi="Arial" w:cs="Arial"/>
          <w:color w:val="333333"/>
          <w:szCs w:val="21"/>
          <w:shd w:val="clear" w:color="auto" w:fill="FFFFFF"/>
        </w:rPr>
        <w:t>10000</w:t>
      </w:r>
      <w:r>
        <w:rPr>
          <w:rFonts w:ascii="Arial" w:hAnsi="Arial" w:cs="Arial"/>
          <w:color w:val="333333"/>
          <w:szCs w:val="21"/>
          <w:shd w:val="clear" w:color="auto" w:fill="FFFFFF"/>
        </w:rPr>
        <w:t>），也就是和最大线程个数是一样的。</w:t>
      </w:r>
      <w:r>
        <w:rPr>
          <w:rFonts w:ascii="Arial" w:hAnsi="Arial" w:cs="Arial"/>
          <w:color w:val="333333"/>
          <w:szCs w:val="21"/>
          <w:shd w:val="clear" w:color="auto" w:fill="FFFFFF"/>
        </w:rPr>
        <w:t>levels</w:t>
      </w:r>
      <w:r>
        <w:rPr>
          <w:rFonts w:ascii="Arial" w:hAnsi="Arial" w:cs="Arial"/>
          <w:color w:val="333333"/>
          <w:szCs w:val="21"/>
          <w:shd w:val="clear" w:color="auto" w:fill="FFFFFF"/>
        </w:rPr>
        <w:t>的长度是</w:t>
      </w:r>
      <w:r>
        <w:rPr>
          <w:rFonts w:ascii="Arial" w:hAnsi="Arial" w:cs="Arial"/>
          <w:color w:val="333333"/>
          <w:szCs w:val="21"/>
          <w:shd w:val="clear" w:color="auto" w:fill="FFFFFF"/>
        </w:rPr>
        <w:t>SYNC_THREAD_N_LEVELS</w:t>
      </w:r>
      <w:r>
        <w:rPr>
          <w:rFonts w:ascii="Arial" w:hAnsi="Arial" w:cs="Arial"/>
          <w:color w:val="333333"/>
          <w:szCs w:val="21"/>
          <w:shd w:val="clear" w:color="auto" w:fill="FFFFFF"/>
        </w:rPr>
        <w:t>（</w:t>
      </w:r>
      <w:r>
        <w:rPr>
          <w:rFonts w:ascii="Arial" w:hAnsi="Arial" w:cs="Arial"/>
          <w:color w:val="333333"/>
          <w:szCs w:val="21"/>
          <w:shd w:val="clear" w:color="auto" w:fill="FFFFFF"/>
        </w:rPr>
        <w:t>10000</w:t>
      </w:r>
      <w:r>
        <w:rPr>
          <w:rFonts w:ascii="Arial" w:hAnsi="Arial" w:cs="Arial"/>
          <w:color w:val="333333"/>
          <w:szCs w:val="21"/>
          <w:shd w:val="clear" w:color="auto" w:fill="FFFFFF"/>
        </w:rPr>
        <w:t>）。</w:t>
      </w:r>
    </w:p>
    <w:p w:rsidR="001A7847" w:rsidRDefault="007D395D">
      <w:pPr>
        <w:pStyle w:val="7"/>
      </w:pPr>
      <w:r>
        <w:lastRenderedPageBreak/>
        <w:t>5.2</w:t>
      </w:r>
      <w:r>
        <w:t>死锁与死锁检测</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什么是死锁，通过以下的例子我们可以做个简单的描述：</w:t>
      </w:r>
      <w:r>
        <w:rPr>
          <w:rFonts w:ascii="Arial" w:eastAsia="宋体" w:hAnsi="Arial" w:cs="Arial"/>
          <w:color w:val="333333"/>
          <w:kern w:val="0"/>
          <w:szCs w:val="21"/>
        </w:rPr>
        <w:br/>
        <w:t xml:space="preserve">    </w:t>
      </w:r>
      <w:r>
        <w:rPr>
          <w:rFonts w:ascii="Arial" w:eastAsia="宋体" w:hAnsi="Arial" w:cs="Arial"/>
          <w:color w:val="333333"/>
          <w:kern w:val="0"/>
          <w:szCs w:val="21"/>
        </w:rPr>
        <w:t>线程</w:t>
      </w:r>
      <w:r>
        <w:rPr>
          <w:rFonts w:ascii="Arial" w:eastAsia="宋体" w:hAnsi="Arial" w:cs="Arial"/>
          <w:color w:val="333333"/>
          <w:kern w:val="0"/>
          <w:szCs w:val="21"/>
        </w:rPr>
        <w:t>A                                         </w:t>
      </w:r>
      <w:r>
        <w:rPr>
          <w:rFonts w:ascii="Arial" w:eastAsia="宋体" w:hAnsi="Arial" w:cs="Arial"/>
          <w:color w:val="333333"/>
          <w:kern w:val="0"/>
          <w:szCs w:val="21"/>
        </w:rPr>
        <w:t>线程</w:t>
      </w:r>
      <w:r>
        <w:rPr>
          <w:rFonts w:ascii="Arial" w:eastAsia="宋体" w:hAnsi="Arial" w:cs="Arial"/>
          <w:color w:val="333333"/>
          <w:kern w:val="0"/>
          <w:szCs w:val="21"/>
        </w:rPr>
        <w:t>B</w:t>
      </w:r>
      <w:r>
        <w:rPr>
          <w:rFonts w:ascii="Arial" w:eastAsia="宋体" w:hAnsi="Arial" w:cs="Arial"/>
          <w:color w:val="333333"/>
          <w:kern w:val="0"/>
          <w:szCs w:val="21"/>
        </w:rPr>
        <w:br/>
        <w:t>    mutex1    enter                 mutex2        enter</w:t>
      </w:r>
      <w:r>
        <w:rPr>
          <w:rFonts w:ascii="Arial" w:eastAsia="宋体" w:hAnsi="Arial" w:cs="Arial"/>
          <w:color w:val="333333"/>
          <w:kern w:val="0"/>
          <w:szCs w:val="21"/>
        </w:rPr>
        <w:br/>
        <w:t>    mutex2    enter                 mutex1        enter</w:t>
      </w:r>
      <w:r>
        <w:rPr>
          <w:rFonts w:ascii="Arial" w:eastAsia="宋体" w:hAnsi="Arial" w:cs="Arial"/>
          <w:color w:val="333333"/>
          <w:kern w:val="0"/>
          <w:szCs w:val="21"/>
        </w:rPr>
        <w:br/>
        <w:t xml:space="preserve">    </w:t>
      </w:r>
      <w:r>
        <w:rPr>
          <w:rFonts w:ascii="Arial" w:eastAsia="宋体" w:hAnsi="Arial" w:cs="Arial"/>
          <w:color w:val="333333"/>
          <w:kern w:val="0"/>
          <w:szCs w:val="21"/>
        </w:rPr>
        <w:t>执行任务</w:t>
      </w:r>
      <w:r>
        <w:rPr>
          <w:rFonts w:ascii="Arial" w:eastAsia="宋体" w:hAnsi="Arial" w:cs="Arial"/>
          <w:color w:val="333333"/>
          <w:kern w:val="0"/>
          <w:szCs w:val="21"/>
        </w:rPr>
        <w:t xml:space="preserve">                           </w:t>
      </w:r>
      <w:r>
        <w:rPr>
          <w:rFonts w:ascii="Arial" w:eastAsia="宋体" w:hAnsi="Arial" w:cs="Arial"/>
          <w:color w:val="333333"/>
          <w:kern w:val="0"/>
          <w:szCs w:val="21"/>
        </w:rPr>
        <w:t>执行任务</w:t>
      </w:r>
      <w:r>
        <w:rPr>
          <w:rFonts w:ascii="Arial" w:eastAsia="宋体" w:hAnsi="Arial" w:cs="Arial"/>
          <w:color w:val="333333"/>
          <w:kern w:val="0"/>
          <w:szCs w:val="21"/>
        </w:rPr>
        <w:br/>
        <w:t>    mutex2    release             mutex1          release</w:t>
      </w:r>
      <w:r>
        <w:rPr>
          <w:rFonts w:ascii="Arial" w:eastAsia="宋体" w:hAnsi="Arial" w:cs="Arial"/>
          <w:color w:val="333333"/>
          <w:kern w:val="0"/>
          <w:szCs w:val="21"/>
        </w:rPr>
        <w:br/>
        <w:t>    mutex1    release             mutex2           release</w:t>
      </w:r>
      <w:r>
        <w:rPr>
          <w:rFonts w:ascii="Arial" w:eastAsia="宋体" w:hAnsi="Arial" w:cs="Arial"/>
          <w:color w:val="333333"/>
          <w:kern w:val="0"/>
          <w:szCs w:val="21"/>
        </w:rPr>
        <w:br/>
        <w:t>   </w:t>
      </w:r>
      <w:r>
        <w:rPr>
          <w:rFonts w:ascii="Arial" w:eastAsia="宋体" w:hAnsi="Arial" w:cs="Arial"/>
          <w:color w:val="333333"/>
          <w:kern w:val="0"/>
          <w:szCs w:val="21"/>
        </w:rPr>
        <w:t>上面两个线程同时运行的时候，可能产生死锁的情况，就是</w:t>
      </w:r>
      <w:r>
        <w:rPr>
          <w:rFonts w:ascii="Arial" w:eastAsia="宋体" w:hAnsi="Arial" w:cs="Arial"/>
          <w:color w:val="333333"/>
          <w:kern w:val="0"/>
          <w:szCs w:val="21"/>
        </w:rPr>
        <w:t>A</w:t>
      </w:r>
      <w:r>
        <w:rPr>
          <w:rFonts w:ascii="Arial" w:eastAsia="宋体" w:hAnsi="Arial" w:cs="Arial"/>
          <w:color w:val="333333"/>
          <w:kern w:val="0"/>
          <w:szCs w:val="21"/>
        </w:rPr>
        <w:t>线程获得了</w:t>
      </w:r>
      <w:r>
        <w:rPr>
          <w:rFonts w:ascii="Arial" w:eastAsia="宋体" w:hAnsi="Arial" w:cs="Arial"/>
          <w:color w:val="333333"/>
          <w:kern w:val="0"/>
          <w:szCs w:val="21"/>
        </w:rPr>
        <w:t>mutex1</w:t>
      </w:r>
      <w:r>
        <w:rPr>
          <w:rFonts w:ascii="Arial" w:eastAsia="宋体" w:hAnsi="Arial" w:cs="Arial"/>
          <w:color w:val="333333"/>
          <w:kern w:val="0"/>
          <w:szCs w:val="21"/>
        </w:rPr>
        <w:t>正在等待</w:t>
      </w:r>
      <w:r>
        <w:rPr>
          <w:rFonts w:ascii="Arial" w:eastAsia="宋体" w:hAnsi="Arial" w:cs="Arial"/>
          <w:color w:val="333333"/>
          <w:kern w:val="0"/>
          <w:szCs w:val="21"/>
        </w:rPr>
        <w:t>mutex2</w:t>
      </w:r>
      <w:r>
        <w:rPr>
          <w:rFonts w:ascii="Arial" w:eastAsia="宋体" w:hAnsi="Arial" w:cs="Arial"/>
          <w:color w:val="333333"/>
          <w:kern w:val="0"/>
          <w:szCs w:val="21"/>
        </w:rPr>
        <w:t>的锁，同时线程</w:t>
      </w:r>
      <w:r>
        <w:rPr>
          <w:rFonts w:ascii="Arial" w:eastAsia="宋体" w:hAnsi="Arial" w:cs="Arial"/>
          <w:color w:val="333333"/>
          <w:kern w:val="0"/>
          <w:szCs w:val="21"/>
        </w:rPr>
        <w:t>2</w:t>
      </w:r>
      <w:r>
        <w:rPr>
          <w:rFonts w:ascii="Arial" w:eastAsia="宋体" w:hAnsi="Arial" w:cs="Arial"/>
          <w:color w:val="333333"/>
          <w:kern w:val="0"/>
          <w:szCs w:val="21"/>
        </w:rPr>
        <w:t>获得了</w:t>
      </w:r>
      <w:r>
        <w:rPr>
          <w:rFonts w:ascii="Arial" w:eastAsia="宋体" w:hAnsi="Arial" w:cs="Arial"/>
          <w:color w:val="333333"/>
          <w:kern w:val="0"/>
          <w:szCs w:val="21"/>
        </w:rPr>
        <w:t>mutex2</w:t>
      </w:r>
      <w:r>
        <w:rPr>
          <w:rFonts w:ascii="Arial" w:eastAsia="宋体" w:hAnsi="Arial" w:cs="Arial"/>
          <w:color w:val="333333"/>
          <w:kern w:val="0"/>
          <w:szCs w:val="21"/>
        </w:rPr>
        <w:t>正在等待</w:t>
      </w:r>
      <w:r>
        <w:rPr>
          <w:rFonts w:ascii="Arial" w:eastAsia="宋体" w:hAnsi="Arial" w:cs="Arial"/>
          <w:color w:val="333333"/>
          <w:kern w:val="0"/>
          <w:szCs w:val="21"/>
        </w:rPr>
        <w:t>mutex1</w:t>
      </w:r>
      <w:r>
        <w:rPr>
          <w:rFonts w:ascii="Arial" w:eastAsia="宋体" w:hAnsi="Arial" w:cs="Arial"/>
          <w:color w:val="333333"/>
          <w:kern w:val="0"/>
          <w:szCs w:val="21"/>
        </w:rPr>
        <w:t>的锁。在这种情况下，线程</w:t>
      </w:r>
      <w:r>
        <w:rPr>
          <w:rFonts w:ascii="Arial" w:eastAsia="宋体" w:hAnsi="Arial" w:cs="Arial"/>
          <w:color w:val="333333"/>
          <w:kern w:val="0"/>
          <w:szCs w:val="21"/>
        </w:rPr>
        <w:t>1</w:t>
      </w:r>
      <w:r>
        <w:rPr>
          <w:rFonts w:ascii="Arial" w:eastAsia="宋体" w:hAnsi="Arial" w:cs="Arial"/>
          <w:color w:val="333333"/>
          <w:kern w:val="0"/>
          <w:szCs w:val="21"/>
        </w:rPr>
        <w:t>在等线程</w:t>
      </w:r>
      <w:r>
        <w:rPr>
          <w:rFonts w:ascii="Arial" w:eastAsia="宋体" w:hAnsi="Arial" w:cs="Arial"/>
          <w:color w:val="333333"/>
          <w:kern w:val="0"/>
          <w:szCs w:val="21"/>
        </w:rPr>
        <w:t>2</w:t>
      </w:r>
      <w:r>
        <w:rPr>
          <w:rFonts w:ascii="Arial" w:eastAsia="宋体" w:hAnsi="Arial" w:cs="Arial"/>
          <w:color w:val="333333"/>
          <w:kern w:val="0"/>
          <w:szCs w:val="21"/>
        </w:rPr>
        <w:t>，线程</w:t>
      </w:r>
      <w:r>
        <w:rPr>
          <w:rFonts w:ascii="Arial" w:eastAsia="宋体" w:hAnsi="Arial" w:cs="Arial"/>
          <w:color w:val="333333"/>
          <w:kern w:val="0"/>
          <w:szCs w:val="21"/>
        </w:rPr>
        <w:t>2</w:t>
      </w:r>
      <w:r>
        <w:rPr>
          <w:rFonts w:ascii="Arial" w:eastAsia="宋体" w:hAnsi="Arial" w:cs="Arial"/>
          <w:color w:val="333333"/>
          <w:kern w:val="0"/>
          <w:szCs w:val="21"/>
        </w:rPr>
        <w:t>在等线程就造成了死锁。</w:t>
      </w:r>
    </w:p>
    <w:p w:rsidR="001A7847" w:rsidRDefault="001A7847">
      <w:pPr>
        <w:widowControl/>
        <w:shd w:val="clear" w:color="auto" w:fill="FFFFFF"/>
        <w:wordWrap w:val="0"/>
        <w:jc w:val="left"/>
        <w:rPr>
          <w:rFonts w:ascii="Arial" w:eastAsia="宋体" w:hAnsi="Arial" w:cs="Arial"/>
          <w:color w:val="333333"/>
          <w:kern w:val="0"/>
          <w:szCs w:val="21"/>
        </w:rPr>
      </w:pP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 xml:space="preserve">  </w:t>
      </w:r>
      <w:r>
        <w:rPr>
          <w:rFonts w:ascii="Arial" w:eastAsia="宋体" w:hAnsi="Arial" w:cs="Arial"/>
          <w:color w:val="333333"/>
          <w:kern w:val="0"/>
          <w:szCs w:val="21"/>
        </w:rPr>
        <w:t>了解了死锁的概念后，我们就可以开始分析</w:t>
      </w:r>
      <w:r>
        <w:rPr>
          <w:rFonts w:ascii="Arial" w:eastAsia="宋体" w:hAnsi="Arial" w:cs="Arial"/>
          <w:color w:val="333333"/>
          <w:kern w:val="0"/>
          <w:szCs w:val="21"/>
        </w:rPr>
        <w:t>innodb</w:t>
      </w:r>
      <w:r>
        <w:rPr>
          <w:rFonts w:ascii="Arial" w:eastAsia="宋体" w:hAnsi="Arial" w:cs="Arial"/>
          <w:color w:val="333333"/>
          <w:kern w:val="0"/>
          <w:szCs w:val="21"/>
        </w:rPr>
        <w:t>中关于死锁检测的流程细节，</w:t>
      </w:r>
      <w:r>
        <w:rPr>
          <w:rFonts w:ascii="Arial" w:eastAsia="宋体" w:hAnsi="Arial" w:cs="Arial"/>
          <w:color w:val="333333"/>
          <w:kern w:val="0"/>
          <w:szCs w:val="21"/>
        </w:rPr>
        <w:t>innodb</w:t>
      </w:r>
      <w:r>
        <w:rPr>
          <w:rFonts w:ascii="Arial" w:eastAsia="宋体" w:hAnsi="Arial" w:cs="Arial"/>
          <w:color w:val="333333"/>
          <w:kern w:val="0"/>
          <w:szCs w:val="21"/>
        </w:rPr>
        <w:t>的检车死锁的实质就是判断</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要进行锁的</w:t>
      </w:r>
      <w:r>
        <w:rPr>
          <w:rFonts w:ascii="Arial" w:eastAsia="宋体" w:hAnsi="Arial" w:cs="Arial"/>
          <w:color w:val="333333"/>
          <w:kern w:val="0"/>
          <w:szCs w:val="21"/>
        </w:rPr>
        <w:t>latch</w:t>
      </w:r>
      <w:r>
        <w:rPr>
          <w:rFonts w:ascii="Arial" w:eastAsia="宋体" w:hAnsi="Arial" w:cs="Arial"/>
          <w:color w:val="333333"/>
          <w:kern w:val="0"/>
          <w:szCs w:val="21"/>
        </w:rPr>
        <w:t>是否会产生所有线程的闭环，这个是通过</w:t>
      </w:r>
      <w:r>
        <w:rPr>
          <w:rFonts w:ascii="Arial" w:eastAsia="宋体" w:hAnsi="Arial" w:cs="Arial"/>
          <w:color w:val="333333"/>
          <w:kern w:val="0"/>
          <w:szCs w:val="21"/>
        </w:rPr>
        <w:t>sync_array_cell_t</w:t>
      </w:r>
      <w:r>
        <w:rPr>
          <w:rFonts w:ascii="Arial" w:eastAsia="宋体" w:hAnsi="Arial" w:cs="Arial"/>
          <w:color w:val="333333"/>
          <w:kern w:val="0"/>
          <w:szCs w:val="21"/>
        </w:rPr>
        <w:t>的内容来判断的。在开始等待</w:t>
      </w:r>
      <w:r>
        <w:rPr>
          <w:rFonts w:ascii="Arial" w:eastAsia="宋体" w:hAnsi="Arial" w:cs="Arial"/>
          <w:color w:val="333333"/>
          <w:kern w:val="0"/>
          <w:szCs w:val="21"/>
        </w:rPr>
        <w:t>cell</w:t>
      </w:r>
      <w:r>
        <w:rPr>
          <w:rFonts w:ascii="Arial" w:eastAsia="宋体" w:hAnsi="Arial" w:cs="Arial"/>
          <w:color w:val="333333"/>
          <w:kern w:val="0"/>
          <w:szCs w:val="21"/>
        </w:rPr>
        <w:t>信号的时候，</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会判断将自己的状态信息放入</w:t>
      </w:r>
      <w:r>
        <w:rPr>
          <w:rFonts w:ascii="Arial" w:eastAsia="宋体" w:hAnsi="Arial" w:cs="Arial"/>
          <w:color w:val="333333"/>
          <w:kern w:val="0"/>
          <w:szCs w:val="21"/>
        </w:rPr>
        <w:t>sync_array_cell_t</w:t>
      </w:r>
      <w:r>
        <w:rPr>
          <w:rFonts w:ascii="Arial" w:eastAsia="宋体" w:hAnsi="Arial" w:cs="Arial"/>
          <w:color w:val="333333"/>
          <w:kern w:val="0"/>
          <w:szCs w:val="21"/>
        </w:rPr>
        <w:t>当中，在进入</w:t>
      </w:r>
      <w:r>
        <w:rPr>
          <w:rFonts w:ascii="Arial" w:eastAsia="宋体" w:hAnsi="Arial" w:cs="Arial"/>
          <w:color w:val="333333"/>
          <w:kern w:val="0"/>
          <w:szCs w:val="21"/>
        </w:rPr>
        <w:t>os event wait</w:t>
      </w:r>
      <w:r>
        <w:rPr>
          <w:rFonts w:ascii="Arial" w:eastAsia="宋体" w:hAnsi="Arial" w:cs="Arial"/>
          <w:color w:val="333333"/>
          <w:kern w:val="0"/>
          <w:szCs w:val="21"/>
        </w:rPr>
        <w:t>之前会调用</w:t>
      </w:r>
      <w:r>
        <w:rPr>
          <w:rFonts w:ascii="Arial" w:eastAsia="宋体" w:hAnsi="Arial" w:cs="Arial"/>
          <w:color w:val="333333"/>
          <w:kern w:val="0"/>
          <w:szCs w:val="21"/>
        </w:rPr>
        <w:t>sync_array_detect_deadlock</w:t>
      </w:r>
      <w:r>
        <w:rPr>
          <w:rFonts w:ascii="Arial" w:eastAsia="宋体" w:hAnsi="Arial" w:cs="Arial"/>
          <w:color w:val="333333"/>
          <w:kern w:val="0"/>
          <w:szCs w:val="21"/>
        </w:rPr>
        <w:t>来判</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断是否死锁，如果死锁，会触发一个异常。死锁检测的关键在与</w:t>
      </w:r>
      <w:r>
        <w:rPr>
          <w:rFonts w:ascii="Arial" w:eastAsia="宋体" w:hAnsi="Arial" w:cs="Arial"/>
          <w:color w:val="333333"/>
          <w:kern w:val="0"/>
          <w:szCs w:val="21"/>
        </w:rPr>
        <w:t>sync_array_detect_deadlock</w:t>
      </w:r>
      <w:r>
        <w:rPr>
          <w:rFonts w:ascii="Arial" w:eastAsia="宋体" w:hAnsi="Arial" w:cs="Arial"/>
          <w:color w:val="333333"/>
          <w:kern w:val="0"/>
          <w:szCs w:val="21"/>
        </w:rPr>
        <w:t>函数。</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以下是检测死锁的流程描述：</w:t>
      </w:r>
      <w:r>
        <w:rPr>
          <w:rFonts w:ascii="Arial" w:eastAsia="宋体" w:hAnsi="Arial" w:cs="Arial"/>
          <w:color w:val="333333"/>
          <w:kern w:val="0"/>
          <w:szCs w:val="21"/>
        </w:rPr>
        <w:br/>
        <w:t>    1</w:t>
      </w:r>
      <w:r>
        <w:rPr>
          <w:rFonts w:ascii="Arial" w:eastAsia="宋体" w:hAnsi="Arial" w:cs="Arial"/>
          <w:color w:val="333333"/>
          <w:kern w:val="0"/>
          <w:szCs w:val="21"/>
        </w:rPr>
        <w:t>、将进入等待的</w:t>
      </w:r>
      <w:r>
        <w:rPr>
          <w:rFonts w:ascii="Arial" w:eastAsia="宋体" w:hAnsi="Arial" w:cs="Arial"/>
          <w:color w:val="333333"/>
          <w:kern w:val="0"/>
          <w:szCs w:val="21"/>
        </w:rPr>
        <w:t>latch</w:t>
      </w:r>
      <w:r>
        <w:rPr>
          <w:rFonts w:ascii="Arial" w:eastAsia="宋体" w:hAnsi="Arial" w:cs="Arial"/>
          <w:color w:val="333333"/>
          <w:kern w:val="0"/>
          <w:szCs w:val="21"/>
        </w:rPr>
        <w:t>对应的</w:t>
      </w:r>
      <w:r>
        <w:rPr>
          <w:rFonts w:ascii="Arial" w:eastAsia="宋体" w:hAnsi="Arial" w:cs="Arial"/>
          <w:color w:val="333333"/>
          <w:kern w:val="0"/>
          <w:szCs w:val="21"/>
        </w:rPr>
        <w:t>cell</w:t>
      </w:r>
      <w:r>
        <w:rPr>
          <w:rFonts w:ascii="Arial" w:eastAsia="宋体" w:hAnsi="Arial" w:cs="Arial"/>
          <w:color w:val="333333"/>
          <w:kern w:val="0"/>
          <w:szCs w:val="21"/>
        </w:rPr>
        <w:t>作为参数传入到</w:t>
      </w:r>
      <w:r>
        <w:rPr>
          <w:rFonts w:ascii="Arial" w:eastAsia="宋体" w:hAnsi="Arial" w:cs="Arial"/>
          <w:color w:val="333333"/>
          <w:kern w:val="0"/>
          <w:szCs w:val="21"/>
        </w:rPr>
        <w:t>sync_array_detect_deadlock</w:t>
      </w:r>
      <w:r>
        <w:rPr>
          <w:rFonts w:ascii="Arial" w:eastAsia="宋体" w:hAnsi="Arial" w:cs="Arial"/>
          <w:color w:val="333333"/>
          <w:kern w:val="0"/>
          <w:szCs w:val="21"/>
        </w:rPr>
        <w:t>当中，其中</w:t>
      </w:r>
      <w:r>
        <w:rPr>
          <w:rFonts w:ascii="Arial" w:eastAsia="宋体" w:hAnsi="Arial" w:cs="Arial"/>
          <w:color w:val="333333"/>
          <w:kern w:val="0"/>
          <w:szCs w:val="21"/>
        </w:rPr>
        <w:t>start</w:t>
      </w:r>
      <w:r>
        <w:rPr>
          <w:rFonts w:ascii="Arial" w:eastAsia="宋体" w:hAnsi="Arial" w:cs="Arial"/>
          <w:color w:val="333333"/>
          <w:kern w:val="0"/>
          <w:szCs w:val="21"/>
        </w:rPr>
        <w:t>的参数和依赖的</w:t>
      </w:r>
      <w:r>
        <w:rPr>
          <w:rFonts w:ascii="Arial" w:eastAsia="宋体" w:hAnsi="Arial" w:cs="Arial"/>
          <w:color w:val="333333"/>
          <w:kern w:val="0"/>
          <w:szCs w:val="21"/>
        </w:rPr>
        <w:t>cell</w:t>
      </w:r>
      <w:r>
        <w:rPr>
          <w:rFonts w:ascii="Arial" w:eastAsia="宋体" w:hAnsi="Arial" w:cs="Arial"/>
          <w:color w:val="333333"/>
          <w:kern w:val="0"/>
          <w:szCs w:val="21"/>
        </w:rPr>
        <w:t>参</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 </w:t>
      </w:r>
      <w:r>
        <w:rPr>
          <w:rFonts w:ascii="Arial" w:eastAsia="宋体" w:hAnsi="Arial" w:cs="Arial"/>
          <w:color w:val="333333"/>
          <w:kern w:val="0"/>
          <w:szCs w:val="21"/>
        </w:rPr>
        <w:t>数填写的都是这个</w:t>
      </w:r>
      <w:r>
        <w:rPr>
          <w:rFonts w:ascii="Arial" w:eastAsia="宋体" w:hAnsi="Arial" w:cs="Arial"/>
          <w:color w:val="333333"/>
          <w:kern w:val="0"/>
          <w:szCs w:val="21"/>
        </w:rPr>
        <w:t>cell</w:t>
      </w:r>
      <w:r>
        <w:rPr>
          <w:rFonts w:ascii="Arial" w:eastAsia="宋体" w:hAnsi="Arial" w:cs="Arial"/>
          <w:color w:val="333333"/>
          <w:kern w:val="0"/>
          <w:szCs w:val="21"/>
        </w:rPr>
        <w:t>自己。</w:t>
      </w:r>
      <w:r>
        <w:rPr>
          <w:rFonts w:ascii="Arial" w:eastAsia="宋体" w:hAnsi="Arial" w:cs="Arial"/>
          <w:color w:val="333333"/>
          <w:kern w:val="0"/>
          <w:szCs w:val="21"/>
        </w:rPr>
        <w:br/>
        <w:t>    2</w:t>
      </w:r>
      <w:r>
        <w:rPr>
          <w:rFonts w:ascii="Arial" w:eastAsia="宋体" w:hAnsi="Arial" w:cs="Arial"/>
          <w:color w:val="333333"/>
          <w:kern w:val="0"/>
          <w:szCs w:val="21"/>
        </w:rPr>
        <w:t>、进入</w:t>
      </w:r>
      <w:r>
        <w:rPr>
          <w:rFonts w:ascii="Arial" w:eastAsia="宋体" w:hAnsi="Arial" w:cs="Arial"/>
          <w:color w:val="333333"/>
          <w:kern w:val="0"/>
          <w:szCs w:val="21"/>
        </w:rPr>
        <w:t>sync_array_detect_deadlock</w:t>
      </w:r>
      <w:r>
        <w:rPr>
          <w:rFonts w:ascii="Arial" w:eastAsia="宋体" w:hAnsi="Arial" w:cs="Arial"/>
          <w:color w:val="333333"/>
          <w:kern w:val="0"/>
          <w:szCs w:val="21"/>
        </w:rPr>
        <w:t>先判断依赖的</w:t>
      </w:r>
      <w:r>
        <w:rPr>
          <w:rFonts w:ascii="Arial" w:eastAsia="宋体" w:hAnsi="Arial" w:cs="Arial"/>
          <w:color w:val="333333"/>
          <w:kern w:val="0"/>
          <w:szCs w:val="21"/>
        </w:rPr>
        <w:t>cell</w:t>
      </w:r>
      <w:r>
        <w:rPr>
          <w:rFonts w:ascii="Arial" w:eastAsia="宋体" w:hAnsi="Arial" w:cs="Arial"/>
          <w:color w:val="333333"/>
          <w:kern w:val="0"/>
          <w:szCs w:val="21"/>
        </w:rPr>
        <w:t>是否正在等待</w:t>
      </w:r>
      <w:r>
        <w:rPr>
          <w:rFonts w:ascii="Arial" w:eastAsia="宋体" w:hAnsi="Arial" w:cs="Arial"/>
          <w:color w:val="333333"/>
          <w:kern w:val="0"/>
          <w:szCs w:val="21"/>
        </w:rPr>
        <w:t>latch,</w:t>
      </w:r>
      <w:r>
        <w:rPr>
          <w:rFonts w:ascii="Arial" w:eastAsia="宋体" w:hAnsi="Arial" w:cs="Arial"/>
          <w:color w:val="333333"/>
          <w:kern w:val="0"/>
          <w:szCs w:val="21"/>
        </w:rPr>
        <w:t>如果没有，表示没有死锁，直接返回</w:t>
      </w:r>
      <w:r>
        <w:rPr>
          <w:rFonts w:ascii="Arial" w:eastAsia="宋体" w:hAnsi="Arial" w:cs="Arial"/>
          <w:color w:val="333333"/>
          <w:kern w:val="0"/>
          <w:szCs w:val="21"/>
        </w:rPr>
        <w:t>.</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如果有，先判断等待的锁被哪个线程占用，并获得占用线程的</w:t>
      </w:r>
      <w:r>
        <w:rPr>
          <w:rFonts w:ascii="Arial" w:eastAsia="宋体" w:hAnsi="Arial" w:cs="Arial"/>
          <w:color w:val="333333"/>
          <w:kern w:val="0"/>
          <w:szCs w:val="21"/>
        </w:rPr>
        <w:t>id,</w:t>
      </w:r>
      <w:r>
        <w:rPr>
          <w:rFonts w:ascii="Arial" w:eastAsia="宋体" w:hAnsi="Arial" w:cs="Arial"/>
          <w:color w:val="333333"/>
          <w:kern w:val="0"/>
          <w:szCs w:val="21"/>
        </w:rPr>
        <w:t>通过占用线程的</w:t>
      </w:r>
      <w:r>
        <w:rPr>
          <w:rFonts w:ascii="Arial" w:eastAsia="宋体" w:hAnsi="Arial" w:cs="Arial"/>
          <w:color w:val="333333"/>
          <w:kern w:val="0"/>
          <w:szCs w:val="21"/>
        </w:rPr>
        <w:t>id</w:t>
      </w:r>
      <w:r>
        <w:rPr>
          <w:rFonts w:ascii="Arial" w:eastAsia="宋体" w:hAnsi="Arial" w:cs="Arial"/>
          <w:color w:val="333333"/>
          <w:kern w:val="0"/>
          <w:szCs w:val="21"/>
        </w:rPr>
        <w:t>和全局的</w:t>
      </w:r>
      <w:r>
        <w:rPr>
          <w:rFonts w:ascii="Arial" w:eastAsia="宋体" w:hAnsi="Arial" w:cs="Arial"/>
          <w:color w:val="333333"/>
          <w:kern w:val="0"/>
          <w:szCs w:val="21"/>
        </w:rPr>
        <w:t>sync_array_t  </w:t>
      </w:r>
      <w:r>
        <w:rPr>
          <w:rFonts w:ascii="Arial" w:eastAsia="宋体" w:hAnsi="Arial" w:cs="Arial"/>
          <w:color w:val="333333"/>
          <w:kern w:val="0"/>
          <w:szCs w:val="21"/>
        </w:rPr>
        <w:t>等待</w:t>
      </w:r>
      <w:r>
        <w:rPr>
          <w:rFonts w:ascii="Arial" w:eastAsia="宋体" w:hAnsi="Arial" w:cs="Arial"/>
          <w:color w:val="333333"/>
          <w:kern w:val="0"/>
          <w:szCs w:val="21"/>
        </w:rPr>
        <w:t>cell</w:t>
      </w:r>
      <w:r>
        <w:rPr>
          <w:rFonts w:ascii="Arial" w:eastAsia="宋体" w:hAnsi="Arial" w:cs="Arial"/>
          <w:color w:val="333333"/>
          <w:kern w:val="0"/>
          <w:szCs w:val="21"/>
        </w:rPr>
        <w:t>数组状</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态信息调用</w:t>
      </w:r>
      <w:r>
        <w:rPr>
          <w:rFonts w:ascii="Arial" w:eastAsia="宋体" w:hAnsi="Arial" w:cs="Arial"/>
          <w:color w:val="333333"/>
          <w:kern w:val="0"/>
          <w:szCs w:val="21"/>
        </w:rPr>
        <w:t>sync_array_deadlock_step</w:t>
      </w:r>
      <w:r>
        <w:rPr>
          <w:rFonts w:ascii="Arial" w:eastAsia="宋体" w:hAnsi="Arial" w:cs="Arial"/>
          <w:color w:val="333333"/>
          <w:kern w:val="0"/>
          <w:szCs w:val="21"/>
        </w:rPr>
        <w:t>来判断等待线程的锁依赖。</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    3</w:t>
      </w:r>
      <w:r>
        <w:rPr>
          <w:rFonts w:ascii="Arial" w:eastAsia="宋体" w:hAnsi="Arial" w:cs="Arial"/>
          <w:color w:val="333333"/>
          <w:kern w:val="0"/>
          <w:szCs w:val="21"/>
        </w:rPr>
        <w:t>、进入</w:t>
      </w:r>
      <w:r>
        <w:rPr>
          <w:rFonts w:ascii="Arial" w:eastAsia="宋体" w:hAnsi="Arial" w:cs="Arial"/>
          <w:color w:val="333333"/>
          <w:kern w:val="0"/>
          <w:szCs w:val="21"/>
        </w:rPr>
        <w:t>sync_array_deadlock_step</w:t>
      </w:r>
      <w:r>
        <w:rPr>
          <w:rFonts w:ascii="Arial" w:eastAsia="宋体" w:hAnsi="Arial" w:cs="Arial"/>
          <w:color w:val="333333"/>
          <w:kern w:val="0"/>
          <w:szCs w:val="21"/>
        </w:rPr>
        <w:t>先找到占用线程的对应</w:t>
      </w:r>
      <w:r>
        <w:rPr>
          <w:rFonts w:ascii="Arial" w:eastAsia="宋体" w:hAnsi="Arial" w:cs="Arial"/>
          <w:color w:val="333333"/>
          <w:kern w:val="0"/>
          <w:szCs w:val="21"/>
        </w:rPr>
        <w:t>cell,</w:t>
      </w:r>
      <w:r>
        <w:rPr>
          <w:rFonts w:ascii="Arial" w:eastAsia="宋体" w:hAnsi="Arial" w:cs="Arial"/>
          <w:color w:val="333333"/>
          <w:kern w:val="0"/>
          <w:szCs w:val="21"/>
        </w:rPr>
        <w:t>如果</w:t>
      </w:r>
      <w:r>
        <w:rPr>
          <w:rFonts w:ascii="Arial" w:eastAsia="宋体" w:hAnsi="Arial" w:cs="Arial"/>
          <w:color w:val="333333"/>
          <w:kern w:val="0"/>
          <w:szCs w:val="21"/>
        </w:rPr>
        <w:t>cell</w:t>
      </w:r>
      <w:r>
        <w:rPr>
          <w:rFonts w:ascii="Arial" w:eastAsia="宋体" w:hAnsi="Arial" w:cs="Arial"/>
          <w:color w:val="333333"/>
          <w:kern w:val="0"/>
          <w:szCs w:val="21"/>
        </w:rPr>
        <w:t>和最初的需要</w:t>
      </w:r>
      <w:r>
        <w:rPr>
          <w:rFonts w:ascii="Arial" w:eastAsia="宋体" w:hAnsi="Arial" w:cs="Arial"/>
          <w:color w:val="333333"/>
          <w:kern w:val="0"/>
          <w:szCs w:val="21"/>
        </w:rPr>
        <w:t>event wait</w:t>
      </w:r>
      <w:r>
        <w:rPr>
          <w:rFonts w:ascii="Arial" w:eastAsia="宋体" w:hAnsi="Arial" w:cs="Arial"/>
          <w:color w:val="333333"/>
          <w:kern w:val="0"/>
          <w:szCs w:val="21"/>
        </w:rPr>
        <w:t>的</w:t>
      </w:r>
      <w:r>
        <w:rPr>
          <w:rFonts w:ascii="Arial" w:eastAsia="宋体" w:hAnsi="Arial" w:cs="Arial"/>
          <w:color w:val="333333"/>
          <w:kern w:val="0"/>
          <w:szCs w:val="21"/>
        </w:rPr>
        <w:t>cell</w:t>
      </w:r>
      <w:r>
        <w:rPr>
          <w:rFonts w:ascii="Arial" w:eastAsia="宋体" w:hAnsi="Arial" w:cs="Arial"/>
          <w:color w:val="333333"/>
          <w:kern w:val="0"/>
          <w:szCs w:val="21"/>
        </w:rPr>
        <w:t>是同一</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个</w:t>
      </w:r>
      <w:r>
        <w:rPr>
          <w:rFonts w:ascii="Arial" w:eastAsia="宋体" w:hAnsi="Arial" w:cs="Arial"/>
          <w:color w:val="333333"/>
          <w:kern w:val="0"/>
          <w:szCs w:val="21"/>
        </w:rPr>
        <w:t>cell,</w:t>
      </w:r>
      <w:r>
        <w:rPr>
          <w:rFonts w:ascii="Arial" w:eastAsia="宋体" w:hAnsi="Arial" w:cs="Arial"/>
          <w:color w:val="333333"/>
          <w:kern w:val="0"/>
          <w:szCs w:val="21"/>
        </w:rPr>
        <w:t>表示是一个闭环，将产生死锁。如果没有，继续将查询到的</w:t>
      </w:r>
      <w:r>
        <w:rPr>
          <w:rFonts w:ascii="Arial" w:eastAsia="宋体" w:hAnsi="Arial" w:cs="Arial"/>
          <w:color w:val="333333"/>
          <w:kern w:val="0"/>
          <w:szCs w:val="21"/>
        </w:rPr>
        <w:t>cell</w:t>
      </w:r>
      <w:r>
        <w:rPr>
          <w:rFonts w:ascii="Arial" w:eastAsia="宋体" w:hAnsi="Arial" w:cs="Arial"/>
          <w:color w:val="333333"/>
          <w:kern w:val="0"/>
          <w:szCs w:val="21"/>
        </w:rPr>
        <w:t>作为参数递归调用</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sync_array_detect_deadlock</w:t>
      </w:r>
      <w:r>
        <w:rPr>
          <w:rFonts w:ascii="Arial" w:eastAsia="宋体" w:hAnsi="Arial" w:cs="Arial"/>
          <w:color w:val="333333"/>
          <w:kern w:val="0"/>
          <w:szCs w:val="21"/>
        </w:rPr>
        <w:t>执行第</w:t>
      </w:r>
      <w:r>
        <w:rPr>
          <w:rFonts w:ascii="Arial" w:eastAsia="宋体" w:hAnsi="Arial" w:cs="Arial"/>
          <w:color w:val="333333"/>
          <w:kern w:val="0"/>
          <w:szCs w:val="21"/>
        </w:rPr>
        <w:t>2</w:t>
      </w:r>
      <w:r>
        <w:rPr>
          <w:rFonts w:ascii="Arial" w:eastAsia="宋体" w:hAnsi="Arial" w:cs="Arial"/>
          <w:color w:val="333333"/>
          <w:kern w:val="0"/>
          <w:szCs w:val="21"/>
        </w:rPr>
        <w:t>步。这是个两函数交叉递归判断的过程。</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在检测死锁过程</w:t>
      </w:r>
      <w:r>
        <w:rPr>
          <w:rFonts w:ascii="Arial" w:eastAsia="宋体" w:hAnsi="Arial" w:cs="Arial"/>
          <w:color w:val="333333"/>
          <w:kern w:val="0"/>
          <w:szCs w:val="21"/>
        </w:rPr>
        <w:t>latch</w:t>
      </w:r>
      <w:r>
        <w:rPr>
          <w:rFonts w:ascii="Arial" w:eastAsia="宋体" w:hAnsi="Arial" w:cs="Arial"/>
          <w:color w:val="333333"/>
          <w:kern w:val="0"/>
          <w:szCs w:val="21"/>
        </w:rPr>
        <w:t>句柄、</w:t>
      </w:r>
      <w:r>
        <w:rPr>
          <w:rFonts w:ascii="Arial" w:eastAsia="宋体" w:hAnsi="Arial" w:cs="Arial"/>
          <w:color w:val="333333"/>
          <w:kern w:val="0"/>
          <w:szCs w:val="21"/>
        </w:rPr>
        <w:t>thread id</w:t>
      </w:r>
      <w:r>
        <w:rPr>
          <w:rFonts w:ascii="Arial" w:eastAsia="宋体" w:hAnsi="Arial" w:cs="Arial"/>
          <w:color w:val="333333"/>
          <w:kern w:val="0"/>
          <w:szCs w:val="21"/>
        </w:rPr>
        <w:t>、</w:t>
      </w:r>
      <w:r>
        <w:rPr>
          <w:rFonts w:ascii="Arial" w:eastAsia="宋体" w:hAnsi="Arial" w:cs="Arial"/>
          <w:color w:val="333333"/>
          <w:kern w:val="0"/>
          <w:szCs w:val="21"/>
        </w:rPr>
        <w:t>cell</w:t>
      </w:r>
      <w:r>
        <w:rPr>
          <w:rFonts w:ascii="Arial" w:eastAsia="宋体" w:hAnsi="Arial" w:cs="Arial"/>
          <w:color w:val="333333"/>
          <w:kern w:val="0"/>
          <w:szCs w:val="21"/>
        </w:rPr>
        <w:t>句柄三者之间环环相扣和递归，通过</w:t>
      </w:r>
      <w:r>
        <w:rPr>
          <w:rFonts w:ascii="Arial" w:eastAsia="宋体" w:hAnsi="Arial" w:cs="Arial"/>
          <w:color w:val="333333"/>
          <w:kern w:val="0"/>
          <w:szCs w:val="21"/>
        </w:rPr>
        <w:t>latch</w:t>
      </w:r>
      <w:r>
        <w:rPr>
          <w:rFonts w:ascii="Arial" w:eastAsia="宋体" w:hAnsi="Arial" w:cs="Arial"/>
          <w:color w:val="333333"/>
          <w:kern w:val="0"/>
          <w:szCs w:val="21"/>
        </w:rPr>
        <w:t>的本身的状态来判断闭环死锁。在上面的第</w:t>
      </w:r>
      <w:r>
        <w:rPr>
          <w:rFonts w:ascii="Arial" w:eastAsia="宋体" w:hAnsi="Arial" w:cs="Arial"/>
          <w:color w:val="333333"/>
          <w:kern w:val="0"/>
          <w:szCs w:val="21"/>
        </w:rPr>
        <w:t>2</w:t>
      </w:r>
      <w:r>
        <w:rPr>
          <w:rFonts w:ascii="Arial" w:eastAsia="宋体" w:hAnsi="Arial" w:cs="Arial"/>
          <w:color w:val="333333"/>
          <w:kern w:val="0"/>
          <w:szCs w:val="21"/>
        </w:rPr>
        <w:t>步会根据</w:t>
      </w:r>
      <w:r>
        <w:rPr>
          <w:rFonts w:ascii="Arial" w:eastAsia="宋体" w:hAnsi="Arial" w:cs="Arial"/>
          <w:color w:val="333333"/>
          <w:kern w:val="0"/>
          <w:szCs w:val="21"/>
        </w:rPr>
        <w:t>latch</w:t>
      </w:r>
      <w:r>
        <w:rPr>
          <w:rFonts w:ascii="Arial" w:eastAsia="宋体" w:hAnsi="Arial" w:cs="Arial"/>
          <w:color w:val="333333"/>
          <w:kern w:val="0"/>
          <w:szCs w:val="21"/>
        </w:rPr>
        <w:t>是</w:t>
      </w:r>
      <w:r>
        <w:rPr>
          <w:rFonts w:ascii="Arial" w:eastAsia="宋体" w:hAnsi="Arial" w:cs="Arial"/>
          <w:color w:val="333333"/>
          <w:kern w:val="0"/>
          <w:szCs w:val="21"/>
        </w:rPr>
        <w:t>mutex</w:t>
      </w:r>
      <w:r>
        <w:rPr>
          <w:rFonts w:ascii="Arial" w:eastAsia="宋体" w:hAnsi="Arial" w:cs="Arial"/>
          <w:color w:val="333333"/>
          <w:kern w:val="0"/>
          <w:szCs w:val="21"/>
        </w:rPr>
        <w:t>和</w:t>
      </w:r>
      <w:r>
        <w:rPr>
          <w:rFonts w:ascii="Arial" w:eastAsia="宋体" w:hAnsi="Arial" w:cs="Arial"/>
          <w:color w:val="333333"/>
          <w:kern w:val="0"/>
          <w:szCs w:val="21"/>
        </w:rPr>
        <w:t>rw_lock</w:t>
      </w:r>
      <w:r>
        <w:rPr>
          <w:rFonts w:ascii="Arial" w:eastAsia="宋体" w:hAnsi="Arial" w:cs="Arial"/>
          <w:color w:val="333333"/>
          <w:kern w:val="0"/>
          <w:szCs w:val="21"/>
        </w:rPr>
        <w:t>的区别做区分判断，这是由于</w:t>
      </w:r>
      <w:r>
        <w:rPr>
          <w:rFonts w:ascii="Arial" w:eastAsia="宋体" w:hAnsi="Arial" w:cs="Arial"/>
          <w:color w:val="333333"/>
          <w:kern w:val="0"/>
          <w:szCs w:val="21"/>
        </w:rPr>
        <w:t>mutex</w:t>
      </w:r>
      <w:r>
        <w:rPr>
          <w:rFonts w:ascii="Arial" w:eastAsia="宋体" w:hAnsi="Arial" w:cs="Arial"/>
          <w:color w:val="333333"/>
          <w:kern w:val="0"/>
          <w:szCs w:val="21"/>
        </w:rPr>
        <w:t>和</w:t>
      </w:r>
      <w:r>
        <w:rPr>
          <w:rFonts w:ascii="Arial" w:eastAsia="宋体" w:hAnsi="Arial" w:cs="Arial"/>
          <w:color w:val="333333"/>
          <w:kern w:val="0"/>
          <w:szCs w:val="21"/>
        </w:rPr>
        <w:t>rw_lock</w:t>
      </w:r>
      <w:r>
        <w:rPr>
          <w:rFonts w:ascii="Arial" w:eastAsia="宋体" w:hAnsi="Arial" w:cs="Arial"/>
          <w:color w:val="333333"/>
          <w:kern w:val="0"/>
          <w:szCs w:val="21"/>
        </w:rPr>
        <w:t>的运作机制不同造成的。因为关系数据库的</w:t>
      </w:r>
      <w:r>
        <w:rPr>
          <w:rFonts w:ascii="Arial" w:eastAsia="宋体" w:hAnsi="Arial" w:cs="Arial"/>
          <w:color w:val="333333"/>
          <w:kern w:val="0"/>
          <w:szCs w:val="21"/>
        </w:rPr>
        <w:t>latch</w:t>
      </w:r>
      <w:r>
        <w:rPr>
          <w:rFonts w:ascii="Arial" w:eastAsia="宋体" w:hAnsi="Arial" w:cs="Arial"/>
          <w:color w:val="333333"/>
          <w:kern w:val="0"/>
          <w:szCs w:val="21"/>
        </w:rPr>
        <w:t>使用非常频繁和复杂，检查死锁对于锁的调试是非常有效的，尤其是配合</w:t>
      </w:r>
      <w:r>
        <w:rPr>
          <w:rFonts w:ascii="Arial" w:eastAsia="宋体" w:hAnsi="Arial" w:cs="Arial"/>
          <w:color w:val="333333"/>
          <w:kern w:val="0"/>
          <w:szCs w:val="21"/>
        </w:rPr>
        <w:t>thread_levels</w:t>
      </w:r>
      <w:r>
        <w:rPr>
          <w:rFonts w:ascii="Arial" w:eastAsia="宋体" w:hAnsi="Arial" w:cs="Arial"/>
          <w:color w:val="333333"/>
          <w:kern w:val="0"/>
          <w:szCs w:val="21"/>
        </w:rPr>
        <w:t>状态信息输出来做调试，对死锁排查是非常有意义的。</w:t>
      </w:r>
    </w:p>
    <w:p w:rsidR="001A7847" w:rsidRDefault="007D395D">
      <w:pPr>
        <w:widowControl/>
        <w:shd w:val="clear" w:color="auto" w:fill="FFFFFF"/>
        <w:wordWrap w:val="0"/>
        <w:jc w:val="left"/>
        <w:rPr>
          <w:rFonts w:ascii="Arial" w:eastAsia="宋体" w:hAnsi="Arial" w:cs="Arial"/>
          <w:color w:val="333333"/>
          <w:kern w:val="0"/>
          <w:szCs w:val="21"/>
        </w:rPr>
      </w:pPr>
      <w:r>
        <w:rPr>
          <w:rFonts w:ascii="Arial" w:eastAsia="宋体" w:hAnsi="Arial" w:cs="Arial"/>
          <w:color w:val="333333"/>
          <w:kern w:val="0"/>
          <w:szCs w:val="21"/>
        </w:rPr>
        <w:t>死锁示意图</w:t>
      </w:r>
      <w:r>
        <w:rPr>
          <w:rFonts w:ascii="Arial" w:eastAsia="宋体" w:hAnsi="Arial" w:cs="Arial"/>
          <w:color w:val="333333"/>
          <w:kern w:val="0"/>
          <w:szCs w:val="21"/>
        </w:rPr>
        <w:t>:</w:t>
      </w:r>
    </w:p>
    <w:p w:rsidR="001A7847" w:rsidRDefault="007D395D">
      <w:r>
        <w:rPr>
          <w:noProof/>
        </w:rPr>
        <w:lastRenderedPageBreak/>
        <w:drawing>
          <wp:inline distT="0" distB="0" distL="0" distR="0">
            <wp:extent cx="5274310" cy="2448560"/>
            <wp:effectExtent l="0" t="0" r="254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05"/>
                    <a:stretch>
                      <a:fillRect/>
                    </a:stretch>
                  </pic:blipFill>
                  <pic:spPr>
                    <a:xfrm>
                      <a:off x="0" y="0"/>
                      <a:ext cx="5274310" cy="2449136"/>
                    </a:xfrm>
                    <a:prstGeom prst="rect">
                      <a:avLst/>
                    </a:prstGeom>
                  </pic:spPr>
                </pic:pic>
              </a:graphicData>
            </a:graphic>
          </wp:inline>
        </w:drawing>
      </w:r>
    </w:p>
    <w:p w:rsidR="001A7847" w:rsidRDefault="001A7847"/>
    <w:p w:rsidR="001A7847" w:rsidRDefault="001A7847"/>
    <w:p w:rsidR="001A7847" w:rsidRDefault="007D395D">
      <w:r>
        <w:t>https://blog.csdn.net/yuanrxdu/article/details/41418421</w:t>
      </w:r>
    </w:p>
    <w:p w:rsidR="001A7847" w:rsidRDefault="001A7847">
      <w:pPr>
        <w:rPr>
          <w:color w:val="FF0000"/>
          <w:shd w:val="clear" w:color="auto" w:fill="FFFFFF"/>
        </w:rPr>
      </w:pPr>
    </w:p>
    <w:p w:rsidR="001A7847" w:rsidRDefault="007D395D">
      <w:pPr>
        <w:pStyle w:val="3"/>
      </w:pPr>
      <w:r>
        <w:rPr>
          <w:rFonts w:hint="eastAsia"/>
        </w:rPr>
        <w:t>5.</w:t>
      </w:r>
      <w:r>
        <w:rPr>
          <w:rFonts w:hint="eastAsia"/>
        </w:rPr>
        <w:t>索引</w:t>
      </w:r>
    </w:p>
    <w:p w:rsidR="001A7847" w:rsidRDefault="007D395D">
      <w:pPr>
        <w:pStyle w:val="4"/>
      </w:pPr>
      <w:r>
        <w:t>M</w:t>
      </w:r>
      <w:r>
        <w:rPr>
          <w:rFonts w:hint="eastAsia"/>
        </w:rPr>
        <w:t xml:space="preserve">ysql </w:t>
      </w:r>
      <w:r>
        <w:rPr>
          <w:rFonts w:hint="eastAsia"/>
        </w:rPr>
        <w:t>索引</w:t>
      </w:r>
    </w:p>
    <w:p w:rsidR="001A7847" w:rsidRDefault="007D395D">
      <w:pPr>
        <w:pStyle w:val="5"/>
      </w:pPr>
      <w:r>
        <w:rPr>
          <w:rFonts w:hint="eastAsia"/>
        </w:rPr>
        <w:t>1.</w:t>
      </w:r>
      <w:r>
        <w:rPr>
          <w:rFonts w:hint="eastAsia"/>
        </w:rPr>
        <w:t>索引基础</w:t>
      </w:r>
    </w:p>
    <w:p w:rsidR="001A7847" w:rsidRDefault="007D395D">
      <w:pPr>
        <w:pStyle w:val="6"/>
      </w:pPr>
      <w:r>
        <w:t xml:space="preserve">1.1 </w:t>
      </w:r>
      <w:r>
        <w:t>简介</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在</w:t>
      </w:r>
      <w:r>
        <w:rPr>
          <w:rFonts w:ascii="Tahoma" w:hAnsi="Tahoma" w:cs="Tahoma"/>
          <w:color w:val="222222"/>
          <w:sz w:val="21"/>
          <w:szCs w:val="21"/>
        </w:rPr>
        <w:t>MySQL</w:t>
      </w:r>
      <w:r>
        <w:rPr>
          <w:rFonts w:ascii="Tahoma" w:hAnsi="Tahoma" w:cs="Tahoma"/>
          <w:color w:val="222222"/>
          <w:sz w:val="21"/>
          <w:szCs w:val="21"/>
        </w:rPr>
        <w:t>中，索引（</w:t>
      </w:r>
      <w:r>
        <w:rPr>
          <w:rFonts w:ascii="Tahoma" w:hAnsi="Tahoma" w:cs="Tahoma"/>
          <w:color w:val="222222"/>
          <w:sz w:val="21"/>
          <w:szCs w:val="21"/>
        </w:rPr>
        <w:t>index</w:t>
      </w:r>
      <w:r>
        <w:rPr>
          <w:rFonts w:ascii="Tahoma" w:hAnsi="Tahoma" w:cs="Tahoma"/>
          <w:color w:val="222222"/>
          <w:sz w:val="21"/>
          <w:szCs w:val="21"/>
        </w:rPr>
        <w:t>）也叫做</w:t>
      </w:r>
      <w:r>
        <w:rPr>
          <w:rFonts w:ascii="Tahoma" w:hAnsi="Tahoma" w:cs="Tahoma"/>
          <w:color w:val="222222"/>
          <w:sz w:val="21"/>
          <w:szCs w:val="21"/>
        </w:rPr>
        <w:t>“</w:t>
      </w:r>
      <w:r>
        <w:rPr>
          <w:rFonts w:ascii="Tahoma" w:hAnsi="Tahoma" w:cs="Tahoma"/>
          <w:color w:val="222222"/>
          <w:sz w:val="21"/>
          <w:szCs w:val="21"/>
        </w:rPr>
        <w:t>键（</w:t>
      </w:r>
      <w:r>
        <w:rPr>
          <w:rFonts w:ascii="Tahoma" w:hAnsi="Tahoma" w:cs="Tahoma"/>
          <w:color w:val="222222"/>
          <w:sz w:val="21"/>
          <w:szCs w:val="21"/>
        </w:rPr>
        <w:t>key</w:t>
      </w:r>
      <w:r>
        <w:rPr>
          <w:rFonts w:ascii="Tahoma" w:hAnsi="Tahoma" w:cs="Tahoma"/>
          <w:color w:val="222222"/>
          <w:sz w:val="21"/>
          <w:szCs w:val="21"/>
        </w:rPr>
        <w:t>）</w:t>
      </w:r>
      <w:r>
        <w:rPr>
          <w:rFonts w:ascii="Tahoma" w:hAnsi="Tahoma" w:cs="Tahoma"/>
          <w:color w:val="222222"/>
          <w:sz w:val="21"/>
          <w:szCs w:val="21"/>
        </w:rPr>
        <w:t>”</w:t>
      </w:r>
      <w:r>
        <w:rPr>
          <w:rFonts w:ascii="Tahoma" w:hAnsi="Tahoma" w:cs="Tahoma"/>
          <w:color w:val="222222"/>
          <w:sz w:val="21"/>
          <w:szCs w:val="21"/>
        </w:rPr>
        <w:t>，它是存储引擎用于快速找到记录的一种数据结构。索引对于良好的性能非常关键，尤其是当表中的数据量越来越大时，索引对性能的影响就愈发重要。索引优化应该是对查询性能优化最有效的手段，创建一个真正最优的索引经常需要重写</w:t>
      </w:r>
      <w:r>
        <w:rPr>
          <w:rFonts w:ascii="Tahoma" w:hAnsi="Tahoma" w:cs="Tahoma"/>
          <w:color w:val="222222"/>
          <w:sz w:val="21"/>
          <w:szCs w:val="21"/>
        </w:rPr>
        <w:t>SQL</w:t>
      </w:r>
      <w:r>
        <w:rPr>
          <w:rFonts w:ascii="Tahoma" w:hAnsi="Tahoma" w:cs="Tahoma"/>
          <w:color w:val="222222"/>
          <w:sz w:val="21"/>
          <w:szCs w:val="21"/>
        </w:rPr>
        <w:t>查询语句。</w:t>
      </w:r>
    </w:p>
    <w:p w:rsidR="001A7847" w:rsidRDefault="001A7847"/>
    <w:p w:rsidR="001A7847" w:rsidRDefault="007D395D">
      <w:pPr>
        <w:pStyle w:val="6"/>
      </w:pPr>
      <w:r>
        <w:t xml:space="preserve">1.2 </w:t>
      </w:r>
      <w:r>
        <w:t>索引的工作原理</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要理解</w:t>
      </w:r>
      <w:r>
        <w:rPr>
          <w:rFonts w:ascii="Tahoma" w:hAnsi="Tahoma" w:cs="Tahoma"/>
          <w:color w:val="222222"/>
          <w:sz w:val="21"/>
          <w:szCs w:val="21"/>
        </w:rPr>
        <w:t>MySQL</w:t>
      </w:r>
      <w:r>
        <w:rPr>
          <w:rFonts w:ascii="Tahoma" w:hAnsi="Tahoma" w:cs="Tahoma"/>
          <w:color w:val="222222"/>
          <w:sz w:val="21"/>
          <w:szCs w:val="21"/>
        </w:rPr>
        <w:t>中索引的工作原理，最简单的方法就是去看一看一本书的索引部分：比如你想在一本书中寻找某个主题，一般会先看书的索引目录，找到对应的章节、对应的页码后就可以快速找到你想看的内容。在</w:t>
      </w:r>
      <w:r>
        <w:rPr>
          <w:rFonts w:ascii="Tahoma" w:hAnsi="Tahoma" w:cs="Tahoma"/>
          <w:color w:val="222222"/>
          <w:sz w:val="21"/>
          <w:szCs w:val="21"/>
        </w:rPr>
        <w:t>MySQL</w:t>
      </w:r>
      <w:r>
        <w:rPr>
          <w:rFonts w:ascii="Tahoma" w:hAnsi="Tahoma" w:cs="Tahoma"/>
          <w:color w:val="222222"/>
          <w:sz w:val="21"/>
          <w:szCs w:val="21"/>
        </w:rPr>
        <w:t>中，存储引擎用类似的方法使用索引，其先在索引中查找对应的值，然后根据匹配的索引记录找到对应的数据行，最后将数据结果集返回给客户端。</w:t>
      </w:r>
    </w:p>
    <w:p w:rsidR="001A7847" w:rsidRDefault="001A7847"/>
    <w:p w:rsidR="001A7847" w:rsidRDefault="007D395D">
      <w:pPr>
        <w:pStyle w:val="6"/>
      </w:pPr>
      <w:r>
        <w:t xml:space="preserve">1.3 </w:t>
      </w:r>
      <w:r>
        <w:t>索引的类型</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在</w:t>
      </w:r>
      <w:r>
        <w:rPr>
          <w:rFonts w:ascii="Tahoma" w:hAnsi="Tahoma" w:cs="Tahoma"/>
          <w:color w:val="222222"/>
          <w:sz w:val="21"/>
          <w:szCs w:val="21"/>
        </w:rPr>
        <w:t>MySQL</w:t>
      </w:r>
      <w:r>
        <w:rPr>
          <w:rFonts w:ascii="Tahoma" w:hAnsi="Tahoma" w:cs="Tahoma"/>
          <w:color w:val="222222"/>
          <w:sz w:val="21"/>
          <w:szCs w:val="21"/>
        </w:rPr>
        <w:t>中，通常我们所指的索引类型，有以下几种：</w:t>
      </w:r>
    </w:p>
    <w:p w:rsidR="001A7847" w:rsidRDefault="007D395D">
      <w:pPr>
        <w:pStyle w:val="aa"/>
        <w:numPr>
          <w:ilvl w:val="0"/>
          <w:numId w:val="45"/>
        </w:numPr>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常规索引</w:t>
      </w:r>
    </w:p>
    <w:p w:rsidR="001A7847" w:rsidRDefault="007D395D">
      <w:pPr>
        <w:pStyle w:val="aa"/>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常规索引，也叫普通索引（</w:t>
      </w:r>
      <w:r>
        <w:rPr>
          <w:rFonts w:ascii="Tahoma" w:hAnsi="Tahoma" w:cs="Tahoma"/>
          <w:color w:val="222222"/>
          <w:sz w:val="21"/>
          <w:szCs w:val="21"/>
        </w:rPr>
        <w:t>index</w:t>
      </w:r>
      <w:r>
        <w:rPr>
          <w:rFonts w:ascii="Tahoma" w:hAnsi="Tahoma" w:cs="Tahoma"/>
          <w:color w:val="222222"/>
          <w:sz w:val="21"/>
          <w:szCs w:val="21"/>
        </w:rPr>
        <w:t>或</w:t>
      </w:r>
      <w:r>
        <w:rPr>
          <w:rFonts w:ascii="Tahoma" w:hAnsi="Tahoma" w:cs="Tahoma"/>
          <w:color w:val="222222"/>
          <w:sz w:val="21"/>
          <w:szCs w:val="21"/>
        </w:rPr>
        <w:t>key</w:t>
      </w:r>
      <w:r>
        <w:rPr>
          <w:rFonts w:ascii="Tahoma" w:hAnsi="Tahoma" w:cs="Tahoma"/>
          <w:color w:val="222222"/>
          <w:sz w:val="21"/>
          <w:szCs w:val="21"/>
        </w:rPr>
        <w:t>），它可以常规地提高查询效率。一张数据表中可以有多个常规索引。常规索引是使用最普遍的索引类型，如果没有明确指明索引的类型，我们所说的索引都是指常规索引。</w:t>
      </w:r>
    </w:p>
    <w:p w:rsidR="001A7847" w:rsidRDefault="007D395D">
      <w:pPr>
        <w:pStyle w:val="aa"/>
        <w:numPr>
          <w:ilvl w:val="0"/>
          <w:numId w:val="45"/>
        </w:numPr>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主键索引</w:t>
      </w:r>
    </w:p>
    <w:p w:rsidR="001A7847" w:rsidRDefault="007D395D">
      <w:pPr>
        <w:pStyle w:val="aa"/>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主键索引（</w:t>
      </w:r>
      <w:r>
        <w:rPr>
          <w:rFonts w:ascii="Tahoma" w:hAnsi="Tahoma" w:cs="Tahoma"/>
          <w:color w:val="222222"/>
          <w:sz w:val="21"/>
          <w:szCs w:val="21"/>
        </w:rPr>
        <w:t>Primary Key</w:t>
      </w:r>
      <w:r>
        <w:rPr>
          <w:rFonts w:ascii="Tahoma" w:hAnsi="Tahoma" w:cs="Tahoma"/>
          <w:color w:val="222222"/>
          <w:sz w:val="21"/>
          <w:szCs w:val="21"/>
        </w:rPr>
        <w:t>），也简称主键。它可以提高查询效率，并提供唯一性约束。一张表中只能有一个主键。被标志为自动增长的字段一定是主键，但主键不一定是自动增长。一般把主键定义在无意义的字段上（如：编号），主键的数据类型最好是数值。</w:t>
      </w:r>
    </w:p>
    <w:p w:rsidR="001A7847" w:rsidRDefault="007D395D">
      <w:pPr>
        <w:pStyle w:val="aa"/>
        <w:numPr>
          <w:ilvl w:val="0"/>
          <w:numId w:val="45"/>
        </w:numPr>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唯一索引</w:t>
      </w:r>
    </w:p>
    <w:p w:rsidR="001A7847" w:rsidRDefault="007D395D">
      <w:pPr>
        <w:pStyle w:val="aa"/>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唯一索引（</w:t>
      </w:r>
      <w:r>
        <w:rPr>
          <w:rFonts w:ascii="Tahoma" w:hAnsi="Tahoma" w:cs="Tahoma"/>
          <w:color w:val="222222"/>
          <w:sz w:val="21"/>
          <w:szCs w:val="21"/>
        </w:rPr>
        <w:t>Unique Key</w:t>
      </w:r>
      <w:r>
        <w:rPr>
          <w:rFonts w:ascii="Tahoma" w:hAnsi="Tahoma" w:cs="Tahoma"/>
          <w:color w:val="222222"/>
          <w:sz w:val="21"/>
          <w:szCs w:val="21"/>
        </w:rPr>
        <w:t>），可以提高查询效率，并提供唯一性约束。一张表中可以有多个唯一索引。</w:t>
      </w:r>
    </w:p>
    <w:p w:rsidR="001A7847" w:rsidRDefault="007D395D">
      <w:pPr>
        <w:pStyle w:val="aa"/>
        <w:numPr>
          <w:ilvl w:val="0"/>
          <w:numId w:val="45"/>
        </w:numPr>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全文索引</w:t>
      </w:r>
    </w:p>
    <w:p w:rsidR="001A7847" w:rsidRDefault="007D395D">
      <w:pPr>
        <w:pStyle w:val="aa"/>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全文索引（</w:t>
      </w:r>
      <w:r>
        <w:rPr>
          <w:rFonts w:ascii="Tahoma" w:hAnsi="Tahoma" w:cs="Tahoma"/>
          <w:color w:val="222222"/>
          <w:sz w:val="21"/>
          <w:szCs w:val="21"/>
        </w:rPr>
        <w:t>Full Text</w:t>
      </w:r>
      <w:r>
        <w:rPr>
          <w:rFonts w:ascii="Tahoma" w:hAnsi="Tahoma" w:cs="Tahoma"/>
          <w:color w:val="222222"/>
          <w:sz w:val="21"/>
          <w:szCs w:val="21"/>
        </w:rPr>
        <w:t>），可以提高全文搜索的查询效率，一般使用</w:t>
      </w:r>
      <w:r>
        <w:rPr>
          <w:rFonts w:ascii="Tahoma" w:hAnsi="Tahoma" w:cs="Tahoma"/>
          <w:color w:val="222222"/>
          <w:sz w:val="21"/>
          <w:szCs w:val="21"/>
        </w:rPr>
        <w:t>Sphinx</w:t>
      </w:r>
      <w:r>
        <w:rPr>
          <w:rFonts w:ascii="Tahoma" w:hAnsi="Tahoma" w:cs="Tahoma"/>
          <w:color w:val="222222"/>
          <w:sz w:val="21"/>
          <w:szCs w:val="21"/>
        </w:rPr>
        <w:t>替代。但</w:t>
      </w:r>
      <w:r>
        <w:rPr>
          <w:rFonts w:ascii="Tahoma" w:hAnsi="Tahoma" w:cs="Tahoma"/>
          <w:color w:val="222222"/>
          <w:sz w:val="21"/>
          <w:szCs w:val="21"/>
        </w:rPr>
        <w:t>Sphinx</w:t>
      </w:r>
      <w:r>
        <w:rPr>
          <w:rFonts w:ascii="Tahoma" w:hAnsi="Tahoma" w:cs="Tahoma"/>
          <w:color w:val="222222"/>
          <w:sz w:val="21"/>
          <w:szCs w:val="21"/>
        </w:rPr>
        <w:t>不支持中文检索，</w:t>
      </w:r>
      <w:r>
        <w:rPr>
          <w:rFonts w:ascii="Tahoma" w:hAnsi="Tahoma" w:cs="Tahoma"/>
          <w:color w:val="222222"/>
          <w:sz w:val="21"/>
          <w:szCs w:val="21"/>
        </w:rPr>
        <w:t>Coreseek</w:t>
      </w:r>
      <w:r>
        <w:rPr>
          <w:rFonts w:ascii="Tahoma" w:hAnsi="Tahoma" w:cs="Tahoma"/>
          <w:color w:val="222222"/>
          <w:sz w:val="21"/>
          <w:szCs w:val="21"/>
        </w:rPr>
        <w:t>是支持中文的全文检索引擎，也称作具有中文分词功能的</w:t>
      </w:r>
      <w:r>
        <w:rPr>
          <w:rFonts w:ascii="Tahoma" w:hAnsi="Tahoma" w:cs="Tahoma"/>
          <w:color w:val="222222"/>
          <w:sz w:val="21"/>
          <w:szCs w:val="21"/>
        </w:rPr>
        <w:t>Sphinx</w:t>
      </w:r>
      <w:r>
        <w:rPr>
          <w:rFonts w:ascii="Tahoma" w:hAnsi="Tahoma" w:cs="Tahoma"/>
          <w:color w:val="222222"/>
          <w:sz w:val="21"/>
          <w:szCs w:val="21"/>
        </w:rPr>
        <w:t>。实际项目中，我们用到的是</w:t>
      </w:r>
      <w:r>
        <w:rPr>
          <w:rFonts w:ascii="Tahoma" w:hAnsi="Tahoma" w:cs="Tahoma"/>
          <w:color w:val="222222"/>
          <w:sz w:val="21"/>
          <w:szCs w:val="21"/>
        </w:rPr>
        <w:t>Coreseek</w:t>
      </w:r>
      <w:r>
        <w:rPr>
          <w:rFonts w:ascii="Tahoma" w:hAnsi="Tahoma" w:cs="Tahoma"/>
          <w:color w:val="222222"/>
          <w:sz w:val="21"/>
          <w:szCs w:val="21"/>
        </w:rPr>
        <w:t>。</w:t>
      </w:r>
    </w:p>
    <w:p w:rsidR="001A7847" w:rsidRDefault="007D395D">
      <w:pPr>
        <w:pStyle w:val="aa"/>
        <w:numPr>
          <w:ilvl w:val="0"/>
          <w:numId w:val="45"/>
        </w:numPr>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外键索引</w:t>
      </w:r>
    </w:p>
    <w:p w:rsidR="001A7847" w:rsidRDefault="007D395D">
      <w:pPr>
        <w:pStyle w:val="aa"/>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外键索引（</w:t>
      </w:r>
      <w:r>
        <w:rPr>
          <w:rFonts w:ascii="Tahoma" w:hAnsi="Tahoma" w:cs="Tahoma"/>
          <w:color w:val="222222"/>
          <w:sz w:val="21"/>
          <w:szCs w:val="21"/>
        </w:rPr>
        <w:t>Foreign Key</w:t>
      </w:r>
      <w:r>
        <w:rPr>
          <w:rFonts w:ascii="Tahoma" w:hAnsi="Tahoma" w:cs="Tahoma"/>
          <w:color w:val="222222"/>
          <w:sz w:val="21"/>
          <w:szCs w:val="21"/>
        </w:rPr>
        <w:t>），简称外键，它可以提高查询效率，外键会自动和对应的其他表的主键关联。外键的主要作用是保证记录的一致性和完整性。</w:t>
      </w:r>
    </w:p>
    <w:p w:rsidR="001A7847" w:rsidRDefault="007D395D">
      <w:pPr>
        <w:pStyle w:val="aa"/>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注意：只有</w:t>
      </w:r>
      <w:r>
        <w:rPr>
          <w:rFonts w:ascii="Tahoma" w:hAnsi="Tahoma" w:cs="Tahoma"/>
          <w:color w:val="222222"/>
          <w:sz w:val="21"/>
          <w:szCs w:val="21"/>
        </w:rPr>
        <w:t>InnoDB</w:t>
      </w:r>
      <w:r>
        <w:rPr>
          <w:rFonts w:ascii="Tahoma" w:hAnsi="Tahoma" w:cs="Tahoma"/>
          <w:color w:val="222222"/>
          <w:sz w:val="21"/>
          <w:szCs w:val="21"/>
        </w:rPr>
        <w:t>存储引擎的表才支持外键。外键字段如果没有指定索引名称，会自动生成。如果要删除父表（如分类表）中的记录，必须先删除子表（带外键的表，如文章表）中的相应记录，否则会出错。</w:t>
      </w:r>
      <w:r>
        <w:rPr>
          <w:rFonts w:ascii="Tahoma" w:hAnsi="Tahoma" w:cs="Tahoma"/>
          <w:color w:val="222222"/>
          <w:sz w:val="21"/>
          <w:szCs w:val="21"/>
        </w:rPr>
        <w:t xml:space="preserve"> </w:t>
      </w:r>
      <w:r>
        <w:rPr>
          <w:rFonts w:ascii="Tahoma" w:hAnsi="Tahoma" w:cs="Tahoma"/>
          <w:color w:val="222222"/>
          <w:sz w:val="21"/>
          <w:szCs w:val="21"/>
        </w:rPr>
        <w:t>创建表的时候，可以给字段设置外键，如</w:t>
      </w:r>
      <w:r>
        <w:rPr>
          <w:rFonts w:ascii="Tahoma" w:hAnsi="Tahoma" w:cs="Tahoma"/>
          <w:color w:val="222222"/>
          <w:sz w:val="21"/>
          <w:szCs w:val="21"/>
        </w:rPr>
        <w:t xml:space="preserve"> foreign key(cate_id) references cms_cate(id)</w:t>
      </w:r>
      <w:r>
        <w:rPr>
          <w:rFonts w:ascii="Tahoma" w:hAnsi="Tahoma" w:cs="Tahoma"/>
          <w:color w:val="222222"/>
          <w:sz w:val="21"/>
          <w:szCs w:val="21"/>
        </w:rPr>
        <w:t>，由于外键的效率并不是很好，因此并不推荐使用外键，但我们要使用外键的思想来保证数据的一致性和完整性。</w:t>
      </w:r>
    </w:p>
    <w:p w:rsidR="001A7847" w:rsidRDefault="007D395D">
      <w:pPr>
        <w:pStyle w:val="6"/>
        <w:numPr>
          <w:ilvl w:val="1"/>
          <w:numId w:val="46"/>
        </w:numPr>
      </w:pPr>
      <w:r>
        <w:t>索引的方法</w:t>
      </w:r>
    </w:p>
    <w:p w:rsidR="001A7847" w:rsidRDefault="007D395D">
      <w:pPr>
        <w:pStyle w:val="af2"/>
        <w:ind w:left="465" w:firstLineChars="0" w:firstLine="0"/>
        <w:rPr>
          <w:rFonts w:ascii="Tahoma" w:hAnsi="Tahoma" w:cs="Tahoma"/>
          <w:color w:val="222222"/>
          <w:szCs w:val="21"/>
          <w:shd w:val="clear" w:color="auto" w:fill="FFFFFF"/>
        </w:rPr>
      </w:pPr>
      <w:r>
        <w:rPr>
          <w:rFonts w:ascii="Tahoma" w:hAnsi="Tahoma" w:cs="Tahoma"/>
          <w:color w:val="222222"/>
          <w:szCs w:val="21"/>
          <w:shd w:val="clear" w:color="auto" w:fill="FFFFFF"/>
        </w:rPr>
        <w:t>在</w:t>
      </w:r>
      <w:r>
        <w:rPr>
          <w:rFonts w:ascii="Tahoma" w:hAnsi="Tahoma" w:cs="Tahoma"/>
          <w:color w:val="222222"/>
          <w:szCs w:val="21"/>
          <w:shd w:val="clear" w:color="auto" w:fill="FFFFFF"/>
        </w:rPr>
        <w:t>MySQL</w:t>
      </w:r>
      <w:r>
        <w:rPr>
          <w:rFonts w:ascii="Tahoma" w:hAnsi="Tahoma" w:cs="Tahoma"/>
          <w:color w:val="222222"/>
          <w:szCs w:val="21"/>
          <w:shd w:val="clear" w:color="auto" w:fill="FFFFFF"/>
        </w:rPr>
        <w:t>中，索引是在存储引擎层实现的，而不是在服务器层。</w:t>
      </w:r>
      <w:r>
        <w:rPr>
          <w:rFonts w:ascii="Tahoma" w:hAnsi="Tahoma" w:cs="Tahoma"/>
          <w:color w:val="222222"/>
          <w:szCs w:val="21"/>
          <w:shd w:val="clear" w:color="auto" w:fill="FFFFFF"/>
        </w:rPr>
        <w:t>MySQL</w:t>
      </w:r>
      <w:r>
        <w:rPr>
          <w:rFonts w:ascii="Tahoma" w:hAnsi="Tahoma" w:cs="Tahoma"/>
          <w:color w:val="222222"/>
          <w:szCs w:val="21"/>
          <w:shd w:val="clear" w:color="auto" w:fill="FFFFFF"/>
        </w:rPr>
        <w:t>支持的索引方法，也可以说成是索引的类型（这是广义层面上的），主要有以下几种：</w:t>
      </w:r>
    </w:p>
    <w:p w:rsidR="001A7847" w:rsidRDefault="007D395D">
      <w:pPr>
        <w:widowControl/>
        <w:spacing w:line="231" w:lineRule="atLeast"/>
        <w:ind w:firstLine="420"/>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create</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table</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people (</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w:t>
      </w:r>
      <w:r>
        <w:rPr>
          <w:rFonts w:ascii="宋体" w:eastAsia="宋体" w:hAnsi="宋体" w:cs="宋体" w:hint="eastAsia"/>
          <w:color w:val="222222"/>
          <w:kern w:val="0"/>
          <w:szCs w:val="21"/>
          <w:shd w:val="clear" w:color="auto" w:fill="FFFFFF"/>
        </w:rPr>
        <w:tab/>
      </w:r>
      <w:r>
        <w:rPr>
          <w:rFonts w:ascii="宋体" w:eastAsia="宋体" w:hAnsi="宋体" w:cs="宋体" w:hint="eastAsia"/>
          <w:color w:val="222222"/>
          <w:kern w:val="0"/>
          <w:szCs w:val="21"/>
          <w:shd w:val="clear" w:color="auto" w:fill="FFFFFF"/>
        </w:rPr>
        <w:tab/>
      </w:r>
      <w:r>
        <w:rPr>
          <w:rFonts w:ascii="宋体" w:eastAsia="宋体" w:hAnsi="宋体" w:cs="宋体"/>
          <w:color w:val="222222"/>
          <w:kern w:val="0"/>
          <w:szCs w:val="21"/>
          <w:shd w:val="clear" w:color="auto" w:fill="FFFFFF"/>
        </w:rPr>
        <w:t>id int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unsigned not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null</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auto_increment primary</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key</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comment '主键id',</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lastRenderedPageBreak/>
        <w:t> </w:t>
      </w:r>
      <w:r>
        <w:rPr>
          <w:rFonts w:ascii="宋体" w:eastAsia="宋体" w:hAnsi="宋体" w:cs="宋体" w:hint="eastAsia"/>
          <w:color w:val="222222"/>
          <w:kern w:val="0"/>
          <w:szCs w:val="21"/>
          <w:shd w:val="clear" w:color="auto" w:fill="FFFFFF"/>
        </w:rPr>
        <w:tab/>
      </w:r>
      <w:r>
        <w:rPr>
          <w:rFonts w:ascii="宋体" w:eastAsia="宋体" w:hAnsi="宋体" w:cs="宋体" w:hint="eastAsia"/>
          <w:color w:val="222222"/>
          <w:kern w:val="0"/>
          <w:szCs w:val="21"/>
          <w:shd w:val="clear" w:color="auto" w:fill="FFFFFF"/>
        </w:rPr>
        <w:tab/>
      </w:r>
      <w:r>
        <w:rPr>
          <w:rFonts w:ascii="宋体" w:eastAsia="宋体" w:hAnsi="宋体" w:cs="宋体"/>
          <w:color w:val="222222"/>
          <w:kern w:val="0"/>
          <w:szCs w:val="21"/>
          <w:shd w:val="clear" w:color="auto" w:fill="FFFFFF"/>
        </w:rPr>
        <w:t>last_name varchar(20) not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null</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default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comment '姓',</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w:t>
      </w:r>
      <w:r>
        <w:rPr>
          <w:rFonts w:ascii="宋体" w:eastAsia="宋体" w:hAnsi="宋体" w:cs="宋体" w:hint="eastAsia"/>
          <w:color w:val="222222"/>
          <w:kern w:val="0"/>
          <w:szCs w:val="21"/>
          <w:shd w:val="clear" w:color="auto" w:fill="FFFFFF"/>
        </w:rPr>
        <w:tab/>
      </w:r>
      <w:r>
        <w:rPr>
          <w:rFonts w:ascii="宋体" w:eastAsia="宋体" w:hAnsi="宋体" w:cs="宋体" w:hint="eastAsia"/>
          <w:color w:val="222222"/>
          <w:kern w:val="0"/>
          <w:szCs w:val="21"/>
          <w:shd w:val="clear" w:color="auto" w:fill="FFFFFF"/>
        </w:rPr>
        <w:tab/>
      </w:r>
      <w:r>
        <w:rPr>
          <w:rFonts w:ascii="宋体" w:eastAsia="宋体" w:hAnsi="宋体" w:cs="宋体"/>
          <w:color w:val="222222"/>
          <w:kern w:val="0"/>
          <w:szCs w:val="21"/>
          <w:shd w:val="clear" w:color="auto" w:fill="FFFFFF"/>
        </w:rPr>
        <w:t>first_name varchar(20) not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null</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default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comment '名',</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w:t>
      </w:r>
      <w:r>
        <w:rPr>
          <w:rFonts w:ascii="宋体" w:eastAsia="宋体" w:hAnsi="宋体" w:cs="宋体" w:hint="eastAsia"/>
          <w:color w:val="222222"/>
          <w:kern w:val="0"/>
          <w:szCs w:val="21"/>
          <w:shd w:val="clear" w:color="auto" w:fill="FFFFFF"/>
        </w:rPr>
        <w:tab/>
      </w:r>
      <w:r>
        <w:rPr>
          <w:rFonts w:ascii="宋体" w:eastAsia="宋体" w:hAnsi="宋体" w:cs="宋体" w:hint="eastAsia"/>
          <w:color w:val="222222"/>
          <w:kern w:val="0"/>
          <w:szCs w:val="21"/>
          <w:shd w:val="clear" w:color="auto" w:fill="FFFFFF"/>
        </w:rPr>
        <w:tab/>
      </w:r>
      <w:r>
        <w:rPr>
          <w:rFonts w:ascii="宋体" w:eastAsia="宋体" w:hAnsi="宋体" w:cs="宋体"/>
          <w:color w:val="222222"/>
          <w:kern w:val="0"/>
          <w:szCs w:val="21"/>
          <w:shd w:val="clear" w:color="auto" w:fill="FFFFFF"/>
        </w:rPr>
        <w:t>birthday date</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not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null</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default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'1970-01-01'</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comment '出生日期',</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w:t>
      </w:r>
      <w:r>
        <w:rPr>
          <w:rFonts w:ascii="宋体" w:eastAsia="宋体" w:hAnsi="宋体" w:cs="宋体" w:hint="eastAsia"/>
          <w:color w:val="222222"/>
          <w:kern w:val="0"/>
          <w:szCs w:val="21"/>
          <w:shd w:val="clear" w:color="auto" w:fill="FFFFFF"/>
        </w:rPr>
        <w:tab/>
      </w:r>
      <w:r>
        <w:rPr>
          <w:rFonts w:ascii="宋体" w:eastAsia="宋体" w:hAnsi="宋体" w:cs="宋体" w:hint="eastAsia"/>
          <w:color w:val="222222"/>
          <w:kern w:val="0"/>
          <w:szCs w:val="21"/>
          <w:shd w:val="clear" w:color="auto" w:fill="FFFFFF"/>
        </w:rPr>
        <w:tab/>
      </w:r>
      <w:r>
        <w:rPr>
          <w:rFonts w:ascii="宋体" w:eastAsia="宋体" w:hAnsi="宋体" w:cs="宋体"/>
          <w:color w:val="222222"/>
          <w:kern w:val="0"/>
          <w:szCs w:val="21"/>
          <w:shd w:val="clear" w:color="auto" w:fill="FFFFFF"/>
        </w:rPr>
        <w:t>gender tinyint unsigned not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null</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default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 xml:space="preserve">3 comment </w:t>
      </w:r>
      <w:r>
        <w:t>'</w:t>
      </w:r>
      <w:r>
        <w:t>性别</w:t>
      </w:r>
      <w:r>
        <w:t>1</w:t>
      </w:r>
      <w:r>
        <w:t>男</w:t>
      </w:r>
      <w:r>
        <w:t>2</w:t>
      </w:r>
      <w:r>
        <w:t>女</w:t>
      </w:r>
      <w:r>
        <w:t>3</w:t>
      </w:r>
      <w:r>
        <w:t>未知</w:t>
      </w:r>
      <w:r>
        <w:t>',</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w:t>
      </w:r>
      <w:r>
        <w:rPr>
          <w:rFonts w:ascii="宋体" w:eastAsia="宋体" w:hAnsi="宋体" w:cs="宋体" w:hint="eastAsia"/>
          <w:color w:val="222222"/>
          <w:kern w:val="0"/>
          <w:szCs w:val="21"/>
          <w:shd w:val="clear" w:color="auto" w:fill="FFFFFF"/>
        </w:rPr>
        <w:tab/>
      </w:r>
      <w:r>
        <w:rPr>
          <w:rFonts w:ascii="宋体" w:eastAsia="宋体" w:hAnsi="宋体" w:cs="宋体" w:hint="eastAsia"/>
          <w:color w:val="222222"/>
          <w:kern w:val="0"/>
          <w:szCs w:val="21"/>
          <w:shd w:val="clear" w:color="auto" w:fill="FFFFFF"/>
        </w:rPr>
        <w:tab/>
      </w:r>
      <w:r>
        <w:rPr>
          <w:rFonts w:ascii="宋体" w:eastAsia="宋体" w:hAnsi="宋体" w:cs="宋体"/>
          <w:color w:val="222222"/>
          <w:kern w:val="0"/>
          <w:szCs w:val="21"/>
          <w:shd w:val="clear" w:color="auto" w:fill="FFFFFF"/>
        </w:rPr>
        <w:t>key(last_name, first_name, birthday)</w:t>
      </w:r>
      <w:r>
        <w:rPr>
          <w:rFonts w:ascii="宋体" w:eastAsia="宋体" w:hAnsi="宋体" w:cs="宋体" w:hint="eastAsia"/>
          <w:color w:val="222222"/>
          <w:kern w:val="0"/>
          <w:szCs w:val="21"/>
          <w:shd w:val="clear" w:color="auto" w:fill="FFFFFF"/>
        </w:rPr>
        <w:tab/>
      </w:r>
      <w:r>
        <w:rPr>
          <w:rFonts w:ascii="宋体" w:eastAsia="宋体" w:hAnsi="宋体" w:cs="宋体" w:hint="eastAsia"/>
          <w:color w:val="222222"/>
          <w:kern w:val="0"/>
          <w:szCs w:val="21"/>
          <w:shd w:val="clear" w:color="auto" w:fill="FFFFFF"/>
        </w:rPr>
        <w:tab/>
      </w:r>
    </w:p>
    <w:p w:rsidR="001A7847" w:rsidRDefault="007D395D">
      <w:pPr>
        <w:widowControl/>
        <w:spacing w:line="231" w:lineRule="atLeast"/>
        <w:ind w:firstLine="420"/>
        <w:jc w:val="left"/>
        <w:rPr>
          <w:rFonts w:ascii="宋体" w:eastAsia="宋体" w:hAnsi="宋体" w:cs="宋体"/>
          <w:color w:val="222222"/>
          <w:kern w:val="0"/>
          <w:szCs w:val="21"/>
          <w:shd w:val="clear" w:color="auto" w:fill="FFFFFF"/>
        </w:rPr>
      </w:pPr>
      <w:r>
        <w:rPr>
          <w:rFonts w:ascii="宋体" w:eastAsia="宋体" w:hAnsi="宋体" w:cs="宋体"/>
          <w:color w:val="222222"/>
          <w:kern w:val="0"/>
          <w:szCs w:val="21"/>
          <w:shd w:val="clear" w:color="auto" w:fill="FFFFFF"/>
        </w:rPr>
        <w:t>) engine=innodb default</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charset=utf8;</w:t>
      </w:r>
    </w:p>
    <w:p w:rsidR="001A7847" w:rsidRDefault="001A7847">
      <w:pPr>
        <w:widowControl/>
        <w:spacing w:line="231" w:lineRule="atLeast"/>
        <w:ind w:firstLine="420"/>
        <w:jc w:val="left"/>
        <w:rPr>
          <w:rFonts w:ascii="宋体" w:eastAsia="宋体" w:hAnsi="宋体" w:cs="宋体"/>
          <w:color w:val="222222"/>
          <w:kern w:val="0"/>
          <w:szCs w:val="21"/>
          <w:shd w:val="clear" w:color="auto" w:fill="FFFFFF"/>
        </w:rPr>
      </w:pPr>
    </w:p>
    <w:p w:rsidR="001A7847" w:rsidRDefault="007D395D">
      <w:pPr>
        <w:widowControl/>
        <w:spacing w:line="231" w:lineRule="atLeast"/>
        <w:ind w:firstLine="420"/>
        <w:jc w:val="left"/>
        <w:rPr>
          <w:rFonts w:ascii="Tahoma" w:hAnsi="Tahoma" w:cs="Tahoma"/>
          <w:color w:val="222222"/>
          <w:szCs w:val="21"/>
          <w:shd w:val="clear" w:color="auto" w:fill="FFFFFF"/>
        </w:rPr>
      </w:pPr>
      <w:r>
        <w:rPr>
          <w:rFonts w:ascii="Tahoma" w:hAnsi="Tahoma" w:cs="Tahoma"/>
          <w:color w:val="222222"/>
          <w:szCs w:val="21"/>
          <w:shd w:val="clear" w:color="auto" w:fill="FFFFFF"/>
        </w:rPr>
        <w:t>people</w:t>
      </w:r>
      <w:r>
        <w:rPr>
          <w:rFonts w:ascii="Tahoma" w:hAnsi="Tahoma" w:cs="Tahoma"/>
          <w:color w:val="222222"/>
          <w:szCs w:val="21"/>
          <w:shd w:val="clear" w:color="auto" w:fill="FFFFFF"/>
        </w:rPr>
        <w:t>表中也已经插入了如下一些数据：</w:t>
      </w:r>
    </w:p>
    <w:p w:rsidR="001A7847" w:rsidRDefault="001A7847">
      <w:pPr>
        <w:widowControl/>
        <w:spacing w:line="231" w:lineRule="atLeast"/>
        <w:ind w:firstLine="420"/>
        <w:jc w:val="left"/>
        <w:rPr>
          <w:rFonts w:ascii="Consolas" w:eastAsia="宋体" w:hAnsi="Consolas" w:cs="Consolas"/>
          <w:color w:val="222222"/>
          <w:kern w:val="0"/>
          <w:szCs w:val="21"/>
        </w:rPr>
      </w:pPr>
    </w:p>
    <w:p w:rsidR="001A7847" w:rsidRDefault="007D395D">
      <w:pPr>
        <w:pStyle w:val="af2"/>
        <w:ind w:left="465" w:firstLineChars="0" w:firstLine="0"/>
      </w:pPr>
      <w:r>
        <w:rPr>
          <w:noProof/>
        </w:rPr>
        <w:drawing>
          <wp:inline distT="0" distB="0" distL="0" distR="0">
            <wp:extent cx="3104515" cy="1732915"/>
            <wp:effectExtent l="0" t="0" r="635"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406"/>
                    <a:stretch>
                      <a:fillRect/>
                    </a:stretch>
                  </pic:blipFill>
                  <pic:spPr>
                    <a:xfrm>
                      <a:off x="0" y="0"/>
                      <a:ext cx="3104762" cy="1733333"/>
                    </a:xfrm>
                    <a:prstGeom prst="rect">
                      <a:avLst/>
                    </a:prstGeom>
                  </pic:spPr>
                </pic:pic>
              </a:graphicData>
            </a:graphic>
          </wp:inline>
        </w:drawing>
      </w:r>
    </w:p>
    <w:p w:rsidR="001A7847" w:rsidRDefault="007D395D">
      <w:pPr>
        <w:pStyle w:val="af2"/>
        <w:ind w:left="465" w:firstLineChars="0" w:firstLine="0"/>
      </w:pPr>
      <w:r>
        <w:rPr>
          <w:rFonts w:ascii="Tahoma" w:hAnsi="Tahoma" w:cs="Tahoma"/>
          <w:color w:val="222222"/>
          <w:szCs w:val="21"/>
          <w:shd w:val="clear" w:color="auto" w:fill="FFFFFF"/>
        </w:rPr>
        <w:t>我们创建了一个复合索引</w:t>
      </w:r>
      <w:r>
        <w:rPr>
          <w:rFonts w:ascii="Tahoma" w:hAnsi="Tahoma" w:cs="Tahoma"/>
          <w:color w:val="222222"/>
          <w:szCs w:val="21"/>
          <w:shd w:val="clear" w:color="auto" w:fill="FFFFFF"/>
        </w:rPr>
        <w:t xml:space="preserve"> key(last_name, first_name, birthday)</w:t>
      </w:r>
      <w:r>
        <w:rPr>
          <w:rFonts w:ascii="Tahoma" w:hAnsi="Tahoma" w:cs="Tahoma"/>
          <w:color w:val="222222"/>
          <w:szCs w:val="21"/>
          <w:shd w:val="clear" w:color="auto" w:fill="FFFFFF"/>
        </w:rPr>
        <w:t>，对于表中的每一行数据，该索引中都包含了姓、名和出生日期这三列的值。索引也是根据这个顺序来排序存储的，如果某两个人的姓和名都一样，就会根据他们的出生日期来对索引排序存储。</w:t>
      </w:r>
    </w:p>
    <w:p w:rsidR="001A7847" w:rsidRDefault="001A7847">
      <w:pPr>
        <w:pStyle w:val="aa"/>
        <w:shd w:val="clear" w:color="auto" w:fill="FFFFFF"/>
        <w:spacing w:before="0" w:beforeAutospacing="0" w:after="0" w:afterAutospacing="0" w:line="450" w:lineRule="atLeast"/>
        <w:rPr>
          <w:rFonts w:ascii="Tahoma" w:hAnsi="Tahoma" w:cs="Tahoma"/>
          <w:color w:val="222222"/>
          <w:sz w:val="21"/>
          <w:szCs w:val="21"/>
        </w:rPr>
      </w:pP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Style w:val="ac"/>
          <w:rFonts w:ascii="Tahoma" w:hAnsi="Tahoma" w:cs="Tahoma"/>
          <w:color w:val="222222"/>
          <w:sz w:val="21"/>
          <w:szCs w:val="21"/>
        </w:rPr>
        <w:t>全值匹配</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全值匹配指的是和索引中的所有列进行匹配。例如：查找姓</w:t>
      </w:r>
      <w:r>
        <w:rPr>
          <w:rFonts w:ascii="Tahoma" w:hAnsi="Tahoma" w:cs="Tahoma"/>
          <w:color w:val="222222"/>
          <w:sz w:val="21"/>
          <w:szCs w:val="21"/>
        </w:rPr>
        <w:t>Allen</w:t>
      </w:r>
      <w:r>
        <w:rPr>
          <w:rFonts w:ascii="Tahoma" w:hAnsi="Tahoma" w:cs="Tahoma"/>
          <w:color w:val="222222"/>
          <w:sz w:val="21"/>
          <w:szCs w:val="21"/>
        </w:rPr>
        <w:t>、名</w:t>
      </w:r>
      <w:r>
        <w:rPr>
          <w:rFonts w:ascii="Tahoma" w:hAnsi="Tahoma" w:cs="Tahoma"/>
          <w:color w:val="222222"/>
          <w:sz w:val="21"/>
          <w:szCs w:val="21"/>
        </w:rPr>
        <w:t>Cuba</w:t>
      </w:r>
      <w:r>
        <w:rPr>
          <w:rFonts w:ascii="Tahoma" w:hAnsi="Tahoma" w:cs="Tahoma"/>
          <w:color w:val="222222"/>
          <w:sz w:val="21"/>
          <w:szCs w:val="21"/>
        </w:rPr>
        <w:t>、出生日期为</w:t>
      </w:r>
      <w:r>
        <w:rPr>
          <w:rFonts w:ascii="Tahoma" w:hAnsi="Tahoma" w:cs="Tahoma"/>
          <w:color w:val="222222"/>
          <w:sz w:val="21"/>
          <w:szCs w:val="21"/>
        </w:rPr>
        <w:t>1960-01-01</w:t>
      </w:r>
      <w:r>
        <w:rPr>
          <w:rFonts w:ascii="Tahoma" w:hAnsi="Tahoma" w:cs="Tahoma"/>
          <w:color w:val="222222"/>
          <w:sz w:val="21"/>
          <w:szCs w:val="21"/>
        </w:rPr>
        <w:t>的人。</w:t>
      </w:r>
    </w:p>
    <w:p w:rsidR="001A7847" w:rsidRDefault="007D395D">
      <w:pPr>
        <w:pStyle w:val="aa"/>
        <w:shd w:val="clear" w:color="auto" w:fill="FFFFFF"/>
        <w:spacing w:before="0" w:beforeAutospacing="0" w:after="0" w:afterAutospacing="0" w:line="450" w:lineRule="atLeast"/>
        <w:rPr>
          <w:color w:val="222222"/>
          <w:szCs w:val="21"/>
          <w:shd w:val="clear" w:color="auto" w:fill="FFFFFF"/>
        </w:rPr>
      </w:pPr>
      <w:r>
        <w:rPr>
          <w:rFonts w:ascii="Tahoma" w:hAnsi="Tahoma" w:cs="Tahoma"/>
          <w:color w:val="222222"/>
          <w:sz w:val="21"/>
          <w:szCs w:val="21"/>
        </w:rPr>
        <w:t>SQL</w:t>
      </w:r>
      <w:r>
        <w:rPr>
          <w:rFonts w:ascii="Tahoma" w:hAnsi="Tahoma" w:cs="Tahoma"/>
          <w:color w:val="222222"/>
          <w:sz w:val="21"/>
          <w:szCs w:val="21"/>
        </w:rPr>
        <w:t>语句为：</w:t>
      </w:r>
      <w:r>
        <w:rPr>
          <w:color w:val="222222"/>
          <w:szCs w:val="21"/>
          <w:shd w:val="clear" w:color="auto" w:fill="FFFFFF"/>
        </w:rPr>
        <w:br/>
        <w:t>select</w:t>
      </w:r>
      <w:r>
        <w:rPr>
          <w:color w:val="222222"/>
          <w:szCs w:val="21"/>
        </w:rPr>
        <w:t xml:space="preserve"> </w:t>
      </w:r>
      <w:r>
        <w:rPr>
          <w:color w:val="222222"/>
          <w:szCs w:val="21"/>
          <w:shd w:val="clear" w:color="auto" w:fill="FFFFFF"/>
        </w:rPr>
        <w:t>id,last_name,first_name,birthday from</w:t>
      </w:r>
      <w:r>
        <w:rPr>
          <w:color w:val="222222"/>
          <w:szCs w:val="21"/>
        </w:rPr>
        <w:t xml:space="preserve"> </w:t>
      </w:r>
      <w:r>
        <w:rPr>
          <w:color w:val="222222"/>
          <w:szCs w:val="21"/>
          <w:shd w:val="clear" w:color="auto" w:fill="FFFFFF"/>
        </w:rPr>
        <w:t>people where</w:t>
      </w:r>
      <w:r>
        <w:rPr>
          <w:color w:val="222222"/>
          <w:szCs w:val="21"/>
        </w:rPr>
        <w:t xml:space="preserve"> </w:t>
      </w:r>
      <w:r>
        <w:rPr>
          <w:color w:val="222222"/>
          <w:szCs w:val="21"/>
          <w:shd w:val="clear" w:color="auto" w:fill="FFFFFF"/>
        </w:rPr>
        <w:t>last_name='Allen'</w:t>
      </w:r>
      <w:r>
        <w:rPr>
          <w:color w:val="222222"/>
          <w:szCs w:val="21"/>
        </w:rPr>
        <w:t xml:space="preserve"> </w:t>
      </w:r>
      <w:r>
        <w:rPr>
          <w:color w:val="222222"/>
          <w:szCs w:val="21"/>
          <w:shd w:val="clear" w:color="auto" w:fill="FFFFFF"/>
        </w:rPr>
        <w:t>and</w:t>
      </w:r>
      <w:r>
        <w:rPr>
          <w:color w:val="222222"/>
          <w:szCs w:val="21"/>
        </w:rPr>
        <w:t xml:space="preserve"> </w:t>
      </w:r>
      <w:r>
        <w:rPr>
          <w:color w:val="222222"/>
          <w:szCs w:val="21"/>
          <w:shd w:val="clear" w:color="auto" w:fill="FFFFFF"/>
        </w:rPr>
        <w:t>first_name='Cuba'</w:t>
      </w:r>
      <w:r>
        <w:rPr>
          <w:color w:val="222222"/>
          <w:szCs w:val="21"/>
        </w:rPr>
        <w:t xml:space="preserve"> </w:t>
      </w:r>
      <w:r>
        <w:rPr>
          <w:color w:val="222222"/>
          <w:szCs w:val="21"/>
          <w:shd w:val="clear" w:color="auto" w:fill="FFFFFF"/>
        </w:rPr>
        <w:t>and</w:t>
      </w:r>
      <w:r>
        <w:rPr>
          <w:color w:val="222222"/>
          <w:szCs w:val="21"/>
        </w:rPr>
        <w:t xml:space="preserve"> </w:t>
      </w:r>
      <w:r>
        <w:rPr>
          <w:color w:val="222222"/>
          <w:szCs w:val="21"/>
          <w:shd w:val="clear" w:color="auto" w:fill="FFFFFF"/>
        </w:rPr>
        <w:t>birthday='1960-01-01';</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Style w:val="ac"/>
          <w:rFonts w:ascii="Tahoma" w:hAnsi="Tahoma" w:cs="Tahoma"/>
          <w:color w:val="222222"/>
          <w:sz w:val="21"/>
          <w:szCs w:val="21"/>
        </w:rPr>
        <w:t>匹配最左前缀</w:t>
      </w:r>
    </w:p>
    <w:p w:rsidR="001A7847" w:rsidRDefault="007D395D">
      <w:pPr>
        <w:pStyle w:val="aa"/>
        <w:shd w:val="clear" w:color="auto" w:fill="FFFFFF"/>
        <w:spacing w:before="0" w:beforeAutospacing="0" w:after="0" w:afterAutospacing="0" w:line="450" w:lineRule="atLeast"/>
        <w:rPr>
          <w:rStyle w:val="HTML0"/>
          <w:szCs w:val="21"/>
          <w:shd w:val="clear" w:color="auto" w:fill="FFFFFF"/>
        </w:rPr>
      </w:pPr>
      <w:r>
        <w:rPr>
          <w:rFonts w:ascii="Tahoma" w:hAnsi="Tahoma" w:cs="Tahoma"/>
          <w:color w:val="222222"/>
          <w:sz w:val="21"/>
          <w:szCs w:val="21"/>
        </w:rPr>
        <w:t>比如只使用索引的第一列，查找所有姓为</w:t>
      </w:r>
      <w:r>
        <w:rPr>
          <w:rFonts w:ascii="Tahoma" w:hAnsi="Tahoma" w:cs="Tahoma"/>
          <w:color w:val="222222"/>
          <w:sz w:val="21"/>
          <w:szCs w:val="21"/>
        </w:rPr>
        <w:t>Allen</w:t>
      </w:r>
      <w:r>
        <w:rPr>
          <w:rFonts w:ascii="Tahoma" w:hAnsi="Tahoma" w:cs="Tahoma"/>
          <w:color w:val="222222"/>
          <w:sz w:val="21"/>
          <w:szCs w:val="21"/>
        </w:rPr>
        <w:t>的人。</w:t>
      </w:r>
      <w:r>
        <w:rPr>
          <w:rFonts w:ascii="Tahoma" w:hAnsi="Tahoma" w:cs="Tahoma"/>
          <w:color w:val="222222"/>
          <w:sz w:val="21"/>
          <w:szCs w:val="21"/>
        </w:rPr>
        <w:t>SQL</w:t>
      </w:r>
      <w:r>
        <w:rPr>
          <w:rFonts w:ascii="Tahoma" w:hAnsi="Tahoma" w:cs="Tahoma"/>
          <w:color w:val="222222"/>
          <w:sz w:val="21"/>
          <w:szCs w:val="21"/>
        </w:rPr>
        <w:t>语句为：</w:t>
      </w:r>
      <w:r>
        <w:rPr>
          <w:rStyle w:val="HTML0"/>
          <w:szCs w:val="21"/>
          <w:shd w:val="clear" w:color="auto" w:fill="FFFFFF"/>
        </w:rPr>
        <w:t xml:space="preserve"> </w:t>
      </w:r>
    </w:p>
    <w:p w:rsidR="001A7847" w:rsidRDefault="007D395D">
      <w:pPr>
        <w:pStyle w:val="aa"/>
        <w:shd w:val="clear" w:color="auto" w:fill="FFFFFF"/>
        <w:spacing w:before="0" w:beforeAutospacing="0" w:after="0" w:afterAutospacing="0" w:line="450" w:lineRule="atLeast"/>
        <w:rPr>
          <w:rStyle w:val="HTML0"/>
          <w:sz w:val="21"/>
          <w:szCs w:val="21"/>
          <w:shd w:val="clear" w:color="auto" w:fill="FFFFFF"/>
        </w:rPr>
      </w:pPr>
      <w:r>
        <w:rPr>
          <w:rStyle w:val="HTML0"/>
          <w:szCs w:val="21"/>
          <w:shd w:val="clear" w:color="auto" w:fill="FFFFFF"/>
        </w:rPr>
        <w:t>S</w:t>
      </w:r>
      <w:r>
        <w:rPr>
          <w:rStyle w:val="HTML0"/>
          <w:sz w:val="21"/>
          <w:szCs w:val="21"/>
          <w:shd w:val="clear" w:color="auto" w:fill="FFFFFF"/>
        </w:rPr>
        <w:t>elect</w:t>
      </w:r>
      <w:r>
        <w:rPr>
          <w:rFonts w:ascii="Consolas" w:hAnsi="Consolas" w:cs="Consolas" w:hint="eastAsia"/>
          <w:color w:val="222222"/>
          <w:shd w:val="clear" w:color="auto" w:fill="FFFFFF"/>
        </w:rPr>
        <w:t xml:space="preserve"> </w:t>
      </w:r>
      <w:r>
        <w:rPr>
          <w:rStyle w:val="HTML0"/>
          <w:sz w:val="21"/>
          <w:szCs w:val="21"/>
          <w:shd w:val="clear" w:color="auto" w:fill="FFFFFF"/>
        </w:rPr>
        <w:t>id,last_name,first_name,birthday from</w:t>
      </w:r>
      <w:r>
        <w:rPr>
          <w:rFonts w:ascii="Consolas" w:hAnsi="Consolas" w:cs="Consolas"/>
          <w:color w:val="222222"/>
          <w:sz w:val="21"/>
          <w:shd w:val="clear" w:color="auto" w:fill="FFFFFF"/>
        </w:rPr>
        <w:t xml:space="preserve"> </w:t>
      </w:r>
      <w:r>
        <w:rPr>
          <w:rStyle w:val="HTML0"/>
          <w:sz w:val="21"/>
          <w:szCs w:val="21"/>
          <w:shd w:val="clear" w:color="auto" w:fill="FFFFFF"/>
        </w:rPr>
        <w:t>people where</w:t>
      </w:r>
      <w:r>
        <w:rPr>
          <w:rFonts w:ascii="Consolas" w:hAnsi="Consolas" w:cs="Consolas" w:hint="eastAsia"/>
          <w:color w:val="222222"/>
          <w:shd w:val="clear" w:color="auto" w:fill="FFFFFF"/>
        </w:rPr>
        <w:t xml:space="preserve"> </w:t>
      </w:r>
      <w:r>
        <w:rPr>
          <w:rStyle w:val="HTML0"/>
          <w:sz w:val="21"/>
          <w:szCs w:val="21"/>
          <w:shd w:val="clear" w:color="auto" w:fill="FFFFFF"/>
        </w:rPr>
        <w:t>last_name='Allen';</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b/>
          <w:bCs/>
          <w:color w:val="222222"/>
          <w:kern w:val="0"/>
          <w:szCs w:val="21"/>
        </w:rPr>
        <w:t>匹配列前缀</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color w:val="222222"/>
          <w:kern w:val="0"/>
          <w:szCs w:val="21"/>
        </w:rPr>
        <w:t>比如只匹配索引的第一列的值的开头部分，查找所有姓氏以</w:t>
      </w:r>
      <w:r>
        <w:rPr>
          <w:rFonts w:ascii="Tahoma" w:eastAsia="宋体" w:hAnsi="Tahoma" w:cs="Tahoma"/>
          <w:color w:val="222222"/>
          <w:kern w:val="0"/>
          <w:szCs w:val="21"/>
        </w:rPr>
        <w:t>A</w:t>
      </w:r>
      <w:r>
        <w:rPr>
          <w:rFonts w:ascii="Tahoma" w:eastAsia="宋体" w:hAnsi="Tahoma" w:cs="Tahoma"/>
          <w:color w:val="222222"/>
          <w:kern w:val="0"/>
          <w:szCs w:val="21"/>
        </w:rPr>
        <w:t>开头的人。</w:t>
      </w:r>
      <w:r>
        <w:rPr>
          <w:rFonts w:ascii="Tahoma" w:eastAsia="宋体" w:hAnsi="Tahoma" w:cs="Tahoma"/>
          <w:color w:val="222222"/>
          <w:kern w:val="0"/>
          <w:szCs w:val="21"/>
        </w:rPr>
        <w:t>SQL</w:t>
      </w:r>
      <w:r>
        <w:rPr>
          <w:rFonts w:ascii="Tahoma" w:eastAsia="宋体" w:hAnsi="Tahoma" w:cs="Tahoma"/>
          <w:color w:val="222222"/>
          <w:kern w:val="0"/>
          <w:szCs w:val="21"/>
        </w:rPr>
        <w:t>语句为：</w:t>
      </w:r>
    </w:p>
    <w:p w:rsidR="001A7847" w:rsidRDefault="007D395D">
      <w:pPr>
        <w:pStyle w:val="aa"/>
        <w:shd w:val="clear" w:color="auto" w:fill="FFFFFF"/>
        <w:spacing w:before="0" w:beforeAutospacing="0" w:after="0" w:afterAutospacing="0" w:line="450" w:lineRule="atLeast"/>
        <w:rPr>
          <w:rStyle w:val="HTML0"/>
          <w:sz w:val="21"/>
          <w:szCs w:val="21"/>
          <w:shd w:val="clear" w:color="auto" w:fill="FFFFFF"/>
        </w:rPr>
      </w:pPr>
      <w:r>
        <w:rPr>
          <w:rStyle w:val="HTML0"/>
          <w:sz w:val="21"/>
          <w:szCs w:val="21"/>
          <w:shd w:val="clear" w:color="auto" w:fill="FFFFFF"/>
        </w:rPr>
        <w:t>select</w:t>
      </w:r>
      <w:r>
        <w:rPr>
          <w:rFonts w:ascii="Consolas" w:hAnsi="Consolas" w:cs="Consolas"/>
          <w:color w:val="222222"/>
          <w:sz w:val="21"/>
          <w:szCs w:val="21"/>
          <w:shd w:val="clear" w:color="auto" w:fill="FFFFFF"/>
        </w:rPr>
        <w:t xml:space="preserve"> </w:t>
      </w:r>
      <w:r>
        <w:rPr>
          <w:rStyle w:val="HTML0"/>
          <w:sz w:val="21"/>
          <w:szCs w:val="21"/>
          <w:shd w:val="clear" w:color="auto" w:fill="FFFFFF"/>
        </w:rPr>
        <w:t>id,last_name,first_name,birthday from</w:t>
      </w:r>
      <w:r>
        <w:rPr>
          <w:rFonts w:ascii="Consolas" w:hAnsi="Consolas" w:cs="Consolas"/>
          <w:color w:val="222222"/>
          <w:sz w:val="21"/>
          <w:szCs w:val="21"/>
          <w:shd w:val="clear" w:color="auto" w:fill="FFFFFF"/>
        </w:rPr>
        <w:t xml:space="preserve"> </w:t>
      </w:r>
      <w:r>
        <w:rPr>
          <w:rStyle w:val="HTML0"/>
          <w:sz w:val="21"/>
          <w:szCs w:val="21"/>
          <w:shd w:val="clear" w:color="auto" w:fill="FFFFFF"/>
        </w:rPr>
        <w:t>people where</w:t>
      </w:r>
      <w:r>
        <w:rPr>
          <w:rFonts w:ascii="Consolas" w:hAnsi="Consolas" w:cs="Consolas"/>
          <w:color w:val="222222"/>
          <w:sz w:val="21"/>
          <w:szCs w:val="21"/>
          <w:shd w:val="clear" w:color="auto" w:fill="FFFFFF"/>
        </w:rPr>
        <w:t xml:space="preserve"> </w:t>
      </w:r>
      <w:r>
        <w:rPr>
          <w:rStyle w:val="HTML0"/>
          <w:sz w:val="21"/>
          <w:szCs w:val="21"/>
          <w:shd w:val="clear" w:color="auto" w:fill="FFFFFF"/>
        </w:rPr>
        <w:t>last_name like</w:t>
      </w:r>
      <w:r>
        <w:rPr>
          <w:rFonts w:ascii="Consolas" w:hAnsi="Consolas" w:cs="Consolas"/>
          <w:color w:val="222222"/>
          <w:sz w:val="21"/>
          <w:szCs w:val="21"/>
          <w:shd w:val="clear" w:color="auto" w:fill="FFFFFF"/>
        </w:rPr>
        <w:t xml:space="preserve"> </w:t>
      </w:r>
      <w:r>
        <w:rPr>
          <w:rStyle w:val="HTML0"/>
          <w:sz w:val="21"/>
          <w:szCs w:val="21"/>
          <w:shd w:val="clear" w:color="auto" w:fill="FFFFFF"/>
        </w:rPr>
        <w:t>‘A%';</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b/>
          <w:bCs/>
          <w:color w:val="222222"/>
          <w:kern w:val="0"/>
          <w:szCs w:val="21"/>
        </w:rPr>
        <w:t>匹配范围值</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color w:val="222222"/>
          <w:kern w:val="0"/>
          <w:szCs w:val="21"/>
        </w:rPr>
        <w:t>比如范围匹配姓氏在</w:t>
      </w:r>
      <w:r>
        <w:rPr>
          <w:rFonts w:ascii="Tahoma" w:eastAsia="宋体" w:hAnsi="Tahoma" w:cs="Tahoma"/>
          <w:color w:val="222222"/>
          <w:kern w:val="0"/>
          <w:szCs w:val="21"/>
        </w:rPr>
        <w:t>Allen</w:t>
      </w:r>
      <w:r>
        <w:rPr>
          <w:rFonts w:ascii="Tahoma" w:eastAsia="宋体" w:hAnsi="Tahoma" w:cs="Tahoma"/>
          <w:color w:val="222222"/>
          <w:kern w:val="0"/>
          <w:szCs w:val="21"/>
        </w:rPr>
        <w:t>和</w:t>
      </w:r>
      <w:r>
        <w:rPr>
          <w:rFonts w:ascii="Tahoma" w:eastAsia="宋体" w:hAnsi="Tahoma" w:cs="Tahoma"/>
          <w:color w:val="222222"/>
          <w:kern w:val="0"/>
          <w:szCs w:val="21"/>
        </w:rPr>
        <w:t>Clinton</w:t>
      </w:r>
      <w:r>
        <w:rPr>
          <w:rFonts w:ascii="Tahoma" w:eastAsia="宋体" w:hAnsi="Tahoma" w:cs="Tahoma"/>
          <w:color w:val="222222"/>
          <w:kern w:val="0"/>
          <w:szCs w:val="21"/>
        </w:rPr>
        <w:t>之间的人。</w:t>
      </w:r>
      <w:r>
        <w:rPr>
          <w:rFonts w:ascii="Tahoma" w:eastAsia="宋体" w:hAnsi="Tahoma" w:cs="Tahoma"/>
          <w:color w:val="222222"/>
          <w:kern w:val="0"/>
          <w:szCs w:val="21"/>
        </w:rPr>
        <w:t>SQL</w:t>
      </w:r>
      <w:r>
        <w:rPr>
          <w:rFonts w:ascii="Tahoma" w:eastAsia="宋体" w:hAnsi="Tahoma" w:cs="Tahoma"/>
          <w:color w:val="222222"/>
          <w:kern w:val="0"/>
          <w:szCs w:val="21"/>
        </w:rPr>
        <w:t>语句为：</w:t>
      </w:r>
    </w:p>
    <w:p w:rsidR="001A7847" w:rsidRDefault="007D395D">
      <w:pPr>
        <w:pStyle w:val="aa"/>
        <w:shd w:val="clear" w:color="auto" w:fill="FFFFFF"/>
        <w:spacing w:before="0" w:beforeAutospacing="0" w:after="0" w:afterAutospacing="0" w:line="450" w:lineRule="atLeast"/>
        <w:rPr>
          <w:rFonts w:ascii="Consolas" w:hAnsi="Consolas" w:cs="Consolas"/>
          <w:color w:val="000000"/>
          <w:sz w:val="21"/>
          <w:szCs w:val="21"/>
          <w:shd w:val="clear" w:color="auto" w:fill="FFFFFF"/>
        </w:rPr>
      </w:pPr>
      <w:r>
        <w:rPr>
          <w:rFonts w:ascii="Consolas" w:hAnsi="Consolas" w:cs="Consolas"/>
          <w:color w:val="000000"/>
          <w:sz w:val="21"/>
          <w:szCs w:val="21"/>
          <w:shd w:val="clear" w:color="auto" w:fill="FFFFFF"/>
        </w:rPr>
        <w:lastRenderedPageBreak/>
        <w:t>select id,last_name,first_name,birthday from people where last_name BETWEEN ‘Allen' And ‘Clinton';</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b/>
          <w:bCs/>
          <w:color w:val="222222"/>
          <w:kern w:val="0"/>
          <w:szCs w:val="21"/>
        </w:rPr>
        <w:t>精确匹配第一列并范围匹配后面的列</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color w:val="222222"/>
          <w:kern w:val="0"/>
          <w:szCs w:val="21"/>
        </w:rPr>
        <w:t>比如查找姓</w:t>
      </w:r>
      <w:r>
        <w:rPr>
          <w:rFonts w:ascii="Tahoma" w:eastAsia="宋体" w:hAnsi="Tahoma" w:cs="Tahoma"/>
          <w:color w:val="222222"/>
          <w:kern w:val="0"/>
          <w:szCs w:val="21"/>
        </w:rPr>
        <w:t>Allen</w:t>
      </w:r>
      <w:r>
        <w:rPr>
          <w:rFonts w:ascii="Tahoma" w:eastAsia="宋体" w:hAnsi="Tahoma" w:cs="Tahoma"/>
          <w:color w:val="222222"/>
          <w:kern w:val="0"/>
          <w:szCs w:val="21"/>
        </w:rPr>
        <w:t>，并且名字以字母</w:t>
      </w:r>
      <w:r>
        <w:rPr>
          <w:rFonts w:ascii="Tahoma" w:eastAsia="宋体" w:hAnsi="Tahoma" w:cs="Tahoma"/>
          <w:color w:val="222222"/>
          <w:kern w:val="0"/>
          <w:szCs w:val="21"/>
        </w:rPr>
        <w:t>C</w:t>
      </w:r>
      <w:r>
        <w:rPr>
          <w:rFonts w:ascii="Tahoma" w:eastAsia="宋体" w:hAnsi="Tahoma" w:cs="Tahoma"/>
          <w:color w:val="222222"/>
          <w:kern w:val="0"/>
          <w:szCs w:val="21"/>
        </w:rPr>
        <w:t>开头的人。即全匹配复合索引的第一列，范围匹配第二列。</w:t>
      </w:r>
      <w:r>
        <w:rPr>
          <w:rFonts w:ascii="Tahoma" w:eastAsia="宋体" w:hAnsi="Tahoma" w:cs="Tahoma"/>
          <w:color w:val="222222"/>
          <w:kern w:val="0"/>
          <w:szCs w:val="21"/>
        </w:rPr>
        <w:t>SQL</w:t>
      </w:r>
      <w:r>
        <w:rPr>
          <w:rFonts w:ascii="Tahoma" w:eastAsia="宋体" w:hAnsi="Tahoma" w:cs="Tahoma"/>
          <w:color w:val="222222"/>
          <w:kern w:val="0"/>
          <w:szCs w:val="21"/>
        </w:rPr>
        <w:t>语句为：</w:t>
      </w:r>
    </w:p>
    <w:p w:rsidR="001A7847" w:rsidRDefault="007D395D">
      <w:pPr>
        <w:pStyle w:val="aa"/>
        <w:shd w:val="clear" w:color="auto" w:fill="FFFFFF"/>
        <w:spacing w:before="0" w:beforeAutospacing="0" w:after="0" w:afterAutospacing="0" w:line="450" w:lineRule="atLeast"/>
        <w:rPr>
          <w:rStyle w:val="HTML0"/>
          <w:sz w:val="21"/>
          <w:szCs w:val="21"/>
          <w:shd w:val="clear" w:color="auto" w:fill="FFFFFF"/>
        </w:rPr>
      </w:pPr>
      <w:r>
        <w:rPr>
          <w:rStyle w:val="HTML0"/>
          <w:sz w:val="21"/>
          <w:szCs w:val="21"/>
          <w:shd w:val="clear" w:color="auto" w:fill="FFFFFF"/>
        </w:rPr>
        <w:t>select</w:t>
      </w:r>
      <w:r>
        <w:rPr>
          <w:rFonts w:ascii="Consolas" w:hAnsi="Consolas" w:cs="Consolas"/>
          <w:color w:val="222222"/>
          <w:sz w:val="21"/>
          <w:szCs w:val="21"/>
          <w:shd w:val="clear" w:color="auto" w:fill="FFFFFF"/>
        </w:rPr>
        <w:t xml:space="preserve"> </w:t>
      </w:r>
      <w:r>
        <w:rPr>
          <w:rStyle w:val="HTML0"/>
          <w:sz w:val="21"/>
          <w:szCs w:val="21"/>
          <w:shd w:val="clear" w:color="auto" w:fill="FFFFFF"/>
        </w:rPr>
        <w:t>id,last_name,first_name,birthday from</w:t>
      </w:r>
      <w:r>
        <w:rPr>
          <w:rFonts w:ascii="Consolas" w:hAnsi="Consolas" w:cs="Consolas"/>
          <w:color w:val="222222"/>
          <w:sz w:val="21"/>
          <w:szCs w:val="21"/>
          <w:shd w:val="clear" w:color="auto" w:fill="FFFFFF"/>
        </w:rPr>
        <w:t xml:space="preserve"> </w:t>
      </w:r>
      <w:r>
        <w:rPr>
          <w:rStyle w:val="HTML0"/>
          <w:sz w:val="21"/>
          <w:szCs w:val="21"/>
          <w:shd w:val="clear" w:color="auto" w:fill="FFFFFF"/>
        </w:rPr>
        <w:t>people where</w:t>
      </w:r>
      <w:r>
        <w:rPr>
          <w:rFonts w:ascii="Consolas" w:hAnsi="Consolas" w:cs="Consolas"/>
          <w:color w:val="222222"/>
          <w:sz w:val="21"/>
          <w:szCs w:val="21"/>
          <w:shd w:val="clear" w:color="auto" w:fill="FFFFFF"/>
        </w:rPr>
        <w:t xml:space="preserve"> </w:t>
      </w:r>
      <w:r>
        <w:rPr>
          <w:rStyle w:val="HTML0"/>
          <w:sz w:val="21"/>
          <w:szCs w:val="21"/>
          <w:shd w:val="clear" w:color="auto" w:fill="FFFFFF"/>
        </w:rPr>
        <w:t>last_name = ‘Allen' and first_name like'C%';</w:t>
      </w:r>
    </w:p>
    <w:p w:rsidR="001A7847" w:rsidRDefault="001A7847">
      <w:pPr>
        <w:pStyle w:val="aa"/>
        <w:shd w:val="clear" w:color="auto" w:fill="FFFFFF"/>
        <w:spacing w:before="0" w:beforeAutospacing="0" w:after="0" w:afterAutospacing="0" w:line="450" w:lineRule="atLeast"/>
        <w:rPr>
          <w:rStyle w:val="HTML0"/>
          <w:sz w:val="21"/>
          <w:szCs w:val="21"/>
          <w:shd w:val="clear" w:color="auto" w:fill="FFFFFF"/>
        </w:rPr>
      </w:pP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b/>
          <w:bCs/>
          <w:color w:val="222222"/>
          <w:kern w:val="0"/>
          <w:szCs w:val="21"/>
        </w:rPr>
        <w:t>只访问索引的查询</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color w:val="222222"/>
          <w:kern w:val="0"/>
          <w:szCs w:val="21"/>
        </w:rPr>
        <w:t>B</w:t>
      </w:r>
      <w:r>
        <w:rPr>
          <w:rFonts w:ascii="Tahoma" w:eastAsia="宋体" w:hAnsi="Tahoma" w:cs="Tahoma" w:hint="eastAsia"/>
          <w:color w:val="222222"/>
          <w:kern w:val="0"/>
          <w:szCs w:val="21"/>
        </w:rPr>
        <w:t>+</w:t>
      </w:r>
      <w:r>
        <w:rPr>
          <w:rFonts w:ascii="Tahoma" w:eastAsia="宋体" w:hAnsi="Tahoma" w:cs="Tahoma"/>
          <w:color w:val="222222"/>
          <w:kern w:val="0"/>
          <w:szCs w:val="21"/>
        </w:rPr>
        <w:t xml:space="preserve">ree </w:t>
      </w:r>
      <w:r>
        <w:rPr>
          <w:rFonts w:ascii="Tahoma" w:eastAsia="宋体" w:hAnsi="Tahoma" w:cs="Tahoma"/>
          <w:color w:val="222222"/>
          <w:kern w:val="0"/>
          <w:szCs w:val="21"/>
        </w:rPr>
        <w:t>通常可以支持</w:t>
      </w:r>
      <w:r>
        <w:rPr>
          <w:rFonts w:ascii="Tahoma" w:eastAsia="宋体" w:hAnsi="Tahoma" w:cs="Tahoma"/>
          <w:color w:val="222222"/>
          <w:kern w:val="0"/>
          <w:szCs w:val="21"/>
        </w:rPr>
        <w:t>“</w:t>
      </w:r>
      <w:r>
        <w:rPr>
          <w:rFonts w:ascii="Tahoma" w:eastAsia="宋体" w:hAnsi="Tahoma" w:cs="Tahoma"/>
          <w:color w:val="222222"/>
          <w:kern w:val="0"/>
          <w:szCs w:val="21"/>
        </w:rPr>
        <w:t>只访问索引的查询</w:t>
      </w:r>
      <w:r>
        <w:rPr>
          <w:rFonts w:ascii="Tahoma" w:eastAsia="宋体" w:hAnsi="Tahoma" w:cs="Tahoma"/>
          <w:color w:val="222222"/>
          <w:kern w:val="0"/>
          <w:szCs w:val="21"/>
        </w:rPr>
        <w:t>”</w:t>
      </w:r>
      <w:r>
        <w:rPr>
          <w:rFonts w:ascii="Tahoma" w:eastAsia="宋体" w:hAnsi="Tahoma" w:cs="Tahoma"/>
          <w:color w:val="222222"/>
          <w:kern w:val="0"/>
          <w:szCs w:val="21"/>
        </w:rPr>
        <w:t>，即查询只需要访问索引，而无需访问数据行。这和</w:t>
      </w:r>
      <w:r>
        <w:rPr>
          <w:rFonts w:ascii="Tahoma" w:eastAsia="宋体" w:hAnsi="Tahoma" w:cs="Tahoma"/>
          <w:color w:val="222222"/>
          <w:kern w:val="0"/>
          <w:szCs w:val="21"/>
        </w:rPr>
        <w:t>“</w:t>
      </w:r>
      <w:r>
        <w:rPr>
          <w:rFonts w:ascii="Tahoma" w:eastAsia="宋体" w:hAnsi="Tahoma" w:cs="Tahoma"/>
          <w:color w:val="222222"/>
          <w:kern w:val="0"/>
          <w:szCs w:val="21"/>
        </w:rPr>
        <w:t>覆盖索引</w:t>
      </w:r>
      <w:r>
        <w:rPr>
          <w:rFonts w:ascii="Tahoma" w:eastAsia="宋体" w:hAnsi="Tahoma" w:cs="Tahoma"/>
          <w:color w:val="222222"/>
          <w:kern w:val="0"/>
          <w:szCs w:val="21"/>
        </w:rPr>
        <w:t>”</w:t>
      </w:r>
      <w:r>
        <w:rPr>
          <w:rFonts w:ascii="Tahoma" w:eastAsia="宋体" w:hAnsi="Tahoma" w:cs="Tahoma"/>
          <w:color w:val="222222"/>
          <w:kern w:val="0"/>
          <w:szCs w:val="21"/>
        </w:rPr>
        <w:t>的优化相关，后面再讲。</w:t>
      </w:r>
    </w:p>
    <w:p w:rsidR="001A7847" w:rsidRDefault="001A7847">
      <w:pPr>
        <w:widowControl/>
        <w:shd w:val="clear" w:color="auto" w:fill="FFFFFF"/>
        <w:spacing w:line="450" w:lineRule="atLeast"/>
        <w:jc w:val="left"/>
        <w:rPr>
          <w:rFonts w:ascii="Tahoma" w:eastAsia="宋体" w:hAnsi="Tahoma" w:cs="Tahoma"/>
          <w:color w:val="222222"/>
          <w:kern w:val="0"/>
          <w:szCs w:val="21"/>
        </w:rPr>
      </w:pPr>
    </w:p>
    <w:p w:rsidR="001A7847" w:rsidRDefault="001A7847">
      <w:pPr>
        <w:widowControl/>
        <w:shd w:val="clear" w:color="auto" w:fill="FFFFFF"/>
        <w:spacing w:line="450" w:lineRule="atLeast"/>
        <w:jc w:val="left"/>
        <w:rPr>
          <w:rFonts w:ascii="Tahoma" w:eastAsia="宋体" w:hAnsi="Tahoma" w:cs="Tahoma"/>
          <w:color w:val="222222"/>
          <w:kern w:val="0"/>
          <w:szCs w:val="21"/>
        </w:rPr>
      </w:pPr>
    </w:p>
    <w:p w:rsidR="001A7847" w:rsidRDefault="007D395D">
      <w:pPr>
        <w:widowControl/>
        <w:shd w:val="clear" w:color="auto" w:fill="FFFFFF"/>
        <w:spacing w:line="450" w:lineRule="atLeast"/>
        <w:jc w:val="left"/>
        <w:rPr>
          <w:rStyle w:val="ac"/>
          <w:rFonts w:ascii="Tahoma" w:hAnsi="Tahoma" w:cs="Tahoma"/>
          <w:color w:val="222222"/>
          <w:szCs w:val="21"/>
          <w:shd w:val="clear" w:color="auto" w:fill="FFFFFF"/>
        </w:rPr>
      </w:pPr>
      <w:r>
        <w:rPr>
          <w:rStyle w:val="ac"/>
          <w:rFonts w:ascii="Tahoma" w:hAnsi="Tahoma" w:cs="Tahoma"/>
          <w:color w:val="222222"/>
          <w:szCs w:val="21"/>
          <w:shd w:val="clear" w:color="auto" w:fill="FFFFFF"/>
        </w:rPr>
        <w:t>下面介绍一些复合索引会失效的情况：</w:t>
      </w:r>
    </w:p>
    <w:p w:rsidR="001A7847" w:rsidRDefault="007D395D">
      <w:pPr>
        <w:widowControl/>
        <w:shd w:val="clear" w:color="auto" w:fill="FFFFFF"/>
        <w:spacing w:line="450" w:lineRule="atLeast"/>
        <w:jc w:val="left"/>
        <w:rPr>
          <w:rFonts w:ascii="Tahoma" w:hAnsi="Tahoma" w:cs="Tahoma"/>
          <w:color w:val="222222"/>
          <w:szCs w:val="21"/>
          <w:shd w:val="clear" w:color="auto" w:fill="FFFFFF"/>
        </w:rPr>
      </w:pPr>
      <w:r>
        <w:rPr>
          <w:rFonts w:ascii="Tahoma" w:hAnsi="Tahoma" w:cs="Tahoma"/>
          <w:color w:val="222222"/>
          <w:szCs w:val="21"/>
          <w:shd w:val="clear" w:color="auto" w:fill="FFFFFF"/>
        </w:rPr>
        <w:t>（</w:t>
      </w:r>
      <w:r>
        <w:rPr>
          <w:rFonts w:ascii="Tahoma" w:hAnsi="Tahoma" w:cs="Tahoma"/>
          <w:color w:val="222222"/>
          <w:szCs w:val="21"/>
          <w:shd w:val="clear" w:color="auto" w:fill="FFFFFF"/>
        </w:rPr>
        <w:t>1</w:t>
      </w:r>
      <w:r>
        <w:rPr>
          <w:rFonts w:ascii="Tahoma" w:hAnsi="Tahoma" w:cs="Tahoma"/>
          <w:color w:val="222222"/>
          <w:szCs w:val="21"/>
          <w:shd w:val="clear" w:color="auto" w:fill="FFFFFF"/>
        </w:rPr>
        <w:t>）如果不是按照复合索引的最左列开始查找，则无法使用索引。例如：上面的例子中，索引无法用于查找查找名为</w:t>
      </w:r>
      <w:r>
        <w:rPr>
          <w:rFonts w:ascii="Tahoma" w:hAnsi="Tahoma" w:cs="Tahoma"/>
          <w:color w:val="222222"/>
          <w:szCs w:val="21"/>
          <w:shd w:val="clear" w:color="auto" w:fill="FFFFFF"/>
        </w:rPr>
        <w:t>Cuba</w:t>
      </w:r>
      <w:r>
        <w:rPr>
          <w:rFonts w:ascii="Tahoma" w:hAnsi="Tahoma" w:cs="Tahoma"/>
          <w:color w:val="222222"/>
          <w:szCs w:val="21"/>
          <w:shd w:val="clear" w:color="auto" w:fill="FFFFFF"/>
        </w:rPr>
        <w:t>的人，也无法查找某个特定出生日期的人，因为这两列都不是复合索引</w:t>
      </w:r>
      <w:r>
        <w:rPr>
          <w:rFonts w:ascii="Tahoma" w:hAnsi="Tahoma" w:cs="Tahoma"/>
          <w:color w:val="222222"/>
          <w:szCs w:val="21"/>
          <w:shd w:val="clear" w:color="auto" w:fill="FFFFFF"/>
        </w:rPr>
        <w:t xml:space="preserve"> key(last_name, first_name, birthday) </w:t>
      </w:r>
      <w:r>
        <w:rPr>
          <w:rFonts w:ascii="Tahoma" w:hAnsi="Tahoma" w:cs="Tahoma"/>
          <w:color w:val="222222"/>
          <w:szCs w:val="21"/>
          <w:shd w:val="clear" w:color="auto" w:fill="FFFFFF"/>
        </w:rPr>
        <w:t>的最左数据列。类似地，也无法查找姓氏以某个字母结尾的人，即</w:t>
      </w:r>
      <w:r>
        <w:rPr>
          <w:rFonts w:ascii="Tahoma" w:hAnsi="Tahoma" w:cs="Tahoma"/>
          <w:color w:val="222222"/>
          <w:szCs w:val="21"/>
          <w:shd w:val="clear" w:color="auto" w:fill="FFFFFF"/>
        </w:rPr>
        <w:t>like</w:t>
      </w:r>
      <w:r>
        <w:rPr>
          <w:rFonts w:ascii="Tahoma" w:hAnsi="Tahoma" w:cs="Tahoma"/>
          <w:color w:val="222222"/>
          <w:szCs w:val="21"/>
          <w:shd w:val="clear" w:color="auto" w:fill="FFFFFF"/>
        </w:rPr>
        <w:t>范围查询的模糊匹配符</w:t>
      </w:r>
      <w:r>
        <w:rPr>
          <w:rFonts w:ascii="Tahoma" w:hAnsi="Tahoma" w:cs="Tahoma"/>
          <w:color w:val="222222"/>
          <w:szCs w:val="21"/>
          <w:shd w:val="clear" w:color="auto" w:fill="FFFFFF"/>
        </w:rPr>
        <w:t>%</w:t>
      </w:r>
      <w:r>
        <w:rPr>
          <w:rFonts w:ascii="Tahoma" w:hAnsi="Tahoma" w:cs="Tahoma"/>
          <w:color w:val="222222"/>
          <w:szCs w:val="21"/>
          <w:shd w:val="clear" w:color="auto" w:fill="FFFFFF"/>
        </w:rPr>
        <w:t>，如果放在第一位会使索引失效。</w:t>
      </w:r>
    </w:p>
    <w:p w:rsidR="001A7847" w:rsidRDefault="007D395D">
      <w:pPr>
        <w:widowControl/>
        <w:shd w:val="clear" w:color="auto" w:fill="FFFFFF"/>
        <w:spacing w:line="450" w:lineRule="atLeast"/>
        <w:jc w:val="left"/>
        <w:rPr>
          <w:rFonts w:ascii="Tahoma" w:hAnsi="Tahoma" w:cs="Tahoma"/>
          <w:color w:val="222222"/>
          <w:szCs w:val="21"/>
          <w:shd w:val="clear" w:color="auto" w:fill="FFFFFF"/>
        </w:rPr>
      </w:pPr>
      <w:r>
        <w:rPr>
          <w:rFonts w:ascii="Tahoma" w:hAnsi="Tahoma" w:cs="Tahoma"/>
          <w:color w:val="222222"/>
          <w:szCs w:val="21"/>
          <w:shd w:val="clear" w:color="auto" w:fill="FFFFFF"/>
        </w:rPr>
        <w:t>（</w:t>
      </w:r>
      <w:r>
        <w:rPr>
          <w:rFonts w:ascii="Tahoma" w:hAnsi="Tahoma" w:cs="Tahoma"/>
          <w:color w:val="222222"/>
          <w:szCs w:val="21"/>
          <w:shd w:val="clear" w:color="auto" w:fill="FFFFFF"/>
        </w:rPr>
        <w:t>2</w:t>
      </w:r>
      <w:r>
        <w:rPr>
          <w:rFonts w:ascii="Tahoma" w:hAnsi="Tahoma" w:cs="Tahoma"/>
          <w:color w:val="222222"/>
          <w:szCs w:val="21"/>
          <w:shd w:val="clear" w:color="auto" w:fill="FFFFFF"/>
        </w:rPr>
        <w:t>）如果查找时跳过了索引中的列，则只有前面的索引列会用到，后面的索引列会失效。比如查找姓</w:t>
      </w:r>
      <w:r>
        <w:rPr>
          <w:rFonts w:ascii="Tahoma" w:hAnsi="Tahoma" w:cs="Tahoma"/>
          <w:color w:val="222222"/>
          <w:szCs w:val="21"/>
          <w:shd w:val="clear" w:color="auto" w:fill="FFFFFF"/>
        </w:rPr>
        <w:t>Allen</w:t>
      </w:r>
      <w:r>
        <w:rPr>
          <w:rFonts w:ascii="Tahoma" w:hAnsi="Tahoma" w:cs="Tahoma"/>
          <w:color w:val="222222"/>
          <w:szCs w:val="21"/>
          <w:shd w:val="clear" w:color="auto" w:fill="FFFFFF"/>
        </w:rPr>
        <w:t>且出生日期在某个特定日期的人。这里查找时，由于没有指定查找名（</w:t>
      </w:r>
      <w:r>
        <w:rPr>
          <w:rFonts w:ascii="Tahoma" w:hAnsi="Tahoma" w:cs="Tahoma"/>
          <w:color w:val="222222"/>
          <w:szCs w:val="21"/>
          <w:shd w:val="clear" w:color="auto" w:fill="FFFFFF"/>
        </w:rPr>
        <w:t>first_name</w:t>
      </w:r>
      <w:r>
        <w:rPr>
          <w:rFonts w:ascii="Tahoma" w:hAnsi="Tahoma" w:cs="Tahoma"/>
          <w:color w:val="222222"/>
          <w:szCs w:val="21"/>
          <w:shd w:val="clear" w:color="auto" w:fill="FFFFFF"/>
        </w:rPr>
        <w:t>），故</w:t>
      </w:r>
      <w:r>
        <w:rPr>
          <w:rFonts w:ascii="Tahoma" w:hAnsi="Tahoma" w:cs="Tahoma"/>
          <w:color w:val="222222"/>
          <w:szCs w:val="21"/>
          <w:shd w:val="clear" w:color="auto" w:fill="FFFFFF"/>
        </w:rPr>
        <w:t>MySQL</w:t>
      </w:r>
      <w:r>
        <w:rPr>
          <w:rFonts w:ascii="Tahoma" w:hAnsi="Tahoma" w:cs="Tahoma"/>
          <w:color w:val="222222"/>
          <w:szCs w:val="21"/>
          <w:shd w:val="clear" w:color="auto" w:fill="FFFFFF"/>
        </w:rPr>
        <w:t>只能使用该复合索引的第一列（即</w:t>
      </w:r>
      <w:r>
        <w:rPr>
          <w:rFonts w:ascii="Tahoma" w:hAnsi="Tahoma" w:cs="Tahoma"/>
          <w:color w:val="222222"/>
          <w:szCs w:val="21"/>
          <w:shd w:val="clear" w:color="auto" w:fill="FFFFFF"/>
        </w:rPr>
        <w:t>last_name</w:t>
      </w:r>
      <w:r>
        <w:rPr>
          <w:rFonts w:ascii="Tahoma" w:hAnsi="Tahoma" w:cs="Tahoma"/>
          <w:color w:val="222222"/>
          <w:szCs w:val="21"/>
          <w:shd w:val="clear" w:color="auto" w:fill="FFFFFF"/>
        </w:rPr>
        <w:t>）。</w:t>
      </w:r>
    </w:p>
    <w:p w:rsidR="001A7847" w:rsidRDefault="007D395D">
      <w:pPr>
        <w:widowControl/>
        <w:shd w:val="clear" w:color="auto" w:fill="FFFFFF"/>
        <w:spacing w:line="450" w:lineRule="atLeast"/>
        <w:jc w:val="left"/>
        <w:rPr>
          <w:rFonts w:ascii="Tahoma" w:hAnsi="Tahoma" w:cs="Tahoma"/>
          <w:color w:val="222222"/>
          <w:szCs w:val="21"/>
          <w:shd w:val="clear" w:color="auto" w:fill="FFFFFF"/>
        </w:rPr>
      </w:pPr>
      <w:r>
        <w:rPr>
          <w:rFonts w:ascii="Tahoma" w:hAnsi="Tahoma" w:cs="Tahoma"/>
          <w:color w:val="222222"/>
          <w:szCs w:val="21"/>
          <w:shd w:val="clear" w:color="auto" w:fill="FFFFFF"/>
        </w:rPr>
        <w:t>（</w:t>
      </w:r>
      <w:r>
        <w:rPr>
          <w:rFonts w:ascii="Tahoma" w:hAnsi="Tahoma" w:cs="Tahoma"/>
          <w:color w:val="222222"/>
          <w:szCs w:val="21"/>
          <w:shd w:val="clear" w:color="auto" w:fill="FFFFFF"/>
        </w:rPr>
        <w:t>3</w:t>
      </w:r>
      <w:r>
        <w:rPr>
          <w:rFonts w:ascii="Tahoma" w:hAnsi="Tahoma" w:cs="Tahoma"/>
          <w:color w:val="222222"/>
          <w:szCs w:val="21"/>
          <w:shd w:val="clear" w:color="auto" w:fill="FFFFFF"/>
        </w:rPr>
        <w:t>）如果查询中有某个列的范围查询，则该列右边的所有列都无法使用索引优化查找。例如有查询条件为</w:t>
      </w:r>
      <w:r>
        <w:rPr>
          <w:rFonts w:ascii="Tahoma" w:hAnsi="Tahoma" w:cs="Tahoma"/>
          <w:color w:val="222222"/>
          <w:szCs w:val="21"/>
          <w:shd w:val="clear" w:color="auto" w:fill="FFFFFF"/>
        </w:rPr>
        <w:t xml:space="preserve"> where last_name='Allen' and first_name like ‘C%' and birthday='1992-10-25'</w:t>
      </w:r>
      <w:r>
        <w:rPr>
          <w:rFonts w:ascii="Tahoma" w:hAnsi="Tahoma" w:cs="Tahoma"/>
          <w:color w:val="222222"/>
          <w:szCs w:val="21"/>
          <w:shd w:val="clear" w:color="auto" w:fill="FFFFFF"/>
        </w:rPr>
        <w:t>，这个查询只能使用索引的前两列，因为这里的</w:t>
      </w:r>
      <w:r>
        <w:rPr>
          <w:rFonts w:ascii="Tahoma" w:hAnsi="Tahoma" w:cs="Tahoma"/>
          <w:color w:val="222222"/>
          <w:szCs w:val="21"/>
          <w:shd w:val="clear" w:color="auto" w:fill="FFFFFF"/>
        </w:rPr>
        <w:t xml:space="preserve"> like </w:t>
      </w:r>
      <w:r>
        <w:rPr>
          <w:rFonts w:ascii="Tahoma" w:hAnsi="Tahoma" w:cs="Tahoma"/>
          <w:color w:val="222222"/>
          <w:szCs w:val="21"/>
          <w:shd w:val="clear" w:color="auto" w:fill="FFFFFF"/>
        </w:rPr>
        <w:t>是一个范围条件。假如，范围查询的列的值的数量有限，那么可以通过使用多个等于条件代替范围条件进行优化，来使右边的列也可以用到索引。</w:t>
      </w:r>
    </w:p>
    <w:p w:rsidR="001A7847" w:rsidRDefault="001A7847">
      <w:pPr>
        <w:widowControl/>
        <w:shd w:val="clear" w:color="auto" w:fill="FFFFFF"/>
        <w:spacing w:line="450" w:lineRule="atLeast"/>
        <w:jc w:val="left"/>
        <w:rPr>
          <w:rFonts w:ascii="Tahoma" w:hAnsi="Tahoma" w:cs="Tahoma"/>
          <w:color w:val="222222"/>
          <w:szCs w:val="21"/>
          <w:shd w:val="clear" w:color="auto" w:fill="FFFFFF"/>
        </w:rPr>
      </w:pPr>
    </w:p>
    <w:p w:rsidR="001A7847" w:rsidRDefault="007D395D">
      <w:pPr>
        <w:widowControl/>
        <w:shd w:val="clear" w:color="auto" w:fill="FFFFFF"/>
        <w:spacing w:line="450" w:lineRule="atLeast"/>
        <w:jc w:val="left"/>
        <w:rPr>
          <w:rFonts w:ascii="Tahoma" w:hAnsi="Tahoma" w:cs="Tahoma"/>
          <w:color w:val="222222"/>
          <w:szCs w:val="21"/>
          <w:shd w:val="clear" w:color="auto" w:fill="FFFFFF"/>
        </w:rPr>
      </w:pPr>
      <w:r>
        <w:rPr>
          <w:rFonts w:ascii="Tahoma" w:hAnsi="Tahoma" w:cs="Tahoma"/>
          <w:color w:val="222222"/>
          <w:szCs w:val="21"/>
          <w:shd w:val="clear" w:color="auto" w:fill="FFFFFF"/>
        </w:rPr>
        <w:t>现在，我们知道了复合索引中列的顺序是多么的重要，这些限制都和索引列的顺序有关。在优化性能的时候，可能需要使用相同的列但顺序不同的索引来满足不同类型的查询需求，比如在一张表中，可能需要两个复合索引</w:t>
      </w:r>
      <w:r>
        <w:rPr>
          <w:rFonts w:ascii="Tahoma" w:hAnsi="Tahoma" w:cs="Tahoma"/>
          <w:color w:val="222222"/>
          <w:szCs w:val="21"/>
          <w:shd w:val="clear" w:color="auto" w:fill="FFFFFF"/>
        </w:rPr>
        <w:t xml:space="preserve"> key(last_name, first_name, birthday) </w:t>
      </w:r>
      <w:r>
        <w:rPr>
          <w:rFonts w:ascii="Tahoma" w:hAnsi="Tahoma" w:cs="Tahoma"/>
          <w:color w:val="222222"/>
          <w:szCs w:val="21"/>
          <w:shd w:val="clear" w:color="auto" w:fill="FFFFFF"/>
        </w:rPr>
        <w:t>和</w:t>
      </w:r>
      <w:r>
        <w:rPr>
          <w:rFonts w:ascii="Tahoma" w:hAnsi="Tahoma" w:cs="Tahoma"/>
          <w:color w:val="222222"/>
          <w:szCs w:val="21"/>
          <w:shd w:val="clear" w:color="auto" w:fill="FFFFFF"/>
        </w:rPr>
        <w:t xml:space="preserve"> key(first_name, last_name, birthday) </w:t>
      </w:r>
      <w:r>
        <w:rPr>
          <w:rFonts w:ascii="Tahoma" w:hAnsi="Tahoma" w:cs="Tahoma"/>
          <w:color w:val="222222"/>
          <w:szCs w:val="21"/>
          <w:shd w:val="clear" w:color="auto" w:fill="FFFFFF"/>
        </w:rPr>
        <w:t>。</w:t>
      </w:r>
    </w:p>
    <w:p w:rsidR="001A7847" w:rsidRDefault="001A7847">
      <w:pPr>
        <w:widowControl/>
        <w:shd w:val="clear" w:color="auto" w:fill="FFFFFF"/>
        <w:spacing w:line="450" w:lineRule="atLeast"/>
        <w:jc w:val="left"/>
        <w:rPr>
          <w:rFonts w:ascii="Tahoma" w:hAnsi="Tahoma" w:cs="Tahoma"/>
          <w:color w:val="222222"/>
          <w:szCs w:val="21"/>
          <w:shd w:val="clear" w:color="auto" w:fill="FFFFFF"/>
        </w:rPr>
      </w:pPr>
    </w:p>
    <w:p w:rsidR="001A7847" w:rsidRDefault="007D395D">
      <w:pPr>
        <w:pStyle w:val="6"/>
      </w:pPr>
      <w:r>
        <w:t xml:space="preserve">1.5 </w:t>
      </w:r>
      <w:r>
        <w:t>索引的优点</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color w:val="222222"/>
          <w:kern w:val="0"/>
          <w:szCs w:val="21"/>
        </w:rPr>
        <w:t>索引可以让</w:t>
      </w:r>
      <w:r>
        <w:rPr>
          <w:rFonts w:ascii="Tahoma" w:eastAsia="宋体" w:hAnsi="Tahoma" w:cs="Tahoma"/>
          <w:color w:val="222222"/>
          <w:kern w:val="0"/>
          <w:szCs w:val="21"/>
        </w:rPr>
        <w:t>MySQL</w:t>
      </w:r>
      <w:r>
        <w:rPr>
          <w:rFonts w:ascii="Tahoma" w:eastAsia="宋体" w:hAnsi="Tahoma" w:cs="Tahoma"/>
          <w:color w:val="222222"/>
          <w:kern w:val="0"/>
          <w:szCs w:val="21"/>
        </w:rPr>
        <w:t>快速地查找到我们所需要的数据，但这并不是索引的唯一作用。</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color w:val="222222"/>
          <w:kern w:val="0"/>
          <w:szCs w:val="21"/>
        </w:rPr>
        <w:t>最常见的</w:t>
      </w:r>
      <w:r>
        <w:rPr>
          <w:rFonts w:ascii="Tahoma" w:eastAsia="宋体" w:hAnsi="Tahoma" w:cs="Tahoma"/>
          <w:color w:val="222222"/>
          <w:kern w:val="0"/>
          <w:szCs w:val="21"/>
        </w:rPr>
        <w:t>B</w:t>
      </w:r>
      <w:r>
        <w:rPr>
          <w:rFonts w:ascii="Tahoma" w:eastAsia="宋体" w:hAnsi="Tahoma" w:cs="Tahoma" w:hint="eastAsia"/>
          <w:color w:val="222222"/>
          <w:kern w:val="0"/>
          <w:szCs w:val="21"/>
        </w:rPr>
        <w:t>+</w:t>
      </w:r>
      <w:r>
        <w:rPr>
          <w:rFonts w:ascii="Tahoma" w:eastAsia="宋体" w:hAnsi="Tahoma" w:cs="Tahoma"/>
          <w:color w:val="222222"/>
          <w:kern w:val="0"/>
          <w:szCs w:val="21"/>
        </w:rPr>
        <w:t>Tree</w:t>
      </w:r>
      <w:r>
        <w:rPr>
          <w:rFonts w:ascii="Tahoma" w:eastAsia="宋体" w:hAnsi="Tahoma" w:cs="Tahoma"/>
          <w:color w:val="222222"/>
          <w:kern w:val="0"/>
          <w:szCs w:val="21"/>
        </w:rPr>
        <w:t>索引，按照顺序存储数据，所以，</w:t>
      </w:r>
      <w:r>
        <w:rPr>
          <w:rFonts w:ascii="Tahoma" w:eastAsia="宋体" w:hAnsi="Tahoma" w:cs="Tahoma"/>
          <w:color w:val="222222"/>
          <w:kern w:val="0"/>
          <w:szCs w:val="21"/>
        </w:rPr>
        <w:t>MySQL</w:t>
      </w:r>
      <w:r>
        <w:rPr>
          <w:rFonts w:ascii="Tahoma" w:eastAsia="宋体" w:hAnsi="Tahoma" w:cs="Tahoma"/>
          <w:color w:val="222222"/>
          <w:kern w:val="0"/>
          <w:szCs w:val="21"/>
        </w:rPr>
        <w:t>可以用来做</w:t>
      </w:r>
      <w:r>
        <w:rPr>
          <w:rFonts w:ascii="Tahoma" w:eastAsia="宋体" w:hAnsi="Tahoma" w:cs="Tahoma"/>
          <w:color w:val="222222"/>
          <w:kern w:val="0"/>
          <w:szCs w:val="21"/>
        </w:rPr>
        <w:t>Order By</w:t>
      </w:r>
      <w:r>
        <w:rPr>
          <w:rFonts w:ascii="Tahoma" w:eastAsia="宋体" w:hAnsi="Tahoma" w:cs="Tahoma"/>
          <w:color w:val="222222"/>
          <w:kern w:val="0"/>
          <w:szCs w:val="21"/>
        </w:rPr>
        <w:t>和</w:t>
      </w:r>
      <w:r>
        <w:rPr>
          <w:rFonts w:ascii="Tahoma" w:eastAsia="宋体" w:hAnsi="Tahoma" w:cs="Tahoma"/>
          <w:color w:val="222222"/>
          <w:kern w:val="0"/>
          <w:szCs w:val="21"/>
        </w:rPr>
        <w:t>Group By</w:t>
      </w:r>
      <w:r>
        <w:rPr>
          <w:rFonts w:ascii="Tahoma" w:eastAsia="宋体" w:hAnsi="Tahoma" w:cs="Tahoma"/>
          <w:color w:val="222222"/>
          <w:kern w:val="0"/>
          <w:szCs w:val="21"/>
        </w:rPr>
        <w:t>操作。因为数据是有序存储的，</w:t>
      </w:r>
      <w:r>
        <w:rPr>
          <w:rFonts w:ascii="Tahoma" w:eastAsia="宋体" w:hAnsi="Tahoma" w:cs="Tahoma"/>
          <w:color w:val="222222"/>
          <w:kern w:val="0"/>
          <w:szCs w:val="21"/>
        </w:rPr>
        <w:t>B</w:t>
      </w:r>
      <w:r>
        <w:rPr>
          <w:rFonts w:ascii="Tahoma" w:eastAsia="宋体" w:hAnsi="Tahoma" w:cs="Tahoma" w:hint="eastAsia"/>
          <w:color w:val="222222"/>
          <w:kern w:val="0"/>
          <w:szCs w:val="21"/>
        </w:rPr>
        <w:t>+</w:t>
      </w:r>
      <w:r>
        <w:rPr>
          <w:rFonts w:ascii="Tahoma" w:eastAsia="宋体" w:hAnsi="Tahoma" w:cs="Tahoma"/>
          <w:color w:val="222222"/>
          <w:kern w:val="0"/>
          <w:szCs w:val="21"/>
        </w:rPr>
        <w:t>Tree</w:t>
      </w:r>
      <w:r>
        <w:rPr>
          <w:rFonts w:ascii="Tahoma" w:eastAsia="宋体" w:hAnsi="Tahoma" w:cs="Tahoma"/>
          <w:color w:val="222222"/>
          <w:kern w:val="0"/>
          <w:szCs w:val="21"/>
        </w:rPr>
        <w:t>也就会把相关的列值都存储在一起。最后，因为索引中也存储了实际的列值，所以某些查询只使用索引就能够获取到全部的数据，无需再回表查询。据此特性，总结出索引有如下三个优点：</w:t>
      </w:r>
    </w:p>
    <w:p w:rsidR="001A7847" w:rsidRDefault="007D395D">
      <w:pPr>
        <w:widowControl/>
        <w:shd w:val="clear" w:color="auto" w:fill="FFFFFF"/>
        <w:spacing w:line="375" w:lineRule="atLeast"/>
        <w:ind w:firstLine="420"/>
        <w:jc w:val="left"/>
        <w:rPr>
          <w:rFonts w:ascii="Tahoma" w:eastAsia="宋体" w:hAnsi="Tahoma" w:cs="Tahoma"/>
          <w:color w:val="222222"/>
          <w:kern w:val="0"/>
          <w:szCs w:val="21"/>
        </w:rPr>
      </w:pPr>
      <w:r>
        <w:rPr>
          <w:rFonts w:ascii="Tahoma" w:eastAsia="宋体" w:hAnsi="Tahoma" w:cs="Tahoma" w:hint="eastAsia"/>
          <w:color w:val="222222"/>
          <w:kern w:val="0"/>
          <w:szCs w:val="21"/>
        </w:rPr>
        <w:t>1.</w:t>
      </w:r>
      <w:r>
        <w:rPr>
          <w:rFonts w:ascii="Tahoma" w:eastAsia="宋体" w:hAnsi="Tahoma" w:cs="Tahoma"/>
          <w:color w:val="222222"/>
          <w:kern w:val="0"/>
          <w:szCs w:val="21"/>
        </w:rPr>
        <w:t>索引大大减少了</w:t>
      </w:r>
      <w:r>
        <w:rPr>
          <w:rFonts w:ascii="Tahoma" w:eastAsia="宋体" w:hAnsi="Tahoma" w:cs="Tahoma"/>
          <w:color w:val="222222"/>
          <w:kern w:val="0"/>
          <w:szCs w:val="21"/>
        </w:rPr>
        <w:t>MySQL</w:t>
      </w:r>
      <w:r>
        <w:rPr>
          <w:rFonts w:ascii="Tahoma" w:eastAsia="宋体" w:hAnsi="Tahoma" w:cs="Tahoma"/>
          <w:color w:val="222222"/>
          <w:kern w:val="0"/>
          <w:szCs w:val="21"/>
        </w:rPr>
        <w:t>服务器需要扫描的数据量。</w:t>
      </w:r>
    </w:p>
    <w:p w:rsidR="001A7847" w:rsidRDefault="007D395D">
      <w:pPr>
        <w:widowControl/>
        <w:shd w:val="clear" w:color="auto" w:fill="FFFFFF"/>
        <w:spacing w:line="375" w:lineRule="atLeast"/>
        <w:ind w:firstLine="420"/>
        <w:jc w:val="left"/>
        <w:rPr>
          <w:rFonts w:ascii="Tahoma" w:eastAsia="宋体" w:hAnsi="Tahoma" w:cs="Tahoma"/>
          <w:color w:val="222222"/>
          <w:kern w:val="0"/>
          <w:szCs w:val="21"/>
        </w:rPr>
      </w:pPr>
      <w:r>
        <w:rPr>
          <w:rFonts w:ascii="Tahoma" w:eastAsia="宋体" w:hAnsi="Tahoma" w:cs="Tahoma" w:hint="eastAsia"/>
          <w:color w:val="222222"/>
          <w:kern w:val="0"/>
          <w:szCs w:val="21"/>
        </w:rPr>
        <w:t>2.</w:t>
      </w:r>
      <w:r>
        <w:rPr>
          <w:rFonts w:ascii="Tahoma" w:eastAsia="宋体" w:hAnsi="Tahoma" w:cs="Tahoma"/>
          <w:color w:val="222222"/>
          <w:kern w:val="0"/>
          <w:szCs w:val="21"/>
        </w:rPr>
        <w:t>索引可以帮助服务器避免排序和临时表。</w:t>
      </w:r>
    </w:p>
    <w:p w:rsidR="001A7847" w:rsidRDefault="007D395D">
      <w:pPr>
        <w:widowControl/>
        <w:shd w:val="clear" w:color="auto" w:fill="FFFFFF"/>
        <w:spacing w:line="375" w:lineRule="atLeast"/>
        <w:ind w:firstLine="420"/>
        <w:jc w:val="left"/>
        <w:rPr>
          <w:rFonts w:ascii="Tahoma" w:eastAsia="宋体" w:hAnsi="Tahoma" w:cs="Tahoma"/>
          <w:color w:val="222222"/>
          <w:kern w:val="0"/>
          <w:szCs w:val="21"/>
        </w:rPr>
      </w:pPr>
      <w:r>
        <w:rPr>
          <w:rFonts w:ascii="Tahoma" w:eastAsia="宋体" w:hAnsi="Tahoma" w:cs="Tahoma" w:hint="eastAsia"/>
          <w:color w:val="222222"/>
          <w:kern w:val="0"/>
          <w:szCs w:val="21"/>
        </w:rPr>
        <w:t>3.</w:t>
      </w:r>
      <w:r>
        <w:rPr>
          <w:rFonts w:ascii="Tahoma" w:eastAsia="宋体" w:hAnsi="Tahoma" w:cs="Tahoma"/>
          <w:color w:val="222222"/>
          <w:kern w:val="0"/>
          <w:szCs w:val="21"/>
        </w:rPr>
        <w:t>索引可以将随机</w:t>
      </w:r>
      <w:r>
        <w:rPr>
          <w:rFonts w:ascii="Tahoma" w:eastAsia="宋体" w:hAnsi="Tahoma" w:cs="Tahoma"/>
          <w:color w:val="222222"/>
          <w:kern w:val="0"/>
          <w:szCs w:val="21"/>
        </w:rPr>
        <w:t>I/O</w:t>
      </w:r>
      <w:r>
        <w:rPr>
          <w:rFonts w:ascii="Tahoma" w:eastAsia="宋体" w:hAnsi="Tahoma" w:cs="Tahoma"/>
          <w:color w:val="222222"/>
          <w:kern w:val="0"/>
          <w:szCs w:val="21"/>
        </w:rPr>
        <w:t>变为顺序</w:t>
      </w:r>
      <w:r>
        <w:rPr>
          <w:rFonts w:ascii="Tahoma" w:eastAsia="宋体" w:hAnsi="Tahoma" w:cs="Tahoma"/>
          <w:color w:val="222222"/>
          <w:kern w:val="0"/>
          <w:szCs w:val="21"/>
        </w:rPr>
        <w:t>I/O</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color w:val="222222"/>
          <w:kern w:val="0"/>
          <w:szCs w:val="21"/>
        </w:rPr>
        <w:t>此外，有人用</w:t>
      </w:r>
      <w:r>
        <w:rPr>
          <w:rFonts w:ascii="Tahoma" w:eastAsia="宋体" w:hAnsi="Tahoma" w:cs="Tahoma"/>
          <w:color w:val="222222"/>
          <w:kern w:val="0"/>
          <w:szCs w:val="21"/>
        </w:rPr>
        <w:t>“</w:t>
      </w:r>
      <w:r>
        <w:rPr>
          <w:rFonts w:ascii="Tahoma" w:eastAsia="宋体" w:hAnsi="Tahoma" w:cs="Tahoma"/>
          <w:color w:val="222222"/>
          <w:kern w:val="0"/>
          <w:szCs w:val="21"/>
        </w:rPr>
        <w:t>三星系统</w:t>
      </w:r>
      <w:r>
        <w:rPr>
          <w:rFonts w:ascii="Tahoma" w:eastAsia="宋体" w:hAnsi="Tahoma" w:cs="Tahoma"/>
          <w:color w:val="222222"/>
          <w:kern w:val="0"/>
          <w:szCs w:val="21"/>
        </w:rPr>
        <w:t>”</w:t>
      </w:r>
      <w:r>
        <w:rPr>
          <w:rFonts w:ascii="Tahoma" w:eastAsia="宋体" w:hAnsi="Tahoma" w:cs="Tahoma"/>
          <w:color w:val="222222"/>
          <w:kern w:val="0"/>
          <w:szCs w:val="21"/>
        </w:rPr>
        <w:t>（</w:t>
      </w:r>
      <w:r>
        <w:rPr>
          <w:rFonts w:ascii="Tahoma" w:eastAsia="宋体" w:hAnsi="Tahoma" w:cs="Tahoma"/>
          <w:color w:val="222222"/>
          <w:kern w:val="0"/>
          <w:szCs w:val="21"/>
        </w:rPr>
        <w:t>three-star system</w:t>
      </w:r>
      <w:r>
        <w:rPr>
          <w:rFonts w:ascii="Tahoma" w:eastAsia="宋体" w:hAnsi="Tahoma" w:cs="Tahoma"/>
          <w:color w:val="222222"/>
          <w:kern w:val="0"/>
          <w:szCs w:val="21"/>
        </w:rPr>
        <w:t>）来评价一个索引是否适合某个查询语句。三星系统主要是指：如果索引能够将相关的记录放到一起就获得一星；如果索引中的数据顺序和查找中的排列顺序一致就获得二星；如果索引中的列包含了查询需要的全部列就获得三星。</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color w:val="222222"/>
          <w:kern w:val="0"/>
          <w:szCs w:val="21"/>
        </w:rPr>
        <w:t>索引并不总是最好的工具，也不是说索引越多越好。总的来说，只要当索引帮助存储引擎快速找到记录带来的好处大于其带来的额外工作时，索引才是有用的。</w:t>
      </w:r>
    </w:p>
    <w:p w:rsidR="001A7847" w:rsidRDefault="007D395D">
      <w:pPr>
        <w:widowControl/>
        <w:shd w:val="clear" w:color="auto" w:fill="FFFFFF"/>
        <w:spacing w:line="450" w:lineRule="atLeast"/>
        <w:jc w:val="left"/>
        <w:rPr>
          <w:rFonts w:ascii="Tahoma" w:eastAsia="宋体" w:hAnsi="Tahoma" w:cs="Tahoma"/>
          <w:color w:val="222222"/>
          <w:kern w:val="0"/>
          <w:szCs w:val="21"/>
        </w:rPr>
      </w:pPr>
      <w:r>
        <w:rPr>
          <w:rFonts w:ascii="Tahoma" w:eastAsia="宋体" w:hAnsi="Tahoma" w:cs="Tahoma"/>
          <w:color w:val="222222"/>
          <w:kern w:val="0"/>
          <w:szCs w:val="21"/>
        </w:rPr>
        <w:t>对于非常小的表，大部分情况下简单的全表扫描更高效，没有必要再建立索引。对于中到大型的表，索引带来的好处就非常明显了。</w:t>
      </w:r>
    </w:p>
    <w:p w:rsidR="001A7847" w:rsidRDefault="001A7847">
      <w:pPr>
        <w:widowControl/>
        <w:shd w:val="clear" w:color="auto" w:fill="FFFFFF"/>
        <w:spacing w:line="450" w:lineRule="atLeast"/>
        <w:jc w:val="left"/>
        <w:rPr>
          <w:rFonts w:ascii="Tahoma" w:eastAsia="宋体" w:hAnsi="Tahoma" w:cs="Tahoma"/>
          <w:color w:val="222222"/>
          <w:kern w:val="0"/>
          <w:szCs w:val="21"/>
        </w:rPr>
      </w:pPr>
    </w:p>
    <w:p w:rsidR="001A7847" w:rsidRDefault="007D395D">
      <w:pPr>
        <w:pStyle w:val="5"/>
        <w:numPr>
          <w:ilvl w:val="0"/>
          <w:numId w:val="46"/>
        </w:numPr>
      </w:pPr>
      <w:r>
        <w:t>高性能的索引策略</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shd w:val="clear" w:color="auto" w:fill="FFFFFF"/>
        </w:rPr>
      </w:pPr>
      <w:r>
        <w:rPr>
          <w:rFonts w:ascii="Tahoma" w:hAnsi="Tahoma" w:cs="Tahoma"/>
          <w:color w:val="222222"/>
          <w:sz w:val="21"/>
          <w:szCs w:val="21"/>
          <w:shd w:val="clear" w:color="auto" w:fill="FFFFFF"/>
        </w:rPr>
        <w:t>正确地创建和使用索引是实现高性能查询的基础。前面，已经介绍了各种类型的索引及其优缺点，现在来看看如何真正地发挥这些索引的优势。下面的几个小节将帮助大家理解如何高效地使用索引</w:t>
      </w:r>
    </w:p>
    <w:p w:rsidR="001A7847" w:rsidRDefault="007D395D">
      <w:pPr>
        <w:pStyle w:val="6"/>
      </w:pPr>
      <w:r>
        <w:t xml:space="preserve">2.1 </w:t>
      </w:r>
      <w:r>
        <w:t>独立的列</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我们通常会看到一些查询不当地使用索引，或者使得</w:t>
      </w:r>
      <w:r>
        <w:rPr>
          <w:rFonts w:ascii="Tahoma" w:hAnsi="Tahoma" w:cs="Tahoma"/>
          <w:color w:val="222222"/>
          <w:sz w:val="21"/>
          <w:szCs w:val="21"/>
        </w:rPr>
        <w:t>MySQL</w:t>
      </w:r>
      <w:r>
        <w:rPr>
          <w:rFonts w:ascii="Tahoma" w:hAnsi="Tahoma" w:cs="Tahoma"/>
          <w:color w:val="222222"/>
          <w:sz w:val="21"/>
          <w:szCs w:val="21"/>
        </w:rPr>
        <w:t>无法使用已有的索引。如果</w:t>
      </w:r>
      <w:r>
        <w:rPr>
          <w:rFonts w:ascii="Tahoma" w:hAnsi="Tahoma" w:cs="Tahoma"/>
          <w:color w:val="222222"/>
          <w:sz w:val="21"/>
          <w:szCs w:val="21"/>
        </w:rPr>
        <w:t>SQL</w:t>
      </w:r>
      <w:r>
        <w:rPr>
          <w:rFonts w:ascii="Tahoma" w:hAnsi="Tahoma" w:cs="Tahoma"/>
          <w:color w:val="222222"/>
          <w:sz w:val="21"/>
          <w:szCs w:val="21"/>
        </w:rPr>
        <w:t>查询语句中的列不是独立的，则</w:t>
      </w:r>
      <w:r>
        <w:rPr>
          <w:rFonts w:ascii="Tahoma" w:hAnsi="Tahoma" w:cs="Tahoma"/>
          <w:color w:val="222222"/>
          <w:sz w:val="21"/>
          <w:szCs w:val="21"/>
        </w:rPr>
        <w:t>MySQL</w:t>
      </w:r>
      <w:r>
        <w:rPr>
          <w:rFonts w:ascii="Tahoma" w:hAnsi="Tahoma" w:cs="Tahoma"/>
          <w:color w:val="222222"/>
          <w:sz w:val="21"/>
          <w:szCs w:val="21"/>
        </w:rPr>
        <w:t>就不会使用到索引。</w:t>
      </w:r>
      <w:r>
        <w:rPr>
          <w:rFonts w:ascii="Tahoma" w:hAnsi="Tahoma" w:cs="Tahoma"/>
          <w:color w:val="222222"/>
          <w:sz w:val="21"/>
          <w:szCs w:val="21"/>
        </w:rPr>
        <w:t>“</w:t>
      </w:r>
      <w:r>
        <w:rPr>
          <w:rFonts w:ascii="Tahoma" w:hAnsi="Tahoma" w:cs="Tahoma"/>
          <w:color w:val="222222"/>
          <w:sz w:val="21"/>
          <w:szCs w:val="21"/>
        </w:rPr>
        <w:t>独立的列</w:t>
      </w:r>
      <w:r>
        <w:rPr>
          <w:rFonts w:ascii="Tahoma" w:hAnsi="Tahoma" w:cs="Tahoma"/>
          <w:color w:val="222222"/>
          <w:sz w:val="21"/>
          <w:szCs w:val="21"/>
        </w:rPr>
        <w:t>”</w:t>
      </w:r>
      <w:r>
        <w:rPr>
          <w:rFonts w:ascii="Tahoma" w:hAnsi="Tahoma" w:cs="Tahoma"/>
          <w:color w:val="222222"/>
          <w:sz w:val="21"/>
          <w:szCs w:val="21"/>
        </w:rPr>
        <w:t>是指索引列不能是表达式的一部分，也不能是函数的参数。</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例如：下面这条</w:t>
      </w:r>
      <w:r>
        <w:rPr>
          <w:rFonts w:ascii="Tahoma" w:hAnsi="Tahoma" w:cs="Tahoma"/>
          <w:color w:val="222222"/>
          <w:sz w:val="21"/>
          <w:szCs w:val="21"/>
        </w:rPr>
        <w:t>SQL</w:t>
      </w:r>
      <w:r>
        <w:rPr>
          <w:rFonts w:ascii="Tahoma" w:hAnsi="Tahoma" w:cs="Tahoma"/>
          <w:color w:val="222222"/>
          <w:sz w:val="21"/>
          <w:szCs w:val="21"/>
        </w:rPr>
        <w:t>查询语句，就无法使用主键索引</w:t>
      </w:r>
      <w:r>
        <w:rPr>
          <w:rFonts w:ascii="Tahoma" w:hAnsi="Tahoma" w:cs="Tahoma"/>
          <w:color w:val="222222"/>
          <w:sz w:val="21"/>
          <w:szCs w:val="21"/>
        </w:rPr>
        <w:t>id</w:t>
      </w:r>
      <w:r>
        <w:rPr>
          <w:rFonts w:ascii="Tahoma" w:hAnsi="Tahoma" w:cs="Tahoma"/>
          <w:color w:val="222222"/>
          <w:sz w:val="21"/>
          <w:szCs w:val="21"/>
        </w:rPr>
        <w:t>：</w:t>
      </w:r>
    </w:p>
    <w:p w:rsidR="001A7847" w:rsidRDefault="003C5B7A">
      <w:pPr>
        <w:shd w:val="clear" w:color="auto" w:fill="FFFFFF"/>
        <w:spacing w:line="198" w:lineRule="atLeast"/>
        <w:rPr>
          <w:rFonts w:ascii="Tahoma" w:hAnsi="Tahoma" w:cs="Tahoma"/>
          <w:color w:val="222222"/>
          <w:szCs w:val="21"/>
        </w:rPr>
      </w:pPr>
      <w:hyperlink r:id="rId407" w:history="1">
        <w:r w:rsidR="007D395D">
          <w:rPr>
            <w:rStyle w:val="af"/>
            <w:rFonts w:ascii="Tahoma" w:hAnsi="Tahoma" w:cs="Tahoma"/>
            <w:color w:val="428BCA"/>
            <w:szCs w:val="21"/>
          </w:rPr>
          <w:t>?</w:t>
        </w:r>
      </w:hyperlink>
    </w:p>
    <w:tbl>
      <w:tblPr>
        <w:tblW w:w="964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16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lastRenderedPageBreak/>
              <w:t>1</w:t>
            </w:r>
          </w:p>
        </w:tc>
        <w:tc>
          <w:tcPr>
            <w:tcW w:w="916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 w:val="21"/>
                <w:szCs w:val="21"/>
                <w:shd w:val="clear" w:color="auto" w:fill="FFFFFF"/>
              </w:rPr>
              <w:t>select</w:t>
            </w:r>
            <w:r>
              <w:rPr>
                <w:szCs w:val="21"/>
              </w:rPr>
              <w:t xml:space="preserve"> </w:t>
            </w:r>
            <w:r>
              <w:rPr>
                <w:rStyle w:val="HTML0"/>
                <w:sz w:val="21"/>
                <w:szCs w:val="21"/>
                <w:shd w:val="clear" w:color="auto" w:fill="FFFFFF"/>
              </w:rPr>
              <w:t>id,last_name,first_name,birthday from</w:t>
            </w:r>
            <w:r>
              <w:rPr>
                <w:szCs w:val="21"/>
              </w:rPr>
              <w:t xml:space="preserve"> </w:t>
            </w:r>
            <w:r>
              <w:rPr>
                <w:rStyle w:val="HTML0"/>
                <w:sz w:val="21"/>
                <w:szCs w:val="21"/>
                <w:shd w:val="clear" w:color="auto" w:fill="FFFFFF"/>
              </w:rPr>
              <w:t>people where</w:t>
            </w:r>
            <w:r>
              <w:rPr>
                <w:szCs w:val="21"/>
              </w:rPr>
              <w:t xml:space="preserve"> </w:t>
            </w:r>
            <w:r>
              <w:rPr>
                <w:rStyle w:val="HTML0"/>
                <w:sz w:val="21"/>
                <w:szCs w:val="21"/>
                <w:shd w:val="clear" w:color="auto" w:fill="FFFFFF"/>
              </w:rPr>
              <w:t>id+1=3;</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很容易看出，上面的</w:t>
      </w:r>
      <w:r>
        <w:rPr>
          <w:rFonts w:ascii="Tahoma" w:hAnsi="Tahoma" w:cs="Tahoma"/>
          <w:color w:val="222222"/>
          <w:sz w:val="21"/>
          <w:szCs w:val="21"/>
        </w:rPr>
        <w:t>where</w:t>
      </w:r>
      <w:r>
        <w:rPr>
          <w:rFonts w:ascii="Tahoma" w:hAnsi="Tahoma" w:cs="Tahoma"/>
          <w:color w:val="222222"/>
          <w:sz w:val="21"/>
          <w:szCs w:val="21"/>
        </w:rPr>
        <w:t>表达式其实可以简写为</w:t>
      </w:r>
      <w:r>
        <w:rPr>
          <w:rFonts w:ascii="Tahoma" w:hAnsi="Tahoma" w:cs="Tahoma"/>
          <w:color w:val="222222"/>
          <w:sz w:val="21"/>
          <w:szCs w:val="21"/>
        </w:rPr>
        <w:t xml:space="preserve"> where id=2</w:t>
      </w:r>
      <w:r>
        <w:rPr>
          <w:rFonts w:ascii="Tahoma" w:hAnsi="Tahoma" w:cs="Tahoma"/>
          <w:color w:val="222222"/>
          <w:sz w:val="21"/>
          <w:szCs w:val="21"/>
        </w:rPr>
        <w:t>，但是</w:t>
      </w:r>
      <w:r>
        <w:rPr>
          <w:rFonts w:ascii="Tahoma" w:hAnsi="Tahoma" w:cs="Tahoma"/>
          <w:color w:val="222222"/>
          <w:sz w:val="21"/>
          <w:szCs w:val="21"/>
        </w:rPr>
        <w:t>MySQL</w:t>
      </w:r>
      <w:r>
        <w:rPr>
          <w:rFonts w:ascii="Tahoma" w:hAnsi="Tahoma" w:cs="Tahoma"/>
          <w:color w:val="222222"/>
          <w:sz w:val="21"/>
          <w:szCs w:val="21"/>
        </w:rPr>
        <w:t>无法自动解析这个表达式。我们应该养成简化</w:t>
      </w:r>
      <w:r>
        <w:rPr>
          <w:rFonts w:ascii="Tahoma" w:hAnsi="Tahoma" w:cs="Tahoma"/>
          <w:color w:val="222222"/>
          <w:sz w:val="21"/>
          <w:szCs w:val="21"/>
        </w:rPr>
        <w:t>where</w:t>
      </w:r>
      <w:r>
        <w:rPr>
          <w:rFonts w:ascii="Tahoma" w:hAnsi="Tahoma" w:cs="Tahoma"/>
          <w:color w:val="222222"/>
          <w:sz w:val="21"/>
          <w:szCs w:val="21"/>
        </w:rPr>
        <w:t>条件的习惯，始终将索引列单独放在比较运算符的一侧。故要想使用到主键索引，正确地写法为：</w:t>
      </w:r>
    </w:p>
    <w:p w:rsidR="001A7847" w:rsidRDefault="003C5B7A">
      <w:pPr>
        <w:shd w:val="clear" w:color="auto" w:fill="FFFFFF"/>
        <w:spacing w:line="198" w:lineRule="atLeast"/>
        <w:rPr>
          <w:rFonts w:ascii="Tahoma" w:hAnsi="Tahoma" w:cs="Tahoma"/>
          <w:color w:val="222222"/>
          <w:szCs w:val="21"/>
        </w:rPr>
      </w:pPr>
      <w:hyperlink r:id="rId408" w:history="1">
        <w:r w:rsidR="007D395D">
          <w:rPr>
            <w:rStyle w:val="af"/>
            <w:rFonts w:ascii="Tahoma" w:hAnsi="Tahoma" w:cs="Tahoma"/>
            <w:color w:val="428BCA"/>
            <w:szCs w:val="21"/>
          </w:rPr>
          <w:t>?</w:t>
        </w:r>
      </w:hyperlink>
    </w:p>
    <w:tbl>
      <w:tblPr>
        <w:tblW w:w="964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16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916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 w:val="21"/>
                <w:szCs w:val="21"/>
                <w:shd w:val="clear" w:color="auto" w:fill="FFFFFF"/>
              </w:rPr>
              <w:t>select</w:t>
            </w:r>
            <w:r>
              <w:rPr>
                <w:szCs w:val="21"/>
              </w:rPr>
              <w:t xml:space="preserve"> </w:t>
            </w:r>
            <w:r>
              <w:rPr>
                <w:rStyle w:val="HTML0"/>
                <w:sz w:val="21"/>
                <w:szCs w:val="21"/>
                <w:shd w:val="clear" w:color="auto" w:fill="FFFFFF"/>
              </w:rPr>
              <w:t>id,last_name,first_name,birthday from</w:t>
            </w:r>
            <w:r>
              <w:rPr>
                <w:szCs w:val="21"/>
              </w:rPr>
              <w:t xml:space="preserve"> </w:t>
            </w:r>
            <w:r>
              <w:rPr>
                <w:rStyle w:val="HTML0"/>
                <w:sz w:val="21"/>
                <w:szCs w:val="21"/>
                <w:shd w:val="clear" w:color="auto" w:fill="FFFFFF"/>
              </w:rPr>
              <w:t>people where</w:t>
            </w:r>
            <w:r>
              <w:rPr>
                <w:szCs w:val="21"/>
              </w:rPr>
              <w:t xml:space="preserve"> </w:t>
            </w:r>
            <w:r>
              <w:rPr>
                <w:rStyle w:val="HTML0"/>
                <w:sz w:val="21"/>
                <w:szCs w:val="21"/>
                <w:shd w:val="clear" w:color="auto" w:fill="FFFFFF"/>
              </w:rPr>
              <w:t>id=2;</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下面是另一个常见的错误写法：</w:t>
      </w:r>
    </w:p>
    <w:p w:rsidR="001A7847" w:rsidRDefault="003C5B7A">
      <w:pPr>
        <w:shd w:val="clear" w:color="auto" w:fill="FFFFFF"/>
        <w:spacing w:line="198" w:lineRule="atLeast"/>
        <w:rPr>
          <w:rFonts w:ascii="Tahoma" w:hAnsi="Tahoma" w:cs="Tahoma"/>
          <w:color w:val="222222"/>
          <w:szCs w:val="21"/>
        </w:rPr>
      </w:pPr>
      <w:hyperlink r:id="rId409" w:history="1">
        <w:r w:rsidR="007D395D">
          <w:rPr>
            <w:rStyle w:val="af"/>
            <w:rFonts w:ascii="Tahoma" w:hAnsi="Tahoma" w:cs="Tahoma"/>
            <w:color w:val="428BCA"/>
            <w:szCs w:val="21"/>
          </w:rPr>
          <w:t>?</w:t>
        </w:r>
      </w:hyperlink>
    </w:p>
    <w:tbl>
      <w:tblPr>
        <w:tblW w:w="9690"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210"/>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921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 w:val="21"/>
                <w:szCs w:val="21"/>
                <w:shd w:val="clear" w:color="auto" w:fill="FFFFFF"/>
              </w:rPr>
              <w:t>select</w:t>
            </w:r>
            <w:r>
              <w:rPr>
                <w:szCs w:val="21"/>
              </w:rPr>
              <w:t xml:space="preserve"> </w:t>
            </w:r>
            <w:r>
              <w:rPr>
                <w:rStyle w:val="HTML0"/>
                <w:sz w:val="21"/>
                <w:szCs w:val="21"/>
                <w:shd w:val="clear" w:color="auto" w:fill="FFFFFF"/>
              </w:rPr>
              <w:t>... from</w:t>
            </w:r>
            <w:r>
              <w:rPr>
                <w:szCs w:val="21"/>
              </w:rPr>
              <w:t xml:space="preserve"> </w:t>
            </w:r>
            <w:r>
              <w:rPr>
                <w:rStyle w:val="HTML0"/>
                <w:sz w:val="21"/>
                <w:szCs w:val="21"/>
                <w:shd w:val="clear" w:color="auto" w:fill="FFFFFF"/>
              </w:rPr>
              <w:t>... where</w:t>
            </w:r>
            <w:r>
              <w:rPr>
                <w:szCs w:val="21"/>
              </w:rPr>
              <w:t xml:space="preserve"> </w:t>
            </w:r>
            <w:r>
              <w:rPr>
                <w:rStyle w:val="HTML0"/>
                <w:sz w:val="21"/>
                <w:szCs w:val="21"/>
                <w:shd w:val="clear" w:color="auto" w:fill="FFFFFF"/>
              </w:rPr>
              <w:t>to_days(current_date()) - to_days(date_col) &lt;= 10;</w:t>
            </w:r>
          </w:p>
        </w:tc>
      </w:tr>
    </w:tbl>
    <w:p w:rsidR="001A7847" w:rsidRDefault="007D395D">
      <w:pPr>
        <w:pStyle w:val="6"/>
      </w:pPr>
      <w:r>
        <w:t xml:space="preserve">2.2 </w:t>
      </w:r>
      <w:r>
        <w:t>前缀索引和索引的选择性</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有时候，我们需要索引很长的字符列，这会让索引变得大且慢。通常的解决方法是，只索引列的前面几个字符，这样可以大大节约索引空间，从而提高索引的效率。但是，也会降低索引的选择性。索引的选择性是指，不重复的索引值的数目（也称为基数）与数据表中的记录总数的比值，取值范围是</w:t>
      </w:r>
      <w:r>
        <w:rPr>
          <w:rFonts w:ascii="Tahoma" w:hAnsi="Tahoma" w:cs="Tahoma"/>
          <w:color w:val="222222"/>
          <w:sz w:val="21"/>
          <w:szCs w:val="21"/>
        </w:rPr>
        <w:t>0</w:t>
      </w:r>
      <w:r>
        <w:rPr>
          <w:rFonts w:ascii="Tahoma" w:hAnsi="Tahoma" w:cs="Tahoma"/>
          <w:color w:val="222222"/>
          <w:sz w:val="21"/>
          <w:szCs w:val="21"/>
        </w:rPr>
        <w:t>到</w:t>
      </w:r>
      <w:r>
        <w:rPr>
          <w:rFonts w:ascii="Tahoma" w:hAnsi="Tahoma" w:cs="Tahoma"/>
          <w:color w:val="222222"/>
          <w:sz w:val="21"/>
          <w:szCs w:val="21"/>
        </w:rPr>
        <w:t>1</w:t>
      </w:r>
      <w:r>
        <w:rPr>
          <w:rFonts w:ascii="Tahoma" w:hAnsi="Tahoma" w:cs="Tahoma"/>
          <w:color w:val="222222"/>
          <w:sz w:val="21"/>
          <w:szCs w:val="21"/>
        </w:rPr>
        <w:t>。</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唯一索引的选择性是</w:t>
      </w:r>
      <w:r>
        <w:rPr>
          <w:rFonts w:ascii="Tahoma" w:hAnsi="Tahoma" w:cs="Tahoma"/>
          <w:color w:val="222222"/>
          <w:sz w:val="21"/>
          <w:szCs w:val="21"/>
        </w:rPr>
        <w:t>1</w:t>
      </w:r>
      <w:r>
        <w:rPr>
          <w:rFonts w:ascii="Tahoma" w:hAnsi="Tahoma" w:cs="Tahoma"/>
          <w:color w:val="222222"/>
          <w:sz w:val="21"/>
          <w:szCs w:val="21"/>
        </w:rPr>
        <w:t>，这是最好的索引选择性，性能也是最好的。</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一般情况下，某个列前缀的选择性也是足够高的，足以满足查询性能。对于</w:t>
      </w:r>
      <w:r>
        <w:rPr>
          <w:rFonts w:ascii="Tahoma" w:hAnsi="Tahoma" w:cs="Tahoma"/>
          <w:color w:val="222222"/>
          <w:sz w:val="21"/>
          <w:szCs w:val="21"/>
        </w:rPr>
        <w:t>Blob</w:t>
      </w:r>
      <w:r>
        <w:rPr>
          <w:rFonts w:ascii="Tahoma" w:hAnsi="Tahoma" w:cs="Tahoma"/>
          <w:color w:val="222222"/>
          <w:sz w:val="21"/>
          <w:szCs w:val="21"/>
        </w:rPr>
        <w:t>、</w:t>
      </w:r>
      <w:r>
        <w:rPr>
          <w:rFonts w:ascii="Tahoma" w:hAnsi="Tahoma" w:cs="Tahoma"/>
          <w:color w:val="222222"/>
          <w:sz w:val="21"/>
          <w:szCs w:val="21"/>
        </w:rPr>
        <w:t>Text</w:t>
      </w:r>
      <w:r>
        <w:rPr>
          <w:rFonts w:ascii="Tahoma" w:hAnsi="Tahoma" w:cs="Tahoma"/>
          <w:color w:val="222222"/>
          <w:sz w:val="21"/>
          <w:szCs w:val="21"/>
        </w:rPr>
        <w:t>或很长的</w:t>
      </w:r>
      <w:r>
        <w:rPr>
          <w:rFonts w:ascii="Tahoma" w:hAnsi="Tahoma" w:cs="Tahoma"/>
          <w:color w:val="222222"/>
          <w:sz w:val="21"/>
          <w:szCs w:val="21"/>
        </w:rPr>
        <w:t>Varchar</w:t>
      </w:r>
      <w:r>
        <w:rPr>
          <w:rFonts w:ascii="Tahoma" w:hAnsi="Tahoma" w:cs="Tahoma"/>
          <w:color w:val="222222"/>
          <w:sz w:val="21"/>
          <w:szCs w:val="21"/>
        </w:rPr>
        <w:t>类型的列，必须使用前缀索引，即只对列的前面几个字符进行索引，因为</w:t>
      </w:r>
      <w:r>
        <w:rPr>
          <w:rFonts w:ascii="Tahoma" w:hAnsi="Tahoma" w:cs="Tahoma"/>
          <w:color w:val="222222"/>
          <w:sz w:val="21"/>
          <w:szCs w:val="21"/>
        </w:rPr>
        <w:t>MySQL</w:t>
      </w:r>
      <w:r>
        <w:rPr>
          <w:rFonts w:ascii="Tahoma" w:hAnsi="Tahoma" w:cs="Tahoma"/>
          <w:color w:val="222222"/>
          <w:sz w:val="21"/>
          <w:szCs w:val="21"/>
        </w:rPr>
        <w:t>不允许索引这些列的完整长度。</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添加前缀索引的方法如下：</w:t>
      </w:r>
    </w:p>
    <w:p w:rsidR="001A7847" w:rsidRDefault="003C5B7A">
      <w:pPr>
        <w:shd w:val="clear" w:color="auto" w:fill="FFFFFF"/>
        <w:spacing w:line="198" w:lineRule="atLeast"/>
        <w:rPr>
          <w:rFonts w:ascii="Tahoma" w:hAnsi="Tahoma" w:cs="Tahoma"/>
          <w:color w:val="222222"/>
          <w:szCs w:val="21"/>
        </w:rPr>
      </w:pPr>
      <w:hyperlink r:id="rId410" w:history="1">
        <w:r w:rsidR="007D395D">
          <w:rPr>
            <w:rStyle w:val="af"/>
            <w:rFonts w:ascii="Tahoma" w:hAnsi="Tahoma" w:cs="Tahoma"/>
            <w:color w:val="428BCA"/>
            <w:szCs w:val="21"/>
          </w:rPr>
          <w:t>?</w:t>
        </w:r>
      </w:hyperlink>
    </w:p>
    <w:tbl>
      <w:tblPr>
        <w:tblW w:w="964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16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916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Cs w:val="21"/>
                <w:shd w:val="clear" w:color="auto" w:fill="FFFFFF"/>
              </w:rPr>
              <w:t>alter</w:t>
            </w:r>
            <w:r>
              <w:rPr>
                <w:szCs w:val="21"/>
              </w:rPr>
              <w:t xml:space="preserve"> </w:t>
            </w:r>
            <w:r>
              <w:rPr>
                <w:rStyle w:val="HTML0"/>
                <w:szCs w:val="21"/>
                <w:shd w:val="clear" w:color="auto" w:fill="FFFFFF"/>
              </w:rPr>
              <w:t>table</w:t>
            </w:r>
            <w:r>
              <w:rPr>
                <w:szCs w:val="21"/>
              </w:rPr>
              <w:t xml:space="preserve"> </w:t>
            </w:r>
            <w:r>
              <w:rPr>
                <w:rStyle w:val="HTML0"/>
                <w:szCs w:val="21"/>
                <w:shd w:val="clear" w:color="auto" w:fill="FFFFFF"/>
              </w:rPr>
              <w:t>user</w:t>
            </w:r>
            <w:r>
              <w:rPr>
                <w:szCs w:val="21"/>
              </w:rPr>
              <w:t xml:space="preserve"> </w:t>
            </w:r>
            <w:r>
              <w:rPr>
                <w:rStyle w:val="HTML0"/>
                <w:szCs w:val="21"/>
                <w:shd w:val="clear" w:color="auto" w:fill="FFFFFF"/>
              </w:rPr>
              <w:t>add</w:t>
            </w:r>
            <w:r>
              <w:rPr>
                <w:szCs w:val="21"/>
              </w:rPr>
              <w:t xml:space="preserve"> </w:t>
            </w:r>
            <w:r>
              <w:rPr>
                <w:rStyle w:val="HTML0"/>
                <w:szCs w:val="21"/>
                <w:shd w:val="clear" w:color="auto" w:fill="FFFFFF"/>
              </w:rPr>
              <w:t>key(address(8)); // 只索引address字段的前8个字符</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前缀索引是一种能使索引更小、更快的有效办法，但缺点是：</w:t>
      </w:r>
      <w:r>
        <w:rPr>
          <w:rFonts w:ascii="Tahoma" w:hAnsi="Tahoma" w:cs="Tahoma"/>
          <w:color w:val="222222"/>
          <w:sz w:val="21"/>
          <w:szCs w:val="21"/>
        </w:rPr>
        <w:t>MySQL</w:t>
      </w:r>
      <w:r>
        <w:rPr>
          <w:rFonts w:ascii="Tahoma" w:hAnsi="Tahoma" w:cs="Tahoma"/>
          <w:color w:val="222222"/>
          <w:sz w:val="21"/>
          <w:szCs w:val="21"/>
        </w:rPr>
        <w:t>无法使用前缀索引做</w:t>
      </w:r>
      <w:r>
        <w:rPr>
          <w:rFonts w:ascii="Tahoma" w:hAnsi="Tahoma" w:cs="Tahoma"/>
          <w:color w:val="222222"/>
          <w:sz w:val="21"/>
          <w:szCs w:val="21"/>
        </w:rPr>
        <w:t xml:space="preserve"> Order By </w:t>
      </w:r>
      <w:r>
        <w:rPr>
          <w:rFonts w:ascii="Tahoma" w:hAnsi="Tahoma" w:cs="Tahoma"/>
          <w:color w:val="222222"/>
          <w:sz w:val="21"/>
          <w:szCs w:val="21"/>
        </w:rPr>
        <w:t>和</w:t>
      </w:r>
      <w:r>
        <w:rPr>
          <w:rFonts w:ascii="Tahoma" w:hAnsi="Tahoma" w:cs="Tahoma"/>
          <w:color w:val="222222"/>
          <w:sz w:val="21"/>
          <w:szCs w:val="21"/>
        </w:rPr>
        <w:t xml:space="preserve"> Group By </w:t>
      </w:r>
      <w:r>
        <w:rPr>
          <w:rFonts w:ascii="Tahoma" w:hAnsi="Tahoma" w:cs="Tahoma"/>
          <w:color w:val="222222"/>
          <w:sz w:val="21"/>
          <w:szCs w:val="21"/>
        </w:rPr>
        <w:t>操作，也无法使用前缀索引做覆盖扫描。</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有时，后缀索引（</w:t>
      </w:r>
      <w:r>
        <w:rPr>
          <w:rFonts w:ascii="Tahoma" w:hAnsi="Tahoma" w:cs="Tahoma"/>
          <w:color w:val="222222"/>
          <w:sz w:val="21"/>
          <w:szCs w:val="21"/>
        </w:rPr>
        <w:t>suffix index</w:t>
      </w:r>
      <w:r>
        <w:rPr>
          <w:rFonts w:ascii="Tahoma" w:hAnsi="Tahoma" w:cs="Tahoma"/>
          <w:color w:val="222222"/>
          <w:sz w:val="21"/>
          <w:szCs w:val="21"/>
        </w:rPr>
        <w:t>）也有用途，例如查找某个域名的所有电子邮件地址。但</w:t>
      </w:r>
      <w:r>
        <w:rPr>
          <w:rFonts w:ascii="Tahoma" w:hAnsi="Tahoma" w:cs="Tahoma"/>
          <w:color w:val="222222"/>
          <w:sz w:val="21"/>
          <w:szCs w:val="21"/>
        </w:rPr>
        <w:t>MySQL</w:t>
      </w:r>
      <w:r>
        <w:rPr>
          <w:rFonts w:ascii="Tahoma" w:hAnsi="Tahoma" w:cs="Tahoma"/>
          <w:color w:val="222222"/>
          <w:sz w:val="21"/>
          <w:szCs w:val="21"/>
        </w:rPr>
        <w:t>原生并不支持后缀索引，我们可以把字符串反转后存储，并基于此建立前缀索引，然后通过触发器来维护这种索引。</w:t>
      </w:r>
    </w:p>
    <w:p w:rsidR="001A7847" w:rsidRDefault="007D395D">
      <w:pPr>
        <w:pStyle w:val="6"/>
      </w:pPr>
      <w:r>
        <w:t xml:space="preserve">2.3 </w:t>
      </w:r>
      <w:r>
        <w:t>多列索引</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多列索引是指一个索引中包含多个列，必须要注意多个列的顺序。多列索引也叫复合索引，如前面的</w:t>
      </w:r>
      <w:r>
        <w:rPr>
          <w:rFonts w:ascii="Tahoma" w:hAnsi="Tahoma" w:cs="Tahoma"/>
          <w:color w:val="222222"/>
          <w:sz w:val="21"/>
          <w:szCs w:val="21"/>
        </w:rPr>
        <w:t xml:space="preserve"> key(last_name, first_name, birthday) </w:t>
      </w:r>
      <w:r>
        <w:rPr>
          <w:rFonts w:ascii="Tahoma" w:hAnsi="Tahoma" w:cs="Tahoma"/>
          <w:color w:val="222222"/>
          <w:sz w:val="21"/>
          <w:szCs w:val="21"/>
        </w:rPr>
        <w:t>就是一个复合索引。</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lastRenderedPageBreak/>
        <w:t>一个常见的错误就是，为每个列创建单独的索引，或者，按照错误的顺序创建了多列索引。</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先来看第一个问题，为每个列创建独立的索引，从</w:t>
      </w:r>
      <w:r>
        <w:rPr>
          <w:rFonts w:ascii="Tahoma" w:hAnsi="Tahoma" w:cs="Tahoma"/>
          <w:color w:val="222222"/>
          <w:sz w:val="21"/>
          <w:szCs w:val="21"/>
        </w:rPr>
        <w:t xml:space="preserve"> show create table </w:t>
      </w:r>
      <w:r>
        <w:rPr>
          <w:rFonts w:ascii="Tahoma" w:hAnsi="Tahoma" w:cs="Tahoma"/>
          <w:color w:val="222222"/>
          <w:sz w:val="21"/>
          <w:szCs w:val="21"/>
        </w:rPr>
        <w:t>中，很容易看到这种情况：</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create</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table</w:t>
      </w:r>
      <w:r>
        <w:rPr>
          <w:rFonts w:ascii="Consolas" w:eastAsia="宋体" w:hAnsi="Consolas" w:cs="Consolas"/>
          <w:color w:val="222222"/>
          <w:kern w:val="0"/>
          <w:szCs w:val="21"/>
        </w:rPr>
        <w:t xml:space="preserve"> </w:t>
      </w:r>
      <w:r>
        <w:rPr>
          <w:rFonts w:ascii="宋体" w:eastAsia="宋体" w:hAnsi="宋体" w:cs="宋体"/>
          <w:color w:val="222222"/>
          <w:kern w:val="0"/>
          <w:szCs w:val="21"/>
          <w:shd w:val="clear" w:color="auto" w:fill="FFFFFF"/>
        </w:rPr>
        <w:t>t (</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c1 int,</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c2 int,</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c3 int,</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key(c1),</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key(c2),</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 key(c3)</w:t>
      </w:r>
    </w:p>
    <w:p w:rsidR="001A7847" w:rsidRDefault="007D395D">
      <w:pPr>
        <w:widowControl/>
        <w:spacing w:line="231" w:lineRule="atLeast"/>
        <w:jc w:val="left"/>
        <w:rPr>
          <w:rFonts w:ascii="Consolas" w:eastAsia="宋体" w:hAnsi="Consolas" w:cs="Consolas"/>
          <w:color w:val="222222"/>
          <w:kern w:val="0"/>
          <w:szCs w:val="21"/>
        </w:rPr>
      </w:pPr>
      <w:r>
        <w:rPr>
          <w:rFonts w:ascii="宋体" w:eastAsia="宋体" w:hAnsi="宋体" w:cs="宋体"/>
          <w:color w:val="222222"/>
          <w:kern w:val="0"/>
          <w:szCs w:val="21"/>
          <w:shd w:val="clear" w:color="auto" w:fill="FFFFFF"/>
        </w:rPr>
        <w:t>);</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这种错误的索引策略，一般是由于人们听到一些专家诸如</w:t>
      </w:r>
      <w:r>
        <w:rPr>
          <w:rFonts w:ascii="Tahoma" w:hAnsi="Tahoma" w:cs="Tahoma"/>
          <w:color w:val="222222"/>
          <w:sz w:val="21"/>
          <w:szCs w:val="21"/>
        </w:rPr>
        <w:t>“</w:t>
      </w:r>
      <w:r>
        <w:rPr>
          <w:rFonts w:ascii="Tahoma" w:hAnsi="Tahoma" w:cs="Tahoma"/>
          <w:color w:val="222222"/>
          <w:sz w:val="21"/>
          <w:szCs w:val="21"/>
        </w:rPr>
        <w:t>把</w:t>
      </w:r>
      <w:r>
        <w:rPr>
          <w:rFonts w:ascii="Tahoma" w:hAnsi="Tahoma" w:cs="Tahoma"/>
          <w:color w:val="222222"/>
          <w:sz w:val="21"/>
          <w:szCs w:val="21"/>
        </w:rPr>
        <w:t>where</w:t>
      </w:r>
      <w:r>
        <w:rPr>
          <w:rFonts w:ascii="Tahoma" w:hAnsi="Tahoma" w:cs="Tahoma"/>
          <w:color w:val="222222"/>
          <w:sz w:val="21"/>
          <w:szCs w:val="21"/>
        </w:rPr>
        <w:t>条件里面的列都加上索引</w:t>
      </w:r>
      <w:r>
        <w:rPr>
          <w:rFonts w:ascii="Tahoma" w:hAnsi="Tahoma" w:cs="Tahoma"/>
          <w:color w:val="222222"/>
          <w:sz w:val="21"/>
          <w:szCs w:val="21"/>
        </w:rPr>
        <w:t>”</w:t>
      </w:r>
      <w:r>
        <w:rPr>
          <w:rFonts w:ascii="Tahoma" w:hAnsi="Tahoma" w:cs="Tahoma"/>
          <w:color w:val="222222"/>
          <w:sz w:val="21"/>
          <w:szCs w:val="21"/>
        </w:rPr>
        <w:t>这样模糊的建议导致的。</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在多个列上创建独立的单列索引大部分情况下并不能提高</w:t>
      </w:r>
      <w:r>
        <w:rPr>
          <w:rFonts w:ascii="Tahoma" w:hAnsi="Tahoma" w:cs="Tahoma"/>
          <w:color w:val="222222"/>
          <w:sz w:val="21"/>
          <w:szCs w:val="21"/>
        </w:rPr>
        <w:t>MySQL</w:t>
      </w:r>
      <w:r>
        <w:rPr>
          <w:rFonts w:ascii="Tahoma" w:hAnsi="Tahoma" w:cs="Tahoma"/>
          <w:color w:val="222222"/>
          <w:sz w:val="21"/>
          <w:szCs w:val="21"/>
        </w:rPr>
        <w:t>的查询性能。在</w:t>
      </w:r>
      <w:r>
        <w:rPr>
          <w:rFonts w:ascii="Tahoma" w:hAnsi="Tahoma" w:cs="Tahoma"/>
          <w:color w:val="222222"/>
          <w:sz w:val="21"/>
          <w:szCs w:val="21"/>
        </w:rPr>
        <w:t>MySQL 5.0</w:t>
      </w:r>
      <w:r>
        <w:rPr>
          <w:rFonts w:ascii="Tahoma" w:hAnsi="Tahoma" w:cs="Tahoma"/>
          <w:color w:val="222222"/>
          <w:sz w:val="21"/>
          <w:szCs w:val="21"/>
        </w:rPr>
        <w:t>及以后的版本中，引入了一种叫索引合并（</w:t>
      </w:r>
      <w:r>
        <w:rPr>
          <w:rFonts w:ascii="Tahoma" w:hAnsi="Tahoma" w:cs="Tahoma"/>
          <w:color w:val="222222"/>
          <w:sz w:val="21"/>
          <w:szCs w:val="21"/>
        </w:rPr>
        <w:t>index merge</w:t>
      </w:r>
      <w:r>
        <w:rPr>
          <w:rFonts w:ascii="Tahoma" w:hAnsi="Tahoma" w:cs="Tahoma"/>
          <w:color w:val="222222"/>
          <w:sz w:val="21"/>
          <w:szCs w:val="21"/>
        </w:rPr>
        <w:t>）的策略，它在一定程度上可以使用表上的多个单列索引来定位指定的行。但效率还是比复合索引差很多。</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例如：表</w:t>
      </w:r>
      <w:r>
        <w:rPr>
          <w:rFonts w:ascii="Tahoma" w:hAnsi="Tahoma" w:cs="Tahoma"/>
          <w:color w:val="222222"/>
          <w:sz w:val="21"/>
          <w:szCs w:val="21"/>
        </w:rPr>
        <w:t xml:space="preserve"> film_actor </w:t>
      </w:r>
      <w:r>
        <w:rPr>
          <w:rFonts w:ascii="Tahoma" w:hAnsi="Tahoma" w:cs="Tahoma"/>
          <w:color w:val="222222"/>
          <w:sz w:val="21"/>
          <w:szCs w:val="21"/>
        </w:rPr>
        <w:t>在字段</w:t>
      </w:r>
      <w:r>
        <w:rPr>
          <w:rFonts w:ascii="Tahoma" w:hAnsi="Tahoma" w:cs="Tahoma"/>
          <w:color w:val="222222"/>
          <w:sz w:val="21"/>
          <w:szCs w:val="21"/>
        </w:rPr>
        <w:t xml:space="preserve"> film_id </w:t>
      </w:r>
      <w:r>
        <w:rPr>
          <w:rFonts w:ascii="Tahoma" w:hAnsi="Tahoma" w:cs="Tahoma"/>
          <w:color w:val="222222"/>
          <w:sz w:val="21"/>
          <w:szCs w:val="21"/>
        </w:rPr>
        <w:t>和</w:t>
      </w:r>
      <w:r>
        <w:rPr>
          <w:rFonts w:ascii="Tahoma" w:hAnsi="Tahoma" w:cs="Tahoma"/>
          <w:color w:val="222222"/>
          <w:sz w:val="21"/>
          <w:szCs w:val="21"/>
        </w:rPr>
        <w:t xml:space="preserve"> actor_id </w:t>
      </w:r>
      <w:r>
        <w:rPr>
          <w:rFonts w:ascii="Tahoma" w:hAnsi="Tahoma" w:cs="Tahoma"/>
          <w:color w:val="222222"/>
          <w:sz w:val="21"/>
          <w:szCs w:val="21"/>
        </w:rPr>
        <w:t>上各有一个单列索引，</w:t>
      </w:r>
      <w:r>
        <w:rPr>
          <w:rFonts w:ascii="Tahoma" w:hAnsi="Tahoma" w:cs="Tahoma"/>
          <w:color w:val="222222"/>
          <w:sz w:val="21"/>
          <w:szCs w:val="21"/>
        </w:rPr>
        <w:t>SQL</w:t>
      </w:r>
      <w:r>
        <w:rPr>
          <w:rFonts w:ascii="Tahoma" w:hAnsi="Tahoma" w:cs="Tahoma"/>
          <w:color w:val="222222"/>
          <w:sz w:val="21"/>
          <w:szCs w:val="21"/>
        </w:rPr>
        <w:t>查询语句如下：</w:t>
      </w:r>
    </w:p>
    <w:p w:rsidR="001A7847" w:rsidRDefault="003C5B7A">
      <w:pPr>
        <w:shd w:val="clear" w:color="auto" w:fill="FFFFFF"/>
        <w:spacing w:line="198" w:lineRule="atLeast"/>
        <w:rPr>
          <w:rFonts w:ascii="Tahoma" w:hAnsi="Tahoma" w:cs="Tahoma"/>
          <w:color w:val="222222"/>
          <w:szCs w:val="21"/>
        </w:rPr>
      </w:pPr>
      <w:hyperlink r:id="rId411" w:history="1">
        <w:r w:rsidR="007D395D">
          <w:rPr>
            <w:rStyle w:val="af"/>
            <w:rFonts w:ascii="Tahoma" w:hAnsi="Tahoma" w:cs="Tahoma"/>
            <w:color w:val="428BCA"/>
            <w:szCs w:val="21"/>
          </w:rPr>
          <w:t>?</w:t>
        </w:r>
      </w:hyperlink>
    </w:p>
    <w:tbl>
      <w:tblPr>
        <w:tblW w:w="964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16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916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 w:val="21"/>
                <w:szCs w:val="21"/>
                <w:shd w:val="clear" w:color="auto" w:fill="FFFFFF"/>
              </w:rPr>
              <w:t>select</w:t>
            </w:r>
            <w:r>
              <w:rPr>
                <w:szCs w:val="21"/>
              </w:rPr>
              <w:t xml:space="preserve"> </w:t>
            </w:r>
            <w:r>
              <w:rPr>
                <w:rStyle w:val="HTML0"/>
                <w:sz w:val="21"/>
                <w:szCs w:val="21"/>
                <w:shd w:val="clear" w:color="auto" w:fill="FFFFFF"/>
              </w:rPr>
              <w:t>film_id,actor_id from</w:t>
            </w:r>
            <w:r>
              <w:rPr>
                <w:szCs w:val="21"/>
              </w:rPr>
              <w:t xml:space="preserve"> </w:t>
            </w:r>
            <w:r>
              <w:rPr>
                <w:rStyle w:val="HTML0"/>
                <w:sz w:val="21"/>
                <w:szCs w:val="21"/>
                <w:shd w:val="clear" w:color="auto" w:fill="FFFFFF"/>
              </w:rPr>
              <w:t>film_actor where</w:t>
            </w:r>
            <w:r>
              <w:rPr>
                <w:szCs w:val="21"/>
              </w:rPr>
              <w:t xml:space="preserve"> </w:t>
            </w:r>
            <w:r>
              <w:rPr>
                <w:rStyle w:val="HTML0"/>
                <w:sz w:val="21"/>
                <w:szCs w:val="21"/>
                <w:shd w:val="clear" w:color="auto" w:fill="FFFFFF"/>
              </w:rPr>
              <w:t>actor_id=1 or</w:t>
            </w:r>
            <w:r>
              <w:rPr>
                <w:szCs w:val="21"/>
              </w:rPr>
              <w:t xml:space="preserve"> </w:t>
            </w:r>
            <w:r>
              <w:rPr>
                <w:rStyle w:val="HTML0"/>
                <w:sz w:val="21"/>
                <w:szCs w:val="21"/>
                <w:shd w:val="clear" w:color="auto" w:fill="FFFFFF"/>
              </w:rPr>
              <w:t>film_id=1;</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在</w:t>
      </w:r>
      <w:r>
        <w:rPr>
          <w:rFonts w:ascii="Tahoma" w:hAnsi="Tahoma" w:cs="Tahoma"/>
          <w:color w:val="222222"/>
          <w:sz w:val="21"/>
          <w:szCs w:val="21"/>
        </w:rPr>
        <w:t>MySQL5.0</w:t>
      </w:r>
      <w:r>
        <w:rPr>
          <w:rFonts w:ascii="Tahoma" w:hAnsi="Tahoma" w:cs="Tahoma"/>
          <w:color w:val="222222"/>
          <w:sz w:val="21"/>
          <w:szCs w:val="21"/>
        </w:rPr>
        <w:t>以后的版本中，查询能够同时使用这两个单列索引进行扫描，并将结果进行合并。这种算法有三个变种：</w:t>
      </w:r>
      <w:r>
        <w:rPr>
          <w:rFonts w:ascii="Tahoma" w:hAnsi="Tahoma" w:cs="Tahoma"/>
          <w:color w:val="222222"/>
          <w:sz w:val="21"/>
          <w:szCs w:val="21"/>
        </w:rPr>
        <w:t>or</w:t>
      </w:r>
      <w:r>
        <w:rPr>
          <w:rFonts w:ascii="Tahoma" w:hAnsi="Tahoma" w:cs="Tahoma"/>
          <w:color w:val="222222"/>
          <w:sz w:val="21"/>
          <w:szCs w:val="21"/>
        </w:rPr>
        <w:t>条件的联合（</w:t>
      </w:r>
      <w:r>
        <w:rPr>
          <w:rFonts w:ascii="Tahoma" w:hAnsi="Tahoma" w:cs="Tahoma"/>
          <w:color w:val="222222"/>
          <w:sz w:val="21"/>
          <w:szCs w:val="21"/>
        </w:rPr>
        <w:t>union</w:t>
      </w:r>
      <w:r>
        <w:rPr>
          <w:rFonts w:ascii="Tahoma" w:hAnsi="Tahoma" w:cs="Tahoma"/>
          <w:color w:val="222222"/>
          <w:sz w:val="21"/>
          <w:szCs w:val="21"/>
        </w:rPr>
        <w:t>）、</w:t>
      </w:r>
      <w:r>
        <w:rPr>
          <w:rFonts w:ascii="Tahoma" w:hAnsi="Tahoma" w:cs="Tahoma"/>
          <w:color w:val="222222"/>
          <w:sz w:val="21"/>
          <w:szCs w:val="21"/>
        </w:rPr>
        <w:t>and</w:t>
      </w:r>
      <w:r>
        <w:rPr>
          <w:rFonts w:ascii="Tahoma" w:hAnsi="Tahoma" w:cs="Tahoma"/>
          <w:color w:val="222222"/>
          <w:sz w:val="21"/>
          <w:szCs w:val="21"/>
        </w:rPr>
        <w:t>条件的相交（</w:t>
      </w:r>
      <w:r>
        <w:rPr>
          <w:rFonts w:ascii="Tahoma" w:hAnsi="Tahoma" w:cs="Tahoma"/>
          <w:color w:val="222222"/>
          <w:sz w:val="21"/>
          <w:szCs w:val="21"/>
        </w:rPr>
        <w:t>intersection</w:t>
      </w:r>
      <w:r>
        <w:rPr>
          <w:rFonts w:ascii="Tahoma" w:hAnsi="Tahoma" w:cs="Tahoma"/>
          <w:color w:val="222222"/>
          <w:sz w:val="21"/>
          <w:szCs w:val="21"/>
        </w:rPr>
        <w:t>）、组合前两种情况的联合及相交。</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上面的查询就是使用了两个索引扫描的联合，通过</w:t>
      </w:r>
      <w:r>
        <w:rPr>
          <w:rFonts w:ascii="Tahoma" w:hAnsi="Tahoma" w:cs="Tahoma"/>
          <w:color w:val="222222"/>
          <w:sz w:val="21"/>
          <w:szCs w:val="21"/>
        </w:rPr>
        <w:t>explain</w:t>
      </w:r>
      <w:r>
        <w:rPr>
          <w:rFonts w:ascii="Tahoma" w:hAnsi="Tahoma" w:cs="Tahoma"/>
          <w:color w:val="222222"/>
          <w:sz w:val="21"/>
          <w:szCs w:val="21"/>
        </w:rPr>
        <w:t>中的</w:t>
      </w:r>
      <w:r>
        <w:rPr>
          <w:rFonts w:ascii="Tahoma" w:hAnsi="Tahoma" w:cs="Tahoma"/>
          <w:color w:val="222222"/>
          <w:sz w:val="21"/>
          <w:szCs w:val="21"/>
        </w:rPr>
        <w:t>Extra</w:t>
      </w:r>
      <w:r>
        <w:rPr>
          <w:rFonts w:ascii="Tahoma" w:hAnsi="Tahoma" w:cs="Tahoma"/>
          <w:color w:val="222222"/>
          <w:sz w:val="21"/>
          <w:szCs w:val="21"/>
        </w:rPr>
        <w:t>列（</w:t>
      </w:r>
      <w:r>
        <w:rPr>
          <w:rFonts w:ascii="Tahoma" w:hAnsi="Tahoma" w:cs="Tahoma"/>
          <w:color w:val="222222"/>
          <w:sz w:val="21"/>
          <w:szCs w:val="21"/>
        </w:rPr>
        <w:t>Extra</w:t>
      </w:r>
      <w:r>
        <w:rPr>
          <w:rFonts w:ascii="Tahoma" w:hAnsi="Tahoma" w:cs="Tahoma"/>
          <w:color w:val="222222"/>
          <w:sz w:val="21"/>
          <w:szCs w:val="21"/>
        </w:rPr>
        <w:t>的值中会出现</w:t>
      </w:r>
      <w:r>
        <w:rPr>
          <w:rFonts w:ascii="Tahoma" w:hAnsi="Tahoma" w:cs="Tahoma"/>
          <w:color w:val="222222"/>
          <w:sz w:val="21"/>
          <w:szCs w:val="21"/>
        </w:rPr>
        <w:t>union</w:t>
      </w:r>
      <w:r>
        <w:rPr>
          <w:rFonts w:ascii="Tahoma" w:hAnsi="Tahoma" w:cs="Tahoma"/>
          <w:color w:val="222222"/>
          <w:sz w:val="21"/>
          <w:szCs w:val="21"/>
        </w:rPr>
        <w:t>字符），可以看出这一点：</w:t>
      </w:r>
    </w:p>
    <w:p w:rsidR="001A7847" w:rsidRDefault="003C5B7A">
      <w:pPr>
        <w:shd w:val="clear" w:color="auto" w:fill="FFFFFF"/>
        <w:spacing w:line="198" w:lineRule="atLeast"/>
        <w:rPr>
          <w:rFonts w:ascii="Tahoma" w:hAnsi="Tahoma" w:cs="Tahoma"/>
          <w:color w:val="222222"/>
          <w:szCs w:val="21"/>
        </w:rPr>
      </w:pPr>
      <w:hyperlink r:id="rId412" w:history="1">
        <w:r w:rsidR="007D395D">
          <w:rPr>
            <w:rStyle w:val="af"/>
            <w:rFonts w:ascii="Tahoma" w:hAnsi="Tahoma" w:cs="Tahoma"/>
            <w:color w:val="428BCA"/>
            <w:szCs w:val="21"/>
          </w:rPr>
          <w:t>?</w:t>
        </w:r>
      </w:hyperlink>
    </w:p>
    <w:tbl>
      <w:tblPr>
        <w:tblW w:w="1003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55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955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 w:val="21"/>
                <w:szCs w:val="21"/>
                <w:shd w:val="clear" w:color="auto" w:fill="FFFFFF"/>
              </w:rPr>
              <w:t>explain select</w:t>
            </w:r>
            <w:r>
              <w:rPr>
                <w:szCs w:val="21"/>
              </w:rPr>
              <w:t xml:space="preserve"> </w:t>
            </w:r>
            <w:r>
              <w:rPr>
                <w:rStyle w:val="HTML0"/>
                <w:sz w:val="21"/>
                <w:szCs w:val="21"/>
                <w:shd w:val="clear" w:color="auto" w:fill="FFFFFF"/>
              </w:rPr>
              <w:t>film_id,actor_id from</w:t>
            </w:r>
            <w:r>
              <w:rPr>
                <w:szCs w:val="21"/>
              </w:rPr>
              <w:t xml:space="preserve"> </w:t>
            </w:r>
            <w:r>
              <w:rPr>
                <w:rStyle w:val="HTML0"/>
                <w:sz w:val="21"/>
                <w:szCs w:val="21"/>
                <w:shd w:val="clear" w:color="auto" w:fill="FFFFFF"/>
              </w:rPr>
              <w:t>film_actor where</w:t>
            </w:r>
            <w:r>
              <w:rPr>
                <w:szCs w:val="21"/>
              </w:rPr>
              <w:t xml:space="preserve"> </w:t>
            </w:r>
            <w:r>
              <w:rPr>
                <w:rStyle w:val="HTML0"/>
                <w:sz w:val="21"/>
                <w:szCs w:val="21"/>
                <w:shd w:val="clear" w:color="auto" w:fill="FFFFFF"/>
              </w:rPr>
              <w:t>actor_id=1 or</w:t>
            </w:r>
            <w:r>
              <w:rPr>
                <w:szCs w:val="21"/>
              </w:rPr>
              <w:t xml:space="preserve"> </w:t>
            </w:r>
            <w:r>
              <w:rPr>
                <w:rStyle w:val="HTML0"/>
                <w:sz w:val="21"/>
                <w:szCs w:val="21"/>
                <w:shd w:val="clear" w:color="auto" w:fill="FFFFFF"/>
              </w:rPr>
              <w:t>film_id=1\G</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索引合并策略有时候是一种优化的结果，但实际上更多时候它说明了表上的索引建得很糟：</w:t>
      </w:r>
    </w:p>
    <w:p w:rsidR="001A7847" w:rsidRDefault="007D395D">
      <w:pPr>
        <w:widowControl/>
        <w:numPr>
          <w:ilvl w:val="0"/>
          <w:numId w:val="47"/>
        </w:numPr>
        <w:shd w:val="clear" w:color="auto" w:fill="FFFFFF"/>
        <w:spacing w:line="375" w:lineRule="atLeast"/>
        <w:jc w:val="left"/>
        <w:rPr>
          <w:rFonts w:ascii="Tahoma" w:hAnsi="Tahoma" w:cs="Tahoma"/>
          <w:color w:val="222222"/>
          <w:szCs w:val="21"/>
        </w:rPr>
      </w:pPr>
      <w:r>
        <w:rPr>
          <w:rFonts w:ascii="Tahoma" w:hAnsi="Tahoma" w:cs="Tahoma"/>
          <w:color w:val="222222"/>
          <w:szCs w:val="21"/>
        </w:rPr>
        <w:t>当出现对多个索引做相交操作时（通常有多个</w:t>
      </w:r>
      <w:r>
        <w:rPr>
          <w:rFonts w:ascii="Tahoma" w:hAnsi="Tahoma" w:cs="Tahoma"/>
          <w:color w:val="222222"/>
          <w:szCs w:val="21"/>
        </w:rPr>
        <w:t>and</w:t>
      </w:r>
      <w:r>
        <w:rPr>
          <w:rFonts w:ascii="Tahoma" w:hAnsi="Tahoma" w:cs="Tahoma"/>
          <w:color w:val="222222"/>
          <w:szCs w:val="21"/>
        </w:rPr>
        <w:t>条件），通常意味着需要一个包含所有相关列的复合索引，而不是多个独立的单列索引。</w:t>
      </w:r>
    </w:p>
    <w:p w:rsidR="001A7847" w:rsidRDefault="007D395D">
      <w:pPr>
        <w:pStyle w:val="aa"/>
        <w:numPr>
          <w:ilvl w:val="0"/>
          <w:numId w:val="47"/>
        </w:numPr>
        <w:shd w:val="clear" w:color="auto" w:fill="FFFFFF"/>
        <w:spacing w:before="0" w:beforeAutospacing="0" w:after="0" w:afterAutospacing="0" w:line="450" w:lineRule="atLeast"/>
        <w:ind w:left="375"/>
        <w:rPr>
          <w:rFonts w:ascii="Tahoma" w:hAnsi="Tahoma" w:cs="Tahoma"/>
          <w:color w:val="222222"/>
          <w:sz w:val="21"/>
          <w:szCs w:val="21"/>
        </w:rPr>
      </w:pPr>
      <w:r>
        <w:rPr>
          <w:rFonts w:ascii="Tahoma" w:hAnsi="Tahoma" w:cs="Tahoma"/>
          <w:color w:val="222222"/>
          <w:sz w:val="21"/>
          <w:szCs w:val="21"/>
        </w:rPr>
        <w:t>当出现对多个索引做联合操作时（通常有多个</w:t>
      </w:r>
      <w:r>
        <w:rPr>
          <w:rFonts w:ascii="Tahoma" w:hAnsi="Tahoma" w:cs="Tahoma"/>
          <w:color w:val="222222"/>
          <w:sz w:val="21"/>
          <w:szCs w:val="21"/>
        </w:rPr>
        <w:t>or</w:t>
      </w:r>
      <w:r>
        <w:rPr>
          <w:rFonts w:ascii="Tahoma" w:hAnsi="Tahoma" w:cs="Tahoma"/>
          <w:color w:val="222222"/>
          <w:sz w:val="21"/>
          <w:szCs w:val="21"/>
        </w:rPr>
        <w:t>条件），通常需要消耗大量的</w:t>
      </w:r>
      <w:r>
        <w:rPr>
          <w:rFonts w:ascii="Tahoma" w:hAnsi="Tahoma" w:cs="Tahoma"/>
          <w:color w:val="222222"/>
          <w:sz w:val="21"/>
          <w:szCs w:val="21"/>
        </w:rPr>
        <w:t>CPU</w:t>
      </w:r>
      <w:r>
        <w:rPr>
          <w:rFonts w:ascii="Tahoma" w:hAnsi="Tahoma" w:cs="Tahoma"/>
          <w:color w:val="222222"/>
          <w:sz w:val="21"/>
          <w:szCs w:val="21"/>
        </w:rPr>
        <w:t>和内存资源在算法的缓存、排序和合并操作上。此时，可以将查询改写成两个查询</w:t>
      </w:r>
      <w:r>
        <w:rPr>
          <w:rFonts w:ascii="Tahoma" w:hAnsi="Tahoma" w:cs="Tahoma"/>
          <w:color w:val="222222"/>
          <w:sz w:val="21"/>
          <w:szCs w:val="21"/>
        </w:rPr>
        <w:t>Union</w:t>
      </w:r>
      <w:r>
        <w:rPr>
          <w:rFonts w:ascii="Tahoma" w:hAnsi="Tahoma" w:cs="Tahoma"/>
          <w:color w:val="222222"/>
          <w:sz w:val="21"/>
          <w:szCs w:val="21"/>
        </w:rPr>
        <w:t>的方式：</w:t>
      </w:r>
    </w:p>
    <w:p w:rsidR="001A7847" w:rsidRDefault="003C5B7A">
      <w:pPr>
        <w:shd w:val="clear" w:color="auto" w:fill="FFFFFF"/>
        <w:spacing w:line="198" w:lineRule="atLeast"/>
        <w:rPr>
          <w:rFonts w:ascii="Tahoma" w:hAnsi="Tahoma" w:cs="Tahoma"/>
          <w:color w:val="222222"/>
          <w:szCs w:val="21"/>
        </w:rPr>
      </w:pPr>
      <w:hyperlink r:id="rId413" w:history="1">
        <w:r w:rsidR="007D395D">
          <w:rPr>
            <w:rStyle w:val="af"/>
            <w:rFonts w:ascii="Tahoma" w:hAnsi="Tahoma" w:cs="Tahoma"/>
            <w:color w:val="428BCA"/>
            <w:szCs w:val="21"/>
          </w:rPr>
          <w:t>?</w:t>
        </w:r>
      </w:hyperlink>
    </w:p>
    <w:tbl>
      <w:tblPr>
        <w:tblW w:w="964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16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jc w:val="left"/>
              <w:rPr>
                <w:szCs w:val="21"/>
              </w:rPr>
            </w:pPr>
            <w:r>
              <w:rPr>
                <w:szCs w:val="21"/>
              </w:rPr>
              <w:lastRenderedPageBreak/>
              <w:t>1</w:t>
            </w:r>
          </w:p>
          <w:p w:rsidR="001A7847" w:rsidRDefault="007D395D">
            <w:pPr>
              <w:spacing w:before="130" w:line="231" w:lineRule="atLeast"/>
              <w:rPr>
                <w:szCs w:val="21"/>
              </w:rPr>
            </w:pPr>
            <w:r>
              <w:rPr>
                <w:szCs w:val="21"/>
              </w:rPr>
              <w:t>2</w:t>
            </w:r>
          </w:p>
          <w:p w:rsidR="001A7847" w:rsidRDefault="007D395D">
            <w:pPr>
              <w:spacing w:before="130" w:line="231" w:lineRule="atLeast"/>
              <w:rPr>
                <w:rFonts w:ascii="宋体" w:eastAsia="宋体" w:hAnsi="宋体" w:cs="宋体"/>
                <w:szCs w:val="21"/>
              </w:rPr>
            </w:pPr>
            <w:r>
              <w:rPr>
                <w:szCs w:val="21"/>
              </w:rPr>
              <w:t>3</w:t>
            </w:r>
          </w:p>
        </w:tc>
        <w:tc>
          <w:tcPr>
            <w:tcW w:w="916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jc w:val="left"/>
              <w:rPr>
                <w:szCs w:val="21"/>
              </w:rPr>
            </w:pPr>
            <w:r>
              <w:rPr>
                <w:rStyle w:val="HTML0"/>
                <w:sz w:val="21"/>
                <w:szCs w:val="21"/>
                <w:shd w:val="clear" w:color="auto" w:fill="FFFFFF"/>
              </w:rPr>
              <w:t>select</w:t>
            </w:r>
            <w:r>
              <w:rPr>
                <w:szCs w:val="21"/>
              </w:rPr>
              <w:t xml:space="preserve"> </w:t>
            </w:r>
            <w:r>
              <w:rPr>
                <w:rStyle w:val="HTML0"/>
                <w:sz w:val="21"/>
                <w:szCs w:val="21"/>
                <w:shd w:val="clear" w:color="auto" w:fill="FFFFFF"/>
              </w:rPr>
              <w:t>film_id,actor_id from</w:t>
            </w:r>
            <w:r>
              <w:rPr>
                <w:szCs w:val="21"/>
              </w:rPr>
              <w:t xml:space="preserve"> </w:t>
            </w:r>
            <w:r>
              <w:rPr>
                <w:rStyle w:val="HTML0"/>
                <w:sz w:val="21"/>
                <w:szCs w:val="21"/>
                <w:shd w:val="clear" w:color="auto" w:fill="FFFFFF"/>
              </w:rPr>
              <w:t>film_actor where</w:t>
            </w:r>
            <w:r>
              <w:rPr>
                <w:szCs w:val="21"/>
              </w:rPr>
              <w:t xml:space="preserve"> </w:t>
            </w:r>
            <w:r>
              <w:rPr>
                <w:rStyle w:val="HTML0"/>
                <w:sz w:val="21"/>
                <w:szCs w:val="21"/>
                <w:shd w:val="clear" w:color="auto" w:fill="FFFFFF"/>
              </w:rPr>
              <w:t>actor_id=1</w:t>
            </w:r>
          </w:p>
          <w:p w:rsidR="001A7847" w:rsidRDefault="007D395D">
            <w:pPr>
              <w:spacing w:line="231" w:lineRule="atLeast"/>
              <w:rPr>
                <w:szCs w:val="21"/>
              </w:rPr>
            </w:pPr>
            <w:r>
              <w:rPr>
                <w:rStyle w:val="HTML0"/>
                <w:sz w:val="21"/>
                <w:szCs w:val="21"/>
                <w:shd w:val="clear" w:color="auto" w:fill="FFFFFF"/>
              </w:rPr>
              <w:t>union</w:t>
            </w:r>
            <w:r>
              <w:rPr>
                <w:szCs w:val="21"/>
              </w:rPr>
              <w:t xml:space="preserve"> </w:t>
            </w:r>
            <w:r>
              <w:rPr>
                <w:rStyle w:val="HTML0"/>
                <w:sz w:val="21"/>
                <w:szCs w:val="21"/>
                <w:shd w:val="clear" w:color="auto" w:fill="FFFFFF"/>
              </w:rPr>
              <w:t>all</w:t>
            </w:r>
          </w:p>
          <w:p w:rsidR="001A7847" w:rsidRDefault="007D395D">
            <w:pPr>
              <w:spacing w:line="231" w:lineRule="atLeast"/>
              <w:rPr>
                <w:rFonts w:ascii="宋体" w:eastAsia="宋体" w:hAnsi="宋体" w:cs="宋体"/>
                <w:szCs w:val="21"/>
              </w:rPr>
            </w:pPr>
            <w:r>
              <w:rPr>
                <w:rStyle w:val="HTML0"/>
                <w:sz w:val="21"/>
                <w:szCs w:val="21"/>
                <w:shd w:val="clear" w:color="auto" w:fill="FFFFFF"/>
              </w:rPr>
              <w:t>select</w:t>
            </w:r>
            <w:r>
              <w:rPr>
                <w:szCs w:val="21"/>
              </w:rPr>
              <w:t xml:space="preserve"> </w:t>
            </w:r>
            <w:r>
              <w:rPr>
                <w:rStyle w:val="HTML0"/>
                <w:sz w:val="21"/>
                <w:szCs w:val="21"/>
                <w:shd w:val="clear" w:color="auto" w:fill="FFFFFF"/>
              </w:rPr>
              <w:t>film_id,actor_id from</w:t>
            </w:r>
            <w:r>
              <w:rPr>
                <w:szCs w:val="21"/>
              </w:rPr>
              <w:t xml:space="preserve"> </w:t>
            </w:r>
            <w:r>
              <w:rPr>
                <w:rStyle w:val="HTML0"/>
                <w:sz w:val="21"/>
                <w:szCs w:val="21"/>
                <w:shd w:val="clear" w:color="auto" w:fill="FFFFFF"/>
              </w:rPr>
              <w:t>film_actor where</w:t>
            </w:r>
            <w:r>
              <w:rPr>
                <w:szCs w:val="21"/>
              </w:rPr>
              <w:t xml:space="preserve"> </w:t>
            </w:r>
            <w:r>
              <w:rPr>
                <w:rStyle w:val="HTML0"/>
                <w:sz w:val="21"/>
                <w:szCs w:val="21"/>
                <w:shd w:val="clear" w:color="auto" w:fill="FFFFFF"/>
              </w:rPr>
              <w:t>film_id=1 and</w:t>
            </w:r>
            <w:r>
              <w:rPr>
                <w:szCs w:val="21"/>
              </w:rPr>
              <w:t xml:space="preserve"> </w:t>
            </w:r>
            <w:r>
              <w:rPr>
                <w:rStyle w:val="HTML0"/>
                <w:sz w:val="21"/>
                <w:szCs w:val="21"/>
                <w:shd w:val="clear" w:color="auto" w:fill="FFFFFF"/>
              </w:rPr>
              <w:t>actor_id&lt;&gt;1;</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如果在</w:t>
      </w:r>
      <w:r>
        <w:rPr>
          <w:rFonts w:ascii="Tahoma" w:hAnsi="Tahoma" w:cs="Tahoma"/>
          <w:color w:val="222222"/>
          <w:sz w:val="21"/>
          <w:szCs w:val="21"/>
        </w:rPr>
        <w:t>explain</w:t>
      </w:r>
      <w:r>
        <w:rPr>
          <w:rFonts w:ascii="Tahoma" w:hAnsi="Tahoma" w:cs="Tahoma"/>
          <w:color w:val="222222"/>
          <w:sz w:val="21"/>
          <w:szCs w:val="21"/>
        </w:rPr>
        <w:t>的结果中，发现了索引的联合，应该好好检查一下</w:t>
      </w:r>
      <w:r>
        <w:rPr>
          <w:rFonts w:ascii="Tahoma" w:hAnsi="Tahoma" w:cs="Tahoma"/>
          <w:color w:val="222222"/>
          <w:sz w:val="21"/>
          <w:szCs w:val="21"/>
        </w:rPr>
        <w:t>SQL</w:t>
      </w:r>
      <w:r>
        <w:rPr>
          <w:rFonts w:ascii="Tahoma" w:hAnsi="Tahoma" w:cs="Tahoma"/>
          <w:color w:val="222222"/>
          <w:sz w:val="21"/>
          <w:szCs w:val="21"/>
        </w:rPr>
        <w:t>查询语句和表的结构，看是不是已经是最优的了，能否将其拆分为多个查询</w:t>
      </w:r>
      <w:r>
        <w:rPr>
          <w:rFonts w:ascii="Tahoma" w:hAnsi="Tahoma" w:cs="Tahoma"/>
          <w:color w:val="222222"/>
          <w:sz w:val="21"/>
          <w:szCs w:val="21"/>
        </w:rPr>
        <w:t>Union</w:t>
      </w:r>
      <w:r>
        <w:rPr>
          <w:rFonts w:ascii="Tahoma" w:hAnsi="Tahoma" w:cs="Tahoma"/>
          <w:color w:val="222222"/>
          <w:sz w:val="21"/>
          <w:szCs w:val="21"/>
        </w:rPr>
        <w:t>的方式等等。</w:t>
      </w:r>
    </w:p>
    <w:p w:rsidR="001A7847" w:rsidRDefault="007D395D">
      <w:pPr>
        <w:pStyle w:val="6"/>
        <w:numPr>
          <w:ilvl w:val="1"/>
          <w:numId w:val="46"/>
        </w:numPr>
      </w:pPr>
      <w:r>
        <w:t>选择合适的索引列顺序</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最容易引起困惑的就是复合索引中列的顺序。在复合索引中，正确地列顺序依赖于使用该索引的查询，并且同时需要考虑如何更好地满足排序和分组的需要。</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索引列的顺序意味着索引首先按照最左列进行排序，其次是第二列，第三列</w:t>
      </w:r>
      <w:r>
        <w:rPr>
          <w:rFonts w:ascii="Tahoma" w:hAnsi="Tahoma" w:cs="Tahoma"/>
          <w:color w:val="222222"/>
          <w:sz w:val="21"/>
          <w:szCs w:val="21"/>
        </w:rPr>
        <w:t>…</w:t>
      </w:r>
      <w:r>
        <w:rPr>
          <w:rFonts w:ascii="Tahoma" w:hAnsi="Tahoma" w:cs="Tahoma"/>
          <w:color w:val="222222"/>
          <w:sz w:val="21"/>
          <w:szCs w:val="21"/>
        </w:rPr>
        <w:t>。所以，索引可以按照升序或者降序进行扫描，以满足精确符合列顺序的</w:t>
      </w:r>
      <w:r>
        <w:rPr>
          <w:rFonts w:ascii="Tahoma" w:hAnsi="Tahoma" w:cs="Tahoma"/>
          <w:color w:val="222222"/>
          <w:sz w:val="21"/>
          <w:szCs w:val="21"/>
        </w:rPr>
        <w:t>order by</w:t>
      </w:r>
      <w:r>
        <w:rPr>
          <w:rFonts w:ascii="Tahoma" w:hAnsi="Tahoma" w:cs="Tahoma"/>
          <w:color w:val="222222"/>
          <w:sz w:val="21"/>
          <w:szCs w:val="21"/>
        </w:rPr>
        <w:t>、</w:t>
      </w:r>
      <w:r>
        <w:rPr>
          <w:rFonts w:ascii="Tahoma" w:hAnsi="Tahoma" w:cs="Tahoma"/>
          <w:color w:val="222222"/>
          <w:sz w:val="21"/>
          <w:szCs w:val="21"/>
        </w:rPr>
        <w:t>group by</w:t>
      </w:r>
      <w:r>
        <w:rPr>
          <w:rFonts w:ascii="Tahoma" w:hAnsi="Tahoma" w:cs="Tahoma"/>
          <w:color w:val="222222"/>
          <w:sz w:val="21"/>
          <w:szCs w:val="21"/>
        </w:rPr>
        <w:t>和</w:t>
      </w:r>
      <w:r>
        <w:rPr>
          <w:rFonts w:ascii="Tahoma" w:hAnsi="Tahoma" w:cs="Tahoma"/>
          <w:color w:val="222222"/>
          <w:sz w:val="21"/>
          <w:szCs w:val="21"/>
        </w:rPr>
        <w:t>distinct</w:t>
      </w:r>
      <w:r>
        <w:rPr>
          <w:rFonts w:ascii="Tahoma" w:hAnsi="Tahoma" w:cs="Tahoma"/>
          <w:color w:val="222222"/>
          <w:sz w:val="21"/>
          <w:szCs w:val="21"/>
        </w:rPr>
        <w:t>等子句的查询需求。</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当不需要考虑排序和分组时，将选择性最高的列放到复合索引的最左侧（最前列）通常是很好的。这时，索引的作用只是用于优化</w:t>
      </w:r>
      <w:r>
        <w:rPr>
          <w:rFonts w:ascii="Tahoma" w:hAnsi="Tahoma" w:cs="Tahoma"/>
          <w:color w:val="222222"/>
          <w:sz w:val="21"/>
          <w:szCs w:val="21"/>
        </w:rPr>
        <w:t>where</w:t>
      </w:r>
      <w:r>
        <w:rPr>
          <w:rFonts w:ascii="Tahoma" w:hAnsi="Tahoma" w:cs="Tahoma"/>
          <w:color w:val="222222"/>
          <w:sz w:val="21"/>
          <w:szCs w:val="21"/>
        </w:rPr>
        <w:t>条件的查找。但是，可能我们也需要根据那些运行频率最高的查询来调整索引列的顺序，让这种情况下索引的选择性最高。</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以下面的查询为例：</w:t>
      </w:r>
    </w:p>
    <w:p w:rsidR="001A7847" w:rsidRDefault="003C5B7A">
      <w:pPr>
        <w:pStyle w:val="af2"/>
        <w:shd w:val="clear" w:color="auto" w:fill="FFFFFF"/>
        <w:spacing w:line="198" w:lineRule="atLeast"/>
        <w:ind w:left="360" w:firstLineChars="0" w:firstLine="0"/>
        <w:rPr>
          <w:rFonts w:ascii="Tahoma" w:hAnsi="Tahoma" w:cs="Tahoma"/>
          <w:color w:val="222222"/>
          <w:szCs w:val="21"/>
        </w:rPr>
      </w:pPr>
      <w:hyperlink r:id="rId414" w:history="1">
        <w:r w:rsidR="007D395D">
          <w:rPr>
            <w:rStyle w:val="af"/>
            <w:rFonts w:ascii="Tahoma" w:hAnsi="Tahoma" w:cs="Tahoma"/>
            <w:color w:val="428BCA"/>
            <w:szCs w:val="21"/>
          </w:rPr>
          <w:t>?</w:t>
        </w:r>
      </w:hyperlink>
    </w:p>
    <w:p w:rsidR="001A7847" w:rsidRDefault="007D395D">
      <w:pPr>
        <w:pStyle w:val="af2"/>
        <w:shd w:val="clear" w:color="auto" w:fill="FFFFFF"/>
        <w:spacing w:line="198" w:lineRule="atLeast"/>
        <w:ind w:left="360" w:firstLineChars="0" w:firstLine="0"/>
        <w:rPr>
          <w:rFonts w:ascii="Tahoma" w:hAnsi="Tahoma" w:cs="Tahoma"/>
          <w:color w:val="222222"/>
          <w:szCs w:val="21"/>
        </w:rPr>
      </w:pPr>
      <w:r>
        <w:rPr>
          <w:rStyle w:val="HTML0"/>
          <w:sz w:val="21"/>
          <w:szCs w:val="21"/>
          <w:shd w:val="clear" w:color="auto" w:fill="FFFFFF"/>
        </w:rPr>
        <w:t>select</w:t>
      </w:r>
      <w:r>
        <w:rPr>
          <w:szCs w:val="21"/>
        </w:rPr>
        <w:t xml:space="preserve"> </w:t>
      </w:r>
      <w:r>
        <w:rPr>
          <w:rStyle w:val="HTML0"/>
          <w:sz w:val="21"/>
          <w:szCs w:val="21"/>
          <w:shd w:val="clear" w:color="auto" w:fill="FFFFFF"/>
        </w:rPr>
        <w:t>* from</w:t>
      </w:r>
      <w:r>
        <w:rPr>
          <w:szCs w:val="21"/>
        </w:rPr>
        <w:t xml:space="preserve"> </w:t>
      </w:r>
      <w:r>
        <w:rPr>
          <w:rStyle w:val="HTML0"/>
          <w:sz w:val="21"/>
          <w:szCs w:val="21"/>
          <w:shd w:val="clear" w:color="auto" w:fill="FFFFFF"/>
        </w:rPr>
        <w:t>payment where</w:t>
      </w:r>
      <w:r>
        <w:rPr>
          <w:szCs w:val="21"/>
        </w:rPr>
        <w:t xml:space="preserve"> </w:t>
      </w:r>
      <w:r>
        <w:rPr>
          <w:rStyle w:val="HTML0"/>
          <w:sz w:val="21"/>
          <w:szCs w:val="21"/>
          <w:shd w:val="clear" w:color="auto" w:fill="FFFFFF"/>
        </w:rPr>
        <w:t>staff_id=2 and</w:t>
      </w:r>
      <w:r>
        <w:rPr>
          <w:szCs w:val="21"/>
        </w:rPr>
        <w:t xml:space="preserve"> </w:t>
      </w:r>
      <w:r>
        <w:rPr>
          <w:rStyle w:val="HTML0"/>
          <w:sz w:val="21"/>
          <w:szCs w:val="21"/>
          <w:shd w:val="clear" w:color="auto" w:fill="FFFFFF"/>
        </w:rPr>
        <w:t>customer_id=500;</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是应该创建一个</w:t>
      </w:r>
      <w:r>
        <w:rPr>
          <w:rFonts w:ascii="Tahoma" w:hAnsi="Tahoma" w:cs="Tahoma"/>
          <w:color w:val="222222"/>
          <w:sz w:val="21"/>
          <w:szCs w:val="21"/>
        </w:rPr>
        <w:t xml:space="preserve"> key(staff_id, customer_id) </w:t>
      </w:r>
      <w:r>
        <w:rPr>
          <w:rFonts w:ascii="Tahoma" w:hAnsi="Tahoma" w:cs="Tahoma"/>
          <w:color w:val="222222"/>
          <w:sz w:val="21"/>
          <w:szCs w:val="21"/>
        </w:rPr>
        <w:t>的索引还是</w:t>
      </w:r>
      <w:r>
        <w:rPr>
          <w:rFonts w:ascii="Tahoma" w:hAnsi="Tahoma" w:cs="Tahoma"/>
          <w:color w:val="222222"/>
          <w:sz w:val="21"/>
          <w:szCs w:val="21"/>
        </w:rPr>
        <w:t xml:space="preserve"> key(customer_id, staff_id) </w:t>
      </w:r>
      <w:r>
        <w:rPr>
          <w:rFonts w:ascii="Tahoma" w:hAnsi="Tahoma" w:cs="Tahoma"/>
          <w:color w:val="222222"/>
          <w:sz w:val="21"/>
          <w:szCs w:val="21"/>
        </w:rPr>
        <w:t>的索引？可以跑一些查询来确定表中值的分布情况，并确定哪个列的选择性更高。比如：可以用下面的查询来预测一下：</w:t>
      </w:r>
    </w:p>
    <w:p w:rsidR="001A7847" w:rsidRDefault="003C5B7A">
      <w:pPr>
        <w:shd w:val="clear" w:color="auto" w:fill="FFFFFF"/>
        <w:spacing w:line="198" w:lineRule="atLeast"/>
        <w:rPr>
          <w:rFonts w:ascii="Tahoma" w:hAnsi="Tahoma" w:cs="Tahoma"/>
          <w:color w:val="222222"/>
          <w:szCs w:val="21"/>
        </w:rPr>
      </w:pPr>
      <w:hyperlink r:id="rId415" w:history="1">
        <w:r w:rsidR="007D395D">
          <w:rPr>
            <w:rStyle w:val="af"/>
            <w:rFonts w:ascii="Tahoma" w:hAnsi="Tahoma" w:cs="Tahoma"/>
            <w:color w:val="428BCA"/>
            <w:szCs w:val="21"/>
          </w:rPr>
          <w:t>?</w:t>
        </w:r>
      </w:hyperlink>
      <w:r w:rsidR="007D395D">
        <w:rPr>
          <w:rFonts w:ascii="Tahoma" w:hAnsi="Tahoma" w:cs="Tahoma" w:hint="eastAsia"/>
          <w:color w:val="222222"/>
          <w:szCs w:val="21"/>
        </w:rPr>
        <w:tab/>
      </w:r>
      <w:r w:rsidR="007D395D">
        <w:rPr>
          <w:rStyle w:val="HTML0"/>
          <w:sz w:val="21"/>
          <w:szCs w:val="21"/>
          <w:shd w:val="clear" w:color="auto" w:fill="FFFFFF"/>
        </w:rPr>
        <w:t>select</w:t>
      </w:r>
      <w:r w:rsidR="007D395D">
        <w:rPr>
          <w:szCs w:val="21"/>
        </w:rPr>
        <w:t xml:space="preserve"> </w:t>
      </w:r>
      <w:r w:rsidR="007D395D">
        <w:rPr>
          <w:rStyle w:val="HTML0"/>
          <w:sz w:val="21"/>
          <w:szCs w:val="21"/>
          <w:shd w:val="clear" w:color="auto" w:fill="FFFFFF"/>
        </w:rPr>
        <w:t>sum(staff_id=2), sum(customer_id=500) from</w:t>
      </w:r>
      <w:r w:rsidR="007D395D">
        <w:rPr>
          <w:szCs w:val="21"/>
        </w:rPr>
        <w:t xml:space="preserve"> </w:t>
      </w:r>
      <w:r w:rsidR="007D395D">
        <w:rPr>
          <w:rStyle w:val="HTML0"/>
          <w:sz w:val="21"/>
          <w:szCs w:val="21"/>
          <w:shd w:val="clear" w:color="auto" w:fill="FFFFFF"/>
        </w:rPr>
        <w:t>payment\G</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假如，结果显示：</w:t>
      </w:r>
      <w:r>
        <w:rPr>
          <w:rFonts w:ascii="Tahoma" w:hAnsi="Tahoma" w:cs="Tahoma"/>
          <w:color w:val="222222"/>
          <w:sz w:val="21"/>
          <w:szCs w:val="21"/>
        </w:rPr>
        <w:t>sum(staff_id=2)</w:t>
      </w:r>
      <w:r>
        <w:rPr>
          <w:rFonts w:ascii="Tahoma" w:hAnsi="Tahoma" w:cs="Tahoma"/>
          <w:color w:val="222222"/>
          <w:sz w:val="21"/>
          <w:szCs w:val="21"/>
        </w:rPr>
        <w:t>的值为</w:t>
      </w:r>
      <w:r>
        <w:rPr>
          <w:rFonts w:ascii="Tahoma" w:hAnsi="Tahoma" w:cs="Tahoma"/>
          <w:color w:val="222222"/>
          <w:sz w:val="21"/>
          <w:szCs w:val="21"/>
        </w:rPr>
        <w:t>7000</w:t>
      </w:r>
      <w:r>
        <w:rPr>
          <w:rFonts w:ascii="Tahoma" w:hAnsi="Tahoma" w:cs="Tahoma"/>
          <w:color w:val="222222"/>
          <w:sz w:val="21"/>
          <w:szCs w:val="21"/>
        </w:rPr>
        <w:t>，而</w:t>
      </w:r>
      <w:r>
        <w:rPr>
          <w:rFonts w:ascii="Tahoma" w:hAnsi="Tahoma" w:cs="Tahoma"/>
          <w:color w:val="222222"/>
          <w:sz w:val="21"/>
          <w:szCs w:val="21"/>
        </w:rPr>
        <w:t>sum(customer_id=500)</w:t>
      </w:r>
      <w:r>
        <w:rPr>
          <w:rFonts w:ascii="Tahoma" w:hAnsi="Tahoma" w:cs="Tahoma"/>
          <w:color w:val="222222"/>
          <w:sz w:val="21"/>
          <w:szCs w:val="21"/>
        </w:rPr>
        <w:t>的值为</w:t>
      </w:r>
      <w:r>
        <w:rPr>
          <w:rFonts w:ascii="Tahoma" w:hAnsi="Tahoma" w:cs="Tahoma"/>
          <w:color w:val="222222"/>
          <w:sz w:val="21"/>
          <w:szCs w:val="21"/>
        </w:rPr>
        <w:t>60</w:t>
      </w:r>
      <w:r>
        <w:rPr>
          <w:rFonts w:ascii="Tahoma" w:hAnsi="Tahoma" w:cs="Tahoma"/>
          <w:color w:val="222222"/>
          <w:sz w:val="21"/>
          <w:szCs w:val="21"/>
        </w:rPr>
        <w:t>由此可知，在上面的查询中，</w:t>
      </w:r>
      <w:r>
        <w:rPr>
          <w:rFonts w:ascii="Tahoma" w:hAnsi="Tahoma" w:cs="Tahoma"/>
          <w:color w:val="222222"/>
          <w:sz w:val="21"/>
          <w:szCs w:val="21"/>
        </w:rPr>
        <w:t>customer_id</w:t>
      </w:r>
      <w:r>
        <w:rPr>
          <w:rFonts w:ascii="Tahoma" w:hAnsi="Tahoma" w:cs="Tahoma"/>
          <w:color w:val="222222"/>
          <w:sz w:val="21"/>
          <w:szCs w:val="21"/>
        </w:rPr>
        <w:t>的选择性更高，应该将其放在索引的最前面，也就是使用</w:t>
      </w:r>
      <w:r>
        <w:rPr>
          <w:rFonts w:ascii="Tahoma" w:hAnsi="Tahoma" w:cs="Tahoma"/>
          <w:color w:val="222222"/>
          <w:sz w:val="21"/>
          <w:szCs w:val="21"/>
        </w:rPr>
        <w:t xml:space="preserve">key(customer_id, staff_id) </w:t>
      </w:r>
      <w:r>
        <w:rPr>
          <w:rFonts w:ascii="Tahoma" w:hAnsi="Tahoma" w:cs="Tahoma"/>
          <w:color w:val="222222"/>
          <w:sz w:val="21"/>
          <w:szCs w:val="21"/>
        </w:rPr>
        <w:t>。</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但是，这样做有一个地方需要注意，查询的结果非常依赖于选定的具体值。如果按照上述方法优化，可能对其他不同条件值的查询不公平，也可能导致服务器的整体性能变得更糟。</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如果是从</w:t>
      </w:r>
      <w:r>
        <w:rPr>
          <w:rFonts w:ascii="Tahoma" w:hAnsi="Tahoma" w:cs="Tahoma"/>
          <w:color w:val="222222"/>
          <w:sz w:val="21"/>
          <w:szCs w:val="21"/>
        </w:rPr>
        <w:t>pt-query-digest</w:t>
      </w:r>
      <w:r>
        <w:rPr>
          <w:rFonts w:ascii="Tahoma" w:hAnsi="Tahoma" w:cs="Tahoma"/>
          <w:color w:val="222222"/>
          <w:sz w:val="21"/>
          <w:szCs w:val="21"/>
        </w:rPr>
        <w:t>这样的工具的报告中提取</w:t>
      </w:r>
      <w:r>
        <w:rPr>
          <w:rFonts w:ascii="Tahoma" w:hAnsi="Tahoma" w:cs="Tahoma"/>
          <w:color w:val="222222"/>
          <w:sz w:val="21"/>
          <w:szCs w:val="21"/>
        </w:rPr>
        <w:t>“</w:t>
      </w:r>
      <w:r>
        <w:rPr>
          <w:rFonts w:ascii="Tahoma" w:hAnsi="Tahoma" w:cs="Tahoma"/>
          <w:color w:val="222222"/>
          <w:sz w:val="21"/>
          <w:szCs w:val="21"/>
        </w:rPr>
        <w:t>最差查询</w:t>
      </w:r>
      <w:r>
        <w:rPr>
          <w:rFonts w:ascii="Tahoma" w:hAnsi="Tahoma" w:cs="Tahoma"/>
          <w:color w:val="222222"/>
          <w:sz w:val="21"/>
          <w:szCs w:val="21"/>
        </w:rPr>
        <w:t>”</w:t>
      </w:r>
      <w:r>
        <w:rPr>
          <w:rFonts w:ascii="Tahoma" w:hAnsi="Tahoma" w:cs="Tahoma"/>
          <w:color w:val="222222"/>
          <w:sz w:val="21"/>
          <w:szCs w:val="21"/>
        </w:rPr>
        <w:t>，再按上述办法选定的索引顺序往往是非常高效的。假如，没有类似地具体查询来运行，那么最好还是根据经验法则来做，因为经验法则考虑的是全局基数和选择性，而不是某个具体条件值的查询。通过经验法则，判断选择性的方法如下：</w:t>
      </w:r>
    </w:p>
    <w:p w:rsidR="001A7847" w:rsidRDefault="003C5B7A">
      <w:pPr>
        <w:pStyle w:val="af2"/>
        <w:shd w:val="clear" w:color="auto" w:fill="FFFFFF"/>
        <w:spacing w:line="198" w:lineRule="atLeast"/>
        <w:ind w:left="360" w:firstLineChars="0" w:firstLine="0"/>
        <w:rPr>
          <w:rFonts w:ascii="Tahoma" w:hAnsi="Tahoma" w:cs="Tahoma"/>
          <w:color w:val="222222"/>
          <w:szCs w:val="21"/>
        </w:rPr>
      </w:pPr>
      <w:hyperlink r:id="rId416" w:history="1">
        <w:r w:rsidR="007D395D">
          <w:rPr>
            <w:rStyle w:val="af"/>
            <w:rFonts w:ascii="Tahoma" w:hAnsi="Tahoma" w:cs="Tahoma"/>
            <w:color w:val="428BCA"/>
            <w:szCs w:val="21"/>
          </w:rPr>
          <w:t>?</w:t>
        </w:r>
      </w:hyperlink>
    </w:p>
    <w:p w:rsidR="001A7847" w:rsidRDefault="007D395D">
      <w:pPr>
        <w:spacing w:line="231" w:lineRule="atLeast"/>
        <w:ind w:leftChars="200" w:left="420"/>
        <w:jc w:val="left"/>
        <w:rPr>
          <w:szCs w:val="21"/>
        </w:rPr>
      </w:pPr>
      <w:r>
        <w:rPr>
          <w:rStyle w:val="HTML0"/>
          <w:sz w:val="21"/>
          <w:szCs w:val="21"/>
          <w:shd w:val="clear" w:color="auto" w:fill="FFFFFF"/>
        </w:rPr>
        <w:t>select</w:t>
      </w:r>
      <w:r>
        <w:rPr>
          <w:szCs w:val="21"/>
        </w:rPr>
        <w:t xml:space="preserve"> </w:t>
      </w:r>
      <w:r>
        <w:rPr>
          <w:rStyle w:val="HTML0"/>
          <w:sz w:val="21"/>
          <w:szCs w:val="21"/>
          <w:shd w:val="clear" w:color="auto" w:fill="FFFFFF"/>
        </w:rPr>
        <w:t>count(distinct</w:t>
      </w:r>
      <w:r>
        <w:rPr>
          <w:szCs w:val="21"/>
        </w:rPr>
        <w:t xml:space="preserve"> </w:t>
      </w:r>
      <w:r>
        <w:rPr>
          <w:rStyle w:val="HTML0"/>
          <w:sz w:val="21"/>
          <w:szCs w:val="21"/>
          <w:shd w:val="clear" w:color="auto" w:fill="FFFFFF"/>
        </w:rPr>
        <w:t>staff_id)/count(*) as</w:t>
      </w:r>
      <w:r>
        <w:rPr>
          <w:szCs w:val="21"/>
        </w:rPr>
        <w:t xml:space="preserve"> </w:t>
      </w:r>
      <w:r>
        <w:rPr>
          <w:rStyle w:val="HTML0"/>
          <w:sz w:val="21"/>
          <w:szCs w:val="21"/>
          <w:shd w:val="clear" w:color="auto" w:fill="FFFFFF"/>
        </w:rPr>
        <w:t>staff_id_selectivity,</w:t>
      </w:r>
    </w:p>
    <w:p w:rsidR="001A7847" w:rsidRDefault="007D395D">
      <w:pPr>
        <w:spacing w:line="231" w:lineRule="atLeast"/>
        <w:ind w:leftChars="200" w:left="420"/>
        <w:rPr>
          <w:szCs w:val="21"/>
        </w:rPr>
      </w:pPr>
      <w:r>
        <w:rPr>
          <w:rStyle w:val="HTML0"/>
          <w:sz w:val="21"/>
          <w:szCs w:val="21"/>
          <w:shd w:val="clear" w:color="auto" w:fill="FFFFFF"/>
        </w:rPr>
        <w:t>count(distinct</w:t>
      </w:r>
      <w:r>
        <w:rPr>
          <w:szCs w:val="21"/>
        </w:rPr>
        <w:t xml:space="preserve"> </w:t>
      </w:r>
      <w:r>
        <w:rPr>
          <w:rStyle w:val="HTML0"/>
          <w:sz w:val="21"/>
          <w:szCs w:val="21"/>
          <w:shd w:val="clear" w:color="auto" w:fill="FFFFFF"/>
        </w:rPr>
        <w:t>customer_id)/count(*) as</w:t>
      </w:r>
      <w:r>
        <w:rPr>
          <w:szCs w:val="21"/>
        </w:rPr>
        <w:t xml:space="preserve"> </w:t>
      </w:r>
      <w:r>
        <w:rPr>
          <w:rStyle w:val="HTML0"/>
          <w:sz w:val="21"/>
          <w:szCs w:val="21"/>
          <w:shd w:val="clear" w:color="auto" w:fill="FFFFFF"/>
        </w:rPr>
        <w:t>customer_id_selectivity,</w:t>
      </w:r>
    </w:p>
    <w:p w:rsidR="001A7847" w:rsidRDefault="007D395D">
      <w:pPr>
        <w:pStyle w:val="af2"/>
        <w:shd w:val="clear" w:color="auto" w:fill="FFFFFF"/>
        <w:spacing w:line="198" w:lineRule="atLeast"/>
        <w:ind w:left="360" w:firstLineChars="0" w:firstLine="0"/>
        <w:rPr>
          <w:rFonts w:ascii="Tahoma" w:hAnsi="Tahoma" w:cs="Tahoma"/>
          <w:color w:val="222222"/>
          <w:szCs w:val="21"/>
        </w:rPr>
      </w:pPr>
      <w:r>
        <w:rPr>
          <w:rStyle w:val="HTML0"/>
          <w:sz w:val="21"/>
          <w:szCs w:val="21"/>
          <w:shd w:val="clear" w:color="auto" w:fill="FFFFFF"/>
        </w:rPr>
        <w:t>from</w:t>
      </w:r>
      <w:r>
        <w:rPr>
          <w:szCs w:val="21"/>
        </w:rPr>
        <w:t xml:space="preserve"> </w:t>
      </w:r>
      <w:r>
        <w:rPr>
          <w:rStyle w:val="HTML0"/>
          <w:sz w:val="21"/>
          <w:szCs w:val="21"/>
          <w:shd w:val="clear" w:color="auto" w:fill="FFFFFF"/>
        </w:rPr>
        <w:t>payment\G</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假如，结果显示：</w:t>
      </w:r>
      <w:r>
        <w:rPr>
          <w:rFonts w:ascii="Tahoma" w:hAnsi="Tahoma" w:cs="Tahoma"/>
          <w:color w:val="222222"/>
          <w:sz w:val="21"/>
          <w:szCs w:val="21"/>
        </w:rPr>
        <w:t>staff_id_selectivity</w:t>
      </w:r>
      <w:r>
        <w:rPr>
          <w:rFonts w:ascii="Tahoma" w:hAnsi="Tahoma" w:cs="Tahoma"/>
          <w:color w:val="222222"/>
          <w:sz w:val="21"/>
          <w:szCs w:val="21"/>
        </w:rPr>
        <w:t>的值为</w:t>
      </w:r>
      <w:r>
        <w:rPr>
          <w:rFonts w:ascii="Tahoma" w:hAnsi="Tahoma" w:cs="Tahoma"/>
          <w:color w:val="222222"/>
          <w:sz w:val="21"/>
          <w:szCs w:val="21"/>
        </w:rPr>
        <w:t>0.001</w:t>
      </w:r>
      <w:r>
        <w:rPr>
          <w:rFonts w:ascii="Tahoma" w:hAnsi="Tahoma" w:cs="Tahoma"/>
          <w:color w:val="222222"/>
          <w:sz w:val="21"/>
          <w:szCs w:val="21"/>
        </w:rPr>
        <w:t>，而</w:t>
      </w:r>
      <w:r>
        <w:rPr>
          <w:rFonts w:ascii="Tahoma" w:hAnsi="Tahoma" w:cs="Tahoma"/>
          <w:color w:val="222222"/>
          <w:sz w:val="21"/>
          <w:szCs w:val="21"/>
        </w:rPr>
        <w:t>customer_id_selectivity</w:t>
      </w:r>
      <w:r>
        <w:rPr>
          <w:rFonts w:ascii="Tahoma" w:hAnsi="Tahoma" w:cs="Tahoma"/>
          <w:color w:val="222222"/>
          <w:sz w:val="21"/>
          <w:szCs w:val="21"/>
        </w:rPr>
        <w:t>的值为</w:t>
      </w:r>
      <w:r>
        <w:rPr>
          <w:rFonts w:ascii="Tahoma" w:hAnsi="Tahoma" w:cs="Tahoma"/>
          <w:color w:val="222222"/>
          <w:sz w:val="21"/>
          <w:szCs w:val="21"/>
        </w:rPr>
        <w:t>0.086</w:t>
      </w:r>
      <w:r>
        <w:rPr>
          <w:rFonts w:ascii="Tahoma" w:hAnsi="Tahoma" w:cs="Tahoma"/>
          <w:color w:val="222222"/>
          <w:sz w:val="21"/>
          <w:szCs w:val="21"/>
        </w:rPr>
        <w:t>。我们知道，值越大，选择性越高。故</w:t>
      </w:r>
      <w:r>
        <w:rPr>
          <w:rFonts w:ascii="Tahoma" w:hAnsi="Tahoma" w:cs="Tahoma"/>
          <w:color w:val="222222"/>
          <w:sz w:val="21"/>
          <w:szCs w:val="21"/>
        </w:rPr>
        <w:t>customer_id</w:t>
      </w:r>
      <w:r>
        <w:rPr>
          <w:rFonts w:ascii="Tahoma" w:hAnsi="Tahoma" w:cs="Tahoma"/>
          <w:color w:val="222222"/>
          <w:sz w:val="21"/>
          <w:szCs w:val="21"/>
        </w:rPr>
        <w:t>的选择性更高。因此，还是将其作为索引列的第一列：</w:t>
      </w:r>
    </w:p>
    <w:p w:rsidR="001A7847" w:rsidRDefault="003C5B7A">
      <w:pPr>
        <w:pStyle w:val="af2"/>
        <w:shd w:val="clear" w:color="auto" w:fill="FFFFFF"/>
        <w:spacing w:line="198" w:lineRule="atLeast"/>
        <w:ind w:left="360" w:firstLineChars="0" w:firstLine="0"/>
        <w:rPr>
          <w:rFonts w:ascii="Tahoma" w:hAnsi="Tahoma" w:cs="Tahoma"/>
          <w:color w:val="222222"/>
          <w:szCs w:val="21"/>
        </w:rPr>
      </w:pPr>
      <w:hyperlink r:id="rId417" w:history="1">
        <w:r w:rsidR="007D395D">
          <w:rPr>
            <w:rStyle w:val="af"/>
            <w:rFonts w:ascii="Tahoma" w:hAnsi="Tahoma" w:cs="Tahoma"/>
            <w:color w:val="428BCA"/>
            <w:szCs w:val="21"/>
          </w:rPr>
          <w:t>?</w:t>
        </w:r>
      </w:hyperlink>
    </w:p>
    <w:p w:rsidR="001A7847" w:rsidRDefault="007D395D">
      <w:pPr>
        <w:pStyle w:val="af2"/>
        <w:shd w:val="clear" w:color="auto" w:fill="FFFFFF"/>
        <w:spacing w:line="198" w:lineRule="atLeast"/>
        <w:ind w:left="360" w:firstLineChars="0" w:firstLine="0"/>
        <w:rPr>
          <w:rFonts w:ascii="Tahoma" w:hAnsi="Tahoma" w:cs="Tahoma"/>
          <w:color w:val="222222"/>
          <w:szCs w:val="21"/>
        </w:rPr>
      </w:pPr>
      <w:r>
        <w:rPr>
          <w:rStyle w:val="HTML0"/>
          <w:sz w:val="21"/>
          <w:szCs w:val="21"/>
          <w:shd w:val="clear" w:color="auto" w:fill="FFFFFF"/>
        </w:rPr>
        <w:t>alter</w:t>
      </w:r>
      <w:r>
        <w:rPr>
          <w:szCs w:val="21"/>
        </w:rPr>
        <w:t xml:space="preserve"> </w:t>
      </w:r>
      <w:r>
        <w:rPr>
          <w:rStyle w:val="HTML0"/>
          <w:sz w:val="21"/>
          <w:szCs w:val="21"/>
          <w:shd w:val="clear" w:color="auto" w:fill="FFFFFF"/>
        </w:rPr>
        <w:t>table</w:t>
      </w:r>
      <w:r>
        <w:rPr>
          <w:szCs w:val="21"/>
        </w:rPr>
        <w:t xml:space="preserve"> </w:t>
      </w:r>
      <w:r>
        <w:rPr>
          <w:rStyle w:val="HTML0"/>
          <w:sz w:val="21"/>
          <w:szCs w:val="21"/>
          <w:shd w:val="clear" w:color="auto" w:fill="FFFFFF"/>
        </w:rPr>
        <w:t>payment add</w:t>
      </w:r>
      <w:r>
        <w:rPr>
          <w:szCs w:val="21"/>
        </w:rPr>
        <w:t xml:space="preserve"> </w:t>
      </w:r>
      <w:r>
        <w:rPr>
          <w:rStyle w:val="HTML0"/>
          <w:sz w:val="21"/>
          <w:szCs w:val="21"/>
          <w:shd w:val="clear" w:color="auto" w:fill="FFFFFF"/>
        </w:rPr>
        <w:t>key(customer_id, staff_id);</w:t>
      </w:r>
    </w:p>
    <w:p w:rsidR="001A7847" w:rsidRDefault="007D395D">
      <w:pPr>
        <w:pStyle w:val="aa"/>
        <w:shd w:val="clear" w:color="auto" w:fill="FFFFFF"/>
        <w:spacing w:before="0" w:beforeAutospacing="0" w:after="0" w:afterAutospacing="0" w:line="450" w:lineRule="atLeast"/>
        <w:ind w:left="360"/>
        <w:rPr>
          <w:rFonts w:ascii="Tahoma" w:hAnsi="Tahoma" w:cs="Tahoma"/>
          <w:color w:val="222222"/>
          <w:sz w:val="21"/>
          <w:szCs w:val="21"/>
        </w:rPr>
      </w:pPr>
      <w:r>
        <w:rPr>
          <w:rFonts w:ascii="Tahoma" w:hAnsi="Tahoma" w:cs="Tahoma"/>
          <w:color w:val="222222"/>
          <w:sz w:val="21"/>
          <w:szCs w:val="21"/>
        </w:rPr>
        <w:t>尽管，关于选择性和全局基数的经验法则值得去研究和分析，但一定别忘了</w:t>
      </w:r>
      <w:r>
        <w:rPr>
          <w:rFonts w:ascii="Tahoma" w:hAnsi="Tahoma" w:cs="Tahoma"/>
          <w:color w:val="222222"/>
          <w:sz w:val="21"/>
          <w:szCs w:val="21"/>
        </w:rPr>
        <w:t>order by</w:t>
      </w:r>
      <w:r>
        <w:rPr>
          <w:rFonts w:ascii="Tahoma" w:hAnsi="Tahoma" w:cs="Tahoma"/>
          <w:color w:val="222222"/>
          <w:sz w:val="21"/>
          <w:szCs w:val="21"/>
        </w:rPr>
        <w:t>、</w:t>
      </w:r>
      <w:r>
        <w:rPr>
          <w:rFonts w:ascii="Tahoma" w:hAnsi="Tahoma" w:cs="Tahoma"/>
          <w:color w:val="222222"/>
          <w:sz w:val="21"/>
          <w:szCs w:val="21"/>
        </w:rPr>
        <w:t xml:space="preserve">group by </w:t>
      </w:r>
      <w:r>
        <w:rPr>
          <w:rFonts w:ascii="Tahoma" w:hAnsi="Tahoma" w:cs="Tahoma"/>
          <w:color w:val="222222"/>
          <w:sz w:val="21"/>
          <w:szCs w:val="21"/>
        </w:rPr>
        <w:t>等因素的影响，这些因素可能对查询的性能造成非常大的影响</w:t>
      </w:r>
    </w:p>
    <w:p w:rsidR="001A7847" w:rsidRDefault="001A7847">
      <w:pPr>
        <w:pStyle w:val="aa"/>
        <w:shd w:val="clear" w:color="auto" w:fill="FFFFFF"/>
        <w:spacing w:before="0" w:beforeAutospacing="0" w:after="0" w:afterAutospacing="0" w:line="450" w:lineRule="atLeast"/>
        <w:rPr>
          <w:rFonts w:ascii="Tahoma" w:hAnsi="Tahoma" w:cs="Tahoma"/>
          <w:color w:val="222222"/>
          <w:sz w:val="21"/>
          <w:szCs w:val="21"/>
        </w:rPr>
      </w:pPr>
    </w:p>
    <w:p w:rsidR="001A7847" w:rsidRDefault="007D395D">
      <w:pPr>
        <w:pStyle w:val="6"/>
      </w:pPr>
      <w:r>
        <w:t xml:space="preserve">2.5 </w:t>
      </w:r>
      <w:r>
        <w:t>聚簇索引</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聚簇索引并不是一种单独的索引类型，而是一种数据存储方式。具体的细节依赖于其实现方式，但</w:t>
      </w:r>
      <w:r>
        <w:rPr>
          <w:rFonts w:ascii="Tahoma" w:hAnsi="Tahoma" w:cs="Tahoma"/>
          <w:color w:val="222222"/>
          <w:sz w:val="21"/>
          <w:szCs w:val="21"/>
        </w:rPr>
        <w:t xml:space="preserve">InnoDB </w:t>
      </w:r>
      <w:r>
        <w:rPr>
          <w:rFonts w:ascii="Tahoma" w:hAnsi="Tahoma" w:cs="Tahoma"/>
          <w:color w:val="222222"/>
          <w:sz w:val="21"/>
          <w:szCs w:val="21"/>
        </w:rPr>
        <w:t>的聚簇索引实际上在同一结构中保存了</w:t>
      </w:r>
      <w:r>
        <w:rPr>
          <w:rFonts w:ascii="Tahoma" w:hAnsi="Tahoma" w:cs="Tahoma"/>
          <w:color w:val="222222"/>
          <w:sz w:val="21"/>
          <w:szCs w:val="21"/>
        </w:rPr>
        <w:t xml:space="preserve"> B-Tree </w:t>
      </w:r>
      <w:r>
        <w:rPr>
          <w:rFonts w:ascii="Tahoma" w:hAnsi="Tahoma" w:cs="Tahoma"/>
          <w:color w:val="222222"/>
          <w:sz w:val="21"/>
          <w:szCs w:val="21"/>
        </w:rPr>
        <w:t>索引和数据行。</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当表中有聚簇索引时，它的数据行实际上存放在索引的叶子页（</w:t>
      </w:r>
      <w:r>
        <w:rPr>
          <w:rFonts w:ascii="Tahoma" w:hAnsi="Tahoma" w:cs="Tahoma"/>
          <w:color w:val="222222"/>
          <w:sz w:val="21"/>
          <w:szCs w:val="21"/>
        </w:rPr>
        <w:t>leaf page</w:t>
      </w:r>
      <w:r>
        <w:rPr>
          <w:rFonts w:ascii="Tahoma" w:hAnsi="Tahoma" w:cs="Tahoma"/>
          <w:color w:val="222222"/>
          <w:sz w:val="21"/>
          <w:szCs w:val="21"/>
        </w:rPr>
        <w:t>）中，也就是说，叶子页包含了行的全部数据，而节点页只包含了索引列的数据。</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因为是存储引擎负责实现索引，因此并不是所有的存储引擎都支持聚簇索引。本节我们主要关注</w:t>
      </w:r>
      <w:r>
        <w:rPr>
          <w:rFonts w:ascii="Tahoma" w:hAnsi="Tahoma" w:cs="Tahoma"/>
          <w:color w:val="222222"/>
          <w:sz w:val="21"/>
          <w:szCs w:val="21"/>
        </w:rPr>
        <w:t>InnoDB</w:t>
      </w:r>
      <w:r>
        <w:rPr>
          <w:rFonts w:ascii="Tahoma" w:hAnsi="Tahoma" w:cs="Tahoma"/>
          <w:color w:val="222222"/>
          <w:sz w:val="21"/>
          <w:szCs w:val="21"/>
        </w:rPr>
        <w:t>，这里讨论的内容对于任何支持聚簇索引的存储引擎都是适用的。</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 xml:space="preserve">InnoDB </w:t>
      </w:r>
      <w:r>
        <w:rPr>
          <w:rFonts w:ascii="Tahoma" w:hAnsi="Tahoma" w:cs="Tahoma"/>
          <w:color w:val="222222"/>
          <w:sz w:val="21"/>
          <w:szCs w:val="21"/>
        </w:rPr>
        <w:t>通过主键聚集数据，如果没有定义主键，</w:t>
      </w:r>
      <w:r>
        <w:rPr>
          <w:rFonts w:ascii="Tahoma" w:hAnsi="Tahoma" w:cs="Tahoma"/>
          <w:color w:val="222222"/>
          <w:sz w:val="21"/>
          <w:szCs w:val="21"/>
        </w:rPr>
        <w:t xml:space="preserve">InnoDB </w:t>
      </w:r>
      <w:r>
        <w:rPr>
          <w:rFonts w:ascii="Tahoma" w:hAnsi="Tahoma" w:cs="Tahoma"/>
          <w:color w:val="222222"/>
          <w:sz w:val="21"/>
          <w:szCs w:val="21"/>
        </w:rPr>
        <w:t>会选择一个唯一的非空索引代替。如果没有这样的索引，</w:t>
      </w:r>
      <w:r>
        <w:rPr>
          <w:rFonts w:ascii="Tahoma" w:hAnsi="Tahoma" w:cs="Tahoma"/>
          <w:color w:val="222222"/>
          <w:sz w:val="21"/>
          <w:szCs w:val="21"/>
        </w:rPr>
        <w:t xml:space="preserve">InnoDB </w:t>
      </w:r>
      <w:r>
        <w:rPr>
          <w:rFonts w:ascii="Tahoma" w:hAnsi="Tahoma" w:cs="Tahoma"/>
          <w:color w:val="222222"/>
          <w:sz w:val="21"/>
          <w:szCs w:val="21"/>
        </w:rPr>
        <w:t>会隐式定义一个主键来作为聚簇索引。</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FF0000"/>
          <w:sz w:val="21"/>
          <w:szCs w:val="21"/>
        </w:rPr>
        <w:t>聚簇索引的优点：</w:t>
      </w:r>
    </w:p>
    <w:p w:rsidR="001A7847" w:rsidRDefault="007D395D">
      <w:pPr>
        <w:widowControl/>
        <w:numPr>
          <w:ilvl w:val="0"/>
          <w:numId w:val="48"/>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t>可以把相关的数据保存在一起。</w:t>
      </w:r>
    </w:p>
    <w:p w:rsidR="001A7847" w:rsidRDefault="007D395D">
      <w:pPr>
        <w:widowControl/>
        <w:numPr>
          <w:ilvl w:val="0"/>
          <w:numId w:val="48"/>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t>数据访问更快。聚簇索引将索引和数据保存在同一个</w:t>
      </w:r>
      <w:r>
        <w:rPr>
          <w:rFonts w:ascii="Tahoma" w:hAnsi="Tahoma" w:cs="Tahoma"/>
          <w:color w:val="222222"/>
          <w:szCs w:val="21"/>
        </w:rPr>
        <w:t>B-Tree</w:t>
      </w:r>
      <w:r>
        <w:rPr>
          <w:rFonts w:ascii="Tahoma" w:hAnsi="Tahoma" w:cs="Tahoma"/>
          <w:color w:val="222222"/>
          <w:szCs w:val="21"/>
        </w:rPr>
        <w:t>中，因此，从聚簇索引中获取数据通常比非聚簇索引要快。</w:t>
      </w:r>
    </w:p>
    <w:p w:rsidR="001A7847" w:rsidRDefault="007D395D">
      <w:pPr>
        <w:widowControl/>
        <w:numPr>
          <w:ilvl w:val="0"/>
          <w:numId w:val="48"/>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t>使用覆盖索引扫描的查询可以直接使用节点页中的主键值。</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如果在设计表和查询时，能充分利用上面的优点，就可以极大地提升性能。</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FF0000"/>
          <w:sz w:val="21"/>
          <w:szCs w:val="21"/>
        </w:rPr>
        <w:t>聚簇索引的缺点：</w:t>
      </w:r>
    </w:p>
    <w:p w:rsidR="001A7847" w:rsidRDefault="007D395D">
      <w:pPr>
        <w:widowControl/>
        <w:numPr>
          <w:ilvl w:val="0"/>
          <w:numId w:val="49"/>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t>聚簇索引最大限度地提高了</w:t>
      </w:r>
      <w:r>
        <w:rPr>
          <w:rFonts w:ascii="Tahoma" w:hAnsi="Tahoma" w:cs="Tahoma"/>
          <w:color w:val="222222"/>
          <w:szCs w:val="21"/>
        </w:rPr>
        <w:t>I/O</w:t>
      </w:r>
      <w:r>
        <w:rPr>
          <w:rFonts w:ascii="Tahoma" w:hAnsi="Tahoma" w:cs="Tahoma"/>
          <w:color w:val="222222"/>
          <w:szCs w:val="21"/>
        </w:rPr>
        <w:t>密集型应用的性能，但如果数据全部放在内存中，则访问的顺序就没那么重要了，聚簇索引也就没什么优势了。</w:t>
      </w:r>
    </w:p>
    <w:p w:rsidR="001A7847" w:rsidRDefault="007D395D">
      <w:pPr>
        <w:widowControl/>
        <w:numPr>
          <w:ilvl w:val="0"/>
          <w:numId w:val="49"/>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t>插入速度严重依赖于插入顺序。按照主键的顺序插入是插入数据到</w:t>
      </w:r>
      <w:r>
        <w:rPr>
          <w:rFonts w:ascii="Tahoma" w:hAnsi="Tahoma" w:cs="Tahoma"/>
          <w:color w:val="222222"/>
          <w:szCs w:val="21"/>
        </w:rPr>
        <w:t>InnoDB</w:t>
      </w:r>
      <w:r>
        <w:rPr>
          <w:rFonts w:ascii="Tahoma" w:hAnsi="Tahoma" w:cs="Tahoma"/>
          <w:color w:val="222222"/>
          <w:szCs w:val="21"/>
        </w:rPr>
        <w:t>表中速度最快的方式。但如果不是按照主键顺序插入数据，那么，在操作完毕后，最好使用</w:t>
      </w:r>
      <w:r>
        <w:rPr>
          <w:rFonts w:ascii="Tahoma" w:hAnsi="Tahoma" w:cs="Tahoma"/>
          <w:color w:val="222222"/>
          <w:szCs w:val="21"/>
        </w:rPr>
        <w:t xml:space="preserve"> OPTIMIZE TABLE </w:t>
      </w:r>
      <w:r>
        <w:rPr>
          <w:rFonts w:ascii="Tahoma" w:hAnsi="Tahoma" w:cs="Tahoma"/>
          <w:color w:val="222222"/>
          <w:szCs w:val="21"/>
        </w:rPr>
        <w:t>命令重新组织一下表。</w:t>
      </w:r>
    </w:p>
    <w:p w:rsidR="001A7847" w:rsidRDefault="007D395D">
      <w:pPr>
        <w:widowControl/>
        <w:numPr>
          <w:ilvl w:val="0"/>
          <w:numId w:val="49"/>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lastRenderedPageBreak/>
        <w:t>更新聚簇索引列的代价很高，因为会强制</w:t>
      </w:r>
      <w:r>
        <w:rPr>
          <w:rFonts w:ascii="Tahoma" w:hAnsi="Tahoma" w:cs="Tahoma"/>
          <w:color w:val="222222"/>
          <w:szCs w:val="21"/>
        </w:rPr>
        <w:t>InnoDB</w:t>
      </w:r>
      <w:r>
        <w:rPr>
          <w:rFonts w:ascii="Tahoma" w:hAnsi="Tahoma" w:cs="Tahoma"/>
          <w:color w:val="222222"/>
          <w:szCs w:val="21"/>
        </w:rPr>
        <w:t>将每个被更新的行移动到新的位置。</w:t>
      </w:r>
    </w:p>
    <w:p w:rsidR="001A7847" w:rsidRDefault="007D395D">
      <w:pPr>
        <w:widowControl/>
        <w:numPr>
          <w:ilvl w:val="0"/>
          <w:numId w:val="49"/>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t>基于聚簇索引的表在插入新行，或者主键被更新，导致需要移动行的时候，可能面临</w:t>
      </w:r>
      <w:r>
        <w:rPr>
          <w:rFonts w:ascii="Tahoma" w:hAnsi="Tahoma" w:cs="Tahoma"/>
          <w:color w:val="222222"/>
          <w:szCs w:val="21"/>
        </w:rPr>
        <w:t>“</w:t>
      </w:r>
      <w:r>
        <w:rPr>
          <w:rFonts w:ascii="Tahoma" w:hAnsi="Tahoma" w:cs="Tahoma"/>
          <w:color w:val="222222"/>
          <w:szCs w:val="21"/>
        </w:rPr>
        <w:t>页分裂（</w:t>
      </w:r>
      <w:r>
        <w:rPr>
          <w:rFonts w:ascii="Tahoma" w:hAnsi="Tahoma" w:cs="Tahoma"/>
          <w:color w:val="222222"/>
          <w:szCs w:val="21"/>
        </w:rPr>
        <w:t>page split</w:t>
      </w:r>
      <w:r>
        <w:rPr>
          <w:rFonts w:ascii="Tahoma" w:hAnsi="Tahoma" w:cs="Tahoma"/>
          <w:color w:val="222222"/>
          <w:szCs w:val="21"/>
        </w:rPr>
        <w:t>）</w:t>
      </w:r>
      <w:r>
        <w:rPr>
          <w:rFonts w:ascii="Tahoma" w:hAnsi="Tahoma" w:cs="Tahoma"/>
          <w:color w:val="222222"/>
          <w:szCs w:val="21"/>
        </w:rPr>
        <w:t>”</w:t>
      </w:r>
      <w:r>
        <w:rPr>
          <w:rFonts w:ascii="Tahoma" w:hAnsi="Tahoma" w:cs="Tahoma"/>
          <w:color w:val="222222"/>
          <w:szCs w:val="21"/>
        </w:rPr>
        <w:t>的问题。页分裂会导致表占用更多的磁盘空间。</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在</w:t>
      </w:r>
      <w:r>
        <w:rPr>
          <w:rFonts w:ascii="Tahoma" w:hAnsi="Tahoma" w:cs="Tahoma"/>
          <w:color w:val="222222"/>
          <w:sz w:val="21"/>
          <w:szCs w:val="21"/>
        </w:rPr>
        <w:t>InnoDB</w:t>
      </w:r>
      <w:r>
        <w:rPr>
          <w:rFonts w:ascii="Tahoma" w:hAnsi="Tahoma" w:cs="Tahoma"/>
          <w:color w:val="222222"/>
          <w:sz w:val="21"/>
          <w:szCs w:val="21"/>
        </w:rPr>
        <w:t>中，聚簇索引</w:t>
      </w:r>
      <w:r>
        <w:rPr>
          <w:rFonts w:ascii="Tahoma" w:hAnsi="Tahoma" w:cs="Tahoma"/>
          <w:color w:val="222222"/>
          <w:sz w:val="21"/>
          <w:szCs w:val="21"/>
        </w:rPr>
        <w:t>“</w:t>
      </w:r>
      <w:r>
        <w:rPr>
          <w:rFonts w:ascii="Tahoma" w:hAnsi="Tahoma" w:cs="Tahoma"/>
          <w:color w:val="222222"/>
          <w:sz w:val="21"/>
          <w:szCs w:val="21"/>
        </w:rPr>
        <w:t>就是</w:t>
      </w:r>
      <w:r>
        <w:rPr>
          <w:rFonts w:ascii="Tahoma" w:hAnsi="Tahoma" w:cs="Tahoma"/>
          <w:color w:val="222222"/>
          <w:sz w:val="21"/>
          <w:szCs w:val="21"/>
        </w:rPr>
        <w:t>”</w:t>
      </w:r>
      <w:r>
        <w:rPr>
          <w:rFonts w:ascii="Tahoma" w:hAnsi="Tahoma" w:cs="Tahoma"/>
          <w:color w:val="222222"/>
          <w:sz w:val="21"/>
          <w:szCs w:val="21"/>
        </w:rPr>
        <w:t>表，所以不像</w:t>
      </w:r>
      <w:r>
        <w:rPr>
          <w:rFonts w:ascii="Tahoma" w:hAnsi="Tahoma" w:cs="Tahoma"/>
          <w:color w:val="222222"/>
          <w:sz w:val="21"/>
          <w:szCs w:val="21"/>
        </w:rPr>
        <w:t>MyISAM</w:t>
      </w:r>
      <w:r>
        <w:rPr>
          <w:rFonts w:ascii="Tahoma" w:hAnsi="Tahoma" w:cs="Tahoma"/>
          <w:color w:val="222222"/>
          <w:sz w:val="21"/>
          <w:szCs w:val="21"/>
        </w:rPr>
        <w:t>那样需要独立的行存储。聚簇索引的每一个叶子节点都包含了主键值、事务</w:t>
      </w:r>
      <w:r>
        <w:rPr>
          <w:rFonts w:ascii="Tahoma" w:hAnsi="Tahoma" w:cs="Tahoma"/>
          <w:color w:val="222222"/>
          <w:sz w:val="21"/>
          <w:szCs w:val="21"/>
        </w:rPr>
        <w:t>ID</w:t>
      </w:r>
      <w:r>
        <w:rPr>
          <w:rFonts w:ascii="Tahoma" w:hAnsi="Tahoma" w:cs="Tahoma"/>
          <w:color w:val="222222"/>
          <w:sz w:val="21"/>
          <w:szCs w:val="21"/>
        </w:rPr>
        <w:t>、用于事务和</w:t>
      </w:r>
      <w:r>
        <w:rPr>
          <w:rFonts w:ascii="Tahoma" w:hAnsi="Tahoma" w:cs="Tahoma"/>
          <w:color w:val="222222"/>
          <w:sz w:val="21"/>
          <w:szCs w:val="21"/>
        </w:rPr>
        <w:t>MVCC</w:t>
      </w:r>
      <w:r>
        <w:rPr>
          <w:rFonts w:ascii="Tahoma" w:hAnsi="Tahoma" w:cs="Tahoma"/>
          <w:color w:val="222222"/>
          <w:sz w:val="21"/>
          <w:szCs w:val="21"/>
        </w:rPr>
        <w:t>（多版本控制）的回滚指针以及所有的剩余列。</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InnoDB</w:t>
      </w:r>
      <w:r>
        <w:rPr>
          <w:rFonts w:ascii="Tahoma" w:hAnsi="Tahoma" w:cs="Tahoma"/>
          <w:color w:val="222222"/>
          <w:sz w:val="21"/>
          <w:szCs w:val="21"/>
        </w:rPr>
        <w:t>的二级索引（非聚簇索引）和聚簇索引差别很大，二级索引的叶子节点中存储的不是</w:t>
      </w:r>
      <w:r>
        <w:rPr>
          <w:rFonts w:ascii="Tahoma" w:hAnsi="Tahoma" w:cs="Tahoma"/>
          <w:color w:val="222222"/>
          <w:sz w:val="21"/>
          <w:szCs w:val="21"/>
        </w:rPr>
        <w:t>“</w:t>
      </w:r>
      <w:r>
        <w:rPr>
          <w:rFonts w:ascii="Tahoma" w:hAnsi="Tahoma" w:cs="Tahoma"/>
          <w:color w:val="222222"/>
          <w:sz w:val="21"/>
          <w:szCs w:val="21"/>
        </w:rPr>
        <w:t>行指针</w:t>
      </w:r>
      <w:r>
        <w:rPr>
          <w:rFonts w:ascii="Tahoma" w:hAnsi="Tahoma" w:cs="Tahoma"/>
          <w:color w:val="222222"/>
          <w:sz w:val="21"/>
          <w:szCs w:val="21"/>
        </w:rPr>
        <w:t>”</w:t>
      </w:r>
      <w:r>
        <w:rPr>
          <w:rFonts w:ascii="Tahoma" w:hAnsi="Tahoma" w:cs="Tahoma"/>
          <w:color w:val="222222"/>
          <w:sz w:val="21"/>
          <w:szCs w:val="21"/>
        </w:rPr>
        <w:t>，而是主键值。故通过二级索引查找数据时，会进行两次索引查找。存储引擎需要先查找二级索引的叶子节点来获得对应的主键值，然后根据这个主键值到聚簇索引中查找对应的数据行。</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为了保证数据行按顺序插入，最简单的方法是将主键定义为</w:t>
      </w:r>
      <w:r>
        <w:rPr>
          <w:rFonts w:ascii="Tahoma" w:hAnsi="Tahoma" w:cs="Tahoma"/>
          <w:color w:val="222222"/>
          <w:sz w:val="21"/>
          <w:szCs w:val="21"/>
        </w:rPr>
        <w:t xml:space="preserve"> auto_increment </w:t>
      </w:r>
      <w:r>
        <w:rPr>
          <w:rFonts w:ascii="Tahoma" w:hAnsi="Tahoma" w:cs="Tahoma"/>
          <w:color w:val="222222"/>
          <w:sz w:val="21"/>
          <w:szCs w:val="21"/>
        </w:rPr>
        <w:t>自动增长。使用</w:t>
      </w:r>
      <w:r>
        <w:rPr>
          <w:rFonts w:ascii="Tahoma" w:hAnsi="Tahoma" w:cs="Tahoma"/>
          <w:color w:val="222222"/>
          <w:sz w:val="21"/>
          <w:szCs w:val="21"/>
        </w:rPr>
        <w:t>InnoDB</w:t>
      </w:r>
      <w:r>
        <w:rPr>
          <w:rFonts w:ascii="Tahoma" w:hAnsi="Tahoma" w:cs="Tahoma"/>
          <w:color w:val="222222"/>
          <w:sz w:val="21"/>
          <w:szCs w:val="21"/>
        </w:rPr>
        <w:t>时，应该尽可能地按主键顺序插入数据，并且尽可能地使用单调增加的主键值来插入新行。</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对于高并发工作负载，在</w:t>
      </w:r>
      <w:r>
        <w:rPr>
          <w:rFonts w:ascii="Tahoma" w:hAnsi="Tahoma" w:cs="Tahoma"/>
          <w:color w:val="222222"/>
          <w:sz w:val="21"/>
          <w:szCs w:val="21"/>
        </w:rPr>
        <w:t>InnoDB</w:t>
      </w:r>
      <w:r>
        <w:rPr>
          <w:rFonts w:ascii="Tahoma" w:hAnsi="Tahoma" w:cs="Tahoma"/>
          <w:color w:val="222222"/>
          <w:sz w:val="21"/>
          <w:szCs w:val="21"/>
        </w:rPr>
        <w:t>中按主键顺序插入可能会造成明显的主键值争用的问题。这个问题非常严重，可自行百度解决。</w:t>
      </w:r>
    </w:p>
    <w:p w:rsidR="001A7847" w:rsidRDefault="007D395D">
      <w:pPr>
        <w:shd w:val="clear" w:color="auto" w:fill="FFFFFF"/>
        <w:spacing w:line="378" w:lineRule="atLeast"/>
        <w:jc w:val="right"/>
        <w:rPr>
          <w:rFonts w:ascii="Tahoma" w:hAnsi="Tahoma" w:cs="Tahoma"/>
          <w:color w:val="222222"/>
          <w:szCs w:val="21"/>
        </w:rPr>
      </w:pPr>
      <w:bookmarkStart w:id="27" w:name="_lab2_1_5"/>
      <w:r>
        <w:rPr>
          <w:rFonts w:ascii="Tahoma" w:hAnsi="Tahoma" w:cs="Tahoma"/>
          <w:color w:val="333333"/>
          <w:szCs w:val="21"/>
        </w:rPr>
        <w:t> </w:t>
      </w:r>
      <w:bookmarkEnd w:id="27"/>
    </w:p>
    <w:p w:rsidR="001A7847" w:rsidRDefault="007D395D">
      <w:pPr>
        <w:pStyle w:val="6"/>
      </w:pPr>
      <w:r>
        <w:t xml:space="preserve">2.6 </w:t>
      </w:r>
      <w:r>
        <w:t>覆盖索引</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通常大家都会根据查询的</w:t>
      </w:r>
      <w:r>
        <w:rPr>
          <w:rFonts w:ascii="Tahoma" w:hAnsi="Tahoma" w:cs="Tahoma"/>
          <w:color w:val="222222"/>
          <w:sz w:val="21"/>
          <w:szCs w:val="21"/>
        </w:rPr>
        <w:t>where</w:t>
      </w:r>
      <w:r>
        <w:rPr>
          <w:rFonts w:ascii="Tahoma" w:hAnsi="Tahoma" w:cs="Tahoma"/>
          <w:color w:val="222222"/>
          <w:sz w:val="21"/>
          <w:szCs w:val="21"/>
        </w:rPr>
        <w:t>条件来创建合适的索引，但这只是索引优化的一个方面。设计优秀的索引，应该考虑整个查询，而不单单是</w:t>
      </w:r>
      <w:r>
        <w:rPr>
          <w:rFonts w:ascii="Tahoma" w:hAnsi="Tahoma" w:cs="Tahoma"/>
          <w:color w:val="222222"/>
          <w:sz w:val="21"/>
          <w:szCs w:val="21"/>
        </w:rPr>
        <w:t>where</w:t>
      </w:r>
      <w:r>
        <w:rPr>
          <w:rFonts w:ascii="Tahoma" w:hAnsi="Tahoma" w:cs="Tahoma"/>
          <w:color w:val="222222"/>
          <w:sz w:val="21"/>
          <w:szCs w:val="21"/>
        </w:rPr>
        <w:t>条件部分。</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索引确实是一种查找数据的高效方式，但是</w:t>
      </w:r>
      <w:r>
        <w:rPr>
          <w:rFonts w:ascii="Tahoma" w:hAnsi="Tahoma" w:cs="Tahoma"/>
          <w:color w:val="222222"/>
          <w:sz w:val="21"/>
          <w:szCs w:val="21"/>
        </w:rPr>
        <w:t>MySQL</w:t>
      </w:r>
      <w:r>
        <w:rPr>
          <w:rFonts w:ascii="Tahoma" w:hAnsi="Tahoma" w:cs="Tahoma"/>
          <w:color w:val="222222"/>
          <w:sz w:val="21"/>
          <w:szCs w:val="21"/>
        </w:rPr>
        <w:t>也可以使用索引来直接获取列的数据，这样就不必再去读取数据行。如果索引的叶子节点中已经包含了要查询的全部数据，那么，还有什么必要再回表查询呢？</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如果一个索引包含（或者覆盖）了所有需要查询的字段（列）的值，我们称之为</w:t>
      </w:r>
      <w:r>
        <w:rPr>
          <w:rFonts w:ascii="Tahoma" w:hAnsi="Tahoma" w:cs="Tahoma"/>
          <w:color w:val="222222"/>
          <w:sz w:val="21"/>
          <w:szCs w:val="21"/>
        </w:rPr>
        <w:t>“</w:t>
      </w:r>
      <w:r>
        <w:rPr>
          <w:rFonts w:ascii="Tahoma" w:hAnsi="Tahoma" w:cs="Tahoma"/>
          <w:color w:val="222222"/>
          <w:sz w:val="21"/>
          <w:szCs w:val="21"/>
        </w:rPr>
        <w:t>覆盖索引</w:t>
      </w:r>
      <w:r>
        <w:rPr>
          <w:rFonts w:ascii="Tahoma" w:hAnsi="Tahoma" w:cs="Tahoma"/>
          <w:color w:val="222222"/>
          <w:sz w:val="21"/>
          <w:szCs w:val="21"/>
        </w:rPr>
        <w:t>”</w:t>
      </w:r>
      <w:r>
        <w:rPr>
          <w:rFonts w:ascii="Tahoma" w:hAnsi="Tahoma" w:cs="Tahoma"/>
          <w:color w:val="222222"/>
          <w:sz w:val="21"/>
          <w:szCs w:val="21"/>
        </w:rPr>
        <w:t>。</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覆盖索引是非常有用的，能够极大地提高性能。考虑一下，如果查询只需要扫描索引，而无须回表获取数据行，会带来多少好处：</w:t>
      </w:r>
    </w:p>
    <w:p w:rsidR="001A7847" w:rsidRDefault="007D395D">
      <w:pPr>
        <w:widowControl/>
        <w:numPr>
          <w:ilvl w:val="0"/>
          <w:numId w:val="50"/>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t>索引条目通常远小于数据行大小，所以如果只需要读取索引，那</w:t>
      </w:r>
      <w:r>
        <w:rPr>
          <w:rFonts w:ascii="Tahoma" w:hAnsi="Tahoma" w:cs="Tahoma"/>
          <w:color w:val="222222"/>
          <w:szCs w:val="21"/>
        </w:rPr>
        <w:t>MySQL</w:t>
      </w:r>
      <w:r>
        <w:rPr>
          <w:rFonts w:ascii="Tahoma" w:hAnsi="Tahoma" w:cs="Tahoma"/>
          <w:color w:val="222222"/>
          <w:szCs w:val="21"/>
        </w:rPr>
        <w:t>就会极大地减少数据访问量。覆盖索引对</w:t>
      </w:r>
      <w:r>
        <w:rPr>
          <w:rFonts w:ascii="Tahoma" w:hAnsi="Tahoma" w:cs="Tahoma"/>
          <w:color w:val="222222"/>
          <w:szCs w:val="21"/>
        </w:rPr>
        <w:t>I/O</w:t>
      </w:r>
      <w:r>
        <w:rPr>
          <w:rFonts w:ascii="Tahoma" w:hAnsi="Tahoma" w:cs="Tahoma"/>
          <w:color w:val="222222"/>
          <w:szCs w:val="21"/>
        </w:rPr>
        <w:t>密集型的应用也有帮助，因为索引比数据更小，更容易全部放入内存中。</w:t>
      </w:r>
    </w:p>
    <w:p w:rsidR="001A7847" w:rsidRDefault="007D395D">
      <w:pPr>
        <w:widowControl/>
        <w:numPr>
          <w:ilvl w:val="0"/>
          <w:numId w:val="50"/>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t>因为索引是按照列值顺序存储的（至少在单个页内是这样），所以对于</w:t>
      </w:r>
      <w:r>
        <w:rPr>
          <w:rFonts w:ascii="Tahoma" w:hAnsi="Tahoma" w:cs="Tahoma"/>
          <w:color w:val="222222"/>
          <w:szCs w:val="21"/>
        </w:rPr>
        <w:t>I/O</w:t>
      </w:r>
      <w:r>
        <w:rPr>
          <w:rFonts w:ascii="Tahoma" w:hAnsi="Tahoma" w:cs="Tahoma"/>
          <w:color w:val="222222"/>
          <w:szCs w:val="21"/>
        </w:rPr>
        <w:t>密集型的范围查询比随机从磁盘读取每一行的数据</w:t>
      </w:r>
      <w:r>
        <w:rPr>
          <w:rFonts w:ascii="Tahoma" w:hAnsi="Tahoma" w:cs="Tahoma"/>
          <w:color w:val="222222"/>
          <w:szCs w:val="21"/>
        </w:rPr>
        <w:t>I/O</w:t>
      </w:r>
      <w:r>
        <w:rPr>
          <w:rFonts w:ascii="Tahoma" w:hAnsi="Tahoma" w:cs="Tahoma"/>
          <w:color w:val="222222"/>
          <w:szCs w:val="21"/>
        </w:rPr>
        <w:t>要少得多。</w:t>
      </w:r>
    </w:p>
    <w:p w:rsidR="001A7847" w:rsidRDefault="007D395D">
      <w:pPr>
        <w:widowControl/>
        <w:numPr>
          <w:ilvl w:val="0"/>
          <w:numId w:val="50"/>
        </w:numPr>
        <w:shd w:val="clear" w:color="auto" w:fill="FFFFFF"/>
        <w:spacing w:line="375" w:lineRule="atLeast"/>
        <w:ind w:left="375"/>
        <w:jc w:val="left"/>
        <w:rPr>
          <w:rFonts w:ascii="Tahoma" w:hAnsi="Tahoma" w:cs="Tahoma"/>
          <w:color w:val="222222"/>
          <w:szCs w:val="21"/>
        </w:rPr>
      </w:pPr>
      <w:r>
        <w:rPr>
          <w:rFonts w:ascii="Tahoma" w:hAnsi="Tahoma" w:cs="Tahoma"/>
          <w:color w:val="222222"/>
          <w:szCs w:val="21"/>
        </w:rPr>
        <w:lastRenderedPageBreak/>
        <w:t>由于</w:t>
      </w:r>
      <w:r>
        <w:rPr>
          <w:rFonts w:ascii="Tahoma" w:hAnsi="Tahoma" w:cs="Tahoma"/>
          <w:color w:val="222222"/>
          <w:szCs w:val="21"/>
        </w:rPr>
        <w:t>InnoDB</w:t>
      </w:r>
      <w:r>
        <w:rPr>
          <w:rFonts w:ascii="Tahoma" w:hAnsi="Tahoma" w:cs="Tahoma"/>
          <w:color w:val="222222"/>
          <w:szCs w:val="21"/>
        </w:rPr>
        <w:t>的聚簇索引，覆盖索引对</w:t>
      </w:r>
      <w:r>
        <w:rPr>
          <w:rFonts w:ascii="Tahoma" w:hAnsi="Tahoma" w:cs="Tahoma"/>
          <w:color w:val="222222"/>
          <w:szCs w:val="21"/>
        </w:rPr>
        <w:t>InnoDB</w:t>
      </w:r>
      <w:r>
        <w:rPr>
          <w:rFonts w:ascii="Tahoma" w:hAnsi="Tahoma" w:cs="Tahoma"/>
          <w:color w:val="222222"/>
          <w:szCs w:val="21"/>
        </w:rPr>
        <w:t>表特别有用。</w:t>
      </w:r>
      <w:r>
        <w:rPr>
          <w:rFonts w:ascii="Tahoma" w:hAnsi="Tahoma" w:cs="Tahoma"/>
          <w:color w:val="222222"/>
          <w:szCs w:val="21"/>
        </w:rPr>
        <w:t>InnoDB</w:t>
      </w:r>
      <w:r>
        <w:rPr>
          <w:rFonts w:ascii="Tahoma" w:hAnsi="Tahoma" w:cs="Tahoma"/>
          <w:color w:val="222222"/>
          <w:szCs w:val="21"/>
        </w:rPr>
        <w:t>的二级索引（非聚簇索引）在叶子节点中保存了行的主键值，所以如果二级主键能够覆盖查询，则可以避免对主键索引的二次查询。</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在所有这些场景中，在索引中就完成所有查询的成本一般比再回表查询小得多。</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B-Tree</w:t>
      </w:r>
      <w:r>
        <w:rPr>
          <w:rFonts w:ascii="Tahoma" w:hAnsi="Tahoma" w:cs="Tahoma"/>
          <w:color w:val="222222"/>
          <w:sz w:val="21"/>
          <w:szCs w:val="21"/>
        </w:rPr>
        <w:t>索引可以成为覆盖索引，但哈希索引、空间索引和全文索引等均不支持覆盖索引。</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当发起一个被索引覆盖的查询（也叫做索引覆盖查询）时，在</w:t>
      </w:r>
      <w:r>
        <w:rPr>
          <w:rFonts w:ascii="Tahoma" w:hAnsi="Tahoma" w:cs="Tahoma"/>
          <w:color w:val="222222"/>
          <w:sz w:val="21"/>
          <w:szCs w:val="21"/>
        </w:rPr>
        <w:t xml:space="preserve"> explain </w:t>
      </w:r>
      <w:r>
        <w:rPr>
          <w:rFonts w:ascii="Tahoma" w:hAnsi="Tahoma" w:cs="Tahoma"/>
          <w:color w:val="222222"/>
          <w:sz w:val="21"/>
          <w:szCs w:val="21"/>
        </w:rPr>
        <w:t>的</w:t>
      </w:r>
      <w:r>
        <w:rPr>
          <w:rFonts w:ascii="Tahoma" w:hAnsi="Tahoma" w:cs="Tahoma"/>
          <w:color w:val="222222"/>
          <w:sz w:val="21"/>
          <w:szCs w:val="21"/>
        </w:rPr>
        <w:t xml:space="preserve"> Extra </w:t>
      </w:r>
      <w:r>
        <w:rPr>
          <w:rFonts w:ascii="Tahoma" w:hAnsi="Tahoma" w:cs="Tahoma"/>
          <w:color w:val="222222"/>
          <w:sz w:val="21"/>
          <w:szCs w:val="21"/>
        </w:rPr>
        <w:t>列，可以看到</w:t>
      </w:r>
      <w:r>
        <w:rPr>
          <w:rFonts w:ascii="Tahoma" w:hAnsi="Tahoma" w:cs="Tahoma"/>
          <w:color w:val="222222"/>
          <w:sz w:val="21"/>
          <w:szCs w:val="21"/>
        </w:rPr>
        <w:t xml:space="preserve"> “Using index” </w:t>
      </w:r>
      <w:r>
        <w:rPr>
          <w:rFonts w:ascii="Tahoma" w:hAnsi="Tahoma" w:cs="Tahoma"/>
          <w:color w:val="222222"/>
          <w:sz w:val="21"/>
          <w:szCs w:val="21"/>
        </w:rPr>
        <w:t>的信息。如：</w:t>
      </w:r>
    </w:p>
    <w:p w:rsidR="001A7847" w:rsidRDefault="003C5B7A">
      <w:pPr>
        <w:shd w:val="clear" w:color="auto" w:fill="FFFFFF"/>
        <w:spacing w:line="198" w:lineRule="atLeast"/>
        <w:rPr>
          <w:rFonts w:ascii="Tahoma" w:hAnsi="Tahoma" w:cs="Tahoma"/>
          <w:color w:val="222222"/>
          <w:szCs w:val="21"/>
        </w:rPr>
      </w:pPr>
      <w:hyperlink r:id="rId418" w:history="1">
        <w:r w:rsidR="007D395D">
          <w:rPr>
            <w:rStyle w:val="af"/>
            <w:rFonts w:ascii="Tahoma" w:hAnsi="Tahoma" w:cs="Tahoma"/>
            <w:color w:val="428BCA"/>
            <w:szCs w:val="21"/>
          </w:rPr>
          <w:t>?</w:t>
        </w:r>
      </w:hyperlink>
    </w:p>
    <w:tbl>
      <w:tblPr>
        <w:tblW w:w="10260"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780"/>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jc w:val="left"/>
              <w:rPr>
                <w:szCs w:val="21"/>
              </w:rPr>
            </w:pPr>
            <w:r>
              <w:rPr>
                <w:szCs w:val="21"/>
              </w:rPr>
              <w:t>1</w:t>
            </w:r>
          </w:p>
          <w:p w:rsidR="001A7847" w:rsidRDefault="007D395D">
            <w:pPr>
              <w:spacing w:before="130" w:line="231" w:lineRule="atLeast"/>
              <w:rPr>
                <w:szCs w:val="21"/>
              </w:rPr>
            </w:pPr>
            <w:r>
              <w:rPr>
                <w:szCs w:val="21"/>
              </w:rPr>
              <w:t>2</w:t>
            </w:r>
          </w:p>
          <w:p w:rsidR="001A7847" w:rsidRDefault="007D395D">
            <w:pPr>
              <w:spacing w:before="130" w:line="231" w:lineRule="atLeast"/>
              <w:rPr>
                <w:szCs w:val="21"/>
              </w:rPr>
            </w:pPr>
            <w:r>
              <w:rPr>
                <w:szCs w:val="21"/>
              </w:rPr>
              <w:t>3</w:t>
            </w:r>
          </w:p>
          <w:p w:rsidR="001A7847" w:rsidRDefault="007D395D">
            <w:pPr>
              <w:spacing w:before="130" w:line="231" w:lineRule="atLeast"/>
              <w:rPr>
                <w:szCs w:val="21"/>
              </w:rPr>
            </w:pPr>
            <w:r>
              <w:rPr>
                <w:szCs w:val="21"/>
              </w:rPr>
              <w:t>4</w:t>
            </w:r>
          </w:p>
          <w:p w:rsidR="001A7847" w:rsidRDefault="007D395D">
            <w:pPr>
              <w:spacing w:before="130" w:line="231" w:lineRule="atLeast"/>
              <w:rPr>
                <w:rFonts w:ascii="宋体" w:eastAsia="宋体" w:hAnsi="宋体" w:cs="宋体"/>
                <w:szCs w:val="21"/>
              </w:rPr>
            </w:pPr>
            <w:r>
              <w:rPr>
                <w:szCs w:val="21"/>
              </w:rPr>
              <w:t>5</w:t>
            </w:r>
          </w:p>
        </w:tc>
        <w:tc>
          <w:tcPr>
            <w:tcW w:w="97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jc w:val="left"/>
              <w:rPr>
                <w:szCs w:val="21"/>
              </w:rPr>
            </w:pPr>
            <w:r>
              <w:rPr>
                <w:rStyle w:val="HTML0"/>
                <w:szCs w:val="21"/>
                <w:shd w:val="clear" w:color="auto" w:fill="FFFFFF"/>
              </w:rPr>
              <w:t>explain select</w:t>
            </w:r>
            <w:r>
              <w:rPr>
                <w:szCs w:val="21"/>
              </w:rPr>
              <w:t xml:space="preserve"> </w:t>
            </w:r>
            <w:r>
              <w:rPr>
                <w:rStyle w:val="HTML0"/>
                <w:szCs w:val="21"/>
                <w:shd w:val="clear" w:color="auto" w:fill="FFFFFF"/>
              </w:rPr>
              <w:t>id from</w:t>
            </w:r>
            <w:r>
              <w:rPr>
                <w:szCs w:val="21"/>
              </w:rPr>
              <w:t xml:space="preserve"> </w:t>
            </w:r>
            <w:r>
              <w:rPr>
                <w:rStyle w:val="HTML0"/>
                <w:szCs w:val="21"/>
                <w:shd w:val="clear" w:color="auto" w:fill="FFFFFF"/>
              </w:rPr>
              <w:t>people;</w:t>
            </w:r>
          </w:p>
          <w:p w:rsidR="001A7847" w:rsidRDefault="007D395D">
            <w:pPr>
              <w:spacing w:line="231" w:lineRule="atLeast"/>
              <w:rPr>
                <w:szCs w:val="21"/>
              </w:rPr>
            </w:pPr>
            <w:r>
              <w:rPr>
                <w:rStyle w:val="HTML0"/>
                <w:szCs w:val="21"/>
                <w:shd w:val="clear" w:color="auto" w:fill="FFFFFF"/>
              </w:rPr>
              <w:t>explain select</w:t>
            </w:r>
            <w:r>
              <w:rPr>
                <w:szCs w:val="21"/>
              </w:rPr>
              <w:t xml:space="preserve"> </w:t>
            </w:r>
            <w:r>
              <w:rPr>
                <w:rStyle w:val="HTML0"/>
                <w:szCs w:val="21"/>
                <w:shd w:val="clear" w:color="auto" w:fill="FFFFFF"/>
              </w:rPr>
              <w:t>last_name from</w:t>
            </w:r>
            <w:r>
              <w:rPr>
                <w:szCs w:val="21"/>
              </w:rPr>
              <w:t xml:space="preserve"> </w:t>
            </w:r>
            <w:r>
              <w:rPr>
                <w:rStyle w:val="HTML0"/>
                <w:szCs w:val="21"/>
                <w:shd w:val="clear" w:color="auto" w:fill="FFFFFF"/>
              </w:rPr>
              <w:t>people;</w:t>
            </w:r>
          </w:p>
          <w:p w:rsidR="001A7847" w:rsidRDefault="007D395D">
            <w:pPr>
              <w:spacing w:line="231" w:lineRule="atLeast"/>
              <w:rPr>
                <w:szCs w:val="21"/>
              </w:rPr>
            </w:pPr>
            <w:r>
              <w:rPr>
                <w:rStyle w:val="HTML0"/>
                <w:szCs w:val="21"/>
                <w:shd w:val="clear" w:color="auto" w:fill="FFFFFF"/>
              </w:rPr>
              <w:t>explain select</w:t>
            </w:r>
            <w:r>
              <w:rPr>
                <w:szCs w:val="21"/>
              </w:rPr>
              <w:t xml:space="preserve"> </w:t>
            </w:r>
            <w:r>
              <w:rPr>
                <w:rStyle w:val="HTML0"/>
                <w:szCs w:val="21"/>
                <w:shd w:val="clear" w:color="auto" w:fill="FFFFFF"/>
              </w:rPr>
              <w:t>id,first_name from</w:t>
            </w:r>
            <w:r>
              <w:rPr>
                <w:szCs w:val="21"/>
              </w:rPr>
              <w:t xml:space="preserve"> </w:t>
            </w:r>
            <w:r>
              <w:rPr>
                <w:rStyle w:val="HTML0"/>
                <w:szCs w:val="21"/>
                <w:shd w:val="clear" w:color="auto" w:fill="FFFFFF"/>
              </w:rPr>
              <w:t>people;</w:t>
            </w:r>
          </w:p>
          <w:p w:rsidR="001A7847" w:rsidRDefault="007D395D">
            <w:pPr>
              <w:spacing w:line="231" w:lineRule="atLeast"/>
              <w:rPr>
                <w:szCs w:val="21"/>
              </w:rPr>
            </w:pPr>
            <w:r>
              <w:rPr>
                <w:rStyle w:val="HTML0"/>
                <w:szCs w:val="21"/>
                <w:shd w:val="clear" w:color="auto" w:fill="FFFFFF"/>
              </w:rPr>
              <w:t>explain select</w:t>
            </w:r>
            <w:r>
              <w:rPr>
                <w:szCs w:val="21"/>
              </w:rPr>
              <w:t xml:space="preserve"> </w:t>
            </w:r>
            <w:r>
              <w:rPr>
                <w:rStyle w:val="HTML0"/>
                <w:szCs w:val="21"/>
                <w:shd w:val="clear" w:color="auto" w:fill="FFFFFF"/>
              </w:rPr>
              <w:t>last_name,first_name,birthday from</w:t>
            </w:r>
            <w:r>
              <w:rPr>
                <w:szCs w:val="21"/>
              </w:rPr>
              <w:t xml:space="preserve"> </w:t>
            </w:r>
            <w:r>
              <w:rPr>
                <w:rStyle w:val="HTML0"/>
                <w:szCs w:val="21"/>
                <w:shd w:val="clear" w:color="auto" w:fill="FFFFFF"/>
              </w:rPr>
              <w:t>people;</w:t>
            </w:r>
          </w:p>
          <w:p w:rsidR="001A7847" w:rsidRDefault="007D395D">
            <w:pPr>
              <w:spacing w:line="231" w:lineRule="atLeast"/>
              <w:rPr>
                <w:rFonts w:ascii="宋体" w:eastAsia="宋体" w:hAnsi="宋体" w:cs="宋体"/>
                <w:szCs w:val="21"/>
              </w:rPr>
            </w:pPr>
            <w:r>
              <w:rPr>
                <w:rStyle w:val="HTML0"/>
                <w:szCs w:val="21"/>
                <w:shd w:val="clear" w:color="auto" w:fill="FFFFFF"/>
              </w:rPr>
              <w:t>explain select</w:t>
            </w:r>
            <w:r>
              <w:rPr>
                <w:szCs w:val="21"/>
              </w:rPr>
              <w:t xml:space="preserve"> </w:t>
            </w:r>
            <w:r>
              <w:rPr>
                <w:rStyle w:val="HTML0"/>
                <w:szCs w:val="21"/>
                <w:shd w:val="clear" w:color="auto" w:fill="FFFFFF"/>
              </w:rPr>
              <w:t>last_name,first_name,birthday from</w:t>
            </w:r>
            <w:r>
              <w:rPr>
                <w:szCs w:val="21"/>
              </w:rPr>
              <w:t xml:space="preserve"> </w:t>
            </w:r>
            <w:r>
              <w:rPr>
                <w:rStyle w:val="HTML0"/>
                <w:szCs w:val="21"/>
                <w:shd w:val="clear" w:color="auto" w:fill="FFFFFF"/>
              </w:rPr>
              <w:t>people where</w:t>
            </w:r>
            <w:r>
              <w:rPr>
                <w:szCs w:val="21"/>
              </w:rPr>
              <w:t xml:space="preserve"> </w:t>
            </w:r>
            <w:r>
              <w:rPr>
                <w:rStyle w:val="HTML0"/>
                <w:szCs w:val="21"/>
                <w:shd w:val="clear" w:color="auto" w:fill="FFFFFF"/>
              </w:rPr>
              <w:t>last_name='Allen';</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people</w:t>
      </w:r>
      <w:r>
        <w:rPr>
          <w:rFonts w:ascii="Tahoma" w:hAnsi="Tahoma" w:cs="Tahoma"/>
          <w:color w:val="222222"/>
          <w:sz w:val="21"/>
          <w:szCs w:val="21"/>
        </w:rPr>
        <w:t>表是我们在上面的小节中创建的，它包含一个主键（</w:t>
      </w:r>
      <w:r>
        <w:rPr>
          <w:rFonts w:ascii="Tahoma" w:hAnsi="Tahoma" w:cs="Tahoma"/>
          <w:color w:val="222222"/>
          <w:sz w:val="21"/>
          <w:szCs w:val="21"/>
        </w:rPr>
        <w:t>id</w:t>
      </w:r>
      <w:r>
        <w:rPr>
          <w:rFonts w:ascii="Tahoma" w:hAnsi="Tahoma" w:cs="Tahoma"/>
          <w:color w:val="222222"/>
          <w:sz w:val="21"/>
          <w:szCs w:val="21"/>
        </w:rPr>
        <w:t>）索引和一个多列的复合索引</w:t>
      </w:r>
      <w:r>
        <w:rPr>
          <w:rFonts w:ascii="Tahoma" w:hAnsi="Tahoma" w:cs="Tahoma"/>
          <w:color w:val="222222"/>
          <w:sz w:val="21"/>
          <w:szCs w:val="21"/>
        </w:rPr>
        <w:t>key(last_name, first_name, birthday)</w:t>
      </w:r>
      <w:r>
        <w:rPr>
          <w:rFonts w:ascii="Tahoma" w:hAnsi="Tahoma" w:cs="Tahoma"/>
          <w:color w:val="222222"/>
          <w:sz w:val="21"/>
          <w:szCs w:val="21"/>
        </w:rPr>
        <w:t>，这两个索引覆盖了四个字段的值。如果一个</w:t>
      </w:r>
      <w:r>
        <w:rPr>
          <w:rFonts w:ascii="Tahoma" w:hAnsi="Tahoma" w:cs="Tahoma"/>
          <w:color w:val="222222"/>
          <w:sz w:val="21"/>
          <w:szCs w:val="21"/>
        </w:rPr>
        <w:t>SQL</w:t>
      </w:r>
      <w:r>
        <w:rPr>
          <w:rFonts w:ascii="Tahoma" w:hAnsi="Tahoma" w:cs="Tahoma"/>
          <w:color w:val="222222"/>
          <w:sz w:val="21"/>
          <w:szCs w:val="21"/>
        </w:rPr>
        <w:t>查询语句，要查询的字段都在这四个字段之中，那么，这个查询就可以被称为索引覆盖查询。如果一个索引包含了某个</w:t>
      </w:r>
      <w:r>
        <w:rPr>
          <w:rFonts w:ascii="Tahoma" w:hAnsi="Tahoma" w:cs="Tahoma"/>
          <w:color w:val="222222"/>
          <w:sz w:val="21"/>
          <w:szCs w:val="21"/>
        </w:rPr>
        <w:t>SQL</w:t>
      </w:r>
      <w:r>
        <w:rPr>
          <w:rFonts w:ascii="Tahoma" w:hAnsi="Tahoma" w:cs="Tahoma"/>
          <w:color w:val="222222"/>
          <w:sz w:val="21"/>
          <w:szCs w:val="21"/>
        </w:rPr>
        <w:t>查询语句中所有要查询的字段的值，这个索引对于该查询语句来说，就是一个覆盖索引。例如，</w:t>
      </w:r>
      <w:r>
        <w:rPr>
          <w:rFonts w:ascii="Tahoma" w:hAnsi="Tahoma" w:cs="Tahoma"/>
          <w:color w:val="222222"/>
          <w:sz w:val="21"/>
          <w:szCs w:val="21"/>
        </w:rPr>
        <w:t xml:space="preserve">key(last_name, first_name, birthday) </w:t>
      </w:r>
      <w:r>
        <w:rPr>
          <w:rFonts w:ascii="Tahoma" w:hAnsi="Tahoma" w:cs="Tahoma"/>
          <w:color w:val="222222"/>
          <w:sz w:val="21"/>
          <w:szCs w:val="21"/>
        </w:rPr>
        <w:t>对于</w:t>
      </w:r>
      <w:r>
        <w:rPr>
          <w:rFonts w:ascii="Tahoma" w:hAnsi="Tahoma" w:cs="Tahoma"/>
          <w:color w:val="222222"/>
          <w:sz w:val="21"/>
          <w:szCs w:val="21"/>
        </w:rPr>
        <w:t xml:space="preserve"> select last_name,first_name from people </w:t>
      </w:r>
      <w:r>
        <w:rPr>
          <w:rFonts w:ascii="Tahoma" w:hAnsi="Tahoma" w:cs="Tahoma"/>
          <w:color w:val="222222"/>
          <w:sz w:val="21"/>
          <w:szCs w:val="21"/>
        </w:rPr>
        <w:t>就是覆盖索引。</w:t>
      </w:r>
    </w:p>
    <w:p w:rsidR="001A7847" w:rsidRDefault="007D395D">
      <w:pPr>
        <w:shd w:val="clear" w:color="auto" w:fill="FFFFFF"/>
        <w:spacing w:line="378" w:lineRule="atLeast"/>
        <w:jc w:val="right"/>
        <w:rPr>
          <w:rFonts w:ascii="Tahoma" w:hAnsi="Tahoma" w:cs="Tahoma"/>
          <w:color w:val="222222"/>
          <w:szCs w:val="21"/>
        </w:rPr>
      </w:pPr>
      <w:bookmarkStart w:id="28" w:name="_lab2_1_6"/>
      <w:r>
        <w:rPr>
          <w:rFonts w:ascii="Tahoma" w:hAnsi="Tahoma" w:cs="Tahoma"/>
          <w:color w:val="333333"/>
          <w:szCs w:val="21"/>
        </w:rPr>
        <w:t> </w:t>
      </w:r>
      <w:bookmarkEnd w:id="28"/>
    </w:p>
    <w:p w:rsidR="001A7847" w:rsidRDefault="007D395D">
      <w:pPr>
        <w:pStyle w:val="6"/>
      </w:pPr>
      <w:r>
        <w:t xml:space="preserve">2.7 </w:t>
      </w:r>
      <w:r>
        <w:t>使用索引扫描来做排序</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MySQL</w:t>
      </w:r>
      <w:r>
        <w:rPr>
          <w:rFonts w:ascii="Tahoma" w:hAnsi="Tahoma" w:cs="Tahoma"/>
          <w:color w:val="222222"/>
          <w:sz w:val="21"/>
          <w:szCs w:val="21"/>
        </w:rPr>
        <w:t>有两种方式可以生成有序的结果集：通过排序操作（</w:t>
      </w:r>
      <w:r>
        <w:rPr>
          <w:rFonts w:ascii="Tahoma" w:hAnsi="Tahoma" w:cs="Tahoma"/>
          <w:color w:val="222222"/>
          <w:sz w:val="21"/>
          <w:szCs w:val="21"/>
        </w:rPr>
        <w:t>order by</w:t>
      </w:r>
      <w:r>
        <w:rPr>
          <w:rFonts w:ascii="Tahoma" w:hAnsi="Tahoma" w:cs="Tahoma"/>
          <w:color w:val="222222"/>
          <w:sz w:val="21"/>
          <w:szCs w:val="21"/>
        </w:rPr>
        <w:t>）和</w:t>
      </w:r>
      <w:r>
        <w:rPr>
          <w:rFonts w:ascii="Tahoma" w:hAnsi="Tahoma" w:cs="Tahoma"/>
          <w:color w:val="222222"/>
          <w:sz w:val="21"/>
          <w:szCs w:val="21"/>
        </w:rPr>
        <w:t xml:space="preserve"> </w:t>
      </w:r>
      <w:r>
        <w:rPr>
          <w:rFonts w:ascii="Tahoma" w:hAnsi="Tahoma" w:cs="Tahoma"/>
          <w:color w:val="222222"/>
          <w:sz w:val="21"/>
          <w:szCs w:val="21"/>
        </w:rPr>
        <w:t>按索引顺序扫描的自动排序（即通过索引来排序）。其实，这两种排序操作是不冲突的，也就是说</w:t>
      </w:r>
      <w:r>
        <w:rPr>
          <w:rFonts w:ascii="Tahoma" w:hAnsi="Tahoma" w:cs="Tahoma"/>
          <w:color w:val="222222"/>
          <w:sz w:val="21"/>
          <w:szCs w:val="21"/>
        </w:rPr>
        <w:t xml:space="preserve"> order by </w:t>
      </w:r>
      <w:r>
        <w:rPr>
          <w:rFonts w:ascii="Tahoma" w:hAnsi="Tahoma" w:cs="Tahoma"/>
          <w:color w:val="222222"/>
          <w:sz w:val="21"/>
          <w:szCs w:val="21"/>
        </w:rPr>
        <w:t>可以使用索引来排序。</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确切地说，</w:t>
      </w:r>
      <w:r>
        <w:rPr>
          <w:rFonts w:ascii="Tahoma" w:hAnsi="Tahoma" w:cs="Tahoma"/>
          <w:color w:val="222222"/>
          <w:sz w:val="21"/>
          <w:szCs w:val="21"/>
        </w:rPr>
        <w:t>MySQL</w:t>
      </w:r>
      <w:r>
        <w:rPr>
          <w:rFonts w:ascii="Tahoma" w:hAnsi="Tahoma" w:cs="Tahoma"/>
          <w:color w:val="222222"/>
          <w:sz w:val="21"/>
          <w:szCs w:val="21"/>
        </w:rPr>
        <w:t>的对结果集的排序方式有下面两种：</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1</w:t>
      </w:r>
      <w:r>
        <w:rPr>
          <w:rFonts w:ascii="Tahoma" w:hAnsi="Tahoma" w:cs="Tahoma"/>
          <w:color w:val="222222"/>
          <w:sz w:val="21"/>
          <w:szCs w:val="21"/>
        </w:rPr>
        <w:t>、索引排序</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索引排序是指使用索引中的字段值对结果集进行排序。如果</w:t>
      </w:r>
      <w:r>
        <w:rPr>
          <w:rFonts w:ascii="Tahoma" w:hAnsi="Tahoma" w:cs="Tahoma"/>
          <w:color w:val="222222"/>
          <w:sz w:val="21"/>
          <w:szCs w:val="21"/>
        </w:rPr>
        <w:t>explain</w:t>
      </w:r>
      <w:r>
        <w:rPr>
          <w:rFonts w:ascii="Tahoma" w:hAnsi="Tahoma" w:cs="Tahoma"/>
          <w:color w:val="222222"/>
          <w:sz w:val="21"/>
          <w:szCs w:val="21"/>
        </w:rPr>
        <w:t>出来的</w:t>
      </w:r>
      <w:r>
        <w:rPr>
          <w:rFonts w:ascii="Tahoma" w:hAnsi="Tahoma" w:cs="Tahoma"/>
          <w:color w:val="222222"/>
          <w:sz w:val="21"/>
          <w:szCs w:val="21"/>
        </w:rPr>
        <w:t>type</w:t>
      </w:r>
      <w:r>
        <w:rPr>
          <w:rFonts w:ascii="Tahoma" w:hAnsi="Tahoma" w:cs="Tahoma"/>
          <w:color w:val="222222"/>
          <w:sz w:val="21"/>
          <w:szCs w:val="21"/>
        </w:rPr>
        <w:t>参数的值为</w:t>
      </w:r>
      <w:r>
        <w:rPr>
          <w:rFonts w:ascii="Tahoma" w:hAnsi="Tahoma" w:cs="Tahoma"/>
          <w:color w:val="222222"/>
          <w:sz w:val="21"/>
          <w:szCs w:val="21"/>
        </w:rPr>
        <w:t>index</w:t>
      </w:r>
      <w:r>
        <w:rPr>
          <w:rFonts w:ascii="Tahoma" w:hAnsi="Tahoma" w:cs="Tahoma"/>
          <w:color w:val="222222"/>
          <w:sz w:val="21"/>
          <w:szCs w:val="21"/>
        </w:rPr>
        <w:t>，就说明</w:t>
      </w:r>
      <w:r>
        <w:rPr>
          <w:rFonts w:ascii="Tahoma" w:hAnsi="Tahoma" w:cs="Tahoma"/>
          <w:color w:val="222222"/>
          <w:sz w:val="21"/>
          <w:szCs w:val="21"/>
        </w:rPr>
        <w:t>MySQL</w:t>
      </w:r>
      <w:r>
        <w:rPr>
          <w:rFonts w:ascii="Tahoma" w:hAnsi="Tahoma" w:cs="Tahoma"/>
          <w:color w:val="222222"/>
          <w:sz w:val="21"/>
          <w:szCs w:val="21"/>
        </w:rPr>
        <w:t>一定使用了索引排序。如：</w:t>
      </w:r>
    </w:p>
    <w:p w:rsidR="001A7847" w:rsidRDefault="003C5B7A">
      <w:pPr>
        <w:shd w:val="clear" w:color="auto" w:fill="FFFFFF"/>
        <w:spacing w:line="198" w:lineRule="atLeast"/>
        <w:rPr>
          <w:rFonts w:ascii="Tahoma" w:hAnsi="Tahoma" w:cs="Tahoma"/>
          <w:color w:val="222222"/>
          <w:szCs w:val="21"/>
        </w:rPr>
      </w:pPr>
      <w:hyperlink r:id="rId419" w:history="1">
        <w:r w:rsidR="007D395D">
          <w:rPr>
            <w:rStyle w:val="af"/>
            <w:rFonts w:ascii="Tahoma" w:hAnsi="Tahoma" w:cs="Tahoma"/>
            <w:color w:val="428BCA"/>
            <w:szCs w:val="21"/>
          </w:rPr>
          <w:t>?</w:t>
        </w:r>
      </w:hyperlink>
    </w:p>
    <w:tbl>
      <w:tblPr>
        <w:tblW w:w="964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16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jc w:val="left"/>
              <w:rPr>
                <w:szCs w:val="21"/>
              </w:rPr>
            </w:pPr>
            <w:r>
              <w:rPr>
                <w:szCs w:val="21"/>
              </w:rPr>
              <w:t>1</w:t>
            </w:r>
          </w:p>
          <w:p w:rsidR="001A7847" w:rsidRDefault="007D395D">
            <w:pPr>
              <w:spacing w:before="130" w:line="231" w:lineRule="atLeast"/>
              <w:rPr>
                <w:szCs w:val="21"/>
              </w:rPr>
            </w:pPr>
            <w:r>
              <w:rPr>
                <w:szCs w:val="21"/>
              </w:rPr>
              <w:t>2</w:t>
            </w:r>
          </w:p>
          <w:p w:rsidR="001A7847" w:rsidRDefault="007D395D">
            <w:pPr>
              <w:spacing w:before="130" w:line="231" w:lineRule="atLeast"/>
              <w:rPr>
                <w:szCs w:val="21"/>
              </w:rPr>
            </w:pPr>
            <w:r>
              <w:rPr>
                <w:szCs w:val="21"/>
              </w:rPr>
              <w:lastRenderedPageBreak/>
              <w:t>3</w:t>
            </w:r>
          </w:p>
          <w:p w:rsidR="001A7847" w:rsidRDefault="007D395D">
            <w:pPr>
              <w:spacing w:before="130" w:line="231" w:lineRule="atLeast"/>
              <w:rPr>
                <w:szCs w:val="21"/>
              </w:rPr>
            </w:pPr>
            <w:r>
              <w:rPr>
                <w:szCs w:val="21"/>
              </w:rPr>
              <w:t>4</w:t>
            </w:r>
          </w:p>
          <w:p w:rsidR="001A7847" w:rsidRDefault="007D395D">
            <w:pPr>
              <w:spacing w:before="130" w:line="231" w:lineRule="atLeast"/>
              <w:rPr>
                <w:rFonts w:ascii="宋体" w:eastAsia="宋体" w:hAnsi="宋体" w:cs="宋体"/>
                <w:szCs w:val="21"/>
              </w:rPr>
            </w:pPr>
            <w:r>
              <w:rPr>
                <w:szCs w:val="21"/>
              </w:rPr>
              <w:t>5</w:t>
            </w:r>
          </w:p>
        </w:tc>
        <w:tc>
          <w:tcPr>
            <w:tcW w:w="916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jc w:val="left"/>
              <w:rPr>
                <w:szCs w:val="21"/>
              </w:rPr>
            </w:pPr>
            <w:r>
              <w:rPr>
                <w:rStyle w:val="HTML0"/>
                <w:szCs w:val="21"/>
                <w:shd w:val="clear" w:color="auto" w:fill="FFFFFF"/>
              </w:rPr>
              <w:lastRenderedPageBreak/>
              <w:t>explain select</w:t>
            </w:r>
            <w:r>
              <w:rPr>
                <w:szCs w:val="21"/>
              </w:rPr>
              <w:t xml:space="preserve"> </w:t>
            </w:r>
            <w:r>
              <w:rPr>
                <w:rStyle w:val="HTML0"/>
                <w:szCs w:val="21"/>
                <w:shd w:val="clear" w:color="auto" w:fill="FFFFFF"/>
              </w:rPr>
              <w:t>id from</w:t>
            </w:r>
            <w:r>
              <w:rPr>
                <w:szCs w:val="21"/>
              </w:rPr>
              <w:t xml:space="preserve"> </w:t>
            </w:r>
            <w:r>
              <w:rPr>
                <w:rStyle w:val="HTML0"/>
                <w:szCs w:val="21"/>
                <w:shd w:val="clear" w:color="auto" w:fill="FFFFFF"/>
              </w:rPr>
              <w:t>people;</w:t>
            </w:r>
          </w:p>
          <w:p w:rsidR="001A7847" w:rsidRDefault="007D395D">
            <w:pPr>
              <w:spacing w:line="231" w:lineRule="atLeast"/>
              <w:rPr>
                <w:szCs w:val="21"/>
              </w:rPr>
            </w:pPr>
            <w:r>
              <w:rPr>
                <w:rStyle w:val="HTML0"/>
                <w:szCs w:val="21"/>
                <w:shd w:val="clear" w:color="auto" w:fill="FFFFFF"/>
              </w:rPr>
              <w:t>explain select</w:t>
            </w:r>
            <w:r>
              <w:rPr>
                <w:szCs w:val="21"/>
              </w:rPr>
              <w:t xml:space="preserve"> </w:t>
            </w:r>
            <w:r>
              <w:rPr>
                <w:rStyle w:val="HTML0"/>
                <w:szCs w:val="21"/>
                <w:shd w:val="clear" w:color="auto" w:fill="FFFFFF"/>
              </w:rPr>
              <w:t>id,last_name from</w:t>
            </w:r>
            <w:r>
              <w:rPr>
                <w:szCs w:val="21"/>
              </w:rPr>
              <w:t xml:space="preserve"> </w:t>
            </w:r>
            <w:r>
              <w:rPr>
                <w:rStyle w:val="HTML0"/>
                <w:szCs w:val="21"/>
                <w:shd w:val="clear" w:color="auto" w:fill="FFFFFF"/>
              </w:rPr>
              <w:t>people order</w:t>
            </w:r>
            <w:r>
              <w:rPr>
                <w:szCs w:val="21"/>
              </w:rPr>
              <w:t xml:space="preserve"> </w:t>
            </w:r>
            <w:r>
              <w:rPr>
                <w:rStyle w:val="HTML0"/>
                <w:szCs w:val="21"/>
                <w:shd w:val="clear" w:color="auto" w:fill="FFFFFF"/>
              </w:rPr>
              <w:t>by</w:t>
            </w:r>
            <w:r>
              <w:rPr>
                <w:szCs w:val="21"/>
              </w:rPr>
              <w:t xml:space="preserve"> </w:t>
            </w:r>
            <w:r>
              <w:rPr>
                <w:rStyle w:val="HTML0"/>
                <w:szCs w:val="21"/>
                <w:shd w:val="clear" w:color="auto" w:fill="FFFFFF"/>
              </w:rPr>
              <w:t>id desc;</w:t>
            </w:r>
          </w:p>
          <w:p w:rsidR="001A7847" w:rsidRDefault="007D395D">
            <w:pPr>
              <w:spacing w:line="231" w:lineRule="atLeast"/>
              <w:rPr>
                <w:szCs w:val="21"/>
              </w:rPr>
            </w:pPr>
            <w:r>
              <w:rPr>
                <w:rStyle w:val="HTML0"/>
                <w:szCs w:val="21"/>
                <w:shd w:val="clear" w:color="auto" w:fill="FFFFFF"/>
              </w:rPr>
              <w:t>explain select</w:t>
            </w:r>
            <w:r>
              <w:rPr>
                <w:szCs w:val="21"/>
              </w:rPr>
              <w:t xml:space="preserve"> </w:t>
            </w:r>
            <w:r>
              <w:rPr>
                <w:rStyle w:val="HTML0"/>
                <w:szCs w:val="21"/>
                <w:shd w:val="clear" w:color="auto" w:fill="FFFFFF"/>
              </w:rPr>
              <w:t>last_name from</w:t>
            </w:r>
            <w:r>
              <w:rPr>
                <w:szCs w:val="21"/>
              </w:rPr>
              <w:t xml:space="preserve"> </w:t>
            </w:r>
            <w:r>
              <w:rPr>
                <w:rStyle w:val="HTML0"/>
                <w:szCs w:val="21"/>
                <w:shd w:val="clear" w:color="auto" w:fill="FFFFFF"/>
              </w:rPr>
              <w:t>people;</w:t>
            </w:r>
          </w:p>
          <w:p w:rsidR="001A7847" w:rsidRDefault="007D395D">
            <w:pPr>
              <w:spacing w:line="231" w:lineRule="atLeast"/>
              <w:rPr>
                <w:szCs w:val="21"/>
              </w:rPr>
            </w:pPr>
            <w:r>
              <w:rPr>
                <w:rStyle w:val="HTML0"/>
                <w:szCs w:val="21"/>
                <w:shd w:val="clear" w:color="auto" w:fill="FFFFFF"/>
              </w:rPr>
              <w:lastRenderedPageBreak/>
              <w:t>explain select</w:t>
            </w:r>
            <w:r>
              <w:rPr>
                <w:szCs w:val="21"/>
              </w:rPr>
              <w:t xml:space="preserve"> </w:t>
            </w:r>
            <w:r>
              <w:rPr>
                <w:rStyle w:val="HTML0"/>
                <w:szCs w:val="21"/>
                <w:shd w:val="clear" w:color="auto" w:fill="FFFFFF"/>
              </w:rPr>
              <w:t>last_name from</w:t>
            </w:r>
            <w:r>
              <w:rPr>
                <w:szCs w:val="21"/>
              </w:rPr>
              <w:t xml:space="preserve"> </w:t>
            </w:r>
            <w:r>
              <w:rPr>
                <w:rStyle w:val="HTML0"/>
                <w:szCs w:val="21"/>
                <w:shd w:val="clear" w:color="auto" w:fill="FFFFFF"/>
              </w:rPr>
              <w:t>people order</w:t>
            </w:r>
            <w:r>
              <w:rPr>
                <w:szCs w:val="21"/>
              </w:rPr>
              <w:t xml:space="preserve"> </w:t>
            </w:r>
            <w:r>
              <w:rPr>
                <w:rStyle w:val="HTML0"/>
                <w:szCs w:val="21"/>
                <w:shd w:val="clear" w:color="auto" w:fill="FFFFFF"/>
              </w:rPr>
              <w:t>by</w:t>
            </w:r>
            <w:r>
              <w:rPr>
                <w:szCs w:val="21"/>
              </w:rPr>
              <w:t xml:space="preserve"> </w:t>
            </w:r>
            <w:r>
              <w:rPr>
                <w:rStyle w:val="HTML0"/>
                <w:szCs w:val="21"/>
                <w:shd w:val="clear" w:color="auto" w:fill="FFFFFF"/>
              </w:rPr>
              <w:t>last_name;</w:t>
            </w:r>
          </w:p>
          <w:p w:rsidR="001A7847" w:rsidRDefault="007D395D">
            <w:pPr>
              <w:spacing w:line="231" w:lineRule="atLeast"/>
              <w:rPr>
                <w:rFonts w:ascii="宋体" w:eastAsia="宋体" w:hAnsi="宋体" w:cs="宋体"/>
                <w:szCs w:val="21"/>
              </w:rPr>
            </w:pPr>
            <w:r>
              <w:rPr>
                <w:rStyle w:val="HTML0"/>
                <w:szCs w:val="21"/>
                <w:shd w:val="clear" w:color="auto" w:fill="FFFFFF"/>
              </w:rPr>
              <w:t>explain select</w:t>
            </w:r>
            <w:r>
              <w:rPr>
                <w:szCs w:val="21"/>
              </w:rPr>
              <w:t xml:space="preserve"> </w:t>
            </w:r>
            <w:r>
              <w:rPr>
                <w:rStyle w:val="HTML0"/>
                <w:szCs w:val="21"/>
                <w:shd w:val="clear" w:color="auto" w:fill="FFFFFF"/>
              </w:rPr>
              <w:t>last_name from</w:t>
            </w:r>
            <w:r>
              <w:rPr>
                <w:szCs w:val="21"/>
              </w:rPr>
              <w:t xml:space="preserve"> </w:t>
            </w:r>
            <w:r>
              <w:rPr>
                <w:rStyle w:val="HTML0"/>
                <w:szCs w:val="21"/>
                <w:shd w:val="clear" w:color="auto" w:fill="FFFFFF"/>
              </w:rPr>
              <w:t>people order</w:t>
            </w:r>
            <w:r>
              <w:rPr>
                <w:szCs w:val="21"/>
              </w:rPr>
              <w:t xml:space="preserve"> </w:t>
            </w:r>
            <w:r>
              <w:rPr>
                <w:rStyle w:val="HTML0"/>
                <w:szCs w:val="21"/>
                <w:shd w:val="clear" w:color="auto" w:fill="FFFFFF"/>
              </w:rPr>
              <w:t>by</w:t>
            </w:r>
            <w:r>
              <w:rPr>
                <w:szCs w:val="21"/>
              </w:rPr>
              <w:t xml:space="preserve"> </w:t>
            </w:r>
            <w:r>
              <w:rPr>
                <w:rStyle w:val="HTML0"/>
                <w:szCs w:val="21"/>
                <w:shd w:val="clear" w:color="auto" w:fill="FFFFFF"/>
              </w:rPr>
              <w:t>last_name desc;</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lastRenderedPageBreak/>
        <w:t>注意：就算</w:t>
      </w:r>
      <w:r>
        <w:rPr>
          <w:rFonts w:ascii="Tahoma" w:hAnsi="Tahoma" w:cs="Tahoma"/>
          <w:color w:val="222222"/>
          <w:sz w:val="21"/>
          <w:szCs w:val="21"/>
        </w:rPr>
        <w:t>explain</w:t>
      </w:r>
      <w:r>
        <w:rPr>
          <w:rFonts w:ascii="Tahoma" w:hAnsi="Tahoma" w:cs="Tahoma"/>
          <w:color w:val="222222"/>
          <w:sz w:val="21"/>
          <w:szCs w:val="21"/>
        </w:rPr>
        <w:t>出来的</w:t>
      </w:r>
      <w:r>
        <w:rPr>
          <w:rFonts w:ascii="Tahoma" w:hAnsi="Tahoma" w:cs="Tahoma"/>
          <w:color w:val="222222"/>
          <w:sz w:val="21"/>
          <w:szCs w:val="21"/>
        </w:rPr>
        <w:t>type</w:t>
      </w:r>
      <w:r>
        <w:rPr>
          <w:rFonts w:ascii="Tahoma" w:hAnsi="Tahoma" w:cs="Tahoma"/>
          <w:color w:val="222222"/>
          <w:sz w:val="21"/>
          <w:szCs w:val="21"/>
        </w:rPr>
        <w:t>的值不是</w:t>
      </w:r>
      <w:r>
        <w:rPr>
          <w:rFonts w:ascii="Tahoma" w:hAnsi="Tahoma" w:cs="Tahoma"/>
          <w:color w:val="222222"/>
          <w:sz w:val="21"/>
          <w:szCs w:val="21"/>
        </w:rPr>
        <w:t>index</w:t>
      </w:r>
      <w:r>
        <w:rPr>
          <w:rFonts w:ascii="Tahoma" w:hAnsi="Tahoma" w:cs="Tahoma"/>
          <w:color w:val="222222"/>
          <w:sz w:val="21"/>
          <w:szCs w:val="21"/>
        </w:rPr>
        <w:t>，也有可能是索引排序。如：</w:t>
      </w:r>
    </w:p>
    <w:p w:rsidR="001A7847" w:rsidRDefault="003C5B7A">
      <w:pPr>
        <w:shd w:val="clear" w:color="auto" w:fill="FFFFFF"/>
        <w:spacing w:line="198" w:lineRule="atLeast"/>
        <w:rPr>
          <w:rFonts w:ascii="Tahoma" w:hAnsi="Tahoma" w:cs="Tahoma"/>
          <w:color w:val="222222"/>
          <w:szCs w:val="21"/>
        </w:rPr>
      </w:pPr>
      <w:hyperlink r:id="rId420" w:history="1">
        <w:r w:rsidR="007D395D">
          <w:rPr>
            <w:rStyle w:val="af"/>
            <w:rFonts w:ascii="Tahoma" w:hAnsi="Tahoma" w:cs="Tahoma"/>
            <w:color w:val="428BCA"/>
            <w:szCs w:val="21"/>
          </w:rPr>
          <w:t>?</w:t>
        </w:r>
      </w:hyperlink>
    </w:p>
    <w:tbl>
      <w:tblPr>
        <w:tblW w:w="964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16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jc w:val="left"/>
              <w:rPr>
                <w:szCs w:val="21"/>
              </w:rPr>
            </w:pPr>
            <w:r>
              <w:rPr>
                <w:szCs w:val="21"/>
              </w:rPr>
              <w:t>1</w:t>
            </w:r>
          </w:p>
          <w:p w:rsidR="001A7847" w:rsidRDefault="007D395D">
            <w:pPr>
              <w:spacing w:before="130" w:line="231" w:lineRule="atLeast"/>
              <w:rPr>
                <w:rFonts w:ascii="宋体" w:eastAsia="宋体" w:hAnsi="宋体" w:cs="宋体"/>
                <w:szCs w:val="21"/>
              </w:rPr>
            </w:pPr>
            <w:r>
              <w:rPr>
                <w:szCs w:val="21"/>
              </w:rPr>
              <w:t>2</w:t>
            </w:r>
          </w:p>
        </w:tc>
        <w:tc>
          <w:tcPr>
            <w:tcW w:w="916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jc w:val="left"/>
              <w:rPr>
                <w:szCs w:val="21"/>
              </w:rPr>
            </w:pPr>
            <w:r>
              <w:rPr>
                <w:rStyle w:val="HTML0"/>
                <w:szCs w:val="21"/>
                <w:shd w:val="clear" w:color="auto" w:fill="FFFFFF"/>
              </w:rPr>
              <w:t>explain select</w:t>
            </w:r>
            <w:r>
              <w:rPr>
                <w:szCs w:val="21"/>
              </w:rPr>
              <w:t xml:space="preserve"> </w:t>
            </w:r>
            <w:r>
              <w:rPr>
                <w:rStyle w:val="HTML0"/>
                <w:szCs w:val="21"/>
                <w:shd w:val="clear" w:color="auto" w:fill="FFFFFF"/>
              </w:rPr>
              <w:t>id from</w:t>
            </w:r>
            <w:r>
              <w:rPr>
                <w:szCs w:val="21"/>
              </w:rPr>
              <w:t xml:space="preserve"> </w:t>
            </w:r>
            <w:r>
              <w:rPr>
                <w:rStyle w:val="HTML0"/>
                <w:szCs w:val="21"/>
                <w:shd w:val="clear" w:color="auto" w:fill="FFFFFF"/>
              </w:rPr>
              <w:t>people where</w:t>
            </w:r>
            <w:r>
              <w:rPr>
                <w:szCs w:val="21"/>
              </w:rPr>
              <w:t xml:space="preserve"> </w:t>
            </w:r>
            <w:r>
              <w:rPr>
                <w:rStyle w:val="HTML0"/>
                <w:szCs w:val="21"/>
                <w:shd w:val="clear" w:color="auto" w:fill="FFFFFF"/>
              </w:rPr>
              <w:t>id &gt;3;</w:t>
            </w:r>
          </w:p>
          <w:p w:rsidR="001A7847" w:rsidRDefault="007D395D">
            <w:pPr>
              <w:spacing w:line="231" w:lineRule="atLeast"/>
              <w:rPr>
                <w:rFonts w:ascii="宋体" w:eastAsia="宋体" w:hAnsi="宋体" w:cs="宋体"/>
                <w:szCs w:val="21"/>
              </w:rPr>
            </w:pPr>
            <w:r>
              <w:rPr>
                <w:rStyle w:val="HTML0"/>
                <w:szCs w:val="21"/>
                <w:shd w:val="clear" w:color="auto" w:fill="FFFFFF"/>
              </w:rPr>
              <w:t>explain select</w:t>
            </w:r>
            <w:r>
              <w:rPr>
                <w:szCs w:val="21"/>
              </w:rPr>
              <w:t xml:space="preserve"> </w:t>
            </w:r>
            <w:r>
              <w:rPr>
                <w:rStyle w:val="HTML0"/>
                <w:szCs w:val="21"/>
                <w:shd w:val="clear" w:color="auto" w:fill="FFFFFF"/>
              </w:rPr>
              <w:t>id,last_name from</w:t>
            </w:r>
            <w:r>
              <w:rPr>
                <w:szCs w:val="21"/>
              </w:rPr>
              <w:t xml:space="preserve"> </w:t>
            </w:r>
            <w:r>
              <w:rPr>
                <w:rStyle w:val="HTML0"/>
                <w:szCs w:val="21"/>
                <w:shd w:val="clear" w:color="auto" w:fill="FFFFFF"/>
              </w:rPr>
              <w:t>people where</w:t>
            </w:r>
            <w:r>
              <w:rPr>
                <w:szCs w:val="21"/>
              </w:rPr>
              <w:t xml:space="preserve"> </w:t>
            </w:r>
            <w:r>
              <w:rPr>
                <w:rStyle w:val="HTML0"/>
                <w:szCs w:val="21"/>
                <w:shd w:val="clear" w:color="auto" w:fill="FFFFFF"/>
              </w:rPr>
              <w:t>id &gt;3 order</w:t>
            </w:r>
            <w:r>
              <w:rPr>
                <w:szCs w:val="21"/>
              </w:rPr>
              <w:t xml:space="preserve"> </w:t>
            </w:r>
            <w:r>
              <w:rPr>
                <w:rStyle w:val="HTML0"/>
                <w:szCs w:val="21"/>
                <w:shd w:val="clear" w:color="auto" w:fill="FFFFFF"/>
              </w:rPr>
              <w:t>by</w:t>
            </w:r>
            <w:r>
              <w:rPr>
                <w:szCs w:val="21"/>
              </w:rPr>
              <w:t xml:space="preserve"> </w:t>
            </w:r>
            <w:r>
              <w:rPr>
                <w:rStyle w:val="HTML0"/>
                <w:szCs w:val="21"/>
                <w:shd w:val="clear" w:color="auto" w:fill="FFFFFF"/>
              </w:rPr>
              <w:t>id desc;</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2</w:t>
      </w:r>
      <w:r>
        <w:rPr>
          <w:rFonts w:ascii="Tahoma" w:hAnsi="Tahoma" w:cs="Tahoma"/>
          <w:color w:val="222222"/>
          <w:sz w:val="21"/>
          <w:szCs w:val="21"/>
        </w:rPr>
        <w:t>、文件排序</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文件排序（</w:t>
      </w:r>
      <w:r>
        <w:rPr>
          <w:rFonts w:ascii="Tahoma" w:hAnsi="Tahoma" w:cs="Tahoma"/>
          <w:color w:val="222222"/>
          <w:sz w:val="21"/>
          <w:szCs w:val="21"/>
        </w:rPr>
        <w:t>filesort</w:t>
      </w:r>
      <w:r>
        <w:rPr>
          <w:rFonts w:ascii="Tahoma" w:hAnsi="Tahoma" w:cs="Tahoma"/>
          <w:color w:val="222222"/>
          <w:sz w:val="21"/>
          <w:szCs w:val="21"/>
        </w:rPr>
        <w:t>）是指将查询出来的结果集通过额外的操作进行排序，然后返回给客户端。这种排序方式，没有使用到索引排序，效率较低。虽然文件排序，</w:t>
      </w:r>
      <w:r>
        <w:rPr>
          <w:rFonts w:ascii="Tahoma" w:hAnsi="Tahoma" w:cs="Tahoma"/>
          <w:color w:val="222222"/>
          <w:sz w:val="21"/>
          <w:szCs w:val="21"/>
        </w:rPr>
        <w:t>MySQL</w:t>
      </w:r>
      <w:r>
        <w:rPr>
          <w:rFonts w:ascii="Tahoma" w:hAnsi="Tahoma" w:cs="Tahoma"/>
          <w:color w:val="222222"/>
          <w:sz w:val="21"/>
          <w:szCs w:val="21"/>
        </w:rPr>
        <w:t>将其称为</w:t>
      </w:r>
      <w:r>
        <w:rPr>
          <w:rFonts w:ascii="Tahoma" w:hAnsi="Tahoma" w:cs="Tahoma"/>
          <w:color w:val="222222"/>
          <w:sz w:val="21"/>
          <w:szCs w:val="21"/>
        </w:rPr>
        <w:t>filesort</w:t>
      </w:r>
      <w:r>
        <w:rPr>
          <w:rFonts w:ascii="Tahoma" w:hAnsi="Tahoma" w:cs="Tahoma"/>
          <w:color w:val="222222"/>
          <w:sz w:val="21"/>
          <w:szCs w:val="21"/>
        </w:rPr>
        <w:t>，但并不一定使用磁盘文件。</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如果</w:t>
      </w:r>
      <w:r>
        <w:rPr>
          <w:rFonts w:ascii="Tahoma" w:hAnsi="Tahoma" w:cs="Tahoma"/>
          <w:color w:val="222222"/>
          <w:sz w:val="21"/>
          <w:szCs w:val="21"/>
        </w:rPr>
        <w:t>explain</w:t>
      </w:r>
      <w:r>
        <w:rPr>
          <w:rFonts w:ascii="Tahoma" w:hAnsi="Tahoma" w:cs="Tahoma"/>
          <w:color w:val="222222"/>
          <w:sz w:val="21"/>
          <w:szCs w:val="21"/>
        </w:rPr>
        <w:t>出来的</w:t>
      </w:r>
      <w:r>
        <w:rPr>
          <w:rFonts w:ascii="Tahoma" w:hAnsi="Tahoma" w:cs="Tahoma"/>
          <w:color w:val="222222"/>
          <w:sz w:val="21"/>
          <w:szCs w:val="21"/>
        </w:rPr>
        <w:t>Extra</w:t>
      </w:r>
      <w:r>
        <w:rPr>
          <w:rFonts w:ascii="Tahoma" w:hAnsi="Tahoma" w:cs="Tahoma"/>
          <w:color w:val="222222"/>
          <w:sz w:val="21"/>
          <w:szCs w:val="21"/>
        </w:rPr>
        <w:t>参数的值包含</w:t>
      </w:r>
      <w:r>
        <w:rPr>
          <w:rFonts w:ascii="Tahoma" w:hAnsi="Tahoma" w:cs="Tahoma"/>
          <w:color w:val="222222"/>
          <w:sz w:val="21"/>
          <w:szCs w:val="21"/>
        </w:rPr>
        <w:t>“Using filesort”</w:t>
      </w:r>
      <w:r>
        <w:rPr>
          <w:rFonts w:ascii="Tahoma" w:hAnsi="Tahoma" w:cs="Tahoma"/>
          <w:color w:val="222222"/>
          <w:sz w:val="21"/>
          <w:szCs w:val="21"/>
        </w:rPr>
        <w:t>字符串，就说明是文件排序。此时，你就必须对索引或</w:t>
      </w:r>
      <w:r>
        <w:rPr>
          <w:rFonts w:ascii="Tahoma" w:hAnsi="Tahoma" w:cs="Tahoma"/>
          <w:color w:val="222222"/>
          <w:sz w:val="21"/>
          <w:szCs w:val="21"/>
        </w:rPr>
        <w:t>SQL</w:t>
      </w:r>
      <w:r>
        <w:rPr>
          <w:rFonts w:ascii="Tahoma" w:hAnsi="Tahoma" w:cs="Tahoma"/>
          <w:color w:val="222222"/>
          <w:sz w:val="21"/>
          <w:szCs w:val="21"/>
        </w:rPr>
        <w:t>查询语句进行优化了。如：</w:t>
      </w:r>
    </w:p>
    <w:p w:rsidR="001A7847" w:rsidRDefault="003C5B7A">
      <w:pPr>
        <w:shd w:val="clear" w:color="auto" w:fill="FFFFFF"/>
        <w:spacing w:line="198" w:lineRule="atLeast"/>
        <w:rPr>
          <w:rFonts w:ascii="Tahoma" w:hAnsi="Tahoma" w:cs="Tahoma"/>
          <w:color w:val="222222"/>
          <w:szCs w:val="21"/>
        </w:rPr>
      </w:pPr>
      <w:hyperlink r:id="rId421" w:history="1">
        <w:r w:rsidR="007D395D">
          <w:rPr>
            <w:rStyle w:val="af"/>
            <w:rFonts w:ascii="Tahoma" w:hAnsi="Tahoma" w:cs="Tahoma"/>
            <w:color w:val="428BCA"/>
            <w:szCs w:val="21"/>
          </w:rPr>
          <w:t>?</w:t>
        </w:r>
      </w:hyperlink>
    </w:p>
    <w:tbl>
      <w:tblPr>
        <w:tblW w:w="1048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1000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1000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Cs w:val="21"/>
                <w:shd w:val="clear" w:color="auto" w:fill="FFFFFF"/>
              </w:rPr>
              <w:t>explain select</w:t>
            </w:r>
            <w:r>
              <w:rPr>
                <w:szCs w:val="21"/>
              </w:rPr>
              <w:t xml:space="preserve"> </w:t>
            </w:r>
            <w:r>
              <w:rPr>
                <w:rStyle w:val="HTML0"/>
                <w:szCs w:val="21"/>
                <w:shd w:val="clear" w:color="auto" w:fill="FFFFFF"/>
              </w:rPr>
              <w:t>id,last_name,first_name from</w:t>
            </w:r>
            <w:r>
              <w:rPr>
                <w:szCs w:val="21"/>
              </w:rPr>
              <w:t xml:space="preserve"> </w:t>
            </w:r>
            <w:r>
              <w:rPr>
                <w:rStyle w:val="HTML0"/>
                <w:szCs w:val="21"/>
                <w:shd w:val="clear" w:color="auto" w:fill="FFFFFF"/>
              </w:rPr>
              <w:t>people where</w:t>
            </w:r>
            <w:r>
              <w:rPr>
                <w:szCs w:val="21"/>
              </w:rPr>
              <w:t xml:space="preserve"> </w:t>
            </w:r>
            <w:r>
              <w:rPr>
                <w:rStyle w:val="HTML0"/>
                <w:szCs w:val="21"/>
                <w:shd w:val="clear" w:color="auto" w:fill="FFFFFF"/>
              </w:rPr>
              <w:t>id &gt; 3 order</w:t>
            </w:r>
            <w:r>
              <w:rPr>
                <w:szCs w:val="21"/>
              </w:rPr>
              <w:t xml:space="preserve"> </w:t>
            </w:r>
            <w:r>
              <w:rPr>
                <w:rStyle w:val="HTML0"/>
                <w:szCs w:val="21"/>
                <w:shd w:val="clear" w:color="auto" w:fill="FFFFFF"/>
              </w:rPr>
              <w:t>by</w:t>
            </w:r>
            <w:r>
              <w:rPr>
                <w:szCs w:val="21"/>
              </w:rPr>
              <w:t xml:space="preserve"> </w:t>
            </w:r>
            <w:r>
              <w:rPr>
                <w:rStyle w:val="HTML0"/>
                <w:szCs w:val="21"/>
                <w:shd w:val="clear" w:color="auto" w:fill="FFFFFF"/>
              </w:rPr>
              <w:t>last_name;</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MySQL</w:t>
      </w:r>
      <w:r>
        <w:rPr>
          <w:rFonts w:ascii="Tahoma" w:hAnsi="Tahoma" w:cs="Tahoma"/>
          <w:color w:val="222222"/>
          <w:sz w:val="21"/>
          <w:szCs w:val="21"/>
        </w:rPr>
        <w:t>可以使用同一个索引既满足查找，又满足查询。如果可能，设计索引时，应该尽可能地同时满足这两种操作。</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只有当索引的列包含</w:t>
      </w:r>
      <w:r>
        <w:rPr>
          <w:rFonts w:ascii="Tahoma" w:hAnsi="Tahoma" w:cs="Tahoma"/>
          <w:color w:val="222222"/>
          <w:sz w:val="21"/>
          <w:szCs w:val="21"/>
        </w:rPr>
        <w:t>where</w:t>
      </w:r>
      <w:r>
        <w:rPr>
          <w:rFonts w:ascii="Tahoma" w:hAnsi="Tahoma" w:cs="Tahoma"/>
          <w:color w:val="222222"/>
          <w:sz w:val="21"/>
          <w:szCs w:val="21"/>
        </w:rPr>
        <w:t>条件中的字段和</w:t>
      </w:r>
      <w:r>
        <w:rPr>
          <w:rFonts w:ascii="Tahoma" w:hAnsi="Tahoma" w:cs="Tahoma"/>
          <w:color w:val="222222"/>
          <w:sz w:val="21"/>
          <w:szCs w:val="21"/>
        </w:rPr>
        <w:t>order by</w:t>
      </w:r>
      <w:r>
        <w:rPr>
          <w:rFonts w:ascii="Tahoma" w:hAnsi="Tahoma" w:cs="Tahoma"/>
          <w:color w:val="222222"/>
          <w:sz w:val="21"/>
          <w:szCs w:val="21"/>
        </w:rPr>
        <w:t>中的字段，且索引中列的顺序和</w:t>
      </w:r>
      <w:r>
        <w:rPr>
          <w:rFonts w:ascii="Tahoma" w:hAnsi="Tahoma" w:cs="Tahoma"/>
          <w:color w:val="222222"/>
          <w:sz w:val="21"/>
          <w:szCs w:val="21"/>
        </w:rPr>
        <w:t xml:space="preserve">where + order by </w:t>
      </w:r>
      <w:r>
        <w:rPr>
          <w:rFonts w:ascii="Tahoma" w:hAnsi="Tahoma" w:cs="Tahoma"/>
          <w:color w:val="222222"/>
          <w:sz w:val="21"/>
          <w:szCs w:val="21"/>
        </w:rPr>
        <w:t>中包含的所有字段的顺序一致（注意：</w:t>
      </w:r>
      <w:r>
        <w:rPr>
          <w:rFonts w:ascii="Tahoma" w:hAnsi="Tahoma" w:cs="Tahoma"/>
          <w:color w:val="222222"/>
          <w:sz w:val="21"/>
          <w:szCs w:val="21"/>
        </w:rPr>
        <w:t>order by</w:t>
      </w:r>
      <w:r>
        <w:rPr>
          <w:rFonts w:ascii="Tahoma" w:hAnsi="Tahoma" w:cs="Tahoma"/>
          <w:color w:val="222222"/>
          <w:sz w:val="21"/>
          <w:szCs w:val="21"/>
        </w:rPr>
        <w:t>在</w:t>
      </w:r>
      <w:r>
        <w:rPr>
          <w:rFonts w:ascii="Tahoma" w:hAnsi="Tahoma" w:cs="Tahoma"/>
          <w:color w:val="222222"/>
          <w:sz w:val="21"/>
          <w:szCs w:val="21"/>
        </w:rPr>
        <w:t>where</w:t>
      </w:r>
      <w:r>
        <w:rPr>
          <w:rFonts w:ascii="Tahoma" w:hAnsi="Tahoma" w:cs="Tahoma"/>
          <w:color w:val="222222"/>
          <w:sz w:val="21"/>
          <w:szCs w:val="21"/>
        </w:rPr>
        <w:t>的后面）时，才有可能使用到索引排序。</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现在，我们来优化上面的那条</w:t>
      </w:r>
      <w:r>
        <w:rPr>
          <w:rFonts w:ascii="Tahoma" w:hAnsi="Tahoma" w:cs="Tahoma"/>
          <w:color w:val="222222"/>
          <w:sz w:val="21"/>
          <w:szCs w:val="21"/>
        </w:rPr>
        <w:t>SQL</w:t>
      </w:r>
      <w:r>
        <w:rPr>
          <w:rFonts w:ascii="Tahoma" w:hAnsi="Tahoma" w:cs="Tahoma"/>
          <w:color w:val="222222"/>
          <w:sz w:val="21"/>
          <w:szCs w:val="21"/>
        </w:rPr>
        <w:t>语句，使其利用索引排序。</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首先，添加一个多列索引。</w:t>
      </w:r>
    </w:p>
    <w:p w:rsidR="001A7847" w:rsidRDefault="003C5B7A">
      <w:pPr>
        <w:shd w:val="clear" w:color="auto" w:fill="FFFFFF"/>
        <w:spacing w:line="198" w:lineRule="atLeast"/>
        <w:rPr>
          <w:rFonts w:ascii="Tahoma" w:hAnsi="Tahoma" w:cs="Tahoma"/>
          <w:color w:val="222222"/>
          <w:szCs w:val="21"/>
        </w:rPr>
      </w:pPr>
      <w:hyperlink r:id="rId422" w:history="1">
        <w:r w:rsidR="007D395D">
          <w:rPr>
            <w:rStyle w:val="af"/>
            <w:rFonts w:ascii="Tahoma" w:hAnsi="Tahoma" w:cs="Tahoma"/>
            <w:color w:val="428BCA"/>
            <w:szCs w:val="21"/>
          </w:rPr>
          <w:t>?</w:t>
        </w:r>
      </w:hyperlink>
    </w:p>
    <w:tbl>
      <w:tblPr>
        <w:tblW w:w="964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16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916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Cs w:val="21"/>
                <w:shd w:val="clear" w:color="auto" w:fill="FFFFFF"/>
              </w:rPr>
              <w:t>alter</w:t>
            </w:r>
            <w:r>
              <w:rPr>
                <w:szCs w:val="21"/>
              </w:rPr>
              <w:t xml:space="preserve"> </w:t>
            </w:r>
            <w:r>
              <w:rPr>
                <w:rStyle w:val="HTML0"/>
                <w:szCs w:val="21"/>
                <w:shd w:val="clear" w:color="auto" w:fill="FFFFFF"/>
              </w:rPr>
              <w:t>table</w:t>
            </w:r>
            <w:r>
              <w:rPr>
                <w:szCs w:val="21"/>
              </w:rPr>
              <w:t xml:space="preserve"> </w:t>
            </w:r>
            <w:r>
              <w:rPr>
                <w:rStyle w:val="HTML0"/>
                <w:szCs w:val="21"/>
                <w:shd w:val="clear" w:color="auto" w:fill="FFFFFF"/>
              </w:rPr>
              <w:t>people add</w:t>
            </w:r>
            <w:r>
              <w:rPr>
                <w:szCs w:val="21"/>
              </w:rPr>
              <w:t xml:space="preserve"> </w:t>
            </w:r>
            <w:r>
              <w:rPr>
                <w:rStyle w:val="HTML0"/>
                <w:szCs w:val="21"/>
                <w:shd w:val="clear" w:color="auto" w:fill="FFFFFF"/>
              </w:rPr>
              <w:t>key(id,last_name);</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会发现，仅添加</w:t>
      </w:r>
      <w:r>
        <w:rPr>
          <w:rFonts w:ascii="Tahoma" w:hAnsi="Tahoma" w:cs="Tahoma"/>
          <w:color w:val="222222"/>
          <w:sz w:val="21"/>
          <w:szCs w:val="21"/>
        </w:rPr>
        <w:t xml:space="preserve"> key(id,last_name)</w:t>
      </w:r>
      <w:r>
        <w:rPr>
          <w:rFonts w:ascii="Tahoma" w:hAnsi="Tahoma" w:cs="Tahoma"/>
          <w:color w:val="222222"/>
          <w:sz w:val="21"/>
          <w:szCs w:val="21"/>
        </w:rPr>
        <w:t>，还是没办法使用索引排序，这是因为，</w:t>
      </w:r>
      <w:r>
        <w:rPr>
          <w:rFonts w:ascii="Tahoma" w:hAnsi="Tahoma" w:cs="Tahoma"/>
          <w:color w:val="222222"/>
          <w:sz w:val="21"/>
          <w:szCs w:val="21"/>
        </w:rPr>
        <w:t xml:space="preserve">where + order by </w:t>
      </w:r>
      <w:r>
        <w:rPr>
          <w:rFonts w:ascii="Tahoma" w:hAnsi="Tahoma" w:cs="Tahoma"/>
          <w:color w:val="222222"/>
          <w:sz w:val="21"/>
          <w:szCs w:val="21"/>
        </w:rPr>
        <w:t>语句也要满足索引的最左前缀要求，而</w:t>
      </w:r>
      <w:r>
        <w:rPr>
          <w:rFonts w:ascii="Tahoma" w:hAnsi="Tahoma" w:cs="Tahoma"/>
          <w:color w:val="222222"/>
          <w:sz w:val="21"/>
          <w:szCs w:val="21"/>
        </w:rPr>
        <w:t>where id &gt; 3</w:t>
      </w:r>
      <w:r>
        <w:rPr>
          <w:rFonts w:ascii="Tahoma" w:hAnsi="Tahoma" w:cs="Tahoma"/>
          <w:color w:val="222222"/>
          <w:sz w:val="21"/>
          <w:szCs w:val="21"/>
        </w:rPr>
        <w:t>是一个范围条件，会导致后面的</w:t>
      </w:r>
      <w:r>
        <w:rPr>
          <w:rFonts w:ascii="Tahoma" w:hAnsi="Tahoma" w:cs="Tahoma"/>
          <w:color w:val="222222"/>
          <w:sz w:val="21"/>
          <w:szCs w:val="21"/>
        </w:rPr>
        <w:t>order by last_name</w:t>
      </w:r>
      <w:r>
        <w:rPr>
          <w:rFonts w:ascii="Tahoma" w:hAnsi="Tahoma" w:cs="Tahoma"/>
          <w:color w:val="222222"/>
          <w:sz w:val="21"/>
          <w:szCs w:val="21"/>
        </w:rPr>
        <w:t>无法使用索引</w:t>
      </w:r>
      <w:r>
        <w:rPr>
          <w:rFonts w:ascii="Tahoma" w:hAnsi="Tahoma" w:cs="Tahoma"/>
          <w:color w:val="222222"/>
          <w:sz w:val="21"/>
          <w:szCs w:val="21"/>
        </w:rPr>
        <w:t>key(id,last_name)</w:t>
      </w:r>
      <w:r>
        <w:rPr>
          <w:rFonts w:ascii="Tahoma" w:hAnsi="Tahoma" w:cs="Tahoma"/>
          <w:color w:val="222222"/>
          <w:sz w:val="21"/>
          <w:szCs w:val="21"/>
        </w:rPr>
        <w:t>。</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其次，将</w:t>
      </w:r>
      <w:r>
        <w:rPr>
          <w:rFonts w:ascii="Tahoma" w:hAnsi="Tahoma" w:cs="Tahoma"/>
          <w:color w:val="222222"/>
          <w:sz w:val="21"/>
          <w:szCs w:val="21"/>
        </w:rPr>
        <w:t>SQL</w:t>
      </w:r>
      <w:r>
        <w:rPr>
          <w:rFonts w:ascii="Tahoma" w:hAnsi="Tahoma" w:cs="Tahoma"/>
          <w:color w:val="222222"/>
          <w:sz w:val="21"/>
          <w:szCs w:val="21"/>
        </w:rPr>
        <w:t>语句中的</w:t>
      </w:r>
      <w:r>
        <w:rPr>
          <w:rFonts w:ascii="Tahoma" w:hAnsi="Tahoma" w:cs="Tahoma"/>
          <w:color w:val="222222"/>
          <w:sz w:val="21"/>
          <w:szCs w:val="21"/>
        </w:rPr>
        <w:t xml:space="preserve"> order by last_name </w:t>
      </w:r>
      <w:r>
        <w:rPr>
          <w:rFonts w:ascii="Tahoma" w:hAnsi="Tahoma" w:cs="Tahoma"/>
          <w:color w:val="222222"/>
          <w:sz w:val="21"/>
          <w:szCs w:val="21"/>
        </w:rPr>
        <w:t>改为</w:t>
      </w:r>
      <w:r>
        <w:rPr>
          <w:rFonts w:ascii="Tahoma" w:hAnsi="Tahoma" w:cs="Tahoma"/>
          <w:color w:val="222222"/>
          <w:sz w:val="21"/>
          <w:szCs w:val="21"/>
        </w:rPr>
        <w:t xml:space="preserve"> order by id,last_name</w:t>
      </w:r>
      <w:r>
        <w:rPr>
          <w:rFonts w:ascii="Tahoma" w:hAnsi="Tahoma" w:cs="Tahoma"/>
          <w:color w:val="222222"/>
          <w:sz w:val="21"/>
          <w:szCs w:val="21"/>
        </w:rPr>
        <w:t>。</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注意：如果</w:t>
      </w:r>
      <w:r>
        <w:rPr>
          <w:rFonts w:ascii="Tahoma" w:hAnsi="Tahoma" w:cs="Tahoma"/>
          <w:color w:val="222222"/>
          <w:sz w:val="21"/>
          <w:szCs w:val="21"/>
        </w:rPr>
        <w:t>SQL</w:t>
      </w:r>
      <w:r>
        <w:rPr>
          <w:rFonts w:ascii="Tahoma" w:hAnsi="Tahoma" w:cs="Tahoma"/>
          <w:color w:val="222222"/>
          <w:sz w:val="21"/>
          <w:szCs w:val="21"/>
        </w:rPr>
        <w:t>查询语句是一个关联多张表的关联查询，则只有当</w:t>
      </w:r>
      <w:r>
        <w:rPr>
          <w:rFonts w:ascii="Tahoma" w:hAnsi="Tahoma" w:cs="Tahoma"/>
          <w:color w:val="222222"/>
          <w:sz w:val="21"/>
          <w:szCs w:val="21"/>
        </w:rPr>
        <w:t>order by</w:t>
      </w:r>
      <w:r>
        <w:rPr>
          <w:rFonts w:ascii="Tahoma" w:hAnsi="Tahoma" w:cs="Tahoma"/>
          <w:color w:val="222222"/>
          <w:sz w:val="21"/>
          <w:szCs w:val="21"/>
        </w:rPr>
        <w:t>排序的字段全部来自于第一张表时，才能使用索引排序。</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lastRenderedPageBreak/>
        <w:t>下面列出几种不能使用索引排序的情况：</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1</w:t>
      </w:r>
      <w:r>
        <w:rPr>
          <w:rFonts w:ascii="Tahoma" w:hAnsi="Tahoma" w:cs="Tahoma"/>
          <w:color w:val="222222"/>
          <w:sz w:val="21"/>
          <w:szCs w:val="21"/>
        </w:rPr>
        <w:t>、如果</w:t>
      </w:r>
      <w:r>
        <w:rPr>
          <w:rFonts w:ascii="Tahoma" w:hAnsi="Tahoma" w:cs="Tahoma"/>
          <w:color w:val="222222"/>
          <w:sz w:val="21"/>
          <w:szCs w:val="21"/>
        </w:rPr>
        <w:t>order by</w:t>
      </w:r>
      <w:r>
        <w:rPr>
          <w:rFonts w:ascii="Tahoma" w:hAnsi="Tahoma" w:cs="Tahoma"/>
          <w:color w:val="222222"/>
          <w:sz w:val="21"/>
          <w:szCs w:val="21"/>
        </w:rPr>
        <w:t>根据多个字段排序，但多个字段的排序方向不一致，即有的字段是</w:t>
      </w:r>
      <w:r>
        <w:rPr>
          <w:rFonts w:ascii="Tahoma" w:hAnsi="Tahoma" w:cs="Tahoma"/>
          <w:color w:val="222222"/>
          <w:sz w:val="21"/>
          <w:szCs w:val="21"/>
        </w:rPr>
        <w:t>asc</w:t>
      </w:r>
      <w:r>
        <w:rPr>
          <w:rFonts w:ascii="Tahoma" w:hAnsi="Tahoma" w:cs="Tahoma"/>
          <w:color w:val="222222"/>
          <w:sz w:val="21"/>
          <w:szCs w:val="21"/>
        </w:rPr>
        <w:t>（升序，默认是升序），有的字段是</w:t>
      </w:r>
      <w:r>
        <w:rPr>
          <w:rFonts w:ascii="Tahoma" w:hAnsi="Tahoma" w:cs="Tahoma"/>
          <w:color w:val="222222"/>
          <w:sz w:val="21"/>
          <w:szCs w:val="21"/>
        </w:rPr>
        <w:t>desc</w:t>
      </w:r>
      <w:r>
        <w:rPr>
          <w:rFonts w:ascii="Tahoma" w:hAnsi="Tahoma" w:cs="Tahoma"/>
          <w:color w:val="222222"/>
          <w:sz w:val="21"/>
          <w:szCs w:val="21"/>
        </w:rPr>
        <w:t>（降序）。如：</w:t>
      </w:r>
    </w:p>
    <w:p w:rsidR="001A7847" w:rsidRDefault="003C5B7A">
      <w:pPr>
        <w:shd w:val="clear" w:color="auto" w:fill="FFFFFF"/>
        <w:spacing w:line="198" w:lineRule="atLeast"/>
        <w:rPr>
          <w:rFonts w:ascii="Tahoma" w:hAnsi="Tahoma" w:cs="Tahoma"/>
          <w:color w:val="222222"/>
          <w:szCs w:val="21"/>
        </w:rPr>
      </w:pPr>
      <w:hyperlink r:id="rId423" w:history="1">
        <w:r w:rsidR="007D395D">
          <w:rPr>
            <w:rStyle w:val="af"/>
            <w:rFonts w:ascii="Tahoma" w:hAnsi="Tahoma" w:cs="Tahoma"/>
            <w:color w:val="428BCA"/>
            <w:szCs w:val="21"/>
          </w:rPr>
          <w:t>?</w:t>
        </w:r>
      </w:hyperlink>
    </w:p>
    <w:tbl>
      <w:tblPr>
        <w:tblW w:w="1153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1105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1105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Cs w:val="21"/>
                <w:shd w:val="clear" w:color="auto" w:fill="FFFFFF"/>
              </w:rPr>
              <w:t>explain select</w:t>
            </w:r>
            <w:r>
              <w:rPr>
                <w:szCs w:val="21"/>
              </w:rPr>
              <w:t xml:space="preserve"> </w:t>
            </w:r>
            <w:r>
              <w:rPr>
                <w:rStyle w:val="HTML0"/>
                <w:szCs w:val="21"/>
                <w:shd w:val="clear" w:color="auto" w:fill="FFFFFF"/>
              </w:rPr>
              <w:t>* from</w:t>
            </w:r>
            <w:r>
              <w:rPr>
                <w:szCs w:val="21"/>
              </w:rPr>
              <w:t xml:space="preserve"> </w:t>
            </w:r>
            <w:r>
              <w:rPr>
                <w:rStyle w:val="HTML0"/>
                <w:szCs w:val="21"/>
                <w:shd w:val="clear" w:color="auto" w:fill="FFFFFF"/>
              </w:rPr>
              <w:t>people where</w:t>
            </w:r>
            <w:r>
              <w:rPr>
                <w:szCs w:val="21"/>
              </w:rPr>
              <w:t xml:space="preserve"> </w:t>
            </w:r>
            <w:r>
              <w:rPr>
                <w:rStyle w:val="HTML0"/>
                <w:szCs w:val="21"/>
                <w:shd w:val="clear" w:color="auto" w:fill="FFFFFF"/>
              </w:rPr>
              <w:t>last_name='Allen'</w:t>
            </w:r>
            <w:r>
              <w:rPr>
                <w:szCs w:val="21"/>
              </w:rPr>
              <w:t xml:space="preserve"> </w:t>
            </w:r>
            <w:r>
              <w:rPr>
                <w:rStyle w:val="HTML0"/>
                <w:szCs w:val="21"/>
                <w:shd w:val="clear" w:color="auto" w:fill="FFFFFF"/>
              </w:rPr>
              <w:t>order</w:t>
            </w:r>
            <w:r>
              <w:rPr>
                <w:szCs w:val="21"/>
              </w:rPr>
              <w:t xml:space="preserve"> </w:t>
            </w:r>
            <w:r>
              <w:rPr>
                <w:rStyle w:val="HTML0"/>
                <w:szCs w:val="21"/>
                <w:shd w:val="clear" w:color="auto" w:fill="FFFFFF"/>
              </w:rPr>
              <w:t>by</w:t>
            </w:r>
            <w:r>
              <w:rPr>
                <w:szCs w:val="21"/>
              </w:rPr>
              <w:t xml:space="preserve"> </w:t>
            </w:r>
            <w:r>
              <w:rPr>
                <w:rStyle w:val="HTML0"/>
                <w:szCs w:val="21"/>
                <w:shd w:val="clear" w:color="auto" w:fill="FFFFFF"/>
              </w:rPr>
              <w:t>first_name asc, birthday desc;</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2</w:t>
      </w:r>
      <w:r>
        <w:rPr>
          <w:rFonts w:ascii="Tahoma" w:hAnsi="Tahoma" w:cs="Tahoma"/>
          <w:color w:val="222222"/>
          <w:sz w:val="21"/>
          <w:szCs w:val="21"/>
        </w:rPr>
        <w:t>、如果</w:t>
      </w:r>
      <w:r>
        <w:rPr>
          <w:rFonts w:ascii="Tahoma" w:hAnsi="Tahoma" w:cs="Tahoma"/>
          <w:color w:val="222222"/>
          <w:sz w:val="21"/>
          <w:szCs w:val="21"/>
        </w:rPr>
        <w:t>order by</w:t>
      </w:r>
      <w:r>
        <w:rPr>
          <w:rFonts w:ascii="Tahoma" w:hAnsi="Tahoma" w:cs="Tahoma"/>
          <w:color w:val="222222"/>
          <w:sz w:val="21"/>
          <w:szCs w:val="21"/>
        </w:rPr>
        <w:t>包含了一个不在索引列的字段。如：</w:t>
      </w:r>
    </w:p>
    <w:p w:rsidR="001A7847" w:rsidRDefault="003C5B7A">
      <w:pPr>
        <w:shd w:val="clear" w:color="auto" w:fill="FFFFFF"/>
        <w:spacing w:line="198" w:lineRule="atLeast"/>
        <w:rPr>
          <w:rFonts w:ascii="Tahoma" w:hAnsi="Tahoma" w:cs="Tahoma"/>
          <w:color w:val="222222"/>
          <w:szCs w:val="21"/>
        </w:rPr>
      </w:pPr>
      <w:hyperlink r:id="rId424" w:history="1">
        <w:r w:rsidR="007D395D">
          <w:rPr>
            <w:rStyle w:val="af"/>
            <w:rFonts w:ascii="Tahoma" w:hAnsi="Tahoma" w:cs="Tahoma"/>
            <w:color w:val="428BCA"/>
            <w:szCs w:val="21"/>
          </w:rPr>
          <w:t>?</w:t>
        </w:r>
      </w:hyperlink>
    </w:p>
    <w:tbl>
      <w:tblPr>
        <w:tblW w:w="10260"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780"/>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97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Cs w:val="21"/>
                <w:shd w:val="clear" w:color="auto" w:fill="FFFFFF"/>
              </w:rPr>
              <w:t>explain select</w:t>
            </w:r>
            <w:r>
              <w:rPr>
                <w:szCs w:val="21"/>
              </w:rPr>
              <w:t xml:space="preserve"> </w:t>
            </w:r>
            <w:r>
              <w:rPr>
                <w:rStyle w:val="HTML0"/>
                <w:szCs w:val="21"/>
                <w:shd w:val="clear" w:color="auto" w:fill="FFFFFF"/>
              </w:rPr>
              <w:t>* from</w:t>
            </w:r>
            <w:r>
              <w:rPr>
                <w:szCs w:val="21"/>
              </w:rPr>
              <w:t xml:space="preserve"> </w:t>
            </w:r>
            <w:r>
              <w:rPr>
                <w:rStyle w:val="HTML0"/>
                <w:szCs w:val="21"/>
                <w:shd w:val="clear" w:color="auto" w:fill="FFFFFF"/>
              </w:rPr>
              <w:t>people where</w:t>
            </w:r>
            <w:r>
              <w:rPr>
                <w:szCs w:val="21"/>
              </w:rPr>
              <w:t xml:space="preserve"> </w:t>
            </w:r>
            <w:r>
              <w:rPr>
                <w:rStyle w:val="HTML0"/>
                <w:szCs w:val="21"/>
                <w:shd w:val="clear" w:color="auto" w:fill="FFFFFF"/>
              </w:rPr>
              <w:t>last_name='Allen'</w:t>
            </w:r>
            <w:r>
              <w:rPr>
                <w:szCs w:val="21"/>
              </w:rPr>
              <w:t xml:space="preserve"> </w:t>
            </w:r>
            <w:r>
              <w:rPr>
                <w:rStyle w:val="HTML0"/>
                <w:szCs w:val="21"/>
                <w:shd w:val="clear" w:color="auto" w:fill="FFFFFF"/>
              </w:rPr>
              <w:t>order</w:t>
            </w:r>
            <w:r>
              <w:rPr>
                <w:szCs w:val="21"/>
              </w:rPr>
              <w:t xml:space="preserve"> </w:t>
            </w:r>
            <w:r>
              <w:rPr>
                <w:rStyle w:val="HTML0"/>
                <w:szCs w:val="21"/>
                <w:shd w:val="clear" w:color="auto" w:fill="FFFFFF"/>
              </w:rPr>
              <w:t>by</w:t>
            </w:r>
            <w:r>
              <w:rPr>
                <w:szCs w:val="21"/>
              </w:rPr>
              <w:t xml:space="preserve"> </w:t>
            </w:r>
            <w:r>
              <w:rPr>
                <w:rStyle w:val="HTML0"/>
                <w:szCs w:val="21"/>
                <w:shd w:val="clear" w:color="auto" w:fill="FFFFFF"/>
              </w:rPr>
              <w:t>first_name, gender;</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3</w:t>
      </w:r>
      <w:r>
        <w:rPr>
          <w:rFonts w:ascii="Tahoma" w:hAnsi="Tahoma" w:cs="Tahoma"/>
          <w:color w:val="222222"/>
          <w:sz w:val="21"/>
          <w:szCs w:val="21"/>
        </w:rPr>
        <w:t>、如果索引列的第一列是一个范围查找条件。如：</w:t>
      </w:r>
    </w:p>
    <w:p w:rsidR="001A7847" w:rsidRDefault="003C5B7A">
      <w:pPr>
        <w:shd w:val="clear" w:color="auto" w:fill="FFFFFF"/>
        <w:spacing w:line="198" w:lineRule="atLeast"/>
        <w:rPr>
          <w:rFonts w:ascii="Tahoma" w:hAnsi="Tahoma" w:cs="Tahoma"/>
          <w:color w:val="222222"/>
          <w:szCs w:val="21"/>
        </w:rPr>
      </w:pPr>
      <w:hyperlink r:id="rId425" w:history="1">
        <w:r w:rsidR="007D395D">
          <w:rPr>
            <w:rStyle w:val="af"/>
            <w:rFonts w:ascii="Tahoma" w:hAnsi="Tahoma" w:cs="Tahoma"/>
            <w:color w:val="428BCA"/>
            <w:szCs w:val="21"/>
          </w:rPr>
          <w:t>?</w:t>
        </w:r>
      </w:hyperlink>
    </w:p>
    <w:tbl>
      <w:tblPr>
        <w:tblW w:w="964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916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916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Cs w:val="21"/>
                <w:shd w:val="clear" w:color="auto" w:fill="FFFFFF"/>
              </w:rPr>
              <w:t>explain select</w:t>
            </w:r>
            <w:r>
              <w:rPr>
                <w:szCs w:val="21"/>
              </w:rPr>
              <w:t xml:space="preserve"> </w:t>
            </w:r>
            <w:r>
              <w:rPr>
                <w:rStyle w:val="HTML0"/>
                <w:szCs w:val="21"/>
                <w:shd w:val="clear" w:color="auto" w:fill="FFFFFF"/>
              </w:rPr>
              <w:t>* from</w:t>
            </w:r>
            <w:r>
              <w:rPr>
                <w:szCs w:val="21"/>
              </w:rPr>
              <w:t xml:space="preserve"> </w:t>
            </w:r>
            <w:r>
              <w:rPr>
                <w:rStyle w:val="HTML0"/>
                <w:szCs w:val="21"/>
                <w:shd w:val="clear" w:color="auto" w:fill="FFFFFF"/>
              </w:rPr>
              <w:t>people where</w:t>
            </w:r>
            <w:r>
              <w:rPr>
                <w:szCs w:val="21"/>
              </w:rPr>
              <w:t xml:space="preserve"> </w:t>
            </w:r>
            <w:r>
              <w:rPr>
                <w:rStyle w:val="HTML0"/>
                <w:szCs w:val="21"/>
                <w:shd w:val="clear" w:color="auto" w:fill="FFFFFF"/>
              </w:rPr>
              <w:t>last_name like</w:t>
            </w:r>
            <w:r>
              <w:rPr>
                <w:szCs w:val="21"/>
              </w:rPr>
              <w:t xml:space="preserve"> </w:t>
            </w:r>
            <w:r>
              <w:rPr>
                <w:rStyle w:val="HTML0"/>
                <w:szCs w:val="21"/>
                <w:shd w:val="clear" w:color="auto" w:fill="FFFFFF"/>
              </w:rPr>
              <w:t>'A%'</w:t>
            </w:r>
            <w:r>
              <w:rPr>
                <w:szCs w:val="21"/>
              </w:rPr>
              <w:t xml:space="preserve"> </w:t>
            </w:r>
            <w:r>
              <w:rPr>
                <w:rStyle w:val="HTML0"/>
                <w:szCs w:val="21"/>
                <w:shd w:val="clear" w:color="auto" w:fill="FFFFFF"/>
              </w:rPr>
              <w:t>order</w:t>
            </w:r>
            <w:r>
              <w:rPr>
                <w:szCs w:val="21"/>
              </w:rPr>
              <w:t xml:space="preserve"> </w:t>
            </w:r>
            <w:r>
              <w:rPr>
                <w:rStyle w:val="HTML0"/>
                <w:szCs w:val="21"/>
                <w:shd w:val="clear" w:color="auto" w:fill="FFFFFF"/>
              </w:rPr>
              <w:t>by</w:t>
            </w:r>
            <w:r>
              <w:rPr>
                <w:szCs w:val="21"/>
              </w:rPr>
              <w:t xml:space="preserve"> </w:t>
            </w:r>
            <w:r>
              <w:rPr>
                <w:rStyle w:val="HTML0"/>
                <w:szCs w:val="21"/>
                <w:shd w:val="clear" w:color="auto" w:fill="FFFFFF"/>
              </w:rPr>
              <w:t>first_name;</w:t>
            </w:r>
          </w:p>
        </w:tc>
      </w:tr>
    </w:tbl>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4</w:t>
      </w:r>
      <w:r>
        <w:rPr>
          <w:rFonts w:ascii="Tahoma" w:hAnsi="Tahoma" w:cs="Tahoma"/>
          <w:color w:val="222222"/>
          <w:sz w:val="21"/>
          <w:szCs w:val="21"/>
        </w:rPr>
        <w:t>、对于这种情况，可以将</w:t>
      </w:r>
      <w:r>
        <w:rPr>
          <w:rFonts w:ascii="Tahoma" w:hAnsi="Tahoma" w:cs="Tahoma"/>
          <w:color w:val="222222"/>
          <w:sz w:val="21"/>
          <w:szCs w:val="21"/>
        </w:rPr>
        <w:t>SQL</w:t>
      </w:r>
      <w:r>
        <w:rPr>
          <w:rFonts w:ascii="Tahoma" w:hAnsi="Tahoma" w:cs="Tahoma"/>
          <w:color w:val="222222"/>
          <w:sz w:val="21"/>
          <w:szCs w:val="21"/>
        </w:rPr>
        <w:t>语句优化为：</w:t>
      </w:r>
    </w:p>
    <w:p w:rsidR="001A7847" w:rsidRDefault="003C5B7A">
      <w:pPr>
        <w:shd w:val="clear" w:color="auto" w:fill="FFFFFF"/>
        <w:spacing w:line="198" w:lineRule="atLeast"/>
        <w:rPr>
          <w:rFonts w:ascii="Tahoma" w:hAnsi="Tahoma" w:cs="Tahoma"/>
          <w:color w:val="222222"/>
          <w:szCs w:val="21"/>
        </w:rPr>
      </w:pPr>
      <w:hyperlink r:id="rId426" w:history="1">
        <w:r w:rsidR="007D395D">
          <w:rPr>
            <w:rStyle w:val="af"/>
            <w:rFonts w:ascii="Tahoma" w:hAnsi="Tahoma" w:cs="Tahoma"/>
            <w:color w:val="428BCA"/>
            <w:szCs w:val="21"/>
          </w:rPr>
          <w:t>?</w:t>
        </w:r>
      </w:hyperlink>
    </w:p>
    <w:tbl>
      <w:tblPr>
        <w:tblW w:w="10725" w:type="dxa"/>
        <w:tblBorders>
          <w:top w:val="single" w:sz="6" w:space="0" w:color="CCCCCC"/>
          <w:left w:val="single" w:sz="6" w:space="0" w:color="CCCCCC"/>
          <w:bottom w:val="single" w:sz="6" w:space="0" w:color="CCCCCC"/>
          <w:right w:val="single" w:sz="6" w:space="0" w:color="CCCCCC"/>
        </w:tblBorders>
        <w:tblLayout w:type="fixed"/>
        <w:tblCellMar>
          <w:left w:w="0" w:type="dxa"/>
          <w:right w:w="0" w:type="dxa"/>
        </w:tblCellMar>
        <w:tblLook w:val="04A0" w:firstRow="1" w:lastRow="0" w:firstColumn="1" w:lastColumn="0" w:noHBand="0" w:noVBand="1"/>
      </w:tblPr>
      <w:tblGrid>
        <w:gridCol w:w="480"/>
        <w:gridCol w:w="10245"/>
      </w:tblGrid>
      <w:tr w:rsidR="001A7847">
        <w:tc>
          <w:tcPr>
            <w:tcW w:w="48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before="130" w:line="231" w:lineRule="atLeast"/>
              <w:rPr>
                <w:rFonts w:ascii="宋体" w:eastAsia="宋体" w:hAnsi="宋体" w:cs="宋体"/>
                <w:szCs w:val="21"/>
              </w:rPr>
            </w:pPr>
            <w:r>
              <w:rPr>
                <w:szCs w:val="21"/>
              </w:rPr>
              <w:t>1</w:t>
            </w:r>
          </w:p>
        </w:tc>
        <w:tc>
          <w:tcPr>
            <w:tcW w:w="10245"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tcPr>
          <w:p w:rsidR="001A7847" w:rsidRDefault="007D395D">
            <w:pPr>
              <w:spacing w:line="231" w:lineRule="atLeast"/>
              <w:rPr>
                <w:rFonts w:ascii="宋体" w:eastAsia="宋体" w:hAnsi="宋体" w:cs="宋体"/>
                <w:szCs w:val="21"/>
              </w:rPr>
            </w:pPr>
            <w:r>
              <w:rPr>
                <w:rStyle w:val="HTML0"/>
                <w:szCs w:val="21"/>
                <w:shd w:val="clear" w:color="auto" w:fill="FFFFFF"/>
              </w:rPr>
              <w:t>explain select</w:t>
            </w:r>
            <w:r>
              <w:rPr>
                <w:szCs w:val="21"/>
              </w:rPr>
              <w:t xml:space="preserve"> </w:t>
            </w:r>
            <w:r>
              <w:rPr>
                <w:rStyle w:val="HTML0"/>
                <w:szCs w:val="21"/>
                <w:shd w:val="clear" w:color="auto" w:fill="FFFFFF"/>
              </w:rPr>
              <w:t>* from</w:t>
            </w:r>
            <w:r>
              <w:rPr>
                <w:szCs w:val="21"/>
              </w:rPr>
              <w:t xml:space="preserve"> </w:t>
            </w:r>
            <w:r>
              <w:rPr>
                <w:rStyle w:val="HTML0"/>
                <w:szCs w:val="21"/>
                <w:shd w:val="clear" w:color="auto" w:fill="FFFFFF"/>
              </w:rPr>
              <w:t>people where</w:t>
            </w:r>
            <w:r>
              <w:rPr>
                <w:szCs w:val="21"/>
              </w:rPr>
              <w:t xml:space="preserve"> </w:t>
            </w:r>
            <w:r>
              <w:rPr>
                <w:rStyle w:val="HTML0"/>
                <w:szCs w:val="21"/>
                <w:shd w:val="clear" w:color="auto" w:fill="FFFFFF"/>
              </w:rPr>
              <w:t>last_name like</w:t>
            </w:r>
            <w:r>
              <w:rPr>
                <w:szCs w:val="21"/>
              </w:rPr>
              <w:t xml:space="preserve"> </w:t>
            </w:r>
            <w:r>
              <w:rPr>
                <w:rStyle w:val="HTML0"/>
                <w:szCs w:val="21"/>
                <w:shd w:val="clear" w:color="auto" w:fill="FFFFFF"/>
              </w:rPr>
              <w:t>'A%'</w:t>
            </w:r>
            <w:r>
              <w:rPr>
                <w:szCs w:val="21"/>
              </w:rPr>
              <w:t xml:space="preserve"> </w:t>
            </w:r>
            <w:r>
              <w:rPr>
                <w:rStyle w:val="HTML0"/>
                <w:szCs w:val="21"/>
                <w:shd w:val="clear" w:color="auto" w:fill="FFFFFF"/>
              </w:rPr>
              <w:t>order</w:t>
            </w:r>
            <w:r>
              <w:rPr>
                <w:szCs w:val="21"/>
              </w:rPr>
              <w:t xml:space="preserve"> </w:t>
            </w:r>
            <w:r>
              <w:rPr>
                <w:rStyle w:val="HTML0"/>
                <w:szCs w:val="21"/>
                <w:shd w:val="clear" w:color="auto" w:fill="FFFFFF"/>
              </w:rPr>
              <w:t>by</w:t>
            </w:r>
            <w:r>
              <w:rPr>
                <w:szCs w:val="21"/>
              </w:rPr>
              <w:t xml:space="preserve"> </w:t>
            </w:r>
            <w:r>
              <w:rPr>
                <w:rStyle w:val="HTML0"/>
                <w:szCs w:val="21"/>
                <w:shd w:val="clear" w:color="auto" w:fill="FFFFFF"/>
              </w:rPr>
              <w:t>last_name,first_name;</w:t>
            </w:r>
          </w:p>
        </w:tc>
      </w:tr>
    </w:tbl>
    <w:p w:rsidR="001A7847" w:rsidRDefault="007D395D">
      <w:pPr>
        <w:shd w:val="clear" w:color="auto" w:fill="FFFFFF"/>
        <w:spacing w:line="378" w:lineRule="atLeast"/>
        <w:jc w:val="right"/>
        <w:rPr>
          <w:rFonts w:ascii="Tahoma" w:hAnsi="Tahoma" w:cs="Tahoma"/>
          <w:color w:val="222222"/>
          <w:szCs w:val="21"/>
        </w:rPr>
      </w:pPr>
      <w:bookmarkStart w:id="29" w:name="_lab2_1_7"/>
      <w:r>
        <w:rPr>
          <w:rFonts w:ascii="Tahoma" w:hAnsi="Tahoma" w:cs="Tahoma"/>
          <w:color w:val="333333"/>
          <w:szCs w:val="21"/>
        </w:rPr>
        <w:t> </w:t>
      </w:r>
      <w:bookmarkEnd w:id="29"/>
    </w:p>
    <w:p w:rsidR="001A7847" w:rsidRDefault="007D395D">
      <w:pPr>
        <w:pStyle w:val="6"/>
      </w:pPr>
      <w:r>
        <w:t xml:space="preserve">2.8 </w:t>
      </w:r>
      <w:r>
        <w:t>冗余和重复索引</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MySQL</w:t>
      </w:r>
      <w:r>
        <w:rPr>
          <w:rFonts w:ascii="Tahoma" w:hAnsi="Tahoma" w:cs="Tahoma"/>
          <w:color w:val="222222"/>
          <w:sz w:val="21"/>
          <w:szCs w:val="21"/>
        </w:rPr>
        <w:t>允许在相同的列上创建多个索引（只不过索引的名称不同），由于</w:t>
      </w:r>
      <w:r>
        <w:rPr>
          <w:rFonts w:ascii="Tahoma" w:hAnsi="Tahoma" w:cs="Tahoma"/>
          <w:color w:val="222222"/>
          <w:sz w:val="21"/>
          <w:szCs w:val="21"/>
        </w:rPr>
        <w:t>MySQL</w:t>
      </w:r>
      <w:r>
        <w:rPr>
          <w:rFonts w:ascii="Tahoma" w:hAnsi="Tahoma" w:cs="Tahoma"/>
          <w:color w:val="222222"/>
          <w:sz w:val="21"/>
          <w:szCs w:val="21"/>
        </w:rPr>
        <w:t>需要单独维护重复的索引，并且优化器在优化查询时也需要逐个地进行分析考虑，故重复的索引会影响性能。</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重复索引是指在相同的列上按照相同的列顺序创建的类型相同的索引。应该避免创建重复索引，发现以后也应立即删除。</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冗余索引和重复索引不同。如果创建了索引</w:t>
      </w:r>
      <w:r>
        <w:rPr>
          <w:rFonts w:ascii="Tahoma" w:hAnsi="Tahoma" w:cs="Tahoma"/>
          <w:color w:val="222222"/>
          <w:sz w:val="21"/>
          <w:szCs w:val="21"/>
        </w:rPr>
        <w:t xml:space="preserve"> key(A, B)</w:t>
      </w:r>
      <w:r>
        <w:rPr>
          <w:rFonts w:ascii="Tahoma" w:hAnsi="Tahoma" w:cs="Tahoma"/>
          <w:color w:val="222222"/>
          <w:sz w:val="21"/>
          <w:szCs w:val="21"/>
        </w:rPr>
        <w:t>，再来创建索引</w:t>
      </w:r>
      <w:r>
        <w:rPr>
          <w:rFonts w:ascii="Tahoma" w:hAnsi="Tahoma" w:cs="Tahoma"/>
          <w:color w:val="222222"/>
          <w:sz w:val="21"/>
          <w:szCs w:val="21"/>
        </w:rPr>
        <w:t xml:space="preserve"> key(A)</w:t>
      </w:r>
      <w:r>
        <w:rPr>
          <w:rFonts w:ascii="Tahoma" w:hAnsi="Tahoma" w:cs="Tahoma"/>
          <w:color w:val="222222"/>
          <w:sz w:val="21"/>
          <w:szCs w:val="21"/>
        </w:rPr>
        <w:t>，就是冗余索引。因为索引</w:t>
      </w:r>
      <w:r>
        <w:rPr>
          <w:rFonts w:ascii="Tahoma" w:hAnsi="Tahoma" w:cs="Tahoma"/>
          <w:color w:val="222222"/>
          <w:sz w:val="21"/>
          <w:szCs w:val="21"/>
        </w:rPr>
        <w:t>(A)</w:t>
      </w:r>
      <w:r>
        <w:rPr>
          <w:rFonts w:ascii="Tahoma" w:hAnsi="Tahoma" w:cs="Tahoma"/>
          <w:color w:val="222222"/>
          <w:sz w:val="21"/>
          <w:szCs w:val="21"/>
        </w:rPr>
        <w:t>只是前一个索引的前缀索引。索引</w:t>
      </w:r>
      <w:r>
        <w:rPr>
          <w:rFonts w:ascii="Tahoma" w:hAnsi="Tahoma" w:cs="Tahoma"/>
          <w:color w:val="222222"/>
          <w:sz w:val="21"/>
          <w:szCs w:val="21"/>
        </w:rPr>
        <w:t>(A, B)</w:t>
      </w:r>
      <w:r>
        <w:rPr>
          <w:rFonts w:ascii="Tahoma" w:hAnsi="Tahoma" w:cs="Tahoma"/>
          <w:color w:val="222222"/>
          <w:sz w:val="21"/>
          <w:szCs w:val="21"/>
        </w:rPr>
        <w:t>也可以当做索引</w:t>
      </w:r>
      <w:r>
        <w:rPr>
          <w:rFonts w:ascii="Tahoma" w:hAnsi="Tahoma" w:cs="Tahoma"/>
          <w:color w:val="222222"/>
          <w:sz w:val="21"/>
          <w:szCs w:val="21"/>
        </w:rPr>
        <w:t>(A)</w:t>
      </w:r>
      <w:r>
        <w:rPr>
          <w:rFonts w:ascii="Tahoma" w:hAnsi="Tahoma" w:cs="Tahoma"/>
          <w:color w:val="222222"/>
          <w:sz w:val="21"/>
          <w:szCs w:val="21"/>
        </w:rPr>
        <w:t>来使用。但是，如果再创建索引</w:t>
      </w:r>
      <w:r>
        <w:rPr>
          <w:rFonts w:ascii="Tahoma" w:hAnsi="Tahoma" w:cs="Tahoma"/>
          <w:color w:val="222222"/>
          <w:sz w:val="21"/>
          <w:szCs w:val="21"/>
        </w:rPr>
        <w:t>(B,A)</w:t>
      </w:r>
      <w:r>
        <w:rPr>
          <w:rFonts w:ascii="Tahoma" w:hAnsi="Tahoma" w:cs="Tahoma"/>
          <w:color w:val="222222"/>
          <w:sz w:val="21"/>
          <w:szCs w:val="21"/>
        </w:rPr>
        <w:t>，就不是冗余索引了。</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冗余索引通常发生在为表添加新索引的时候。例如，有人可能会增加一个新的索引</w:t>
      </w:r>
      <w:r>
        <w:rPr>
          <w:rFonts w:ascii="Tahoma" w:hAnsi="Tahoma" w:cs="Tahoma"/>
          <w:color w:val="222222"/>
          <w:sz w:val="21"/>
          <w:szCs w:val="21"/>
        </w:rPr>
        <w:t>(A, B)</w:t>
      </w:r>
      <w:r>
        <w:rPr>
          <w:rFonts w:ascii="Tahoma" w:hAnsi="Tahoma" w:cs="Tahoma"/>
          <w:color w:val="222222"/>
          <w:sz w:val="21"/>
          <w:szCs w:val="21"/>
        </w:rPr>
        <w:t>，而不是扩展已有的索引</w:t>
      </w:r>
      <w:r>
        <w:rPr>
          <w:rFonts w:ascii="Tahoma" w:hAnsi="Tahoma" w:cs="Tahoma"/>
          <w:color w:val="222222"/>
          <w:sz w:val="21"/>
          <w:szCs w:val="21"/>
        </w:rPr>
        <w:t>(A)</w:t>
      </w:r>
      <w:r>
        <w:rPr>
          <w:rFonts w:ascii="Tahoma" w:hAnsi="Tahoma" w:cs="Tahoma"/>
          <w:color w:val="222222"/>
          <w:sz w:val="21"/>
          <w:szCs w:val="21"/>
        </w:rPr>
        <w:t>。还有一种情况是，将一个二级索引</w:t>
      </w:r>
      <w:r>
        <w:rPr>
          <w:rFonts w:ascii="Tahoma" w:hAnsi="Tahoma" w:cs="Tahoma"/>
          <w:color w:val="222222"/>
          <w:sz w:val="21"/>
          <w:szCs w:val="21"/>
        </w:rPr>
        <w:t>(A)</w:t>
      </w:r>
      <w:r>
        <w:rPr>
          <w:rFonts w:ascii="Tahoma" w:hAnsi="Tahoma" w:cs="Tahoma"/>
          <w:color w:val="222222"/>
          <w:sz w:val="21"/>
          <w:szCs w:val="21"/>
        </w:rPr>
        <w:t>扩展为</w:t>
      </w:r>
      <w:r>
        <w:rPr>
          <w:rFonts w:ascii="Tahoma" w:hAnsi="Tahoma" w:cs="Tahoma"/>
          <w:color w:val="222222"/>
          <w:sz w:val="21"/>
          <w:szCs w:val="21"/>
        </w:rPr>
        <w:t>(A, ID)</w:t>
      </w:r>
      <w:r>
        <w:rPr>
          <w:rFonts w:ascii="Tahoma" w:hAnsi="Tahoma" w:cs="Tahoma"/>
          <w:color w:val="222222"/>
          <w:sz w:val="21"/>
          <w:szCs w:val="21"/>
        </w:rPr>
        <w:t>，其中</w:t>
      </w:r>
      <w:r>
        <w:rPr>
          <w:rFonts w:ascii="Tahoma" w:hAnsi="Tahoma" w:cs="Tahoma"/>
          <w:color w:val="222222"/>
          <w:sz w:val="21"/>
          <w:szCs w:val="21"/>
        </w:rPr>
        <w:t>ID</w:t>
      </w:r>
      <w:r>
        <w:rPr>
          <w:rFonts w:ascii="Tahoma" w:hAnsi="Tahoma" w:cs="Tahoma"/>
          <w:color w:val="222222"/>
          <w:sz w:val="21"/>
          <w:szCs w:val="21"/>
        </w:rPr>
        <w:t>是主键，对于</w:t>
      </w:r>
      <w:r>
        <w:rPr>
          <w:rFonts w:ascii="Tahoma" w:hAnsi="Tahoma" w:cs="Tahoma"/>
          <w:color w:val="222222"/>
          <w:sz w:val="21"/>
          <w:szCs w:val="21"/>
        </w:rPr>
        <w:t>InnoDB</w:t>
      </w:r>
      <w:r>
        <w:rPr>
          <w:rFonts w:ascii="Tahoma" w:hAnsi="Tahoma" w:cs="Tahoma"/>
          <w:color w:val="222222"/>
          <w:sz w:val="21"/>
          <w:szCs w:val="21"/>
        </w:rPr>
        <w:t>来说，二级索引中已经默认包含了主键列，所以这也是冗余的。</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大多数情况下，都不需要冗余索引。应该尽量扩展已有的索引而不是创建新索引。但有时，出于性能方面的考虑，也需要冗余索引，因为扩展已有的索引会导致其变大，从而会影响其他使用该索引的查询语句的性能。</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lastRenderedPageBreak/>
        <w:t>在扩展索引的时候，需要特别小心。因为二级索引的叶子节点包含了主键值，所以在列</w:t>
      </w:r>
      <w:r>
        <w:rPr>
          <w:rFonts w:ascii="Tahoma" w:hAnsi="Tahoma" w:cs="Tahoma"/>
          <w:color w:val="222222"/>
          <w:sz w:val="21"/>
          <w:szCs w:val="21"/>
        </w:rPr>
        <w:t>(A)</w:t>
      </w:r>
      <w:r>
        <w:rPr>
          <w:rFonts w:ascii="Tahoma" w:hAnsi="Tahoma" w:cs="Tahoma"/>
          <w:color w:val="222222"/>
          <w:sz w:val="21"/>
          <w:szCs w:val="21"/>
        </w:rPr>
        <w:t>上的索引就相当于在</w:t>
      </w:r>
      <w:r>
        <w:rPr>
          <w:rFonts w:ascii="Tahoma" w:hAnsi="Tahoma" w:cs="Tahoma"/>
          <w:color w:val="222222"/>
          <w:sz w:val="21"/>
          <w:szCs w:val="21"/>
        </w:rPr>
        <w:t>(A, ID)</w:t>
      </w:r>
      <w:r>
        <w:rPr>
          <w:rFonts w:ascii="Tahoma" w:hAnsi="Tahoma" w:cs="Tahoma"/>
          <w:color w:val="222222"/>
          <w:sz w:val="21"/>
          <w:szCs w:val="21"/>
        </w:rPr>
        <w:t>上的索引。如果有人用了像</w:t>
      </w:r>
      <w:r>
        <w:rPr>
          <w:rFonts w:ascii="Tahoma" w:hAnsi="Tahoma" w:cs="Tahoma"/>
          <w:color w:val="222222"/>
          <w:sz w:val="21"/>
          <w:szCs w:val="21"/>
        </w:rPr>
        <w:t xml:space="preserve"> where A=5 order by ID </w:t>
      </w:r>
      <w:r>
        <w:rPr>
          <w:rFonts w:ascii="Tahoma" w:hAnsi="Tahoma" w:cs="Tahoma"/>
          <w:color w:val="222222"/>
          <w:sz w:val="21"/>
          <w:szCs w:val="21"/>
        </w:rPr>
        <w:t>这样的查询，索引</w:t>
      </w:r>
      <w:r>
        <w:rPr>
          <w:rFonts w:ascii="Tahoma" w:hAnsi="Tahoma" w:cs="Tahoma"/>
          <w:color w:val="222222"/>
          <w:sz w:val="21"/>
          <w:szCs w:val="21"/>
        </w:rPr>
        <w:t>(A)</w:t>
      </w:r>
      <w:r>
        <w:rPr>
          <w:rFonts w:ascii="Tahoma" w:hAnsi="Tahoma" w:cs="Tahoma"/>
          <w:color w:val="222222"/>
          <w:sz w:val="21"/>
          <w:szCs w:val="21"/>
        </w:rPr>
        <w:t>就非常有用。但是，如果你将索引</w:t>
      </w:r>
      <w:r>
        <w:rPr>
          <w:rFonts w:ascii="Tahoma" w:hAnsi="Tahoma" w:cs="Tahoma"/>
          <w:color w:val="222222"/>
          <w:sz w:val="21"/>
          <w:szCs w:val="21"/>
        </w:rPr>
        <w:t>(A)</w:t>
      </w:r>
      <w:r>
        <w:rPr>
          <w:rFonts w:ascii="Tahoma" w:hAnsi="Tahoma" w:cs="Tahoma"/>
          <w:color w:val="222222"/>
          <w:sz w:val="21"/>
          <w:szCs w:val="21"/>
        </w:rPr>
        <w:t>修改为索引</w:t>
      </w:r>
      <w:r>
        <w:rPr>
          <w:rFonts w:ascii="Tahoma" w:hAnsi="Tahoma" w:cs="Tahoma"/>
          <w:color w:val="222222"/>
          <w:sz w:val="21"/>
          <w:szCs w:val="21"/>
        </w:rPr>
        <w:t>(A, B)</w:t>
      </w:r>
      <w:r>
        <w:rPr>
          <w:rFonts w:ascii="Tahoma" w:hAnsi="Tahoma" w:cs="Tahoma"/>
          <w:color w:val="222222"/>
          <w:sz w:val="21"/>
          <w:szCs w:val="21"/>
        </w:rPr>
        <w:t>，则实际上就变成了索引</w:t>
      </w:r>
      <w:r>
        <w:rPr>
          <w:rFonts w:ascii="Tahoma" w:hAnsi="Tahoma" w:cs="Tahoma"/>
          <w:color w:val="222222"/>
          <w:sz w:val="21"/>
          <w:szCs w:val="21"/>
        </w:rPr>
        <w:t>(A, B, ID)</w:t>
      </w:r>
      <w:r>
        <w:rPr>
          <w:rFonts w:ascii="Tahoma" w:hAnsi="Tahoma" w:cs="Tahoma"/>
          <w:color w:val="222222"/>
          <w:sz w:val="21"/>
          <w:szCs w:val="21"/>
        </w:rPr>
        <w:t>，那么，上面查询的</w:t>
      </w:r>
      <w:r>
        <w:rPr>
          <w:rFonts w:ascii="Tahoma" w:hAnsi="Tahoma" w:cs="Tahoma"/>
          <w:color w:val="222222"/>
          <w:sz w:val="21"/>
          <w:szCs w:val="21"/>
        </w:rPr>
        <w:t>order by</w:t>
      </w:r>
      <w:r>
        <w:rPr>
          <w:rFonts w:ascii="Tahoma" w:hAnsi="Tahoma" w:cs="Tahoma"/>
          <w:color w:val="222222"/>
          <w:sz w:val="21"/>
          <w:szCs w:val="21"/>
        </w:rPr>
        <w:t>语句就无法使用索引排序，而只能使用文件排序了。</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推荐使用</w:t>
      </w:r>
      <w:r>
        <w:rPr>
          <w:rFonts w:ascii="Tahoma" w:hAnsi="Tahoma" w:cs="Tahoma"/>
          <w:color w:val="222222"/>
          <w:sz w:val="21"/>
          <w:szCs w:val="21"/>
        </w:rPr>
        <w:t>Percona</w:t>
      </w:r>
      <w:r>
        <w:rPr>
          <w:rFonts w:ascii="Tahoma" w:hAnsi="Tahoma" w:cs="Tahoma"/>
          <w:color w:val="222222"/>
          <w:sz w:val="21"/>
          <w:szCs w:val="21"/>
        </w:rPr>
        <w:t>工具箱中的</w:t>
      </w:r>
      <w:r>
        <w:rPr>
          <w:rFonts w:ascii="Tahoma" w:hAnsi="Tahoma" w:cs="Tahoma"/>
          <w:color w:val="222222"/>
          <w:sz w:val="21"/>
          <w:szCs w:val="21"/>
        </w:rPr>
        <w:t>pt-upgrade</w:t>
      </w:r>
      <w:r>
        <w:rPr>
          <w:rFonts w:ascii="Tahoma" w:hAnsi="Tahoma" w:cs="Tahoma"/>
          <w:color w:val="222222"/>
          <w:sz w:val="21"/>
          <w:szCs w:val="21"/>
        </w:rPr>
        <w:t>工具来仔细检查计划中的索引变更。</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因此，只有当你对一个索引相关的所有查询都很清楚时，才去扩展原有的索引。否则，创建一个新的索引（让原有索引成为新索引的冗余索引）才是最保险的方法。</w:t>
      </w:r>
    </w:p>
    <w:p w:rsidR="001A7847" w:rsidRDefault="007D395D">
      <w:pPr>
        <w:shd w:val="clear" w:color="auto" w:fill="FFFFFF"/>
        <w:spacing w:line="378" w:lineRule="atLeast"/>
        <w:jc w:val="right"/>
        <w:rPr>
          <w:rFonts w:ascii="Tahoma" w:hAnsi="Tahoma" w:cs="Tahoma"/>
          <w:color w:val="222222"/>
          <w:szCs w:val="21"/>
        </w:rPr>
      </w:pPr>
      <w:bookmarkStart w:id="30" w:name="_lab2_1_8"/>
      <w:r>
        <w:rPr>
          <w:rFonts w:ascii="Tahoma" w:hAnsi="Tahoma" w:cs="Tahoma"/>
          <w:color w:val="333333"/>
          <w:szCs w:val="21"/>
        </w:rPr>
        <w:t> </w:t>
      </w:r>
      <w:bookmarkEnd w:id="30"/>
    </w:p>
    <w:p w:rsidR="001A7847" w:rsidRDefault="007D395D">
      <w:pPr>
        <w:pStyle w:val="6"/>
      </w:pPr>
      <w:r>
        <w:t xml:space="preserve">2.9 </w:t>
      </w:r>
      <w:r>
        <w:t>未使用的索引</w:t>
      </w:r>
    </w:p>
    <w:p w:rsidR="001A7847" w:rsidRDefault="007D395D">
      <w:pPr>
        <w:pStyle w:val="aa"/>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MySQL</w:t>
      </w:r>
      <w:r>
        <w:rPr>
          <w:rFonts w:ascii="Tahoma" w:hAnsi="Tahoma" w:cs="Tahoma"/>
          <w:color w:val="222222"/>
          <w:sz w:val="21"/>
          <w:szCs w:val="21"/>
        </w:rPr>
        <w:t>服务器中可能会有一些永远都不会用到的索引，这样的索引完全是累赘，建议考虑删除。但要注意的是，唯一索引的唯一性约束功能，可能某个唯一索引一直没有被查询使用，却能用于避免产生重复的数据。</w:t>
      </w:r>
    </w:p>
    <w:p w:rsidR="001A7847" w:rsidRDefault="001A7847">
      <w:pPr>
        <w:pStyle w:val="aa"/>
        <w:shd w:val="clear" w:color="auto" w:fill="FFFFFF"/>
        <w:spacing w:before="0" w:beforeAutospacing="0" w:after="0" w:afterAutospacing="0" w:line="450" w:lineRule="atLeast"/>
        <w:rPr>
          <w:rFonts w:ascii="Tahoma" w:hAnsi="Tahoma" w:cs="Tahoma"/>
          <w:color w:val="222222"/>
          <w:sz w:val="21"/>
          <w:szCs w:val="21"/>
        </w:rPr>
      </w:pPr>
    </w:p>
    <w:p w:rsidR="001A7847" w:rsidRDefault="001A7847"/>
    <w:p w:rsidR="001A7847" w:rsidRDefault="007D395D">
      <w:pPr>
        <w:pStyle w:val="4"/>
      </w:pPr>
      <w:r>
        <w:t>M</w:t>
      </w:r>
      <w:r>
        <w:rPr>
          <w:rFonts w:hint="eastAsia"/>
        </w:rPr>
        <w:t xml:space="preserve">ysql </w:t>
      </w:r>
      <w:r>
        <w:rPr>
          <w:rFonts w:hint="eastAsia"/>
        </w:rPr>
        <w:t>索引原理</w:t>
      </w:r>
    </w:p>
    <w:p w:rsidR="001A7847" w:rsidRDefault="007D395D">
      <w:pPr>
        <w:pStyle w:val="5"/>
      </w:pPr>
      <w:r>
        <w:rPr>
          <w:rFonts w:hint="eastAsia"/>
        </w:rPr>
        <w:t>1.</w:t>
      </w:r>
      <w:r>
        <w:rPr>
          <w:rFonts w:hint="eastAsia"/>
        </w:rPr>
        <w:t>索引常见得数据结构</w:t>
      </w:r>
    </w:p>
    <w:p w:rsidR="001A7847" w:rsidRDefault="007D395D">
      <w:pPr>
        <w:pStyle w:val="6"/>
      </w:pPr>
      <w:r>
        <w:rPr>
          <w:rFonts w:hint="eastAsia"/>
        </w:rPr>
        <w:t>什么是索引</w:t>
      </w:r>
    </w:p>
    <w:p w:rsidR="001A7847" w:rsidRDefault="007D395D">
      <w:pPr>
        <w:rPr>
          <w:rFonts w:ascii="Arial" w:hAnsi="Arial" w:cs="Arial"/>
          <w:color w:val="2F2F2F"/>
          <w:shd w:val="clear" w:color="auto" w:fill="FFFFFF"/>
        </w:rPr>
      </w:pPr>
      <w:r>
        <w:rPr>
          <w:rFonts w:ascii="Arial" w:hAnsi="Arial" w:cs="Arial"/>
          <w:color w:val="2F2F2F"/>
          <w:shd w:val="clear" w:color="auto" w:fill="FFFFFF"/>
        </w:rPr>
        <w:t>加速查询的数据结构。</w:t>
      </w:r>
    </w:p>
    <w:p w:rsidR="001A7847" w:rsidRDefault="003C5B7A">
      <w:pPr>
        <w:pStyle w:val="6"/>
      </w:pPr>
      <w:hyperlink r:id="rId427" w:tgtFrame="_blank" w:history="1">
        <w:r w:rsidR="007D395D">
          <w:rPr>
            <w:rStyle w:val="af"/>
            <w:rFonts w:ascii="Arial" w:hAnsi="Arial" w:cs="Arial"/>
            <w:color w:val="auto"/>
            <w:u w:val="none"/>
            <w:shd w:val="clear" w:color="auto" w:fill="FFFFFF"/>
          </w:rPr>
          <w:t>顺序查找</w:t>
        </w:r>
      </w:hyperlink>
    </w:p>
    <w:p w:rsidR="001A7847" w:rsidRDefault="007D395D">
      <w:pPr>
        <w:rPr>
          <w:rFonts w:ascii="Arial" w:hAnsi="Arial" w:cs="Arial"/>
          <w:color w:val="2F2F2F"/>
          <w:shd w:val="clear" w:color="auto" w:fill="FFFFFF"/>
        </w:rPr>
      </w:pPr>
      <w:r>
        <w:rPr>
          <w:rFonts w:ascii="Arial" w:hAnsi="Arial" w:cs="Arial"/>
          <w:color w:val="2F2F2F"/>
          <w:shd w:val="clear" w:color="auto" w:fill="FFFFFF"/>
        </w:rPr>
        <w:t>最基本的查询算法</w:t>
      </w:r>
      <w:r>
        <w:rPr>
          <w:rFonts w:ascii="Arial" w:hAnsi="Arial" w:cs="Arial"/>
          <w:color w:val="2F2F2F"/>
          <w:shd w:val="clear" w:color="auto" w:fill="FFFFFF"/>
        </w:rPr>
        <w:t>-</w:t>
      </w:r>
      <w:r>
        <w:rPr>
          <w:rFonts w:ascii="Arial" w:hAnsi="Arial" w:cs="Arial"/>
          <w:color w:val="2F2F2F"/>
          <w:shd w:val="clear" w:color="auto" w:fill="FFFFFF"/>
        </w:rPr>
        <w:t>复杂度</w:t>
      </w:r>
      <w:r>
        <w:rPr>
          <w:rFonts w:ascii="Arial" w:hAnsi="Arial" w:cs="Arial"/>
          <w:color w:val="2F2F2F"/>
          <w:shd w:val="clear" w:color="auto" w:fill="FFFFFF"/>
        </w:rPr>
        <w:t>O</w:t>
      </w:r>
      <w:r>
        <w:rPr>
          <w:rFonts w:ascii="Arial" w:hAnsi="Arial" w:cs="Arial"/>
          <w:color w:val="2F2F2F"/>
          <w:shd w:val="clear" w:color="auto" w:fill="FFFFFF"/>
        </w:rPr>
        <w:t>（</w:t>
      </w:r>
      <w:r>
        <w:rPr>
          <w:rFonts w:ascii="Arial" w:hAnsi="Arial" w:cs="Arial"/>
          <w:color w:val="2F2F2F"/>
          <w:shd w:val="clear" w:color="auto" w:fill="FFFFFF"/>
        </w:rPr>
        <w:t>n</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大数据量此算法效率糟糕。</w:t>
      </w:r>
    </w:p>
    <w:p w:rsidR="001A7847" w:rsidRDefault="003C5B7A">
      <w:pPr>
        <w:pStyle w:val="6"/>
      </w:pPr>
      <w:hyperlink r:id="rId428" w:tgtFrame="_blank" w:history="1">
        <w:r w:rsidR="007D395D">
          <w:rPr>
            <w:rStyle w:val="af"/>
            <w:rFonts w:ascii="Arial" w:hAnsi="Arial" w:cs="Arial"/>
            <w:color w:val="auto"/>
            <w:u w:val="none"/>
            <w:shd w:val="clear" w:color="auto" w:fill="FFFFFF"/>
          </w:rPr>
          <w:t>二叉树查找</w:t>
        </w:r>
      </w:hyperlink>
    </w:p>
    <w:p w:rsidR="001A7847" w:rsidRDefault="007D395D">
      <w:r>
        <w:rPr>
          <w:noProof/>
        </w:rPr>
        <w:drawing>
          <wp:inline distT="0" distB="0" distL="0" distR="0">
            <wp:extent cx="5274310" cy="285496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29"/>
                    <a:stretch>
                      <a:fillRect/>
                    </a:stretch>
                  </pic:blipFill>
                  <pic:spPr>
                    <a:xfrm>
                      <a:off x="0" y="0"/>
                      <a:ext cx="5274310" cy="2855087"/>
                    </a:xfrm>
                    <a:prstGeom prst="rect">
                      <a:avLst/>
                    </a:prstGeom>
                  </pic:spPr>
                </pic:pic>
              </a:graphicData>
            </a:graphic>
          </wp:inline>
        </w:drawing>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左边是数据表，一共有两列七条记录，最左边的是数据记录的物理地址（注意逻辑上相邻的记录在磁盘上也并不是一定物理相邻的）。为了加快Col2的查找，可以维护一个右边所示的二叉查找树，每个节点分别包含索引键值和一个指向对应数据记录物理地址的指针，这样就可以运用二叉查找在O(log2n)O(log2n)的复杂度内获取到相应数据。</w:t>
      </w:r>
    </w:p>
    <w:p w:rsidR="001A7847" w:rsidRDefault="007D395D">
      <w:pPr>
        <w:pStyle w:val="6"/>
        <w:rPr>
          <w:rFonts w:ascii="宋体" w:eastAsia="宋体" w:hAnsi="宋体" w:cs="宋体"/>
          <w:kern w:val="0"/>
        </w:rPr>
      </w:pPr>
      <w:r>
        <w:rPr>
          <w:shd w:val="clear" w:color="auto" w:fill="FFFFFF"/>
        </w:rPr>
        <w:t>二叉树、红黑树</w:t>
      </w:r>
      <w:r>
        <w:rPr>
          <w:shd w:val="clear" w:color="auto" w:fill="FFFFFF"/>
        </w:rPr>
        <w:t> </w:t>
      </w:r>
    </w:p>
    <w:p w:rsidR="001A7847" w:rsidRDefault="007D395D">
      <w:pPr>
        <w:rPr>
          <w:rFonts w:ascii="Arial" w:hAnsi="Arial" w:cs="Arial"/>
          <w:color w:val="2F2F2F"/>
          <w:shd w:val="clear" w:color="auto" w:fill="FFFFFF"/>
        </w:rPr>
      </w:pPr>
      <w:r>
        <w:rPr>
          <w:rFonts w:ascii="Arial" w:hAnsi="Arial" w:cs="Arial"/>
          <w:color w:val="2F2F2F"/>
          <w:shd w:val="clear" w:color="auto" w:fill="FFFFFF"/>
        </w:rPr>
        <w:t>导致树高度非常高</w:t>
      </w:r>
      <w:r>
        <w:rPr>
          <w:rFonts w:ascii="Arial" w:hAnsi="Arial" w:cs="Arial"/>
          <w:color w:val="2F2F2F"/>
          <w:shd w:val="clear" w:color="auto" w:fill="FFFFFF"/>
        </w:rPr>
        <w:t>(</w:t>
      </w:r>
      <w:r>
        <w:rPr>
          <w:rFonts w:ascii="Arial" w:hAnsi="Arial" w:cs="Arial"/>
          <w:color w:val="2F2F2F"/>
          <w:shd w:val="clear" w:color="auto" w:fill="FFFFFF"/>
        </w:rPr>
        <w:t>平衡二叉树一个节点只能有左子树和右子树</w:t>
      </w:r>
      <w:r>
        <w:rPr>
          <w:rFonts w:ascii="Arial" w:hAnsi="Arial" w:cs="Arial"/>
          <w:color w:val="2F2F2F"/>
          <w:shd w:val="clear" w:color="auto" w:fill="FFFFFF"/>
        </w:rPr>
        <w:t>),</w:t>
      </w:r>
      <w:r>
        <w:rPr>
          <w:rFonts w:ascii="Arial" w:hAnsi="Arial" w:cs="Arial"/>
          <w:b/>
          <w:bCs/>
          <w:color w:val="2F2F2F"/>
          <w:shd w:val="clear" w:color="auto" w:fill="FFFFFF"/>
        </w:rPr>
        <w:t>逻辑上很近的节点（父子）物理上可能很远，无法利用局部性，</w:t>
      </w:r>
      <w:r>
        <w:rPr>
          <w:rFonts w:ascii="Arial" w:hAnsi="Arial" w:cs="Arial"/>
          <w:b/>
          <w:bCs/>
          <w:color w:val="2F2F2F"/>
          <w:shd w:val="clear" w:color="auto" w:fill="FFFFFF"/>
        </w:rPr>
        <w:t>IO</w:t>
      </w:r>
      <w:r>
        <w:rPr>
          <w:rFonts w:ascii="Arial" w:hAnsi="Arial" w:cs="Arial"/>
          <w:b/>
          <w:bCs/>
          <w:color w:val="2F2F2F"/>
          <w:shd w:val="clear" w:color="auto" w:fill="FFFFFF"/>
        </w:rPr>
        <w:t>次数多查找慢</w:t>
      </w:r>
      <w:r>
        <w:rPr>
          <w:rFonts w:ascii="Arial" w:hAnsi="Arial" w:cs="Arial"/>
          <w:b/>
          <w:bCs/>
          <w:color w:val="2F2F2F"/>
          <w:shd w:val="clear" w:color="auto" w:fill="FFFFFF"/>
        </w:rPr>
        <w:t>,</w:t>
      </w:r>
      <w:r>
        <w:rPr>
          <w:rFonts w:ascii="Arial" w:hAnsi="Arial" w:cs="Arial"/>
          <w:b/>
          <w:bCs/>
          <w:color w:val="2F2F2F"/>
          <w:shd w:val="clear" w:color="auto" w:fill="FFFFFF"/>
        </w:rPr>
        <w:t>效率低。</w:t>
      </w:r>
      <w:r>
        <w:rPr>
          <w:rFonts w:ascii="Arial" w:hAnsi="Arial" w:cs="Arial"/>
          <w:color w:val="2F2F2F"/>
          <w:shd w:val="clear" w:color="auto" w:fill="FFFFFF"/>
        </w:rPr>
        <w:t xml:space="preserve">todo </w:t>
      </w:r>
      <w:r>
        <w:rPr>
          <w:rFonts w:ascii="Arial" w:hAnsi="Arial" w:cs="Arial"/>
          <w:color w:val="2F2F2F"/>
          <w:shd w:val="clear" w:color="auto" w:fill="FFFFFF"/>
        </w:rPr>
        <w:t>逻辑上相邻节点没法直接通过顺序指针关联，可能需要迭代回到上层节点重复向下遍历找到对应节点，效率低</w:t>
      </w:r>
    </w:p>
    <w:p w:rsidR="001A7847" w:rsidRDefault="007D395D">
      <w:pPr>
        <w:pStyle w:val="6"/>
        <w:rPr>
          <w:shd w:val="clear" w:color="auto" w:fill="FFFFFF"/>
        </w:rPr>
      </w:pPr>
      <w:r>
        <w:rPr>
          <w:shd w:val="clear" w:color="auto" w:fill="FFFFFF"/>
        </w:rPr>
        <w:t>B-Tree</w:t>
      </w:r>
    </w:p>
    <w:p w:rsidR="001A7847" w:rsidRDefault="007D395D">
      <w:pPr>
        <w:rPr>
          <w:rFonts w:ascii="Arial" w:hAnsi="Arial" w:cs="Arial"/>
          <w:color w:val="2F2F2F"/>
          <w:shd w:val="clear" w:color="auto" w:fill="FFFFFF"/>
        </w:rPr>
      </w:pPr>
      <w:r>
        <w:rPr>
          <w:rFonts w:ascii="Arial" w:hAnsi="Arial" w:cs="Arial"/>
          <w:color w:val="2F2F2F"/>
          <w:shd w:val="clear" w:color="auto" w:fill="FFFFFF"/>
        </w:rPr>
        <w:t>结构：</w:t>
      </w:r>
      <w:r>
        <w:rPr>
          <w:rFonts w:ascii="Arial" w:hAnsi="Arial" w:cs="Arial"/>
          <w:color w:val="2F2F2F"/>
          <w:shd w:val="clear" w:color="auto" w:fill="FFFFFF"/>
        </w:rPr>
        <w:t xml:space="preserve">B-TREE </w:t>
      </w:r>
      <w:r>
        <w:rPr>
          <w:rFonts w:ascii="Arial" w:hAnsi="Arial" w:cs="Arial"/>
          <w:color w:val="2F2F2F"/>
          <w:shd w:val="clear" w:color="auto" w:fill="FFFFFF"/>
        </w:rPr>
        <w:t>每个节点都是一个二元数组</w:t>
      </w:r>
      <w:r>
        <w:rPr>
          <w:rFonts w:ascii="Arial" w:hAnsi="Arial" w:cs="Arial"/>
          <w:color w:val="2F2F2F"/>
          <w:shd w:val="clear" w:color="auto" w:fill="FFFFFF"/>
        </w:rPr>
        <w:t>: [key, data]</w:t>
      </w:r>
      <w:r>
        <w:rPr>
          <w:rFonts w:ascii="Arial" w:hAnsi="Arial" w:cs="Arial"/>
          <w:color w:val="2F2F2F"/>
          <w:shd w:val="clear" w:color="auto" w:fill="FFFFFF"/>
        </w:rPr>
        <w:t>，所有节点都可以存储数据。</w:t>
      </w:r>
      <w:r>
        <w:rPr>
          <w:rFonts w:ascii="Arial" w:hAnsi="Arial" w:cs="Arial"/>
          <w:color w:val="2F2F2F"/>
          <w:shd w:val="clear" w:color="auto" w:fill="FFFFFF"/>
        </w:rPr>
        <w:t>key</w:t>
      </w:r>
      <w:r>
        <w:rPr>
          <w:rFonts w:ascii="Arial" w:hAnsi="Arial" w:cs="Arial"/>
          <w:color w:val="2F2F2F"/>
          <w:shd w:val="clear" w:color="auto" w:fill="FFFFFF"/>
        </w:rPr>
        <w:t>为索引</w:t>
      </w:r>
      <w:r>
        <w:rPr>
          <w:rFonts w:ascii="Arial" w:hAnsi="Arial" w:cs="Arial"/>
          <w:color w:val="2F2F2F"/>
          <w:shd w:val="clear" w:color="auto" w:fill="FFFFFF"/>
        </w:rPr>
        <w:t>key,data</w:t>
      </w:r>
      <w:r>
        <w:rPr>
          <w:rFonts w:ascii="Arial" w:hAnsi="Arial" w:cs="Arial"/>
          <w:color w:val="2F2F2F"/>
          <w:shd w:val="clear" w:color="auto" w:fill="FFFFFF"/>
        </w:rPr>
        <w:t>为除</w:t>
      </w:r>
      <w:r>
        <w:rPr>
          <w:rFonts w:ascii="Arial" w:hAnsi="Arial" w:cs="Arial"/>
          <w:color w:val="2F2F2F"/>
          <w:shd w:val="clear" w:color="auto" w:fill="FFFFFF"/>
        </w:rPr>
        <w:t>key</w:t>
      </w:r>
      <w:r>
        <w:rPr>
          <w:rFonts w:ascii="Arial" w:hAnsi="Arial" w:cs="Arial"/>
          <w:color w:val="2F2F2F"/>
          <w:shd w:val="clear" w:color="auto" w:fill="FFFFFF"/>
        </w:rPr>
        <w:t>之外的数据。结构如下：</w:t>
      </w:r>
    </w:p>
    <w:p w:rsidR="001A7847" w:rsidRDefault="007D395D">
      <w:r>
        <w:rPr>
          <w:noProof/>
        </w:rPr>
        <w:drawing>
          <wp:inline distT="0" distB="0" distL="0" distR="0">
            <wp:extent cx="5274310" cy="17780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430"/>
                    <a:stretch>
                      <a:fillRect/>
                    </a:stretch>
                  </pic:blipFill>
                  <pic:spPr>
                    <a:xfrm>
                      <a:off x="0" y="0"/>
                      <a:ext cx="5274310" cy="1778248"/>
                    </a:xfrm>
                    <a:prstGeom prst="rect">
                      <a:avLst/>
                    </a:prstGeom>
                  </pic:spPr>
                </pic:pic>
              </a:graphicData>
            </a:graphic>
          </wp:inline>
        </w:drawing>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检索原理：首先从根节点进行二分查找，如果找到则返回对应节点的data，否则对相应区间的指针指向的节点递归进行查找，直到找到节点或未找到节点返回null指针。</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lastRenderedPageBreak/>
        <w:t>缺点：1.插入删除新的数据记录会破坏B-Tree的性质，因此在插入删除时，需要对树进行一个分裂、合并、转移等操作以保持B-Tree性质。造成IO操作频繁。2.区间查找可能需要返回上层节点重复遍历，IO操作繁琐。</w:t>
      </w:r>
    </w:p>
    <w:p w:rsidR="001A7847" w:rsidRDefault="007D395D">
      <w:pPr>
        <w:pStyle w:val="6"/>
        <w:rPr>
          <w:shd w:val="clear" w:color="auto" w:fill="FFFFFF"/>
        </w:rPr>
      </w:pPr>
      <w:r>
        <w:rPr>
          <w:shd w:val="clear" w:color="auto" w:fill="FFFFFF"/>
        </w:rPr>
        <w:t>B+Tree</w:t>
      </w:r>
    </w:p>
    <w:p w:rsidR="001A7847" w:rsidRDefault="007D395D">
      <w:pPr>
        <w:rPr>
          <w:rFonts w:ascii="Arial" w:hAnsi="Arial" w:cs="Arial"/>
          <w:color w:val="2F2F2F"/>
          <w:shd w:val="clear" w:color="auto" w:fill="FFFFFF"/>
        </w:rPr>
      </w:pPr>
      <w:r>
        <w:rPr>
          <w:rFonts w:ascii="Arial" w:hAnsi="Arial" w:cs="Arial"/>
          <w:color w:val="2F2F2F"/>
          <w:shd w:val="clear" w:color="auto" w:fill="FFFFFF"/>
        </w:rPr>
        <w:t>与</w:t>
      </w:r>
      <w:r>
        <w:rPr>
          <w:rFonts w:ascii="Arial" w:hAnsi="Arial" w:cs="Arial"/>
          <w:color w:val="2F2F2F"/>
          <w:shd w:val="clear" w:color="auto" w:fill="FFFFFF"/>
        </w:rPr>
        <w:t>B-Tree</w:t>
      </w:r>
      <w:r>
        <w:rPr>
          <w:rFonts w:ascii="Arial" w:hAnsi="Arial" w:cs="Arial"/>
          <w:color w:val="2F2F2F"/>
          <w:shd w:val="clear" w:color="auto" w:fill="FFFFFF"/>
        </w:rPr>
        <w:t>相比，</w:t>
      </w:r>
      <w:r>
        <w:rPr>
          <w:rFonts w:ascii="Arial" w:hAnsi="Arial" w:cs="Arial"/>
          <w:color w:val="2F2F2F"/>
          <w:shd w:val="clear" w:color="auto" w:fill="FFFFFF"/>
        </w:rPr>
        <w:t>B+Tree</w:t>
      </w:r>
      <w:r>
        <w:rPr>
          <w:rFonts w:ascii="Arial" w:hAnsi="Arial" w:cs="Arial"/>
          <w:color w:val="2F2F2F"/>
          <w:shd w:val="clear" w:color="auto" w:fill="FFFFFF"/>
        </w:rPr>
        <w:t>有以下不同点：非叶子节点不存储</w:t>
      </w:r>
      <w:r>
        <w:rPr>
          <w:rFonts w:ascii="Arial" w:hAnsi="Arial" w:cs="Arial"/>
          <w:color w:val="2F2F2F"/>
          <w:shd w:val="clear" w:color="auto" w:fill="FFFFFF"/>
        </w:rPr>
        <w:t>data</w:t>
      </w:r>
      <w:r>
        <w:rPr>
          <w:rFonts w:ascii="Arial" w:hAnsi="Arial" w:cs="Arial"/>
          <w:color w:val="2F2F2F"/>
          <w:shd w:val="clear" w:color="auto" w:fill="FFFFFF"/>
        </w:rPr>
        <w:t>，只存储索引</w:t>
      </w:r>
      <w:r>
        <w:rPr>
          <w:rFonts w:ascii="Arial" w:hAnsi="Arial" w:cs="Arial"/>
          <w:color w:val="2F2F2F"/>
          <w:shd w:val="clear" w:color="auto" w:fill="FFFFFF"/>
        </w:rPr>
        <w:t>key</w:t>
      </w:r>
      <w:r>
        <w:rPr>
          <w:rFonts w:ascii="Arial" w:hAnsi="Arial" w:cs="Arial"/>
          <w:color w:val="2F2F2F"/>
          <w:shd w:val="clear" w:color="auto" w:fill="FFFFFF"/>
        </w:rPr>
        <w:t>；只有叶子节点才存储</w:t>
      </w:r>
      <w:r>
        <w:rPr>
          <w:rFonts w:ascii="Arial" w:hAnsi="Arial" w:cs="Arial"/>
          <w:color w:val="2F2F2F"/>
          <w:shd w:val="clear" w:color="auto" w:fill="FFFFFF"/>
        </w:rPr>
        <w:t>data</w:t>
      </w:r>
      <w:r>
        <w:rPr>
          <w:rFonts w:ascii="Arial" w:hAnsi="Arial" w:cs="Arial"/>
          <w:color w:val="2F2F2F"/>
          <w:shd w:val="clear" w:color="auto" w:fill="FFFFFF"/>
        </w:rPr>
        <w:t>。结构如下图：</w:t>
      </w:r>
    </w:p>
    <w:p w:rsidR="001A7847" w:rsidRDefault="007D395D">
      <w:r>
        <w:rPr>
          <w:noProof/>
        </w:rPr>
        <w:drawing>
          <wp:inline distT="0" distB="0" distL="0" distR="0">
            <wp:extent cx="5274310" cy="2355215"/>
            <wp:effectExtent l="0" t="0" r="254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431"/>
                    <a:stretch>
                      <a:fillRect/>
                    </a:stretch>
                  </pic:blipFill>
                  <pic:spPr>
                    <a:xfrm>
                      <a:off x="0" y="0"/>
                      <a:ext cx="5274310" cy="2355736"/>
                    </a:xfrm>
                    <a:prstGeom prst="rect">
                      <a:avLst/>
                    </a:prstGeom>
                  </pic:spPr>
                </pic:pic>
              </a:graphicData>
            </a:graphic>
          </wp:inline>
        </w:drawing>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Mysql中B+Tree：在经典B+Tree的基础上进行了优化，增加了顺序访问指针。在B+Tree的每个叶子节点增加一个指向相邻叶子节点的指针，就形成了</w:t>
      </w:r>
      <w:r>
        <w:rPr>
          <w:rFonts w:ascii="宋体" w:eastAsia="宋体" w:hAnsi="宋体" w:cs="宋体"/>
          <w:b/>
          <w:bCs/>
          <w:kern w:val="0"/>
          <w:sz w:val="24"/>
          <w:szCs w:val="24"/>
        </w:rPr>
        <w:t>带有顺序访问指针的B+Tree</w:t>
      </w:r>
      <w:r>
        <w:rPr>
          <w:rFonts w:ascii="宋体" w:eastAsia="宋体" w:hAnsi="宋体" w:cs="宋体"/>
          <w:kern w:val="0"/>
          <w:sz w:val="24"/>
          <w:szCs w:val="24"/>
        </w:rPr>
        <w:t>。这样就</w:t>
      </w:r>
      <w:r>
        <w:rPr>
          <w:rFonts w:ascii="宋体" w:eastAsia="宋体" w:hAnsi="宋体" w:cs="宋体"/>
          <w:b/>
          <w:bCs/>
          <w:kern w:val="0"/>
          <w:sz w:val="24"/>
          <w:szCs w:val="24"/>
        </w:rPr>
        <w:t>提高了区间访问性能</w:t>
      </w:r>
      <w:r>
        <w:rPr>
          <w:rFonts w:ascii="宋体" w:eastAsia="宋体" w:hAnsi="宋体" w:cs="宋体"/>
          <w:kern w:val="0"/>
          <w:sz w:val="24"/>
          <w:szCs w:val="24"/>
        </w:rPr>
        <w:t>：如果要查询key为从18到49的所有数据记录，当找到18后，只需顺着节点和指针顺序遍历就可以一次性访问到所有数据节点，极大提到了区间查询效率(</w:t>
      </w:r>
      <w:r>
        <w:rPr>
          <w:rFonts w:ascii="宋体" w:eastAsia="宋体" w:hAnsi="宋体" w:cs="宋体"/>
          <w:b/>
          <w:bCs/>
          <w:kern w:val="0"/>
          <w:sz w:val="24"/>
          <w:szCs w:val="24"/>
        </w:rPr>
        <w:t>无需返回上层父节点重复遍历查找减少IO操作</w:t>
      </w:r>
      <w:r>
        <w:rPr>
          <w:rFonts w:ascii="宋体" w:eastAsia="宋体" w:hAnsi="宋体" w:cs="宋体"/>
          <w:kern w:val="0"/>
          <w:sz w:val="24"/>
          <w:szCs w:val="24"/>
        </w:rPr>
        <w:t>)</w:t>
      </w:r>
    </w:p>
    <w:p w:rsidR="001A7847" w:rsidRDefault="007D395D">
      <w:r>
        <w:rPr>
          <w:noProof/>
        </w:rPr>
        <w:drawing>
          <wp:inline distT="0" distB="0" distL="0" distR="0">
            <wp:extent cx="5274310" cy="24263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32"/>
                    <a:stretch>
                      <a:fillRect/>
                    </a:stretch>
                  </pic:blipFill>
                  <pic:spPr>
                    <a:xfrm>
                      <a:off x="0" y="0"/>
                      <a:ext cx="5274310" cy="2426549"/>
                    </a:xfrm>
                    <a:prstGeom prst="rect">
                      <a:avLst/>
                    </a:prstGeom>
                  </pic:spPr>
                </pic:pic>
              </a:graphicData>
            </a:graphic>
          </wp:inline>
        </w:drawing>
      </w:r>
    </w:p>
    <w:p w:rsidR="001A7847" w:rsidRDefault="007D395D">
      <w:pPr>
        <w:pStyle w:val="5"/>
        <w:ind w:left="360"/>
        <w:rPr>
          <w:shd w:val="clear" w:color="auto" w:fill="FFFFFF"/>
        </w:rPr>
      </w:pPr>
      <w:r>
        <w:rPr>
          <w:rFonts w:hint="eastAsia"/>
          <w:shd w:val="clear" w:color="auto" w:fill="FFFFFF"/>
        </w:rPr>
        <w:t>2.</w:t>
      </w:r>
      <w:r>
        <w:rPr>
          <w:shd w:val="clear" w:color="auto" w:fill="FFFFFF"/>
        </w:rPr>
        <w:t>为什么</w:t>
      </w:r>
      <w:r>
        <w:rPr>
          <w:shd w:val="clear" w:color="auto" w:fill="FFFFFF"/>
        </w:rPr>
        <w:t>Mysql</w:t>
      </w:r>
      <w:r>
        <w:rPr>
          <w:shd w:val="clear" w:color="auto" w:fill="FFFFFF"/>
        </w:rPr>
        <w:t>选择</w:t>
      </w:r>
      <w:r>
        <w:rPr>
          <w:shd w:val="clear" w:color="auto" w:fill="FFFFFF"/>
        </w:rPr>
        <w:t>B+TREE</w:t>
      </w:r>
      <w:r>
        <w:rPr>
          <w:shd w:val="clear" w:color="auto" w:fill="FFFFFF"/>
        </w:rPr>
        <w:t>索引</w:t>
      </w:r>
      <w:r>
        <w:rPr>
          <w:shd w:val="clear" w:color="auto" w:fill="FFFFFF"/>
        </w:rPr>
        <w:t>? B+TREE</w:t>
      </w:r>
      <w:r>
        <w:rPr>
          <w:shd w:val="clear" w:color="auto" w:fill="FFFFFF"/>
        </w:rPr>
        <w:t>索引有什么好处</w:t>
      </w:r>
    </w:p>
    <w:p w:rsidR="001A7847" w:rsidRDefault="007D395D">
      <w:pPr>
        <w:rPr>
          <w:rFonts w:ascii="Arial" w:hAnsi="Arial" w:cs="Arial"/>
          <w:color w:val="2F2F2F"/>
          <w:shd w:val="clear" w:color="auto" w:fill="FFFFFF"/>
        </w:rPr>
      </w:pPr>
      <w:r>
        <w:rPr>
          <w:rFonts w:ascii="Arial" w:hAnsi="Arial" w:cs="Arial"/>
          <w:color w:val="2F2F2F"/>
          <w:shd w:val="clear" w:color="auto" w:fill="FFFFFF"/>
        </w:rPr>
        <w:t>索引本身也很大，不可能全部存储在内存中，因此索引往往以索引文件的形式存储的磁盘上。这样的话，索引查找过程中就要产生磁盘</w:t>
      </w:r>
      <w:r>
        <w:rPr>
          <w:rFonts w:ascii="Arial" w:hAnsi="Arial" w:cs="Arial"/>
          <w:color w:val="2F2F2F"/>
          <w:shd w:val="clear" w:color="auto" w:fill="FFFFFF"/>
        </w:rPr>
        <w:t>I/O</w:t>
      </w:r>
      <w:r>
        <w:rPr>
          <w:rFonts w:ascii="Arial" w:hAnsi="Arial" w:cs="Arial"/>
          <w:color w:val="2F2F2F"/>
          <w:shd w:val="clear" w:color="auto" w:fill="FFFFFF"/>
        </w:rPr>
        <w:t>消耗，相对于内存存取，</w:t>
      </w:r>
      <w:r>
        <w:rPr>
          <w:rFonts w:ascii="Arial" w:hAnsi="Arial" w:cs="Arial"/>
          <w:color w:val="2F2F2F"/>
          <w:shd w:val="clear" w:color="auto" w:fill="FFFFFF"/>
        </w:rPr>
        <w:t>I/O</w:t>
      </w:r>
      <w:r>
        <w:rPr>
          <w:rFonts w:ascii="Arial" w:hAnsi="Arial" w:cs="Arial"/>
          <w:color w:val="2F2F2F"/>
          <w:shd w:val="clear" w:color="auto" w:fill="FFFFFF"/>
        </w:rPr>
        <w:t>存取的消耗要高</w:t>
      </w:r>
      <w:r>
        <w:rPr>
          <w:rFonts w:ascii="Arial" w:hAnsi="Arial" w:cs="Arial"/>
          <w:color w:val="2F2F2F"/>
          <w:shd w:val="clear" w:color="auto" w:fill="FFFFFF"/>
        </w:rPr>
        <w:lastRenderedPageBreak/>
        <w:t>几个数量级，所以索引的结构组织要尽量减少查找过程中磁盘</w:t>
      </w:r>
      <w:r>
        <w:rPr>
          <w:rFonts w:ascii="Arial" w:hAnsi="Arial" w:cs="Arial"/>
          <w:color w:val="2F2F2F"/>
          <w:shd w:val="clear" w:color="auto" w:fill="FFFFFF"/>
        </w:rPr>
        <w:t>I/O</w:t>
      </w:r>
      <w:r>
        <w:rPr>
          <w:rFonts w:ascii="Arial" w:hAnsi="Arial" w:cs="Arial"/>
          <w:color w:val="2F2F2F"/>
          <w:shd w:val="clear" w:color="auto" w:fill="FFFFFF"/>
        </w:rPr>
        <w:t>的存取次数，提升索引效率。</w:t>
      </w:r>
    </w:p>
    <w:p w:rsidR="001A7847" w:rsidRDefault="007D395D">
      <w:pPr>
        <w:pStyle w:val="6"/>
        <w:rPr>
          <w:shd w:val="clear" w:color="auto" w:fill="FFFFFF"/>
        </w:rPr>
      </w:pPr>
      <w:r>
        <w:rPr>
          <w:shd w:val="clear" w:color="auto" w:fill="FFFFFF"/>
        </w:rPr>
        <w:t>磁盘存取原理</w:t>
      </w:r>
    </w:p>
    <w:p w:rsidR="001A7847" w:rsidRDefault="007D395D">
      <w:pPr>
        <w:rPr>
          <w:rFonts w:ascii="Arial" w:hAnsi="Arial" w:cs="Arial"/>
          <w:color w:val="2F2F2F"/>
          <w:shd w:val="clear" w:color="auto" w:fill="FFFFFF"/>
        </w:rPr>
      </w:pPr>
      <w:r>
        <w:rPr>
          <w:rFonts w:ascii="Arial" w:hAnsi="Arial" w:cs="Arial"/>
          <w:color w:val="2F2F2F"/>
          <w:shd w:val="clear" w:color="auto" w:fill="FFFFFF"/>
        </w:rPr>
        <w:t>索引一般以文件形式存储在磁盘上，索引检索需要磁盘</w:t>
      </w:r>
      <w:r>
        <w:rPr>
          <w:rFonts w:ascii="Arial" w:hAnsi="Arial" w:cs="Arial"/>
          <w:color w:val="2F2F2F"/>
          <w:shd w:val="clear" w:color="auto" w:fill="FFFFFF"/>
        </w:rPr>
        <w:t>I/O</w:t>
      </w:r>
      <w:r>
        <w:rPr>
          <w:rFonts w:ascii="Arial" w:hAnsi="Arial" w:cs="Arial"/>
          <w:color w:val="2F2F2F"/>
          <w:shd w:val="clear" w:color="auto" w:fill="FFFFFF"/>
        </w:rPr>
        <w:t>操作。与主存不同，磁盘</w:t>
      </w:r>
      <w:r>
        <w:rPr>
          <w:rFonts w:ascii="Arial" w:hAnsi="Arial" w:cs="Arial"/>
          <w:color w:val="2F2F2F"/>
          <w:shd w:val="clear" w:color="auto" w:fill="FFFFFF"/>
        </w:rPr>
        <w:t>I/O</w:t>
      </w:r>
      <w:r>
        <w:rPr>
          <w:rFonts w:ascii="Arial" w:hAnsi="Arial" w:cs="Arial"/>
          <w:color w:val="2F2F2F"/>
          <w:shd w:val="clear" w:color="auto" w:fill="FFFFFF"/>
        </w:rPr>
        <w:t>存在机械运动耗费，因此磁盘</w:t>
      </w:r>
      <w:r>
        <w:rPr>
          <w:rFonts w:ascii="Arial" w:hAnsi="Arial" w:cs="Arial"/>
          <w:color w:val="2F2F2F"/>
          <w:shd w:val="clear" w:color="auto" w:fill="FFFFFF"/>
        </w:rPr>
        <w:t>I/O</w:t>
      </w:r>
      <w:r>
        <w:rPr>
          <w:rFonts w:ascii="Arial" w:hAnsi="Arial" w:cs="Arial"/>
          <w:color w:val="2F2F2F"/>
          <w:shd w:val="clear" w:color="auto" w:fill="FFFFFF"/>
        </w:rPr>
        <w:t>的时间消耗是巨大的。</w:t>
      </w:r>
    </w:p>
    <w:p w:rsidR="001A7847" w:rsidRDefault="007D395D">
      <w:pPr>
        <w:rPr>
          <w:rFonts w:ascii="Arial" w:hAnsi="Arial" w:cs="Arial"/>
          <w:b/>
          <w:color w:val="2F2F2F"/>
          <w:shd w:val="clear" w:color="auto" w:fill="FFFFFF"/>
        </w:rPr>
      </w:pPr>
      <w:r>
        <w:rPr>
          <w:rFonts w:ascii="Arial" w:hAnsi="Arial" w:cs="Arial" w:hint="eastAsia"/>
          <w:b/>
          <w:color w:val="2F2F2F"/>
          <w:shd w:val="clear" w:color="auto" w:fill="FFFFFF"/>
        </w:rPr>
        <w:t>1.</w:t>
      </w:r>
      <w:r>
        <w:rPr>
          <w:rFonts w:ascii="Arial" w:hAnsi="Arial" w:cs="Arial" w:hint="eastAsia"/>
          <w:b/>
          <w:color w:val="2F2F2F"/>
          <w:shd w:val="clear" w:color="auto" w:fill="FFFFFF"/>
        </w:rPr>
        <w:t>磁盘结构</w:t>
      </w:r>
    </w:p>
    <w:p w:rsidR="001A7847" w:rsidRDefault="007D395D">
      <w:pPr>
        <w:rPr>
          <w:b/>
        </w:rPr>
      </w:pPr>
      <w:r>
        <w:rPr>
          <w:noProof/>
        </w:rPr>
        <w:drawing>
          <wp:inline distT="0" distB="0" distL="0" distR="0">
            <wp:extent cx="5274310" cy="23691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433"/>
                    <a:stretch>
                      <a:fillRect/>
                    </a:stretch>
                  </pic:blipFill>
                  <pic:spPr>
                    <a:xfrm>
                      <a:off x="0" y="0"/>
                      <a:ext cx="5274310" cy="2369777"/>
                    </a:xfrm>
                    <a:prstGeom prst="rect">
                      <a:avLst/>
                    </a:prstGeom>
                  </pic:spPr>
                </pic:pic>
              </a:graphicData>
            </a:graphic>
          </wp:inline>
        </w:drawing>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一个磁盘由大小相同且同轴的圆形盘片组成，磁盘可以转动（各个磁盘必须同步转动）。在磁盘的一侧有磁头支架，磁头支架固定了一组磁头，每个磁头负责存取一个磁盘的内容。磁头不能转动，但是可以沿磁盘半径方向运动（实际是斜切向运动），每个磁头同一时刻也必须是同轴的，即从正上方向下看，所有磁头任何时候都是重叠的（不过目前已经有多磁头独立技术，可不受此限制）。</w:t>
      </w:r>
    </w:p>
    <w:p w:rsidR="001A7847" w:rsidRDefault="007D395D">
      <w:pPr>
        <w:rPr>
          <w:b/>
        </w:rPr>
      </w:pPr>
      <w:r>
        <w:rPr>
          <w:noProof/>
        </w:rPr>
        <w:drawing>
          <wp:inline distT="0" distB="0" distL="0" distR="0">
            <wp:extent cx="5274310" cy="26968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434"/>
                    <a:stretch>
                      <a:fillRect/>
                    </a:stretch>
                  </pic:blipFill>
                  <pic:spPr>
                    <a:xfrm>
                      <a:off x="0" y="0"/>
                      <a:ext cx="5274310" cy="2696979"/>
                    </a:xfrm>
                    <a:prstGeom prst="rect">
                      <a:avLst/>
                    </a:prstGeom>
                  </pic:spPr>
                </pic:pic>
              </a:graphicData>
            </a:graphic>
          </wp:inline>
        </w:drawing>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磁道: 每个同心环叫做一个 扇区: 磁盘的最小存储单元。 当需要从磁盘读取数据时，系统会将数据逻辑地址传给磁盘，磁盘的控制电路按照寻址逻辑将逻辑地址翻译成物理地址，即确定要读的数据在哪个磁道，哪个扇区。为了读取这个扇区的数据，需要将磁头放到这个扇区上方，为了实现这一点，磁头需要移动对准相应磁道，这个过程叫做寻道，所耗费时间叫做寻道时间，然后磁盘旋转将目标扇区旋转到磁头下，这个过程耗费的时间叫做旋转时间。</w:t>
      </w:r>
    </w:p>
    <w:p w:rsidR="001A7847" w:rsidRDefault="007D395D">
      <w:pPr>
        <w:pStyle w:val="6"/>
        <w:rPr>
          <w:shd w:val="clear" w:color="auto" w:fill="FFFFFF"/>
        </w:rPr>
      </w:pPr>
      <w:r>
        <w:rPr>
          <w:shd w:val="clear" w:color="auto" w:fill="FFFFFF"/>
        </w:rPr>
        <w:lastRenderedPageBreak/>
        <w:t>局部性原理与磁盘预读</w:t>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由于存储介质的特性，磁盘本身存取就比主存慢很多，再加上机械运动耗费，磁盘的存取速度往往是主存的几百分分之一，因此为了提高效率，</w:t>
      </w:r>
      <w:r>
        <w:rPr>
          <w:rFonts w:ascii="宋体" w:eastAsia="宋体" w:hAnsi="宋体" w:cs="宋体"/>
          <w:b/>
          <w:bCs/>
          <w:kern w:val="0"/>
          <w:sz w:val="24"/>
          <w:szCs w:val="24"/>
        </w:rPr>
        <w:t>要尽量减少磁盘I/O</w:t>
      </w:r>
      <w:r>
        <w:rPr>
          <w:rFonts w:ascii="宋体" w:eastAsia="宋体" w:hAnsi="宋体" w:cs="宋体"/>
          <w:kern w:val="0"/>
          <w:sz w:val="24"/>
          <w:szCs w:val="24"/>
        </w:rPr>
        <w:t>。为了达到这个目的，磁盘往往不是严格按需读取，而是每次都会</w:t>
      </w:r>
      <w:r>
        <w:rPr>
          <w:rFonts w:ascii="宋体" w:eastAsia="宋体" w:hAnsi="宋体" w:cs="宋体"/>
          <w:b/>
          <w:bCs/>
          <w:kern w:val="0"/>
          <w:sz w:val="24"/>
          <w:szCs w:val="24"/>
        </w:rPr>
        <w:t>预读</w:t>
      </w:r>
      <w:r>
        <w:rPr>
          <w:rFonts w:ascii="宋体" w:eastAsia="宋体" w:hAnsi="宋体" w:cs="宋体"/>
          <w:kern w:val="0"/>
          <w:sz w:val="24"/>
          <w:szCs w:val="24"/>
        </w:rPr>
        <w:t>，即使只需要一个字节，磁盘也会从这个位置开始，</w:t>
      </w:r>
      <w:r>
        <w:rPr>
          <w:rFonts w:ascii="宋体" w:eastAsia="宋体" w:hAnsi="宋体" w:cs="宋体"/>
          <w:b/>
          <w:bCs/>
          <w:kern w:val="0"/>
          <w:sz w:val="24"/>
          <w:szCs w:val="24"/>
        </w:rPr>
        <w:t>顺序向后读取一定长度的数据放入内存</w:t>
      </w:r>
      <w:r>
        <w:rPr>
          <w:rFonts w:ascii="宋体" w:eastAsia="宋体" w:hAnsi="宋体" w:cs="宋体"/>
          <w:kern w:val="0"/>
          <w:sz w:val="24"/>
          <w:szCs w:val="24"/>
        </w:rPr>
        <w:t>。</w:t>
      </w:r>
      <w:r>
        <w:rPr>
          <w:rFonts w:ascii="宋体" w:eastAsia="宋体" w:hAnsi="宋体" w:cs="宋体"/>
          <w:b/>
          <w:bCs/>
          <w:kern w:val="0"/>
          <w:sz w:val="24"/>
          <w:szCs w:val="24"/>
        </w:rPr>
        <w:t>预读可以提高I/O效率。预读的长度一般为页（page:计算机管理存储器的逻辑块-通常为4k）的整倍数. 主存和磁盘以页为单位交换数据。当程序要读取的数据不在主存中时，会触发一个缺页异常，此时系统会向磁盘发出读盘信号，磁盘会找到数据的起始位置并向后连续读取一页或几页载入内存中。</w:t>
      </w:r>
    </w:p>
    <w:p w:rsidR="001A7847" w:rsidRDefault="007D395D">
      <w:pPr>
        <w:pStyle w:val="6"/>
        <w:rPr>
          <w:shd w:val="clear" w:color="auto" w:fill="FFFFFF"/>
        </w:rPr>
      </w:pPr>
      <w:r>
        <w:rPr>
          <w:shd w:val="clear" w:color="auto" w:fill="FFFFFF"/>
        </w:rPr>
        <w:t>B-/+Tree</w:t>
      </w:r>
      <w:r>
        <w:rPr>
          <w:shd w:val="clear" w:color="auto" w:fill="FFFFFF"/>
        </w:rPr>
        <w:t>索引的性能优势</w:t>
      </w:r>
    </w:p>
    <w:p w:rsidR="001A7847" w:rsidRDefault="007D395D">
      <w:pPr>
        <w:rPr>
          <w:shd w:val="clear" w:color="auto" w:fill="FFFFFF"/>
        </w:rPr>
      </w:pPr>
      <w:r>
        <w:rPr>
          <w:shd w:val="clear" w:color="auto" w:fill="FFFFFF"/>
        </w:rPr>
        <w:t>一般使用磁盘</w:t>
      </w:r>
      <w:r>
        <w:rPr>
          <w:shd w:val="clear" w:color="auto" w:fill="FFFFFF"/>
        </w:rPr>
        <w:t>I/O</w:t>
      </w:r>
      <w:r>
        <w:rPr>
          <w:shd w:val="clear" w:color="auto" w:fill="FFFFFF"/>
        </w:rPr>
        <w:t>次数评价索引优劣。</w:t>
      </w:r>
    </w:p>
    <w:p w:rsidR="001A7847" w:rsidRDefault="007D395D">
      <w:pPr>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b/>
          <w:bCs/>
          <w:color w:val="2F2F2F"/>
          <w:shd w:val="clear" w:color="auto" w:fill="FFFFFF"/>
        </w:rPr>
        <w:t>结合操作系统存储结构优化处理：</w:t>
      </w:r>
      <w:r>
        <w:rPr>
          <w:rFonts w:ascii="Arial" w:hAnsi="Arial" w:cs="Arial"/>
          <w:b/>
          <w:bCs/>
          <w:color w:val="2F2F2F"/>
          <w:shd w:val="clear" w:color="auto" w:fill="FFFFFF"/>
        </w:rPr>
        <w:t xml:space="preserve"> mysql</w:t>
      </w:r>
      <w:r>
        <w:rPr>
          <w:rFonts w:ascii="Arial" w:hAnsi="Arial" w:cs="Arial"/>
          <w:b/>
          <w:bCs/>
          <w:color w:val="2F2F2F"/>
          <w:shd w:val="clear" w:color="auto" w:fill="FFFFFF"/>
        </w:rPr>
        <w:t>巧妙运用操作系统存储结构</w:t>
      </w:r>
      <w:r>
        <w:rPr>
          <w:rFonts w:ascii="Arial" w:hAnsi="Arial" w:cs="Arial"/>
          <w:b/>
          <w:bCs/>
          <w:color w:val="2F2F2F"/>
          <w:shd w:val="clear" w:color="auto" w:fill="FFFFFF"/>
        </w:rPr>
        <w:t>(</w:t>
      </w:r>
      <w:r>
        <w:rPr>
          <w:rFonts w:ascii="Arial" w:hAnsi="Arial" w:cs="Arial"/>
          <w:b/>
          <w:bCs/>
          <w:color w:val="2F2F2F"/>
          <w:shd w:val="clear" w:color="auto" w:fill="FFFFFF"/>
        </w:rPr>
        <w:t>一个节点分配到一个存储页中</w:t>
      </w:r>
      <w:r>
        <w:rPr>
          <w:rFonts w:ascii="Arial" w:hAnsi="Arial" w:cs="Arial"/>
          <w:b/>
          <w:bCs/>
          <w:color w:val="2F2F2F"/>
          <w:shd w:val="clear" w:color="auto" w:fill="FFFFFF"/>
        </w:rPr>
        <w:t>-&gt;</w:t>
      </w:r>
      <w:r>
        <w:rPr>
          <w:rFonts w:ascii="Arial" w:hAnsi="Arial" w:cs="Arial"/>
          <w:b/>
          <w:bCs/>
          <w:color w:val="2F2F2F"/>
          <w:shd w:val="clear" w:color="auto" w:fill="FFFFFF"/>
        </w:rPr>
        <w:t>尽量减少</w:t>
      </w:r>
      <w:r>
        <w:rPr>
          <w:rFonts w:ascii="Arial" w:hAnsi="Arial" w:cs="Arial"/>
          <w:b/>
          <w:bCs/>
          <w:color w:val="2F2F2F"/>
          <w:shd w:val="clear" w:color="auto" w:fill="FFFFFF"/>
        </w:rPr>
        <w:t>IO</w:t>
      </w:r>
      <w:r>
        <w:rPr>
          <w:rFonts w:ascii="Arial" w:hAnsi="Arial" w:cs="Arial"/>
          <w:b/>
          <w:bCs/>
          <w:color w:val="2F2F2F"/>
          <w:shd w:val="clear" w:color="auto" w:fill="FFFFFF"/>
        </w:rPr>
        <w:t>次数</w:t>
      </w:r>
      <w:r>
        <w:rPr>
          <w:rFonts w:ascii="Arial" w:hAnsi="Arial" w:cs="Arial"/>
          <w:b/>
          <w:bCs/>
          <w:color w:val="2F2F2F"/>
          <w:shd w:val="clear" w:color="auto" w:fill="FFFFFF"/>
        </w:rPr>
        <w:t xml:space="preserve">) &amp; </w:t>
      </w:r>
      <w:r>
        <w:rPr>
          <w:rFonts w:ascii="Arial" w:hAnsi="Arial" w:cs="Arial"/>
          <w:b/>
          <w:bCs/>
          <w:color w:val="2F2F2F"/>
          <w:shd w:val="clear" w:color="auto" w:fill="FFFFFF"/>
        </w:rPr>
        <w:t>磁盘预读</w:t>
      </w:r>
      <w:r>
        <w:rPr>
          <w:rFonts w:ascii="Arial" w:hAnsi="Arial" w:cs="Arial"/>
          <w:b/>
          <w:bCs/>
          <w:color w:val="2F2F2F"/>
          <w:shd w:val="clear" w:color="auto" w:fill="FFFFFF"/>
        </w:rPr>
        <w:t>(</w:t>
      </w:r>
      <w:r>
        <w:rPr>
          <w:rFonts w:ascii="Arial" w:hAnsi="Arial" w:cs="Arial"/>
          <w:b/>
          <w:bCs/>
          <w:color w:val="2F2F2F"/>
          <w:shd w:val="clear" w:color="auto" w:fill="FFFFFF"/>
        </w:rPr>
        <w:t>缓存预读</w:t>
      </w:r>
      <w:r>
        <w:rPr>
          <w:rFonts w:ascii="Arial" w:hAnsi="Arial" w:cs="Arial"/>
          <w:b/>
          <w:bCs/>
          <w:color w:val="2F2F2F"/>
          <w:shd w:val="clear" w:color="auto" w:fill="FFFFFF"/>
        </w:rPr>
        <w:t>-&gt;</w:t>
      </w:r>
      <w:r>
        <w:rPr>
          <w:rFonts w:ascii="Arial" w:hAnsi="Arial" w:cs="Arial"/>
          <w:b/>
          <w:bCs/>
          <w:color w:val="2F2F2F"/>
          <w:shd w:val="clear" w:color="auto" w:fill="FFFFFF"/>
        </w:rPr>
        <w:t>加速预读马上要用到的数据</w:t>
      </w:r>
      <w:r>
        <w:rPr>
          <w:rFonts w:ascii="Arial" w:hAnsi="Arial" w:cs="Arial"/>
          <w:b/>
          <w:bCs/>
          <w:color w:val="2F2F2F"/>
          <w:shd w:val="clear" w:color="auto" w:fill="FFFFFF"/>
        </w:rPr>
        <w:t>).</w:t>
      </w:r>
    </w:p>
    <w:p w:rsidR="001A7847" w:rsidRDefault="007D395D">
      <w:pPr>
        <w:rPr>
          <w:rFonts w:ascii="Arial" w:hAnsi="Arial" w:cs="Arial"/>
          <w:b/>
          <w:bCs/>
          <w:color w:val="2F2F2F"/>
          <w:shd w:val="clear" w:color="auto" w:fill="FFFFFF"/>
        </w:rPr>
      </w:pPr>
      <w:r>
        <w:rPr>
          <w:rFonts w:ascii="Arial" w:hAnsi="Arial" w:cs="Arial"/>
          <w:b/>
          <w:bCs/>
          <w:color w:val="2F2F2F"/>
          <w:shd w:val="clear" w:color="auto" w:fill="FFFFFF"/>
        </w:rPr>
        <w:t>2.B+Tree </w:t>
      </w:r>
      <w:r>
        <w:rPr>
          <w:rFonts w:ascii="Arial" w:hAnsi="Arial" w:cs="Arial"/>
          <w:b/>
          <w:bCs/>
          <w:color w:val="2F2F2F"/>
          <w:shd w:val="clear" w:color="auto" w:fill="FFFFFF"/>
        </w:rPr>
        <w:t>单个节点能放多个子节点，相同</w:t>
      </w:r>
      <w:r>
        <w:rPr>
          <w:rFonts w:ascii="Arial" w:hAnsi="Arial" w:cs="Arial"/>
          <w:b/>
          <w:bCs/>
          <w:color w:val="2F2F2F"/>
          <w:shd w:val="clear" w:color="auto" w:fill="FFFFFF"/>
        </w:rPr>
        <w:t>IO</w:t>
      </w:r>
      <w:r>
        <w:rPr>
          <w:rFonts w:ascii="Arial" w:hAnsi="Arial" w:cs="Arial"/>
          <w:b/>
          <w:bCs/>
          <w:color w:val="2F2F2F"/>
          <w:shd w:val="clear" w:color="auto" w:fill="FFFFFF"/>
        </w:rPr>
        <w:t>次数，检索出更多信息</w:t>
      </w:r>
    </w:p>
    <w:p w:rsidR="001A7847" w:rsidRDefault="001A7847">
      <w:pPr>
        <w:rPr>
          <w:rFonts w:ascii="Arial" w:hAnsi="Arial" w:cs="Arial"/>
          <w:b/>
          <w:bCs/>
          <w:color w:val="2F2F2F"/>
          <w:shd w:val="clear" w:color="auto" w:fill="FFFFFF"/>
        </w:rPr>
      </w:pPr>
    </w:p>
    <w:p w:rsidR="001A7847" w:rsidRDefault="007D395D">
      <w:pPr>
        <w:rPr>
          <w:rFonts w:ascii="Arial" w:hAnsi="Arial" w:cs="Arial"/>
          <w:b/>
          <w:bCs/>
          <w:color w:val="2F2F2F"/>
          <w:shd w:val="clear" w:color="auto" w:fill="FFFFFF"/>
        </w:rPr>
      </w:pPr>
      <w:r>
        <w:rPr>
          <w:rFonts w:ascii="Arial" w:hAnsi="Arial" w:cs="Arial"/>
          <w:b/>
          <w:bCs/>
          <w:color w:val="2F2F2F"/>
          <w:shd w:val="clear" w:color="auto" w:fill="FFFFFF"/>
        </w:rPr>
        <w:t xml:space="preserve">3.B+TREE </w:t>
      </w:r>
      <w:r>
        <w:rPr>
          <w:rFonts w:ascii="Arial" w:hAnsi="Arial" w:cs="Arial"/>
          <w:b/>
          <w:bCs/>
          <w:color w:val="2F2F2F"/>
          <w:shd w:val="clear" w:color="auto" w:fill="FFFFFF"/>
        </w:rPr>
        <w:t>只在叶子节点存储数据</w:t>
      </w:r>
      <w:r>
        <w:rPr>
          <w:rFonts w:ascii="Arial" w:hAnsi="Arial" w:cs="Arial"/>
          <w:b/>
          <w:bCs/>
          <w:color w:val="2F2F2F"/>
          <w:shd w:val="clear" w:color="auto" w:fill="FFFFFF"/>
        </w:rPr>
        <w:t xml:space="preserve"> &amp; </w:t>
      </w:r>
      <w:r>
        <w:rPr>
          <w:rFonts w:ascii="Arial" w:hAnsi="Arial" w:cs="Arial"/>
          <w:b/>
          <w:bCs/>
          <w:color w:val="2F2F2F"/>
          <w:shd w:val="clear" w:color="auto" w:fill="FFFFFF"/>
        </w:rPr>
        <w:t>所有叶子结点包含一个链指针</w:t>
      </w:r>
      <w:r>
        <w:rPr>
          <w:rFonts w:ascii="Arial" w:hAnsi="Arial" w:cs="Arial"/>
          <w:b/>
          <w:bCs/>
          <w:color w:val="2F2F2F"/>
          <w:shd w:val="clear" w:color="auto" w:fill="FFFFFF"/>
        </w:rPr>
        <w:t xml:space="preserve"> &amp; </w:t>
      </w:r>
      <w:r>
        <w:rPr>
          <w:rFonts w:ascii="Arial" w:hAnsi="Arial" w:cs="Arial"/>
          <w:b/>
          <w:bCs/>
          <w:color w:val="2F2F2F"/>
          <w:shd w:val="clear" w:color="auto" w:fill="FFFFFF"/>
        </w:rPr>
        <w:t>其他内层非叶子节点只存储索引数据。只利用索引快速定位数据索引范围，先定位索引再通过索引高效快速定位数据。</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b/>
          <w:bCs/>
          <w:kern w:val="0"/>
          <w:sz w:val="24"/>
          <w:szCs w:val="24"/>
        </w:rPr>
        <w:t>Mysql设计利用了磁盘预读原理，将一个B+Tree节点大小设为一个页大小，在新建节点时直接申请一个页的空间，这样就能保证一个节点物理上存储在一个页里，加之计算机存储分配都是按页对齐的，这样就实现了每个Node节点只需要一次I/O操作。</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xml:space="preserve">B-Tree索引、B+Tree索引： </w:t>
      </w:r>
      <w:r>
        <w:rPr>
          <w:rFonts w:ascii="宋体" w:eastAsia="宋体" w:hAnsi="宋体" w:cs="宋体"/>
          <w:b/>
          <w:bCs/>
          <w:kern w:val="0"/>
          <w:sz w:val="24"/>
          <w:szCs w:val="24"/>
        </w:rPr>
        <w:t>单个节点能放多个子节点</w:t>
      </w:r>
      <w:r>
        <w:rPr>
          <w:rFonts w:ascii="宋体" w:eastAsia="宋体" w:hAnsi="宋体" w:cs="宋体"/>
          <w:kern w:val="0"/>
          <w:sz w:val="24"/>
          <w:szCs w:val="24"/>
        </w:rPr>
        <w:t>，查询IO次数相同(mysql查询IO次数最多3-5次-所以需要每个节点需要存储很多数据)</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b/>
          <w:bCs/>
          <w:kern w:val="0"/>
          <w:sz w:val="24"/>
          <w:szCs w:val="24"/>
        </w:rPr>
        <w:t>B+TREE 只在叶子节点存储数据 &amp; 所有叶子结点包含一个链指针 &amp; 其他内层非叶子节点只存储索引数据。只利用索引快速定位数据索引范围，先定位索引再通过索引高效快速定位数据。</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B+Tree更适合外存索引，原因和内节点出度d有关。从上面分析可以看到，d越大索引的性能越好，而出度的上限取决于节点内key和data的大小：</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B+Tree内节点去掉了data域，因此可以拥有更大的出度，拥有更好的性能。只利用索引快速定位数据索引范围，先定位索引再通过索引高效快速定位数据。</w:t>
      </w:r>
    </w:p>
    <w:p w:rsidR="001A7847" w:rsidRDefault="007D395D">
      <w:pPr>
        <w:pStyle w:val="5"/>
      </w:pPr>
      <w:r>
        <w:rPr>
          <w:rFonts w:hint="eastAsia"/>
        </w:rPr>
        <w:t>3.</w:t>
      </w:r>
      <w:r>
        <w:t xml:space="preserve">Mysql </w:t>
      </w:r>
      <w:r>
        <w:t>索引实现</w:t>
      </w:r>
      <w:r>
        <w:t>-MyISAM &amp; InnoDB</w:t>
      </w:r>
      <w:r>
        <w:t>：</w:t>
      </w:r>
      <w:r>
        <w:t xml:space="preserve"> important</w:t>
      </w:r>
    </w:p>
    <w:p w:rsidR="001A7847" w:rsidRDefault="007D395D">
      <w:pPr>
        <w:rPr>
          <w:shd w:val="clear" w:color="auto" w:fill="FFFFFF"/>
        </w:rPr>
      </w:pPr>
      <w:r>
        <w:rPr>
          <w:b/>
          <w:shd w:val="clear" w:color="auto" w:fill="FFFFFF"/>
        </w:rPr>
        <w:t>聚簇索引</w:t>
      </w:r>
      <w:r>
        <w:rPr>
          <w:shd w:val="clear" w:color="auto" w:fill="FFFFFF"/>
        </w:rPr>
        <w:t>：</w:t>
      </w:r>
      <w:r>
        <w:rPr>
          <w:shd w:val="clear" w:color="auto" w:fill="FFFFFF"/>
        </w:rPr>
        <w:t xml:space="preserve"> </w:t>
      </w:r>
      <w:r>
        <w:rPr>
          <w:shd w:val="clear" w:color="auto" w:fill="FFFFFF"/>
        </w:rPr>
        <w:t>索引</w:t>
      </w:r>
      <w:r>
        <w:rPr>
          <w:shd w:val="clear" w:color="auto" w:fill="FFFFFF"/>
        </w:rPr>
        <w:t xml:space="preserve"> </w:t>
      </w:r>
      <w:r>
        <w:rPr>
          <w:shd w:val="clear" w:color="auto" w:fill="FFFFFF"/>
        </w:rPr>
        <w:t>和</w:t>
      </w:r>
      <w:r>
        <w:rPr>
          <w:shd w:val="clear" w:color="auto" w:fill="FFFFFF"/>
        </w:rPr>
        <w:t xml:space="preserve"> </w:t>
      </w:r>
      <w:r>
        <w:rPr>
          <w:shd w:val="clear" w:color="auto" w:fill="FFFFFF"/>
        </w:rPr>
        <w:t>数据文件为同一个文件。非聚簇索引：索引</w:t>
      </w:r>
      <w:r>
        <w:rPr>
          <w:shd w:val="clear" w:color="auto" w:fill="FFFFFF"/>
        </w:rPr>
        <w:t xml:space="preserve"> </w:t>
      </w:r>
      <w:r>
        <w:rPr>
          <w:shd w:val="clear" w:color="auto" w:fill="FFFFFF"/>
        </w:rPr>
        <w:t>和</w:t>
      </w:r>
      <w:r>
        <w:rPr>
          <w:shd w:val="clear" w:color="auto" w:fill="FFFFFF"/>
        </w:rPr>
        <w:t xml:space="preserve"> </w:t>
      </w:r>
      <w:r>
        <w:rPr>
          <w:shd w:val="clear" w:color="auto" w:fill="FFFFFF"/>
        </w:rPr>
        <w:t>数据文件分开的索引。</w:t>
      </w:r>
    </w:p>
    <w:p w:rsidR="001A7847" w:rsidRDefault="007D395D">
      <w:pPr>
        <w:rPr>
          <w:shd w:val="clear" w:color="auto" w:fill="FFFFFF"/>
        </w:rPr>
      </w:pPr>
      <w:r>
        <w:rPr>
          <w:shd w:val="clear" w:color="auto" w:fill="FFFFFF"/>
        </w:rPr>
        <w:t xml:space="preserve">MyISAM &amp; InnoDB </w:t>
      </w:r>
      <w:r>
        <w:rPr>
          <w:shd w:val="clear" w:color="auto" w:fill="FFFFFF"/>
        </w:rPr>
        <w:t>都使用</w:t>
      </w:r>
      <w:r>
        <w:rPr>
          <w:shd w:val="clear" w:color="auto" w:fill="FFFFFF"/>
        </w:rPr>
        <w:t>B+Tree</w:t>
      </w:r>
      <w:r>
        <w:rPr>
          <w:shd w:val="clear" w:color="auto" w:fill="FFFFFF"/>
        </w:rPr>
        <w:t>索引结构。但是底层索引存储不同，</w:t>
      </w:r>
      <w:r>
        <w:rPr>
          <w:shd w:val="clear" w:color="auto" w:fill="FFFFFF"/>
        </w:rPr>
        <w:t xml:space="preserve">MyISAM </w:t>
      </w:r>
      <w:r>
        <w:rPr>
          <w:shd w:val="clear" w:color="auto" w:fill="FFFFFF"/>
        </w:rPr>
        <w:t>采用非聚簇索引，而</w:t>
      </w:r>
      <w:r>
        <w:rPr>
          <w:shd w:val="clear" w:color="auto" w:fill="FFFFFF"/>
        </w:rPr>
        <w:t>InnoDB</w:t>
      </w:r>
      <w:r>
        <w:rPr>
          <w:shd w:val="clear" w:color="auto" w:fill="FFFFFF"/>
        </w:rPr>
        <w:t>采用聚簇索引。</w:t>
      </w:r>
    </w:p>
    <w:p w:rsidR="001A7847" w:rsidRDefault="007D395D">
      <w:pPr>
        <w:rPr>
          <w:rFonts w:ascii="Arial" w:hAnsi="Arial" w:cs="Arial"/>
          <w:b/>
          <w:bCs/>
          <w:color w:val="2F2F2F"/>
          <w:shd w:val="clear" w:color="auto" w:fill="FFFFFF"/>
        </w:rPr>
      </w:pPr>
      <w:r>
        <w:rPr>
          <w:rFonts w:ascii="Arial" w:hAnsi="Arial" w:cs="Arial"/>
          <w:b/>
          <w:bCs/>
          <w:color w:val="2F2F2F"/>
          <w:shd w:val="clear" w:color="auto" w:fill="FFFFFF"/>
        </w:rPr>
        <w:lastRenderedPageBreak/>
        <w:t>MyISAM</w:t>
      </w:r>
      <w:r>
        <w:rPr>
          <w:rFonts w:ascii="Arial" w:hAnsi="Arial" w:cs="Arial"/>
          <w:b/>
          <w:bCs/>
          <w:color w:val="2F2F2F"/>
          <w:shd w:val="clear" w:color="auto" w:fill="FFFFFF"/>
        </w:rPr>
        <w:t>索引原理：</w:t>
      </w:r>
    </w:p>
    <w:p w:rsidR="001A7847" w:rsidRDefault="007D395D">
      <w:r>
        <w:t>采用非聚簇索引</w:t>
      </w:r>
      <w:r>
        <w:t>-MyISAM myi</w:t>
      </w:r>
      <w:r>
        <w:t>索引文件和</w:t>
      </w:r>
      <w:r>
        <w:t>myd</w:t>
      </w:r>
      <w:r>
        <w:t>数据文件分离，索引文件仅保存数据记录的指针地址。叶子节点</w:t>
      </w:r>
      <w:r>
        <w:t>data</w:t>
      </w:r>
      <w:r>
        <w:t>域存储指向数据记录的指针地址。</w:t>
      </w:r>
      <w:r>
        <w:t>(</w:t>
      </w:r>
      <w:r>
        <w:t>底层存储结构：</w:t>
      </w:r>
      <w:r>
        <w:t xml:space="preserve"> frm -</w:t>
      </w:r>
      <w:r>
        <w:t>表定义、</w:t>
      </w:r>
      <w:r>
        <w:t xml:space="preserve"> myi -myisam</w:t>
      </w:r>
      <w:r>
        <w:t>索引、</w:t>
      </w:r>
      <w:r>
        <w:t xml:space="preserve"> myd-myisam</w:t>
      </w:r>
      <w:r>
        <w:t>数据</w:t>
      </w:r>
      <w:r>
        <w:t>)</w:t>
      </w:r>
    </w:p>
    <w:p w:rsidR="001A7847" w:rsidRDefault="007D395D">
      <w:pPr>
        <w:rPr>
          <w:rFonts w:ascii="Arial" w:hAnsi="Arial" w:cs="Arial"/>
          <w:color w:val="2F2F2F"/>
          <w:shd w:val="clear" w:color="auto" w:fill="FFFFFF"/>
        </w:rPr>
      </w:pPr>
      <w:r>
        <w:rPr>
          <w:rFonts w:ascii="Arial" w:hAnsi="Arial" w:cs="Arial"/>
          <w:color w:val="2F2F2F"/>
          <w:shd w:val="clear" w:color="auto" w:fill="FFFFFF"/>
        </w:rPr>
        <w:t>MyISAM</w:t>
      </w:r>
      <w:r>
        <w:rPr>
          <w:rFonts w:ascii="Arial" w:hAnsi="Arial" w:cs="Arial"/>
          <w:color w:val="2F2F2F"/>
          <w:shd w:val="clear" w:color="auto" w:fill="FFFFFF"/>
        </w:rPr>
        <w:t>索引按照</w:t>
      </w:r>
      <w:r>
        <w:rPr>
          <w:rFonts w:ascii="Arial" w:hAnsi="Arial" w:cs="Arial"/>
          <w:color w:val="2F2F2F"/>
          <w:shd w:val="clear" w:color="auto" w:fill="FFFFFF"/>
        </w:rPr>
        <w:t>B+Tree</w:t>
      </w:r>
      <w:r>
        <w:rPr>
          <w:rFonts w:ascii="Arial" w:hAnsi="Arial" w:cs="Arial"/>
          <w:color w:val="2F2F2F"/>
          <w:shd w:val="clear" w:color="auto" w:fill="FFFFFF"/>
        </w:rPr>
        <w:t>搜索，如果指定的</w:t>
      </w:r>
      <w:r>
        <w:rPr>
          <w:rFonts w:ascii="Arial" w:hAnsi="Arial" w:cs="Arial"/>
          <w:color w:val="2F2F2F"/>
          <w:shd w:val="clear" w:color="auto" w:fill="FFFFFF"/>
        </w:rPr>
        <w:t>Key</w:t>
      </w:r>
      <w:r>
        <w:rPr>
          <w:rFonts w:ascii="Arial" w:hAnsi="Arial" w:cs="Arial"/>
          <w:color w:val="2F2F2F"/>
          <w:shd w:val="clear" w:color="auto" w:fill="FFFFFF"/>
        </w:rPr>
        <w:t>存在，则取出其</w:t>
      </w:r>
      <w:r>
        <w:rPr>
          <w:rFonts w:ascii="Arial" w:hAnsi="Arial" w:cs="Arial"/>
          <w:color w:val="2F2F2F"/>
          <w:shd w:val="clear" w:color="auto" w:fill="FFFFFF"/>
        </w:rPr>
        <w:t>data</w:t>
      </w:r>
      <w:r>
        <w:rPr>
          <w:rFonts w:ascii="Arial" w:hAnsi="Arial" w:cs="Arial"/>
          <w:color w:val="2F2F2F"/>
          <w:shd w:val="clear" w:color="auto" w:fill="FFFFFF"/>
        </w:rPr>
        <w:t>域的值，然后以</w:t>
      </w:r>
      <w:r>
        <w:rPr>
          <w:rFonts w:ascii="Arial" w:hAnsi="Arial" w:cs="Arial"/>
          <w:color w:val="2F2F2F"/>
          <w:shd w:val="clear" w:color="auto" w:fill="FFFFFF"/>
        </w:rPr>
        <w:t>data</w:t>
      </w:r>
      <w:r>
        <w:rPr>
          <w:rFonts w:ascii="Arial" w:hAnsi="Arial" w:cs="Arial"/>
          <w:color w:val="2F2F2F"/>
          <w:shd w:val="clear" w:color="auto" w:fill="FFFFFF"/>
        </w:rPr>
        <w:t>域值</w:t>
      </w:r>
      <w:r>
        <w:rPr>
          <w:rFonts w:ascii="Arial" w:hAnsi="Arial" w:cs="Arial"/>
          <w:color w:val="2F2F2F"/>
          <w:shd w:val="clear" w:color="auto" w:fill="FFFFFF"/>
        </w:rPr>
        <w:t>-</w:t>
      </w:r>
      <w:r>
        <w:rPr>
          <w:rFonts w:ascii="Arial" w:hAnsi="Arial" w:cs="Arial"/>
          <w:color w:val="2F2F2F"/>
          <w:shd w:val="clear" w:color="auto" w:fill="FFFFFF"/>
        </w:rPr>
        <w:t>数据指针地址去读取相应数据记录。辅助索引和主索引在结构上没有任何区别，只是主索引要求</w:t>
      </w:r>
      <w:r>
        <w:rPr>
          <w:rFonts w:ascii="Arial" w:hAnsi="Arial" w:cs="Arial"/>
          <w:color w:val="2F2F2F"/>
          <w:shd w:val="clear" w:color="auto" w:fill="FFFFFF"/>
        </w:rPr>
        <w:t>key</w:t>
      </w:r>
      <w:r>
        <w:rPr>
          <w:rFonts w:ascii="Arial" w:hAnsi="Arial" w:cs="Arial"/>
          <w:color w:val="2F2F2F"/>
          <w:shd w:val="clear" w:color="auto" w:fill="FFFFFF"/>
        </w:rPr>
        <w:t>是唯一的，而辅助索引的</w:t>
      </w:r>
      <w:r>
        <w:rPr>
          <w:rFonts w:ascii="Arial" w:hAnsi="Arial" w:cs="Arial"/>
          <w:color w:val="2F2F2F"/>
          <w:shd w:val="clear" w:color="auto" w:fill="FFFFFF"/>
        </w:rPr>
        <w:t>key</w:t>
      </w:r>
      <w:r>
        <w:rPr>
          <w:rFonts w:ascii="Arial" w:hAnsi="Arial" w:cs="Arial"/>
          <w:color w:val="2F2F2F"/>
          <w:shd w:val="clear" w:color="auto" w:fill="FFFFFF"/>
        </w:rPr>
        <w:t>可以重复。</w:t>
      </w:r>
      <w:r>
        <w:rPr>
          <w:rFonts w:ascii="Arial" w:hAnsi="Arial" w:cs="Arial"/>
          <w:color w:val="2F2F2F"/>
          <w:shd w:val="clear" w:color="auto" w:fill="FFFFFF"/>
        </w:rPr>
        <w:t>MyISAM</w:t>
      </w:r>
      <w:r>
        <w:rPr>
          <w:rFonts w:ascii="Arial" w:hAnsi="Arial" w:cs="Arial"/>
          <w:color w:val="2F2F2F"/>
          <w:shd w:val="clear" w:color="auto" w:fill="FFFFFF"/>
        </w:rPr>
        <w:t>索引树如下：</w:t>
      </w:r>
    </w:p>
    <w:p w:rsidR="001A7847" w:rsidRDefault="007D395D">
      <w:r>
        <w:rPr>
          <w:noProof/>
        </w:rPr>
        <w:drawing>
          <wp:inline distT="0" distB="0" distL="0" distR="0">
            <wp:extent cx="5274310" cy="2888615"/>
            <wp:effectExtent l="0" t="0" r="2540" b="698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435"/>
                    <a:stretch>
                      <a:fillRect/>
                    </a:stretch>
                  </pic:blipFill>
                  <pic:spPr>
                    <a:xfrm>
                      <a:off x="0" y="0"/>
                      <a:ext cx="5274310" cy="2888661"/>
                    </a:xfrm>
                    <a:prstGeom prst="rect">
                      <a:avLst/>
                    </a:prstGeom>
                  </pic:spPr>
                </pic:pic>
              </a:graphicData>
            </a:graphic>
          </wp:inline>
        </w:drawing>
      </w:r>
    </w:p>
    <w:p w:rsidR="001A7847" w:rsidRDefault="007D395D">
      <w:pPr>
        <w:rPr>
          <w:b/>
        </w:rPr>
      </w:pPr>
      <w:r>
        <w:rPr>
          <w:b/>
        </w:rPr>
        <w:t>InnoDB</w:t>
      </w:r>
      <w:r>
        <w:rPr>
          <w:b/>
        </w:rPr>
        <w:t>索引原理：</w:t>
      </w:r>
    </w:p>
    <w:p w:rsidR="001A7847" w:rsidRDefault="007D395D">
      <w:r>
        <w:t>采用聚簇索引</w:t>
      </w:r>
      <w:r>
        <w:t>- InnoDB</w:t>
      </w:r>
      <w:r>
        <w:t>数据</w:t>
      </w:r>
      <w:r>
        <w:t>&amp;</w:t>
      </w:r>
      <w:r>
        <w:t>索引文件为一个</w:t>
      </w:r>
      <w:r>
        <w:t>idb</w:t>
      </w:r>
      <w:r>
        <w:t>文件，表数据文件本身就是主索引，相邻的索引临近存储。</w:t>
      </w:r>
      <w:r>
        <w:t xml:space="preserve"> </w:t>
      </w:r>
      <w:r>
        <w:t>叶节点</w:t>
      </w:r>
      <w:r>
        <w:t>data</w:t>
      </w:r>
      <w:r>
        <w:t>域保存了完整的数据记录</w:t>
      </w:r>
      <w:r>
        <w:t>(</w:t>
      </w:r>
      <w:r>
        <w:t>数据</w:t>
      </w:r>
      <w:r>
        <w:t>[</w:t>
      </w:r>
      <w:r>
        <w:t>除主键</w:t>
      </w:r>
      <w:r>
        <w:t>id</w:t>
      </w:r>
      <w:r>
        <w:t>外其他列</w:t>
      </w:r>
      <w:r>
        <w:t>data]+</w:t>
      </w:r>
      <w:r>
        <w:t>主索引</w:t>
      </w:r>
      <w:r>
        <w:t>[</w:t>
      </w:r>
      <w:r>
        <w:t>索引</w:t>
      </w:r>
      <w:r>
        <w:t>key:</w:t>
      </w:r>
      <w:r>
        <w:t>表主键</w:t>
      </w:r>
      <w:r>
        <w:t>id])</w:t>
      </w:r>
      <w:r>
        <w:t>。</w:t>
      </w:r>
      <w:r>
        <w:t xml:space="preserve"> </w:t>
      </w:r>
      <w:r>
        <w:t>叶子节点直接存储数据记录，以主键</w:t>
      </w:r>
      <w:r>
        <w:t>id</w:t>
      </w:r>
      <w:r>
        <w:t>为</w:t>
      </w:r>
      <w:r>
        <w:t>key,</w:t>
      </w:r>
      <w:r>
        <w:t>叶子节点中直接存储数据记录。</w:t>
      </w:r>
      <w:r>
        <w:t>(</w:t>
      </w:r>
      <w:r>
        <w:t>底层存储结构</w:t>
      </w:r>
      <w:r>
        <w:t>: frm -</w:t>
      </w:r>
      <w:r>
        <w:t>表定义、</w:t>
      </w:r>
      <w:r>
        <w:t xml:space="preserve"> ibd: innoDB</w:t>
      </w:r>
      <w:r>
        <w:t>数据</w:t>
      </w:r>
      <w:r>
        <w:t>&amp;</w:t>
      </w:r>
      <w:r>
        <w:t>索引文件</w:t>
      </w:r>
      <w:r>
        <w:t>)</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注：由于InnoDB采用聚簇索引结构存储，索引InnoDB的数据文件需要按照主键聚集，因此InnoDB要求表必须有主键(MyISAM可以没有)。如果没有指定mysql会自动选择一个可以唯一表示数据记录的列作为主键，如果不存在这样的列，mysql自动为InnoDB表生成一个隐含字段(6个字节长整型)作为主键。 InnoDB的所有 辅助索引 都引用 数据记录的主键 作为data域。</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聚簇索引这种实现方式使得按主键的搜索十分高效，但是辅助索引搜索需要检索两遍索引：首先检索辅助索引获得数据记录主键，然后用主键到主索引中检索获得数据记录。InnoDB聚簇索引结构：</w:t>
      </w:r>
    </w:p>
    <w:p w:rsidR="001A7847" w:rsidRDefault="001A7847">
      <w:pPr>
        <w:widowControl/>
        <w:spacing w:before="100" w:beforeAutospacing="1" w:after="100" w:afterAutospacing="1"/>
        <w:jc w:val="left"/>
        <w:rPr>
          <w:rFonts w:ascii="宋体" w:eastAsia="宋体" w:hAnsi="宋体" w:cs="宋体"/>
          <w:kern w:val="0"/>
          <w:sz w:val="24"/>
          <w:szCs w:val="24"/>
        </w:rPr>
      </w:pPr>
    </w:p>
    <w:p w:rsidR="001A7847" w:rsidRDefault="007D395D">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extent cx="5274310" cy="2581275"/>
            <wp:effectExtent l="0" t="0" r="254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436"/>
                    <a:stretch>
                      <a:fillRect/>
                    </a:stretch>
                  </pic:blipFill>
                  <pic:spPr>
                    <a:xfrm>
                      <a:off x="0" y="0"/>
                      <a:ext cx="5274310" cy="2581604"/>
                    </a:xfrm>
                    <a:prstGeom prst="rect">
                      <a:avLst/>
                    </a:prstGeom>
                  </pic:spPr>
                </pic:pic>
              </a:graphicData>
            </a:graphic>
          </wp:inline>
        </w:drawing>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索引查找流程：</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#1.索引精确查找: 确定定位条件, 找到根节点Page No, 根节点读到内存, 逐层向下查找, 读取叶子节点Page,通过 二分查找找到记录或未命中。（select * from user_info where id = 23）</w:t>
      </w:r>
    </w:p>
    <w:p w:rsidR="001A7847" w:rsidRDefault="007D395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extent cx="5274310" cy="2546350"/>
            <wp:effectExtent l="0" t="0" r="2540" b="63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37"/>
                    <a:stretch>
                      <a:fillRect/>
                    </a:stretch>
                  </pic:blipFill>
                  <pic:spPr>
                    <a:xfrm>
                      <a:off x="0" y="0"/>
                      <a:ext cx="5274310" cy="2546808"/>
                    </a:xfrm>
                    <a:prstGeom prst="rect">
                      <a:avLst/>
                    </a:prstGeom>
                  </pic:spPr>
                </pic:pic>
              </a:graphicData>
            </a:graphic>
          </wp:inline>
        </w:drawing>
      </w:r>
      <w:r>
        <w:rPr>
          <w:rFonts w:ascii="宋体" w:eastAsia="宋体" w:hAnsi="宋体" w:cs="宋体"/>
          <w:noProof/>
          <w:kern w:val="0"/>
          <w:sz w:val="24"/>
          <w:szCs w:val="24"/>
        </w:rPr>
        <mc:AlternateContent>
          <mc:Choice Requires="wps">
            <w:drawing>
              <wp:inline distT="0" distB="0" distL="0" distR="0">
                <wp:extent cx="307340" cy="307340"/>
                <wp:effectExtent l="0" t="0" r="0" b="0"/>
                <wp:docPr id="220" name="矩形 220" descr="//upload-images.jianshu.io/upload_images/3575048-d268ee7a5a712071.png?imageMogr2/auto-orient/strip%7CimageView2/2/w/10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upload-images.jianshu.io/upload_images/3575048-d268ee7a5a712071.png?imageMogr2/auto-orient/strip%7CimageView2/2/w/1000/format/webp"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Kq//NMAAAADAQAADwAAAAAAAAAB&#10;ACAAAAAiAAAAZHJzL2Rvd25yZXYueG1sUEsBAhQAFAAAAAgAh07iQDJiIOJOAgAAUgQAAA4AAAAA&#10;AAAAAQAgAAAAIgEAAGRycy9lMm9Eb2MueG1sUEsFBgAAAAAGAAYAWQEAAOIFAAAAAA==&#10;">
                <v:fill on="f" focussize="0,0"/>
                <v:stroke on="f"/>
                <v:imagedata o:title=""/>
                <o:lock v:ext="edit" aspectratio="t"/>
                <w10:wrap type="none"/>
                <w10:anchorlock/>
              </v:rect>
            </w:pict>
          </mc:Fallback>
        </mc:AlternateContent>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索引精确查找过程</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#2.索引范围查找：读取根节点至内存, 确定索引定位条件id=18, 找到满足条件第一个叶节点</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顺序扫描所有结果, 直到终止条件满足id &gt;=22 （select * from user_info where id &gt;= 18 and id &lt; 22）</w:t>
      </w:r>
    </w:p>
    <w:p w:rsidR="001A7847" w:rsidRDefault="007D395D">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extent cx="5274310" cy="300418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38"/>
                    <a:stretch>
                      <a:fillRect/>
                    </a:stretch>
                  </pic:blipFill>
                  <pic:spPr>
                    <a:xfrm>
                      <a:off x="0" y="0"/>
                      <a:ext cx="5274310" cy="3004647"/>
                    </a:xfrm>
                    <a:prstGeom prst="rect">
                      <a:avLst/>
                    </a:prstGeom>
                  </pic:spPr>
                </pic:pic>
              </a:graphicData>
            </a:graphic>
          </wp:inline>
        </w:drawing>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索引范围查找过程</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#3.全表扫描：直接读取叶节点头结点， 顺序扫描， 返回符合条件记录， 到最终节点结束</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（select * from user_info where name = 'abc'）</w:t>
      </w:r>
    </w:p>
    <w:p w:rsidR="001A7847" w:rsidRDefault="007D395D">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extent cx="5274310" cy="2849880"/>
            <wp:effectExtent l="0" t="0" r="254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39"/>
                    <a:stretch>
                      <a:fillRect/>
                    </a:stretch>
                  </pic:blipFill>
                  <pic:spPr>
                    <a:xfrm>
                      <a:off x="0" y="0"/>
                      <a:ext cx="5274310" cy="2850203"/>
                    </a:xfrm>
                    <a:prstGeom prst="rect">
                      <a:avLst/>
                    </a:prstGeom>
                  </pic:spPr>
                </pic:pic>
              </a:graphicData>
            </a:graphic>
          </wp:inline>
        </w:drawing>
      </w: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全表扫描过程</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#4.二级索引查找</w:t>
      </w:r>
    </w:p>
    <w:p w:rsidR="001A7847" w:rsidRDefault="007D395D">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extent cx="5274310" cy="2508885"/>
            <wp:effectExtent l="0" t="0" r="254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40"/>
                    <a:stretch>
                      <a:fillRect/>
                    </a:stretch>
                  </pic:blipFill>
                  <pic:spPr>
                    <a:xfrm>
                      <a:off x="0" y="0"/>
                      <a:ext cx="5274310" cy="2508960"/>
                    </a:xfrm>
                    <a:prstGeom prst="rect">
                      <a:avLst/>
                    </a:prstGeom>
                  </pic:spPr>
                </pic:pic>
              </a:graphicData>
            </a:graphic>
          </wp:inline>
        </w:drawing>
      </w:r>
    </w:p>
    <w:p w:rsidR="001A7847" w:rsidRDefault="001A7847">
      <w:pPr>
        <w:widowControl/>
        <w:jc w:val="left"/>
        <w:rPr>
          <w:rFonts w:ascii="宋体" w:eastAsia="宋体" w:hAnsi="宋体" w:cs="宋体"/>
          <w:kern w:val="0"/>
          <w:sz w:val="24"/>
          <w:szCs w:val="24"/>
        </w:rPr>
      </w:pPr>
    </w:p>
    <w:p w:rsidR="001A7847" w:rsidRDefault="007D395D">
      <w:pPr>
        <w:widowControl/>
        <w:jc w:val="left"/>
        <w:rPr>
          <w:rFonts w:ascii="宋体" w:eastAsia="宋体" w:hAnsi="宋体" w:cs="宋体"/>
          <w:kern w:val="0"/>
          <w:sz w:val="24"/>
          <w:szCs w:val="24"/>
        </w:rPr>
      </w:pPr>
      <w:r>
        <w:rPr>
          <w:rFonts w:ascii="宋体" w:eastAsia="宋体" w:hAnsi="宋体" w:cs="宋体"/>
          <w:kern w:val="0"/>
          <w:sz w:val="24"/>
          <w:szCs w:val="24"/>
        </w:rPr>
        <w:t>二级索引查找过程</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Create table table_x(int id primary key, varchar(64) name,key sec_index(name) )</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Select * from table_x where name = “d”;</w:t>
      </w:r>
    </w:p>
    <w:p w:rsidR="001A7847" w:rsidRDefault="007D395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通过二级索引查出对应主键，拿主键回表查主键索引得到数据， 二级索引可筛选掉大量无效记录，提高效率</w:t>
      </w:r>
    </w:p>
    <w:p w:rsidR="001A7847" w:rsidRDefault="001A7847"/>
    <w:p w:rsidR="001A7847" w:rsidRDefault="001A7847"/>
    <w:p w:rsidR="001A7847" w:rsidRDefault="007D395D">
      <w:r>
        <w:t>https://www.jianshu.com/p/486a514b0ded</w:t>
      </w:r>
    </w:p>
    <w:p w:rsidR="001A7847" w:rsidRDefault="007D395D">
      <w:pPr>
        <w:pStyle w:val="3"/>
      </w:pPr>
      <w:r>
        <w:rPr>
          <w:rFonts w:hint="eastAsia"/>
        </w:rPr>
        <w:t>7.</w:t>
      </w:r>
      <w:r>
        <w:t>S</w:t>
      </w:r>
      <w:r>
        <w:rPr>
          <w:rFonts w:hint="eastAsia"/>
        </w:rPr>
        <w:t>ql</w:t>
      </w:r>
      <w:r>
        <w:rPr>
          <w:rFonts w:hint="eastAsia"/>
        </w:rPr>
        <w:t>查询优化</w:t>
      </w:r>
    </w:p>
    <w:tbl>
      <w:tblPr>
        <w:tblW w:w="9582" w:type="dxa"/>
        <w:tblBorders>
          <w:top w:val="single" w:sz="6" w:space="0" w:color="CCCCCC"/>
          <w:left w:val="single" w:sz="6" w:space="0" w:color="CCCCCC"/>
          <w:bottom w:val="single" w:sz="6" w:space="0" w:color="CCCCCC"/>
          <w:right w:val="single" w:sz="6" w:space="0" w:color="CCCCCC"/>
          <w:insideH w:val="outset" w:sz="6" w:space="0" w:color="auto"/>
          <w:insideV w:val="outset" w:sz="6" w:space="0" w:color="auto"/>
        </w:tblBorders>
        <w:shd w:val="clear" w:color="auto" w:fill="FFFFFF"/>
        <w:tblLayout w:type="fixed"/>
        <w:tblCellMar>
          <w:left w:w="0" w:type="dxa"/>
          <w:right w:w="0" w:type="dxa"/>
        </w:tblCellMar>
        <w:tblLook w:val="04A0" w:firstRow="1" w:lastRow="0" w:firstColumn="1" w:lastColumn="0" w:noHBand="0" w:noVBand="1"/>
      </w:tblPr>
      <w:tblGrid>
        <w:gridCol w:w="747"/>
        <w:gridCol w:w="2268"/>
        <w:gridCol w:w="6567"/>
      </w:tblGrid>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4</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字段选择</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每张表字段不要超过</w:t>
            </w:r>
            <w:r>
              <w:rPr>
                <w:rFonts w:hint="eastAsia"/>
              </w:rPr>
              <w:t>30</w:t>
            </w:r>
            <w:r>
              <w:rPr>
                <w:rFonts w:hint="eastAsia"/>
              </w:rPr>
              <w:t>个，数据类型选择尽可能小的字段</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6</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关联字段类型保持一致</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子表与父表的关联字段类型、长度、字符集要保持一致</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7</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表必备字段</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每张表三个必加字段，</w:t>
            </w:r>
            <w:r>
              <w:rPr>
                <w:rFonts w:hint="eastAsia"/>
              </w:rPr>
              <w:t xml:space="preserve">id </w:t>
            </w:r>
            <w:r>
              <w:rPr>
                <w:rFonts w:hint="eastAsia"/>
              </w:rPr>
              <w:t>（自动增长），</w:t>
            </w:r>
            <w:r>
              <w:rPr>
                <w:rFonts w:hint="eastAsia"/>
              </w:rPr>
              <w:t>create_time</w:t>
            </w:r>
            <w:r>
              <w:rPr>
                <w:rFonts w:hint="eastAsia"/>
              </w:rPr>
              <w:t>，</w:t>
            </w:r>
            <w:r>
              <w:rPr>
                <w:rFonts w:hint="eastAsia"/>
              </w:rPr>
              <w:t xml:space="preserve"> update_time</w:t>
            </w:r>
            <w:r>
              <w:rPr>
                <w:rFonts w:hint="eastAsia"/>
              </w:rPr>
              <w:t>用作存储主键，记录创建时间，记录更新时间</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9</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字符类型转换为整形存储</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如</w:t>
            </w:r>
            <w:r>
              <w:rPr>
                <w:rFonts w:hint="eastAsia"/>
              </w:rPr>
              <w:t>IP</w:t>
            </w:r>
            <w:r>
              <w:rPr>
                <w:rFonts w:hint="eastAsia"/>
              </w:rPr>
              <w:t>使用</w:t>
            </w:r>
            <w:r>
              <w:rPr>
                <w:rFonts w:hint="eastAsia"/>
              </w:rPr>
              <w:t>int unsigned</w:t>
            </w:r>
            <w:r>
              <w:rPr>
                <w:rFonts w:hint="eastAsia"/>
              </w:rPr>
              <w:t>类型存放</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10</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TEXT</w:t>
            </w:r>
            <w:r>
              <w:rPr>
                <w:rFonts w:hint="eastAsia"/>
              </w:rPr>
              <w:t>和</w:t>
            </w:r>
            <w:r>
              <w:rPr>
                <w:rFonts w:hint="eastAsia"/>
              </w:rPr>
              <w:t>LOB</w:t>
            </w:r>
            <w:r>
              <w:rPr>
                <w:rFonts w:hint="eastAsia"/>
              </w:rPr>
              <w:t>的使用</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1</w:t>
            </w:r>
            <w:r>
              <w:rPr>
                <w:rFonts w:hint="eastAsia"/>
              </w:rPr>
              <w:t>、</w:t>
            </w:r>
            <w:r>
              <w:rPr>
                <w:rFonts w:hint="eastAsia"/>
              </w:rPr>
              <w:t>TEXT</w:t>
            </w:r>
            <w:r>
              <w:rPr>
                <w:rFonts w:hint="eastAsia"/>
              </w:rPr>
              <w:t>和</w:t>
            </w:r>
            <w:r>
              <w:rPr>
                <w:rFonts w:hint="eastAsia"/>
              </w:rPr>
              <w:t>LOB</w:t>
            </w:r>
            <w:r>
              <w:rPr>
                <w:rFonts w:hint="eastAsia"/>
              </w:rPr>
              <w:t>类型字段由操作系统管理，不放在数据库中</w:t>
            </w:r>
            <w:r>
              <w:rPr>
                <w:rFonts w:hint="eastAsia"/>
              </w:rPr>
              <w:br/>
              <w:t>2</w:t>
            </w:r>
            <w:r>
              <w:rPr>
                <w:rFonts w:hint="eastAsia"/>
              </w:rPr>
              <w:t>、如果无法避免，经架构组审核后，拆分到单独表独立存储，关联使用</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lastRenderedPageBreak/>
              <w:t>11</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存储过程、函数、触发器的使用</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线上业务避免使用它们</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12</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查询分析、后台取数</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建议连接从库执行</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13</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表</w:t>
            </w:r>
            <w:r>
              <w:rPr>
                <w:rFonts w:hint="eastAsia"/>
              </w:rPr>
              <w:t>/</w:t>
            </w:r>
            <w:r>
              <w:rPr>
                <w:rFonts w:hint="eastAsia"/>
              </w:rPr>
              <w:t>视图添加注释</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每张表</w:t>
            </w:r>
            <w:r>
              <w:rPr>
                <w:rFonts w:hint="eastAsia"/>
              </w:rPr>
              <w:t>/</w:t>
            </w:r>
            <w:r>
              <w:rPr>
                <w:rFonts w:hint="eastAsia"/>
              </w:rPr>
              <w:t>视图要有注释（</w:t>
            </w:r>
            <w:r>
              <w:rPr>
                <w:rFonts w:hint="eastAsia"/>
              </w:rPr>
              <w:t>comment</w:t>
            </w:r>
            <w:r>
              <w:rPr>
                <w:rFonts w:hint="eastAsia"/>
              </w:rPr>
              <w:t>），格式为</w:t>
            </w:r>
            <w:r>
              <w:rPr>
                <w:rFonts w:hint="eastAsia"/>
              </w:rPr>
              <w:t xml:space="preserve"> </w:t>
            </w:r>
            <w:r>
              <w:rPr>
                <w:rFonts w:hint="eastAsia"/>
              </w:rPr>
              <w:t>模块</w:t>
            </w:r>
            <w:r>
              <w:rPr>
                <w:rFonts w:hint="eastAsia"/>
              </w:rPr>
              <w:t>|</w:t>
            </w:r>
            <w:r>
              <w:rPr>
                <w:rFonts w:hint="eastAsia"/>
              </w:rPr>
              <w:t>用途</w:t>
            </w:r>
            <w:r>
              <w:rPr>
                <w:rFonts w:hint="eastAsia"/>
              </w:rPr>
              <w:t>|</w:t>
            </w:r>
            <w:r>
              <w:rPr>
                <w:rFonts w:hint="eastAsia"/>
              </w:rPr>
              <w:t>负责人</w:t>
            </w:r>
            <w:r>
              <w:rPr>
                <w:rFonts w:hint="eastAsia"/>
              </w:rPr>
              <w:t>|</w:t>
            </w:r>
            <w:r>
              <w:rPr>
                <w:rFonts w:hint="eastAsia"/>
              </w:rPr>
              <w:t>创建日期</w:t>
            </w:r>
            <w:r>
              <w:rPr>
                <w:rFonts w:hint="eastAsia"/>
              </w:rPr>
              <w:t xml:space="preserve"> </w:t>
            </w:r>
            <w:r>
              <w:rPr>
                <w:rFonts w:hint="eastAsia"/>
              </w:rPr>
              <w:t>，例如：贷款</w:t>
            </w:r>
            <w:r>
              <w:rPr>
                <w:rFonts w:hint="eastAsia"/>
              </w:rPr>
              <w:t>|</w:t>
            </w:r>
            <w:r>
              <w:rPr>
                <w:rFonts w:hint="eastAsia"/>
              </w:rPr>
              <w:t>记录贷款用户身份证号码</w:t>
            </w:r>
            <w:r>
              <w:rPr>
                <w:rFonts w:hint="eastAsia"/>
              </w:rPr>
              <w:t>|</w:t>
            </w:r>
            <w:r>
              <w:rPr>
                <w:rFonts w:hint="eastAsia"/>
              </w:rPr>
              <w:t>张三</w:t>
            </w:r>
            <w:r>
              <w:rPr>
                <w:rFonts w:hint="eastAsia"/>
              </w:rPr>
              <w:t>|2016-03-25</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14</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字段添加注释</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每个字段要有注释（</w:t>
            </w:r>
            <w:r>
              <w:rPr>
                <w:rFonts w:hint="eastAsia"/>
              </w:rPr>
              <w:t>comment</w:t>
            </w:r>
            <w:r>
              <w:rPr>
                <w:rFonts w:hint="eastAsia"/>
              </w:rPr>
              <w:t>），格式为</w:t>
            </w:r>
            <w:r>
              <w:rPr>
                <w:rFonts w:hint="eastAsia"/>
              </w:rPr>
              <w:t xml:space="preserve"> </w:t>
            </w:r>
            <w:r>
              <w:rPr>
                <w:rFonts w:hint="eastAsia"/>
              </w:rPr>
              <w:t>用途</w:t>
            </w:r>
            <w:r>
              <w:rPr>
                <w:rFonts w:hint="eastAsia"/>
              </w:rPr>
              <w:t>|</w:t>
            </w:r>
            <w:r>
              <w:rPr>
                <w:rFonts w:hint="eastAsia"/>
              </w:rPr>
              <w:t>负责人</w:t>
            </w:r>
            <w:r>
              <w:rPr>
                <w:rFonts w:hint="eastAsia"/>
              </w:rPr>
              <w:t>|</w:t>
            </w:r>
            <w:r>
              <w:rPr>
                <w:rFonts w:hint="eastAsia"/>
              </w:rPr>
              <w:t>创建日期</w:t>
            </w:r>
            <w:r>
              <w:rPr>
                <w:rFonts w:hint="eastAsia"/>
              </w:rPr>
              <w:t xml:space="preserve"> </w:t>
            </w:r>
            <w:r>
              <w:rPr>
                <w:rFonts w:hint="eastAsia"/>
              </w:rPr>
              <w:t>，</w:t>
            </w:r>
            <w:r>
              <w:rPr>
                <w:rFonts w:hint="eastAsia"/>
              </w:rPr>
              <w:t xml:space="preserve"> </w:t>
            </w:r>
            <w:r>
              <w:rPr>
                <w:rFonts w:hint="eastAsia"/>
              </w:rPr>
              <w:t>例如：记录用户性别</w:t>
            </w:r>
            <w:r>
              <w:rPr>
                <w:rFonts w:hint="eastAsia"/>
              </w:rPr>
              <w:t>@1:</w:t>
            </w:r>
            <w:r>
              <w:rPr>
                <w:rFonts w:hint="eastAsia"/>
              </w:rPr>
              <w:t>男</w:t>
            </w:r>
            <w:r>
              <w:rPr>
                <w:rFonts w:hint="eastAsia"/>
              </w:rPr>
              <w:t>@0:</w:t>
            </w:r>
            <w:r>
              <w:rPr>
                <w:rFonts w:hint="eastAsia"/>
              </w:rPr>
              <w:t>女</w:t>
            </w:r>
            <w:r>
              <w:rPr>
                <w:rFonts w:hint="eastAsia"/>
              </w:rPr>
              <w:t>@2:</w:t>
            </w:r>
            <w:r>
              <w:rPr>
                <w:rFonts w:hint="eastAsia"/>
              </w:rPr>
              <w:t>未知</w:t>
            </w:r>
            <w:r>
              <w:rPr>
                <w:rFonts w:hint="eastAsia"/>
              </w:rPr>
              <w:t>|</w:t>
            </w:r>
            <w:r>
              <w:rPr>
                <w:rFonts w:hint="eastAsia"/>
              </w:rPr>
              <w:t>李四</w:t>
            </w:r>
            <w:r>
              <w:rPr>
                <w:rFonts w:hint="eastAsia"/>
              </w:rPr>
              <w:t>|2016-03-25</w:t>
            </w:r>
          </w:p>
        </w:tc>
      </w:tr>
      <w:tr w:rsidR="001A7847">
        <w:trPr>
          <w:trHeight w:val="1211"/>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15</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枚举功能的字段注释</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表示状态、类型或枚举功能的字段，需要列举枚举范围并说明每个枚举值的含义，例如：记录用户性别，</w:t>
            </w:r>
            <w:r>
              <w:rPr>
                <w:rFonts w:hint="eastAsia"/>
              </w:rPr>
              <w:t>#</w:t>
            </w:r>
            <w:r>
              <w:rPr>
                <w:rFonts w:hint="eastAsia"/>
              </w:rPr>
              <w:t>系统根据用户身份证号码判断</w:t>
            </w:r>
            <w:r>
              <w:rPr>
                <w:rFonts w:hint="eastAsia"/>
              </w:rPr>
              <w:t>@1:</w:t>
            </w:r>
            <w:r>
              <w:rPr>
                <w:rFonts w:hint="eastAsia"/>
              </w:rPr>
              <w:t>男</w:t>
            </w:r>
            <w:r>
              <w:rPr>
                <w:rFonts w:hint="eastAsia"/>
              </w:rPr>
              <w:t>@0:</w:t>
            </w:r>
            <w:r>
              <w:rPr>
                <w:rFonts w:hint="eastAsia"/>
              </w:rPr>
              <w:t>女</w:t>
            </w:r>
            <w:r>
              <w:rPr>
                <w:rFonts w:hint="eastAsia"/>
              </w:rPr>
              <w:t>@2:</w:t>
            </w:r>
            <w:r>
              <w:rPr>
                <w:rFonts w:hint="eastAsia"/>
              </w:rPr>
              <w:t>未知</w:t>
            </w:r>
            <w:r>
              <w:rPr>
                <w:rFonts w:hint="eastAsia"/>
              </w:rPr>
              <w:t>|</w:t>
            </w:r>
            <w:r>
              <w:rPr>
                <w:rFonts w:hint="eastAsia"/>
              </w:rPr>
              <w:t>李四</w:t>
            </w:r>
            <w:r>
              <w:rPr>
                <w:rFonts w:hint="eastAsia"/>
              </w:rPr>
              <w:t xml:space="preserve">|2016-03-25 </w:t>
            </w:r>
            <w:r>
              <w:rPr>
                <w:rFonts w:hint="eastAsia"/>
              </w:rPr>
              <w:t>（</w:t>
            </w:r>
            <w:r>
              <w:rPr>
                <w:rFonts w:hint="eastAsia"/>
              </w:rPr>
              <w:t xml:space="preserve"> | </w:t>
            </w:r>
            <w:r>
              <w:rPr>
                <w:rFonts w:hint="eastAsia"/>
              </w:rPr>
              <w:t>用来分割不同项目</w:t>
            </w:r>
            <w:r>
              <w:rPr>
                <w:rFonts w:hint="eastAsia"/>
              </w:rPr>
              <w:t xml:space="preserve"> </w:t>
            </w:r>
            <w:r>
              <w:rPr>
                <w:rFonts w:hint="eastAsia"/>
              </w:rPr>
              <w:t>，</w:t>
            </w:r>
            <w:r>
              <w:rPr>
                <w:rFonts w:hint="eastAsia"/>
              </w:rPr>
              <w:t xml:space="preserve"> # </w:t>
            </w:r>
            <w:r>
              <w:rPr>
                <w:rFonts w:hint="eastAsia"/>
              </w:rPr>
              <w:t>用来标识数据来源</w:t>
            </w:r>
            <w:r>
              <w:rPr>
                <w:rFonts w:hint="eastAsia"/>
              </w:rPr>
              <w:t xml:space="preserve"> </w:t>
            </w:r>
            <w:r>
              <w:rPr>
                <w:rFonts w:hint="eastAsia"/>
              </w:rPr>
              <w:t>，</w:t>
            </w:r>
            <w:r>
              <w:rPr>
                <w:rFonts w:hint="eastAsia"/>
              </w:rPr>
              <w:t xml:space="preserve">@ </w:t>
            </w:r>
            <w:r>
              <w:rPr>
                <w:rFonts w:hint="eastAsia"/>
              </w:rPr>
              <w:t>用来分割多个枚举</w:t>
            </w:r>
            <w:r>
              <w:rPr>
                <w:rFonts w:hint="eastAsia"/>
              </w:rPr>
              <w:t xml:space="preserve"> </w:t>
            </w:r>
            <w:r>
              <w:rPr>
                <w:rFonts w:hint="eastAsia"/>
              </w:rPr>
              <w:t>，</w:t>
            </w:r>
            <w:r>
              <w:rPr>
                <w:rFonts w:hint="eastAsia"/>
              </w:rPr>
              <w:t xml:space="preserve">: </w:t>
            </w:r>
            <w:r>
              <w:rPr>
                <w:rFonts w:hint="eastAsia"/>
              </w:rPr>
              <w:t>用来分割枚举名称和值</w:t>
            </w:r>
            <w:r>
              <w:rPr>
                <w:rFonts w:hint="eastAsia"/>
              </w:rPr>
              <w:t xml:space="preserve"> </w:t>
            </w:r>
            <w:r>
              <w:rPr>
                <w:rFonts w:hint="eastAsia"/>
              </w:rPr>
              <w:t>，</w:t>
            </w:r>
            <w:r>
              <w:rPr>
                <w:rFonts w:hint="eastAsia"/>
              </w:rPr>
              <w:t xml:space="preserve"> </w:t>
            </w:r>
            <w:r>
              <w:rPr>
                <w:rFonts w:hint="eastAsia"/>
              </w:rPr>
              <w:t>正常的描述中不要包含</w:t>
            </w:r>
            <w:r>
              <w:rPr>
                <w:rFonts w:hint="eastAsia"/>
              </w:rPr>
              <w:t xml:space="preserve"> | # @ :</w:t>
            </w:r>
            <w:r>
              <w:rPr>
                <w:rFonts w:hint="eastAsia"/>
              </w:rPr>
              <w:t>）</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16</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关联字段注明来源</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关联字段来源需要说明，来自哪张表的那个字段，例如：记录车辆</w:t>
            </w:r>
            <w:r>
              <w:rPr>
                <w:rFonts w:hint="eastAsia"/>
              </w:rPr>
              <w:t>ID</w:t>
            </w:r>
            <w:r>
              <w:rPr>
                <w:rFonts w:hint="eastAsia"/>
              </w:rPr>
              <w:t>，</w:t>
            </w:r>
            <w:r>
              <w:rPr>
                <w:rFonts w:hint="eastAsia"/>
              </w:rPr>
              <w:t>#</w:t>
            </w:r>
            <w:r>
              <w:rPr>
                <w:rFonts w:hint="eastAsia"/>
              </w:rPr>
              <w:t>取自</w:t>
            </w:r>
            <w:r>
              <w:rPr>
                <w:rFonts w:hint="eastAsia"/>
              </w:rPr>
              <w:t>cp_used_car.car_id|</w:t>
            </w:r>
            <w:r>
              <w:rPr>
                <w:rFonts w:hint="eastAsia"/>
              </w:rPr>
              <w:t>李四</w:t>
            </w:r>
            <w:r>
              <w:rPr>
                <w:rFonts w:hint="eastAsia"/>
              </w:rPr>
              <w:t>|2016-03-25</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17</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SQL</w:t>
            </w:r>
            <w:r>
              <w:rPr>
                <w:rFonts w:hint="eastAsia"/>
              </w:rPr>
              <w:t>中</w:t>
            </w:r>
            <w:r>
              <w:rPr>
                <w:rFonts w:hint="eastAsia"/>
              </w:rPr>
              <w:t>select *</w:t>
            </w:r>
            <w:r>
              <w:rPr>
                <w:rFonts w:hint="eastAsia"/>
              </w:rPr>
              <w:t>的使用</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只查询必要的列</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18</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SQL</w:t>
            </w:r>
            <w:r>
              <w:rPr>
                <w:rFonts w:hint="eastAsia"/>
              </w:rPr>
              <w:t>中的</w:t>
            </w:r>
            <w:r>
              <w:rPr>
                <w:rFonts w:hint="eastAsia"/>
              </w:rPr>
              <w:t>select count(*)</w:t>
            </w:r>
            <w:r>
              <w:rPr>
                <w:rFonts w:hint="eastAsia"/>
              </w:rPr>
              <w:t>的使用</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count(*)</w:t>
            </w:r>
            <w:r>
              <w:rPr>
                <w:rFonts w:hint="eastAsia"/>
              </w:rPr>
              <w:t>消耗资源大，尽可能少用</w:t>
            </w:r>
            <w:r>
              <w:rPr>
                <w:rFonts w:hint="eastAsia"/>
              </w:rPr>
              <w:br/>
            </w:r>
            <w:r>
              <w:rPr>
                <w:rFonts w:hint="eastAsia"/>
              </w:rPr>
              <w:t>如果不可避免则考虑使用</w:t>
            </w:r>
            <w:r>
              <w:rPr>
                <w:rFonts w:hint="eastAsia"/>
              </w:rPr>
              <w:t>count(col)</w:t>
            </w:r>
            <w:r>
              <w:rPr>
                <w:rFonts w:hint="eastAsia"/>
              </w:rPr>
              <w:t>代替</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19</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like</w:t>
            </w:r>
            <w:r>
              <w:rPr>
                <w:rFonts w:hint="eastAsia"/>
              </w:rPr>
              <w:t>的使用</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1</w:t>
            </w:r>
            <w:r>
              <w:rPr>
                <w:rFonts w:hint="eastAsia"/>
              </w:rPr>
              <w:t>、能不用</w:t>
            </w:r>
            <w:r>
              <w:rPr>
                <w:rFonts w:hint="eastAsia"/>
              </w:rPr>
              <w:t>like</w:t>
            </w:r>
            <w:r>
              <w:rPr>
                <w:rFonts w:hint="eastAsia"/>
              </w:rPr>
              <w:t>就不用；</w:t>
            </w:r>
            <w:r>
              <w:rPr>
                <w:rFonts w:hint="eastAsia"/>
              </w:rPr>
              <w:br/>
              <w:t>2</w:t>
            </w:r>
            <w:r>
              <w:rPr>
                <w:rFonts w:hint="eastAsia"/>
              </w:rPr>
              <w:t>、如果一定要用，注意不要使用</w:t>
            </w:r>
            <w:r>
              <w:rPr>
                <w:rFonts w:hint="eastAsia"/>
              </w:rPr>
              <w:t>like '%'</w:t>
            </w:r>
            <w:r>
              <w:rPr>
                <w:rFonts w:hint="eastAsia"/>
              </w:rPr>
              <w:t>或</w:t>
            </w:r>
            <w:r>
              <w:rPr>
                <w:rFonts w:hint="eastAsia"/>
              </w:rPr>
              <w:t>like '%%'</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20</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where</w:t>
            </w:r>
            <w:r>
              <w:rPr>
                <w:rFonts w:hint="eastAsia"/>
              </w:rPr>
              <w:t>条件中不要对列进行计算</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where</w:t>
            </w:r>
            <w:r>
              <w:rPr>
                <w:rFonts w:hint="eastAsia"/>
              </w:rPr>
              <w:t>条件中不要对列进行计算，如：</w:t>
            </w:r>
            <w:r>
              <w:rPr>
                <w:rFonts w:hint="eastAsia"/>
              </w:rPr>
              <w:t>where id+5&gt;100</w:t>
            </w:r>
            <w:r>
              <w:rPr>
                <w:rFonts w:hint="eastAsia"/>
              </w:rPr>
              <w:t>，使用</w:t>
            </w:r>
            <w:r>
              <w:rPr>
                <w:rFonts w:hint="eastAsia"/>
              </w:rPr>
              <w:t xml:space="preserve">where id &gt; 100-5 </w:t>
            </w:r>
            <w:r>
              <w:rPr>
                <w:rFonts w:hint="eastAsia"/>
              </w:rPr>
              <w:t>代替</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21</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避免类型转换</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where</w:t>
            </w:r>
            <w:r>
              <w:rPr>
                <w:rFonts w:hint="eastAsia"/>
              </w:rPr>
              <w:t>条件中比较符两边数据类型要保持一致以免发生隐式类型转换，抑制索引使用</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22</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where</w:t>
            </w:r>
            <w:r>
              <w:rPr>
                <w:rFonts w:hint="eastAsia"/>
              </w:rPr>
              <w:t>条件中</w:t>
            </w:r>
            <w:r>
              <w:rPr>
                <w:rFonts w:hint="eastAsia"/>
              </w:rPr>
              <w:t>=</w:t>
            </w:r>
            <w:r>
              <w:rPr>
                <w:rFonts w:hint="eastAsia"/>
              </w:rPr>
              <w:t>左边不要在列上使用函数</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where</w:t>
            </w:r>
            <w:r>
              <w:rPr>
                <w:rFonts w:hint="eastAsia"/>
              </w:rPr>
              <w:t>条件中</w:t>
            </w:r>
            <w:r>
              <w:rPr>
                <w:rFonts w:hint="eastAsia"/>
              </w:rPr>
              <w:t>=</w:t>
            </w:r>
            <w:r>
              <w:rPr>
                <w:rFonts w:hint="eastAsia"/>
              </w:rPr>
              <w:t>左边不要在列上使用函数，如：</w:t>
            </w:r>
            <w:r>
              <w:rPr>
                <w:rFonts w:hint="eastAsia"/>
              </w:rPr>
              <w:t>where date_format(date,'</w:t>
            </w:r>
            <w:r>
              <w:rPr>
                <w:rFonts w:hint="eastAsia"/>
              </w:rPr>
              <w:t>格式</w:t>
            </w:r>
            <w:r>
              <w:rPr>
                <w:rFonts w:hint="eastAsia"/>
              </w:rPr>
              <w:t>')='</w:t>
            </w:r>
            <w:r>
              <w:rPr>
                <w:rFonts w:hint="eastAsia"/>
              </w:rPr>
              <w:t>时间</w:t>
            </w:r>
            <w:r>
              <w:rPr>
                <w:rFonts w:hint="eastAsia"/>
              </w:rPr>
              <w:t>'</w:t>
            </w:r>
            <w:r>
              <w:rPr>
                <w:rFonts w:hint="eastAsia"/>
              </w:rPr>
              <w:t>，函数应在</w:t>
            </w:r>
            <w:r>
              <w:rPr>
                <w:rFonts w:hint="eastAsia"/>
              </w:rPr>
              <w:t>=</w:t>
            </w:r>
            <w:r>
              <w:rPr>
                <w:rFonts w:hint="eastAsia"/>
              </w:rPr>
              <w:t>右边使用</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23</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SQL</w:t>
            </w:r>
            <w:r>
              <w:rPr>
                <w:rFonts w:hint="eastAsia"/>
              </w:rPr>
              <w:t>过滤条件</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SELECT</w:t>
            </w:r>
            <w:r>
              <w:rPr>
                <w:rFonts w:hint="eastAsia"/>
              </w:rPr>
              <w:t>语句要使用有效的过滤条件，减小结果集大小</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24</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SQL</w:t>
            </w:r>
            <w:r>
              <w:rPr>
                <w:rFonts w:hint="eastAsia"/>
              </w:rPr>
              <w:t>中的</w:t>
            </w:r>
            <w:r>
              <w:rPr>
                <w:rFonts w:hint="eastAsia"/>
              </w:rPr>
              <w:t>OR</w:t>
            </w:r>
            <w:r>
              <w:rPr>
                <w:rFonts w:hint="eastAsia"/>
              </w:rPr>
              <w:t>使用</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SQL</w:t>
            </w:r>
            <w:r>
              <w:rPr>
                <w:rFonts w:hint="eastAsia"/>
              </w:rPr>
              <w:t>中使用到</w:t>
            </w:r>
            <w:r>
              <w:rPr>
                <w:rFonts w:hint="eastAsia"/>
              </w:rPr>
              <w:t>OR</w:t>
            </w:r>
            <w:r>
              <w:rPr>
                <w:rFonts w:hint="eastAsia"/>
              </w:rPr>
              <w:t>的改写为用</w:t>
            </w:r>
            <w:r>
              <w:rPr>
                <w:rFonts w:hint="eastAsia"/>
              </w:rPr>
              <w:t xml:space="preserve"> IN()</w:t>
            </w:r>
            <w:r>
              <w:rPr>
                <w:rFonts w:hint="eastAsia"/>
              </w:rPr>
              <w:t>，</w:t>
            </w:r>
            <w:r>
              <w:rPr>
                <w:rFonts w:hint="eastAsia"/>
              </w:rPr>
              <w:t>in</w:t>
            </w:r>
            <w:r>
              <w:rPr>
                <w:rFonts w:hint="eastAsia"/>
              </w:rPr>
              <w:t>中的数量越大执行效率越慢</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25</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IN</w:t>
            </w:r>
            <w:r>
              <w:rPr>
                <w:rFonts w:hint="eastAsia"/>
              </w:rPr>
              <w:t>列表大小</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SQL</w:t>
            </w:r>
            <w:r>
              <w:rPr>
                <w:rFonts w:hint="eastAsia"/>
              </w:rPr>
              <w:t>的</w:t>
            </w:r>
            <w:r>
              <w:rPr>
                <w:rFonts w:hint="eastAsia"/>
              </w:rPr>
              <w:t>IN</w:t>
            </w:r>
            <w:r>
              <w:rPr>
                <w:rFonts w:hint="eastAsia"/>
              </w:rPr>
              <w:t>列表大小控制在</w:t>
            </w:r>
            <w:r>
              <w:rPr>
                <w:rFonts w:hint="eastAsia"/>
              </w:rPr>
              <w:t>500</w:t>
            </w:r>
            <w:r>
              <w:rPr>
                <w:rFonts w:hint="eastAsia"/>
              </w:rPr>
              <w:t>以内，如果超出则考虑优化实现方式</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26</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Order by</w:t>
            </w:r>
            <w:r>
              <w:rPr>
                <w:rFonts w:hint="eastAsia"/>
              </w:rPr>
              <w:t>对多字段采用不同的顺序排列</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如果有其他解决方法就不要使用</w:t>
            </w:r>
            <w:r>
              <w:rPr>
                <w:rFonts w:hint="eastAsia"/>
              </w:rPr>
              <w:t>order by column1 desc,column2 asc</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27</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对大数据量进行分</w:t>
            </w:r>
            <w:r>
              <w:rPr>
                <w:rFonts w:hint="eastAsia"/>
              </w:rPr>
              <w:lastRenderedPageBreak/>
              <w:t>页查询</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lastRenderedPageBreak/>
              <w:t>建议写法</w:t>
            </w:r>
            <w:r>
              <w:rPr>
                <w:rFonts w:hint="eastAsia"/>
              </w:rPr>
              <w:t>select id from t where id &gt; 10000 limit10</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lastRenderedPageBreak/>
              <w:t>28</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子查询</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线上业务避免子查询以及多表关联查询，不可避免的情况下不允许出现子查询，使用</w:t>
            </w:r>
            <w:r>
              <w:rPr>
                <w:rFonts w:hint="eastAsia"/>
              </w:rPr>
              <w:t>JOIN</w:t>
            </w:r>
            <w:r>
              <w:rPr>
                <w:rFonts w:hint="eastAsia"/>
              </w:rPr>
              <w:t>链接查询</w:t>
            </w:r>
          </w:p>
        </w:tc>
      </w:tr>
      <w:tr w:rsidR="001A7847">
        <w:trPr>
          <w:trHeight w:val="480"/>
        </w:trPr>
        <w:tc>
          <w:tcPr>
            <w:tcW w:w="74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t>29</w:t>
            </w:r>
          </w:p>
        </w:tc>
        <w:tc>
          <w:tcPr>
            <w:tcW w:w="2268"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上线</w:t>
            </w:r>
            <w:r>
              <w:rPr>
                <w:rFonts w:hint="eastAsia"/>
              </w:rPr>
              <w:t>SQL</w:t>
            </w:r>
            <w:r>
              <w:rPr>
                <w:rFonts w:hint="eastAsia"/>
              </w:rPr>
              <w:t>语句标明数据库</w:t>
            </w:r>
          </w:p>
        </w:tc>
        <w:tc>
          <w:tcPr>
            <w:tcW w:w="6567" w:type="dxa"/>
            <w:tcBorders>
              <w:top w:val="single" w:sz="6" w:space="0" w:color="999999"/>
              <w:left w:val="single" w:sz="6" w:space="0" w:color="999999"/>
              <w:bottom w:val="single" w:sz="6" w:space="0" w:color="999999"/>
              <w:right w:val="single" w:sz="6" w:space="0" w:color="999999"/>
            </w:tcBorders>
            <w:shd w:val="clear" w:color="auto" w:fill="FFFFFF"/>
            <w:tcMar>
              <w:top w:w="75" w:type="dxa"/>
              <w:left w:w="180" w:type="dxa"/>
              <w:bottom w:w="75" w:type="dxa"/>
              <w:right w:w="240" w:type="dxa"/>
            </w:tcMar>
          </w:tcPr>
          <w:p w:rsidR="001A7847" w:rsidRDefault="007D395D">
            <w:r>
              <w:rPr>
                <w:rFonts w:hint="eastAsia"/>
              </w:rPr>
              <w:t>上线的</w:t>
            </w:r>
            <w:r>
              <w:rPr>
                <w:rFonts w:hint="eastAsia"/>
              </w:rPr>
              <w:t>SQL</w:t>
            </w:r>
            <w:r>
              <w:rPr>
                <w:rFonts w:hint="eastAsia"/>
              </w:rPr>
              <w:t>语句明确指定数据库名称，如</w:t>
            </w:r>
            <w:r>
              <w:rPr>
                <w:rFonts w:hint="eastAsia"/>
              </w:rPr>
              <w:t xml:space="preserve">:INSERT INTO xiangshang.TABLE_NAME </w:t>
            </w:r>
            <w:r>
              <w:rPr>
                <w:rFonts w:hint="eastAsia"/>
              </w:rPr>
              <w:t>…</w:t>
            </w:r>
          </w:p>
        </w:tc>
      </w:tr>
    </w:tbl>
    <w:p w:rsidR="001A7847" w:rsidRDefault="001A7847"/>
    <w:p w:rsidR="001A7847" w:rsidRDefault="001A7847"/>
    <w:p w:rsidR="001A7847" w:rsidRDefault="001A7847"/>
    <w:p w:rsidR="001A7847" w:rsidRDefault="007D395D">
      <w:pPr>
        <w:numPr>
          <w:ilvl w:val="0"/>
          <w:numId w:val="51"/>
        </w:numPr>
        <w:ind w:left="720" w:hanging="360"/>
        <w:rPr>
          <w:b/>
          <w:bCs/>
        </w:rPr>
      </w:pPr>
      <w:r>
        <w:rPr>
          <w:rFonts w:hint="eastAsia"/>
          <w:b/>
          <w:bCs/>
        </w:rPr>
        <w:t xml:space="preserve">case when </w:t>
      </w:r>
      <w:r>
        <w:rPr>
          <w:rFonts w:hint="eastAsia"/>
          <w:b/>
          <w:bCs/>
        </w:rPr>
        <w:t>的使用：</w:t>
      </w:r>
    </w:p>
    <w:p w:rsidR="001A7847" w:rsidRDefault="007D395D">
      <w:pPr>
        <w:numPr>
          <w:ilvl w:val="1"/>
          <w:numId w:val="51"/>
        </w:numPr>
      </w:pPr>
      <w:r>
        <w:rPr>
          <w:rFonts w:hint="eastAsia"/>
        </w:rPr>
        <w:t>将表中的状态值显示为字面意思如，状态，性别等</w:t>
      </w:r>
    </w:p>
    <w:p w:rsidR="001A7847" w:rsidRDefault="007D395D">
      <w:pPr>
        <w:ind w:left="420" w:firstLine="420"/>
      </w:pPr>
      <w:r>
        <w:rPr>
          <w:rFonts w:hint="eastAsia"/>
        </w:rPr>
        <w:t>Sql:SELECT user_id,</w:t>
      </w:r>
    </w:p>
    <w:p w:rsidR="001A7847" w:rsidRDefault="007D395D">
      <w:pPr>
        <w:ind w:left="420" w:firstLine="420"/>
      </w:pPr>
      <w:r>
        <w:rPr>
          <w:rFonts w:hint="eastAsia"/>
        </w:rPr>
        <w:t>CASE</w:t>
      </w:r>
    </w:p>
    <w:p w:rsidR="001A7847" w:rsidRDefault="007D395D">
      <w:pPr>
        <w:ind w:left="840" w:firstLine="420"/>
      </w:pPr>
      <w:r>
        <w:rPr>
          <w:rFonts w:hint="eastAsia"/>
        </w:rPr>
        <w:t>WHEN `status` = 1 THEN '</w:t>
      </w:r>
      <w:r>
        <w:rPr>
          <w:rFonts w:hint="eastAsia"/>
        </w:rPr>
        <w:t>当单退出</w:t>
      </w:r>
      <w:r>
        <w:rPr>
          <w:rFonts w:hint="eastAsia"/>
        </w:rPr>
        <w:t>'</w:t>
      </w:r>
    </w:p>
    <w:p w:rsidR="001A7847" w:rsidRDefault="007D395D">
      <w:pPr>
        <w:ind w:left="840" w:firstLine="420"/>
      </w:pPr>
      <w:r>
        <w:rPr>
          <w:rFonts w:hint="eastAsia"/>
        </w:rPr>
        <w:t>WHEN `status` = 0 THEN '</w:t>
      </w:r>
      <w:r>
        <w:rPr>
          <w:rFonts w:hint="eastAsia"/>
        </w:rPr>
        <w:t>订单正常</w:t>
      </w:r>
      <w:r>
        <w:rPr>
          <w:rFonts w:hint="eastAsia"/>
        </w:rPr>
        <w:t>'</w:t>
      </w:r>
    </w:p>
    <w:p w:rsidR="001A7847" w:rsidRDefault="007D395D">
      <w:pPr>
        <w:ind w:left="420" w:firstLine="420"/>
      </w:pPr>
      <w:r>
        <w:rPr>
          <w:rFonts w:hint="eastAsia"/>
        </w:rPr>
        <w:t>END AS order_status</w:t>
      </w:r>
    </w:p>
    <w:p w:rsidR="001A7847" w:rsidRDefault="007D395D">
      <w:pPr>
        <w:ind w:left="420" w:firstLine="420"/>
      </w:pPr>
      <w:r>
        <w:rPr>
          <w:rFonts w:hint="eastAsia"/>
        </w:rPr>
        <w:t>FROM order_info</w:t>
      </w:r>
    </w:p>
    <w:p w:rsidR="001A7847" w:rsidRDefault="001A7847">
      <w:pPr>
        <w:ind w:left="420" w:firstLine="420"/>
      </w:pPr>
    </w:p>
    <w:p w:rsidR="001A7847" w:rsidRDefault="007D395D">
      <w:pPr>
        <w:ind w:firstLine="420"/>
      </w:pPr>
      <w:r>
        <w:rPr>
          <w:rFonts w:hint="eastAsia"/>
        </w:rPr>
        <w:t xml:space="preserve">b)  </w:t>
      </w:r>
      <w:r>
        <w:rPr>
          <w:rFonts w:hint="eastAsia"/>
        </w:rPr>
        <w:t>在统计类函数</w:t>
      </w:r>
      <w:r>
        <w:rPr>
          <w:rFonts w:hint="eastAsia"/>
        </w:rPr>
        <w:t>count</w:t>
      </w:r>
      <w:r>
        <w:rPr>
          <w:rFonts w:hint="eastAsia"/>
        </w:rPr>
        <w:t>中的使用</w:t>
      </w:r>
      <w:r>
        <w:rPr>
          <w:rFonts w:hint="eastAsia"/>
        </w:rPr>
        <w:t>(</w:t>
      </w:r>
      <w:r>
        <w:rPr>
          <w:rFonts w:hint="eastAsia"/>
        </w:rPr>
        <w:t>分类统计类</w:t>
      </w:r>
      <w:r>
        <w:rPr>
          <w:rFonts w:hint="eastAsia"/>
        </w:rPr>
        <w:t>)</w:t>
      </w:r>
    </w:p>
    <w:p w:rsidR="001A7847" w:rsidRDefault="007D395D">
      <w:pPr>
        <w:ind w:left="420" w:firstLine="420"/>
      </w:pPr>
      <w:r>
        <w:rPr>
          <w:rFonts w:hint="eastAsia"/>
        </w:rPr>
        <w:t>Sql:SELECT</w:t>
      </w:r>
    </w:p>
    <w:p w:rsidR="001A7847" w:rsidRDefault="007D395D">
      <w:r>
        <w:rPr>
          <w:rFonts w:hint="eastAsia"/>
        </w:rPr>
        <w:t>    </w:t>
      </w:r>
      <w:r>
        <w:rPr>
          <w:rFonts w:hint="eastAsia"/>
        </w:rPr>
        <w:tab/>
      </w:r>
      <w:r>
        <w:rPr>
          <w:rFonts w:hint="eastAsia"/>
        </w:rPr>
        <w:tab/>
      </w:r>
      <w:r>
        <w:rPr>
          <w:rFonts w:hint="eastAsia"/>
        </w:rPr>
        <w:tab/>
        <w:t>user_id,</w:t>
      </w:r>
    </w:p>
    <w:p w:rsidR="001A7847" w:rsidRDefault="007D395D">
      <w:r>
        <w:rPr>
          <w:rFonts w:hint="eastAsia"/>
        </w:rPr>
        <w:t>    </w:t>
      </w:r>
      <w:r>
        <w:rPr>
          <w:rFonts w:hint="eastAsia"/>
        </w:rPr>
        <w:tab/>
      </w:r>
      <w:r>
        <w:rPr>
          <w:rFonts w:hint="eastAsia"/>
        </w:rPr>
        <w:tab/>
      </w:r>
      <w:r>
        <w:rPr>
          <w:rFonts w:hint="eastAsia"/>
        </w:rPr>
        <w:tab/>
        <w:t>COUNT( CASE WHEN io.`status` = 0 THEN 1 END ) AS normalOrder,</w:t>
      </w:r>
    </w:p>
    <w:p w:rsidR="001A7847" w:rsidRDefault="007D395D">
      <w:r>
        <w:rPr>
          <w:rFonts w:hint="eastAsia"/>
        </w:rPr>
        <w:t>    </w:t>
      </w:r>
      <w:r>
        <w:rPr>
          <w:rFonts w:hint="eastAsia"/>
        </w:rPr>
        <w:tab/>
      </w:r>
      <w:r>
        <w:rPr>
          <w:rFonts w:hint="eastAsia"/>
        </w:rPr>
        <w:tab/>
      </w:r>
      <w:r>
        <w:rPr>
          <w:rFonts w:hint="eastAsia"/>
        </w:rPr>
        <w:tab/>
        <w:t>COUNT( CASE WHEN io.`status` = 1 THEN 1 END ) AS quitOrder</w:t>
      </w:r>
    </w:p>
    <w:p w:rsidR="001A7847" w:rsidRDefault="007D395D">
      <w:pPr>
        <w:ind w:left="420" w:firstLine="420"/>
      </w:pPr>
      <w:r>
        <w:rPr>
          <w:rFonts w:hint="eastAsia"/>
        </w:rPr>
        <w:t>FROM</w:t>
      </w:r>
    </w:p>
    <w:p w:rsidR="001A7847" w:rsidRDefault="007D395D">
      <w:r>
        <w:rPr>
          <w:rFonts w:hint="eastAsia"/>
        </w:rPr>
        <w:t xml:space="preserve">      </w:t>
      </w:r>
      <w:r>
        <w:rPr>
          <w:rFonts w:hint="eastAsia"/>
        </w:rPr>
        <w:tab/>
        <w:t>order_info AS io GROUP BY create_time;</w:t>
      </w:r>
    </w:p>
    <w:p w:rsidR="001A7847" w:rsidRDefault="001A7847"/>
    <w:p w:rsidR="001A7847" w:rsidRDefault="007D395D">
      <w:pPr>
        <w:ind w:firstLine="420"/>
      </w:pPr>
      <w:r>
        <w:rPr>
          <w:rFonts w:hint="eastAsia"/>
        </w:rPr>
        <w:t xml:space="preserve">c)  </w:t>
      </w:r>
      <w:r>
        <w:rPr>
          <w:rFonts w:hint="eastAsia"/>
        </w:rPr>
        <w:t>在</w:t>
      </w:r>
      <w:r>
        <w:rPr>
          <w:rFonts w:hint="eastAsia"/>
        </w:rPr>
        <w:t>sum</w:t>
      </w:r>
      <w:r>
        <w:rPr>
          <w:rFonts w:hint="eastAsia"/>
        </w:rPr>
        <w:t>中的使用</w:t>
      </w:r>
    </w:p>
    <w:p w:rsidR="001A7847" w:rsidRDefault="007D395D">
      <w:pPr>
        <w:ind w:left="420" w:firstLine="420"/>
      </w:pPr>
      <w:r>
        <w:rPr>
          <w:rFonts w:hint="eastAsia"/>
        </w:rPr>
        <w:t>Sql:SELECT</w:t>
      </w:r>
    </w:p>
    <w:p w:rsidR="001A7847" w:rsidRDefault="007D395D">
      <w:r>
        <w:rPr>
          <w:rFonts w:hint="eastAsia"/>
        </w:rPr>
        <w:t>    </w:t>
      </w:r>
      <w:r>
        <w:rPr>
          <w:rFonts w:hint="eastAsia"/>
        </w:rPr>
        <w:tab/>
      </w:r>
      <w:r>
        <w:rPr>
          <w:rFonts w:hint="eastAsia"/>
        </w:rPr>
        <w:tab/>
      </w:r>
      <w:r>
        <w:rPr>
          <w:rFonts w:hint="eastAsia"/>
        </w:rPr>
        <w:tab/>
        <w:t>user_id,</w:t>
      </w:r>
    </w:p>
    <w:p w:rsidR="001A7847" w:rsidRDefault="007D395D">
      <w:r>
        <w:rPr>
          <w:rFonts w:hint="eastAsia"/>
        </w:rPr>
        <w:t>    </w:t>
      </w:r>
      <w:r>
        <w:rPr>
          <w:rFonts w:hint="eastAsia"/>
        </w:rPr>
        <w:tab/>
      </w:r>
      <w:r>
        <w:rPr>
          <w:rFonts w:hint="eastAsia"/>
        </w:rPr>
        <w:tab/>
        <w:t>SUM(CASE WHEN io.`status` = 0 THEN io.amount else 0 END ) AS normalAmount,</w:t>
      </w:r>
    </w:p>
    <w:p w:rsidR="001A7847" w:rsidRDefault="007D395D">
      <w:r>
        <w:rPr>
          <w:rFonts w:hint="eastAsia"/>
        </w:rPr>
        <w:t>    </w:t>
      </w:r>
      <w:r>
        <w:rPr>
          <w:rFonts w:hint="eastAsia"/>
        </w:rPr>
        <w:tab/>
      </w:r>
      <w:r>
        <w:rPr>
          <w:rFonts w:hint="eastAsia"/>
        </w:rPr>
        <w:tab/>
        <w:t>SUM( CASE WHEN io.`status` = 1 THEN io.amount else 0 END ) AS quitAmount</w:t>
      </w:r>
    </w:p>
    <w:p w:rsidR="001A7847" w:rsidRDefault="007D395D">
      <w:pPr>
        <w:ind w:left="420" w:firstLine="420"/>
      </w:pPr>
      <w:r>
        <w:rPr>
          <w:rFonts w:hint="eastAsia"/>
        </w:rPr>
        <w:t>FROM</w:t>
      </w:r>
    </w:p>
    <w:p w:rsidR="001A7847" w:rsidRDefault="007D395D">
      <w:r>
        <w:rPr>
          <w:rFonts w:hint="eastAsia"/>
        </w:rPr>
        <w:t>    </w:t>
      </w:r>
      <w:r>
        <w:rPr>
          <w:rFonts w:hint="eastAsia"/>
        </w:rPr>
        <w:tab/>
      </w:r>
      <w:r>
        <w:rPr>
          <w:rFonts w:hint="eastAsia"/>
        </w:rPr>
        <w:tab/>
        <w:t>order_info AS io GROUP BY user_id;</w:t>
      </w:r>
    </w:p>
    <w:p w:rsidR="001A7847" w:rsidRDefault="001A7847">
      <w:pPr>
        <w:ind w:firstLine="420"/>
      </w:pPr>
    </w:p>
    <w:p w:rsidR="001A7847" w:rsidRDefault="007D395D">
      <w:pPr>
        <w:ind w:firstLine="420"/>
      </w:pPr>
      <w:r>
        <w:rPr>
          <w:rFonts w:hint="eastAsia"/>
        </w:rPr>
        <w:t>说明：为了方便理解比喻行的讲一下原理，在</w:t>
      </w:r>
      <w:r>
        <w:rPr>
          <w:rFonts w:hint="eastAsia"/>
        </w:rPr>
        <w:t>count</w:t>
      </w:r>
      <w:r>
        <w:rPr>
          <w:rFonts w:hint="eastAsia"/>
        </w:rPr>
        <w:t>或者</w:t>
      </w:r>
      <w:r>
        <w:rPr>
          <w:rFonts w:hint="eastAsia"/>
        </w:rPr>
        <w:t>sum</w:t>
      </w:r>
      <w:r>
        <w:rPr>
          <w:rFonts w:hint="eastAsia"/>
        </w:rPr>
        <w:t>统计某一列时加上</w:t>
      </w:r>
      <w:r>
        <w:rPr>
          <w:rFonts w:hint="eastAsia"/>
        </w:rPr>
        <w:t xml:space="preserve">case </w:t>
      </w:r>
      <w:r>
        <w:rPr>
          <w:rFonts w:hint="eastAsia"/>
        </w:rPr>
        <w:tab/>
        <w:t xml:space="preserve">when </w:t>
      </w:r>
      <w:r>
        <w:rPr>
          <w:rFonts w:hint="eastAsia"/>
        </w:rPr>
        <w:t>做类别或者值分类时可以看做给相同的类型或者值后边追加一列表明同样的状</w:t>
      </w:r>
      <w:r>
        <w:rPr>
          <w:rFonts w:hint="eastAsia"/>
        </w:rPr>
        <w:tab/>
      </w:r>
      <w:r>
        <w:rPr>
          <w:rFonts w:hint="eastAsia"/>
        </w:rPr>
        <w:t>态然后再对表明状态进行分类</w:t>
      </w:r>
      <w:r>
        <w:rPr>
          <w:rFonts w:hint="eastAsia"/>
        </w:rPr>
        <w:t>count</w:t>
      </w:r>
      <w:r>
        <w:rPr>
          <w:rFonts w:hint="eastAsia"/>
        </w:rPr>
        <w:t>或者</w:t>
      </w:r>
      <w:r>
        <w:rPr>
          <w:rFonts w:hint="eastAsia"/>
        </w:rPr>
        <w:t>sum,</w:t>
      </w:r>
      <w:r>
        <w:rPr>
          <w:rFonts w:hint="eastAsia"/>
        </w:rPr>
        <w:t>如下图（图仅供理解参考）</w:t>
      </w:r>
    </w:p>
    <w:p w:rsidR="001A7847" w:rsidRDefault="007D395D">
      <w:pPr>
        <w:ind w:firstLine="420"/>
      </w:pPr>
      <w:r>
        <w:rPr>
          <w:noProof/>
        </w:rPr>
        <w:lastRenderedPageBreak/>
        <w:drawing>
          <wp:inline distT="0" distB="0" distL="114300" distR="114300">
            <wp:extent cx="3485515" cy="1238250"/>
            <wp:effectExtent l="0" t="0" r="635"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6"/>
                    <pic:cNvPicPr>
                      <a:picLocks noChangeAspect="1"/>
                    </pic:cNvPicPr>
                  </pic:nvPicPr>
                  <pic:blipFill>
                    <a:blip r:embed="rId441"/>
                    <a:stretch>
                      <a:fillRect/>
                    </a:stretch>
                  </pic:blipFill>
                  <pic:spPr>
                    <a:xfrm>
                      <a:off x="0" y="0"/>
                      <a:ext cx="3485515" cy="1238250"/>
                    </a:xfrm>
                    <a:prstGeom prst="rect">
                      <a:avLst/>
                    </a:prstGeom>
                    <a:noFill/>
                    <a:ln w="9525">
                      <a:noFill/>
                    </a:ln>
                  </pic:spPr>
                </pic:pic>
              </a:graphicData>
            </a:graphic>
          </wp:inline>
        </w:drawing>
      </w:r>
    </w:p>
    <w:p w:rsidR="001A7847" w:rsidRDefault="001A7847">
      <w:pPr>
        <w:ind w:firstLine="420"/>
      </w:pPr>
    </w:p>
    <w:p w:rsidR="001A7847" w:rsidRDefault="007D395D">
      <w:r>
        <w:rPr>
          <w:rFonts w:hint="eastAsia"/>
          <w:b/>
          <w:bCs/>
        </w:rPr>
        <w:t>2.left join</w:t>
      </w:r>
      <w:r>
        <w:rPr>
          <w:rFonts w:hint="eastAsia"/>
          <w:b/>
          <w:bCs/>
        </w:rPr>
        <w:t>中</w:t>
      </w:r>
      <w:r>
        <w:rPr>
          <w:rFonts w:hint="eastAsia"/>
          <w:b/>
          <w:bCs/>
        </w:rPr>
        <w:t xml:space="preserve">where </w:t>
      </w:r>
      <w:r>
        <w:rPr>
          <w:rFonts w:hint="eastAsia"/>
          <w:b/>
          <w:bCs/>
        </w:rPr>
        <w:t>和</w:t>
      </w:r>
      <w:r>
        <w:rPr>
          <w:rFonts w:hint="eastAsia"/>
          <w:b/>
          <w:bCs/>
        </w:rPr>
        <w:t xml:space="preserve"> on</w:t>
      </w:r>
      <w:r>
        <w:rPr>
          <w:rFonts w:hint="eastAsia"/>
          <w:b/>
          <w:bCs/>
        </w:rPr>
        <w:t>的区别</w:t>
      </w:r>
    </w:p>
    <w:p w:rsidR="001A7847" w:rsidRDefault="007D395D">
      <w:pPr>
        <w:ind w:firstLine="420"/>
      </w:pPr>
      <w:r>
        <w:rPr>
          <w:rFonts w:hint="eastAsia"/>
        </w:rPr>
        <w:t>两表原始数据如下图</w:t>
      </w:r>
    </w:p>
    <w:p w:rsidR="001A7847" w:rsidRDefault="007D395D">
      <w:pPr>
        <w:ind w:firstLine="420"/>
        <w:rPr>
          <w:rFonts w:ascii="微软雅黑" w:eastAsia="微软雅黑" w:hAnsi="微软雅黑" w:cs="微软雅黑"/>
          <w:color w:val="000000"/>
          <w:sz w:val="20"/>
          <w:shd w:val="clear" w:color="auto" w:fill="FFFFFF"/>
        </w:rPr>
      </w:pPr>
      <w:r>
        <w:rPr>
          <w:rFonts w:ascii="微软雅黑" w:eastAsia="微软雅黑" w:hAnsi="微软雅黑" w:cs="微软雅黑" w:hint="eastAsia"/>
          <w:color w:val="000000"/>
          <w:sz w:val="20"/>
          <w:shd w:val="clear" w:color="auto" w:fill="FFFFFF"/>
        </w:rPr>
        <w:fldChar w:fldCharType="begin"/>
      </w:r>
      <w:r>
        <w:rPr>
          <w:rFonts w:ascii="微软雅黑" w:eastAsia="微软雅黑" w:hAnsi="微软雅黑" w:cs="微软雅黑"/>
          <w:color w:val="000000"/>
          <w:sz w:val="20"/>
          <w:shd w:val="clear" w:color="auto" w:fill="FFFFFF"/>
        </w:rPr>
        <w:instrText xml:space="preserve">INCLUDEPICTURE \d "C:\\Users\\Administrator\\AppData\\Local\\YNote\\data\\qqC8B4535CCFB6F4B5C5E7148FC620846D\\54e70b553bc5408b8fc4e8a3f6f93372\\clipboard.png" \* MERGEFORMATINET </w:instrText>
      </w:r>
      <w:r>
        <w:rPr>
          <w:rFonts w:ascii="微软雅黑" w:eastAsia="微软雅黑" w:hAnsi="微软雅黑" w:cs="微软雅黑" w:hint="eastAsia"/>
          <w:color w:val="000000"/>
          <w:sz w:val="20"/>
          <w:shd w:val="clear" w:color="auto" w:fill="FFFFFF"/>
        </w:rPr>
        <w:fldChar w:fldCharType="separate"/>
      </w:r>
      <w:r>
        <w:rPr>
          <w:rFonts w:ascii="微软雅黑" w:eastAsia="微软雅黑" w:hAnsi="微软雅黑" w:cs="微软雅黑"/>
          <w:noProof/>
          <w:color w:val="000000"/>
          <w:sz w:val="20"/>
          <w:shd w:val="clear" w:color="auto" w:fill="FFFFFF"/>
        </w:rPr>
        <w:drawing>
          <wp:inline distT="0" distB="0" distL="114300" distR="114300">
            <wp:extent cx="1447800" cy="1238250"/>
            <wp:effectExtent l="0" t="0" r="0" b="0"/>
            <wp:docPr id="22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7" descr="IMG_256"/>
                    <pic:cNvPicPr>
                      <a:picLocks noChangeAspect="1"/>
                    </pic:cNvPicPr>
                  </pic:nvPicPr>
                  <pic:blipFill>
                    <a:blip r:embed="rId442"/>
                    <a:stretch>
                      <a:fillRect/>
                    </a:stretch>
                  </pic:blipFill>
                  <pic:spPr>
                    <a:xfrm>
                      <a:off x="0" y="0"/>
                      <a:ext cx="1447800" cy="1238250"/>
                    </a:xfrm>
                    <a:prstGeom prst="rect">
                      <a:avLst/>
                    </a:prstGeom>
                    <a:noFill/>
                    <a:ln w="9525">
                      <a:noFill/>
                    </a:ln>
                  </pic:spPr>
                </pic:pic>
              </a:graphicData>
            </a:graphic>
          </wp:inline>
        </w:drawing>
      </w:r>
      <w:r>
        <w:rPr>
          <w:rFonts w:ascii="微软雅黑" w:eastAsia="微软雅黑" w:hAnsi="微软雅黑" w:cs="微软雅黑" w:hint="eastAsia"/>
          <w:color w:val="000000"/>
          <w:sz w:val="20"/>
          <w:shd w:val="clear" w:color="auto" w:fill="FFFFFF"/>
        </w:rPr>
        <w:fldChar w:fldCharType="end"/>
      </w:r>
      <w:r>
        <w:rPr>
          <w:rFonts w:ascii="微软雅黑" w:eastAsia="微软雅黑" w:hAnsi="微软雅黑" w:cs="微软雅黑" w:hint="eastAsia"/>
          <w:color w:val="000000"/>
          <w:sz w:val="20"/>
          <w:shd w:val="clear" w:color="auto" w:fill="FFFFFF"/>
        </w:rPr>
        <w:fldChar w:fldCharType="begin"/>
      </w:r>
      <w:r>
        <w:rPr>
          <w:rFonts w:ascii="微软雅黑" w:eastAsia="微软雅黑" w:hAnsi="微软雅黑" w:cs="微软雅黑" w:hint="eastAsia"/>
          <w:color w:val="000000"/>
          <w:sz w:val="20"/>
          <w:shd w:val="clear" w:color="auto" w:fill="FFFFFF"/>
        </w:rPr>
        <w:instrText xml:space="preserve">INCLUDEPICTURE \d "C:\\Users\\Administrator\\AppData\\Local\\YNote\\data\\qqC8B4535CCFB6F4B5C5E7148FC620846D\\0ffade0a1bb84c6698da765e84284a37\\clipboard.png" \* MERGEFORMATINET </w:instrText>
      </w:r>
      <w:r>
        <w:rPr>
          <w:rFonts w:ascii="微软雅黑" w:eastAsia="微软雅黑" w:hAnsi="微软雅黑" w:cs="微软雅黑" w:hint="eastAsia"/>
          <w:color w:val="000000"/>
          <w:sz w:val="20"/>
          <w:shd w:val="clear" w:color="auto" w:fill="FFFFFF"/>
        </w:rPr>
        <w:fldChar w:fldCharType="separate"/>
      </w:r>
      <w:r>
        <w:rPr>
          <w:rFonts w:ascii="微软雅黑" w:eastAsia="微软雅黑" w:hAnsi="微软雅黑" w:cs="微软雅黑" w:hint="eastAsia"/>
          <w:noProof/>
          <w:color w:val="000000"/>
          <w:sz w:val="20"/>
          <w:shd w:val="clear" w:color="auto" w:fill="FFFFFF"/>
        </w:rPr>
        <w:drawing>
          <wp:inline distT="0" distB="0" distL="114300" distR="114300">
            <wp:extent cx="2114550" cy="1266825"/>
            <wp:effectExtent l="0" t="0" r="0" b="9525"/>
            <wp:docPr id="227"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 descr="IMG_257"/>
                    <pic:cNvPicPr>
                      <a:picLocks noChangeAspect="1"/>
                    </pic:cNvPicPr>
                  </pic:nvPicPr>
                  <pic:blipFill>
                    <a:blip r:embed="rId443"/>
                    <a:stretch>
                      <a:fillRect/>
                    </a:stretch>
                  </pic:blipFill>
                  <pic:spPr>
                    <a:xfrm>
                      <a:off x="0" y="0"/>
                      <a:ext cx="2114550" cy="1266825"/>
                    </a:xfrm>
                    <a:prstGeom prst="rect">
                      <a:avLst/>
                    </a:prstGeom>
                    <a:noFill/>
                    <a:ln w="9525">
                      <a:noFill/>
                    </a:ln>
                  </pic:spPr>
                </pic:pic>
              </a:graphicData>
            </a:graphic>
          </wp:inline>
        </w:drawing>
      </w:r>
      <w:r>
        <w:rPr>
          <w:rFonts w:ascii="微软雅黑" w:eastAsia="微软雅黑" w:hAnsi="微软雅黑" w:cs="微软雅黑" w:hint="eastAsia"/>
          <w:color w:val="000000"/>
          <w:sz w:val="20"/>
          <w:shd w:val="clear" w:color="auto" w:fill="FFFFFF"/>
        </w:rPr>
        <w:fldChar w:fldCharType="end"/>
      </w:r>
    </w:p>
    <w:p w:rsidR="001A7847" w:rsidRDefault="007D395D">
      <w:pPr>
        <w:ind w:firstLine="420"/>
      </w:pPr>
      <w:r>
        <w:rPr>
          <w:rFonts w:hint="eastAsia"/>
        </w:rPr>
        <w:t xml:space="preserve">a) </w:t>
      </w:r>
      <w:r>
        <w:rPr>
          <w:rFonts w:hint="eastAsia"/>
        </w:rPr>
        <w:tab/>
        <w:t>SELECT u.id,o.id,o.amount from user as u </w:t>
      </w:r>
    </w:p>
    <w:p w:rsidR="001A7847" w:rsidRDefault="007D395D">
      <w:pPr>
        <w:ind w:firstLine="420"/>
      </w:pPr>
      <w:r>
        <w:rPr>
          <w:rFonts w:hint="eastAsia"/>
        </w:rPr>
        <w:t>LEFT JOIN order_info as o on o.user_id=u.id  and o.amount&gt;200,</w:t>
      </w:r>
      <w:r>
        <w:rPr>
          <w:rFonts w:hint="eastAsia"/>
        </w:rPr>
        <w:t>此时</w:t>
      </w:r>
      <w:r>
        <w:rPr>
          <w:rFonts w:hint="eastAsia"/>
        </w:rPr>
        <w:t>o.amount&gt;200</w:t>
      </w:r>
      <w:r>
        <w:rPr>
          <w:rFonts w:hint="eastAsia"/>
        </w:rPr>
        <w:t>在</w:t>
      </w:r>
      <w:r>
        <w:rPr>
          <w:rFonts w:hint="eastAsia"/>
        </w:rPr>
        <w:t>on</w:t>
      </w:r>
      <w:r>
        <w:rPr>
          <w:rFonts w:hint="eastAsia"/>
        </w:rPr>
        <w:tab/>
      </w:r>
      <w:r>
        <w:rPr>
          <w:rFonts w:hint="eastAsia"/>
        </w:rPr>
        <w:t>后面</w:t>
      </w:r>
      <w:r>
        <w:rPr>
          <w:rFonts w:hint="eastAsia"/>
        </w:rPr>
        <w:t xml:space="preserve"> </w:t>
      </w:r>
      <w:r>
        <w:rPr>
          <w:rFonts w:hint="eastAsia"/>
        </w:rPr>
        <w:t>，根据</w:t>
      </w:r>
      <w:r>
        <w:rPr>
          <w:rFonts w:hint="eastAsia"/>
        </w:rPr>
        <w:t>sql</w:t>
      </w:r>
      <w:r>
        <w:rPr>
          <w:rFonts w:hint="eastAsia"/>
        </w:rPr>
        <w:t>语句的执行顺序会有怎么的结果集呢，看下面图</w:t>
      </w:r>
    </w:p>
    <w:p w:rsidR="001A7847" w:rsidRDefault="007D395D">
      <w:pPr>
        <w:ind w:firstLine="420"/>
        <w:rPr>
          <w:rFonts w:ascii="微软雅黑" w:eastAsia="微软雅黑" w:hAnsi="微软雅黑" w:cs="微软雅黑"/>
          <w:color w:val="000000"/>
          <w:sz w:val="20"/>
          <w:shd w:val="clear" w:color="auto" w:fill="FFFFFF"/>
        </w:rPr>
      </w:pPr>
      <w:r>
        <w:rPr>
          <w:rFonts w:ascii="微软雅黑" w:eastAsia="微软雅黑" w:hAnsi="微软雅黑" w:cs="微软雅黑" w:hint="eastAsia"/>
          <w:color w:val="000000"/>
          <w:szCs w:val="21"/>
          <w:shd w:val="clear" w:color="auto" w:fill="FFFFFF"/>
        </w:rPr>
        <w:fldChar w:fldCharType="begin"/>
      </w:r>
      <w:r>
        <w:rPr>
          <w:rFonts w:ascii="微软雅黑" w:eastAsia="微软雅黑" w:hAnsi="微软雅黑" w:cs="微软雅黑"/>
          <w:color w:val="000000"/>
          <w:szCs w:val="21"/>
          <w:shd w:val="clear" w:color="auto" w:fill="FFFFFF"/>
        </w:rPr>
        <w:instrText xml:space="preserve">INCLUDEPICTURE \d "C:\\Users\\Administrator\\AppData\\Local\\YNote\\data\\qqC8B4535CCFB6F4B5C5E7148FC620846D\\325500ea2d5c442a9899163651526c04\\clipboard.png" \* MERGEFORMATINET </w:instrText>
      </w:r>
      <w:r>
        <w:rPr>
          <w:rFonts w:ascii="微软雅黑" w:eastAsia="微软雅黑" w:hAnsi="微软雅黑" w:cs="微软雅黑" w:hint="eastAsia"/>
          <w:color w:val="000000"/>
          <w:szCs w:val="21"/>
          <w:shd w:val="clear" w:color="auto" w:fill="FFFFFF"/>
        </w:rPr>
        <w:fldChar w:fldCharType="separate"/>
      </w:r>
      <w:r>
        <w:rPr>
          <w:rFonts w:ascii="微软雅黑" w:eastAsia="微软雅黑" w:hAnsi="微软雅黑" w:cs="微软雅黑"/>
          <w:noProof/>
          <w:color w:val="000000"/>
          <w:szCs w:val="21"/>
          <w:shd w:val="clear" w:color="auto" w:fill="FFFFFF"/>
        </w:rPr>
        <w:drawing>
          <wp:inline distT="0" distB="0" distL="114300" distR="114300">
            <wp:extent cx="1447800" cy="1238250"/>
            <wp:effectExtent l="0" t="0" r="0" b="0"/>
            <wp:docPr id="22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9" descr="IMG_256"/>
                    <pic:cNvPicPr>
                      <a:picLocks noChangeAspect="1"/>
                    </pic:cNvPicPr>
                  </pic:nvPicPr>
                  <pic:blipFill>
                    <a:blip r:embed="rId442"/>
                    <a:stretch>
                      <a:fillRect/>
                    </a:stretch>
                  </pic:blipFill>
                  <pic:spPr>
                    <a:xfrm>
                      <a:off x="0" y="0"/>
                      <a:ext cx="1447800" cy="1238250"/>
                    </a:xfrm>
                    <a:prstGeom prst="rect">
                      <a:avLst/>
                    </a:prstGeom>
                    <a:noFill/>
                    <a:ln w="9525">
                      <a:noFill/>
                    </a:ln>
                  </pic:spPr>
                </pic:pic>
              </a:graphicData>
            </a:graphic>
          </wp:inline>
        </w:drawing>
      </w:r>
      <w:r>
        <w:rPr>
          <w:rFonts w:ascii="微软雅黑" w:eastAsia="微软雅黑" w:hAnsi="微软雅黑" w:cs="微软雅黑" w:hint="eastAsia"/>
          <w:color w:val="000000"/>
          <w:szCs w:val="21"/>
          <w:shd w:val="clear" w:color="auto" w:fill="FFFFFF"/>
        </w:rPr>
        <w:fldChar w:fldCharType="end"/>
      </w:r>
      <w:r>
        <w:rPr>
          <w:rFonts w:ascii="微软雅黑" w:eastAsia="微软雅黑" w:hAnsi="微软雅黑" w:cs="微软雅黑" w:hint="eastAsia"/>
          <w:color w:val="000000"/>
          <w:sz w:val="20"/>
          <w:shd w:val="clear" w:color="auto" w:fill="FFFFFF"/>
        </w:rPr>
        <w:t>        此时        </w:t>
      </w:r>
      <w:r>
        <w:rPr>
          <w:rFonts w:ascii="微软雅黑" w:eastAsia="微软雅黑" w:hAnsi="微软雅黑" w:cs="微软雅黑" w:hint="eastAsia"/>
          <w:color w:val="000000"/>
          <w:sz w:val="20"/>
          <w:shd w:val="clear" w:color="auto" w:fill="FFFFFF"/>
        </w:rPr>
        <w:fldChar w:fldCharType="begin"/>
      </w:r>
      <w:r>
        <w:rPr>
          <w:rFonts w:ascii="微软雅黑" w:eastAsia="微软雅黑" w:hAnsi="微软雅黑" w:cs="微软雅黑" w:hint="eastAsia"/>
          <w:color w:val="000000"/>
          <w:sz w:val="20"/>
          <w:shd w:val="clear" w:color="auto" w:fill="FFFFFF"/>
        </w:rPr>
        <w:instrText xml:space="preserve">INCLUDEPICTURE \d "C:\\Users\\Administrator\\AppData\\Local\\YNote\\data\\qqC8B4535CCFB6F4B5C5E7148FC620846D\\b05d26f99de34ac2b5b8414a11bebc9c\\clipboard.png" \* MERGEFORMATINET </w:instrText>
      </w:r>
      <w:r>
        <w:rPr>
          <w:rFonts w:ascii="微软雅黑" w:eastAsia="微软雅黑" w:hAnsi="微软雅黑" w:cs="微软雅黑" w:hint="eastAsia"/>
          <w:color w:val="000000"/>
          <w:sz w:val="20"/>
          <w:shd w:val="clear" w:color="auto" w:fill="FFFFFF"/>
        </w:rPr>
        <w:fldChar w:fldCharType="separate"/>
      </w:r>
      <w:r>
        <w:rPr>
          <w:rFonts w:ascii="微软雅黑" w:eastAsia="微软雅黑" w:hAnsi="微软雅黑" w:cs="微软雅黑" w:hint="eastAsia"/>
          <w:noProof/>
          <w:color w:val="000000"/>
          <w:sz w:val="20"/>
          <w:shd w:val="clear" w:color="auto" w:fill="FFFFFF"/>
        </w:rPr>
        <w:drawing>
          <wp:inline distT="0" distB="0" distL="114300" distR="114300">
            <wp:extent cx="2105025" cy="1247775"/>
            <wp:effectExtent l="0" t="0" r="9525" b="9525"/>
            <wp:docPr id="229"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0" descr="IMG_257"/>
                    <pic:cNvPicPr>
                      <a:picLocks noChangeAspect="1"/>
                    </pic:cNvPicPr>
                  </pic:nvPicPr>
                  <pic:blipFill>
                    <a:blip r:embed="rId444"/>
                    <a:stretch>
                      <a:fillRect/>
                    </a:stretch>
                  </pic:blipFill>
                  <pic:spPr>
                    <a:xfrm>
                      <a:off x="0" y="0"/>
                      <a:ext cx="2105025" cy="1247775"/>
                    </a:xfrm>
                    <a:prstGeom prst="rect">
                      <a:avLst/>
                    </a:prstGeom>
                    <a:noFill/>
                    <a:ln w="9525">
                      <a:noFill/>
                    </a:ln>
                  </pic:spPr>
                </pic:pic>
              </a:graphicData>
            </a:graphic>
          </wp:inline>
        </w:drawing>
      </w:r>
      <w:r>
        <w:rPr>
          <w:rFonts w:ascii="微软雅黑" w:eastAsia="微软雅黑" w:hAnsi="微软雅黑" w:cs="微软雅黑" w:hint="eastAsia"/>
          <w:color w:val="000000"/>
          <w:sz w:val="20"/>
          <w:shd w:val="clear" w:color="auto" w:fill="FFFFFF"/>
        </w:rPr>
        <w:fldChar w:fldCharType="end"/>
      </w:r>
    </w:p>
    <w:p w:rsidR="001A7847" w:rsidRDefault="001A7847">
      <w:pPr>
        <w:ind w:firstLine="420"/>
        <w:rPr>
          <w:rFonts w:ascii="微软雅黑" w:eastAsia="微软雅黑" w:hAnsi="微软雅黑" w:cs="微软雅黑"/>
          <w:color w:val="000000"/>
          <w:sz w:val="20"/>
          <w:shd w:val="clear" w:color="auto" w:fill="FFFFFF"/>
        </w:rPr>
      </w:pPr>
    </w:p>
    <w:p w:rsidR="001A7847" w:rsidRDefault="007D395D">
      <w:pPr>
        <w:ind w:firstLine="420"/>
      </w:pPr>
      <w:r>
        <w:rPr>
          <w:rFonts w:hint="eastAsia"/>
        </w:rPr>
        <w:t>上面两张图是</w:t>
      </w:r>
      <w:r>
        <w:rPr>
          <w:rFonts w:hint="eastAsia"/>
        </w:rPr>
        <w:t>left join on</w:t>
      </w:r>
      <w:r>
        <w:rPr>
          <w:rFonts w:hint="eastAsia"/>
        </w:rPr>
        <w:t>条件刷选完各表的一个结果集，在这个结果集之上再</w:t>
      </w:r>
      <w:r>
        <w:rPr>
          <w:rFonts w:hint="eastAsia"/>
        </w:rPr>
        <w:t>left join</w:t>
      </w:r>
    </w:p>
    <w:p w:rsidR="001A7847" w:rsidRDefault="007D395D">
      <w:pPr>
        <w:ind w:firstLine="420"/>
      </w:pPr>
      <w:r>
        <w:rPr>
          <w:rFonts w:hint="eastAsia"/>
        </w:rPr>
        <w:t>得出结果：</w:t>
      </w:r>
    </w:p>
    <w:p w:rsidR="001A7847" w:rsidRDefault="007D395D">
      <w:pPr>
        <w:ind w:firstLine="420"/>
      </w:pPr>
      <w:r>
        <w:rPr>
          <w:rFonts w:hint="eastAsia"/>
        </w:rPr>
        <w:fldChar w:fldCharType="begin"/>
      </w:r>
      <w:r>
        <w:rPr>
          <w:rFonts w:hint="eastAsia"/>
        </w:rPr>
        <w:instrText xml:space="preserve">INCLUDEPICTURE \d "C:\\Users\\Administrator\\AppData\\Local\\YNote\\data\\qqC8B4535CCFB6F4B5C5E7148FC620846D\\065e65d4a5d2452cbcb718d2f3a35690\\clipboard.png" \* MERGEFORMATINET </w:instrText>
      </w:r>
      <w:r>
        <w:rPr>
          <w:rFonts w:hint="eastAsia"/>
        </w:rPr>
        <w:fldChar w:fldCharType="separate"/>
      </w:r>
      <w:r>
        <w:rPr>
          <w:rFonts w:hint="eastAsia"/>
          <w:noProof/>
        </w:rPr>
        <w:drawing>
          <wp:inline distT="0" distB="0" distL="114300" distR="114300">
            <wp:extent cx="2105025" cy="771525"/>
            <wp:effectExtent l="0" t="0" r="9525" b="9525"/>
            <wp:docPr id="23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1" descr="IMG_256"/>
                    <pic:cNvPicPr>
                      <a:picLocks noChangeAspect="1"/>
                    </pic:cNvPicPr>
                  </pic:nvPicPr>
                  <pic:blipFill>
                    <a:blip r:embed="rId445"/>
                    <a:stretch>
                      <a:fillRect/>
                    </a:stretch>
                  </pic:blipFill>
                  <pic:spPr>
                    <a:xfrm>
                      <a:off x="0" y="0"/>
                      <a:ext cx="2105025" cy="771525"/>
                    </a:xfrm>
                    <a:prstGeom prst="rect">
                      <a:avLst/>
                    </a:prstGeom>
                    <a:noFill/>
                    <a:ln w="9525">
                      <a:noFill/>
                    </a:ln>
                  </pic:spPr>
                </pic:pic>
              </a:graphicData>
            </a:graphic>
          </wp:inline>
        </w:drawing>
      </w:r>
      <w:r>
        <w:rPr>
          <w:rFonts w:hint="eastAsia"/>
        </w:rPr>
        <w:fldChar w:fldCharType="end"/>
      </w:r>
    </w:p>
    <w:p w:rsidR="001A7847" w:rsidRDefault="001A7847">
      <w:pPr>
        <w:ind w:firstLine="420"/>
      </w:pPr>
    </w:p>
    <w:p w:rsidR="001A7847" w:rsidRDefault="007D395D">
      <w:pPr>
        <w:ind w:firstLine="420"/>
      </w:pPr>
      <w:r>
        <w:rPr>
          <w:rFonts w:hint="eastAsia"/>
        </w:rPr>
        <w:t>b)SELECT u.id,o.id,o.amount from user as u </w:t>
      </w:r>
    </w:p>
    <w:p w:rsidR="001A7847" w:rsidRDefault="007D395D">
      <w:pPr>
        <w:ind w:firstLine="420"/>
      </w:pPr>
      <w:r>
        <w:rPr>
          <w:rFonts w:hint="eastAsia"/>
        </w:rPr>
        <w:t>LEFT JOIN order_info as o on o.user_id=u.id  where o.amount&gt;200</w:t>
      </w:r>
    </w:p>
    <w:p w:rsidR="001A7847" w:rsidRDefault="007D395D">
      <w:pPr>
        <w:ind w:firstLine="420"/>
      </w:pPr>
      <w:r>
        <w:rPr>
          <w:rFonts w:hint="eastAsia"/>
        </w:rPr>
        <w:t>根据</w:t>
      </w:r>
      <w:r>
        <w:rPr>
          <w:rFonts w:hint="eastAsia"/>
        </w:rPr>
        <w:t>sql</w:t>
      </w:r>
      <w:r>
        <w:rPr>
          <w:rFonts w:hint="eastAsia"/>
        </w:rPr>
        <w:t>执行顺序先</w:t>
      </w:r>
      <w:r>
        <w:rPr>
          <w:rFonts w:hint="eastAsia"/>
        </w:rPr>
        <w:t xml:space="preserve">left join </w:t>
      </w:r>
      <w:r>
        <w:rPr>
          <w:rFonts w:hint="eastAsia"/>
        </w:rPr>
        <w:t>在</w:t>
      </w:r>
      <w:r>
        <w:rPr>
          <w:rFonts w:hint="eastAsia"/>
        </w:rPr>
        <w:t xml:space="preserve">where </w:t>
      </w:r>
      <w:r>
        <w:rPr>
          <w:rFonts w:hint="eastAsia"/>
        </w:rPr>
        <w:t>所以得到如下图结果集</w:t>
      </w:r>
    </w:p>
    <w:p w:rsidR="001A7847" w:rsidRDefault="007D395D">
      <w:pPr>
        <w:ind w:firstLine="420"/>
        <w:rPr>
          <w:rFonts w:ascii="微软雅黑" w:eastAsia="微软雅黑" w:hAnsi="微软雅黑" w:cs="微软雅黑"/>
          <w:color w:val="000000"/>
          <w:sz w:val="20"/>
          <w:shd w:val="clear" w:color="auto" w:fill="FFFFFF"/>
        </w:rPr>
      </w:pPr>
      <w:r>
        <w:rPr>
          <w:rFonts w:ascii="微软雅黑" w:eastAsia="微软雅黑" w:hAnsi="微软雅黑" w:cs="微软雅黑" w:hint="eastAsia"/>
          <w:color w:val="000000"/>
          <w:sz w:val="20"/>
          <w:shd w:val="clear" w:color="auto" w:fill="FFFFFF"/>
        </w:rPr>
        <w:fldChar w:fldCharType="begin"/>
      </w:r>
      <w:r>
        <w:rPr>
          <w:rFonts w:ascii="微软雅黑" w:eastAsia="微软雅黑" w:hAnsi="微软雅黑" w:cs="微软雅黑"/>
          <w:color w:val="000000"/>
          <w:sz w:val="20"/>
          <w:shd w:val="clear" w:color="auto" w:fill="FFFFFF"/>
        </w:rPr>
        <w:instrText xml:space="preserve">INCLUDEPICTURE \d "C:\\Users\\Administrator\\AppData\\Local\\YNote\\data\\qqC8B4535CCFB6F4B5C5E7148FC620846D\\76aa90c19afe45dfb43b9ac332c177cd\\clipboard.png" \* MERGEFORMATINET </w:instrText>
      </w:r>
      <w:r>
        <w:rPr>
          <w:rFonts w:ascii="微软雅黑" w:eastAsia="微软雅黑" w:hAnsi="微软雅黑" w:cs="微软雅黑" w:hint="eastAsia"/>
          <w:color w:val="000000"/>
          <w:sz w:val="20"/>
          <w:shd w:val="clear" w:color="auto" w:fill="FFFFFF"/>
        </w:rPr>
        <w:fldChar w:fldCharType="separate"/>
      </w:r>
      <w:r>
        <w:rPr>
          <w:rFonts w:ascii="微软雅黑" w:eastAsia="微软雅黑" w:hAnsi="微软雅黑" w:cs="微软雅黑"/>
          <w:noProof/>
          <w:color w:val="000000"/>
          <w:sz w:val="20"/>
          <w:shd w:val="clear" w:color="auto" w:fill="FFFFFF"/>
        </w:rPr>
        <w:drawing>
          <wp:inline distT="0" distB="0" distL="114300" distR="114300">
            <wp:extent cx="2057400" cy="866775"/>
            <wp:effectExtent l="0" t="0" r="0" b="9525"/>
            <wp:docPr id="23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2" descr="IMG_256"/>
                    <pic:cNvPicPr>
                      <a:picLocks noChangeAspect="1"/>
                    </pic:cNvPicPr>
                  </pic:nvPicPr>
                  <pic:blipFill>
                    <a:blip r:embed="rId446"/>
                    <a:stretch>
                      <a:fillRect/>
                    </a:stretch>
                  </pic:blipFill>
                  <pic:spPr>
                    <a:xfrm>
                      <a:off x="0" y="0"/>
                      <a:ext cx="2057400" cy="866775"/>
                    </a:xfrm>
                    <a:prstGeom prst="rect">
                      <a:avLst/>
                    </a:prstGeom>
                    <a:noFill/>
                    <a:ln w="9525">
                      <a:noFill/>
                    </a:ln>
                  </pic:spPr>
                </pic:pic>
              </a:graphicData>
            </a:graphic>
          </wp:inline>
        </w:drawing>
      </w:r>
      <w:r>
        <w:rPr>
          <w:rFonts w:ascii="微软雅黑" w:eastAsia="微软雅黑" w:hAnsi="微软雅黑" w:cs="微软雅黑" w:hint="eastAsia"/>
          <w:color w:val="000000"/>
          <w:sz w:val="20"/>
          <w:shd w:val="clear" w:color="auto" w:fill="FFFFFF"/>
        </w:rPr>
        <w:fldChar w:fldCharType="end"/>
      </w:r>
    </w:p>
    <w:p w:rsidR="001A7847" w:rsidRDefault="001A7847">
      <w:pPr>
        <w:ind w:firstLine="420"/>
        <w:rPr>
          <w:rFonts w:ascii="微软雅黑" w:eastAsia="微软雅黑" w:hAnsi="微软雅黑" w:cs="微软雅黑"/>
          <w:color w:val="000000"/>
          <w:sz w:val="20"/>
          <w:shd w:val="clear" w:color="auto" w:fill="FFFFFF"/>
        </w:rPr>
      </w:pPr>
    </w:p>
    <w:p w:rsidR="001A7847" w:rsidRDefault="007D395D">
      <w:pPr>
        <w:ind w:firstLine="420"/>
      </w:pPr>
      <w:r>
        <w:rPr>
          <w:rFonts w:hint="eastAsia"/>
        </w:rPr>
        <w:t xml:space="preserve">where o.amount&gt;200 </w:t>
      </w:r>
      <w:r>
        <w:rPr>
          <w:rFonts w:hint="eastAsia"/>
        </w:rPr>
        <w:t>得出结果集</w:t>
      </w:r>
      <w:r>
        <w:rPr>
          <w:rFonts w:hint="eastAsia"/>
        </w:rPr>
        <w:t>:</w:t>
      </w:r>
    </w:p>
    <w:p w:rsidR="001A7847" w:rsidRDefault="007D395D">
      <w:pPr>
        <w:ind w:firstLine="420"/>
      </w:pPr>
      <w:r>
        <w:rPr>
          <w:rFonts w:hint="eastAsia"/>
        </w:rPr>
        <w:fldChar w:fldCharType="begin"/>
      </w:r>
      <w:r>
        <w:rPr>
          <w:rFonts w:hint="eastAsia"/>
        </w:rPr>
        <w:instrText xml:space="preserve">INCLUDEPICTURE \d "C:\\Users\\Administrator\\AppData\\Local\\YNote\\data\\qqC8B4535CCFB6F4B5C5E7148FC620846D\\c5c70a6be2114ff68972fb6402bf1caf\\clipboard.png" \* MERGEFORMATINET </w:instrText>
      </w:r>
      <w:r>
        <w:rPr>
          <w:rFonts w:hint="eastAsia"/>
        </w:rPr>
        <w:fldChar w:fldCharType="separate"/>
      </w:r>
      <w:r>
        <w:rPr>
          <w:rFonts w:hint="eastAsia"/>
          <w:noProof/>
        </w:rPr>
        <w:drawing>
          <wp:inline distT="0" distB="0" distL="114300" distR="114300">
            <wp:extent cx="2105025" cy="381000"/>
            <wp:effectExtent l="0" t="0" r="9525" b="0"/>
            <wp:docPr id="2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 descr="IMG_256"/>
                    <pic:cNvPicPr>
                      <a:picLocks noChangeAspect="1"/>
                    </pic:cNvPicPr>
                  </pic:nvPicPr>
                  <pic:blipFill>
                    <a:blip r:embed="rId447"/>
                    <a:stretch>
                      <a:fillRect/>
                    </a:stretch>
                  </pic:blipFill>
                  <pic:spPr>
                    <a:xfrm>
                      <a:off x="0" y="0"/>
                      <a:ext cx="2105025" cy="381000"/>
                    </a:xfrm>
                    <a:prstGeom prst="rect">
                      <a:avLst/>
                    </a:prstGeom>
                    <a:noFill/>
                    <a:ln w="9525">
                      <a:noFill/>
                    </a:ln>
                  </pic:spPr>
                </pic:pic>
              </a:graphicData>
            </a:graphic>
          </wp:inline>
        </w:drawing>
      </w:r>
      <w:r>
        <w:rPr>
          <w:rFonts w:hint="eastAsia"/>
        </w:rPr>
        <w:fldChar w:fldCharType="end"/>
      </w:r>
    </w:p>
    <w:p w:rsidR="001A7847" w:rsidRDefault="001A7847">
      <w:pPr>
        <w:ind w:firstLine="420"/>
      </w:pPr>
    </w:p>
    <w:p w:rsidR="001A7847" w:rsidRDefault="007D395D">
      <w:pPr>
        <w:ind w:firstLine="420"/>
      </w:pPr>
      <w:r>
        <w:rPr>
          <w:rFonts w:hint="eastAsia"/>
        </w:rPr>
        <w:t>由上面两个例子可见条件放在</w:t>
      </w:r>
      <w:r>
        <w:rPr>
          <w:rFonts w:hint="eastAsia"/>
        </w:rPr>
        <w:t>on</w:t>
      </w:r>
      <w:r>
        <w:rPr>
          <w:rFonts w:hint="eastAsia"/>
        </w:rPr>
        <w:t>或者</w:t>
      </w:r>
      <w:r>
        <w:rPr>
          <w:rFonts w:hint="eastAsia"/>
        </w:rPr>
        <w:t>where</w:t>
      </w:r>
      <w:r>
        <w:rPr>
          <w:rFonts w:hint="eastAsia"/>
        </w:rPr>
        <w:t>后面结果是完全不一样的，所以不能乱放</w:t>
      </w:r>
    </w:p>
    <w:p w:rsidR="001A7847" w:rsidRDefault="001A7847">
      <w:pPr>
        <w:ind w:firstLine="420"/>
      </w:pPr>
    </w:p>
    <w:p w:rsidR="001A7847" w:rsidRDefault="001A7847">
      <w:pPr>
        <w:ind w:firstLine="420"/>
      </w:pPr>
    </w:p>
    <w:p w:rsidR="001A7847" w:rsidRDefault="001A7847"/>
    <w:p w:rsidR="001A7847" w:rsidRDefault="007D395D">
      <w:pPr>
        <w:numPr>
          <w:ilvl w:val="0"/>
          <w:numId w:val="52"/>
        </w:numPr>
        <w:ind w:left="720" w:hanging="360"/>
        <w:rPr>
          <w:b/>
          <w:bCs/>
        </w:rPr>
      </w:pPr>
      <w:r>
        <w:rPr>
          <w:rFonts w:hint="eastAsia"/>
          <w:b/>
          <w:bCs/>
        </w:rPr>
        <w:t>连表查询中</w:t>
      </w:r>
      <w:r>
        <w:rPr>
          <w:rFonts w:hint="eastAsia"/>
          <w:b/>
          <w:bCs/>
        </w:rPr>
        <w:t>gourp by</w:t>
      </w:r>
      <w:r>
        <w:rPr>
          <w:rFonts w:hint="eastAsia"/>
          <w:b/>
          <w:bCs/>
        </w:rPr>
        <w:t>后跟主表字段和从表字段的差别</w:t>
      </w:r>
    </w:p>
    <w:p w:rsidR="001A7847" w:rsidRDefault="007D395D">
      <w:pPr>
        <w:rPr>
          <w:b/>
          <w:bCs/>
        </w:rPr>
      </w:pPr>
      <w:r>
        <w:rPr>
          <w:rFonts w:hint="eastAsia"/>
          <w:b/>
          <w:bCs/>
        </w:rPr>
        <w:t>还是这两张表</w:t>
      </w:r>
    </w:p>
    <w:p w:rsidR="001A7847" w:rsidRDefault="007D395D">
      <w:r>
        <w:rPr>
          <w:noProof/>
        </w:rPr>
        <w:drawing>
          <wp:inline distT="0" distB="0" distL="114300" distR="114300">
            <wp:extent cx="2257425" cy="1066800"/>
            <wp:effectExtent l="0" t="0" r="9525" b="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448"/>
                    <a:stretch>
                      <a:fillRect/>
                    </a:stretch>
                  </pic:blipFill>
                  <pic:spPr>
                    <a:xfrm>
                      <a:off x="0" y="0"/>
                      <a:ext cx="2257425" cy="1066800"/>
                    </a:xfrm>
                    <a:prstGeom prst="rect">
                      <a:avLst/>
                    </a:prstGeom>
                    <a:noFill/>
                    <a:ln w="9525">
                      <a:noFill/>
                    </a:ln>
                  </pic:spPr>
                </pic:pic>
              </a:graphicData>
            </a:graphic>
          </wp:inline>
        </w:drawing>
      </w:r>
      <w:r>
        <w:rPr>
          <w:noProof/>
        </w:rPr>
        <w:drawing>
          <wp:inline distT="0" distB="0" distL="114300" distR="114300">
            <wp:extent cx="2971165" cy="866775"/>
            <wp:effectExtent l="0" t="0" r="635" b="9525"/>
            <wp:docPr id="2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9"/>
                    <pic:cNvPicPr>
                      <a:picLocks noChangeAspect="1"/>
                    </pic:cNvPicPr>
                  </pic:nvPicPr>
                  <pic:blipFill>
                    <a:blip r:embed="rId449"/>
                    <a:stretch>
                      <a:fillRect/>
                    </a:stretch>
                  </pic:blipFill>
                  <pic:spPr>
                    <a:xfrm>
                      <a:off x="0" y="0"/>
                      <a:ext cx="2971165" cy="866775"/>
                    </a:xfrm>
                    <a:prstGeom prst="rect">
                      <a:avLst/>
                    </a:prstGeom>
                    <a:noFill/>
                    <a:ln w="9525">
                      <a:noFill/>
                    </a:ln>
                  </pic:spPr>
                </pic:pic>
              </a:graphicData>
            </a:graphic>
          </wp:inline>
        </w:drawing>
      </w:r>
    </w:p>
    <w:p w:rsidR="001A7847" w:rsidRDefault="007D395D">
      <w:r>
        <w:rPr>
          <w:rFonts w:hint="eastAsia"/>
        </w:rPr>
        <w:t>查询用户订单数</w:t>
      </w:r>
      <w:r>
        <w:rPr>
          <w:rFonts w:hint="eastAsia"/>
        </w:rPr>
        <w:t>sql</w:t>
      </w:r>
    </w:p>
    <w:p w:rsidR="001A7847" w:rsidRDefault="007D395D">
      <w:r>
        <w:rPr>
          <w:rFonts w:hint="eastAsia"/>
        </w:rPr>
        <w:t>Select u.id,u.name.count(o.id) as orderCount from user as u</w:t>
      </w:r>
    </w:p>
    <w:p w:rsidR="001A7847" w:rsidRDefault="007D395D">
      <w:r>
        <w:rPr>
          <w:rFonts w:hint="eastAsia"/>
        </w:rPr>
        <w:t xml:space="preserve">Left join order as o on o.user_id=u.id </w:t>
      </w:r>
    </w:p>
    <w:p w:rsidR="001A7847" w:rsidRDefault="007D395D">
      <w:r>
        <w:rPr>
          <w:rFonts w:hint="eastAsia"/>
        </w:rPr>
        <w:t>根据</w:t>
      </w:r>
      <w:r>
        <w:rPr>
          <w:rFonts w:hint="eastAsia"/>
        </w:rPr>
        <w:t>left join</w:t>
      </w:r>
      <w:r>
        <w:rPr>
          <w:rFonts w:hint="eastAsia"/>
        </w:rPr>
        <w:t>后得出的结果集如下图</w:t>
      </w:r>
    </w:p>
    <w:p w:rsidR="001A7847" w:rsidRDefault="007D395D">
      <w:r>
        <w:rPr>
          <w:noProof/>
        </w:rPr>
        <w:drawing>
          <wp:inline distT="0" distB="0" distL="114300" distR="114300">
            <wp:extent cx="3580765" cy="933450"/>
            <wp:effectExtent l="0" t="0" r="635" b="0"/>
            <wp:docPr id="2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0"/>
                    <pic:cNvPicPr>
                      <a:picLocks noChangeAspect="1"/>
                    </pic:cNvPicPr>
                  </pic:nvPicPr>
                  <pic:blipFill>
                    <a:blip r:embed="rId450"/>
                    <a:stretch>
                      <a:fillRect/>
                    </a:stretch>
                  </pic:blipFill>
                  <pic:spPr>
                    <a:xfrm>
                      <a:off x="0" y="0"/>
                      <a:ext cx="3580765" cy="933450"/>
                    </a:xfrm>
                    <a:prstGeom prst="rect">
                      <a:avLst/>
                    </a:prstGeom>
                    <a:noFill/>
                    <a:ln w="9525">
                      <a:noFill/>
                    </a:ln>
                  </pic:spPr>
                </pic:pic>
              </a:graphicData>
            </a:graphic>
          </wp:inline>
        </w:drawing>
      </w:r>
    </w:p>
    <w:p w:rsidR="001A7847" w:rsidRDefault="007D395D">
      <w:r>
        <w:rPr>
          <w:rFonts w:hint="eastAsia"/>
        </w:rPr>
        <w:t>当</w:t>
      </w:r>
      <w:r>
        <w:rPr>
          <w:rFonts w:hint="eastAsia"/>
        </w:rPr>
        <w:t xml:space="preserve">group by u.id </w:t>
      </w:r>
      <w:r>
        <w:rPr>
          <w:rFonts w:hint="eastAsia"/>
        </w:rPr>
        <w:t>时会根据第一列分组统计得到如下结果</w:t>
      </w:r>
    </w:p>
    <w:p w:rsidR="001A7847" w:rsidRDefault="007D395D">
      <w:r>
        <w:rPr>
          <w:noProof/>
        </w:rPr>
        <w:drawing>
          <wp:inline distT="0" distB="0" distL="114300" distR="114300">
            <wp:extent cx="2685415" cy="933450"/>
            <wp:effectExtent l="0" t="0" r="635" b="0"/>
            <wp:docPr id="2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1"/>
                    <pic:cNvPicPr>
                      <a:picLocks noChangeAspect="1"/>
                    </pic:cNvPicPr>
                  </pic:nvPicPr>
                  <pic:blipFill>
                    <a:blip r:embed="rId451"/>
                    <a:stretch>
                      <a:fillRect/>
                    </a:stretch>
                  </pic:blipFill>
                  <pic:spPr>
                    <a:xfrm>
                      <a:off x="0" y="0"/>
                      <a:ext cx="2685415" cy="933450"/>
                    </a:xfrm>
                    <a:prstGeom prst="rect">
                      <a:avLst/>
                    </a:prstGeom>
                    <a:noFill/>
                    <a:ln w="9525">
                      <a:noFill/>
                    </a:ln>
                  </pic:spPr>
                </pic:pic>
              </a:graphicData>
            </a:graphic>
          </wp:inline>
        </w:drawing>
      </w:r>
    </w:p>
    <w:p w:rsidR="001A7847" w:rsidRDefault="007D395D">
      <w:r>
        <w:rPr>
          <w:rFonts w:hint="eastAsia"/>
        </w:rPr>
        <w:t>当</w:t>
      </w:r>
      <w:r>
        <w:rPr>
          <w:rFonts w:hint="eastAsia"/>
        </w:rPr>
        <w:t>group by o.user_id</w:t>
      </w:r>
      <w:r>
        <w:rPr>
          <w:rFonts w:hint="eastAsia"/>
        </w:rPr>
        <w:t>时，会根据结果集的第四类进行分组统计</w:t>
      </w:r>
    </w:p>
    <w:p w:rsidR="001A7847" w:rsidRDefault="007D395D">
      <w:r>
        <w:rPr>
          <w:noProof/>
        </w:rPr>
        <w:drawing>
          <wp:inline distT="0" distB="0" distL="114300" distR="114300">
            <wp:extent cx="2704465" cy="742950"/>
            <wp:effectExtent l="0" t="0" r="635" b="0"/>
            <wp:docPr id="2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2"/>
                    <pic:cNvPicPr>
                      <a:picLocks noChangeAspect="1"/>
                    </pic:cNvPicPr>
                  </pic:nvPicPr>
                  <pic:blipFill>
                    <a:blip r:embed="rId452"/>
                    <a:stretch>
                      <a:fillRect/>
                    </a:stretch>
                  </pic:blipFill>
                  <pic:spPr>
                    <a:xfrm>
                      <a:off x="0" y="0"/>
                      <a:ext cx="2704465" cy="742950"/>
                    </a:xfrm>
                    <a:prstGeom prst="rect">
                      <a:avLst/>
                    </a:prstGeom>
                    <a:noFill/>
                    <a:ln w="9525">
                      <a:noFill/>
                    </a:ln>
                  </pic:spPr>
                </pic:pic>
              </a:graphicData>
            </a:graphic>
          </wp:inline>
        </w:drawing>
      </w:r>
    </w:p>
    <w:p w:rsidR="001A7847" w:rsidRDefault="001A7847"/>
    <w:p w:rsidR="001A7847" w:rsidRDefault="007D395D">
      <w:r>
        <w:rPr>
          <w:rFonts w:hint="eastAsia"/>
        </w:rPr>
        <w:t>上面两个例子对于</w:t>
      </w:r>
      <w:r>
        <w:rPr>
          <w:rFonts w:hint="eastAsia"/>
        </w:rPr>
        <w:t>group by</w:t>
      </w:r>
      <w:r>
        <w:rPr>
          <w:rFonts w:hint="eastAsia"/>
        </w:rPr>
        <w:t>后面跟主表字段还是从表字段结果是完全不一样的，所以这个也得注意</w:t>
      </w:r>
    </w:p>
    <w:p w:rsidR="001A7847" w:rsidRDefault="007D395D">
      <w:pPr>
        <w:pStyle w:val="3"/>
      </w:pPr>
      <w:r>
        <w:rPr>
          <w:rFonts w:hint="eastAsia"/>
        </w:rPr>
        <w:lastRenderedPageBreak/>
        <w:t>8.MySql</w:t>
      </w:r>
      <w:r>
        <w:rPr>
          <w:rFonts w:hint="eastAsia"/>
        </w:rPr>
        <w:t>复制</w:t>
      </w:r>
    </w:p>
    <w:p w:rsidR="001A7847" w:rsidRDefault="007D395D">
      <w:pPr>
        <w:pStyle w:val="4"/>
      </w:pPr>
      <w:r>
        <w:rPr>
          <w:rFonts w:hint="eastAsia"/>
        </w:rPr>
        <w:t>主从复制</w:t>
      </w:r>
    </w:p>
    <w:p w:rsidR="001A7847" w:rsidRDefault="007D395D">
      <w:pPr>
        <w:pStyle w:val="5"/>
      </w:pPr>
      <w:r>
        <w:rPr>
          <w:rFonts w:hint="eastAsia"/>
        </w:rPr>
        <w:t>1.MySql</w:t>
      </w:r>
      <w:r>
        <w:rPr>
          <w:rFonts w:hint="eastAsia"/>
        </w:rPr>
        <w:t>性能拓展</w:t>
      </w:r>
    </w:p>
    <w:p w:rsidR="001A7847" w:rsidRDefault="007D395D">
      <w:pPr>
        <w:rPr>
          <w:shd w:val="clear" w:color="auto" w:fill="FFFFFF"/>
        </w:rPr>
      </w:pPr>
      <w:r>
        <w:rPr>
          <w:shd w:val="clear" w:color="auto" w:fill="FFFFFF"/>
        </w:rPr>
        <w:t>在企业中，最开始业务规模小的时候，基本一台数据库就可以承载压力。但是如果将应用所有的数据简单地放到单个</w:t>
      </w:r>
      <w:r>
        <w:rPr>
          <w:shd w:val="clear" w:color="auto" w:fill="FFFFFF"/>
        </w:rPr>
        <w:t>MySQL</w:t>
      </w:r>
      <w:r>
        <w:rPr>
          <w:shd w:val="clear" w:color="auto" w:fill="FFFFFF"/>
        </w:rPr>
        <w:t>服务器实例上，则无法很好地扩展，迟早会碰到性能瓶颈。对于许多类型的应用，传统的解决方法是购买更多强悍的机器，也就是常说的</w:t>
      </w:r>
      <w:r>
        <w:rPr>
          <w:shd w:val="clear" w:color="auto" w:fill="FFFFFF"/>
        </w:rPr>
        <w:t>“</w:t>
      </w:r>
      <w:r>
        <w:rPr>
          <w:shd w:val="clear" w:color="auto" w:fill="FFFFFF"/>
        </w:rPr>
        <w:t>垂直扩展</w:t>
      </w:r>
      <w:r>
        <w:rPr>
          <w:shd w:val="clear" w:color="auto" w:fill="FFFFFF"/>
        </w:rPr>
        <w:t>”</w:t>
      </w:r>
      <w:r>
        <w:rPr>
          <w:shd w:val="clear" w:color="auto" w:fill="FFFFFF"/>
        </w:rPr>
        <w:t>或者</w:t>
      </w:r>
      <w:r>
        <w:rPr>
          <w:shd w:val="clear" w:color="auto" w:fill="FFFFFF"/>
        </w:rPr>
        <w:t>“</w:t>
      </w:r>
      <w:r>
        <w:rPr>
          <w:shd w:val="clear" w:color="auto" w:fill="FFFFFF"/>
        </w:rPr>
        <w:t>向上扩展</w:t>
      </w:r>
      <w:r>
        <w:rPr>
          <w:shd w:val="clear" w:color="auto" w:fill="FFFFFF"/>
        </w:rPr>
        <w:t>”</w:t>
      </w:r>
      <w:r>
        <w:rPr>
          <w:shd w:val="clear" w:color="auto" w:fill="FFFFFF"/>
        </w:rPr>
        <w:t>。另外一个与之相反的方法是将任务分配到多台计算机上，这通常被称为</w:t>
      </w:r>
      <w:r>
        <w:rPr>
          <w:shd w:val="clear" w:color="auto" w:fill="FFFFFF"/>
        </w:rPr>
        <w:t>“</w:t>
      </w:r>
      <w:r>
        <w:rPr>
          <w:shd w:val="clear" w:color="auto" w:fill="FFFFFF"/>
        </w:rPr>
        <w:t>水平扩展</w:t>
      </w:r>
      <w:r>
        <w:rPr>
          <w:shd w:val="clear" w:color="auto" w:fill="FFFFFF"/>
        </w:rPr>
        <w:t>”</w:t>
      </w:r>
      <w:r>
        <w:rPr>
          <w:shd w:val="clear" w:color="auto" w:fill="FFFFFF"/>
        </w:rPr>
        <w:t>或者</w:t>
      </w:r>
      <w:r>
        <w:rPr>
          <w:shd w:val="clear" w:color="auto" w:fill="FFFFFF"/>
        </w:rPr>
        <w:t>“</w:t>
      </w:r>
      <w:r>
        <w:rPr>
          <w:shd w:val="clear" w:color="auto" w:fill="FFFFFF"/>
        </w:rPr>
        <w:t>向外扩展</w:t>
      </w:r>
      <w:r>
        <w:rPr>
          <w:shd w:val="clear" w:color="auto" w:fill="FFFFFF"/>
        </w:rPr>
        <w:t>”</w:t>
      </w:r>
      <w:r>
        <w:rPr>
          <w:shd w:val="clear" w:color="auto" w:fill="FFFFFF"/>
        </w:rPr>
        <w:t>。</w:t>
      </w:r>
    </w:p>
    <w:p w:rsidR="001A7847" w:rsidRDefault="001A7847">
      <w:pPr>
        <w:rPr>
          <w:rFonts w:ascii="Arial" w:hAnsi="Arial" w:cs="Arial"/>
          <w:color w:val="0A0A0A"/>
          <w:sz w:val="23"/>
          <w:szCs w:val="23"/>
          <w:shd w:val="clear" w:color="auto" w:fill="FFFFFF"/>
        </w:rPr>
      </w:pPr>
    </w:p>
    <w:p w:rsidR="001A7847" w:rsidRDefault="007D395D">
      <w:pPr>
        <w:pStyle w:val="6"/>
        <w:rPr>
          <w:rFonts w:ascii="微软雅黑" w:hAnsi="微软雅黑" w:cs="宋体"/>
          <w:color w:val="0A0A0A"/>
        </w:rPr>
      </w:pPr>
      <w:r>
        <w:rPr>
          <w:rFonts w:hint="eastAsia"/>
        </w:rPr>
        <w:t>1.1.</w:t>
      </w:r>
      <w:r>
        <w:t>对于垂直扩展</w:t>
      </w:r>
    </w:p>
    <w:p w:rsidR="001A7847" w:rsidRDefault="007D395D">
      <w:pPr>
        <w:rPr>
          <w:shd w:val="clear" w:color="auto" w:fill="FFFFFF"/>
        </w:rPr>
      </w:pPr>
      <w:r>
        <w:rPr>
          <w:shd w:val="clear" w:color="auto" w:fill="FFFFFF"/>
        </w:rPr>
        <w:t>意味着购买更多性能强悍的硬件，对很多应用来说这是唯一需要做的事情。但是在现代硬件上</w:t>
      </w:r>
      <w:r>
        <w:rPr>
          <w:shd w:val="clear" w:color="auto" w:fill="FFFFFF"/>
        </w:rPr>
        <w:t>MySQL</w:t>
      </w:r>
      <w:r>
        <w:rPr>
          <w:shd w:val="clear" w:color="auto" w:fill="FFFFFF"/>
        </w:rPr>
        <w:t>能扩展的合理值为</w:t>
      </w:r>
      <w:r>
        <w:rPr>
          <w:shd w:val="clear" w:color="auto" w:fill="FFFFFF"/>
        </w:rPr>
        <w:t>256RAM</w:t>
      </w:r>
      <w:r>
        <w:rPr>
          <w:shd w:val="clear" w:color="auto" w:fill="FFFFFF"/>
        </w:rPr>
        <w:t>，</w:t>
      </w:r>
      <w:r>
        <w:rPr>
          <w:shd w:val="clear" w:color="auto" w:fill="FFFFFF"/>
        </w:rPr>
        <w:t>32</w:t>
      </w:r>
      <w:r>
        <w:rPr>
          <w:shd w:val="clear" w:color="auto" w:fill="FFFFFF"/>
        </w:rPr>
        <w:t>核</w:t>
      </w:r>
      <w:r>
        <w:rPr>
          <w:shd w:val="clear" w:color="auto" w:fill="FFFFFF"/>
        </w:rPr>
        <w:t>CPU</w:t>
      </w:r>
      <w:r>
        <w:rPr>
          <w:shd w:val="clear" w:color="auto" w:fill="FFFFFF"/>
        </w:rPr>
        <w:t>以及一个</w:t>
      </w:r>
      <w:r>
        <w:rPr>
          <w:shd w:val="clear" w:color="auto" w:fill="FFFFFF"/>
        </w:rPr>
        <w:t>PCIE flash</w:t>
      </w:r>
      <w:r>
        <w:rPr>
          <w:shd w:val="clear" w:color="auto" w:fill="FFFFFF"/>
        </w:rPr>
        <w:t>驱动器，并且需要使用尽可能最新的</w:t>
      </w:r>
      <w:r>
        <w:rPr>
          <w:shd w:val="clear" w:color="auto" w:fill="FFFFFF"/>
        </w:rPr>
        <w:t>MySQL</w:t>
      </w:r>
      <w:r>
        <w:rPr>
          <w:shd w:val="clear" w:color="auto" w:fill="FFFFFF"/>
        </w:rPr>
        <w:t>版本。如果在此基础上继续提升硬件的配置，</w:t>
      </w:r>
      <w:r>
        <w:rPr>
          <w:shd w:val="clear" w:color="auto" w:fill="FFFFFF"/>
        </w:rPr>
        <w:t>MySQL</w:t>
      </w:r>
      <w:r>
        <w:rPr>
          <w:shd w:val="clear" w:color="auto" w:fill="FFFFFF"/>
        </w:rPr>
        <w:t>的性能虽然还能提升，但性价比就会降低。</w:t>
      </w:r>
    </w:p>
    <w:p w:rsidR="001A7847" w:rsidRDefault="001A7847">
      <w:pPr>
        <w:rPr>
          <w:rFonts w:ascii="Arial" w:hAnsi="Arial" w:cs="Arial"/>
          <w:color w:val="0A0A0A"/>
          <w:sz w:val="23"/>
          <w:szCs w:val="23"/>
          <w:shd w:val="clear" w:color="auto" w:fill="FFFFFF"/>
        </w:rPr>
      </w:pPr>
    </w:p>
    <w:p w:rsidR="001A7847" w:rsidRDefault="007D395D">
      <w:pPr>
        <w:pStyle w:val="6"/>
        <w:rPr>
          <w:rFonts w:ascii="微软雅黑" w:hAnsi="微软雅黑" w:cs="宋体"/>
          <w:color w:val="0A0A0A"/>
        </w:rPr>
      </w:pPr>
      <w:r>
        <w:rPr>
          <w:rFonts w:hint="eastAsia"/>
        </w:rPr>
        <w:t>1.2.</w:t>
      </w:r>
      <w:r>
        <w:t>对于向外扩展</w:t>
      </w:r>
    </w:p>
    <w:p w:rsidR="001A7847" w:rsidRDefault="007D395D">
      <w:pPr>
        <w:rPr>
          <w:rFonts w:ascii="微软雅黑" w:hAnsi="微软雅黑" w:cs="宋体"/>
        </w:rPr>
      </w:pPr>
      <w:r>
        <w:t>一般策略划分为三个部分：复制、拆分、以及数据分片。</w:t>
      </w:r>
    </w:p>
    <w:p w:rsidR="001A7847" w:rsidRDefault="007D395D">
      <w:pPr>
        <w:rPr>
          <w:rFonts w:ascii="微软雅黑" w:hAnsi="微软雅黑" w:cs="宋体"/>
        </w:rPr>
      </w:pPr>
      <w:r>
        <w:t>复制：其中最简单的也最常见的就是通过复制将数据分发到多个服务器上，然后将从库用于查询，主库用于写入。这种技术对于以读为主的应用很有效，因为它的从服务器可以向外扩展。但对于写数据的压力没有任何帮助且还会增加写数据库的压力。</w:t>
      </w:r>
    </w:p>
    <w:p w:rsidR="001A7847" w:rsidRDefault="007D395D">
      <w:pPr>
        <w:rPr>
          <w:rFonts w:ascii="微软雅黑" w:hAnsi="微软雅黑" w:cs="宋体"/>
        </w:rPr>
      </w:pPr>
      <w:r>
        <w:t>拆分：数据库拆分一般可以按照功能拆分或者说是业务拆分，也就是把不同的功能或者是不同的业务尽可能地拆分开，然后把各个功能或业务需要的数据库独立运行，也是一种很好的方式。可想而已肯定可以减小写入和读取数据的压力。</w:t>
      </w:r>
    </w:p>
    <w:p w:rsidR="001A7847" w:rsidRDefault="007D395D">
      <w:r>
        <w:t>分片：数据分片是对于那些功能或业务不可拆分且数据库压力大的解决方案，也是目前用于扩展大型</w:t>
      </w:r>
      <w:r>
        <w:t>MySQL</w:t>
      </w:r>
      <w:r>
        <w:t>应用的方案。将一个大的数据库进行数据分片是最通用的方法，它把数据分割成一小片，或者说一块，然后存储到不同的节点中，当然数据分片操作在</w:t>
      </w:r>
      <w:r>
        <w:t>MySQL</w:t>
      </w:r>
      <w:r>
        <w:t>中是非常有难度的，</w:t>
      </w:r>
      <w:r>
        <w:t>MySQL</w:t>
      </w:r>
      <w:r>
        <w:t>天生就不太适应数据分片，但企业中也有这么干的。对于数据分片目前最好的解决方案就是</w:t>
      </w:r>
      <w:r>
        <w:t>NoSQL</w:t>
      </w:r>
      <w:r>
        <w:t>了，如</w:t>
      </w:r>
      <w:r>
        <w:t>MongoDB</w:t>
      </w:r>
      <w:r>
        <w:t>自动解决数据分片，当然也需要根据业务而选择如何分片。</w:t>
      </w:r>
    </w:p>
    <w:p w:rsidR="001A7847" w:rsidRDefault="001A7847">
      <w:pPr>
        <w:widowControl/>
        <w:spacing w:after="120"/>
        <w:jc w:val="left"/>
        <w:rPr>
          <w:rFonts w:ascii="Arial" w:eastAsia="宋体" w:hAnsi="Arial" w:cs="Arial"/>
          <w:color w:val="0A0A0A"/>
          <w:kern w:val="0"/>
          <w:sz w:val="23"/>
          <w:szCs w:val="23"/>
        </w:rPr>
      </w:pPr>
    </w:p>
    <w:p w:rsidR="001A7847" w:rsidRDefault="007D395D">
      <w:pPr>
        <w:pStyle w:val="5"/>
      </w:pPr>
      <w:r>
        <w:rPr>
          <w:rFonts w:hint="eastAsia"/>
        </w:rPr>
        <w:t>2.MySql</w:t>
      </w:r>
      <w:r>
        <w:rPr>
          <w:rFonts w:hint="eastAsia"/>
        </w:rPr>
        <w:t>复制功能介绍</w:t>
      </w:r>
    </w:p>
    <w:p w:rsidR="001A7847" w:rsidRDefault="007D395D">
      <w:r>
        <w:t>MySQL</w:t>
      </w:r>
      <w:r>
        <w:t>内建的复制功能是构建大型，高性能应用程序的基础。这类应用使用所谓的</w:t>
      </w:r>
      <w:r>
        <w:t>“</w:t>
      </w:r>
      <w:r>
        <w:t>水平扩展</w:t>
      </w:r>
      <w:r>
        <w:t>”</w:t>
      </w:r>
      <w:r>
        <w:t>的架构。我们可以通过为服务器配置一个或多个备库的方式来进行数据同步，将</w:t>
      </w:r>
      <w:r>
        <w:t>MySQL</w:t>
      </w:r>
      <w:r>
        <w:lastRenderedPageBreak/>
        <w:t>的数据分布到多个系统上去。复制过程中一台主库（</w:t>
      </w:r>
      <w:r>
        <w:t>master</w:t>
      </w:r>
      <w:r>
        <w:t>）服务器充可以同步数据到多台从库服务器上去。从库服务器也可以配置成另外一台服务器的主库。主库和从库之间可以有多种不同的方式组合。</w:t>
      </w:r>
    </w:p>
    <w:p w:rsidR="001A7847" w:rsidRDefault="007D395D">
      <w:r>
        <w:t>MySQL</w:t>
      </w:r>
      <w:r>
        <w:t>复制基于主服务器在二进制（</w:t>
      </w:r>
      <w:r>
        <w:t>binlog</w:t>
      </w:r>
      <w:r>
        <w:t>）日志中跟踪所有对数据库的更改（更新、删除等等）。每个从服务器从主服务器接收主服务器已经记录到其二进制日志的保存的更新，以便从服务器可以对其数据拷贝执行相同的更新，在从库重放日志的方式来实现异步的数据复制。这意味着，在同一时间点从库上的数据可能与主库存在不一致性。</w:t>
      </w:r>
    </w:p>
    <w:p w:rsidR="001A7847" w:rsidRDefault="007D395D">
      <w:r>
        <w:t>MySQL</w:t>
      </w:r>
      <w:r>
        <w:t>的复制机制默认是异步的，什么意思呢？也就是说当客户端往主库中插入数据后，只要主库接收数据后持久化到磁盘上，保证了数据的安全性后就返回给客户端确认相应。而从库数据有没有复制，数据复制有没有成功，客户端是不关心的。比如说你的应用程序写入数据是到主库的，而查询数据是从从库查询的，那么就可能会出现查询不到数据的结果。因为从库不一定会那么快从主库把数据读取过来，或者复制数据失败，这就是异步带来的不一致性。而同步就是客户端往主库插入数据，直到从库把数据安全复制过来之后才会返回结果给客户端。可想而知，异步带来的是性能的提升，而同步会降低数据的写入效率。</w:t>
      </w:r>
    </w:p>
    <w:p w:rsidR="001A7847" w:rsidRDefault="007D395D">
      <w:r>
        <w:t>复制通常不会增加主库的开销，主要是启用二进制日志带来的开销，除此之外，每个从库也会对主库增加一些负载，如网络</w:t>
      </w:r>
      <w:r>
        <w:t>I/O</w:t>
      </w:r>
      <w:r>
        <w:t>开销等。如果是从一个高吞吐量的主库上复制到多个从库，唤醒多个复制线程发送时间的开销会累加。</w:t>
      </w:r>
    </w:p>
    <w:p w:rsidR="001A7847" w:rsidRDefault="001A7847"/>
    <w:p w:rsidR="001A7847" w:rsidRDefault="007D395D">
      <w:r>
        <w:rPr>
          <w:rFonts w:hint="eastAsia"/>
        </w:rPr>
        <w:t>3.MySql</w:t>
      </w:r>
      <w:r>
        <w:rPr>
          <w:rFonts w:hint="eastAsia"/>
        </w:rPr>
        <w:t>支持的复制格式</w:t>
      </w: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通过配置</w:t>
      </w:r>
      <w:r>
        <w:rPr>
          <w:rFonts w:ascii="微软雅黑" w:hAnsi="微软雅黑"/>
          <w:color w:val="0A0A0A"/>
          <w:sz w:val="23"/>
          <w:szCs w:val="23"/>
          <w:shd w:val="clear" w:color="auto" w:fill="FFFFFF"/>
        </w:rPr>
        <w:t>BINLOG_FORMAT</w:t>
      </w:r>
      <w:r>
        <w:rPr>
          <w:rFonts w:ascii="微软雅黑" w:hAnsi="微软雅黑"/>
          <w:color w:val="0A0A0A"/>
          <w:sz w:val="23"/>
          <w:szCs w:val="23"/>
          <w:shd w:val="clear" w:color="auto" w:fill="FFFFFF"/>
        </w:rPr>
        <w:t>参数的值，可以选择</w:t>
      </w:r>
      <w:r>
        <w:rPr>
          <w:rFonts w:ascii="微软雅黑" w:hAnsi="微软雅黑"/>
          <w:color w:val="0A0A0A"/>
          <w:sz w:val="23"/>
          <w:szCs w:val="23"/>
          <w:shd w:val="clear" w:color="auto" w:fill="FFFFFF"/>
        </w:rPr>
        <w:t>binlog</w:t>
      </w:r>
      <w:r>
        <w:rPr>
          <w:rFonts w:ascii="微软雅黑" w:hAnsi="微软雅黑"/>
          <w:color w:val="0A0A0A"/>
          <w:sz w:val="23"/>
          <w:szCs w:val="23"/>
          <w:shd w:val="clear" w:color="auto" w:fill="FFFFFF"/>
        </w:rPr>
        <w:t>的格式。参数</w:t>
      </w:r>
      <w:r>
        <w:rPr>
          <w:rFonts w:ascii="微软雅黑" w:hAnsi="微软雅黑"/>
          <w:color w:val="0A0A0A"/>
          <w:sz w:val="23"/>
          <w:szCs w:val="23"/>
          <w:shd w:val="clear" w:color="auto" w:fill="FFFFFF"/>
        </w:rPr>
        <w:t>BINLOG_FORMAT</w:t>
      </w:r>
      <w:r>
        <w:rPr>
          <w:rFonts w:ascii="微软雅黑" w:hAnsi="微软雅黑"/>
          <w:color w:val="0A0A0A"/>
          <w:sz w:val="23"/>
          <w:szCs w:val="23"/>
          <w:shd w:val="clear" w:color="auto" w:fill="FFFFFF"/>
        </w:rPr>
        <w:t>有</w:t>
      </w:r>
      <w:r>
        <w:rPr>
          <w:rFonts w:ascii="微软雅黑" w:hAnsi="微软雅黑"/>
          <w:color w:val="0A0A0A"/>
          <w:sz w:val="23"/>
          <w:szCs w:val="23"/>
          <w:shd w:val="clear" w:color="auto" w:fill="FFFFFF"/>
        </w:rPr>
        <w:t>3</w:t>
      </w:r>
      <w:r>
        <w:rPr>
          <w:rFonts w:ascii="微软雅黑" w:hAnsi="微软雅黑"/>
          <w:color w:val="0A0A0A"/>
          <w:sz w:val="23"/>
          <w:szCs w:val="23"/>
          <w:shd w:val="clear" w:color="auto" w:fill="FFFFFF"/>
        </w:rPr>
        <w:t>个可选的值：</w:t>
      </w:r>
      <w:r>
        <w:rPr>
          <w:rFonts w:ascii="微软雅黑" w:hAnsi="微软雅黑"/>
          <w:color w:val="0A0A0A"/>
          <w:sz w:val="23"/>
          <w:szCs w:val="23"/>
          <w:shd w:val="clear" w:color="auto" w:fill="FFFFFF"/>
        </w:rPr>
        <w:t>STATEMENT</w:t>
      </w:r>
      <w:r>
        <w:rPr>
          <w:rFonts w:ascii="微软雅黑" w:hAnsi="微软雅黑"/>
          <w:color w:val="0A0A0A"/>
          <w:sz w:val="23"/>
          <w:szCs w:val="23"/>
          <w:shd w:val="clear" w:color="auto" w:fill="FFFFFF"/>
        </w:rPr>
        <w:t>、</w:t>
      </w:r>
      <w:r>
        <w:rPr>
          <w:rFonts w:ascii="微软雅黑" w:hAnsi="微软雅黑"/>
          <w:color w:val="0A0A0A"/>
          <w:sz w:val="23"/>
          <w:szCs w:val="23"/>
          <w:shd w:val="clear" w:color="auto" w:fill="FFFFFF"/>
        </w:rPr>
        <w:t>ROW</w:t>
      </w:r>
      <w:r>
        <w:rPr>
          <w:rFonts w:ascii="微软雅黑" w:hAnsi="微软雅黑"/>
          <w:color w:val="0A0A0A"/>
          <w:sz w:val="23"/>
          <w:szCs w:val="23"/>
          <w:shd w:val="clear" w:color="auto" w:fill="FFFFFF"/>
        </w:rPr>
        <w:t>和</w:t>
      </w:r>
      <w:r>
        <w:rPr>
          <w:rFonts w:ascii="微软雅黑" w:hAnsi="微软雅黑"/>
          <w:color w:val="0A0A0A"/>
          <w:sz w:val="23"/>
          <w:szCs w:val="23"/>
          <w:shd w:val="clear" w:color="auto" w:fill="FFFFFF"/>
        </w:rPr>
        <w:t>MIXED</w:t>
      </w:r>
      <w:r>
        <w:rPr>
          <w:rFonts w:ascii="微软雅黑" w:hAnsi="微软雅黑"/>
          <w:color w:val="0A0A0A"/>
          <w:sz w:val="23"/>
          <w:szCs w:val="23"/>
          <w:shd w:val="clear" w:color="auto" w:fill="FFFFFF"/>
        </w:rPr>
        <w:t>，分别代表</w:t>
      </w:r>
      <w:r>
        <w:rPr>
          <w:rFonts w:ascii="微软雅黑" w:hAnsi="微软雅黑"/>
          <w:color w:val="0A0A0A"/>
          <w:sz w:val="23"/>
          <w:szCs w:val="23"/>
          <w:shd w:val="clear" w:color="auto" w:fill="FFFFFF"/>
        </w:rPr>
        <w:t>3</w:t>
      </w:r>
      <w:r>
        <w:rPr>
          <w:rFonts w:ascii="微软雅黑" w:hAnsi="微软雅黑"/>
          <w:color w:val="0A0A0A"/>
          <w:sz w:val="23"/>
          <w:szCs w:val="23"/>
          <w:shd w:val="clear" w:color="auto" w:fill="FFFFFF"/>
        </w:rPr>
        <w:t>种不同的</w:t>
      </w:r>
      <w:r>
        <w:rPr>
          <w:rFonts w:ascii="微软雅黑" w:hAnsi="微软雅黑"/>
          <w:color w:val="0A0A0A"/>
          <w:sz w:val="23"/>
          <w:szCs w:val="23"/>
          <w:shd w:val="clear" w:color="auto" w:fill="FFFFFF"/>
        </w:rPr>
        <w:t>binlog</w:t>
      </w:r>
      <w:r>
        <w:rPr>
          <w:rFonts w:ascii="微软雅黑" w:hAnsi="微软雅黑"/>
          <w:color w:val="0A0A0A"/>
          <w:sz w:val="23"/>
          <w:szCs w:val="23"/>
          <w:shd w:val="clear" w:color="auto" w:fill="FFFFFF"/>
        </w:rPr>
        <w:t>格式。</w:t>
      </w:r>
    </w:p>
    <w:p w:rsidR="001A7847" w:rsidRDefault="007D395D">
      <w:pPr>
        <w:pStyle w:val="6"/>
        <w:rPr>
          <w:rFonts w:ascii="微软雅黑" w:hAnsi="微软雅黑" w:cs="宋体"/>
          <w:color w:val="0A0A0A"/>
        </w:rPr>
      </w:pPr>
      <w:r>
        <w:rPr>
          <w:rFonts w:hint="eastAsia"/>
          <w:shd w:val="clear" w:color="auto" w:fill="FFFFFF"/>
        </w:rPr>
        <w:t>2.1.</w:t>
      </w:r>
      <w:r>
        <w:rPr>
          <w:shd w:val="clear" w:color="auto" w:fill="FFFFFF"/>
        </w:rPr>
        <w:t>基于语句的复制（</w:t>
      </w:r>
      <w:r>
        <w:rPr>
          <w:shd w:val="clear" w:color="auto" w:fill="FFFFFF"/>
        </w:rPr>
        <w:t>STATEMENT</w:t>
      </w:r>
      <w:r>
        <w:rPr>
          <w:shd w:val="clear" w:color="auto" w:fill="FFFFFF"/>
        </w:rPr>
        <w:t>）</w:t>
      </w:r>
    </w:p>
    <w:p w:rsidR="001A7847" w:rsidRDefault="007D395D">
      <w:pPr>
        <w:rPr>
          <w:rFonts w:ascii="微软雅黑" w:hAnsi="微软雅黑" w:cs="宋体"/>
        </w:rPr>
      </w:pPr>
      <w:r>
        <w:rPr>
          <w:shd w:val="clear" w:color="auto" w:fill="FFFFFF"/>
        </w:rPr>
        <w:t>顾名思义，</w:t>
      </w:r>
      <w:r>
        <w:rPr>
          <w:shd w:val="clear" w:color="auto" w:fill="FFFFFF"/>
        </w:rPr>
        <w:t>STATEMENT</w:t>
      </w:r>
      <w:r>
        <w:rPr>
          <w:shd w:val="clear" w:color="auto" w:fill="FFFFFF"/>
        </w:rPr>
        <w:t>格式的</w:t>
      </w:r>
      <w:r>
        <w:rPr>
          <w:shd w:val="clear" w:color="auto" w:fill="FFFFFF"/>
        </w:rPr>
        <w:t>binlog</w:t>
      </w:r>
      <w:r>
        <w:rPr>
          <w:shd w:val="clear" w:color="auto" w:fill="FFFFFF"/>
        </w:rPr>
        <w:t>记录的是数据库上执行的原生</w:t>
      </w:r>
      <w:r>
        <w:rPr>
          <w:shd w:val="clear" w:color="auto" w:fill="FFFFFF"/>
        </w:rPr>
        <w:t>SQL</w:t>
      </w:r>
      <w:r>
        <w:rPr>
          <w:shd w:val="clear" w:color="auto" w:fill="FFFFFF"/>
        </w:rPr>
        <w:t>语句。这种方式有好处也有坏处。</w:t>
      </w:r>
    </w:p>
    <w:p w:rsidR="001A7847" w:rsidRDefault="007D395D">
      <w:pPr>
        <w:rPr>
          <w:rFonts w:ascii="微软雅黑" w:hAnsi="微软雅黑" w:cs="宋体"/>
        </w:rPr>
      </w:pPr>
      <w:r>
        <w:rPr>
          <w:shd w:val="clear" w:color="auto" w:fill="FFFFFF"/>
        </w:rPr>
        <w:t>好处就是相当简单，简单地记录和执行这些语句，能够让主备保持同步，在主服务器上执行的</w:t>
      </w:r>
      <w:r>
        <w:rPr>
          <w:shd w:val="clear" w:color="auto" w:fill="FFFFFF"/>
        </w:rPr>
        <w:t>SQL</w:t>
      </w:r>
      <w:r>
        <w:rPr>
          <w:shd w:val="clear" w:color="auto" w:fill="FFFFFF"/>
        </w:rPr>
        <w:t>语句，在从服务器上执行同样的语句。另一个好处是二进制日志里的时间更加紧凑，所以相对而言，基于语句的复制模式不会使用太多带宽，同时也节约磁盘空间。并且通过</w:t>
      </w:r>
      <w:r>
        <w:rPr>
          <w:shd w:val="clear" w:color="auto" w:fill="FFFFFF"/>
        </w:rPr>
        <w:t>mysqlbinlog</w:t>
      </w:r>
      <w:r>
        <w:rPr>
          <w:shd w:val="clear" w:color="auto" w:fill="FFFFFF"/>
        </w:rPr>
        <w:t>工具容易读懂其中的内容。</w:t>
      </w:r>
    </w:p>
    <w:p w:rsidR="001A7847" w:rsidRDefault="007D395D">
      <w:pPr>
        <w:rPr>
          <w:rFonts w:ascii="微软雅黑" w:hAnsi="微软雅黑" w:cs="宋体"/>
        </w:rPr>
      </w:pPr>
      <w:r>
        <w:rPr>
          <w:shd w:val="clear" w:color="auto" w:fill="FFFFFF"/>
        </w:rPr>
        <w:t>坏处就是同一条</w:t>
      </w:r>
      <w:r>
        <w:rPr>
          <w:shd w:val="clear" w:color="auto" w:fill="FFFFFF"/>
        </w:rPr>
        <w:t>SQL</w:t>
      </w:r>
      <w:r>
        <w:rPr>
          <w:shd w:val="clear" w:color="auto" w:fill="FFFFFF"/>
        </w:rPr>
        <w:t>在主库和从库上执行的时间可能稍微或很大不相同，因此在传输的二进制日志中，除了查询语句，还包括了一些元数据信息，如当前的时间戳。即便如此，还存在着一些无法被正确复制的</w:t>
      </w:r>
      <w:r>
        <w:rPr>
          <w:shd w:val="clear" w:color="auto" w:fill="FFFFFF"/>
        </w:rPr>
        <w:t>SQL</w:t>
      </w:r>
      <w:r>
        <w:rPr>
          <w:shd w:val="clear" w:color="auto" w:fill="FFFFFF"/>
        </w:rPr>
        <w:t>。例如，使用</w:t>
      </w:r>
      <w:r>
        <w:rPr>
          <w:shd w:val="clear" w:color="auto" w:fill="FFFFFF"/>
        </w:rPr>
        <w:t>INSERT INTO TB1 VALUE(CUURENT_DATE())</w:t>
      </w:r>
      <w:r>
        <w:rPr>
          <w:shd w:val="clear" w:color="auto" w:fill="FFFFFF"/>
        </w:rPr>
        <w:t>这一条使用函数的语句插入的数据复制到当前从服务器上来就会发生变化。存储过程和触发器在使用基于语句的复制模式时也可能存在问题。另外一个问题就是基于语句的复制必须是串行化的。这要求大量特殊的代码，配置，例如</w:t>
      </w:r>
      <w:r>
        <w:rPr>
          <w:shd w:val="clear" w:color="auto" w:fill="FFFFFF"/>
        </w:rPr>
        <w:t>InnoDB</w:t>
      </w:r>
      <w:r>
        <w:rPr>
          <w:shd w:val="clear" w:color="auto" w:fill="FFFFFF"/>
        </w:rPr>
        <w:t>的</w:t>
      </w:r>
      <w:r>
        <w:rPr>
          <w:shd w:val="clear" w:color="auto" w:fill="FFFFFF"/>
        </w:rPr>
        <w:t>next-key</w:t>
      </w:r>
      <w:r>
        <w:rPr>
          <w:shd w:val="clear" w:color="auto" w:fill="FFFFFF"/>
        </w:rPr>
        <w:t>锁等。并不是所有的存储引擎都支持基于语句的复制。</w:t>
      </w:r>
    </w:p>
    <w:p w:rsidR="001A7847" w:rsidRDefault="007D395D">
      <w:pPr>
        <w:pStyle w:val="6"/>
        <w:rPr>
          <w:rFonts w:ascii="微软雅黑" w:hAnsi="微软雅黑" w:cs="宋体"/>
          <w:color w:val="0A0A0A"/>
        </w:rPr>
      </w:pPr>
      <w:r>
        <w:rPr>
          <w:rFonts w:hint="eastAsia"/>
          <w:shd w:val="clear" w:color="auto" w:fill="FFFFFF"/>
        </w:rPr>
        <w:t>2.2.</w:t>
      </w:r>
      <w:r>
        <w:rPr>
          <w:shd w:val="clear" w:color="auto" w:fill="FFFFFF"/>
        </w:rPr>
        <w:t>基于行的复制（</w:t>
      </w:r>
      <w:r>
        <w:rPr>
          <w:shd w:val="clear" w:color="auto" w:fill="FFFFFF"/>
        </w:rPr>
        <w:t>ROW</w:t>
      </w:r>
      <w:r>
        <w:rPr>
          <w:shd w:val="clear" w:color="auto" w:fill="FFFFFF"/>
        </w:rPr>
        <w:t>）</w:t>
      </w:r>
    </w:p>
    <w:p w:rsidR="001A7847" w:rsidRDefault="007D395D">
      <w:pPr>
        <w:rPr>
          <w:rFonts w:ascii="微软雅黑" w:hAnsi="微软雅黑" w:cs="宋体"/>
        </w:rPr>
      </w:pPr>
      <w:r>
        <w:rPr>
          <w:shd w:val="clear" w:color="auto" w:fill="FFFFFF"/>
        </w:rPr>
        <w:t>从</w:t>
      </w:r>
      <w:r>
        <w:rPr>
          <w:shd w:val="clear" w:color="auto" w:fill="FFFFFF"/>
        </w:rPr>
        <w:t>MySQL5.1</w:t>
      </w:r>
      <w:r>
        <w:rPr>
          <w:shd w:val="clear" w:color="auto" w:fill="FFFFFF"/>
        </w:rPr>
        <w:t>开始支持基于行的复制，也就是基于数据的复制，基于行的更改。这种方式会将实际数据记录在二进制日志中，它有其自身的一些优点和缺点，最大的好处是可以正确地</w:t>
      </w:r>
      <w:r>
        <w:rPr>
          <w:shd w:val="clear" w:color="auto" w:fill="FFFFFF"/>
        </w:rPr>
        <w:lastRenderedPageBreak/>
        <w:t>复制每一行数据。一些语句可以被更加有效地复制，另外就是几乎没有基于行的复制模式无法处理的场景，对于所有的</w:t>
      </w:r>
      <w:r>
        <w:rPr>
          <w:shd w:val="clear" w:color="auto" w:fill="FFFFFF"/>
        </w:rPr>
        <w:t>SQL</w:t>
      </w:r>
      <w:r>
        <w:rPr>
          <w:shd w:val="clear" w:color="auto" w:fill="FFFFFF"/>
        </w:rPr>
        <w:t>构造、触发器、存储过程等都能正确执行。主要的缺点就是二进制日志可能会很大，而且不直观，所以，你不能使用</w:t>
      </w:r>
      <w:r>
        <w:rPr>
          <w:shd w:val="clear" w:color="auto" w:fill="FFFFFF"/>
        </w:rPr>
        <w:t>mysqlbinlog</w:t>
      </w:r>
      <w:r>
        <w:rPr>
          <w:shd w:val="clear" w:color="auto" w:fill="FFFFFF"/>
        </w:rPr>
        <w:t>来查看二进制日志。也无法通过看二进制日志判断当前执行到那一条</w:t>
      </w:r>
      <w:r>
        <w:rPr>
          <w:shd w:val="clear" w:color="auto" w:fill="FFFFFF"/>
        </w:rPr>
        <w:t>SQL</w:t>
      </w:r>
      <w:r>
        <w:rPr>
          <w:shd w:val="clear" w:color="auto" w:fill="FFFFFF"/>
        </w:rPr>
        <w:t>语句了。</w:t>
      </w:r>
    </w:p>
    <w:p w:rsidR="001A7847" w:rsidRDefault="007D395D">
      <w:pPr>
        <w:rPr>
          <w:rFonts w:ascii="微软雅黑" w:hAnsi="微软雅黑" w:cs="宋体"/>
        </w:rPr>
      </w:pPr>
      <w:r>
        <w:rPr>
          <w:rFonts w:ascii="微软雅黑" w:hAnsi="微软雅黑" w:cs="宋体"/>
        </w:rPr>
        <w:t>现在对于</w:t>
      </w:r>
      <w:r>
        <w:rPr>
          <w:rFonts w:ascii="微软雅黑" w:hAnsi="微软雅黑" w:cs="宋体"/>
        </w:rPr>
        <w:t>ROW</w:t>
      </w:r>
      <w:r>
        <w:rPr>
          <w:rFonts w:ascii="微软雅黑" w:hAnsi="微软雅黑" w:cs="宋体"/>
        </w:rPr>
        <w:t>格式的二进制日志基本是标配了，主要是因为它的优势远远大于缺点。并且由于</w:t>
      </w:r>
      <w:r>
        <w:rPr>
          <w:rFonts w:ascii="微软雅黑" w:hAnsi="微软雅黑" w:cs="宋体"/>
        </w:rPr>
        <w:t>ROW</w:t>
      </w:r>
      <w:r>
        <w:rPr>
          <w:rFonts w:ascii="微软雅黑" w:hAnsi="微软雅黑" w:cs="宋体"/>
        </w:rPr>
        <w:t>格式记录行数据，所以可以基于这种模式做一些</w:t>
      </w:r>
      <w:r>
        <w:rPr>
          <w:rFonts w:ascii="微软雅黑" w:hAnsi="微软雅黑" w:cs="宋体"/>
        </w:rPr>
        <w:t>DBA</w:t>
      </w:r>
      <w:r>
        <w:rPr>
          <w:rFonts w:ascii="微软雅黑" w:hAnsi="微软雅黑" w:cs="宋体"/>
        </w:rPr>
        <w:t>工具，比如数据恢复，不同数据库之间数据同步等。</w:t>
      </w:r>
    </w:p>
    <w:p w:rsidR="001A7847" w:rsidRDefault="007D395D">
      <w:pPr>
        <w:pStyle w:val="6"/>
        <w:rPr>
          <w:rFonts w:ascii="微软雅黑" w:hAnsi="微软雅黑" w:cs="宋体"/>
          <w:color w:val="0A0A0A"/>
        </w:rPr>
      </w:pPr>
      <w:r>
        <w:rPr>
          <w:rFonts w:hint="eastAsia"/>
          <w:shd w:val="clear" w:color="auto" w:fill="FFFFFF"/>
        </w:rPr>
        <w:t>2.3.</w:t>
      </w:r>
      <w:r>
        <w:rPr>
          <w:shd w:val="clear" w:color="auto" w:fill="FFFFFF"/>
        </w:rPr>
        <w:t>混合类型的复制（</w:t>
      </w:r>
      <w:r>
        <w:rPr>
          <w:shd w:val="clear" w:color="auto" w:fill="FFFFFF"/>
        </w:rPr>
        <w:t>MIXED</w:t>
      </w:r>
      <w:r>
        <w:rPr>
          <w:shd w:val="clear" w:color="auto" w:fill="FFFFFF"/>
        </w:rPr>
        <w:t>）</w:t>
      </w:r>
    </w:p>
    <w:p w:rsidR="001A7847" w:rsidRDefault="007D395D">
      <w:r>
        <w:rPr>
          <w:shd w:val="clear" w:color="auto" w:fill="FFFFFF"/>
        </w:rPr>
        <w:t>MIXED</w:t>
      </w:r>
      <w:r>
        <w:rPr>
          <w:shd w:val="clear" w:color="auto" w:fill="FFFFFF"/>
        </w:rPr>
        <w:t>也是</w:t>
      </w:r>
      <w:r>
        <w:rPr>
          <w:shd w:val="clear" w:color="auto" w:fill="FFFFFF"/>
        </w:rPr>
        <w:t>MySQL</w:t>
      </w:r>
      <w:r>
        <w:rPr>
          <w:shd w:val="clear" w:color="auto" w:fill="FFFFFF"/>
        </w:rPr>
        <w:t>默认使用的二进制日志记录方式，但</w:t>
      </w:r>
      <w:r>
        <w:rPr>
          <w:shd w:val="clear" w:color="auto" w:fill="FFFFFF"/>
        </w:rPr>
        <w:t>MIXED</w:t>
      </w:r>
      <w:r>
        <w:rPr>
          <w:shd w:val="clear" w:color="auto" w:fill="FFFFFF"/>
        </w:rPr>
        <w:t>格式默认采用基于语句的复制，一旦发现基于语句的无法精确的复制时，就会采用基于行的复制。比如用到</w:t>
      </w:r>
      <w:r>
        <w:rPr>
          <w:shd w:val="clear" w:color="auto" w:fill="FFFFFF"/>
        </w:rPr>
        <w:t>UUID()</w:t>
      </w:r>
      <w:r>
        <w:rPr>
          <w:shd w:val="clear" w:color="auto" w:fill="FFFFFF"/>
        </w:rPr>
        <w:t>、</w:t>
      </w:r>
      <w:r>
        <w:rPr>
          <w:shd w:val="clear" w:color="auto" w:fill="FFFFFF"/>
        </w:rPr>
        <w:t>USER()</w:t>
      </w:r>
      <w:r>
        <w:rPr>
          <w:shd w:val="clear" w:color="auto" w:fill="FFFFFF"/>
        </w:rPr>
        <w:t>、</w:t>
      </w:r>
      <w:r>
        <w:rPr>
          <w:shd w:val="clear" w:color="auto" w:fill="FFFFFF"/>
        </w:rPr>
        <w:t>CURRENT_USER()</w:t>
      </w:r>
      <w:r>
        <w:rPr>
          <w:shd w:val="clear" w:color="auto" w:fill="FFFFFF"/>
        </w:rPr>
        <w:t>、</w:t>
      </w:r>
      <w:r>
        <w:rPr>
          <w:shd w:val="clear" w:color="auto" w:fill="FFFFFF"/>
        </w:rPr>
        <w:t>ROW_COUNT()</w:t>
      </w:r>
      <w:r>
        <w:rPr>
          <w:shd w:val="clear" w:color="auto" w:fill="FFFFFF"/>
        </w:rPr>
        <w:t>等无法确定的函数。</w:t>
      </w:r>
    </w:p>
    <w:p w:rsidR="001A7847" w:rsidRDefault="007D395D">
      <w:pPr>
        <w:pStyle w:val="5"/>
      </w:pPr>
      <w:r>
        <w:rPr>
          <w:rFonts w:hint="eastAsia"/>
        </w:rPr>
        <w:t>4.MySql</w:t>
      </w:r>
      <w:r>
        <w:rPr>
          <w:rFonts w:hint="eastAsia"/>
        </w:rPr>
        <w:t>主从复制原理</w:t>
      </w:r>
    </w:p>
    <w:p w:rsidR="001A7847" w:rsidRDefault="007D395D">
      <w:r>
        <w:rPr>
          <w:rFonts w:hint="eastAsia"/>
        </w:rPr>
        <w:t>1.</w:t>
      </w:r>
      <w:r>
        <w:rPr>
          <w:rFonts w:ascii="Arial" w:hAnsi="Arial" w:cs="Arial"/>
          <w:color w:val="0A0A0A"/>
          <w:sz w:val="14"/>
          <w:szCs w:val="14"/>
          <w:shd w:val="clear" w:color="auto" w:fill="FFFFFF"/>
        </w:rPr>
        <w:t xml:space="preserve"> </w:t>
      </w:r>
      <w:r>
        <w:t>Master</w:t>
      </w:r>
      <w:r>
        <w:t>将改变记录到二进制日志</w:t>
      </w:r>
      <w:r>
        <w:t>(binary log)</w:t>
      </w:r>
      <w:r>
        <w:t>中（这些记录叫做二进制日志事件，</w:t>
      </w:r>
      <w:r>
        <w:t>binary log events</w:t>
      </w:r>
      <w:r>
        <w:t>）。</w:t>
      </w:r>
    </w:p>
    <w:p w:rsidR="001A7847" w:rsidRDefault="007D395D">
      <w:pPr>
        <w:rPr>
          <w:shd w:val="clear" w:color="auto" w:fill="FFFFFF"/>
        </w:rPr>
      </w:pPr>
      <w:r>
        <w:rPr>
          <w:rFonts w:hint="eastAsia"/>
        </w:rPr>
        <w:t>2.</w:t>
      </w:r>
      <w:r>
        <w:rPr>
          <w:sz w:val="14"/>
          <w:szCs w:val="14"/>
          <w:shd w:val="clear" w:color="auto" w:fill="FFFFFF"/>
        </w:rPr>
        <w:t xml:space="preserve"> </w:t>
      </w:r>
      <w:r>
        <w:rPr>
          <w:shd w:val="clear" w:color="auto" w:fill="FFFFFF"/>
        </w:rPr>
        <w:t>Slave</w:t>
      </w:r>
      <w:r>
        <w:rPr>
          <w:shd w:val="clear" w:color="auto" w:fill="FFFFFF"/>
        </w:rPr>
        <w:t>将</w:t>
      </w:r>
      <w:r>
        <w:rPr>
          <w:shd w:val="clear" w:color="auto" w:fill="FFFFFF"/>
        </w:rPr>
        <w:t>Master</w:t>
      </w:r>
      <w:r>
        <w:rPr>
          <w:shd w:val="clear" w:color="auto" w:fill="FFFFFF"/>
        </w:rPr>
        <w:t>的日志拷贝到自己的中继日志</w:t>
      </w:r>
      <w:r>
        <w:rPr>
          <w:shd w:val="clear" w:color="auto" w:fill="FFFFFF"/>
        </w:rPr>
        <w:t>(relay log)</w:t>
      </w:r>
      <w:r>
        <w:rPr>
          <w:shd w:val="clear" w:color="auto" w:fill="FFFFFF"/>
        </w:rPr>
        <w:t>中</w:t>
      </w:r>
    </w:p>
    <w:p w:rsidR="001A7847" w:rsidRDefault="007D395D">
      <w:pPr>
        <w:rPr>
          <w:shd w:val="clear" w:color="auto" w:fill="FFFFFF"/>
        </w:rPr>
      </w:pPr>
      <w:r>
        <w:rPr>
          <w:rFonts w:hint="eastAsia"/>
          <w:shd w:val="clear" w:color="auto" w:fill="FFFFFF"/>
        </w:rPr>
        <w:t>3.</w:t>
      </w:r>
      <w:r>
        <w:rPr>
          <w:shd w:val="clear" w:color="auto" w:fill="FFFFFF"/>
        </w:rPr>
        <w:t xml:space="preserve"> Slave</w:t>
      </w:r>
      <w:r>
        <w:rPr>
          <w:shd w:val="clear" w:color="auto" w:fill="FFFFFF"/>
        </w:rPr>
        <w:t>重新执行中继日志中的事件并放到自己的数据库中</w:t>
      </w:r>
    </w:p>
    <w:p w:rsidR="001A7847" w:rsidRDefault="007D395D">
      <w:pPr>
        <w:rPr>
          <w:rFonts w:ascii="Arial" w:hAnsi="Arial" w:cs="Arial"/>
          <w:color w:val="0A0A0A"/>
          <w:szCs w:val="21"/>
          <w:shd w:val="clear" w:color="auto" w:fill="FFFFFF"/>
        </w:rPr>
      </w:pPr>
      <w:r>
        <w:rPr>
          <w:rFonts w:ascii="Arial" w:hAnsi="Arial" w:cs="Arial"/>
          <w:color w:val="0A0A0A"/>
          <w:szCs w:val="21"/>
          <w:shd w:val="clear" w:color="auto" w:fill="FFFFFF"/>
        </w:rPr>
        <w:t>总的来说，复制就分为这三布，但是实际上每一步都很复杂，如图：</w:t>
      </w:r>
    </w:p>
    <w:p w:rsidR="001A7847" w:rsidRDefault="007D395D">
      <w:r>
        <w:rPr>
          <w:noProof/>
        </w:rPr>
        <w:drawing>
          <wp:inline distT="0" distB="0" distL="0" distR="0">
            <wp:extent cx="4599940" cy="3028315"/>
            <wp:effectExtent l="0" t="0" r="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53"/>
                    <a:stretch>
                      <a:fillRect/>
                    </a:stretch>
                  </pic:blipFill>
                  <pic:spPr>
                    <a:xfrm>
                      <a:off x="0" y="0"/>
                      <a:ext cx="4600000" cy="3028572"/>
                    </a:xfrm>
                    <a:prstGeom prst="rect">
                      <a:avLst/>
                    </a:prstGeom>
                  </pic:spPr>
                </pic:pic>
              </a:graphicData>
            </a:graphic>
          </wp:inline>
        </w:drawing>
      </w:r>
    </w:p>
    <w:p w:rsidR="001A7847" w:rsidRDefault="001A7847"/>
    <w:p w:rsidR="001A7847" w:rsidRDefault="007D395D">
      <w:pPr>
        <w:rPr>
          <w:rFonts w:ascii="Arial" w:hAnsi="Arial" w:cs="Arial"/>
          <w:color w:val="0A0A0A"/>
          <w:sz w:val="23"/>
          <w:szCs w:val="23"/>
          <w:shd w:val="clear" w:color="auto" w:fill="FFFFFF"/>
        </w:rPr>
      </w:pPr>
      <w:r>
        <w:rPr>
          <w:rFonts w:ascii="Arial" w:hAnsi="Arial" w:cs="Arial"/>
          <w:color w:val="0A0A0A"/>
          <w:sz w:val="23"/>
          <w:szCs w:val="23"/>
          <w:shd w:val="clear" w:color="auto" w:fill="FFFFFF"/>
        </w:rPr>
        <w:t>该过程的第一部分就是</w:t>
      </w:r>
      <w:r>
        <w:rPr>
          <w:rFonts w:ascii="Arial" w:hAnsi="Arial" w:cs="Arial"/>
          <w:color w:val="0A0A0A"/>
          <w:sz w:val="23"/>
          <w:szCs w:val="23"/>
          <w:shd w:val="clear" w:color="auto" w:fill="FFFFFF"/>
        </w:rPr>
        <w:t>master</w:t>
      </w:r>
      <w:r>
        <w:rPr>
          <w:rFonts w:ascii="Arial" w:hAnsi="Arial" w:cs="Arial"/>
          <w:color w:val="0A0A0A"/>
          <w:sz w:val="23"/>
          <w:szCs w:val="23"/>
          <w:shd w:val="clear" w:color="auto" w:fill="FFFFFF"/>
        </w:rPr>
        <w:t>记录二进制日志。在每个事务更新数据完成之前，</w:t>
      </w:r>
      <w:r>
        <w:rPr>
          <w:rFonts w:ascii="Arial" w:hAnsi="Arial" w:cs="Arial"/>
          <w:color w:val="0A0A0A"/>
          <w:sz w:val="23"/>
          <w:szCs w:val="23"/>
          <w:shd w:val="clear" w:color="auto" w:fill="FFFFFF"/>
        </w:rPr>
        <w:t>master</w:t>
      </w:r>
      <w:r>
        <w:rPr>
          <w:rFonts w:ascii="Arial" w:hAnsi="Arial" w:cs="Arial"/>
          <w:color w:val="0A0A0A"/>
          <w:sz w:val="23"/>
          <w:szCs w:val="23"/>
          <w:shd w:val="clear" w:color="auto" w:fill="FFFFFF"/>
        </w:rPr>
        <w:t>在二进制日志记录这些改变。</w:t>
      </w:r>
      <w:r>
        <w:rPr>
          <w:rFonts w:ascii="Arial" w:hAnsi="Arial" w:cs="Arial"/>
          <w:color w:val="0A0A0A"/>
          <w:sz w:val="23"/>
          <w:szCs w:val="23"/>
          <w:shd w:val="clear" w:color="auto" w:fill="FFFFFF"/>
        </w:rPr>
        <w:t>MySQL</w:t>
      </w:r>
      <w:r>
        <w:rPr>
          <w:rFonts w:ascii="Arial" w:hAnsi="Arial" w:cs="Arial"/>
          <w:color w:val="0A0A0A"/>
          <w:sz w:val="23"/>
          <w:szCs w:val="23"/>
          <w:shd w:val="clear" w:color="auto" w:fill="FFFFFF"/>
        </w:rPr>
        <w:t>将事务串行的写入二进制日志，即使事务中的语句都是交叉执行的。在事件写入二进制日志完成后，</w:t>
      </w:r>
      <w:r>
        <w:rPr>
          <w:rFonts w:ascii="Arial" w:hAnsi="Arial" w:cs="Arial"/>
          <w:color w:val="0A0A0A"/>
          <w:sz w:val="23"/>
          <w:szCs w:val="23"/>
          <w:shd w:val="clear" w:color="auto" w:fill="FFFFFF"/>
        </w:rPr>
        <w:t>Master</w:t>
      </w:r>
      <w:r>
        <w:rPr>
          <w:rFonts w:ascii="Arial" w:hAnsi="Arial" w:cs="Arial"/>
          <w:color w:val="0A0A0A"/>
          <w:sz w:val="23"/>
          <w:szCs w:val="23"/>
          <w:shd w:val="clear" w:color="auto" w:fill="FFFFFF"/>
        </w:rPr>
        <w:t>通知存储引擎提交事务。</w:t>
      </w:r>
    </w:p>
    <w:p w:rsidR="001A7847" w:rsidRDefault="001A7847">
      <w:pPr>
        <w:rPr>
          <w:rFonts w:ascii="Arial" w:hAnsi="Arial" w:cs="Arial"/>
          <w:color w:val="0A0A0A"/>
          <w:sz w:val="23"/>
          <w:szCs w:val="23"/>
          <w:shd w:val="clear" w:color="auto" w:fill="FFFFFF"/>
        </w:rPr>
      </w:pPr>
    </w:p>
    <w:p w:rsidR="001A7847" w:rsidRDefault="007D395D">
      <w:pPr>
        <w:rPr>
          <w:rFonts w:ascii="Arial" w:hAnsi="Arial" w:cs="Arial"/>
          <w:color w:val="0A0A0A"/>
          <w:sz w:val="23"/>
          <w:szCs w:val="23"/>
          <w:shd w:val="clear" w:color="auto" w:fill="FFFFFF"/>
        </w:rPr>
      </w:pPr>
      <w:r>
        <w:rPr>
          <w:rFonts w:ascii="Arial" w:hAnsi="Arial" w:cs="Arial"/>
          <w:color w:val="0A0A0A"/>
          <w:sz w:val="23"/>
          <w:szCs w:val="23"/>
          <w:shd w:val="clear" w:color="auto" w:fill="FFFFFF"/>
        </w:rPr>
        <w:t>MySQL</w:t>
      </w:r>
      <w:r>
        <w:rPr>
          <w:rFonts w:ascii="Arial" w:hAnsi="Arial" w:cs="Arial"/>
          <w:color w:val="0A0A0A"/>
          <w:sz w:val="23"/>
          <w:szCs w:val="23"/>
          <w:shd w:val="clear" w:color="auto" w:fill="FFFFFF"/>
        </w:rPr>
        <w:t>使用</w:t>
      </w:r>
      <w:r>
        <w:rPr>
          <w:rFonts w:ascii="Arial" w:hAnsi="Arial" w:cs="Arial"/>
          <w:color w:val="0A0A0A"/>
          <w:sz w:val="23"/>
          <w:szCs w:val="23"/>
          <w:shd w:val="clear" w:color="auto" w:fill="FFFFFF"/>
        </w:rPr>
        <w:t>3</w:t>
      </w:r>
      <w:r>
        <w:rPr>
          <w:rFonts w:ascii="Arial" w:hAnsi="Arial" w:cs="Arial"/>
          <w:color w:val="0A0A0A"/>
          <w:sz w:val="23"/>
          <w:szCs w:val="23"/>
          <w:shd w:val="clear" w:color="auto" w:fill="FFFFFF"/>
        </w:rPr>
        <w:t>个线程来执行复制功能，其中</w:t>
      </w:r>
      <w:r>
        <w:rPr>
          <w:rFonts w:ascii="Arial" w:hAnsi="Arial" w:cs="Arial"/>
          <w:color w:val="0A0A0A"/>
          <w:sz w:val="23"/>
          <w:szCs w:val="23"/>
          <w:shd w:val="clear" w:color="auto" w:fill="FFFFFF"/>
        </w:rPr>
        <w:t>1</w:t>
      </w:r>
      <w:r>
        <w:rPr>
          <w:rFonts w:ascii="Arial" w:hAnsi="Arial" w:cs="Arial"/>
          <w:color w:val="0A0A0A"/>
          <w:sz w:val="23"/>
          <w:szCs w:val="23"/>
          <w:shd w:val="clear" w:color="auto" w:fill="FFFFFF"/>
        </w:rPr>
        <w:t>个在主服务器上（</w:t>
      </w:r>
      <w:r>
        <w:rPr>
          <w:rFonts w:ascii="Arial" w:hAnsi="Arial" w:cs="Arial"/>
          <w:color w:val="0A0A0A"/>
          <w:sz w:val="23"/>
          <w:szCs w:val="23"/>
          <w:shd w:val="clear" w:color="auto" w:fill="FFFFFF"/>
        </w:rPr>
        <w:t>binlog dump</w:t>
      </w:r>
      <w:r>
        <w:rPr>
          <w:rFonts w:ascii="Arial" w:hAnsi="Arial" w:cs="Arial"/>
          <w:color w:val="0A0A0A"/>
          <w:sz w:val="23"/>
          <w:szCs w:val="23"/>
          <w:shd w:val="clear" w:color="auto" w:fill="FFFFFF"/>
        </w:rPr>
        <w:t>线程），另两个在从服务器上（</w:t>
      </w:r>
      <w:r>
        <w:rPr>
          <w:rFonts w:ascii="Arial" w:hAnsi="Arial" w:cs="Arial"/>
          <w:color w:val="0A0A0A"/>
          <w:sz w:val="23"/>
          <w:szCs w:val="23"/>
          <w:shd w:val="clear" w:color="auto" w:fill="FFFFFF"/>
        </w:rPr>
        <w:t>I/O</w:t>
      </w:r>
      <w:r>
        <w:rPr>
          <w:rFonts w:ascii="Arial" w:hAnsi="Arial" w:cs="Arial"/>
          <w:color w:val="0A0A0A"/>
          <w:sz w:val="23"/>
          <w:szCs w:val="23"/>
          <w:shd w:val="clear" w:color="auto" w:fill="FFFFFF"/>
        </w:rPr>
        <w:t>线程及</w:t>
      </w:r>
      <w:r>
        <w:rPr>
          <w:rFonts w:ascii="Arial" w:hAnsi="Arial" w:cs="Arial"/>
          <w:color w:val="0A0A0A"/>
          <w:sz w:val="23"/>
          <w:szCs w:val="23"/>
          <w:shd w:val="clear" w:color="auto" w:fill="FFFFFF"/>
        </w:rPr>
        <w:t>SQL</w:t>
      </w:r>
      <w:r>
        <w:rPr>
          <w:rFonts w:ascii="Arial" w:hAnsi="Arial" w:cs="Arial"/>
          <w:color w:val="0A0A0A"/>
          <w:sz w:val="23"/>
          <w:szCs w:val="23"/>
          <w:shd w:val="clear" w:color="auto" w:fill="FFFFFF"/>
        </w:rPr>
        <w:t>线程）。</w:t>
      </w:r>
    </w:p>
    <w:p w:rsidR="001A7847" w:rsidRDefault="001A7847">
      <w:pPr>
        <w:rPr>
          <w:rFonts w:ascii="Arial" w:hAnsi="Arial" w:cs="Arial"/>
          <w:color w:val="0A0A0A"/>
          <w:sz w:val="23"/>
          <w:szCs w:val="23"/>
          <w:shd w:val="clear" w:color="auto" w:fill="FFFFFF"/>
        </w:rPr>
      </w:pPr>
    </w:p>
    <w:p w:rsidR="001A7847" w:rsidRDefault="007D395D">
      <w:pPr>
        <w:rPr>
          <w:rFonts w:ascii="Arial" w:hAnsi="Arial" w:cs="Arial"/>
          <w:color w:val="0A0A0A"/>
          <w:sz w:val="23"/>
          <w:szCs w:val="23"/>
          <w:shd w:val="clear" w:color="auto" w:fill="FFFFFF"/>
        </w:rPr>
      </w:pPr>
      <w:r>
        <w:rPr>
          <w:rFonts w:ascii="Arial" w:hAnsi="Arial" w:cs="Arial"/>
          <w:color w:val="0A0A0A"/>
          <w:sz w:val="23"/>
          <w:szCs w:val="23"/>
          <w:shd w:val="clear" w:color="auto" w:fill="FFFFFF"/>
        </w:rPr>
        <w:t>当从服务器发出</w:t>
      </w:r>
      <w:r>
        <w:rPr>
          <w:rFonts w:ascii="Arial" w:hAnsi="Arial" w:cs="Arial"/>
          <w:color w:val="0A0A0A"/>
          <w:sz w:val="23"/>
          <w:szCs w:val="23"/>
          <w:shd w:val="clear" w:color="auto" w:fill="FFFFFF"/>
        </w:rPr>
        <w:t>START SLAVE</w:t>
      </w:r>
      <w:r>
        <w:rPr>
          <w:rFonts w:ascii="Arial" w:hAnsi="Arial" w:cs="Arial"/>
          <w:color w:val="0A0A0A"/>
          <w:sz w:val="23"/>
          <w:szCs w:val="23"/>
          <w:shd w:val="clear" w:color="auto" w:fill="FFFFFF"/>
        </w:rPr>
        <w:t>时，从服务器创建一个</w:t>
      </w:r>
      <w:r>
        <w:rPr>
          <w:rFonts w:ascii="Arial" w:hAnsi="Arial" w:cs="Arial"/>
          <w:color w:val="0A0A0A"/>
          <w:sz w:val="23"/>
          <w:szCs w:val="23"/>
          <w:shd w:val="clear" w:color="auto" w:fill="FFFFFF"/>
        </w:rPr>
        <w:t>I/O</w:t>
      </w:r>
      <w:r>
        <w:rPr>
          <w:rFonts w:ascii="Arial" w:hAnsi="Arial" w:cs="Arial"/>
          <w:color w:val="0A0A0A"/>
          <w:sz w:val="23"/>
          <w:szCs w:val="23"/>
          <w:shd w:val="clear" w:color="auto" w:fill="FFFFFF"/>
        </w:rPr>
        <w:t>线程，以连接主服务器并让它发送记录在其二进制日志中的语句。主服务器创建一个线程将二进制日志中的内容发送到从服务器，该线程可以识别为主服务器上</w:t>
      </w:r>
      <w:r>
        <w:rPr>
          <w:rFonts w:ascii="Arial" w:hAnsi="Arial" w:cs="Arial"/>
          <w:color w:val="0A0A0A"/>
          <w:sz w:val="23"/>
          <w:szCs w:val="23"/>
          <w:shd w:val="clear" w:color="auto" w:fill="FFFFFF"/>
        </w:rPr>
        <w:t>SHOW PROCESSLIST</w:t>
      </w:r>
      <w:r>
        <w:rPr>
          <w:rFonts w:ascii="Arial" w:hAnsi="Arial" w:cs="Arial"/>
          <w:color w:val="0A0A0A"/>
          <w:sz w:val="23"/>
          <w:szCs w:val="23"/>
          <w:shd w:val="clear" w:color="auto" w:fill="FFFFFF"/>
        </w:rPr>
        <w:t>的输出中的</w:t>
      </w:r>
      <w:r>
        <w:rPr>
          <w:rFonts w:ascii="Arial" w:hAnsi="Arial" w:cs="Arial"/>
          <w:color w:val="0A0A0A"/>
          <w:sz w:val="23"/>
          <w:szCs w:val="23"/>
          <w:shd w:val="clear" w:color="auto" w:fill="FFFFFF"/>
        </w:rPr>
        <w:t>binlog dump</w:t>
      </w:r>
      <w:r>
        <w:rPr>
          <w:rFonts w:ascii="Arial" w:hAnsi="Arial" w:cs="Arial"/>
          <w:color w:val="0A0A0A"/>
          <w:sz w:val="23"/>
          <w:szCs w:val="23"/>
          <w:shd w:val="clear" w:color="auto" w:fill="FFFFFF"/>
        </w:rPr>
        <w:t>线程。从服务器</w:t>
      </w:r>
      <w:r>
        <w:rPr>
          <w:rFonts w:ascii="Arial" w:hAnsi="Arial" w:cs="Arial"/>
          <w:color w:val="0A0A0A"/>
          <w:sz w:val="23"/>
          <w:szCs w:val="23"/>
          <w:shd w:val="clear" w:color="auto" w:fill="FFFFFF"/>
        </w:rPr>
        <w:t>I/O</w:t>
      </w:r>
      <w:r>
        <w:rPr>
          <w:rFonts w:ascii="Arial" w:hAnsi="Arial" w:cs="Arial"/>
          <w:color w:val="0A0A0A"/>
          <w:sz w:val="23"/>
          <w:szCs w:val="23"/>
          <w:shd w:val="clear" w:color="auto" w:fill="FFFFFF"/>
        </w:rPr>
        <w:t>线程读取主服务器</w:t>
      </w:r>
      <w:r>
        <w:rPr>
          <w:rFonts w:ascii="Arial" w:hAnsi="Arial" w:cs="Arial"/>
          <w:color w:val="0A0A0A"/>
          <w:sz w:val="23"/>
          <w:szCs w:val="23"/>
          <w:shd w:val="clear" w:color="auto" w:fill="FFFFFF"/>
        </w:rPr>
        <w:t>binlog dump</w:t>
      </w:r>
      <w:r>
        <w:rPr>
          <w:rFonts w:ascii="Arial" w:hAnsi="Arial" w:cs="Arial"/>
          <w:color w:val="0A0A0A"/>
          <w:sz w:val="23"/>
          <w:szCs w:val="23"/>
          <w:shd w:val="clear" w:color="auto" w:fill="FFFFFF"/>
        </w:rPr>
        <w:t>线程发送的内容并将该数据拷贝到从服务器数据目录中的本地文件中，即中继日志。然后</w:t>
      </w:r>
      <w:r>
        <w:rPr>
          <w:rFonts w:ascii="Arial" w:hAnsi="Arial" w:cs="Arial"/>
          <w:color w:val="0A0A0A"/>
          <w:sz w:val="23"/>
          <w:szCs w:val="23"/>
          <w:shd w:val="clear" w:color="auto" w:fill="FFFFFF"/>
        </w:rPr>
        <w:t>I/O</w:t>
      </w:r>
      <w:r>
        <w:rPr>
          <w:rFonts w:ascii="Arial" w:hAnsi="Arial" w:cs="Arial"/>
          <w:color w:val="0A0A0A"/>
          <w:sz w:val="23"/>
          <w:szCs w:val="23"/>
          <w:shd w:val="clear" w:color="auto" w:fill="FFFFFF"/>
        </w:rPr>
        <w:t>线程就会进入睡眠状态，当</w:t>
      </w:r>
      <w:r>
        <w:rPr>
          <w:rFonts w:ascii="Arial" w:hAnsi="Arial" w:cs="Arial"/>
          <w:color w:val="0A0A0A"/>
          <w:sz w:val="23"/>
          <w:szCs w:val="23"/>
          <w:shd w:val="clear" w:color="auto" w:fill="FFFFFF"/>
        </w:rPr>
        <w:t>master</w:t>
      </w:r>
      <w:r>
        <w:rPr>
          <w:rFonts w:ascii="Arial" w:hAnsi="Arial" w:cs="Arial"/>
          <w:color w:val="0A0A0A"/>
          <w:sz w:val="23"/>
          <w:szCs w:val="23"/>
          <w:shd w:val="clear" w:color="auto" w:fill="FFFFFF"/>
        </w:rPr>
        <w:t>产生新的事件后就会通知</w:t>
      </w:r>
      <w:r>
        <w:rPr>
          <w:rFonts w:ascii="Arial" w:hAnsi="Arial" w:cs="Arial"/>
          <w:color w:val="0A0A0A"/>
          <w:sz w:val="23"/>
          <w:szCs w:val="23"/>
          <w:shd w:val="clear" w:color="auto" w:fill="FFFFFF"/>
        </w:rPr>
        <w:t>slave</w:t>
      </w:r>
      <w:r>
        <w:rPr>
          <w:rFonts w:ascii="Arial" w:hAnsi="Arial" w:cs="Arial"/>
          <w:color w:val="0A0A0A"/>
          <w:sz w:val="23"/>
          <w:szCs w:val="23"/>
          <w:shd w:val="clear" w:color="auto" w:fill="FFFFFF"/>
        </w:rPr>
        <w:t>，从而</w:t>
      </w:r>
      <w:r>
        <w:rPr>
          <w:rFonts w:ascii="Arial" w:hAnsi="Arial" w:cs="Arial"/>
          <w:color w:val="0A0A0A"/>
          <w:sz w:val="23"/>
          <w:szCs w:val="23"/>
          <w:shd w:val="clear" w:color="auto" w:fill="FFFFFF"/>
        </w:rPr>
        <w:t>I/O</w:t>
      </w:r>
      <w:r>
        <w:rPr>
          <w:rFonts w:ascii="Arial" w:hAnsi="Arial" w:cs="Arial"/>
          <w:color w:val="0A0A0A"/>
          <w:sz w:val="23"/>
          <w:szCs w:val="23"/>
          <w:shd w:val="clear" w:color="auto" w:fill="FFFFFF"/>
        </w:rPr>
        <w:t>线程就会被唤醒继续去读取</w:t>
      </w:r>
      <w:r>
        <w:rPr>
          <w:rFonts w:ascii="Arial" w:hAnsi="Arial" w:cs="Arial"/>
          <w:color w:val="0A0A0A"/>
          <w:sz w:val="23"/>
          <w:szCs w:val="23"/>
          <w:shd w:val="clear" w:color="auto" w:fill="FFFFFF"/>
        </w:rPr>
        <w:t>master</w:t>
      </w:r>
      <w:r>
        <w:rPr>
          <w:rFonts w:ascii="Arial" w:hAnsi="Arial" w:cs="Arial"/>
          <w:color w:val="0A0A0A"/>
          <w:sz w:val="23"/>
          <w:szCs w:val="23"/>
          <w:shd w:val="clear" w:color="auto" w:fill="FFFFFF"/>
        </w:rPr>
        <w:t>二进制日志事件，</w:t>
      </w:r>
    </w:p>
    <w:p w:rsidR="001A7847" w:rsidRDefault="001A7847">
      <w:pPr>
        <w:rPr>
          <w:rFonts w:ascii="Arial" w:hAnsi="Arial" w:cs="Arial"/>
          <w:color w:val="0A0A0A"/>
          <w:sz w:val="23"/>
          <w:szCs w:val="23"/>
          <w:shd w:val="clear" w:color="auto" w:fill="FFFFFF"/>
        </w:rPr>
      </w:pPr>
    </w:p>
    <w:p w:rsidR="001A7847" w:rsidRDefault="007D395D">
      <w:pPr>
        <w:widowControl/>
        <w:spacing w:after="12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当从库</w:t>
      </w:r>
      <w:r>
        <w:rPr>
          <w:rFonts w:ascii="Arial" w:eastAsia="宋体" w:hAnsi="Arial" w:cs="Arial"/>
          <w:color w:val="0A0A0A"/>
          <w:kern w:val="0"/>
          <w:sz w:val="23"/>
          <w:szCs w:val="23"/>
        </w:rPr>
        <w:t>I/O</w:t>
      </w:r>
      <w:r>
        <w:rPr>
          <w:rFonts w:ascii="Arial" w:eastAsia="宋体" w:hAnsi="Arial" w:cs="Arial"/>
          <w:color w:val="0A0A0A"/>
          <w:kern w:val="0"/>
          <w:sz w:val="23"/>
          <w:szCs w:val="23"/>
        </w:rPr>
        <w:t>线程从主库获取到事件后便会写入到中继日志（</w:t>
      </w:r>
      <w:r>
        <w:rPr>
          <w:rFonts w:ascii="Arial" w:eastAsia="宋体" w:hAnsi="Arial" w:cs="Arial"/>
          <w:color w:val="0A0A0A"/>
          <w:kern w:val="0"/>
          <w:sz w:val="23"/>
          <w:szCs w:val="23"/>
        </w:rPr>
        <w:t>relay log</w:t>
      </w:r>
      <w:r>
        <w:rPr>
          <w:rFonts w:ascii="Arial" w:eastAsia="宋体" w:hAnsi="Arial" w:cs="Arial"/>
          <w:color w:val="0A0A0A"/>
          <w:kern w:val="0"/>
          <w:sz w:val="23"/>
          <w:szCs w:val="23"/>
        </w:rPr>
        <w:t>），然后从库的</w:t>
      </w:r>
      <w:r>
        <w:rPr>
          <w:rFonts w:ascii="Arial" w:eastAsia="宋体" w:hAnsi="Arial" w:cs="Arial"/>
          <w:color w:val="0A0A0A"/>
          <w:kern w:val="0"/>
          <w:sz w:val="23"/>
          <w:szCs w:val="23"/>
        </w:rPr>
        <w:t>SQL</w:t>
      </w:r>
      <w:r>
        <w:rPr>
          <w:rFonts w:ascii="Arial" w:eastAsia="宋体" w:hAnsi="Arial" w:cs="Arial"/>
          <w:color w:val="0A0A0A"/>
          <w:kern w:val="0"/>
          <w:sz w:val="23"/>
          <w:szCs w:val="23"/>
        </w:rPr>
        <w:t>线程，是从服务器创建用于读取中继日志并执行日志中包含的事件。当中继日志有新的事件后，</w:t>
      </w:r>
      <w:r>
        <w:rPr>
          <w:rFonts w:ascii="Arial" w:eastAsia="宋体" w:hAnsi="Arial" w:cs="Arial"/>
          <w:color w:val="0A0A0A"/>
          <w:kern w:val="0"/>
          <w:sz w:val="23"/>
          <w:szCs w:val="23"/>
        </w:rPr>
        <w:t>SQL thread</w:t>
      </w:r>
      <w:r>
        <w:rPr>
          <w:rFonts w:ascii="Arial" w:eastAsia="宋体" w:hAnsi="Arial" w:cs="Arial"/>
          <w:color w:val="0A0A0A"/>
          <w:kern w:val="0"/>
          <w:sz w:val="23"/>
          <w:szCs w:val="23"/>
        </w:rPr>
        <w:t>（</w:t>
      </w:r>
      <w:r>
        <w:rPr>
          <w:rFonts w:ascii="Arial" w:eastAsia="宋体" w:hAnsi="Arial" w:cs="Arial"/>
          <w:color w:val="0A0A0A"/>
          <w:kern w:val="0"/>
          <w:sz w:val="23"/>
          <w:szCs w:val="23"/>
        </w:rPr>
        <w:t>SQL</w:t>
      </w:r>
      <w:r>
        <w:rPr>
          <w:rFonts w:ascii="Arial" w:eastAsia="宋体" w:hAnsi="Arial" w:cs="Arial"/>
          <w:color w:val="0A0A0A"/>
          <w:kern w:val="0"/>
          <w:sz w:val="23"/>
          <w:szCs w:val="23"/>
        </w:rPr>
        <w:t>线程）处理该过程的最后一步。</w:t>
      </w:r>
      <w:r>
        <w:rPr>
          <w:rFonts w:ascii="Arial" w:eastAsia="宋体" w:hAnsi="Arial" w:cs="Arial"/>
          <w:color w:val="0A0A0A"/>
          <w:kern w:val="0"/>
          <w:sz w:val="23"/>
          <w:szCs w:val="23"/>
        </w:rPr>
        <w:t>SQL</w:t>
      </w:r>
      <w:r>
        <w:rPr>
          <w:rFonts w:ascii="Arial" w:eastAsia="宋体" w:hAnsi="Arial" w:cs="Arial"/>
          <w:color w:val="0A0A0A"/>
          <w:kern w:val="0"/>
          <w:sz w:val="23"/>
          <w:szCs w:val="23"/>
        </w:rPr>
        <w:t>线程从中继日志读取事件，并重放其中的事件而更新</w:t>
      </w:r>
      <w:r>
        <w:rPr>
          <w:rFonts w:ascii="Arial" w:eastAsia="宋体" w:hAnsi="Arial" w:cs="Arial"/>
          <w:color w:val="0A0A0A"/>
          <w:kern w:val="0"/>
          <w:sz w:val="23"/>
          <w:szCs w:val="23"/>
        </w:rPr>
        <w:t>slave</w:t>
      </w:r>
      <w:r>
        <w:rPr>
          <w:rFonts w:ascii="Arial" w:eastAsia="宋体" w:hAnsi="Arial" w:cs="Arial"/>
          <w:color w:val="0A0A0A"/>
          <w:kern w:val="0"/>
          <w:sz w:val="23"/>
          <w:szCs w:val="23"/>
        </w:rPr>
        <w:t>的数据，使其与</w:t>
      </w:r>
      <w:r>
        <w:rPr>
          <w:rFonts w:ascii="Arial" w:eastAsia="宋体" w:hAnsi="Arial" w:cs="Arial"/>
          <w:color w:val="0A0A0A"/>
          <w:kern w:val="0"/>
          <w:sz w:val="23"/>
          <w:szCs w:val="23"/>
        </w:rPr>
        <w:t>master</w:t>
      </w:r>
      <w:r>
        <w:rPr>
          <w:rFonts w:ascii="Arial" w:eastAsia="宋体" w:hAnsi="Arial" w:cs="Arial"/>
          <w:color w:val="0A0A0A"/>
          <w:kern w:val="0"/>
          <w:sz w:val="23"/>
          <w:szCs w:val="23"/>
        </w:rPr>
        <w:t>中的数据一致，只要该线程与</w:t>
      </w:r>
      <w:r>
        <w:rPr>
          <w:rFonts w:ascii="Arial" w:eastAsia="宋体" w:hAnsi="Arial" w:cs="Arial"/>
          <w:color w:val="0A0A0A"/>
          <w:kern w:val="0"/>
          <w:sz w:val="23"/>
          <w:szCs w:val="23"/>
        </w:rPr>
        <w:t>I/O</w:t>
      </w:r>
      <w:r>
        <w:rPr>
          <w:rFonts w:ascii="Arial" w:eastAsia="宋体" w:hAnsi="Arial" w:cs="Arial"/>
          <w:color w:val="0A0A0A"/>
          <w:kern w:val="0"/>
          <w:sz w:val="23"/>
          <w:szCs w:val="23"/>
        </w:rPr>
        <w:t>线程保持一致。</w:t>
      </w:r>
    </w:p>
    <w:p w:rsidR="001A7847" w:rsidRDefault="007D395D">
      <w:pPr>
        <w:widowControl/>
        <w:spacing w:after="12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中继日志通常会位于</w:t>
      </w:r>
      <w:r>
        <w:rPr>
          <w:rFonts w:ascii="Arial" w:eastAsia="宋体" w:hAnsi="Arial" w:cs="Arial"/>
          <w:color w:val="0A0A0A"/>
          <w:kern w:val="0"/>
          <w:sz w:val="23"/>
          <w:szCs w:val="23"/>
        </w:rPr>
        <w:t>OS</w:t>
      </w:r>
      <w:r>
        <w:rPr>
          <w:rFonts w:ascii="Arial" w:eastAsia="宋体" w:hAnsi="Arial" w:cs="Arial"/>
          <w:color w:val="0A0A0A"/>
          <w:kern w:val="0"/>
          <w:sz w:val="23"/>
          <w:szCs w:val="23"/>
        </w:rPr>
        <w:t>的缓存中，所以中继日志的开销很小。当有多个从服务器的主服务器会为每个当前连接的从服务器创建一个</w:t>
      </w:r>
      <w:r>
        <w:rPr>
          <w:rFonts w:ascii="Arial" w:eastAsia="宋体" w:hAnsi="Arial" w:cs="Arial"/>
          <w:color w:val="0A0A0A"/>
          <w:kern w:val="0"/>
          <w:sz w:val="23"/>
          <w:szCs w:val="23"/>
        </w:rPr>
        <w:t>binlog dump</w:t>
      </w:r>
      <w:r>
        <w:rPr>
          <w:rFonts w:ascii="Arial" w:eastAsia="宋体" w:hAnsi="Arial" w:cs="Arial"/>
          <w:color w:val="0A0A0A"/>
          <w:kern w:val="0"/>
          <w:sz w:val="23"/>
          <w:szCs w:val="23"/>
        </w:rPr>
        <w:t>线程，每个从服务器有自己的</w:t>
      </w:r>
      <w:r>
        <w:rPr>
          <w:rFonts w:ascii="Arial" w:eastAsia="宋体" w:hAnsi="Arial" w:cs="Arial"/>
          <w:color w:val="0A0A0A"/>
          <w:kern w:val="0"/>
          <w:sz w:val="23"/>
          <w:szCs w:val="23"/>
        </w:rPr>
        <w:t>I/O</w:t>
      </w:r>
      <w:r>
        <w:rPr>
          <w:rFonts w:ascii="Arial" w:eastAsia="宋体" w:hAnsi="Arial" w:cs="Arial"/>
          <w:color w:val="0A0A0A"/>
          <w:kern w:val="0"/>
          <w:sz w:val="23"/>
          <w:szCs w:val="23"/>
        </w:rPr>
        <w:t>和</w:t>
      </w:r>
      <w:r>
        <w:rPr>
          <w:rFonts w:ascii="Arial" w:eastAsia="宋体" w:hAnsi="Arial" w:cs="Arial"/>
          <w:color w:val="0A0A0A"/>
          <w:kern w:val="0"/>
          <w:sz w:val="23"/>
          <w:szCs w:val="23"/>
        </w:rPr>
        <w:t>SQL</w:t>
      </w:r>
      <w:r>
        <w:rPr>
          <w:rFonts w:ascii="Arial" w:eastAsia="宋体" w:hAnsi="Arial" w:cs="Arial"/>
          <w:color w:val="0A0A0A"/>
          <w:kern w:val="0"/>
          <w:sz w:val="23"/>
          <w:szCs w:val="23"/>
        </w:rPr>
        <w:t>线程。</w:t>
      </w:r>
    </w:p>
    <w:p w:rsidR="001A7847" w:rsidRDefault="007D395D">
      <w:pPr>
        <w:widowControl/>
        <w:shd w:val="clear" w:color="auto" w:fill="FFFFFF"/>
        <w:spacing w:before="75" w:after="75" w:line="390" w:lineRule="atLeast"/>
        <w:ind w:right="75"/>
        <w:jc w:val="left"/>
        <w:rPr>
          <w:rFonts w:ascii="微软雅黑" w:eastAsia="宋体" w:hAnsi="微软雅黑" w:cs="宋体"/>
          <w:color w:val="0A0A0A"/>
          <w:kern w:val="0"/>
          <w:sz w:val="23"/>
          <w:szCs w:val="23"/>
        </w:rPr>
      </w:pPr>
      <w:r>
        <w:rPr>
          <w:rFonts w:ascii="Arial" w:eastAsia="宋体" w:hAnsi="Arial" w:cs="Arial"/>
          <w:color w:val="0A0A0A"/>
          <w:kern w:val="0"/>
          <w:szCs w:val="21"/>
        </w:rPr>
        <w:t>复制过程有一个很重要的限制</w:t>
      </w:r>
      <w:r>
        <w:rPr>
          <w:rFonts w:ascii="Arial" w:eastAsia="宋体" w:hAnsi="Arial" w:cs="Arial"/>
          <w:color w:val="0A0A0A"/>
          <w:kern w:val="0"/>
          <w:szCs w:val="21"/>
        </w:rPr>
        <w:t>——</w:t>
      </w:r>
      <w:r>
        <w:rPr>
          <w:rFonts w:ascii="Arial" w:eastAsia="宋体" w:hAnsi="Arial" w:cs="Arial"/>
          <w:color w:val="0A0A0A"/>
          <w:kern w:val="0"/>
          <w:szCs w:val="21"/>
        </w:rPr>
        <w:t>复制在</w:t>
      </w:r>
      <w:r>
        <w:rPr>
          <w:rFonts w:ascii="Arial" w:eastAsia="宋体" w:hAnsi="Arial" w:cs="Arial"/>
          <w:color w:val="0A0A0A"/>
          <w:kern w:val="0"/>
          <w:szCs w:val="21"/>
        </w:rPr>
        <w:t>slave</w:t>
      </w:r>
      <w:r>
        <w:rPr>
          <w:rFonts w:ascii="Arial" w:eastAsia="宋体" w:hAnsi="Arial" w:cs="Arial"/>
          <w:color w:val="0A0A0A"/>
          <w:kern w:val="0"/>
          <w:szCs w:val="21"/>
        </w:rPr>
        <w:t>上是串行化的，也就是说</w:t>
      </w:r>
      <w:r>
        <w:rPr>
          <w:rFonts w:ascii="Arial" w:eastAsia="宋体" w:hAnsi="Arial" w:cs="Arial"/>
          <w:color w:val="0A0A0A"/>
          <w:kern w:val="0"/>
          <w:szCs w:val="21"/>
        </w:rPr>
        <w:t>master</w:t>
      </w:r>
      <w:r>
        <w:rPr>
          <w:rFonts w:ascii="Arial" w:eastAsia="宋体" w:hAnsi="Arial" w:cs="Arial"/>
          <w:color w:val="0A0A0A"/>
          <w:kern w:val="0"/>
          <w:szCs w:val="21"/>
        </w:rPr>
        <w:t>上的并行更新操作不能在</w:t>
      </w:r>
      <w:r>
        <w:rPr>
          <w:rFonts w:ascii="Arial" w:eastAsia="宋体" w:hAnsi="Arial" w:cs="Arial"/>
          <w:color w:val="0A0A0A"/>
          <w:kern w:val="0"/>
          <w:szCs w:val="21"/>
        </w:rPr>
        <w:t>slave</w:t>
      </w:r>
      <w:r>
        <w:rPr>
          <w:rFonts w:ascii="Arial" w:eastAsia="宋体" w:hAnsi="Arial" w:cs="Arial"/>
          <w:color w:val="0A0A0A"/>
          <w:kern w:val="0"/>
          <w:szCs w:val="21"/>
        </w:rPr>
        <w:t>上并行操作，不然就可能会出现数据乱掉了。这也是导致</w:t>
      </w:r>
      <w:r>
        <w:rPr>
          <w:rFonts w:ascii="Arial" w:eastAsia="宋体" w:hAnsi="Arial" w:cs="Arial"/>
          <w:color w:val="0A0A0A"/>
          <w:kern w:val="0"/>
          <w:szCs w:val="21"/>
        </w:rPr>
        <w:t>MySQL</w:t>
      </w:r>
      <w:r>
        <w:rPr>
          <w:rFonts w:ascii="Arial" w:eastAsia="宋体" w:hAnsi="Arial" w:cs="Arial"/>
          <w:color w:val="0A0A0A"/>
          <w:kern w:val="0"/>
          <w:szCs w:val="21"/>
        </w:rPr>
        <w:t>主从复制延迟的一个重要因素，但从</w:t>
      </w:r>
      <w:r>
        <w:rPr>
          <w:rFonts w:ascii="Arial" w:eastAsia="宋体" w:hAnsi="Arial" w:cs="Arial"/>
          <w:color w:val="0A0A0A"/>
          <w:kern w:val="0"/>
          <w:szCs w:val="21"/>
        </w:rPr>
        <w:t>MySQL 5.7</w:t>
      </w:r>
      <w:r>
        <w:rPr>
          <w:rFonts w:ascii="Arial" w:eastAsia="宋体" w:hAnsi="Arial" w:cs="Arial"/>
          <w:color w:val="0A0A0A"/>
          <w:kern w:val="0"/>
          <w:szCs w:val="21"/>
        </w:rPr>
        <w:t>开始也支持从库的并行复制了。</w:t>
      </w:r>
    </w:p>
    <w:p w:rsidR="001A7847" w:rsidRDefault="007D395D">
      <w:pPr>
        <w:pStyle w:val="6"/>
        <w:rPr>
          <w:rStyle w:val="ac"/>
          <w:rFonts w:ascii="Arial" w:hAnsi="Arial" w:cs="Arial"/>
          <w:color w:val="3366FF"/>
          <w:sz w:val="23"/>
          <w:szCs w:val="23"/>
          <w:shd w:val="clear" w:color="auto" w:fill="FFFFFF"/>
        </w:rPr>
      </w:pPr>
      <w:r>
        <w:rPr>
          <w:rStyle w:val="ac"/>
          <w:rFonts w:ascii="Arial" w:hAnsi="Arial" w:cs="Arial" w:hint="eastAsia"/>
          <w:color w:val="3366FF"/>
          <w:sz w:val="23"/>
          <w:szCs w:val="23"/>
          <w:shd w:val="clear" w:color="auto" w:fill="FFFFFF"/>
        </w:rPr>
        <w:t>4.1.</w:t>
      </w:r>
      <w:r>
        <w:rPr>
          <w:rStyle w:val="ac"/>
          <w:rFonts w:ascii="Arial" w:hAnsi="Arial" w:cs="Arial"/>
          <w:color w:val="3366FF"/>
          <w:sz w:val="23"/>
          <w:szCs w:val="23"/>
          <w:shd w:val="clear" w:color="auto" w:fill="FFFFFF"/>
        </w:rPr>
        <w:t>binlog Events</w:t>
      </w:r>
    </w:p>
    <w:p w:rsidR="001A7847" w:rsidRDefault="007D395D">
      <w:pPr>
        <w:rPr>
          <w:rFonts w:ascii="Arial" w:hAnsi="Arial" w:cs="Arial"/>
          <w:color w:val="0A0A0A"/>
          <w:sz w:val="23"/>
          <w:szCs w:val="23"/>
          <w:shd w:val="clear" w:color="auto" w:fill="FFFFFF"/>
        </w:rPr>
      </w:pPr>
      <w:r>
        <w:rPr>
          <w:rFonts w:ascii="Arial" w:hAnsi="Arial" w:cs="Arial"/>
          <w:color w:val="0A0A0A"/>
          <w:sz w:val="23"/>
          <w:szCs w:val="23"/>
          <w:shd w:val="clear" w:color="auto" w:fill="FFFFFF"/>
        </w:rPr>
        <w:t>我们知道</w:t>
      </w:r>
      <w:r>
        <w:rPr>
          <w:rFonts w:ascii="Arial" w:hAnsi="Arial" w:cs="Arial"/>
          <w:color w:val="0A0A0A"/>
          <w:sz w:val="23"/>
          <w:szCs w:val="23"/>
          <w:shd w:val="clear" w:color="auto" w:fill="FFFFFF"/>
        </w:rPr>
        <w:t>binlog</w:t>
      </w:r>
      <w:r>
        <w:rPr>
          <w:rFonts w:ascii="Arial" w:hAnsi="Arial" w:cs="Arial"/>
          <w:color w:val="0A0A0A"/>
          <w:sz w:val="23"/>
          <w:szCs w:val="23"/>
          <w:shd w:val="clear" w:color="auto" w:fill="FFFFFF"/>
        </w:rPr>
        <w:t>日志用于记录所有对</w:t>
      </w:r>
      <w:r>
        <w:rPr>
          <w:rFonts w:ascii="Arial" w:hAnsi="Arial" w:cs="Arial"/>
          <w:color w:val="0A0A0A"/>
          <w:sz w:val="23"/>
          <w:szCs w:val="23"/>
          <w:shd w:val="clear" w:color="auto" w:fill="FFFFFF"/>
        </w:rPr>
        <w:t>MySQL</w:t>
      </w:r>
      <w:r>
        <w:rPr>
          <w:rFonts w:ascii="Arial" w:hAnsi="Arial" w:cs="Arial"/>
          <w:color w:val="0A0A0A"/>
          <w:sz w:val="23"/>
          <w:szCs w:val="23"/>
          <w:shd w:val="clear" w:color="auto" w:fill="FFFFFF"/>
        </w:rPr>
        <w:t>的操作的变更，而这每一个变更都会对应的事件，也就是</w:t>
      </w:r>
      <w:r>
        <w:rPr>
          <w:rFonts w:ascii="Arial" w:hAnsi="Arial" w:cs="Arial"/>
          <w:color w:val="0A0A0A"/>
          <w:sz w:val="23"/>
          <w:szCs w:val="23"/>
          <w:shd w:val="clear" w:color="auto" w:fill="FFFFFF"/>
        </w:rPr>
        <w:t>Event</w:t>
      </w:r>
      <w:r>
        <w:rPr>
          <w:rFonts w:ascii="Arial" w:hAnsi="Arial" w:cs="Arial"/>
          <w:color w:val="0A0A0A"/>
          <w:sz w:val="23"/>
          <w:szCs w:val="23"/>
          <w:shd w:val="clear" w:color="auto" w:fill="FFFFFF"/>
        </w:rPr>
        <w:t>。</w:t>
      </w:r>
      <w:r>
        <w:rPr>
          <w:rFonts w:ascii="Arial" w:hAnsi="Arial" w:cs="Arial"/>
          <w:color w:val="0A0A0A"/>
          <w:sz w:val="23"/>
          <w:szCs w:val="23"/>
          <w:shd w:val="clear" w:color="auto" w:fill="FFFFFF"/>
        </w:rPr>
        <w:t>index</w:t>
      </w:r>
      <w:r>
        <w:rPr>
          <w:rFonts w:ascii="Arial" w:hAnsi="Arial" w:cs="Arial"/>
          <w:color w:val="0A0A0A"/>
          <w:sz w:val="23"/>
          <w:szCs w:val="23"/>
          <w:shd w:val="clear" w:color="auto" w:fill="FFFFFF"/>
        </w:rPr>
        <w:t>文件记录了所有的</w:t>
      </w:r>
      <w:r>
        <w:rPr>
          <w:rFonts w:ascii="Arial" w:hAnsi="Arial" w:cs="Arial"/>
          <w:color w:val="0A0A0A"/>
          <w:sz w:val="23"/>
          <w:szCs w:val="23"/>
          <w:shd w:val="clear" w:color="auto" w:fill="FFFFFF"/>
        </w:rPr>
        <w:t>binlog</w:t>
      </w:r>
      <w:r>
        <w:rPr>
          <w:rFonts w:ascii="Arial" w:hAnsi="Arial" w:cs="Arial"/>
          <w:color w:val="0A0A0A"/>
          <w:sz w:val="23"/>
          <w:szCs w:val="23"/>
          <w:shd w:val="clear" w:color="auto" w:fill="FFFFFF"/>
        </w:rPr>
        <w:t>位置，每个</w:t>
      </w:r>
      <w:r>
        <w:rPr>
          <w:rFonts w:ascii="Arial" w:hAnsi="Arial" w:cs="Arial"/>
          <w:color w:val="0A0A0A"/>
          <w:sz w:val="23"/>
          <w:szCs w:val="23"/>
          <w:shd w:val="clear" w:color="auto" w:fill="FFFFFF"/>
        </w:rPr>
        <w:t>binlog</w:t>
      </w:r>
      <w:r>
        <w:rPr>
          <w:rFonts w:ascii="Arial" w:hAnsi="Arial" w:cs="Arial"/>
          <w:color w:val="0A0A0A"/>
          <w:sz w:val="23"/>
          <w:szCs w:val="23"/>
          <w:shd w:val="clear" w:color="auto" w:fill="FFFFFF"/>
        </w:rPr>
        <w:t>会有</w:t>
      </w:r>
      <w:r>
        <w:rPr>
          <w:rFonts w:ascii="Arial" w:hAnsi="Arial" w:cs="Arial"/>
          <w:color w:val="0A0A0A"/>
          <w:sz w:val="23"/>
          <w:szCs w:val="23"/>
          <w:shd w:val="clear" w:color="auto" w:fill="FFFFFF"/>
        </w:rPr>
        <w:t>header event</w:t>
      </w:r>
      <w:r>
        <w:rPr>
          <w:rFonts w:ascii="Arial" w:hAnsi="Arial" w:cs="Arial"/>
          <w:color w:val="0A0A0A"/>
          <w:sz w:val="23"/>
          <w:szCs w:val="23"/>
          <w:shd w:val="clear" w:color="auto" w:fill="FFFFFF"/>
        </w:rPr>
        <w:t>，</w:t>
      </w:r>
      <w:r>
        <w:rPr>
          <w:rFonts w:ascii="Arial" w:hAnsi="Arial" w:cs="Arial"/>
          <w:color w:val="0A0A0A"/>
          <w:sz w:val="23"/>
          <w:szCs w:val="23"/>
          <w:shd w:val="clear" w:color="auto" w:fill="FFFFFF"/>
        </w:rPr>
        <w:t>rotate</w:t>
      </w:r>
      <w:r>
        <w:rPr>
          <w:rFonts w:ascii="Arial" w:hAnsi="Arial" w:cs="Arial"/>
          <w:color w:val="0A0A0A"/>
          <w:sz w:val="23"/>
          <w:szCs w:val="23"/>
          <w:shd w:val="clear" w:color="auto" w:fill="FFFFFF"/>
        </w:rPr>
        <w:t>三个</w:t>
      </w:r>
      <w:r>
        <w:rPr>
          <w:rFonts w:ascii="Arial" w:hAnsi="Arial" w:cs="Arial"/>
          <w:color w:val="0A0A0A"/>
          <w:sz w:val="23"/>
          <w:szCs w:val="23"/>
          <w:shd w:val="clear" w:color="auto" w:fill="FFFFFF"/>
        </w:rPr>
        <w:t>event</w:t>
      </w:r>
      <w:r>
        <w:rPr>
          <w:rFonts w:ascii="Arial" w:hAnsi="Arial" w:cs="Arial"/>
          <w:color w:val="0A0A0A"/>
          <w:sz w:val="23"/>
          <w:szCs w:val="23"/>
          <w:shd w:val="clear" w:color="auto" w:fill="FFFFFF"/>
        </w:rPr>
        <w:t>，</w:t>
      </w:r>
      <w:r>
        <w:rPr>
          <w:rFonts w:ascii="Arial" w:hAnsi="Arial" w:cs="Arial"/>
          <w:color w:val="0A0A0A"/>
          <w:sz w:val="23"/>
          <w:szCs w:val="23"/>
          <w:shd w:val="clear" w:color="auto" w:fill="FFFFFF"/>
        </w:rPr>
        <w:t>binlog</w:t>
      </w:r>
      <w:r>
        <w:rPr>
          <w:rFonts w:ascii="Arial" w:hAnsi="Arial" w:cs="Arial"/>
          <w:color w:val="0A0A0A"/>
          <w:sz w:val="23"/>
          <w:szCs w:val="23"/>
          <w:shd w:val="clear" w:color="auto" w:fill="FFFFFF"/>
        </w:rPr>
        <w:t>的结构如下。</w:t>
      </w:r>
    </w:p>
    <w:p w:rsidR="001A7847" w:rsidRDefault="007D395D">
      <w:r>
        <w:rPr>
          <w:noProof/>
        </w:rPr>
        <w:drawing>
          <wp:inline distT="0" distB="0" distL="0" distR="0">
            <wp:extent cx="4628515" cy="2628265"/>
            <wp:effectExtent l="0" t="0" r="635"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54"/>
                    <a:stretch>
                      <a:fillRect/>
                    </a:stretch>
                  </pic:blipFill>
                  <pic:spPr>
                    <a:xfrm>
                      <a:off x="0" y="0"/>
                      <a:ext cx="4628572" cy="2628572"/>
                    </a:xfrm>
                    <a:prstGeom prst="rect">
                      <a:avLst/>
                    </a:prstGeom>
                  </pic:spPr>
                </pic:pic>
              </a:graphicData>
            </a:graphic>
          </wp:inline>
        </w:drawing>
      </w:r>
    </w:p>
    <w:p w:rsidR="001A7847" w:rsidRDefault="001A7847"/>
    <w:p w:rsidR="001A7847" w:rsidRDefault="007D395D">
      <w:pPr>
        <w:rPr>
          <w:rFonts w:ascii="Arial" w:hAnsi="Arial" w:cs="Arial"/>
          <w:color w:val="0A0A0A"/>
          <w:sz w:val="23"/>
          <w:szCs w:val="23"/>
          <w:shd w:val="clear" w:color="auto" w:fill="FFFFFF"/>
        </w:rPr>
      </w:pPr>
      <w:r>
        <w:rPr>
          <w:rFonts w:ascii="Arial" w:hAnsi="Arial" w:cs="Arial"/>
          <w:color w:val="0A0A0A"/>
          <w:sz w:val="23"/>
          <w:szCs w:val="23"/>
          <w:shd w:val="clear" w:color="auto" w:fill="FFFFFF"/>
        </w:rPr>
        <w:t>常见的</w:t>
      </w:r>
      <w:r>
        <w:rPr>
          <w:rFonts w:ascii="Arial" w:hAnsi="Arial" w:cs="Arial"/>
          <w:color w:val="0A0A0A"/>
          <w:sz w:val="23"/>
          <w:szCs w:val="23"/>
          <w:shd w:val="clear" w:color="auto" w:fill="FFFFFF"/>
        </w:rPr>
        <w:t>Event</w:t>
      </w:r>
      <w:r>
        <w:rPr>
          <w:rFonts w:ascii="Arial" w:hAnsi="Arial" w:cs="Arial"/>
          <w:color w:val="0A0A0A"/>
          <w:sz w:val="23"/>
          <w:szCs w:val="23"/>
          <w:shd w:val="clear" w:color="auto" w:fill="FFFFFF"/>
        </w:rPr>
        <w:t>如下：</w:t>
      </w:r>
    </w:p>
    <w:p w:rsidR="001A7847" w:rsidRDefault="007D395D">
      <w:pPr>
        <w:widowControl/>
        <w:numPr>
          <w:ilvl w:val="0"/>
          <w:numId w:val="53"/>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Format_desc</w:t>
      </w:r>
      <w:r>
        <w:rPr>
          <w:rFonts w:ascii="Arial" w:eastAsia="宋体" w:hAnsi="Arial" w:cs="Arial"/>
          <w:color w:val="0A0A0A"/>
          <w:kern w:val="0"/>
          <w:sz w:val="23"/>
          <w:szCs w:val="23"/>
        </w:rPr>
        <w:t>：一个全新的</w:t>
      </w:r>
      <w:r>
        <w:rPr>
          <w:rFonts w:ascii="Arial" w:eastAsia="宋体" w:hAnsi="Arial" w:cs="Arial"/>
          <w:color w:val="0A0A0A"/>
          <w:kern w:val="0"/>
          <w:sz w:val="23"/>
          <w:szCs w:val="23"/>
        </w:rPr>
        <w:t>binlog</w:t>
      </w:r>
      <w:r>
        <w:rPr>
          <w:rFonts w:ascii="Arial" w:eastAsia="宋体" w:hAnsi="Arial" w:cs="Arial"/>
          <w:color w:val="0A0A0A"/>
          <w:kern w:val="0"/>
          <w:sz w:val="23"/>
          <w:szCs w:val="23"/>
        </w:rPr>
        <w:t>日志文件</w:t>
      </w:r>
      <w:r>
        <w:rPr>
          <w:rFonts w:ascii="Arial" w:eastAsia="宋体" w:hAnsi="Arial" w:cs="Arial"/>
          <w:color w:val="0A0A0A"/>
          <w:kern w:val="0"/>
          <w:sz w:val="23"/>
          <w:szCs w:val="23"/>
        </w:rPr>
        <w:t>event</w:t>
      </w:r>
      <w:r>
        <w:rPr>
          <w:rFonts w:ascii="Arial" w:eastAsia="宋体" w:hAnsi="Arial" w:cs="Arial"/>
          <w:color w:val="0A0A0A"/>
          <w:kern w:val="0"/>
          <w:sz w:val="23"/>
          <w:szCs w:val="23"/>
        </w:rPr>
        <w:t>信息。</w:t>
      </w:r>
    </w:p>
    <w:p w:rsidR="001A7847" w:rsidRDefault="007D395D">
      <w:pPr>
        <w:widowControl/>
        <w:numPr>
          <w:ilvl w:val="0"/>
          <w:numId w:val="53"/>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 xml:space="preserve">Rotate </w:t>
      </w:r>
      <w:r>
        <w:rPr>
          <w:rFonts w:ascii="Arial" w:eastAsia="宋体" w:hAnsi="Arial" w:cs="Arial"/>
          <w:color w:val="0A0A0A"/>
          <w:kern w:val="0"/>
          <w:sz w:val="23"/>
          <w:szCs w:val="23"/>
        </w:rPr>
        <w:t>：日志分割时结束</w:t>
      </w:r>
      <w:r>
        <w:rPr>
          <w:rFonts w:ascii="Arial" w:eastAsia="宋体" w:hAnsi="Arial" w:cs="Arial"/>
          <w:color w:val="0A0A0A"/>
          <w:kern w:val="0"/>
          <w:sz w:val="23"/>
          <w:szCs w:val="23"/>
        </w:rPr>
        <w:t>event</w:t>
      </w:r>
      <w:r>
        <w:rPr>
          <w:rFonts w:ascii="Arial" w:eastAsia="宋体" w:hAnsi="Arial" w:cs="Arial"/>
          <w:color w:val="0A0A0A"/>
          <w:kern w:val="0"/>
          <w:sz w:val="23"/>
          <w:szCs w:val="23"/>
        </w:rPr>
        <w:t>。</w:t>
      </w:r>
    </w:p>
    <w:p w:rsidR="001A7847" w:rsidRDefault="007D395D">
      <w:pPr>
        <w:widowControl/>
        <w:numPr>
          <w:ilvl w:val="0"/>
          <w:numId w:val="53"/>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Table_map</w:t>
      </w:r>
      <w:r>
        <w:rPr>
          <w:rFonts w:ascii="Arial" w:eastAsia="宋体" w:hAnsi="Arial" w:cs="Arial"/>
          <w:color w:val="0A0A0A"/>
          <w:kern w:val="0"/>
          <w:sz w:val="23"/>
          <w:szCs w:val="23"/>
        </w:rPr>
        <w:t>：表，列等元数据的</w:t>
      </w:r>
      <w:r>
        <w:rPr>
          <w:rFonts w:ascii="Arial" w:eastAsia="宋体" w:hAnsi="Arial" w:cs="Arial"/>
          <w:color w:val="0A0A0A"/>
          <w:kern w:val="0"/>
          <w:sz w:val="23"/>
          <w:szCs w:val="23"/>
        </w:rPr>
        <w:t>event</w:t>
      </w:r>
      <w:r>
        <w:rPr>
          <w:rFonts w:ascii="Arial" w:eastAsia="宋体" w:hAnsi="Arial" w:cs="Arial"/>
          <w:color w:val="0A0A0A"/>
          <w:kern w:val="0"/>
          <w:sz w:val="23"/>
          <w:szCs w:val="23"/>
        </w:rPr>
        <w:t>。</w:t>
      </w:r>
    </w:p>
    <w:p w:rsidR="001A7847" w:rsidRDefault="007D395D">
      <w:pPr>
        <w:widowControl/>
        <w:numPr>
          <w:ilvl w:val="0"/>
          <w:numId w:val="53"/>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Query</w:t>
      </w:r>
      <w:r>
        <w:rPr>
          <w:rFonts w:ascii="Arial" w:eastAsia="宋体" w:hAnsi="Arial" w:cs="Arial"/>
          <w:color w:val="0A0A0A"/>
          <w:kern w:val="0"/>
          <w:sz w:val="23"/>
          <w:szCs w:val="23"/>
        </w:rPr>
        <w:t>：查询，就是</w:t>
      </w:r>
      <w:r>
        <w:rPr>
          <w:rFonts w:ascii="Arial" w:eastAsia="宋体" w:hAnsi="Arial" w:cs="Arial"/>
          <w:color w:val="0A0A0A"/>
          <w:kern w:val="0"/>
          <w:sz w:val="23"/>
          <w:szCs w:val="23"/>
        </w:rPr>
        <w:t>DDL</w:t>
      </w:r>
      <w:r>
        <w:rPr>
          <w:rFonts w:ascii="Arial" w:eastAsia="宋体" w:hAnsi="Arial" w:cs="Arial"/>
          <w:color w:val="0A0A0A"/>
          <w:kern w:val="0"/>
          <w:sz w:val="23"/>
          <w:szCs w:val="23"/>
        </w:rPr>
        <w:t>这类的</w:t>
      </w:r>
      <w:r>
        <w:rPr>
          <w:rFonts w:ascii="Arial" w:eastAsia="宋体" w:hAnsi="Arial" w:cs="Arial"/>
          <w:color w:val="0A0A0A"/>
          <w:kern w:val="0"/>
          <w:sz w:val="23"/>
          <w:szCs w:val="23"/>
        </w:rPr>
        <w:t>Event</w:t>
      </w:r>
      <w:r>
        <w:rPr>
          <w:rFonts w:ascii="Arial" w:eastAsia="宋体" w:hAnsi="Arial" w:cs="Arial"/>
          <w:color w:val="0A0A0A"/>
          <w:kern w:val="0"/>
          <w:sz w:val="23"/>
          <w:szCs w:val="23"/>
        </w:rPr>
        <w:t>，如果</w:t>
      </w:r>
      <w:r>
        <w:rPr>
          <w:rFonts w:ascii="Arial" w:eastAsia="宋体" w:hAnsi="Arial" w:cs="Arial"/>
          <w:color w:val="0A0A0A"/>
          <w:kern w:val="0"/>
          <w:sz w:val="23"/>
          <w:szCs w:val="23"/>
        </w:rPr>
        <w:t>binlog</w:t>
      </w:r>
      <w:r>
        <w:rPr>
          <w:rFonts w:ascii="Arial" w:eastAsia="宋体" w:hAnsi="Arial" w:cs="Arial"/>
          <w:color w:val="0A0A0A"/>
          <w:kern w:val="0"/>
          <w:sz w:val="23"/>
          <w:szCs w:val="23"/>
        </w:rPr>
        <w:t>格式为</w:t>
      </w:r>
      <w:r>
        <w:rPr>
          <w:rFonts w:ascii="Arial" w:eastAsia="宋体" w:hAnsi="Arial" w:cs="Arial"/>
          <w:color w:val="0A0A0A"/>
          <w:kern w:val="0"/>
          <w:sz w:val="23"/>
          <w:szCs w:val="23"/>
        </w:rPr>
        <w:t>STATEMENT</w:t>
      </w:r>
      <w:r>
        <w:rPr>
          <w:rFonts w:ascii="Arial" w:eastAsia="宋体" w:hAnsi="Arial" w:cs="Arial"/>
          <w:color w:val="0A0A0A"/>
          <w:kern w:val="0"/>
          <w:sz w:val="23"/>
          <w:szCs w:val="23"/>
        </w:rPr>
        <w:t>格式，增删改都属于</w:t>
      </w:r>
      <w:r>
        <w:rPr>
          <w:rFonts w:ascii="Arial" w:eastAsia="宋体" w:hAnsi="Arial" w:cs="Arial"/>
          <w:color w:val="0A0A0A"/>
          <w:kern w:val="0"/>
          <w:sz w:val="23"/>
          <w:szCs w:val="23"/>
        </w:rPr>
        <w:t>Qeury event</w:t>
      </w:r>
      <w:r>
        <w:rPr>
          <w:rFonts w:ascii="Arial" w:eastAsia="宋体" w:hAnsi="Arial" w:cs="Arial"/>
          <w:color w:val="0A0A0A"/>
          <w:kern w:val="0"/>
          <w:sz w:val="23"/>
          <w:szCs w:val="23"/>
        </w:rPr>
        <w:t>。</w:t>
      </w:r>
    </w:p>
    <w:p w:rsidR="001A7847" w:rsidRDefault="007D395D">
      <w:pPr>
        <w:widowControl/>
        <w:numPr>
          <w:ilvl w:val="0"/>
          <w:numId w:val="53"/>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Write_rows</w:t>
      </w:r>
      <w:r>
        <w:rPr>
          <w:rFonts w:ascii="Arial" w:eastAsia="宋体" w:hAnsi="Arial" w:cs="Arial"/>
          <w:color w:val="0A0A0A"/>
          <w:kern w:val="0"/>
          <w:sz w:val="23"/>
          <w:szCs w:val="23"/>
        </w:rPr>
        <w:t>：</w:t>
      </w:r>
      <w:r>
        <w:rPr>
          <w:rFonts w:ascii="Arial" w:eastAsia="宋体" w:hAnsi="Arial" w:cs="Arial"/>
          <w:color w:val="0A0A0A"/>
          <w:kern w:val="0"/>
          <w:sz w:val="23"/>
          <w:szCs w:val="23"/>
        </w:rPr>
        <w:t>Binlog</w:t>
      </w:r>
      <w:r>
        <w:rPr>
          <w:rFonts w:ascii="Arial" w:eastAsia="宋体" w:hAnsi="Arial" w:cs="Arial"/>
          <w:color w:val="0A0A0A"/>
          <w:kern w:val="0"/>
          <w:sz w:val="23"/>
          <w:szCs w:val="23"/>
        </w:rPr>
        <w:t>为</w:t>
      </w:r>
      <w:r>
        <w:rPr>
          <w:rFonts w:ascii="Arial" w:eastAsia="宋体" w:hAnsi="Arial" w:cs="Arial"/>
          <w:color w:val="0A0A0A"/>
          <w:kern w:val="0"/>
          <w:sz w:val="23"/>
          <w:szCs w:val="23"/>
        </w:rPr>
        <w:t>ROW</w:t>
      </w:r>
      <w:r>
        <w:rPr>
          <w:rFonts w:ascii="Arial" w:eastAsia="宋体" w:hAnsi="Arial" w:cs="Arial"/>
          <w:color w:val="0A0A0A"/>
          <w:kern w:val="0"/>
          <w:sz w:val="23"/>
          <w:szCs w:val="23"/>
        </w:rPr>
        <w:t>格式时的插入</w:t>
      </w:r>
      <w:r>
        <w:rPr>
          <w:rFonts w:ascii="Arial" w:eastAsia="宋体" w:hAnsi="Arial" w:cs="Arial"/>
          <w:color w:val="0A0A0A"/>
          <w:kern w:val="0"/>
          <w:sz w:val="23"/>
          <w:szCs w:val="23"/>
        </w:rPr>
        <w:t>event</w:t>
      </w:r>
      <w:r>
        <w:rPr>
          <w:rFonts w:ascii="Arial" w:eastAsia="宋体" w:hAnsi="Arial" w:cs="Arial"/>
          <w:color w:val="0A0A0A"/>
          <w:kern w:val="0"/>
          <w:sz w:val="23"/>
          <w:szCs w:val="23"/>
        </w:rPr>
        <w:t>。</w:t>
      </w:r>
    </w:p>
    <w:p w:rsidR="001A7847" w:rsidRDefault="007D395D">
      <w:pPr>
        <w:widowControl/>
        <w:numPr>
          <w:ilvl w:val="0"/>
          <w:numId w:val="53"/>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Update_rows</w:t>
      </w:r>
      <w:r>
        <w:rPr>
          <w:rFonts w:ascii="Arial" w:eastAsia="宋体" w:hAnsi="Arial" w:cs="Arial"/>
          <w:color w:val="0A0A0A"/>
          <w:kern w:val="0"/>
          <w:sz w:val="23"/>
          <w:szCs w:val="23"/>
        </w:rPr>
        <w:t>：</w:t>
      </w:r>
      <w:r>
        <w:rPr>
          <w:rFonts w:ascii="Arial" w:eastAsia="宋体" w:hAnsi="Arial" w:cs="Arial"/>
          <w:color w:val="0A0A0A"/>
          <w:kern w:val="0"/>
          <w:sz w:val="23"/>
          <w:szCs w:val="23"/>
        </w:rPr>
        <w:t>Binlog</w:t>
      </w:r>
      <w:r>
        <w:rPr>
          <w:rFonts w:ascii="Arial" w:eastAsia="宋体" w:hAnsi="Arial" w:cs="Arial"/>
          <w:color w:val="0A0A0A"/>
          <w:kern w:val="0"/>
          <w:sz w:val="23"/>
          <w:szCs w:val="23"/>
        </w:rPr>
        <w:t>为</w:t>
      </w:r>
      <w:r>
        <w:rPr>
          <w:rFonts w:ascii="Arial" w:eastAsia="宋体" w:hAnsi="Arial" w:cs="Arial"/>
          <w:color w:val="0A0A0A"/>
          <w:kern w:val="0"/>
          <w:sz w:val="23"/>
          <w:szCs w:val="23"/>
        </w:rPr>
        <w:t>ROW</w:t>
      </w:r>
      <w:r>
        <w:rPr>
          <w:rFonts w:ascii="Arial" w:eastAsia="宋体" w:hAnsi="Arial" w:cs="Arial"/>
          <w:color w:val="0A0A0A"/>
          <w:kern w:val="0"/>
          <w:sz w:val="23"/>
          <w:szCs w:val="23"/>
        </w:rPr>
        <w:t>格式时的更新</w:t>
      </w:r>
      <w:r>
        <w:rPr>
          <w:rFonts w:ascii="Arial" w:eastAsia="宋体" w:hAnsi="Arial" w:cs="Arial"/>
          <w:color w:val="0A0A0A"/>
          <w:kern w:val="0"/>
          <w:sz w:val="23"/>
          <w:szCs w:val="23"/>
        </w:rPr>
        <w:t>event</w:t>
      </w:r>
      <w:r>
        <w:rPr>
          <w:rFonts w:ascii="Arial" w:eastAsia="宋体" w:hAnsi="Arial" w:cs="Arial"/>
          <w:color w:val="0A0A0A"/>
          <w:kern w:val="0"/>
          <w:sz w:val="23"/>
          <w:szCs w:val="23"/>
        </w:rPr>
        <w:t>。</w:t>
      </w:r>
    </w:p>
    <w:p w:rsidR="001A7847" w:rsidRDefault="007D395D">
      <w:pPr>
        <w:widowControl/>
        <w:numPr>
          <w:ilvl w:val="0"/>
          <w:numId w:val="53"/>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Delete_rows</w:t>
      </w:r>
      <w:r>
        <w:rPr>
          <w:rFonts w:ascii="Arial" w:eastAsia="宋体" w:hAnsi="Arial" w:cs="Arial"/>
          <w:color w:val="0A0A0A"/>
          <w:kern w:val="0"/>
          <w:sz w:val="23"/>
          <w:szCs w:val="23"/>
        </w:rPr>
        <w:t>：</w:t>
      </w:r>
      <w:r>
        <w:rPr>
          <w:rFonts w:ascii="Arial" w:eastAsia="宋体" w:hAnsi="Arial" w:cs="Arial"/>
          <w:color w:val="0A0A0A"/>
          <w:kern w:val="0"/>
          <w:sz w:val="23"/>
          <w:szCs w:val="23"/>
        </w:rPr>
        <w:t>Binlog</w:t>
      </w:r>
      <w:r>
        <w:rPr>
          <w:rFonts w:ascii="Arial" w:eastAsia="宋体" w:hAnsi="Arial" w:cs="Arial"/>
          <w:color w:val="0A0A0A"/>
          <w:kern w:val="0"/>
          <w:sz w:val="23"/>
          <w:szCs w:val="23"/>
        </w:rPr>
        <w:t>为</w:t>
      </w:r>
      <w:r>
        <w:rPr>
          <w:rFonts w:ascii="Arial" w:eastAsia="宋体" w:hAnsi="Arial" w:cs="Arial"/>
          <w:color w:val="0A0A0A"/>
          <w:kern w:val="0"/>
          <w:sz w:val="23"/>
          <w:szCs w:val="23"/>
        </w:rPr>
        <w:t>ROW</w:t>
      </w:r>
      <w:r>
        <w:rPr>
          <w:rFonts w:ascii="Arial" w:eastAsia="宋体" w:hAnsi="Arial" w:cs="Arial"/>
          <w:color w:val="0A0A0A"/>
          <w:kern w:val="0"/>
          <w:sz w:val="23"/>
          <w:szCs w:val="23"/>
        </w:rPr>
        <w:t>格式时的删除</w:t>
      </w:r>
      <w:r>
        <w:rPr>
          <w:rFonts w:ascii="Arial" w:eastAsia="宋体" w:hAnsi="Arial" w:cs="Arial"/>
          <w:color w:val="0A0A0A"/>
          <w:kern w:val="0"/>
          <w:sz w:val="23"/>
          <w:szCs w:val="23"/>
        </w:rPr>
        <w:t>event</w:t>
      </w:r>
      <w:r>
        <w:rPr>
          <w:rFonts w:ascii="Arial" w:eastAsia="宋体" w:hAnsi="Arial" w:cs="Arial"/>
          <w:color w:val="0A0A0A"/>
          <w:kern w:val="0"/>
          <w:sz w:val="23"/>
          <w:szCs w:val="23"/>
        </w:rPr>
        <w:t>。</w:t>
      </w:r>
    </w:p>
    <w:p w:rsidR="001A7847" w:rsidRDefault="007D395D">
      <w:pPr>
        <w:rPr>
          <w:rFonts w:ascii="微软雅黑" w:hAnsi="微软雅黑"/>
          <w:color w:val="0A0A0A"/>
          <w:szCs w:val="21"/>
          <w:shd w:val="clear" w:color="auto" w:fill="FAFCF9"/>
        </w:rPr>
      </w:pPr>
      <w:r>
        <w:rPr>
          <w:rFonts w:ascii="微软雅黑" w:hAnsi="微软雅黑"/>
          <w:color w:val="0A0A0A"/>
          <w:szCs w:val="21"/>
          <w:shd w:val="clear" w:color="auto" w:fill="FAFCF9"/>
        </w:rPr>
        <w:t>这里不是主要讲解二进制日志，所以关于二进制更多详看：</w:t>
      </w:r>
      <w:hyperlink r:id="rId455" w:history="1">
        <w:r>
          <w:rPr>
            <w:rStyle w:val="af"/>
            <w:rFonts w:ascii="微软雅黑" w:hAnsi="微软雅黑"/>
            <w:color w:val="00A67C"/>
            <w:szCs w:val="21"/>
            <w:shd w:val="clear" w:color="auto" w:fill="FAFCF9"/>
          </w:rPr>
          <w:t>MySQL</w:t>
        </w:r>
        <w:r>
          <w:rPr>
            <w:rStyle w:val="af"/>
            <w:rFonts w:ascii="微软雅黑" w:hAnsi="微软雅黑"/>
            <w:color w:val="00A67C"/>
            <w:szCs w:val="21"/>
            <w:shd w:val="clear" w:color="auto" w:fill="FAFCF9"/>
          </w:rPr>
          <w:t>二进制日志（</w:t>
        </w:r>
        <w:r>
          <w:rPr>
            <w:rStyle w:val="af"/>
            <w:rFonts w:ascii="微软雅黑" w:hAnsi="微软雅黑"/>
            <w:color w:val="00A67C"/>
            <w:szCs w:val="21"/>
            <w:shd w:val="clear" w:color="auto" w:fill="FAFCF9"/>
          </w:rPr>
          <w:t>binlog</w:t>
        </w:r>
        <w:r>
          <w:rPr>
            <w:rStyle w:val="af"/>
            <w:rFonts w:ascii="微软雅黑" w:hAnsi="微软雅黑"/>
            <w:color w:val="00A67C"/>
            <w:szCs w:val="21"/>
            <w:shd w:val="clear" w:color="auto" w:fill="FAFCF9"/>
          </w:rPr>
          <w:t>）详细解析</w:t>
        </w:r>
      </w:hyperlink>
      <w:r>
        <w:rPr>
          <w:rFonts w:ascii="微软雅黑" w:hAnsi="微软雅黑"/>
          <w:color w:val="0A0A0A"/>
          <w:szCs w:val="21"/>
          <w:shd w:val="clear" w:color="auto" w:fill="FAFCF9"/>
        </w:rPr>
        <w:t>。</w:t>
      </w:r>
    </w:p>
    <w:p w:rsidR="001A7847" w:rsidRDefault="001A7847">
      <w:pPr>
        <w:rPr>
          <w:rFonts w:ascii="微软雅黑" w:hAnsi="微软雅黑"/>
          <w:color w:val="0A0A0A"/>
          <w:szCs w:val="21"/>
          <w:shd w:val="clear" w:color="auto" w:fill="FAFCF9"/>
        </w:rPr>
      </w:pPr>
    </w:p>
    <w:p w:rsidR="001A7847" w:rsidRDefault="007D395D">
      <w:pPr>
        <w:pStyle w:val="5"/>
        <w:rPr>
          <w:shd w:val="clear" w:color="auto" w:fill="FAFCF9"/>
        </w:rPr>
      </w:pPr>
      <w:r>
        <w:rPr>
          <w:rFonts w:hint="eastAsia"/>
          <w:shd w:val="clear" w:color="auto" w:fill="FAFCF9"/>
        </w:rPr>
        <w:t>5.MySql</w:t>
      </w:r>
      <w:r>
        <w:rPr>
          <w:rFonts w:hint="eastAsia"/>
          <w:shd w:val="clear" w:color="auto" w:fill="FAFCF9"/>
        </w:rPr>
        <w:t>复制的作用</w:t>
      </w:r>
    </w:p>
    <w:p w:rsidR="001A7847" w:rsidRDefault="007D395D">
      <w:pPr>
        <w:widowControl/>
        <w:spacing w:after="12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1. </w:t>
      </w:r>
      <w:r>
        <w:rPr>
          <w:rFonts w:ascii="Arial" w:eastAsia="宋体" w:hAnsi="Arial" w:cs="Arial"/>
          <w:color w:val="0A0A0A"/>
          <w:kern w:val="0"/>
          <w:sz w:val="23"/>
          <w:szCs w:val="23"/>
        </w:rPr>
        <w:t>数据分布。</w:t>
      </w:r>
    </w:p>
    <w:p w:rsidR="001A7847" w:rsidRDefault="007D395D">
      <w:pPr>
        <w:widowControl/>
        <w:spacing w:after="12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2. </w:t>
      </w:r>
      <w:r>
        <w:rPr>
          <w:rFonts w:ascii="Arial" w:eastAsia="宋体" w:hAnsi="Arial" w:cs="Arial"/>
          <w:color w:val="0A0A0A"/>
          <w:kern w:val="0"/>
          <w:sz w:val="23"/>
          <w:szCs w:val="23"/>
        </w:rPr>
        <w:t>主从分摊负载。</w:t>
      </w:r>
    </w:p>
    <w:p w:rsidR="001A7847" w:rsidRDefault="007D395D">
      <w:pPr>
        <w:widowControl/>
        <w:spacing w:after="12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3. </w:t>
      </w:r>
      <w:r>
        <w:rPr>
          <w:rFonts w:ascii="Arial" w:eastAsia="宋体" w:hAnsi="Arial" w:cs="Arial"/>
          <w:color w:val="0A0A0A"/>
          <w:kern w:val="0"/>
          <w:sz w:val="23"/>
          <w:szCs w:val="23"/>
        </w:rPr>
        <w:t>高可用性和故障切换。</w:t>
      </w:r>
    </w:p>
    <w:p w:rsidR="001A7847" w:rsidRDefault="007D395D">
      <w:pPr>
        <w:widowControl/>
        <w:spacing w:after="12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4. </w:t>
      </w:r>
      <w:r>
        <w:rPr>
          <w:rFonts w:ascii="Arial" w:eastAsia="宋体" w:hAnsi="Arial" w:cs="Arial"/>
          <w:color w:val="0A0A0A"/>
          <w:kern w:val="0"/>
          <w:sz w:val="23"/>
          <w:szCs w:val="23"/>
        </w:rPr>
        <w:t>数据备份。</w:t>
      </w:r>
    </w:p>
    <w:p w:rsidR="001A7847" w:rsidRDefault="007D395D">
      <w:pPr>
        <w:widowControl/>
        <w:spacing w:after="120"/>
        <w:jc w:val="left"/>
        <w:rPr>
          <w:rFonts w:ascii="微软雅黑" w:eastAsia="宋体" w:hAnsi="微软雅黑" w:cs="宋体"/>
          <w:color w:val="0A0A0A"/>
          <w:kern w:val="0"/>
          <w:sz w:val="23"/>
          <w:szCs w:val="23"/>
        </w:rPr>
      </w:pPr>
      <w:r>
        <w:rPr>
          <w:rFonts w:ascii="Arial" w:eastAsia="宋体" w:hAnsi="Arial" w:cs="Arial"/>
          <w:color w:val="0A0A0A"/>
          <w:kern w:val="0"/>
          <w:sz w:val="23"/>
          <w:szCs w:val="23"/>
        </w:rPr>
        <w:t>5. </w:t>
      </w:r>
      <w:r>
        <w:rPr>
          <w:rFonts w:ascii="Arial" w:eastAsia="宋体" w:hAnsi="Arial" w:cs="Arial"/>
          <w:color w:val="0A0A0A"/>
          <w:kern w:val="0"/>
          <w:sz w:val="23"/>
          <w:szCs w:val="23"/>
        </w:rPr>
        <w:t>利用从服务器做查询。</w:t>
      </w:r>
    </w:p>
    <w:p w:rsidR="001A7847" w:rsidRDefault="001A7847"/>
    <w:p w:rsidR="001A7847" w:rsidRDefault="007D395D">
      <w:pPr>
        <w:pStyle w:val="5"/>
      </w:pPr>
      <w:r>
        <w:rPr>
          <w:rFonts w:hint="eastAsia"/>
        </w:rPr>
        <w:t>6.MySql</w:t>
      </w:r>
      <w:r>
        <w:rPr>
          <w:rFonts w:hint="eastAsia"/>
        </w:rPr>
        <w:t>复制协议</w:t>
      </w:r>
    </w:p>
    <w:p w:rsidR="001A7847" w:rsidRDefault="007D395D">
      <w:pPr>
        <w:pStyle w:val="aa"/>
        <w:spacing w:before="0" w:beforeAutospacing="0" w:after="120" w:afterAutospacing="0"/>
        <w:rPr>
          <w:rFonts w:ascii="微软雅黑" w:hAnsi="微软雅黑"/>
          <w:color w:val="0A0A0A"/>
          <w:sz w:val="23"/>
          <w:szCs w:val="23"/>
        </w:rPr>
      </w:pPr>
      <w:r>
        <w:rPr>
          <w:rFonts w:ascii="微软雅黑" w:hAnsi="微软雅黑"/>
          <w:color w:val="0A0A0A"/>
          <w:sz w:val="23"/>
          <w:szCs w:val="23"/>
        </w:rPr>
        <w:t>在谈这个特性之前，我们先来看看</w:t>
      </w:r>
      <w:r>
        <w:rPr>
          <w:rFonts w:ascii="微软雅黑" w:hAnsi="微软雅黑"/>
          <w:color w:val="0A0A0A"/>
          <w:sz w:val="23"/>
          <w:szCs w:val="23"/>
        </w:rPr>
        <w:t>MySQL</w:t>
      </w:r>
      <w:r>
        <w:rPr>
          <w:rFonts w:ascii="微软雅黑" w:hAnsi="微软雅黑"/>
          <w:color w:val="0A0A0A"/>
          <w:sz w:val="23"/>
          <w:szCs w:val="23"/>
        </w:rPr>
        <w:t>的复制架构衍生史。</w:t>
      </w:r>
    </w:p>
    <w:p w:rsidR="001A7847" w:rsidRDefault="007D395D">
      <w:pPr>
        <w:pStyle w:val="aa"/>
        <w:spacing w:before="0" w:beforeAutospacing="0" w:after="120" w:afterAutospacing="0"/>
        <w:rPr>
          <w:rFonts w:ascii="微软雅黑" w:hAnsi="微软雅黑"/>
          <w:color w:val="0A0A0A"/>
          <w:sz w:val="23"/>
          <w:szCs w:val="23"/>
        </w:rPr>
      </w:pPr>
      <w:r>
        <w:rPr>
          <w:rFonts w:ascii="微软雅黑" w:hAnsi="微软雅黑"/>
          <w:color w:val="0A0A0A"/>
          <w:sz w:val="23"/>
          <w:szCs w:val="23"/>
        </w:rPr>
        <w:t>在</w:t>
      </w:r>
      <w:r>
        <w:rPr>
          <w:rFonts w:ascii="微软雅黑" w:hAnsi="微软雅黑"/>
          <w:color w:val="0A0A0A"/>
          <w:sz w:val="23"/>
          <w:szCs w:val="23"/>
        </w:rPr>
        <w:t>2000</w:t>
      </w:r>
      <w:r>
        <w:rPr>
          <w:rFonts w:ascii="微软雅黑" w:hAnsi="微软雅黑"/>
          <w:color w:val="0A0A0A"/>
          <w:sz w:val="23"/>
          <w:szCs w:val="23"/>
        </w:rPr>
        <w:t>年，</w:t>
      </w:r>
      <w:r>
        <w:rPr>
          <w:rFonts w:ascii="微软雅黑" w:hAnsi="微软雅黑"/>
          <w:color w:val="0A0A0A"/>
          <w:sz w:val="23"/>
          <w:szCs w:val="23"/>
        </w:rPr>
        <w:t>MySQL 3.23.15</w:t>
      </w:r>
      <w:r>
        <w:rPr>
          <w:rFonts w:ascii="微软雅黑" w:hAnsi="微软雅黑"/>
          <w:color w:val="0A0A0A"/>
          <w:sz w:val="23"/>
          <w:szCs w:val="23"/>
        </w:rPr>
        <w:t>版本引入了</w:t>
      </w:r>
      <w:r>
        <w:rPr>
          <w:rFonts w:ascii="微软雅黑" w:hAnsi="微软雅黑"/>
          <w:color w:val="0A0A0A"/>
          <w:sz w:val="23"/>
          <w:szCs w:val="23"/>
        </w:rPr>
        <w:t>Replication</w:t>
      </w:r>
      <w:r>
        <w:rPr>
          <w:rFonts w:ascii="微软雅黑" w:hAnsi="微软雅黑"/>
          <w:color w:val="0A0A0A"/>
          <w:sz w:val="23"/>
          <w:szCs w:val="23"/>
        </w:rPr>
        <w:t>。</w:t>
      </w:r>
      <w:r>
        <w:rPr>
          <w:rFonts w:ascii="微软雅黑" w:hAnsi="微软雅黑"/>
          <w:color w:val="0A0A0A"/>
          <w:sz w:val="23"/>
          <w:szCs w:val="23"/>
        </w:rPr>
        <w:t>Replication</w:t>
      </w:r>
      <w:r>
        <w:rPr>
          <w:rFonts w:ascii="微软雅黑" w:hAnsi="微软雅黑"/>
          <w:color w:val="0A0A0A"/>
          <w:sz w:val="23"/>
          <w:szCs w:val="23"/>
        </w:rPr>
        <w:t>作为一种准实时同步方式，得到广泛应用。这个时候的</w:t>
      </w:r>
      <w:r>
        <w:rPr>
          <w:rFonts w:ascii="微软雅黑" w:hAnsi="微软雅黑"/>
          <w:color w:val="0A0A0A"/>
          <w:sz w:val="23"/>
          <w:szCs w:val="23"/>
        </w:rPr>
        <w:t>Replicaton</w:t>
      </w:r>
      <w:r>
        <w:rPr>
          <w:rFonts w:ascii="微软雅黑" w:hAnsi="微软雅黑"/>
          <w:color w:val="0A0A0A"/>
          <w:sz w:val="23"/>
          <w:szCs w:val="23"/>
        </w:rPr>
        <w:t>的实现涉及到两个线程，一个在</w:t>
      </w:r>
      <w:r>
        <w:rPr>
          <w:rFonts w:ascii="微软雅黑" w:hAnsi="微软雅黑"/>
          <w:color w:val="0A0A0A"/>
          <w:sz w:val="23"/>
          <w:szCs w:val="23"/>
        </w:rPr>
        <w:t>Master</w:t>
      </w:r>
      <w:r>
        <w:rPr>
          <w:rFonts w:ascii="微软雅黑" w:hAnsi="微软雅黑"/>
          <w:color w:val="0A0A0A"/>
          <w:sz w:val="23"/>
          <w:szCs w:val="23"/>
        </w:rPr>
        <w:t>，一个在</w:t>
      </w:r>
      <w:r>
        <w:rPr>
          <w:rFonts w:ascii="微软雅黑" w:hAnsi="微软雅黑"/>
          <w:color w:val="0A0A0A"/>
          <w:sz w:val="23"/>
          <w:szCs w:val="23"/>
        </w:rPr>
        <w:t>Slave</w:t>
      </w:r>
      <w:r>
        <w:rPr>
          <w:rFonts w:ascii="微软雅黑" w:hAnsi="微软雅黑"/>
          <w:color w:val="0A0A0A"/>
          <w:sz w:val="23"/>
          <w:szCs w:val="23"/>
        </w:rPr>
        <w:t>。</w:t>
      </w:r>
      <w:r>
        <w:rPr>
          <w:rFonts w:ascii="微软雅黑" w:hAnsi="微软雅黑"/>
          <w:color w:val="0A0A0A"/>
          <w:sz w:val="23"/>
          <w:szCs w:val="23"/>
        </w:rPr>
        <w:t>Slave</w:t>
      </w:r>
      <w:r>
        <w:rPr>
          <w:rFonts w:ascii="微软雅黑" w:hAnsi="微软雅黑"/>
          <w:color w:val="0A0A0A"/>
          <w:sz w:val="23"/>
          <w:szCs w:val="23"/>
        </w:rPr>
        <w:t>的</w:t>
      </w:r>
      <w:r>
        <w:rPr>
          <w:rFonts w:ascii="微软雅黑" w:hAnsi="微软雅黑"/>
          <w:color w:val="0A0A0A"/>
          <w:sz w:val="23"/>
          <w:szCs w:val="23"/>
        </w:rPr>
        <w:t>I/O</w:t>
      </w:r>
      <w:r>
        <w:rPr>
          <w:rFonts w:ascii="微软雅黑" w:hAnsi="微软雅黑"/>
          <w:color w:val="0A0A0A"/>
          <w:sz w:val="23"/>
          <w:szCs w:val="23"/>
        </w:rPr>
        <w:t>和</w:t>
      </w:r>
      <w:r>
        <w:rPr>
          <w:rFonts w:ascii="微软雅黑" w:hAnsi="微软雅黑"/>
          <w:color w:val="0A0A0A"/>
          <w:sz w:val="23"/>
          <w:szCs w:val="23"/>
        </w:rPr>
        <w:t>SQL</w:t>
      </w:r>
      <w:r>
        <w:rPr>
          <w:rFonts w:ascii="微软雅黑" w:hAnsi="微软雅黑"/>
          <w:color w:val="0A0A0A"/>
          <w:sz w:val="23"/>
          <w:szCs w:val="23"/>
        </w:rPr>
        <w:t>功能是作为一个线程，从</w:t>
      </w:r>
      <w:r>
        <w:rPr>
          <w:rFonts w:ascii="微软雅黑" w:hAnsi="微软雅黑"/>
          <w:color w:val="0A0A0A"/>
          <w:sz w:val="23"/>
          <w:szCs w:val="23"/>
        </w:rPr>
        <w:t>Master</w:t>
      </w:r>
      <w:r>
        <w:rPr>
          <w:rFonts w:ascii="微软雅黑" w:hAnsi="微软雅黑"/>
          <w:color w:val="0A0A0A"/>
          <w:sz w:val="23"/>
          <w:szCs w:val="23"/>
        </w:rPr>
        <w:lastRenderedPageBreak/>
        <w:t>获取到</w:t>
      </w:r>
      <w:r>
        <w:rPr>
          <w:rFonts w:ascii="微软雅黑" w:hAnsi="微软雅黑"/>
          <w:color w:val="0A0A0A"/>
          <w:sz w:val="23"/>
          <w:szCs w:val="23"/>
        </w:rPr>
        <w:t>event</w:t>
      </w:r>
      <w:r>
        <w:rPr>
          <w:rFonts w:ascii="微软雅黑" w:hAnsi="微软雅黑"/>
          <w:color w:val="0A0A0A"/>
          <w:sz w:val="23"/>
          <w:szCs w:val="23"/>
        </w:rPr>
        <w:t>后直接</w:t>
      </w:r>
      <w:r>
        <w:rPr>
          <w:rFonts w:ascii="微软雅黑" w:hAnsi="微软雅黑"/>
          <w:color w:val="0A0A0A"/>
          <w:sz w:val="23"/>
          <w:szCs w:val="23"/>
        </w:rPr>
        <w:t>apply</w:t>
      </w:r>
      <w:r>
        <w:rPr>
          <w:rFonts w:ascii="微软雅黑" w:hAnsi="微软雅黑"/>
          <w:color w:val="0A0A0A"/>
          <w:sz w:val="23"/>
          <w:szCs w:val="23"/>
        </w:rPr>
        <w:t>，没有</w:t>
      </w:r>
      <w:r>
        <w:rPr>
          <w:rFonts w:ascii="微软雅黑" w:hAnsi="微软雅黑"/>
          <w:color w:val="0A0A0A"/>
          <w:sz w:val="23"/>
          <w:szCs w:val="23"/>
        </w:rPr>
        <w:t>relay log</w:t>
      </w:r>
      <w:r>
        <w:rPr>
          <w:rFonts w:ascii="微软雅黑" w:hAnsi="微软雅黑"/>
          <w:color w:val="0A0A0A"/>
          <w:sz w:val="23"/>
          <w:szCs w:val="23"/>
        </w:rPr>
        <w:t>。这种方式使得读取</w:t>
      </w:r>
      <w:r>
        <w:rPr>
          <w:rFonts w:ascii="微软雅黑" w:hAnsi="微软雅黑"/>
          <w:color w:val="0A0A0A"/>
          <w:sz w:val="23"/>
          <w:szCs w:val="23"/>
        </w:rPr>
        <w:t>event</w:t>
      </w:r>
      <w:r>
        <w:rPr>
          <w:rFonts w:ascii="微软雅黑" w:hAnsi="微软雅黑"/>
          <w:color w:val="0A0A0A"/>
          <w:sz w:val="23"/>
          <w:szCs w:val="23"/>
        </w:rPr>
        <w:t>的速度会被</w:t>
      </w:r>
      <w:r>
        <w:rPr>
          <w:rFonts w:ascii="微软雅黑" w:hAnsi="微软雅黑"/>
          <w:color w:val="0A0A0A"/>
          <w:sz w:val="23"/>
          <w:szCs w:val="23"/>
        </w:rPr>
        <w:t>Slave replay</w:t>
      </w:r>
      <w:r>
        <w:rPr>
          <w:rFonts w:ascii="微软雅黑" w:hAnsi="微软雅黑"/>
          <w:color w:val="0A0A0A"/>
          <w:sz w:val="23"/>
          <w:szCs w:val="23"/>
        </w:rPr>
        <w:t>速度拖慢，当主备存在较大延迟时候，会导致大量</w:t>
      </w:r>
      <w:r>
        <w:rPr>
          <w:rFonts w:ascii="微软雅黑" w:hAnsi="微软雅黑"/>
          <w:color w:val="0A0A0A"/>
          <w:sz w:val="23"/>
          <w:szCs w:val="23"/>
        </w:rPr>
        <w:t>binary log</w:t>
      </w:r>
      <w:r>
        <w:rPr>
          <w:rFonts w:ascii="微软雅黑" w:hAnsi="微软雅黑"/>
          <w:color w:val="0A0A0A"/>
          <w:sz w:val="23"/>
          <w:szCs w:val="23"/>
        </w:rPr>
        <w:t>没有备份到</w:t>
      </w:r>
      <w:r>
        <w:rPr>
          <w:rFonts w:ascii="微软雅黑" w:hAnsi="微软雅黑"/>
          <w:color w:val="0A0A0A"/>
          <w:sz w:val="23"/>
          <w:szCs w:val="23"/>
        </w:rPr>
        <w:t>Slave</w:t>
      </w:r>
      <w:r>
        <w:rPr>
          <w:rFonts w:ascii="微软雅黑" w:hAnsi="微软雅黑"/>
          <w:color w:val="0A0A0A"/>
          <w:sz w:val="23"/>
          <w:szCs w:val="23"/>
        </w:rPr>
        <w:t>端。</w:t>
      </w:r>
    </w:p>
    <w:p w:rsidR="001A7847" w:rsidRDefault="007D395D">
      <w:pPr>
        <w:pStyle w:val="aa"/>
        <w:spacing w:before="0" w:beforeAutospacing="0" w:after="120" w:afterAutospacing="0"/>
        <w:rPr>
          <w:rFonts w:ascii="微软雅黑" w:hAnsi="微软雅黑"/>
          <w:color w:val="0A0A0A"/>
          <w:sz w:val="23"/>
          <w:szCs w:val="23"/>
        </w:rPr>
      </w:pPr>
      <w:r>
        <w:rPr>
          <w:rFonts w:ascii="微软雅黑" w:hAnsi="微软雅黑"/>
          <w:color w:val="0A0A0A"/>
          <w:sz w:val="23"/>
          <w:szCs w:val="23"/>
        </w:rPr>
        <w:t>在</w:t>
      </w:r>
      <w:r>
        <w:rPr>
          <w:rFonts w:ascii="微软雅黑" w:hAnsi="微软雅黑"/>
          <w:color w:val="0A0A0A"/>
          <w:sz w:val="23"/>
          <w:szCs w:val="23"/>
        </w:rPr>
        <w:t>2002</w:t>
      </w:r>
      <w:r>
        <w:rPr>
          <w:rFonts w:ascii="微软雅黑" w:hAnsi="微软雅黑"/>
          <w:color w:val="0A0A0A"/>
          <w:sz w:val="23"/>
          <w:szCs w:val="23"/>
        </w:rPr>
        <w:t>年，</w:t>
      </w:r>
      <w:r>
        <w:rPr>
          <w:rFonts w:ascii="微软雅黑" w:hAnsi="微软雅黑"/>
          <w:color w:val="0A0A0A"/>
          <w:sz w:val="23"/>
          <w:szCs w:val="23"/>
        </w:rPr>
        <w:t>MySQL 4.0.2</w:t>
      </w:r>
      <w:r>
        <w:rPr>
          <w:rFonts w:ascii="微软雅黑" w:hAnsi="微软雅黑"/>
          <w:color w:val="0A0A0A"/>
          <w:sz w:val="23"/>
          <w:szCs w:val="23"/>
        </w:rPr>
        <w:t>版本将</w:t>
      </w:r>
      <w:r>
        <w:rPr>
          <w:rFonts w:ascii="微软雅黑" w:hAnsi="微软雅黑"/>
          <w:color w:val="0A0A0A"/>
          <w:sz w:val="23"/>
          <w:szCs w:val="23"/>
        </w:rPr>
        <w:t>Slave</w:t>
      </w:r>
      <w:r>
        <w:rPr>
          <w:rFonts w:ascii="微软雅黑" w:hAnsi="微软雅黑"/>
          <w:color w:val="0A0A0A"/>
          <w:sz w:val="23"/>
          <w:szCs w:val="23"/>
        </w:rPr>
        <w:t>端</w:t>
      </w:r>
      <w:r>
        <w:rPr>
          <w:rFonts w:ascii="微软雅黑" w:hAnsi="微软雅黑"/>
          <w:color w:val="0A0A0A"/>
          <w:sz w:val="23"/>
          <w:szCs w:val="23"/>
        </w:rPr>
        <w:t>event</w:t>
      </w:r>
      <w:r>
        <w:rPr>
          <w:rFonts w:ascii="微软雅黑" w:hAnsi="微软雅黑"/>
          <w:color w:val="0A0A0A"/>
          <w:sz w:val="23"/>
          <w:szCs w:val="23"/>
        </w:rPr>
        <w:t>读取和执行独立成两个线程（</w:t>
      </w:r>
      <w:r>
        <w:rPr>
          <w:rFonts w:ascii="微软雅黑" w:hAnsi="微软雅黑"/>
          <w:color w:val="0A0A0A"/>
          <w:sz w:val="23"/>
          <w:szCs w:val="23"/>
        </w:rPr>
        <w:t>IO</w:t>
      </w:r>
      <w:r>
        <w:rPr>
          <w:rFonts w:ascii="微软雅黑" w:hAnsi="微软雅黑"/>
          <w:color w:val="0A0A0A"/>
          <w:sz w:val="23"/>
          <w:szCs w:val="23"/>
        </w:rPr>
        <w:t>线程和</w:t>
      </w:r>
      <w:r>
        <w:rPr>
          <w:rFonts w:ascii="微软雅黑" w:hAnsi="微软雅黑"/>
          <w:color w:val="0A0A0A"/>
          <w:sz w:val="23"/>
          <w:szCs w:val="23"/>
        </w:rPr>
        <w:t>SQL</w:t>
      </w:r>
      <w:r>
        <w:rPr>
          <w:rFonts w:ascii="微软雅黑" w:hAnsi="微软雅黑"/>
          <w:color w:val="0A0A0A"/>
          <w:sz w:val="23"/>
          <w:szCs w:val="23"/>
        </w:rPr>
        <w:t>线程），同时引入了</w:t>
      </w:r>
      <w:r>
        <w:rPr>
          <w:rFonts w:ascii="微软雅黑" w:hAnsi="微软雅黑"/>
          <w:color w:val="0A0A0A"/>
          <w:sz w:val="23"/>
          <w:szCs w:val="23"/>
        </w:rPr>
        <w:t>relay log</w:t>
      </w:r>
      <w:r>
        <w:rPr>
          <w:rFonts w:ascii="微软雅黑" w:hAnsi="微软雅黑"/>
          <w:color w:val="0A0A0A"/>
          <w:sz w:val="23"/>
          <w:szCs w:val="23"/>
        </w:rPr>
        <w:t>。</w:t>
      </w:r>
      <w:r>
        <w:rPr>
          <w:rFonts w:ascii="微软雅黑" w:hAnsi="微软雅黑"/>
          <w:color w:val="0A0A0A"/>
          <w:sz w:val="23"/>
          <w:szCs w:val="23"/>
        </w:rPr>
        <w:t>IO</w:t>
      </w:r>
      <w:r>
        <w:rPr>
          <w:rFonts w:ascii="微软雅黑" w:hAnsi="微软雅黑"/>
          <w:color w:val="0A0A0A"/>
          <w:sz w:val="23"/>
          <w:szCs w:val="23"/>
        </w:rPr>
        <w:t>线程读取</w:t>
      </w:r>
      <w:r>
        <w:rPr>
          <w:rFonts w:ascii="微软雅黑" w:hAnsi="微软雅黑"/>
          <w:color w:val="0A0A0A"/>
          <w:sz w:val="23"/>
          <w:szCs w:val="23"/>
        </w:rPr>
        <w:t>event</w:t>
      </w:r>
      <w:r>
        <w:rPr>
          <w:rFonts w:ascii="微软雅黑" w:hAnsi="微软雅黑"/>
          <w:color w:val="0A0A0A"/>
          <w:sz w:val="23"/>
          <w:szCs w:val="23"/>
        </w:rPr>
        <w:t>后写入</w:t>
      </w:r>
      <w:r>
        <w:rPr>
          <w:rFonts w:ascii="微软雅黑" w:hAnsi="微软雅黑"/>
          <w:color w:val="0A0A0A"/>
          <w:sz w:val="23"/>
          <w:szCs w:val="23"/>
        </w:rPr>
        <w:t>relay log</w:t>
      </w:r>
      <w:r>
        <w:rPr>
          <w:rFonts w:ascii="微软雅黑" w:hAnsi="微软雅黑"/>
          <w:color w:val="0A0A0A"/>
          <w:sz w:val="23"/>
          <w:szCs w:val="23"/>
        </w:rPr>
        <w:t>，</w:t>
      </w:r>
      <w:r>
        <w:rPr>
          <w:rFonts w:ascii="微软雅黑" w:hAnsi="微软雅黑"/>
          <w:color w:val="0A0A0A"/>
          <w:sz w:val="23"/>
          <w:szCs w:val="23"/>
        </w:rPr>
        <w:t>SQL</w:t>
      </w:r>
      <w:r>
        <w:rPr>
          <w:rFonts w:ascii="微软雅黑" w:hAnsi="微软雅黑"/>
          <w:color w:val="0A0A0A"/>
          <w:sz w:val="23"/>
          <w:szCs w:val="23"/>
        </w:rPr>
        <w:t>线程从</w:t>
      </w:r>
      <w:r>
        <w:rPr>
          <w:rFonts w:ascii="微软雅黑" w:hAnsi="微软雅黑"/>
          <w:color w:val="0A0A0A"/>
          <w:sz w:val="23"/>
          <w:szCs w:val="23"/>
        </w:rPr>
        <w:t>relay log</w:t>
      </w:r>
      <w:r>
        <w:rPr>
          <w:rFonts w:ascii="微软雅黑" w:hAnsi="微软雅黑"/>
          <w:color w:val="0A0A0A"/>
          <w:sz w:val="23"/>
          <w:szCs w:val="23"/>
        </w:rPr>
        <w:t>中读取</w:t>
      </w:r>
      <w:r>
        <w:rPr>
          <w:rFonts w:ascii="微软雅黑" w:hAnsi="微软雅黑"/>
          <w:color w:val="0A0A0A"/>
          <w:sz w:val="23"/>
          <w:szCs w:val="23"/>
        </w:rPr>
        <w:t>event</w:t>
      </w:r>
      <w:r>
        <w:rPr>
          <w:rFonts w:ascii="微软雅黑" w:hAnsi="微软雅黑"/>
          <w:color w:val="0A0A0A"/>
          <w:sz w:val="23"/>
          <w:szCs w:val="23"/>
        </w:rPr>
        <w:t>然后执行。这样即使</w:t>
      </w:r>
      <w:r>
        <w:rPr>
          <w:rFonts w:ascii="微软雅黑" w:hAnsi="微软雅黑"/>
          <w:color w:val="0A0A0A"/>
          <w:sz w:val="23"/>
          <w:szCs w:val="23"/>
        </w:rPr>
        <w:t>SQL</w:t>
      </w:r>
      <w:r>
        <w:rPr>
          <w:rFonts w:ascii="微软雅黑" w:hAnsi="微软雅黑"/>
          <w:color w:val="0A0A0A"/>
          <w:sz w:val="23"/>
          <w:szCs w:val="23"/>
        </w:rPr>
        <w:t>线程执行慢，</w:t>
      </w:r>
      <w:r>
        <w:rPr>
          <w:rFonts w:ascii="微软雅黑" w:hAnsi="微软雅黑"/>
          <w:color w:val="0A0A0A"/>
          <w:sz w:val="23"/>
          <w:szCs w:val="23"/>
        </w:rPr>
        <w:t>Master</w:t>
      </w:r>
      <w:r>
        <w:rPr>
          <w:rFonts w:ascii="微软雅黑" w:hAnsi="微软雅黑"/>
          <w:color w:val="0A0A0A"/>
          <w:sz w:val="23"/>
          <w:szCs w:val="23"/>
        </w:rPr>
        <w:t>的</w:t>
      </w:r>
      <w:r>
        <w:rPr>
          <w:rFonts w:ascii="微软雅黑" w:hAnsi="微软雅黑"/>
          <w:color w:val="0A0A0A"/>
          <w:sz w:val="23"/>
          <w:szCs w:val="23"/>
        </w:rPr>
        <w:t>binary log</w:t>
      </w:r>
      <w:r>
        <w:rPr>
          <w:rFonts w:ascii="微软雅黑" w:hAnsi="微软雅黑"/>
          <w:color w:val="0A0A0A"/>
          <w:sz w:val="23"/>
          <w:szCs w:val="23"/>
        </w:rPr>
        <w:t>也会尽可能的同步到</w:t>
      </w:r>
      <w:r>
        <w:rPr>
          <w:rFonts w:ascii="微软雅黑" w:hAnsi="微软雅黑"/>
          <w:color w:val="0A0A0A"/>
          <w:sz w:val="23"/>
          <w:szCs w:val="23"/>
        </w:rPr>
        <w:t>Slave</w:t>
      </w:r>
      <w:r>
        <w:rPr>
          <w:rFonts w:ascii="微软雅黑" w:hAnsi="微软雅黑"/>
          <w:color w:val="0A0A0A"/>
          <w:sz w:val="23"/>
          <w:szCs w:val="23"/>
        </w:rPr>
        <w:t>。当</w:t>
      </w:r>
      <w:r>
        <w:rPr>
          <w:rFonts w:ascii="微软雅黑" w:hAnsi="微软雅黑"/>
          <w:color w:val="0A0A0A"/>
          <w:sz w:val="23"/>
          <w:szCs w:val="23"/>
        </w:rPr>
        <w:t>Master</w:t>
      </w:r>
      <w:r>
        <w:rPr>
          <w:rFonts w:ascii="微软雅黑" w:hAnsi="微软雅黑"/>
          <w:color w:val="0A0A0A"/>
          <w:sz w:val="23"/>
          <w:szCs w:val="23"/>
        </w:rPr>
        <w:t>宕机，切换到</w:t>
      </w:r>
      <w:r>
        <w:rPr>
          <w:rFonts w:ascii="微软雅黑" w:hAnsi="微软雅黑"/>
          <w:color w:val="0A0A0A"/>
          <w:sz w:val="23"/>
          <w:szCs w:val="23"/>
        </w:rPr>
        <w:t>Slave</w:t>
      </w:r>
      <w:r>
        <w:rPr>
          <w:rFonts w:ascii="微软雅黑" w:hAnsi="微软雅黑"/>
          <w:color w:val="0A0A0A"/>
          <w:sz w:val="23"/>
          <w:szCs w:val="23"/>
        </w:rPr>
        <w:t>，不会出现大量数据丢失。</w:t>
      </w:r>
    </w:p>
    <w:p w:rsidR="001A7847" w:rsidRDefault="007D395D">
      <w:pPr>
        <w:pStyle w:val="aa"/>
        <w:spacing w:before="0" w:beforeAutospacing="0" w:after="120" w:afterAutospacing="0"/>
        <w:rPr>
          <w:rFonts w:ascii="微软雅黑" w:hAnsi="微软雅黑"/>
          <w:color w:val="0A0A0A"/>
          <w:sz w:val="23"/>
          <w:szCs w:val="23"/>
        </w:rPr>
      </w:pPr>
      <w:r>
        <w:rPr>
          <w:rFonts w:ascii="微软雅黑" w:hAnsi="微软雅黑"/>
          <w:color w:val="0A0A0A"/>
          <w:sz w:val="23"/>
          <w:szCs w:val="23"/>
        </w:rPr>
        <w:t>在</w:t>
      </w:r>
      <w:r>
        <w:rPr>
          <w:rFonts w:ascii="微软雅黑" w:hAnsi="微软雅黑"/>
          <w:color w:val="0A0A0A"/>
          <w:sz w:val="23"/>
          <w:szCs w:val="23"/>
        </w:rPr>
        <w:t>2010</w:t>
      </w:r>
      <w:r>
        <w:rPr>
          <w:rFonts w:ascii="微软雅黑" w:hAnsi="微软雅黑"/>
          <w:color w:val="0A0A0A"/>
          <w:sz w:val="23"/>
          <w:szCs w:val="23"/>
        </w:rPr>
        <w:t>年</w:t>
      </w:r>
      <w:r>
        <w:rPr>
          <w:rFonts w:ascii="微软雅黑" w:hAnsi="微软雅黑"/>
          <w:color w:val="0A0A0A"/>
          <w:sz w:val="23"/>
          <w:szCs w:val="23"/>
        </w:rPr>
        <w:t>MySQL 5.5</w:t>
      </w:r>
      <w:r>
        <w:rPr>
          <w:rFonts w:ascii="微软雅黑" w:hAnsi="微软雅黑"/>
          <w:color w:val="0A0A0A"/>
          <w:sz w:val="23"/>
          <w:szCs w:val="23"/>
        </w:rPr>
        <w:t>版本之前，一直采用的是这种异步复制的方式。主库的事务执行不会管备库的同步进度，如果备库落后，主库不幸</w:t>
      </w:r>
      <w:r>
        <w:rPr>
          <w:rFonts w:ascii="微软雅黑" w:hAnsi="微软雅黑"/>
          <w:color w:val="0A0A0A"/>
          <w:sz w:val="23"/>
          <w:szCs w:val="23"/>
        </w:rPr>
        <w:t>crash</w:t>
      </w:r>
      <w:r>
        <w:rPr>
          <w:rFonts w:ascii="微软雅黑" w:hAnsi="微软雅黑"/>
          <w:color w:val="0A0A0A"/>
          <w:sz w:val="23"/>
          <w:szCs w:val="23"/>
        </w:rPr>
        <w:t>，那么就会导致数据丢失。于是在</w:t>
      </w:r>
      <w:r>
        <w:rPr>
          <w:rFonts w:ascii="微软雅黑" w:hAnsi="微软雅黑"/>
          <w:color w:val="0A0A0A"/>
          <w:sz w:val="23"/>
          <w:szCs w:val="23"/>
        </w:rPr>
        <w:t>MySQL</w:t>
      </w:r>
      <w:r>
        <w:rPr>
          <w:rFonts w:ascii="微软雅黑" w:hAnsi="微软雅黑"/>
          <w:color w:val="0A0A0A"/>
          <w:sz w:val="23"/>
          <w:szCs w:val="23"/>
        </w:rPr>
        <w:t>在</w:t>
      </w:r>
      <w:r>
        <w:rPr>
          <w:rFonts w:ascii="微软雅黑" w:hAnsi="微软雅黑"/>
          <w:color w:val="0A0A0A"/>
          <w:sz w:val="23"/>
          <w:szCs w:val="23"/>
        </w:rPr>
        <w:t>5.5</w:t>
      </w:r>
      <w:r>
        <w:rPr>
          <w:rFonts w:ascii="微软雅黑" w:hAnsi="微软雅黑"/>
          <w:color w:val="0A0A0A"/>
          <w:sz w:val="23"/>
          <w:szCs w:val="23"/>
        </w:rPr>
        <w:t>中就顺其自然地引入了半同步复制，主库在应答客户端提交的事务前需要保证至少一个从库接收并写到</w:t>
      </w:r>
      <w:r>
        <w:rPr>
          <w:rFonts w:ascii="微软雅黑" w:hAnsi="微软雅黑"/>
          <w:color w:val="0A0A0A"/>
          <w:sz w:val="23"/>
          <w:szCs w:val="23"/>
        </w:rPr>
        <w:t>relay log</w:t>
      </w:r>
      <w:r>
        <w:rPr>
          <w:rFonts w:ascii="微软雅黑" w:hAnsi="微软雅黑"/>
          <w:color w:val="0A0A0A"/>
          <w:sz w:val="23"/>
          <w:szCs w:val="23"/>
        </w:rPr>
        <w:t>中。那么半同步复制是否可以做到不丢失数据呢？下面分析。</w:t>
      </w:r>
    </w:p>
    <w:p w:rsidR="001A7847" w:rsidRDefault="007D395D">
      <w:pPr>
        <w:pStyle w:val="aa"/>
        <w:spacing w:before="0" w:beforeAutospacing="0" w:after="120" w:afterAutospacing="0"/>
        <w:rPr>
          <w:rFonts w:ascii="微软雅黑" w:hAnsi="微软雅黑"/>
          <w:color w:val="0A0A0A"/>
          <w:sz w:val="23"/>
          <w:szCs w:val="23"/>
        </w:rPr>
      </w:pPr>
      <w:r>
        <w:rPr>
          <w:rFonts w:ascii="微软雅黑" w:hAnsi="微软雅黑"/>
          <w:color w:val="0A0A0A"/>
          <w:sz w:val="23"/>
          <w:szCs w:val="23"/>
        </w:rPr>
        <w:t>在</w:t>
      </w:r>
      <w:r>
        <w:rPr>
          <w:rFonts w:ascii="微软雅黑" w:hAnsi="微软雅黑"/>
          <w:color w:val="0A0A0A"/>
          <w:sz w:val="23"/>
          <w:szCs w:val="23"/>
        </w:rPr>
        <w:t>2016</w:t>
      </w:r>
      <w:r>
        <w:rPr>
          <w:rFonts w:ascii="微软雅黑" w:hAnsi="微软雅黑"/>
          <w:color w:val="0A0A0A"/>
          <w:sz w:val="23"/>
          <w:szCs w:val="23"/>
        </w:rPr>
        <w:t>年，</w:t>
      </w:r>
      <w:r>
        <w:rPr>
          <w:rFonts w:ascii="微软雅黑" w:hAnsi="微软雅黑"/>
          <w:color w:val="0A0A0A"/>
          <w:sz w:val="23"/>
          <w:szCs w:val="23"/>
        </w:rPr>
        <w:t>MySQL</w:t>
      </w:r>
      <w:r>
        <w:rPr>
          <w:rFonts w:ascii="微软雅黑" w:hAnsi="微软雅黑"/>
          <w:color w:val="0A0A0A"/>
          <w:sz w:val="23"/>
          <w:szCs w:val="23"/>
        </w:rPr>
        <w:t>在</w:t>
      </w:r>
      <w:r>
        <w:rPr>
          <w:rFonts w:ascii="微软雅黑" w:hAnsi="微软雅黑"/>
          <w:color w:val="0A0A0A"/>
          <w:sz w:val="23"/>
          <w:szCs w:val="23"/>
        </w:rPr>
        <w:t>5.7.17</w:t>
      </w:r>
      <w:r>
        <w:rPr>
          <w:rFonts w:ascii="微软雅黑" w:hAnsi="微软雅黑"/>
          <w:color w:val="0A0A0A"/>
          <w:sz w:val="23"/>
          <w:szCs w:val="23"/>
        </w:rPr>
        <w:t>中引入了一个全新的技术，称之为</w:t>
      </w:r>
      <w:r>
        <w:rPr>
          <w:rFonts w:ascii="微软雅黑" w:hAnsi="微软雅黑"/>
          <w:color w:val="0A0A0A"/>
          <w:sz w:val="23"/>
          <w:szCs w:val="23"/>
        </w:rPr>
        <w:t>InnoDB Group Replication</w:t>
      </w:r>
      <w:r>
        <w:rPr>
          <w:rFonts w:ascii="微软雅黑" w:hAnsi="微软雅黑"/>
          <w:color w:val="0A0A0A"/>
          <w:sz w:val="23"/>
          <w:szCs w:val="23"/>
        </w:rPr>
        <w:t>。目前官方</w:t>
      </w:r>
      <w:r>
        <w:rPr>
          <w:rFonts w:ascii="微软雅黑" w:hAnsi="微软雅黑"/>
          <w:color w:val="0A0A0A"/>
          <w:sz w:val="23"/>
          <w:szCs w:val="23"/>
        </w:rPr>
        <w:t>MySQL 5.7.17</w:t>
      </w:r>
      <w:r>
        <w:rPr>
          <w:rFonts w:ascii="微软雅黑" w:hAnsi="微软雅黑"/>
          <w:color w:val="0A0A0A"/>
          <w:sz w:val="23"/>
          <w:szCs w:val="23"/>
        </w:rPr>
        <w:t>基于</w:t>
      </w:r>
      <w:r>
        <w:rPr>
          <w:rFonts w:ascii="微软雅黑" w:hAnsi="微软雅黑"/>
          <w:color w:val="0A0A0A"/>
          <w:sz w:val="23"/>
          <w:szCs w:val="23"/>
        </w:rPr>
        <w:t>Group replication</w:t>
      </w:r>
      <w:r>
        <w:rPr>
          <w:rFonts w:ascii="微软雅黑" w:hAnsi="微软雅黑"/>
          <w:color w:val="0A0A0A"/>
          <w:sz w:val="23"/>
          <w:szCs w:val="23"/>
        </w:rPr>
        <w:t>的全同步技术已经问世，全同步技术带来了更多的数据一致性保障。相信是未来同步技术一个重要方向，值得期待。</w:t>
      </w: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根据上面提到的这几种复制协议，分别对应</w:t>
      </w:r>
      <w:r>
        <w:rPr>
          <w:rFonts w:ascii="微软雅黑" w:hAnsi="微软雅黑"/>
          <w:color w:val="0A0A0A"/>
          <w:sz w:val="23"/>
          <w:szCs w:val="23"/>
          <w:shd w:val="clear" w:color="auto" w:fill="FFFFFF"/>
        </w:rPr>
        <w:t>MySQL</w:t>
      </w:r>
      <w:r>
        <w:rPr>
          <w:rFonts w:ascii="微软雅黑" w:hAnsi="微软雅黑"/>
          <w:color w:val="0A0A0A"/>
          <w:sz w:val="23"/>
          <w:szCs w:val="23"/>
          <w:shd w:val="clear" w:color="auto" w:fill="FFFFFF"/>
        </w:rPr>
        <w:t>几种复制类型，分别是异步、半同步、全同步</w:t>
      </w:r>
    </w:p>
    <w:p w:rsidR="001A7847" w:rsidRDefault="007D395D">
      <w:r>
        <w:rPr>
          <w:noProof/>
        </w:rPr>
        <w:lastRenderedPageBreak/>
        <w:drawing>
          <wp:inline distT="0" distB="0" distL="0" distR="0">
            <wp:extent cx="5274310" cy="3827780"/>
            <wp:effectExtent l="0" t="0" r="2540" b="1270"/>
            <wp:docPr id="241" name="图片 241" descr="MySQLä¸»ä»å¤å¶å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MySQLä¸»ä»å¤å¶åç"/>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5274310" cy="3828252"/>
                    </a:xfrm>
                    <a:prstGeom prst="rect">
                      <a:avLst/>
                    </a:prstGeom>
                    <a:noFill/>
                    <a:ln>
                      <a:noFill/>
                    </a:ln>
                  </pic:spPr>
                </pic:pic>
              </a:graphicData>
            </a:graphic>
          </wp:inline>
        </w:drawing>
      </w:r>
    </w:p>
    <w:p w:rsidR="001A7847" w:rsidRDefault="001A7847"/>
    <w:p w:rsidR="001A7847" w:rsidRDefault="007D395D">
      <w:pPr>
        <w:widowControl/>
        <w:spacing w:before="100" w:beforeAutospacing="1" w:after="100" w:afterAutospacing="1" w:line="450" w:lineRule="atLeast"/>
        <w:jc w:val="left"/>
        <w:rPr>
          <w:rFonts w:ascii="微软雅黑" w:hAnsi="微软雅黑"/>
          <w:color w:val="0A0A0A"/>
          <w:sz w:val="23"/>
          <w:szCs w:val="23"/>
        </w:rPr>
      </w:pPr>
      <w:r>
        <w:rPr>
          <w:rStyle w:val="ac"/>
          <w:rFonts w:ascii="微软雅黑" w:hAnsi="微软雅黑"/>
          <w:color w:val="3366FF"/>
          <w:sz w:val="23"/>
          <w:szCs w:val="23"/>
        </w:rPr>
        <w:t>对于异步复制（</w:t>
      </w:r>
      <w:r>
        <w:rPr>
          <w:rStyle w:val="ac"/>
          <w:rFonts w:ascii="微软雅黑" w:hAnsi="微软雅黑"/>
          <w:color w:val="3366FF"/>
          <w:sz w:val="23"/>
          <w:szCs w:val="23"/>
        </w:rPr>
        <w:t>asynchronous</w:t>
      </w:r>
      <w:r>
        <w:rPr>
          <w:rStyle w:val="ac"/>
          <w:rFonts w:ascii="微软雅黑" w:hAnsi="微软雅黑"/>
          <w:color w:val="3366FF"/>
          <w:sz w:val="23"/>
          <w:szCs w:val="23"/>
        </w:rPr>
        <w:t>）</w:t>
      </w:r>
    </w:p>
    <w:p w:rsidR="001A7847" w:rsidRDefault="007D395D">
      <w:pPr>
        <w:pStyle w:val="aa"/>
        <w:spacing w:before="0" w:beforeAutospacing="0" w:after="120" w:afterAutospacing="0"/>
        <w:rPr>
          <w:rFonts w:ascii="微软雅黑" w:hAnsi="微软雅黑"/>
          <w:color w:val="0A0A0A"/>
          <w:sz w:val="23"/>
          <w:szCs w:val="23"/>
        </w:rPr>
      </w:pPr>
      <w:r>
        <w:rPr>
          <w:rFonts w:ascii="微软雅黑" w:hAnsi="微软雅黑"/>
          <w:color w:val="0A0A0A"/>
          <w:sz w:val="23"/>
          <w:szCs w:val="23"/>
        </w:rPr>
        <w:t>主库将事务</w:t>
      </w:r>
      <w:r>
        <w:rPr>
          <w:rFonts w:ascii="微软雅黑" w:hAnsi="微软雅黑"/>
          <w:color w:val="0A0A0A"/>
          <w:sz w:val="23"/>
          <w:szCs w:val="23"/>
        </w:rPr>
        <w:t>Binlog</w:t>
      </w:r>
      <w:r>
        <w:rPr>
          <w:rFonts w:ascii="微软雅黑" w:hAnsi="微软雅黑"/>
          <w:color w:val="0A0A0A"/>
          <w:sz w:val="23"/>
          <w:szCs w:val="23"/>
        </w:rPr>
        <w:t>事件写入到</w:t>
      </w:r>
      <w:r>
        <w:rPr>
          <w:rFonts w:ascii="微软雅黑" w:hAnsi="微软雅黑"/>
          <w:color w:val="0A0A0A"/>
          <w:sz w:val="23"/>
          <w:szCs w:val="23"/>
        </w:rPr>
        <w:t>Binlog</w:t>
      </w:r>
      <w:r>
        <w:rPr>
          <w:rFonts w:ascii="微软雅黑" w:hAnsi="微软雅黑"/>
          <w:color w:val="0A0A0A"/>
          <w:sz w:val="23"/>
          <w:szCs w:val="23"/>
        </w:rPr>
        <w:t>文件中，此时主库只会通知一下</w:t>
      </w:r>
      <w:r>
        <w:rPr>
          <w:rFonts w:ascii="微软雅黑" w:hAnsi="微软雅黑"/>
          <w:color w:val="0A0A0A"/>
          <w:sz w:val="23"/>
          <w:szCs w:val="23"/>
        </w:rPr>
        <w:t>Dump</w:t>
      </w:r>
      <w:r>
        <w:rPr>
          <w:rFonts w:ascii="微软雅黑" w:hAnsi="微软雅黑"/>
          <w:color w:val="0A0A0A"/>
          <w:sz w:val="23"/>
          <w:szCs w:val="23"/>
        </w:rPr>
        <w:t>线程发送这些新的</w:t>
      </w:r>
      <w:r>
        <w:rPr>
          <w:rFonts w:ascii="微软雅黑" w:hAnsi="微软雅黑"/>
          <w:color w:val="0A0A0A"/>
          <w:sz w:val="23"/>
          <w:szCs w:val="23"/>
        </w:rPr>
        <w:t>Binlog</w:t>
      </w:r>
      <w:r>
        <w:rPr>
          <w:rFonts w:ascii="微软雅黑" w:hAnsi="微软雅黑"/>
          <w:color w:val="0A0A0A"/>
          <w:sz w:val="23"/>
          <w:szCs w:val="23"/>
        </w:rPr>
        <w:t>，然后主库就会继续处理提交操作，而此时不会保证这些</w:t>
      </w:r>
      <w:r>
        <w:rPr>
          <w:rFonts w:ascii="微软雅黑" w:hAnsi="微软雅黑"/>
          <w:color w:val="0A0A0A"/>
          <w:sz w:val="23"/>
          <w:szCs w:val="23"/>
        </w:rPr>
        <w:t>Binlog</w:t>
      </w:r>
      <w:r>
        <w:rPr>
          <w:rFonts w:ascii="微软雅黑" w:hAnsi="微软雅黑"/>
          <w:color w:val="0A0A0A"/>
          <w:sz w:val="23"/>
          <w:szCs w:val="23"/>
        </w:rPr>
        <w:t>传到任何一个从库节点上。</w:t>
      </w:r>
    </w:p>
    <w:p w:rsidR="001A7847" w:rsidRDefault="007D395D">
      <w:pPr>
        <w:widowControl/>
        <w:spacing w:before="100" w:beforeAutospacing="1" w:after="100" w:afterAutospacing="1" w:line="450" w:lineRule="atLeast"/>
        <w:jc w:val="left"/>
        <w:rPr>
          <w:rFonts w:ascii="微软雅黑" w:hAnsi="微软雅黑"/>
          <w:color w:val="0A0A0A"/>
          <w:sz w:val="23"/>
          <w:szCs w:val="23"/>
        </w:rPr>
      </w:pPr>
      <w:r>
        <w:rPr>
          <w:rStyle w:val="ac"/>
          <w:rFonts w:ascii="微软雅黑" w:hAnsi="微软雅黑"/>
          <w:color w:val="3366FF"/>
          <w:sz w:val="23"/>
          <w:szCs w:val="23"/>
        </w:rPr>
        <w:t>对于全同步复制（</w:t>
      </w:r>
      <w:r>
        <w:rPr>
          <w:rStyle w:val="ac"/>
          <w:rFonts w:ascii="微软雅黑" w:hAnsi="微软雅黑"/>
          <w:color w:val="3366FF"/>
          <w:sz w:val="23"/>
          <w:szCs w:val="23"/>
        </w:rPr>
        <w:t>synchronous</w:t>
      </w:r>
      <w:r>
        <w:rPr>
          <w:rStyle w:val="ac"/>
          <w:rFonts w:ascii="微软雅黑" w:hAnsi="微软雅黑"/>
          <w:color w:val="3366FF"/>
          <w:sz w:val="23"/>
          <w:szCs w:val="23"/>
        </w:rPr>
        <w:t>）</w:t>
      </w:r>
    </w:p>
    <w:p w:rsidR="001A7847" w:rsidRDefault="007D395D">
      <w:pPr>
        <w:pStyle w:val="aa"/>
        <w:spacing w:before="0" w:beforeAutospacing="0" w:after="120" w:afterAutospacing="0"/>
        <w:rPr>
          <w:rFonts w:ascii="微软雅黑" w:hAnsi="微软雅黑"/>
          <w:color w:val="0A0A0A"/>
          <w:sz w:val="23"/>
          <w:szCs w:val="23"/>
        </w:rPr>
      </w:pPr>
      <w:r>
        <w:rPr>
          <w:rFonts w:ascii="微软雅黑" w:hAnsi="微软雅黑"/>
          <w:color w:val="0A0A0A"/>
          <w:sz w:val="23"/>
          <w:szCs w:val="23"/>
        </w:rPr>
        <w:t>当主库提交事务之后，所有的从库节点必须收到，</w:t>
      </w:r>
      <w:r>
        <w:rPr>
          <w:rFonts w:ascii="微软雅黑" w:hAnsi="微软雅黑"/>
          <w:color w:val="0A0A0A"/>
          <w:sz w:val="23"/>
          <w:szCs w:val="23"/>
        </w:rPr>
        <w:t>APPLY</w:t>
      </w:r>
      <w:r>
        <w:rPr>
          <w:rFonts w:ascii="微软雅黑" w:hAnsi="微软雅黑"/>
          <w:color w:val="0A0A0A"/>
          <w:sz w:val="23"/>
          <w:szCs w:val="23"/>
        </w:rPr>
        <w:t>并且提交这些事务，然后主库线程才能继续做后续操作，保证了事务的一致性。这里面有一个很明显的缺点就是，主库完成一个事务的时间被拉长，性能降低。</w:t>
      </w:r>
      <w:hyperlink r:id="rId457" w:history="1">
        <w:r>
          <w:rPr>
            <w:rStyle w:val="af"/>
            <w:rFonts w:ascii="微软雅黑" w:hAnsi="微软雅黑"/>
            <w:color w:val="00A67C"/>
            <w:sz w:val="23"/>
            <w:szCs w:val="23"/>
          </w:rPr>
          <w:t>MySQL 5.7 Group Replication</w:t>
        </w:r>
      </w:hyperlink>
      <w:r>
        <w:rPr>
          <w:rFonts w:ascii="微软雅黑" w:hAnsi="微软雅黑"/>
          <w:color w:val="0A0A0A"/>
          <w:sz w:val="23"/>
          <w:szCs w:val="23"/>
        </w:rPr>
        <w:t>已经支持同步复制了，另外</w:t>
      </w:r>
      <w:hyperlink r:id="rId458" w:history="1">
        <w:r>
          <w:rPr>
            <w:rStyle w:val="af"/>
            <w:rFonts w:ascii="微软雅黑" w:hAnsi="微软雅黑"/>
            <w:color w:val="00A67C"/>
            <w:sz w:val="23"/>
            <w:szCs w:val="23"/>
          </w:rPr>
          <w:t>MySQL NDB CLUSTER</w:t>
        </w:r>
      </w:hyperlink>
      <w:r>
        <w:rPr>
          <w:rFonts w:ascii="微软雅黑" w:hAnsi="微软雅黑"/>
          <w:color w:val="0A0A0A"/>
          <w:sz w:val="23"/>
          <w:szCs w:val="23"/>
        </w:rPr>
        <w:t>也是支持同步。</w:t>
      </w:r>
    </w:p>
    <w:p w:rsidR="001A7847" w:rsidRDefault="007D395D">
      <w:pPr>
        <w:widowControl/>
        <w:spacing w:before="100" w:beforeAutospacing="1" w:after="100" w:afterAutospacing="1" w:line="450" w:lineRule="atLeast"/>
        <w:jc w:val="left"/>
        <w:rPr>
          <w:rFonts w:ascii="微软雅黑" w:hAnsi="微软雅黑"/>
          <w:color w:val="0A0A0A"/>
          <w:sz w:val="23"/>
          <w:szCs w:val="23"/>
        </w:rPr>
      </w:pPr>
      <w:r>
        <w:rPr>
          <w:rStyle w:val="ac"/>
          <w:rFonts w:ascii="微软雅黑" w:hAnsi="微软雅黑"/>
          <w:color w:val="3366FF"/>
          <w:sz w:val="23"/>
          <w:szCs w:val="23"/>
        </w:rPr>
        <w:t>对于半同步复制（</w:t>
      </w:r>
      <w:r>
        <w:rPr>
          <w:rStyle w:val="ac"/>
          <w:rFonts w:ascii="微软雅黑" w:hAnsi="微软雅黑"/>
          <w:color w:val="3366FF"/>
          <w:sz w:val="23"/>
          <w:szCs w:val="23"/>
        </w:rPr>
        <w:t xml:space="preserve">semisynchronous </w:t>
      </w:r>
      <w:r>
        <w:rPr>
          <w:rStyle w:val="ac"/>
          <w:rFonts w:ascii="微软雅黑" w:hAnsi="微软雅黑"/>
          <w:color w:val="3366FF"/>
          <w:sz w:val="23"/>
          <w:szCs w:val="23"/>
        </w:rPr>
        <w:t>）</w:t>
      </w:r>
    </w:p>
    <w:p w:rsidR="001A7847" w:rsidRDefault="007D395D">
      <w:pPr>
        <w:pStyle w:val="aa"/>
        <w:spacing w:before="0" w:beforeAutospacing="0" w:after="120" w:afterAutospacing="0"/>
        <w:rPr>
          <w:rFonts w:ascii="微软雅黑" w:hAnsi="微软雅黑"/>
          <w:color w:val="0A0A0A"/>
          <w:sz w:val="23"/>
          <w:szCs w:val="23"/>
        </w:rPr>
      </w:pPr>
      <w:r>
        <w:rPr>
          <w:rFonts w:ascii="微软雅黑" w:hAnsi="微软雅黑"/>
          <w:color w:val="0A0A0A"/>
          <w:sz w:val="23"/>
          <w:szCs w:val="23"/>
          <w:shd w:val="clear" w:color="auto" w:fill="FFFFFF"/>
        </w:rPr>
        <w:lastRenderedPageBreak/>
        <w:t>MySQL</w:t>
      </w:r>
      <w:r>
        <w:rPr>
          <w:rFonts w:ascii="微软雅黑" w:hAnsi="微软雅黑"/>
          <w:color w:val="0A0A0A"/>
          <w:sz w:val="23"/>
          <w:szCs w:val="23"/>
          <w:shd w:val="clear" w:color="auto" w:fill="FFFFFF"/>
        </w:rPr>
        <w:t>原本不支持半同步，后来基于</w:t>
      </w:r>
      <w:r>
        <w:rPr>
          <w:rFonts w:ascii="微软雅黑" w:hAnsi="微软雅黑"/>
          <w:color w:val="0A0A0A"/>
          <w:sz w:val="23"/>
          <w:szCs w:val="23"/>
          <w:shd w:val="clear" w:color="auto" w:fill="FFFFFF"/>
        </w:rPr>
        <w:t>Google</w:t>
      </w:r>
      <w:r>
        <w:rPr>
          <w:rFonts w:ascii="微软雅黑" w:hAnsi="微软雅黑"/>
          <w:color w:val="0A0A0A"/>
          <w:sz w:val="23"/>
          <w:szCs w:val="23"/>
          <w:shd w:val="clear" w:color="auto" w:fill="FFFFFF"/>
        </w:rPr>
        <w:t>为</w:t>
      </w:r>
      <w:r>
        <w:rPr>
          <w:rFonts w:ascii="微软雅黑" w:hAnsi="微软雅黑"/>
          <w:color w:val="0A0A0A"/>
          <w:sz w:val="23"/>
          <w:szCs w:val="23"/>
          <w:shd w:val="clear" w:color="auto" w:fill="FFFFFF"/>
        </w:rPr>
        <w:t>MySQL</w:t>
      </w:r>
      <w:r>
        <w:rPr>
          <w:rFonts w:ascii="微软雅黑" w:hAnsi="微软雅黑"/>
          <w:color w:val="0A0A0A"/>
          <w:sz w:val="23"/>
          <w:szCs w:val="23"/>
          <w:shd w:val="clear" w:color="auto" w:fill="FFFFFF"/>
        </w:rPr>
        <w:t>开发的半同步复制的插件，所以</w:t>
      </w:r>
      <w:r>
        <w:rPr>
          <w:rFonts w:ascii="微软雅黑" w:hAnsi="微软雅黑"/>
          <w:color w:val="0A0A0A"/>
          <w:sz w:val="23"/>
          <w:szCs w:val="23"/>
          <w:shd w:val="clear" w:color="auto" w:fill="FFFFFF"/>
        </w:rPr>
        <w:t>MySQL</w:t>
      </w:r>
      <w:r>
        <w:rPr>
          <w:rFonts w:ascii="微软雅黑" w:hAnsi="微软雅黑"/>
          <w:color w:val="0A0A0A"/>
          <w:sz w:val="23"/>
          <w:szCs w:val="23"/>
          <w:shd w:val="clear" w:color="auto" w:fill="FFFFFF"/>
        </w:rPr>
        <w:t>也就开始支持半同步了。这是自</w:t>
      </w:r>
      <w:r>
        <w:rPr>
          <w:rFonts w:ascii="微软雅黑" w:hAnsi="微软雅黑"/>
          <w:color w:val="0A0A0A"/>
          <w:sz w:val="23"/>
          <w:szCs w:val="23"/>
          <w:shd w:val="clear" w:color="auto" w:fill="FFFFFF"/>
        </w:rPr>
        <w:t>MySQL 5.1</w:t>
      </w:r>
      <w:r>
        <w:rPr>
          <w:rFonts w:ascii="微软雅黑" w:hAnsi="微软雅黑"/>
          <w:color w:val="0A0A0A"/>
          <w:sz w:val="23"/>
          <w:szCs w:val="23"/>
          <w:shd w:val="clear" w:color="auto" w:fill="FFFFFF"/>
        </w:rPr>
        <w:t>引入行复制后最大的改进。同步复制工作的机制处于同步和异步之间</w:t>
      </w:r>
      <w:r>
        <w:rPr>
          <w:rFonts w:ascii="微软雅黑" w:hAnsi="微软雅黑"/>
          <w:color w:val="0A0A0A"/>
          <w:sz w:val="23"/>
          <w:szCs w:val="23"/>
        </w:rPr>
        <w:t>，主库只需要等待至少一个从库节点收到并且</w:t>
      </w:r>
      <w:r>
        <w:rPr>
          <w:rFonts w:ascii="微软雅黑" w:hAnsi="微软雅黑"/>
          <w:color w:val="0A0A0A"/>
          <w:sz w:val="23"/>
          <w:szCs w:val="23"/>
        </w:rPr>
        <w:t>Flush Binlog</w:t>
      </w:r>
      <w:r>
        <w:rPr>
          <w:rFonts w:ascii="微软雅黑" w:hAnsi="微软雅黑"/>
          <w:color w:val="0A0A0A"/>
          <w:sz w:val="23"/>
          <w:szCs w:val="23"/>
        </w:rPr>
        <w:t>到</w:t>
      </w:r>
      <w:r>
        <w:rPr>
          <w:rFonts w:ascii="微软雅黑" w:hAnsi="微软雅黑"/>
          <w:color w:val="0A0A0A"/>
          <w:sz w:val="23"/>
          <w:szCs w:val="23"/>
        </w:rPr>
        <w:t>Relay Log</w:t>
      </w:r>
      <w:r>
        <w:rPr>
          <w:rFonts w:ascii="微软雅黑" w:hAnsi="微软雅黑"/>
          <w:color w:val="0A0A0A"/>
          <w:sz w:val="23"/>
          <w:szCs w:val="23"/>
        </w:rPr>
        <w:t>文件即可，主库不需要等待所有从库给主库反馈。同时，这里只是一个收到的反馈，而不是已经完全执行并且提交的反馈，这样就节省了很多时间。如果在一定时间内从服务器没有响应，则会自动降级为异步复制。半同步主要是保证数据完整性防止数据丢失。</w:t>
      </w:r>
    </w:p>
    <w:p w:rsidR="001A7847" w:rsidRDefault="007D395D">
      <w:pPr>
        <w:pStyle w:val="5"/>
        <w:rPr>
          <w:shd w:val="clear" w:color="auto" w:fill="FFFFFF"/>
        </w:rPr>
      </w:pPr>
      <w:r>
        <w:rPr>
          <w:rFonts w:hint="eastAsia"/>
          <w:shd w:val="clear" w:color="auto" w:fill="FFFFFF"/>
        </w:rPr>
        <w:t xml:space="preserve">7.MySql </w:t>
      </w:r>
      <w:r>
        <w:rPr>
          <w:rFonts w:hint="eastAsia"/>
          <w:shd w:val="clear" w:color="auto" w:fill="FFFFFF"/>
        </w:rPr>
        <w:t>复制拓扑</w:t>
      </w:r>
    </w:p>
    <w:p w:rsidR="001A7847" w:rsidRDefault="007D395D">
      <w:pPr>
        <w:pStyle w:val="aa"/>
        <w:spacing w:before="0" w:beforeAutospacing="0" w:after="120" w:afterAutospacing="0"/>
        <w:rPr>
          <w:rFonts w:ascii="微软雅黑" w:hAnsi="微软雅黑"/>
          <w:color w:val="0A0A0A"/>
          <w:sz w:val="23"/>
          <w:szCs w:val="23"/>
        </w:rPr>
      </w:pPr>
      <w:r>
        <w:rPr>
          <w:rFonts w:ascii="Arial" w:hAnsi="Arial" w:cs="Arial"/>
          <w:color w:val="0A0A0A"/>
          <w:sz w:val="23"/>
          <w:szCs w:val="23"/>
          <w:shd w:val="clear" w:color="auto" w:fill="FFFFFF"/>
        </w:rPr>
        <w:t>MySQL</w:t>
      </w:r>
      <w:r>
        <w:rPr>
          <w:rFonts w:ascii="Arial" w:hAnsi="Arial" w:cs="Arial"/>
          <w:color w:val="0A0A0A"/>
          <w:sz w:val="23"/>
          <w:szCs w:val="23"/>
          <w:shd w:val="clear" w:color="auto" w:fill="FFFFFF"/>
        </w:rPr>
        <w:t>主从复制能够有效工作的一些基本原则：</w:t>
      </w:r>
    </w:p>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微软雅黑" w:eastAsia="宋体" w:hAnsi="微软雅黑" w:cs="宋体" w:hint="eastAsia"/>
          <w:color w:val="0A0A0A"/>
          <w:kern w:val="0"/>
          <w:sz w:val="23"/>
          <w:szCs w:val="23"/>
        </w:rPr>
        <w:t>1.</w:t>
      </w:r>
      <w:r>
        <w:rPr>
          <w:rFonts w:ascii="微软雅黑" w:eastAsia="宋体" w:hAnsi="微软雅黑" w:cs="宋体"/>
          <w:color w:val="0A0A0A"/>
          <w:kern w:val="0"/>
          <w:sz w:val="23"/>
          <w:szCs w:val="23"/>
        </w:rPr>
        <w:t>master</w:t>
      </w:r>
      <w:r>
        <w:rPr>
          <w:rFonts w:ascii="微软雅黑" w:eastAsia="宋体" w:hAnsi="微软雅黑" w:cs="宋体"/>
          <w:color w:val="0A0A0A"/>
          <w:kern w:val="0"/>
          <w:sz w:val="23"/>
          <w:szCs w:val="23"/>
        </w:rPr>
        <w:t>必须开启</w:t>
      </w:r>
      <w:r>
        <w:rPr>
          <w:rFonts w:ascii="微软雅黑" w:eastAsia="宋体" w:hAnsi="微软雅黑" w:cs="宋体"/>
          <w:color w:val="0A0A0A"/>
          <w:kern w:val="0"/>
          <w:sz w:val="23"/>
          <w:szCs w:val="23"/>
        </w:rPr>
        <w:t>binlog</w:t>
      </w:r>
      <w:r>
        <w:rPr>
          <w:rFonts w:ascii="微软雅黑" w:eastAsia="宋体" w:hAnsi="微软雅黑" w:cs="宋体"/>
          <w:color w:val="0A0A0A"/>
          <w:kern w:val="0"/>
          <w:sz w:val="23"/>
          <w:szCs w:val="23"/>
        </w:rPr>
        <w:t>，这是主从复制能够工作的基本要求，</w:t>
      </w:r>
      <w:r>
        <w:rPr>
          <w:rFonts w:ascii="微软雅黑" w:eastAsia="宋体" w:hAnsi="微软雅黑" w:cs="宋体"/>
          <w:color w:val="0A0A0A"/>
          <w:kern w:val="0"/>
          <w:sz w:val="23"/>
          <w:szCs w:val="23"/>
        </w:rPr>
        <w:t>slave</w:t>
      </w:r>
      <w:r>
        <w:rPr>
          <w:rFonts w:ascii="微软雅黑" w:eastAsia="宋体" w:hAnsi="微软雅黑" w:cs="宋体"/>
          <w:color w:val="0A0A0A"/>
          <w:kern w:val="0"/>
          <w:sz w:val="23"/>
          <w:szCs w:val="23"/>
        </w:rPr>
        <w:t>需要同步</w:t>
      </w:r>
      <w:r>
        <w:rPr>
          <w:rFonts w:ascii="微软雅黑" w:eastAsia="宋体" w:hAnsi="微软雅黑" w:cs="宋体"/>
          <w:color w:val="0A0A0A"/>
          <w:kern w:val="0"/>
          <w:sz w:val="23"/>
          <w:szCs w:val="23"/>
        </w:rPr>
        <w:t>master</w:t>
      </w:r>
      <w:r>
        <w:rPr>
          <w:rFonts w:ascii="微软雅黑" w:eastAsia="宋体" w:hAnsi="微软雅黑" w:cs="宋体"/>
          <w:color w:val="0A0A0A"/>
          <w:kern w:val="0"/>
          <w:sz w:val="23"/>
          <w:szCs w:val="23"/>
        </w:rPr>
        <w:t>的</w:t>
      </w:r>
      <w:r>
        <w:rPr>
          <w:rFonts w:ascii="微软雅黑" w:eastAsia="宋体" w:hAnsi="微软雅黑" w:cs="宋体"/>
          <w:color w:val="0A0A0A"/>
          <w:kern w:val="0"/>
          <w:sz w:val="23"/>
          <w:szCs w:val="23"/>
        </w:rPr>
        <w:t>binlog</w:t>
      </w:r>
      <w:r>
        <w:rPr>
          <w:rFonts w:ascii="微软雅黑" w:eastAsia="宋体" w:hAnsi="微软雅黑" w:cs="宋体"/>
          <w:color w:val="0A0A0A"/>
          <w:kern w:val="0"/>
          <w:sz w:val="23"/>
          <w:szCs w:val="23"/>
        </w:rPr>
        <w:t>进行回放来同步数据。</w:t>
      </w:r>
    </w:p>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微软雅黑" w:eastAsia="宋体" w:hAnsi="微软雅黑" w:cs="宋体" w:hint="eastAsia"/>
          <w:color w:val="0A0A0A"/>
          <w:kern w:val="0"/>
          <w:sz w:val="23"/>
          <w:szCs w:val="23"/>
        </w:rPr>
        <w:t>2.</w:t>
      </w:r>
      <w:r>
        <w:rPr>
          <w:rFonts w:ascii="微软雅黑" w:eastAsia="宋体" w:hAnsi="微软雅黑" w:cs="宋体"/>
          <w:color w:val="0A0A0A"/>
          <w:kern w:val="0"/>
          <w:sz w:val="23"/>
          <w:szCs w:val="23"/>
        </w:rPr>
        <w:t>每个</w:t>
      </w:r>
      <w:r>
        <w:rPr>
          <w:rFonts w:ascii="微软雅黑" w:eastAsia="宋体" w:hAnsi="微软雅黑" w:cs="宋体"/>
          <w:color w:val="0A0A0A"/>
          <w:kern w:val="0"/>
          <w:sz w:val="23"/>
          <w:szCs w:val="23"/>
        </w:rPr>
        <w:t>slave</w:t>
      </w:r>
      <w:r>
        <w:rPr>
          <w:rFonts w:ascii="微软雅黑" w:eastAsia="宋体" w:hAnsi="微软雅黑" w:cs="宋体"/>
          <w:color w:val="0A0A0A"/>
          <w:kern w:val="0"/>
          <w:sz w:val="23"/>
          <w:szCs w:val="23"/>
        </w:rPr>
        <w:t>都需要设置</w:t>
      </w:r>
      <w:r>
        <w:rPr>
          <w:rFonts w:ascii="微软雅黑" w:eastAsia="宋体" w:hAnsi="微软雅黑" w:cs="宋体"/>
          <w:color w:val="0A0A0A"/>
          <w:kern w:val="0"/>
          <w:sz w:val="23"/>
          <w:szCs w:val="23"/>
        </w:rPr>
        <w:t>server_id</w:t>
      </w:r>
      <w:r>
        <w:rPr>
          <w:rFonts w:ascii="微软雅黑" w:eastAsia="宋体" w:hAnsi="微软雅黑" w:cs="宋体"/>
          <w:color w:val="0A0A0A"/>
          <w:kern w:val="0"/>
          <w:sz w:val="23"/>
          <w:szCs w:val="23"/>
        </w:rPr>
        <w:t>，且一个集群中所有的</w:t>
      </w:r>
      <w:r>
        <w:rPr>
          <w:rFonts w:ascii="微软雅黑" w:eastAsia="宋体" w:hAnsi="微软雅黑" w:cs="宋体"/>
          <w:color w:val="0A0A0A"/>
          <w:kern w:val="0"/>
          <w:sz w:val="23"/>
          <w:szCs w:val="23"/>
        </w:rPr>
        <w:t>server_id</w:t>
      </w:r>
      <w:r>
        <w:rPr>
          <w:rFonts w:ascii="微软雅黑" w:eastAsia="宋体" w:hAnsi="微软雅黑" w:cs="宋体"/>
          <w:color w:val="0A0A0A"/>
          <w:kern w:val="0"/>
          <w:sz w:val="23"/>
          <w:szCs w:val="23"/>
        </w:rPr>
        <w:t>不能够被重复。</w:t>
      </w:r>
    </w:p>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Arial" w:eastAsia="宋体" w:hAnsi="Arial" w:cs="Arial" w:hint="eastAsia"/>
          <w:color w:val="0A0A0A"/>
          <w:kern w:val="0"/>
          <w:sz w:val="23"/>
          <w:szCs w:val="23"/>
          <w:shd w:val="clear" w:color="auto" w:fill="FFFFFF"/>
        </w:rPr>
        <w:t>3.</w:t>
      </w:r>
      <w:r>
        <w:rPr>
          <w:rFonts w:ascii="Arial" w:eastAsia="宋体" w:hAnsi="Arial" w:cs="Arial"/>
          <w:color w:val="0A0A0A"/>
          <w:kern w:val="0"/>
          <w:sz w:val="23"/>
          <w:szCs w:val="23"/>
          <w:shd w:val="clear" w:color="auto" w:fill="FFFFFF"/>
        </w:rPr>
        <w:t>每个</w:t>
      </w:r>
      <w:r>
        <w:rPr>
          <w:rFonts w:ascii="Arial" w:eastAsia="宋体" w:hAnsi="Arial" w:cs="Arial"/>
          <w:color w:val="0A0A0A"/>
          <w:kern w:val="0"/>
          <w:sz w:val="23"/>
          <w:szCs w:val="23"/>
          <w:shd w:val="clear" w:color="auto" w:fill="FFFFFF"/>
        </w:rPr>
        <w:t>slave</w:t>
      </w:r>
      <w:r>
        <w:rPr>
          <w:rFonts w:ascii="Arial" w:eastAsia="宋体" w:hAnsi="Arial" w:cs="Arial"/>
          <w:color w:val="0A0A0A"/>
          <w:kern w:val="0"/>
          <w:sz w:val="23"/>
          <w:szCs w:val="23"/>
          <w:shd w:val="clear" w:color="auto" w:fill="FFFFFF"/>
        </w:rPr>
        <w:t>只能有一个</w:t>
      </w:r>
      <w:r>
        <w:rPr>
          <w:rFonts w:ascii="Arial" w:eastAsia="宋体" w:hAnsi="Arial" w:cs="Arial"/>
          <w:color w:val="0A0A0A"/>
          <w:kern w:val="0"/>
          <w:sz w:val="23"/>
          <w:szCs w:val="23"/>
          <w:shd w:val="clear" w:color="auto" w:fill="FFFFFF"/>
        </w:rPr>
        <w:t>master</w:t>
      </w:r>
      <w:r>
        <w:rPr>
          <w:rFonts w:ascii="Arial" w:eastAsia="宋体" w:hAnsi="Arial" w:cs="Arial"/>
          <w:color w:val="0A0A0A"/>
          <w:kern w:val="0"/>
          <w:sz w:val="23"/>
          <w:szCs w:val="23"/>
          <w:shd w:val="clear" w:color="auto" w:fill="FFFFFF"/>
        </w:rPr>
        <w:t>，但每个</w:t>
      </w:r>
      <w:r>
        <w:rPr>
          <w:rFonts w:ascii="Arial" w:eastAsia="宋体" w:hAnsi="Arial" w:cs="Arial"/>
          <w:color w:val="0A0A0A"/>
          <w:kern w:val="0"/>
          <w:sz w:val="23"/>
          <w:szCs w:val="23"/>
          <w:shd w:val="clear" w:color="auto" w:fill="FFFFFF"/>
        </w:rPr>
        <w:t>master</w:t>
      </w:r>
      <w:r>
        <w:rPr>
          <w:rFonts w:ascii="Arial" w:eastAsia="宋体" w:hAnsi="Arial" w:cs="Arial"/>
          <w:color w:val="0A0A0A"/>
          <w:kern w:val="0"/>
          <w:sz w:val="23"/>
          <w:szCs w:val="23"/>
          <w:shd w:val="clear" w:color="auto" w:fill="FFFFFF"/>
        </w:rPr>
        <w:t>可以有多个</w:t>
      </w:r>
      <w:r>
        <w:rPr>
          <w:rFonts w:ascii="Arial" w:eastAsia="宋体" w:hAnsi="Arial" w:cs="Arial"/>
          <w:color w:val="0A0A0A"/>
          <w:kern w:val="0"/>
          <w:sz w:val="23"/>
          <w:szCs w:val="23"/>
          <w:shd w:val="clear" w:color="auto" w:fill="FFFFFF"/>
        </w:rPr>
        <w:t>slave</w:t>
      </w:r>
      <w:r>
        <w:rPr>
          <w:rFonts w:ascii="Arial" w:eastAsia="宋体" w:hAnsi="Arial" w:cs="Arial"/>
          <w:color w:val="0A0A0A"/>
          <w:kern w:val="0"/>
          <w:sz w:val="23"/>
          <w:szCs w:val="23"/>
          <w:shd w:val="clear" w:color="auto" w:fill="FFFFFF"/>
        </w:rPr>
        <w:t>（</w:t>
      </w:r>
      <w:r>
        <w:rPr>
          <w:rFonts w:ascii="Arial" w:eastAsia="宋体" w:hAnsi="Arial" w:cs="Arial"/>
          <w:color w:val="0A0A0A"/>
          <w:kern w:val="0"/>
          <w:sz w:val="23"/>
          <w:szCs w:val="23"/>
          <w:shd w:val="clear" w:color="auto" w:fill="FFFFFF"/>
        </w:rPr>
        <w:t>MySQL 5.7</w:t>
      </w:r>
      <w:r>
        <w:rPr>
          <w:rFonts w:ascii="Arial" w:eastAsia="宋体" w:hAnsi="Arial" w:cs="Arial"/>
          <w:color w:val="0A0A0A"/>
          <w:kern w:val="0"/>
          <w:sz w:val="23"/>
          <w:szCs w:val="23"/>
          <w:shd w:val="clear" w:color="auto" w:fill="FFFFFF"/>
        </w:rPr>
        <w:t>开始出现多源复制，就是允许</w:t>
      </w:r>
      <w:r>
        <w:rPr>
          <w:rFonts w:ascii="Arial" w:eastAsia="宋体" w:hAnsi="Arial" w:cs="Arial"/>
          <w:color w:val="0A0A0A"/>
          <w:kern w:val="0"/>
          <w:sz w:val="23"/>
          <w:szCs w:val="23"/>
          <w:shd w:val="clear" w:color="auto" w:fill="FFFFFF"/>
        </w:rPr>
        <w:t>slave</w:t>
      </w:r>
      <w:r>
        <w:rPr>
          <w:rFonts w:ascii="Arial" w:eastAsia="宋体" w:hAnsi="Arial" w:cs="Arial"/>
          <w:color w:val="0A0A0A"/>
          <w:kern w:val="0"/>
          <w:sz w:val="23"/>
          <w:szCs w:val="23"/>
          <w:shd w:val="clear" w:color="auto" w:fill="FFFFFF"/>
        </w:rPr>
        <w:t>有多个</w:t>
      </w:r>
      <w:r>
        <w:rPr>
          <w:rFonts w:ascii="Arial" w:eastAsia="宋体" w:hAnsi="Arial" w:cs="Arial"/>
          <w:color w:val="0A0A0A"/>
          <w:kern w:val="0"/>
          <w:sz w:val="23"/>
          <w:szCs w:val="23"/>
          <w:shd w:val="clear" w:color="auto" w:fill="FFFFFF"/>
        </w:rPr>
        <w:t>master</w:t>
      </w:r>
      <w:r>
        <w:rPr>
          <w:rFonts w:ascii="Arial" w:eastAsia="宋体" w:hAnsi="Arial" w:cs="Arial"/>
          <w:color w:val="0A0A0A"/>
          <w:kern w:val="0"/>
          <w:sz w:val="23"/>
          <w:szCs w:val="23"/>
          <w:shd w:val="clear" w:color="auto" w:fill="FFFFFF"/>
        </w:rPr>
        <w:t>）。</w:t>
      </w:r>
    </w:p>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微软雅黑" w:eastAsia="宋体" w:hAnsi="微软雅黑" w:cs="宋体" w:hint="eastAsia"/>
          <w:color w:val="0A0A0A"/>
          <w:kern w:val="0"/>
          <w:sz w:val="23"/>
          <w:szCs w:val="23"/>
        </w:rPr>
        <w:t>4.</w:t>
      </w:r>
      <w:r>
        <w:rPr>
          <w:rFonts w:ascii="微软雅黑" w:eastAsia="宋体" w:hAnsi="微软雅黑" w:cs="宋体"/>
          <w:color w:val="0A0A0A"/>
          <w:kern w:val="0"/>
          <w:sz w:val="23"/>
          <w:szCs w:val="23"/>
        </w:rPr>
        <w:t>如果你设置</w:t>
      </w:r>
      <w:r>
        <w:rPr>
          <w:rFonts w:ascii="微软雅黑" w:eastAsia="宋体" w:hAnsi="微软雅黑" w:cs="宋体"/>
          <w:color w:val="0A0A0A"/>
          <w:kern w:val="0"/>
          <w:sz w:val="23"/>
          <w:szCs w:val="23"/>
          <w:shd w:val="clear" w:color="auto" w:fill="FFFFFF"/>
        </w:rPr>
        <w:t>log_slave_updates</w:t>
      </w:r>
      <w:r>
        <w:rPr>
          <w:rFonts w:ascii="微软雅黑" w:eastAsia="宋体" w:hAnsi="微软雅黑" w:cs="宋体"/>
          <w:color w:val="0A0A0A"/>
          <w:kern w:val="0"/>
          <w:sz w:val="23"/>
          <w:szCs w:val="23"/>
          <w:shd w:val="clear" w:color="auto" w:fill="FFFFFF"/>
        </w:rPr>
        <w:t>参数，某个</w:t>
      </w:r>
      <w:r>
        <w:rPr>
          <w:rFonts w:ascii="微软雅黑" w:eastAsia="宋体" w:hAnsi="微软雅黑" w:cs="宋体"/>
          <w:color w:val="0A0A0A"/>
          <w:kern w:val="0"/>
          <w:sz w:val="23"/>
          <w:szCs w:val="23"/>
          <w:shd w:val="clear" w:color="auto" w:fill="FFFFFF"/>
        </w:rPr>
        <w:t>slave</w:t>
      </w:r>
      <w:r>
        <w:rPr>
          <w:rFonts w:ascii="微软雅黑" w:eastAsia="宋体" w:hAnsi="微软雅黑" w:cs="宋体"/>
          <w:color w:val="0A0A0A"/>
          <w:kern w:val="0"/>
          <w:sz w:val="23"/>
          <w:szCs w:val="23"/>
          <w:shd w:val="clear" w:color="auto" w:fill="FFFFFF"/>
        </w:rPr>
        <w:t>可以是其它</w:t>
      </w:r>
      <w:r>
        <w:rPr>
          <w:rFonts w:ascii="微软雅黑" w:eastAsia="宋体" w:hAnsi="微软雅黑" w:cs="宋体"/>
          <w:color w:val="0A0A0A"/>
          <w:kern w:val="0"/>
          <w:sz w:val="23"/>
          <w:szCs w:val="23"/>
          <w:shd w:val="clear" w:color="auto" w:fill="FFFFFF"/>
        </w:rPr>
        <w:t>slave</w:t>
      </w:r>
      <w:r>
        <w:rPr>
          <w:rFonts w:ascii="微软雅黑" w:eastAsia="宋体" w:hAnsi="微软雅黑" w:cs="宋体"/>
          <w:color w:val="0A0A0A"/>
          <w:kern w:val="0"/>
          <w:sz w:val="23"/>
          <w:szCs w:val="23"/>
          <w:shd w:val="clear" w:color="auto" w:fill="FFFFFF"/>
        </w:rPr>
        <w:t>的</w:t>
      </w:r>
      <w:r>
        <w:rPr>
          <w:rFonts w:ascii="微软雅黑" w:eastAsia="宋体" w:hAnsi="微软雅黑" w:cs="宋体"/>
          <w:color w:val="0A0A0A"/>
          <w:kern w:val="0"/>
          <w:sz w:val="23"/>
          <w:szCs w:val="23"/>
          <w:shd w:val="clear" w:color="auto" w:fill="FFFFFF"/>
        </w:rPr>
        <w:t>master</w:t>
      </w:r>
      <w:r>
        <w:rPr>
          <w:rFonts w:ascii="微软雅黑" w:eastAsia="宋体" w:hAnsi="微软雅黑" w:cs="宋体"/>
          <w:color w:val="0A0A0A"/>
          <w:kern w:val="0"/>
          <w:sz w:val="23"/>
          <w:szCs w:val="23"/>
          <w:shd w:val="clear" w:color="auto" w:fill="FFFFFF"/>
        </w:rPr>
        <w:t>，从而扩散</w:t>
      </w:r>
      <w:r>
        <w:rPr>
          <w:rFonts w:ascii="微软雅黑" w:eastAsia="宋体" w:hAnsi="微软雅黑" w:cs="宋体"/>
          <w:color w:val="0A0A0A"/>
          <w:kern w:val="0"/>
          <w:sz w:val="23"/>
          <w:szCs w:val="23"/>
          <w:shd w:val="clear" w:color="auto" w:fill="FFFFFF"/>
        </w:rPr>
        <w:t>master</w:t>
      </w:r>
      <w:r>
        <w:rPr>
          <w:rFonts w:ascii="微软雅黑" w:eastAsia="宋体" w:hAnsi="微软雅黑" w:cs="宋体"/>
          <w:color w:val="0A0A0A"/>
          <w:kern w:val="0"/>
          <w:sz w:val="23"/>
          <w:szCs w:val="23"/>
          <w:shd w:val="clear" w:color="auto" w:fill="FFFFFF"/>
        </w:rPr>
        <w:t>的更新，这种复制方式被称为联级复制。</w:t>
      </w:r>
    </w:p>
    <w:p w:rsidR="001A7847" w:rsidRDefault="007D395D">
      <w:pPr>
        <w:widowControl/>
        <w:spacing w:after="120"/>
        <w:jc w:val="left"/>
        <w:rPr>
          <w:rFonts w:ascii="微软雅黑" w:eastAsia="宋体" w:hAnsi="微软雅黑" w:cs="宋体"/>
          <w:color w:val="0A0A0A"/>
          <w:kern w:val="0"/>
          <w:sz w:val="23"/>
          <w:szCs w:val="23"/>
        </w:rPr>
      </w:pPr>
      <w:r>
        <w:rPr>
          <w:rFonts w:ascii="Arial" w:eastAsia="宋体" w:hAnsi="Arial" w:cs="Arial"/>
          <w:color w:val="0A0A0A"/>
          <w:kern w:val="0"/>
          <w:sz w:val="23"/>
          <w:szCs w:val="23"/>
          <w:shd w:val="clear" w:color="auto" w:fill="FFFFFF"/>
        </w:rPr>
        <w:t>对于</w:t>
      </w:r>
      <w:r>
        <w:rPr>
          <w:rFonts w:ascii="Arial" w:eastAsia="宋体" w:hAnsi="Arial" w:cs="Arial"/>
          <w:color w:val="0A0A0A"/>
          <w:kern w:val="0"/>
          <w:sz w:val="23"/>
          <w:szCs w:val="23"/>
          <w:shd w:val="clear" w:color="auto" w:fill="FFFFFF"/>
        </w:rPr>
        <w:t>MySQL</w:t>
      </w:r>
      <w:r>
        <w:rPr>
          <w:rFonts w:ascii="Arial" w:eastAsia="宋体" w:hAnsi="Arial" w:cs="Arial"/>
          <w:color w:val="0A0A0A"/>
          <w:kern w:val="0"/>
          <w:sz w:val="23"/>
          <w:szCs w:val="23"/>
          <w:shd w:val="clear" w:color="auto" w:fill="FFFFFF"/>
        </w:rPr>
        <w:t>主从复制可以有很多复杂的拓扑结构，但即使是最简单的也可能会非常灵活，一种拓扑可以有多种用途。关于使用复制的不同方式都可以很轻易地写上一本书。</w:t>
      </w:r>
    </w:p>
    <w:p w:rsidR="001A7847" w:rsidRDefault="007D395D">
      <w:pPr>
        <w:widowControl/>
        <w:spacing w:after="120"/>
        <w:jc w:val="left"/>
        <w:rPr>
          <w:rFonts w:ascii="微软雅黑" w:eastAsia="宋体" w:hAnsi="微软雅黑" w:cs="宋体"/>
          <w:color w:val="0A0A0A"/>
          <w:kern w:val="0"/>
          <w:sz w:val="23"/>
          <w:szCs w:val="23"/>
        </w:rPr>
      </w:pPr>
      <w:r>
        <w:rPr>
          <w:rFonts w:ascii="Arial" w:eastAsia="宋体" w:hAnsi="Arial" w:cs="Arial"/>
          <w:color w:val="0A0A0A"/>
          <w:kern w:val="0"/>
          <w:sz w:val="23"/>
          <w:szCs w:val="23"/>
          <w:shd w:val="clear" w:color="auto" w:fill="FFFFFF"/>
        </w:rPr>
        <w:t>不考虑复杂情况，最常用的大概有以下几种方式：</w:t>
      </w:r>
    </w:p>
    <w:p w:rsidR="001A7847" w:rsidRDefault="001A7847"/>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Arial" w:eastAsia="宋体" w:hAnsi="Arial" w:cs="Arial"/>
          <w:b/>
          <w:bCs/>
          <w:color w:val="0A0A0A"/>
          <w:kern w:val="0"/>
          <w:sz w:val="23"/>
          <w:szCs w:val="23"/>
          <w:shd w:val="clear" w:color="auto" w:fill="FFFFFF"/>
        </w:rPr>
        <w:t>一主一从模型</w:t>
      </w:r>
    </w:p>
    <w:p w:rsidR="001A7847" w:rsidRDefault="007D395D">
      <w:r>
        <w:rPr>
          <w:noProof/>
        </w:rPr>
        <w:lastRenderedPageBreak/>
        <w:drawing>
          <wp:inline distT="0" distB="0" distL="0" distR="0">
            <wp:extent cx="4361815" cy="1961515"/>
            <wp:effectExtent l="0" t="0" r="635"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59"/>
                    <a:stretch>
                      <a:fillRect/>
                    </a:stretch>
                  </pic:blipFill>
                  <pic:spPr>
                    <a:xfrm>
                      <a:off x="0" y="0"/>
                      <a:ext cx="4361905" cy="1961905"/>
                    </a:xfrm>
                    <a:prstGeom prst="rect">
                      <a:avLst/>
                    </a:prstGeom>
                  </pic:spPr>
                </pic:pic>
              </a:graphicData>
            </a:graphic>
          </wp:inline>
        </w:drawing>
      </w:r>
    </w:p>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Arial" w:eastAsia="宋体" w:hAnsi="Arial" w:cs="Arial"/>
          <w:b/>
          <w:bCs/>
          <w:color w:val="0A0A0A"/>
          <w:kern w:val="0"/>
          <w:sz w:val="23"/>
          <w:szCs w:val="23"/>
          <w:shd w:val="clear" w:color="auto" w:fill="FFFFFF"/>
        </w:rPr>
        <w:t>一主多从模型</w:t>
      </w:r>
    </w:p>
    <w:p w:rsidR="001A7847" w:rsidRDefault="007D395D">
      <w:r>
        <w:rPr>
          <w:noProof/>
        </w:rPr>
        <w:drawing>
          <wp:inline distT="0" distB="0" distL="0" distR="0">
            <wp:extent cx="3237865" cy="1590040"/>
            <wp:effectExtent l="0" t="0" r="63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60"/>
                    <a:stretch>
                      <a:fillRect/>
                    </a:stretch>
                  </pic:blipFill>
                  <pic:spPr>
                    <a:xfrm>
                      <a:off x="0" y="0"/>
                      <a:ext cx="3238095" cy="1590476"/>
                    </a:xfrm>
                    <a:prstGeom prst="rect">
                      <a:avLst/>
                    </a:prstGeom>
                  </pic:spPr>
                </pic:pic>
              </a:graphicData>
            </a:graphic>
          </wp:inline>
        </w:drawing>
      </w:r>
    </w:p>
    <w:p w:rsidR="001A7847" w:rsidRDefault="001A7847"/>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Arial" w:eastAsia="宋体" w:hAnsi="Arial" w:cs="Arial"/>
          <w:b/>
          <w:bCs/>
          <w:color w:val="0A0A0A"/>
          <w:kern w:val="0"/>
          <w:sz w:val="23"/>
          <w:szCs w:val="23"/>
          <w:shd w:val="clear" w:color="auto" w:fill="FFFFFF"/>
        </w:rPr>
        <w:t>一主多从模型（级联复制）</w:t>
      </w:r>
    </w:p>
    <w:p w:rsidR="001A7847" w:rsidRDefault="007D395D">
      <w:r>
        <w:rPr>
          <w:noProof/>
        </w:rPr>
        <w:drawing>
          <wp:inline distT="0" distB="0" distL="0" distR="0">
            <wp:extent cx="3952240" cy="2018665"/>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461"/>
                    <a:stretch>
                      <a:fillRect/>
                    </a:stretch>
                  </pic:blipFill>
                  <pic:spPr>
                    <a:xfrm>
                      <a:off x="0" y="0"/>
                      <a:ext cx="3952381" cy="2019048"/>
                    </a:xfrm>
                    <a:prstGeom prst="rect">
                      <a:avLst/>
                    </a:prstGeom>
                  </pic:spPr>
                </pic:pic>
              </a:graphicData>
            </a:graphic>
          </wp:inline>
        </w:drawing>
      </w:r>
    </w:p>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Arial" w:eastAsia="宋体" w:hAnsi="Arial" w:cs="Arial"/>
          <w:b/>
          <w:bCs/>
          <w:color w:val="0A0A0A"/>
          <w:kern w:val="0"/>
          <w:sz w:val="23"/>
          <w:szCs w:val="23"/>
          <w:shd w:val="clear" w:color="auto" w:fill="FFFFFF"/>
        </w:rPr>
        <w:t>多主一从模型（多源复制）</w:t>
      </w:r>
    </w:p>
    <w:p w:rsidR="001A7847" w:rsidRDefault="007D395D">
      <w:r>
        <w:rPr>
          <w:noProof/>
        </w:rPr>
        <w:lastRenderedPageBreak/>
        <w:drawing>
          <wp:inline distT="0" distB="0" distL="0" distR="0">
            <wp:extent cx="3142615" cy="1894840"/>
            <wp:effectExtent l="0" t="0" r="63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462"/>
                    <a:stretch>
                      <a:fillRect/>
                    </a:stretch>
                  </pic:blipFill>
                  <pic:spPr>
                    <a:xfrm>
                      <a:off x="0" y="0"/>
                      <a:ext cx="3142857" cy="1895238"/>
                    </a:xfrm>
                    <a:prstGeom prst="rect">
                      <a:avLst/>
                    </a:prstGeom>
                  </pic:spPr>
                </pic:pic>
              </a:graphicData>
            </a:graphic>
          </wp:inline>
        </w:drawing>
      </w:r>
    </w:p>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Arial" w:eastAsia="宋体" w:hAnsi="Arial" w:cs="Arial"/>
          <w:b/>
          <w:bCs/>
          <w:color w:val="0A0A0A"/>
          <w:kern w:val="0"/>
          <w:sz w:val="23"/>
          <w:szCs w:val="23"/>
          <w:shd w:val="clear" w:color="auto" w:fill="FFFFFF"/>
        </w:rPr>
        <w:t>双主模型</w:t>
      </w:r>
    </w:p>
    <w:p w:rsidR="001A7847" w:rsidRDefault="007D395D">
      <w:r>
        <w:rPr>
          <w:noProof/>
        </w:rPr>
        <w:drawing>
          <wp:inline distT="0" distB="0" distL="0" distR="0">
            <wp:extent cx="3037840" cy="179959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63"/>
                    <a:stretch>
                      <a:fillRect/>
                    </a:stretch>
                  </pic:blipFill>
                  <pic:spPr>
                    <a:xfrm>
                      <a:off x="0" y="0"/>
                      <a:ext cx="3038095" cy="1800000"/>
                    </a:xfrm>
                    <a:prstGeom prst="rect">
                      <a:avLst/>
                    </a:prstGeom>
                  </pic:spPr>
                </pic:pic>
              </a:graphicData>
            </a:graphic>
          </wp:inline>
        </w:drawing>
      </w:r>
    </w:p>
    <w:p w:rsidR="001A7847" w:rsidRDefault="001A7847"/>
    <w:p w:rsidR="001A7847" w:rsidRDefault="007D395D">
      <w:pPr>
        <w:pStyle w:val="5"/>
      </w:pPr>
      <w:r>
        <w:rPr>
          <w:rFonts w:hint="eastAsia"/>
        </w:rPr>
        <w:t>8.MySql</w:t>
      </w:r>
      <w:r>
        <w:rPr>
          <w:rFonts w:hint="eastAsia"/>
        </w:rPr>
        <w:t>复制过滤</w:t>
      </w:r>
    </w:p>
    <w:p w:rsidR="001A7847" w:rsidRDefault="007D395D">
      <w:pPr>
        <w:pStyle w:val="af2"/>
        <w:ind w:firstLineChars="0" w:firstLine="0"/>
        <w:rPr>
          <w:rFonts w:ascii="Arial" w:hAnsi="Arial" w:cs="Arial"/>
          <w:color w:val="0A0A0A"/>
          <w:sz w:val="23"/>
          <w:szCs w:val="23"/>
          <w:shd w:val="clear" w:color="auto" w:fill="FFFFFF"/>
        </w:rPr>
      </w:pPr>
      <w:r>
        <w:rPr>
          <w:rFonts w:ascii="Arial" w:hAnsi="Arial" w:cs="Arial"/>
          <w:color w:val="0A0A0A"/>
          <w:sz w:val="23"/>
          <w:szCs w:val="23"/>
          <w:shd w:val="clear" w:color="auto" w:fill="FFFFFF"/>
        </w:rPr>
        <w:t>复制过滤可以让你只复制服务器中的一部分数据，有两种复制过滤：一是在</w:t>
      </w:r>
      <w:r>
        <w:rPr>
          <w:rFonts w:ascii="Arial" w:hAnsi="Arial" w:cs="Arial"/>
          <w:color w:val="0A0A0A"/>
          <w:sz w:val="23"/>
          <w:szCs w:val="23"/>
          <w:shd w:val="clear" w:color="auto" w:fill="FFFFFF"/>
        </w:rPr>
        <w:t>master</w:t>
      </w:r>
      <w:r>
        <w:rPr>
          <w:rFonts w:ascii="Arial" w:hAnsi="Arial" w:cs="Arial"/>
          <w:color w:val="0A0A0A"/>
          <w:sz w:val="23"/>
          <w:szCs w:val="23"/>
          <w:shd w:val="clear" w:color="auto" w:fill="FFFFFF"/>
        </w:rPr>
        <w:t>上过滤二进制日志中的事件，二是在</w:t>
      </w:r>
      <w:r>
        <w:rPr>
          <w:rFonts w:ascii="Arial" w:hAnsi="Arial" w:cs="Arial"/>
          <w:color w:val="0A0A0A"/>
          <w:sz w:val="23"/>
          <w:szCs w:val="23"/>
          <w:shd w:val="clear" w:color="auto" w:fill="FFFFFF"/>
        </w:rPr>
        <w:t>slave</w:t>
      </w:r>
      <w:r>
        <w:rPr>
          <w:rFonts w:ascii="Arial" w:hAnsi="Arial" w:cs="Arial"/>
          <w:color w:val="0A0A0A"/>
          <w:sz w:val="23"/>
          <w:szCs w:val="23"/>
          <w:shd w:val="clear" w:color="auto" w:fill="FFFFFF"/>
        </w:rPr>
        <w:t>上过滤中继日志中的事件。</w:t>
      </w:r>
    </w:p>
    <w:p w:rsidR="001A7847" w:rsidRDefault="007D395D">
      <w:pPr>
        <w:pStyle w:val="af2"/>
        <w:ind w:firstLineChars="0" w:firstLine="0"/>
      </w:pPr>
      <w:r>
        <w:rPr>
          <w:rFonts w:ascii="微软雅黑" w:hAnsi="微软雅黑"/>
          <w:color w:val="0A0A0A"/>
          <w:szCs w:val="21"/>
          <w:shd w:val="clear" w:color="auto" w:fill="FAFCF9"/>
        </w:rPr>
        <w:t>复制过滤参考：</w:t>
      </w:r>
      <w:hyperlink r:id="rId464" w:history="1">
        <w:r>
          <w:rPr>
            <w:rStyle w:val="af"/>
            <w:rFonts w:ascii="微软雅黑" w:hAnsi="微软雅黑"/>
            <w:color w:val="00A67C"/>
            <w:szCs w:val="21"/>
            <w:shd w:val="clear" w:color="auto" w:fill="FAFCF9"/>
          </w:rPr>
          <w:t>MySQL</w:t>
        </w:r>
        <w:r>
          <w:rPr>
            <w:rStyle w:val="af"/>
            <w:rFonts w:ascii="微软雅黑" w:hAnsi="微软雅黑"/>
            <w:color w:val="00A67C"/>
            <w:szCs w:val="21"/>
            <w:shd w:val="clear" w:color="auto" w:fill="FAFCF9"/>
          </w:rPr>
          <w:t>主从复制过滤参数介绍</w:t>
        </w:r>
      </w:hyperlink>
    </w:p>
    <w:p w:rsidR="001A7847" w:rsidRDefault="001A7847">
      <w:pPr>
        <w:pStyle w:val="af2"/>
        <w:ind w:firstLineChars="0" w:firstLine="0"/>
      </w:pPr>
    </w:p>
    <w:p w:rsidR="001A7847" w:rsidRDefault="007D395D">
      <w:pPr>
        <w:pStyle w:val="5"/>
      </w:pPr>
      <w:r>
        <w:rPr>
          <w:rFonts w:hint="eastAsia"/>
        </w:rPr>
        <w:t xml:space="preserve">9.MySql </w:t>
      </w:r>
      <w:r>
        <w:rPr>
          <w:rFonts w:hint="eastAsia"/>
        </w:rPr>
        <w:t>复制的缺点</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MySQL</w:t>
      </w:r>
      <w:r>
        <w:rPr>
          <w:rFonts w:ascii="微软雅黑" w:eastAsia="宋体" w:hAnsi="微软雅黑" w:cs="宋体"/>
          <w:color w:val="0A0A0A"/>
          <w:kern w:val="0"/>
          <w:sz w:val="23"/>
          <w:szCs w:val="23"/>
        </w:rPr>
        <w:t>的复制（</w:t>
      </w:r>
      <w:r>
        <w:rPr>
          <w:rFonts w:ascii="微软雅黑" w:eastAsia="宋体" w:hAnsi="微软雅黑" w:cs="宋体"/>
          <w:color w:val="0A0A0A"/>
          <w:kern w:val="0"/>
          <w:sz w:val="23"/>
          <w:szCs w:val="23"/>
        </w:rPr>
        <w:t>replication</w:t>
      </w:r>
      <w:r>
        <w:rPr>
          <w:rFonts w:ascii="微软雅黑" w:eastAsia="宋体" w:hAnsi="微软雅黑" w:cs="宋体"/>
          <w:color w:val="0A0A0A"/>
          <w:kern w:val="0"/>
          <w:sz w:val="23"/>
          <w:szCs w:val="23"/>
        </w:rPr>
        <w:t>）功能让人且爱且恨。</w:t>
      </w:r>
      <w:r>
        <w:rPr>
          <w:rFonts w:ascii="微软雅黑" w:eastAsia="宋体" w:hAnsi="微软雅黑" w:cs="宋体"/>
          <w:color w:val="0A0A0A"/>
          <w:kern w:val="0"/>
          <w:sz w:val="23"/>
          <w:szCs w:val="23"/>
        </w:rPr>
        <w:t>MySQL</w:t>
      </w:r>
      <w:r>
        <w:rPr>
          <w:rFonts w:ascii="微软雅黑" w:eastAsia="宋体" w:hAnsi="微软雅黑" w:cs="宋体"/>
          <w:color w:val="0A0A0A"/>
          <w:kern w:val="0"/>
          <w:sz w:val="23"/>
          <w:szCs w:val="23"/>
        </w:rPr>
        <w:t>复制配置简单，深受开发人员的喜欢，基于复制的读写分离方案也非常流行。而</w:t>
      </w:r>
      <w:r>
        <w:rPr>
          <w:rFonts w:ascii="微软雅黑" w:eastAsia="宋体" w:hAnsi="微软雅黑" w:cs="宋体"/>
          <w:color w:val="0A0A0A"/>
          <w:kern w:val="0"/>
          <w:sz w:val="23"/>
          <w:szCs w:val="23"/>
        </w:rPr>
        <w:t>MySQL</w:t>
      </w:r>
      <w:r>
        <w:rPr>
          <w:rFonts w:ascii="微软雅黑" w:eastAsia="宋体" w:hAnsi="微软雅黑" w:cs="宋体"/>
          <w:color w:val="0A0A0A"/>
          <w:kern w:val="0"/>
          <w:sz w:val="23"/>
          <w:szCs w:val="23"/>
        </w:rPr>
        <w:t>数据库高可用大多也是基于复制技术，但是</w:t>
      </w:r>
      <w:r>
        <w:rPr>
          <w:rFonts w:ascii="微软雅黑" w:eastAsia="宋体" w:hAnsi="微软雅黑" w:cs="宋体"/>
          <w:color w:val="0A0A0A"/>
          <w:kern w:val="0"/>
          <w:sz w:val="23"/>
          <w:szCs w:val="23"/>
        </w:rPr>
        <w:t>MySQL</w:t>
      </w:r>
      <w:r>
        <w:rPr>
          <w:rFonts w:ascii="微软雅黑" w:eastAsia="宋体" w:hAnsi="微软雅黑" w:cs="宋体"/>
          <w:color w:val="0A0A0A"/>
          <w:kern w:val="0"/>
          <w:sz w:val="23"/>
          <w:szCs w:val="23"/>
        </w:rPr>
        <w:t>复制本身依然存在部分缺陷，最为主要的问题如下：</w:t>
      </w:r>
    </w:p>
    <w:p w:rsidR="001A7847" w:rsidRDefault="007D395D">
      <w:pPr>
        <w:widowControl/>
        <w:numPr>
          <w:ilvl w:val="0"/>
          <w:numId w:val="54"/>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lastRenderedPageBreak/>
        <w:t>数据丢失问题（</w:t>
      </w:r>
      <w:r>
        <w:rPr>
          <w:rFonts w:ascii="微软雅黑" w:eastAsia="宋体" w:hAnsi="微软雅黑" w:cs="宋体"/>
          <w:color w:val="0A0A0A"/>
          <w:kern w:val="0"/>
          <w:sz w:val="23"/>
          <w:szCs w:val="23"/>
        </w:rPr>
        <w:t>consistency</w:t>
      </w:r>
      <w:r>
        <w:rPr>
          <w:rFonts w:ascii="微软雅黑" w:eastAsia="宋体" w:hAnsi="微软雅黑" w:cs="宋体"/>
          <w:color w:val="0A0A0A"/>
          <w:kern w:val="0"/>
          <w:sz w:val="23"/>
          <w:szCs w:val="23"/>
        </w:rPr>
        <w:t>）</w:t>
      </w:r>
    </w:p>
    <w:p w:rsidR="001A7847" w:rsidRDefault="007D395D">
      <w:pPr>
        <w:widowControl/>
        <w:numPr>
          <w:ilvl w:val="0"/>
          <w:numId w:val="54"/>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数据同步延迟问题（</w:t>
      </w:r>
      <w:r>
        <w:rPr>
          <w:rFonts w:ascii="微软雅黑" w:eastAsia="宋体" w:hAnsi="微软雅黑" w:cs="宋体"/>
          <w:color w:val="0A0A0A"/>
          <w:kern w:val="0"/>
          <w:sz w:val="23"/>
          <w:szCs w:val="23"/>
        </w:rPr>
        <w:t>delay</w:t>
      </w:r>
      <w:r>
        <w:rPr>
          <w:rFonts w:ascii="微软雅黑" w:eastAsia="宋体" w:hAnsi="微软雅黑" w:cs="宋体"/>
          <w:color w:val="0A0A0A"/>
          <w:kern w:val="0"/>
          <w:sz w:val="23"/>
          <w:szCs w:val="23"/>
        </w:rPr>
        <w:t>）</w:t>
      </w:r>
    </w:p>
    <w:p w:rsidR="001A7847" w:rsidRDefault="007D395D">
      <w:pPr>
        <w:widowControl/>
        <w:numPr>
          <w:ilvl w:val="0"/>
          <w:numId w:val="54"/>
        </w:numPr>
        <w:spacing w:before="100" w:beforeAutospacing="1" w:after="100" w:afterAutospacing="1" w:line="450" w:lineRule="atLeast"/>
        <w:ind w:left="0" w:firstLine="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扩展性问题（</w:t>
      </w:r>
      <w:r>
        <w:rPr>
          <w:rFonts w:ascii="微软雅黑" w:eastAsia="宋体" w:hAnsi="微软雅黑" w:cs="宋体"/>
          <w:color w:val="0A0A0A"/>
          <w:kern w:val="0"/>
          <w:sz w:val="23"/>
          <w:szCs w:val="23"/>
        </w:rPr>
        <w:t>scalability</w:t>
      </w:r>
      <w:r>
        <w:rPr>
          <w:rFonts w:ascii="微软雅黑" w:eastAsia="宋体" w:hAnsi="微软雅黑" w:cs="宋体"/>
          <w:color w:val="0A0A0A"/>
          <w:kern w:val="0"/>
          <w:sz w:val="23"/>
          <w:szCs w:val="23"/>
        </w:rPr>
        <w:t>）</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从</w:t>
      </w:r>
      <w:r>
        <w:rPr>
          <w:rFonts w:ascii="微软雅黑" w:eastAsia="宋体" w:hAnsi="微软雅黑" w:cs="宋体"/>
          <w:color w:val="0A0A0A"/>
          <w:kern w:val="0"/>
          <w:sz w:val="23"/>
          <w:szCs w:val="23"/>
        </w:rPr>
        <w:t>MySQL 5.7</w:t>
      </w:r>
      <w:r>
        <w:rPr>
          <w:rFonts w:ascii="微软雅黑" w:eastAsia="宋体" w:hAnsi="微软雅黑" w:cs="宋体"/>
          <w:color w:val="0A0A0A"/>
          <w:kern w:val="0"/>
          <w:sz w:val="23"/>
          <w:szCs w:val="23"/>
        </w:rPr>
        <w:t>的</w:t>
      </w:r>
      <w:r>
        <w:rPr>
          <w:rFonts w:ascii="微软雅黑" w:eastAsia="宋体" w:hAnsi="微软雅黑" w:cs="宋体"/>
          <w:color w:val="0A0A0A"/>
          <w:kern w:val="0"/>
          <w:sz w:val="23"/>
          <w:szCs w:val="23"/>
        </w:rPr>
        <w:t>lossless semi-sync replication</w:t>
      </w:r>
      <w:r>
        <w:rPr>
          <w:rFonts w:ascii="微软雅黑" w:eastAsia="宋体" w:hAnsi="微软雅黑" w:cs="宋体"/>
          <w:color w:val="0A0A0A"/>
          <w:kern w:val="0"/>
          <w:sz w:val="23"/>
          <w:szCs w:val="23"/>
        </w:rPr>
        <w:t>已经解决了主从数据丢失的问题，</w:t>
      </w:r>
      <w:r>
        <w:rPr>
          <w:rFonts w:ascii="微软雅黑" w:eastAsia="宋体" w:hAnsi="微软雅黑" w:cs="宋体"/>
          <w:color w:val="0A0A0A"/>
          <w:kern w:val="0"/>
          <w:sz w:val="23"/>
          <w:szCs w:val="23"/>
        </w:rPr>
        <w:t>MySQL 5.7</w:t>
      </w:r>
      <w:r>
        <w:rPr>
          <w:rFonts w:ascii="微软雅黑" w:eastAsia="宋体" w:hAnsi="微软雅黑" w:cs="宋体"/>
          <w:color w:val="0A0A0A"/>
          <w:kern w:val="0"/>
          <w:sz w:val="23"/>
          <w:szCs w:val="23"/>
        </w:rPr>
        <w:t>的</w:t>
      </w:r>
      <w:r>
        <w:rPr>
          <w:rFonts w:ascii="微软雅黑" w:eastAsia="宋体" w:hAnsi="微软雅黑" w:cs="宋体"/>
          <w:color w:val="0A0A0A"/>
          <w:kern w:val="0"/>
          <w:sz w:val="23"/>
          <w:szCs w:val="23"/>
        </w:rPr>
        <w:t>multi-thread slave</w:t>
      </w:r>
      <w:r>
        <w:rPr>
          <w:rFonts w:ascii="微软雅黑" w:eastAsia="宋体" w:hAnsi="微软雅黑" w:cs="宋体"/>
          <w:color w:val="0A0A0A"/>
          <w:kern w:val="0"/>
          <w:sz w:val="23"/>
          <w:szCs w:val="23"/>
        </w:rPr>
        <w:t>也很大程度地解决了数据同步延迟的问题，</w:t>
      </w:r>
      <w:r>
        <w:rPr>
          <w:rFonts w:ascii="微软雅黑" w:eastAsia="宋体" w:hAnsi="微软雅黑" w:cs="宋体"/>
          <w:color w:val="0A0A0A"/>
          <w:kern w:val="0"/>
          <w:sz w:val="23"/>
          <w:szCs w:val="23"/>
        </w:rPr>
        <w:t>MySQL 5.7</w:t>
      </w:r>
      <w:r>
        <w:rPr>
          <w:rFonts w:ascii="微软雅黑" w:eastAsia="宋体" w:hAnsi="微软雅黑" w:cs="宋体"/>
          <w:color w:val="0A0A0A"/>
          <w:kern w:val="0"/>
          <w:sz w:val="23"/>
          <w:szCs w:val="23"/>
        </w:rPr>
        <w:t>的</w:t>
      </w:r>
      <w:r>
        <w:rPr>
          <w:rFonts w:ascii="微软雅黑" w:eastAsia="宋体" w:hAnsi="微软雅黑" w:cs="宋体"/>
          <w:color w:val="0A0A0A"/>
          <w:kern w:val="0"/>
          <w:sz w:val="23"/>
          <w:szCs w:val="23"/>
        </w:rPr>
        <w:t>Group replication</w:t>
      </w:r>
      <w:r>
        <w:rPr>
          <w:rFonts w:ascii="微软雅黑" w:eastAsia="宋体" w:hAnsi="微软雅黑" w:cs="宋体"/>
          <w:color w:val="0A0A0A"/>
          <w:kern w:val="0"/>
          <w:sz w:val="23"/>
          <w:szCs w:val="23"/>
        </w:rPr>
        <w:t>也很大程度地解决了扩展性问题。另外，</w:t>
      </w:r>
      <w:r>
        <w:rPr>
          <w:rFonts w:ascii="微软雅黑" w:eastAsia="宋体" w:hAnsi="微软雅黑" w:cs="宋体"/>
          <w:color w:val="0A0A0A"/>
          <w:kern w:val="0"/>
          <w:sz w:val="23"/>
          <w:szCs w:val="23"/>
        </w:rPr>
        <w:t>MySQL 5.7.22 backlog</w:t>
      </w:r>
      <w:r>
        <w:rPr>
          <w:rFonts w:ascii="微软雅黑" w:eastAsia="宋体" w:hAnsi="微软雅黑" w:cs="宋体"/>
          <w:color w:val="0A0A0A"/>
          <w:kern w:val="0"/>
          <w:sz w:val="23"/>
          <w:szCs w:val="23"/>
        </w:rPr>
        <w:t>了</w:t>
      </w:r>
      <w:r>
        <w:rPr>
          <w:rFonts w:ascii="微软雅黑" w:eastAsia="宋体" w:hAnsi="微软雅黑" w:cs="宋体"/>
          <w:color w:val="0A0A0A"/>
          <w:kern w:val="0"/>
          <w:sz w:val="23"/>
          <w:szCs w:val="23"/>
        </w:rPr>
        <w:t>MySQL 8.0</w:t>
      </w:r>
      <w:r>
        <w:rPr>
          <w:rFonts w:ascii="微软雅黑" w:eastAsia="宋体" w:hAnsi="微软雅黑" w:cs="宋体"/>
          <w:color w:val="0A0A0A"/>
          <w:kern w:val="0"/>
          <w:sz w:val="23"/>
          <w:szCs w:val="23"/>
        </w:rPr>
        <w:t>中的基于</w:t>
      </w:r>
      <w:r>
        <w:rPr>
          <w:rFonts w:ascii="微软雅黑" w:eastAsia="宋体" w:hAnsi="微软雅黑" w:cs="宋体"/>
          <w:color w:val="0A0A0A"/>
          <w:kern w:val="0"/>
          <w:sz w:val="23"/>
          <w:szCs w:val="23"/>
        </w:rPr>
        <w:t>WriteSet</w:t>
      </w:r>
      <w:r>
        <w:rPr>
          <w:rFonts w:ascii="微软雅黑" w:eastAsia="宋体" w:hAnsi="微软雅黑" w:cs="宋体"/>
          <w:color w:val="0A0A0A"/>
          <w:kern w:val="0"/>
          <w:sz w:val="23"/>
          <w:szCs w:val="23"/>
        </w:rPr>
        <w:t>的并行复制，可以说完全解决了主从数据延迟的问题。可以看出，</w:t>
      </w:r>
      <w:r>
        <w:rPr>
          <w:rFonts w:ascii="微软雅黑" w:eastAsia="宋体" w:hAnsi="微软雅黑" w:cs="宋体"/>
          <w:color w:val="0A0A0A"/>
          <w:kern w:val="0"/>
          <w:sz w:val="23"/>
          <w:szCs w:val="23"/>
        </w:rPr>
        <w:t>MySQL</w:t>
      </w:r>
      <w:r>
        <w:rPr>
          <w:rFonts w:ascii="微软雅黑" w:eastAsia="宋体" w:hAnsi="微软雅黑" w:cs="宋体"/>
          <w:color w:val="0A0A0A"/>
          <w:kern w:val="0"/>
          <w:sz w:val="23"/>
          <w:szCs w:val="23"/>
        </w:rPr>
        <w:t>正在朝着一个非常好的方向发展，未来一定会更好。</w:t>
      </w:r>
    </w:p>
    <w:p w:rsidR="001A7847" w:rsidRDefault="001A7847"/>
    <w:p w:rsidR="001A7847" w:rsidRDefault="007D395D">
      <w:pPr>
        <w:pStyle w:val="4"/>
      </w:pPr>
      <w:r>
        <w:rPr>
          <w:rFonts w:hint="eastAsia"/>
        </w:rPr>
        <w:t>并发复制</w:t>
      </w:r>
    </w:p>
    <w:p w:rsidR="001A7847" w:rsidRDefault="007D395D">
      <w:pPr>
        <w:pStyle w:val="5"/>
        <w:rPr>
          <w:rStyle w:val="ac"/>
          <w:b/>
          <w:bCs/>
        </w:rPr>
      </w:pPr>
      <w:r>
        <w:rPr>
          <w:rStyle w:val="ac"/>
          <w:rFonts w:hint="eastAsia"/>
          <w:b/>
          <w:bCs/>
        </w:rPr>
        <w:t>1.</w:t>
      </w:r>
      <w:r>
        <w:rPr>
          <w:rStyle w:val="ac"/>
          <w:b/>
          <w:bCs/>
        </w:rPr>
        <w:t>MySQL 5.6</w:t>
      </w:r>
      <w:r>
        <w:rPr>
          <w:rStyle w:val="ac"/>
          <w:b/>
          <w:bCs/>
        </w:rPr>
        <w:t>并行复制</w:t>
      </w:r>
      <w:r>
        <w:rPr>
          <w:rStyle w:val="ac"/>
          <w:rFonts w:hint="eastAsia"/>
          <w:b/>
          <w:bCs/>
        </w:rPr>
        <w:t>原理</w:t>
      </w: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从</w:t>
      </w:r>
      <w:r>
        <w:rPr>
          <w:rFonts w:ascii="微软雅黑" w:hAnsi="微软雅黑"/>
          <w:color w:val="0A0A0A"/>
          <w:sz w:val="23"/>
          <w:szCs w:val="23"/>
          <w:shd w:val="clear" w:color="auto" w:fill="FFFFFF"/>
        </w:rPr>
        <w:t>MySQL 5.6.3</w:t>
      </w:r>
      <w:r>
        <w:rPr>
          <w:rFonts w:ascii="微软雅黑" w:hAnsi="微软雅黑"/>
          <w:color w:val="0A0A0A"/>
          <w:sz w:val="23"/>
          <w:szCs w:val="23"/>
          <w:shd w:val="clear" w:color="auto" w:fill="FFFFFF"/>
        </w:rPr>
        <w:t>版本开始就支持所谓的并行复制了，但是其并行只是基于</w:t>
      </w:r>
      <w:r>
        <w:rPr>
          <w:rFonts w:ascii="微软雅黑" w:hAnsi="微软雅黑"/>
          <w:color w:val="0A0A0A"/>
          <w:sz w:val="23"/>
          <w:szCs w:val="23"/>
          <w:shd w:val="clear" w:color="auto" w:fill="FFFFFF"/>
        </w:rPr>
        <w:t>schema</w:t>
      </w:r>
      <w:r>
        <w:rPr>
          <w:rFonts w:ascii="微软雅黑" w:hAnsi="微软雅黑"/>
          <w:color w:val="0A0A0A"/>
          <w:sz w:val="23"/>
          <w:szCs w:val="23"/>
          <w:shd w:val="clear" w:color="auto" w:fill="FFFFFF"/>
        </w:rPr>
        <w:t>的，也就是基于库的。如果用户的</w:t>
      </w:r>
      <w:r>
        <w:rPr>
          <w:rFonts w:ascii="微软雅黑" w:hAnsi="微软雅黑"/>
          <w:color w:val="0A0A0A"/>
          <w:sz w:val="23"/>
          <w:szCs w:val="23"/>
          <w:shd w:val="clear" w:color="auto" w:fill="FFFFFF"/>
        </w:rPr>
        <w:t>MySQL</w:t>
      </w:r>
      <w:r>
        <w:rPr>
          <w:rFonts w:ascii="微软雅黑" w:hAnsi="微软雅黑"/>
          <w:color w:val="0A0A0A"/>
          <w:sz w:val="23"/>
          <w:szCs w:val="23"/>
          <w:shd w:val="clear" w:color="auto" w:fill="FFFFFF"/>
        </w:rPr>
        <w:t>数据库实例中存在多个</w:t>
      </w:r>
      <w:r>
        <w:rPr>
          <w:rFonts w:ascii="微软雅黑" w:hAnsi="微软雅黑"/>
          <w:color w:val="0A0A0A"/>
          <w:sz w:val="23"/>
          <w:szCs w:val="23"/>
          <w:shd w:val="clear" w:color="auto" w:fill="FFFFFF"/>
        </w:rPr>
        <w:t>schema</w:t>
      </w:r>
      <w:r>
        <w:rPr>
          <w:rFonts w:ascii="微软雅黑" w:hAnsi="微软雅黑"/>
          <w:color w:val="0A0A0A"/>
          <w:sz w:val="23"/>
          <w:szCs w:val="23"/>
          <w:shd w:val="clear" w:color="auto" w:fill="FFFFFF"/>
        </w:rPr>
        <w:t>，对于从机复制的速度的确可以有比较大的帮助。但在一般的</w:t>
      </w:r>
      <w:r>
        <w:rPr>
          <w:rFonts w:ascii="微软雅黑" w:hAnsi="微软雅黑"/>
          <w:color w:val="0A0A0A"/>
          <w:sz w:val="23"/>
          <w:szCs w:val="23"/>
          <w:shd w:val="clear" w:color="auto" w:fill="FFFFFF"/>
        </w:rPr>
        <w:t>MySQL</w:t>
      </w:r>
      <w:r>
        <w:rPr>
          <w:rFonts w:ascii="微软雅黑" w:hAnsi="微软雅黑"/>
          <w:color w:val="0A0A0A"/>
          <w:sz w:val="23"/>
          <w:szCs w:val="23"/>
          <w:shd w:val="clear" w:color="auto" w:fill="FFFFFF"/>
        </w:rPr>
        <w:t>使用中，一库多表比较常见，所以</w:t>
      </w:r>
      <w:r>
        <w:rPr>
          <w:rFonts w:ascii="微软雅黑" w:hAnsi="微软雅黑"/>
          <w:color w:val="0A0A0A"/>
          <w:sz w:val="23"/>
          <w:szCs w:val="23"/>
          <w:shd w:val="clear" w:color="auto" w:fill="FFFFFF"/>
        </w:rPr>
        <w:t>MySQL 5.6</w:t>
      </w:r>
      <w:r>
        <w:rPr>
          <w:rFonts w:ascii="微软雅黑" w:hAnsi="微软雅黑"/>
          <w:color w:val="0A0A0A"/>
          <w:sz w:val="23"/>
          <w:szCs w:val="23"/>
          <w:shd w:val="clear" w:color="auto" w:fill="FFFFFF"/>
        </w:rPr>
        <w:t>的并行复制对真正用户来说属于雷声大雨点小，不太合适生产使用。</w:t>
      </w:r>
      <w:r>
        <w:rPr>
          <w:rFonts w:ascii="微软雅黑" w:hAnsi="微软雅黑"/>
          <w:color w:val="0A0A0A"/>
          <w:sz w:val="23"/>
          <w:szCs w:val="23"/>
          <w:shd w:val="clear" w:color="auto" w:fill="FFFFFF"/>
        </w:rPr>
        <w:t>MySQL 5.6</w:t>
      </w:r>
      <w:r>
        <w:rPr>
          <w:rFonts w:ascii="微软雅黑" w:hAnsi="微软雅黑"/>
          <w:color w:val="0A0A0A"/>
          <w:sz w:val="23"/>
          <w:szCs w:val="23"/>
          <w:shd w:val="clear" w:color="auto" w:fill="FFFFFF"/>
        </w:rPr>
        <w:t>并行复制的架构如下所示：</w:t>
      </w:r>
    </w:p>
    <w:p w:rsidR="001A7847" w:rsidRDefault="007D395D">
      <w:r>
        <w:rPr>
          <w:noProof/>
        </w:rPr>
        <w:lastRenderedPageBreak/>
        <w:drawing>
          <wp:inline distT="0" distB="0" distL="0" distR="0">
            <wp:extent cx="5274310" cy="209359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65"/>
                    <a:stretch>
                      <a:fillRect/>
                    </a:stretch>
                  </pic:blipFill>
                  <pic:spPr>
                    <a:xfrm>
                      <a:off x="0" y="0"/>
                      <a:ext cx="5274310" cy="2093852"/>
                    </a:xfrm>
                    <a:prstGeom prst="rect">
                      <a:avLst/>
                    </a:prstGeom>
                  </pic:spPr>
                </pic:pic>
              </a:graphicData>
            </a:graphic>
          </wp:inline>
        </w:drawing>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在</w:t>
      </w:r>
      <w:r>
        <w:rPr>
          <w:rFonts w:ascii="微软雅黑" w:eastAsia="宋体" w:hAnsi="微软雅黑" w:cs="宋体"/>
          <w:color w:val="0A0A0A"/>
          <w:kern w:val="0"/>
          <w:sz w:val="23"/>
          <w:szCs w:val="23"/>
        </w:rPr>
        <w:t>MySQL 5.6</w:t>
      </w:r>
      <w:r>
        <w:rPr>
          <w:rFonts w:ascii="微软雅黑" w:eastAsia="宋体" w:hAnsi="微软雅黑" w:cs="宋体"/>
          <w:color w:val="0A0A0A"/>
          <w:kern w:val="0"/>
          <w:sz w:val="23"/>
          <w:szCs w:val="23"/>
        </w:rPr>
        <w:t>版本之前，</w:t>
      </w:r>
      <w:r>
        <w:rPr>
          <w:rFonts w:ascii="微软雅黑" w:eastAsia="宋体" w:hAnsi="微软雅黑" w:cs="宋体"/>
          <w:color w:val="0A0A0A"/>
          <w:kern w:val="0"/>
          <w:sz w:val="23"/>
          <w:szCs w:val="23"/>
        </w:rPr>
        <w:t>Slave</w:t>
      </w:r>
      <w:r>
        <w:rPr>
          <w:rFonts w:ascii="微软雅黑" w:eastAsia="宋体" w:hAnsi="微软雅黑" w:cs="宋体"/>
          <w:color w:val="0A0A0A"/>
          <w:kern w:val="0"/>
          <w:sz w:val="23"/>
          <w:szCs w:val="23"/>
        </w:rPr>
        <w:t>服务器上有两个线程</w:t>
      </w:r>
      <w:r>
        <w:rPr>
          <w:rFonts w:ascii="微软雅黑" w:eastAsia="宋体" w:hAnsi="微软雅黑" w:cs="宋体"/>
          <w:color w:val="0A0A0A"/>
          <w:kern w:val="0"/>
          <w:sz w:val="23"/>
          <w:szCs w:val="23"/>
        </w:rPr>
        <w:t>I/O</w:t>
      </w:r>
      <w:r>
        <w:rPr>
          <w:rFonts w:ascii="微软雅黑" w:eastAsia="宋体" w:hAnsi="微软雅黑" w:cs="宋体"/>
          <w:color w:val="0A0A0A"/>
          <w:kern w:val="0"/>
          <w:sz w:val="23"/>
          <w:szCs w:val="23"/>
        </w:rPr>
        <w:t>线程和</w:t>
      </w:r>
      <w:r>
        <w:rPr>
          <w:rFonts w:ascii="微软雅黑" w:eastAsia="宋体" w:hAnsi="微软雅黑" w:cs="宋体"/>
          <w:color w:val="0A0A0A"/>
          <w:kern w:val="0"/>
          <w:sz w:val="23"/>
          <w:szCs w:val="23"/>
        </w:rPr>
        <w:t>SQL</w:t>
      </w:r>
      <w:r>
        <w:rPr>
          <w:rFonts w:ascii="微软雅黑" w:eastAsia="宋体" w:hAnsi="微软雅黑" w:cs="宋体"/>
          <w:color w:val="0A0A0A"/>
          <w:kern w:val="0"/>
          <w:sz w:val="23"/>
          <w:szCs w:val="23"/>
        </w:rPr>
        <w:t>线程。</w:t>
      </w:r>
      <w:r>
        <w:rPr>
          <w:rFonts w:ascii="微软雅黑" w:eastAsia="宋体" w:hAnsi="微软雅黑" w:cs="宋体"/>
          <w:color w:val="0A0A0A"/>
          <w:kern w:val="0"/>
          <w:sz w:val="23"/>
          <w:szCs w:val="23"/>
        </w:rPr>
        <w:t>I/O</w:t>
      </w:r>
      <w:r>
        <w:rPr>
          <w:rFonts w:ascii="微软雅黑" w:eastAsia="宋体" w:hAnsi="微软雅黑" w:cs="宋体"/>
          <w:color w:val="0A0A0A"/>
          <w:kern w:val="0"/>
          <w:sz w:val="23"/>
          <w:szCs w:val="23"/>
        </w:rPr>
        <w:t>线程负责接收二进制日志（更准确的说是二进制日志的</w:t>
      </w:r>
      <w:r>
        <w:rPr>
          <w:rFonts w:ascii="微软雅黑" w:eastAsia="宋体" w:hAnsi="微软雅黑" w:cs="宋体"/>
          <w:color w:val="0A0A0A"/>
          <w:kern w:val="0"/>
          <w:sz w:val="23"/>
          <w:szCs w:val="23"/>
        </w:rPr>
        <w:t>event</w:t>
      </w:r>
      <w:r>
        <w:rPr>
          <w:rFonts w:ascii="微软雅黑" w:eastAsia="宋体" w:hAnsi="微软雅黑" w:cs="宋体"/>
          <w:color w:val="0A0A0A"/>
          <w:kern w:val="0"/>
          <w:sz w:val="23"/>
          <w:szCs w:val="23"/>
        </w:rPr>
        <w:t>），</w:t>
      </w:r>
      <w:r>
        <w:rPr>
          <w:rFonts w:ascii="微软雅黑" w:eastAsia="宋体" w:hAnsi="微软雅黑" w:cs="宋体"/>
          <w:color w:val="0A0A0A"/>
          <w:kern w:val="0"/>
          <w:sz w:val="23"/>
          <w:szCs w:val="23"/>
        </w:rPr>
        <w:t>SQL</w:t>
      </w:r>
      <w:r>
        <w:rPr>
          <w:rFonts w:ascii="微软雅黑" w:eastAsia="宋体" w:hAnsi="微软雅黑" w:cs="宋体"/>
          <w:color w:val="0A0A0A"/>
          <w:kern w:val="0"/>
          <w:sz w:val="23"/>
          <w:szCs w:val="23"/>
        </w:rPr>
        <w:t>线程进行回放二进制日志。如果在</w:t>
      </w:r>
      <w:r>
        <w:rPr>
          <w:rFonts w:ascii="微软雅黑" w:eastAsia="宋体" w:hAnsi="微软雅黑" w:cs="宋体"/>
          <w:color w:val="0A0A0A"/>
          <w:kern w:val="0"/>
          <w:sz w:val="23"/>
          <w:szCs w:val="23"/>
        </w:rPr>
        <w:t>MySQL 5.6</w:t>
      </w:r>
      <w:r>
        <w:rPr>
          <w:rFonts w:ascii="微软雅黑" w:eastAsia="宋体" w:hAnsi="微软雅黑" w:cs="宋体"/>
          <w:color w:val="0A0A0A"/>
          <w:kern w:val="0"/>
          <w:sz w:val="23"/>
          <w:szCs w:val="23"/>
        </w:rPr>
        <w:t>版本开启并行复制功能，那么</w:t>
      </w:r>
      <w:r>
        <w:rPr>
          <w:rFonts w:ascii="微软雅黑" w:eastAsia="宋体" w:hAnsi="微软雅黑" w:cs="宋体"/>
          <w:color w:val="0A0A0A"/>
          <w:kern w:val="0"/>
          <w:sz w:val="23"/>
          <w:szCs w:val="23"/>
        </w:rPr>
        <w:t>SQL</w:t>
      </w:r>
      <w:r>
        <w:rPr>
          <w:rFonts w:ascii="微软雅黑" w:eastAsia="宋体" w:hAnsi="微软雅黑" w:cs="宋体"/>
          <w:color w:val="0A0A0A"/>
          <w:kern w:val="0"/>
          <w:sz w:val="23"/>
          <w:szCs w:val="23"/>
        </w:rPr>
        <w:t>线程就变为了</w:t>
      </w:r>
      <w:r>
        <w:rPr>
          <w:rFonts w:ascii="微软雅黑" w:eastAsia="宋体" w:hAnsi="微软雅黑" w:cs="宋体"/>
          <w:color w:val="0A0A0A"/>
          <w:kern w:val="0"/>
          <w:sz w:val="23"/>
          <w:szCs w:val="23"/>
        </w:rPr>
        <w:t>coordinator</w:t>
      </w:r>
      <w:r>
        <w:rPr>
          <w:rFonts w:ascii="微软雅黑" w:eastAsia="宋体" w:hAnsi="微软雅黑" w:cs="宋体"/>
          <w:color w:val="0A0A0A"/>
          <w:kern w:val="0"/>
          <w:sz w:val="23"/>
          <w:szCs w:val="23"/>
        </w:rPr>
        <w:t>（协调者）线程，</w:t>
      </w:r>
      <w:r>
        <w:rPr>
          <w:rFonts w:ascii="微软雅黑" w:eastAsia="宋体" w:hAnsi="微软雅黑" w:cs="宋体"/>
          <w:color w:val="0A0A0A"/>
          <w:kern w:val="0"/>
          <w:sz w:val="23"/>
          <w:szCs w:val="23"/>
        </w:rPr>
        <w:t>coordinator</w:t>
      </w:r>
      <w:r>
        <w:rPr>
          <w:rFonts w:ascii="微软雅黑" w:eastAsia="宋体" w:hAnsi="微软雅黑" w:cs="宋体"/>
          <w:color w:val="0A0A0A"/>
          <w:kern w:val="0"/>
          <w:sz w:val="23"/>
          <w:szCs w:val="23"/>
        </w:rPr>
        <w:t>线程主要负责以前两部分的内容：</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1</w:t>
      </w:r>
      <w:r>
        <w:rPr>
          <w:rFonts w:ascii="微软雅黑" w:eastAsia="宋体" w:hAnsi="微软雅黑" w:cs="宋体"/>
          <w:color w:val="0A0A0A"/>
          <w:kern w:val="0"/>
          <w:sz w:val="23"/>
          <w:szCs w:val="23"/>
        </w:rPr>
        <w:t>）若判断可以并行执行，那么选择</w:t>
      </w:r>
      <w:r>
        <w:rPr>
          <w:rFonts w:ascii="微软雅黑" w:eastAsia="宋体" w:hAnsi="微软雅黑" w:cs="宋体"/>
          <w:color w:val="0A0A0A"/>
          <w:kern w:val="0"/>
          <w:sz w:val="23"/>
          <w:szCs w:val="23"/>
        </w:rPr>
        <w:t>worker</w:t>
      </w:r>
      <w:r>
        <w:rPr>
          <w:rFonts w:ascii="微软雅黑" w:eastAsia="宋体" w:hAnsi="微软雅黑" w:cs="宋体"/>
          <w:color w:val="0A0A0A"/>
          <w:kern w:val="0"/>
          <w:sz w:val="23"/>
          <w:szCs w:val="23"/>
        </w:rPr>
        <w:t>线程执行事务的二进制日志。</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2</w:t>
      </w:r>
      <w:r>
        <w:rPr>
          <w:rFonts w:ascii="微软雅黑" w:eastAsia="宋体" w:hAnsi="微软雅黑" w:cs="宋体"/>
          <w:color w:val="0A0A0A"/>
          <w:kern w:val="0"/>
          <w:sz w:val="23"/>
          <w:szCs w:val="23"/>
        </w:rPr>
        <w:t>）若判断不可以并行执行，如该操作是</w:t>
      </w:r>
      <w:r>
        <w:rPr>
          <w:rFonts w:ascii="微软雅黑" w:eastAsia="宋体" w:hAnsi="微软雅黑" w:cs="宋体"/>
          <w:color w:val="0A0A0A"/>
          <w:kern w:val="0"/>
          <w:sz w:val="23"/>
          <w:szCs w:val="23"/>
        </w:rPr>
        <w:t>DDL</w:t>
      </w:r>
      <w:r>
        <w:rPr>
          <w:rFonts w:ascii="微软雅黑" w:eastAsia="宋体" w:hAnsi="微软雅黑" w:cs="宋体"/>
          <w:color w:val="0A0A0A"/>
          <w:kern w:val="0"/>
          <w:sz w:val="23"/>
          <w:szCs w:val="23"/>
        </w:rPr>
        <w:t>，亦或者是事务跨</w:t>
      </w:r>
      <w:r>
        <w:rPr>
          <w:rFonts w:ascii="微软雅黑" w:eastAsia="宋体" w:hAnsi="微软雅黑" w:cs="宋体"/>
          <w:color w:val="0A0A0A"/>
          <w:kern w:val="0"/>
          <w:sz w:val="23"/>
          <w:szCs w:val="23"/>
        </w:rPr>
        <w:t>schema</w:t>
      </w:r>
      <w:r>
        <w:rPr>
          <w:rFonts w:ascii="微软雅黑" w:eastAsia="宋体" w:hAnsi="微软雅黑" w:cs="宋体"/>
          <w:color w:val="0A0A0A"/>
          <w:kern w:val="0"/>
          <w:sz w:val="23"/>
          <w:szCs w:val="23"/>
        </w:rPr>
        <w:t>操作，则等待所有的</w:t>
      </w:r>
      <w:r>
        <w:rPr>
          <w:rFonts w:ascii="微软雅黑" w:eastAsia="宋体" w:hAnsi="微软雅黑" w:cs="宋体"/>
          <w:color w:val="0A0A0A"/>
          <w:kern w:val="0"/>
          <w:sz w:val="23"/>
          <w:szCs w:val="23"/>
        </w:rPr>
        <w:t>worker</w:t>
      </w:r>
      <w:r>
        <w:rPr>
          <w:rFonts w:ascii="微软雅黑" w:eastAsia="宋体" w:hAnsi="微软雅黑" w:cs="宋体"/>
          <w:color w:val="0A0A0A"/>
          <w:kern w:val="0"/>
          <w:sz w:val="23"/>
          <w:szCs w:val="23"/>
        </w:rPr>
        <w:t>线程执行完成之后，再执行当前的日志。</w:t>
      </w:r>
    </w:p>
    <w:p w:rsidR="001A7847" w:rsidRDefault="007D395D">
      <w:pPr>
        <w:widowControl/>
        <w:spacing w:after="120"/>
        <w:jc w:val="left"/>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这意味着</w:t>
      </w:r>
      <w:r>
        <w:rPr>
          <w:rFonts w:ascii="微软雅黑" w:hAnsi="微软雅黑"/>
          <w:color w:val="0A0A0A"/>
          <w:sz w:val="23"/>
          <w:szCs w:val="23"/>
          <w:shd w:val="clear" w:color="auto" w:fill="FFFFFF"/>
        </w:rPr>
        <w:t>coordinator</w:t>
      </w:r>
      <w:r>
        <w:rPr>
          <w:rFonts w:ascii="微软雅黑" w:hAnsi="微软雅黑"/>
          <w:color w:val="0A0A0A"/>
          <w:sz w:val="23"/>
          <w:szCs w:val="23"/>
          <w:shd w:val="clear" w:color="auto" w:fill="FFFFFF"/>
        </w:rPr>
        <w:t>线程并不是仅将日志发送给</w:t>
      </w:r>
      <w:r>
        <w:rPr>
          <w:rFonts w:ascii="微软雅黑" w:hAnsi="微软雅黑"/>
          <w:color w:val="0A0A0A"/>
          <w:sz w:val="23"/>
          <w:szCs w:val="23"/>
          <w:shd w:val="clear" w:color="auto" w:fill="FFFFFF"/>
        </w:rPr>
        <w:t>worker</w:t>
      </w:r>
      <w:r>
        <w:rPr>
          <w:rFonts w:ascii="微软雅黑" w:hAnsi="微软雅黑"/>
          <w:color w:val="0A0A0A"/>
          <w:sz w:val="23"/>
          <w:szCs w:val="23"/>
          <w:shd w:val="clear" w:color="auto" w:fill="FFFFFF"/>
        </w:rPr>
        <w:t>线程，自己也可以回放日志，但是所有可以并行的操作交付由</w:t>
      </w:r>
      <w:r>
        <w:rPr>
          <w:rFonts w:ascii="微软雅黑" w:hAnsi="微软雅黑"/>
          <w:color w:val="0A0A0A"/>
          <w:sz w:val="23"/>
          <w:szCs w:val="23"/>
          <w:shd w:val="clear" w:color="auto" w:fill="FFFFFF"/>
        </w:rPr>
        <w:t>worker</w:t>
      </w:r>
      <w:r>
        <w:rPr>
          <w:rFonts w:ascii="微软雅黑" w:hAnsi="微软雅黑"/>
          <w:color w:val="0A0A0A"/>
          <w:sz w:val="23"/>
          <w:szCs w:val="23"/>
          <w:shd w:val="clear" w:color="auto" w:fill="FFFFFF"/>
        </w:rPr>
        <w:t>线程完成。</w:t>
      </w:r>
      <w:r>
        <w:rPr>
          <w:rFonts w:ascii="微软雅黑" w:hAnsi="微软雅黑"/>
          <w:color w:val="0A0A0A"/>
          <w:sz w:val="23"/>
          <w:szCs w:val="23"/>
          <w:shd w:val="clear" w:color="auto" w:fill="FFFFFF"/>
        </w:rPr>
        <w:t>coordinator</w:t>
      </w:r>
      <w:r>
        <w:rPr>
          <w:rFonts w:ascii="微软雅黑" w:hAnsi="微软雅黑"/>
          <w:color w:val="0A0A0A"/>
          <w:sz w:val="23"/>
          <w:szCs w:val="23"/>
          <w:shd w:val="clear" w:color="auto" w:fill="FFFFFF"/>
        </w:rPr>
        <w:t>线程与</w:t>
      </w:r>
      <w:r>
        <w:rPr>
          <w:rFonts w:ascii="微软雅黑" w:hAnsi="微软雅黑"/>
          <w:color w:val="0A0A0A"/>
          <w:sz w:val="23"/>
          <w:szCs w:val="23"/>
          <w:shd w:val="clear" w:color="auto" w:fill="FFFFFF"/>
        </w:rPr>
        <w:t>worker</w:t>
      </w:r>
      <w:r>
        <w:rPr>
          <w:rFonts w:ascii="微软雅黑" w:hAnsi="微软雅黑"/>
          <w:color w:val="0A0A0A"/>
          <w:sz w:val="23"/>
          <w:szCs w:val="23"/>
          <w:shd w:val="clear" w:color="auto" w:fill="FFFFFF"/>
        </w:rPr>
        <w:t>是典型的生产者与消费者模型。</w:t>
      </w:r>
    </w:p>
    <w:p w:rsidR="001A7847" w:rsidRDefault="007D395D">
      <w:pPr>
        <w:widowControl/>
        <w:spacing w:after="120"/>
        <w:jc w:val="left"/>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上述机制实现了基于</w:t>
      </w:r>
      <w:r>
        <w:rPr>
          <w:rFonts w:ascii="微软雅黑" w:hAnsi="微软雅黑"/>
          <w:color w:val="0A0A0A"/>
          <w:sz w:val="23"/>
          <w:szCs w:val="23"/>
          <w:shd w:val="clear" w:color="auto" w:fill="FFFFFF"/>
        </w:rPr>
        <w:t>schema</w:t>
      </w:r>
      <w:r>
        <w:rPr>
          <w:rFonts w:ascii="微软雅黑" w:hAnsi="微软雅黑"/>
          <w:color w:val="0A0A0A"/>
          <w:sz w:val="23"/>
          <w:szCs w:val="23"/>
          <w:shd w:val="clear" w:color="auto" w:fill="FFFFFF"/>
        </w:rPr>
        <w:t>的并行复制存在两个问题，首先是</w:t>
      </w:r>
      <w:r>
        <w:rPr>
          <w:rFonts w:ascii="微软雅黑" w:hAnsi="微软雅黑"/>
          <w:color w:val="0A0A0A"/>
          <w:sz w:val="23"/>
          <w:szCs w:val="23"/>
          <w:shd w:val="clear" w:color="auto" w:fill="FFFFFF"/>
        </w:rPr>
        <w:t>crash safe</w:t>
      </w:r>
      <w:r>
        <w:rPr>
          <w:rFonts w:ascii="微软雅黑" w:hAnsi="微软雅黑"/>
          <w:color w:val="0A0A0A"/>
          <w:sz w:val="23"/>
          <w:szCs w:val="23"/>
          <w:shd w:val="clear" w:color="auto" w:fill="FFFFFF"/>
        </w:rPr>
        <w:t>功能不好做，因为可能之后执行的事务由于并行复制的关系先完成执行，那么当发生</w:t>
      </w:r>
      <w:r>
        <w:rPr>
          <w:rFonts w:ascii="微软雅黑" w:hAnsi="微软雅黑"/>
          <w:color w:val="0A0A0A"/>
          <w:sz w:val="23"/>
          <w:szCs w:val="23"/>
          <w:shd w:val="clear" w:color="auto" w:fill="FFFFFF"/>
        </w:rPr>
        <w:t>crash</w:t>
      </w:r>
      <w:r>
        <w:rPr>
          <w:rFonts w:ascii="微软雅黑" w:hAnsi="微软雅黑"/>
          <w:color w:val="0A0A0A"/>
          <w:sz w:val="23"/>
          <w:szCs w:val="23"/>
          <w:shd w:val="clear" w:color="auto" w:fill="FFFFFF"/>
        </w:rPr>
        <w:t>的时候，这部分的处理逻辑是比较复杂的。从代码上看，</w:t>
      </w:r>
      <w:r>
        <w:rPr>
          <w:rFonts w:ascii="微软雅黑" w:hAnsi="微软雅黑"/>
          <w:color w:val="0A0A0A"/>
          <w:sz w:val="23"/>
          <w:szCs w:val="23"/>
          <w:shd w:val="clear" w:color="auto" w:fill="FFFFFF"/>
        </w:rPr>
        <w:t>5.6</w:t>
      </w:r>
      <w:r>
        <w:rPr>
          <w:rFonts w:ascii="微软雅黑" w:hAnsi="微软雅黑"/>
          <w:color w:val="0A0A0A"/>
          <w:sz w:val="23"/>
          <w:szCs w:val="23"/>
          <w:shd w:val="clear" w:color="auto" w:fill="FFFFFF"/>
        </w:rPr>
        <w:t>这里引入了</w:t>
      </w:r>
      <w:r>
        <w:rPr>
          <w:rFonts w:ascii="微软雅黑" w:hAnsi="微软雅黑"/>
          <w:color w:val="0A0A0A"/>
          <w:sz w:val="23"/>
          <w:szCs w:val="23"/>
          <w:shd w:val="clear" w:color="auto" w:fill="FFFFFF"/>
        </w:rPr>
        <w:t>Low-Water-Mark</w:t>
      </w:r>
      <w:r>
        <w:rPr>
          <w:rFonts w:ascii="微软雅黑" w:hAnsi="微软雅黑"/>
          <w:color w:val="0A0A0A"/>
          <w:sz w:val="23"/>
          <w:szCs w:val="23"/>
          <w:shd w:val="clear" w:color="auto" w:fill="FFFFFF"/>
        </w:rPr>
        <w:t>标记来解决该问题，从设计上看（</w:t>
      </w:r>
      <w:r>
        <w:rPr>
          <w:rFonts w:ascii="微软雅黑" w:hAnsi="微软雅黑"/>
          <w:color w:val="0A0A0A"/>
          <w:sz w:val="23"/>
          <w:szCs w:val="23"/>
          <w:shd w:val="clear" w:color="auto" w:fill="FFFFFF"/>
        </w:rPr>
        <w:t>WL#5569</w:t>
      </w:r>
      <w:r>
        <w:rPr>
          <w:rFonts w:ascii="微软雅黑" w:hAnsi="微软雅黑"/>
          <w:color w:val="0A0A0A"/>
          <w:sz w:val="23"/>
          <w:szCs w:val="23"/>
          <w:shd w:val="clear" w:color="auto" w:fill="FFFFFF"/>
        </w:rPr>
        <w:t>），其是希望借助于日志的幂等性来解决该问题，不过</w:t>
      </w:r>
      <w:r>
        <w:rPr>
          <w:rFonts w:ascii="微软雅黑" w:hAnsi="微软雅黑"/>
          <w:color w:val="0A0A0A"/>
          <w:sz w:val="23"/>
          <w:szCs w:val="23"/>
          <w:shd w:val="clear" w:color="auto" w:fill="FFFFFF"/>
        </w:rPr>
        <w:t>5.6</w:t>
      </w:r>
      <w:r>
        <w:rPr>
          <w:rFonts w:ascii="微软雅黑" w:hAnsi="微软雅黑"/>
          <w:color w:val="0A0A0A"/>
          <w:sz w:val="23"/>
          <w:szCs w:val="23"/>
          <w:shd w:val="clear" w:color="auto" w:fill="FFFFFF"/>
        </w:rPr>
        <w:t>的二进制日志回放还不能实现幂等性。另一个最为关键的问题是这样设计的并行复制效果并不高，如果用户实例仅有一个库，</w:t>
      </w:r>
      <w:r>
        <w:rPr>
          <w:rFonts w:ascii="微软雅黑" w:hAnsi="微软雅黑"/>
          <w:color w:val="0A0A0A"/>
          <w:sz w:val="23"/>
          <w:szCs w:val="23"/>
          <w:shd w:val="clear" w:color="auto" w:fill="FFFFFF"/>
        </w:rPr>
        <w:lastRenderedPageBreak/>
        <w:t>那么就无法实现并行回放，甚至性能会比原来的单线程更差。而单库多表是比多库多表更为常见的一种情形。</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CrashSafe</w:t>
      </w:r>
      <w:r>
        <w:rPr>
          <w:rFonts w:ascii="微软雅黑" w:eastAsia="宋体" w:hAnsi="微软雅黑" w:cs="宋体"/>
          <w:color w:val="0A0A0A"/>
          <w:kern w:val="0"/>
          <w:sz w:val="23"/>
          <w:szCs w:val="23"/>
        </w:rPr>
        <w:t>指</w:t>
      </w:r>
      <w:r>
        <w:rPr>
          <w:rFonts w:ascii="微软雅黑" w:eastAsia="宋体" w:hAnsi="微软雅黑" w:cs="宋体"/>
          <w:color w:val="0A0A0A"/>
          <w:kern w:val="0"/>
          <w:sz w:val="23"/>
          <w:szCs w:val="23"/>
        </w:rPr>
        <w:t>MySQL</w:t>
      </w:r>
      <w:r>
        <w:rPr>
          <w:rFonts w:ascii="微软雅黑" w:eastAsia="宋体" w:hAnsi="微软雅黑" w:cs="宋体"/>
          <w:color w:val="0A0A0A"/>
          <w:kern w:val="0"/>
          <w:sz w:val="23"/>
          <w:szCs w:val="23"/>
        </w:rPr>
        <w:t>服务器宕机重启后，能够保证：</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 </w:t>
      </w:r>
      <w:r>
        <w:rPr>
          <w:rFonts w:ascii="微软雅黑" w:eastAsia="宋体" w:hAnsi="微软雅黑" w:cs="宋体"/>
          <w:color w:val="0A0A0A"/>
          <w:kern w:val="0"/>
          <w:sz w:val="23"/>
          <w:szCs w:val="23"/>
        </w:rPr>
        <w:t>所有已经提交的事务的数据仍然存在。</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 </w:t>
      </w:r>
      <w:r>
        <w:rPr>
          <w:rFonts w:ascii="微软雅黑" w:eastAsia="宋体" w:hAnsi="微软雅黑" w:cs="宋体"/>
          <w:color w:val="0A0A0A"/>
          <w:kern w:val="0"/>
          <w:sz w:val="23"/>
          <w:szCs w:val="23"/>
        </w:rPr>
        <w:t>所有没有提交的事务的数据自动回滚。</w:t>
      </w:r>
    </w:p>
    <w:p w:rsidR="001A7847" w:rsidRDefault="007D395D">
      <w:pPr>
        <w:pStyle w:val="5"/>
        <w:rPr>
          <w:rFonts w:eastAsia="宋体" w:cs="宋体"/>
          <w:kern w:val="0"/>
        </w:rPr>
      </w:pPr>
      <w:r>
        <w:rPr>
          <w:rStyle w:val="ac"/>
          <w:rFonts w:ascii="微软雅黑" w:hAnsi="微软雅黑" w:hint="eastAsia"/>
          <w:sz w:val="23"/>
          <w:szCs w:val="23"/>
          <w:shd w:val="clear" w:color="auto" w:fill="FFFFFF"/>
        </w:rPr>
        <w:t>2.</w:t>
      </w:r>
      <w:r>
        <w:rPr>
          <w:rStyle w:val="ac"/>
          <w:rFonts w:ascii="微软雅黑" w:hAnsi="微软雅黑"/>
          <w:sz w:val="23"/>
          <w:szCs w:val="23"/>
          <w:shd w:val="clear" w:color="auto" w:fill="FFFFFF"/>
        </w:rPr>
        <w:t>MySQL 5.7</w:t>
      </w:r>
      <w:r>
        <w:rPr>
          <w:rStyle w:val="ac"/>
          <w:rFonts w:ascii="微软雅黑" w:hAnsi="微软雅黑"/>
          <w:sz w:val="23"/>
          <w:szCs w:val="23"/>
          <w:shd w:val="clear" w:color="auto" w:fill="FFFFFF"/>
        </w:rPr>
        <w:t>并行复制原理</w:t>
      </w: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MySQL 5.6</w:t>
      </w:r>
      <w:r>
        <w:rPr>
          <w:rFonts w:ascii="微软雅黑" w:hAnsi="微软雅黑"/>
          <w:color w:val="0A0A0A"/>
          <w:sz w:val="23"/>
          <w:szCs w:val="23"/>
          <w:shd w:val="clear" w:color="auto" w:fill="FFFFFF"/>
        </w:rPr>
        <w:t>基于库的并行复制出来后，基本无人问津，在沉寂了一段时间之后，</w:t>
      </w:r>
      <w:r>
        <w:rPr>
          <w:rFonts w:ascii="微软雅黑" w:hAnsi="微软雅黑"/>
          <w:color w:val="0A0A0A"/>
          <w:sz w:val="23"/>
          <w:szCs w:val="23"/>
          <w:shd w:val="clear" w:color="auto" w:fill="FFFFFF"/>
        </w:rPr>
        <w:t>MySQL 5.7</w:t>
      </w:r>
      <w:r>
        <w:rPr>
          <w:rFonts w:ascii="微软雅黑" w:hAnsi="微软雅黑"/>
          <w:color w:val="0A0A0A"/>
          <w:sz w:val="23"/>
          <w:szCs w:val="23"/>
          <w:shd w:val="clear" w:color="auto" w:fill="FFFFFF"/>
        </w:rPr>
        <w:t>出来了，它的并行复制以一种全新的姿态出现在了</w:t>
      </w:r>
      <w:r>
        <w:rPr>
          <w:rFonts w:ascii="微软雅黑" w:hAnsi="微软雅黑"/>
          <w:color w:val="0A0A0A"/>
          <w:sz w:val="23"/>
          <w:szCs w:val="23"/>
          <w:shd w:val="clear" w:color="auto" w:fill="FFFFFF"/>
        </w:rPr>
        <w:t>DBA</w:t>
      </w:r>
      <w:r>
        <w:rPr>
          <w:rFonts w:ascii="微软雅黑" w:hAnsi="微软雅黑"/>
          <w:color w:val="0A0A0A"/>
          <w:sz w:val="23"/>
          <w:szCs w:val="23"/>
          <w:shd w:val="clear" w:color="auto" w:fill="FFFFFF"/>
        </w:rPr>
        <w:t>面前。</w:t>
      </w:r>
      <w:r>
        <w:rPr>
          <w:rFonts w:ascii="微软雅黑" w:hAnsi="微软雅黑"/>
          <w:color w:val="0A0A0A"/>
          <w:sz w:val="23"/>
          <w:szCs w:val="23"/>
          <w:shd w:val="clear" w:color="auto" w:fill="FFFFFF"/>
        </w:rPr>
        <w:t>MySQL 5.7</w:t>
      </w:r>
      <w:r>
        <w:rPr>
          <w:rFonts w:ascii="微软雅黑" w:hAnsi="微软雅黑"/>
          <w:color w:val="0A0A0A"/>
          <w:sz w:val="23"/>
          <w:szCs w:val="23"/>
          <w:shd w:val="clear" w:color="auto" w:fill="FFFFFF"/>
        </w:rPr>
        <w:t>才可称为真正的并行复制，这其中最为主要的原因就是</w:t>
      </w:r>
      <w:r>
        <w:rPr>
          <w:rFonts w:ascii="微软雅黑" w:hAnsi="微软雅黑"/>
          <w:color w:val="0A0A0A"/>
          <w:sz w:val="23"/>
          <w:szCs w:val="23"/>
          <w:shd w:val="clear" w:color="auto" w:fill="FFFFFF"/>
        </w:rPr>
        <w:t>slave</w:t>
      </w:r>
      <w:r>
        <w:rPr>
          <w:rFonts w:ascii="微软雅黑" w:hAnsi="微软雅黑"/>
          <w:color w:val="0A0A0A"/>
          <w:sz w:val="23"/>
          <w:szCs w:val="23"/>
          <w:shd w:val="clear" w:color="auto" w:fill="FFFFFF"/>
        </w:rPr>
        <w:t>服务器的回放与</w:t>
      </w:r>
      <w:r>
        <w:rPr>
          <w:rFonts w:ascii="微软雅黑" w:hAnsi="微软雅黑"/>
          <w:color w:val="0A0A0A"/>
          <w:sz w:val="23"/>
          <w:szCs w:val="23"/>
          <w:shd w:val="clear" w:color="auto" w:fill="FFFFFF"/>
        </w:rPr>
        <w:t>master</w:t>
      </w:r>
      <w:r>
        <w:rPr>
          <w:rFonts w:ascii="微软雅黑" w:hAnsi="微软雅黑"/>
          <w:color w:val="0A0A0A"/>
          <w:sz w:val="23"/>
          <w:szCs w:val="23"/>
          <w:shd w:val="clear" w:color="auto" w:fill="FFFFFF"/>
        </w:rPr>
        <w:t>是一致的，即</w:t>
      </w:r>
      <w:r>
        <w:rPr>
          <w:rFonts w:ascii="微软雅黑" w:hAnsi="微软雅黑"/>
          <w:color w:val="FF0000"/>
          <w:sz w:val="23"/>
          <w:szCs w:val="23"/>
          <w:shd w:val="clear" w:color="auto" w:fill="FFFFFF"/>
        </w:rPr>
        <w:t>master</w:t>
      </w:r>
      <w:r>
        <w:rPr>
          <w:rFonts w:ascii="微软雅黑" w:hAnsi="微软雅黑"/>
          <w:color w:val="FF0000"/>
          <w:sz w:val="23"/>
          <w:szCs w:val="23"/>
          <w:shd w:val="clear" w:color="auto" w:fill="FFFFFF"/>
        </w:rPr>
        <w:t>服务器上是怎么并行执行的</w:t>
      </w:r>
      <w:r>
        <w:rPr>
          <w:rFonts w:ascii="微软雅黑" w:hAnsi="微软雅黑"/>
          <w:color w:val="0A0A0A"/>
          <w:sz w:val="23"/>
          <w:szCs w:val="23"/>
          <w:shd w:val="clear" w:color="auto" w:fill="FFFFFF"/>
        </w:rPr>
        <w:t>，那么</w:t>
      </w:r>
      <w:r>
        <w:rPr>
          <w:rFonts w:ascii="微软雅黑" w:hAnsi="微软雅黑"/>
          <w:color w:val="0A0A0A"/>
          <w:sz w:val="23"/>
          <w:szCs w:val="23"/>
          <w:shd w:val="clear" w:color="auto" w:fill="FFFFFF"/>
        </w:rPr>
        <w:t>slave</w:t>
      </w:r>
      <w:r>
        <w:rPr>
          <w:rFonts w:ascii="微软雅黑" w:hAnsi="微软雅黑"/>
          <w:color w:val="0A0A0A"/>
          <w:sz w:val="23"/>
          <w:szCs w:val="23"/>
          <w:shd w:val="clear" w:color="auto" w:fill="FFFFFF"/>
        </w:rPr>
        <w:t>上就怎样进行并行回放。不再有库的并行复制限制，对于二进制日志格式也无特殊的要求（基于库的并行复制也没有要求）。</w:t>
      </w:r>
    </w:p>
    <w:p w:rsidR="001A7847" w:rsidRDefault="001A7847">
      <w:pPr>
        <w:rPr>
          <w:rFonts w:ascii="微软雅黑" w:hAnsi="微软雅黑"/>
          <w:color w:val="0A0A0A"/>
          <w:sz w:val="23"/>
          <w:szCs w:val="23"/>
          <w:shd w:val="clear" w:color="auto" w:fill="FFFFFF"/>
        </w:rPr>
      </w:pP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从</w:t>
      </w:r>
      <w:r>
        <w:rPr>
          <w:rFonts w:ascii="微软雅黑" w:hAnsi="微软雅黑"/>
          <w:color w:val="0A0A0A"/>
          <w:sz w:val="23"/>
          <w:szCs w:val="23"/>
          <w:shd w:val="clear" w:color="auto" w:fill="FFFFFF"/>
        </w:rPr>
        <w:t>MySQL</w:t>
      </w:r>
      <w:r>
        <w:rPr>
          <w:rFonts w:ascii="微软雅黑" w:hAnsi="微软雅黑"/>
          <w:color w:val="0A0A0A"/>
          <w:sz w:val="23"/>
          <w:szCs w:val="23"/>
          <w:shd w:val="clear" w:color="auto" w:fill="FFFFFF"/>
        </w:rPr>
        <w:t>官方来看，其并行复制的原本计划是支持表级的并行复制和行级的并行复制，行级的并行复制通过解析</w:t>
      </w:r>
      <w:r>
        <w:rPr>
          <w:rFonts w:ascii="微软雅黑" w:hAnsi="微软雅黑"/>
          <w:color w:val="0A0A0A"/>
          <w:sz w:val="23"/>
          <w:szCs w:val="23"/>
          <w:shd w:val="clear" w:color="auto" w:fill="FFFFFF"/>
        </w:rPr>
        <w:t>ROW</w:t>
      </w:r>
      <w:r>
        <w:rPr>
          <w:rFonts w:ascii="微软雅黑" w:hAnsi="微软雅黑"/>
          <w:color w:val="0A0A0A"/>
          <w:sz w:val="23"/>
          <w:szCs w:val="23"/>
          <w:shd w:val="clear" w:color="auto" w:fill="FFFFFF"/>
        </w:rPr>
        <w:t>格式的二进制日志的方式来完成，</w:t>
      </w:r>
      <w:hyperlink r:id="rId466" w:history="1">
        <w:r>
          <w:rPr>
            <w:rStyle w:val="af"/>
            <w:rFonts w:ascii="微软雅黑" w:hAnsi="微软雅黑"/>
            <w:color w:val="00A67C"/>
            <w:sz w:val="23"/>
            <w:szCs w:val="23"/>
            <w:shd w:val="clear" w:color="auto" w:fill="FFFFFF"/>
          </w:rPr>
          <w:t>WL#4648</w:t>
        </w:r>
      </w:hyperlink>
      <w:r>
        <w:rPr>
          <w:rFonts w:ascii="微软雅黑" w:hAnsi="微软雅黑"/>
          <w:color w:val="0A0A0A"/>
          <w:sz w:val="23"/>
          <w:szCs w:val="23"/>
          <w:shd w:val="clear" w:color="auto" w:fill="FFFFFF"/>
        </w:rPr>
        <w:t>。但是最终出现给小伙伴的确是在开发计划中称为：</w:t>
      </w:r>
      <w:r>
        <w:rPr>
          <w:rFonts w:ascii="微软雅黑" w:hAnsi="微软雅黑"/>
          <w:color w:val="0A0A0A"/>
          <w:sz w:val="23"/>
          <w:szCs w:val="23"/>
          <w:shd w:val="clear" w:color="auto" w:fill="FFFFFF"/>
        </w:rPr>
        <w:t>MTS</w:t>
      </w:r>
      <w:r>
        <w:rPr>
          <w:rFonts w:ascii="微软雅黑" w:hAnsi="微软雅黑"/>
          <w:color w:val="0A0A0A"/>
          <w:sz w:val="23"/>
          <w:szCs w:val="23"/>
          <w:shd w:val="clear" w:color="auto" w:fill="FFFFFF"/>
        </w:rPr>
        <w:t>（</w:t>
      </w:r>
      <w:r>
        <w:rPr>
          <w:rFonts w:ascii="微软雅黑" w:hAnsi="微软雅黑"/>
          <w:color w:val="0A0A0A"/>
          <w:sz w:val="23"/>
          <w:szCs w:val="23"/>
          <w:shd w:val="clear" w:color="auto" w:fill="FFFFFF"/>
        </w:rPr>
        <w:t>Prepared transactions slave parallel applier</w:t>
      </w:r>
      <w:r>
        <w:rPr>
          <w:rFonts w:ascii="微软雅黑" w:hAnsi="微软雅黑"/>
          <w:color w:val="0A0A0A"/>
          <w:sz w:val="23"/>
          <w:szCs w:val="23"/>
          <w:shd w:val="clear" w:color="auto" w:fill="FFFFFF"/>
        </w:rPr>
        <w:t>），可见：</w:t>
      </w:r>
      <w:hyperlink r:id="rId467" w:history="1">
        <w:r>
          <w:rPr>
            <w:rStyle w:val="af"/>
            <w:rFonts w:ascii="微软雅黑" w:hAnsi="微软雅黑"/>
            <w:color w:val="00A67C"/>
            <w:sz w:val="23"/>
            <w:szCs w:val="23"/>
            <w:shd w:val="clear" w:color="auto" w:fill="FFFFFF"/>
          </w:rPr>
          <w:t>WL#6314</w:t>
        </w:r>
      </w:hyperlink>
      <w:r>
        <w:rPr>
          <w:rFonts w:ascii="微软雅黑" w:hAnsi="微软雅黑"/>
          <w:color w:val="0A0A0A"/>
          <w:sz w:val="23"/>
          <w:szCs w:val="23"/>
          <w:shd w:val="clear" w:color="auto" w:fill="FFFFFF"/>
        </w:rPr>
        <w:t>。该并行复制的思想最早是由</w:t>
      </w:r>
      <w:r>
        <w:rPr>
          <w:rFonts w:ascii="微软雅黑" w:hAnsi="微软雅黑"/>
          <w:color w:val="0A0A0A"/>
          <w:sz w:val="23"/>
          <w:szCs w:val="23"/>
          <w:shd w:val="clear" w:color="auto" w:fill="FFFFFF"/>
        </w:rPr>
        <w:t>MariaDB</w:t>
      </w:r>
      <w:r>
        <w:rPr>
          <w:rFonts w:ascii="微软雅黑" w:hAnsi="微软雅黑"/>
          <w:color w:val="0A0A0A"/>
          <w:sz w:val="23"/>
          <w:szCs w:val="23"/>
          <w:shd w:val="clear" w:color="auto" w:fill="FFFFFF"/>
        </w:rPr>
        <w:t>的</w:t>
      </w:r>
      <w:r>
        <w:rPr>
          <w:rFonts w:ascii="微软雅黑" w:hAnsi="微软雅黑"/>
          <w:color w:val="0A0A0A"/>
          <w:sz w:val="23"/>
          <w:szCs w:val="23"/>
          <w:shd w:val="clear" w:color="auto" w:fill="FFFFFF"/>
        </w:rPr>
        <w:t>Kristain</w:t>
      </w:r>
      <w:r>
        <w:rPr>
          <w:rFonts w:ascii="微软雅黑" w:hAnsi="微软雅黑"/>
          <w:color w:val="0A0A0A"/>
          <w:sz w:val="23"/>
          <w:szCs w:val="23"/>
          <w:shd w:val="clear" w:color="auto" w:fill="FFFFFF"/>
        </w:rPr>
        <w:t>提出，并已在</w:t>
      </w:r>
      <w:r>
        <w:rPr>
          <w:rFonts w:ascii="微软雅黑" w:hAnsi="微软雅黑"/>
          <w:color w:val="0A0A0A"/>
          <w:sz w:val="23"/>
          <w:szCs w:val="23"/>
          <w:shd w:val="clear" w:color="auto" w:fill="FFFFFF"/>
        </w:rPr>
        <w:t>MariaDB 10</w:t>
      </w:r>
      <w:r>
        <w:rPr>
          <w:rFonts w:ascii="微软雅黑" w:hAnsi="微软雅黑"/>
          <w:color w:val="0A0A0A"/>
          <w:sz w:val="23"/>
          <w:szCs w:val="23"/>
          <w:shd w:val="clear" w:color="auto" w:fill="FFFFFF"/>
        </w:rPr>
        <w:t>中出现，相信很多选择</w:t>
      </w:r>
      <w:r>
        <w:rPr>
          <w:rFonts w:ascii="微软雅黑" w:hAnsi="微软雅黑"/>
          <w:color w:val="0A0A0A"/>
          <w:sz w:val="23"/>
          <w:szCs w:val="23"/>
          <w:shd w:val="clear" w:color="auto" w:fill="FFFFFF"/>
        </w:rPr>
        <w:t>MariaDB</w:t>
      </w:r>
      <w:r>
        <w:rPr>
          <w:rFonts w:ascii="微软雅黑" w:hAnsi="微软雅黑"/>
          <w:color w:val="0A0A0A"/>
          <w:sz w:val="23"/>
          <w:szCs w:val="23"/>
          <w:shd w:val="clear" w:color="auto" w:fill="FFFFFF"/>
        </w:rPr>
        <w:t>的小伙伴最为看重的功能之一就是并行复制。</w:t>
      </w:r>
    </w:p>
    <w:p w:rsidR="001A7847" w:rsidRDefault="001A7847">
      <w:pPr>
        <w:rPr>
          <w:rFonts w:ascii="微软雅黑" w:hAnsi="微软雅黑"/>
          <w:color w:val="0A0A0A"/>
          <w:sz w:val="23"/>
          <w:szCs w:val="23"/>
          <w:shd w:val="clear" w:color="auto" w:fill="FFFFFF"/>
        </w:rPr>
      </w:pPr>
    </w:p>
    <w:p w:rsidR="001A7847" w:rsidRDefault="007D395D">
      <w:pPr>
        <w:rPr>
          <w:rFonts w:ascii="微软雅黑" w:hAnsi="微软雅黑"/>
          <w:color w:val="0A0A0A"/>
          <w:sz w:val="23"/>
          <w:szCs w:val="23"/>
          <w:shd w:val="clear" w:color="auto" w:fill="FFFFFF"/>
        </w:rPr>
      </w:pPr>
      <w:r>
        <w:rPr>
          <w:rFonts w:ascii="微软雅黑" w:hAnsi="微软雅黑"/>
          <w:b/>
          <w:color w:val="0A0A0A"/>
          <w:sz w:val="23"/>
          <w:szCs w:val="23"/>
          <w:shd w:val="clear" w:color="auto" w:fill="FFFFFF"/>
        </w:rPr>
        <w:t>组复制</w:t>
      </w:r>
      <w:r>
        <w:rPr>
          <w:rFonts w:ascii="微软雅黑" w:hAnsi="微软雅黑"/>
          <w:color w:val="0A0A0A"/>
          <w:sz w:val="23"/>
          <w:szCs w:val="23"/>
          <w:shd w:val="clear" w:color="auto" w:fill="FFFFFF"/>
        </w:rPr>
        <w:t>（</w:t>
      </w:r>
      <w:r>
        <w:rPr>
          <w:rFonts w:ascii="微软雅黑" w:hAnsi="微软雅黑"/>
          <w:color w:val="0A0A0A"/>
          <w:sz w:val="23"/>
          <w:szCs w:val="23"/>
          <w:shd w:val="clear" w:color="auto" w:fill="FFFFFF"/>
        </w:rPr>
        <w:t>group commit</w:t>
      </w:r>
      <w:r>
        <w:rPr>
          <w:rFonts w:ascii="微软雅黑" w:hAnsi="微软雅黑"/>
          <w:color w:val="0A0A0A"/>
          <w:sz w:val="23"/>
          <w:szCs w:val="23"/>
          <w:shd w:val="clear" w:color="auto" w:fill="FFFFFF"/>
        </w:rPr>
        <w:t>）：</w:t>
      </w:r>
      <w:r>
        <w:rPr>
          <w:rFonts w:ascii="微软雅黑" w:hAnsi="微软雅黑"/>
          <w:color w:val="FF0000"/>
          <w:sz w:val="23"/>
          <w:szCs w:val="23"/>
          <w:shd w:val="clear" w:color="auto" w:fill="FFFFFF"/>
        </w:rPr>
        <w:t>通过对事务进行分组，优化减少了生成二进制日志所需的操作数。</w:t>
      </w:r>
      <w:r>
        <w:rPr>
          <w:rFonts w:ascii="微软雅黑" w:hAnsi="微软雅黑"/>
          <w:color w:val="0A0A0A"/>
          <w:sz w:val="23"/>
          <w:szCs w:val="23"/>
          <w:shd w:val="clear" w:color="auto" w:fill="FFFFFF"/>
        </w:rPr>
        <w:t>当事务同时提交时，它们将在单个操作中写入到二进制日志中。如果事务能同时提交成功，那么它们就不会共享任何锁，这意味着它们没有冲突，因此可以在</w:t>
      </w:r>
      <w:r>
        <w:rPr>
          <w:rFonts w:ascii="微软雅黑" w:hAnsi="微软雅黑"/>
          <w:color w:val="0A0A0A"/>
          <w:sz w:val="23"/>
          <w:szCs w:val="23"/>
          <w:shd w:val="clear" w:color="auto" w:fill="FFFFFF"/>
        </w:rPr>
        <w:t>Slave</w:t>
      </w:r>
      <w:r>
        <w:rPr>
          <w:rFonts w:ascii="微软雅黑" w:hAnsi="微软雅黑"/>
          <w:color w:val="0A0A0A"/>
          <w:sz w:val="23"/>
          <w:szCs w:val="23"/>
          <w:shd w:val="clear" w:color="auto" w:fill="FFFFFF"/>
        </w:rPr>
        <w:t>上并行执行。所以通过在主机上的二进制日志中添加组提交信息，这</w:t>
      </w:r>
      <w:r>
        <w:rPr>
          <w:rFonts w:ascii="微软雅黑" w:hAnsi="微软雅黑"/>
          <w:color w:val="0A0A0A"/>
          <w:sz w:val="23"/>
          <w:szCs w:val="23"/>
          <w:shd w:val="clear" w:color="auto" w:fill="FFFFFF"/>
        </w:rPr>
        <w:lastRenderedPageBreak/>
        <w:t>些</w:t>
      </w:r>
      <w:r>
        <w:rPr>
          <w:rFonts w:ascii="微软雅黑" w:hAnsi="微软雅黑"/>
          <w:color w:val="0A0A0A"/>
          <w:sz w:val="23"/>
          <w:szCs w:val="23"/>
          <w:shd w:val="clear" w:color="auto" w:fill="FFFFFF"/>
        </w:rPr>
        <w:t>Slave</w:t>
      </w:r>
      <w:r>
        <w:rPr>
          <w:rFonts w:ascii="微软雅黑" w:hAnsi="微软雅黑"/>
          <w:color w:val="0A0A0A"/>
          <w:sz w:val="23"/>
          <w:szCs w:val="23"/>
          <w:shd w:val="clear" w:color="auto" w:fill="FFFFFF"/>
        </w:rPr>
        <w:t>可以并行地安全地运行事务。</w:t>
      </w:r>
    </w:p>
    <w:p w:rsidR="001A7847" w:rsidRDefault="001A7847">
      <w:pPr>
        <w:rPr>
          <w:rFonts w:ascii="微软雅黑" w:hAnsi="微软雅黑"/>
          <w:color w:val="0A0A0A"/>
          <w:sz w:val="23"/>
          <w:szCs w:val="23"/>
          <w:shd w:val="clear" w:color="auto" w:fill="FFFFFF"/>
        </w:rPr>
      </w:pPr>
    </w:p>
    <w:p w:rsidR="001A7847" w:rsidRDefault="007D395D">
      <w:r>
        <w:t>首先，</w:t>
      </w:r>
      <w:r>
        <w:t>MySQL 5.7</w:t>
      </w:r>
      <w:r>
        <w:t>的并行复制基于一个前提，即</w:t>
      </w:r>
      <w:r>
        <w:rPr>
          <w:color w:val="FF0000"/>
        </w:rPr>
        <w:t>所有已经处于</w:t>
      </w:r>
      <w:r>
        <w:rPr>
          <w:color w:val="FF0000"/>
        </w:rPr>
        <w:t>prepare</w:t>
      </w:r>
      <w:r>
        <w:rPr>
          <w:color w:val="FF0000"/>
        </w:rPr>
        <w:t>阶段的事务</w:t>
      </w:r>
      <w:r>
        <w:t>，都是可以并行提交的。这些当然也可以在从库中并行提交，</w:t>
      </w:r>
      <w:r>
        <w:rPr>
          <w:color w:val="FF0000"/>
        </w:rPr>
        <w:t>因为处理这个阶段的事务，都是没有冲突的，该获取的资源都已经获取了。反过来说，如果有冲突，则后来的会等已经获取资源的事务完成之后才能继续，故而不会进入</w:t>
      </w:r>
      <w:r>
        <w:rPr>
          <w:color w:val="FF0000"/>
        </w:rPr>
        <w:t>prepare</w:t>
      </w:r>
      <w:r>
        <w:rPr>
          <w:color w:val="FF0000"/>
        </w:rPr>
        <w:t>阶段</w:t>
      </w:r>
      <w:r>
        <w:t>。这是一种新的并行复制思路，完全摆脱了原来一直致力于为了防止冲突而做的分发算法，等待策略等复杂的而又效率底下的工作。</w:t>
      </w:r>
      <w:r>
        <w:t>MySQL 5.7</w:t>
      </w:r>
      <w:r>
        <w:t>并行复制的思想一言以蔽之：一个组提交（</w:t>
      </w:r>
      <w:r>
        <w:t>group commit</w:t>
      </w:r>
      <w:r>
        <w:t>）的事务都是可以并行回放，因为这些事务都已进入到事务的</w:t>
      </w:r>
      <w:r>
        <w:t>prepare</w:t>
      </w:r>
      <w:r>
        <w:t>阶段，则说明事务之间没有任何冲突（否则就不可能提交）。</w:t>
      </w:r>
      <w:r>
        <w:rPr>
          <w:rFonts w:hint="eastAsia"/>
        </w:rPr>
        <w:t>多源复制</w:t>
      </w:r>
    </w:p>
    <w:p w:rsidR="001A7847" w:rsidRDefault="001A7847"/>
    <w:p w:rsidR="001A7847" w:rsidRDefault="007D395D">
      <w:pPr>
        <w:rPr>
          <w:rFonts w:ascii="微软雅黑" w:hAnsi="微软雅黑"/>
          <w:color w:val="FF0000"/>
          <w:sz w:val="23"/>
          <w:szCs w:val="23"/>
          <w:shd w:val="clear" w:color="auto" w:fill="FFFFFF"/>
        </w:rPr>
      </w:pPr>
      <w:r>
        <w:rPr>
          <w:rFonts w:ascii="微软雅黑" w:hAnsi="微软雅黑"/>
          <w:color w:val="0A0A0A"/>
          <w:sz w:val="23"/>
          <w:szCs w:val="23"/>
          <w:shd w:val="clear" w:color="auto" w:fill="FFFFFF"/>
        </w:rPr>
        <w:t>根据以上描述，这里的重点是</w:t>
      </w:r>
      <w:r>
        <w:rPr>
          <w:rFonts w:ascii="微软雅黑" w:hAnsi="微软雅黑"/>
          <w:color w:val="FF0000"/>
          <w:sz w:val="23"/>
          <w:szCs w:val="23"/>
          <w:shd w:val="clear" w:color="auto" w:fill="FFFFFF"/>
        </w:rPr>
        <w:t>如何来定义哪些事务是处于</w:t>
      </w:r>
      <w:r>
        <w:rPr>
          <w:rFonts w:ascii="微软雅黑" w:hAnsi="微软雅黑"/>
          <w:color w:val="FF0000"/>
          <w:sz w:val="23"/>
          <w:szCs w:val="23"/>
          <w:shd w:val="clear" w:color="auto" w:fill="FFFFFF"/>
        </w:rPr>
        <w:t>prepare</w:t>
      </w:r>
      <w:r>
        <w:rPr>
          <w:rFonts w:ascii="微软雅黑" w:hAnsi="微软雅黑"/>
          <w:color w:val="FF0000"/>
          <w:sz w:val="23"/>
          <w:szCs w:val="23"/>
          <w:shd w:val="clear" w:color="auto" w:fill="FFFFFF"/>
        </w:rPr>
        <w:t>阶段的</w:t>
      </w:r>
      <w:r>
        <w:rPr>
          <w:rFonts w:ascii="微软雅黑" w:hAnsi="微软雅黑"/>
          <w:color w:val="0A0A0A"/>
          <w:sz w:val="23"/>
          <w:szCs w:val="23"/>
          <w:shd w:val="clear" w:color="auto" w:fill="FFFFFF"/>
        </w:rPr>
        <w:t>？以及在生成的</w:t>
      </w:r>
      <w:r>
        <w:rPr>
          <w:rFonts w:ascii="微软雅黑" w:hAnsi="微软雅黑"/>
          <w:color w:val="0A0A0A"/>
          <w:sz w:val="23"/>
          <w:szCs w:val="23"/>
          <w:shd w:val="clear" w:color="auto" w:fill="FFFFFF"/>
        </w:rPr>
        <w:t>Binlog</w:t>
      </w:r>
      <w:r>
        <w:rPr>
          <w:rFonts w:ascii="微软雅黑" w:hAnsi="微软雅黑"/>
          <w:color w:val="0A0A0A"/>
          <w:sz w:val="23"/>
          <w:szCs w:val="23"/>
          <w:shd w:val="clear" w:color="auto" w:fill="FFFFFF"/>
        </w:rPr>
        <w:t>内容中该如何告诉</w:t>
      </w:r>
      <w:r>
        <w:rPr>
          <w:rFonts w:ascii="微软雅黑" w:hAnsi="微软雅黑"/>
          <w:color w:val="0A0A0A"/>
          <w:sz w:val="23"/>
          <w:szCs w:val="23"/>
          <w:shd w:val="clear" w:color="auto" w:fill="FFFFFF"/>
        </w:rPr>
        <w:t>Slave</w:t>
      </w:r>
      <w:r>
        <w:rPr>
          <w:rFonts w:ascii="微软雅黑" w:hAnsi="微软雅黑"/>
          <w:color w:val="0A0A0A"/>
          <w:sz w:val="23"/>
          <w:szCs w:val="23"/>
          <w:shd w:val="clear" w:color="auto" w:fill="FFFFFF"/>
        </w:rPr>
        <w:t>哪些事务是可以并行复制的？为了兼容</w:t>
      </w:r>
      <w:r>
        <w:rPr>
          <w:rFonts w:ascii="微软雅黑" w:hAnsi="微软雅黑"/>
          <w:color w:val="0A0A0A"/>
          <w:sz w:val="23"/>
          <w:szCs w:val="23"/>
          <w:shd w:val="clear" w:color="auto" w:fill="FFFFFF"/>
        </w:rPr>
        <w:t>MySQL 5.6</w:t>
      </w:r>
      <w:r>
        <w:rPr>
          <w:rFonts w:ascii="微软雅黑" w:hAnsi="微软雅黑"/>
          <w:color w:val="0A0A0A"/>
          <w:sz w:val="23"/>
          <w:szCs w:val="23"/>
          <w:shd w:val="clear" w:color="auto" w:fill="FFFFFF"/>
        </w:rPr>
        <w:t>基于库的并行复制，</w:t>
      </w:r>
      <w:r>
        <w:rPr>
          <w:rFonts w:ascii="微软雅黑" w:hAnsi="微软雅黑"/>
          <w:color w:val="0A0A0A"/>
          <w:sz w:val="23"/>
          <w:szCs w:val="23"/>
          <w:shd w:val="clear" w:color="auto" w:fill="FFFFFF"/>
        </w:rPr>
        <w:t>5.7</w:t>
      </w:r>
      <w:r>
        <w:rPr>
          <w:rFonts w:ascii="微软雅黑" w:hAnsi="微软雅黑"/>
          <w:color w:val="0A0A0A"/>
          <w:sz w:val="23"/>
          <w:szCs w:val="23"/>
          <w:shd w:val="clear" w:color="auto" w:fill="FFFFFF"/>
        </w:rPr>
        <w:t>引入了新的变量</w:t>
      </w:r>
      <w:r>
        <w:rPr>
          <w:rFonts w:ascii="微软雅黑" w:hAnsi="微软雅黑"/>
          <w:color w:val="FF0000"/>
          <w:sz w:val="23"/>
          <w:szCs w:val="23"/>
          <w:shd w:val="clear" w:color="auto" w:fill="FFFFFF"/>
        </w:rPr>
        <w:t>slave-parallel-type</w:t>
      </w:r>
      <w:r>
        <w:rPr>
          <w:rFonts w:ascii="微软雅黑" w:hAnsi="微软雅黑"/>
          <w:color w:val="0A0A0A"/>
          <w:sz w:val="23"/>
          <w:szCs w:val="23"/>
          <w:shd w:val="clear" w:color="auto" w:fill="FFFFFF"/>
        </w:rPr>
        <w:t>，其可以配置的值有：</w:t>
      </w:r>
      <w:r>
        <w:rPr>
          <w:rFonts w:ascii="微软雅黑" w:hAnsi="微软雅黑"/>
          <w:color w:val="FF0000"/>
          <w:sz w:val="23"/>
          <w:szCs w:val="23"/>
          <w:shd w:val="clear" w:color="auto" w:fill="FFFFFF"/>
        </w:rPr>
        <w:t>DATABASE</w:t>
      </w:r>
      <w:r>
        <w:rPr>
          <w:rFonts w:ascii="微软雅黑" w:hAnsi="微软雅黑"/>
          <w:color w:val="FF0000"/>
          <w:sz w:val="23"/>
          <w:szCs w:val="23"/>
          <w:shd w:val="clear" w:color="auto" w:fill="FFFFFF"/>
        </w:rPr>
        <w:t>（默认值，基于库的并行复制方式）、</w:t>
      </w:r>
      <w:r>
        <w:rPr>
          <w:rFonts w:ascii="微软雅黑" w:hAnsi="微软雅黑"/>
          <w:color w:val="FF0000"/>
          <w:sz w:val="23"/>
          <w:szCs w:val="23"/>
          <w:shd w:val="clear" w:color="auto" w:fill="FFFFFF"/>
        </w:rPr>
        <w:t>LOGICAL_CLOCK</w:t>
      </w:r>
      <w:r>
        <w:rPr>
          <w:rFonts w:ascii="微软雅黑" w:hAnsi="微软雅黑"/>
          <w:color w:val="FF0000"/>
          <w:sz w:val="23"/>
          <w:szCs w:val="23"/>
          <w:shd w:val="clear" w:color="auto" w:fill="FFFFFF"/>
        </w:rPr>
        <w:t>（基于组提交的并行复制方式）。</w:t>
      </w:r>
    </w:p>
    <w:p w:rsidR="001A7847" w:rsidRDefault="001A7847">
      <w:pPr>
        <w:rPr>
          <w:rFonts w:ascii="微软雅黑" w:hAnsi="微软雅黑"/>
          <w:color w:val="FF0000"/>
          <w:sz w:val="23"/>
          <w:szCs w:val="23"/>
          <w:shd w:val="clear" w:color="auto" w:fill="FFFFFF"/>
        </w:rPr>
      </w:pPr>
    </w:p>
    <w:p w:rsidR="001A7847" w:rsidRDefault="007D395D">
      <w:pPr>
        <w:pStyle w:val="6"/>
        <w:rPr>
          <w:rStyle w:val="ac"/>
          <w:rFonts w:ascii="微软雅黑" w:hAnsi="微软雅黑"/>
          <w:b/>
          <w:sz w:val="23"/>
          <w:szCs w:val="23"/>
          <w:shd w:val="clear" w:color="auto" w:fill="FFFFFF"/>
        </w:rPr>
      </w:pPr>
      <w:r>
        <w:rPr>
          <w:rStyle w:val="ac"/>
          <w:rFonts w:ascii="微软雅黑" w:hAnsi="微软雅黑"/>
          <w:b/>
          <w:sz w:val="23"/>
          <w:szCs w:val="23"/>
          <w:shd w:val="clear" w:color="auto" w:fill="FFFFFF"/>
        </w:rPr>
        <w:t>支持并行复制的</w:t>
      </w:r>
      <w:r>
        <w:rPr>
          <w:rStyle w:val="ac"/>
          <w:rFonts w:ascii="微软雅黑" w:hAnsi="微软雅黑"/>
          <w:b/>
          <w:sz w:val="23"/>
          <w:szCs w:val="23"/>
          <w:shd w:val="clear" w:color="auto" w:fill="FFFFFF"/>
        </w:rPr>
        <w:t>GTID</w:t>
      </w:r>
    </w:p>
    <w:p w:rsidR="001A7847" w:rsidRDefault="007D395D">
      <w:pPr>
        <w:rPr>
          <w:rFonts w:ascii="Helvetica" w:hAnsi="Helvetica"/>
          <w:color w:val="000000"/>
          <w:szCs w:val="21"/>
          <w:shd w:val="clear" w:color="auto" w:fill="FFFFFF"/>
        </w:rPr>
      </w:pPr>
      <w:r>
        <w:rPr>
          <w:rFonts w:ascii="Helvetica" w:hAnsi="Helvetica"/>
          <w:color w:val="000000"/>
          <w:szCs w:val="21"/>
          <w:shd w:val="clear" w:color="auto" w:fill="FFFFFF"/>
        </w:rPr>
        <w:t>GTID</w:t>
      </w:r>
      <w:r>
        <w:rPr>
          <w:rFonts w:ascii="Helvetica" w:hAnsi="Helvetica"/>
          <w:color w:val="000000"/>
          <w:szCs w:val="21"/>
          <w:shd w:val="clear" w:color="auto" w:fill="FFFFFF"/>
        </w:rPr>
        <w:t>用于在</w:t>
      </w:r>
      <w:r>
        <w:rPr>
          <w:rFonts w:ascii="Helvetica" w:hAnsi="Helvetica"/>
          <w:color w:val="000000"/>
          <w:szCs w:val="21"/>
          <w:shd w:val="clear" w:color="auto" w:fill="FFFFFF"/>
        </w:rPr>
        <w:t>binlog</w:t>
      </w:r>
      <w:r>
        <w:rPr>
          <w:rFonts w:ascii="Helvetica" w:hAnsi="Helvetica"/>
          <w:color w:val="000000"/>
          <w:szCs w:val="21"/>
          <w:shd w:val="clear" w:color="auto" w:fill="FFFFFF"/>
        </w:rPr>
        <w:t>中唯一标识一个事务。</w:t>
      </w:r>
    </w:p>
    <w:p w:rsidR="001A7847" w:rsidRDefault="007D395D">
      <w:pPr>
        <w:rPr>
          <w:rFonts w:ascii="Helvetica" w:hAnsi="Helvetica"/>
          <w:color w:val="000000"/>
          <w:szCs w:val="21"/>
          <w:shd w:val="clear" w:color="auto" w:fill="FFFFFF"/>
        </w:rPr>
      </w:pPr>
      <w:r>
        <w:rPr>
          <w:rFonts w:ascii="Helvetica" w:hAnsi="Helvetica"/>
          <w:color w:val="000000"/>
          <w:szCs w:val="21"/>
          <w:shd w:val="clear" w:color="auto" w:fill="FFFFFF"/>
        </w:rPr>
        <w:t>GTID = server_uuid:transaction_id</w:t>
      </w:r>
    </w:p>
    <w:p w:rsidR="001A7847" w:rsidRDefault="001A7847">
      <w:pPr>
        <w:rPr>
          <w:rFonts w:ascii="Helvetica" w:hAnsi="Helvetica"/>
          <w:color w:val="000000"/>
          <w:szCs w:val="21"/>
          <w:shd w:val="clear" w:color="auto" w:fill="FFFFFF"/>
        </w:rPr>
      </w:pP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那么如何知道事务是否在同一组中，又是一个问题，因为原版的</w:t>
      </w:r>
      <w:r>
        <w:rPr>
          <w:rFonts w:ascii="微软雅黑" w:hAnsi="微软雅黑"/>
          <w:color w:val="0A0A0A"/>
          <w:sz w:val="23"/>
          <w:szCs w:val="23"/>
          <w:shd w:val="clear" w:color="auto" w:fill="FFFFFF"/>
        </w:rPr>
        <w:t>MySQL</w:t>
      </w:r>
      <w:r>
        <w:rPr>
          <w:rFonts w:ascii="微软雅黑" w:hAnsi="微软雅黑"/>
          <w:color w:val="0A0A0A"/>
          <w:sz w:val="23"/>
          <w:szCs w:val="23"/>
          <w:shd w:val="clear" w:color="auto" w:fill="FFFFFF"/>
        </w:rPr>
        <w:t>并没有提供这样的信息。在</w:t>
      </w:r>
      <w:r>
        <w:rPr>
          <w:rFonts w:ascii="微软雅黑" w:hAnsi="微软雅黑"/>
          <w:color w:val="0A0A0A"/>
          <w:sz w:val="23"/>
          <w:szCs w:val="23"/>
          <w:shd w:val="clear" w:color="auto" w:fill="FFFFFF"/>
        </w:rPr>
        <w:t>MySQL 5.7</w:t>
      </w:r>
      <w:r>
        <w:rPr>
          <w:rFonts w:ascii="微软雅黑" w:hAnsi="微软雅黑"/>
          <w:color w:val="0A0A0A"/>
          <w:sz w:val="23"/>
          <w:szCs w:val="23"/>
          <w:shd w:val="clear" w:color="auto" w:fill="FFFFFF"/>
        </w:rPr>
        <w:t>版本中，其设计方式是将组提交的信息存放在</w:t>
      </w:r>
      <w:r>
        <w:rPr>
          <w:rFonts w:ascii="微软雅黑" w:hAnsi="微软雅黑"/>
          <w:color w:val="0A0A0A"/>
          <w:sz w:val="23"/>
          <w:szCs w:val="23"/>
          <w:shd w:val="clear" w:color="auto" w:fill="FFFFFF"/>
        </w:rPr>
        <w:t>GTID</w:t>
      </w:r>
      <w:r>
        <w:rPr>
          <w:rFonts w:ascii="微软雅黑" w:hAnsi="微软雅黑"/>
          <w:color w:val="0A0A0A"/>
          <w:sz w:val="23"/>
          <w:szCs w:val="23"/>
          <w:shd w:val="clear" w:color="auto" w:fill="FFFFFF"/>
        </w:rPr>
        <w:t>中。那么如果用户没有开启</w:t>
      </w:r>
      <w:r>
        <w:rPr>
          <w:rFonts w:ascii="微软雅黑" w:hAnsi="微软雅黑"/>
          <w:color w:val="0A0A0A"/>
          <w:sz w:val="23"/>
          <w:szCs w:val="23"/>
          <w:shd w:val="clear" w:color="auto" w:fill="FFFFFF"/>
        </w:rPr>
        <w:t>GTID</w:t>
      </w:r>
      <w:r>
        <w:rPr>
          <w:rFonts w:ascii="微软雅黑" w:hAnsi="微软雅黑"/>
          <w:color w:val="0A0A0A"/>
          <w:sz w:val="23"/>
          <w:szCs w:val="23"/>
          <w:shd w:val="clear" w:color="auto" w:fill="FFFFFF"/>
        </w:rPr>
        <w:t>功能，即将参数</w:t>
      </w:r>
      <w:r>
        <w:rPr>
          <w:rFonts w:ascii="微软雅黑" w:hAnsi="微软雅黑"/>
          <w:color w:val="0A0A0A"/>
          <w:sz w:val="23"/>
          <w:szCs w:val="23"/>
          <w:shd w:val="clear" w:color="auto" w:fill="FFFFFF"/>
        </w:rPr>
        <w:t>gtid_mode</w:t>
      </w:r>
      <w:r>
        <w:rPr>
          <w:rFonts w:ascii="微软雅黑" w:hAnsi="微软雅黑"/>
          <w:color w:val="0A0A0A"/>
          <w:sz w:val="23"/>
          <w:szCs w:val="23"/>
          <w:shd w:val="clear" w:color="auto" w:fill="FFFFFF"/>
        </w:rPr>
        <w:t>设置为</w:t>
      </w:r>
      <w:r>
        <w:rPr>
          <w:rFonts w:ascii="微软雅黑" w:hAnsi="微软雅黑"/>
          <w:color w:val="0A0A0A"/>
          <w:sz w:val="23"/>
          <w:szCs w:val="23"/>
          <w:shd w:val="clear" w:color="auto" w:fill="FFFFFF"/>
        </w:rPr>
        <w:t>OFF</w:t>
      </w:r>
      <w:r>
        <w:rPr>
          <w:rFonts w:ascii="微软雅黑" w:hAnsi="微软雅黑"/>
          <w:color w:val="0A0A0A"/>
          <w:sz w:val="23"/>
          <w:szCs w:val="23"/>
          <w:shd w:val="clear" w:color="auto" w:fill="FFFFFF"/>
        </w:rPr>
        <w:t>呢？故</w:t>
      </w:r>
      <w:r>
        <w:rPr>
          <w:rFonts w:ascii="微软雅黑" w:hAnsi="微软雅黑"/>
          <w:color w:val="0A0A0A"/>
          <w:sz w:val="23"/>
          <w:szCs w:val="23"/>
          <w:shd w:val="clear" w:color="auto" w:fill="FFFFFF"/>
        </w:rPr>
        <w:t>MySQL 5.7</w:t>
      </w:r>
      <w:r>
        <w:rPr>
          <w:rFonts w:ascii="微软雅黑" w:hAnsi="微软雅黑"/>
          <w:color w:val="0A0A0A"/>
          <w:sz w:val="23"/>
          <w:szCs w:val="23"/>
          <w:shd w:val="clear" w:color="auto" w:fill="FFFFFF"/>
        </w:rPr>
        <w:t>又引入了称之为</w:t>
      </w:r>
      <w:r>
        <w:rPr>
          <w:rFonts w:ascii="微软雅黑" w:hAnsi="微软雅黑"/>
          <w:color w:val="0A0A0A"/>
          <w:sz w:val="23"/>
          <w:szCs w:val="23"/>
          <w:shd w:val="clear" w:color="auto" w:fill="FFFFFF"/>
        </w:rPr>
        <w:t>Anonymous_Gtid</w:t>
      </w:r>
      <w:r>
        <w:rPr>
          <w:rFonts w:ascii="微软雅黑" w:hAnsi="微软雅黑"/>
          <w:color w:val="0A0A0A"/>
          <w:sz w:val="23"/>
          <w:szCs w:val="23"/>
          <w:shd w:val="clear" w:color="auto" w:fill="FFFFFF"/>
        </w:rPr>
        <w:t>（</w:t>
      </w:r>
      <w:r>
        <w:rPr>
          <w:rFonts w:ascii="微软雅黑" w:hAnsi="微软雅黑"/>
          <w:color w:val="0A0A0A"/>
          <w:sz w:val="23"/>
          <w:szCs w:val="23"/>
          <w:shd w:val="clear" w:color="auto" w:fill="FFFFFF"/>
        </w:rPr>
        <w:t>ANONYMOUS_GTID_LOG_EVENT</w:t>
      </w:r>
      <w:r>
        <w:rPr>
          <w:rFonts w:ascii="微软雅黑" w:hAnsi="微软雅黑"/>
          <w:color w:val="0A0A0A"/>
          <w:sz w:val="23"/>
          <w:szCs w:val="23"/>
          <w:shd w:val="clear" w:color="auto" w:fill="FFFFFF"/>
        </w:rPr>
        <w:t>）的二进制日志</w:t>
      </w:r>
      <w:r>
        <w:rPr>
          <w:rFonts w:ascii="微软雅黑" w:hAnsi="微软雅黑"/>
          <w:color w:val="0A0A0A"/>
          <w:sz w:val="23"/>
          <w:szCs w:val="23"/>
          <w:shd w:val="clear" w:color="auto" w:fill="FFFFFF"/>
        </w:rPr>
        <w:t>event</w:t>
      </w:r>
      <w:r>
        <w:rPr>
          <w:rFonts w:ascii="微软雅黑" w:hAnsi="微软雅黑"/>
          <w:color w:val="0A0A0A"/>
          <w:sz w:val="23"/>
          <w:szCs w:val="23"/>
          <w:shd w:val="clear" w:color="auto" w:fill="FFFFFF"/>
        </w:rPr>
        <w:t>类型，如：</w:t>
      </w:r>
    </w:p>
    <w:p w:rsidR="001A7847" w:rsidRDefault="007D395D">
      <w:r>
        <w:rPr>
          <w:noProof/>
        </w:rPr>
        <w:lastRenderedPageBreak/>
        <w:drawing>
          <wp:inline distT="0" distB="0" distL="0" distR="0">
            <wp:extent cx="5274310" cy="152019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68"/>
                    <a:stretch>
                      <a:fillRect/>
                    </a:stretch>
                  </pic:blipFill>
                  <pic:spPr>
                    <a:xfrm>
                      <a:off x="0" y="0"/>
                      <a:ext cx="5274310" cy="1520637"/>
                    </a:xfrm>
                    <a:prstGeom prst="rect">
                      <a:avLst/>
                    </a:prstGeom>
                  </pic:spPr>
                </pic:pic>
              </a:graphicData>
            </a:graphic>
          </wp:inline>
        </w:drawing>
      </w:r>
    </w:p>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PREVIOUS_GTIDS_LOG_EVENT</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用于表示上一个</w:t>
      </w:r>
      <w:r>
        <w:rPr>
          <w:rFonts w:ascii="微软雅黑" w:eastAsia="宋体" w:hAnsi="微软雅黑" w:cs="宋体"/>
          <w:color w:val="0A0A0A"/>
          <w:kern w:val="0"/>
          <w:sz w:val="23"/>
          <w:szCs w:val="23"/>
        </w:rPr>
        <w:t>binlog</w:t>
      </w:r>
      <w:r>
        <w:rPr>
          <w:rFonts w:ascii="微软雅黑" w:eastAsia="宋体" w:hAnsi="微软雅黑" w:cs="宋体"/>
          <w:color w:val="0A0A0A"/>
          <w:kern w:val="0"/>
          <w:sz w:val="23"/>
          <w:szCs w:val="23"/>
        </w:rPr>
        <w:t>最后一个</w:t>
      </w:r>
      <w:r>
        <w:rPr>
          <w:rFonts w:ascii="微软雅黑" w:eastAsia="宋体" w:hAnsi="微软雅黑" w:cs="宋体"/>
          <w:color w:val="0A0A0A"/>
          <w:kern w:val="0"/>
          <w:sz w:val="23"/>
          <w:szCs w:val="23"/>
        </w:rPr>
        <w:t>gitd</w:t>
      </w:r>
      <w:r>
        <w:rPr>
          <w:rFonts w:ascii="微软雅黑" w:eastAsia="宋体" w:hAnsi="微软雅黑" w:cs="宋体"/>
          <w:color w:val="0A0A0A"/>
          <w:kern w:val="0"/>
          <w:sz w:val="23"/>
          <w:szCs w:val="23"/>
        </w:rPr>
        <w:t>的位置，每个</w:t>
      </w:r>
      <w:r>
        <w:rPr>
          <w:rFonts w:ascii="微软雅黑" w:eastAsia="宋体" w:hAnsi="微软雅黑" w:cs="宋体"/>
          <w:color w:val="0A0A0A"/>
          <w:kern w:val="0"/>
          <w:sz w:val="23"/>
          <w:szCs w:val="23"/>
        </w:rPr>
        <w:t>binlog</w:t>
      </w:r>
      <w:r>
        <w:rPr>
          <w:rFonts w:ascii="微软雅黑" w:eastAsia="宋体" w:hAnsi="微软雅黑" w:cs="宋体"/>
          <w:color w:val="0A0A0A"/>
          <w:kern w:val="0"/>
          <w:sz w:val="23"/>
          <w:szCs w:val="23"/>
        </w:rPr>
        <w:t>只有一个，当没有开启</w:t>
      </w:r>
      <w:r>
        <w:rPr>
          <w:rFonts w:ascii="微软雅黑" w:eastAsia="宋体" w:hAnsi="微软雅黑" w:cs="宋体"/>
          <w:color w:val="0A0A0A"/>
          <w:kern w:val="0"/>
          <w:sz w:val="23"/>
          <w:szCs w:val="23"/>
        </w:rPr>
        <w:t>GTID</w:t>
      </w:r>
      <w:r>
        <w:rPr>
          <w:rFonts w:ascii="微软雅黑" w:eastAsia="宋体" w:hAnsi="微软雅黑" w:cs="宋体"/>
          <w:color w:val="0A0A0A"/>
          <w:kern w:val="0"/>
          <w:sz w:val="23"/>
          <w:szCs w:val="23"/>
        </w:rPr>
        <w:t>时此事件为空。</w:t>
      </w:r>
    </w:p>
    <w:p w:rsidR="001A7847" w:rsidRDefault="007D395D">
      <w:pPr>
        <w:widowControl/>
        <w:spacing w:before="100" w:beforeAutospacing="1" w:after="100" w:afterAutospacing="1" w:line="450" w:lineRule="atLeast"/>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GTID_LOG_EVENT</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当开启</w:t>
      </w:r>
      <w:r>
        <w:rPr>
          <w:rFonts w:ascii="微软雅黑" w:eastAsia="宋体" w:hAnsi="微软雅黑" w:cs="宋体"/>
          <w:color w:val="0A0A0A"/>
          <w:kern w:val="0"/>
          <w:sz w:val="23"/>
          <w:szCs w:val="23"/>
        </w:rPr>
        <w:t>GTID</w:t>
      </w:r>
      <w:r>
        <w:rPr>
          <w:rFonts w:ascii="微软雅黑" w:eastAsia="宋体" w:hAnsi="微软雅黑" w:cs="宋体"/>
          <w:color w:val="0A0A0A"/>
          <w:kern w:val="0"/>
          <w:sz w:val="23"/>
          <w:szCs w:val="23"/>
        </w:rPr>
        <w:t>时，每一个操作语句（</w:t>
      </w:r>
      <w:r>
        <w:rPr>
          <w:rFonts w:ascii="微软雅黑" w:eastAsia="宋体" w:hAnsi="微软雅黑" w:cs="宋体"/>
          <w:color w:val="0A0A0A"/>
          <w:kern w:val="0"/>
          <w:sz w:val="23"/>
          <w:szCs w:val="23"/>
        </w:rPr>
        <w:t>DML/DDL</w:t>
      </w:r>
      <w:r>
        <w:rPr>
          <w:rFonts w:ascii="微软雅黑" w:eastAsia="宋体" w:hAnsi="微软雅黑" w:cs="宋体"/>
          <w:color w:val="0A0A0A"/>
          <w:kern w:val="0"/>
          <w:sz w:val="23"/>
          <w:szCs w:val="23"/>
        </w:rPr>
        <w:t>）执行前就会添加一个</w:t>
      </w:r>
      <w:r>
        <w:rPr>
          <w:rFonts w:ascii="微软雅黑" w:eastAsia="宋体" w:hAnsi="微软雅黑" w:cs="宋体"/>
          <w:color w:val="0A0A0A"/>
          <w:kern w:val="0"/>
          <w:sz w:val="23"/>
          <w:szCs w:val="23"/>
        </w:rPr>
        <w:t>GTID</w:t>
      </w:r>
      <w:r>
        <w:rPr>
          <w:rFonts w:ascii="微软雅黑" w:eastAsia="宋体" w:hAnsi="微软雅黑" w:cs="宋体"/>
          <w:color w:val="0A0A0A"/>
          <w:kern w:val="0"/>
          <w:sz w:val="23"/>
          <w:szCs w:val="23"/>
        </w:rPr>
        <w:t>事件，记录当前全局事务</w:t>
      </w:r>
      <w:r>
        <w:rPr>
          <w:rFonts w:ascii="微软雅黑" w:eastAsia="宋体" w:hAnsi="微软雅黑" w:cs="宋体"/>
          <w:color w:val="0A0A0A"/>
          <w:kern w:val="0"/>
          <w:sz w:val="23"/>
          <w:szCs w:val="23"/>
        </w:rPr>
        <w:t>ID</w:t>
      </w:r>
      <w:r>
        <w:rPr>
          <w:rFonts w:ascii="微软雅黑" w:eastAsia="宋体" w:hAnsi="微软雅黑" w:cs="宋体"/>
          <w:color w:val="0A0A0A"/>
          <w:kern w:val="0"/>
          <w:sz w:val="23"/>
          <w:szCs w:val="23"/>
        </w:rPr>
        <w:t>；同时在</w:t>
      </w:r>
      <w:r>
        <w:rPr>
          <w:rFonts w:ascii="微软雅黑" w:eastAsia="宋体" w:hAnsi="微软雅黑" w:cs="宋体"/>
          <w:color w:val="0A0A0A"/>
          <w:kern w:val="0"/>
          <w:sz w:val="23"/>
          <w:szCs w:val="23"/>
        </w:rPr>
        <w:t>MySQL 5.7</w:t>
      </w:r>
      <w:r>
        <w:rPr>
          <w:rFonts w:ascii="微软雅黑" w:eastAsia="宋体" w:hAnsi="微软雅黑" w:cs="宋体"/>
          <w:color w:val="0A0A0A"/>
          <w:kern w:val="0"/>
          <w:sz w:val="23"/>
          <w:szCs w:val="23"/>
        </w:rPr>
        <w:t>版本中，组提交信息也存放在</w:t>
      </w:r>
      <w:r>
        <w:rPr>
          <w:rFonts w:ascii="微软雅黑" w:eastAsia="宋体" w:hAnsi="微软雅黑" w:cs="宋体"/>
          <w:color w:val="0A0A0A"/>
          <w:kern w:val="0"/>
          <w:sz w:val="23"/>
          <w:szCs w:val="23"/>
        </w:rPr>
        <w:t>GTID</w:t>
      </w:r>
      <w:r>
        <w:rPr>
          <w:rFonts w:ascii="微软雅黑" w:eastAsia="宋体" w:hAnsi="微软雅黑" w:cs="宋体"/>
          <w:color w:val="0A0A0A"/>
          <w:kern w:val="0"/>
          <w:sz w:val="23"/>
          <w:szCs w:val="23"/>
        </w:rPr>
        <w:t>事件中，有两个关键字段</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w:t>
      </w:r>
      <w:r>
        <w:rPr>
          <w:rFonts w:ascii="微软雅黑" w:eastAsia="宋体" w:hAnsi="微软雅黑" w:cs="宋体"/>
          <w:color w:val="0A0A0A"/>
          <w:kern w:val="0"/>
          <w:sz w:val="23"/>
          <w:szCs w:val="23"/>
        </w:rPr>
        <w:t>sequence_number</w:t>
      </w:r>
      <w:r>
        <w:rPr>
          <w:rFonts w:ascii="微软雅黑" w:eastAsia="宋体" w:hAnsi="微软雅黑" w:cs="宋体"/>
          <w:color w:val="0A0A0A"/>
          <w:kern w:val="0"/>
          <w:sz w:val="23"/>
          <w:szCs w:val="23"/>
        </w:rPr>
        <w:t>就是用来标识组提交信息的。在</w:t>
      </w:r>
      <w:r>
        <w:rPr>
          <w:rFonts w:ascii="微软雅黑" w:eastAsia="宋体" w:hAnsi="微软雅黑" w:cs="宋体"/>
          <w:color w:val="0A0A0A"/>
          <w:kern w:val="0"/>
          <w:sz w:val="23"/>
          <w:szCs w:val="23"/>
        </w:rPr>
        <w:t>InnoDB</w:t>
      </w:r>
      <w:r>
        <w:rPr>
          <w:rFonts w:ascii="微软雅黑" w:eastAsia="宋体" w:hAnsi="微软雅黑" w:cs="宋体"/>
          <w:color w:val="0A0A0A"/>
          <w:kern w:val="0"/>
          <w:sz w:val="23"/>
          <w:szCs w:val="23"/>
        </w:rPr>
        <w:t>中有一个全局计数器（</w:t>
      </w:r>
      <w:r>
        <w:rPr>
          <w:rFonts w:ascii="微软雅黑" w:eastAsia="宋体" w:hAnsi="微软雅黑" w:cs="宋体"/>
          <w:color w:val="0A0A0A"/>
          <w:kern w:val="0"/>
          <w:sz w:val="23"/>
          <w:szCs w:val="23"/>
        </w:rPr>
        <w:t>global counter</w:t>
      </w:r>
      <w:r>
        <w:rPr>
          <w:rFonts w:ascii="微软雅黑" w:eastAsia="宋体" w:hAnsi="微软雅黑" w:cs="宋体"/>
          <w:color w:val="0A0A0A"/>
          <w:kern w:val="0"/>
          <w:sz w:val="23"/>
          <w:szCs w:val="23"/>
        </w:rPr>
        <w:t>），在每一次存储引擎提交之前，计数器值就会增加。在事务进入</w:t>
      </w:r>
      <w:r>
        <w:rPr>
          <w:rFonts w:ascii="微软雅黑" w:eastAsia="宋体" w:hAnsi="微软雅黑" w:cs="宋体"/>
          <w:color w:val="0A0A0A"/>
          <w:kern w:val="0"/>
          <w:sz w:val="23"/>
          <w:szCs w:val="23"/>
        </w:rPr>
        <w:t>prepare</w:t>
      </w:r>
      <w:r>
        <w:rPr>
          <w:rFonts w:ascii="微软雅黑" w:eastAsia="宋体" w:hAnsi="微软雅黑" w:cs="宋体"/>
          <w:color w:val="0A0A0A"/>
          <w:kern w:val="0"/>
          <w:sz w:val="23"/>
          <w:szCs w:val="23"/>
        </w:rPr>
        <w:t>阶段之前，全局计数器的当前值会被储存在事务中，这个值称为此事务的</w:t>
      </w:r>
      <w:r>
        <w:rPr>
          <w:rFonts w:ascii="微软雅黑" w:eastAsia="宋体" w:hAnsi="微软雅黑" w:cs="宋体"/>
          <w:color w:val="0A0A0A"/>
          <w:kern w:val="0"/>
          <w:sz w:val="23"/>
          <w:szCs w:val="23"/>
        </w:rPr>
        <w:t>commit-parent</w:t>
      </w:r>
      <w:r>
        <w:rPr>
          <w:rFonts w:ascii="微软雅黑" w:eastAsia="宋体" w:hAnsi="微软雅黑" w:cs="宋体"/>
          <w:color w:val="0A0A0A"/>
          <w:kern w:val="0"/>
          <w:sz w:val="23"/>
          <w:szCs w:val="23"/>
        </w:rPr>
        <w:t>（也就是</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w:t>
      </w:r>
    </w:p>
    <w:p w:rsidR="001A7847" w:rsidRDefault="007D395D">
      <w:pPr>
        <w:widowControl/>
        <w:spacing w:after="120"/>
        <w:jc w:val="left"/>
        <w:rPr>
          <w:rFonts w:ascii="微软雅黑" w:eastAsia="宋体" w:hAnsi="微软雅黑" w:cs="宋体"/>
          <w:color w:val="FF0000"/>
          <w:kern w:val="0"/>
          <w:sz w:val="23"/>
          <w:szCs w:val="23"/>
        </w:rPr>
      </w:pPr>
      <w:r>
        <w:rPr>
          <w:rFonts w:ascii="微软雅黑" w:eastAsia="宋体" w:hAnsi="微软雅黑" w:cs="宋体"/>
          <w:color w:val="0A0A0A"/>
          <w:kern w:val="0"/>
          <w:sz w:val="23"/>
          <w:szCs w:val="23"/>
        </w:rPr>
        <w:t>这意味着在</w:t>
      </w:r>
      <w:r>
        <w:rPr>
          <w:rFonts w:ascii="微软雅黑" w:eastAsia="宋体" w:hAnsi="微软雅黑" w:cs="宋体"/>
          <w:color w:val="FF0000"/>
          <w:kern w:val="0"/>
          <w:sz w:val="23"/>
          <w:szCs w:val="23"/>
        </w:rPr>
        <w:t>MySQL 5.7</w:t>
      </w:r>
      <w:r>
        <w:rPr>
          <w:rFonts w:ascii="微软雅黑" w:eastAsia="宋体" w:hAnsi="微软雅黑" w:cs="宋体"/>
          <w:color w:val="FF0000"/>
          <w:kern w:val="0"/>
          <w:sz w:val="23"/>
          <w:szCs w:val="23"/>
        </w:rPr>
        <w:t>版本中即使不开启</w:t>
      </w:r>
      <w:r>
        <w:rPr>
          <w:rFonts w:ascii="微软雅黑" w:eastAsia="宋体" w:hAnsi="微软雅黑" w:cs="宋体"/>
          <w:color w:val="FF0000"/>
          <w:kern w:val="0"/>
          <w:sz w:val="23"/>
          <w:szCs w:val="23"/>
        </w:rPr>
        <w:t>GTID</w:t>
      </w:r>
      <w:r>
        <w:rPr>
          <w:rFonts w:ascii="微软雅黑" w:eastAsia="宋体" w:hAnsi="微软雅黑" w:cs="宋体"/>
          <w:color w:val="FF0000"/>
          <w:kern w:val="0"/>
          <w:sz w:val="23"/>
          <w:szCs w:val="23"/>
        </w:rPr>
        <w:t>，每个事务开始前也是会存在一个</w:t>
      </w:r>
      <w:r>
        <w:rPr>
          <w:rFonts w:ascii="微软雅黑" w:eastAsia="宋体" w:hAnsi="微软雅黑" w:cs="宋体"/>
          <w:color w:val="FF0000"/>
          <w:kern w:val="0"/>
          <w:sz w:val="23"/>
          <w:szCs w:val="23"/>
        </w:rPr>
        <w:t>Anonymous_Gtid</w:t>
      </w:r>
      <w:r>
        <w:rPr>
          <w:rFonts w:ascii="微软雅黑" w:eastAsia="宋体" w:hAnsi="微软雅黑" w:cs="宋体"/>
          <w:color w:val="FF0000"/>
          <w:kern w:val="0"/>
          <w:sz w:val="23"/>
          <w:szCs w:val="23"/>
        </w:rPr>
        <w:t>，而这个</w:t>
      </w:r>
      <w:r>
        <w:rPr>
          <w:rFonts w:ascii="微软雅黑" w:eastAsia="宋体" w:hAnsi="微软雅黑" w:cs="宋体"/>
          <w:color w:val="FF0000"/>
          <w:kern w:val="0"/>
          <w:sz w:val="23"/>
          <w:szCs w:val="23"/>
        </w:rPr>
        <w:t>Anonymous_Gtid</w:t>
      </w:r>
      <w:r>
        <w:rPr>
          <w:rFonts w:ascii="微软雅黑" w:eastAsia="宋体" w:hAnsi="微软雅黑" w:cs="宋体"/>
          <w:color w:val="FF0000"/>
          <w:kern w:val="0"/>
          <w:sz w:val="23"/>
          <w:szCs w:val="23"/>
        </w:rPr>
        <w:t>事件中就存在着组提交的信息。反之，如果开启了</w:t>
      </w:r>
      <w:r>
        <w:rPr>
          <w:rFonts w:ascii="微软雅黑" w:eastAsia="宋体" w:hAnsi="微软雅黑" w:cs="宋体"/>
          <w:color w:val="FF0000"/>
          <w:kern w:val="0"/>
          <w:sz w:val="23"/>
          <w:szCs w:val="23"/>
        </w:rPr>
        <w:t>GTID</w:t>
      </w:r>
      <w:r>
        <w:rPr>
          <w:rFonts w:ascii="微软雅黑" w:eastAsia="宋体" w:hAnsi="微软雅黑" w:cs="宋体"/>
          <w:color w:val="FF0000"/>
          <w:kern w:val="0"/>
          <w:sz w:val="23"/>
          <w:szCs w:val="23"/>
        </w:rPr>
        <w:t>后，就不会存在这个</w:t>
      </w:r>
      <w:r>
        <w:rPr>
          <w:rFonts w:ascii="微软雅黑" w:eastAsia="宋体" w:hAnsi="微软雅黑" w:cs="宋体"/>
          <w:color w:val="FF0000"/>
          <w:kern w:val="0"/>
          <w:sz w:val="23"/>
          <w:szCs w:val="23"/>
        </w:rPr>
        <w:t>Anonymous_Gtid</w:t>
      </w:r>
      <w:r>
        <w:rPr>
          <w:rFonts w:ascii="微软雅黑" w:eastAsia="宋体" w:hAnsi="微软雅黑" w:cs="宋体"/>
          <w:color w:val="FF0000"/>
          <w:kern w:val="0"/>
          <w:sz w:val="23"/>
          <w:szCs w:val="23"/>
        </w:rPr>
        <w:t>了，从而组提交信息就记录在非匿名</w:t>
      </w:r>
      <w:r>
        <w:rPr>
          <w:rFonts w:ascii="微软雅黑" w:eastAsia="宋体" w:hAnsi="微软雅黑" w:cs="宋体"/>
          <w:color w:val="FF0000"/>
          <w:kern w:val="0"/>
          <w:sz w:val="23"/>
          <w:szCs w:val="23"/>
        </w:rPr>
        <w:t>GTID</w:t>
      </w:r>
      <w:r>
        <w:rPr>
          <w:rFonts w:ascii="微软雅黑" w:eastAsia="宋体" w:hAnsi="微软雅黑" w:cs="宋体"/>
          <w:color w:val="FF0000"/>
          <w:kern w:val="0"/>
          <w:sz w:val="23"/>
          <w:szCs w:val="23"/>
        </w:rPr>
        <w:t>事件中。</w:t>
      </w:r>
    </w:p>
    <w:p w:rsidR="001A7847" w:rsidRDefault="001A7847">
      <w:pPr>
        <w:widowControl/>
        <w:spacing w:after="120"/>
        <w:jc w:val="left"/>
        <w:rPr>
          <w:rFonts w:ascii="微软雅黑" w:eastAsia="宋体" w:hAnsi="微软雅黑" w:cs="宋体"/>
          <w:color w:val="FF0000"/>
          <w:kern w:val="0"/>
          <w:sz w:val="23"/>
          <w:szCs w:val="23"/>
        </w:rPr>
      </w:pPr>
    </w:p>
    <w:p w:rsidR="001A7847" w:rsidRDefault="007D395D">
      <w:pPr>
        <w:pStyle w:val="6"/>
        <w:rPr>
          <w:rFonts w:eastAsia="宋体" w:cs="宋体"/>
          <w:kern w:val="0"/>
        </w:rPr>
      </w:pPr>
      <w:r>
        <w:rPr>
          <w:rStyle w:val="ac"/>
          <w:rFonts w:ascii="微软雅黑" w:hAnsi="微软雅黑"/>
          <w:sz w:val="23"/>
          <w:szCs w:val="23"/>
          <w:shd w:val="clear" w:color="auto" w:fill="FFFFFF"/>
        </w:rPr>
        <w:lastRenderedPageBreak/>
        <w:t>LOGICAL_CLOCK</w:t>
      </w: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通过</w:t>
      </w:r>
      <w:r>
        <w:rPr>
          <w:rFonts w:ascii="微软雅黑" w:hAnsi="微软雅黑"/>
          <w:color w:val="0A0A0A"/>
          <w:sz w:val="23"/>
          <w:szCs w:val="23"/>
          <w:shd w:val="clear" w:color="auto" w:fill="FFFFFF"/>
        </w:rPr>
        <w:t>mysqlbinlog</w:t>
      </w:r>
      <w:r>
        <w:rPr>
          <w:rFonts w:ascii="微软雅黑" w:hAnsi="微软雅黑"/>
          <w:color w:val="0A0A0A"/>
          <w:sz w:val="23"/>
          <w:szCs w:val="23"/>
          <w:shd w:val="clear" w:color="auto" w:fill="FFFFFF"/>
        </w:rPr>
        <w:t>工具，用户就能发现组提交的内部信息：</w:t>
      </w:r>
    </w:p>
    <w:p w:rsidR="001A7847" w:rsidRDefault="007D395D">
      <w:r>
        <w:rPr>
          <w:noProof/>
        </w:rPr>
        <w:drawing>
          <wp:inline distT="0" distB="0" distL="0" distR="0">
            <wp:extent cx="5274310" cy="200660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69"/>
                    <a:stretch>
                      <a:fillRect/>
                    </a:stretch>
                  </pic:blipFill>
                  <pic:spPr>
                    <a:xfrm>
                      <a:off x="0" y="0"/>
                      <a:ext cx="5274310" cy="2007168"/>
                    </a:xfrm>
                    <a:prstGeom prst="rect">
                      <a:avLst/>
                    </a:prstGeom>
                  </pic:spPr>
                </pic:pic>
              </a:graphicData>
            </a:graphic>
          </wp:inline>
        </w:drawing>
      </w:r>
    </w:p>
    <w:p w:rsidR="001A7847" w:rsidRDefault="007D395D">
      <w:pPr>
        <w:widowControl/>
        <w:spacing w:after="120"/>
        <w:jc w:val="left"/>
        <w:rPr>
          <w:rFonts w:ascii="微软雅黑" w:eastAsia="宋体" w:hAnsi="微软雅黑" w:cs="宋体"/>
          <w:color w:val="FF0000"/>
          <w:kern w:val="0"/>
          <w:sz w:val="23"/>
          <w:szCs w:val="23"/>
        </w:rPr>
      </w:pPr>
      <w:r>
        <w:rPr>
          <w:rFonts w:ascii="微软雅黑" w:eastAsia="宋体" w:hAnsi="微软雅黑" w:cs="宋体"/>
          <w:color w:val="0A0A0A"/>
          <w:kern w:val="0"/>
          <w:sz w:val="23"/>
          <w:szCs w:val="23"/>
        </w:rPr>
        <w:t>可以发现</w:t>
      </w:r>
      <w:r>
        <w:rPr>
          <w:rFonts w:ascii="微软雅黑" w:eastAsia="宋体" w:hAnsi="微软雅黑" w:cs="宋体"/>
          <w:color w:val="0A0A0A"/>
          <w:kern w:val="0"/>
          <w:sz w:val="23"/>
          <w:szCs w:val="23"/>
        </w:rPr>
        <w:t>MySQL 5.7</w:t>
      </w:r>
      <w:r>
        <w:rPr>
          <w:rFonts w:ascii="微软雅黑" w:eastAsia="宋体" w:hAnsi="微软雅黑" w:cs="宋体"/>
          <w:color w:val="0A0A0A"/>
          <w:kern w:val="0"/>
          <w:sz w:val="23"/>
          <w:szCs w:val="23"/>
        </w:rPr>
        <w:t>二进制日志较之原来的二进制日志内容多了</w:t>
      </w:r>
      <w:r>
        <w:rPr>
          <w:rFonts w:ascii="微软雅黑" w:eastAsia="宋体" w:hAnsi="微软雅黑" w:cs="宋体"/>
          <w:b/>
          <w:bCs/>
          <w:color w:val="0A0A0A"/>
          <w:kern w:val="0"/>
          <w:sz w:val="23"/>
          <w:szCs w:val="23"/>
        </w:rPr>
        <w:t>last_committed</w:t>
      </w:r>
      <w:r>
        <w:rPr>
          <w:rFonts w:ascii="微软雅黑" w:eastAsia="宋体" w:hAnsi="微软雅黑" w:cs="宋体"/>
          <w:color w:val="0A0A0A"/>
          <w:kern w:val="0"/>
          <w:sz w:val="23"/>
          <w:szCs w:val="23"/>
        </w:rPr>
        <w:t>和</w:t>
      </w:r>
      <w:r>
        <w:rPr>
          <w:rFonts w:ascii="微软雅黑" w:eastAsia="宋体" w:hAnsi="微软雅黑" w:cs="宋体"/>
          <w:b/>
          <w:bCs/>
          <w:color w:val="0A0A0A"/>
          <w:kern w:val="0"/>
          <w:sz w:val="23"/>
          <w:szCs w:val="23"/>
        </w:rPr>
        <w:t>sequence_number</w:t>
      </w:r>
      <w:r>
        <w:rPr>
          <w:rFonts w:ascii="微软雅黑" w:eastAsia="宋体" w:hAnsi="微软雅黑" w:cs="宋体"/>
          <w:color w:val="0A0A0A"/>
          <w:kern w:val="0"/>
          <w:sz w:val="23"/>
          <w:szCs w:val="23"/>
        </w:rPr>
        <w:t>，</w:t>
      </w:r>
      <w:r>
        <w:rPr>
          <w:rFonts w:ascii="微软雅黑" w:eastAsia="宋体" w:hAnsi="微软雅黑" w:cs="宋体"/>
          <w:color w:val="FF0000"/>
          <w:kern w:val="0"/>
          <w:sz w:val="23"/>
          <w:szCs w:val="23"/>
        </w:rPr>
        <w:t>last_committed</w:t>
      </w:r>
      <w:r>
        <w:rPr>
          <w:rFonts w:ascii="微软雅黑" w:eastAsia="宋体" w:hAnsi="微软雅黑" w:cs="宋体"/>
          <w:color w:val="FF0000"/>
          <w:kern w:val="0"/>
          <w:sz w:val="23"/>
          <w:szCs w:val="23"/>
        </w:rPr>
        <w:t>表示事务提交的时候，上次事务提交的编号</w:t>
      </w:r>
      <w:r>
        <w:rPr>
          <w:rFonts w:ascii="微软雅黑" w:eastAsia="宋体" w:hAnsi="微软雅黑" w:cs="宋体"/>
          <w:color w:val="0A0A0A"/>
          <w:kern w:val="0"/>
          <w:sz w:val="23"/>
          <w:szCs w:val="23"/>
        </w:rPr>
        <w:t>，如果事务具有相同的</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，表示这些事务都在一组内，可以进行并行的回放。例如上述</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为</w:t>
      </w:r>
      <w:r>
        <w:rPr>
          <w:rFonts w:ascii="微软雅黑" w:eastAsia="宋体" w:hAnsi="微软雅黑" w:cs="宋体"/>
          <w:color w:val="0A0A0A"/>
          <w:kern w:val="0"/>
          <w:sz w:val="23"/>
          <w:szCs w:val="23"/>
        </w:rPr>
        <w:t>0</w:t>
      </w:r>
      <w:r>
        <w:rPr>
          <w:rFonts w:ascii="微软雅黑" w:eastAsia="宋体" w:hAnsi="微软雅黑" w:cs="宋体"/>
          <w:color w:val="0A0A0A"/>
          <w:kern w:val="0"/>
          <w:sz w:val="23"/>
          <w:szCs w:val="23"/>
        </w:rPr>
        <w:t>的事务有</w:t>
      </w:r>
      <w:r>
        <w:rPr>
          <w:rFonts w:ascii="微软雅黑" w:eastAsia="宋体" w:hAnsi="微软雅黑" w:cs="宋体"/>
          <w:color w:val="0A0A0A"/>
          <w:kern w:val="0"/>
          <w:sz w:val="23"/>
          <w:szCs w:val="23"/>
        </w:rPr>
        <w:t>6</w:t>
      </w:r>
      <w:r>
        <w:rPr>
          <w:rFonts w:ascii="微软雅黑" w:eastAsia="宋体" w:hAnsi="微软雅黑" w:cs="宋体"/>
          <w:color w:val="0A0A0A"/>
          <w:kern w:val="0"/>
          <w:sz w:val="23"/>
          <w:szCs w:val="23"/>
        </w:rPr>
        <w:t>个，表示组提交时提交了</w:t>
      </w:r>
      <w:r>
        <w:rPr>
          <w:rFonts w:ascii="微软雅黑" w:eastAsia="宋体" w:hAnsi="微软雅黑" w:cs="宋体"/>
          <w:color w:val="0A0A0A"/>
          <w:kern w:val="0"/>
          <w:sz w:val="23"/>
          <w:szCs w:val="23"/>
        </w:rPr>
        <w:t>6</w:t>
      </w:r>
      <w:r>
        <w:rPr>
          <w:rFonts w:ascii="微软雅黑" w:eastAsia="宋体" w:hAnsi="微软雅黑" w:cs="宋体"/>
          <w:color w:val="0A0A0A"/>
          <w:kern w:val="0"/>
          <w:sz w:val="23"/>
          <w:szCs w:val="23"/>
        </w:rPr>
        <w:t>个事务，而这</w:t>
      </w:r>
      <w:r>
        <w:rPr>
          <w:rFonts w:ascii="微软雅黑" w:eastAsia="宋体" w:hAnsi="微软雅黑" w:cs="宋体"/>
          <w:color w:val="0A0A0A"/>
          <w:kern w:val="0"/>
          <w:sz w:val="23"/>
          <w:szCs w:val="23"/>
        </w:rPr>
        <w:t>6</w:t>
      </w:r>
      <w:r>
        <w:rPr>
          <w:rFonts w:ascii="微软雅黑" w:eastAsia="宋体" w:hAnsi="微软雅黑" w:cs="宋体"/>
          <w:color w:val="0A0A0A"/>
          <w:kern w:val="0"/>
          <w:sz w:val="23"/>
          <w:szCs w:val="23"/>
        </w:rPr>
        <w:t>个事务在从机是可以进行并行回放的，而</w:t>
      </w:r>
      <w:r>
        <w:rPr>
          <w:rFonts w:ascii="微软雅黑" w:eastAsia="宋体" w:hAnsi="微软雅黑" w:cs="宋体"/>
          <w:color w:val="FF0000"/>
          <w:kern w:val="0"/>
          <w:sz w:val="23"/>
          <w:szCs w:val="23"/>
        </w:rPr>
        <w:t>sequence_number</w:t>
      </w:r>
      <w:r>
        <w:rPr>
          <w:rFonts w:ascii="微软雅黑" w:eastAsia="宋体" w:hAnsi="微软雅黑" w:cs="宋体"/>
          <w:color w:val="FF0000"/>
          <w:kern w:val="0"/>
          <w:sz w:val="23"/>
          <w:szCs w:val="23"/>
        </w:rPr>
        <w:t>是顺序增长的</w:t>
      </w:r>
      <w:r>
        <w:rPr>
          <w:rFonts w:ascii="微软雅黑" w:eastAsia="宋体" w:hAnsi="微软雅黑" w:cs="宋体"/>
          <w:color w:val="0A0A0A"/>
          <w:kern w:val="0"/>
          <w:sz w:val="23"/>
          <w:szCs w:val="23"/>
        </w:rPr>
        <w:t>，每个事务对应一个序列号。另外，还有一个细节，其实每一个组的</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值，都是上一个组中事务的</w:t>
      </w:r>
      <w:r>
        <w:rPr>
          <w:rFonts w:ascii="微软雅黑" w:eastAsia="宋体" w:hAnsi="微软雅黑" w:cs="宋体"/>
          <w:color w:val="0A0A0A"/>
          <w:kern w:val="0"/>
          <w:sz w:val="23"/>
          <w:szCs w:val="23"/>
        </w:rPr>
        <w:t>sequence_number</w:t>
      </w:r>
      <w:r>
        <w:rPr>
          <w:rFonts w:ascii="微软雅黑" w:eastAsia="宋体" w:hAnsi="微软雅黑" w:cs="宋体"/>
          <w:color w:val="0A0A0A"/>
          <w:kern w:val="0"/>
          <w:sz w:val="23"/>
          <w:szCs w:val="23"/>
        </w:rPr>
        <w:t>最大值，也是本组中事务</w:t>
      </w:r>
      <w:r>
        <w:rPr>
          <w:rFonts w:ascii="微软雅黑" w:eastAsia="宋体" w:hAnsi="微软雅黑" w:cs="宋体"/>
          <w:color w:val="0A0A0A"/>
          <w:kern w:val="0"/>
          <w:sz w:val="23"/>
          <w:szCs w:val="23"/>
        </w:rPr>
        <w:t>sequence_number</w:t>
      </w:r>
      <w:r>
        <w:rPr>
          <w:rFonts w:ascii="微软雅黑" w:eastAsia="宋体" w:hAnsi="微软雅黑" w:cs="宋体"/>
          <w:color w:val="0A0A0A"/>
          <w:kern w:val="0"/>
          <w:sz w:val="23"/>
          <w:szCs w:val="23"/>
        </w:rPr>
        <w:t>最小值减</w:t>
      </w:r>
      <w:r>
        <w:rPr>
          <w:rFonts w:ascii="微软雅黑" w:eastAsia="宋体" w:hAnsi="微软雅黑" w:cs="宋体"/>
          <w:color w:val="0A0A0A"/>
          <w:kern w:val="0"/>
          <w:sz w:val="23"/>
          <w:szCs w:val="23"/>
        </w:rPr>
        <w:t>1</w:t>
      </w:r>
      <w:r>
        <w:rPr>
          <w:rFonts w:ascii="微软雅黑" w:eastAsia="宋体" w:hAnsi="微软雅黑" w:cs="宋体"/>
          <w:color w:val="0A0A0A"/>
          <w:kern w:val="0"/>
          <w:sz w:val="23"/>
          <w:szCs w:val="23"/>
        </w:rPr>
        <w:t>。同时这两个值的有效作用域都在文件内，只要换一个文件（</w:t>
      </w:r>
      <w:r>
        <w:rPr>
          <w:rFonts w:ascii="微软雅黑" w:eastAsia="宋体" w:hAnsi="微软雅黑" w:cs="宋体"/>
          <w:color w:val="0A0A0A"/>
          <w:kern w:val="0"/>
          <w:sz w:val="23"/>
          <w:szCs w:val="23"/>
        </w:rPr>
        <w:t>flush binary logs</w:t>
      </w:r>
      <w:r>
        <w:rPr>
          <w:rFonts w:ascii="微软雅黑" w:eastAsia="宋体" w:hAnsi="微软雅黑" w:cs="宋体"/>
          <w:color w:val="0A0A0A"/>
          <w:kern w:val="0"/>
          <w:sz w:val="23"/>
          <w:szCs w:val="23"/>
        </w:rPr>
        <w:t>），这两个值就都会从</w:t>
      </w:r>
      <w:r>
        <w:rPr>
          <w:rFonts w:ascii="微软雅黑" w:eastAsia="宋体" w:hAnsi="微软雅黑" w:cs="宋体"/>
          <w:color w:val="0A0A0A"/>
          <w:kern w:val="0"/>
          <w:sz w:val="23"/>
          <w:szCs w:val="23"/>
        </w:rPr>
        <w:t>0</w:t>
      </w:r>
      <w:r>
        <w:rPr>
          <w:rFonts w:ascii="微软雅黑" w:eastAsia="宋体" w:hAnsi="微软雅黑" w:cs="宋体"/>
          <w:color w:val="0A0A0A"/>
          <w:kern w:val="0"/>
          <w:sz w:val="23"/>
          <w:szCs w:val="23"/>
        </w:rPr>
        <w:t>开始计数。</w:t>
      </w:r>
      <w:r>
        <w:rPr>
          <w:rFonts w:ascii="微软雅黑" w:eastAsia="宋体" w:hAnsi="微软雅黑" w:cs="宋体"/>
          <w:color w:val="FF0000"/>
          <w:kern w:val="0"/>
          <w:sz w:val="23"/>
          <w:szCs w:val="23"/>
        </w:rPr>
        <w:t>上述的</w:t>
      </w:r>
      <w:r>
        <w:rPr>
          <w:rFonts w:ascii="微软雅黑" w:eastAsia="宋体" w:hAnsi="微软雅黑" w:cs="宋体"/>
          <w:color w:val="FF0000"/>
          <w:kern w:val="0"/>
          <w:sz w:val="23"/>
          <w:szCs w:val="23"/>
        </w:rPr>
        <w:t>last_committed</w:t>
      </w:r>
      <w:r>
        <w:rPr>
          <w:rFonts w:ascii="微软雅黑" w:eastAsia="宋体" w:hAnsi="微软雅黑" w:cs="宋体"/>
          <w:color w:val="FF0000"/>
          <w:kern w:val="0"/>
          <w:sz w:val="23"/>
          <w:szCs w:val="23"/>
        </w:rPr>
        <w:t>和</w:t>
      </w:r>
      <w:r>
        <w:rPr>
          <w:rFonts w:ascii="微软雅黑" w:eastAsia="宋体" w:hAnsi="微软雅黑" w:cs="宋体"/>
          <w:color w:val="FF0000"/>
          <w:kern w:val="0"/>
          <w:sz w:val="23"/>
          <w:szCs w:val="23"/>
        </w:rPr>
        <w:t>sequence_number</w:t>
      </w:r>
      <w:r>
        <w:rPr>
          <w:rFonts w:ascii="微软雅黑" w:eastAsia="宋体" w:hAnsi="微软雅黑" w:cs="宋体"/>
          <w:color w:val="FF0000"/>
          <w:kern w:val="0"/>
          <w:sz w:val="23"/>
          <w:szCs w:val="23"/>
        </w:rPr>
        <w:t>代表的就是所谓的</w:t>
      </w:r>
      <w:r>
        <w:rPr>
          <w:rFonts w:ascii="微软雅黑" w:eastAsia="宋体" w:hAnsi="微软雅黑" w:cs="宋体"/>
          <w:color w:val="FF0000"/>
          <w:kern w:val="0"/>
          <w:sz w:val="23"/>
          <w:szCs w:val="23"/>
        </w:rPr>
        <w:t>LOGICAL_CLOCK</w:t>
      </w:r>
      <w:r>
        <w:rPr>
          <w:rFonts w:ascii="微软雅黑" w:eastAsia="宋体" w:hAnsi="微软雅黑" w:cs="宋体"/>
          <w:color w:val="FF0000"/>
          <w:kern w:val="0"/>
          <w:sz w:val="23"/>
          <w:szCs w:val="23"/>
        </w:rPr>
        <w:t>。</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那么此时，还有一个重要的技术问题</w:t>
      </w:r>
      <w:r>
        <w:rPr>
          <w:rFonts w:ascii="微软雅黑" w:eastAsia="宋体" w:hAnsi="微软雅黑" w:cs="宋体"/>
          <w:color w:val="0A0A0A"/>
          <w:kern w:val="0"/>
          <w:sz w:val="23"/>
          <w:szCs w:val="23"/>
        </w:rPr>
        <w:t>–MySQL</w:t>
      </w:r>
      <w:r>
        <w:rPr>
          <w:rFonts w:ascii="微软雅黑" w:eastAsia="宋体" w:hAnsi="微软雅黑" w:cs="宋体"/>
          <w:color w:val="0A0A0A"/>
          <w:kern w:val="0"/>
          <w:sz w:val="23"/>
          <w:szCs w:val="23"/>
        </w:rPr>
        <w:t>是如何做到将这些事务分组的呢？要搞清楚这个问题，首先需要了解一下</w:t>
      </w:r>
      <w:r>
        <w:rPr>
          <w:rFonts w:ascii="微软雅黑" w:eastAsia="宋体" w:hAnsi="微软雅黑" w:cs="宋体"/>
          <w:color w:val="0A0A0A"/>
          <w:kern w:val="0"/>
          <w:sz w:val="23"/>
          <w:szCs w:val="23"/>
        </w:rPr>
        <w:t>MySQL</w:t>
      </w:r>
      <w:r>
        <w:rPr>
          <w:rFonts w:ascii="微软雅黑" w:eastAsia="宋体" w:hAnsi="微软雅黑" w:cs="宋体"/>
          <w:color w:val="0A0A0A"/>
          <w:kern w:val="0"/>
          <w:sz w:val="23"/>
          <w:szCs w:val="23"/>
        </w:rPr>
        <w:t>事务提交方式。</w:t>
      </w:r>
    </w:p>
    <w:p w:rsidR="001A7847" w:rsidRDefault="001A7847"/>
    <w:p w:rsidR="001A7847" w:rsidRDefault="007D395D">
      <w:pPr>
        <w:pStyle w:val="6"/>
        <w:rPr>
          <w:rStyle w:val="ac"/>
          <w:b/>
          <w:bCs/>
        </w:rPr>
      </w:pPr>
      <w:r>
        <w:rPr>
          <w:rStyle w:val="ac"/>
          <w:b/>
          <w:bCs/>
        </w:rPr>
        <w:lastRenderedPageBreak/>
        <w:t>事务两阶段提交</w:t>
      </w: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事务的提交主要分为两个主要步骤：</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1. </w:t>
      </w:r>
      <w:r>
        <w:rPr>
          <w:rFonts w:ascii="微软雅黑" w:eastAsia="宋体" w:hAnsi="微软雅黑" w:cs="宋体"/>
          <w:color w:val="0A0A0A"/>
          <w:kern w:val="0"/>
          <w:sz w:val="23"/>
          <w:szCs w:val="23"/>
        </w:rPr>
        <w:t>准备阶段（</w:t>
      </w:r>
      <w:r>
        <w:rPr>
          <w:rFonts w:ascii="微软雅黑" w:eastAsia="宋体" w:hAnsi="微软雅黑" w:cs="宋体"/>
          <w:color w:val="0A0A0A"/>
          <w:kern w:val="0"/>
          <w:sz w:val="23"/>
          <w:szCs w:val="23"/>
        </w:rPr>
        <w:t>Storage Engine</w:t>
      </w:r>
      <w:r>
        <w:rPr>
          <w:rFonts w:ascii="微软雅黑" w:eastAsia="宋体" w:hAnsi="微软雅黑" w:cs="宋体"/>
          <w:color w:val="0A0A0A"/>
          <w:kern w:val="0"/>
          <w:sz w:val="23"/>
          <w:szCs w:val="23"/>
        </w:rPr>
        <w:t>（</w:t>
      </w:r>
      <w:r>
        <w:rPr>
          <w:rFonts w:ascii="微软雅黑" w:eastAsia="宋体" w:hAnsi="微软雅黑" w:cs="宋体"/>
          <w:color w:val="0A0A0A"/>
          <w:kern w:val="0"/>
          <w:sz w:val="23"/>
          <w:szCs w:val="23"/>
        </w:rPr>
        <w:t>InnoDB</w:t>
      </w:r>
      <w:r>
        <w:rPr>
          <w:rFonts w:ascii="微软雅黑" w:eastAsia="宋体" w:hAnsi="微软雅黑" w:cs="宋体"/>
          <w:color w:val="0A0A0A"/>
          <w:kern w:val="0"/>
          <w:sz w:val="23"/>
          <w:szCs w:val="23"/>
        </w:rPr>
        <w:t>）</w:t>
      </w:r>
      <w:r>
        <w:rPr>
          <w:rFonts w:ascii="微软雅黑" w:eastAsia="宋体" w:hAnsi="微软雅黑" w:cs="宋体"/>
          <w:color w:val="0A0A0A"/>
          <w:kern w:val="0"/>
          <w:sz w:val="23"/>
          <w:szCs w:val="23"/>
        </w:rPr>
        <w:t xml:space="preserve"> Transaction Prepare Phase</w:t>
      </w:r>
      <w:r>
        <w:rPr>
          <w:rFonts w:ascii="微软雅黑" w:eastAsia="宋体" w:hAnsi="微软雅黑" w:cs="宋体"/>
          <w:color w:val="0A0A0A"/>
          <w:kern w:val="0"/>
          <w:sz w:val="23"/>
          <w:szCs w:val="23"/>
        </w:rPr>
        <w:t>）</w:t>
      </w:r>
    </w:p>
    <w:p w:rsidR="001A7847" w:rsidRDefault="007D395D">
      <w:pPr>
        <w:widowControl/>
        <w:spacing w:after="120"/>
        <w:ind w:left="4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此时</w:t>
      </w:r>
      <w:r>
        <w:rPr>
          <w:rFonts w:ascii="微软雅黑" w:eastAsia="宋体" w:hAnsi="微软雅黑" w:cs="宋体"/>
          <w:color w:val="0A0A0A"/>
          <w:kern w:val="0"/>
          <w:sz w:val="23"/>
          <w:szCs w:val="23"/>
        </w:rPr>
        <w:t>SQL</w:t>
      </w:r>
      <w:r>
        <w:rPr>
          <w:rFonts w:ascii="微软雅黑" w:eastAsia="宋体" w:hAnsi="微软雅黑" w:cs="宋体"/>
          <w:color w:val="0A0A0A"/>
          <w:kern w:val="0"/>
          <w:sz w:val="23"/>
          <w:szCs w:val="23"/>
        </w:rPr>
        <w:t>已经成功执行，并生成</w:t>
      </w:r>
      <w:r>
        <w:rPr>
          <w:rFonts w:ascii="微软雅黑" w:eastAsia="宋体" w:hAnsi="微软雅黑" w:cs="宋体"/>
          <w:color w:val="0A0A0A"/>
          <w:kern w:val="0"/>
          <w:sz w:val="23"/>
          <w:szCs w:val="23"/>
        </w:rPr>
        <w:t>xid</w:t>
      </w:r>
      <w:r>
        <w:rPr>
          <w:rFonts w:ascii="微软雅黑" w:eastAsia="宋体" w:hAnsi="微软雅黑" w:cs="宋体"/>
          <w:color w:val="0A0A0A"/>
          <w:kern w:val="0"/>
          <w:sz w:val="23"/>
          <w:szCs w:val="23"/>
        </w:rPr>
        <w:t>信息及</w:t>
      </w:r>
      <w:r>
        <w:rPr>
          <w:rFonts w:ascii="微软雅黑" w:eastAsia="宋体" w:hAnsi="微软雅黑" w:cs="宋体"/>
          <w:color w:val="0A0A0A"/>
          <w:kern w:val="0"/>
          <w:sz w:val="23"/>
          <w:szCs w:val="23"/>
        </w:rPr>
        <w:t>redo</w:t>
      </w:r>
      <w:r>
        <w:rPr>
          <w:rFonts w:ascii="微软雅黑" w:eastAsia="宋体" w:hAnsi="微软雅黑" w:cs="宋体"/>
          <w:color w:val="0A0A0A"/>
          <w:kern w:val="0"/>
          <w:sz w:val="23"/>
          <w:szCs w:val="23"/>
        </w:rPr>
        <w:t>和</w:t>
      </w:r>
      <w:r>
        <w:rPr>
          <w:rFonts w:ascii="微软雅黑" w:eastAsia="宋体" w:hAnsi="微软雅黑" w:cs="宋体"/>
          <w:color w:val="0A0A0A"/>
          <w:kern w:val="0"/>
          <w:sz w:val="23"/>
          <w:szCs w:val="23"/>
        </w:rPr>
        <w:t>undo</w:t>
      </w:r>
      <w:r>
        <w:rPr>
          <w:rFonts w:ascii="微软雅黑" w:eastAsia="宋体" w:hAnsi="微软雅黑" w:cs="宋体"/>
          <w:color w:val="0A0A0A"/>
          <w:kern w:val="0"/>
          <w:sz w:val="23"/>
          <w:szCs w:val="23"/>
        </w:rPr>
        <w:t>的内存日志。然后调用</w:t>
      </w:r>
      <w:r>
        <w:rPr>
          <w:rFonts w:ascii="微软雅黑" w:eastAsia="宋体" w:hAnsi="微软雅黑" w:cs="宋体"/>
          <w:color w:val="0A0A0A"/>
          <w:kern w:val="0"/>
          <w:sz w:val="23"/>
          <w:szCs w:val="23"/>
        </w:rPr>
        <w:t>prepare</w:t>
      </w:r>
      <w:r>
        <w:rPr>
          <w:rFonts w:ascii="微软雅黑" w:eastAsia="宋体" w:hAnsi="微软雅黑" w:cs="宋体"/>
          <w:color w:val="0A0A0A"/>
          <w:kern w:val="0"/>
          <w:sz w:val="23"/>
          <w:szCs w:val="23"/>
        </w:rPr>
        <w:t>方法完成第一阶段，</w:t>
      </w:r>
      <w:r>
        <w:rPr>
          <w:rFonts w:ascii="微软雅黑" w:eastAsia="宋体" w:hAnsi="微软雅黑" w:cs="宋体"/>
          <w:color w:val="0A0A0A"/>
          <w:kern w:val="0"/>
          <w:sz w:val="23"/>
          <w:szCs w:val="23"/>
        </w:rPr>
        <w:t>papare</w:t>
      </w:r>
      <w:r>
        <w:rPr>
          <w:rFonts w:ascii="微软雅黑" w:eastAsia="宋体" w:hAnsi="微软雅黑" w:cs="宋体"/>
          <w:color w:val="0A0A0A"/>
          <w:kern w:val="0"/>
          <w:sz w:val="23"/>
          <w:szCs w:val="23"/>
        </w:rPr>
        <w:t>方法实际上什么也没做，将事务状态设为</w:t>
      </w:r>
      <w:r>
        <w:rPr>
          <w:rFonts w:ascii="微软雅黑" w:eastAsia="宋体" w:hAnsi="微软雅黑" w:cs="宋体"/>
          <w:color w:val="0A0A0A"/>
          <w:kern w:val="0"/>
          <w:sz w:val="23"/>
          <w:szCs w:val="23"/>
        </w:rPr>
        <w:t>TRX_PREPARED</w:t>
      </w:r>
      <w:r>
        <w:rPr>
          <w:rFonts w:ascii="微软雅黑" w:eastAsia="宋体" w:hAnsi="微软雅黑" w:cs="宋体"/>
          <w:color w:val="0A0A0A"/>
          <w:kern w:val="0"/>
          <w:sz w:val="23"/>
          <w:szCs w:val="23"/>
        </w:rPr>
        <w:t>，并将</w:t>
      </w:r>
      <w:r>
        <w:rPr>
          <w:rFonts w:ascii="微软雅黑" w:eastAsia="宋体" w:hAnsi="微软雅黑" w:cs="宋体"/>
          <w:color w:val="0A0A0A"/>
          <w:kern w:val="0"/>
          <w:sz w:val="23"/>
          <w:szCs w:val="23"/>
        </w:rPr>
        <w:t>redo log</w:t>
      </w:r>
      <w:r>
        <w:rPr>
          <w:rFonts w:ascii="微软雅黑" w:eastAsia="宋体" w:hAnsi="微软雅黑" w:cs="宋体"/>
          <w:color w:val="0A0A0A"/>
          <w:kern w:val="0"/>
          <w:sz w:val="23"/>
          <w:szCs w:val="23"/>
        </w:rPr>
        <w:t>刷磁盘。</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2. </w:t>
      </w:r>
      <w:r>
        <w:rPr>
          <w:rFonts w:ascii="微软雅黑" w:eastAsia="宋体" w:hAnsi="微软雅黑" w:cs="宋体"/>
          <w:color w:val="0A0A0A"/>
          <w:kern w:val="0"/>
          <w:sz w:val="23"/>
          <w:szCs w:val="23"/>
        </w:rPr>
        <w:t>提交阶段</w:t>
      </w:r>
      <w:r>
        <w:rPr>
          <w:rFonts w:ascii="微软雅黑" w:eastAsia="宋体" w:hAnsi="微软雅黑" w:cs="宋体"/>
          <w:color w:val="0A0A0A"/>
          <w:kern w:val="0"/>
          <w:sz w:val="23"/>
          <w:szCs w:val="23"/>
        </w:rPr>
        <w:t>(Storage Engine</w:t>
      </w:r>
      <w:r>
        <w:rPr>
          <w:rFonts w:ascii="微软雅黑" w:eastAsia="宋体" w:hAnsi="微软雅黑" w:cs="宋体"/>
          <w:color w:val="0A0A0A"/>
          <w:kern w:val="0"/>
          <w:sz w:val="23"/>
          <w:szCs w:val="23"/>
        </w:rPr>
        <w:t>（</w:t>
      </w:r>
      <w:r>
        <w:rPr>
          <w:rFonts w:ascii="微软雅黑" w:eastAsia="宋体" w:hAnsi="微软雅黑" w:cs="宋体"/>
          <w:color w:val="0A0A0A"/>
          <w:kern w:val="0"/>
          <w:sz w:val="23"/>
          <w:szCs w:val="23"/>
        </w:rPr>
        <w:t>InnoDB</w:t>
      </w:r>
      <w:r>
        <w:rPr>
          <w:rFonts w:ascii="微软雅黑" w:eastAsia="宋体" w:hAnsi="微软雅黑" w:cs="宋体"/>
          <w:color w:val="0A0A0A"/>
          <w:kern w:val="0"/>
          <w:sz w:val="23"/>
          <w:szCs w:val="23"/>
        </w:rPr>
        <w:t>）</w:t>
      </w:r>
      <w:r>
        <w:rPr>
          <w:rFonts w:ascii="微软雅黑" w:eastAsia="宋体" w:hAnsi="微软雅黑" w:cs="宋体"/>
          <w:color w:val="0A0A0A"/>
          <w:kern w:val="0"/>
          <w:sz w:val="23"/>
          <w:szCs w:val="23"/>
        </w:rPr>
        <w:t>Commit Phase)</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2.1 </w:t>
      </w:r>
      <w:r>
        <w:rPr>
          <w:rFonts w:ascii="微软雅黑" w:eastAsia="宋体" w:hAnsi="微软雅黑" w:cs="宋体"/>
          <w:color w:val="0A0A0A"/>
          <w:kern w:val="0"/>
          <w:sz w:val="23"/>
          <w:szCs w:val="23"/>
        </w:rPr>
        <w:t>记录协调者日志，即</w:t>
      </w:r>
      <w:r>
        <w:rPr>
          <w:rFonts w:ascii="微软雅黑" w:eastAsia="宋体" w:hAnsi="微软雅黑" w:cs="宋体"/>
          <w:color w:val="0A0A0A"/>
          <w:kern w:val="0"/>
          <w:sz w:val="23"/>
          <w:szCs w:val="23"/>
        </w:rPr>
        <w:t>Binlog</w:t>
      </w:r>
      <w:r>
        <w:rPr>
          <w:rFonts w:ascii="微软雅黑" w:eastAsia="宋体" w:hAnsi="微软雅黑" w:cs="宋体"/>
          <w:color w:val="0A0A0A"/>
          <w:kern w:val="0"/>
          <w:sz w:val="23"/>
          <w:szCs w:val="23"/>
        </w:rPr>
        <w:t>日志。</w:t>
      </w:r>
    </w:p>
    <w:p w:rsidR="001A7847" w:rsidRDefault="007D395D">
      <w:pPr>
        <w:widowControl/>
        <w:spacing w:after="120"/>
        <w:ind w:left="4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如果事务涉及的所有存储引擎的</w:t>
      </w:r>
      <w:r>
        <w:rPr>
          <w:rFonts w:ascii="微软雅黑" w:eastAsia="宋体" w:hAnsi="微软雅黑" w:cs="宋体"/>
          <w:color w:val="0A0A0A"/>
          <w:kern w:val="0"/>
          <w:sz w:val="23"/>
          <w:szCs w:val="23"/>
        </w:rPr>
        <w:t>prepare</w:t>
      </w:r>
      <w:r>
        <w:rPr>
          <w:rFonts w:ascii="微软雅黑" w:eastAsia="宋体" w:hAnsi="微软雅黑" w:cs="宋体"/>
          <w:color w:val="0A0A0A"/>
          <w:kern w:val="0"/>
          <w:sz w:val="23"/>
          <w:szCs w:val="23"/>
        </w:rPr>
        <w:t>都执行成功，则调用</w:t>
      </w:r>
      <w:r>
        <w:rPr>
          <w:rFonts w:ascii="微软雅黑" w:eastAsia="宋体" w:hAnsi="微软雅黑" w:cs="宋体"/>
          <w:color w:val="0A0A0A"/>
          <w:kern w:val="0"/>
          <w:sz w:val="23"/>
          <w:szCs w:val="23"/>
        </w:rPr>
        <w:t>TC_LOG_BINLOG::log_xid</w:t>
      </w:r>
      <w:r>
        <w:rPr>
          <w:rFonts w:ascii="微软雅黑" w:eastAsia="宋体" w:hAnsi="微软雅黑" w:cs="宋体"/>
          <w:color w:val="0A0A0A"/>
          <w:kern w:val="0"/>
          <w:sz w:val="23"/>
          <w:szCs w:val="23"/>
        </w:rPr>
        <w:t>方法将</w:t>
      </w:r>
      <w:r>
        <w:rPr>
          <w:rFonts w:ascii="微软雅黑" w:eastAsia="宋体" w:hAnsi="微软雅黑" w:cs="宋体"/>
          <w:color w:val="0A0A0A"/>
          <w:kern w:val="0"/>
          <w:sz w:val="23"/>
          <w:szCs w:val="23"/>
        </w:rPr>
        <w:t>SQL</w:t>
      </w:r>
      <w:r>
        <w:rPr>
          <w:rFonts w:ascii="微软雅黑" w:eastAsia="宋体" w:hAnsi="微软雅黑" w:cs="宋体"/>
          <w:color w:val="0A0A0A"/>
          <w:kern w:val="0"/>
          <w:sz w:val="23"/>
          <w:szCs w:val="23"/>
        </w:rPr>
        <w:t>语句写到</w:t>
      </w:r>
      <w:r>
        <w:rPr>
          <w:rFonts w:ascii="微软雅黑" w:eastAsia="宋体" w:hAnsi="微软雅黑" w:cs="宋体"/>
          <w:color w:val="0A0A0A"/>
          <w:kern w:val="0"/>
          <w:sz w:val="23"/>
          <w:szCs w:val="23"/>
        </w:rPr>
        <w:t>binlog</w:t>
      </w:r>
      <w:r>
        <w:rPr>
          <w:rFonts w:ascii="微软雅黑" w:eastAsia="宋体" w:hAnsi="微软雅黑" w:cs="宋体"/>
          <w:color w:val="0A0A0A"/>
          <w:kern w:val="0"/>
          <w:sz w:val="23"/>
          <w:szCs w:val="23"/>
        </w:rPr>
        <w:t>（</w:t>
      </w:r>
      <w:r>
        <w:rPr>
          <w:rFonts w:ascii="微软雅黑" w:eastAsia="宋体" w:hAnsi="微软雅黑" w:cs="宋体"/>
          <w:color w:val="0A0A0A"/>
          <w:kern w:val="0"/>
          <w:sz w:val="23"/>
          <w:szCs w:val="23"/>
        </w:rPr>
        <w:t>write()</w:t>
      </w:r>
      <w:r>
        <w:rPr>
          <w:rFonts w:ascii="微软雅黑" w:eastAsia="宋体" w:hAnsi="微软雅黑" w:cs="宋体"/>
          <w:color w:val="0A0A0A"/>
          <w:kern w:val="0"/>
          <w:sz w:val="23"/>
          <w:szCs w:val="23"/>
        </w:rPr>
        <w:t>将</w:t>
      </w:r>
      <w:r>
        <w:rPr>
          <w:rFonts w:ascii="微软雅黑" w:eastAsia="宋体" w:hAnsi="微软雅黑" w:cs="宋体"/>
          <w:color w:val="0A0A0A"/>
          <w:kern w:val="0"/>
          <w:sz w:val="23"/>
          <w:szCs w:val="23"/>
        </w:rPr>
        <w:t>binary log</w:t>
      </w:r>
      <w:r>
        <w:rPr>
          <w:rFonts w:ascii="微软雅黑" w:eastAsia="宋体" w:hAnsi="微软雅黑" w:cs="宋体"/>
          <w:color w:val="0A0A0A"/>
          <w:kern w:val="0"/>
          <w:sz w:val="23"/>
          <w:szCs w:val="23"/>
        </w:rPr>
        <w:t>内存日志数据写入文件系统缓存，</w:t>
      </w:r>
      <w:r>
        <w:rPr>
          <w:rFonts w:ascii="微软雅黑" w:eastAsia="宋体" w:hAnsi="微软雅黑" w:cs="宋体"/>
          <w:color w:val="0A0A0A"/>
          <w:kern w:val="0"/>
          <w:sz w:val="23"/>
          <w:szCs w:val="23"/>
        </w:rPr>
        <w:t>fsync()</w:t>
      </w:r>
      <w:r>
        <w:rPr>
          <w:rFonts w:ascii="微软雅黑" w:eastAsia="宋体" w:hAnsi="微软雅黑" w:cs="宋体"/>
          <w:color w:val="0A0A0A"/>
          <w:kern w:val="0"/>
          <w:sz w:val="23"/>
          <w:szCs w:val="23"/>
        </w:rPr>
        <w:t>将</w:t>
      </w:r>
      <w:r>
        <w:rPr>
          <w:rFonts w:ascii="微软雅黑" w:eastAsia="宋体" w:hAnsi="微软雅黑" w:cs="宋体"/>
          <w:color w:val="0A0A0A"/>
          <w:kern w:val="0"/>
          <w:sz w:val="23"/>
          <w:szCs w:val="23"/>
        </w:rPr>
        <w:t>binary log</w:t>
      </w:r>
      <w:r>
        <w:rPr>
          <w:rFonts w:ascii="微软雅黑" w:eastAsia="宋体" w:hAnsi="微软雅黑" w:cs="宋体"/>
          <w:color w:val="0A0A0A"/>
          <w:kern w:val="0"/>
          <w:sz w:val="23"/>
          <w:szCs w:val="23"/>
        </w:rPr>
        <w:t>文件系统缓存日志数据永久写入磁盘）。此时，事务已经铁定要提交了。否则，调用</w:t>
      </w:r>
      <w:r>
        <w:rPr>
          <w:rFonts w:ascii="微软雅黑" w:eastAsia="宋体" w:hAnsi="微软雅黑" w:cs="宋体"/>
          <w:color w:val="0A0A0A"/>
          <w:kern w:val="0"/>
          <w:sz w:val="23"/>
          <w:szCs w:val="23"/>
        </w:rPr>
        <w:t>ha_rollback_trans</w:t>
      </w:r>
      <w:r>
        <w:rPr>
          <w:rFonts w:ascii="微软雅黑" w:eastAsia="宋体" w:hAnsi="微软雅黑" w:cs="宋体"/>
          <w:color w:val="0A0A0A"/>
          <w:kern w:val="0"/>
          <w:sz w:val="23"/>
          <w:szCs w:val="23"/>
        </w:rPr>
        <w:t>方法回滚事务，而</w:t>
      </w:r>
      <w:r>
        <w:rPr>
          <w:rFonts w:ascii="微软雅黑" w:eastAsia="宋体" w:hAnsi="微软雅黑" w:cs="宋体"/>
          <w:color w:val="0A0A0A"/>
          <w:kern w:val="0"/>
          <w:sz w:val="23"/>
          <w:szCs w:val="23"/>
        </w:rPr>
        <w:t>SQL</w:t>
      </w:r>
      <w:r>
        <w:rPr>
          <w:rFonts w:ascii="微软雅黑" w:eastAsia="宋体" w:hAnsi="微软雅黑" w:cs="宋体"/>
          <w:color w:val="0A0A0A"/>
          <w:kern w:val="0"/>
          <w:sz w:val="23"/>
          <w:szCs w:val="23"/>
        </w:rPr>
        <w:t>语句实际上也不会写到</w:t>
      </w:r>
      <w:r>
        <w:rPr>
          <w:rFonts w:ascii="微软雅黑" w:eastAsia="宋体" w:hAnsi="微软雅黑" w:cs="宋体"/>
          <w:color w:val="0A0A0A"/>
          <w:kern w:val="0"/>
          <w:sz w:val="23"/>
          <w:szCs w:val="23"/>
        </w:rPr>
        <w:t>binlog</w:t>
      </w:r>
      <w:r>
        <w:rPr>
          <w:rFonts w:ascii="微软雅黑" w:eastAsia="宋体" w:hAnsi="微软雅黑" w:cs="宋体"/>
          <w:color w:val="0A0A0A"/>
          <w:kern w:val="0"/>
          <w:sz w:val="23"/>
          <w:szCs w:val="23"/>
        </w:rPr>
        <w:t>。</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2.2 </w:t>
      </w:r>
      <w:r>
        <w:rPr>
          <w:rFonts w:ascii="微软雅黑" w:eastAsia="宋体" w:hAnsi="微软雅黑" w:cs="宋体"/>
          <w:color w:val="0A0A0A"/>
          <w:kern w:val="0"/>
          <w:sz w:val="23"/>
          <w:szCs w:val="23"/>
        </w:rPr>
        <w:t>告诉引擎做</w:t>
      </w:r>
      <w:r>
        <w:rPr>
          <w:rFonts w:ascii="微软雅黑" w:eastAsia="宋体" w:hAnsi="微软雅黑" w:cs="宋体"/>
          <w:color w:val="0A0A0A"/>
          <w:kern w:val="0"/>
          <w:sz w:val="23"/>
          <w:szCs w:val="23"/>
        </w:rPr>
        <w:t>commit</w:t>
      </w:r>
      <w:r>
        <w:rPr>
          <w:rFonts w:ascii="微软雅黑" w:eastAsia="宋体" w:hAnsi="微软雅黑" w:cs="宋体"/>
          <w:color w:val="0A0A0A"/>
          <w:kern w:val="0"/>
          <w:sz w:val="23"/>
          <w:szCs w:val="23"/>
        </w:rPr>
        <w:t>。</w:t>
      </w:r>
    </w:p>
    <w:p w:rsidR="001A7847" w:rsidRDefault="007D395D">
      <w:pPr>
        <w:widowControl/>
        <w:spacing w:after="120"/>
        <w:ind w:left="4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最后，调用引擎的</w:t>
      </w:r>
      <w:r>
        <w:rPr>
          <w:rFonts w:ascii="微软雅黑" w:eastAsia="宋体" w:hAnsi="微软雅黑" w:cs="宋体"/>
          <w:color w:val="0A0A0A"/>
          <w:kern w:val="0"/>
          <w:sz w:val="23"/>
          <w:szCs w:val="23"/>
        </w:rPr>
        <w:t>commit</w:t>
      </w:r>
      <w:r>
        <w:rPr>
          <w:rFonts w:ascii="微软雅黑" w:eastAsia="宋体" w:hAnsi="微软雅黑" w:cs="宋体"/>
          <w:color w:val="0A0A0A"/>
          <w:kern w:val="0"/>
          <w:sz w:val="23"/>
          <w:szCs w:val="23"/>
        </w:rPr>
        <w:t>完成事务的提交。会清除</w:t>
      </w:r>
      <w:r>
        <w:rPr>
          <w:rFonts w:ascii="微软雅黑" w:eastAsia="宋体" w:hAnsi="微软雅黑" w:cs="宋体"/>
          <w:color w:val="0A0A0A"/>
          <w:kern w:val="0"/>
          <w:sz w:val="23"/>
          <w:szCs w:val="23"/>
        </w:rPr>
        <w:t>undo</w:t>
      </w:r>
      <w:r>
        <w:rPr>
          <w:rFonts w:ascii="微软雅黑" w:eastAsia="宋体" w:hAnsi="微软雅黑" w:cs="宋体"/>
          <w:color w:val="0A0A0A"/>
          <w:kern w:val="0"/>
          <w:sz w:val="23"/>
          <w:szCs w:val="23"/>
        </w:rPr>
        <w:t>信息，刷</w:t>
      </w:r>
      <w:r>
        <w:rPr>
          <w:rFonts w:ascii="微软雅黑" w:eastAsia="宋体" w:hAnsi="微软雅黑" w:cs="宋体"/>
          <w:color w:val="0A0A0A"/>
          <w:kern w:val="0"/>
          <w:sz w:val="23"/>
          <w:szCs w:val="23"/>
        </w:rPr>
        <w:t>redo</w:t>
      </w:r>
      <w:r>
        <w:rPr>
          <w:rFonts w:ascii="微软雅黑" w:eastAsia="宋体" w:hAnsi="微软雅黑" w:cs="宋体"/>
          <w:color w:val="0A0A0A"/>
          <w:kern w:val="0"/>
          <w:sz w:val="23"/>
          <w:szCs w:val="23"/>
        </w:rPr>
        <w:t>日志，将事务设为</w:t>
      </w:r>
      <w:r>
        <w:rPr>
          <w:rFonts w:ascii="微软雅黑" w:eastAsia="宋体" w:hAnsi="微软雅黑" w:cs="宋体"/>
          <w:color w:val="0A0A0A"/>
          <w:kern w:val="0"/>
          <w:sz w:val="23"/>
          <w:szCs w:val="23"/>
        </w:rPr>
        <w:t>TRX_NOT_STARTED</w:t>
      </w:r>
      <w:r>
        <w:rPr>
          <w:rFonts w:ascii="微软雅黑" w:eastAsia="宋体" w:hAnsi="微软雅黑" w:cs="宋体"/>
          <w:color w:val="0A0A0A"/>
          <w:kern w:val="0"/>
          <w:sz w:val="23"/>
          <w:szCs w:val="23"/>
        </w:rPr>
        <w:t>状态。</w:t>
      </w:r>
    </w:p>
    <w:p w:rsidR="001A7847" w:rsidRDefault="007D395D">
      <w:pPr>
        <w:pStyle w:val="6"/>
        <w:rPr>
          <w:rStyle w:val="ac"/>
          <w:b/>
          <w:bCs/>
        </w:rPr>
      </w:pPr>
      <w:r>
        <w:rPr>
          <w:rStyle w:val="ac"/>
          <w:b/>
          <w:bCs/>
        </w:rPr>
        <w:t>ordered commit</w:t>
      </w: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关于</w:t>
      </w:r>
      <w:r>
        <w:rPr>
          <w:rFonts w:ascii="微软雅黑" w:hAnsi="微软雅黑"/>
          <w:color w:val="0A0A0A"/>
          <w:sz w:val="23"/>
          <w:szCs w:val="23"/>
          <w:shd w:val="clear" w:color="auto" w:fill="FFFFFF"/>
        </w:rPr>
        <w:t>MySQL</w:t>
      </w:r>
      <w:r>
        <w:rPr>
          <w:rFonts w:ascii="微软雅黑" w:hAnsi="微软雅黑"/>
          <w:color w:val="0A0A0A"/>
          <w:sz w:val="23"/>
          <w:szCs w:val="23"/>
          <w:shd w:val="clear" w:color="auto" w:fill="FFFFFF"/>
        </w:rPr>
        <w:t>是如何提交的，内部使用</w:t>
      </w:r>
      <w:r>
        <w:rPr>
          <w:rFonts w:ascii="微软雅黑" w:hAnsi="微软雅黑"/>
          <w:color w:val="0A0A0A"/>
          <w:sz w:val="23"/>
          <w:szCs w:val="23"/>
          <w:shd w:val="clear" w:color="auto" w:fill="FFFFFF"/>
        </w:rPr>
        <w:t>ordered_commit</w:t>
      </w:r>
      <w:r>
        <w:rPr>
          <w:rFonts w:ascii="微软雅黑" w:hAnsi="微软雅黑"/>
          <w:color w:val="0A0A0A"/>
          <w:sz w:val="23"/>
          <w:szCs w:val="23"/>
          <w:shd w:val="clear" w:color="auto" w:fill="FFFFFF"/>
        </w:rPr>
        <w:t>函数来处理的。先看它的逻辑图，如下：</w:t>
      </w:r>
      <w:r>
        <w:rPr>
          <w:noProof/>
        </w:rPr>
        <w:lastRenderedPageBreak/>
        <w:drawing>
          <wp:inline distT="0" distB="0" distL="0" distR="0">
            <wp:extent cx="5274310" cy="2511425"/>
            <wp:effectExtent l="0" t="0" r="2540" b="317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470"/>
                    <a:stretch>
                      <a:fillRect/>
                    </a:stretch>
                  </pic:blipFill>
                  <pic:spPr>
                    <a:xfrm>
                      <a:off x="0" y="0"/>
                      <a:ext cx="5274310" cy="2512012"/>
                    </a:xfrm>
                    <a:prstGeom prst="rect">
                      <a:avLst/>
                    </a:prstGeom>
                  </pic:spPr>
                </pic:pic>
              </a:graphicData>
            </a:graphic>
          </wp:inline>
        </w:drawing>
      </w: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从图中可以看到，只要事务提交（调用</w:t>
      </w:r>
      <w:r>
        <w:rPr>
          <w:rFonts w:ascii="微软雅黑" w:hAnsi="微软雅黑"/>
          <w:color w:val="0A0A0A"/>
          <w:sz w:val="23"/>
          <w:szCs w:val="23"/>
          <w:shd w:val="clear" w:color="auto" w:fill="FFFFFF"/>
        </w:rPr>
        <w:t>ordered_commit</w:t>
      </w:r>
      <w:r>
        <w:rPr>
          <w:rFonts w:ascii="微软雅黑" w:hAnsi="微软雅黑"/>
          <w:color w:val="0A0A0A"/>
          <w:sz w:val="23"/>
          <w:szCs w:val="23"/>
          <w:shd w:val="clear" w:color="auto" w:fill="FFFFFF"/>
        </w:rPr>
        <w:t>），就都会先加入队列中。而提交有三个步骤，包括</w:t>
      </w:r>
      <w:r>
        <w:rPr>
          <w:rFonts w:ascii="微软雅黑" w:hAnsi="微软雅黑"/>
          <w:color w:val="0A0A0A"/>
          <w:sz w:val="23"/>
          <w:szCs w:val="23"/>
          <w:shd w:val="clear" w:color="auto" w:fill="FFFFFF"/>
        </w:rPr>
        <w:t>FLUSH</w:t>
      </w:r>
      <w:r>
        <w:rPr>
          <w:rFonts w:ascii="微软雅黑" w:hAnsi="微软雅黑"/>
          <w:color w:val="0A0A0A"/>
          <w:sz w:val="23"/>
          <w:szCs w:val="23"/>
          <w:shd w:val="clear" w:color="auto" w:fill="FFFFFF"/>
        </w:rPr>
        <w:t>、</w:t>
      </w:r>
      <w:r>
        <w:rPr>
          <w:rFonts w:ascii="微软雅黑" w:hAnsi="微软雅黑"/>
          <w:color w:val="0A0A0A"/>
          <w:sz w:val="23"/>
          <w:szCs w:val="23"/>
          <w:shd w:val="clear" w:color="auto" w:fill="FFFFFF"/>
        </w:rPr>
        <w:t>SYNC</w:t>
      </w:r>
      <w:r>
        <w:rPr>
          <w:rFonts w:ascii="微软雅黑" w:hAnsi="微软雅黑"/>
          <w:color w:val="0A0A0A"/>
          <w:sz w:val="23"/>
          <w:szCs w:val="23"/>
          <w:shd w:val="clear" w:color="auto" w:fill="FFFFFF"/>
        </w:rPr>
        <w:t>及</w:t>
      </w:r>
      <w:r>
        <w:rPr>
          <w:rFonts w:ascii="微软雅黑" w:hAnsi="微软雅黑"/>
          <w:color w:val="0A0A0A"/>
          <w:sz w:val="23"/>
          <w:szCs w:val="23"/>
          <w:shd w:val="clear" w:color="auto" w:fill="FFFFFF"/>
        </w:rPr>
        <w:t>COMMIT</w:t>
      </w:r>
      <w:r>
        <w:rPr>
          <w:rFonts w:ascii="微软雅黑" w:hAnsi="微软雅黑"/>
          <w:color w:val="0A0A0A"/>
          <w:sz w:val="23"/>
          <w:szCs w:val="23"/>
          <w:shd w:val="clear" w:color="auto" w:fill="FFFFFF"/>
        </w:rPr>
        <w:t>，相应地也有三个队列。首先要加入的是</w:t>
      </w:r>
      <w:r>
        <w:rPr>
          <w:rFonts w:ascii="微软雅黑" w:hAnsi="微软雅黑"/>
          <w:color w:val="0A0A0A"/>
          <w:sz w:val="23"/>
          <w:szCs w:val="23"/>
          <w:shd w:val="clear" w:color="auto" w:fill="FFFFFF"/>
        </w:rPr>
        <w:t>FLUSH</w:t>
      </w:r>
      <w:r>
        <w:rPr>
          <w:rFonts w:ascii="微软雅黑" w:hAnsi="微软雅黑"/>
          <w:color w:val="0A0A0A"/>
          <w:sz w:val="23"/>
          <w:szCs w:val="23"/>
          <w:shd w:val="clear" w:color="auto" w:fill="FFFFFF"/>
        </w:rPr>
        <w:t>队列，如果某个事务加入时，队列还是空的，则这个事务就担任队长，来代表其他事务执行提交操作。而在其他事务继续加入时，就会发现此时队列已经不为空了，那么这些事务就会等待队长帮它们完成提交操作。在上图中，事务</w:t>
      </w:r>
      <w:r>
        <w:rPr>
          <w:rFonts w:ascii="微软雅黑" w:hAnsi="微软雅黑"/>
          <w:color w:val="0A0A0A"/>
          <w:sz w:val="23"/>
          <w:szCs w:val="23"/>
          <w:shd w:val="clear" w:color="auto" w:fill="FFFFFF"/>
        </w:rPr>
        <w:t>2-6</w:t>
      </w:r>
      <w:r>
        <w:rPr>
          <w:rFonts w:ascii="微软雅黑" w:hAnsi="微软雅黑"/>
          <w:color w:val="0A0A0A"/>
          <w:sz w:val="23"/>
          <w:szCs w:val="23"/>
          <w:shd w:val="clear" w:color="auto" w:fill="FFFFFF"/>
        </w:rPr>
        <w:t>都是这种坐享其成之辈，事务</w:t>
      </w:r>
      <w:r>
        <w:rPr>
          <w:rFonts w:ascii="微软雅黑" w:hAnsi="微软雅黑"/>
          <w:color w:val="0A0A0A"/>
          <w:sz w:val="23"/>
          <w:szCs w:val="23"/>
          <w:shd w:val="clear" w:color="auto" w:fill="FFFFFF"/>
        </w:rPr>
        <w:t>1</w:t>
      </w:r>
      <w:r>
        <w:rPr>
          <w:rFonts w:ascii="微软雅黑" w:hAnsi="微软雅黑"/>
          <w:color w:val="0A0A0A"/>
          <w:sz w:val="23"/>
          <w:szCs w:val="23"/>
          <w:shd w:val="clear" w:color="auto" w:fill="FFFFFF"/>
        </w:rPr>
        <w:t>就是队长了。不过这里需要注意一点，不是说队长会一直等待要提交的事务不停地加入，而是有一个时限，只有在这个时限之内成功加入到队列的，才能帮它提交。这个时限就是从队长加入开始，到它去处理队列的时间，这个时间实际非常小，基本上就是程序从这行到哪行的一个过程，也没有刻意去等待。</w:t>
      </w:r>
    </w:p>
    <w:p w:rsidR="001A7847" w:rsidRDefault="001A7847">
      <w:pPr>
        <w:rPr>
          <w:rFonts w:ascii="微软雅黑" w:hAnsi="微软雅黑"/>
          <w:color w:val="0A0A0A"/>
          <w:sz w:val="23"/>
          <w:szCs w:val="23"/>
          <w:shd w:val="clear" w:color="auto" w:fill="FFFFFF"/>
        </w:rPr>
      </w:pP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只要对长将这个队列中的事务取出，其他事务就可以加入这个队列了。第一个加入的还是队长，但此时必须要等待。因为此时有事务正在做</w:t>
      </w:r>
      <w:r>
        <w:rPr>
          <w:rFonts w:ascii="微软雅黑" w:eastAsia="宋体" w:hAnsi="微软雅黑" w:cs="宋体"/>
          <w:color w:val="0A0A0A"/>
          <w:kern w:val="0"/>
          <w:sz w:val="23"/>
          <w:szCs w:val="23"/>
        </w:rPr>
        <w:t>FLUSH</w:t>
      </w:r>
      <w:r>
        <w:rPr>
          <w:rFonts w:ascii="微软雅黑" w:eastAsia="宋体" w:hAnsi="微软雅黑" w:cs="宋体"/>
          <w:color w:val="0A0A0A"/>
          <w:kern w:val="0"/>
          <w:sz w:val="23"/>
          <w:szCs w:val="23"/>
        </w:rPr>
        <w:t>，做完</w:t>
      </w:r>
      <w:r>
        <w:rPr>
          <w:rFonts w:ascii="微软雅黑" w:eastAsia="宋体" w:hAnsi="微软雅黑" w:cs="宋体"/>
          <w:color w:val="0A0A0A"/>
          <w:kern w:val="0"/>
          <w:sz w:val="23"/>
          <w:szCs w:val="23"/>
        </w:rPr>
        <w:t>FLUSH</w:t>
      </w:r>
      <w:r>
        <w:rPr>
          <w:rFonts w:ascii="微软雅黑" w:eastAsia="宋体" w:hAnsi="微软雅黑" w:cs="宋体"/>
          <w:color w:val="0A0A0A"/>
          <w:kern w:val="0"/>
          <w:sz w:val="23"/>
          <w:szCs w:val="23"/>
        </w:rPr>
        <w:t>之后，其他的对长才能带着队员做</w:t>
      </w:r>
      <w:r>
        <w:rPr>
          <w:rFonts w:ascii="微软雅黑" w:eastAsia="宋体" w:hAnsi="微软雅黑" w:cs="宋体"/>
          <w:color w:val="0A0A0A"/>
          <w:kern w:val="0"/>
          <w:sz w:val="23"/>
          <w:szCs w:val="23"/>
        </w:rPr>
        <w:t>FLUSH</w:t>
      </w:r>
      <w:r>
        <w:rPr>
          <w:rFonts w:ascii="微软雅黑" w:eastAsia="宋体" w:hAnsi="微软雅黑" w:cs="宋体"/>
          <w:color w:val="0A0A0A"/>
          <w:kern w:val="0"/>
          <w:sz w:val="23"/>
          <w:szCs w:val="23"/>
        </w:rPr>
        <w:t>。而在同一时刻，只能有一个组在做</w:t>
      </w:r>
      <w:r>
        <w:rPr>
          <w:rFonts w:ascii="微软雅黑" w:eastAsia="宋体" w:hAnsi="微软雅黑" w:cs="宋体"/>
          <w:color w:val="0A0A0A"/>
          <w:kern w:val="0"/>
          <w:sz w:val="23"/>
          <w:szCs w:val="23"/>
        </w:rPr>
        <w:t>FLUSH</w:t>
      </w:r>
      <w:r>
        <w:rPr>
          <w:rFonts w:ascii="微软雅黑" w:eastAsia="宋体" w:hAnsi="微软雅黑" w:cs="宋体"/>
          <w:color w:val="0A0A0A"/>
          <w:kern w:val="0"/>
          <w:sz w:val="23"/>
          <w:szCs w:val="23"/>
        </w:rPr>
        <w:t>。这就是上图中所示的等待事务组</w:t>
      </w:r>
      <w:r>
        <w:rPr>
          <w:rFonts w:ascii="微软雅黑" w:eastAsia="宋体" w:hAnsi="微软雅黑" w:cs="宋体"/>
          <w:color w:val="0A0A0A"/>
          <w:kern w:val="0"/>
          <w:sz w:val="23"/>
          <w:szCs w:val="23"/>
        </w:rPr>
        <w:t>2</w:t>
      </w:r>
      <w:r>
        <w:rPr>
          <w:rFonts w:ascii="微软雅黑" w:eastAsia="宋体" w:hAnsi="微软雅黑" w:cs="宋体"/>
          <w:color w:val="0A0A0A"/>
          <w:kern w:val="0"/>
          <w:sz w:val="23"/>
          <w:szCs w:val="23"/>
        </w:rPr>
        <w:t>和等待事务组</w:t>
      </w:r>
      <w:r>
        <w:rPr>
          <w:rFonts w:ascii="微软雅黑" w:eastAsia="宋体" w:hAnsi="微软雅黑" w:cs="宋体"/>
          <w:color w:val="0A0A0A"/>
          <w:kern w:val="0"/>
          <w:sz w:val="23"/>
          <w:szCs w:val="23"/>
        </w:rPr>
        <w:t>3</w:t>
      </w:r>
      <w:r>
        <w:rPr>
          <w:rFonts w:ascii="微软雅黑" w:eastAsia="宋体" w:hAnsi="微软雅黑" w:cs="宋体"/>
          <w:color w:val="0A0A0A"/>
          <w:kern w:val="0"/>
          <w:sz w:val="23"/>
          <w:szCs w:val="23"/>
        </w:rPr>
        <w:t>，此时队长会按照顺序依次做</w:t>
      </w:r>
      <w:r>
        <w:rPr>
          <w:rFonts w:ascii="微软雅黑" w:eastAsia="宋体" w:hAnsi="微软雅黑" w:cs="宋体"/>
          <w:color w:val="0A0A0A"/>
          <w:kern w:val="0"/>
          <w:sz w:val="23"/>
          <w:szCs w:val="23"/>
        </w:rPr>
        <w:t>FLUSH</w:t>
      </w:r>
      <w:r>
        <w:rPr>
          <w:rFonts w:ascii="微软雅黑" w:eastAsia="宋体" w:hAnsi="微软雅黑" w:cs="宋体"/>
          <w:color w:val="0A0A0A"/>
          <w:kern w:val="0"/>
          <w:sz w:val="23"/>
          <w:szCs w:val="23"/>
        </w:rPr>
        <w:t>，做</w:t>
      </w:r>
      <w:r>
        <w:rPr>
          <w:rFonts w:ascii="微软雅黑" w:eastAsia="宋体" w:hAnsi="微软雅黑" w:cs="宋体"/>
          <w:color w:val="0A0A0A"/>
          <w:kern w:val="0"/>
          <w:sz w:val="23"/>
          <w:szCs w:val="23"/>
        </w:rPr>
        <w:t>FLUSH</w:t>
      </w:r>
      <w:r>
        <w:rPr>
          <w:rFonts w:ascii="微软雅黑" w:eastAsia="宋体" w:hAnsi="微软雅黑" w:cs="宋体"/>
          <w:color w:val="0A0A0A"/>
          <w:kern w:val="0"/>
          <w:sz w:val="23"/>
          <w:szCs w:val="23"/>
        </w:rPr>
        <w:t>的过程中，有一些重要的事务需要去做，如下：</w:t>
      </w:r>
    </w:p>
    <w:p w:rsidR="001A7847" w:rsidRDefault="007D395D">
      <w:pPr>
        <w:widowControl/>
        <w:spacing w:after="120"/>
        <w:jc w:val="left"/>
        <w:rPr>
          <w:rFonts w:ascii="微软雅黑" w:eastAsia="宋体" w:hAnsi="微软雅黑" w:cs="宋体"/>
          <w:color w:val="FF0000"/>
          <w:kern w:val="0"/>
          <w:sz w:val="23"/>
          <w:szCs w:val="23"/>
        </w:rPr>
      </w:pPr>
      <w:r>
        <w:rPr>
          <w:rFonts w:ascii="微软雅黑" w:eastAsia="宋体" w:hAnsi="微软雅黑" w:cs="宋体"/>
          <w:color w:val="FF0000"/>
          <w:kern w:val="0"/>
          <w:sz w:val="23"/>
          <w:szCs w:val="23"/>
        </w:rPr>
        <w:t xml:space="preserve">1. </w:t>
      </w:r>
      <w:r>
        <w:rPr>
          <w:rFonts w:ascii="微软雅黑" w:eastAsia="宋体" w:hAnsi="微软雅黑" w:cs="宋体"/>
          <w:color w:val="FF0000"/>
          <w:kern w:val="0"/>
          <w:sz w:val="23"/>
          <w:szCs w:val="23"/>
        </w:rPr>
        <w:t>要保证顺序必须是提交加入到队列的顺序。</w:t>
      </w:r>
    </w:p>
    <w:p w:rsidR="001A7847" w:rsidRDefault="007D395D">
      <w:pPr>
        <w:widowControl/>
        <w:spacing w:after="120"/>
        <w:jc w:val="left"/>
        <w:rPr>
          <w:rFonts w:ascii="微软雅黑" w:eastAsia="宋体" w:hAnsi="微软雅黑" w:cs="宋体"/>
          <w:color w:val="FF0000"/>
          <w:kern w:val="0"/>
          <w:sz w:val="23"/>
          <w:szCs w:val="23"/>
        </w:rPr>
      </w:pPr>
      <w:r>
        <w:rPr>
          <w:rFonts w:ascii="微软雅黑" w:eastAsia="宋体" w:hAnsi="微软雅黑" w:cs="宋体"/>
          <w:color w:val="FF0000"/>
          <w:kern w:val="0"/>
          <w:sz w:val="23"/>
          <w:szCs w:val="23"/>
        </w:rPr>
        <w:t xml:space="preserve">2. </w:t>
      </w:r>
      <w:r>
        <w:rPr>
          <w:rFonts w:ascii="微软雅黑" w:eastAsia="宋体" w:hAnsi="微软雅黑" w:cs="宋体"/>
          <w:color w:val="FF0000"/>
          <w:kern w:val="0"/>
          <w:sz w:val="23"/>
          <w:szCs w:val="23"/>
        </w:rPr>
        <w:t>如果有新的事务提交，此时队列为空，则可以加入到</w:t>
      </w:r>
      <w:r>
        <w:rPr>
          <w:rFonts w:ascii="微软雅黑" w:eastAsia="宋体" w:hAnsi="微软雅黑" w:cs="宋体"/>
          <w:color w:val="FF0000"/>
          <w:kern w:val="0"/>
          <w:sz w:val="23"/>
          <w:szCs w:val="23"/>
        </w:rPr>
        <w:t>FLUSH</w:t>
      </w:r>
      <w:r>
        <w:rPr>
          <w:rFonts w:ascii="微软雅黑" w:eastAsia="宋体" w:hAnsi="微软雅黑" w:cs="宋体"/>
          <w:color w:val="FF0000"/>
          <w:kern w:val="0"/>
          <w:sz w:val="23"/>
          <w:szCs w:val="23"/>
        </w:rPr>
        <w:t>队列中。不过，因为此时</w:t>
      </w:r>
      <w:r>
        <w:rPr>
          <w:rFonts w:ascii="微软雅黑" w:eastAsia="宋体" w:hAnsi="微软雅黑" w:cs="宋体"/>
          <w:color w:val="FF0000"/>
          <w:kern w:val="0"/>
          <w:sz w:val="23"/>
          <w:szCs w:val="23"/>
        </w:rPr>
        <w:t>FLUSH</w:t>
      </w:r>
      <w:r>
        <w:rPr>
          <w:rFonts w:ascii="微软雅黑" w:eastAsia="宋体" w:hAnsi="微软雅黑" w:cs="宋体"/>
          <w:color w:val="FF0000"/>
          <w:kern w:val="0"/>
          <w:sz w:val="23"/>
          <w:szCs w:val="23"/>
        </w:rPr>
        <w:t>临界区正在被占用，所以新事务组必须要等待。</w:t>
      </w:r>
    </w:p>
    <w:p w:rsidR="001A7847" w:rsidRDefault="007D395D">
      <w:pPr>
        <w:widowControl/>
        <w:spacing w:after="120"/>
        <w:jc w:val="left"/>
        <w:rPr>
          <w:rFonts w:ascii="微软雅黑" w:eastAsia="宋体" w:hAnsi="微软雅黑" w:cs="宋体"/>
          <w:color w:val="FF0000"/>
          <w:kern w:val="0"/>
          <w:sz w:val="23"/>
          <w:szCs w:val="23"/>
        </w:rPr>
      </w:pPr>
      <w:r>
        <w:rPr>
          <w:rFonts w:ascii="微软雅黑" w:eastAsia="宋体" w:hAnsi="微软雅黑" w:cs="宋体"/>
          <w:color w:val="FF0000"/>
          <w:kern w:val="0"/>
          <w:sz w:val="23"/>
          <w:szCs w:val="23"/>
        </w:rPr>
        <w:lastRenderedPageBreak/>
        <w:t xml:space="preserve">3. </w:t>
      </w:r>
      <w:r>
        <w:rPr>
          <w:rFonts w:ascii="微软雅黑" w:eastAsia="宋体" w:hAnsi="微软雅黑" w:cs="宋体"/>
          <w:color w:val="FF0000"/>
          <w:kern w:val="0"/>
          <w:sz w:val="23"/>
          <w:szCs w:val="23"/>
        </w:rPr>
        <w:t>给每个事务分配</w:t>
      </w:r>
      <w:r>
        <w:rPr>
          <w:rFonts w:ascii="微软雅黑" w:eastAsia="宋体" w:hAnsi="微软雅黑" w:cs="宋体"/>
          <w:color w:val="FF0000"/>
          <w:kern w:val="0"/>
          <w:sz w:val="23"/>
          <w:szCs w:val="23"/>
        </w:rPr>
        <w:t>sequence_number</w:t>
      </w:r>
      <w:r>
        <w:rPr>
          <w:rFonts w:ascii="微软雅黑" w:eastAsia="宋体" w:hAnsi="微软雅黑" w:cs="宋体"/>
          <w:color w:val="FF0000"/>
          <w:kern w:val="0"/>
          <w:sz w:val="23"/>
          <w:szCs w:val="23"/>
        </w:rPr>
        <w:t>，如果是第一个事务，则将这个组的</w:t>
      </w:r>
      <w:r>
        <w:rPr>
          <w:rFonts w:ascii="微软雅黑" w:eastAsia="宋体" w:hAnsi="微软雅黑" w:cs="宋体"/>
          <w:color w:val="FF0000"/>
          <w:kern w:val="0"/>
          <w:sz w:val="23"/>
          <w:szCs w:val="23"/>
        </w:rPr>
        <w:t>last_committed</w:t>
      </w:r>
      <w:r>
        <w:rPr>
          <w:rFonts w:ascii="微软雅黑" w:eastAsia="宋体" w:hAnsi="微软雅黑" w:cs="宋体"/>
          <w:color w:val="FF0000"/>
          <w:kern w:val="0"/>
          <w:sz w:val="23"/>
          <w:szCs w:val="23"/>
        </w:rPr>
        <w:t>设置为</w:t>
      </w:r>
      <w:r>
        <w:rPr>
          <w:rFonts w:ascii="微软雅黑" w:eastAsia="宋体" w:hAnsi="微软雅黑" w:cs="宋体"/>
          <w:color w:val="FF0000"/>
          <w:kern w:val="0"/>
          <w:sz w:val="23"/>
          <w:szCs w:val="23"/>
        </w:rPr>
        <w:t>sequence_number-1.</w:t>
      </w:r>
    </w:p>
    <w:p w:rsidR="001A7847" w:rsidRDefault="007D395D">
      <w:pPr>
        <w:widowControl/>
        <w:spacing w:after="120"/>
        <w:jc w:val="left"/>
        <w:rPr>
          <w:rFonts w:ascii="微软雅黑" w:eastAsia="宋体" w:hAnsi="微软雅黑" w:cs="宋体"/>
          <w:color w:val="FF0000"/>
          <w:kern w:val="0"/>
          <w:sz w:val="23"/>
          <w:szCs w:val="23"/>
        </w:rPr>
      </w:pPr>
      <w:r>
        <w:rPr>
          <w:rFonts w:ascii="微软雅黑" w:eastAsia="宋体" w:hAnsi="微软雅黑" w:cs="宋体"/>
          <w:color w:val="FF0000"/>
          <w:kern w:val="0"/>
          <w:sz w:val="23"/>
          <w:szCs w:val="23"/>
        </w:rPr>
        <w:t xml:space="preserve">4. </w:t>
      </w:r>
      <w:r>
        <w:rPr>
          <w:rFonts w:ascii="微软雅黑" w:eastAsia="宋体" w:hAnsi="微软雅黑" w:cs="宋体"/>
          <w:color w:val="FF0000"/>
          <w:kern w:val="0"/>
          <w:sz w:val="23"/>
          <w:szCs w:val="23"/>
        </w:rPr>
        <w:t>将带着</w:t>
      </w:r>
      <w:r>
        <w:rPr>
          <w:rFonts w:ascii="微软雅黑" w:eastAsia="宋体" w:hAnsi="微软雅黑" w:cs="宋体"/>
          <w:color w:val="FF0000"/>
          <w:kern w:val="0"/>
          <w:sz w:val="23"/>
          <w:szCs w:val="23"/>
        </w:rPr>
        <w:t>last_committed</w:t>
      </w:r>
      <w:r>
        <w:rPr>
          <w:rFonts w:ascii="微软雅黑" w:eastAsia="宋体" w:hAnsi="微软雅黑" w:cs="宋体"/>
          <w:color w:val="FF0000"/>
          <w:kern w:val="0"/>
          <w:sz w:val="23"/>
          <w:szCs w:val="23"/>
        </w:rPr>
        <w:t>与</w:t>
      </w:r>
      <w:r>
        <w:rPr>
          <w:rFonts w:ascii="微软雅黑" w:eastAsia="宋体" w:hAnsi="微软雅黑" w:cs="宋体"/>
          <w:color w:val="FF0000"/>
          <w:kern w:val="0"/>
          <w:sz w:val="23"/>
          <w:szCs w:val="23"/>
        </w:rPr>
        <w:t>sequence_number</w:t>
      </w:r>
      <w:r>
        <w:rPr>
          <w:rFonts w:ascii="微软雅黑" w:eastAsia="宋体" w:hAnsi="微软雅黑" w:cs="宋体"/>
          <w:color w:val="FF0000"/>
          <w:kern w:val="0"/>
          <w:sz w:val="23"/>
          <w:szCs w:val="23"/>
        </w:rPr>
        <w:t>的</w:t>
      </w:r>
      <w:r>
        <w:rPr>
          <w:rFonts w:ascii="微软雅黑" w:eastAsia="宋体" w:hAnsi="微软雅黑" w:cs="宋体"/>
          <w:color w:val="FF0000"/>
          <w:kern w:val="0"/>
          <w:sz w:val="23"/>
          <w:szCs w:val="23"/>
        </w:rPr>
        <w:t>GTID</w:t>
      </w:r>
      <w:r>
        <w:rPr>
          <w:rFonts w:ascii="微软雅黑" w:eastAsia="宋体" w:hAnsi="微软雅黑" w:cs="宋体"/>
          <w:color w:val="FF0000"/>
          <w:kern w:val="0"/>
          <w:sz w:val="23"/>
          <w:szCs w:val="23"/>
        </w:rPr>
        <w:t>事件</w:t>
      </w:r>
      <w:r>
        <w:rPr>
          <w:rFonts w:ascii="微软雅黑" w:eastAsia="宋体" w:hAnsi="微软雅黑" w:cs="宋体"/>
          <w:color w:val="FF0000"/>
          <w:kern w:val="0"/>
          <w:sz w:val="23"/>
          <w:szCs w:val="23"/>
        </w:rPr>
        <w:t>FLUSH</w:t>
      </w:r>
      <w:r>
        <w:rPr>
          <w:rFonts w:ascii="微软雅黑" w:eastAsia="宋体" w:hAnsi="微软雅黑" w:cs="宋体"/>
          <w:color w:val="FF0000"/>
          <w:kern w:val="0"/>
          <w:sz w:val="23"/>
          <w:szCs w:val="23"/>
        </w:rPr>
        <w:t>到</w:t>
      </w:r>
      <w:r>
        <w:rPr>
          <w:rFonts w:ascii="微软雅黑" w:eastAsia="宋体" w:hAnsi="微软雅黑" w:cs="宋体"/>
          <w:color w:val="FF0000"/>
          <w:kern w:val="0"/>
          <w:sz w:val="23"/>
          <w:szCs w:val="23"/>
        </w:rPr>
        <w:t>Binlog</w:t>
      </w:r>
      <w:r>
        <w:rPr>
          <w:rFonts w:ascii="微软雅黑" w:eastAsia="宋体" w:hAnsi="微软雅黑" w:cs="宋体"/>
          <w:color w:val="FF0000"/>
          <w:kern w:val="0"/>
          <w:sz w:val="23"/>
          <w:szCs w:val="23"/>
        </w:rPr>
        <w:t>文件中。</w:t>
      </w:r>
    </w:p>
    <w:p w:rsidR="001A7847" w:rsidRDefault="007D395D">
      <w:pPr>
        <w:widowControl/>
        <w:spacing w:after="120"/>
        <w:jc w:val="left"/>
        <w:rPr>
          <w:rFonts w:ascii="微软雅黑" w:eastAsia="宋体" w:hAnsi="微软雅黑" w:cs="宋体"/>
          <w:color w:val="FF0000"/>
          <w:kern w:val="0"/>
          <w:sz w:val="23"/>
          <w:szCs w:val="23"/>
        </w:rPr>
      </w:pPr>
      <w:r>
        <w:rPr>
          <w:rFonts w:ascii="微软雅黑" w:eastAsia="宋体" w:hAnsi="微软雅黑" w:cs="宋体"/>
          <w:color w:val="FF0000"/>
          <w:kern w:val="0"/>
          <w:sz w:val="23"/>
          <w:szCs w:val="23"/>
        </w:rPr>
        <w:t xml:space="preserve">5. </w:t>
      </w:r>
      <w:r>
        <w:rPr>
          <w:rFonts w:ascii="微软雅黑" w:eastAsia="宋体" w:hAnsi="微软雅黑" w:cs="宋体"/>
          <w:color w:val="FF0000"/>
          <w:kern w:val="0"/>
          <w:sz w:val="23"/>
          <w:szCs w:val="23"/>
        </w:rPr>
        <w:t>将当前事务所产生的</w:t>
      </w:r>
      <w:r>
        <w:rPr>
          <w:rFonts w:ascii="微软雅黑" w:eastAsia="宋体" w:hAnsi="微软雅黑" w:cs="宋体"/>
          <w:color w:val="FF0000"/>
          <w:kern w:val="0"/>
          <w:sz w:val="23"/>
          <w:szCs w:val="23"/>
        </w:rPr>
        <w:t>Binlog</w:t>
      </w:r>
      <w:r>
        <w:rPr>
          <w:rFonts w:ascii="微软雅黑" w:eastAsia="宋体" w:hAnsi="微软雅黑" w:cs="宋体"/>
          <w:color w:val="FF0000"/>
          <w:kern w:val="0"/>
          <w:sz w:val="23"/>
          <w:szCs w:val="23"/>
        </w:rPr>
        <w:t>内容</w:t>
      </w:r>
      <w:r>
        <w:rPr>
          <w:rFonts w:ascii="微软雅黑" w:eastAsia="宋体" w:hAnsi="微软雅黑" w:cs="宋体"/>
          <w:color w:val="FF0000"/>
          <w:kern w:val="0"/>
          <w:sz w:val="23"/>
          <w:szCs w:val="23"/>
        </w:rPr>
        <w:t>FLUSH</w:t>
      </w:r>
      <w:r>
        <w:rPr>
          <w:rFonts w:ascii="微软雅黑" w:eastAsia="宋体" w:hAnsi="微软雅黑" w:cs="宋体"/>
          <w:color w:val="FF0000"/>
          <w:kern w:val="0"/>
          <w:sz w:val="23"/>
          <w:szCs w:val="23"/>
        </w:rPr>
        <w:t>到</w:t>
      </w:r>
      <w:r>
        <w:rPr>
          <w:rFonts w:ascii="微软雅黑" w:eastAsia="宋体" w:hAnsi="微软雅黑" w:cs="宋体"/>
          <w:color w:val="FF0000"/>
          <w:kern w:val="0"/>
          <w:sz w:val="23"/>
          <w:szCs w:val="23"/>
        </w:rPr>
        <w:t>Binlog</w:t>
      </w:r>
      <w:r>
        <w:rPr>
          <w:rFonts w:ascii="微软雅黑" w:eastAsia="宋体" w:hAnsi="微软雅黑" w:cs="宋体"/>
          <w:color w:val="FF0000"/>
          <w:kern w:val="0"/>
          <w:sz w:val="23"/>
          <w:szCs w:val="23"/>
        </w:rPr>
        <w:t>文件中。</w:t>
      </w:r>
    </w:p>
    <w:p w:rsidR="001A7847" w:rsidRDefault="001A7847">
      <w:pPr>
        <w:widowControl/>
        <w:spacing w:after="120"/>
        <w:jc w:val="left"/>
        <w:rPr>
          <w:rFonts w:ascii="微软雅黑" w:eastAsia="宋体" w:hAnsi="微软雅黑" w:cs="宋体"/>
          <w:color w:val="FF0000"/>
          <w:kern w:val="0"/>
          <w:sz w:val="23"/>
          <w:szCs w:val="23"/>
        </w:rPr>
      </w:pPr>
    </w:p>
    <w:p w:rsidR="001A7847" w:rsidRDefault="007D395D">
      <w:pPr>
        <w:widowControl/>
        <w:spacing w:after="120"/>
        <w:jc w:val="left"/>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这样，一个事务的</w:t>
      </w:r>
      <w:r>
        <w:rPr>
          <w:rFonts w:ascii="微软雅黑" w:hAnsi="微软雅黑"/>
          <w:color w:val="0A0A0A"/>
          <w:sz w:val="23"/>
          <w:szCs w:val="23"/>
          <w:shd w:val="clear" w:color="auto" w:fill="FFFFFF"/>
        </w:rPr>
        <w:t>FLUSH</w:t>
      </w:r>
      <w:r>
        <w:rPr>
          <w:rFonts w:ascii="微软雅黑" w:hAnsi="微软雅黑"/>
          <w:color w:val="0A0A0A"/>
          <w:sz w:val="23"/>
          <w:szCs w:val="23"/>
          <w:shd w:val="clear" w:color="auto" w:fill="FFFFFF"/>
        </w:rPr>
        <w:t>就完成了。接下来，依次做完组内所有事务的</w:t>
      </w:r>
      <w:r>
        <w:rPr>
          <w:rFonts w:ascii="微软雅黑" w:hAnsi="微软雅黑"/>
          <w:color w:val="0A0A0A"/>
          <w:sz w:val="23"/>
          <w:szCs w:val="23"/>
          <w:shd w:val="clear" w:color="auto" w:fill="FFFFFF"/>
        </w:rPr>
        <w:t>FLUSH</w:t>
      </w:r>
      <w:r>
        <w:rPr>
          <w:rFonts w:ascii="微软雅黑" w:hAnsi="微软雅黑"/>
          <w:color w:val="0A0A0A"/>
          <w:sz w:val="23"/>
          <w:szCs w:val="23"/>
          <w:shd w:val="clear" w:color="auto" w:fill="FFFFFF"/>
        </w:rPr>
        <w:t>，然后做</w:t>
      </w:r>
      <w:r>
        <w:rPr>
          <w:rFonts w:ascii="微软雅黑" w:hAnsi="微软雅黑"/>
          <w:color w:val="0A0A0A"/>
          <w:sz w:val="23"/>
          <w:szCs w:val="23"/>
          <w:shd w:val="clear" w:color="auto" w:fill="FFFFFF"/>
        </w:rPr>
        <w:t>SYNC</w:t>
      </w:r>
      <w:r>
        <w:rPr>
          <w:rFonts w:ascii="微软雅黑" w:hAnsi="微软雅黑"/>
          <w:color w:val="0A0A0A"/>
          <w:sz w:val="23"/>
          <w:szCs w:val="23"/>
          <w:shd w:val="clear" w:color="auto" w:fill="FFFFFF"/>
        </w:rPr>
        <w:t>。如果</w:t>
      </w:r>
      <w:r>
        <w:rPr>
          <w:rFonts w:ascii="微软雅黑" w:hAnsi="微软雅黑"/>
          <w:color w:val="0A0A0A"/>
          <w:sz w:val="23"/>
          <w:szCs w:val="23"/>
          <w:shd w:val="clear" w:color="auto" w:fill="FFFFFF"/>
        </w:rPr>
        <w:t>SYNC</w:t>
      </w:r>
      <w:r>
        <w:rPr>
          <w:rFonts w:ascii="微软雅黑" w:hAnsi="微软雅黑"/>
          <w:color w:val="0A0A0A"/>
          <w:sz w:val="23"/>
          <w:szCs w:val="23"/>
          <w:shd w:val="clear" w:color="auto" w:fill="FFFFFF"/>
        </w:rPr>
        <w:t>的临界区是空的，则</w:t>
      </w:r>
      <w:r>
        <w:rPr>
          <w:rFonts w:ascii="微软雅黑" w:hAnsi="微软雅黑"/>
          <w:color w:val="FF0000"/>
          <w:sz w:val="23"/>
          <w:szCs w:val="23"/>
          <w:shd w:val="clear" w:color="auto" w:fill="FFFFFF"/>
        </w:rPr>
        <w:t>直接做</w:t>
      </w:r>
      <w:r>
        <w:rPr>
          <w:rFonts w:ascii="微软雅黑" w:hAnsi="微软雅黑"/>
          <w:color w:val="FF0000"/>
          <w:sz w:val="23"/>
          <w:szCs w:val="23"/>
          <w:shd w:val="clear" w:color="auto" w:fill="FFFFFF"/>
        </w:rPr>
        <w:t>SYNC</w:t>
      </w:r>
      <w:r>
        <w:rPr>
          <w:rFonts w:ascii="微软雅黑" w:hAnsi="微软雅黑"/>
          <w:color w:val="FF0000"/>
          <w:sz w:val="23"/>
          <w:szCs w:val="23"/>
          <w:shd w:val="clear" w:color="auto" w:fill="FFFFFF"/>
        </w:rPr>
        <w:t>操作</w:t>
      </w:r>
      <w:r>
        <w:rPr>
          <w:rFonts w:ascii="微软雅黑" w:hAnsi="微软雅黑" w:hint="eastAsia"/>
          <w:color w:val="FF0000"/>
          <w:sz w:val="23"/>
          <w:szCs w:val="23"/>
          <w:shd w:val="clear" w:color="auto" w:fill="FFFFFF"/>
        </w:rPr>
        <w:t>(</w:t>
      </w:r>
      <w:r>
        <w:rPr>
          <w:rFonts w:ascii="微软雅黑" w:hAnsi="微软雅黑" w:hint="eastAsia"/>
          <w:color w:val="FF0000"/>
          <w:sz w:val="23"/>
          <w:szCs w:val="23"/>
          <w:shd w:val="clear" w:color="auto" w:fill="FFFFFF"/>
        </w:rPr>
        <w:t>刷到磁盘</w:t>
      </w:r>
      <w:r>
        <w:rPr>
          <w:rFonts w:ascii="微软雅黑" w:hAnsi="微软雅黑" w:hint="eastAsia"/>
          <w:color w:val="FF0000"/>
          <w:sz w:val="23"/>
          <w:szCs w:val="23"/>
          <w:shd w:val="clear" w:color="auto" w:fill="FFFFFF"/>
        </w:rPr>
        <w:t>)</w:t>
      </w:r>
      <w:r>
        <w:rPr>
          <w:rFonts w:ascii="微软雅黑" w:hAnsi="微软雅黑"/>
          <w:color w:val="0A0A0A"/>
          <w:sz w:val="23"/>
          <w:szCs w:val="23"/>
          <w:shd w:val="clear" w:color="auto" w:fill="FFFFFF"/>
        </w:rPr>
        <w:t>，而如果已经有事务组在做，则必须要等待。同样地，做完</w:t>
      </w:r>
      <w:r>
        <w:rPr>
          <w:rFonts w:ascii="微软雅黑" w:hAnsi="微软雅黑"/>
          <w:color w:val="0A0A0A"/>
          <w:sz w:val="23"/>
          <w:szCs w:val="23"/>
          <w:shd w:val="clear" w:color="auto" w:fill="FFFFFF"/>
        </w:rPr>
        <w:t>FLUSH</w:t>
      </w:r>
      <w:r>
        <w:rPr>
          <w:rFonts w:ascii="微软雅黑" w:hAnsi="微软雅黑"/>
          <w:color w:val="0A0A0A"/>
          <w:sz w:val="23"/>
          <w:szCs w:val="23"/>
          <w:shd w:val="clear" w:color="auto" w:fill="FFFFFF"/>
        </w:rPr>
        <w:t>之后，</w:t>
      </w:r>
      <w:r>
        <w:rPr>
          <w:rFonts w:ascii="微软雅黑" w:hAnsi="微软雅黑"/>
          <w:color w:val="0A0A0A"/>
          <w:sz w:val="23"/>
          <w:szCs w:val="23"/>
          <w:shd w:val="clear" w:color="auto" w:fill="FFFFFF"/>
        </w:rPr>
        <w:t>FLUSH</w:t>
      </w:r>
      <w:r>
        <w:rPr>
          <w:rFonts w:ascii="微软雅黑" w:hAnsi="微软雅黑"/>
          <w:color w:val="0A0A0A"/>
          <w:sz w:val="23"/>
          <w:szCs w:val="23"/>
          <w:shd w:val="clear" w:color="auto" w:fill="FFFFFF"/>
        </w:rPr>
        <w:t>临界区会空闲出来，哪儿此时再等待这个临界区的组就可以做</w:t>
      </w:r>
      <w:r>
        <w:rPr>
          <w:rFonts w:ascii="微软雅黑" w:hAnsi="微软雅黑"/>
          <w:color w:val="0A0A0A"/>
          <w:sz w:val="23"/>
          <w:szCs w:val="23"/>
          <w:shd w:val="clear" w:color="auto" w:fill="FFFFFF"/>
        </w:rPr>
        <w:t>FLUSH</w:t>
      </w:r>
      <w:r>
        <w:rPr>
          <w:rFonts w:ascii="微软雅黑" w:hAnsi="微软雅黑"/>
          <w:color w:val="0A0A0A"/>
          <w:sz w:val="23"/>
          <w:szCs w:val="23"/>
          <w:shd w:val="clear" w:color="auto" w:fill="FFFFFF"/>
        </w:rPr>
        <w:t>操作了。总而言之，每个步骤都会有事务组在做，</w:t>
      </w:r>
      <w:r>
        <w:rPr>
          <w:rFonts w:ascii="微软雅黑" w:hAnsi="微软雅黑"/>
          <w:color w:val="0A0A0A"/>
          <w:sz w:val="23"/>
          <w:szCs w:val="23"/>
          <w:shd w:val="clear" w:color="auto" w:fill="FFFFFF"/>
        </w:rPr>
        <w:t xml:space="preserve"> </w:t>
      </w:r>
      <w:r>
        <w:rPr>
          <w:rFonts w:ascii="微软雅黑" w:hAnsi="微软雅黑"/>
          <w:color w:val="0A0A0A"/>
          <w:sz w:val="23"/>
          <w:szCs w:val="23"/>
          <w:shd w:val="clear" w:color="auto" w:fill="FFFFFF"/>
        </w:rPr>
        <w:t>就像一个流水线一样。完成一件产品需要三个工序，每个工序都可以批量来做，那么每个工序车间都不会闲着，都一直重复着相同的事情，最终每个产品都是以完全相同的顺序完成。</w:t>
      </w:r>
    </w:p>
    <w:p w:rsidR="001A7847" w:rsidRDefault="001A7847">
      <w:pPr>
        <w:widowControl/>
        <w:spacing w:after="120"/>
        <w:jc w:val="left"/>
        <w:rPr>
          <w:rFonts w:ascii="微软雅黑" w:hAnsi="微软雅黑"/>
          <w:color w:val="0A0A0A"/>
          <w:sz w:val="23"/>
          <w:szCs w:val="23"/>
          <w:shd w:val="clear" w:color="auto" w:fill="FFFFFF"/>
        </w:rPr>
      </w:pP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到</w:t>
      </w:r>
      <w:r>
        <w:rPr>
          <w:rFonts w:ascii="微软雅黑" w:eastAsia="宋体" w:hAnsi="微软雅黑" w:cs="宋体"/>
          <w:color w:val="0A0A0A"/>
          <w:kern w:val="0"/>
          <w:sz w:val="23"/>
          <w:szCs w:val="23"/>
        </w:rPr>
        <w:t>COMMIT</w:t>
      </w:r>
      <w:r>
        <w:rPr>
          <w:rFonts w:ascii="微软雅黑" w:eastAsia="宋体" w:hAnsi="微软雅黑" w:cs="宋体"/>
          <w:color w:val="0A0A0A"/>
          <w:kern w:val="0"/>
          <w:sz w:val="23"/>
          <w:szCs w:val="23"/>
        </w:rPr>
        <w:t>时，实际做的是存储引擎提交，参数</w:t>
      </w:r>
      <w:r>
        <w:rPr>
          <w:rFonts w:ascii="微软雅黑" w:eastAsia="宋体" w:hAnsi="微软雅黑" w:cs="宋体"/>
          <w:color w:val="0A0A0A"/>
          <w:kern w:val="0"/>
          <w:sz w:val="23"/>
          <w:szCs w:val="23"/>
        </w:rPr>
        <w:t>binlog_order_commits</w:t>
      </w:r>
      <w:r>
        <w:rPr>
          <w:rFonts w:ascii="微软雅黑" w:eastAsia="宋体" w:hAnsi="微软雅黑" w:cs="宋体"/>
          <w:color w:val="0A0A0A"/>
          <w:kern w:val="0"/>
          <w:sz w:val="23"/>
          <w:szCs w:val="23"/>
        </w:rPr>
        <w:t>会影响提交行为。如果设置为</w:t>
      </w:r>
      <w:r>
        <w:rPr>
          <w:rFonts w:ascii="微软雅黑" w:eastAsia="宋体" w:hAnsi="微软雅黑" w:cs="宋体"/>
          <w:color w:val="0A0A0A"/>
          <w:kern w:val="0"/>
          <w:sz w:val="23"/>
          <w:szCs w:val="23"/>
        </w:rPr>
        <w:t>ON</w:t>
      </w:r>
      <w:r>
        <w:rPr>
          <w:rFonts w:ascii="微软雅黑" w:eastAsia="宋体" w:hAnsi="微软雅黑" w:cs="宋体"/>
          <w:color w:val="0A0A0A"/>
          <w:kern w:val="0"/>
          <w:sz w:val="23"/>
          <w:szCs w:val="23"/>
        </w:rPr>
        <w:t>，那么此时提交就变为串行操作了，就以队列的顺序为提交顺序。而如果设置为</w:t>
      </w:r>
      <w:r>
        <w:rPr>
          <w:rFonts w:ascii="微软雅黑" w:eastAsia="宋体" w:hAnsi="微软雅黑" w:cs="宋体"/>
          <w:color w:val="0A0A0A"/>
          <w:kern w:val="0"/>
          <w:sz w:val="23"/>
          <w:szCs w:val="23"/>
        </w:rPr>
        <w:t>OFF</w:t>
      </w:r>
      <w:r>
        <w:rPr>
          <w:rFonts w:ascii="微软雅黑" w:eastAsia="宋体" w:hAnsi="微软雅黑" w:cs="宋体"/>
          <w:color w:val="0A0A0A"/>
          <w:kern w:val="0"/>
          <w:sz w:val="23"/>
          <w:szCs w:val="23"/>
        </w:rPr>
        <w:t>，提交就不会在这里进行，而会在每个事务（包括队长和队员）做</w:t>
      </w:r>
      <w:r>
        <w:rPr>
          <w:rFonts w:ascii="微软雅黑" w:eastAsia="宋体" w:hAnsi="微软雅黑" w:cs="宋体"/>
          <w:color w:val="0A0A0A"/>
          <w:kern w:val="0"/>
          <w:sz w:val="23"/>
          <w:szCs w:val="23"/>
        </w:rPr>
        <w:t>finish_commit</w:t>
      </w:r>
      <w:r>
        <w:rPr>
          <w:rFonts w:ascii="微软雅黑" w:eastAsia="宋体" w:hAnsi="微软雅黑" w:cs="宋体"/>
          <w:color w:val="0A0A0A"/>
          <w:kern w:val="0"/>
          <w:sz w:val="23"/>
          <w:szCs w:val="23"/>
        </w:rPr>
        <w:t>（</w:t>
      </w:r>
      <w:r>
        <w:rPr>
          <w:rFonts w:ascii="微软雅黑" w:eastAsia="宋体" w:hAnsi="微软雅黑" w:cs="宋体"/>
          <w:color w:val="0A0A0A"/>
          <w:kern w:val="0"/>
          <w:sz w:val="23"/>
          <w:szCs w:val="23"/>
        </w:rPr>
        <w:t>FINISH</w:t>
      </w:r>
      <w:r>
        <w:rPr>
          <w:rFonts w:ascii="微软雅黑" w:eastAsia="宋体" w:hAnsi="微软雅黑" w:cs="宋体"/>
          <w:color w:val="0A0A0A"/>
          <w:kern w:val="0"/>
          <w:sz w:val="23"/>
          <w:szCs w:val="23"/>
        </w:rPr>
        <w:t>）时各自做存储引擎的提交操作。组内每个事务做</w:t>
      </w:r>
      <w:r>
        <w:rPr>
          <w:rFonts w:ascii="微软雅黑" w:eastAsia="宋体" w:hAnsi="微软雅黑" w:cs="宋体"/>
          <w:color w:val="0A0A0A"/>
          <w:kern w:val="0"/>
          <w:sz w:val="23"/>
          <w:szCs w:val="23"/>
        </w:rPr>
        <w:t>finish_commit</w:t>
      </w:r>
      <w:r>
        <w:rPr>
          <w:rFonts w:ascii="微软雅黑" w:eastAsia="宋体" w:hAnsi="微软雅黑" w:cs="宋体"/>
          <w:color w:val="0A0A0A"/>
          <w:kern w:val="0"/>
          <w:sz w:val="23"/>
          <w:szCs w:val="23"/>
        </w:rPr>
        <w:t>是在队长完成</w:t>
      </w:r>
      <w:r>
        <w:rPr>
          <w:rFonts w:ascii="微软雅黑" w:eastAsia="宋体" w:hAnsi="微软雅黑" w:cs="宋体"/>
          <w:color w:val="0A0A0A"/>
          <w:kern w:val="0"/>
          <w:sz w:val="23"/>
          <w:szCs w:val="23"/>
        </w:rPr>
        <w:t>COMMIT</w:t>
      </w:r>
      <w:r>
        <w:rPr>
          <w:rFonts w:ascii="微软雅黑" w:eastAsia="宋体" w:hAnsi="微软雅黑" w:cs="宋体"/>
          <w:color w:val="0A0A0A"/>
          <w:kern w:val="0"/>
          <w:sz w:val="23"/>
          <w:szCs w:val="23"/>
        </w:rPr>
        <w:t>工序之后进行，到步骤</w:t>
      </w:r>
      <w:r>
        <w:rPr>
          <w:rFonts w:ascii="微软雅黑" w:eastAsia="宋体" w:hAnsi="微软雅黑" w:cs="宋体"/>
          <w:color w:val="0A0A0A"/>
          <w:kern w:val="0"/>
          <w:sz w:val="23"/>
          <w:szCs w:val="23"/>
        </w:rPr>
        <w:t>DONE</w:t>
      </w:r>
      <w:r>
        <w:rPr>
          <w:rFonts w:ascii="微软雅黑" w:eastAsia="宋体" w:hAnsi="微软雅黑" w:cs="宋体"/>
          <w:color w:val="0A0A0A"/>
          <w:kern w:val="0"/>
          <w:sz w:val="23"/>
          <w:szCs w:val="23"/>
        </w:rPr>
        <w:t>时，便会唤醒每个等待提交完成的事务，告诉他们可以继续了，那么每个事务就会去做</w:t>
      </w:r>
      <w:r>
        <w:rPr>
          <w:rFonts w:ascii="微软雅黑" w:eastAsia="宋体" w:hAnsi="微软雅黑" w:cs="宋体"/>
          <w:color w:val="0A0A0A"/>
          <w:kern w:val="0"/>
          <w:sz w:val="23"/>
          <w:szCs w:val="23"/>
        </w:rPr>
        <w:t>finish_commit</w:t>
      </w:r>
      <w:r>
        <w:rPr>
          <w:rFonts w:ascii="微软雅黑" w:eastAsia="宋体" w:hAnsi="微软雅黑" w:cs="宋体"/>
          <w:color w:val="0A0A0A"/>
          <w:kern w:val="0"/>
          <w:sz w:val="23"/>
          <w:szCs w:val="23"/>
        </w:rPr>
        <w:t>。而后，自己再去做</w:t>
      </w:r>
      <w:r>
        <w:rPr>
          <w:rFonts w:ascii="微软雅黑" w:eastAsia="宋体" w:hAnsi="微软雅黑" w:cs="宋体"/>
          <w:color w:val="0A0A0A"/>
          <w:kern w:val="0"/>
          <w:sz w:val="23"/>
          <w:szCs w:val="23"/>
        </w:rPr>
        <w:t>finish_commit</w:t>
      </w:r>
      <w:r>
        <w:rPr>
          <w:rFonts w:ascii="微软雅黑" w:eastAsia="宋体" w:hAnsi="微软雅黑" w:cs="宋体"/>
          <w:color w:val="0A0A0A"/>
          <w:kern w:val="0"/>
          <w:sz w:val="23"/>
          <w:szCs w:val="23"/>
        </w:rPr>
        <w:t>。这样，一个组的事务就都按部就班地提交完成了。现在也可以知道，与这个组中同时在做提交的最多还有另外两个事务，一个是在做</w:t>
      </w:r>
      <w:r>
        <w:rPr>
          <w:rFonts w:ascii="微软雅黑" w:eastAsia="宋体" w:hAnsi="微软雅黑" w:cs="宋体"/>
          <w:color w:val="0A0A0A"/>
          <w:kern w:val="0"/>
          <w:sz w:val="23"/>
          <w:szCs w:val="23"/>
        </w:rPr>
        <w:t>FLUSH</w:t>
      </w:r>
      <w:r>
        <w:rPr>
          <w:rFonts w:ascii="微软雅黑" w:eastAsia="宋体" w:hAnsi="微软雅黑" w:cs="宋体"/>
          <w:color w:val="0A0A0A"/>
          <w:kern w:val="0"/>
          <w:sz w:val="23"/>
          <w:szCs w:val="23"/>
        </w:rPr>
        <w:t>，一个是在做</w:t>
      </w:r>
      <w:r>
        <w:rPr>
          <w:rFonts w:ascii="微软雅黑" w:eastAsia="宋体" w:hAnsi="微软雅黑" w:cs="宋体"/>
          <w:color w:val="0A0A0A"/>
          <w:kern w:val="0"/>
          <w:sz w:val="23"/>
          <w:szCs w:val="23"/>
        </w:rPr>
        <w:t>SYNC</w:t>
      </w:r>
      <w:r>
        <w:rPr>
          <w:rFonts w:ascii="微软雅黑" w:eastAsia="宋体" w:hAnsi="微软雅黑" w:cs="宋体"/>
          <w:color w:val="0A0A0A"/>
          <w:kern w:val="0"/>
          <w:sz w:val="23"/>
          <w:szCs w:val="23"/>
        </w:rPr>
        <w:t>。</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lastRenderedPageBreak/>
        <w:t>现在应该搞明白关于</w:t>
      </w:r>
      <w:r>
        <w:rPr>
          <w:rFonts w:ascii="微软雅黑" w:eastAsia="宋体" w:hAnsi="微软雅黑" w:cs="宋体"/>
          <w:color w:val="0A0A0A"/>
          <w:kern w:val="0"/>
          <w:sz w:val="23"/>
          <w:szCs w:val="23"/>
        </w:rPr>
        <w:t>order commit</w:t>
      </w:r>
      <w:r>
        <w:rPr>
          <w:rFonts w:ascii="微软雅黑" w:eastAsia="宋体" w:hAnsi="微软雅黑" w:cs="宋体"/>
          <w:color w:val="0A0A0A"/>
          <w:kern w:val="0"/>
          <w:sz w:val="23"/>
          <w:szCs w:val="23"/>
        </w:rPr>
        <w:t>的原理了，而这也是</w:t>
      </w:r>
      <w:r>
        <w:rPr>
          <w:rFonts w:ascii="微软雅黑" w:eastAsia="宋体" w:hAnsi="微软雅黑" w:cs="宋体"/>
          <w:color w:val="0A0A0A"/>
          <w:kern w:val="0"/>
          <w:sz w:val="23"/>
          <w:szCs w:val="23"/>
        </w:rPr>
        <w:t>LOGICAL_CLOCK</w:t>
      </w:r>
      <w:r>
        <w:rPr>
          <w:rFonts w:ascii="微软雅黑" w:eastAsia="宋体" w:hAnsi="微软雅黑" w:cs="宋体"/>
          <w:color w:val="0A0A0A"/>
          <w:kern w:val="0"/>
          <w:sz w:val="23"/>
          <w:szCs w:val="23"/>
        </w:rPr>
        <w:t>并行复制的基础。因为</w:t>
      </w:r>
      <w:r>
        <w:rPr>
          <w:rFonts w:ascii="微软雅黑" w:eastAsia="宋体" w:hAnsi="微软雅黑" w:cs="宋体"/>
          <w:color w:val="0A0A0A"/>
          <w:kern w:val="0"/>
          <w:sz w:val="23"/>
          <w:szCs w:val="23"/>
        </w:rPr>
        <w:t>order commit</w:t>
      </w:r>
      <w:r>
        <w:rPr>
          <w:rFonts w:ascii="微软雅黑" w:eastAsia="宋体" w:hAnsi="微软雅黑" w:cs="宋体"/>
          <w:color w:val="0A0A0A"/>
          <w:kern w:val="0"/>
          <w:sz w:val="23"/>
          <w:szCs w:val="23"/>
        </w:rPr>
        <w:t>使得所有的事务分了组，并且有了序列号，从库拿到这些信息之后，就可以根据序号放心大胆地做分发了。</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但是有没有发现一个问题，每个组的事务数都没有做过特殊处理。因为从时间上说，从队长开始入队，到取队列中的所有事务出来，这之间的时间是非常非常小的，其实就是几行代码的事，也不会有任何费时间的操作，所以在这段时间内其实不会有多少个事务。只有在压力很大，提交的事务非常多的时候，才会提高并发度（组内事务数变大）。不过这个问题也可以解释得通，主库压力小的时候，从库何必要那么大的并发度呢？只有主库压力大的时候，从库才会延迟。</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这种情况下也可以通过调整主服务器上的参数</w:t>
      </w:r>
      <w:r>
        <w:rPr>
          <w:rFonts w:ascii="微软雅黑" w:eastAsia="宋体" w:hAnsi="微软雅黑" w:cs="宋体"/>
          <w:b/>
          <w:bCs/>
          <w:color w:val="0A0A0A"/>
          <w:kern w:val="0"/>
          <w:sz w:val="23"/>
          <w:szCs w:val="23"/>
        </w:rPr>
        <w:t>binlog_group_commit_sync_delay</w:t>
      </w:r>
      <w:r>
        <w:rPr>
          <w:rFonts w:ascii="微软雅黑" w:eastAsia="宋体" w:hAnsi="微软雅黑" w:cs="宋体"/>
          <w:color w:val="0A0A0A"/>
          <w:kern w:val="0"/>
          <w:sz w:val="23"/>
          <w:szCs w:val="23"/>
        </w:rPr>
        <w:t>、</w:t>
      </w:r>
      <w:r>
        <w:rPr>
          <w:rFonts w:ascii="微软雅黑" w:eastAsia="宋体" w:hAnsi="微软雅黑" w:cs="宋体"/>
          <w:b/>
          <w:bCs/>
          <w:color w:val="0A0A0A"/>
          <w:kern w:val="0"/>
          <w:sz w:val="23"/>
          <w:szCs w:val="23"/>
        </w:rPr>
        <w:t>binlog_group_commit_sync_no_delay_count</w:t>
      </w:r>
      <w:r>
        <w:rPr>
          <w:rFonts w:ascii="微软雅黑" w:eastAsia="宋体" w:hAnsi="微软雅黑" w:cs="宋体"/>
          <w:color w:val="0A0A0A"/>
          <w:kern w:val="0"/>
          <w:sz w:val="23"/>
          <w:szCs w:val="23"/>
        </w:rPr>
        <w:t>。前者表示事务延迟提交多少时间来加大整个组提交的事务数量，从而减少进行磁盘刷盘</w:t>
      </w:r>
      <w:r>
        <w:rPr>
          <w:rFonts w:ascii="微软雅黑" w:eastAsia="宋体" w:hAnsi="微软雅黑" w:cs="宋体"/>
          <w:color w:val="0A0A0A"/>
          <w:kern w:val="0"/>
          <w:sz w:val="23"/>
          <w:szCs w:val="23"/>
        </w:rPr>
        <w:t>sync</w:t>
      </w:r>
      <w:r>
        <w:rPr>
          <w:rFonts w:ascii="微软雅黑" w:eastAsia="宋体" w:hAnsi="微软雅黑" w:cs="宋体"/>
          <w:color w:val="0A0A0A"/>
          <w:kern w:val="0"/>
          <w:sz w:val="23"/>
          <w:szCs w:val="23"/>
        </w:rPr>
        <w:t>的次数，单位为</w:t>
      </w:r>
      <w:r>
        <w:rPr>
          <w:rFonts w:ascii="微软雅黑" w:eastAsia="宋体" w:hAnsi="微软雅黑" w:cs="宋体"/>
          <w:color w:val="0A0A0A"/>
          <w:kern w:val="0"/>
          <w:sz w:val="23"/>
          <w:szCs w:val="23"/>
        </w:rPr>
        <w:t>1/1000000</w:t>
      </w:r>
      <w:r>
        <w:rPr>
          <w:rFonts w:ascii="微软雅黑" w:eastAsia="宋体" w:hAnsi="微软雅黑" w:cs="宋体"/>
          <w:color w:val="0A0A0A"/>
          <w:kern w:val="0"/>
          <w:sz w:val="23"/>
          <w:szCs w:val="23"/>
        </w:rPr>
        <w:t>秒，最大值</w:t>
      </w:r>
      <w:r>
        <w:rPr>
          <w:rFonts w:ascii="微软雅黑" w:eastAsia="宋体" w:hAnsi="微软雅黑" w:cs="宋体"/>
          <w:color w:val="0A0A0A"/>
          <w:kern w:val="0"/>
          <w:sz w:val="23"/>
          <w:szCs w:val="23"/>
        </w:rPr>
        <w:t>1000000</w:t>
      </w:r>
      <w:r>
        <w:rPr>
          <w:rFonts w:ascii="微软雅黑" w:eastAsia="宋体" w:hAnsi="微软雅黑" w:cs="宋体"/>
          <w:color w:val="0A0A0A"/>
          <w:kern w:val="0"/>
          <w:sz w:val="23"/>
          <w:szCs w:val="23"/>
        </w:rPr>
        <w:t>也就是</w:t>
      </w:r>
      <w:r>
        <w:rPr>
          <w:rFonts w:ascii="微软雅黑" w:eastAsia="宋体" w:hAnsi="微软雅黑" w:cs="宋体"/>
          <w:color w:val="0A0A0A"/>
          <w:kern w:val="0"/>
          <w:sz w:val="23"/>
          <w:szCs w:val="23"/>
        </w:rPr>
        <w:t>1</w:t>
      </w:r>
      <w:r>
        <w:rPr>
          <w:rFonts w:ascii="微软雅黑" w:eastAsia="宋体" w:hAnsi="微软雅黑" w:cs="宋体"/>
          <w:color w:val="0A0A0A"/>
          <w:kern w:val="0"/>
          <w:sz w:val="23"/>
          <w:szCs w:val="23"/>
        </w:rPr>
        <w:t>秒；后者表示组提交的事务数量凑齐多少此值时就跳出等待，然后提交事务，而无需等待</w:t>
      </w:r>
      <w:r>
        <w:rPr>
          <w:rFonts w:ascii="微软雅黑" w:eastAsia="宋体" w:hAnsi="微软雅黑" w:cs="宋体"/>
          <w:b/>
          <w:bCs/>
          <w:color w:val="0A0A0A"/>
          <w:kern w:val="0"/>
          <w:sz w:val="23"/>
          <w:szCs w:val="23"/>
        </w:rPr>
        <w:t>binlog_group_commit_sync_delay</w:t>
      </w:r>
      <w:r>
        <w:rPr>
          <w:rFonts w:ascii="微软雅黑" w:eastAsia="宋体" w:hAnsi="微软雅黑" w:cs="宋体"/>
          <w:color w:val="0A0A0A"/>
          <w:kern w:val="0"/>
          <w:sz w:val="23"/>
          <w:szCs w:val="23"/>
        </w:rPr>
        <w:t>的延迟时间；但是</w:t>
      </w:r>
      <w:r>
        <w:rPr>
          <w:rFonts w:ascii="微软雅黑" w:eastAsia="宋体" w:hAnsi="微软雅黑" w:cs="宋体"/>
          <w:color w:val="0A0A0A"/>
          <w:kern w:val="0"/>
          <w:sz w:val="23"/>
          <w:szCs w:val="23"/>
        </w:rPr>
        <w:t>binlog_group_commit_sync_no_delay_count</w:t>
      </w:r>
      <w:r>
        <w:rPr>
          <w:rFonts w:ascii="微软雅黑" w:eastAsia="宋体" w:hAnsi="微软雅黑" w:cs="宋体"/>
          <w:color w:val="0A0A0A"/>
          <w:kern w:val="0"/>
          <w:sz w:val="23"/>
          <w:szCs w:val="23"/>
        </w:rPr>
        <w:t>也不会超过</w:t>
      </w:r>
      <w:r>
        <w:rPr>
          <w:rFonts w:ascii="微软雅黑" w:eastAsia="宋体" w:hAnsi="微软雅黑" w:cs="宋体"/>
          <w:color w:val="0A0A0A"/>
          <w:kern w:val="0"/>
          <w:sz w:val="23"/>
          <w:szCs w:val="23"/>
        </w:rPr>
        <w:t>binlog_group_commit_sync_delay</w:t>
      </w:r>
      <w:r>
        <w:rPr>
          <w:rFonts w:ascii="微软雅黑" w:eastAsia="宋体" w:hAnsi="微软雅黑" w:cs="宋体"/>
          <w:color w:val="0A0A0A"/>
          <w:kern w:val="0"/>
          <w:sz w:val="23"/>
          <w:szCs w:val="23"/>
        </w:rPr>
        <w:t>设置。几个参数都是为了增加主服务器组提交的事务比例，从而增大从机</w:t>
      </w:r>
      <w:r>
        <w:rPr>
          <w:rFonts w:ascii="微软雅黑" w:eastAsia="宋体" w:hAnsi="微软雅黑" w:cs="宋体"/>
          <w:color w:val="0A0A0A"/>
          <w:kern w:val="0"/>
          <w:sz w:val="23"/>
          <w:szCs w:val="23"/>
        </w:rPr>
        <w:t>MTS</w:t>
      </w:r>
      <w:r>
        <w:rPr>
          <w:rFonts w:ascii="微软雅黑" w:eastAsia="宋体" w:hAnsi="微软雅黑" w:cs="宋体"/>
          <w:color w:val="0A0A0A"/>
          <w:kern w:val="0"/>
          <w:sz w:val="23"/>
          <w:szCs w:val="23"/>
        </w:rPr>
        <w:t>的并行度。</w:t>
      </w:r>
    </w:p>
    <w:p w:rsidR="001A7847" w:rsidRDefault="001A7847">
      <w:pPr>
        <w:widowControl/>
        <w:spacing w:after="120"/>
        <w:jc w:val="left"/>
        <w:rPr>
          <w:rFonts w:ascii="微软雅黑" w:eastAsia="宋体" w:hAnsi="微软雅黑" w:cs="宋体"/>
          <w:color w:val="FF0000"/>
          <w:kern w:val="0"/>
          <w:sz w:val="23"/>
          <w:szCs w:val="23"/>
        </w:rPr>
      </w:pPr>
    </w:p>
    <w:p w:rsidR="001A7847" w:rsidRDefault="007D395D">
      <w:pPr>
        <w:pStyle w:val="6"/>
        <w:rPr>
          <w:rStyle w:val="ac"/>
          <w:b/>
          <w:bCs/>
        </w:rPr>
      </w:pPr>
      <w:r>
        <w:rPr>
          <w:rStyle w:val="ac"/>
          <w:b/>
          <w:bCs/>
        </w:rPr>
        <w:t>从库多线程复制分发原理</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知道了</w:t>
      </w:r>
      <w:r>
        <w:rPr>
          <w:rFonts w:ascii="微软雅黑" w:eastAsia="宋体" w:hAnsi="微软雅黑" w:cs="宋体"/>
          <w:color w:val="0A0A0A"/>
          <w:kern w:val="0"/>
          <w:sz w:val="23"/>
          <w:szCs w:val="23"/>
        </w:rPr>
        <w:t>order commit</w:t>
      </w:r>
      <w:r>
        <w:rPr>
          <w:rFonts w:ascii="微软雅黑" w:eastAsia="宋体" w:hAnsi="微软雅黑" w:cs="宋体"/>
          <w:color w:val="0A0A0A"/>
          <w:kern w:val="0"/>
          <w:sz w:val="23"/>
          <w:szCs w:val="23"/>
        </w:rPr>
        <w:t>原理之后，现在很容易可以想到在从库端是如何分发的，从库以事务为单位做</w:t>
      </w:r>
      <w:r>
        <w:rPr>
          <w:rFonts w:ascii="微软雅黑" w:eastAsia="宋体" w:hAnsi="微软雅黑" w:cs="宋体"/>
          <w:color w:val="0A0A0A"/>
          <w:kern w:val="0"/>
          <w:sz w:val="23"/>
          <w:szCs w:val="23"/>
        </w:rPr>
        <w:t>APPLY</w:t>
      </w:r>
      <w:r>
        <w:rPr>
          <w:rFonts w:ascii="微软雅黑" w:eastAsia="宋体" w:hAnsi="微软雅黑" w:cs="宋体"/>
          <w:color w:val="0A0A0A"/>
          <w:kern w:val="0"/>
          <w:sz w:val="23"/>
          <w:szCs w:val="23"/>
        </w:rPr>
        <w:t>的，每个事务有一个</w:t>
      </w:r>
      <w:r>
        <w:rPr>
          <w:rFonts w:ascii="微软雅黑" w:eastAsia="宋体" w:hAnsi="微软雅黑" w:cs="宋体"/>
          <w:color w:val="0A0A0A"/>
          <w:kern w:val="0"/>
          <w:sz w:val="23"/>
          <w:szCs w:val="23"/>
        </w:rPr>
        <w:t>GTID</w:t>
      </w:r>
      <w:r>
        <w:rPr>
          <w:rFonts w:ascii="微软雅黑" w:eastAsia="宋体" w:hAnsi="微软雅黑" w:cs="宋体"/>
          <w:color w:val="0A0A0A"/>
          <w:kern w:val="0"/>
          <w:sz w:val="23"/>
          <w:szCs w:val="23"/>
        </w:rPr>
        <w:t>事件，从而都有一个</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及</w:t>
      </w:r>
      <w:r>
        <w:rPr>
          <w:rFonts w:ascii="微软雅黑" w:eastAsia="宋体" w:hAnsi="微软雅黑" w:cs="宋体"/>
          <w:color w:val="0A0A0A"/>
          <w:kern w:val="0"/>
          <w:sz w:val="23"/>
          <w:szCs w:val="23"/>
        </w:rPr>
        <w:t>sequence_number</w:t>
      </w:r>
      <w:r>
        <w:rPr>
          <w:rFonts w:ascii="微软雅黑" w:eastAsia="宋体" w:hAnsi="微软雅黑" w:cs="宋体"/>
          <w:color w:val="0A0A0A"/>
          <w:kern w:val="0"/>
          <w:sz w:val="23"/>
          <w:szCs w:val="23"/>
        </w:rPr>
        <w:t>值，分发原理如下。</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1. </w:t>
      </w:r>
      <w:r>
        <w:rPr>
          <w:rFonts w:ascii="微软雅黑" w:eastAsia="宋体" w:hAnsi="微软雅黑" w:cs="宋体"/>
          <w:color w:val="0A0A0A"/>
          <w:kern w:val="0"/>
          <w:sz w:val="23"/>
          <w:szCs w:val="23"/>
        </w:rPr>
        <w:t>从库</w:t>
      </w:r>
      <w:r>
        <w:rPr>
          <w:rFonts w:ascii="微软雅黑" w:eastAsia="宋体" w:hAnsi="微软雅黑" w:cs="宋体"/>
          <w:color w:val="0A0A0A"/>
          <w:kern w:val="0"/>
          <w:sz w:val="23"/>
          <w:szCs w:val="23"/>
        </w:rPr>
        <w:t>SQL</w:t>
      </w:r>
      <w:r>
        <w:rPr>
          <w:rFonts w:ascii="微软雅黑" w:eastAsia="宋体" w:hAnsi="微软雅黑" w:cs="宋体"/>
          <w:color w:val="0A0A0A"/>
          <w:kern w:val="0"/>
          <w:sz w:val="23"/>
          <w:szCs w:val="23"/>
        </w:rPr>
        <w:t>线程拿到一个新事务，取出</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及</w:t>
      </w:r>
      <w:r>
        <w:rPr>
          <w:rFonts w:ascii="微软雅黑" w:eastAsia="宋体" w:hAnsi="微软雅黑" w:cs="宋体"/>
          <w:color w:val="0A0A0A"/>
          <w:kern w:val="0"/>
          <w:sz w:val="23"/>
          <w:szCs w:val="23"/>
        </w:rPr>
        <w:t>sequence_number</w:t>
      </w:r>
      <w:r>
        <w:rPr>
          <w:rFonts w:ascii="微软雅黑" w:eastAsia="宋体" w:hAnsi="微软雅黑" w:cs="宋体"/>
          <w:color w:val="0A0A0A"/>
          <w:kern w:val="0"/>
          <w:sz w:val="23"/>
          <w:szCs w:val="23"/>
        </w:rPr>
        <w:t>值。</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lastRenderedPageBreak/>
        <w:t xml:space="preserve">2. </w:t>
      </w:r>
      <w:r>
        <w:rPr>
          <w:rFonts w:ascii="微软雅黑" w:eastAsia="宋体" w:hAnsi="微软雅黑" w:cs="宋体"/>
          <w:color w:val="0A0A0A"/>
          <w:kern w:val="0"/>
          <w:sz w:val="23"/>
          <w:szCs w:val="23"/>
        </w:rPr>
        <w:t>判断当前</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是不是大于当前已经执行的</w:t>
      </w:r>
      <w:r>
        <w:rPr>
          <w:rFonts w:ascii="微软雅黑" w:eastAsia="宋体" w:hAnsi="微软雅黑" w:cs="宋体"/>
          <w:color w:val="0A0A0A"/>
          <w:kern w:val="0"/>
          <w:sz w:val="23"/>
          <w:szCs w:val="23"/>
        </w:rPr>
        <w:t>sequence_number</w:t>
      </w:r>
      <w:r>
        <w:rPr>
          <w:rFonts w:ascii="微软雅黑" w:eastAsia="宋体" w:hAnsi="微软雅黑" w:cs="宋体"/>
          <w:color w:val="0A0A0A"/>
          <w:kern w:val="0"/>
          <w:sz w:val="23"/>
          <w:szCs w:val="23"/>
        </w:rPr>
        <w:t>的最小值（</w:t>
      </w:r>
      <w:r>
        <w:rPr>
          <w:rFonts w:ascii="微软雅黑" w:eastAsia="宋体" w:hAnsi="微软雅黑" w:cs="宋体"/>
          <w:color w:val="0A0A0A"/>
          <w:kern w:val="0"/>
          <w:sz w:val="23"/>
          <w:szCs w:val="23"/>
        </w:rPr>
        <w:t>low water mark</w:t>
      </w:r>
      <w:r>
        <w:rPr>
          <w:rFonts w:ascii="微软雅黑" w:eastAsia="宋体" w:hAnsi="微软雅黑" w:cs="宋体"/>
          <w:color w:val="0A0A0A"/>
          <w:kern w:val="0"/>
          <w:sz w:val="23"/>
          <w:szCs w:val="23"/>
        </w:rPr>
        <w:t>，下面称</w:t>
      </w:r>
      <w:r>
        <w:rPr>
          <w:rFonts w:ascii="微软雅黑" w:eastAsia="宋体" w:hAnsi="微软雅黑" w:cs="宋体"/>
          <w:color w:val="0A0A0A"/>
          <w:kern w:val="0"/>
          <w:sz w:val="23"/>
          <w:szCs w:val="23"/>
        </w:rPr>
        <w:t>lwm</w:t>
      </w:r>
      <w:r>
        <w:rPr>
          <w:rFonts w:ascii="微软雅黑" w:eastAsia="宋体" w:hAnsi="微软雅黑" w:cs="宋体"/>
          <w:color w:val="0A0A0A"/>
          <w:kern w:val="0"/>
          <w:sz w:val="23"/>
          <w:szCs w:val="23"/>
        </w:rPr>
        <w:t>）。</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3. </w:t>
      </w:r>
      <w:r>
        <w:rPr>
          <w:rFonts w:ascii="微软雅黑" w:eastAsia="宋体" w:hAnsi="微软雅黑" w:cs="宋体"/>
          <w:color w:val="0A0A0A"/>
          <w:kern w:val="0"/>
          <w:sz w:val="23"/>
          <w:szCs w:val="23"/>
        </w:rPr>
        <w:t>如果大于，则说明上一个组的事务还没有完成。此时等待</w:t>
      </w:r>
      <w:r>
        <w:rPr>
          <w:rFonts w:ascii="微软雅黑" w:eastAsia="宋体" w:hAnsi="微软雅黑" w:cs="宋体"/>
          <w:color w:val="0A0A0A"/>
          <w:kern w:val="0"/>
          <w:sz w:val="23"/>
          <w:szCs w:val="23"/>
        </w:rPr>
        <w:t>lwm</w:t>
      </w:r>
      <w:r>
        <w:rPr>
          <w:rFonts w:ascii="微软雅黑" w:eastAsia="宋体" w:hAnsi="微软雅黑" w:cs="宋体"/>
          <w:color w:val="0A0A0A"/>
          <w:kern w:val="0"/>
          <w:sz w:val="23"/>
          <w:szCs w:val="23"/>
        </w:rPr>
        <w:t>变大，直到</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与</w:t>
      </w:r>
      <w:r>
        <w:rPr>
          <w:rFonts w:ascii="微软雅黑" w:eastAsia="宋体" w:hAnsi="微软雅黑" w:cs="宋体"/>
          <w:color w:val="0A0A0A"/>
          <w:kern w:val="0"/>
          <w:sz w:val="23"/>
          <w:szCs w:val="23"/>
        </w:rPr>
        <w:t>lwm</w:t>
      </w:r>
      <w:r>
        <w:rPr>
          <w:rFonts w:ascii="微软雅黑" w:eastAsia="宋体" w:hAnsi="微软雅黑" w:cs="宋体"/>
          <w:color w:val="0A0A0A"/>
          <w:kern w:val="0"/>
          <w:sz w:val="23"/>
          <w:szCs w:val="23"/>
        </w:rPr>
        <w:t>相等，才可以继续。</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4. </w:t>
      </w:r>
      <w:r>
        <w:rPr>
          <w:rFonts w:ascii="微软雅黑" w:eastAsia="宋体" w:hAnsi="微软雅黑" w:cs="宋体"/>
          <w:color w:val="0A0A0A"/>
          <w:kern w:val="0"/>
          <w:sz w:val="23"/>
          <w:szCs w:val="23"/>
        </w:rPr>
        <w:t>如果小于或等于，则说明当前事务与正在执行的组是同一个组，不需要等待。</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5. SQL</w:t>
      </w:r>
      <w:r>
        <w:rPr>
          <w:rFonts w:ascii="微软雅黑" w:eastAsia="宋体" w:hAnsi="微软雅黑" w:cs="宋体"/>
          <w:color w:val="0A0A0A"/>
          <w:kern w:val="0"/>
          <w:sz w:val="23"/>
          <w:szCs w:val="23"/>
        </w:rPr>
        <w:t>线程通过统计，找到一个空闲的</w:t>
      </w:r>
      <w:r>
        <w:rPr>
          <w:rFonts w:ascii="微软雅黑" w:eastAsia="宋体" w:hAnsi="微软雅黑" w:cs="宋体"/>
          <w:color w:val="0A0A0A"/>
          <w:kern w:val="0"/>
          <w:sz w:val="23"/>
          <w:szCs w:val="23"/>
        </w:rPr>
        <w:t>worker</w:t>
      </w:r>
      <w:r>
        <w:rPr>
          <w:rFonts w:ascii="微软雅黑" w:eastAsia="宋体" w:hAnsi="微软雅黑" w:cs="宋体"/>
          <w:color w:val="0A0A0A"/>
          <w:kern w:val="0"/>
          <w:sz w:val="23"/>
          <w:szCs w:val="23"/>
        </w:rPr>
        <w:t>线程，如果没有空闲，则</w:t>
      </w:r>
      <w:r>
        <w:rPr>
          <w:rFonts w:ascii="微软雅黑" w:eastAsia="宋体" w:hAnsi="微软雅黑" w:cs="宋体"/>
          <w:color w:val="0A0A0A"/>
          <w:kern w:val="0"/>
          <w:sz w:val="23"/>
          <w:szCs w:val="23"/>
        </w:rPr>
        <w:t>SQL</w:t>
      </w:r>
      <w:r>
        <w:rPr>
          <w:rFonts w:ascii="微软雅黑" w:eastAsia="宋体" w:hAnsi="微软雅黑" w:cs="宋体"/>
          <w:color w:val="0A0A0A"/>
          <w:kern w:val="0"/>
          <w:sz w:val="23"/>
          <w:szCs w:val="23"/>
        </w:rPr>
        <w:t>线程转入等待状态，直到找到一个为止。</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 xml:space="preserve">6. </w:t>
      </w:r>
      <w:r>
        <w:rPr>
          <w:rFonts w:ascii="微软雅黑" w:eastAsia="宋体" w:hAnsi="微软雅黑" w:cs="宋体"/>
          <w:color w:val="0A0A0A"/>
          <w:kern w:val="0"/>
          <w:sz w:val="23"/>
          <w:szCs w:val="23"/>
        </w:rPr>
        <w:t>将当前事务打包，交给选定的</w:t>
      </w:r>
      <w:r>
        <w:rPr>
          <w:rFonts w:ascii="微软雅黑" w:eastAsia="宋体" w:hAnsi="微软雅黑" w:cs="宋体"/>
          <w:color w:val="0A0A0A"/>
          <w:kern w:val="0"/>
          <w:sz w:val="23"/>
          <w:szCs w:val="23"/>
        </w:rPr>
        <w:t>worker</w:t>
      </w:r>
      <w:r>
        <w:rPr>
          <w:rFonts w:ascii="微软雅黑" w:eastAsia="宋体" w:hAnsi="微软雅黑" w:cs="宋体"/>
          <w:color w:val="0A0A0A"/>
          <w:kern w:val="0"/>
          <w:sz w:val="23"/>
          <w:szCs w:val="23"/>
        </w:rPr>
        <w:t>，之后</w:t>
      </w:r>
      <w:r>
        <w:rPr>
          <w:rFonts w:ascii="微软雅黑" w:eastAsia="宋体" w:hAnsi="微软雅黑" w:cs="宋体"/>
          <w:color w:val="0A0A0A"/>
          <w:kern w:val="0"/>
          <w:sz w:val="23"/>
          <w:szCs w:val="23"/>
        </w:rPr>
        <w:t>worker</w:t>
      </w:r>
      <w:r>
        <w:rPr>
          <w:rFonts w:ascii="微软雅黑" w:eastAsia="宋体" w:hAnsi="微软雅黑" w:cs="宋体"/>
          <w:color w:val="0A0A0A"/>
          <w:kern w:val="0"/>
          <w:sz w:val="23"/>
          <w:szCs w:val="23"/>
        </w:rPr>
        <w:t>线程会去</w:t>
      </w:r>
      <w:r>
        <w:rPr>
          <w:rFonts w:ascii="微软雅黑" w:eastAsia="宋体" w:hAnsi="微软雅黑" w:cs="宋体"/>
          <w:color w:val="0A0A0A"/>
          <w:kern w:val="0"/>
          <w:sz w:val="23"/>
          <w:szCs w:val="23"/>
        </w:rPr>
        <w:t>APPLY</w:t>
      </w:r>
      <w:r>
        <w:rPr>
          <w:rFonts w:ascii="微软雅黑" w:eastAsia="宋体" w:hAnsi="微软雅黑" w:cs="宋体"/>
          <w:color w:val="0A0A0A"/>
          <w:kern w:val="0"/>
          <w:sz w:val="23"/>
          <w:szCs w:val="23"/>
        </w:rPr>
        <w:t>这个事务，此时的</w:t>
      </w:r>
      <w:r>
        <w:rPr>
          <w:rFonts w:ascii="微软雅黑" w:eastAsia="宋体" w:hAnsi="微软雅黑" w:cs="宋体"/>
          <w:color w:val="0A0A0A"/>
          <w:kern w:val="0"/>
          <w:sz w:val="23"/>
          <w:szCs w:val="23"/>
        </w:rPr>
        <w:t>SQL</w:t>
      </w:r>
      <w:r>
        <w:rPr>
          <w:rFonts w:ascii="微软雅黑" w:eastAsia="宋体" w:hAnsi="微软雅黑" w:cs="宋体"/>
          <w:color w:val="0A0A0A"/>
          <w:kern w:val="0"/>
          <w:sz w:val="23"/>
          <w:szCs w:val="23"/>
        </w:rPr>
        <w:t>线程就会处理下一个事务。</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说明：上面的步骤是以事务为单位介绍的，其实实际处理中还是一个事件一个事件地分发。如果一个事务已经选定了</w:t>
      </w:r>
      <w:r>
        <w:rPr>
          <w:rFonts w:ascii="微软雅黑" w:eastAsia="宋体" w:hAnsi="微软雅黑" w:cs="宋体"/>
          <w:color w:val="0A0A0A"/>
          <w:kern w:val="0"/>
          <w:sz w:val="23"/>
          <w:szCs w:val="23"/>
        </w:rPr>
        <w:t>worker</w:t>
      </w:r>
      <w:r>
        <w:rPr>
          <w:rFonts w:ascii="微软雅黑" w:eastAsia="宋体" w:hAnsi="微软雅黑" w:cs="宋体"/>
          <w:color w:val="0A0A0A"/>
          <w:kern w:val="0"/>
          <w:sz w:val="23"/>
          <w:szCs w:val="23"/>
        </w:rPr>
        <w:t>，而新的</w:t>
      </w:r>
      <w:r>
        <w:rPr>
          <w:rFonts w:ascii="微软雅黑" w:eastAsia="宋体" w:hAnsi="微软雅黑" w:cs="宋体"/>
          <w:color w:val="0A0A0A"/>
          <w:kern w:val="0"/>
          <w:sz w:val="23"/>
          <w:szCs w:val="23"/>
        </w:rPr>
        <w:t>event</w:t>
      </w:r>
      <w:r>
        <w:rPr>
          <w:rFonts w:ascii="微软雅黑" w:eastAsia="宋体" w:hAnsi="微软雅黑" w:cs="宋体"/>
          <w:color w:val="0A0A0A"/>
          <w:kern w:val="0"/>
          <w:sz w:val="23"/>
          <w:szCs w:val="23"/>
        </w:rPr>
        <w:t>还在那个事务中，则直接交给那个</w:t>
      </w:r>
      <w:r>
        <w:rPr>
          <w:rFonts w:ascii="微软雅黑" w:eastAsia="宋体" w:hAnsi="微软雅黑" w:cs="宋体"/>
          <w:color w:val="0A0A0A"/>
          <w:kern w:val="0"/>
          <w:sz w:val="23"/>
          <w:szCs w:val="23"/>
        </w:rPr>
        <w:t>worker</w:t>
      </w:r>
      <w:r>
        <w:rPr>
          <w:rFonts w:ascii="微软雅黑" w:eastAsia="宋体" w:hAnsi="微软雅黑" w:cs="宋体"/>
          <w:color w:val="0A0A0A"/>
          <w:kern w:val="0"/>
          <w:sz w:val="23"/>
          <w:szCs w:val="23"/>
        </w:rPr>
        <w:t>处理即可。</w:t>
      </w:r>
    </w:p>
    <w:p w:rsidR="001A7847" w:rsidRDefault="007D395D">
      <w:pPr>
        <w:widowControl/>
        <w:spacing w:after="120"/>
        <w:jc w:val="left"/>
        <w:rPr>
          <w:rFonts w:ascii="微软雅黑" w:eastAsia="宋体" w:hAnsi="微软雅黑" w:cs="宋体"/>
          <w:color w:val="0A0A0A"/>
          <w:kern w:val="0"/>
          <w:sz w:val="23"/>
          <w:szCs w:val="23"/>
        </w:rPr>
      </w:pPr>
      <w:r>
        <w:rPr>
          <w:rFonts w:ascii="微软雅黑" w:eastAsia="宋体" w:hAnsi="微软雅黑" w:cs="宋体"/>
          <w:color w:val="0A0A0A"/>
          <w:kern w:val="0"/>
          <w:sz w:val="23"/>
          <w:szCs w:val="23"/>
        </w:rPr>
        <w:t>从上面的分发原理来看，同时执行的都是具有相同</w:t>
      </w:r>
      <w:r>
        <w:rPr>
          <w:rFonts w:ascii="微软雅黑" w:eastAsia="宋体" w:hAnsi="微软雅黑" w:cs="宋体"/>
          <w:color w:val="0A0A0A"/>
          <w:kern w:val="0"/>
          <w:sz w:val="23"/>
          <w:szCs w:val="23"/>
        </w:rPr>
        <w:t>last_committed</w:t>
      </w:r>
      <w:r>
        <w:rPr>
          <w:rFonts w:ascii="微软雅黑" w:eastAsia="宋体" w:hAnsi="微软雅黑" w:cs="宋体"/>
          <w:color w:val="0A0A0A"/>
          <w:kern w:val="0"/>
          <w:sz w:val="23"/>
          <w:szCs w:val="23"/>
        </w:rPr>
        <w:t>值的事务，不同的只是后面的需要等前面做完了才能执行，这样的执行方式有点如下图所示：</w:t>
      </w:r>
    </w:p>
    <w:p w:rsidR="001A7847" w:rsidRDefault="007D395D">
      <w:r>
        <w:rPr>
          <w:noProof/>
        </w:rPr>
        <w:drawing>
          <wp:inline distT="0" distB="0" distL="0" distR="0">
            <wp:extent cx="5274310" cy="194818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71"/>
                    <a:stretch>
                      <a:fillRect/>
                    </a:stretch>
                  </pic:blipFill>
                  <pic:spPr>
                    <a:xfrm>
                      <a:off x="0" y="0"/>
                      <a:ext cx="5274310" cy="1948565"/>
                    </a:xfrm>
                    <a:prstGeom prst="rect">
                      <a:avLst/>
                    </a:prstGeom>
                  </pic:spPr>
                </pic:pic>
              </a:graphicData>
            </a:graphic>
          </wp:inline>
        </w:drawing>
      </w:r>
    </w:p>
    <w:p w:rsidR="001A7847" w:rsidRDefault="007D395D">
      <w:pPr>
        <w:rPr>
          <w:rFonts w:ascii="微软雅黑" w:hAnsi="微软雅黑"/>
          <w:color w:val="0A0A0A"/>
          <w:sz w:val="23"/>
          <w:szCs w:val="23"/>
          <w:shd w:val="clear" w:color="auto" w:fill="FFFFFF"/>
        </w:rPr>
      </w:pPr>
      <w:r>
        <w:rPr>
          <w:rFonts w:ascii="微软雅黑" w:hAnsi="微软雅黑"/>
          <w:color w:val="0A0A0A"/>
          <w:sz w:val="23"/>
          <w:szCs w:val="23"/>
          <w:shd w:val="clear" w:color="auto" w:fill="FFFFFF"/>
        </w:rPr>
        <w:t>可以看出，事务都是随机分配到了</w:t>
      </w:r>
      <w:r>
        <w:rPr>
          <w:rFonts w:ascii="微软雅黑" w:hAnsi="微软雅黑"/>
          <w:color w:val="0A0A0A"/>
          <w:sz w:val="23"/>
          <w:szCs w:val="23"/>
          <w:shd w:val="clear" w:color="auto" w:fill="FFFFFF"/>
        </w:rPr>
        <w:t>worker</w:t>
      </w:r>
      <w:r>
        <w:rPr>
          <w:rFonts w:ascii="微软雅黑" w:hAnsi="微软雅黑"/>
          <w:color w:val="0A0A0A"/>
          <w:sz w:val="23"/>
          <w:szCs w:val="23"/>
          <w:shd w:val="clear" w:color="auto" w:fill="FFFFFF"/>
        </w:rPr>
        <w:t>线程中，但是执行的话，必须是一行一行地执行。一行事务个数越多，并行度越高，也说明主库瞬时压力越大。</w:t>
      </w:r>
    </w:p>
    <w:p w:rsidR="001A7847" w:rsidRDefault="001A7847"/>
    <w:p w:rsidR="001A7847" w:rsidRDefault="007D395D">
      <w:pPr>
        <w:pStyle w:val="3"/>
      </w:pPr>
      <w:r>
        <w:rPr>
          <w:rFonts w:hint="eastAsia"/>
        </w:rPr>
        <w:lastRenderedPageBreak/>
        <w:t>9.</w:t>
      </w:r>
      <w:r>
        <w:rPr>
          <w:rFonts w:hint="eastAsia"/>
        </w:rPr>
        <w:t>读写分离</w:t>
      </w:r>
    </w:p>
    <w:p w:rsidR="001A7847" w:rsidRDefault="007D395D">
      <w:pPr>
        <w:pStyle w:val="3"/>
      </w:pPr>
      <w:r>
        <w:rPr>
          <w:rFonts w:hint="eastAsia"/>
        </w:rPr>
        <w:t>10.</w:t>
      </w:r>
      <w:r>
        <w:rPr>
          <w:rFonts w:hint="eastAsia"/>
        </w:rPr>
        <w:t>分库分表</w:t>
      </w:r>
    </w:p>
    <w:p w:rsidR="001A7847" w:rsidRDefault="007D395D">
      <w:r>
        <w:t>https://blog.csdn.net/column/details/sharding.html</w:t>
      </w:r>
    </w:p>
    <w:p w:rsidR="001A7847" w:rsidRDefault="001A7847"/>
    <w:p w:rsidR="001A7847" w:rsidRDefault="007D395D">
      <w:pPr>
        <w:pStyle w:val="3"/>
      </w:pPr>
      <w:r>
        <w:rPr>
          <w:rFonts w:hint="eastAsia"/>
        </w:rPr>
        <w:t>11.</w:t>
      </w:r>
      <w:r>
        <w:rPr>
          <w:rFonts w:hint="eastAsia"/>
        </w:rPr>
        <w:t>集群</w:t>
      </w:r>
    </w:p>
    <w:p w:rsidR="001A7847" w:rsidRDefault="007D395D">
      <w:pPr>
        <w:pStyle w:val="1"/>
      </w:pPr>
      <w:r>
        <w:t>T</w:t>
      </w:r>
      <w:r>
        <w:rPr>
          <w:rFonts w:hint="eastAsia"/>
        </w:rPr>
        <w:t>cp/ip</w:t>
      </w:r>
      <w:r>
        <w:rPr>
          <w:rFonts w:hint="eastAsia"/>
        </w:rPr>
        <w:t>协议</w:t>
      </w:r>
    </w:p>
    <w:p w:rsidR="001A7847" w:rsidRDefault="003C5B7A">
      <w:hyperlink r:id="rId472" w:history="1">
        <w:r w:rsidR="007D395D">
          <w:rPr>
            <w:rStyle w:val="af"/>
          </w:rPr>
          <w:t>https://blog.csdn.net/column/details/tcpip-protocol.html</w:t>
        </w:r>
      </w:hyperlink>
    </w:p>
    <w:p w:rsidR="001A7847" w:rsidRDefault="007D395D">
      <w:r>
        <w:t>https://mp.weixin.qq.com/s/3NKOCOeIUF2SGJnY7II9hA</w:t>
      </w:r>
    </w:p>
    <w:p w:rsidR="001A7847" w:rsidRDefault="007D395D">
      <w:pPr>
        <w:pStyle w:val="1"/>
      </w:pPr>
      <w:r>
        <w:rPr>
          <w:rFonts w:hint="eastAsia"/>
        </w:rPr>
        <w:t>消息中间件</w:t>
      </w:r>
    </w:p>
    <w:p w:rsidR="001A7847" w:rsidRDefault="007D395D">
      <w:pPr>
        <w:pStyle w:val="2"/>
        <w:numPr>
          <w:ilvl w:val="0"/>
          <w:numId w:val="55"/>
        </w:numPr>
      </w:pPr>
      <w:r>
        <w:rPr>
          <w:rFonts w:hint="eastAsia"/>
        </w:rPr>
        <w:t>RabbitMQ</w:t>
      </w:r>
    </w:p>
    <w:p w:rsidR="001A7847" w:rsidRDefault="007D395D">
      <w:r>
        <w:t>https://blog.csdn.net/column/details/rabbitmq.html</w:t>
      </w:r>
    </w:p>
    <w:p w:rsidR="001A7847" w:rsidRDefault="007D395D">
      <w:pPr>
        <w:pStyle w:val="2"/>
        <w:numPr>
          <w:ilvl w:val="0"/>
          <w:numId w:val="55"/>
        </w:numPr>
      </w:pPr>
      <w:r>
        <w:rPr>
          <w:rFonts w:hint="eastAsia"/>
        </w:rPr>
        <w:t>RocketMQ</w:t>
      </w:r>
    </w:p>
    <w:p w:rsidR="001A7847" w:rsidRDefault="003C5B7A">
      <w:hyperlink r:id="rId473" w:history="1">
        <w:r w:rsidR="007D395D">
          <w:rPr>
            <w:rStyle w:val="af"/>
          </w:rPr>
          <w:t>https://blog.csdn.net/column/details/23707.html</w:t>
        </w:r>
      </w:hyperlink>
    </w:p>
    <w:p w:rsidR="001A7847" w:rsidRDefault="003C5B7A">
      <w:hyperlink r:id="rId474" w:history="1">
        <w:r w:rsidR="007D395D">
          <w:rPr>
            <w:rStyle w:val="af"/>
          </w:rPr>
          <w:t>https://blog.csdn.net/yuanrxdu/article/details/41170381</w:t>
        </w:r>
      </w:hyperlink>
    </w:p>
    <w:p w:rsidR="001A7847" w:rsidRDefault="007D395D">
      <w:r>
        <w:t>https://blog.csdn.net/column/details/20603.html</w:t>
      </w:r>
    </w:p>
    <w:p w:rsidR="001A7847" w:rsidRDefault="007D395D">
      <w:pPr>
        <w:pStyle w:val="1"/>
      </w:pPr>
      <w:r>
        <w:rPr>
          <w:rFonts w:hint="eastAsia"/>
        </w:rPr>
        <w:t>缓存</w:t>
      </w:r>
    </w:p>
    <w:p w:rsidR="001A7847" w:rsidRDefault="007D395D">
      <w:pPr>
        <w:pStyle w:val="2"/>
        <w:numPr>
          <w:ilvl w:val="0"/>
          <w:numId w:val="56"/>
        </w:numPr>
      </w:pPr>
      <w:r>
        <w:rPr>
          <w:rFonts w:hint="eastAsia"/>
        </w:rPr>
        <w:t>Redis</w:t>
      </w:r>
    </w:p>
    <w:p w:rsidR="001A7847" w:rsidRDefault="003C5B7A">
      <w:hyperlink r:id="rId475" w:history="1">
        <w:r w:rsidR="007D395D">
          <w:rPr>
            <w:rStyle w:val="af"/>
          </w:rPr>
          <w:t>https://blog.csdn.net/column/details/13859.html</w:t>
        </w:r>
      </w:hyperlink>
    </w:p>
    <w:p w:rsidR="001A7847" w:rsidRDefault="003C5B7A">
      <w:hyperlink r:id="rId476" w:history="1">
        <w:r w:rsidR="007D395D">
          <w:rPr>
            <w:rStyle w:val="af"/>
          </w:rPr>
          <w:t>https://blog.csdn.net/column/details/24403.html</w:t>
        </w:r>
      </w:hyperlink>
    </w:p>
    <w:p w:rsidR="001A7847" w:rsidRDefault="001A7847"/>
    <w:p w:rsidR="001A7847" w:rsidRDefault="001A7847"/>
    <w:p w:rsidR="001A7847" w:rsidRDefault="001A7847"/>
    <w:p w:rsidR="001A7847" w:rsidRDefault="007D395D">
      <w:pPr>
        <w:pStyle w:val="3"/>
      </w:pPr>
      <w:r>
        <w:rPr>
          <w:rFonts w:hint="eastAsia"/>
        </w:rPr>
        <w:lastRenderedPageBreak/>
        <w:t xml:space="preserve">Redis </w:t>
      </w:r>
      <w:r>
        <w:rPr>
          <w:rFonts w:hint="eastAsia"/>
        </w:rPr>
        <w:t>数据结构</w:t>
      </w:r>
    </w:p>
    <w:p w:rsidR="001A7847" w:rsidRDefault="007D395D">
      <w:pPr>
        <w:pStyle w:val="4"/>
      </w:pPr>
      <w:r>
        <w:rPr>
          <w:rFonts w:hint="eastAsia"/>
        </w:rPr>
        <w:t>字符串</w:t>
      </w:r>
    </w:p>
    <w:p w:rsidR="001A7847" w:rsidRDefault="007D395D">
      <w:pPr>
        <w:pStyle w:val="5"/>
      </w:pPr>
      <w:r>
        <w:rPr>
          <w:rFonts w:hint="eastAsia"/>
        </w:rPr>
        <w:t>命令</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string类型在redis中是最常见的类型，value存储最大数据量为512M，可以存放json数据，图像数据等等。</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下面跟着敲Redis命令操作String类型数据的代码吧。</w:t>
      </w:r>
    </w:p>
    <w:p w:rsidR="001A7847" w:rsidRDefault="007D395D">
      <w:pPr>
        <w:rPr>
          <w:b/>
          <w:bCs/>
          <w:color w:val="FF0000"/>
        </w:rPr>
      </w:pPr>
      <w:r>
        <w:rPr>
          <w:rFonts w:hint="eastAsia"/>
          <w:b/>
          <w:bCs/>
          <w:color w:val="FF0000"/>
        </w:rPr>
        <w:t>redis</w:t>
      </w:r>
      <w:r>
        <w:rPr>
          <w:rFonts w:hint="eastAsia"/>
          <w:b/>
          <w:bCs/>
          <w:color w:val="FF0000"/>
        </w:rPr>
        <w:t>数据写命令</w:t>
      </w:r>
      <w:r>
        <w:rPr>
          <w:rFonts w:hint="eastAsia"/>
          <w:b/>
          <w:bCs/>
          <w:color w:val="FF0000"/>
        </w:rPr>
        <w:t>Set</w:t>
      </w:r>
      <w:r>
        <w:rPr>
          <w:rFonts w:hint="eastAsia"/>
          <w:b/>
          <w:bCs/>
          <w:color w:val="FF0000"/>
        </w:rPr>
        <w:t>，相当于数据插入</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 set name zlh   --返回值： ok，说明插入成功。如果当前name存在值则覆盖替换原有的value值。</w:t>
      </w:r>
    </w:p>
    <w:p w:rsidR="001A7847" w:rsidRDefault="007D395D">
      <w:pPr>
        <w:rPr>
          <w:b/>
          <w:bCs/>
          <w:color w:val="FF0000"/>
        </w:rPr>
      </w:pPr>
      <w:r>
        <w:rPr>
          <w:rFonts w:hint="eastAsia"/>
          <w:b/>
          <w:bCs/>
          <w:color w:val="FF0000"/>
        </w:rPr>
        <w:t>redis</w:t>
      </w:r>
      <w:r>
        <w:rPr>
          <w:rFonts w:hint="eastAsia"/>
          <w:b/>
          <w:bCs/>
          <w:color w:val="FF0000"/>
        </w:rPr>
        <w:t>数据读命令</w:t>
      </w:r>
      <w:r>
        <w:rPr>
          <w:rFonts w:hint="eastAsia"/>
          <w:b/>
          <w:bCs/>
          <w:color w:val="FF0000"/>
        </w:rPr>
        <w:t>Get</w:t>
      </w:r>
      <w:r>
        <w:rPr>
          <w:rFonts w:hint="eastAsia"/>
          <w:b/>
          <w:bCs/>
          <w:color w:val="FF0000"/>
        </w:rPr>
        <w:t>，获取数据</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 get name   --返回值： "zlh" ,如果当前key没有value值，则返回null</w:t>
      </w:r>
    </w:p>
    <w:p w:rsidR="001A7847" w:rsidRDefault="007D395D">
      <w:pPr>
        <w:rPr>
          <w:b/>
          <w:bCs/>
          <w:color w:val="FF0000"/>
        </w:rPr>
      </w:pPr>
      <w:r>
        <w:rPr>
          <w:rFonts w:hint="eastAsia"/>
          <w:b/>
          <w:bCs/>
          <w:color w:val="FF0000"/>
        </w:rPr>
        <w:t>redis</w:t>
      </w:r>
      <w:r>
        <w:rPr>
          <w:rFonts w:hint="eastAsia"/>
          <w:b/>
          <w:bCs/>
          <w:color w:val="FF0000"/>
        </w:rPr>
        <w:t>数据追加命令</w:t>
      </w:r>
      <w:r>
        <w:rPr>
          <w:rFonts w:hint="eastAsia"/>
          <w:b/>
          <w:bCs/>
          <w:color w:val="FF0000"/>
        </w:rPr>
        <w:t>Append</w:t>
      </w:r>
      <w:r>
        <w:rPr>
          <w:rFonts w:hint="eastAsia"/>
          <w:b/>
          <w:bCs/>
          <w:color w:val="FF0000"/>
        </w:rPr>
        <w:t>，追加数据</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 append name ' is my friend'   --返回值："zlh is my friend"  ，如果当前key的value有值则附加到原有string后面，如果没有则写入。</w:t>
      </w:r>
    </w:p>
    <w:p w:rsidR="001A7847" w:rsidRDefault="007D395D">
      <w:pPr>
        <w:rPr>
          <w:b/>
          <w:bCs/>
          <w:color w:val="FF0000"/>
        </w:rPr>
      </w:pPr>
      <w:r>
        <w:rPr>
          <w:rFonts w:hint="eastAsia"/>
          <w:b/>
          <w:bCs/>
          <w:color w:val="FF0000"/>
        </w:rPr>
        <w:t>redis</w:t>
      </w:r>
      <w:r>
        <w:rPr>
          <w:rFonts w:hint="eastAsia"/>
          <w:b/>
          <w:bCs/>
          <w:color w:val="FF0000"/>
        </w:rPr>
        <w:t>数据删除</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127.0.0.1：6379&gt;del name</w:t>
      </w:r>
    </w:p>
    <w:p w:rsidR="001A7847" w:rsidRDefault="007D395D">
      <w:pPr>
        <w:rPr>
          <w:b/>
          <w:bCs/>
          <w:color w:val="FF0000"/>
        </w:rPr>
      </w:pPr>
      <w:r>
        <w:rPr>
          <w:rFonts w:hint="eastAsia"/>
          <w:b/>
          <w:bCs/>
          <w:color w:val="FF0000"/>
        </w:rPr>
        <w:t>redis</w:t>
      </w:r>
      <w:r>
        <w:rPr>
          <w:rFonts w:hint="eastAsia"/>
          <w:b/>
          <w:bCs/>
          <w:color w:val="FF0000"/>
        </w:rPr>
        <w:t>数据读写操作命令</w:t>
      </w:r>
      <w:r>
        <w:rPr>
          <w:rFonts w:hint="eastAsia"/>
          <w:b/>
          <w:bCs/>
          <w:color w:val="FF0000"/>
        </w:rPr>
        <w:t>GetSet</w:t>
      </w:r>
      <w:r>
        <w:rPr>
          <w:rFonts w:hint="eastAsia"/>
          <w:b/>
          <w:bCs/>
          <w:color w:val="FF0000"/>
        </w:rPr>
        <w:t>，获取原有</w:t>
      </w:r>
      <w:r>
        <w:rPr>
          <w:rFonts w:hint="eastAsia"/>
          <w:b/>
          <w:bCs/>
          <w:color w:val="FF0000"/>
        </w:rPr>
        <w:t>value</w:t>
      </w:r>
      <w:r>
        <w:rPr>
          <w:rFonts w:hint="eastAsia"/>
          <w:b/>
          <w:bCs/>
          <w:color w:val="FF0000"/>
        </w:rPr>
        <w:t>值的同时写入新的</w:t>
      </w:r>
      <w:r>
        <w:rPr>
          <w:rFonts w:hint="eastAsia"/>
          <w:b/>
          <w:bCs/>
          <w:color w:val="FF0000"/>
        </w:rPr>
        <w:t>value</w:t>
      </w:r>
      <w:r>
        <w:rPr>
          <w:rFonts w:hint="eastAsia"/>
          <w:b/>
          <w:bCs/>
          <w:color w:val="FF0000"/>
        </w:rPr>
        <w:t>值</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1、redis 127.0.0.1:6379&gt;getset name zlh   --返回值："zlh is my friend",这里返回的是原有name的value值，同时又给name的value设置新值zlh。此时name的值真实值为zlh</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2、redis 127.0.0.1:6379&gt;get name  --返回值：zlh ，因为上面getset给name的value设置值为zlh。</w:t>
      </w:r>
    </w:p>
    <w:p w:rsidR="001A7847" w:rsidRDefault="007D395D">
      <w:pPr>
        <w:rPr>
          <w:b/>
          <w:bCs/>
          <w:color w:val="FF0000"/>
        </w:rPr>
      </w:pPr>
      <w:r>
        <w:rPr>
          <w:rFonts w:hint="eastAsia"/>
          <w:b/>
          <w:bCs/>
          <w:color w:val="FF0000"/>
        </w:rPr>
        <w:t>redis</w:t>
      </w:r>
      <w:r>
        <w:rPr>
          <w:rFonts w:hint="eastAsia"/>
          <w:b/>
          <w:bCs/>
          <w:color w:val="FF0000"/>
        </w:rPr>
        <w:t>数据加法计算命令</w:t>
      </w:r>
      <w:r>
        <w:rPr>
          <w:rFonts w:hint="eastAsia"/>
          <w:b/>
          <w:bCs/>
          <w:color w:val="FF0000"/>
        </w:rPr>
        <w:t>incr</w:t>
      </w:r>
      <w:r>
        <w:rPr>
          <w:rFonts w:hint="eastAsia"/>
          <w:b/>
          <w:bCs/>
          <w:color w:val="FF0000"/>
        </w:rPr>
        <w:t>，</w:t>
      </w:r>
      <w:r>
        <w:rPr>
          <w:rFonts w:hint="eastAsia"/>
          <w:b/>
          <w:bCs/>
          <w:color w:val="FF0000"/>
        </w:rPr>
        <w:t>incrby</w:t>
      </w:r>
      <w:r>
        <w:rPr>
          <w:rFonts w:hint="eastAsia"/>
          <w:b/>
          <w:bCs/>
          <w:color w:val="FF0000"/>
        </w:rPr>
        <w:t>，数据加法运算</w:t>
      </w:r>
      <w:r>
        <w:rPr>
          <w:rFonts w:hint="eastAsia"/>
          <w:b/>
          <w:bCs/>
          <w:color w:val="FF0000"/>
        </w:rPr>
        <w:t>,incr</w:t>
      </w:r>
      <w:r>
        <w:rPr>
          <w:rFonts w:hint="eastAsia"/>
          <w:b/>
          <w:bCs/>
          <w:color w:val="FF0000"/>
        </w:rPr>
        <w:t>为</w:t>
      </w:r>
      <w:r>
        <w:rPr>
          <w:rFonts w:hint="eastAsia"/>
          <w:b/>
          <w:bCs/>
          <w:color w:val="FF0000"/>
        </w:rPr>
        <w:t>+1</w:t>
      </w:r>
      <w:r>
        <w:rPr>
          <w:rFonts w:hint="eastAsia"/>
          <w:b/>
          <w:bCs/>
          <w:color w:val="FF0000"/>
        </w:rPr>
        <w:t>内置运算，</w:t>
      </w:r>
      <w:r>
        <w:rPr>
          <w:rFonts w:hint="eastAsia"/>
          <w:b/>
          <w:bCs/>
          <w:color w:val="FF0000"/>
        </w:rPr>
        <w:t>incrby</w:t>
      </w:r>
      <w:r>
        <w:rPr>
          <w:rFonts w:hint="eastAsia"/>
          <w:b/>
          <w:bCs/>
          <w:color w:val="FF0000"/>
        </w:rPr>
        <w:t>为</w:t>
      </w:r>
      <w:r>
        <w:rPr>
          <w:rFonts w:hint="eastAsia"/>
          <w:b/>
          <w:bCs/>
          <w:color w:val="FF0000"/>
        </w:rPr>
        <w:t>+n</w:t>
      </w:r>
      <w:r>
        <w:rPr>
          <w:rFonts w:hint="eastAsia"/>
          <w:b/>
          <w:bCs/>
          <w:color w:val="FF0000"/>
        </w:rPr>
        <w:t>自设</w:t>
      </w:r>
      <w:r>
        <w:rPr>
          <w:rFonts w:hint="eastAsia"/>
          <w:b/>
          <w:bCs/>
          <w:color w:val="FF0000"/>
        </w:rPr>
        <w:t>n</w:t>
      </w:r>
      <w:r>
        <w:rPr>
          <w:rFonts w:hint="eastAsia"/>
          <w:b/>
          <w:bCs/>
          <w:color w:val="FF0000"/>
        </w:rPr>
        <w:t>运算</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1、redis 127.0.0.1:6379&gt;incr name   ---返回值：“数据不是整型或数据超出64位有符号整形数据范围” ，由于原有name的value为"zlh",所以不能转换为整型，故报异常。</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2、redis 127.0.0.1:6379&gt;incr age   ----返回值：1，由于不存在age的key与value值，但是默认age为key值为0进行+1运算。</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lastRenderedPageBreak/>
        <w:t>3、redis 127.0.0.1:6379&gt;incr age   ---返回值：2，由于上一行代码给age赋值为1，这里incr命令进行+1运算，故返回值为2。</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4、redis 127.0.0.1:6379&gt;incrby age 10   ---返回值：12 ，因为原有age是2，这里+10故为12。</w:t>
      </w:r>
    </w:p>
    <w:p w:rsidR="001A7847" w:rsidRDefault="007D395D">
      <w:pPr>
        <w:rPr>
          <w:b/>
          <w:bCs/>
          <w:color w:val="FF0000"/>
        </w:rPr>
      </w:pPr>
      <w:r>
        <w:rPr>
          <w:rFonts w:hint="eastAsia"/>
          <w:b/>
          <w:bCs/>
          <w:color w:val="FF0000"/>
        </w:rPr>
        <w:t>redis</w:t>
      </w:r>
      <w:r>
        <w:rPr>
          <w:rFonts w:hint="eastAsia"/>
          <w:b/>
          <w:bCs/>
          <w:color w:val="FF0000"/>
        </w:rPr>
        <w:t>数据减法计算命令</w:t>
      </w:r>
      <w:r>
        <w:rPr>
          <w:rFonts w:hint="eastAsia"/>
          <w:b/>
          <w:bCs/>
          <w:color w:val="FF0000"/>
        </w:rPr>
        <w:t>decr</w:t>
      </w:r>
      <w:r>
        <w:rPr>
          <w:rFonts w:hint="eastAsia"/>
          <w:b/>
          <w:bCs/>
          <w:color w:val="FF0000"/>
        </w:rPr>
        <w:t>，</w:t>
      </w:r>
      <w:r>
        <w:rPr>
          <w:rFonts w:hint="eastAsia"/>
          <w:b/>
          <w:bCs/>
          <w:color w:val="FF0000"/>
        </w:rPr>
        <w:t xml:space="preserve">decrby, </w:t>
      </w:r>
      <w:r>
        <w:rPr>
          <w:rFonts w:hint="eastAsia"/>
          <w:b/>
          <w:bCs/>
          <w:color w:val="FF0000"/>
        </w:rPr>
        <w:t>数据减法运算，</w:t>
      </w:r>
      <w:r>
        <w:rPr>
          <w:rFonts w:hint="eastAsia"/>
          <w:b/>
          <w:bCs/>
          <w:color w:val="FF0000"/>
        </w:rPr>
        <w:t>decr</w:t>
      </w:r>
      <w:r>
        <w:rPr>
          <w:rFonts w:hint="eastAsia"/>
          <w:b/>
          <w:bCs/>
          <w:color w:val="FF0000"/>
        </w:rPr>
        <w:t>为</w:t>
      </w:r>
      <w:r>
        <w:rPr>
          <w:rFonts w:hint="eastAsia"/>
          <w:b/>
          <w:bCs/>
          <w:color w:val="FF0000"/>
        </w:rPr>
        <w:t>-1</w:t>
      </w:r>
      <w:r>
        <w:rPr>
          <w:rFonts w:hint="eastAsia"/>
          <w:b/>
          <w:bCs/>
          <w:color w:val="FF0000"/>
        </w:rPr>
        <w:t>内置运算，</w:t>
      </w:r>
      <w:r>
        <w:rPr>
          <w:rFonts w:hint="eastAsia"/>
          <w:b/>
          <w:bCs/>
          <w:color w:val="FF0000"/>
        </w:rPr>
        <w:t>decrby</w:t>
      </w:r>
      <w:r>
        <w:rPr>
          <w:rFonts w:hint="eastAsia"/>
          <w:b/>
          <w:bCs/>
          <w:color w:val="FF0000"/>
        </w:rPr>
        <w:t>为减</w:t>
      </w:r>
      <w:r>
        <w:rPr>
          <w:rFonts w:hint="eastAsia"/>
          <w:b/>
          <w:bCs/>
          <w:color w:val="FF0000"/>
        </w:rPr>
        <w:t>n</w:t>
      </w:r>
      <w:r>
        <w:rPr>
          <w:rFonts w:hint="eastAsia"/>
          <w:b/>
          <w:bCs/>
          <w:color w:val="FF0000"/>
        </w:rPr>
        <w:t>自设</w:t>
      </w:r>
      <w:r>
        <w:rPr>
          <w:rFonts w:hint="eastAsia"/>
          <w:b/>
          <w:bCs/>
          <w:color w:val="FF0000"/>
        </w:rPr>
        <w:t>n</w:t>
      </w:r>
      <w:r>
        <w:rPr>
          <w:rFonts w:hint="eastAsia"/>
          <w:b/>
          <w:bCs/>
          <w:color w:val="FF0000"/>
        </w:rPr>
        <w:t>运算</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1、redis 127.0.0.1:6379&gt;decr name   --返回值：“数据不是整型或数据超出64位有符号整形数据范围” ，由于原有name的value为"zlh",所以不能转换为整型，故报异常。</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2、redis 127.0.0.1:6379&gt;decr age  --返回自：11，因为原有age的value值为12，这里decr是自减1的意思，故为11。</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3、redis 127.0.0.1:6379&gt;decrby age 10   --返回值：1，因为原有age为11，这里-10，故为1。</w:t>
      </w:r>
    </w:p>
    <w:p w:rsidR="001A7847" w:rsidRDefault="007D395D">
      <w:pPr>
        <w:rPr>
          <w:b/>
          <w:bCs/>
          <w:color w:val="FF0000"/>
        </w:rPr>
      </w:pPr>
      <w:r>
        <w:rPr>
          <w:rFonts w:hint="eastAsia"/>
          <w:b/>
          <w:bCs/>
          <w:color w:val="FF0000"/>
        </w:rPr>
        <w:t>redis</w:t>
      </w:r>
      <w:r>
        <w:rPr>
          <w:rFonts w:hint="eastAsia"/>
          <w:b/>
          <w:bCs/>
          <w:color w:val="FF0000"/>
        </w:rPr>
        <w:t>获取</w:t>
      </w:r>
      <w:r>
        <w:rPr>
          <w:rFonts w:hint="eastAsia"/>
          <w:b/>
          <w:bCs/>
          <w:color w:val="FF0000"/>
        </w:rPr>
        <w:t>string</w:t>
      </w:r>
      <w:r>
        <w:rPr>
          <w:rFonts w:hint="eastAsia"/>
          <w:b/>
          <w:bCs/>
          <w:color w:val="FF0000"/>
        </w:rPr>
        <w:t>长度的命令</w:t>
      </w:r>
      <w:r>
        <w:rPr>
          <w:rFonts w:hint="eastAsia"/>
          <w:b/>
          <w:bCs/>
          <w:color w:val="FF0000"/>
        </w:rPr>
        <w:t>strlen</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127.0.0.1:6379&gt;strlen name   --返回值：3，因为name的value值为zlh，故长度为3，如果该key或者value不存在，则返回0。</w:t>
      </w:r>
    </w:p>
    <w:p w:rsidR="001A7847" w:rsidRDefault="007D395D">
      <w:pPr>
        <w:rPr>
          <w:b/>
          <w:bCs/>
          <w:color w:val="FF0000"/>
        </w:rPr>
      </w:pPr>
      <w:r>
        <w:rPr>
          <w:rFonts w:hint="eastAsia"/>
          <w:b/>
          <w:bCs/>
          <w:color w:val="FF0000"/>
        </w:rPr>
        <w:t>redis</w:t>
      </w:r>
      <w:r>
        <w:rPr>
          <w:rFonts w:hint="eastAsia"/>
          <w:b/>
          <w:bCs/>
          <w:color w:val="FF0000"/>
        </w:rPr>
        <w:t>设置</w:t>
      </w:r>
      <w:r>
        <w:rPr>
          <w:rFonts w:hint="eastAsia"/>
          <w:b/>
          <w:bCs/>
          <w:color w:val="FF0000"/>
        </w:rPr>
        <w:t>value</w:t>
      </w:r>
      <w:r>
        <w:rPr>
          <w:rFonts w:hint="eastAsia"/>
          <w:b/>
          <w:bCs/>
          <w:color w:val="FF0000"/>
        </w:rPr>
        <w:t>值并设置过期时间命令</w:t>
      </w:r>
      <w:r>
        <w:rPr>
          <w:rFonts w:hint="eastAsia"/>
          <w:b/>
          <w:bCs/>
          <w:color w:val="FF0000"/>
        </w:rPr>
        <w:t>setex</w:t>
      </w:r>
      <w:r>
        <w:rPr>
          <w:rFonts w:hint="eastAsia"/>
          <w:b/>
          <w:bCs/>
          <w:color w:val="FF0000"/>
        </w:rPr>
        <w:t>（单位秒）</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127.0.0.1:6379&gt;setex sex 20 male   ---返回值：ok，设置key为sex的value值为male,缓存的过期时间为20s。</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127.0.0.1:6379&gt;ddl sex   ---返回值： 剩余过期时间，0为已过期，-1为永不过期。</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127.0.0.1:6379&gt;get sex   ---返回值：male，说明此时为没有过期，当已经过期此处返回数据为null。</w:t>
      </w:r>
    </w:p>
    <w:p w:rsidR="001A7847" w:rsidRDefault="007D395D">
      <w:pPr>
        <w:rPr>
          <w:b/>
          <w:bCs/>
          <w:color w:val="FF0000"/>
        </w:rPr>
      </w:pPr>
      <w:r>
        <w:rPr>
          <w:rFonts w:hint="eastAsia"/>
          <w:b/>
          <w:bCs/>
          <w:color w:val="FF0000"/>
        </w:rPr>
        <w:t>redis</w:t>
      </w:r>
      <w:r>
        <w:rPr>
          <w:rFonts w:hint="eastAsia"/>
          <w:b/>
          <w:bCs/>
          <w:color w:val="FF0000"/>
        </w:rPr>
        <w:t>赋值判断原值是否存在，存在不赋值，返回</w:t>
      </w:r>
      <w:r>
        <w:rPr>
          <w:rFonts w:hint="eastAsia"/>
          <w:b/>
          <w:bCs/>
          <w:color w:val="FF0000"/>
        </w:rPr>
        <w:t>0</w:t>
      </w:r>
      <w:r>
        <w:rPr>
          <w:rFonts w:hint="eastAsia"/>
          <w:b/>
          <w:bCs/>
          <w:color w:val="FF0000"/>
        </w:rPr>
        <w:t>；不存在才赋值，返回</w:t>
      </w:r>
      <w:r>
        <w:rPr>
          <w:rFonts w:hint="eastAsia"/>
          <w:b/>
          <w:bCs/>
          <w:color w:val="FF0000"/>
        </w:rPr>
        <w:t>1</w:t>
      </w:r>
      <w:r>
        <w:rPr>
          <w:rFonts w:hint="eastAsia"/>
          <w:b/>
          <w:bCs/>
          <w:color w:val="FF0000"/>
        </w:rPr>
        <w:t>；命令</w:t>
      </w:r>
      <w:r>
        <w:rPr>
          <w:rFonts w:hint="eastAsia"/>
          <w:b/>
          <w:bCs/>
          <w:color w:val="FF0000"/>
        </w:rPr>
        <w:t>setnx</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127.0.0.1:6379&gt;setnx name Tom  ---返回值：0，因为name的原有value为zlh，存在值则不赋值。</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127.0.0.1:6379&gt;gete name  ---返回值：zlh，因为有值，故上面赋值为tom失败，返回0。</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127.0.0.1:6379&gt;setnx phone 18501733702   ---返回值：1，赋值成功，因为原来不存在phone的key与value。</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127.0.0.1:6379&gt;get phone   ---返回值：18501733702，说明上面的setnx赋值成功。</w:t>
      </w:r>
    </w:p>
    <w:p w:rsidR="001A7847" w:rsidRDefault="007D395D">
      <w:pPr>
        <w:rPr>
          <w:b/>
          <w:bCs/>
          <w:color w:val="FF0000"/>
        </w:rPr>
      </w:pPr>
      <w:r>
        <w:rPr>
          <w:rFonts w:hint="eastAsia"/>
          <w:b/>
          <w:bCs/>
          <w:color w:val="FF0000"/>
        </w:rPr>
        <w:t>redis</w:t>
      </w:r>
      <w:r>
        <w:rPr>
          <w:rFonts w:hint="eastAsia"/>
          <w:b/>
          <w:bCs/>
          <w:color w:val="FF0000"/>
        </w:rPr>
        <w:t>字符串替换赋值，从指定位置开始替换，命令</w:t>
      </w:r>
      <w:r>
        <w:rPr>
          <w:rFonts w:hint="eastAsia"/>
          <w:b/>
          <w:bCs/>
          <w:color w:val="FF0000"/>
        </w:rPr>
        <w:t>setrange</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127.0.0.1:6379&gt;setrange phone 9 123   --返回值：12，12为字符串长度，11位号码变成了12位。因为从第9位开始替换，替换到原有字符串的最后一位还没有替换完毕，所以在最后面添加啦一位设置为3。</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lastRenderedPageBreak/>
        <w:t>redis 127.0.0.1:6379&gt;get phone   ---返回值为：185017337123.</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127.0.0.1:6379&gt;set phone  1    ---这里为了下面说下setrange的其他特性，把电话设置为1.</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127.0.0.1:6379&gt;setrange phone 3 aaa   ---返回值为：6，因为原有phone的value值为1，不到三位，用0*00替换2位，所以要添加2为才能替换第三位后面的值为aaa。</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127.0.0.1:6379&gt;get phone  ---返回值：1\*00\*00aaa。理解下上面的操作就知道这里为什么是这样的返回值了。</w:t>
      </w:r>
    </w:p>
    <w:p w:rsidR="001A7847" w:rsidRDefault="007D395D">
      <w:pPr>
        <w:rPr>
          <w:b/>
          <w:bCs/>
          <w:color w:val="FF0000"/>
        </w:rPr>
      </w:pPr>
      <w:r>
        <w:rPr>
          <w:rFonts w:hint="eastAsia"/>
          <w:b/>
          <w:bCs/>
          <w:color w:val="FF0000"/>
        </w:rPr>
        <w:t>redis</w:t>
      </w:r>
      <w:r>
        <w:rPr>
          <w:rFonts w:hint="eastAsia"/>
          <w:b/>
          <w:bCs/>
          <w:color w:val="FF0000"/>
        </w:rPr>
        <w:t>截取字符串，从下标为</w:t>
      </w:r>
      <w:r>
        <w:rPr>
          <w:rFonts w:hint="eastAsia"/>
          <w:b/>
          <w:bCs/>
          <w:color w:val="FF0000"/>
        </w:rPr>
        <w:t>n</w:t>
      </w:r>
      <w:r>
        <w:rPr>
          <w:rFonts w:hint="eastAsia"/>
          <w:b/>
          <w:bCs/>
          <w:color w:val="FF0000"/>
        </w:rPr>
        <w:t>开始截取到</w:t>
      </w:r>
      <w:r>
        <w:rPr>
          <w:rFonts w:hint="eastAsia"/>
          <w:b/>
          <w:bCs/>
          <w:color w:val="FF0000"/>
        </w:rPr>
        <w:t>n</w:t>
      </w:r>
      <w:r>
        <w:rPr>
          <w:rFonts w:hint="eastAsia"/>
          <w:b/>
          <w:bCs/>
          <w:color w:val="FF0000"/>
        </w:rPr>
        <w:t>或</w:t>
      </w:r>
      <w:r>
        <w:rPr>
          <w:rFonts w:hint="eastAsia"/>
          <w:b/>
          <w:bCs/>
          <w:color w:val="FF0000"/>
        </w:rPr>
        <w:t>n+1</w:t>
      </w:r>
      <w:r>
        <w:rPr>
          <w:rFonts w:hint="eastAsia"/>
          <w:b/>
          <w:bCs/>
          <w:color w:val="FF0000"/>
        </w:rPr>
        <w:t>，类似</w:t>
      </w:r>
      <w:r>
        <w:rPr>
          <w:rFonts w:hint="eastAsia"/>
          <w:b/>
          <w:bCs/>
          <w:color w:val="FF0000"/>
        </w:rPr>
        <w:t>c#</w:t>
      </w:r>
      <w:r>
        <w:rPr>
          <w:rFonts w:hint="eastAsia"/>
          <w:b/>
          <w:bCs/>
          <w:color w:val="FF0000"/>
        </w:rPr>
        <w:t>中的</w:t>
      </w:r>
      <w:r>
        <w:rPr>
          <w:rFonts w:hint="eastAsia"/>
          <w:b/>
          <w:bCs/>
          <w:color w:val="FF0000"/>
        </w:rPr>
        <w:t>substring</w:t>
      </w:r>
      <w:r>
        <w:rPr>
          <w:rFonts w:hint="eastAsia"/>
          <w:b/>
          <w:bCs/>
          <w:color w:val="FF0000"/>
        </w:rPr>
        <w:t>，命令</w:t>
      </w:r>
      <w:r>
        <w:rPr>
          <w:rFonts w:hint="eastAsia"/>
          <w:b/>
          <w:bCs/>
          <w:color w:val="FF0000"/>
        </w:rPr>
        <w:t>getrange</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127.0.0.1:6379&gt;set phone 18501733701    ----方便下面操作</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127.0.0.1:6379&gt;getrange phone  1 5   ---返回值：85017，因为getrange是从下标为1开始截取截取到下标为5，这里包含下标为5的值。</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127.0.0.1:6379&gt;getrange phone  0 0  ---返回值:1，从下标为0开始截取，截取到下标为0，包含下标为0。故返回值为1。</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127.0.0.1：6379&gt;getrange phone 10 13   --返回值为：1，此号码下标直到10的11位号码，从10开始截取，截到第13位，后2位不存在忽略，只返回第10位。故返回干净的1。</w:t>
      </w:r>
    </w:p>
    <w:p w:rsidR="001A7847" w:rsidRDefault="007D395D">
      <w:pPr>
        <w:rPr>
          <w:b/>
          <w:bCs/>
          <w:color w:val="FF0000"/>
        </w:rPr>
      </w:pPr>
      <w:r>
        <w:rPr>
          <w:rFonts w:hint="eastAsia"/>
          <w:b/>
          <w:bCs/>
          <w:color w:val="FF0000"/>
        </w:rPr>
        <w:t>redis</w:t>
      </w:r>
      <w:r>
        <w:rPr>
          <w:rFonts w:hint="eastAsia"/>
          <w:b/>
          <w:bCs/>
          <w:color w:val="FF0000"/>
        </w:rPr>
        <w:t>批量操作修改及读取</w:t>
      </w:r>
      <w:r>
        <w:rPr>
          <w:rFonts w:hint="eastAsia"/>
          <w:b/>
          <w:bCs/>
          <w:color w:val="FF0000"/>
        </w:rPr>
        <w:t>string</w:t>
      </w:r>
      <w:r>
        <w:rPr>
          <w:rFonts w:hint="eastAsia"/>
          <w:b/>
          <w:bCs/>
          <w:color w:val="FF0000"/>
        </w:rPr>
        <w:t>数据，命令</w:t>
      </w:r>
      <w:r>
        <w:rPr>
          <w:rFonts w:hint="eastAsia"/>
          <w:b/>
          <w:bCs/>
          <w:color w:val="FF0000"/>
        </w:rPr>
        <w:t>mget</w:t>
      </w:r>
      <w:r>
        <w:rPr>
          <w:rFonts w:hint="eastAsia"/>
          <w:b/>
          <w:bCs/>
          <w:color w:val="FF0000"/>
        </w:rPr>
        <w:t>，批量读取，命令</w:t>
      </w:r>
      <w:r>
        <w:rPr>
          <w:rFonts w:hint="eastAsia"/>
          <w:b/>
          <w:bCs/>
          <w:color w:val="FF0000"/>
        </w:rPr>
        <w:t>mset</w:t>
      </w:r>
      <w:r>
        <w:rPr>
          <w:rFonts w:hint="eastAsia"/>
          <w:b/>
          <w:bCs/>
          <w:color w:val="FF0000"/>
        </w:rPr>
        <w:t>，批量赋值，命令</w:t>
      </w:r>
      <w:r>
        <w:rPr>
          <w:rFonts w:hint="eastAsia"/>
          <w:b/>
          <w:bCs/>
          <w:color w:val="FF0000"/>
        </w:rPr>
        <w:t>msetnx</w:t>
      </w:r>
      <w:r>
        <w:rPr>
          <w:rFonts w:hint="eastAsia"/>
          <w:b/>
          <w:bCs/>
          <w:color w:val="FF0000"/>
        </w:rPr>
        <w:t>，带事务性的赋值，发现有一个</w:t>
      </w:r>
      <w:r>
        <w:rPr>
          <w:rFonts w:hint="eastAsia"/>
          <w:b/>
          <w:bCs/>
          <w:color w:val="FF0000"/>
        </w:rPr>
        <w:t>key</w:t>
      </w:r>
      <w:r>
        <w:rPr>
          <w:rFonts w:hint="eastAsia"/>
          <w:b/>
          <w:bCs/>
          <w:color w:val="FF0000"/>
        </w:rPr>
        <w:t>已经存在，所有事务回归，不做赋值处理操作</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127.0.0.1:6379&gt;mset name zlh age 30   ---返回值：ok，这里设置了 key为name和age的value分别为zlh，30</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127.0.0.1:6379&gt;mget name zlh      ---返回值：1&gt;zlh  2&gt;30 。</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127.0.0.1:6379&gt;msetnx name Jim address China ---返回值为：0，没有做任何修改，因为key为那么已存在。</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127.0.0.1:6379&gt;mget name address   ---返回值：1&gt;zlh  2&gt;null</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127.0.0.1:6379&gt;msetnx address China,hobbies sports  --返回值为：1，插入成功</w:t>
      </w:r>
    </w:p>
    <w:p w:rsidR="001A7847" w:rsidRDefault="007D395D">
      <w:pPr>
        <w:pStyle w:val="aa"/>
        <w:shd w:val="clear" w:color="auto" w:fill="FFFFFF"/>
        <w:spacing w:before="150" w:beforeAutospacing="0" w:after="150" w:afterAutospacing="0"/>
        <w:rPr>
          <w:color w:val="333333"/>
          <w:sz w:val="22"/>
          <w:szCs w:val="22"/>
        </w:rPr>
      </w:pPr>
      <w:r>
        <w:rPr>
          <w:rFonts w:hint="eastAsia"/>
          <w:color w:val="333333"/>
          <w:sz w:val="22"/>
          <w:szCs w:val="22"/>
          <w:shd w:val="clear" w:color="auto" w:fill="FFFFFF"/>
        </w:rPr>
        <w:t>redis 127.0.0.1:6379&gt;mget address hobbies   ---返回值：1&gt;China   2&gt;sports</w:t>
      </w:r>
    </w:p>
    <w:p w:rsidR="001A7847" w:rsidRDefault="001A7847"/>
    <w:p w:rsidR="001A7847" w:rsidRDefault="007D395D">
      <w:pPr>
        <w:pStyle w:val="5"/>
      </w:pPr>
      <w:r>
        <w:rPr>
          <w:rFonts w:hint="eastAsia"/>
        </w:rPr>
        <w:t>字符串底层实现原理</w:t>
      </w:r>
    </w:p>
    <w:p w:rsidR="001A7847" w:rsidRDefault="001A7847"/>
    <w:p w:rsidR="001A7847" w:rsidRDefault="007D395D">
      <w:pPr>
        <w:pStyle w:val="2"/>
        <w:numPr>
          <w:ilvl w:val="0"/>
          <w:numId w:val="56"/>
        </w:numPr>
      </w:pPr>
      <w:r>
        <w:rPr>
          <w:rFonts w:hint="eastAsia"/>
        </w:rPr>
        <w:lastRenderedPageBreak/>
        <w:t>MongoDB</w:t>
      </w:r>
    </w:p>
    <w:p w:rsidR="001A7847" w:rsidRDefault="007D395D">
      <w:r>
        <w:t>https://blog.csdn.net/column/details/mongodb-.html</w:t>
      </w:r>
    </w:p>
    <w:p w:rsidR="001A7847" w:rsidRDefault="007D395D">
      <w:pPr>
        <w:pStyle w:val="1"/>
      </w:pPr>
      <w:r>
        <w:rPr>
          <w:rFonts w:hint="eastAsia"/>
        </w:rPr>
        <w:t>微服务</w:t>
      </w:r>
    </w:p>
    <w:p w:rsidR="001A7847" w:rsidRDefault="007D395D">
      <w:pPr>
        <w:pStyle w:val="2"/>
        <w:numPr>
          <w:ilvl w:val="0"/>
          <w:numId w:val="57"/>
        </w:numPr>
      </w:pPr>
      <w:r>
        <w:rPr>
          <w:rFonts w:hint="eastAsia"/>
        </w:rPr>
        <w:t>微服务概念</w:t>
      </w:r>
    </w:p>
    <w:p w:rsidR="001A7847" w:rsidRDefault="007D395D">
      <w:pPr>
        <w:pStyle w:val="2"/>
        <w:numPr>
          <w:ilvl w:val="0"/>
          <w:numId w:val="57"/>
        </w:numPr>
      </w:pPr>
      <w:r>
        <w:t>D</w:t>
      </w:r>
      <w:r>
        <w:rPr>
          <w:rFonts w:hint="eastAsia"/>
        </w:rPr>
        <w:t>ubbo</w:t>
      </w:r>
    </w:p>
    <w:p w:rsidR="001A7847" w:rsidRDefault="007D395D">
      <w:r>
        <w:rPr>
          <w:rFonts w:hint="eastAsia"/>
        </w:rPr>
        <w:t>获取项目示例</w:t>
      </w:r>
      <w:r>
        <w:rPr>
          <w:rFonts w:hint="eastAsia"/>
        </w:rPr>
        <w:t>gitd</w:t>
      </w:r>
      <w:r>
        <w:rPr>
          <w:rFonts w:hint="eastAsia"/>
        </w:rPr>
        <w:t>地址</w:t>
      </w:r>
    </w:p>
    <w:p w:rsidR="001A7847" w:rsidRDefault="007D395D">
      <w:r>
        <w:t>https://github.com/ExplorerMan9527/microservice.git</w:t>
      </w:r>
    </w:p>
    <w:p w:rsidR="001A7847" w:rsidRDefault="001A7847"/>
    <w:p w:rsidR="001A7847" w:rsidRDefault="007D395D">
      <w:r>
        <w:rPr>
          <w:rFonts w:hint="eastAsia"/>
        </w:rPr>
        <w:t>源码解析</w:t>
      </w:r>
    </w:p>
    <w:p w:rsidR="001A7847" w:rsidRDefault="003C5B7A">
      <w:hyperlink r:id="rId477" w:history="1">
        <w:r w:rsidR="007D395D">
          <w:rPr>
            <w:rStyle w:val="af"/>
          </w:rPr>
          <w:t>https://www.jianshu.com/nb/6137390</w:t>
        </w:r>
      </w:hyperlink>
    </w:p>
    <w:p w:rsidR="001A7847" w:rsidRDefault="003C5B7A">
      <w:hyperlink r:id="rId478" w:history="1">
        <w:r w:rsidR="007D395D">
          <w:rPr>
            <w:rStyle w:val="af"/>
          </w:rPr>
          <w:t>https://ifeve.com/dubbo-threadmodel/</w:t>
        </w:r>
      </w:hyperlink>
    </w:p>
    <w:p w:rsidR="001A7847" w:rsidRDefault="001A7847"/>
    <w:p w:rsidR="001A7847" w:rsidRDefault="001A7847"/>
    <w:p w:rsidR="001A7847" w:rsidRDefault="007D395D">
      <w:r>
        <w:rPr>
          <w:rFonts w:hint="eastAsia"/>
        </w:rPr>
        <w:t xml:space="preserve">Dubbo </w:t>
      </w:r>
      <w:r>
        <w:rPr>
          <w:rFonts w:hint="eastAsia"/>
        </w:rPr>
        <w:t>的一些基础知识，使用，设计原理可以参考</w:t>
      </w:r>
      <w:r>
        <w:rPr>
          <w:rFonts w:hint="eastAsia"/>
        </w:rPr>
        <w:t>dubbo</w:t>
      </w:r>
      <w:r>
        <w:rPr>
          <w:rFonts w:hint="eastAsia"/>
        </w:rPr>
        <w:t>官网</w:t>
      </w:r>
    </w:p>
    <w:p w:rsidR="001A7847" w:rsidRDefault="003C5B7A">
      <w:pPr>
        <w:rPr>
          <w:rStyle w:val="af"/>
        </w:rPr>
      </w:pPr>
      <w:hyperlink r:id="rId479" w:history="1">
        <w:r w:rsidR="007D395D">
          <w:rPr>
            <w:rStyle w:val="af"/>
          </w:rPr>
          <w:t>http://dubbo.apache.org/zh-cn/docs/user/demos/static-service.html</w:t>
        </w:r>
      </w:hyperlink>
    </w:p>
    <w:p w:rsidR="001A7847" w:rsidRDefault="001A7847">
      <w:pPr>
        <w:rPr>
          <w:rStyle w:val="af"/>
        </w:rPr>
      </w:pPr>
    </w:p>
    <w:p w:rsidR="001A7847" w:rsidRDefault="007D395D">
      <w:pPr>
        <w:jc w:val="center"/>
        <w:rPr>
          <w:sz w:val="144"/>
          <w:szCs w:val="84"/>
        </w:rPr>
      </w:pPr>
      <w:r>
        <w:rPr>
          <w:sz w:val="144"/>
          <w:szCs w:val="84"/>
        </w:rPr>
        <w:t>dubbo</w:t>
      </w:r>
    </w:p>
    <w:p w:rsidR="001A7847" w:rsidRDefault="007D395D">
      <w:pPr>
        <w:jc w:val="center"/>
        <w:rPr>
          <w:sz w:val="84"/>
          <w:szCs w:val="84"/>
        </w:rPr>
      </w:pPr>
      <w:r>
        <w:rPr>
          <w:rFonts w:hint="eastAsia"/>
          <w:sz w:val="84"/>
          <w:szCs w:val="84"/>
        </w:rPr>
        <w:t xml:space="preserve"> </w:t>
      </w:r>
    </w:p>
    <w:p w:rsidR="001A7847" w:rsidRDefault="007D395D">
      <w:pPr>
        <w:rPr>
          <w:sz w:val="84"/>
          <w:szCs w:val="84"/>
        </w:rPr>
      </w:pPr>
      <w:r>
        <w:rPr>
          <w:sz w:val="84"/>
          <w:szCs w:val="84"/>
        </w:rPr>
        <w:br w:type="page"/>
      </w:r>
    </w:p>
    <w:p w:rsidR="001A7847" w:rsidRDefault="007D395D">
      <w:pPr>
        <w:pStyle w:val="3"/>
      </w:pPr>
      <w:r>
        <w:lastRenderedPageBreak/>
        <w:t>一</w:t>
      </w:r>
      <w:r>
        <w:rPr>
          <w:rFonts w:hint="eastAsia"/>
        </w:rPr>
        <w:t>、</w:t>
      </w:r>
      <w:r>
        <w:t>基础知识</w:t>
      </w:r>
    </w:p>
    <w:p w:rsidR="001A7847" w:rsidRDefault="007D395D">
      <w:pPr>
        <w:pStyle w:val="4"/>
      </w:pPr>
      <w:r>
        <w:rPr>
          <w:rFonts w:hint="eastAsia"/>
        </w:rPr>
        <w:t>1</w:t>
      </w:r>
      <w:r>
        <w:rPr>
          <w:rFonts w:hint="eastAsia"/>
        </w:rPr>
        <w:t>、分布式基础理论</w:t>
      </w:r>
    </w:p>
    <w:p w:rsidR="001A7847" w:rsidRDefault="007D395D">
      <w:pPr>
        <w:pStyle w:val="5"/>
      </w:pPr>
      <w:r>
        <w:rPr>
          <w:rFonts w:hint="eastAsia"/>
        </w:rPr>
        <w:t>1</w:t>
      </w:r>
      <w:r>
        <w:t>.1</w:t>
      </w:r>
      <w:r>
        <w:rPr>
          <w:rFonts w:hint="eastAsia"/>
        </w:rPr>
        <w:t>）、</w:t>
      </w:r>
      <w:r>
        <w:t>什么是分布式系统</w:t>
      </w:r>
      <w:r>
        <w:rPr>
          <w:rFonts w:hint="eastAsia"/>
        </w:rPr>
        <w:t>？</w:t>
      </w:r>
    </w:p>
    <w:p w:rsidR="001A7847" w:rsidRDefault="007D395D">
      <w:r>
        <w:rPr>
          <w:rFonts w:hint="eastAsia"/>
        </w:rPr>
        <w:t>《分布式系统原理与范型》定义：</w:t>
      </w:r>
    </w:p>
    <w:p w:rsidR="001A7847" w:rsidRDefault="007D395D">
      <w:pPr>
        <w:rPr>
          <w:shd w:val="pct10" w:color="auto" w:fill="FFFFFF"/>
        </w:rPr>
      </w:pPr>
      <w:r>
        <w:rPr>
          <w:rFonts w:hint="eastAsia"/>
          <w:shd w:val="pct10" w:color="auto" w:fill="FFFFFF"/>
        </w:rPr>
        <w:t>“分布式系统是若干独立计算机的集合，这些计算机对于用户来说就像单个相关系统”</w:t>
      </w:r>
    </w:p>
    <w:p w:rsidR="001A7847" w:rsidRDefault="007D395D">
      <w:r>
        <w:rPr>
          <w:rFonts w:hint="eastAsia"/>
        </w:rPr>
        <w:t>分布式系统（</w:t>
      </w:r>
      <w:r>
        <w:rPr>
          <w:rFonts w:hint="eastAsia"/>
        </w:rPr>
        <w:t>distributed system</w:t>
      </w:r>
      <w:r>
        <w:rPr>
          <w:rFonts w:hint="eastAsia"/>
        </w:rPr>
        <w:t>）是建立在网络之上的软件系统。</w:t>
      </w:r>
    </w:p>
    <w:p w:rsidR="001A7847" w:rsidRDefault="001A7847"/>
    <w:p w:rsidR="001A7847" w:rsidRDefault="007D395D">
      <w:r>
        <w:rPr>
          <w:rFonts w:hint="eastAsia"/>
        </w:rPr>
        <w:t>随着互联网的发展，网站应用的规模不断扩大，常规的垂直应用架构已无法应对，分布式服务架构以及流动计算架构势在必行，亟需</w:t>
      </w:r>
      <w:r>
        <w:rPr>
          <w:rFonts w:hint="eastAsia"/>
          <w:b/>
          <w:shd w:val="pct10" w:color="auto" w:fill="FFFFFF"/>
        </w:rPr>
        <w:t>一个治理系统</w:t>
      </w:r>
      <w:r>
        <w:rPr>
          <w:rFonts w:hint="eastAsia"/>
        </w:rPr>
        <w:t>确保架构有条不紊的演进。</w:t>
      </w:r>
    </w:p>
    <w:p w:rsidR="001A7847" w:rsidRDefault="007D395D">
      <w:pPr>
        <w:pStyle w:val="5"/>
      </w:pPr>
      <w:r>
        <w:t>1.2</w:t>
      </w:r>
      <w:r>
        <w:rPr>
          <w:rFonts w:hint="eastAsia"/>
        </w:rPr>
        <w:t>）、</w:t>
      </w:r>
      <w:r>
        <w:t>发展演变</w:t>
      </w:r>
    </w:p>
    <w:p w:rsidR="001A7847" w:rsidRDefault="007D395D">
      <w:r>
        <w:rPr>
          <w:noProof/>
        </w:rPr>
        <w:drawing>
          <wp:inline distT="0" distB="0" distL="0" distR="0">
            <wp:extent cx="5669280" cy="1701165"/>
            <wp:effectExtent l="0" t="0" r="0" b="0"/>
            <wp:docPr id="5" name="图片 5" descr="C:\Users\lfy\Desktop\dubbo-architecture-road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lfy\Desktop\dubbo-architecture-roadmap.jp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703216" cy="1711984"/>
                    </a:xfrm>
                    <a:prstGeom prst="rect">
                      <a:avLst/>
                    </a:prstGeom>
                    <a:noFill/>
                    <a:ln>
                      <a:noFill/>
                    </a:ln>
                  </pic:spPr>
                </pic:pic>
              </a:graphicData>
            </a:graphic>
          </wp:inline>
        </w:drawing>
      </w:r>
    </w:p>
    <w:p w:rsidR="001A7847" w:rsidRDefault="001A7847"/>
    <w:p w:rsidR="001A7847" w:rsidRDefault="007D395D">
      <w:pPr>
        <w:pStyle w:val="6"/>
      </w:pPr>
      <w:r>
        <w:rPr>
          <w:rFonts w:hint="eastAsia"/>
        </w:rPr>
        <w:t>单一应用架构</w:t>
      </w:r>
    </w:p>
    <w:p w:rsidR="001A7847" w:rsidRDefault="007D395D">
      <w:r>
        <w:rPr>
          <w:rFonts w:hint="eastAsia"/>
        </w:rPr>
        <w:t>当网站流量很小时，只需一个应用，将所有功能都部署在一起，以减少部署节点和成本。此时，用于简化增删改查工作量的数据访问框架</w:t>
      </w:r>
      <w:r>
        <w:rPr>
          <w:rFonts w:hint="eastAsia"/>
        </w:rPr>
        <w:t>(ORM)</w:t>
      </w:r>
      <w:r>
        <w:rPr>
          <w:rFonts w:hint="eastAsia"/>
        </w:rPr>
        <w:t>是关键。</w:t>
      </w:r>
    </w:p>
    <w:p w:rsidR="001A7847" w:rsidRDefault="007D395D">
      <w:r>
        <w:rPr>
          <w:noProof/>
        </w:rPr>
        <w:drawing>
          <wp:inline distT="0" distB="0" distL="0" distR="0">
            <wp:extent cx="4337685" cy="2096135"/>
            <wp:effectExtent l="0" t="0" r="571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81"/>
                    <a:stretch>
                      <a:fillRect/>
                    </a:stretch>
                  </pic:blipFill>
                  <pic:spPr>
                    <a:xfrm>
                      <a:off x="0" y="0"/>
                      <a:ext cx="4354885" cy="2104564"/>
                    </a:xfrm>
                    <a:prstGeom prst="rect">
                      <a:avLst/>
                    </a:prstGeom>
                  </pic:spPr>
                </pic:pic>
              </a:graphicData>
            </a:graphic>
          </wp:inline>
        </w:drawing>
      </w:r>
    </w:p>
    <w:p w:rsidR="001A7847" w:rsidRDefault="007D395D">
      <w:pPr>
        <w:ind w:firstLine="420"/>
      </w:pPr>
      <w:r>
        <w:rPr>
          <w:rFonts w:hint="eastAsia"/>
        </w:rPr>
        <w:lastRenderedPageBreak/>
        <w:t>适用于小型网站，小型管理系统，将所有功能都部署到一个功能里，简单易用。</w:t>
      </w:r>
    </w:p>
    <w:p w:rsidR="001A7847" w:rsidRDefault="007D395D">
      <w:pPr>
        <w:ind w:firstLine="420"/>
      </w:pPr>
      <w:r>
        <w:rPr>
          <w:rFonts w:hint="eastAsia"/>
        </w:rPr>
        <w:t>缺点：</w:t>
      </w:r>
      <w:r>
        <w:rPr>
          <w:rFonts w:hint="eastAsia"/>
        </w:rPr>
        <w:t xml:space="preserve"> </w:t>
      </w:r>
      <w:r>
        <w:t>1</w:t>
      </w:r>
      <w:r>
        <w:rPr>
          <w:rFonts w:hint="eastAsia"/>
        </w:rPr>
        <w:t>、性能扩展比较难</w:t>
      </w:r>
      <w:r>
        <w:rPr>
          <w:rFonts w:hint="eastAsia"/>
        </w:rPr>
        <w:t xml:space="preserve"> </w:t>
      </w:r>
    </w:p>
    <w:p w:rsidR="001A7847" w:rsidRDefault="007D395D">
      <w:pPr>
        <w:ind w:firstLine="420"/>
      </w:pPr>
      <w:r>
        <w:t xml:space="preserve">       2</w:t>
      </w:r>
      <w:r>
        <w:rPr>
          <w:rFonts w:hint="eastAsia"/>
        </w:rPr>
        <w:t>、协同开发问题</w:t>
      </w:r>
    </w:p>
    <w:p w:rsidR="001A7847" w:rsidRDefault="007D395D">
      <w:pPr>
        <w:ind w:firstLine="420"/>
      </w:pPr>
      <w:r>
        <w:rPr>
          <w:rFonts w:hint="eastAsia"/>
        </w:rPr>
        <w:t xml:space="preserve">       3</w:t>
      </w:r>
      <w:r>
        <w:rPr>
          <w:rFonts w:hint="eastAsia"/>
        </w:rPr>
        <w:t>、不利于升级维护</w:t>
      </w:r>
    </w:p>
    <w:p w:rsidR="001A7847" w:rsidRDefault="001A7847"/>
    <w:p w:rsidR="001A7847" w:rsidRDefault="007D395D">
      <w:pPr>
        <w:pStyle w:val="6"/>
      </w:pPr>
      <w:r>
        <w:rPr>
          <w:rFonts w:hint="eastAsia"/>
        </w:rPr>
        <w:t>垂直应用架构</w:t>
      </w:r>
    </w:p>
    <w:p w:rsidR="001A7847" w:rsidRDefault="007D395D">
      <w:r>
        <w:rPr>
          <w:rFonts w:hint="eastAsia"/>
        </w:rPr>
        <w:t>当访问量逐渐增大，单一应用增加机器带来的加速度越来越小，将应用拆成互不相干的几个应用，以提升效率。此时，用于加速前端页面开发的</w:t>
      </w:r>
      <w:r>
        <w:rPr>
          <w:rFonts w:hint="eastAsia"/>
        </w:rPr>
        <w:t>Web</w:t>
      </w:r>
      <w:r>
        <w:rPr>
          <w:rFonts w:hint="eastAsia"/>
        </w:rPr>
        <w:t>框架</w:t>
      </w:r>
      <w:r>
        <w:rPr>
          <w:rFonts w:hint="eastAsia"/>
        </w:rPr>
        <w:t>(MVC)</w:t>
      </w:r>
      <w:r>
        <w:rPr>
          <w:rFonts w:hint="eastAsia"/>
        </w:rPr>
        <w:t>是关键。</w:t>
      </w:r>
    </w:p>
    <w:p w:rsidR="001A7847" w:rsidRDefault="007D395D">
      <w:r>
        <w:rPr>
          <w:noProof/>
        </w:rPr>
        <w:drawing>
          <wp:inline distT="0" distB="0" distL="0" distR="0">
            <wp:extent cx="4176395" cy="231457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482"/>
                    <a:stretch>
                      <a:fillRect/>
                    </a:stretch>
                  </pic:blipFill>
                  <pic:spPr>
                    <a:xfrm>
                      <a:off x="0" y="0"/>
                      <a:ext cx="4192523" cy="2323403"/>
                    </a:xfrm>
                    <a:prstGeom prst="rect">
                      <a:avLst/>
                    </a:prstGeom>
                  </pic:spPr>
                </pic:pic>
              </a:graphicData>
            </a:graphic>
          </wp:inline>
        </w:drawing>
      </w:r>
    </w:p>
    <w:p w:rsidR="001A7847" w:rsidRDefault="007D395D">
      <w:pPr>
        <w:ind w:firstLine="420"/>
      </w:pPr>
      <w:r>
        <w:rPr>
          <w:rFonts w:hint="eastAsia"/>
        </w:rPr>
        <w:t>通过切分业务来实现各个模块独立部署，降低了维护和部署的难度，团队各司其职更易管理，性能扩展也更方便，更有针对性。</w:t>
      </w:r>
    </w:p>
    <w:p w:rsidR="001A7847" w:rsidRDefault="007D395D">
      <w:pPr>
        <w:ind w:firstLine="420"/>
      </w:pPr>
      <w:r>
        <w:rPr>
          <w:rFonts w:hint="eastAsia"/>
        </w:rPr>
        <w:t>缺点：</w:t>
      </w:r>
      <w:r>
        <w:rPr>
          <w:rFonts w:hint="eastAsia"/>
        </w:rPr>
        <w:t xml:space="preserve"> </w:t>
      </w:r>
      <w:r>
        <w:rPr>
          <w:rFonts w:hint="eastAsia"/>
        </w:rPr>
        <w:t>公用模块无法重复利用，开发性的浪费</w:t>
      </w:r>
    </w:p>
    <w:p w:rsidR="001A7847" w:rsidRDefault="007D395D">
      <w:pPr>
        <w:pStyle w:val="6"/>
      </w:pPr>
      <w:r>
        <w:rPr>
          <w:rFonts w:hint="eastAsia"/>
        </w:rPr>
        <w:t>分布式服务架构</w:t>
      </w:r>
    </w:p>
    <w:p w:rsidR="001A7847" w:rsidRDefault="007D395D">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color w:val="0070C0"/>
        </w:rPr>
        <w:t>分布式服务框架</w:t>
      </w:r>
      <w:r>
        <w:rPr>
          <w:rFonts w:hint="eastAsia"/>
          <w:b/>
          <w:color w:val="0070C0"/>
        </w:rPr>
        <w:t>(RPC)</w:t>
      </w:r>
      <w:r>
        <w:rPr>
          <w:rFonts w:hint="eastAsia"/>
        </w:rPr>
        <w:t>是关键。</w:t>
      </w:r>
    </w:p>
    <w:p w:rsidR="001A7847" w:rsidRDefault="007D395D">
      <w:r>
        <w:rPr>
          <w:noProof/>
        </w:rPr>
        <w:drawing>
          <wp:inline distT="0" distB="0" distL="0" distR="0">
            <wp:extent cx="3930015" cy="254508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83"/>
                    <a:stretch>
                      <a:fillRect/>
                    </a:stretch>
                  </pic:blipFill>
                  <pic:spPr>
                    <a:xfrm>
                      <a:off x="0" y="0"/>
                      <a:ext cx="3936027" cy="2549374"/>
                    </a:xfrm>
                    <a:prstGeom prst="rect">
                      <a:avLst/>
                    </a:prstGeom>
                  </pic:spPr>
                </pic:pic>
              </a:graphicData>
            </a:graphic>
          </wp:inline>
        </w:drawing>
      </w:r>
    </w:p>
    <w:p w:rsidR="001A7847" w:rsidRDefault="001A7847"/>
    <w:p w:rsidR="001A7847" w:rsidRDefault="007D395D">
      <w:pPr>
        <w:pStyle w:val="6"/>
      </w:pPr>
      <w:r>
        <w:rPr>
          <w:rFonts w:hint="eastAsia"/>
        </w:rPr>
        <w:lastRenderedPageBreak/>
        <w:t>流动计算架构</w:t>
      </w:r>
    </w:p>
    <w:p w:rsidR="001A7847" w:rsidRDefault="007D395D">
      <w:r>
        <w:rPr>
          <w:rFonts w:hint="eastAsia"/>
        </w:rPr>
        <w:t>当服务越来越多，容量的评估，小服务资源的浪费等问题逐渐显现，此时需增加一个调度中心基于访问压力实时管理集群容量，提高集群利用率。此时，用于</w:t>
      </w:r>
      <w:r>
        <w:rPr>
          <w:rFonts w:hint="eastAsia"/>
          <w:b/>
        </w:rPr>
        <w:t>提高机器利用率的资源调度和治理中心</w:t>
      </w:r>
      <w:r>
        <w:rPr>
          <w:rFonts w:hint="eastAsia"/>
          <w:b/>
          <w:color w:val="FF0000"/>
        </w:rPr>
        <w:t>(SOA)</w:t>
      </w:r>
      <w:r>
        <w:rPr>
          <w:b/>
          <w:color w:val="FF0000"/>
        </w:rPr>
        <w:t>[ Service Oriented Architecture]</w:t>
      </w:r>
      <w:r>
        <w:rPr>
          <w:rFonts w:hint="eastAsia"/>
          <w:b/>
        </w:rPr>
        <w:t>是关键</w:t>
      </w:r>
      <w:r>
        <w:rPr>
          <w:rFonts w:hint="eastAsia"/>
        </w:rPr>
        <w:t>。</w:t>
      </w:r>
    </w:p>
    <w:p w:rsidR="001A7847" w:rsidRDefault="007D395D">
      <w:r>
        <w:rPr>
          <w:noProof/>
        </w:rPr>
        <w:drawing>
          <wp:inline distT="0" distB="0" distL="0" distR="0">
            <wp:extent cx="4343400" cy="311467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84"/>
                    <a:stretch>
                      <a:fillRect/>
                    </a:stretch>
                  </pic:blipFill>
                  <pic:spPr>
                    <a:xfrm>
                      <a:off x="0" y="0"/>
                      <a:ext cx="4343400" cy="3114675"/>
                    </a:xfrm>
                    <a:prstGeom prst="rect">
                      <a:avLst/>
                    </a:prstGeom>
                  </pic:spPr>
                </pic:pic>
              </a:graphicData>
            </a:graphic>
          </wp:inline>
        </w:drawing>
      </w:r>
    </w:p>
    <w:p w:rsidR="001A7847" w:rsidRDefault="001A7847"/>
    <w:p w:rsidR="001A7847" w:rsidRDefault="001A7847"/>
    <w:p w:rsidR="001A7847" w:rsidRDefault="007D395D">
      <w:pPr>
        <w:pStyle w:val="5"/>
      </w:pPr>
      <w:r>
        <w:rPr>
          <w:rFonts w:hint="eastAsia"/>
        </w:rPr>
        <w:t>1</w:t>
      </w:r>
      <w:r>
        <w:t>.3</w:t>
      </w:r>
      <w:r>
        <w:rPr>
          <w:rFonts w:hint="eastAsia"/>
        </w:rPr>
        <w:t>）、</w:t>
      </w:r>
      <w:r>
        <w:rPr>
          <w:rFonts w:hint="eastAsia"/>
        </w:rPr>
        <w:t>RPC</w:t>
      </w:r>
    </w:p>
    <w:p w:rsidR="001A7847" w:rsidRDefault="007D395D">
      <w:pPr>
        <w:pStyle w:val="6"/>
      </w:pPr>
      <w:r>
        <w:rPr>
          <w:rFonts w:hint="eastAsia"/>
        </w:rPr>
        <w:t>什么叫</w:t>
      </w:r>
      <w:r>
        <w:rPr>
          <w:rFonts w:hint="eastAsia"/>
        </w:rPr>
        <w:t>RPC</w:t>
      </w:r>
    </w:p>
    <w:p w:rsidR="001A7847" w:rsidRDefault="007D395D">
      <w:r>
        <w:rPr>
          <w:rFonts w:hint="eastAsia"/>
        </w:rPr>
        <w:t>RPC</w:t>
      </w:r>
      <w:r>
        <w:rPr>
          <w:rFonts w:hint="eastAsia"/>
        </w:rPr>
        <w:t>【</w:t>
      </w:r>
      <w:r>
        <w:t>Remote Procedure Call</w:t>
      </w:r>
      <w:r>
        <w:rPr>
          <w:rFonts w:hint="eastAsia"/>
        </w:rPr>
        <w:t>】是指远程过程调用，是一种进程间通信方式，他是一种技术的思想，而不是规范。它允许程序调用另一个地址空间（通常是共享网络的另一台机器上）的过程或函数，而不用程序员显式编码这个远程调用的细节。即程序员无论是调用本地的还是远程的函数，本质上编写的调用代码基本相同。</w:t>
      </w:r>
    </w:p>
    <w:p w:rsidR="001A7847" w:rsidRDefault="007D395D">
      <w:pPr>
        <w:pStyle w:val="6"/>
      </w:pPr>
      <w:r>
        <w:rPr>
          <w:rFonts w:hint="eastAsia"/>
        </w:rPr>
        <w:lastRenderedPageBreak/>
        <w:t>RPC</w:t>
      </w:r>
      <w:r>
        <w:rPr>
          <w:rFonts w:hint="eastAsia"/>
        </w:rPr>
        <w:t>基本原理</w:t>
      </w:r>
    </w:p>
    <w:p w:rsidR="001A7847" w:rsidRDefault="007D395D">
      <w:r>
        <w:rPr>
          <w:noProof/>
        </w:rPr>
        <w:drawing>
          <wp:inline distT="0" distB="0" distL="0" distR="0">
            <wp:extent cx="4198620" cy="26670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485"/>
                    <a:stretch>
                      <a:fillRect/>
                    </a:stretch>
                  </pic:blipFill>
                  <pic:spPr>
                    <a:xfrm>
                      <a:off x="0" y="0"/>
                      <a:ext cx="4204598" cy="2671058"/>
                    </a:xfrm>
                    <a:prstGeom prst="rect">
                      <a:avLst/>
                    </a:prstGeom>
                  </pic:spPr>
                </pic:pic>
              </a:graphicData>
            </a:graphic>
          </wp:inline>
        </w:drawing>
      </w:r>
    </w:p>
    <w:p w:rsidR="001A7847" w:rsidRDefault="007D395D">
      <w:r>
        <w:rPr>
          <w:noProof/>
        </w:rPr>
        <w:drawing>
          <wp:inline distT="0" distB="0" distL="0" distR="0">
            <wp:extent cx="4418330" cy="4235450"/>
            <wp:effectExtent l="0" t="0" r="1270" b="0"/>
            <wp:docPr id="277" name="图片 277" descr="C:\Users\lf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lfy\Desktop\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4428535" cy="4245279"/>
                    </a:xfrm>
                    <a:prstGeom prst="rect">
                      <a:avLst/>
                    </a:prstGeom>
                    <a:noFill/>
                    <a:ln>
                      <a:noFill/>
                    </a:ln>
                  </pic:spPr>
                </pic:pic>
              </a:graphicData>
            </a:graphic>
          </wp:inline>
        </w:drawing>
      </w:r>
    </w:p>
    <w:p w:rsidR="001A7847" w:rsidRDefault="007D395D">
      <w:r>
        <w:t>RPC</w:t>
      </w:r>
      <w:r>
        <w:rPr>
          <w:rFonts w:hint="eastAsia"/>
        </w:rPr>
        <w:t>两个核心模块：通讯，序列化。</w:t>
      </w:r>
    </w:p>
    <w:p w:rsidR="001A7847" w:rsidRDefault="001A7847"/>
    <w:p w:rsidR="001A7847" w:rsidRDefault="007D395D">
      <w:pPr>
        <w:pStyle w:val="4"/>
      </w:pPr>
      <w:r>
        <w:rPr>
          <w:rFonts w:hint="eastAsia"/>
        </w:rPr>
        <w:lastRenderedPageBreak/>
        <w:t>2</w:t>
      </w:r>
      <w:r>
        <w:rPr>
          <w:rFonts w:hint="eastAsia"/>
        </w:rPr>
        <w:t>、</w:t>
      </w:r>
      <w:r>
        <w:rPr>
          <w:rFonts w:hint="eastAsia"/>
        </w:rPr>
        <w:t>dubbo</w:t>
      </w:r>
      <w:r>
        <w:rPr>
          <w:rFonts w:hint="eastAsia"/>
        </w:rPr>
        <w:t>核心概念</w:t>
      </w:r>
    </w:p>
    <w:p w:rsidR="001A7847" w:rsidRDefault="007D395D">
      <w:pPr>
        <w:pStyle w:val="5"/>
      </w:pPr>
      <w:r>
        <w:rPr>
          <w:rFonts w:hint="eastAsia"/>
        </w:rPr>
        <w:t>2</w:t>
      </w:r>
      <w:r>
        <w:t>.1</w:t>
      </w:r>
      <w:r>
        <w:rPr>
          <w:rFonts w:hint="eastAsia"/>
        </w:rPr>
        <w:t>）、</w:t>
      </w:r>
      <w:r>
        <w:t>简介</w:t>
      </w:r>
    </w:p>
    <w:p w:rsidR="001A7847" w:rsidRDefault="007D395D">
      <w:r>
        <w:t xml:space="preserve">Apache Dubbo (incubating) |ˈdʌbəʊ| </w:t>
      </w:r>
      <w:r>
        <w:rPr>
          <w:rFonts w:hint="eastAsia"/>
        </w:rPr>
        <w:t>是一款高性能、轻量级的开源</w:t>
      </w:r>
      <w:r>
        <w:rPr>
          <w:rFonts w:hint="eastAsia"/>
        </w:rPr>
        <w:t>Java RPC</w:t>
      </w:r>
      <w:r>
        <w:rPr>
          <w:rFonts w:hint="eastAsia"/>
        </w:rPr>
        <w:t>框架，它提供了三大核心能力：面向接口的远程方法调用，智能容错和负载均衡，以及服务自动注册和发现。</w:t>
      </w:r>
    </w:p>
    <w:p w:rsidR="001A7847" w:rsidRDefault="007D395D">
      <w:r>
        <w:t>官网</w:t>
      </w:r>
      <w:r>
        <w:rPr>
          <w:rFonts w:hint="eastAsia"/>
        </w:rPr>
        <w:t>：</w:t>
      </w:r>
    </w:p>
    <w:p w:rsidR="001A7847" w:rsidRDefault="003C5B7A">
      <w:hyperlink r:id="rId487" w:history="1">
        <w:r w:rsidR="007D395D">
          <w:rPr>
            <w:rStyle w:val="af"/>
          </w:rPr>
          <w:t>http://dubbo.apache.org/</w:t>
        </w:r>
      </w:hyperlink>
    </w:p>
    <w:p w:rsidR="001A7847" w:rsidRDefault="007D395D">
      <w:pPr>
        <w:pStyle w:val="5"/>
      </w:pPr>
      <w:r>
        <w:t>2.2</w:t>
      </w:r>
      <w:r>
        <w:rPr>
          <w:rFonts w:hint="eastAsia"/>
        </w:rPr>
        <w:t>）、</w:t>
      </w:r>
      <w:r>
        <w:t>基本概念</w:t>
      </w:r>
    </w:p>
    <w:p w:rsidR="001A7847" w:rsidRDefault="007D395D">
      <w:pPr>
        <w:ind w:firstLineChars="200" w:firstLine="420"/>
      </w:pPr>
      <w:r>
        <w:rPr>
          <w:noProof/>
        </w:rPr>
        <w:drawing>
          <wp:inline distT="0" distB="0" distL="0" distR="0">
            <wp:extent cx="4447540" cy="3457575"/>
            <wp:effectExtent l="0" t="0" r="0" b="9525"/>
            <wp:docPr id="278" name="图片 27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http://dubbo.apache.org/img/architecture.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4480284" cy="3483507"/>
                    </a:xfrm>
                    <a:prstGeom prst="rect">
                      <a:avLst/>
                    </a:prstGeom>
                    <a:noFill/>
                    <a:ln>
                      <a:noFill/>
                    </a:ln>
                  </pic:spPr>
                </pic:pic>
              </a:graphicData>
            </a:graphic>
          </wp:inline>
        </w:drawing>
      </w:r>
    </w:p>
    <w:p w:rsidR="001A7847" w:rsidRDefault="007D395D">
      <w:pPr>
        <w:ind w:firstLine="420"/>
      </w:pPr>
      <w:r>
        <w:rPr>
          <w:b/>
          <w:shd w:val="pct10" w:color="auto" w:fill="FFFFFF"/>
        </w:rPr>
        <w:t>服务提供者</w:t>
      </w:r>
      <w:r>
        <w:rPr>
          <w:rFonts w:hint="eastAsia"/>
          <w:b/>
          <w:shd w:val="pct10" w:color="auto" w:fill="FFFFFF"/>
        </w:rPr>
        <w:t>（</w:t>
      </w:r>
      <w:r>
        <w:rPr>
          <w:b/>
          <w:shd w:val="pct10" w:color="auto" w:fill="FFFFFF"/>
        </w:rPr>
        <w:t>Provider</w:t>
      </w:r>
      <w:r>
        <w:rPr>
          <w:rFonts w:hint="eastAsia"/>
          <w:b/>
          <w:shd w:val="pct10" w:color="auto" w:fill="FFFFFF"/>
        </w:rPr>
        <w:t>）</w:t>
      </w:r>
      <w:r>
        <w:rPr>
          <w:rFonts w:hint="eastAsia"/>
        </w:rPr>
        <w:t>：暴露服务的服务提供方，服务提供者在启动时，向注册中心注册自己提供的服务。</w:t>
      </w:r>
    </w:p>
    <w:p w:rsidR="001A7847" w:rsidRDefault="007D395D">
      <w:r>
        <w:tab/>
      </w:r>
      <w:r>
        <w:rPr>
          <w:b/>
          <w:shd w:val="pct10" w:color="auto" w:fill="FFFFFF"/>
        </w:rPr>
        <w:t>服务消费者</w:t>
      </w:r>
      <w:r>
        <w:rPr>
          <w:rFonts w:hint="eastAsia"/>
          <w:b/>
          <w:shd w:val="pct10" w:color="auto" w:fill="FFFFFF"/>
        </w:rPr>
        <w:t>（</w:t>
      </w:r>
      <w:r>
        <w:rPr>
          <w:b/>
          <w:shd w:val="pct10" w:color="auto" w:fill="FFFFFF"/>
        </w:rPr>
        <w:t>Consumer</w:t>
      </w:r>
      <w:r>
        <w:rPr>
          <w:rFonts w:hint="eastAsia"/>
          <w:b/>
          <w:shd w:val="pct10" w:color="auto" w:fill="FFFFFF"/>
        </w:rPr>
        <w:t>）</w:t>
      </w:r>
      <w:r>
        <w:t>:</w:t>
      </w:r>
      <w:r>
        <w:rPr>
          <w:rFonts w:hint="eastAsia"/>
        </w:rPr>
        <w:t xml:space="preserve"> </w:t>
      </w:r>
      <w:r>
        <w:rPr>
          <w:rFonts w:hint="eastAsia"/>
        </w:rPr>
        <w:t>调用远程服务的服务消费方，服务消费者在启动时，向注册中心订阅自己所需的服务，服务消费者，从提供者地址列表中，基于软负载均衡算法，选一台提供者进行调用，如果调用失败，再选另一台调用。</w:t>
      </w:r>
    </w:p>
    <w:p w:rsidR="001A7847" w:rsidRDefault="007D395D">
      <w:r>
        <w:tab/>
      </w:r>
      <w:r>
        <w:rPr>
          <w:b/>
          <w:shd w:val="pct10" w:color="auto" w:fill="FFFFFF"/>
        </w:rPr>
        <w:t>注册中心</w:t>
      </w:r>
      <w:r>
        <w:rPr>
          <w:rFonts w:hint="eastAsia"/>
          <w:b/>
          <w:shd w:val="pct10" w:color="auto" w:fill="FFFFFF"/>
        </w:rPr>
        <w:t>（</w:t>
      </w:r>
      <w:r>
        <w:rPr>
          <w:b/>
          <w:shd w:val="pct10" w:color="auto" w:fill="FFFFFF"/>
        </w:rPr>
        <w:t>Registry</w:t>
      </w:r>
      <w:r>
        <w:rPr>
          <w:rFonts w:hint="eastAsia"/>
          <w:b/>
          <w:shd w:val="pct10" w:color="auto" w:fill="FFFFFF"/>
        </w:rPr>
        <w:t>）</w:t>
      </w:r>
      <w:r>
        <w:rPr>
          <w:rFonts w:hint="eastAsia"/>
        </w:rPr>
        <w:t>：注册中心返回服务提供者地址列表给消费者，如果有变更，注册中心将基于长连接推送变更数据给消费者</w:t>
      </w:r>
    </w:p>
    <w:p w:rsidR="001A7847" w:rsidRDefault="007D395D">
      <w:r>
        <w:tab/>
      </w:r>
      <w:r>
        <w:rPr>
          <w:b/>
          <w:shd w:val="pct10" w:color="auto" w:fill="FFFFFF"/>
        </w:rPr>
        <w:t>监控中心</w:t>
      </w:r>
      <w:r>
        <w:rPr>
          <w:rFonts w:hint="eastAsia"/>
          <w:b/>
          <w:shd w:val="pct10" w:color="auto" w:fill="FFFFFF"/>
        </w:rPr>
        <w:t>（</w:t>
      </w:r>
      <w:r>
        <w:rPr>
          <w:b/>
          <w:shd w:val="pct10" w:color="auto" w:fill="FFFFFF"/>
        </w:rPr>
        <w:t>Monitor</w:t>
      </w:r>
      <w:r>
        <w:rPr>
          <w:rFonts w:hint="eastAsia"/>
          <w:b/>
          <w:shd w:val="pct10" w:color="auto" w:fill="FFFFFF"/>
        </w:rPr>
        <w:t>）</w:t>
      </w:r>
      <w:r>
        <w:rPr>
          <w:rFonts w:hint="eastAsia"/>
        </w:rPr>
        <w:t>：服务消费者和提供者，在内存中累计调用次数和调用时间，定时每分钟发送一次统计数据到监控中心</w:t>
      </w:r>
    </w:p>
    <w:p w:rsidR="001A7847" w:rsidRDefault="007D395D">
      <w:pPr>
        <w:pStyle w:val="af2"/>
        <w:widowControl/>
        <w:numPr>
          <w:ilvl w:val="0"/>
          <w:numId w:val="58"/>
        </w:numPr>
        <w:spacing w:after="160" w:line="276" w:lineRule="auto"/>
        <w:ind w:firstLineChars="0"/>
        <w:jc w:val="left"/>
      </w:pPr>
      <w:r>
        <w:rPr>
          <w:rFonts w:hint="eastAsia"/>
        </w:rPr>
        <w:t>调用关系说明</w:t>
      </w:r>
    </w:p>
    <w:p w:rsidR="001A7847" w:rsidRDefault="007D395D">
      <w:pPr>
        <w:pStyle w:val="af2"/>
        <w:widowControl/>
        <w:numPr>
          <w:ilvl w:val="0"/>
          <w:numId w:val="59"/>
        </w:numPr>
        <w:spacing w:after="160" w:line="276" w:lineRule="auto"/>
        <w:ind w:firstLineChars="0"/>
        <w:jc w:val="left"/>
      </w:pPr>
      <w:r>
        <w:rPr>
          <w:rFonts w:hint="eastAsia"/>
        </w:rPr>
        <w:t>服务容器负责启动，加载，运行服务提供者。</w:t>
      </w:r>
    </w:p>
    <w:p w:rsidR="001A7847" w:rsidRDefault="007D395D">
      <w:pPr>
        <w:pStyle w:val="af2"/>
        <w:widowControl/>
        <w:numPr>
          <w:ilvl w:val="0"/>
          <w:numId w:val="59"/>
        </w:numPr>
        <w:spacing w:after="160" w:line="276" w:lineRule="auto"/>
        <w:ind w:firstLineChars="0"/>
        <w:jc w:val="left"/>
      </w:pPr>
      <w:r>
        <w:rPr>
          <w:rFonts w:hint="eastAsia"/>
        </w:rPr>
        <w:lastRenderedPageBreak/>
        <w:t>服务提供者在启动时，向注册中心注册自己提供的服务。</w:t>
      </w:r>
    </w:p>
    <w:p w:rsidR="001A7847" w:rsidRDefault="007D395D">
      <w:pPr>
        <w:pStyle w:val="af2"/>
        <w:widowControl/>
        <w:numPr>
          <w:ilvl w:val="0"/>
          <w:numId w:val="59"/>
        </w:numPr>
        <w:spacing w:after="160" w:line="276" w:lineRule="auto"/>
        <w:ind w:firstLineChars="0"/>
        <w:jc w:val="left"/>
      </w:pPr>
      <w:r>
        <w:rPr>
          <w:rFonts w:hint="eastAsia"/>
        </w:rPr>
        <w:t>服务消费者在启动时，向注册中心订阅自己所需的服务。</w:t>
      </w:r>
    </w:p>
    <w:p w:rsidR="001A7847" w:rsidRDefault="007D395D">
      <w:pPr>
        <w:pStyle w:val="af2"/>
        <w:widowControl/>
        <w:numPr>
          <w:ilvl w:val="0"/>
          <w:numId w:val="59"/>
        </w:numPr>
        <w:spacing w:after="160" w:line="276" w:lineRule="auto"/>
        <w:ind w:firstLineChars="0"/>
        <w:jc w:val="left"/>
      </w:pPr>
      <w:r>
        <w:rPr>
          <w:rFonts w:hint="eastAsia"/>
        </w:rPr>
        <w:t>注册中心返回服务提供者地址列表给消费者，如果有变更，注册中心将基于长连接推送变更数据给消费者。</w:t>
      </w:r>
    </w:p>
    <w:p w:rsidR="001A7847" w:rsidRDefault="007D395D">
      <w:pPr>
        <w:pStyle w:val="af2"/>
        <w:widowControl/>
        <w:numPr>
          <w:ilvl w:val="0"/>
          <w:numId w:val="59"/>
        </w:numPr>
        <w:spacing w:after="160" w:line="276" w:lineRule="auto"/>
        <w:ind w:firstLineChars="0"/>
        <w:jc w:val="left"/>
      </w:pPr>
      <w:r>
        <w:rPr>
          <w:rFonts w:hint="eastAsia"/>
        </w:rPr>
        <w:t>服务消费者，从提供者地址列表中，基于软负载均衡算法，选一台提供者进行调用，如果调用失败，再选另一台调用。</w:t>
      </w:r>
    </w:p>
    <w:p w:rsidR="001A7847" w:rsidRDefault="007D395D">
      <w:pPr>
        <w:pStyle w:val="af2"/>
        <w:widowControl/>
        <w:numPr>
          <w:ilvl w:val="0"/>
          <w:numId w:val="59"/>
        </w:numPr>
        <w:spacing w:after="160" w:line="276" w:lineRule="auto"/>
        <w:ind w:firstLineChars="0"/>
        <w:jc w:val="left"/>
      </w:pPr>
      <w:r>
        <w:rPr>
          <w:rFonts w:hint="eastAsia"/>
        </w:rPr>
        <w:t>服务消费者和提供者，在内存中累计调用次数和调用时间，定时每分钟发送一次统计数据到监控中心。</w:t>
      </w:r>
    </w:p>
    <w:p w:rsidR="001A7847" w:rsidRDefault="007D395D">
      <w:pPr>
        <w:pStyle w:val="4"/>
      </w:pPr>
      <w:r>
        <w:rPr>
          <w:rFonts w:hint="eastAsia"/>
        </w:rPr>
        <w:t>3</w:t>
      </w:r>
      <w:r>
        <w:rPr>
          <w:rFonts w:hint="eastAsia"/>
        </w:rPr>
        <w:t>、</w:t>
      </w:r>
      <w:r>
        <w:rPr>
          <w:rFonts w:hint="eastAsia"/>
        </w:rPr>
        <w:t>dubbo</w:t>
      </w:r>
      <w:r>
        <w:rPr>
          <w:rFonts w:hint="eastAsia"/>
        </w:rPr>
        <w:t>环境搭建</w:t>
      </w:r>
    </w:p>
    <w:p w:rsidR="001A7847" w:rsidRDefault="007D395D">
      <w:pPr>
        <w:pStyle w:val="5"/>
      </w:pPr>
      <w:r>
        <w:t>3.1</w:t>
      </w:r>
      <w:r>
        <w:rPr>
          <w:rFonts w:hint="eastAsia"/>
        </w:rPr>
        <w:t>）、【</w:t>
      </w:r>
      <w:r>
        <w:rPr>
          <w:rFonts w:hint="eastAsia"/>
        </w:rPr>
        <w:t>windo</w:t>
      </w:r>
      <w:r>
        <w:t>ws</w:t>
      </w:r>
      <w:r>
        <w:t>】</w:t>
      </w:r>
      <w:r>
        <w:t>-</w:t>
      </w:r>
      <w:r>
        <w:rPr>
          <w:rFonts w:hint="eastAsia"/>
        </w:rPr>
        <w:t>安装</w:t>
      </w:r>
      <w:r>
        <w:rPr>
          <w:rFonts w:hint="eastAsia"/>
        </w:rPr>
        <w:t>z</w:t>
      </w:r>
      <w:r>
        <w:t>ookeeper</w:t>
      </w:r>
    </w:p>
    <w:tbl>
      <w:tblPr>
        <w:tblStyle w:val="af1"/>
        <w:tblW w:w="8522" w:type="dxa"/>
        <w:tblLayout w:type="fixed"/>
        <w:tblLook w:val="04A0" w:firstRow="1" w:lastRow="0" w:firstColumn="1" w:lastColumn="0" w:noHBand="0" w:noVBand="1"/>
      </w:tblPr>
      <w:tblGrid>
        <w:gridCol w:w="8522"/>
      </w:tblGrid>
      <w:tr w:rsidR="001A7847">
        <w:tc>
          <w:tcPr>
            <w:tcW w:w="8522" w:type="dxa"/>
          </w:tcPr>
          <w:p w:rsidR="001A7847" w:rsidRDefault="007D395D">
            <w:pPr>
              <w:pStyle w:val="5"/>
              <w:outlineLvl w:val="4"/>
              <w:rPr>
                <w:kern w:val="0"/>
              </w:rPr>
            </w:pPr>
            <w:r>
              <w:rPr>
                <w:rFonts w:hint="eastAsia"/>
                <w:kern w:val="0"/>
              </w:rPr>
              <w:t>1</w:t>
            </w:r>
            <w:r>
              <w:rPr>
                <w:rFonts w:hint="eastAsia"/>
                <w:kern w:val="0"/>
              </w:rPr>
              <w:t>、下载</w:t>
            </w:r>
            <w:r>
              <w:rPr>
                <w:rFonts w:hint="eastAsia"/>
                <w:kern w:val="0"/>
              </w:rPr>
              <w:t>z</w:t>
            </w:r>
            <w:r>
              <w:rPr>
                <w:kern w:val="0"/>
              </w:rPr>
              <w:t>ookeeper</w:t>
            </w:r>
          </w:p>
          <w:p w:rsidR="001A7847" w:rsidRDefault="007D395D">
            <w:pPr>
              <w:rPr>
                <w:kern w:val="0"/>
                <w:szCs w:val="21"/>
              </w:rPr>
            </w:pPr>
            <w:r>
              <w:rPr>
                <w:kern w:val="0"/>
                <w:szCs w:val="21"/>
              </w:rPr>
              <w:t>网址</w:t>
            </w:r>
            <w:r>
              <w:rPr>
                <w:rFonts w:hint="eastAsia"/>
                <w:kern w:val="0"/>
                <w:szCs w:val="21"/>
              </w:rPr>
              <w:t xml:space="preserve"> </w:t>
            </w:r>
            <w:hyperlink r:id="rId489" w:history="1">
              <w:r>
                <w:rPr>
                  <w:rStyle w:val="af"/>
                  <w:kern w:val="0"/>
                  <w:szCs w:val="21"/>
                </w:rPr>
                <w:t>https://archive.apache.org/dist/zookeeper/zookeeper-3.4.13/</w:t>
              </w:r>
            </w:hyperlink>
            <w:r>
              <w:rPr>
                <w:kern w:val="0"/>
                <w:szCs w:val="21"/>
              </w:rPr>
              <w:t xml:space="preserve"> </w:t>
            </w:r>
          </w:p>
        </w:tc>
      </w:tr>
      <w:tr w:rsidR="001A7847">
        <w:tc>
          <w:tcPr>
            <w:tcW w:w="8522" w:type="dxa"/>
          </w:tcPr>
          <w:p w:rsidR="001A7847" w:rsidRDefault="007D395D">
            <w:pPr>
              <w:pStyle w:val="5"/>
              <w:outlineLvl w:val="4"/>
              <w:rPr>
                <w:kern w:val="0"/>
              </w:rPr>
            </w:pPr>
            <w:r>
              <w:rPr>
                <w:kern w:val="0"/>
              </w:rPr>
              <w:t>2</w:t>
            </w:r>
            <w:r>
              <w:rPr>
                <w:rFonts w:hint="eastAsia"/>
                <w:kern w:val="0"/>
              </w:rPr>
              <w:t>、解压</w:t>
            </w:r>
            <w:r>
              <w:rPr>
                <w:rFonts w:hint="eastAsia"/>
                <w:kern w:val="0"/>
              </w:rPr>
              <w:t>z</w:t>
            </w:r>
            <w:r>
              <w:rPr>
                <w:kern w:val="0"/>
              </w:rPr>
              <w:t>ookeeper</w:t>
            </w:r>
          </w:p>
          <w:p w:rsidR="001A7847" w:rsidRDefault="007D395D">
            <w:pPr>
              <w:rPr>
                <w:kern w:val="0"/>
                <w:szCs w:val="21"/>
              </w:rPr>
            </w:pPr>
            <w:r>
              <w:rPr>
                <w:kern w:val="0"/>
                <w:szCs w:val="21"/>
              </w:rPr>
              <w:t>解压运行</w:t>
            </w:r>
            <w:r>
              <w:rPr>
                <w:rFonts w:hint="eastAsia"/>
                <w:kern w:val="0"/>
                <w:szCs w:val="21"/>
              </w:rPr>
              <w:t>z</w:t>
            </w:r>
            <w:r>
              <w:rPr>
                <w:kern w:val="0"/>
                <w:szCs w:val="21"/>
              </w:rPr>
              <w:t xml:space="preserve">kServer.cmd </w:t>
            </w:r>
            <w:r>
              <w:rPr>
                <w:kern w:val="0"/>
                <w:szCs w:val="21"/>
              </w:rPr>
              <w:t>，</w:t>
            </w:r>
            <w:r>
              <w:rPr>
                <w:rFonts w:hint="eastAsia"/>
                <w:kern w:val="0"/>
                <w:szCs w:val="21"/>
              </w:rPr>
              <w:t>初次运行会报错，没有</w:t>
            </w:r>
            <w:r>
              <w:rPr>
                <w:rFonts w:hint="eastAsia"/>
                <w:kern w:val="0"/>
                <w:szCs w:val="21"/>
              </w:rPr>
              <w:t>z</w:t>
            </w:r>
            <w:r>
              <w:rPr>
                <w:kern w:val="0"/>
                <w:szCs w:val="21"/>
              </w:rPr>
              <w:t>oo.cfg</w:t>
            </w:r>
            <w:r>
              <w:rPr>
                <w:rFonts w:hint="eastAsia"/>
                <w:kern w:val="0"/>
                <w:szCs w:val="21"/>
              </w:rPr>
              <w:t>配置文件</w:t>
            </w:r>
          </w:p>
        </w:tc>
      </w:tr>
      <w:tr w:rsidR="001A7847">
        <w:tc>
          <w:tcPr>
            <w:tcW w:w="8522" w:type="dxa"/>
          </w:tcPr>
          <w:p w:rsidR="001A7847" w:rsidRDefault="007D395D">
            <w:pPr>
              <w:pStyle w:val="5"/>
              <w:outlineLvl w:val="4"/>
              <w:rPr>
                <w:kern w:val="0"/>
              </w:rPr>
            </w:pPr>
            <w:r>
              <w:rPr>
                <w:kern w:val="0"/>
              </w:rPr>
              <w:t>3</w:t>
            </w:r>
            <w:r>
              <w:rPr>
                <w:kern w:val="0"/>
              </w:rPr>
              <w:t>、</w:t>
            </w:r>
            <w:r>
              <w:rPr>
                <w:rFonts w:hint="eastAsia"/>
                <w:kern w:val="0"/>
              </w:rPr>
              <w:t>修改</w:t>
            </w:r>
            <w:r>
              <w:rPr>
                <w:rFonts w:hint="eastAsia"/>
                <w:kern w:val="0"/>
              </w:rPr>
              <w:t>z</w:t>
            </w:r>
            <w:r>
              <w:rPr>
                <w:kern w:val="0"/>
              </w:rPr>
              <w:t>oo.cfg</w:t>
            </w:r>
            <w:r>
              <w:rPr>
                <w:rFonts w:hint="eastAsia"/>
                <w:kern w:val="0"/>
              </w:rPr>
              <w:t>配置文件</w:t>
            </w:r>
          </w:p>
          <w:p w:rsidR="001A7847" w:rsidRDefault="007D395D">
            <w:pPr>
              <w:rPr>
                <w:kern w:val="0"/>
                <w:szCs w:val="21"/>
              </w:rPr>
            </w:pPr>
            <w:r>
              <w:rPr>
                <w:rFonts w:hint="eastAsia"/>
                <w:kern w:val="0"/>
                <w:szCs w:val="21"/>
              </w:rPr>
              <w:t>将</w:t>
            </w:r>
            <w:r>
              <w:rPr>
                <w:rFonts w:hint="eastAsia"/>
                <w:kern w:val="0"/>
                <w:szCs w:val="21"/>
              </w:rPr>
              <w:t>c</w:t>
            </w:r>
            <w:r>
              <w:rPr>
                <w:kern w:val="0"/>
                <w:szCs w:val="21"/>
              </w:rPr>
              <w:t>onf</w:t>
            </w:r>
            <w:r>
              <w:rPr>
                <w:rFonts w:hint="eastAsia"/>
                <w:kern w:val="0"/>
                <w:szCs w:val="21"/>
              </w:rPr>
              <w:t>下的</w:t>
            </w:r>
            <w:r>
              <w:rPr>
                <w:rFonts w:hint="eastAsia"/>
                <w:kern w:val="0"/>
                <w:szCs w:val="21"/>
              </w:rPr>
              <w:t>z</w:t>
            </w:r>
            <w:r>
              <w:rPr>
                <w:kern w:val="0"/>
                <w:szCs w:val="21"/>
              </w:rPr>
              <w:t>oo_sample.cfg</w:t>
            </w:r>
            <w:r>
              <w:rPr>
                <w:rFonts w:hint="eastAsia"/>
                <w:kern w:val="0"/>
                <w:szCs w:val="21"/>
              </w:rPr>
              <w:t>复制一份改名为</w:t>
            </w:r>
            <w:r>
              <w:rPr>
                <w:rFonts w:hint="eastAsia"/>
                <w:kern w:val="0"/>
                <w:szCs w:val="21"/>
              </w:rPr>
              <w:t>z</w:t>
            </w:r>
            <w:r>
              <w:rPr>
                <w:kern w:val="0"/>
                <w:szCs w:val="21"/>
              </w:rPr>
              <w:t>oo.cfg</w:t>
            </w:r>
            <w:r>
              <w:rPr>
                <w:rFonts w:hint="eastAsia"/>
                <w:kern w:val="0"/>
                <w:szCs w:val="21"/>
              </w:rPr>
              <w:t>即可。</w:t>
            </w:r>
          </w:p>
          <w:p w:rsidR="001A7847" w:rsidRDefault="007D395D">
            <w:pPr>
              <w:rPr>
                <w:kern w:val="0"/>
                <w:szCs w:val="21"/>
              </w:rPr>
            </w:pPr>
            <w:r>
              <w:rPr>
                <w:rFonts w:hint="eastAsia"/>
                <w:kern w:val="0"/>
                <w:szCs w:val="21"/>
              </w:rPr>
              <w:t>注意几个重要位置：</w:t>
            </w:r>
          </w:p>
          <w:p w:rsidR="001A7847" w:rsidRDefault="007D395D">
            <w:pPr>
              <w:rPr>
                <w:kern w:val="0"/>
                <w:szCs w:val="21"/>
              </w:rPr>
            </w:pPr>
            <w:r>
              <w:rPr>
                <w:kern w:val="0"/>
                <w:szCs w:val="21"/>
              </w:rPr>
              <w:t xml:space="preserve">dataDir=./   </w:t>
            </w:r>
            <w:r>
              <w:rPr>
                <w:rFonts w:hint="eastAsia"/>
                <w:kern w:val="0"/>
                <w:szCs w:val="21"/>
              </w:rPr>
              <w:t>临时数据存储的目录（可写相对路径）</w:t>
            </w:r>
          </w:p>
          <w:p w:rsidR="001A7847" w:rsidRDefault="007D395D">
            <w:pPr>
              <w:rPr>
                <w:kern w:val="0"/>
                <w:szCs w:val="21"/>
              </w:rPr>
            </w:pPr>
            <w:r>
              <w:rPr>
                <w:kern w:val="0"/>
                <w:szCs w:val="21"/>
              </w:rPr>
              <w:t>clientPort=2181   zookeeper</w:t>
            </w:r>
            <w:r>
              <w:rPr>
                <w:rFonts w:hint="eastAsia"/>
                <w:kern w:val="0"/>
                <w:szCs w:val="21"/>
              </w:rPr>
              <w:t>的端口号</w:t>
            </w:r>
          </w:p>
          <w:p w:rsidR="001A7847" w:rsidRDefault="007D395D">
            <w:pPr>
              <w:rPr>
                <w:kern w:val="0"/>
                <w:szCs w:val="21"/>
              </w:rPr>
            </w:pPr>
            <w:r>
              <w:rPr>
                <w:rFonts w:hint="eastAsia"/>
                <w:kern w:val="0"/>
                <w:szCs w:val="21"/>
              </w:rPr>
              <w:t>修改完成后再次启动</w:t>
            </w:r>
            <w:r>
              <w:rPr>
                <w:rFonts w:hint="eastAsia"/>
                <w:kern w:val="0"/>
                <w:szCs w:val="21"/>
              </w:rPr>
              <w:t>z</w:t>
            </w:r>
            <w:r>
              <w:rPr>
                <w:kern w:val="0"/>
                <w:szCs w:val="21"/>
              </w:rPr>
              <w:t>ookeeper</w:t>
            </w:r>
          </w:p>
        </w:tc>
      </w:tr>
      <w:tr w:rsidR="001A7847">
        <w:tc>
          <w:tcPr>
            <w:tcW w:w="8522" w:type="dxa"/>
          </w:tcPr>
          <w:p w:rsidR="001A7847" w:rsidRDefault="007D395D">
            <w:pPr>
              <w:pStyle w:val="5"/>
              <w:outlineLvl w:val="4"/>
              <w:rPr>
                <w:kern w:val="0"/>
              </w:rPr>
            </w:pPr>
            <w:r>
              <w:rPr>
                <w:kern w:val="0"/>
              </w:rPr>
              <w:t>4</w:t>
            </w:r>
            <w:r>
              <w:rPr>
                <w:kern w:val="0"/>
              </w:rPr>
              <w:t>、</w:t>
            </w:r>
            <w:r>
              <w:rPr>
                <w:rFonts w:hint="eastAsia"/>
                <w:kern w:val="0"/>
              </w:rPr>
              <w:t>使用</w:t>
            </w:r>
            <w:r>
              <w:rPr>
                <w:rFonts w:hint="eastAsia"/>
                <w:kern w:val="0"/>
              </w:rPr>
              <w:t>z</w:t>
            </w:r>
            <w:r>
              <w:rPr>
                <w:kern w:val="0"/>
              </w:rPr>
              <w:t>kCli.cmd</w:t>
            </w:r>
            <w:r>
              <w:rPr>
                <w:rFonts w:hint="eastAsia"/>
                <w:kern w:val="0"/>
              </w:rPr>
              <w:t>测试</w:t>
            </w:r>
          </w:p>
          <w:p w:rsidR="001A7847" w:rsidRDefault="007D395D">
            <w:pPr>
              <w:rPr>
                <w:kern w:val="0"/>
                <w:szCs w:val="21"/>
              </w:rPr>
            </w:pPr>
            <w:r>
              <w:rPr>
                <w:rFonts w:hint="eastAsia"/>
                <w:kern w:val="0"/>
                <w:szCs w:val="21"/>
              </w:rPr>
              <w:t>l</w:t>
            </w:r>
            <w:r>
              <w:rPr>
                <w:kern w:val="0"/>
                <w:szCs w:val="21"/>
              </w:rPr>
              <w:t>s /</w:t>
            </w:r>
            <w:r>
              <w:rPr>
                <w:kern w:val="0"/>
                <w:szCs w:val="21"/>
              </w:rPr>
              <w:t>：</w:t>
            </w:r>
            <w:r>
              <w:rPr>
                <w:rFonts w:hint="eastAsia"/>
                <w:kern w:val="0"/>
                <w:szCs w:val="21"/>
              </w:rPr>
              <w:t>列出</w:t>
            </w:r>
            <w:r>
              <w:rPr>
                <w:rFonts w:hint="eastAsia"/>
                <w:kern w:val="0"/>
                <w:szCs w:val="21"/>
              </w:rPr>
              <w:t>z</w:t>
            </w:r>
            <w:r>
              <w:rPr>
                <w:kern w:val="0"/>
                <w:szCs w:val="21"/>
              </w:rPr>
              <w:t>ookeeper</w:t>
            </w:r>
            <w:r>
              <w:rPr>
                <w:rFonts w:hint="eastAsia"/>
                <w:kern w:val="0"/>
                <w:szCs w:val="21"/>
              </w:rPr>
              <w:t>根下保存的所有节点</w:t>
            </w:r>
          </w:p>
          <w:p w:rsidR="001A7847" w:rsidRDefault="007D395D">
            <w:pPr>
              <w:rPr>
                <w:kern w:val="0"/>
                <w:szCs w:val="21"/>
              </w:rPr>
            </w:pPr>
            <w:r>
              <w:rPr>
                <w:rFonts w:hint="eastAsia"/>
                <w:kern w:val="0"/>
                <w:szCs w:val="21"/>
              </w:rPr>
              <w:t>create</w:t>
            </w:r>
            <w:r>
              <w:rPr>
                <w:kern w:val="0"/>
                <w:szCs w:val="21"/>
              </w:rPr>
              <w:t xml:space="preserve"> –e /atguigu 123</w:t>
            </w:r>
            <w:r>
              <w:rPr>
                <w:kern w:val="0"/>
                <w:szCs w:val="21"/>
              </w:rPr>
              <w:t>：</w:t>
            </w:r>
            <w:r>
              <w:rPr>
                <w:rFonts w:hint="eastAsia"/>
                <w:kern w:val="0"/>
                <w:szCs w:val="21"/>
              </w:rPr>
              <w:t>创建一个</w:t>
            </w:r>
            <w:r>
              <w:rPr>
                <w:rFonts w:hint="eastAsia"/>
                <w:kern w:val="0"/>
                <w:szCs w:val="21"/>
              </w:rPr>
              <w:t>a</w:t>
            </w:r>
            <w:r>
              <w:rPr>
                <w:kern w:val="0"/>
                <w:szCs w:val="21"/>
              </w:rPr>
              <w:t>tguigu</w:t>
            </w:r>
            <w:r>
              <w:rPr>
                <w:rFonts w:hint="eastAsia"/>
                <w:kern w:val="0"/>
                <w:szCs w:val="21"/>
              </w:rPr>
              <w:t>节点，值为</w:t>
            </w:r>
            <w:r>
              <w:rPr>
                <w:rFonts w:hint="eastAsia"/>
                <w:kern w:val="0"/>
                <w:szCs w:val="21"/>
              </w:rPr>
              <w:t>123</w:t>
            </w:r>
          </w:p>
          <w:p w:rsidR="001A7847" w:rsidRDefault="007D395D">
            <w:pPr>
              <w:rPr>
                <w:kern w:val="0"/>
                <w:szCs w:val="21"/>
              </w:rPr>
            </w:pPr>
            <w:r>
              <w:rPr>
                <w:kern w:val="0"/>
                <w:szCs w:val="21"/>
              </w:rPr>
              <w:t>get /atguigu</w:t>
            </w:r>
            <w:r>
              <w:rPr>
                <w:kern w:val="0"/>
                <w:szCs w:val="21"/>
              </w:rPr>
              <w:t>：</w:t>
            </w:r>
            <w:r>
              <w:rPr>
                <w:rFonts w:hint="eastAsia"/>
                <w:kern w:val="0"/>
                <w:szCs w:val="21"/>
              </w:rPr>
              <w:t>获取</w:t>
            </w:r>
            <w:r>
              <w:rPr>
                <w:rFonts w:hint="eastAsia"/>
                <w:kern w:val="0"/>
                <w:szCs w:val="21"/>
              </w:rPr>
              <w:t>/</w:t>
            </w:r>
            <w:r>
              <w:rPr>
                <w:kern w:val="0"/>
                <w:szCs w:val="21"/>
              </w:rPr>
              <w:t>atguigu</w:t>
            </w:r>
            <w:r>
              <w:rPr>
                <w:rFonts w:hint="eastAsia"/>
                <w:kern w:val="0"/>
                <w:szCs w:val="21"/>
              </w:rPr>
              <w:t>节点的值</w:t>
            </w:r>
          </w:p>
        </w:tc>
      </w:tr>
    </w:tbl>
    <w:p w:rsidR="001A7847" w:rsidRDefault="001A7847"/>
    <w:p w:rsidR="001A7847" w:rsidRDefault="007D395D">
      <w:pPr>
        <w:pStyle w:val="5"/>
      </w:pPr>
      <w:r>
        <w:lastRenderedPageBreak/>
        <w:t>3.2</w:t>
      </w:r>
      <w:r>
        <w:rPr>
          <w:rFonts w:hint="eastAsia"/>
        </w:rPr>
        <w:t>）、【</w:t>
      </w:r>
      <w:r>
        <w:rPr>
          <w:rFonts w:hint="eastAsia"/>
        </w:rPr>
        <w:t>windo</w:t>
      </w:r>
      <w:r>
        <w:t>ws</w:t>
      </w:r>
      <w:r>
        <w:t>】</w:t>
      </w:r>
      <w:r>
        <w:t>-</w:t>
      </w:r>
      <w:r>
        <w:rPr>
          <w:rFonts w:hint="eastAsia"/>
        </w:rPr>
        <w:t>安装</w:t>
      </w:r>
      <w:r>
        <w:t>dubbo-admin</w:t>
      </w:r>
      <w:r>
        <w:rPr>
          <w:rFonts w:hint="eastAsia"/>
        </w:rPr>
        <w:t>管理控制台</w:t>
      </w:r>
    </w:p>
    <w:p w:rsidR="001A7847" w:rsidRDefault="007D395D">
      <w:r>
        <w:rPr>
          <w:rFonts w:hint="eastAsia"/>
        </w:rPr>
        <w:t>dubbo</w:t>
      </w:r>
      <w:r>
        <w:rPr>
          <w:rFonts w:hint="eastAsia"/>
        </w:rPr>
        <w:t>本身并不是一个服务软件。它其实就是一个</w:t>
      </w:r>
      <w:r>
        <w:rPr>
          <w:rFonts w:hint="eastAsia"/>
        </w:rPr>
        <w:t>jar</w:t>
      </w:r>
      <w:r>
        <w:rPr>
          <w:rFonts w:hint="eastAsia"/>
        </w:rPr>
        <w:t>包能够帮你的</w:t>
      </w:r>
      <w:r>
        <w:rPr>
          <w:rFonts w:hint="eastAsia"/>
        </w:rPr>
        <w:t>java</w:t>
      </w:r>
      <w:r>
        <w:rPr>
          <w:rFonts w:hint="eastAsia"/>
        </w:rPr>
        <w:t>程序连接到</w:t>
      </w:r>
      <w:r>
        <w:rPr>
          <w:rFonts w:hint="eastAsia"/>
        </w:rPr>
        <w:t>zookeeper</w:t>
      </w:r>
      <w:r>
        <w:rPr>
          <w:rFonts w:hint="eastAsia"/>
        </w:rPr>
        <w:t>，并利用</w:t>
      </w:r>
      <w:r>
        <w:rPr>
          <w:rFonts w:hint="eastAsia"/>
        </w:rPr>
        <w:t>zookeeper</w:t>
      </w:r>
      <w:r>
        <w:rPr>
          <w:rFonts w:hint="eastAsia"/>
        </w:rPr>
        <w:t>消费、提供服务。所以你不用在</w:t>
      </w:r>
      <w:r>
        <w:rPr>
          <w:rFonts w:hint="eastAsia"/>
        </w:rPr>
        <w:t>Linux</w:t>
      </w:r>
      <w:r>
        <w:rPr>
          <w:rFonts w:hint="eastAsia"/>
        </w:rPr>
        <w:t>上启动什么</w:t>
      </w:r>
      <w:r>
        <w:rPr>
          <w:rFonts w:hint="eastAsia"/>
        </w:rPr>
        <w:t>dubbo</w:t>
      </w:r>
      <w:r>
        <w:rPr>
          <w:rFonts w:hint="eastAsia"/>
        </w:rPr>
        <w:t>服务。</w:t>
      </w:r>
    </w:p>
    <w:p w:rsidR="001A7847" w:rsidRDefault="007D395D">
      <w:r>
        <w:rPr>
          <w:rFonts w:hint="eastAsia"/>
        </w:rPr>
        <w:t>但是为了让用户更好的管理监控众多的</w:t>
      </w:r>
      <w:r>
        <w:rPr>
          <w:rFonts w:hint="eastAsia"/>
        </w:rPr>
        <w:t>dubbo</w:t>
      </w:r>
      <w:r>
        <w:rPr>
          <w:rFonts w:hint="eastAsia"/>
        </w:rPr>
        <w:t>服务，官方提供了一个可视化的监控程序，不过这个监控即使不装也不影响使用。</w:t>
      </w:r>
    </w:p>
    <w:tbl>
      <w:tblPr>
        <w:tblStyle w:val="af1"/>
        <w:tblW w:w="8522" w:type="dxa"/>
        <w:tblLayout w:type="fixed"/>
        <w:tblLook w:val="04A0" w:firstRow="1" w:lastRow="0" w:firstColumn="1" w:lastColumn="0" w:noHBand="0" w:noVBand="1"/>
      </w:tblPr>
      <w:tblGrid>
        <w:gridCol w:w="8522"/>
      </w:tblGrid>
      <w:tr w:rsidR="001A7847">
        <w:tc>
          <w:tcPr>
            <w:tcW w:w="8522" w:type="dxa"/>
          </w:tcPr>
          <w:p w:rsidR="001A7847" w:rsidRDefault="007D395D">
            <w:pPr>
              <w:pStyle w:val="5"/>
              <w:outlineLvl w:val="4"/>
              <w:rPr>
                <w:kern w:val="0"/>
              </w:rPr>
            </w:pPr>
            <w:r>
              <w:rPr>
                <w:rFonts w:hint="eastAsia"/>
                <w:kern w:val="0"/>
              </w:rPr>
              <w:lastRenderedPageBreak/>
              <w:t>1</w:t>
            </w:r>
            <w:r>
              <w:rPr>
                <w:rFonts w:hint="eastAsia"/>
                <w:kern w:val="0"/>
              </w:rPr>
              <w:t>、下载</w:t>
            </w:r>
            <w:r>
              <w:rPr>
                <w:rFonts w:hint="eastAsia"/>
                <w:kern w:val="0"/>
              </w:rPr>
              <w:t>d</w:t>
            </w:r>
            <w:r>
              <w:rPr>
                <w:kern w:val="0"/>
              </w:rPr>
              <w:t>ubbo-admin</w:t>
            </w:r>
          </w:p>
          <w:p w:rsidR="001A7847" w:rsidRDefault="003C5B7A">
            <w:pPr>
              <w:rPr>
                <w:kern w:val="0"/>
                <w:szCs w:val="21"/>
              </w:rPr>
            </w:pPr>
            <w:hyperlink r:id="rId490" w:history="1">
              <w:r w:rsidR="007D395D">
                <w:rPr>
                  <w:rStyle w:val="af"/>
                  <w:kern w:val="0"/>
                  <w:szCs w:val="21"/>
                </w:rPr>
                <w:t>https://github.com/apache/incubator-dubbo-ops</w:t>
              </w:r>
            </w:hyperlink>
            <w:r w:rsidR="007D395D">
              <w:rPr>
                <w:kern w:val="0"/>
                <w:szCs w:val="21"/>
              </w:rPr>
              <w:t xml:space="preserve"> </w:t>
            </w:r>
          </w:p>
          <w:p w:rsidR="001A7847" w:rsidRDefault="007D395D">
            <w:pPr>
              <w:rPr>
                <w:kern w:val="0"/>
                <w:szCs w:val="21"/>
              </w:rPr>
            </w:pPr>
            <w:r>
              <w:rPr>
                <w:noProof/>
                <w:kern w:val="0"/>
                <w:szCs w:val="21"/>
              </w:rPr>
              <w:drawing>
                <wp:inline distT="0" distB="0" distL="0" distR="0">
                  <wp:extent cx="5468620" cy="227457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491"/>
                          <a:stretch>
                            <a:fillRect/>
                          </a:stretch>
                        </pic:blipFill>
                        <pic:spPr>
                          <a:xfrm>
                            <a:off x="0" y="0"/>
                            <a:ext cx="5477451" cy="2278649"/>
                          </a:xfrm>
                          <a:prstGeom prst="rect">
                            <a:avLst/>
                          </a:prstGeom>
                        </pic:spPr>
                      </pic:pic>
                    </a:graphicData>
                  </a:graphic>
                </wp:inline>
              </w:drawing>
            </w:r>
          </w:p>
          <w:p w:rsidR="001A7847" w:rsidRDefault="001A7847">
            <w:pPr>
              <w:rPr>
                <w:kern w:val="0"/>
                <w:szCs w:val="21"/>
              </w:rPr>
            </w:pPr>
          </w:p>
        </w:tc>
      </w:tr>
      <w:tr w:rsidR="001A7847">
        <w:tc>
          <w:tcPr>
            <w:tcW w:w="8522" w:type="dxa"/>
          </w:tcPr>
          <w:p w:rsidR="001A7847" w:rsidRDefault="007D395D">
            <w:pPr>
              <w:pStyle w:val="5"/>
              <w:outlineLvl w:val="4"/>
              <w:rPr>
                <w:kern w:val="0"/>
              </w:rPr>
            </w:pPr>
            <w:r>
              <w:rPr>
                <w:rFonts w:hint="eastAsia"/>
                <w:kern w:val="0"/>
              </w:rPr>
              <w:t>2</w:t>
            </w:r>
            <w:r>
              <w:rPr>
                <w:rFonts w:hint="eastAsia"/>
                <w:kern w:val="0"/>
              </w:rPr>
              <w:t>、进入目录，修改</w:t>
            </w:r>
            <w:r>
              <w:rPr>
                <w:rFonts w:hint="eastAsia"/>
                <w:kern w:val="0"/>
              </w:rPr>
              <w:t>dubb</w:t>
            </w:r>
            <w:r>
              <w:rPr>
                <w:kern w:val="0"/>
              </w:rPr>
              <w:t>o-admin</w:t>
            </w:r>
            <w:r>
              <w:rPr>
                <w:kern w:val="0"/>
              </w:rPr>
              <w:t>配置</w:t>
            </w:r>
          </w:p>
          <w:p w:rsidR="001A7847" w:rsidRDefault="007D395D">
            <w:pPr>
              <w:rPr>
                <w:kern w:val="0"/>
                <w:szCs w:val="21"/>
              </w:rPr>
            </w:pPr>
            <w:r>
              <w:rPr>
                <w:rFonts w:hint="eastAsia"/>
                <w:kern w:val="0"/>
                <w:szCs w:val="21"/>
              </w:rPr>
              <w:t>修改</w:t>
            </w:r>
            <w:r>
              <w:rPr>
                <w:rFonts w:hint="eastAsia"/>
                <w:kern w:val="0"/>
                <w:szCs w:val="21"/>
              </w:rPr>
              <w:t xml:space="preserve"> </w:t>
            </w:r>
            <w:r>
              <w:rPr>
                <w:kern w:val="0"/>
                <w:szCs w:val="21"/>
              </w:rPr>
              <w:t xml:space="preserve">src\main\resources\application.properties </w:t>
            </w:r>
            <w:r>
              <w:rPr>
                <w:kern w:val="0"/>
                <w:szCs w:val="21"/>
              </w:rPr>
              <w:t>指定</w:t>
            </w:r>
            <w:r>
              <w:rPr>
                <w:rFonts w:hint="eastAsia"/>
                <w:kern w:val="0"/>
                <w:szCs w:val="21"/>
              </w:rPr>
              <w:t>z</w:t>
            </w:r>
            <w:r>
              <w:rPr>
                <w:kern w:val="0"/>
                <w:szCs w:val="21"/>
              </w:rPr>
              <w:t>ookeeper</w:t>
            </w:r>
            <w:r>
              <w:rPr>
                <w:kern w:val="0"/>
                <w:szCs w:val="21"/>
              </w:rPr>
              <w:t>地址</w:t>
            </w:r>
          </w:p>
          <w:p w:rsidR="001A7847" w:rsidRDefault="007D395D">
            <w:pPr>
              <w:rPr>
                <w:kern w:val="0"/>
                <w:szCs w:val="21"/>
              </w:rPr>
            </w:pPr>
            <w:r>
              <w:rPr>
                <w:noProof/>
                <w:kern w:val="0"/>
                <w:szCs w:val="21"/>
              </w:rPr>
              <w:drawing>
                <wp:inline distT="0" distB="0" distL="0" distR="0">
                  <wp:extent cx="4584700" cy="541020"/>
                  <wp:effectExtent l="0" t="0" r="635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492"/>
                          <a:stretch>
                            <a:fillRect/>
                          </a:stretch>
                        </pic:blipFill>
                        <pic:spPr>
                          <a:xfrm>
                            <a:off x="0" y="0"/>
                            <a:ext cx="4839825" cy="571369"/>
                          </a:xfrm>
                          <a:prstGeom prst="rect">
                            <a:avLst/>
                          </a:prstGeom>
                        </pic:spPr>
                      </pic:pic>
                    </a:graphicData>
                  </a:graphic>
                </wp:inline>
              </w:drawing>
            </w:r>
          </w:p>
        </w:tc>
      </w:tr>
      <w:tr w:rsidR="001A7847">
        <w:tc>
          <w:tcPr>
            <w:tcW w:w="8522" w:type="dxa"/>
          </w:tcPr>
          <w:p w:rsidR="001A7847" w:rsidRDefault="007D395D">
            <w:pPr>
              <w:pStyle w:val="5"/>
              <w:outlineLvl w:val="4"/>
              <w:rPr>
                <w:kern w:val="0"/>
              </w:rPr>
            </w:pPr>
            <w:r>
              <w:rPr>
                <w:rFonts w:hint="eastAsia"/>
                <w:kern w:val="0"/>
              </w:rPr>
              <w:t>3</w:t>
            </w:r>
            <w:r>
              <w:rPr>
                <w:rFonts w:hint="eastAsia"/>
                <w:kern w:val="0"/>
              </w:rPr>
              <w:t>、打包</w:t>
            </w:r>
            <w:r>
              <w:rPr>
                <w:rFonts w:hint="eastAsia"/>
                <w:kern w:val="0"/>
              </w:rPr>
              <w:t>d</w:t>
            </w:r>
            <w:r>
              <w:rPr>
                <w:kern w:val="0"/>
              </w:rPr>
              <w:t>ubbo-admin</w:t>
            </w:r>
          </w:p>
          <w:p w:rsidR="001A7847" w:rsidRDefault="007D395D">
            <w:pPr>
              <w:rPr>
                <w:kern w:val="0"/>
                <w:szCs w:val="21"/>
              </w:rPr>
            </w:pPr>
            <w:r>
              <w:rPr>
                <w:kern w:val="0"/>
                <w:szCs w:val="21"/>
              </w:rPr>
              <w:t xml:space="preserve">mvn clean package -Dmaven.test.skip=true </w:t>
            </w:r>
          </w:p>
        </w:tc>
      </w:tr>
      <w:tr w:rsidR="001A7847">
        <w:tc>
          <w:tcPr>
            <w:tcW w:w="8522" w:type="dxa"/>
          </w:tcPr>
          <w:p w:rsidR="001A7847" w:rsidRDefault="007D395D">
            <w:pPr>
              <w:pStyle w:val="5"/>
              <w:outlineLvl w:val="4"/>
              <w:rPr>
                <w:kern w:val="0"/>
              </w:rPr>
            </w:pPr>
            <w:r>
              <w:rPr>
                <w:rFonts w:hint="eastAsia"/>
                <w:kern w:val="0"/>
              </w:rPr>
              <w:t>4</w:t>
            </w:r>
            <w:r>
              <w:rPr>
                <w:rFonts w:hint="eastAsia"/>
                <w:kern w:val="0"/>
              </w:rPr>
              <w:t>、运行</w:t>
            </w:r>
            <w:r>
              <w:rPr>
                <w:rFonts w:hint="eastAsia"/>
                <w:kern w:val="0"/>
              </w:rPr>
              <w:t>d</w:t>
            </w:r>
            <w:r>
              <w:rPr>
                <w:kern w:val="0"/>
              </w:rPr>
              <w:t>ubbo-admin</w:t>
            </w:r>
          </w:p>
          <w:p w:rsidR="001A7847" w:rsidRDefault="007D395D">
            <w:pPr>
              <w:rPr>
                <w:kern w:val="0"/>
                <w:szCs w:val="21"/>
              </w:rPr>
            </w:pPr>
            <w:r>
              <w:rPr>
                <w:kern w:val="0"/>
                <w:szCs w:val="21"/>
              </w:rPr>
              <w:t>java -jar dubbo-admin-0.0.1-SNAPSHOT.jar</w:t>
            </w:r>
          </w:p>
          <w:p w:rsidR="001A7847" w:rsidRDefault="007D395D">
            <w:pPr>
              <w:rPr>
                <w:b/>
                <w:kern w:val="0"/>
                <w:sz w:val="22"/>
                <w:szCs w:val="21"/>
              </w:rPr>
            </w:pPr>
            <w:r>
              <w:rPr>
                <w:b/>
                <w:kern w:val="0"/>
                <w:sz w:val="22"/>
                <w:szCs w:val="21"/>
              </w:rPr>
              <w:t>注意</w:t>
            </w:r>
            <w:r>
              <w:rPr>
                <w:rFonts w:hint="eastAsia"/>
                <w:b/>
                <w:kern w:val="0"/>
                <w:sz w:val="22"/>
                <w:szCs w:val="21"/>
              </w:rPr>
              <w:t>：【有可能控制台看着启动了，但是网页打不开，需要在控制台按下</w:t>
            </w:r>
            <w:r>
              <w:rPr>
                <w:rFonts w:hint="eastAsia"/>
                <w:b/>
                <w:kern w:val="0"/>
                <w:sz w:val="22"/>
                <w:szCs w:val="21"/>
              </w:rPr>
              <w:t>c</w:t>
            </w:r>
            <w:r>
              <w:rPr>
                <w:b/>
                <w:kern w:val="0"/>
                <w:sz w:val="22"/>
                <w:szCs w:val="21"/>
              </w:rPr>
              <w:t>trl+c</w:t>
            </w:r>
            <w:r>
              <w:rPr>
                <w:rFonts w:hint="eastAsia"/>
                <w:b/>
                <w:kern w:val="0"/>
                <w:sz w:val="22"/>
                <w:szCs w:val="21"/>
              </w:rPr>
              <w:t>即可】</w:t>
            </w:r>
          </w:p>
          <w:p w:rsidR="001A7847" w:rsidRDefault="007D395D">
            <w:pPr>
              <w:rPr>
                <w:kern w:val="0"/>
                <w:szCs w:val="21"/>
              </w:rPr>
            </w:pPr>
            <w:r>
              <w:rPr>
                <w:kern w:val="0"/>
                <w:szCs w:val="21"/>
              </w:rPr>
              <w:t>默认使用</w:t>
            </w:r>
            <w:r>
              <w:rPr>
                <w:rFonts w:hint="eastAsia"/>
                <w:kern w:val="0"/>
                <w:szCs w:val="21"/>
              </w:rPr>
              <w:t>r</w:t>
            </w:r>
            <w:r>
              <w:rPr>
                <w:kern w:val="0"/>
                <w:szCs w:val="21"/>
              </w:rPr>
              <w:t xml:space="preserve">oot/root </w:t>
            </w:r>
            <w:r>
              <w:rPr>
                <w:kern w:val="0"/>
                <w:szCs w:val="21"/>
              </w:rPr>
              <w:t>登陆</w:t>
            </w:r>
          </w:p>
          <w:p w:rsidR="001A7847" w:rsidRDefault="007D395D">
            <w:pPr>
              <w:rPr>
                <w:kern w:val="0"/>
                <w:szCs w:val="21"/>
              </w:rPr>
            </w:pPr>
            <w:r>
              <w:rPr>
                <w:noProof/>
                <w:kern w:val="0"/>
                <w:szCs w:val="21"/>
              </w:rPr>
              <w:lastRenderedPageBreak/>
              <w:drawing>
                <wp:inline distT="0" distB="0" distL="0" distR="0">
                  <wp:extent cx="5394960" cy="23622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493"/>
                          <a:stretch>
                            <a:fillRect/>
                          </a:stretch>
                        </pic:blipFill>
                        <pic:spPr>
                          <a:xfrm>
                            <a:off x="0" y="0"/>
                            <a:ext cx="5403841" cy="2366563"/>
                          </a:xfrm>
                          <a:prstGeom prst="rect">
                            <a:avLst/>
                          </a:prstGeom>
                        </pic:spPr>
                      </pic:pic>
                    </a:graphicData>
                  </a:graphic>
                </wp:inline>
              </w:drawing>
            </w:r>
          </w:p>
          <w:p w:rsidR="001A7847" w:rsidRDefault="001A7847">
            <w:pPr>
              <w:rPr>
                <w:kern w:val="0"/>
                <w:szCs w:val="21"/>
              </w:rPr>
            </w:pPr>
          </w:p>
          <w:p w:rsidR="001A7847" w:rsidRDefault="001A7847">
            <w:pPr>
              <w:rPr>
                <w:kern w:val="0"/>
                <w:szCs w:val="21"/>
              </w:rPr>
            </w:pPr>
          </w:p>
        </w:tc>
      </w:tr>
    </w:tbl>
    <w:p w:rsidR="001A7847" w:rsidRDefault="001A7847"/>
    <w:p w:rsidR="001A7847" w:rsidRDefault="001A7847"/>
    <w:p w:rsidR="001A7847" w:rsidRDefault="001A7847"/>
    <w:p w:rsidR="001A7847" w:rsidRDefault="007D395D">
      <w:pPr>
        <w:pStyle w:val="5"/>
      </w:pPr>
      <w:r>
        <w:lastRenderedPageBreak/>
        <w:t>3.3</w:t>
      </w:r>
      <w:r>
        <w:rPr>
          <w:rFonts w:hint="eastAsia"/>
        </w:rPr>
        <w:t>）、【</w:t>
      </w:r>
      <w:r>
        <w:rPr>
          <w:rFonts w:hint="eastAsia"/>
        </w:rPr>
        <w:t>l</w:t>
      </w:r>
      <w:r>
        <w:t>inux</w:t>
      </w:r>
      <w:r>
        <w:t>】</w:t>
      </w:r>
      <w:r>
        <w:t>-</w:t>
      </w:r>
      <w:r>
        <w:rPr>
          <w:rFonts w:hint="eastAsia"/>
        </w:rPr>
        <w:t>安装</w:t>
      </w:r>
      <w:r>
        <w:rPr>
          <w:rFonts w:hint="eastAsia"/>
        </w:rPr>
        <w:t>z</w:t>
      </w:r>
      <w:r>
        <w:t>ookeeper</w:t>
      </w:r>
    </w:p>
    <w:p w:rsidR="001A7847" w:rsidRDefault="007D395D">
      <w:pPr>
        <w:pStyle w:val="7"/>
      </w:pPr>
      <w:r>
        <w:t>1</w:t>
      </w:r>
      <w:r>
        <w:rPr>
          <w:rFonts w:hint="eastAsia"/>
        </w:rPr>
        <w:t>、</w:t>
      </w:r>
      <w:r>
        <w:t>安装</w:t>
      </w:r>
      <w:r>
        <w:t>jdk</w:t>
      </w:r>
    </w:p>
    <w:tbl>
      <w:tblPr>
        <w:tblStyle w:val="af1"/>
        <w:tblW w:w="8522" w:type="dxa"/>
        <w:tblLayout w:type="fixed"/>
        <w:tblLook w:val="04A0" w:firstRow="1" w:lastRow="0" w:firstColumn="1" w:lastColumn="0" w:noHBand="0" w:noVBand="1"/>
      </w:tblPr>
      <w:tblGrid>
        <w:gridCol w:w="8522"/>
      </w:tblGrid>
      <w:tr w:rsidR="001A7847">
        <w:tc>
          <w:tcPr>
            <w:tcW w:w="8522" w:type="dxa"/>
          </w:tcPr>
          <w:p w:rsidR="001A7847" w:rsidRDefault="007D395D">
            <w:pPr>
              <w:pStyle w:val="5"/>
              <w:outlineLvl w:val="4"/>
              <w:rPr>
                <w:kern w:val="0"/>
              </w:rPr>
            </w:pPr>
            <w:r>
              <w:rPr>
                <w:rFonts w:hint="eastAsia"/>
                <w:kern w:val="0"/>
              </w:rPr>
              <w:t>1</w:t>
            </w:r>
            <w:r>
              <w:rPr>
                <w:rFonts w:hint="eastAsia"/>
                <w:kern w:val="0"/>
              </w:rPr>
              <w:t>、下载</w:t>
            </w:r>
            <w:r>
              <w:rPr>
                <w:rFonts w:hint="eastAsia"/>
                <w:kern w:val="0"/>
              </w:rPr>
              <w:t>jdk</w:t>
            </w:r>
          </w:p>
          <w:p w:rsidR="001A7847" w:rsidRDefault="003C5B7A">
            <w:pPr>
              <w:rPr>
                <w:kern w:val="0"/>
                <w:szCs w:val="21"/>
              </w:rPr>
            </w:pPr>
            <w:hyperlink r:id="rId494" w:history="1">
              <w:r w:rsidR="007D395D">
                <w:rPr>
                  <w:rStyle w:val="af"/>
                  <w:kern w:val="0"/>
                  <w:szCs w:val="21"/>
                </w:rPr>
                <w:t>http://www.oracle.com/technetwork/java/javase/downloads/jdk8-downloads-2133151.html</w:t>
              </w:r>
            </w:hyperlink>
          </w:p>
          <w:p w:rsidR="001A7847" w:rsidRDefault="007D395D">
            <w:pPr>
              <w:rPr>
                <w:kern w:val="0"/>
                <w:szCs w:val="21"/>
              </w:rPr>
            </w:pPr>
            <w:r>
              <w:rPr>
                <w:noProof/>
                <w:kern w:val="0"/>
                <w:szCs w:val="21"/>
              </w:rPr>
              <w:drawing>
                <wp:inline distT="0" distB="0" distL="0" distR="0">
                  <wp:extent cx="3708400" cy="1958975"/>
                  <wp:effectExtent l="0" t="0" r="635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495"/>
                          <a:stretch>
                            <a:fillRect/>
                          </a:stretch>
                        </pic:blipFill>
                        <pic:spPr>
                          <a:xfrm>
                            <a:off x="0" y="0"/>
                            <a:ext cx="3747420" cy="1979645"/>
                          </a:xfrm>
                          <a:prstGeom prst="rect">
                            <a:avLst/>
                          </a:prstGeom>
                        </pic:spPr>
                      </pic:pic>
                    </a:graphicData>
                  </a:graphic>
                </wp:inline>
              </w:drawing>
            </w:r>
          </w:p>
          <w:p w:rsidR="001A7847" w:rsidRDefault="007D395D">
            <w:pPr>
              <w:rPr>
                <w:kern w:val="0"/>
                <w:szCs w:val="21"/>
              </w:rPr>
            </w:pPr>
            <w:r>
              <w:rPr>
                <w:kern w:val="0"/>
                <w:szCs w:val="21"/>
              </w:rPr>
              <w:t>不要使用</w:t>
            </w:r>
            <w:r>
              <w:rPr>
                <w:rFonts w:hint="eastAsia"/>
                <w:kern w:val="0"/>
                <w:szCs w:val="21"/>
              </w:rPr>
              <w:t>w</w:t>
            </w:r>
            <w:r>
              <w:rPr>
                <w:kern w:val="0"/>
                <w:szCs w:val="21"/>
              </w:rPr>
              <w:t>get</w:t>
            </w:r>
            <w:r>
              <w:rPr>
                <w:kern w:val="0"/>
                <w:szCs w:val="21"/>
              </w:rPr>
              <w:t>命令获取</w:t>
            </w:r>
            <w:r>
              <w:rPr>
                <w:kern w:val="0"/>
                <w:szCs w:val="21"/>
              </w:rPr>
              <w:t>jdk</w:t>
            </w:r>
            <w:r>
              <w:rPr>
                <w:kern w:val="0"/>
                <w:szCs w:val="21"/>
              </w:rPr>
              <w:t>链接</w:t>
            </w:r>
            <w:r>
              <w:rPr>
                <w:rFonts w:hint="eastAsia"/>
                <w:kern w:val="0"/>
                <w:szCs w:val="21"/>
              </w:rPr>
              <w:t>，</w:t>
            </w:r>
            <w:r>
              <w:rPr>
                <w:kern w:val="0"/>
                <w:szCs w:val="21"/>
              </w:rPr>
              <w:t>这是默认不同意</w:t>
            </w:r>
            <w:r>
              <w:rPr>
                <w:rFonts w:hint="eastAsia"/>
                <w:kern w:val="0"/>
                <w:szCs w:val="21"/>
              </w:rPr>
              <w:t>，导致</w:t>
            </w:r>
            <w:r>
              <w:rPr>
                <w:kern w:val="0"/>
                <w:szCs w:val="21"/>
              </w:rPr>
              <w:t>下载来的</w:t>
            </w:r>
            <w:r>
              <w:rPr>
                <w:rFonts w:hint="eastAsia"/>
                <w:kern w:val="0"/>
                <w:szCs w:val="21"/>
              </w:rPr>
              <w:t>j</w:t>
            </w:r>
            <w:r>
              <w:rPr>
                <w:kern w:val="0"/>
                <w:szCs w:val="21"/>
              </w:rPr>
              <w:t>dk</w:t>
            </w:r>
            <w:r>
              <w:rPr>
                <w:kern w:val="0"/>
                <w:szCs w:val="21"/>
              </w:rPr>
              <w:t>压缩内容错误</w:t>
            </w:r>
          </w:p>
        </w:tc>
      </w:tr>
      <w:tr w:rsidR="001A7847">
        <w:tc>
          <w:tcPr>
            <w:tcW w:w="8522" w:type="dxa"/>
          </w:tcPr>
          <w:p w:rsidR="001A7847" w:rsidRDefault="007D395D">
            <w:pPr>
              <w:pStyle w:val="5"/>
              <w:outlineLvl w:val="4"/>
              <w:rPr>
                <w:kern w:val="0"/>
              </w:rPr>
            </w:pPr>
            <w:r>
              <w:rPr>
                <w:rFonts w:hint="eastAsia"/>
                <w:kern w:val="0"/>
              </w:rPr>
              <w:t>2</w:t>
            </w:r>
            <w:r>
              <w:rPr>
                <w:rFonts w:hint="eastAsia"/>
                <w:kern w:val="0"/>
              </w:rPr>
              <w:t>、上传到服务器并解压</w:t>
            </w:r>
          </w:p>
          <w:p w:rsidR="001A7847" w:rsidRDefault="007D395D">
            <w:pPr>
              <w:rPr>
                <w:kern w:val="0"/>
                <w:szCs w:val="21"/>
              </w:rPr>
            </w:pPr>
            <w:r>
              <w:rPr>
                <w:noProof/>
                <w:kern w:val="0"/>
                <w:szCs w:val="21"/>
              </w:rPr>
              <w:drawing>
                <wp:inline distT="0" distB="0" distL="0" distR="0">
                  <wp:extent cx="4871720" cy="830580"/>
                  <wp:effectExtent l="0" t="0" r="508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496"/>
                          <a:stretch>
                            <a:fillRect/>
                          </a:stretch>
                        </pic:blipFill>
                        <pic:spPr>
                          <a:xfrm>
                            <a:off x="0" y="0"/>
                            <a:ext cx="4922749" cy="839450"/>
                          </a:xfrm>
                          <a:prstGeom prst="rect">
                            <a:avLst/>
                          </a:prstGeom>
                        </pic:spPr>
                      </pic:pic>
                    </a:graphicData>
                  </a:graphic>
                </wp:inline>
              </w:drawing>
            </w:r>
          </w:p>
        </w:tc>
      </w:tr>
      <w:tr w:rsidR="001A7847">
        <w:tc>
          <w:tcPr>
            <w:tcW w:w="8522" w:type="dxa"/>
          </w:tcPr>
          <w:p w:rsidR="001A7847" w:rsidRDefault="007D395D">
            <w:pPr>
              <w:pStyle w:val="5"/>
              <w:outlineLvl w:val="4"/>
              <w:rPr>
                <w:kern w:val="0"/>
              </w:rPr>
            </w:pPr>
            <w:r>
              <w:rPr>
                <w:rFonts w:hint="eastAsia"/>
                <w:kern w:val="0"/>
              </w:rPr>
              <w:t>3</w:t>
            </w:r>
            <w:r>
              <w:rPr>
                <w:rFonts w:hint="eastAsia"/>
                <w:kern w:val="0"/>
              </w:rPr>
              <w:t>、设置环境变量</w:t>
            </w:r>
          </w:p>
          <w:p w:rsidR="001A7847" w:rsidRDefault="007D395D">
            <w:pPr>
              <w:rPr>
                <w:kern w:val="0"/>
                <w:szCs w:val="21"/>
              </w:rPr>
            </w:pPr>
            <w:r>
              <w:rPr>
                <w:kern w:val="0"/>
                <w:szCs w:val="21"/>
              </w:rPr>
              <w:t>/usr/local/java/jdk1.8.0_171</w:t>
            </w:r>
          </w:p>
          <w:p w:rsidR="001A7847" w:rsidRDefault="007D395D">
            <w:pPr>
              <w:rPr>
                <w:kern w:val="0"/>
                <w:szCs w:val="21"/>
              </w:rPr>
            </w:pPr>
            <w:r>
              <w:rPr>
                <w:noProof/>
                <w:kern w:val="0"/>
                <w:szCs w:val="21"/>
              </w:rPr>
              <w:drawing>
                <wp:inline distT="0" distB="0" distL="0" distR="0">
                  <wp:extent cx="3942715" cy="190500"/>
                  <wp:effectExtent l="0" t="0" r="63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497"/>
                          <a:stretch>
                            <a:fillRect/>
                          </a:stretch>
                        </pic:blipFill>
                        <pic:spPr>
                          <a:xfrm>
                            <a:off x="0" y="0"/>
                            <a:ext cx="4164543" cy="201652"/>
                          </a:xfrm>
                          <a:prstGeom prst="rect">
                            <a:avLst/>
                          </a:prstGeom>
                        </pic:spPr>
                      </pic:pic>
                    </a:graphicData>
                  </a:graphic>
                </wp:inline>
              </w:drawing>
            </w:r>
          </w:p>
          <w:p w:rsidR="001A7847" w:rsidRDefault="007D395D">
            <w:pPr>
              <w:rPr>
                <w:kern w:val="0"/>
                <w:szCs w:val="21"/>
              </w:rPr>
            </w:pPr>
            <w:r>
              <w:rPr>
                <w:kern w:val="0"/>
                <w:szCs w:val="21"/>
              </w:rPr>
              <w:t>文件末尾加入下面配置</w:t>
            </w:r>
          </w:p>
          <w:p w:rsidR="001A7847" w:rsidRDefault="007D395D">
            <w:pPr>
              <w:rPr>
                <w:kern w:val="0"/>
                <w:szCs w:val="21"/>
              </w:rPr>
            </w:pPr>
            <w:r>
              <w:rPr>
                <w:kern w:val="0"/>
                <w:szCs w:val="21"/>
              </w:rPr>
              <w:t>export JAVA_HOME=/usr/local/java/jdk1.8.0_171</w:t>
            </w:r>
          </w:p>
          <w:p w:rsidR="001A7847" w:rsidRDefault="007D395D">
            <w:pPr>
              <w:rPr>
                <w:kern w:val="0"/>
                <w:szCs w:val="21"/>
              </w:rPr>
            </w:pPr>
            <w:r>
              <w:rPr>
                <w:kern w:val="0"/>
                <w:szCs w:val="21"/>
              </w:rPr>
              <w:t>export JRE_HOME=${JAVA_HOME}/jre</w:t>
            </w:r>
          </w:p>
          <w:p w:rsidR="001A7847" w:rsidRDefault="007D395D">
            <w:pPr>
              <w:rPr>
                <w:kern w:val="0"/>
                <w:szCs w:val="21"/>
              </w:rPr>
            </w:pPr>
            <w:r>
              <w:rPr>
                <w:kern w:val="0"/>
                <w:szCs w:val="21"/>
              </w:rPr>
              <w:t>export CLASSPATH=.:${JAVA_HOME}/lib:${JRE_HOME}/lib</w:t>
            </w:r>
          </w:p>
          <w:p w:rsidR="001A7847" w:rsidRDefault="007D395D">
            <w:pPr>
              <w:rPr>
                <w:kern w:val="0"/>
                <w:szCs w:val="21"/>
              </w:rPr>
            </w:pPr>
            <w:r>
              <w:rPr>
                <w:kern w:val="0"/>
                <w:szCs w:val="21"/>
              </w:rPr>
              <w:t>export PATH=${JAVA_HOME}/bin:$PATH</w:t>
            </w:r>
          </w:p>
          <w:p w:rsidR="001A7847" w:rsidRDefault="007D395D">
            <w:pPr>
              <w:rPr>
                <w:kern w:val="0"/>
                <w:szCs w:val="21"/>
              </w:rPr>
            </w:pPr>
            <w:r>
              <w:rPr>
                <w:noProof/>
                <w:kern w:val="0"/>
                <w:szCs w:val="21"/>
              </w:rPr>
              <w:lastRenderedPageBreak/>
              <w:drawing>
                <wp:inline distT="0" distB="0" distL="0" distR="0">
                  <wp:extent cx="3646170" cy="82613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498"/>
                          <a:srcRect t="45946"/>
                          <a:stretch>
                            <a:fillRect/>
                          </a:stretch>
                        </pic:blipFill>
                        <pic:spPr>
                          <a:xfrm>
                            <a:off x="0" y="0"/>
                            <a:ext cx="3739337" cy="847258"/>
                          </a:xfrm>
                          <a:prstGeom prst="rect">
                            <a:avLst/>
                          </a:prstGeom>
                          <a:ln>
                            <a:noFill/>
                          </a:ln>
                        </pic:spPr>
                      </pic:pic>
                    </a:graphicData>
                  </a:graphic>
                </wp:inline>
              </w:drawing>
            </w:r>
          </w:p>
        </w:tc>
      </w:tr>
      <w:tr w:rsidR="001A7847">
        <w:tc>
          <w:tcPr>
            <w:tcW w:w="8522" w:type="dxa"/>
          </w:tcPr>
          <w:p w:rsidR="001A7847" w:rsidRDefault="007D395D">
            <w:pPr>
              <w:pStyle w:val="5"/>
              <w:outlineLvl w:val="4"/>
              <w:rPr>
                <w:kern w:val="0"/>
              </w:rPr>
            </w:pPr>
            <w:r>
              <w:rPr>
                <w:rFonts w:hint="eastAsia"/>
                <w:kern w:val="0"/>
              </w:rPr>
              <w:lastRenderedPageBreak/>
              <w:t>4</w:t>
            </w:r>
            <w:r>
              <w:rPr>
                <w:rFonts w:hint="eastAsia"/>
                <w:kern w:val="0"/>
              </w:rPr>
              <w:t>、使</w:t>
            </w:r>
            <w:r>
              <w:rPr>
                <w:kern w:val="0"/>
              </w:rPr>
              <w:t>环境变量生效</w:t>
            </w:r>
            <w:r>
              <w:rPr>
                <w:rFonts w:hint="eastAsia"/>
                <w:kern w:val="0"/>
              </w:rPr>
              <w:t>&amp;</w:t>
            </w:r>
            <w:r>
              <w:rPr>
                <w:kern w:val="0"/>
              </w:rPr>
              <w:t>测试</w:t>
            </w:r>
            <w:r>
              <w:rPr>
                <w:kern w:val="0"/>
              </w:rPr>
              <w:t>JDK</w:t>
            </w:r>
          </w:p>
          <w:p w:rsidR="001A7847" w:rsidRDefault="007D395D">
            <w:pPr>
              <w:rPr>
                <w:kern w:val="0"/>
                <w:szCs w:val="21"/>
              </w:rPr>
            </w:pPr>
            <w:r>
              <w:rPr>
                <w:noProof/>
                <w:kern w:val="0"/>
                <w:szCs w:val="21"/>
              </w:rPr>
              <w:drawing>
                <wp:inline distT="0" distB="0" distL="0" distR="0">
                  <wp:extent cx="4396105" cy="735965"/>
                  <wp:effectExtent l="0" t="0" r="4445"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499"/>
                          <a:stretch>
                            <a:fillRect/>
                          </a:stretch>
                        </pic:blipFill>
                        <pic:spPr>
                          <a:xfrm>
                            <a:off x="0" y="0"/>
                            <a:ext cx="4467361" cy="748379"/>
                          </a:xfrm>
                          <a:prstGeom prst="rect">
                            <a:avLst/>
                          </a:prstGeom>
                        </pic:spPr>
                      </pic:pic>
                    </a:graphicData>
                  </a:graphic>
                </wp:inline>
              </w:drawing>
            </w:r>
          </w:p>
        </w:tc>
      </w:tr>
    </w:tbl>
    <w:p w:rsidR="001A7847" w:rsidRDefault="001A7847"/>
    <w:p w:rsidR="001A7847" w:rsidRDefault="007D395D">
      <w:pPr>
        <w:pStyle w:val="7"/>
      </w:pPr>
      <w:r>
        <w:rPr>
          <w:rFonts w:hint="eastAsia"/>
        </w:rPr>
        <w:lastRenderedPageBreak/>
        <w:t>2</w:t>
      </w:r>
      <w:r>
        <w:rPr>
          <w:rFonts w:hint="eastAsia"/>
        </w:rPr>
        <w:t>、安装</w:t>
      </w:r>
      <w:r>
        <w:rPr>
          <w:rFonts w:hint="eastAsia"/>
        </w:rPr>
        <w:t>z</w:t>
      </w:r>
      <w:r>
        <w:t>ookeeper</w:t>
      </w:r>
    </w:p>
    <w:tbl>
      <w:tblPr>
        <w:tblStyle w:val="af1"/>
        <w:tblW w:w="8522" w:type="dxa"/>
        <w:tblLayout w:type="fixed"/>
        <w:tblLook w:val="04A0" w:firstRow="1" w:lastRow="0" w:firstColumn="1" w:lastColumn="0" w:noHBand="0" w:noVBand="1"/>
      </w:tblPr>
      <w:tblGrid>
        <w:gridCol w:w="8522"/>
      </w:tblGrid>
      <w:tr w:rsidR="001A7847">
        <w:tc>
          <w:tcPr>
            <w:tcW w:w="8522" w:type="dxa"/>
          </w:tcPr>
          <w:p w:rsidR="001A7847" w:rsidRDefault="007D395D">
            <w:pPr>
              <w:pStyle w:val="5"/>
              <w:outlineLvl w:val="4"/>
              <w:rPr>
                <w:kern w:val="0"/>
              </w:rPr>
            </w:pPr>
            <w:r>
              <w:rPr>
                <w:rFonts w:hint="eastAsia"/>
                <w:kern w:val="0"/>
              </w:rPr>
              <w:t>1</w:t>
            </w:r>
            <w:r>
              <w:rPr>
                <w:rFonts w:hint="eastAsia"/>
                <w:kern w:val="0"/>
              </w:rPr>
              <w:t>、下载</w:t>
            </w:r>
            <w:r>
              <w:rPr>
                <w:rFonts w:hint="eastAsia"/>
                <w:kern w:val="0"/>
              </w:rPr>
              <w:t>z</w:t>
            </w:r>
            <w:r>
              <w:rPr>
                <w:kern w:val="0"/>
              </w:rPr>
              <w:t>ookeeper</w:t>
            </w:r>
          </w:p>
          <w:p w:rsidR="001A7847" w:rsidRDefault="007D395D">
            <w:pPr>
              <w:rPr>
                <w:kern w:val="0"/>
                <w:szCs w:val="21"/>
              </w:rPr>
            </w:pPr>
            <w:r>
              <w:rPr>
                <w:kern w:val="0"/>
                <w:szCs w:val="21"/>
              </w:rPr>
              <w:t>网址</w:t>
            </w:r>
            <w:r>
              <w:rPr>
                <w:rFonts w:hint="eastAsia"/>
                <w:kern w:val="0"/>
                <w:szCs w:val="21"/>
              </w:rPr>
              <w:t xml:space="preserve"> </w:t>
            </w:r>
            <w:hyperlink r:id="rId500" w:history="1">
              <w:r>
                <w:rPr>
                  <w:rStyle w:val="af"/>
                  <w:kern w:val="0"/>
                  <w:szCs w:val="21"/>
                </w:rPr>
                <w:t>https://archive.apache.org/dist/zookeeper/zookeeper-3.4.11/</w:t>
              </w:r>
            </w:hyperlink>
            <w:r>
              <w:rPr>
                <w:kern w:val="0"/>
                <w:szCs w:val="21"/>
              </w:rPr>
              <w:t xml:space="preserve"> </w:t>
            </w:r>
          </w:p>
          <w:p w:rsidR="001A7847" w:rsidRDefault="007D395D">
            <w:pPr>
              <w:rPr>
                <w:kern w:val="0"/>
                <w:szCs w:val="21"/>
              </w:rPr>
            </w:pPr>
            <w:r>
              <w:rPr>
                <w:kern w:val="0"/>
                <w:szCs w:val="21"/>
              </w:rPr>
              <w:t xml:space="preserve">wget </w:t>
            </w:r>
            <w:hyperlink r:id="rId501" w:history="1">
              <w:r>
                <w:rPr>
                  <w:rStyle w:val="af"/>
                  <w:kern w:val="0"/>
                  <w:szCs w:val="21"/>
                </w:rPr>
                <w:t>https://archive.apache.org/dist/zookeeper/zookeeper-3.4.11/zookeeper-3.4.11.tar.gz</w:t>
              </w:r>
            </w:hyperlink>
            <w:r>
              <w:rPr>
                <w:kern w:val="0"/>
                <w:szCs w:val="21"/>
              </w:rPr>
              <w:t xml:space="preserve">  </w:t>
            </w:r>
          </w:p>
        </w:tc>
      </w:tr>
      <w:tr w:rsidR="001A7847">
        <w:tc>
          <w:tcPr>
            <w:tcW w:w="8522" w:type="dxa"/>
          </w:tcPr>
          <w:p w:rsidR="001A7847" w:rsidRDefault="007D395D">
            <w:pPr>
              <w:pStyle w:val="5"/>
              <w:outlineLvl w:val="4"/>
              <w:rPr>
                <w:kern w:val="0"/>
              </w:rPr>
            </w:pPr>
            <w:r>
              <w:rPr>
                <w:rFonts w:hint="eastAsia"/>
                <w:kern w:val="0"/>
              </w:rPr>
              <w:t>2</w:t>
            </w:r>
            <w:r>
              <w:rPr>
                <w:rFonts w:hint="eastAsia"/>
                <w:kern w:val="0"/>
              </w:rPr>
              <w:t>、解压</w:t>
            </w:r>
          </w:p>
          <w:p w:rsidR="001A7847" w:rsidRDefault="007D395D">
            <w:pPr>
              <w:rPr>
                <w:kern w:val="0"/>
                <w:szCs w:val="21"/>
              </w:rPr>
            </w:pPr>
            <w:r>
              <w:rPr>
                <w:noProof/>
                <w:kern w:val="0"/>
                <w:szCs w:val="21"/>
              </w:rPr>
              <w:drawing>
                <wp:inline distT="0" distB="0" distL="0" distR="0">
                  <wp:extent cx="5686425" cy="200025"/>
                  <wp:effectExtent l="0" t="0" r="952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02"/>
                          <a:stretch>
                            <a:fillRect/>
                          </a:stretch>
                        </pic:blipFill>
                        <pic:spPr>
                          <a:xfrm>
                            <a:off x="0" y="0"/>
                            <a:ext cx="5686425" cy="200025"/>
                          </a:xfrm>
                          <a:prstGeom prst="rect">
                            <a:avLst/>
                          </a:prstGeom>
                        </pic:spPr>
                      </pic:pic>
                    </a:graphicData>
                  </a:graphic>
                </wp:inline>
              </w:drawing>
            </w:r>
          </w:p>
        </w:tc>
      </w:tr>
      <w:tr w:rsidR="001A7847">
        <w:tc>
          <w:tcPr>
            <w:tcW w:w="8522" w:type="dxa"/>
          </w:tcPr>
          <w:p w:rsidR="001A7847" w:rsidRDefault="007D395D">
            <w:pPr>
              <w:pStyle w:val="5"/>
              <w:outlineLvl w:val="4"/>
              <w:rPr>
                <w:kern w:val="0"/>
              </w:rPr>
            </w:pPr>
            <w:r>
              <w:rPr>
                <w:rFonts w:hint="eastAsia"/>
                <w:kern w:val="0"/>
              </w:rPr>
              <w:t>3</w:t>
            </w:r>
            <w:r>
              <w:rPr>
                <w:rFonts w:hint="eastAsia"/>
                <w:kern w:val="0"/>
              </w:rPr>
              <w:t>、移动到指定位置并改名为</w:t>
            </w:r>
            <w:r>
              <w:rPr>
                <w:rFonts w:hint="eastAsia"/>
                <w:kern w:val="0"/>
              </w:rPr>
              <w:t>z</w:t>
            </w:r>
            <w:r>
              <w:rPr>
                <w:kern w:val="0"/>
              </w:rPr>
              <w:t>ookeeper</w:t>
            </w:r>
          </w:p>
          <w:p w:rsidR="001A7847" w:rsidRDefault="007D395D">
            <w:pPr>
              <w:rPr>
                <w:kern w:val="0"/>
                <w:szCs w:val="21"/>
              </w:rPr>
            </w:pPr>
            <w:r>
              <w:rPr>
                <w:noProof/>
                <w:kern w:val="0"/>
                <w:szCs w:val="21"/>
              </w:rPr>
              <w:drawing>
                <wp:inline distT="0" distB="0" distL="0" distR="0">
                  <wp:extent cx="5383530" cy="925195"/>
                  <wp:effectExtent l="0" t="0" r="7620" b="825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503"/>
                          <a:stretch>
                            <a:fillRect/>
                          </a:stretch>
                        </pic:blipFill>
                        <pic:spPr>
                          <a:xfrm>
                            <a:off x="0" y="0"/>
                            <a:ext cx="5395779" cy="927250"/>
                          </a:xfrm>
                          <a:prstGeom prst="rect">
                            <a:avLst/>
                          </a:prstGeom>
                        </pic:spPr>
                      </pic:pic>
                    </a:graphicData>
                  </a:graphic>
                </wp:inline>
              </w:drawing>
            </w:r>
          </w:p>
          <w:p w:rsidR="001A7847" w:rsidRDefault="001A7847">
            <w:pPr>
              <w:rPr>
                <w:kern w:val="0"/>
                <w:szCs w:val="21"/>
              </w:rPr>
            </w:pPr>
          </w:p>
          <w:p w:rsidR="001A7847" w:rsidRDefault="007D395D">
            <w:pPr>
              <w:rPr>
                <w:kern w:val="0"/>
                <w:szCs w:val="21"/>
              </w:rPr>
            </w:pPr>
            <w:r>
              <w:rPr>
                <w:noProof/>
                <w:kern w:val="0"/>
                <w:szCs w:val="21"/>
              </w:rPr>
              <w:drawing>
                <wp:inline distT="0" distB="0" distL="0" distR="0">
                  <wp:extent cx="4857115" cy="3014345"/>
                  <wp:effectExtent l="0" t="0" r="63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504"/>
                          <a:stretch>
                            <a:fillRect/>
                          </a:stretch>
                        </pic:blipFill>
                        <pic:spPr>
                          <a:xfrm>
                            <a:off x="0" y="0"/>
                            <a:ext cx="4863869" cy="3018473"/>
                          </a:xfrm>
                          <a:prstGeom prst="rect">
                            <a:avLst/>
                          </a:prstGeom>
                        </pic:spPr>
                      </pic:pic>
                    </a:graphicData>
                  </a:graphic>
                </wp:inline>
              </w:drawing>
            </w:r>
          </w:p>
        </w:tc>
      </w:tr>
    </w:tbl>
    <w:p w:rsidR="001A7847" w:rsidRDefault="001A7847"/>
    <w:p w:rsidR="001A7847" w:rsidRDefault="001A7847"/>
    <w:p w:rsidR="001A7847" w:rsidRDefault="007D395D">
      <w:pPr>
        <w:pStyle w:val="7"/>
        <w:rPr>
          <w:rStyle w:val="7Char"/>
        </w:rPr>
      </w:pPr>
      <w:r>
        <w:t>3</w:t>
      </w:r>
      <w:r>
        <w:rPr>
          <w:rFonts w:hint="eastAsia"/>
        </w:rPr>
        <w:t>、</w:t>
      </w:r>
      <w:r>
        <w:rPr>
          <w:rStyle w:val="7Char"/>
          <w:rFonts w:hint="eastAsia"/>
        </w:rPr>
        <w:t>开机启动</w:t>
      </w:r>
      <w:r>
        <w:rPr>
          <w:rStyle w:val="7Char"/>
          <w:rFonts w:hint="eastAsia"/>
        </w:rPr>
        <w:t>z</w:t>
      </w:r>
      <w:r>
        <w:rPr>
          <w:rStyle w:val="7Char"/>
        </w:rPr>
        <w:t>ookeeper</w:t>
      </w:r>
    </w:p>
    <w:tbl>
      <w:tblPr>
        <w:tblStyle w:val="af1"/>
        <w:tblW w:w="8522" w:type="dxa"/>
        <w:tblLayout w:type="fixed"/>
        <w:tblLook w:val="04A0" w:firstRow="1" w:lastRow="0" w:firstColumn="1" w:lastColumn="0" w:noHBand="0" w:noVBand="1"/>
      </w:tblPr>
      <w:tblGrid>
        <w:gridCol w:w="8522"/>
      </w:tblGrid>
      <w:tr w:rsidR="001A7847">
        <w:tc>
          <w:tcPr>
            <w:tcW w:w="8522" w:type="dxa"/>
          </w:tcPr>
          <w:p w:rsidR="001A7847" w:rsidRDefault="007D395D">
            <w:pPr>
              <w:rPr>
                <w:kern w:val="0"/>
                <w:szCs w:val="21"/>
              </w:rPr>
            </w:pPr>
            <w:r>
              <w:rPr>
                <w:rFonts w:hint="eastAsia"/>
                <w:kern w:val="0"/>
                <w:szCs w:val="21"/>
              </w:rPr>
              <w:t>1</w:t>
            </w:r>
            <w:r>
              <w:rPr>
                <w:rFonts w:hint="eastAsia"/>
                <w:kern w:val="0"/>
                <w:szCs w:val="21"/>
              </w:rPr>
              <w:t>）</w:t>
            </w:r>
            <w:r>
              <w:rPr>
                <w:rFonts w:hint="eastAsia"/>
                <w:kern w:val="0"/>
                <w:szCs w:val="21"/>
              </w:rPr>
              <w:t>-</w:t>
            </w:r>
            <w:r>
              <w:rPr>
                <w:rFonts w:hint="eastAsia"/>
                <w:kern w:val="0"/>
                <w:szCs w:val="21"/>
              </w:rPr>
              <w:t>复制如下脚本</w:t>
            </w:r>
          </w:p>
          <w:p w:rsidR="001A7847" w:rsidRDefault="007D395D">
            <w:pPr>
              <w:pStyle w:val="af7"/>
              <w:rPr>
                <w:kern w:val="0"/>
              </w:rPr>
            </w:pPr>
            <w:r>
              <w:rPr>
                <w:kern w:val="0"/>
              </w:rPr>
              <w:lastRenderedPageBreak/>
              <w:t>#!/bin/bash</w:t>
            </w:r>
          </w:p>
          <w:p w:rsidR="001A7847" w:rsidRDefault="007D395D">
            <w:pPr>
              <w:pStyle w:val="af7"/>
              <w:rPr>
                <w:kern w:val="0"/>
              </w:rPr>
            </w:pPr>
            <w:r>
              <w:rPr>
                <w:kern w:val="0"/>
              </w:rPr>
              <w:t>#chkconfig:2345 20 90</w:t>
            </w:r>
          </w:p>
          <w:p w:rsidR="001A7847" w:rsidRDefault="007D395D">
            <w:pPr>
              <w:pStyle w:val="af7"/>
              <w:rPr>
                <w:kern w:val="0"/>
              </w:rPr>
            </w:pPr>
            <w:r>
              <w:rPr>
                <w:kern w:val="0"/>
              </w:rPr>
              <w:t>#description:zookeeper</w:t>
            </w:r>
          </w:p>
          <w:p w:rsidR="001A7847" w:rsidRDefault="007D395D">
            <w:pPr>
              <w:pStyle w:val="af7"/>
              <w:rPr>
                <w:kern w:val="0"/>
              </w:rPr>
            </w:pPr>
            <w:r>
              <w:rPr>
                <w:kern w:val="0"/>
              </w:rPr>
              <w:t>#processname:zookeeper</w:t>
            </w:r>
          </w:p>
          <w:p w:rsidR="001A7847" w:rsidRDefault="007D395D">
            <w:pPr>
              <w:pStyle w:val="af7"/>
              <w:rPr>
                <w:kern w:val="0"/>
              </w:rPr>
            </w:pPr>
            <w:r>
              <w:rPr>
                <w:kern w:val="0"/>
              </w:rPr>
              <w:t>ZK_PATH=/</w:t>
            </w:r>
            <w:r>
              <w:rPr>
                <w:rFonts w:hint="eastAsia"/>
                <w:kern w:val="0"/>
              </w:rPr>
              <w:t>usr</w:t>
            </w:r>
            <w:r>
              <w:rPr>
                <w:kern w:val="0"/>
              </w:rPr>
              <w:t>/local/zookeeper</w:t>
            </w:r>
          </w:p>
          <w:p w:rsidR="001A7847" w:rsidRDefault="007D395D">
            <w:pPr>
              <w:pStyle w:val="af7"/>
              <w:rPr>
                <w:kern w:val="0"/>
              </w:rPr>
            </w:pPr>
            <w:r>
              <w:rPr>
                <w:kern w:val="0"/>
              </w:rPr>
              <w:t>export JAVA_HOME=/usr/local/java/jdk1.8.0</w:t>
            </w:r>
            <w:r>
              <w:rPr>
                <w:rFonts w:hint="eastAsia"/>
                <w:kern w:val="0"/>
              </w:rPr>
              <w:t>_1</w:t>
            </w:r>
            <w:r>
              <w:rPr>
                <w:kern w:val="0"/>
              </w:rPr>
              <w:t>71</w:t>
            </w:r>
          </w:p>
          <w:p w:rsidR="001A7847" w:rsidRDefault="007D395D">
            <w:pPr>
              <w:pStyle w:val="af7"/>
              <w:rPr>
                <w:kern w:val="0"/>
              </w:rPr>
            </w:pPr>
            <w:r>
              <w:rPr>
                <w:kern w:val="0"/>
              </w:rPr>
              <w:t>case $1 in</w:t>
            </w:r>
          </w:p>
          <w:p w:rsidR="001A7847" w:rsidRDefault="007D395D">
            <w:pPr>
              <w:pStyle w:val="af7"/>
              <w:rPr>
                <w:kern w:val="0"/>
              </w:rPr>
            </w:pPr>
            <w:r>
              <w:rPr>
                <w:kern w:val="0"/>
              </w:rPr>
              <w:t xml:space="preserve">         start) sh  $ZK_PATH/bin/zkServer.sh start;;</w:t>
            </w:r>
          </w:p>
          <w:p w:rsidR="001A7847" w:rsidRDefault="007D395D">
            <w:pPr>
              <w:pStyle w:val="af7"/>
              <w:rPr>
                <w:kern w:val="0"/>
              </w:rPr>
            </w:pPr>
            <w:r>
              <w:rPr>
                <w:kern w:val="0"/>
              </w:rPr>
              <w:t xml:space="preserve">         stop)  sh  $ZK_PATH/bin/zkServer.sh stop;;</w:t>
            </w:r>
          </w:p>
          <w:p w:rsidR="001A7847" w:rsidRDefault="007D395D">
            <w:pPr>
              <w:pStyle w:val="af7"/>
              <w:rPr>
                <w:kern w:val="0"/>
              </w:rPr>
            </w:pPr>
            <w:r>
              <w:rPr>
                <w:kern w:val="0"/>
              </w:rPr>
              <w:t xml:space="preserve">         status) sh  $ZK_PATH/bin/zkServer.sh status;;</w:t>
            </w:r>
          </w:p>
          <w:p w:rsidR="001A7847" w:rsidRDefault="007D395D">
            <w:pPr>
              <w:pStyle w:val="af7"/>
              <w:rPr>
                <w:kern w:val="0"/>
              </w:rPr>
            </w:pPr>
            <w:r>
              <w:rPr>
                <w:kern w:val="0"/>
              </w:rPr>
              <w:t xml:space="preserve">         restart) sh $ZK_PATH/bin/zkServer.sh restart;;</w:t>
            </w:r>
          </w:p>
          <w:p w:rsidR="001A7847" w:rsidRDefault="007D395D">
            <w:pPr>
              <w:pStyle w:val="af7"/>
              <w:rPr>
                <w:kern w:val="0"/>
              </w:rPr>
            </w:pPr>
            <w:r>
              <w:rPr>
                <w:kern w:val="0"/>
              </w:rPr>
              <w:t xml:space="preserve">         *)  echo "require start|stop|status|restart"  ;;</w:t>
            </w:r>
          </w:p>
          <w:p w:rsidR="001A7847" w:rsidRDefault="007D395D">
            <w:pPr>
              <w:rPr>
                <w:kern w:val="0"/>
                <w:szCs w:val="21"/>
              </w:rPr>
            </w:pPr>
            <w:r>
              <w:rPr>
                <w:kern w:val="0"/>
                <w:szCs w:val="21"/>
              </w:rPr>
              <w:t>esac</w:t>
            </w:r>
          </w:p>
          <w:p w:rsidR="001A7847" w:rsidRDefault="001A7847">
            <w:pPr>
              <w:rPr>
                <w:kern w:val="0"/>
                <w:szCs w:val="21"/>
              </w:rPr>
            </w:pPr>
          </w:p>
          <w:p w:rsidR="001A7847" w:rsidRDefault="007D395D">
            <w:pPr>
              <w:rPr>
                <w:kern w:val="0"/>
                <w:szCs w:val="21"/>
              </w:rPr>
            </w:pPr>
            <w:r>
              <w:rPr>
                <w:noProof/>
                <w:kern w:val="0"/>
                <w:szCs w:val="21"/>
              </w:rPr>
              <w:drawing>
                <wp:inline distT="0" distB="0" distL="0" distR="0">
                  <wp:extent cx="4184015" cy="1989455"/>
                  <wp:effectExtent l="0" t="0" r="698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505"/>
                          <a:stretch>
                            <a:fillRect/>
                          </a:stretch>
                        </pic:blipFill>
                        <pic:spPr>
                          <a:xfrm>
                            <a:off x="0" y="0"/>
                            <a:ext cx="4199612" cy="1997075"/>
                          </a:xfrm>
                          <a:prstGeom prst="rect">
                            <a:avLst/>
                          </a:prstGeom>
                        </pic:spPr>
                      </pic:pic>
                    </a:graphicData>
                  </a:graphic>
                </wp:inline>
              </w:drawing>
            </w:r>
          </w:p>
          <w:p w:rsidR="001A7847" w:rsidRDefault="001A7847">
            <w:pPr>
              <w:rPr>
                <w:kern w:val="0"/>
                <w:szCs w:val="21"/>
              </w:rPr>
            </w:pPr>
          </w:p>
          <w:p w:rsidR="001A7847" w:rsidRDefault="007D395D">
            <w:pPr>
              <w:rPr>
                <w:kern w:val="0"/>
                <w:szCs w:val="21"/>
              </w:rPr>
            </w:pPr>
            <w:r>
              <w:rPr>
                <w:rFonts w:hint="eastAsia"/>
                <w:kern w:val="0"/>
                <w:szCs w:val="21"/>
              </w:rPr>
              <w:t>2</w:t>
            </w:r>
            <w:r>
              <w:rPr>
                <w:rFonts w:hint="eastAsia"/>
                <w:kern w:val="0"/>
                <w:szCs w:val="21"/>
              </w:rPr>
              <w:t>）</w:t>
            </w:r>
            <w:r>
              <w:rPr>
                <w:rFonts w:hint="eastAsia"/>
                <w:kern w:val="0"/>
                <w:szCs w:val="21"/>
              </w:rPr>
              <w:t>-</w:t>
            </w:r>
            <w:r>
              <w:rPr>
                <w:rFonts w:hint="eastAsia"/>
                <w:kern w:val="0"/>
                <w:szCs w:val="21"/>
              </w:rPr>
              <w:t>把脚本注册为</w:t>
            </w:r>
            <w:r>
              <w:rPr>
                <w:rFonts w:hint="eastAsia"/>
                <w:kern w:val="0"/>
                <w:szCs w:val="21"/>
              </w:rPr>
              <w:t>Service</w:t>
            </w:r>
          </w:p>
          <w:p w:rsidR="001A7847" w:rsidRDefault="007D395D">
            <w:pPr>
              <w:rPr>
                <w:kern w:val="0"/>
                <w:szCs w:val="21"/>
              </w:rPr>
            </w:pPr>
            <w:r>
              <w:rPr>
                <w:noProof/>
                <w:kern w:val="0"/>
                <w:szCs w:val="21"/>
              </w:rPr>
              <w:drawing>
                <wp:inline distT="0" distB="0" distL="0" distR="0">
                  <wp:extent cx="5252085" cy="1960245"/>
                  <wp:effectExtent l="0" t="0" r="5715"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506"/>
                          <a:stretch>
                            <a:fillRect/>
                          </a:stretch>
                        </pic:blipFill>
                        <pic:spPr>
                          <a:xfrm>
                            <a:off x="0" y="0"/>
                            <a:ext cx="5297646" cy="1977274"/>
                          </a:xfrm>
                          <a:prstGeom prst="rect">
                            <a:avLst/>
                          </a:prstGeom>
                        </pic:spPr>
                      </pic:pic>
                    </a:graphicData>
                  </a:graphic>
                </wp:inline>
              </w:drawing>
            </w:r>
          </w:p>
          <w:p w:rsidR="001A7847" w:rsidRDefault="001A7847">
            <w:pPr>
              <w:rPr>
                <w:kern w:val="0"/>
                <w:szCs w:val="21"/>
              </w:rPr>
            </w:pPr>
          </w:p>
          <w:p w:rsidR="001A7847" w:rsidRDefault="007D395D">
            <w:pPr>
              <w:rPr>
                <w:kern w:val="0"/>
                <w:szCs w:val="21"/>
              </w:rPr>
            </w:pPr>
            <w:r>
              <w:rPr>
                <w:rFonts w:hint="eastAsia"/>
                <w:kern w:val="0"/>
                <w:szCs w:val="21"/>
              </w:rPr>
              <w:t>3</w:t>
            </w:r>
            <w:r>
              <w:rPr>
                <w:rFonts w:hint="eastAsia"/>
                <w:kern w:val="0"/>
                <w:szCs w:val="21"/>
              </w:rPr>
              <w:t>）</w:t>
            </w:r>
            <w:r>
              <w:rPr>
                <w:rFonts w:hint="eastAsia"/>
                <w:kern w:val="0"/>
                <w:szCs w:val="21"/>
              </w:rPr>
              <w:t>-</w:t>
            </w:r>
            <w:r>
              <w:rPr>
                <w:rFonts w:hint="eastAsia"/>
                <w:kern w:val="0"/>
                <w:szCs w:val="21"/>
              </w:rPr>
              <w:t>增加权限</w:t>
            </w:r>
          </w:p>
          <w:p w:rsidR="001A7847" w:rsidRDefault="007D395D">
            <w:pPr>
              <w:rPr>
                <w:kern w:val="0"/>
                <w:szCs w:val="21"/>
              </w:rPr>
            </w:pPr>
            <w:r>
              <w:rPr>
                <w:noProof/>
                <w:kern w:val="0"/>
                <w:szCs w:val="21"/>
              </w:rPr>
              <w:drawing>
                <wp:inline distT="0" distB="0" distL="0" distR="0">
                  <wp:extent cx="3964305" cy="110617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507"/>
                          <a:stretch>
                            <a:fillRect/>
                          </a:stretch>
                        </pic:blipFill>
                        <pic:spPr>
                          <a:xfrm>
                            <a:off x="0" y="0"/>
                            <a:ext cx="4013075" cy="1120051"/>
                          </a:xfrm>
                          <a:prstGeom prst="rect">
                            <a:avLst/>
                          </a:prstGeom>
                        </pic:spPr>
                      </pic:pic>
                    </a:graphicData>
                  </a:graphic>
                </wp:inline>
              </w:drawing>
            </w:r>
          </w:p>
        </w:tc>
      </w:tr>
    </w:tbl>
    <w:p w:rsidR="001A7847" w:rsidRDefault="001A7847"/>
    <w:p w:rsidR="001A7847" w:rsidRDefault="007D395D">
      <w:pPr>
        <w:pStyle w:val="7"/>
      </w:pPr>
      <w:r>
        <w:lastRenderedPageBreak/>
        <w:t>4</w:t>
      </w:r>
      <w:r>
        <w:rPr>
          <w:rFonts w:hint="eastAsia"/>
        </w:rPr>
        <w:t>、</w:t>
      </w:r>
      <w:r>
        <w:t>配置</w:t>
      </w:r>
      <w:r>
        <w:rPr>
          <w:rFonts w:hint="eastAsia"/>
        </w:rPr>
        <w:t>z</w:t>
      </w:r>
      <w:r>
        <w:t>ookeeper</w:t>
      </w:r>
    </w:p>
    <w:tbl>
      <w:tblPr>
        <w:tblStyle w:val="af1"/>
        <w:tblW w:w="8522" w:type="dxa"/>
        <w:tblLayout w:type="fixed"/>
        <w:tblLook w:val="04A0" w:firstRow="1" w:lastRow="0" w:firstColumn="1" w:lastColumn="0" w:noHBand="0" w:noVBand="1"/>
      </w:tblPr>
      <w:tblGrid>
        <w:gridCol w:w="8522"/>
      </w:tblGrid>
      <w:tr w:rsidR="001A7847">
        <w:tc>
          <w:tcPr>
            <w:tcW w:w="8522" w:type="dxa"/>
          </w:tcPr>
          <w:p w:rsidR="001A7847" w:rsidRDefault="007D395D">
            <w:pPr>
              <w:pStyle w:val="5"/>
              <w:outlineLvl w:val="4"/>
              <w:rPr>
                <w:kern w:val="0"/>
              </w:rPr>
            </w:pPr>
            <w:r>
              <w:rPr>
                <w:rFonts w:hint="eastAsia"/>
                <w:kern w:val="0"/>
              </w:rPr>
              <w:t>1</w:t>
            </w:r>
            <w:r>
              <w:rPr>
                <w:rFonts w:hint="eastAsia"/>
                <w:kern w:val="0"/>
              </w:rPr>
              <w:t>、初始化</w:t>
            </w:r>
            <w:r>
              <w:rPr>
                <w:rFonts w:hint="eastAsia"/>
                <w:kern w:val="0"/>
              </w:rPr>
              <w:t>zookeeper</w:t>
            </w:r>
            <w:r>
              <w:rPr>
                <w:rFonts w:hint="eastAsia"/>
                <w:kern w:val="0"/>
              </w:rPr>
              <w:t>配置文件</w:t>
            </w:r>
          </w:p>
          <w:p w:rsidR="001A7847" w:rsidRDefault="007D395D">
            <w:pPr>
              <w:rPr>
                <w:kern w:val="0"/>
                <w:szCs w:val="21"/>
              </w:rPr>
            </w:pPr>
            <w:r>
              <w:rPr>
                <w:rFonts w:hint="eastAsia"/>
                <w:kern w:val="0"/>
                <w:szCs w:val="21"/>
              </w:rPr>
              <w:t>拷贝</w:t>
            </w:r>
            <w:r>
              <w:rPr>
                <w:rFonts w:hint="eastAsia"/>
                <w:kern w:val="0"/>
                <w:szCs w:val="21"/>
              </w:rPr>
              <w:t>/usr</w:t>
            </w:r>
            <w:r>
              <w:rPr>
                <w:kern w:val="0"/>
                <w:szCs w:val="21"/>
              </w:rPr>
              <w:t>/local</w:t>
            </w:r>
            <w:r>
              <w:rPr>
                <w:rFonts w:hint="eastAsia"/>
                <w:kern w:val="0"/>
                <w:szCs w:val="21"/>
              </w:rPr>
              <w:t>/zookeeper/</w:t>
            </w:r>
            <w:r>
              <w:rPr>
                <w:kern w:val="0"/>
                <w:szCs w:val="21"/>
              </w:rPr>
              <w:t>conf/zoo_sample</w:t>
            </w:r>
            <w:r>
              <w:rPr>
                <w:rFonts w:hint="eastAsia"/>
                <w:kern w:val="0"/>
                <w:szCs w:val="21"/>
              </w:rPr>
              <w:t xml:space="preserve">.cfg   </w:t>
            </w:r>
          </w:p>
          <w:p w:rsidR="001A7847" w:rsidRDefault="007D395D">
            <w:pPr>
              <w:rPr>
                <w:kern w:val="0"/>
                <w:szCs w:val="21"/>
              </w:rPr>
            </w:pPr>
            <w:r>
              <w:rPr>
                <w:rFonts w:hint="eastAsia"/>
                <w:kern w:val="0"/>
                <w:szCs w:val="21"/>
              </w:rPr>
              <w:t>到同一个目录下改个名字叫</w:t>
            </w:r>
            <w:r>
              <w:rPr>
                <w:rFonts w:hint="eastAsia"/>
                <w:kern w:val="0"/>
                <w:szCs w:val="21"/>
              </w:rPr>
              <w:t>zoo.cfg</w:t>
            </w:r>
          </w:p>
          <w:p w:rsidR="001A7847" w:rsidRDefault="007D395D">
            <w:pPr>
              <w:rPr>
                <w:kern w:val="0"/>
                <w:szCs w:val="21"/>
              </w:rPr>
            </w:pPr>
            <w:r>
              <w:rPr>
                <w:noProof/>
                <w:kern w:val="0"/>
                <w:szCs w:val="21"/>
              </w:rPr>
              <w:drawing>
                <wp:inline distT="0" distB="0" distL="0" distR="0">
                  <wp:extent cx="4425315" cy="111252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08"/>
                          <a:stretch>
                            <a:fillRect/>
                          </a:stretch>
                        </pic:blipFill>
                        <pic:spPr>
                          <a:xfrm>
                            <a:off x="0" y="0"/>
                            <a:ext cx="4449148" cy="1118501"/>
                          </a:xfrm>
                          <a:prstGeom prst="rect">
                            <a:avLst/>
                          </a:prstGeom>
                        </pic:spPr>
                      </pic:pic>
                    </a:graphicData>
                  </a:graphic>
                </wp:inline>
              </w:drawing>
            </w:r>
          </w:p>
          <w:p w:rsidR="001A7847" w:rsidRDefault="001A7847">
            <w:pPr>
              <w:rPr>
                <w:kern w:val="0"/>
                <w:szCs w:val="21"/>
              </w:rPr>
            </w:pPr>
          </w:p>
          <w:p w:rsidR="001A7847" w:rsidRDefault="001A7847">
            <w:pPr>
              <w:rPr>
                <w:kern w:val="0"/>
                <w:szCs w:val="21"/>
              </w:rPr>
            </w:pPr>
          </w:p>
        </w:tc>
      </w:tr>
      <w:tr w:rsidR="001A7847">
        <w:tc>
          <w:tcPr>
            <w:tcW w:w="8522" w:type="dxa"/>
          </w:tcPr>
          <w:p w:rsidR="001A7847" w:rsidRDefault="007D395D">
            <w:pPr>
              <w:pStyle w:val="5"/>
              <w:outlineLvl w:val="4"/>
              <w:rPr>
                <w:kern w:val="0"/>
              </w:rPr>
            </w:pPr>
            <w:r>
              <w:rPr>
                <w:rFonts w:hint="eastAsia"/>
                <w:kern w:val="0"/>
              </w:rPr>
              <w:t>2</w:t>
            </w:r>
            <w:r>
              <w:rPr>
                <w:rFonts w:hint="eastAsia"/>
                <w:kern w:val="0"/>
              </w:rPr>
              <w:t>、</w:t>
            </w:r>
            <w:r>
              <w:rPr>
                <w:kern w:val="0"/>
              </w:rPr>
              <w:t>启动</w:t>
            </w:r>
            <w:r>
              <w:rPr>
                <w:rFonts w:hint="eastAsia"/>
                <w:kern w:val="0"/>
              </w:rPr>
              <w:t>z</w:t>
            </w:r>
            <w:r>
              <w:rPr>
                <w:kern w:val="0"/>
              </w:rPr>
              <w:t>ookeeper</w:t>
            </w:r>
          </w:p>
          <w:p w:rsidR="001A7847" w:rsidRDefault="007D395D">
            <w:pPr>
              <w:rPr>
                <w:kern w:val="0"/>
                <w:szCs w:val="21"/>
              </w:rPr>
            </w:pPr>
            <w:r>
              <w:rPr>
                <w:noProof/>
                <w:kern w:val="0"/>
                <w:szCs w:val="21"/>
              </w:rPr>
              <w:drawing>
                <wp:inline distT="0" distB="0" distL="0" distR="0">
                  <wp:extent cx="4425315" cy="66929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509"/>
                          <a:stretch>
                            <a:fillRect/>
                          </a:stretch>
                        </pic:blipFill>
                        <pic:spPr>
                          <a:xfrm>
                            <a:off x="0" y="0"/>
                            <a:ext cx="4490701" cy="679405"/>
                          </a:xfrm>
                          <a:prstGeom prst="rect">
                            <a:avLst/>
                          </a:prstGeom>
                        </pic:spPr>
                      </pic:pic>
                    </a:graphicData>
                  </a:graphic>
                </wp:inline>
              </w:drawing>
            </w:r>
          </w:p>
        </w:tc>
      </w:tr>
    </w:tbl>
    <w:p w:rsidR="001A7847" w:rsidRDefault="001A7847"/>
    <w:p w:rsidR="001A7847" w:rsidRDefault="007D395D">
      <w:pPr>
        <w:pStyle w:val="5"/>
      </w:pPr>
      <w:r>
        <w:rPr>
          <w:rFonts w:hint="eastAsia"/>
        </w:rPr>
        <w:lastRenderedPageBreak/>
        <w:t>3</w:t>
      </w:r>
      <w:r>
        <w:t>.4</w:t>
      </w:r>
      <w:r>
        <w:rPr>
          <w:rFonts w:hint="eastAsia"/>
        </w:rPr>
        <w:t>）、【</w:t>
      </w:r>
      <w:r>
        <w:rPr>
          <w:rFonts w:hint="eastAsia"/>
        </w:rPr>
        <w:t>linux</w:t>
      </w:r>
      <w:r>
        <w:rPr>
          <w:rFonts w:hint="eastAsia"/>
        </w:rPr>
        <w:t>】</w:t>
      </w:r>
      <w:r>
        <w:t>-</w:t>
      </w:r>
      <w:r>
        <w:t>安装</w:t>
      </w:r>
      <w:r>
        <w:rPr>
          <w:rFonts w:hint="eastAsia"/>
        </w:rPr>
        <w:t>d</w:t>
      </w:r>
      <w:r>
        <w:t>ubbo</w:t>
      </w:r>
      <w:r>
        <w:rPr>
          <w:rFonts w:hint="eastAsia"/>
        </w:rPr>
        <w:t>-</w:t>
      </w:r>
      <w:r>
        <w:t>admin</w:t>
      </w:r>
      <w:r>
        <w:t>管理控制台</w:t>
      </w:r>
    </w:p>
    <w:p w:rsidR="001A7847" w:rsidRDefault="007D395D">
      <w:pPr>
        <w:pStyle w:val="7"/>
      </w:pPr>
      <w:r>
        <w:rPr>
          <w:rFonts w:hint="eastAsia"/>
        </w:rPr>
        <w:t>1</w:t>
      </w:r>
      <w:r>
        <w:rPr>
          <w:rFonts w:hint="eastAsia"/>
        </w:rPr>
        <w:t>、</w:t>
      </w:r>
      <w:r>
        <w:rPr>
          <w:rStyle w:val="7Char"/>
          <w:rFonts w:hint="eastAsia"/>
        </w:rPr>
        <w:t>安装</w:t>
      </w:r>
      <w:r>
        <w:rPr>
          <w:rStyle w:val="7Char"/>
          <w:rFonts w:hint="eastAsia"/>
        </w:rPr>
        <w:t>Tomcat</w:t>
      </w:r>
      <w:r>
        <w:rPr>
          <w:rStyle w:val="7Char"/>
        </w:rPr>
        <w:t>8</w:t>
      </w:r>
      <w:r>
        <w:rPr>
          <w:rStyle w:val="7Char"/>
          <w:rFonts w:hint="eastAsia"/>
        </w:rPr>
        <w:t>（旧版</w:t>
      </w:r>
      <w:r>
        <w:rPr>
          <w:rStyle w:val="7Char"/>
          <w:rFonts w:hint="eastAsia"/>
        </w:rPr>
        <w:t>d</w:t>
      </w:r>
      <w:r>
        <w:rPr>
          <w:rStyle w:val="7Char"/>
        </w:rPr>
        <w:t>ubbo-admin</w:t>
      </w:r>
      <w:r>
        <w:rPr>
          <w:rStyle w:val="7Char"/>
        </w:rPr>
        <w:t>是</w:t>
      </w:r>
      <w:r>
        <w:rPr>
          <w:rStyle w:val="7Char"/>
        </w:rPr>
        <w:t>war</w:t>
      </w:r>
      <w:r>
        <w:rPr>
          <w:rStyle w:val="7Char"/>
          <w:rFonts w:hint="eastAsia"/>
        </w:rPr>
        <w:t>，</w:t>
      </w:r>
      <w:r>
        <w:rPr>
          <w:rStyle w:val="7Char"/>
        </w:rPr>
        <w:t>新版是</w:t>
      </w:r>
      <w:r>
        <w:rPr>
          <w:rStyle w:val="7Char"/>
          <w:rFonts w:hint="eastAsia"/>
        </w:rPr>
        <w:t>j</w:t>
      </w:r>
      <w:r>
        <w:rPr>
          <w:rStyle w:val="7Char"/>
        </w:rPr>
        <w:t>ar</w:t>
      </w:r>
      <w:r>
        <w:rPr>
          <w:rStyle w:val="7Char"/>
        </w:rPr>
        <w:t>不需要安装</w:t>
      </w:r>
      <w:r>
        <w:rPr>
          <w:rStyle w:val="7Char"/>
          <w:rFonts w:hint="eastAsia"/>
        </w:rPr>
        <w:t>T</w:t>
      </w:r>
      <w:r>
        <w:rPr>
          <w:rStyle w:val="7Char"/>
        </w:rPr>
        <w:t>omcat</w:t>
      </w:r>
      <w:r>
        <w:rPr>
          <w:rStyle w:val="7Char"/>
          <w:rFonts w:hint="eastAsia"/>
        </w:rPr>
        <w:t>）</w:t>
      </w:r>
    </w:p>
    <w:tbl>
      <w:tblPr>
        <w:tblStyle w:val="af1"/>
        <w:tblW w:w="8522" w:type="dxa"/>
        <w:tblLayout w:type="fixed"/>
        <w:tblLook w:val="04A0" w:firstRow="1" w:lastRow="0" w:firstColumn="1" w:lastColumn="0" w:noHBand="0" w:noVBand="1"/>
      </w:tblPr>
      <w:tblGrid>
        <w:gridCol w:w="8522"/>
      </w:tblGrid>
      <w:tr w:rsidR="001A7847">
        <w:tc>
          <w:tcPr>
            <w:tcW w:w="8522" w:type="dxa"/>
          </w:tcPr>
          <w:p w:rsidR="001A7847" w:rsidRDefault="007D395D">
            <w:pPr>
              <w:pStyle w:val="5"/>
              <w:outlineLvl w:val="4"/>
              <w:rPr>
                <w:kern w:val="0"/>
              </w:rPr>
            </w:pPr>
            <w:r>
              <w:rPr>
                <w:rFonts w:hint="eastAsia"/>
                <w:kern w:val="0"/>
              </w:rPr>
              <w:t>1</w:t>
            </w:r>
            <w:r>
              <w:rPr>
                <w:rFonts w:hint="eastAsia"/>
                <w:kern w:val="0"/>
              </w:rPr>
              <w:t>、下载</w:t>
            </w:r>
            <w:r>
              <w:rPr>
                <w:rFonts w:hint="eastAsia"/>
                <w:kern w:val="0"/>
              </w:rPr>
              <w:t>Tomcat</w:t>
            </w:r>
            <w:r>
              <w:rPr>
                <w:kern w:val="0"/>
              </w:rPr>
              <w:t>8</w:t>
            </w:r>
            <w:r>
              <w:rPr>
                <w:kern w:val="0"/>
              </w:rPr>
              <w:t>并解压</w:t>
            </w:r>
          </w:p>
          <w:p w:rsidR="001A7847" w:rsidRDefault="003C5B7A">
            <w:pPr>
              <w:rPr>
                <w:kern w:val="0"/>
                <w:szCs w:val="21"/>
              </w:rPr>
            </w:pPr>
            <w:hyperlink r:id="rId510" w:history="1">
              <w:r w:rsidR="007D395D">
                <w:rPr>
                  <w:rStyle w:val="af"/>
                  <w:kern w:val="0"/>
                  <w:szCs w:val="21"/>
                </w:rPr>
                <w:t>https://tomcat.apache.org/download-80.cgi</w:t>
              </w:r>
            </w:hyperlink>
          </w:p>
          <w:p w:rsidR="001A7847" w:rsidRDefault="007D395D">
            <w:pPr>
              <w:rPr>
                <w:kern w:val="0"/>
                <w:szCs w:val="21"/>
              </w:rPr>
            </w:pPr>
            <w:r>
              <w:rPr>
                <w:kern w:val="0"/>
                <w:szCs w:val="21"/>
              </w:rPr>
              <w:t xml:space="preserve">wget </w:t>
            </w:r>
            <w:hyperlink r:id="rId511" w:history="1">
              <w:r>
                <w:rPr>
                  <w:rStyle w:val="af"/>
                  <w:kern w:val="0"/>
                  <w:szCs w:val="21"/>
                </w:rPr>
                <w:t>http://mirrors.shu.edu.cn/apache/tomcat/tomcat-8/v8.5.32/bin/apache-tomcat-8.5.32.tar.gz</w:t>
              </w:r>
            </w:hyperlink>
          </w:p>
        </w:tc>
      </w:tr>
      <w:tr w:rsidR="001A7847">
        <w:tc>
          <w:tcPr>
            <w:tcW w:w="8522" w:type="dxa"/>
          </w:tcPr>
          <w:p w:rsidR="001A7847" w:rsidRDefault="007D395D">
            <w:pPr>
              <w:pStyle w:val="5"/>
              <w:outlineLvl w:val="4"/>
              <w:rPr>
                <w:kern w:val="0"/>
              </w:rPr>
            </w:pPr>
            <w:r>
              <w:rPr>
                <w:kern w:val="0"/>
              </w:rPr>
              <w:t>2</w:t>
            </w:r>
            <w:r>
              <w:rPr>
                <w:rFonts w:hint="eastAsia"/>
                <w:kern w:val="0"/>
              </w:rPr>
              <w:t>、</w:t>
            </w:r>
            <w:r>
              <w:rPr>
                <w:kern w:val="0"/>
              </w:rPr>
              <w:t>解压移动到指定位置</w:t>
            </w:r>
          </w:p>
          <w:p w:rsidR="001A7847" w:rsidRDefault="007D395D">
            <w:pPr>
              <w:rPr>
                <w:kern w:val="0"/>
                <w:szCs w:val="21"/>
              </w:rPr>
            </w:pPr>
            <w:r>
              <w:rPr>
                <w:noProof/>
                <w:kern w:val="0"/>
                <w:szCs w:val="21"/>
              </w:rPr>
              <w:drawing>
                <wp:inline distT="0" distB="0" distL="0" distR="0">
                  <wp:extent cx="5266690" cy="184785"/>
                  <wp:effectExtent l="0" t="0" r="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12"/>
                          <a:stretch>
                            <a:fillRect/>
                          </a:stretch>
                        </pic:blipFill>
                        <pic:spPr>
                          <a:xfrm>
                            <a:off x="0" y="0"/>
                            <a:ext cx="5415816" cy="190437"/>
                          </a:xfrm>
                          <a:prstGeom prst="rect">
                            <a:avLst/>
                          </a:prstGeom>
                        </pic:spPr>
                      </pic:pic>
                    </a:graphicData>
                  </a:graphic>
                </wp:inline>
              </w:drawing>
            </w:r>
          </w:p>
        </w:tc>
      </w:tr>
      <w:tr w:rsidR="001A7847">
        <w:tc>
          <w:tcPr>
            <w:tcW w:w="8522" w:type="dxa"/>
          </w:tcPr>
          <w:p w:rsidR="001A7847" w:rsidRDefault="007D395D">
            <w:pPr>
              <w:pStyle w:val="5"/>
              <w:outlineLvl w:val="4"/>
              <w:rPr>
                <w:kern w:val="0"/>
              </w:rPr>
            </w:pPr>
            <w:r>
              <w:rPr>
                <w:rFonts w:hint="eastAsia"/>
                <w:kern w:val="0"/>
              </w:rPr>
              <w:t>3</w:t>
            </w:r>
            <w:r>
              <w:rPr>
                <w:rFonts w:hint="eastAsia"/>
                <w:kern w:val="0"/>
              </w:rPr>
              <w:t>、开机启动</w:t>
            </w:r>
            <w:r>
              <w:rPr>
                <w:rFonts w:hint="eastAsia"/>
                <w:kern w:val="0"/>
              </w:rPr>
              <w:t>t</w:t>
            </w:r>
            <w:r>
              <w:rPr>
                <w:kern w:val="0"/>
              </w:rPr>
              <w:t>omcat8</w:t>
            </w:r>
          </w:p>
          <w:p w:rsidR="001A7847" w:rsidRDefault="007D395D">
            <w:pPr>
              <w:rPr>
                <w:kern w:val="0"/>
                <w:szCs w:val="21"/>
              </w:rPr>
            </w:pPr>
            <w:r>
              <w:rPr>
                <w:noProof/>
                <w:kern w:val="0"/>
                <w:szCs w:val="21"/>
              </w:rPr>
              <w:drawing>
                <wp:inline distT="0" distB="0" distL="0" distR="0">
                  <wp:extent cx="4324350" cy="16192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513"/>
                          <a:stretch>
                            <a:fillRect/>
                          </a:stretch>
                        </pic:blipFill>
                        <pic:spPr>
                          <a:xfrm>
                            <a:off x="0" y="0"/>
                            <a:ext cx="4324350" cy="161925"/>
                          </a:xfrm>
                          <a:prstGeom prst="rect">
                            <a:avLst/>
                          </a:prstGeom>
                        </pic:spPr>
                      </pic:pic>
                    </a:graphicData>
                  </a:graphic>
                </wp:inline>
              </w:drawing>
            </w:r>
          </w:p>
          <w:p w:rsidR="001A7847" w:rsidRDefault="007D395D">
            <w:pPr>
              <w:rPr>
                <w:kern w:val="0"/>
                <w:szCs w:val="21"/>
              </w:rPr>
            </w:pPr>
            <w:r>
              <w:rPr>
                <w:kern w:val="0"/>
                <w:szCs w:val="21"/>
              </w:rPr>
              <w:t>复制如下脚本</w:t>
            </w:r>
          </w:p>
          <w:p w:rsidR="001A7847" w:rsidRDefault="007D395D">
            <w:pPr>
              <w:rPr>
                <w:kern w:val="0"/>
                <w:szCs w:val="21"/>
              </w:rPr>
            </w:pPr>
            <w:r>
              <w:rPr>
                <w:kern w:val="0"/>
                <w:szCs w:val="21"/>
              </w:rPr>
              <w:t>#!/bin/bash</w:t>
            </w:r>
          </w:p>
          <w:p w:rsidR="001A7847" w:rsidRDefault="007D395D">
            <w:pPr>
              <w:rPr>
                <w:kern w:val="0"/>
                <w:szCs w:val="21"/>
              </w:rPr>
            </w:pPr>
            <w:r>
              <w:rPr>
                <w:kern w:val="0"/>
                <w:szCs w:val="21"/>
              </w:rPr>
              <w:t>#chkconfig:2345 21 90</w:t>
            </w:r>
          </w:p>
          <w:p w:rsidR="001A7847" w:rsidRDefault="007D395D">
            <w:pPr>
              <w:rPr>
                <w:kern w:val="0"/>
                <w:szCs w:val="21"/>
              </w:rPr>
            </w:pPr>
            <w:r>
              <w:rPr>
                <w:kern w:val="0"/>
                <w:szCs w:val="21"/>
              </w:rPr>
              <w:t>#description:apache-tomcat-8</w:t>
            </w:r>
          </w:p>
          <w:p w:rsidR="001A7847" w:rsidRDefault="007D395D">
            <w:pPr>
              <w:rPr>
                <w:kern w:val="0"/>
                <w:szCs w:val="21"/>
              </w:rPr>
            </w:pPr>
            <w:r>
              <w:rPr>
                <w:kern w:val="0"/>
                <w:szCs w:val="21"/>
              </w:rPr>
              <w:t>#processname:apache-tomcat-8</w:t>
            </w:r>
          </w:p>
          <w:p w:rsidR="001A7847" w:rsidRDefault="007D395D">
            <w:pPr>
              <w:rPr>
                <w:kern w:val="0"/>
                <w:szCs w:val="21"/>
              </w:rPr>
            </w:pPr>
            <w:r>
              <w:rPr>
                <w:kern w:val="0"/>
                <w:szCs w:val="21"/>
              </w:rPr>
              <w:t>CATALANA_HOME=/opt/apache-tomcat-8.5.32</w:t>
            </w:r>
          </w:p>
          <w:p w:rsidR="001A7847" w:rsidRDefault="007D395D">
            <w:pPr>
              <w:rPr>
                <w:kern w:val="0"/>
                <w:szCs w:val="21"/>
              </w:rPr>
            </w:pPr>
            <w:r>
              <w:rPr>
                <w:kern w:val="0"/>
                <w:szCs w:val="21"/>
              </w:rPr>
              <w:t>export JAVA_HOME=/opt/java/jdk1.8.0_171</w:t>
            </w:r>
          </w:p>
          <w:p w:rsidR="001A7847" w:rsidRDefault="007D395D">
            <w:pPr>
              <w:rPr>
                <w:kern w:val="0"/>
                <w:szCs w:val="21"/>
              </w:rPr>
            </w:pPr>
            <w:r>
              <w:rPr>
                <w:kern w:val="0"/>
                <w:szCs w:val="21"/>
              </w:rPr>
              <w:t>case $1 in</w:t>
            </w:r>
          </w:p>
          <w:p w:rsidR="001A7847" w:rsidRDefault="007D395D">
            <w:pPr>
              <w:rPr>
                <w:kern w:val="0"/>
                <w:szCs w:val="21"/>
              </w:rPr>
            </w:pPr>
            <w:r>
              <w:rPr>
                <w:kern w:val="0"/>
                <w:szCs w:val="21"/>
              </w:rPr>
              <w:t>start)</w:t>
            </w:r>
          </w:p>
          <w:p w:rsidR="001A7847" w:rsidRDefault="007D395D">
            <w:pPr>
              <w:rPr>
                <w:kern w:val="0"/>
                <w:szCs w:val="21"/>
              </w:rPr>
            </w:pPr>
            <w:r>
              <w:rPr>
                <w:kern w:val="0"/>
                <w:szCs w:val="21"/>
              </w:rPr>
              <w:t xml:space="preserve">    echo "Starting Tomcat..."  </w:t>
            </w:r>
          </w:p>
          <w:p w:rsidR="001A7847" w:rsidRDefault="007D395D">
            <w:pPr>
              <w:rPr>
                <w:kern w:val="0"/>
                <w:szCs w:val="21"/>
              </w:rPr>
            </w:pPr>
            <w:r>
              <w:rPr>
                <w:kern w:val="0"/>
                <w:szCs w:val="21"/>
              </w:rPr>
              <w:t xml:space="preserve">    $CATALANA_HOME/bin/startup.sh</w:t>
            </w:r>
          </w:p>
          <w:p w:rsidR="001A7847" w:rsidRDefault="007D395D">
            <w:pPr>
              <w:rPr>
                <w:kern w:val="0"/>
                <w:szCs w:val="21"/>
              </w:rPr>
            </w:pPr>
            <w:r>
              <w:rPr>
                <w:kern w:val="0"/>
                <w:szCs w:val="21"/>
              </w:rPr>
              <w:t xml:space="preserve">    ;;</w:t>
            </w:r>
          </w:p>
          <w:p w:rsidR="001A7847" w:rsidRDefault="001A7847">
            <w:pPr>
              <w:rPr>
                <w:kern w:val="0"/>
                <w:szCs w:val="21"/>
              </w:rPr>
            </w:pPr>
          </w:p>
          <w:p w:rsidR="001A7847" w:rsidRDefault="007D395D">
            <w:pPr>
              <w:rPr>
                <w:kern w:val="0"/>
                <w:szCs w:val="21"/>
              </w:rPr>
            </w:pPr>
            <w:r>
              <w:rPr>
                <w:kern w:val="0"/>
                <w:szCs w:val="21"/>
              </w:rPr>
              <w:t>stop)</w:t>
            </w:r>
          </w:p>
          <w:p w:rsidR="001A7847" w:rsidRDefault="007D395D">
            <w:pPr>
              <w:rPr>
                <w:kern w:val="0"/>
                <w:szCs w:val="21"/>
              </w:rPr>
            </w:pPr>
            <w:r>
              <w:rPr>
                <w:kern w:val="0"/>
                <w:szCs w:val="21"/>
              </w:rPr>
              <w:t xml:space="preserve">    echo "Stopping Tomcat..."  </w:t>
            </w:r>
          </w:p>
          <w:p w:rsidR="001A7847" w:rsidRDefault="007D395D">
            <w:pPr>
              <w:rPr>
                <w:kern w:val="0"/>
                <w:szCs w:val="21"/>
              </w:rPr>
            </w:pPr>
            <w:r>
              <w:rPr>
                <w:kern w:val="0"/>
                <w:szCs w:val="21"/>
              </w:rPr>
              <w:t xml:space="preserve">    $CATALANA_HOME/bin/shutdown.sh</w:t>
            </w:r>
          </w:p>
          <w:p w:rsidR="001A7847" w:rsidRDefault="007D395D">
            <w:pPr>
              <w:rPr>
                <w:kern w:val="0"/>
                <w:szCs w:val="21"/>
              </w:rPr>
            </w:pPr>
            <w:r>
              <w:rPr>
                <w:kern w:val="0"/>
                <w:szCs w:val="21"/>
              </w:rPr>
              <w:t xml:space="preserve">    ;;</w:t>
            </w:r>
          </w:p>
          <w:p w:rsidR="001A7847" w:rsidRDefault="001A7847">
            <w:pPr>
              <w:rPr>
                <w:kern w:val="0"/>
                <w:szCs w:val="21"/>
              </w:rPr>
            </w:pPr>
          </w:p>
          <w:p w:rsidR="001A7847" w:rsidRDefault="007D395D">
            <w:pPr>
              <w:rPr>
                <w:kern w:val="0"/>
                <w:szCs w:val="21"/>
              </w:rPr>
            </w:pPr>
            <w:r>
              <w:rPr>
                <w:kern w:val="0"/>
                <w:szCs w:val="21"/>
              </w:rPr>
              <w:t>restart)</w:t>
            </w:r>
          </w:p>
          <w:p w:rsidR="001A7847" w:rsidRDefault="007D395D">
            <w:pPr>
              <w:rPr>
                <w:kern w:val="0"/>
                <w:szCs w:val="21"/>
              </w:rPr>
            </w:pPr>
            <w:r>
              <w:rPr>
                <w:kern w:val="0"/>
                <w:szCs w:val="21"/>
              </w:rPr>
              <w:t xml:space="preserve">    echo "Stopping Tomcat..."  </w:t>
            </w:r>
          </w:p>
          <w:p w:rsidR="001A7847" w:rsidRDefault="007D395D">
            <w:pPr>
              <w:rPr>
                <w:kern w:val="0"/>
                <w:szCs w:val="21"/>
              </w:rPr>
            </w:pPr>
            <w:r>
              <w:rPr>
                <w:kern w:val="0"/>
                <w:szCs w:val="21"/>
              </w:rPr>
              <w:t xml:space="preserve">    $CATALANA_HOME/bin/shutdown.sh</w:t>
            </w:r>
          </w:p>
          <w:p w:rsidR="001A7847" w:rsidRDefault="007D395D">
            <w:pPr>
              <w:rPr>
                <w:kern w:val="0"/>
                <w:szCs w:val="21"/>
              </w:rPr>
            </w:pPr>
            <w:r>
              <w:rPr>
                <w:kern w:val="0"/>
                <w:szCs w:val="21"/>
              </w:rPr>
              <w:t xml:space="preserve">    sleep 2</w:t>
            </w:r>
          </w:p>
          <w:p w:rsidR="001A7847" w:rsidRDefault="007D395D">
            <w:pPr>
              <w:rPr>
                <w:kern w:val="0"/>
                <w:szCs w:val="21"/>
              </w:rPr>
            </w:pPr>
            <w:r>
              <w:rPr>
                <w:kern w:val="0"/>
                <w:szCs w:val="21"/>
              </w:rPr>
              <w:t xml:space="preserve">    echo  </w:t>
            </w:r>
          </w:p>
          <w:p w:rsidR="001A7847" w:rsidRDefault="007D395D">
            <w:pPr>
              <w:rPr>
                <w:kern w:val="0"/>
                <w:szCs w:val="21"/>
              </w:rPr>
            </w:pPr>
            <w:r>
              <w:rPr>
                <w:kern w:val="0"/>
                <w:szCs w:val="21"/>
              </w:rPr>
              <w:lastRenderedPageBreak/>
              <w:t xml:space="preserve">    echo "Starting Tomcat..."  </w:t>
            </w:r>
          </w:p>
          <w:p w:rsidR="001A7847" w:rsidRDefault="007D395D">
            <w:pPr>
              <w:rPr>
                <w:kern w:val="0"/>
                <w:szCs w:val="21"/>
              </w:rPr>
            </w:pPr>
            <w:r>
              <w:rPr>
                <w:kern w:val="0"/>
                <w:szCs w:val="21"/>
              </w:rPr>
              <w:t xml:space="preserve">    $CATALANA_HOME/bin/startup.sh</w:t>
            </w:r>
          </w:p>
          <w:p w:rsidR="001A7847" w:rsidRDefault="007D395D">
            <w:pPr>
              <w:rPr>
                <w:kern w:val="0"/>
                <w:szCs w:val="21"/>
              </w:rPr>
            </w:pPr>
            <w:r>
              <w:rPr>
                <w:kern w:val="0"/>
                <w:szCs w:val="21"/>
              </w:rPr>
              <w:t xml:space="preserve">    ;;</w:t>
            </w:r>
          </w:p>
          <w:p w:rsidR="001A7847" w:rsidRDefault="007D395D">
            <w:pPr>
              <w:rPr>
                <w:kern w:val="0"/>
                <w:szCs w:val="21"/>
              </w:rPr>
            </w:pPr>
            <w:r>
              <w:rPr>
                <w:kern w:val="0"/>
                <w:szCs w:val="21"/>
              </w:rPr>
              <w:t>*)</w:t>
            </w:r>
          </w:p>
          <w:p w:rsidR="001A7847" w:rsidRDefault="007D395D">
            <w:pPr>
              <w:rPr>
                <w:kern w:val="0"/>
                <w:szCs w:val="21"/>
              </w:rPr>
            </w:pPr>
            <w:r>
              <w:rPr>
                <w:kern w:val="0"/>
                <w:szCs w:val="21"/>
              </w:rPr>
              <w:t xml:space="preserve">    echo "Usage: tomcat {start|stop|restart}"  </w:t>
            </w:r>
          </w:p>
          <w:p w:rsidR="001A7847" w:rsidRDefault="007D395D">
            <w:pPr>
              <w:rPr>
                <w:kern w:val="0"/>
                <w:szCs w:val="21"/>
              </w:rPr>
            </w:pPr>
            <w:r>
              <w:rPr>
                <w:kern w:val="0"/>
                <w:szCs w:val="21"/>
              </w:rPr>
              <w:t xml:space="preserve">    ;; esac</w:t>
            </w:r>
          </w:p>
          <w:p w:rsidR="001A7847" w:rsidRDefault="001A7847">
            <w:pPr>
              <w:ind w:firstLine="420"/>
              <w:rPr>
                <w:kern w:val="0"/>
                <w:szCs w:val="21"/>
              </w:rPr>
            </w:pPr>
          </w:p>
        </w:tc>
      </w:tr>
      <w:tr w:rsidR="001A7847">
        <w:tc>
          <w:tcPr>
            <w:tcW w:w="8522" w:type="dxa"/>
          </w:tcPr>
          <w:p w:rsidR="001A7847" w:rsidRDefault="007D395D">
            <w:pPr>
              <w:pStyle w:val="5"/>
              <w:outlineLvl w:val="4"/>
              <w:rPr>
                <w:kern w:val="0"/>
              </w:rPr>
            </w:pPr>
            <w:r>
              <w:rPr>
                <w:rFonts w:hint="eastAsia"/>
                <w:kern w:val="0"/>
              </w:rPr>
              <w:lastRenderedPageBreak/>
              <w:t>4</w:t>
            </w:r>
            <w:r>
              <w:rPr>
                <w:rFonts w:hint="eastAsia"/>
                <w:kern w:val="0"/>
              </w:rPr>
              <w:t>、注册服务</w:t>
            </w:r>
            <w:r>
              <w:rPr>
                <w:rFonts w:hint="eastAsia"/>
                <w:kern w:val="0"/>
              </w:rPr>
              <w:t>&amp;</w:t>
            </w:r>
            <w:r>
              <w:rPr>
                <w:rFonts w:hint="eastAsia"/>
                <w:kern w:val="0"/>
              </w:rPr>
              <w:t>添加权限</w:t>
            </w:r>
          </w:p>
          <w:p w:rsidR="001A7847" w:rsidRDefault="007D395D">
            <w:pPr>
              <w:rPr>
                <w:kern w:val="0"/>
                <w:szCs w:val="21"/>
              </w:rPr>
            </w:pPr>
            <w:r>
              <w:rPr>
                <w:noProof/>
                <w:kern w:val="0"/>
                <w:szCs w:val="21"/>
              </w:rPr>
              <w:drawing>
                <wp:inline distT="0" distB="0" distL="0" distR="0">
                  <wp:extent cx="4343400" cy="14287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514"/>
                          <a:stretch>
                            <a:fillRect/>
                          </a:stretch>
                        </pic:blipFill>
                        <pic:spPr>
                          <a:xfrm>
                            <a:off x="0" y="0"/>
                            <a:ext cx="4343400" cy="142875"/>
                          </a:xfrm>
                          <a:prstGeom prst="rect">
                            <a:avLst/>
                          </a:prstGeom>
                        </pic:spPr>
                      </pic:pic>
                    </a:graphicData>
                  </a:graphic>
                </wp:inline>
              </w:drawing>
            </w:r>
          </w:p>
          <w:p w:rsidR="001A7847" w:rsidRDefault="007D395D">
            <w:pPr>
              <w:rPr>
                <w:kern w:val="0"/>
                <w:szCs w:val="21"/>
              </w:rPr>
            </w:pPr>
            <w:r>
              <w:rPr>
                <w:noProof/>
                <w:kern w:val="0"/>
                <w:szCs w:val="21"/>
              </w:rPr>
              <w:drawing>
                <wp:inline distT="0" distB="0" distL="0" distR="0">
                  <wp:extent cx="3613150" cy="23749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15"/>
                          <a:stretch>
                            <a:fillRect/>
                          </a:stretch>
                        </pic:blipFill>
                        <pic:spPr>
                          <a:xfrm>
                            <a:off x="0" y="0"/>
                            <a:ext cx="3847993" cy="253515"/>
                          </a:xfrm>
                          <a:prstGeom prst="rect">
                            <a:avLst/>
                          </a:prstGeom>
                        </pic:spPr>
                      </pic:pic>
                    </a:graphicData>
                  </a:graphic>
                </wp:inline>
              </w:drawing>
            </w:r>
          </w:p>
        </w:tc>
      </w:tr>
      <w:tr w:rsidR="001A7847">
        <w:tc>
          <w:tcPr>
            <w:tcW w:w="8522" w:type="dxa"/>
          </w:tcPr>
          <w:p w:rsidR="001A7847" w:rsidRDefault="007D395D">
            <w:pPr>
              <w:pStyle w:val="5"/>
              <w:outlineLvl w:val="4"/>
              <w:rPr>
                <w:kern w:val="0"/>
              </w:rPr>
            </w:pPr>
            <w:r>
              <w:rPr>
                <w:rFonts w:hint="eastAsia"/>
                <w:kern w:val="0"/>
              </w:rPr>
              <w:t>5</w:t>
            </w:r>
            <w:r>
              <w:rPr>
                <w:rFonts w:hint="eastAsia"/>
                <w:kern w:val="0"/>
              </w:rPr>
              <w:t>、启动服务</w:t>
            </w:r>
            <w:r>
              <w:rPr>
                <w:rFonts w:hint="eastAsia"/>
                <w:kern w:val="0"/>
              </w:rPr>
              <w:t>&amp;</w:t>
            </w:r>
            <w:r>
              <w:rPr>
                <w:rFonts w:hint="eastAsia"/>
                <w:kern w:val="0"/>
              </w:rPr>
              <w:t>访问</w:t>
            </w:r>
            <w:r>
              <w:rPr>
                <w:rFonts w:hint="eastAsia"/>
                <w:kern w:val="0"/>
              </w:rPr>
              <w:t>tomcat</w:t>
            </w:r>
            <w:r>
              <w:rPr>
                <w:rFonts w:hint="eastAsia"/>
                <w:kern w:val="0"/>
              </w:rPr>
              <w:t>测试</w:t>
            </w:r>
          </w:p>
          <w:p w:rsidR="001A7847" w:rsidRDefault="007D395D">
            <w:pPr>
              <w:rPr>
                <w:kern w:val="0"/>
                <w:szCs w:val="21"/>
              </w:rPr>
            </w:pPr>
            <w:r>
              <w:rPr>
                <w:noProof/>
                <w:kern w:val="0"/>
                <w:szCs w:val="21"/>
              </w:rPr>
              <w:drawing>
                <wp:inline distT="0" distB="0" distL="0" distR="0">
                  <wp:extent cx="5431790" cy="84074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16"/>
                          <a:stretch>
                            <a:fillRect/>
                          </a:stretch>
                        </pic:blipFill>
                        <pic:spPr>
                          <a:xfrm>
                            <a:off x="0" y="0"/>
                            <a:ext cx="5463668" cy="846170"/>
                          </a:xfrm>
                          <a:prstGeom prst="rect">
                            <a:avLst/>
                          </a:prstGeom>
                        </pic:spPr>
                      </pic:pic>
                    </a:graphicData>
                  </a:graphic>
                </wp:inline>
              </w:drawing>
            </w:r>
            <w:r>
              <w:rPr>
                <w:kern w:val="0"/>
                <w:szCs w:val="21"/>
              </w:rPr>
              <w:br/>
            </w:r>
          </w:p>
          <w:p w:rsidR="001A7847" w:rsidRDefault="007D395D">
            <w:pPr>
              <w:rPr>
                <w:kern w:val="0"/>
                <w:szCs w:val="21"/>
              </w:rPr>
            </w:pPr>
            <w:r>
              <w:rPr>
                <w:noProof/>
                <w:kern w:val="0"/>
                <w:szCs w:val="21"/>
              </w:rPr>
              <w:drawing>
                <wp:inline distT="0" distB="0" distL="0" distR="0">
                  <wp:extent cx="4897755" cy="194564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517"/>
                          <a:stretch>
                            <a:fillRect/>
                          </a:stretch>
                        </pic:blipFill>
                        <pic:spPr>
                          <a:xfrm>
                            <a:off x="0" y="0"/>
                            <a:ext cx="4908887" cy="1950135"/>
                          </a:xfrm>
                          <a:prstGeom prst="rect">
                            <a:avLst/>
                          </a:prstGeom>
                        </pic:spPr>
                      </pic:pic>
                    </a:graphicData>
                  </a:graphic>
                </wp:inline>
              </w:drawing>
            </w:r>
          </w:p>
        </w:tc>
      </w:tr>
    </w:tbl>
    <w:p w:rsidR="001A7847" w:rsidRDefault="001A7847"/>
    <w:p w:rsidR="001A7847" w:rsidRDefault="007D395D">
      <w:pPr>
        <w:pStyle w:val="7"/>
      </w:pPr>
      <w:r>
        <w:rPr>
          <w:rFonts w:hint="eastAsia"/>
        </w:rPr>
        <w:t>2</w:t>
      </w:r>
      <w:r>
        <w:rPr>
          <w:rFonts w:hint="eastAsia"/>
        </w:rPr>
        <w:t>、</w:t>
      </w:r>
      <w:r>
        <w:t>安装</w:t>
      </w:r>
      <w:r>
        <w:rPr>
          <w:rFonts w:hint="eastAsia"/>
        </w:rPr>
        <w:t>d</w:t>
      </w:r>
      <w:r>
        <w:t>ubbo-admin</w:t>
      </w:r>
    </w:p>
    <w:p w:rsidR="001A7847" w:rsidRDefault="007D395D">
      <w:r>
        <w:rPr>
          <w:rFonts w:hint="eastAsia"/>
        </w:rPr>
        <w:t>dubbo</w:t>
      </w:r>
      <w:r>
        <w:rPr>
          <w:rFonts w:hint="eastAsia"/>
        </w:rPr>
        <w:t>本身并不是一个服务软件。它其实就是一个</w:t>
      </w:r>
      <w:r>
        <w:rPr>
          <w:rFonts w:hint="eastAsia"/>
        </w:rPr>
        <w:t>jar</w:t>
      </w:r>
      <w:r>
        <w:rPr>
          <w:rFonts w:hint="eastAsia"/>
        </w:rPr>
        <w:t>包能够帮你的</w:t>
      </w:r>
      <w:r>
        <w:rPr>
          <w:rFonts w:hint="eastAsia"/>
        </w:rPr>
        <w:t>java</w:t>
      </w:r>
      <w:r>
        <w:rPr>
          <w:rFonts w:hint="eastAsia"/>
        </w:rPr>
        <w:t>程序连接到</w:t>
      </w:r>
      <w:r>
        <w:rPr>
          <w:rFonts w:hint="eastAsia"/>
        </w:rPr>
        <w:t>zookeeper</w:t>
      </w:r>
      <w:r>
        <w:rPr>
          <w:rFonts w:hint="eastAsia"/>
        </w:rPr>
        <w:t>，并利用</w:t>
      </w:r>
      <w:r>
        <w:rPr>
          <w:rFonts w:hint="eastAsia"/>
        </w:rPr>
        <w:t>zookeeper</w:t>
      </w:r>
      <w:r>
        <w:rPr>
          <w:rFonts w:hint="eastAsia"/>
        </w:rPr>
        <w:t>消费、提供服务。所以你不用在</w:t>
      </w:r>
      <w:r>
        <w:rPr>
          <w:rFonts w:hint="eastAsia"/>
        </w:rPr>
        <w:t>Linux</w:t>
      </w:r>
      <w:r>
        <w:rPr>
          <w:rFonts w:hint="eastAsia"/>
        </w:rPr>
        <w:t>上启动什么</w:t>
      </w:r>
      <w:r>
        <w:rPr>
          <w:rFonts w:hint="eastAsia"/>
        </w:rPr>
        <w:t>dubbo</w:t>
      </w:r>
      <w:r>
        <w:rPr>
          <w:rFonts w:hint="eastAsia"/>
        </w:rPr>
        <w:t>服务。</w:t>
      </w:r>
    </w:p>
    <w:p w:rsidR="001A7847" w:rsidRDefault="007D395D">
      <w:r>
        <w:rPr>
          <w:rFonts w:hint="eastAsia"/>
        </w:rPr>
        <w:t>但是为了让用户更好的管理监控众多的</w:t>
      </w:r>
      <w:r>
        <w:rPr>
          <w:rFonts w:hint="eastAsia"/>
        </w:rPr>
        <w:t>dubbo</w:t>
      </w:r>
      <w:r>
        <w:rPr>
          <w:rFonts w:hint="eastAsia"/>
        </w:rPr>
        <w:t>服务，官方提供了一个可视化的监控程序，不过这个监控即使不装也不影响使用。</w:t>
      </w:r>
    </w:p>
    <w:tbl>
      <w:tblPr>
        <w:tblStyle w:val="af1"/>
        <w:tblW w:w="8522" w:type="dxa"/>
        <w:tblLayout w:type="fixed"/>
        <w:tblLook w:val="04A0" w:firstRow="1" w:lastRow="0" w:firstColumn="1" w:lastColumn="0" w:noHBand="0" w:noVBand="1"/>
      </w:tblPr>
      <w:tblGrid>
        <w:gridCol w:w="8522"/>
      </w:tblGrid>
      <w:tr w:rsidR="001A7847">
        <w:tc>
          <w:tcPr>
            <w:tcW w:w="8522" w:type="dxa"/>
          </w:tcPr>
          <w:p w:rsidR="001A7847" w:rsidRDefault="007D395D">
            <w:pPr>
              <w:pStyle w:val="5"/>
              <w:outlineLvl w:val="4"/>
              <w:rPr>
                <w:kern w:val="0"/>
              </w:rPr>
            </w:pPr>
            <w:r>
              <w:rPr>
                <w:rFonts w:hint="eastAsia"/>
                <w:kern w:val="0"/>
              </w:rPr>
              <w:lastRenderedPageBreak/>
              <w:t>1</w:t>
            </w:r>
            <w:r>
              <w:rPr>
                <w:rFonts w:hint="eastAsia"/>
                <w:kern w:val="0"/>
              </w:rPr>
              <w:t>、下载</w:t>
            </w:r>
            <w:r>
              <w:rPr>
                <w:rFonts w:hint="eastAsia"/>
                <w:kern w:val="0"/>
              </w:rPr>
              <w:t>d</w:t>
            </w:r>
            <w:r>
              <w:rPr>
                <w:kern w:val="0"/>
              </w:rPr>
              <w:t>ubbo-admin</w:t>
            </w:r>
          </w:p>
          <w:p w:rsidR="001A7847" w:rsidRDefault="003C5B7A">
            <w:pPr>
              <w:rPr>
                <w:kern w:val="0"/>
                <w:szCs w:val="21"/>
              </w:rPr>
            </w:pPr>
            <w:hyperlink r:id="rId518" w:history="1">
              <w:r w:rsidR="007D395D">
                <w:rPr>
                  <w:rStyle w:val="af"/>
                  <w:kern w:val="0"/>
                  <w:szCs w:val="21"/>
                </w:rPr>
                <w:t>https://github.com/apache/incubator-dubbo-ops</w:t>
              </w:r>
            </w:hyperlink>
            <w:r w:rsidR="007D395D">
              <w:rPr>
                <w:kern w:val="0"/>
                <w:szCs w:val="21"/>
              </w:rPr>
              <w:t xml:space="preserve"> </w:t>
            </w:r>
          </w:p>
          <w:p w:rsidR="001A7847" w:rsidRDefault="007D395D">
            <w:pPr>
              <w:rPr>
                <w:kern w:val="0"/>
                <w:szCs w:val="21"/>
              </w:rPr>
            </w:pPr>
            <w:r>
              <w:rPr>
                <w:noProof/>
                <w:kern w:val="0"/>
                <w:szCs w:val="21"/>
              </w:rPr>
              <w:drawing>
                <wp:inline distT="0" distB="0" distL="0" distR="0">
                  <wp:extent cx="5468620" cy="227457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491"/>
                          <a:stretch>
                            <a:fillRect/>
                          </a:stretch>
                        </pic:blipFill>
                        <pic:spPr>
                          <a:xfrm>
                            <a:off x="0" y="0"/>
                            <a:ext cx="5477451" cy="2278649"/>
                          </a:xfrm>
                          <a:prstGeom prst="rect">
                            <a:avLst/>
                          </a:prstGeom>
                        </pic:spPr>
                      </pic:pic>
                    </a:graphicData>
                  </a:graphic>
                </wp:inline>
              </w:drawing>
            </w:r>
          </w:p>
          <w:p w:rsidR="001A7847" w:rsidRDefault="001A7847">
            <w:pPr>
              <w:rPr>
                <w:kern w:val="0"/>
                <w:szCs w:val="21"/>
              </w:rPr>
            </w:pPr>
          </w:p>
        </w:tc>
      </w:tr>
      <w:tr w:rsidR="001A7847">
        <w:tc>
          <w:tcPr>
            <w:tcW w:w="8522" w:type="dxa"/>
          </w:tcPr>
          <w:p w:rsidR="001A7847" w:rsidRDefault="007D395D">
            <w:pPr>
              <w:pStyle w:val="5"/>
              <w:outlineLvl w:val="4"/>
              <w:rPr>
                <w:kern w:val="0"/>
              </w:rPr>
            </w:pPr>
            <w:r>
              <w:rPr>
                <w:rFonts w:hint="eastAsia"/>
                <w:kern w:val="0"/>
              </w:rPr>
              <w:t>2</w:t>
            </w:r>
            <w:r>
              <w:rPr>
                <w:rFonts w:hint="eastAsia"/>
                <w:kern w:val="0"/>
              </w:rPr>
              <w:t>、进入目录，修改</w:t>
            </w:r>
            <w:r>
              <w:rPr>
                <w:rFonts w:hint="eastAsia"/>
                <w:kern w:val="0"/>
              </w:rPr>
              <w:t>dubb</w:t>
            </w:r>
            <w:r>
              <w:rPr>
                <w:kern w:val="0"/>
              </w:rPr>
              <w:t>o-admin</w:t>
            </w:r>
            <w:r>
              <w:rPr>
                <w:kern w:val="0"/>
              </w:rPr>
              <w:t>配置</w:t>
            </w:r>
          </w:p>
          <w:p w:rsidR="001A7847" w:rsidRDefault="007D395D">
            <w:pPr>
              <w:rPr>
                <w:kern w:val="0"/>
                <w:szCs w:val="21"/>
              </w:rPr>
            </w:pPr>
            <w:r>
              <w:rPr>
                <w:rFonts w:hint="eastAsia"/>
                <w:kern w:val="0"/>
                <w:szCs w:val="21"/>
              </w:rPr>
              <w:t>修改</w:t>
            </w:r>
            <w:r>
              <w:rPr>
                <w:rFonts w:hint="eastAsia"/>
                <w:kern w:val="0"/>
                <w:szCs w:val="21"/>
              </w:rPr>
              <w:t xml:space="preserve"> </w:t>
            </w:r>
            <w:r>
              <w:rPr>
                <w:kern w:val="0"/>
                <w:szCs w:val="21"/>
              </w:rPr>
              <w:t xml:space="preserve">src\main\resources\application.properties </w:t>
            </w:r>
            <w:r>
              <w:rPr>
                <w:kern w:val="0"/>
                <w:szCs w:val="21"/>
              </w:rPr>
              <w:t>指定</w:t>
            </w:r>
            <w:r>
              <w:rPr>
                <w:rFonts w:hint="eastAsia"/>
                <w:kern w:val="0"/>
                <w:szCs w:val="21"/>
              </w:rPr>
              <w:t>z</w:t>
            </w:r>
            <w:r>
              <w:rPr>
                <w:kern w:val="0"/>
                <w:szCs w:val="21"/>
              </w:rPr>
              <w:t>ookeeper</w:t>
            </w:r>
            <w:r>
              <w:rPr>
                <w:kern w:val="0"/>
                <w:szCs w:val="21"/>
              </w:rPr>
              <w:t>地址</w:t>
            </w:r>
          </w:p>
          <w:p w:rsidR="001A7847" w:rsidRDefault="007D395D">
            <w:pPr>
              <w:rPr>
                <w:kern w:val="0"/>
                <w:szCs w:val="21"/>
              </w:rPr>
            </w:pPr>
            <w:r>
              <w:rPr>
                <w:noProof/>
                <w:kern w:val="0"/>
                <w:szCs w:val="21"/>
              </w:rPr>
              <w:drawing>
                <wp:inline distT="0" distB="0" distL="0" distR="0">
                  <wp:extent cx="4584700" cy="54102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492"/>
                          <a:stretch>
                            <a:fillRect/>
                          </a:stretch>
                        </pic:blipFill>
                        <pic:spPr>
                          <a:xfrm>
                            <a:off x="0" y="0"/>
                            <a:ext cx="4839825" cy="571369"/>
                          </a:xfrm>
                          <a:prstGeom prst="rect">
                            <a:avLst/>
                          </a:prstGeom>
                        </pic:spPr>
                      </pic:pic>
                    </a:graphicData>
                  </a:graphic>
                </wp:inline>
              </w:drawing>
            </w:r>
          </w:p>
        </w:tc>
      </w:tr>
      <w:tr w:rsidR="001A7847">
        <w:tc>
          <w:tcPr>
            <w:tcW w:w="8522" w:type="dxa"/>
          </w:tcPr>
          <w:p w:rsidR="001A7847" w:rsidRDefault="007D395D">
            <w:pPr>
              <w:pStyle w:val="5"/>
              <w:outlineLvl w:val="4"/>
              <w:rPr>
                <w:kern w:val="0"/>
              </w:rPr>
            </w:pPr>
            <w:r>
              <w:rPr>
                <w:rFonts w:hint="eastAsia"/>
                <w:kern w:val="0"/>
              </w:rPr>
              <w:t>3</w:t>
            </w:r>
            <w:r>
              <w:rPr>
                <w:rFonts w:hint="eastAsia"/>
                <w:kern w:val="0"/>
              </w:rPr>
              <w:t>、打包</w:t>
            </w:r>
            <w:r>
              <w:rPr>
                <w:rFonts w:hint="eastAsia"/>
                <w:kern w:val="0"/>
              </w:rPr>
              <w:t>d</w:t>
            </w:r>
            <w:r>
              <w:rPr>
                <w:kern w:val="0"/>
              </w:rPr>
              <w:t>ubbo-admin</w:t>
            </w:r>
          </w:p>
          <w:p w:rsidR="001A7847" w:rsidRDefault="007D395D">
            <w:pPr>
              <w:rPr>
                <w:kern w:val="0"/>
                <w:szCs w:val="21"/>
              </w:rPr>
            </w:pPr>
            <w:r>
              <w:rPr>
                <w:kern w:val="0"/>
                <w:szCs w:val="21"/>
              </w:rPr>
              <w:t xml:space="preserve">mvn clean package -Dmaven.test.skip=true </w:t>
            </w:r>
          </w:p>
        </w:tc>
      </w:tr>
      <w:tr w:rsidR="001A7847">
        <w:tc>
          <w:tcPr>
            <w:tcW w:w="8522" w:type="dxa"/>
          </w:tcPr>
          <w:p w:rsidR="001A7847" w:rsidRDefault="007D395D">
            <w:pPr>
              <w:pStyle w:val="5"/>
              <w:outlineLvl w:val="4"/>
              <w:rPr>
                <w:kern w:val="0"/>
              </w:rPr>
            </w:pPr>
            <w:r>
              <w:rPr>
                <w:rFonts w:hint="eastAsia"/>
                <w:kern w:val="0"/>
              </w:rPr>
              <w:t>4</w:t>
            </w:r>
            <w:r>
              <w:rPr>
                <w:rFonts w:hint="eastAsia"/>
                <w:kern w:val="0"/>
              </w:rPr>
              <w:t>、运行</w:t>
            </w:r>
            <w:r>
              <w:rPr>
                <w:rFonts w:hint="eastAsia"/>
                <w:kern w:val="0"/>
              </w:rPr>
              <w:t>d</w:t>
            </w:r>
            <w:r>
              <w:rPr>
                <w:kern w:val="0"/>
              </w:rPr>
              <w:t>ubbo-admin</w:t>
            </w:r>
          </w:p>
          <w:p w:rsidR="001A7847" w:rsidRDefault="007D395D">
            <w:pPr>
              <w:rPr>
                <w:kern w:val="0"/>
                <w:szCs w:val="21"/>
              </w:rPr>
            </w:pPr>
            <w:r>
              <w:rPr>
                <w:kern w:val="0"/>
                <w:szCs w:val="21"/>
              </w:rPr>
              <w:t>java -jar dubbo-admin-0.0.1-SNAPSHOT.jar</w:t>
            </w:r>
          </w:p>
          <w:p w:rsidR="001A7847" w:rsidRDefault="007D395D">
            <w:pPr>
              <w:rPr>
                <w:kern w:val="0"/>
                <w:szCs w:val="21"/>
              </w:rPr>
            </w:pPr>
            <w:r>
              <w:rPr>
                <w:kern w:val="0"/>
                <w:szCs w:val="21"/>
              </w:rPr>
              <w:t>默认使用</w:t>
            </w:r>
            <w:r>
              <w:rPr>
                <w:rFonts w:hint="eastAsia"/>
                <w:kern w:val="0"/>
                <w:szCs w:val="21"/>
              </w:rPr>
              <w:t>r</w:t>
            </w:r>
            <w:r>
              <w:rPr>
                <w:kern w:val="0"/>
                <w:szCs w:val="21"/>
              </w:rPr>
              <w:t xml:space="preserve">oot/root </w:t>
            </w:r>
            <w:r>
              <w:rPr>
                <w:kern w:val="0"/>
                <w:szCs w:val="21"/>
              </w:rPr>
              <w:t>登陆</w:t>
            </w:r>
          </w:p>
          <w:p w:rsidR="001A7847" w:rsidRDefault="007D395D">
            <w:pPr>
              <w:rPr>
                <w:kern w:val="0"/>
                <w:szCs w:val="21"/>
              </w:rPr>
            </w:pPr>
            <w:r>
              <w:rPr>
                <w:noProof/>
                <w:kern w:val="0"/>
                <w:szCs w:val="21"/>
              </w:rPr>
              <w:lastRenderedPageBreak/>
              <w:drawing>
                <wp:inline distT="0" distB="0" distL="0" distR="0">
                  <wp:extent cx="5394960" cy="23622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493"/>
                          <a:stretch>
                            <a:fillRect/>
                          </a:stretch>
                        </pic:blipFill>
                        <pic:spPr>
                          <a:xfrm>
                            <a:off x="0" y="0"/>
                            <a:ext cx="5403841" cy="2366563"/>
                          </a:xfrm>
                          <a:prstGeom prst="rect">
                            <a:avLst/>
                          </a:prstGeom>
                        </pic:spPr>
                      </pic:pic>
                    </a:graphicData>
                  </a:graphic>
                </wp:inline>
              </w:drawing>
            </w:r>
          </w:p>
          <w:p w:rsidR="001A7847" w:rsidRDefault="001A7847">
            <w:pPr>
              <w:rPr>
                <w:kern w:val="0"/>
                <w:szCs w:val="21"/>
              </w:rPr>
            </w:pPr>
          </w:p>
        </w:tc>
      </w:tr>
    </w:tbl>
    <w:p w:rsidR="001A7847" w:rsidRDefault="001A7847"/>
    <w:p w:rsidR="001A7847" w:rsidRDefault="001A7847"/>
    <w:p w:rsidR="001A7847" w:rsidRDefault="001A7847"/>
    <w:p w:rsidR="001A7847" w:rsidRDefault="001A7847"/>
    <w:p w:rsidR="001A7847" w:rsidRDefault="007D395D">
      <w:pPr>
        <w:pStyle w:val="4"/>
      </w:pPr>
      <w:r>
        <w:rPr>
          <w:rFonts w:hint="eastAsia"/>
        </w:rPr>
        <w:t>4</w:t>
      </w:r>
      <w:r>
        <w:rPr>
          <w:rFonts w:hint="eastAsia"/>
        </w:rPr>
        <w:t>、</w:t>
      </w:r>
      <w:r>
        <w:rPr>
          <w:rFonts w:hint="eastAsia"/>
        </w:rPr>
        <w:t>dubbo-helloworld</w:t>
      </w:r>
    </w:p>
    <w:p w:rsidR="001A7847" w:rsidRDefault="007D395D">
      <w:pPr>
        <w:pStyle w:val="5"/>
      </w:pPr>
      <w:r>
        <w:rPr>
          <w:rFonts w:hint="eastAsia"/>
        </w:rPr>
        <w:t>4</w:t>
      </w:r>
      <w:r>
        <w:t>.1</w:t>
      </w:r>
      <w:r>
        <w:rPr>
          <w:rFonts w:hint="eastAsia"/>
        </w:rPr>
        <w:t>）、</w:t>
      </w:r>
      <w:r>
        <w:t>提出需求</w:t>
      </w:r>
    </w:p>
    <w:p w:rsidR="001A7847" w:rsidRDefault="007D395D">
      <w:r>
        <w:rPr>
          <w:rFonts w:hint="eastAsia"/>
        </w:rPr>
        <w:t>某个电商系统，订单服务需要调用用户服务获取某个用户的所有地址；</w:t>
      </w:r>
    </w:p>
    <w:p w:rsidR="001A7847" w:rsidRDefault="007D395D">
      <w:r>
        <w:t>我们现在</w:t>
      </w:r>
      <w:r>
        <w:rPr>
          <w:rFonts w:hint="eastAsia"/>
        </w:rPr>
        <w:t xml:space="preserve"> </w:t>
      </w:r>
      <w:r>
        <w:rPr>
          <w:rFonts w:hint="eastAsia"/>
        </w:rPr>
        <w:t>需要创建两个服务模块进行测试</w:t>
      </w:r>
      <w:r>
        <w:t xml:space="preserve"> </w:t>
      </w:r>
    </w:p>
    <w:tbl>
      <w:tblPr>
        <w:tblStyle w:val="af1"/>
        <w:tblW w:w="5807" w:type="dxa"/>
        <w:tblLayout w:type="fixed"/>
        <w:tblLook w:val="04A0" w:firstRow="1" w:lastRow="0" w:firstColumn="1" w:lastColumn="0" w:noHBand="0" w:noVBand="1"/>
      </w:tblPr>
      <w:tblGrid>
        <w:gridCol w:w="2689"/>
        <w:gridCol w:w="3118"/>
      </w:tblGrid>
      <w:tr w:rsidR="001A7847">
        <w:tc>
          <w:tcPr>
            <w:tcW w:w="2689" w:type="dxa"/>
          </w:tcPr>
          <w:p w:rsidR="001A7847" w:rsidRDefault="007D395D">
            <w:pPr>
              <w:rPr>
                <w:kern w:val="0"/>
                <w:szCs w:val="21"/>
              </w:rPr>
            </w:pPr>
            <w:r>
              <w:rPr>
                <w:rFonts w:hint="eastAsia"/>
                <w:kern w:val="0"/>
                <w:szCs w:val="21"/>
              </w:rPr>
              <w:t>模块</w:t>
            </w:r>
          </w:p>
        </w:tc>
        <w:tc>
          <w:tcPr>
            <w:tcW w:w="3118" w:type="dxa"/>
          </w:tcPr>
          <w:p w:rsidR="001A7847" w:rsidRDefault="007D395D">
            <w:pPr>
              <w:rPr>
                <w:kern w:val="0"/>
                <w:szCs w:val="21"/>
              </w:rPr>
            </w:pPr>
            <w:r>
              <w:rPr>
                <w:rFonts w:hint="eastAsia"/>
                <w:kern w:val="0"/>
                <w:szCs w:val="21"/>
              </w:rPr>
              <w:t>功能</w:t>
            </w:r>
          </w:p>
        </w:tc>
      </w:tr>
      <w:tr w:rsidR="001A7847">
        <w:tc>
          <w:tcPr>
            <w:tcW w:w="2689" w:type="dxa"/>
          </w:tcPr>
          <w:p w:rsidR="001A7847" w:rsidRDefault="007D395D">
            <w:pPr>
              <w:rPr>
                <w:kern w:val="0"/>
                <w:szCs w:val="21"/>
              </w:rPr>
            </w:pPr>
            <w:r>
              <w:rPr>
                <w:rFonts w:hint="eastAsia"/>
                <w:kern w:val="0"/>
                <w:szCs w:val="21"/>
              </w:rPr>
              <w:t>订单服务</w:t>
            </w:r>
            <w:r>
              <w:rPr>
                <w:rFonts w:hint="eastAsia"/>
                <w:kern w:val="0"/>
                <w:szCs w:val="21"/>
              </w:rPr>
              <w:t>web</w:t>
            </w:r>
            <w:r>
              <w:rPr>
                <w:rFonts w:hint="eastAsia"/>
                <w:kern w:val="0"/>
                <w:szCs w:val="21"/>
              </w:rPr>
              <w:t>模块</w:t>
            </w:r>
          </w:p>
        </w:tc>
        <w:tc>
          <w:tcPr>
            <w:tcW w:w="3118" w:type="dxa"/>
          </w:tcPr>
          <w:p w:rsidR="001A7847" w:rsidRDefault="007D395D">
            <w:pPr>
              <w:rPr>
                <w:kern w:val="0"/>
                <w:szCs w:val="21"/>
              </w:rPr>
            </w:pPr>
            <w:r>
              <w:rPr>
                <w:rFonts w:hint="eastAsia"/>
                <w:kern w:val="0"/>
                <w:szCs w:val="21"/>
              </w:rPr>
              <w:t>创建订单等</w:t>
            </w:r>
          </w:p>
        </w:tc>
      </w:tr>
      <w:tr w:rsidR="001A7847">
        <w:tc>
          <w:tcPr>
            <w:tcW w:w="2689" w:type="dxa"/>
          </w:tcPr>
          <w:p w:rsidR="001A7847" w:rsidRDefault="007D395D">
            <w:pPr>
              <w:rPr>
                <w:kern w:val="0"/>
                <w:szCs w:val="21"/>
              </w:rPr>
            </w:pPr>
            <w:r>
              <w:rPr>
                <w:rFonts w:hint="eastAsia"/>
                <w:kern w:val="0"/>
                <w:szCs w:val="21"/>
              </w:rPr>
              <w:t>用户服务</w:t>
            </w:r>
            <w:r>
              <w:rPr>
                <w:rFonts w:hint="eastAsia"/>
                <w:kern w:val="0"/>
                <w:szCs w:val="21"/>
              </w:rPr>
              <w:t>service</w:t>
            </w:r>
            <w:r>
              <w:rPr>
                <w:rFonts w:hint="eastAsia"/>
                <w:kern w:val="0"/>
                <w:szCs w:val="21"/>
              </w:rPr>
              <w:t>模块</w:t>
            </w:r>
          </w:p>
        </w:tc>
        <w:tc>
          <w:tcPr>
            <w:tcW w:w="3118" w:type="dxa"/>
          </w:tcPr>
          <w:p w:rsidR="001A7847" w:rsidRDefault="007D395D">
            <w:pPr>
              <w:rPr>
                <w:kern w:val="0"/>
                <w:szCs w:val="21"/>
              </w:rPr>
            </w:pPr>
            <w:r>
              <w:rPr>
                <w:rFonts w:hint="eastAsia"/>
                <w:kern w:val="0"/>
                <w:szCs w:val="21"/>
              </w:rPr>
              <w:t>查询用户地址等</w:t>
            </w:r>
          </w:p>
        </w:tc>
      </w:tr>
    </w:tbl>
    <w:p w:rsidR="001A7847" w:rsidRDefault="007D395D">
      <w:r>
        <w:rPr>
          <w:rFonts w:hint="eastAsia"/>
        </w:rPr>
        <w:t>测试预期结果：</w:t>
      </w:r>
    </w:p>
    <w:p w:rsidR="001A7847" w:rsidRDefault="007D395D">
      <w:r>
        <w:tab/>
      </w:r>
      <w:r>
        <w:t>订单服务</w:t>
      </w:r>
      <w:r>
        <w:t>web</w:t>
      </w:r>
      <w:r>
        <w:t>模块在</w:t>
      </w:r>
      <w:r>
        <w:t>A</w:t>
      </w:r>
      <w:r>
        <w:t>服务器</w:t>
      </w:r>
      <w:r>
        <w:rPr>
          <w:rFonts w:hint="eastAsia"/>
        </w:rPr>
        <w:t>，</w:t>
      </w:r>
      <w:r>
        <w:t>用户服务模块在</w:t>
      </w:r>
      <w:r>
        <w:t>B</w:t>
      </w:r>
      <w:r>
        <w:t>服务器</w:t>
      </w:r>
      <w:r>
        <w:rPr>
          <w:rFonts w:hint="eastAsia"/>
        </w:rPr>
        <w:t>，</w:t>
      </w:r>
      <w:r>
        <w:t>A</w:t>
      </w:r>
      <w:r>
        <w:t>可以远程调用</w:t>
      </w:r>
      <w:r>
        <w:t>B</w:t>
      </w:r>
      <w:r>
        <w:t>的功能</w:t>
      </w:r>
      <w:r>
        <w:rPr>
          <w:rFonts w:hint="eastAsia"/>
        </w:rPr>
        <w:t>。</w:t>
      </w:r>
    </w:p>
    <w:p w:rsidR="001A7847" w:rsidRDefault="007D395D">
      <w:pPr>
        <w:pStyle w:val="5"/>
      </w:pPr>
      <w:r>
        <w:rPr>
          <w:rFonts w:hint="eastAsia"/>
        </w:rPr>
        <w:t>4</w:t>
      </w:r>
      <w:r>
        <w:t>.</w:t>
      </w:r>
      <w:r>
        <w:rPr>
          <w:rFonts w:hint="eastAsia"/>
        </w:rPr>
        <w:t>2</w:t>
      </w:r>
      <w:r>
        <w:rPr>
          <w:rFonts w:hint="eastAsia"/>
        </w:rPr>
        <w:t>）、工程架构</w:t>
      </w:r>
    </w:p>
    <w:p w:rsidR="001A7847" w:rsidRDefault="007D395D">
      <w:r>
        <w:t>根据</w:t>
      </w:r>
      <w:r>
        <w:rPr>
          <w:rFonts w:hint="eastAsia"/>
        </w:rPr>
        <w:t xml:space="preserve"> </w:t>
      </w:r>
      <w:r>
        <w:t>dubbo</w:t>
      </w:r>
      <w:r>
        <w:rPr>
          <w:rFonts w:hint="eastAsia"/>
        </w:rPr>
        <w:t>《服务化最佳实践》</w:t>
      </w:r>
      <w:r>
        <w:rPr>
          <w:rFonts w:hint="eastAsia"/>
        </w:rPr>
        <w:t xml:space="preserve"> </w:t>
      </w:r>
    </w:p>
    <w:p w:rsidR="001A7847" w:rsidRDefault="007D395D">
      <w:pPr>
        <w:pStyle w:val="6"/>
      </w:pPr>
      <w:r>
        <w:rPr>
          <w:rFonts w:hint="eastAsia"/>
        </w:rPr>
        <w:t>1</w:t>
      </w:r>
      <w:r>
        <w:rPr>
          <w:rFonts w:hint="eastAsia"/>
        </w:rPr>
        <w:t>、分包</w:t>
      </w:r>
    </w:p>
    <w:p w:rsidR="001A7847" w:rsidRDefault="007D395D">
      <w:r>
        <w:rPr>
          <w:rFonts w:hint="eastAsia"/>
        </w:rPr>
        <w:t>建议将服务接口，服务模型，服务异常等均放在</w:t>
      </w:r>
      <w:r>
        <w:rPr>
          <w:rFonts w:hint="eastAsia"/>
        </w:rPr>
        <w:t xml:space="preserve"> API </w:t>
      </w:r>
      <w:r>
        <w:rPr>
          <w:rFonts w:hint="eastAsia"/>
        </w:rPr>
        <w:t>包中，因为服务模型及异常也是</w:t>
      </w:r>
      <w:r>
        <w:rPr>
          <w:rFonts w:hint="eastAsia"/>
        </w:rPr>
        <w:t xml:space="preserve"> API </w:t>
      </w:r>
      <w:r>
        <w:rPr>
          <w:rFonts w:hint="eastAsia"/>
        </w:rPr>
        <w:t>的一部分，同时，这样做也符合分包原则：重用发布等价原则</w:t>
      </w:r>
      <w:r>
        <w:rPr>
          <w:rFonts w:hint="eastAsia"/>
        </w:rPr>
        <w:t>(REP)</w:t>
      </w:r>
      <w:r>
        <w:rPr>
          <w:rFonts w:hint="eastAsia"/>
        </w:rPr>
        <w:t>，共同重用原则</w:t>
      </w:r>
      <w:r>
        <w:rPr>
          <w:rFonts w:hint="eastAsia"/>
        </w:rPr>
        <w:t>(CRP)</w:t>
      </w:r>
      <w:r>
        <w:rPr>
          <w:rFonts w:hint="eastAsia"/>
        </w:rPr>
        <w:t>。</w:t>
      </w:r>
    </w:p>
    <w:p w:rsidR="001A7847" w:rsidRDefault="007D395D">
      <w:r>
        <w:rPr>
          <w:rFonts w:hint="eastAsia"/>
        </w:rPr>
        <w:t>如果需要，也可以考虑在</w:t>
      </w:r>
      <w:r>
        <w:rPr>
          <w:rFonts w:hint="eastAsia"/>
        </w:rPr>
        <w:t xml:space="preserve"> API </w:t>
      </w:r>
      <w:r>
        <w:rPr>
          <w:rFonts w:hint="eastAsia"/>
        </w:rPr>
        <w:t>包中放置一份</w:t>
      </w:r>
      <w:r>
        <w:rPr>
          <w:rFonts w:hint="eastAsia"/>
        </w:rPr>
        <w:t xml:space="preserve"> spring </w:t>
      </w:r>
      <w:r>
        <w:rPr>
          <w:rFonts w:hint="eastAsia"/>
        </w:rPr>
        <w:t>的引用配置，这样使用方，只需在</w:t>
      </w:r>
      <w:r>
        <w:rPr>
          <w:rFonts w:hint="eastAsia"/>
        </w:rPr>
        <w:t xml:space="preserve"> spring </w:t>
      </w:r>
      <w:r>
        <w:rPr>
          <w:rFonts w:hint="eastAsia"/>
        </w:rPr>
        <w:t>加载过程中引用此配置即可，配置建议放在模块的包目录下，以免冲突，如：</w:t>
      </w:r>
      <w:r>
        <w:rPr>
          <w:rFonts w:hint="eastAsia"/>
        </w:rPr>
        <w:t>com/alibaba/china/xxx/dubbo-reference.xml</w:t>
      </w:r>
      <w:r>
        <w:rPr>
          <w:rFonts w:hint="eastAsia"/>
        </w:rPr>
        <w:t>。</w:t>
      </w:r>
    </w:p>
    <w:p w:rsidR="001A7847" w:rsidRDefault="007D395D">
      <w:pPr>
        <w:pStyle w:val="6"/>
      </w:pPr>
      <w:r>
        <w:rPr>
          <w:rFonts w:hint="eastAsia"/>
        </w:rPr>
        <w:lastRenderedPageBreak/>
        <w:t>2</w:t>
      </w:r>
      <w:r>
        <w:rPr>
          <w:rFonts w:hint="eastAsia"/>
        </w:rPr>
        <w:t>、粒度</w:t>
      </w:r>
    </w:p>
    <w:p w:rsidR="001A7847" w:rsidRDefault="007D395D">
      <w:r>
        <w:rPr>
          <w:rFonts w:hint="eastAsia"/>
        </w:rPr>
        <w:t>服务接口尽可能大粒度，每个服务方法应代表一个功能，而不是某功能的一个步骤，否则将面临分布式事务问题，</w:t>
      </w:r>
      <w:r>
        <w:rPr>
          <w:rFonts w:hint="eastAsia"/>
        </w:rPr>
        <w:t xml:space="preserve">Dubbo </w:t>
      </w:r>
      <w:r>
        <w:rPr>
          <w:rFonts w:hint="eastAsia"/>
        </w:rPr>
        <w:t>暂未提供分布式事务支持。</w:t>
      </w:r>
    </w:p>
    <w:p w:rsidR="001A7847" w:rsidRDefault="007D395D">
      <w:r>
        <w:rPr>
          <w:rFonts w:hint="eastAsia"/>
        </w:rPr>
        <w:t>服务接口建议以业务场景为单位划分，并对相近业务做抽象，防止接口数量爆炸。</w:t>
      </w:r>
    </w:p>
    <w:p w:rsidR="001A7847" w:rsidRDefault="007D395D">
      <w:r>
        <w:rPr>
          <w:rFonts w:hint="eastAsia"/>
        </w:rPr>
        <w:t>不建议使用过于抽象的通用接口，如：</w:t>
      </w:r>
      <w:r>
        <w:rPr>
          <w:rFonts w:hint="eastAsia"/>
        </w:rPr>
        <w:t>Map query(Map)</w:t>
      </w:r>
      <w:r>
        <w:rPr>
          <w:rFonts w:hint="eastAsia"/>
        </w:rPr>
        <w:t>，这样的接口没有明确语义，会给后期维护带来不便。</w:t>
      </w:r>
    </w:p>
    <w:p w:rsidR="001A7847" w:rsidRDefault="007D395D">
      <w:r>
        <w:rPr>
          <w:noProof/>
        </w:rPr>
        <w:drawing>
          <wp:inline distT="0" distB="0" distL="0" distR="0">
            <wp:extent cx="5720080" cy="2186940"/>
            <wp:effectExtent l="0" t="0" r="0" b="22860"/>
            <wp:docPr id="307" name="图示 3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9" r:lo="rId520" r:qs="rId521" r:cs="rId522"/>
              </a:graphicData>
            </a:graphic>
          </wp:inline>
        </w:drawing>
      </w:r>
      <w:r>
        <w:rPr>
          <w:rFonts w:hint="eastAsia"/>
        </w:rPr>
        <w:t xml:space="preserve"> </w:t>
      </w:r>
    </w:p>
    <w:p w:rsidR="001A7847" w:rsidRDefault="007D395D">
      <w:pPr>
        <w:pStyle w:val="5"/>
      </w:pPr>
      <w:r>
        <w:rPr>
          <w:rFonts w:hint="eastAsia"/>
        </w:rPr>
        <w:t>4</w:t>
      </w:r>
      <w:r>
        <w:t>.3</w:t>
      </w:r>
      <w:r>
        <w:rPr>
          <w:rFonts w:hint="eastAsia"/>
        </w:rPr>
        <w:t>）、</w:t>
      </w:r>
      <w:r>
        <w:t>创建模块</w:t>
      </w:r>
    </w:p>
    <w:p w:rsidR="001A7847" w:rsidRDefault="007D395D">
      <w:pPr>
        <w:pStyle w:val="6"/>
      </w:pPr>
      <w:r>
        <w:t>1</w:t>
      </w:r>
      <w:r>
        <w:rPr>
          <w:rFonts w:hint="eastAsia"/>
        </w:rPr>
        <w:t>、</w:t>
      </w:r>
      <w:r>
        <w:t>gmall-interface</w:t>
      </w:r>
      <w:r>
        <w:rPr>
          <w:rFonts w:hint="eastAsia"/>
        </w:rPr>
        <w:t>：</w:t>
      </w:r>
      <w:r>
        <w:t>公共接口层</w:t>
      </w:r>
      <w:r>
        <w:rPr>
          <w:rFonts w:hint="eastAsia"/>
        </w:rPr>
        <w:t>（</w:t>
      </w:r>
      <w:r>
        <w:rPr>
          <w:rFonts w:hint="eastAsia"/>
        </w:rPr>
        <w:t>model</w:t>
      </w:r>
      <w:r>
        <w:rPr>
          <w:rFonts w:hint="eastAsia"/>
        </w:rPr>
        <w:t>，</w:t>
      </w:r>
      <w:r>
        <w:rPr>
          <w:rFonts w:hint="eastAsia"/>
        </w:rPr>
        <w:t>service</w:t>
      </w:r>
      <w:r>
        <w:rPr>
          <w:rFonts w:hint="eastAsia"/>
        </w:rPr>
        <w:t>，</w:t>
      </w:r>
      <w:r>
        <w:rPr>
          <w:rFonts w:hint="eastAsia"/>
        </w:rPr>
        <w:t>exception</w:t>
      </w:r>
      <w:r>
        <w:t>…</w:t>
      </w:r>
      <w:r>
        <w:rPr>
          <w:rFonts w:hint="eastAsia"/>
        </w:rPr>
        <w:t>）</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rFonts w:hint="eastAsia"/>
                <w:kern w:val="0"/>
                <w:szCs w:val="21"/>
              </w:rPr>
              <w:t>作用：定义公共接口，也可以导入公共依赖</w:t>
            </w:r>
          </w:p>
          <w:p w:rsidR="001A7847" w:rsidRDefault="001A7847">
            <w:pPr>
              <w:rPr>
                <w:kern w:val="0"/>
                <w:szCs w:val="21"/>
              </w:rPr>
            </w:pPr>
          </w:p>
        </w:tc>
      </w:tr>
      <w:tr w:rsidR="001A7847">
        <w:tc>
          <w:tcPr>
            <w:tcW w:w="8522" w:type="dxa"/>
            <w:shd w:val="clear" w:color="auto" w:fill="EEECE1" w:themeFill="background2"/>
          </w:tcPr>
          <w:p w:rsidR="001A7847" w:rsidRDefault="007D395D">
            <w:pPr>
              <w:pStyle w:val="5"/>
              <w:outlineLvl w:val="4"/>
              <w:rPr>
                <w:kern w:val="0"/>
              </w:rPr>
            </w:pPr>
            <w:r>
              <w:rPr>
                <w:kern w:val="0"/>
              </w:rPr>
              <w:lastRenderedPageBreak/>
              <w:t>1</w:t>
            </w:r>
            <w:r>
              <w:rPr>
                <w:rFonts w:hint="eastAsia"/>
                <w:kern w:val="0"/>
              </w:rPr>
              <w:t>、</w:t>
            </w:r>
            <w:r>
              <w:rPr>
                <w:rFonts w:hint="eastAsia"/>
                <w:kern w:val="0"/>
              </w:rPr>
              <w:t>Bean</w:t>
            </w:r>
            <w:r>
              <w:rPr>
                <w:rFonts w:hint="eastAsia"/>
                <w:kern w:val="0"/>
              </w:rPr>
              <w:t>模型</w:t>
            </w:r>
          </w:p>
          <w:p w:rsidR="001A7847" w:rsidRDefault="007D395D">
            <w:pPr>
              <w:pStyle w:val="af7"/>
              <w:rPr>
                <w:rFonts w:ascii="Consolas" w:eastAsia="宋体" w:hAnsi="Consolas" w:cs="宋体"/>
                <w:color w:val="000000"/>
                <w:kern w:val="0"/>
                <w:sz w:val="16"/>
                <w:szCs w:val="20"/>
              </w:rPr>
            </w:pPr>
            <w:r>
              <w:rPr>
                <w:rFonts w:ascii="Consolas" w:eastAsia="宋体" w:hAnsi="Consolas" w:cs="宋体"/>
                <w:b/>
                <w:bCs/>
                <w:color w:val="000080"/>
                <w:kern w:val="0"/>
                <w:sz w:val="16"/>
                <w:szCs w:val="20"/>
              </w:rPr>
              <w:t xml:space="preserve">public class </w:t>
            </w:r>
            <w:r>
              <w:rPr>
                <w:rFonts w:ascii="Consolas" w:eastAsia="宋体" w:hAnsi="Consolas" w:cs="宋体"/>
                <w:color w:val="000000"/>
                <w:kern w:val="0"/>
                <w:sz w:val="16"/>
                <w:szCs w:val="20"/>
              </w:rPr>
              <w:t xml:space="preserve">UserAddress </w:t>
            </w:r>
            <w:r>
              <w:rPr>
                <w:rFonts w:ascii="Consolas" w:eastAsia="宋体" w:hAnsi="Consolas" w:cs="宋体"/>
                <w:b/>
                <w:bCs/>
                <w:color w:val="000080"/>
                <w:kern w:val="0"/>
                <w:sz w:val="16"/>
                <w:szCs w:val="20"/>
              </w:rPr>
              <w:t xml:space="preserve">implements </w:t>
            </w:r>
            <w:r>
              <w:rPr>
                <w:rFonts w:ascii="Consolas" w:eastAsia="宋体" w:hAnsi="Consolas" w:cs="宋体"/>
                <w:color w:val="000000"/>
                <w:kern w:val="0"/>
                <w:sz w:val="16"/>
                <w:szCs w:val="20"/>
              </w:rPr>
              <w:t>Serializable{</w:t>
            </w:r>
            <w:r>
              <w:rPr>
                <w:rFonts w:ascii="Consolas" w:eastAsia="宋体" w:hAnsi="Consolas" w:cs="宋体"/>
                <w:color w:val="808000"/>
                <w:kern w:val="0"/>
                <w:sz w:val="16"/>
                <w:szCs w:val="20"/>
              </w:rPr>
              <w:br/>
              <w:t xml:space="preserve">    </w:t>
            </w:r>
            <w:r>
              <w:rPr>
                <w:rFonts w:ascii="Consolas" w:eastAsia="宋体" w:hAnsi="Consolas" w:cs="宋体"/>
                <w:b/>
                <w:bCs/>
                <w:color w:val="000080"/>
                <w:kern w:val="0"/>
                <w:sz w:val="16"/>
                <w:szCs w:val="20"/>
              </w:rPr>
              <w:t xml:space="preserve">private </w:t>
            </w:r>
            <w:r>
              <w:rPr>
                <w:rFonts w:ascii="Consolas" w:eastAsia="宋体" w:hAnsi="Consolas" w:cs="宋体"/>
                <w:color w:val="000000"/>
                <w:kern w:val="0"/>
                <w:sz w:val="16"/>
                <w:szCs w:val="20"/>
              </w:rPr>
              <w:t xml:space="preserve">Integer </w:t>
            </w:r>
            <w:r>
              <w:rPr>
                <w:rFonts w:ascii="Consolas" w:eastAsia="宋体" w:hAnsi="Consolas" w:cs="宋体"/>
                <w:b/>
                <w:bCs/>
                <w:color w:val="660E7A"/>
                <w:kern w:val="0"/>
                <w:sz w:val="16"/>
                <w:szCs w:val="20"/>
              </w:rPr>
              <w:t>id</w:t>
            </w:r>
            <w:r>
              <w:rPr>
                <w:rFonts w:ascii="Consolas" w:eastAsia="宋体" w:hAnsi="Consolas" w:cs="宋体"/>
                <w:color w:val="000000"/>
                <w:kern w:val="0"/>
                <w:sz w:val="16"/>
                <w:szCs w:val="20"/>
              </w:rPr>
              <w:t>;</w:t>
            </w:r>
            <w:r>
              <w:rPr>
                <w:rFonts w:ascii="Consolas" w:eastAsia="宋体" w:hAnsi="Consolas" w:cs="宋体"/>
                <w:color w:val="808000"/>
                <w:kern w:val="0"/>
                <w:sz w:val="16"/>
                <w:szCs w:val="20"/>
              </w:rPr>
              <w:br/>
              <w:t xml:space="preserve">    </w:t>
            </w:r>
            <w:r>
              <w:rPr>
                <w:rFonts w:ascii="Consolas" w:eastAsia="宋体" w:hAnsi="Consolas" w:cs="宋体"/>
                <w:b/>
                <w:bCs/>
                <w:color w:val="000080"/>
                <w:kern w:val="0"/>
                <w:sz w:val="16"/>
                <w:szCs w:val="20"/>
              </w:rPr>
              <w:t xml:space="preserve">private </w:t>
            </w:r>
            <w:r>
              <w:rPr>
                <w:rFonts w:ascii="Consolas" w:eastAsia="宋体" w:hAnsi="Consolas" w:cs="宋体"/>
                <w:color w:val="000000"/>
                <w:kern w:val="0"/>
                <w:sz w:val="16"/>
                <w:szCs w:val="20"/>
              </w:rPr>
              <w:t xml:space="preserve">String </w:t>
            </w:r>
            <w:r>
              <w:rPr>
                <w:rFonts w:ascii="Consolas" w:eastAsia="宋体" w:hAnsi="Consolas" w:cs="宋体"/>
                <w:b/>
                <w:bCs/>
                <w:color w:val="660E7A"/>
                <w:kern w:val="0"/>
                <w:sz w:val="16"/>
                <w:szCs w:val="20"/>
              </w:rPr>
              <w:t>userAddress</w:t>
            </w:r>
            <w:r>
              <w:rPr>
                <w:rFonts w:ascii="Consolas" w:eastAsia="宋体" w:hAnsi="Consolas" w:cs="宋体"/>
                <w:color w:val="000000"/>
                <w:kern w:val="0"/>
                <w:sz w:val="16"/>
                <w:szCs w:val="20"/>
              </w:rPr>
              <w:t>;</w:t>
            </w:r>
            <w:r>
              <w:rPr>
                <w:rFonts w:ascii="Consolas" w:eastAsia="宋体" w:hAnsi="Consolas" w:cs="宋体"/>
                <w:color w:val="808000"/>
                <w:kern w:val="0"/>
                <w:sz w:val="16"/>
                <w:szCs w:val="20"/>
              </w:rPr>
              <w:br/>
              <w:t xml:space="preserve">    </w:t>
            </w:r>
            <w:r>
              <w:rPr>
                <w:rFonts w:ascii="Consolas" w:eastAsia="宋体" w:hAnsi="Consolas" w:cs="宋体"/>
                <w:b/>
                <w:bCs/>
                <w:color w:val="000080"/>
                <w:kern w:val="0"/>
                <w:sz w:val="16"/>
                <w:szCs w:val="20"/>
              </w:rPr>
              <w:t xml:space="preserve">private </w:t>
            </w:r>
            <w:r>
              <w:rPr>
                <w:rFonts w:ascii="Consolas" w:eastAsia="宋体" w:hAnsi="Consolas" w:cs="宋体"/>
                <w:color w:val="000000"/>
                <w:kern w:val="0"/>
                <w:sz w:val="16"/>
                <w:szCs w:val="20"/>
              </w:rPr>
              <w:t xml:space="preserve">String </w:t>
            </w:r>
            <w:r>
              <w:rPr>
                <w:rFonts w:ascii="Consolas" w:eastAsia="宋体" w:hAnsi="Consolas" w:cs="宋体"/>
                <w:b/>
                <w:bCs/>
                <w:color w:val="660E7A"/>
                <w:kern w:val="0"/>
                <w:sz w:val="16"/>
                <w:szCs w:val="20"/>
              </w:rPr>
              <w:t>userId</w:t>
            </w:r>
            <w:r>
              <w:rPr>
                <w:rFonts w:ascii="Consolas" w:eastAsia="宋体" w:hAnsi="Consolas" w:cs="宋体"/>
                <w:color w:val="000000"/>
                <w:kern w:val="0"/>
                <w:sz w:val="16"/>
                <w:szCs w:val="20"/>
              </w:rPr>
              <w:t>;</w:t>
            </w:r>
            <w:r>
              <w:rPr>
                <w:rFonts w:ascii="Consolas" w:eastAsia="宋体" w:hAnsi="Consolas" w:cs="宋体"/>
                <w:color w:val="808000"/>
                <w:kern w:val="0"/>
                <w:sz w:val="16"/>
                <w:szCs w:val="20"/>
              </w:rPr>
              <w:br/>
              <w:t xml:space="preserve">    </w:t>
            </w:r>
            <w:r>
              <w:rPr>
                <w:rFonts w:ascii="Consolas" w:eastAsia="宋体" w:hAnsi="Consolas" w:cs="宋体"/>
                <w:b/>
                <w:bCs/>
                <w:color w:val="000080"/>
                <w:kern w:val="0"/>
                <w:sz w:val="16"/>
                <w:szCs w:val="20"/>
              </w:rPr>
              <w:t xml:space="preserve">private </w:t>
            </w:r>
            <w:r>
              <w:rPr>
                <w:rFonts w:ascii="Consolas" w:eastAsia="宋体" w:hAnsi="Consolas" w:cs="宋体"/>
                <w:color w:val="000000"/>
                <w:kern w:val="0"/>
                <w:sz w:val="16"/>
                <w:szCs w:val="20"/>
              </w:rPr>
              <w:t xml:space="preserve">String </w:t>
            </w:r>
            <w:r>
              <w:rPr>
                <w:rFonts w:ascii="Consolas" w:eastAsia="宋体" w:hAnsi="Consolas" w:cs="宋体"/>
                <w:b/>
                <w:bCs/>
                <w:color w:val="660E7A"/>
                <w:kern w:val="0"/>
                <w:sz w:val="16"/>
                <w:szCs w:val="20"/>
              </w:rPr>
              <w:t>consignee</w:t>
            </w:r>
            <w:r>
              <w:rPr>
                <w:rFonts w:ascii="Consolas" w:eastAsia="宋体" w:hAnsi="Consolas" w:cs="宋体"/>
                <w:color w:val="000000"/>
                <w:kern w:val="0"/>
                <w:sz w:val="16"/>
                <w:szCs w:val="20"/>
              </w:rPr>
              <w:t>;</w:t>
            </w:r>
            <w:r>
              <w:rPr>
                <w:rFonts w:ascii="Consolas" w:eastAsia="宋体" w:hAnsi="Consolas" w:cs="宋体"/>
                <w:color w:val="808000"/>
                <w:kern w:val="0"/>
                <w:sz w:val="16"/>
                <w:szCs w:val="20"/>
              </w:rPr>
              <w:br/>
              <w:t xml:space="preserve">    </w:t>
            </w:r>
            <w:r>
              <w:rPr>
                <w:rFonts w:ascii="Consolas" w:eastAsia="宋体" w:hAnsi="Consolas" w:cs="宋体"/>
                <w:b/>
                <w:bCs/>
                <w:color w:val="000080"/>
                <w:kern w:val="0"/>
                <w:sz w:val="16"/>
                <w:szCs w:val="20"/>
              </w:rPr>
              <w:t xml:space="preserve">private </w:t>
            </w:r>
            <w:r>
              <w:rPr>
                <w:rFonts w:ascii="Consolas" w:eastAsia="宋体" w:hAnsi="Consolas" w:cs="宋体"/>
                <w:color w:val="000000"/>
                <w:kern w:val="0"/>
                <w:sz w:val="16"/>
                <w:szCs w:val="20"/>
              </w:rPr>
              <w:t xml:space="preserve">String </w:t>
            </w:r>
            <w:r>
              <w:rPr>
                <w:rFonts w:ascii="Consolas" w:eastAsia="宋体" w:hAnsi="Consolas" w:cs="宋体"/>
                <w:b/>
                <w:bCs/>
                <w:color w:val="660E7A"/>
                <w:kern w:val="0"/>
                <w:sz w:val="16"/>
                <w:szCs w:val="20"/>
              </w:rPr>
              <w:t>phoneNum</w:t>
            </w:r>
            <w:r>
              <w:rPr>
                <w:rFonts w:ascii="Consolas" w:eastAsia="宋体" w:hAnsi="Consolas" w:cs="宋体"/>
                <w:color w:val="000000"/>
                <w:kern w:val="0"/>
                <w:sz w:val="16"/>
                <w:szCs w:val="20"/>
              </w:rPr>
              <w:t>;</w:t>
            </w:r>
            <w:r>
              <w:rPr>
                <w:rFonts w:ascii="Consolas" w:eastAsia="宋体" w:hAnsi="Consolas" w:cs="宋体"/>
                <w:color w:val="808000"/>
                <w:kern w:val="0"/>
                <w:sz w:val="16"/>
                <w:szCs w:val="20"/>
              </w:rPr>
              <w:br/>
              <w:t xml:space="preserve">    </w:t>
            </w:r>
            <w:r>
              <w:rPr>
                <w:rFonts w:ascii="Consolas" w:eastAsia="宋体" w:hAnsi="Consolas" w:cs="宋体"/>
                <w:b/>
                <w:bCs/>
                <w:color w:val="000080"/>
                <w:kern w:val="0"/>
                <w:sz w:val="16"/>
                <w:szCs w:val="20"/>
              </w:rPr>
              <w:t xml:space="preserve">private </w:t>
            </w:r>
            <w:r>
              <w:rPr>
                <w:rFonts w:ascii="Consolas" w:eastAsia="宋体" w:hAnsi="Consolas" w:cs="宋体"/>
                <w:color w:val="000000"/>
                <w:kern w:val="0"/>
                <w:sz w:val="16"/>
                <w:szCs w:val="20"/>
              </w:rPr>
              <w:t xml:space="preserve">String </w:t>
            </w:r>
            <w:r>
              <w:rPr>
                <w:rFonts w:ascii="Consolas" w:eastAsia="宋体" w:hAnsi="Consolas" w:cs="宋体"/>
                <w:b/>
                <w:bCs/>
                <w:color w:val="660E7A"/>
                <w:kern w:val="0"/>
                <w:sz w:val="16"/>
                <w:szCs w:val="20"/>
              </w:rPr>
              <w:t>isDefault</w:t>
            </w:r>
            <w:r>
              <w:rPr>
                <w:rFonts w:ascii="Consolas" w:eastAsia="宋体" w:hAnsi="Consolas" w:cs="宋体"/>
                <w:color w:val="000000"/>
                <w:kern w:val="0"/>
                <w:sz w:val="16"/>
                <w:szCs w:val="20"/>
              </w:rPr>
              <w:t>;</w:t>
            </w:r>
          </w:p>
          <w:p w:rsidR="001A7847" w:rsidRDefault="007D395D">
            <w:pPr>
              <w:rPr>
                <w:kern w:val="0"/>
                <w:szCs w:val="21"/>
              </w:rPr>
            </w:pPr>
            <w:r>
              <w:rPr>
                <w:rFonts w:hint="eastAsia"/>
                <w:kern w:val="0"/>
                <w:sz w:val="16"/>
                <w:szCs w:val="21"/>
              </w:rPr>
              <w:t>}</w:t>
            </w: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t>3</w:t>
            </w:r>
            <w:r>
              <w:rPr>
                <w:rFonts w:hint="eastAsia"/>
                <w:kern w:val="0"/>
              </w:rPr>
              <w:t>、</w:t>
            </w:r>
            <w:r>
              <w:rPr>
                <w:rFonts w:hint="eastAsia"/>
                <w:kern w:val="0"/>
              </w:rPr>
              <w:t>Service</w:t>
            </w:r>
            <w:r>
              <w:rPr>
                <w:rFonts w:hint="eastAsia"/>
                <w:kern w:val="0"/>
              </w:rPr>
              <w:t>接口</w:t>
            </w:r>
          </w:p>
          <w:p w:rsidR="001A7847" w:rsidRDefault="007D395D">
            <w:pPr>
              <w:rPr>
                <w:kern w:val="0"/>
                <w:szCs w:val="21"/>
              </w:rPr>
            </w:pPr>
            <w:r>
              <w:rPr>
                <w:kern w:val="0"/>
                <w:szCs w:val="21"/>
              </w:rPr>
              <w:t>UserService</w:t>
            </w:r>
          </w:p>
          <w:p w:rsidR="001A7847" w:rsidRDefault="007D395D">
            <w:pPr>
              <w:ind w:firstLineChars="300" w:firstLine="632"/>
              <w:rPr>
                <w:kern w:val="0"/>
                <w:szCs w:val="21"/>
              </w:rPr>
            </w:pPr>
            <w:r>
              <w:rPr>
                <w:b/>
                <w:bCs/>
                <w:color w:val="000080"/>
                <w:kern w:val="0"/>
                <w:szCs w:val="21"/>
              </w:rPr>
              <w:t xml:space="preserve">public </w:t>
            </w:r>
            <w:r>
              <w:rPr>
                <w:kern w:val="0"/>
                <w:szCs w:val="21"/>
              </w:rPr>
              <w:t>List&lt;UserAddress&gt; getUserAddressList(String userId)</w:t>
            </w:r>
          </w:p>
        </w:tc>
      </w:tr>
      <w:tr w:rsidR="001A7847">
        <w:tc>
          <w:tcPr>
            <w:tcW w:w="8522" w:type="dxa"/>
            <w:shd w:val="clear" w:color="auto" w:fill="EEECE1" w:themeFill="background2"/>
          </w:tcPr>
          <w:p w:rsidR="001A7847" w:rsidRDefault="007D395D">
            <w:pPr>
              <w:pStyle w:val="5"/>
              <w:outlineLvl w:val="4"/>
              <w:rPr>
                <w:kern w:val="0"/>
              </w:rPr>
            </w:pPr>
            <w:r>
              <w:rPr>
                <w:noProof/>
                <w:kern w:val="0"/>
              </w:rPr>
              <w:drawing>
                <wp:inline distT="0" distB="0" distL="0" distR="0">
                  <wp:extent cx="4000500" cy="155257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524"/>
                          <a:stretch>
                            <a:fillRect/>
                          </a:stretch>
                        </pic:blipFill>
                        <pic:spPr>
                          <a:xfrm>
                            <a:off x="0" y="0"/>
                            <a:ext cx="4000500" cy="1552575"/>
                          </a:xfrm>
                          <a:prstGeom prst="rect">
                            <a:avLst/>
                          </a:prstGeom>
                        </pic:spPr>
                      </pic:pic>
                    </a:graphicData>
                  </a:graphic>
                </wp:inline>
              </w:drawing>
            </w:r>
          </w:p>
        </w:tc>
      </w:tr>
    </w:tbl>
    <w:p w:rsidR="001A7847" w:rsidRDefault="001A7847"/>
    <w:p w:rsidR="001A7847" w:rsidRDefault="007D395D">
      <w:pPr>
        <w:pStyle w:val="6"/>
      </w:pPr>
      <w:r>
        <w:lastRenderedPageBreak/>
        <w:t>2</w:t>
      </w:r>
      <w:r>
        <w:rPr>
          <w:rFonts w:hint="eastAsia"/>
        </w:rPr>
        <w:t>、</w:t>
      </w:r>
      <w:r>
        <w:rPr>
          <w:rFonts w:hint="eastAsia"/>
        </w:rPr>
        <w:t>gmall-user</w:t>
      </w:r>
      <w:r>
        <w:rPr>
          <w:rFonts w:hint="eastAsia"/>
        </w:rPr>
        <w:t>：用户模块（对用户接口的实现）</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pStyle w:val="5"/>
              <w:outlineLvl w:val="4"/>
              <w:rPr>
                <w:kern w:val="0"/>
              </w:rPr>
            </w:pPr>
            <w:r>
              <w:rPr>
                <w:rFonts w:hint="eastAsia"/>
                <w:kern w:val="0"/>
              </w:rPr>
              <w:t>1</w:t>
            </w:r>
            <w:r>
              <w:rPr>
                <w:rFonts w:hint="eastAsia"/>
                <w:kern w:val="0"/>
              </w:rPr>
              <w:t>、</w:t>
            </w:r>
            <w:r>
              <w:rPr>
                <w:kern w:val="0"/>
              </w:rPr>
              <w:t>pom.xml</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8080"/>
                <w:kern w:val="0"/>
                <w:sz w:val="20"/>
                <w:szCs w:val="32"/>
              </w:rPr>
              <w:t>&lt;</w:t>
            </w:r>
            <w:r>
              <w:rPr>
                <w:rFonts w:ascii="Consolas" w:hAnsi="Consolas" w:cs="Consolas"/>
                <w:color w:val="3F7F7F"/>
                <w:kern w:val="0"/>
                <w:sz w:val="20"/>
                <w:szCs w:val="32"/>
              </w:rPr>
              <w:t>dependencies</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dependency</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0000"/>
                <w:kern w:val="0"/>
                <w:sz w:val="20"/>
                <w:szCs w:val="32"/>
              </w:rPr>
              <w:tab/>
            </w: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groupId</w:t>
            </w:r>
            <w:r>
              <w:rPr>
                <w:rFonts w:ascii="Consolas" w:hAnsi="Consolas" w:cs="Consolas"/>
                <w:color w:val="008080"/>
                <w:kern w:val="0"/>
                <w:sz w:val="20"/>
                <w:szCs w:val="32"/>
              </w:rPr>
              <w:t>&gt;</w:t>
            </w:r>
            <w:r>
              <w:rPr>
                <w:rFonts w:ascii="Consolas" w:hAnsi="Consolas" w:cs="Consolas"/>
                <w:color w:val="000000"/>
                <w:kern w:val="0"/>
                <w:sz w:val="20"/>
                <w:szCs w:val="32"/>
              </w:rPr>
              <w:t>com.atguigu.dubbo</w:t>
            </w:r>
            <w:r>
              <w:rPr>
                <w:rFonts w:ascii="Consolas" w:hAnsi="Consolas" w:cs="Consolas"/>
                <w:color w:val="008080"/>
                <w:kern w:val="0"/>
                <w:sz w:val="20"/>
                <w:szCs w:val="32"/>
              </w:rPr>
              <w:t>&lt;/</w:t>
            </w:r>
            <w:r>
              <w:rPr>
                <w:rFonts w:ascii="Consolas" w:hAnsi="Consolas" w:cs="Consolas"/>
                <w:color w:val="3F7F7F"/>
                <w:kern w:val="0"/>
                <w:sz w:val="20"/>
                <w:szCs w:val="32"/>
              </w:rPr>
              <w:t>groupId</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0000"/>
                <w:kern w:val="0"/>
                <w:sz w:val="20"/>
                <w:szCs w:val="32"/>
              </w:rPr>
              <w:tab/>
            </w: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artifactId</w:t>
            </w:r>
            <w:r>
              <w:rPr>
                <w:rFonts w:ascii="Consolas" w:hAnsi="Consolas" w:cs="Consolas"/>
                <w:color w:val="008080"/>
                <w:kern w:val="0"/>
                <w:sz w:val="20"/>
                <w:szCs w:val="32"/>
              </w:rPr>
              <w:t>&gt;</w:t>
            </w:r>
            <w:r>
              <w:rPr>
                <w:rFonts w:ascii="Consolas" w:hAnsi="Consolas" w:cs="Consolas"/>
                <w:color w:val="000000"/>
                <w:kern w:val="0"/>
                <w:sz w:val="20"/>
                <w:szCs w:val="32"/>
                <w:u w:val="single"/>
              </w:rPr>
              <w:t>gmall</w:t>
            </w:r>
            <w:r>
              <w:rPr>
                <w:rFonts w:ascii="Consolas" w:hAnsi="Consolas" w:cs="Consolas"/>
                <w:color w:val="000000"/>
                <w:kern w:val="0"/>
                <w:sz w:val="20"/>
                <w:szCs w:val="32"/>
              </w:rPr>
              <w:t>-interface</w:t>
            </w:r>
            <w:r>
              <w:rPr>
                <w:rFonts w:ascii="Consolas" w:hAnsi="Consolas" w:cs="Consolas"/>
                <w:color w:val="008080"/>
                <w:kern w:val="0"/>
                <w:sz w:val="20"/>
                <w:szCs w:val="32"/>
              </w:rPr>
              <w:t>&lt;/</w:t>
            </w:r>
            <w:r>
              <w:rPr>
                <w:rFonts w:ascii="Consolas" w:hAnsi="Consolas" w:cs="Consolas"/>
                <w:color w:val="3F7F7F"/>
                <w:kern w:val="0"/>
                <w:sz w:val="20"/>
                <w:szCs w:val="32"/>
              </w:rPr>
              <w:t>artifactId</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0000"/>
                <w:kern w:val="0"/>
                <w:sz w:val="20"/>
                <w:szCs w:val="32"/>
              </w:rPr>
              <w:tab/>
            </w: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version</w:t>
            </w:r>
            <w:r>
              <w:rPr>
                <w:rFonts w:ascii="Consolas" w:hAnsi="Consolas" w:cs="Consolas"/>
                <w:color w:val="008080"/>
                <w:kern w:val="0"/>
                <w:sz w:val="20"/>
                <w:szCs w:val="32"/>
              </w:rPr>
              <w:t>&gt;</w:t>
            </w:r>
            <w:r>
              <w:rPr>
                <w:rFonts w:ascii="Consolas" w:hAnsi="Consolas" w:cs="Consolas"/>
                <w:color w:val="000000"/>
                <w:kern w:val="0"/>
                <w:sz w:val="20"/>
                <w:szCs w:val="32"/>
              </w:rPr>
              <w:t>0.0.1-SNAPSHOT</w:t>
            </w:r>
            <w:r>
              <w:rPr>
                <w:rFonts w:ascii="Consolas" w:hAnsi="Consolas" w:cs="Consolas"/>
                <w:color w:val="008080"/>
                <w:kern w:val="0"/>
                <w:sz w:val="20"/>
                <w:szCs w:val="32"/>
              </w:rPr>
              <w:t>&lt;/</w:t>
            </w:r>
            <w:r>
              <w:rPr>
                <w:rFonts w:ascii="Consolas" w:hAnsi="Consolas" w:cs="Consolas"/>
                <w:color w:val="3F7F7F"/>
                <w:kern w:val="0"/>
                <w:sz w:val="20"/>
                <w:szCs w:val="32"/>
              </w:rPr>
              <w:t>version</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dependency</w:t>
            </w:r>
            <w:r>
              <w:rPr>
                <w:rFonts w:ascii="Consolas" w:hAnsi="Consolas" w:cs="Consolas"/>
                <w:color w:val="008080"/>
                <w:kern w:val="0"/>
                <w:sz w:val="20"/>
                <w:szCs w:val="32"/>
              </w:rPr>
              <w:t>&gt;</w:t>
            </w:r>
          </w:p>
          <w:p w:rsidR="001A7847" w:rsidRDefault="007D395D">
            <w:pPr>
              <w:rPr>
                <w:rFonts w:ascii="Consolas" w:hAnsi="Consolas" w:cs="Consolas"/>
                <w:color w:val="008080"/>
                <w:kern w:val="0"/>
                <w:sz w:val="20"/>
                <w:szCs w:val="32"/>
              </w:rPr>
            </w:pPr>
            <w:r>
              <w:rPr>
                <w:rFonts w:ascii="Consolas" w:hAnsi="Consolas" w:cs="Consolas"/>
                <w:color w:val="000000"/>
                <w:kern w:val="0"/>
                <w:sz w:val="20"/>
                <w:szCs w:val="32"/>
              </w:rPr>
              <w:t xml:space="preserve">  </w:t>
            </w:r>
            <w:r>
              <w:rPr>
                <w:rFonts w:ascii="Consolas" w:hAnsi="Consolas" w:cs="Consolas"/>
                <w:color w:val="008080"/>
                <w:kern w:val="0"/>
                <w:sz w:val="20"/>
                <w:szCs w:val="32"/>
              </w:rPr>
              <w:t>&lt;/</w:t>
            </w:r>
            <w:r>
              <w:rPr>
                <w:rFonts w:ascii="Consolas" w:hAnsi="Consolas" w:cs="Consolas"/>
                <w:color w:val="3F7F7F"/>
                <w:kern w:val="0"/>
                <w:sz w:val="20"/>
                <w:szCs w:val="32"/>
              </w:rPr>
              <w:t>dependencies</w:t>
            </w:r>
            <w:r>
              <w:rPr>
                <w:rFonts w:ascii="Consolas" w:hAnsi="Consolas" w:cs="Consolas"/>
                <w:color w:val="008080"/>
                <w:kern w:val="0"/>
                <w:sz w:val="20"/>
                <w:szCs w:val="32"/>
              </w:rPr>
              <w:t>&gt;</w:t>
            </w:r>
          </w:p>
        </w:tc>
      </w:tr>
      <w:tr w:rsidR="001A7847">
        <w:tc>
          <w:tcPr>
            <w:tcW w:w="8522" w:type="dxa"/>
            <w:shd w:val="clear" w:color="auto" w:fill="EEECE1" w:themeFill="background2"/>
          </w:tcPr>
          <w:p w:rsidR="001A7847" w:rsidRDefault="007D395D">
            <w:pPr>
              <w:pStyle w:val="5"/>
              <w:outlineLvl w:val="4"/>
              <w:rPr>
                <w:kern w:val="0"/>
              </w:rPr>
            </w:pPr>
            <w:r>
              <w:rPr>
                <w:kern w:val="0"/>
              </w:rPr>
              <w:t>2</w:t>
            </w:r>
            <w:r>
              <w:rPr>
                <w:rFonts w:hint="eastAsia"/>
                <w:kern w:val="0"/>
              </w:rPr>
              <w:t>、</w:t>
            </w:r>
            <w:r>
              <w:rPr>
                <w:rFonts w:hint="eastAsia"/>
                <w:kern w:val="0"/>
              </w:rPr>
              <w:t>Service</w:t>
            </w:r>
          </w:p>
          <w:p w:rsidR="001A7847" w:rsidRDefault="007D395D">
            <w:pPr>
              <w:autoSpaceDE w:val="0"/>
              <w:autoSpaceDN w:val="0"/>
              <w:adjustRightInd w:val="0"/>
              <w:rPr>
                <w:rFonts w:ascii="Consolas" w:hAnsi="Consolas" w:cs="Consolas"/>
                <w:kern w:val="0"/>
                <w:sz w:val="20"/>
                <w:szCs w:val="32"/>
              </w:rPr>
            </w:pPr>
            <w:r>
              <w:rPr>
                <w:rFonts w:ascii="Consolas" w:hAnsi="Consolas" w:cs="Consolas"/>
                <w:b/>
                <w:bCs/>
                <w:color w:val="7F0055"/>
                <w:kern w:val="0"/>
                <w:sz w:val="20"/>
                <w:szCs w:val="32"/>
              </w:rPr>
              <w:t>public</w:t>
            </w:r>
            <w:r>
              <w:rPr>
                <w:rFonts w:ascii="Consolas" w:hAnsi="Consolas" w:cs="Consolas"/>
                <w:color w:val="000000"/>
                <w:kern w:val="0"/>
                <w:sz w:val="20"/>
                <w:szCs w:val="32"/>
              </w:rPr>
              <w:t xml:space="preserve"> </w:t>
            </w:r>
            <w:r>
              <w:rPr>
                <w:rFonts w:ascii="Consolas" w:hAnsi="Consolas" w:cs="Consolas"/>
                <w:b/>
                <w:bCs/>
                <w:color w:val="7F0055"/>
                <w:kern w:val="0"/>
                <w:sz w:val="20"/>
                <w:szCs w:val="32"/>
              </w:rPr>
              <w:t>class</w:t>
            </w:r>
            <w:r>
              <w:rPr>
                <w:rFonts w:ascii="Consolas" w:hAnsi="Consolas" w:cs="Consolas"/>
                <w:color w:val="000000"/>
                <w:kern w:val="0"/>
                <w:sz w:val="20"/>
                <w:szCs w:val="32"/>
              </w:rPr>
              <w:t xml:space="preserve"> UserServiceImpl </w:t>
            </w:r>
            <w:r>
              <w:rPr>
                <w:rFonts w:ascii="Consolas" w:hAnsi="Consolas" w:cs="Consolas"/>
                <w:b/>
                <w:bCs/>
                <w:color w:val="7F0055"/>
                <w:kern w:val="0"/>
                <w:sz w:val="20"/>
                <w:szCs w:val="32"/>
              </w:rPr>
              <w:t>implements</w:t>
            </w:r>
            <w:r>
              <w:rPr>
                <w:rFonts w:ascii="Consolas" w:hAnsi="Consolas" w:cs="Consolas"/>
                <w:color w:val="000000"/>
                <w:kern w:val="0"/>
                <w:sz w:val="20"/>
                <w:szCs w:val="32"/>
              </w:rPr>
              <w:t xml:space="preserve"> UserService {</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0000"/>
                <w:kern w:val="0"/>
                <w:sz w:val="20"/>
                <w:szCs w:val="32"/>
              </w:rPr>
              <w:tab/>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646464"/>
                <w:kern w:val="0"/>
                <w:sz w:val="20"/>
                <w:szCs w:val="32"/>
              </w:rPr>
              <w:t>@Override</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b/>
                <w:bCs/>
                <w:color w:val="7F0055"/>
                <w:kern w:val="0"/>
                <w:sz w:val="20"/>
                <w:szCs w:val="32"/>
              </w:rPr>
              <w:t>public</w:t>
            </w:r>
            <w:r>
              <w:rPr>
                <w:rFonts w:ascii="Consolas" w:hAnsi="Consolas" w:cs="Consolas"/>
                <w:color w:val="000000"/>
                <w:kern w:val="0"/>
                <w:sz w:val="20"/>
                <w:szCs w:val="32"/>
              </w:rPr>
              <w:t xml:space="preserve"> List&lt;UserAddress&gt; getUserAddressList(String </w:t>
            </w:r>
            <w:r>
              <w:rPr>
                <w:rFonts w:ascii="Consolas" w:hAnsi="Consolas" w:cs="Consolas"/>
                <w:color w:val="6A3E3E"/>
                <w:kern w:val="0"/>
                <w:sz w:val="20"/>
                <w:szCs w:val="32"/>
              </w:rPr>
              <w:t>userId</w:t>
            </w:r>
            <w:r>
              <w:rPr>
                <w:rFonts w:ascii="Consolas" w:hAnsi="Consolas" w:cs="Consolas"/>
                <w:color w:val="000000"/>
                <w:kern w:val="0"/>
                <w:sz w:val="20"/>
                <w:szCs w:val="32"/>
              </w:rPr>
              <w:t>) {</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0000"/>
                <w:kern w:val="0"/>
                <w:sz w:val="20"/>
                <w:szCs w:val="32"/>
              </w:rPr>
              <w:tab/>
            </w:r>
            <w:r>
              <w:rPr>
                <w:rFonts w:ascii="Consolas" w:hAnsi="Consolas" w:cs="Consolas"/>
                <w:color w:val="3F7F5F"/>
                <w:kern w:val="0"/>
                <w:sz w:val="20"/>
                <w:szCs w:val="32"/>
              </w:rPr>
              <w:t xml:space="preserve">// </w:t>
            </w:r>
            <w:r>
              <w:rPr>
                <w:rFonts w:ascii="Consolas" w:hAnsi="Consolas" w:cs="Consolas"/>
                <w:b/>
                <w:bCs/>
                <w:color w:val="7F9FBF"/>
                <w:kern w:val="0"/>
                <w:sz w:val="20"/>
                <w:szCs w:val="32"/>
              </w:rPr>
              <w:t>TODO</w:t>
            </w:r>
            <w:r>
              <w:rPr>
                <w:rFonts w:ascii="Consolas" w:hAnsi="Consolas" w:cs="Consolas"/>
                <w:color w:val="3F7F5F"/>
                <w:kern w:val="0"/>
                <w:sz w:val="20"/>
                <w:szCs w:val="32"/>
              </w:rPr>
              <w:t xml:space="preserve"> Auto-generated method stub</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0000"/>
                <w:kern w:val="0"/>
                <w:sz w:val="20"/>
                <w:szCs w:val="32"/>
              </w:rPr>
              <w:tab/>
            </w:r>
            <w:r>
              <w:rPr>
                <w:rFonts w:ascii="Consolas" w:hAnsi="Consolas" w:cs="Consolas"/>
                <w:b/>
                <w:bCs/>
                <w:color w:val="7F0055"/>
                <w:kern w:val="0"/>
                <w:sz w:val="20"/>
                <w:szCs w:val="32"/>
              </w:rPr>
              <w:t>return</w:t>
            </w:r>
            <w:r>
              <w:rPr>
                <w:rFonts w:ascii="Consolas" w:hAnsi="Consolas" w:cs="Consolas"/>
                <w:color w:val="000000"/>
                <w:kern w:val="0"/>
                <w:sz w:val="20"/>
                <w:szCs w:val="32"/>
              </w:rPr>
              <w:t xml:space="preserve"> </w:t>
            </w:r>
            <w:r>
              <w:rPr>
                <w:rFonts w:ascii="Consolas" w:hAnsi="Consolas" w:cs="Consolas"/>
                <w:color w:val="0000C0"/>
                <w:kern w:val="0"/>
                <w:sz w:val="20"/>
                <w:szCs w:val="32"/>
              </w:rPr>
              <w:t>userAddressDao</w:t>
            </w:r>
            <w:r>
              <w:rPr>
                <w:rFonts w:ascii="Consolas" w:hAnsi="Consolas" w:cs="Consolas"/>
                <w:color w:val="000000"/>
                <w:kern w:val="0"/>
                <w:sz w:val="20"/>
                <w:szCs w:val="32"/>
              </w:rPr>
              <w:t>.getUserAddressById(</w:t>
            </w:r>
            <w:r>
              <w:rPr>
                <w:rFonts w:ascii="Consolas" w:hAnsi="Consolas" w:cs="Consolas"/>
                <w:color w:val="6A3E3E"/>
                <w:kern w:val="0"/>
                <w:sz w:val="20"/>
                <w:szCs w:val="32"/>
              </w:rPr>
              <w:t>userId</w:t>
            </w:r>
            <w:r>
              <w:rPr>
                <w:rFonts w:ascii="Consolas" w:hAnsi="Consolas" w:cs="Consolas"/>
                <w:color w:val="000000"/>
                <w:kern w:val="0"/>
                <w:sz w:val="20"/>
                <w:szCs w:val="32"/>
              </w:rPr>
              <w: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t>}</w:t>
            </w:r>
          </w:p>
          <w:p w:rsidR="001A7847" w:rsidRDefault="001A7847">
            <w:pPr>
              <w:autoSpaceDE w:val="0"/>
              <w:autoSpaceDN w:val="0"/>
              <w:adjustRightInd w:val="0"/>
              <w:rPr>
                <w:rFonts w:ascii="Consolas" w:hAnsi="Consolas" w:cs="Consolas"/>
                <w:kern w:val="0"/>
                <w:sz w:val="20"/>
                <w:szCs w:val="32"/>
              </w:rPr>
            </w:pPr>
          </w:p>
          <w:p w:rsidR="001A7847" w:rsidRDefault="007D395D">
            <w:pPr>
              <w:rPr>
                <w:kern w:val="0"/>
                <w:szCs w:val="21"/>
              </w:rPr>
            </w:pPr>
            <w:r>
              <w:rPr>
                <w:rFonts w:ascii="Consolas" w:hAnsi="Consolas" w:cs="Consolas"/>
                <w:color w:val="000000"/>
                <w:kern w:val="0"/>
                <w:sz w:val="20"/>
                <w:szCs w:val="32"/>
              </w:rPr>
              <w:t>}</w:t>
            </w:r>
          </w:p>
        </w:tc>
      </w:tr>
    </w:tbl>
    <w:p w:rsidR="001A7847" w:rsidRDefault="001A7847"/>
    <w:p w:rsidR="001A7847" w:rsidRDefault="007D395D">
      <w:pPr>
        <w:pStyle w:val="6"/>
      </w:pPr>
      <w:r>
        <w:t>4</w:t>
      </w:r>
      <w:r>
        <w:rPr>
          <w:rFonts w:hint="eastAsia"/>
        </w:rPr>
        <w:t>、</w:t>
      </w:r>
      <w:r>
        <w:t>gmall</w:t>
      </w:r>
      <w:r>
        <w:rPr>
          <w:rFonts w:hint="eastAsia"/>
        </w:rPr>
        <w:t>-</w:t>
      </w:r>
      <w:r>
        <w:t>order</w:t>
      </w:r>
      <w:r>
        <w:rPr>
          <w:rFonts w:hint="eastAsia"/>
        </w:rPr>
        <w:t>-</w:t>
      </w:r>
      <w:r>
        <w:t>web</w:t>
      </w:r>
      <w:r>
        <w:rPr>
          <w:rFonts w:hint="eastAsia"/>
        </w:rPr>
        <w:t>：</w:t>
      </w:r>
      <w:r>
        <w:t>订单模块</w:t>
      </w:r>
      <w:r>
        <w:rPr>
          <w:rFonts w:hint="eastAsia"/>
        </w:rPr>
        <w:t>（调用用户模块）</w:t>
      </w:r>
    </w:p>
    <w:p w:rsidR="001A7847" w:rsidRDefault="001A7847"/>
    <w:p w:rsidR="001A7847" w:rsidRDefault="001A7847"/>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pStyle w:val="5"/>
              <w:outlineLvl w:val="4"/>
              <w:rPr>
                <w:kern w:val="0"/>
              </w:rPr>
            </w:pPr>
            <w:r>
              <w:rPr>
                <w:rFonts w:hint="eastAsia"/>
                <w:kern w:val="0"/>
              </w:rPr>
              <w:lastRenderedPageBreak/>
              <w:t>1</w:t>
            </w:r>
            <w:r>
              <w:rPr>
                <w:rFonts w:hint="eastAsia"/>
                <w:kern w:val="0"/>
              </w:rPr>
              <w:t>、</w:t>
            </w:r>
            <w:r>
              <w:rPr>
                <w:rFonts w:hint="eastAsia"/>
                <w:kern w:val="0"/>
              </w:rPr>
              <w:t>pom</w:t>
            </w:r>
            <w:r>
              <w:rPr>
                <w:kern w:val="0"/>
              </w:rPr>
              <w:t>.xml</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8080"/>
                <w:kern w:val="0"/>
                <w:sz w:val="20"/>
                <w:szCs w:val="32"/>
              </w:rPr>
              <w:t>&lt;</w:t>
            </w:r>
            <w:r>
              <w:rPr>
                <w:rFonts w:ascii="Consolas" w:hAnsi="Consolas" w:cs="Consolas"/>
                <w:color w:val="3F7F7F"/>
                <w:kern w:val="0"/>
                <w:sz w:val="20"/>
                <w:szCs w:val="32"/>
              </w:rPr>
              <w:t>dependencies</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dependency</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color w:val="3F7F7F"/>
                <w:kern w:val="0"/>
                <w:sz w:val="20"/>
                <w:szCs w:val="32"/>
              </w:rPr>
            </w:pPr>
            <w:r>
              <w:rPr>
                <w:rFonts w:ascii="Consolas" w:hAnsi="Consolas" w:cs="Consolas"/>
                <w:color w:val="3F7F7F"/>
                <w:kern w:val="0"/>
                <w:sz w:val="20"/>
                <w:szCs w:val="32"/>
              </w:rPr>
              <w:t xml:space="preserve">  </w:t>
            </w:r>
            <w:r>
              <w:rPr>
                <w:rFonts w:ascii="Consolas" w:hAnsi="Consolas" w:cs="Consolas"/>
                <w:color w:val="3F7F7F"/>
                <w:kern w:val="0"/>
                <w:sz w:val="20"/>
                <w:szCs w:val="32"/>
              </w:rPr>
              <w:tab/>
            </w:r>
            <w:r>
              <w:rPr>
                <w:rFonts w:ascii="Consolas" w:hAnsi="Consolas" w:cs="Consolas"/>
                <w:color w:val="3F7F7F"/>
                <w:kern w:val="0"/>
                <w:sz w:val="20"/>
                <w:szCs w:val="32"/>
              </w:rPr>
              <w:tab/>
              <w:t>&lt;groupId&gt;</w:t>
            </w:r>
            <w:r>
              <w:rPr>
                <w:rFonts w:ascii="Consolas" w:hAnsi="Consolas" w:cs="Consolas"/>
                <w:color w:val="000000"/>
                <w:kern w:val="0"/>
                <w:sz w:val="20"/>
                <w:szCs w:val="32"/>
              </w:rPr>
              <w:t>com.atguigu.dubbo</w:t>
            </w:r>
            <w:r>
              <w:rPr>
                <w:rFonts w:ascii="Consolas" w:hAnsi="Consolas" w:cs="Consolas"/>
                <w:color w:val="3F7F7F"/>
                <w:kern w:val="0"/>
                <w:sz w:val="20"/>
                <w:szCs w:val="32"/>
              </w:rPr>
              <w:t>&lt;/groupId&gt;</w:t>
            </w:r>
          </w:p>
          <w:p w:rsidR="001A7847" w:rsidRDefault="007D395D">
            <w:pPr>
              <w:autoSpaceDE w:val="0"/>
              <w:autoSpaceDN w:val="0"/>
              <w:adjustRightInd w:val="0"/>
              <w:rPr>
                <w:rFonts w:ascii="Consolas" w:hAnsi="Consolas" w:cs="Consolas"/>
                <w:color w:val="3F7F7F"/>
                <w:kern w:val="0"/>
                <w:sz w:val="20"/>
                <w:szCs w:val="32"/>
              </w:rPr>
            </w:pPr>
            <w:r>
              <w:rPr>
                <w:rFonts w:ascii="Consolas" w:hAnsi="Consolas" w:cs="Consolas"/>
                <w:color w:val="3F7F7F"/>
                <w:kern w:val="0"/>
                <w:sz w:val="20"/>
                <w:szCs w:val="32"/>
              </w:rPr>
              <w:t xml:space="preserve">  </w:t>
            </w:r>
            <w:r>
              <w:rPr>
                <w:rFonts w:ascii="Consolas" w:hAnsi="Consolas" w:cs="Consolas"/>
                <w:color w:val="3F7F7F"/>
                <w:kern w:val="0"/>
                <w:sz w:val="20"/>
                <w:szCs w:val="32"/>
              </w:rPr>
              <w:tab/>
            </w:r>
            <w:r>
              <w:rPr>
                <w:rFonts w:ascii="Consolas" w:hAnsi="Consolas" w:cs="Consolas"/>
                <w:color w:val="3F7F7F"/>
                <w:kern w:val="0"/>
                <w:sz w:val="20"/>
                <w:szCs w:val="32"/>
              </w:rPr>
              <w:tab/>
              <w:t>&lt;artifactId&gt;</w:t>
            </w:r>
            <w:r>
              <w:rPr>
                <w:rFonts w:ascii="Consolas" w:hAnsi="Consolas" w:cs="Consolas"/>
                <w:color w:val="000000"/>
                <w:kern w:val="0"/>
                <w:sz w:val="20"/>
                <w:szCs w:val="32"/>
              </w:rPr>
              <w:t>gmall-interface</w:t>
            </w:r>
            <w:r>
              <w:rPr>
                <w:rFonts w:ascii="Consolas" w:hAnsi="Consolas" w:cs="Consolas"/>
                <w:color w:val="3F7F7F"/>
                <w:kern w:val="0"/>
                <w:sz w:val="20"/>
                <w:szCs w:val="32"/>
              </w:rPr>
              <w:t>&lt;/artifactId&gt;</w:t>
            </w:r>
          </w:p>
          <w:p w:rsidR="001A7847" w:rsidRDefault="007D395D">
            <w:pPr>
              <w:autoSpaceDE w:val="0"/>
              <w:autoSpaceDN w:val="0"/>
              <w:adjustRightInd w:val="0"/>
              <w:rPr>
                <w:rFonts w:ascii="Consolas" w:hAnsi="Consolas" w:cs="Consolas"/>
                <w:color w:val="3F7F7F"/>
                <w:kern w:val="0"/>
                <w:sz w:val="20"/>
                <w:szCs w:val="32"/>
              </w:rPr>
            </w:pPr>
            <w:r>
              <w:rPr>
                <w:rFonts w:ascii="Consolas" w:hAnsi="Consolas" w:cs="Consolas"/>
                <w:color w:val="3F7F7F"/>
                <w:kern w:val="0"/>
                <w:sz w:val="20"/>
                <w:szCs w:val="32"/>
              </w:rPr>
              <w:t xml:space="preserve">  </w:t>
            </w:r>
            <w:r>
              <w:rPr>
                <w:rFonts w:ascii="Consolas" w:hAnsi="Consolas" w:cs="Consolas"/>
                <w:color w:val="3F7F7F"/>
                <w:kern w:val="0"/>
                <w:sz w:val="20"/>
                <w:szCs w:val="32"/>
              </w:rPr>
              <w:tab/>
            </w:r>
            <w:r>
              <w:rPr>
                <w:rFonts w:ascii="Consolas" w:hAnsi="Consolas" w:cs="Consolas"/>
                <w:color w:val="3F7F7F"/>
                <w:kern w:val="0"/>
                <w:sz w:val="20"/>
                <w:szCs w:val="32"/>
              </w:rPr>
              <w:tab/>
              <w:t>&lt;version&gt;</w:t>
            </w:r>
            <w:r>
              <w:rPr>
                <w:rFonts w:ascii="Consolas" w:hAnsi="Consolas" w:cs="Consolas"/>
                <w:color w:val="000000"/>
                <w:kern w:val="0"/>
                <w:sz w:val="20"/>
                <w:szCs w:val="32"/>
              </w:rPr>
              <w:t>0.0.1-SNAPSHOT</w:t>
            </w:r>
            <w:r>
              <w:rPr>
                <w:rFonts w:ascii="Consolas" w:hAnsi="Consolas" w:cs="Consolas"/>
                <w:color w:val="3F7F7F"/>
                <w:kern w:val="0"/>
                <w:sz w:val="20"/>
                <w:szCs w:val="32"/>
              </w:rPr>
              <w:t>&lt;/version&gt;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dependency</w:t>
            </w:r>
            <w:r>
              <w:rPr>
                <w:rFonts w:ascii="Consolas" w:hAnsi="Consolas" w:cs="Consolas"/>
                <w:color w:val="008080"/>
                <w:kern w:val="0"/>
                <w:sz w:val="20"/>
                <w:szCs w:val="32"/>
              </w:rPr>
              <w:t>&gt;</w:t>
            </w:r>
          </w:p>
          <w:p w:rsidR="001A7847" w:rsidRDefault="007D395D">
            <w:pPr>
              <w:autoSpaceDE w:val="0"/>
              <w:autoSpaceDN w:val="0"/>
              <w:adjustRightInd w:val="0"/>
              <w:rPr>
                <w:kern w:val="0"/>
                <w:szCs w:val="21"/>
              </w:rPr>
            </w:pPr>
            <w:r>
              <w:rPr>
                <w:rFonts w:ascii="Consolas" w:hAnsi="Consolas" w:cs="Consolas"/>
                <w:color w:val="000000"/>
                <w:kern w:val="0"/>
                <w:sz w:val="20"/>
                <w:szCs w:val="32"/>
              </w:rPr>
              <w:t xml:space="preserve">   </w:t>
            </w:r>
            <w:r>
              <w:rPr>
                <w:rFonts w:ascii="Consolas" w:hAnsi="Consolas" w:cs="Consolas"/>
                <w:color w:val="008080"/>
                <w:kern w:val="0"/>
                <w:sz w:val="20"/>
                <w:szCs w:val="32"/>
              </w:rPr>
              <w:t>&lt;/</w:t>
            </w:r>
            <w:r>
              <w:rPr>
                <w:rFonts w:ascii="Consolas" w:hAnsi="Consolas" w:cs="Consolas"/>
                <w:color w:val="3F7F7F"/>
                <w:kern w:val="0"/>
                <w:sz w:val="20"/>
                <w:szCs w:val="32"/>
              </w:rPr>
              <w:t>dependencies</w:t>
            </w:r>
            <w:r>
              <w:rPr>
                <w:rFonts w:ascii="Consolas" w:hAnsi="Consolas" w:cs="Consolas"/>
                <w:color w:val="008080"/>
                <w:kern w:val="0"/>
                <w:sz w:val="20"/>
                <w:szCs w:val="32"/>
              </w:rPr>
              <w:t>&gt;</w:t>
            </w: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t>2</w:t>
            </w:r>
            <w:r>
              <w:rPr>
                <w:rFonts w:hint="eastAsia"/>
                <w:kern w:val="0"/>
              </w:rPr>
              <w:t>、测试</w:t>
            </w:r>
          </w:p>
          <w:p w:rsidR="001A7847" w:rsidRDefault="007D395D">
            <w:pPr>
              <w:pStyle w:val="5"/>
              <w:outlineLvl w:val="4"/>
              <w:rPr>
                <w:kern w:val="0"/>
              </w:rPr>
            </w:pPr>
            <w:r>
              <w:rPr>
                <w:rFonts w:ascii="Consolas" w:hAnsi="Consolas" w:cs="Consolas"/>
                <w:color w:val="7F0055"/>
                <w:kern w:val="0"/>
                <w:sz w:val="20"/>
                <w:szCs w:val="32"/>
              </w:rPr>
              <w:t>public</w:t>
            </w:r>
            <w:r>
              <w:rPr>
                <w:rFonts w:ascii="Consolas" w:hAnsi="Consolas" w:cs="Consolas"/>
                <w:color w:val="000000"/>
                <w:kern w:val="0"/>
                <w:sz w:val="20"/>
                <w:szCs w:val="32"/>
              </w:rPr>
              <w:t xml:space="preserve"> </w:t>
            </w:r>
            <w:r>
              <w:rPr>
                <w:rFonts w:ascii="Consolas" w:hAnsi="Consolas" w:cs="Consolas"/>
                <w:color w:val="7F0055"/>
                <w:kern w:val="0"/>
                <w:sz w:val="20"/>
                <w:szCs w:val="32"/>
              </w:rPr>
              <w:t>class</w:t>
            </w:r>
            <w:r>
              <w:rPr>
                <w:rFonts w:ascii="Consolas" w:hAnsi="Consolas" w:cs="Consolas"/>
                <w:color w:val="000000"/>
                <w:kern w:val="0"/>
                <w:sz w:val="20"/>
                <w:szCs w:val="32"/>
              </w:rPr>
              <w:t xml:space="preserve"> OrderService {</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t xml:space="preserve">UserService </w:t>
            </w:r>
            <w:r>
              <w:rPr>
                <w:rFonts w:ascii="Consolas" w:hAnsi="Consolas" w:cs="Consolas"/>
                <w:color w:val="0000C0"/>
                <w:kern w:val="0"/>
                <w:sz w:val="20"/>
                <w:szCs w:val="32"/>
              </w:rPr>
              <w:t>userService</w:t>
            </w:r>
            <w:r>
              <w:rPr>
                <w:rFonts w:ascii="Consolas" w:hAnsi="Consolas" w:cs="Consolas"/>
                <w:color w:val="000000"/>
                <w:kern w:val="0"/>
                <w:sz w:val="20"/>
                <w:szCs w:val="32"/>
              </w:rPr>
              <w: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3F5FBF"/>
                <w:kern w:val="0"/>
                <w:sz w:val="20"/>
                <w:szCs w:val="32"/>
              </w:rPr>
              <w: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3F5FBF"/>
                <w:kern w:val="0"/>
                <w:sz w:val="20"/>
                <w:szCs w:val="32"/>
              </w:rPr>
              <w:tab/>
              <w:t xml:space="preserve"> * </w:t>
            </w:r>
            <w:r>
              <w:rPr>
                <w:rFonts w:ascii="Consolas" w:hAnsi="Consolas" w:cs="Consolas"/>
                <w:color w:val="3F5FBF"/>
                <w:kern w:val="0"/>
                <w:sz w:val="20"/>
                <w:szCs w:val="32"/>
              </w:rPr>
              <w:t>初始化订单，查询用户的所有地址并返回</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3F5FBF"/>
                <w:kern w:val="0"/>
                <w:sz w:val="20"/>
                <w:szCs w:val="32"/>
              </w:rPr>
              <w:tab/>
              <w:t xml:space="preserve"> * </w:t>
            </w:r>
            <w:r>
              <w:rPr>
                <w:rFonts w:ascii="Consolas" w:hAnsi="Consolas" w:cs="Consolas"/>
                <w:b/>
                <w:bCs/>
                <w:color w:val="7F9FBF"/>
                <w:kern w:val="0"/>
                <w:sz w:val="20"/>
                <w:szCs w:val="32"/>
              </w:rPr>
              <w:t>@param</w:t>
            </w:r>
            <w:r>
              <w:rPr>
                <w:rFonts w:ascii="Consolas" w:hAnsi="Consolas" w:cs="Consolas"/>
                <w:color w:val="3F5FBF"/>
                <w:kern w:val="0"/>
                <w:sz w:val="20"/>
                <w:szCs w:val="32"/>
              </w:rPr>
              <w:t xml:space="preserve"> userId</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3F5FBF"/>
                <w:kern w:val="0"/>
                <w:sz w:val="20"/>
                <w:szCs w:val="32"/>
              </w:rPr>
              <w:tab/>
              <w:t xml:space="preserve"> * </w:t>
            </w:r>
            <w:r>
              <w:rPr>
                <w:rFonts w:ascii="Consolas" w:hAnsi="Consolas" w:cs="Consolas"/>
                <w:b/>
                <w:bCs/>
                <w:color w:val="7F9FBF"/>
                <w:kern w:val="0"/>
                <w:sz w:val="20"/>
                <w:szCs w:val="32"/>
              </w:rPr>
              <w:t>@return</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3F5FBF"/>
                <w:kern w:val="0"/>
                <w:sz w:val="20"/>
                <w:szCs w:val="32"/>
              </w:rPr>
              <w:tab/>
              <w:t xml:space="preserve"> */</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b/>
                <w:bCs/>
                <w:color w:val="7F0055"/>
                <w:kern w:val="0"/>
                <w:sz w:val="20"/>
                <w:szCs w:val="32"/>
              </w:rPr>
              <w:t>public</w:t>
            </w:r>
            <w:r>
              <w:rPr>
                <w:rFonts w:ascii="Consolas" w:hAnsi="Consolas" w:cs="Consolas"/>
                <w:color w:val="000000"/>
                <w:kern w:val="0"/>
                <w:sz w:val="20"/>
                <w:szCs w:val="32"/>
              </w:rPr>
              <w:t xml:space="preserve"> List&lt;UserAddress&gt; initOrder(String </w:t>
            </w:r>
            <w:r>
              <w:rPr>
                <w:rFonts w:ascii="Consolas" w:hAnsi="Consolas" w:cs="Consolas"/>
                <w:color w:val="6A3E3E"/>
                <w:kern w:val="0"/>
                <w:sz w:val="20"/>
                <w:szCs w:val="32"/>
              </w:rPr>
              <w:t>userId</w:t>
            </w:r>
            <w:r>
              <w:rPr>
                <w:rFonts w:ascii="Consolas" w:hAnsi="Consolas" w:cs="Consolas"/>
                <w:color w:val="000000"/>
                <w:kern w:val="0"/>
                <w:sz w:val="20"/>
                <w:szCs w:val="32"/>
              </w:rPr>
              <w: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0000"/>
                <w:kern w:val="0"/>
                <w:sz w:val="20"/>
                <w:szCs w:val="32"/>
              </w:rPr>
              <w:tab/>
            </w:r>
            <w:r>
              <w:rPr>
                <w:rFonts w:ascii="Consolas" w:hAnsi="Consolas" w:cs="Consolas"/>
                <w:b/>
                <w:bCs/>
                <w:color w:val="7F0055"/>
                <w:kern w:val="0"/>
                <w:sz w:val="20"/>
                <w:szCs w:val="32"/>
              </w:rPr>
              <w:t>return</w:t>
            </w:r>
            <w:r>
              <w:rPr>
                <w:rFonts w:ascii="Consolas" w:hAnsi="Consolas" w:cs="Consolas"/>
                <w:color w:val="000000"/>
                <w:kern w:val="0"/>
                <w:sz w:val="20"/>
                <w:szCs w:val="32"/>
              </w:rPr>
              <w:t xml:space="preserve"> </w:t>
            </w:r>
            <w:r>
              <w:rPr>
                <w:rFonts w:ascii="Consolas" w:hAnsi="Consolas" w:cs="Consolas"/>
                <w:color w:val="0000C0"/>
                <w:kern w:val="0"/>
                <w:sz w:val="20"/>
                <w:szCs w:val="32"/>
              </w:rPr>
              <w:t>userService</w:t>
            </w:r>
            <w:r>
              <w:rPr>
                <w:rFonts w:ascii="Consolas" w:hAnsi="Consolas" w:cs="Consolas"/>
                <w:color w:val="000000"/>
                <w:kern w:val="0"/>
                <w:sz w:val="20"/>
                <w:szCs w:val="32"/>
              </w:rPr>
              <w:t>.getUserAddressList(</w:t>
            </w:r>
            <w:r>
              <w:rPr>
                <w:rFonts w:ascii="Consolas" w:hAnsi="Consolas" w:cs="Consolas"/>
                <w:color w:val="6A3E3E"/>
                <w:kern w:val="0"/>
                <w:sz w:val="20"/>
                <w:szCs w:val="32"/>
              </w:rPr>
              <w:t>userId</w:t>
            </w:r>
            <w:r>
              <w:rPr>
                <w:rFonts w:ascii="Consolas" w:hAnsi="Consolas" w:cs="Consolas"/>
                <w:color w:val="000000"/>
                <w:kern w:val="0"/>
                <w:sz w:val="20"/>
                <w:szCs w:val="32"/>
              </w:rPr>
              <w: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t>}</w:t>
            </w:r>
          </w:p>
          <w:p w:rsidR="001A7847" w:rsidRDefault="001A7847">
            <w:pPr>
              <w:autoSpaceDE w:val="0"/>
              <w:autoSpaceDN w:val="0"/>
              <w:adjustRightInd w:val="0"/>
              <w:rPr>
                <w:rFonts w:ascii="Consolas" w:hAnsi="Consolas" w:cs="Consolas"/>
                <w:kern w:val="0"/>
                <w:sz w:val="20"/>
                <w:szCs w:val="32"/>
              </w:rPr>
            </w:pPr>
          </w:p>
          <w:p w:rsidR="001A7847" w:rsidRDefault="007D395D">
            <w:pPr>
              <w:rPr>
                <w:kern w:val="0"/>
                <w:szCs w:val="21"/>
              </w:rPr>
            </w:pPr>
            <w:r>
              <w:rPr>
                <w:rFonts w:ascii="Consolas" w:hAnsi="Consolas" w:cs="Consolas"/>
                <w:color w:val="000000"/>
                <w:kern w:val="0"/>
                <w:sz w:val="20"/>
                <w:szCs w:val="32"/>
              </w:rPr>
              <w:t>}</w:t>
            </w:r>
          </w:p>
        </w:tc>
      </w:tr>
    </w:tbl>
    <w:p w:rsidR="001A7847" w:rsidRDefault="007D395D">
      <w:r>
        <w:rPr>
          <w:rFonts w:hint="eastAsia"/>
        </w:rPr>
        <w:t>现在这样是无法进行调用的。我们</w:t>
      </w:r>
      <w:r>
        <w:rPr>
          <w:rFonts w:hint="eastAsia"/>
        </w:rPr>
        <w:t>g</w:t>
      </w:r>
      <w:r>
        <w:t>mall-order-</w:t>
      </w:r>
      <w:r>
        <w:rPr>
          <w:rFonts w:hint="eastAsia"/>
        </w:rPr>
        <w:t>w</w:t>
      </w:r>
      <w:r>
        <w:t>eb</w:t>
      </w:r>
      <w:r>
        <w:t>引入了</w:t>
      </w:r>
      <w:r>
        <w:rPr>
          <w:rFonts w:hint="eastAsia"/>
        </w:rPr>
        <w:t>g</w:t>
      </w:r>
      <w:r>
        <w:t>mall-</w:t>
      </w:r>
      <w:r>
        <w:rPr>
          <w:rFonts w:hint="eastAsia"/>
        </w:rPr>
        <w:t>i</w:t>
      </w:r>
      <w:r>
        <w:t>nterface</w:t>
      </w:r>
      <w:r>
        <w:rPr>
          <w:rFonts w:hint="eastAsia"/>
        </w:rPr>
        <w:t>，</w:t>
      </w:r>
      <w:r>
        <w:t>但是</w:t>
      </w:r>
      <w:r>
        <w:rPr>
          <w:rFonts w:hint="eastAsia"/>
        </w:rPr>
        <w:t>i</w:t>
      </w:r>
      <w:r>
        <w:t>nterface</w:t>
      </w:r>
      <w:r>
        <w:t>的实现是</w:t>
      </w:r>
      <w:r>
        <w:rPr>
          <w:rFonts w:hint="eastAsia"/>
        </w:rPr>
        <w:t>g</w:t>
      </w:r>
      <w:r>
        <w:t>mall-user</w:t>
      </w:r>
      <w:r>
        <w:rPr>
          <w:rFonts w:hint="eastAsia"/>
        </w:rPr>
        <w:t>，</w:t>
      </w:r>
      <w:r>
        <w:t>我们并没有引入</w:t>
      </w:r>
      <w:r>
        <w:rPr>
          <w:rFonts w:hint="eastAsia"/>
        </w:rPr>
        <w:t>，</w:t>
      </w:r>
      <w:r>
        <w:t>而且实际他可能还在别的服务器中</w:t>
      </w:r>
      <w:r>
        <w:rPr>
          <w:rFonts w:hint="eastAsia"/>
        </w:rPr>
        <w:t>。</w:t>
      </w:r>
    </w:p>
    <w:p w:rsidR="001A7847" w:rsidRDefault="007D395D">
      <w:pPr>
        <w:pStyle w:val="5"/>
      </w:pPr>
      <w:r>
        <w:rPr>
          <w:rFonts w:hint="eastAsia"/>
        </w:rPr>
        <w:lastRenderedPageBreak/>
        <w:t>4</w:t>
      </w:r>
      <w:r>
        <w:t>.4</w:t>
      </w:r>
      <w:r>
        <w:rPr>
          <w:rFonts w:hint="eastAsia"/>
        </w:rPr>
        <w:t>）、</w:t>
      </w:r>
      <w:r>
        <w:t>使用</w:t>
      </w:r>
      <w:r>
        <w:t>dubbo</w:t>
      </w:r>
      <w:r>
        <w:t>改造</w:t>
      </w:r>
    </w:p>
    <w:p w:rsidR="001A7847" w:rsidRDefault="007D395D">
      <w:pPr>
        <w:pStyle w:val="6"/>
      </w:pPr>
      <w:r>
        <w:rPr>
          <w:rFonts w:hint="eastAsia"/>
        </w:rPr>
        <w:t>1</w:t>
      </w:r>
      <w:r>
        <w:rPr>
          <w:rFonts w:hint="eastAsia"/>
        </w:rPr>
        <w:t>、改造</w:t>
      </w:r>
      <w:r>
        <w:rPr>
          <w:rFonts w:hint="eastAsia"/>
        </w:rPr>
        <w:t>g</w:t>
      </w:r>
      <w:r>
        <w:t>mall-user</w:t>
      </w:r>
      <w:r>
        <w:t>作为服务提供者</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pStyle w:val="5"/>
              <w:outlineLvl w:val="4"/>
              <w:rPr>
                <w:kern w:val="0"/>
              </w:rPr>
            </w:pPr>
            <w:r>
              <w:rPr>
                <w:rFonts w:hint="eastAsia"/>
                <w:kern w:val="0"/>
              </w:rPr>
              <w:t>1</w:t>
            </w:r>
            <w:r>
              <w:rPr>
                <w:rFonts w:hint="eastAsia"/>
                <w:kern w:val="0"/>
              </w:rPr>
              <w:t>、</w:t>
            </w:r>
            <w:r>
              <w:rPr>
                <w:kern w:val="0"/>
              </w:rPr>
              <w:t>引入</w:t>
            </w:r>
            <w:r>
              <w:rPr>
                <w:rFonts w:hint="eastAsia"/>
                <w:kern w:val="0"/>
              </w:rPr>
              <w:t>d</w:t>
            </w:r>
            <w:r>
              <w:rPr>
                <w:kern w:val="0"/>
              </w:rPr>
              <w:t>ubbo</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0"/>
                <w:szCs w:val="32"/>
              </w:rPr>
              <w:tab/>
            </w:r>
            <w:r>
              <w:rPr>
                <w:rFonts w:ascii="Consolas" w:hAnsi="Consolas" w:cs="Consolas"/>
                <w:color w:val="000000"/>
                <w:kern w:val="0"/>
                <w:sz w:val="10"/>
                <w:szCs w:val="32"/>
              </w:rPr>
              <w:tab/>
            </w:r>
            <w:r>
              <w:rPr>
                <w:rFonts w:ascii="Consolas" w:hAnsi="Consolas" w:cs="Consolas"/>
                <w:color w:val="3F5FBF"/>
                <w:kern w:val="0"/>
                <w:sz w:val="18"/>
                <w:szCs w:val="32"/>
              </w:rPr>
              <w:t xml:space="preserve">&lt;!-- </w:t>
            </w:r>
            <w:r>
              <w:rPr>
                <w:rFonts w:ascii="Consolas" w:hAnsi="Consolas" w:cs="Consolas"/>
                <w:color w:val="3F5FBF"/>
                <w:kern w:val="0"/>
                <w:sz w:val="18"/>
                <w:szCs w:val="32"/>
              </w:rPr>
              <w:t>引入</w:t>
            </w:r>
            <w:r>
              <w:rPr>
                <w:rFonts w:ascii="Consolas" w:hAnsi="Consolas" w:cs="Consolas"/>
                <w:color w:val="3F5FBF"/>
                <w:kern w:val="0"/>
                <w:sz w:val="18"/>
                <w:szCs w:val="32"/>
                <w:u w:val="single"/>
              </w:rPr>
              <w:t>dubbo</w:t>
            </w:r>
            <w:r>
              <w:rPr>
                <w:rFonts w:ascii="Consolas" w:hAnsi="Consolas" w:cs="Consolas"/>
                <w:color w:val="3F5FBF"/>
                <w:kern w:val="0"/>
                <w:sz w:val="18"/>
                <w:szCs w:val="32"/>
              </w:rPr>
              <w:t xml:space="preserve"> --&gt;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r>
              <w:rPr>
                <w:rFonts w:ascii="Consolas" w:hAnsi="Consolas" w:cs="Consolas"/>
                <w:color w:val="000000"/>
                <w:kern w:val="0"/>
                <w:sz w:val="18"/>
                <w:szCs w:val="32"/>
              </w:rPr>
              <w:t>com.alibaba</w:t>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r>
              <w:rPr>
                <w:rFonts w:ascii="Consolas" w:hAnsi="Consolas" w:cs="Consolas"/>
                <w:color w:val="000000"/>
                <w:kern w:val="0"/>
                <w:sz w:val="18"/>
                <w:szCs w:val="32"/>
                <w:u w:val="single"/>
              </w:rPr>
              <w:t>dubbo</w:t>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r>
              <w:rPr>
                <w:rFonts w:ascii="Consolas" w:hAnsi="Consolas" w:cs="Consolas"/>
                <w:color w:val="000000"/>
                <w:kern w:val="0"/>
                <w:sz w:val="18"/>
                <w:szCs w:val="32"/>
              </w:rPr>
              <w:t>2.6.2</w:t>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color w:val="3F5FBF"/>
                <w:kern w:val="0"/>
                <w:sz w:val="18"/>
                <w:szCs w:val="32"/>
              </w:rPr>
            </w:pPr>
            <w:r>
              <w:rPr>
                <w:rFonts w:ascii="Consolas" w:hAnsi="Consolas" w:cs="Consolas"/>
                <w:color w:val="000000"/>
                <w:kern w:val="0"/>
                <w:sz w:val="18"/>
                <w:szCs w:val="32"/>
              </w:rPr>
              <w:tab/>
            </w:r>
            <w:r>
              <w:rPr>
                <w:rFonts w:ascii="Consolas" w:hAnsi="Consolas" w:cs="Consolas"/>
                <w:color w:val="3F5FBF"/>
                <w:kern w:val="0"/>
                <w:sz w:val="18"/>
                <w:szCs w:val="32"/>
              </w:rPr>
              <w:t xml:space="preserve">&lt;!-- </w:t>
            </w:r>
            <w:r>
              <w:rPr>
                <w:rFonts w:ascii="Consolas" w:hAnsi="Consolas" w:cs="Consolas"/>
                <w:color w:val="3F5FBF"/>
                <w:kern w:val="0"/>
                <w:sz w:val="18"/>
                <w:szCs w:val="32"/>
              </w:rPr>
              <w:t>由于我们使用</w:t>
            </w:r>
            <w:r>
              <w:rPr>
                <w:rFonts w:ascii="Consolas" w:hAnsi="Consolas" w:cs="Consolas"/>
                <w:color w:val="3F5FBF"/>
                <w:kern w:val="0"/>
                <w:sz w:val="18"/>
                <w:szCs w:val="32"/>
                <w:u w:val="single"/>
              </w:rPr>
              <w:t>zookeeper</w:t>
            </w:r>
            <w:r>
              <w:rPr>
                <w:rFonts w:ascii="Consolas" w:hAnsi="Consolas" w:cs="Consolas"/>
                <w:color w:val="3F5FBF"/>
                <w:kern w:val="0"/>
                <w:sz w:val="18"/>
                <w:szCs w:val="32"/>
              </w:rPr>
              <w:t>作为注册中心，所以需要操作</w:t>
            </w:r>
            <w:r>
              <w:rPr>
                <w:rFonts w:ascii="Consolas" w:hAnsi="Consolas" w:cs="Consolas" w:hint="eastAsia"/>
                <w:color w:val="3F5FBF"/>
                <w:kern w:val="0"/>
                <w:sz w:val="18"/>
                <w:szCs w:val="32"/>
              </w:rPr>
              <w:t>z</w:t>
            </w:r>
            <w:r>
              <w:rPr>
                <w:rFonts w:ascii="Consolas" w:hAnsi="Consolas" w:cs="Consolas"/>
                <w:color w:val="3F5FBF"/>
                <w:kern w:val="0"/>
                <w:sz w:val="18"/>
                <w:szCs w:val="32"/>
              </w:rPr>
              <w:t>ookeeper</w:t>
            </w:r>
          </w:p>
          <w:p w:rsidR="001A7847" w:rsidRDefault="007D395D">
            <w:pPr>
              <w:autoSpaceDE w:val="0"/>
              <w:autoSpaceDN w:val="0"/>
              <w:adjustRightInd w:val="0"/>
              <w:ind w:firstLineChars="500" w:firstLine="900"/>
              <w:rPr>
                <w:rFonts w:ascii="Consolas" w:hAnsi="Consolas" w:cs="Consolas"/>
                <w:color w:val="3F5FBF"/>
                <w:kern w:val="0"/>
                <w:sz w:val="18"/>
                <w:szCs w:val="32"/>
              </w:rPr>
            </w:pPr>
            <w:r>
              <w:rPr>
                <w:rFonts w:ascii="Consolas" w:hAnsi="Consolas" w:cs="Consolas"/>
                <w:color w:val="3F5FBF"/>
                <w:kern w:val="0"/>
                <w:sz w:val="18"/>
                <w:szCs w:val="32"/>
              </w:rPr>
              <w:t>dubbo 2.6</w:t>
            </w:r>
            <w:r>
              <w:rPr>
                <w:rFonts w:ascii="Consolas" w:hAnsi="Consolas" w:cs="Consolas"/>
                <w:color w:val="3F5FBF"/>
                <w:kern w:val="0"/>
                <w:sz w:val="18"/>
                <w:szCs w:val="32"/>
              </w:rPr>
              <w:t>以前的版本引入</w:t>
            </w:r>
            <w:r>
              <w:rPr>
                <w:rFonts w:ascii="Consolas" w:hAnsi="Consolas" w:cs="Consolas"/>
                <w:color w:val="3F5FBF"/>
                <w:kern w:val="0"/>
                <w:sz w:val="18"/>
                <w:szCs w:val="32"/>
                <w:u w:val="single"/>
              </w:rPr>
              <w:t>zkclient</w:t>
            </w:r>
            <w:r>
              <w:rPr>
                <w:rFonts w:ascii="Consolas" w:hAnsi="Consolas" w:cs="Consolas"/>
                <w:color w:val="3F5FBF"/>
                <w:kern w:val="0"/>
                <w:sz w:val="18"/>
                <w:szCs w:val="32"/>
              </w:rPr>
              <w:t>操作</w:t>
            </w:r>
            <w:r>
              <w:rPr>
                <w:rFonts w:ascii="Consolas" w:hAnsi="Consolas" w:cs="Consolas"/>
                <w:color w:val="3F5FBF"/>
                <w:kern w:val="0"/>
                <w:sz w:val="18"/>
                <w:szCs w:val="32"/>
                <w:u w:val="single"/>
              </w:rPr>
              <w:t>zookeeper</w:t>
            </w:r>
            <w:r>
              <w:rPr>
                <w:rFonts w:ascii="Consolas" w:hAnsi="Consolas" w:cs="Consolas"/>
                <w:color w:val="3F5FBF"/>
                <w:kern w:val="0"/>
                <w:sz w:val="18"/>
                <w:szCs w:val="32"/>
              </w:rPr>
              <w:t xml:space="preserve"> </w:t>
            </w:r>
          </w:p>
          <w:p w:rsidR="001A7847" w:rsidRDefault="007D395D">
            <w:pPr>
              <w:autoSpaceDE w:val="0"/>
              <w:autoSpaceDN w:val="0"/>
              <w:adjustRightInd w:val="0"/>
              <w:ind w:firstLineChars="500" w:firstLine="900"/>
              <w:rPr>
                <w:rFonts w:ascii="Consolas" w:hAnsi="Consolas" w:cs="Consolas"/>
                <w:color w:val="3F5FBF"/>
                <w:kern w:val="0"/>
                <w:sz w:val="18"/>
                <w:szCs w:val="32"/>
                <w:u w:val="single"/>
              </w:rPr>
            </w:pPr>
            <w:r>
              <w:rPr>
                <w:rFonts w:ascii="Consolas" w:hAnsi="Consolas" w:cs="Consolas"/>
                <w:color w:val="3F5FBF"/>
                <w:kern w:val="0"/>
                <w:sz w:val="18"/>
                <w:szCs w:val="32"/>
              </w:rPr>
              <w:t>dubbo 2.6</w:t>
            </w:r>
            <w:r>
              <w:rPr>
                <w:rFonts w:ascii="Consolas" w:hAnsi="Consolas" w:cs="Consolas"/>
                <w:color w:val="3F5FBF"/>
                <w:kern w:val="0"/>
                <w:sz w:val="18"/>
                <w:szCs w:val="32"/>
              </w:rPr>
              <w:t>及以后的版本引入</w:t>
            </w:r>
            <w:r>
              <w:rPr>
                <w:rFonts w:ascii="Consolas" w:hAnsi="Consolas" w:cs="Consolas"/>
                <w:color w:val="3F5FBF"/>
                <w:kern w:val="0"/>
                <w:sz w:val="18"/>
                <w:szCs w:val="32"/>
                <w:u w:val="single"/>
              </w:rPr>
              <w:t>curator</w:t>
            </w:r>
            <w:r>
              <w:rPr>
                <w:rFonts w:ascii="Consolas" w:hAnsi="Consolas" w:cs="Consolas"/>
                <w:color w:val="3F5FBF"/>
                <w:kern w:val="0"/>
                <w:sz w:val="18"/>
                <w:szCs w:val="32"/>
                <w:u w:val="single"/>
              </w:rPr>
              <w:t>操作</w:t>
            </w:r>
            <w:r>
              <w:rPr>
                <w:rFonts w:ascii="Consolas" w:hAnsi="Consolas" w:cs="Consolas" w:hint="eastAsia"/>
                <w:color w:val="3F5FBF"/>
                <w:kern w:val="0"/>
                <w:sz w:val="18"/>
                <w:szCs w:val="32"/>
                <w:u w:val="single"/>
              </w:rPr>
              <w:t>z</w:t>
            </w:r>
            <w:r>
              <w:rPr>
                <w:rFonts w:ascii="Consolas" w:hAnsi="Consolas" w:cs="Consolas"/>
                <w:color w:val="3F5FBF"/>
                <w:kern w:val="0"/>
                <w:sz w:val="18"/>
                <w:szCs w:val="32"/>
                <w:u w:val="single"/>
              </w:rPr>
              <w:t>ookeeper</w:t>
            </w:r>
          </w:p>
          <w:p w:rsidR="001A7847" w:rsidRDefault="007D395D">
            <w:pPr>
              <w:autoSpaceDE w:val="0"/>
              <w:autoSpaceDN w:val="0"/>
              <w:adjustRightInd w:val="0"/>
              <w:ind w:firstLineChars="500" w:firstLine="900"/>
              <w:rPr>
                <w:rFonts w:ascii="Consolas" w:hAnsi="Consolas" w:cs="Consolas"/>
                <w:color w:val="3F5FBF"/>
                <w:kern w:val="0"/>
                <w:sz w:val="18"/>
                <w:szCs w:val="32"/>
              </w:rPr>
            </w:pPr>
            <w:r>
              <w:rPr>
                <w:rFonts w:ascii="Consolas" w:hAnsi="Consolas" w:cs="Consolas"/>
                <w:color w:val="3F5FBF"/>
                <w:kern w:val="0"/>
                <w:sz w:val="18"/>
                <w:szCs w:val="32"/>
                <w:u w:val="single"/>
              </w:rPr>
              <w:t>下面两个</w:t>
            </w:r>
            <w:r>
              <w:rPr>
                <w:rFonts w:ascii="Consolas" w:hAnsi="Consolas" w:cs="Consolas" w:hint="eastAsia"/>
                <w:color w:val="3F5FBF"/>
                <w:kern w:val="0"/>
                <w:sz w:val="18"/>
                <w:szCs w:val="32"/>
                <w:u w:val="single"/>
              </w:rPr>
              <w:t>z</w:t>
            </w:r>
            <w:r>
              <w:rPr>
                <w:rFonts w:ascii="Consolas" w:hAnsi="Consolas" w:cs="Consolas"/>
                <w:color w:val="3F5FBF"/>
                <w:kern w:val="0"/>
                <w:sz w:val="18"/>
                <w:szCs w:val="32"/>
                <w:u w:val="single"/>
              </w:rPr>
              <w:t>k</w:t>
            </w:r>
            <w:r>
              <w:rPr>
                <w:rFonts w:ascii="Consolas" w:hAnsi="Consolas" w:cs="Consolas"/>
                <w:color w:val="3F5FBF"/>
                <w:kern w:val="0"/>
                <w:sz w:val="18"/>
                <w:szCs w:val="32"/>
                <w:u w:val="single"/>
              </w:rPr>
              <w:t>客户端根据</w:t>
            </w:r>
            <w:r>
              <w:rPr>
                <w:rFonts w:ascii="Consolas" w:hAnsi="Consolas" w:cs="Consolas" w:hint="eastAsia"/>
                <w:color w:val="3F5FBF"/>
                <w:kern w:val="0"/>
                <w:sz w:val="18"/>
                <w:szCs w:val="32"/>
                <w:u w:val="single"/>
              </w:rPr>
              <w:t>d</w:t>
            </w:r>
            <w:r>
              <w:rPr>
                <w:rFonts w:ascii="Consolas" w:hAnsi="Consolas" w:cs="Consolas"/>
                <w:color w:val="3F5FBF"/>
                <w:kern w:val="0"/>
                <w:sz w:val="18"/>
                <w:szCs w:val="32"/>
                <w:u w:val="single"/>
              </w:rPr>
              <w:t>ubbo</w:t>
            </w:r>
            <w:r>
              <w:rPr>
                <w:rFonts w:ascii="Consolas" w:hAnsi="Consolas" w:cs="Consolas"/>
                <w:color w:val="3F5FBF"/>
                <w:kern w:val="0"/>
                <w:sz w:val="18"/>
                <w:szCs w:val="32"/>
                <w:u w:val="single"/>
              </w:rPr>
              <w:t>版本</w:t>
            </w:r>
            <w:r>
              <w:rPr>
                <w:rFonts w:ascii="Consolas" w:hAnsi="Consolas" w:cs="Consolas" w:hint="eastAsia"/>
                <w:color w:val="3F5FBF"/>
                <w:kern w:val="0"/>
                <w:sz w:val="18"/>
                <w:szCs w:val="32"/>
                <w:u w:val="single"/>
              </w:rPr>
              <w:t>2</w:t>
            </w:r>
            <w:r>
              <w:rPr>
                <w:rFonts w:ascii="Consolas" w:hAnsi="Consolas" w:cs="Consolas" w:hint="eastAsia"/>
                <w:color w:val="3F5FBF"/>
                <w:kern w:val="0"/>
                <w:sz w:val="18"/>
                <w:szCs w:val="32"/>
                <w:u w:val="single"/>
              </w:rPr>
              <w:t>选</w:t>
            </w:r>
            <w:r>
              <w:rPr>
                <w:rFonts w:ascii="Consolas" w:hAnsi="Consolas" w:cs="Consolas" w:hint="eastAsia"/>
                <w:color w:val="3F5FBF"/>
                <w:kern w:val="0"/>
                <w:sz w:val="18"/>
                <w:szCs w:val="32"/>
                <w:u w:val="single"/>
              </w:rPr>
              <w:t>1</w:t>
            </w:r>
            <w:r>
              <w:rPr>
                <w:rFonts w:ascii="Consolas" w:hAnsi="Consolas" w:cs="Consolas" w:hint="eastAsia"/>
                <w:color w:val="3F5FBF"/>
                <w:kern w:val="0"/>
                <w:sz w:val="18"/>
                <w:szCs w:val="32"/>
                <w:u w:val="single"/>
              </w:rPr>
              <w:t>即可</w:t>
            </w:r>
          </w:p>
          <w:p w:rsidR="001A7847" w:rsidRDefault="007D395D">
            <w:pPr>
              <w:autoSpaceDE w:val="0"/>
              <w:autoSpaceDN w:val="0"/>
              <w:adjustRightInd w:val="0"/>
              <w:ind w:firstLineChars="250" w:firstLine="450"/>
              <w:rPr>
                <w:rFonts w:ascii="Consolas" w:hAnsi="Consolas" w:cs="Consolas"/>
                <w:kern w:val="0"/>
                <w:sz w:val="18"/>
                <w:szCs w:val="32"/>
              </w:rPr>
            </w:pPr>
            <w:r>
              <w:rPr>
                <w:rFonts w:ascii="Consolas" w:hAnsi="Consolas" w:cs="Consolas"/>
                <w:color w:val="3F5FBF"/>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r>
              <w:rPr>
                <w:rFonts w:ascii="Consolas" w:hAnsi="Consolas" w:cs="Consolas"/>
                <w:color w:val="000000"/>
                <w:kern w:val="0"/>
                <w:sz w:val="18"/>
                <w:szCs w:val="32"/>
                <w:u w:val="single"/>
              </w:rPr>
              <w:t>com</w:t>
            </w:r>
            <w:r>
              <w:rPr>
                <w:rFonts w:ascii="Consolas" w:hAnsi="Consolas" w:cs="Consolas"/>
                <w:color w:val="000000"/>
                <w:kern w:val="0"/>
                <w:sz w:val="18"/>
                <w:szCs w:val="32"/>
              </w:rPr>
              <w:t>.101tec</w:t>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r>
              <w:rPr>
                <w:rFonts w:ascii="Consolas" w:hAnsi="Consolas" w:cs="Consolas"/>
                <w:color w:val="000000"/>
                <w:kern w:val="0"/>
                <w:sz w:val="18"/>
                <w:szCs w:val="32"/>
                <w:u w:val="single"/>
              </w:rPr>
              <w:t>zkclient</w:t>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r>
              <w:rPr>
                <w:rFonts w:ascii="Consolas" w:hAnsi="Consolas" w:cs="Consolas"/>
                <w:color w:val="000000"/>
                <w:kern w:val="0"/>
                <w:sz w:val="18"/>
                <w:szCs w:val="32"/>
              </w:rPr>
              <w:t>0.10</w:t>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3F5FBF"/>
                <w:kern w:val="0"/>
                <w:sz w:val="18"/>
                <w:szCs w:val="32"/>
              </w:rPr>
              <w:t>&lt;!-- curator-framework --&gt;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r>
              <w:rPr>
                <w:rFonts w:ascii="Consolas" w:hAnsi="Consolas" w:cs="Consolas"/>
                <w:color w:val="000000"/>
                <w:kern w:val="0"/>
                <w:sz w:val="18"/>
                <w:szCs w:val="32"/>
              </w:rPr>
              <w:t>org.apache.curator</w:t>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r>
              <w:rPr>
                <w:rFonts w:ascii="Consolas" w:hAnsi="Consolas" w:cs="Consolas"/>
                <w:color w:val="000000"/>
                <w:kern w:val="0"/>
                <w:sz w:val="18"/>
                <w:szCs w:val="32"/>
                <w:u w:val="single"/>
              </w:rPr>
              <w:t>curator</w:t>
            </w:r>
            <w:r>
              <w:rPr>
                <w:rFonts w:ascii="Consolas" w:hAnsi="Consolas" w:cs="Consolas"/>
                <w:color w:val="000000"/>
                <w:kern w:val="0"/>
                <w:sz w:val="18"/>
                <w:szCs w:val="32"/>
              </w:rPr>
              <w:t>-framework</w:t>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r>
              <w:rPr>
                <w:rFonts w:ascii="Consolas" w:hAnsi="Consolas" w:cs="Consolas"/>
                <w:color w:val="000000"/>
                <w:kern w:val="0"/>
                <w:sz w:val="18"/>
                <w:szCs w:val="32"/>
              </w:rPr>
              <w:t>2.12.0</w:t>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p>
          <w:p w:rsidR="001A7847" w:rsidRDefault="007D395D">
            <w:pPr>
              <w:autoSpaceDE w:val="0"/>
              <w:autoSpaceDN w:val="0"/>
              <w:adjustRightInd w:val="0"/>
              <w:rPr>
                <w:kern w:val="0"/>
                <w:sz w:val="11"/>
                <w:szCs w:val="21"/>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1A7847">
            <w:pPr>
              <w:rPr>
                <w:kern w:val="0"/>
                <w:szCs w:val="21"/>
              </w:rPr>
            </w:pP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t>2</w:t>
            </w:r>
            <w:r>
              <w:rPr>
                <w:rFonts w:hint="eastAsia"/>
                <w:kern w:val="0"/>
              </w:rPr>
              <w:t>、配置提供者</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3F5FBF"/>
                <w:kern w:val="0"/>
                <w:sz w:val="20"/>
                <w:szCs w:val="32"/>
              </w:rPr>
              <w:t>&lt;!--</w:t>
            </w:r>
            <w:r>
              <w:rPr>
                <w:rFonts w:ascii="Consolas" w:hAnsi="Consolas" w:cs="Consolas"/>
                <w:color w:val="3F5FBF"/>
                <w:kern w:val="0"/>
                <w:sz w:val="20"/>
                <w:szCs w:val="32"/>
              </w:rPr>
              <w:t>当前应用的名字</w:t>
            </w:r>
            <w:r>
              <w:rPr>
                <w:rFonts w:ascii="Consolas" w:hAnsi="Consolas" w:cs="Consolas"/>
                <w:color w:val="3F5FBF"/>
                <w:kern w:val="0"/>
                <w:sz w:val="20"/>
                <w:szCs w:val="32"/>
              </w:rPr>
              <w:t xml:space="preserve">  --&gt;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dubbo:application</w:t>
            </w:r>
            <w:r>
              <w:rPr>
                <w:rFonts w:ascii="Consolas" w:hAnsi="Consolas" w:cs="Consolas"/>
                <w:kern w:val="0"/>
                <w:sz w:val="20"/>
                <w:szCs w:val="32"/>
              </w:rPr>
              <w:t xml:space="preserve"> </w:t>
            </w:r>
            <w:r>
              <w:rPr>
                <w:rFonts w:ascii="Consolas" w:hAnsi="Consolas" w:cs="Consolas"/>
                <w:color w:val="7F007F"/>
                <w:kern w:val="0"/>
                <w:sz w:val="20"/>
                <w:szCs w:val="32"/>
              </w:rPr>
              <w:t>name</w:t>
            </w:r>
            <w:r>
              <w:rPr>
                <w:rFonts w:ascii="Consolas" w:hAnsi="Consolas" w:cs="Consolas"/>
                <w:color w:val="000000"/>
                <w:kern w:val="0"/>
                <w:sz w:val="20"/>
                <w:szCs w:val="32"/>
              </w:rPr>
              <w:t>=</w:t>
            </w:r>
            <w:r>
              <w:rPr>
                <w:rFonts w:ascii="Consolas" w:hAnsi="Consolas" w:cs="Consolas"/>
                <w:i/>
                <w:iCs/>
                <w:color w:val="2A00FF"/>
                <w:kern w:val="0"/>
                <w:sz w:val="20"/>
                <w:szCs w:val="32"/>
              </w:rPr>
              <w:t>"gmall-user"</w:t>
            </w:r>
            <w:r>
              <w:rPr>
                <w:rFonts w:ascii="Consolas" w:hAnsi="Consolas" w:cs="Consolas"/>
                <w:color w:val="008080"/>
                <w:kern w:val="0"/>
                <w:sz w:val="20"/>
                <w:szCs w:val="32"/>
              </w:rPr>
              <w:t>&gt;&lt;/</w:t>
            </w:r>
            <w:r>
              <w:rPr>
                <w:rFonts w:ascii="Consolas" w:hAnsi="Consolas" w:cs="Consolas"/>
                <w:color w:val="3F7F7F"/>
                <w:kern w:val="0"/>
                <w:sz w:val="20"/>
                <w:szCs w:val="32"/>
              </w:rPr>
              <w:t>dubbo:application</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3F5FBF"/>
                <w:kern w:val="0"/>
                <w:sz w:val="20"/>
                <w:szCs w:val="32"/>
              </w:rPr>
              <w:t>&lt;!--</w:t>
            </w:r>
            <w:r>
              <w:rPr>
                <w:rFonts w:ascii="Consolas" w:hAnsi="Consolas" w:cs="Consolas"/>
                <w:color w:val="3F5FBF"/>
                <w:kern w:val="0"/>
                <w:sz w:val="20"/>
                <w:szCs w:val="32"/>
              </w:rPr>
              <w:t>指定注册中心的地址</w:t>
            </w:r>
            <w:r>
              <w:rPr>
                <w:rFonts w:ascii="Consolas" w:hAnsi="Consolas" w:cs="Consolas"/>
                <w:color w:val="3F5FBF"/>
                <w:kern w:val="0"/>
                <w:sz w:val="20"/>
                <w:szCs w:val="32"/>
              </w:rPr>
              <w:t xml:space="preserve">  --&gt;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8080"/>
                <w:kern w:val="0"/>
                <w:sz w:val="20"/>
                <w:szCs w:val="32"/>
              </w:rPr>
              <w:t>&lt;</w:t>
            </w:r>
            <w:r>
              <w:rPr>
                <w:rFonts w:ascii="Consolas" w:hAnsi="Consolas" w:cs="Consolas"/>
                <w:color w:val="3F7F7F"/>
                <w:kern w:val="0"/>
                <w:sz w:val="20"/>
                <w:szCs w:val="32"/>
              </w:rPr>
              <w:t>dubbo:registry</w:t>
            </w:r>
            <w:r>
              <w:rPr>
                <w:rFonts w:ascii="Consolas" w:hAnsi="Consolas" w:cs="Consolas"/>
                <w:kern w:val="0"/>
                <w:sz w:val="20"/>
                <w:szCs w:val="32"/>
              </w:rPr>
              <w:t xml:space="preserve"> </w:t>
            </w:r>
            <w:r>
              <w:rPr>
                <w:rFonts w:ascii="Consolas" w:hAnsi="Consolas" w:cs="Consolas"/>
                <w:color w:val="7F007F"/>
                <w:kern w:val="0"/>
                <w:sz w:val="20"/>
                <w:szCs w:val="32"/>
              </w:rPr>
              <w:t>address</w:t>
            </w:r>
            <w:r>
              <w:rPr>
                <w:rFonts w:ascii="Consolas" w:hAnsi="Consolas" w:cs="Consolas"/>
                <w:color w:val="000000"/>
                <w:kern w:val="0"/>
                <w:sz w:val="20"/>
                <w:szCs w:val="32"/>
              </w:rPr>
              <w:t>=</w:t>
            </w:r>
            <w:r>
              <w:rPr>
                <w:rFonts w:ascii="Consolas" w:hAnsi="Consolas" w:cs="Consolas"/>
                <w:i/>
                <w:iCs/>
                <w:color w:val="2A00FF"/>
                <w:kern w:val="0"/>
                <w:sz w:val="20"/>
                <w:szCs w:val="32"/>
              </w:rPr>
              <w:t>"zookeeper://118.24.44.169:2181"</w:t>
            </w:r>
            <w:r>
              <w:rPr>
                <w:rFonts w:ascii="Consolas" w:hAnsi="Consolas" w:cs="Consolas"/>
                <w:kern w:val="0"/>
                <w:sz w:val="20"/>
                <w:szCs w:val="32"/>
              </w:rPr>
              <w:t xml:space="preserve"> </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3F5FBF"/>
                <w:kern w:val="0"/>
                <w:sz w:val="20"/>
                <w:szCs w:val="32"/>
              </w:rPr>
              <w:t>&lt;!--</w:t>
            </w:r>
            <w:r>
              <w:rPr>
                <w:rFonts w:ascii="Consolas" w:hAnsi="Consolas" w:cs="Consolas"/>
                <w:color w:val="3F5FBF"/>
                <w:kern w:val="0"/>
                <w:sz w:val="20"/>
                <w:szCs w:val="32"/>
              </w:rPr>
              <w:t>使用</w:t>
            </w:r>
            <w:r>
              <w:rPr>
                <w:rFonts w:ascii="Consolas" w:hAnsi="Consolas" w:cs="Consolas"/>
                <w:color w:val="3F5FBF"/>
                <w:kern w:val="0"/>
                <w:sz w:val="20"/>
                <w:szCs w:val="32"/>
                <w:u w:val="single"/>
              </w:rPr>
              <w:t>dubbo</w:t>
            </w:r>
            <w:r>
              <w:rPr>
                <w:rFonts w:ascii="Consolas" w:hAnsi="Consolas" w:cs="Consolas"/>
                <w:color w:val="3F5FBF"/>
                <w:kern w:val="0"/>
                <w:sz w:val="20"/>
                <w:szCs w:val="32"/>
              </w:rPr>
              <w:t>协议，将服务暴露在</w:t>
            </w:r>
            <w:r>
              <w:rPr>
                <w:rFonts w:ascii="Consolas" w:hAnsi="Consolas" w:cs="Consolas"/>
                <w:color w:val="3F5FBF"/>
                <w:kern w:val="0"/>
                <w:sz w:val="20"/>
                <w:szCs w:val="32"/>
              </w:rPr>
              <w:t>20880</w:t>
            </w:r>
            <w:r>
              <w:rPr>
                <w:rFonts w:ascii="Consolas" w:hAnsi="Consolas" w:cs="Consolas"/>
                <w:color w:val="3F5FBF"/>
                <w:kern w:val="0"/>
                <w:sz w:val="20"/>
                <w:szCs w:val="32"/>
              </w:rPr>
              <w:t>端口</w:t>
            </w:r>
            <w:r>
              <w:rPr>
                <w:rFonts w:ascii="Consolas" w:hAnsi="Consolas" w:cs="Consolas"/>
                <w:color w:val="3F5FBF"/>
                <w:kern w:val="0"/>
                <w:sz w:val="20"/>
                <w:szCs w:val="32"/>
              </w:rPr>
              <w:t xml:space="preserve">  --&gt;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8080"/>
                <w:kern w:val="0"/>
                <w:sz w:val="20"/>
                <w:szCs w:val="32"/>
              </w:rPr>
              <w:t>&lt;</w:t>
            </w:r>
            <w:r>
              <w:rPr>
                <w:rFonts w:ascii="Consolas" w:hAnsi="Consolas" w:cs="Consolas"/>
                <w:color w:val="3F7F7F"/>
                <w:kern w:val="0"/>
                <w:sz w:val="20"/>
                <w:szCs w:val="32"/>
              </w:rPr>
              <w:t>dubbo:protocol</w:t>
            </w:r>
            <w:r>
              <w:rPr>
                <w:rFonts w:ascii="Consolas" w:hAnsi="Consolas" w:cs="Consolas"/>
                <w:kern w:val="0"/>
                <w:sz w:val="20"/>
                <w:szCs w:val="32"/>
              </w:rPr>
              <w:t xml:space="preserve"> </w:t>
            </w:r>
            <w:r>
              <w:rPr>
                <w:rFonts w:ascii="Consolas" w:hAnsi="Consolas" w:cs="Consolas"/>
                <w:color w:val="7F007F"/>
                <w:kern w:val="0"/>
                <w:sz w:val="20"/>
                <w:szCs w:val="32"/>
              </w:rPr>
              <w:t>name</w:t>
            </w:r>
            <w:r>
              <w:rPr>
                <w:rFonts w:ascii="Consolas" w:hAnsi="Consolas" w:cs="Consolas"/>
                <w:color w:val="000000"/>
                <w:kern w:val="0"/>
                <w:sz w:val="20"/>
                <w:szCs w:val="32"/>
              </w:rPr>
              <w:t>=</w:t>
            </w:r>
            <w:r>
              <w:rPr>
                <w:rFonts w:ascii="Consolas" w:hAnsi="Consolas" w:cs="Consolas"/>
                <w:i/>
                <w:iCs/>
                <w:color w:val="2A00FF"/>
                <w:kern w:val="0"/>
                <w:sz w:val="20"/>
                <w:szCs w:val="32"/>
              </w:rPr>
              <w:t>"dubbo"</w:t>
            </w:r>
            <w:r>
              <w:rPr>
                <w:rFonts w:ascii="Consolas" w:hAnsi="Consolas" w:cs="Consolas"/>
                <w:kern w:val="0"/>
                <w:sz w:val="20"/>
                <w:szCs w:val="32"/>
              </w:rPr>
              <w:t xml:space="preserve"> </w:t>
            </w:r>
            <w:r>
              <w:rPr>
                <w:rFonts w:ascii="Consolas" w:hAnsi="Consolas" w:cs="Consolas"/>
                <w:color w:val="7F007F"/>
                <w:kern w:val="0"/>
                <w:sz w:val="20"/>
                <w:szCs w:val="32"/>
              </w:rPr>
              <w:t>port</w:t>
            </w:r>
            <w:r>
              <w:rPr>
                <w:rFonts w:ascii="Consolas" w:hAnsi="Consolas" w:cs="Consolas"/>
                <w:color w:val="000000"/>
                <w:kern w:val="0"/>
                <w:sz w:val="20"/>
                <w:szCs w:val="32"/>
              </w:rPr>
              <w:t>=</w:t>
            </w:r>
            <w:r>
              <w:rPr>
                <w:rFonts w:ascii="Consolas" w:hAnsi="Consolas" w:cs="Consolas"/>
                <w:i/>
                <w:iCs/>
                <w:color w:val="2A00FF"/>
                <w:kern w:val="0"/>
                <w:sz w:val="20"/>
                <w:szCs w:val="32"/>
              </w:rPr>
              <w:t>"20880"</w:t>
            </w:r>
            <w:r>
              <w:rPr>
                <w:rFonts w:ascii="Consolas" w:hAnsi="Consolas" w:cs="Consolas"/>
                <w:kern w:val="0"/>
                <w:sz w:val="20"/>
                <w:szCs w:val="32"/>
              </w:rPr>
              <w:t xml:space="preserve"> </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3F5FBF"/>
                <w:kern w:val="0"/>
                <w:sz w:val="20"/>
                <w:szCs w:val="32"/>
              </w:rPr>
              <w:t xml:space="preserve">&lt;!-- </w:t>
            </w:r>
            <w:r>
              <w:rPr>
                <w:rFonts w:ascii="Consolas" w:hAnsi="Consolas" w:cs="Consolas"/>
                <w:color w:val="3F5FBF"/>
                <w:kern w:val="0"/>
                <w:sz w:val="20"/>
                <w:szCs w:val="32"/>
              </w:rPr>
              <w:t>指定需要暴露的服务</w:t>
            </w:r>
            <w:r>
              <w:rPr>
                <w:rFonts w:ascii="Consolas" w:hAnsi="Consolas" w:cs="Consolas"/>
                <w:color w:val="3F5FBF"/>
                <w:kern w:val="0"/>
                <w:sz w:val="20"/>
                <w:szCs w:val="32"/>
              </w:rPr>
              <w:t xml:space="preserve"> --&gt;</w:t>
            </w:r>
          </w:p>
          <w:p w:rsidR="001A7847" w:rsidRDefault="007D395D">
            <w:pPr>
              <w:rPr>
                <w:kern w:val="0"/>
                <w:szCs w:val="21"/>
              </w:rPr>
            </w:pPr>
            <w:r>
              <w:rPr>
                <w:rFonts w:ascii="Consolas" w:hAnsi="Consolas" w:cs="Consolas"/>
                <w:color w:val="000000"/>
                <w:kern w:val="0"/>
                <w:sz w:val="20"/>
                <w:szCs w:val="32"/>
              </w:rPr>
              <w:t xml:space="preserve">    </w:t>
            </w:r>
            <w:r>
              <w:rPr>
                <w:rFonts w:ascii="Consolas" w:hAnsi="Consolas" w:cs="Consolas"/>
                <w:color w:val="008080"/>
                <w:kern w:val="0"/>
                <w:sz w:val="20"/>
                <w:szCs w:val="32"/>
              </w:rPr>
              <w:t>&lt;</w:t>
            </w:r>
            <w:r>
              <w:rPr>
                <w:rFonts w:ascii="Consolas" w:hAnsi="Consolas" w:cs="Consolas"/>
                <w:color w:val="3F7F7F"/>
                <w:kern w:val="0"/>
                <w:sz w:val="20"/>
                <w:szCs w:val="32"/>
              </w:rPr>
              <w:t>dubbo:service</w:t>
            </w:r>
            <w:r>
              <w:rPr>
                <w:rFonts w:ascii="Consolas" w:hAnsi="Consolas" w:cs="Consolas"/>
                <w:kern w:val="0"/>
                <w:sz w:val="20"/>
                <w:szCs w:val="32"/>
              </w:rPr>
              <w:t xml:space="preserve"> </w:t>
            </w:r>
            <w:r>
              <w:rPr>
                <w:rFonts w:ascii="Consolas" w:hAnsi="Consolas" w:cs="Consolas"/>
                <w:color w:val="7F007F"/>
                <w:kern w:val="0"/>
                <w:sz w:val="20"/>
                <w:szCs w:val="32"/>
              </w:rPr>
              <w:t>interface</w:t>
            </w:r>
            <w:r>
              <w:rPr>
                <w:rFonts w:ascii="Consolas" w:hAnsi="Consolas" w:cs="Consolas"/>
                <w:color w:val="000000"/>
                <w:kern w:val="0"/>
                <w:sz w:val="20"/>
                <w:szCs w:val="32"/>
              </w:rPr>
              <w:t>=</w:t>
            </w:r>
            <w:r>
              <w:rPr>
                <w:rFonts w:ascii="Consolas" w:hAnsi="Consolas" w:cs="Consolas"/>
                <w:i/>
                <w:iCs/>
                <w:color w:val="2A00FF"/>
                <w:kern w:val="0"/>
                <w:sz w:val="20"/>
                <w:szCs w:val="32"/>
              </w:rPr>
              <w:t xml:space="preserve">"com.atguigu.gmall.service.UserService" </w:t>
            </w:r>
            <w:r>
              <w:rPr>
                <w:rFonts w:ascii="Consolas" w:hAnsi="Consolas" w:cs="Consolas"/>
                <w:color w:val="7F007F"/>
                <w:kern w:val="0"/>
                <w:sz w:val="20"/>
                <w:szCs w:val="32"/>
              </w:rPr>
              <w:t>ref</w:t>
            </w:r>
            <w:r>
              <w:rPr>
                <w:rFonts w:ascii="Consolas" w:hAnsi="Consolas" w:cs="Consolas"/>
                <w:color w:val="000000"/>
                <w:kern w:val="0"/>
                <w:sz w:val="20"/>
                <w:szCs w:val="32"/>
              </w:rPr>
              <w:t>=</w:t>
            </w:r>
            <w:r>
              <w:rPr>
                <w:rFonts w:ascii="Consolas" w:hAnsi="Consolas" w:cs="Consolas"/>
                <w:i/>
                <w:iCs/>
                <w:color w:val="2A00FF"/>
                <w:kern w:val="0"/>
                <w:sz w:val="20"/>
                <w:szCs w:val="32"/>
              </w:rPr>
              <w:t>"userServiceImpl"</w:t>
            </w:r>
            <w:r>
              <w:rPr>
                <w:rFonts w:ascii="Consolas" w:hAnsi="Consolas" w:cs="Consolas"/>
                <w:kern w:val="0"/>
                <w:sz w:val="20"/>
                <w:szCs w:val="32"/>
              </w:rPr>
              <w:t xml:space="preserve"> </w:t>
            </w:r>
            <w:r>
              <w:rPr>
                <w:rFonts w:ascii="Consolas" w:hAnsi="Consolas" w:cs="Consolas"/>
                <w:color w:val="008080"/>
                <w:kern w:val="0"/>
                <w:sz w:val="20"/>
                <w:szCs w:val="32"/>
              </w:rPr>
              <w:t>/&gt;</w:t>
            </w: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lastRenderedPageBreak/>
              <w:t>3</w:t>
            </w:r>
            <w:r>
              <w:rPr>
                <w:rFonts w:hint="eastAsia"/>
                <w:kern w:val="0"/>
              </w:rPr>
              <w:t>、启动服务</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b/>
                <w:bCs/>
                <w:color w:val="7F0055"/>
                <w:kern w:val="0"/>
                <w:sz w:val="20"/>
                <w:szCs w:val="32"/>
              </w:rPr>
              <w:t>public</w:t>
            </w:r>
            <w:r>
              <w:rPr>
                <w:rFonts w:ascii="Consolas" w:hAnsi="Consolas" w:cs="Consolas"/>
                <w:color w:val="000000"/>
                <w:kern w:val="0"/>
                <w:sz w:val="20"/>
                <w:szCs w:val="32"/>
              </w:rPr>
              <w:t xml:space="preserve"> </w:t>
            </w:r>
            <w:r>
              <w:rPr>
                <w:rFonts w:ascii="Consolas" w:hAnsi="Consolas" w:cs="Consolas"/>
                <w:b/>
                <w:bCs/>
                <w:color w:val="7F0055"/>
                <w:kern w:val="0"/>
                <w:sz w:val="20"/>
                <w:szCs w:val="32"/>
              </w:rPr>
              <w:t>static</w:t>
            </w:r>
            <w:r>
              <w:rPr>
                <w:rFonts w:ascii="Consolas" w:hAnsi="Consolas" w:cs="Consolas"/>
                <w:color w:val="000000"/>
                <w:kern w:val="0"/>
                <w:sz w:val="20"/>
                <w:szCs w:val="32"/>
              </w:rPr>
              <w:t xml:space="preserve"> </w:t>
            </w:r>
            <w:r>
              <w:rPr>
                <w:rFonts w:ascii="Consolas" w:hAnsi="Consolas" w:cs="Consolas"/>
                <w:b/>
                <w:bCs/>
                <w:color w:val="7F0055"/>
                <w:kern w:val="0"/>
                <w:sz w:val="20"/>
                <w:szCs w:val="32"/>
              </w:rPr>
              <w:t>void</w:t>
            </w:r>
            <w:r>
              <w:rPr>
                <w:rFonts w:ascii="Consolas" w:hAnsi="Consolas" w:cs="Consolas"/>
                <w:color w:val="000000"/>
                <w:kern w:val="0"/>
                <w:sz w:val="20"/>
                <w:szCs w:val="32"/>
              </w:rPr>
              <w:t xml:space="preserve"> main(String[] </w:t>
            </w:r>
            <w:r>
              <w:rPr>
                <w:rFonts w:ascii="Consolas" w:hAnsi="Consolas" w:cs="Consolas"/>
                <w:color w:val="6A3E3E"/>
                <w:kern w:val="0"/>
                <w:sz w:val="20"/>
                <w:szCs w:val="32"/>
              </w:rPr>
              <w:t>args</w:t>
            </w:r>
            <w:r>
              <w:rPr>
                <w:rFonts w:ascii="Consolas" w:hAnsi="Consolas" w:cs="Consolas"/>
                <w:color w:val="000000"/>
                <w:kern w:val="0"/>
                <w:sz w:val="20"/>
                <w:szCs w:val="32"/>
              </w:rPr>
              <w:t xml:space="preserve">) </w:t>
            </w:r>
            <w:r>
              <w:rPr>
                <w:rFonts w:ascii="Consolas" w:hAnsi="Consolas" w:cs="Consolas"/>
                <w:b/>
                <w:bCs/>
                <w:color w:val="7F0055"/>
                <w:kern w:val="0"/>
                <w:sz w:val="20"/>
                <w:szCs w:val="32"/>
              </w:rPr>
              <w:t>throws</w:t>
            </w:r>
            <w:r>
              <w:rPr>
                <w:rFonts w:ascii="Consolas" w:hAnsi="Consolas" w:cs="Consolas"/>
                <w:color w:val="000000"/>
                <w:kern w:val="0"/>
                <w:sz w:val="20"/>
                <w:szCs w:val="32"/>
              </w:rPr>
              <w:t xml:space="preserve"> IOException {</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0000"/>
                <w:kern w:val="0"/>
                <w:sz w:val="20"/>
                <w:szCs w:val="32"/>
              </w:rPr>
              <w:tab/>
              <w:t xml:space="preserve">ClassPathXmlApplicationContext </w:t>
            </w:r>
            <w:r>
              <w:rPr>
                <w:rFonts w:ascii="Consolas" w:hAnsi="Consolas" w:cs="Consolas"/>
                <w:color w:val="6A3E3E"/>
                <w:kern w:val="0"/>
                <w:sz w:val="20"/>
                <w:szCs w:val="32"/>
                <w:u w:val="single"/>
              </w:rPr>
              <w:t>context</w:t>
            </w:r>
            <w:r>
              <w:rPr>
                <w:rFonts w:ascii="Consolas" w:hAnsi="Consolas" w:cs="Consolas"/>
                <w:color w:val="000000"/>
                <w:kern w:val="0"/>
                <w:sz w:val="20"/>
                <w:szCs w:val="32"/>
              </w:rPr>
              <w:t xml:space="preserve"> = </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0000"/>
                <w:kern w:val="0"/>
                <w:sz w:val="20"/>
                <w:szCs w:val="32"/>
              </w:rPr>
              <w:tab/>
            </w:r>
            <w:r>
              <w:rPr>
                <w:rFonts w:ascii="Consolas" w:hAnsi="Consolas" w:cs="Consolas"/>
                <w:color w:val="000000"/>
                <w:kern w:val="0"/>
                <w:sz w:val="20"/>
                <w:szCs w:val="32"/>
              </w:rPr>
              <w:tab/>
            </w:r>
            <w:r>
              <w:rPr>
                <w:rFonts w:ascii="Consolas" w:hAnsi="Consolas" w:cs="Consolas"/>
                <w:color w:val="000000"/>
                <w:kern w:val="0"/>
                <w:sz w:val="20"/>
                <w:szCs w:val="32"/>
              </w:rPr>
              <w:tab/>
            </w:r>
            <w:r>
              <w:rPr>
                <w:rFonts w:ascii="Consolas" w:hAnsi="Consolas" w:cs="Consolas"/>
                <w:b/>
                <w:bCs/>
                <w:color w:val="7F0055"/>
                <w:kern w:val="0"/>
                <w:sz w:val="20"/>
                <w:szCs w:val="32"/>
              </w:rPr>
              <w:t>new</w:t>
            </w:r>
            <w:r>
              <w:rPr>
                <w:rFonts w:ascii="Consolas" w:hAnsi="Consolas" w:cs="Consolas"/>
                <w:color w:val="000000"/>
                <w:kern w:val="0"/>
                <w:sz w:val="20"/>
                <w:szCs w:val="32"/>
              </w:rPr>
              <w:t xml:space="preserve"> ClassPathXmlApplicationContext(</w:t>
            </w:r>
            <w:r>
              <w:rPr>
                <w:rFonts w:ascii="Consolas" w:hAnsi="Consolas" w:cs="Consolas"/>
                <w:color w:val="2A00FF"/>
                <w:kern w:val="0"/>
                <w:sz w:val="20"/>
                <w:szCs w:val="32"/>
              </w:rPr>
              <w:t>"classpath:spring-beans.xml"</w:t>
            </w:r>
            <w:r>
              <w:rPr>
                <w:rFonts w:ascii="Consolas" w:hAnsi="Consolas" w:cs="Consolas"/>
                <w:color w:val="000000"/>
                <w:kern w:val="0"/>
                <w:sz w:val="20"/>
                <w:szCs w:val="32"/>
              </w:rPr>
              <w: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0000"/>
                <w:kern w:val="0"/>
                <w:sz w:val="20"/>
                <w:szCs w:val="32"/>
              </w:rPr>
              <w:tab/>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0000"/>
                <w:kern w:val="0"/>
                <w:sz w:val="20"/>
                <w:szCs w:val="32"/>
              </w:rPr>
              <w:tab/>
              <w:t>System.</w:t>
            </w:r>
            <w:r>
              <w:rPr>
                <w:rFonts w:ascii="Consolas" w:hAnsi="Consolas" w:cs="Consolas"/>
                <w:b/>
                <w:bCs/>
                <w:i/>
                <w:iCs/>
                <w:color w:val="0000C0"/>
                <w:kern w:val="0"/>
                <w:sz w:val="20"/>
                <w:szCs w:val="32"/>
              </w:rPr>
              <w:t>in</w:t>
            </w:r>
            <w:r>
              <w:rPr>
                <w:rFonts w:ascii="Consolas" w:hAnsi="Consolas" w:cs="Consolas"/>
                <w:color w:val="000000"/>
                <w:kern w:val="0"/>
                <w:sz w:val="20"/>
                <w:szCs w:val="32"/>
              </w:rPr>
              <w:t xml:space="preserve">.read(); </w:t>
            </w:r>
          </w:p>
          <w:p w:rsidR="001A7847" w:rsidRDefault="007D395D">
            <w:pPr>
              <w:rPr>
                <w:kern w:val="0"/>
                <w:szCs w:val="21"/>
              </w:rPr>
            </w:pPr>
            <w:r>
              <w:rPr>
                <w:rFonts w:ascii="Consolas" w:hAnsi="Consolas" w:cs="Consolas"/>
                <w:color w:val="000000"/>
                <w:kern w:val="0"/>
                <w:sz w:val="20"/>
                <w:szCs w:val="32"/>
              </w:rPr>
              <w:tab/>
              <w:t>}</w:t>
            </w:r>
          </w:p>
        </w:tc>
      </w:tr>
    </w:tbl>
    <w:p w:rsidR="001A7847" w:rsidRDefault="001A7847"/>
    <w:p w:rsidR="001A7847" w:rsidRDefault="001A7847"/>
    <w:p w:rsidR="001A7847" w:rsidRDefault="007D395D">
      <w:pPr>
        <w:pStyle w:val="6"/>
      </w:pPr>
      <w:r>
        <w:rPr>
          <w:rFonts w:hint="eastAsia"/>
        </w:rPr>
        <w:lastRenderedPageBreak/>
        <w:t>2</w:t>
      </w:r>
      <w:r>
        <w:rPr>
          <w:rFonts w:hint="eastAsia"/>
        </w:rPr>
        <w:t>、改造</w:t>
      </w:r>
      <w:r>
        <w:rPr>
          <w:rFonts w:hint="eastAsia"/>
        </w:rPr>
        <w:t>g</w:t>
      </w:r>
      <w:r>
        <w:t>mall-order-web</w:t>
      </w:r>
      <w:r>
        <w:t>作为服务消费者</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pStyle w:val="5"/>
              <w:outlineLvl w:val="4"/>
              <w:rPr>
                <w:kern w:val="0"/>
              </w:rPr>
            </w:pPr>
            <w:r>
              <w:rPr>
                <w:rFonts w:hint="eastAsia"/>
                <w:kern w:val="0"/>
              </w:rPr>
              <w:t>1</w:t>
            </w:r>
            <w:r>
              <w:rPr>
                <w:rFonts w:hint="eastAsia"/>
                <w:kern w:val="0"/>
              </w:rPr>
              <w:t>、</w:t>
            </w:r>
            <w:r>
              <w:rPr>
                <w:kern w:val="0"/>
              </w:rPr>
              <w:t>引入</w:t>
            </w:r>
            <w:r>
              <w:rPr>
                <w:rFonts w:hint="eastAsia"/>
                <w:kern w:val="0"/>
              </w:rPr>
              <w:t>d</w:t>
            </w:r>
            <w:r>
              <w:rPr>
                <w:kern w:val="0"/>
              </w:rPr>
              <w:t>ubbo</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0"/>
                <w:szCs w:val="32"/>
              </w:rPr>
              <w:tab/>
            </w:r>
            <w:r>
              <w:rPr>
                <w:rFonts w:ascii="Consolas" w:hAnsi="Consolas" w:cs="Consolas"/>
                <w:color w:val="000000"/>
                <w:kern w:val="0"/>
                <w:sz w:val="10"/>
                <w:szCs w:val="32"/>
              </w:rPr>
              <w:tab/>
            </w:r>
            <w:r>
              <w:rPr>
                <w:rFonts w:ascii="Consolas" w:hAnsi="Consolas" w:cs="Consolas"/>
                <w:color w:val="3F5FBF"/>
                <w:kern w:val="0"/>
                <w:sz w:val="18"/>
                <w:szCs w:val="32"/>
              </w:rPr>
              <w:t xml:space="preserve">&lt;!-- </w:t>
            </w:r>
            <w:r>
              <w:rPr>
                <w:rFonts w:ascii="Consolas" w:hAnsi="Consolas" w:cs="Consolas"/>
                <w:color w:val="3F5FBF"/>
                <w:kern w:val="0"/>
                <w:sz w:val="18"/>
                <w:szCs w:val="32"/>
              </w:rPr>
              <w:t>引入</w:t>
            </w:r>
            <w:r>
              <w:rPr>
                <w:rFonts w:ascii="Consolas" w:hAnsi="Consolas" w:cs="Consolas"/>
                <w:color w:val="3F5FBF"/>
                <w:kern w:val="0"/>
                <w:sz w:val="18"/>
                <w:szCs w:val="32"/>
                <w:u w:val="single"/>
              </w:rPr>
              <w:t>dubbo</w:t>
            </w:r>
            <w:r>
              <w:rPr>
                <w:rFonts w:ascii="Consolas" w:hAnsi="Consolas" w:cs="Consolas"/>
                <w:color w:val="3F5FBF"/>
                <w:kern w:val="0"/>
                <w:sz w:val="18"/>
                <w:szCs w:val="32"/>
              </w:rPr>
              <w:t xml:space="preserve"> --&gt;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r>
              <w:rPr>
                <w:rFonts w:ascii="Consolas" w:hAnsi="Consolas" w:cs="Consolas"/>
                <w:color w:val="000000"/>
                <w:kern w:val="0"/>
                <w:sz w:val="18"/>
                <w:szCs w:val="32"/>
              </w:rPr>
              <w:t>com.alibaba</w:t>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r>
              <w:rPr>
                <w:rFonts w:ascii="Consolas" w:hAnsi="Consolas" w:cs="Consolas"/>
                <w:color w:val="000000"/>
                <w:kern w:val="0"/>
                <w:sz w:val="18"/>
                <w:szCs w:val="32"/>
                <w:u w:val="single"/>
              </w:rPr>
              <w:t>dubbo</w:t>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r>
              <w:rPr>
                <w:rFonts w:ascii="Consolas" w:hAnsi="Consolas" w:cs="Consolas"/>
                <w:color w:val="000000"/>
                <w:kern w:val="0"/>
                <w:sz w:val="18"/>
                <w:szCs w:val="32"/>
              </w:rPr>
              <w:t>2.6.2</w:t>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3F5FBF"/>
                <w:kern w:val="0"/>
                <w:sz w:val="18"/>
                <w:szCs w:val="32"/>
              </w:rPr>
              <w:t xml:space="preserve">&lt;!-- </w:t>
            </w:r>
            <w:r>
              <w:rPr>
                <w:rFonts w:ascii="Consolas" w:hAnsi="Consolas" w:cs="Consolas"/>
                <w:color w:val="3F5FBF"/>
                <w:kern w:val="0"/>
                <w:sz w:val="18"/>
                <w:szCs w:val="32"/>
              </w:rPr>
              <w:t>由于我们使用</w:t>
            </w:r>
            <w:r>
              <w:rPr>
                <w:rFonts w:ascii="Consolas" w:hAnsi="Consolas" w:cs="Consolas"/>
                <w:color w:val="3F5FBF"/>
                <w:kern w:val="0"/>
                <w:sz w:val="18"/>
                <w:szCs w:val="32"/>
                <w:u w:val="single"/>
              </w:rPr>
              <w:t>zookeeper</w:t>
            </w:r>
            <w:r>
              <w:rPr>
                <w:rFonts w:ascii="Consolas" w:hAnsi="Consolas" w:cs="Consolas"/>
                <w:color w:val="3F5FBF"/>
                <w:kern w:val="0"/>
                <w:sz w:val="18"/>
                <w:szCs w:val="32"/>
              </w:rPr>
              <w:t>作为注册中心，所以需要引入</w:t>
            </w:r>
            <w:r>
              <w:rPr>
                <w:rFonts w:ascii="Consolas" w:hAnsi="Consolas" w:cs="Consolas"/>
                <w:color w:val="3F5FBF"/>
                <w:kern w:val="0"/>
                <w:sz w:val="18"/>
                <w:szCs w:val="32"/>
                <w:u w:val="single"/>
              </w:rPr>
              <w:t>zkclient</w:t>
            </w:r>
            <w:r>
              <w:rPr>
                <w:rFonts w:ascii="Consolas" w:hAnsi="Consolas" w:cs="Consolas"/>
                <w:color w:val="3F5FBF"/>
                <w:kern w:val="0"/>
                <w:sz w:val="18"/>
                <w:szCs w:val="32"/>
              </w:rPr>
              <w:t>和</w:t>
            </w:r>
            <w:r>
              <w:rPr>
                <w:rFonts w:ascii="Consolas" w:hAnsi="Consolas" w:cs="Consolas"/>
                <w:color w:val="3F5FBF"/>
                <w:kern w:val="0"/>
                <w:sz w:val="18"/>
                <w:szCs w:val="32"/>
                <w:u w:val="single"/>
              </w:rPr>
              <w:t>curator</w:t>
            </w:r>
            <w:r>
              <w:rPr>
                <w:rFonts w:ascii="Consolas" w:hAnsi="Consolas" w:cs="Consolas"/>
                <w:color w:val="3F5FBF"/>
                <w:kern w:val="0"/>
                <w:sz w:val="18"/>
                <w:szCs w:val="32"/>
              </w:rPr>
              <w:t>操作</w:t>
            </w:r>
            <w:r>
              <w:rPr>
                <w:rFonts w:ascii="Consolas" w:hAnsi="Consolas" w:cs="Consolas"/>
                <w:color w:val="3F5FBF"/>
                <w:kern w:val="0"/>
                <w:sz w:val="18"/>
                <w:szCs w:val="32"/>
                <w:u w:val="single"/>
              </w:rPr>
              <w:t>zookeeper</w:t>
            </w:r>
            <w:r>
              <w:rPr>
                <w:rFonts w:ascii="Consolas" w:hAnsi="Consolas" w:cs="Consolas"/>
                <w:color w:val="3F5FBF"/>
                <w:kern w:val="0"/>
                <w:sz w:val="18"/>
                <w:szCs w:val="32"/>
              </w:rPr>
              <w:t xml:space="preserve"> --&gt;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r>
              <w:rPr>
                <w:rFonts w:ascii="Consolas" w:hAnsi="Consolas" w:cs="Consolas"/>
                <w:color w:val="000000"/>
                <w:kern w:val="0"/>
                <w:sz w:val="18"/>
                <w:szCs w:val="32"/>
                <w:u w:val="single"/>
              </w:rPr>
              <w:t>com</w:t>
            </w:r>
            <w:r>
              <w:rPr>
                <w:rFonts w:ascii="Consolas" w:hAnsi="Consolas" w:cs="Consolas"/>
                <w:color w:val="000000"/>
                <w:kern w:val="0"/>
                <w:sz w:val="18"/>
                <w:szCs w:val="32"/>
              </w:rPr>
              <w:t>.101tec</w:t>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r>
              <w:rPr>
                <w:rFonts w:ascii="Consolas" w:hAnsi="Consolas" w:cs="Consolas"/>
                <w:color w:val="000000"/>
                <w:kern w:val="0"/>
                <w:sz w:val="18"/>
                <w:szCs w:val="32"/>
                <w:u w:val="single"/>
              </w:rPr>
              <w:t>zkclient</w:t>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r>
              <w:rPr>
                <w:rFonts w:ascii="Consolas" w:hAnsi="Consolas" w:cs="Consolas"/>
                <w:color w:val="000000"/>
                <w:kern w:val="0"/>
                <w:sz w:val="18"/>
                <w:szCs w:val="32"/>
              </w:rPr>
              <w:t>0.10</w:t>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3F5FBF"/>
                <w:kern w:val="0"/>
                <w:sz w:val="18"/>
                <w:szCs w:val="32"/>
              </w:rPr>
              <w:t>&lt;!-- curator-framework --&gt;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r>
              <w:rPr>
                <w:rFonts w:ascii="Consolas" w:hAnsi="Consolas" w:cs="Consolas"/>
                <w:color w:val="000000"/>
                <w:kern w:val="0"/>
                <w:sz w:val="18"/>
                <w:szCs w:val="32"/>
              </w:rPr>
              <w:t>org.apache.curator</w:t>
            </w:r>
            <w:r>
              <w:rPr>
                <w:rFonts w:ascii="Consolas" w:hAnsi="Consolas" w:cs="Consolas"/>
                <w:color w:val="008080"/>
                <w:kern w:val="0"/>
                <w:sz w:val="18"/>
                <w:szCs w:val="32"/>
              </w:rPr>
              <w:t>&lt;/</w:t>
            </w:r>
            <w:r>
              <w:rPr>
                <w:rFonts w:ascii="Consolas" w:hAnsi="Consolas" w:cs="Consolas"/>
                <w:color w:val="3F7F7F"/>
                <w:kern w:val="0"/>
                <w:sz w:val="18"/>
                <w:szCs w:val="32"/>
              </w:rPr>
              <w:t>groupId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r>
              <w:rPr>
                <w:rFonts w:ascii="Consolas" w:hAnsi="Consolas" w:cs="Consolas"/>
                <w:color w:val="000000"/>
                <w:kern w:val="0"/>
                <w:sz w:val="18"/>
                <w:szCs w:val="32"/>
                <w:u w:val="single"/>
              </w:rPr>
              <w:t>curator</w:t>
            </w:r>
            <w:r>
              <w:rPr>
                <w:rFonts w:ascii="Consolas" w:hAnsi="Consolas" w:cs="Consolas"/>
                <w:color w:val="000000"/>
                <w:kern w:val="0"/>
                <w:sz w:val="18"/>
                <w:szCs w:val="32"/>
              </w:rPr>
              <w:t>-framework</w:t>
            </w:r>
            <w:r>
              <w:rPr>
                <w:rFonts w:ascii="Consolas" w:hAnsi="Consolas" w:cs="Consolas"/>
                <w:color w:val="008080"/>
                <w:kern w:val="0"/>
                <w:sz w:val="18"/>
                <w:szCs w:val="32"/>
              </w:rPr>
              <w:t>&lt;/</w:t>
            </w:r>
            <w:r>
              <w:rPr>
                <w:rFonts w:ascii="Consolas" w:hAnsi="Consolas" w:cs="Consolas"/>
                <w:color w:val="3F7F7F"/>
                <w:kern w:val="0"/>
                <w:sz w:val="18"/>
                <w:szCs w:val="32"/>
              </w:rPr>
              <w:t>artifactId</w:t>
            </w:r>
            <w:r>
              <w:rPr>
                <w:rFonts w:ascii="Consolas" w:hAnsi="Consolas" w:cs="Consolas"/>
                <w:color w:val="008080"/>
                <w:kern w:val="0"/>
                <w:sz w:val="18"/>
                <w:szCs w:val="32"/>
              </w:rPr>
              <w:t>&gt;</w:t>
            </w:r>
          </w:p>
          <w:p w:rsidR="001A7847" w:rsidRDefault="007D395D">
            <w:pPr>
              <w:autoSpaceDE w:val="0"/>
              <w:autoSpaceDN w:val="0"/>
              <w:adjustRightInd w:val="0"/>
              <w:rPr>
                <w:rFonts w:ascii="Consolas" w:hAnsi="Consolas" w:cs="Consolas"/>
                <w:kern w:val="0"/>
                <w:sz w:val="18"/>
                <w:szCs w:val="32"/>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r>
              <w:rPr>
                <w:rFonts w:ascii="Consolas" w:hAnsi="Consolas" w:cs="Consolas"/>
                <w:color w:val="000000"/>
                <w:kern w:val="0"/>
                <w:sz w:val="18"/>
                <w:szCs w:val="32"/>
              </w:rPr>
              <w:t>2.12.0</w:t>
            </w:r>
            <w:r>
              <w:rPr>
                <w:rFonts w:ascii="Consolas" w:hAnsi="Consolas" w:cs="Consolas"/>
                <w:color w:val="008080"/>
                <w:kern w:val="0"/>
                <w:sz w:val="18"/>
                <w:szCs w:val="32"/>
              </w:rPr>
              <w:t>&lt;/</w:t>
            </w:r>
            <w:r>
              <w:rPr>
                <w:rFonts w:ascii="Consolas" w:hAnsi="Consolas" w:cs="Consolas"/>
                <w:color w:val="3F7F7F"/>
                <w:kern w:val="0"/>
                <w:sz w:val="18"/>
                <w:szCs w:val="32"/>
              </w:rPr>
              <w:t>version</w:t>
            </w:r>
            <w:r>
              <w:rPr>
                <w:rFonts w:ascii="Consolas" w:hAnsi="Consolas" w:cs="Consolas"/>
                <w:color w:val="008080"/>
                <w:kern w:val="0"/>
                <w:sz w:val="18"/>
                <w:szCs w:val="32"/>
              </w:rPr>
              <w:t>&gt;</w:t>
            </w:r>
          </w:p>
          <w:p w:rsidR="001A7847" w:rsidRDefault="007D395D">
            <w:pPr>
              <w:autoSpaceDE w:val="0"/>
              <w:autoSpaceDN w:val="0"/>
              <w:adjustRightInd w:val="0"/>
              <w:rPr>
                <w:kern w:val="0"/>
                <w:sz w:val="11"/>
                <w:szCs w:val="21"/>
              </w:rPr>
            </w:pPr>
            <w:r>
              <w:rPr>
                <w:rFonts w:ascii="Consolas" w:hAnsi="Consolas" w:cs="Consolas"/>
                <w:color w:val="000000"/>
                <w:kern w:val="0"/>
                <w:sz w:val="18"/>
                <w:szCs w:val="32"/>
              </w:rPr>
              <w:tab/>
            </w:r>
            <w:r>
              <w:rPr>
                <w:rFonts w:ascii="Consolas" w:hAnsi="Consolas" w:cs="Consolas"/>
                <w:color w:val="000000"/>
                <w:kern w:val="0"/>
                <w:sz w:val="18"/>
                <w:szCs w:val="32"/>
              </w:rPr>
              <w:tab/>
            </w:r>
            <w:r>
              <w:rPr>
                <w:rFonts w:ascii="Consolas" w:hAnsi="Consolas" w:cs="Consolas"/>
                <w:color w:val="008080"/>
                <w:kern w:val="0"/>
                <w:sz w:val="18"/>
                <w:szCs w:val="32"/>
              </w:rPr>
              <w:t>&lt;/</w:t>
            </w:r>
            <w:r>
              <w:rPr>
                <w:rFonts w:ascii="Consolas" w:hAnsi="Consolas" w:cs="Consolas"/>
                <w:color w:val="3F7F7F"/>
                <w:kern w:val="0"/>
                <w:sz w:val="18"/>
                <w:szCs w:val="32"/>
              </w:rPr>
              <w:t>dependency</w:t>
            </w:r>
            <w:r>
              <w:rPr>
                <w:rFonts w:ascii="Consolas" w:hAnsi="Consolas" w:cs="Consolas"/>
                <w:color w:val="008080"/>
                <w:kern w:val="0"/>
                <w:sz w:val="18"/>
                <w:szCs w:val="32"/>
              </w:rPr>
              <w:t>&gt;</w:t>
            </w:r>
          </w:p>
          <w:p w:rsidR="001A7847" w:rsidRDefault="001A7847">
            <w:pPr>
              <w:rPr>
                <w:kern w:val="0"/>
                <w:szCs w:val="21"/>
              </w:rPr>
            </w:pP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t>2</w:t>
            </w:r>
            <w:r>
              <w:rPr>
                <w:rFonts w:hint="eastAsia"/>
                <w:kern w:val="0"/>
              </w:rPr>
              <w:t>、配置消费者信息</w:t>
            </w:r>
          </w:p>
          <w:p w:rsidR="001A7847" w:rsidRDefault="007D395D">
            <w:pPr>
              <w:autoSpaceDE w:val="0"/>
              <w:autoSpaceDN w:val="0"/>
              <w:adjustRightInd w:val="0"/>
              <w:rPr>
                <w:rFonts w:ascii="Consolas" w:hAnsi="Consolas" w:cs="Consolas"/>
                <w:kern w:val="0"/>
                <w:sz w:val="22"/>
                <w:szCs w:val="32"/>
              </w:rPr>
            </w:pPr>
            <w:r>
              <w:rPr>
                <w:rFonts w:ascii="Consolas" w:hAnsi="Consolas" w:cs="Consolas"/>
                <w:color w:val="3F5FBF"/>
                <w:kern w:val="0"/>
                <w:sz w:val="22"/>
                <w:szCs w:val="32"/>
              </w:rPr>
              <w:t xml:space="preserve">&lt;!-- </w:t>
            </w:r>
            <w:r>
              <w:rPr>
                <w:rFonts w:ascii="Consolas" w:hAnsi="Consolas" w:cs="Consolas"/>
                <w:color w:val="3F5FBF"/>
                <w:kern w:val="0"/>
                <w:sz w:val="22"/>
                <w:szCs w:val="32"/>
              </w:rPr>
              <w:t>应用名</w:t>
            </w:r>
            <w:r>
              <w:rPr>
                <w:rFonts w:ascii="Consolas" w:hAnsi="Consolas" w:cs="Consolas"/>
                <w:color w:val="3F5FBF"/>
                <w:kern w:val="0"/>
                <w:sz w:val="22"/>
                <w:szCs w:val="32"/>
              </w:rPr>
              <w:t xml:space="preserve"> --&gt;</w:t>
            </w:r>
          </w:p>
          <w:p w:rsidR="001A7847" w:rsidRDefault="007D395D">
            <w:pPr>
              <w:autoSpaceDE w:val="0"/>
              <w:autoSpaceDN w:val="0"/>
              <w:adjustRightInd w:val="0"/>
              <w:rPr>
                <w:rFonts w:ascii="Consolas" w:hAnsi="Consolas" w:cs="Consolas"/>
                <w:kern w:val="0"/>
                <w:sz w:val="22"/>
                <w:szCs w:val="32"/>
              </w:rPr>
            </w:pPr>
            <w:r>
              <w:rPr>
                <w:rFonts w:ascii="Consolas" w:hAnsi="Consolas" w:cs="Consolas"/>
                <w:color w:val="000000"/>
                <w:kern w:val="0"/>
                <w:sz w:val="22"/>
                <w:szCs w:val="32"/>
              </w:rPr>
              <w:tab/>
            </w:r>
            <w:r>
              <w:rPr>
                <w:rFonts w:ascii="Consolas" w:hAnsi="Consolas" w:cs="Consolas"/>
                <w:color w:val="008080"/>
                <w:kern w:val="0"/>
                <w:sz w:val="22"/>
                <w:szCs w:val="32"/>
              </w:rPr>
              <w:t>&lt;</w:t>
            </w:r>
            <w:r>
              <w:rPr>
                <w:rFonts w:ascii="Consolas" w:hAnsi="Consolas" w:cs="Consolas"/>
                <w:color w:val="3F7F7F"/>
                <w:kern w:val="0"/>
                <w:sz w:val="22"/>
                <w:szCs w:val="32"/>
              </w:rPr>
              <w:t>dubbo:application</w:t>
            </w:r>
            <w:r>
              <w:rPr>
                <w:rFonts w:ascii="Consolas" w:hAnsi="Consolas" w:cs="Consolas"/>
                <w:kern w:val="0"/>
                <w:sz w:val="22"/>
                <w:szCs w:val="32"/>
              </w:rPr>
              <w:t xml:space="preserve"> </w:t>
            </w:r>
            <w:r>
              <w:rPr>
                <w:rFonts w:ascii="Consolas" w:hAnsi="Consolas" w:cs="Consolas"/>
                <w:color w:val="7F007F"/>
                <w:kern w:val="0"/>
                <w:sz w:val="22"/>
                <w:szCs w:val="32"/>
              </w:rPr>
              <w:t>name</w:t>
            </w:r>
            <w:r>
              <w:rPr>
                <w:rFonts w:ascii="Consolas" w:hAnsi="Consolas" w:cs="Consolas"/>
                <w:color w:val="000000"/>
                <w:kern w:val="0"/>
                <w:sz w:val="22"/>
                <w:szCs w:val="32"/>
              </w:rPr>
              <w:t>=</w:t>
            </w:r>
            <w:r>
              <w:rPr>
                <w:rFonts w:ascii="Consolas" w:hAnsi="Consolas" w:cs="Consolas"/>
                <w:i/>
                <w:iCs/>
                <w:color w:val="2A00FF"/>
                <w:kern w:val="0"/>
                <w:sz w:val="22"/>
                <w:szCs w:val="32"/>
              </w:rPr>
              <w:t>"gmall-order-web"</w:t>
            </w:r>
            <w:r>
              <w:rPr>
                <w:rFonts w:ascii="Consolas" w:hAnsi="Consolas" w:cs="Consolas"/>
                <w:color w:val="008080"/>
                <w:kern w:val="0"/>
                <w:sz w:val="22"/>
                <w:szCs w:val="32"/>
              </w:rPr>
              <w:t>&gt;&lt;/</w:t>
            </w:r>
            <w:r>
              <w:rPr>
                <w:rFonts w:ascii="Consolas" w:hAnsi="Consolas" w:cs="Consolas"/>
                <w:color w:val="3F7F7F"/>
                <w:kern w:val="0"/>
                <w:sz w:val="22"/>
                <w:szCs w:val="32"/>
              </w:rPr>
              <w:t>dubbo:application</w:t>
            </w:r>
            <w:r>
              <w:rPr>
                <w:rFonts w:ascii="Consolas" w:hAnsi="Consolas" w:cs="Consolas"/>
                <w:color w:val="008080"/>
                <w:kern w:val="0"/>
                <w:sz w:val="22"/>
                <w:szCs w:val="32"/>
              </w:rPr>
              <w:t>&gt;</w:t>
            </w:r>
          </w:p>
          <w:p w:rsidR="001A7847" w:rsidRDefault="007D395D">
            <w:pPr>
              <w:autoSpaceDE w:val="0"/>
              <w:autoSpaceDN w:val="0"/>
              <w:adjustRightInd w:val="0"/>
              <w:rPr>
                <w:rFonts w:ascii="Consolas" w:hAnsi="Consolas" w:cs="Consolas"/>
                <w:kern w:val="0"/>
                <w:sz w:val="22"/>
                <w:szCs w:val="32"/>
              </w:rPr>
            </w:pPr>
            <w:r>
              <w:rPr>
                <w:rFonts w:ascii="Consolas" w:hAnsi="Consolas" w:cs="Consolas"/>
                <w:color w:val="000000"/>
                <w:kern w:val="0"/>
                <w:sz w:val="22"/>
                <w:szCs w:val="32"/>
              </w:rPr>
              <w:tab/>
            </w:r>
            <w:r>
              <w:rPr>
                <w:rFonts w:ascii="Consolas" w:hAnsi="Consolas" w:cs="Consolas"/>
                <w:color w:val="3F5FBF"/>
                <w:kern w:val="0"/>
                <w:sz w:val="22"/>
                <w:szCs w:val="32"/>
              </w:rPr>
              <w:t xml:space="preserve">&lt;!-- </w:t>
            </w:r>
            <w:r>
              <w:rPr>
                <w:rFonts w:ascii="Consolas" w:hAnsi="Consolas" w:cs="Consolas"/>
                <w:color w:val="3F5FBF"/>
                <w:kern w:val="0"/>
                <w:sz w:val="22"/>
                <w:szCs w:val="32"/>
              </w:rPr>
              <w:t>指定注册中心地址</w:t>
            </w:r>
            <w:r>
              <w:rPr>
                <w:rFonts w:ascii="Consolas" w:hAnsi="Consolas" w:cs="Consolas"/>
                <w:color w:val="3F5FBF"/>
                <w:kern w:val="0"/>
                <w:sz w:val="22"/>
                <w:szCs w:val="32"/>
              </w:rPr>
              <w:t xml:space="preserve"> --&gt;</w:t>
            </w:r>
          </w:p>
          <w:p w:rsidR="001A7847" w:rsidRDefault="007D395D">
            <w:pPr>
              <w:autoSpaceDE w:val="0"/>
              <w:autoSpaceDN w:val="0"/>
              <w:adjustRightInd w:val="0"/>
              <w:rPr>
                <w:rFonts w:ascii="Consolas" w:hAnsi="Consolas" w:cs="Consolas"/>
                <w:kern w:val="0"/>
                <w:sz w:val="22"/>
                <w:szCs w:val="32"/>
              </w:rPr>
            </w:pPr>
            <w:r>
              <w:rPr>
                <w:rFonts w:ascii="Consolas" w:hAnsi="Consolas" w:cs="Consolas"/>
                <w:color w:val="000000"/>
                <w:kern w:val="0"/>
                <w:sz w:val="22"/>
                <w:szCs w:val="32"/>
              </w:rPr>
              <w:tab/>
            </w:r>
            <w:r>
              <w:rPr>
                <w:rFonts w:ascii="Consolas" w:hAnsi="Consolas" w:cs="Consolas"/>
                <w:color w:val="008080"/>
                <w:kern w:val="0"/>
                <w:sz w:val="22"/>
                <w:szCs w:val="32"/>
              </w:rPr>
              <w:t>&lt;</w:t>
            </w:r>
            <w:r>
              <w:rPr>
                <w:rFonts w:ascii="Consolas" w:hAnsi="Consolas" w:cs="Consolas"/>
                <w:color w:val="3F7F7F"/>
                <w:kern w:val="0"/>
                <w:sz w:val="22"/>
                <w:szCs w:val="32"/>
              </w:rPr>
              <w:t>dubbo:registry</w:t>
            </w:r>
            <w:r>
              <w:rPr>
                <w:rFonts w:ascii="Consolas" w:hAnsi="Consolas" w:cs="Consolas"/>
                <w:kern w:val="0"/>
                <w:sz w:val="22"/>
                <w:szCs w:val="32"/>
              </w:rPr>
              <w:t xml:space="preserve"> </w:t>
            </w:r>
            <w:r>
              <w:rPr>
                <w:rFonts w:ascii="Consolas" w:hAnsi="Consolas" w:cs="Consolas"/>
                <w:color w:val="7F007F"/>
                <w:kern w:val="0"/>
                <w:sz w:val="22"/>
                <w:szCs w:val="32"/>
              </w:rPr>
              <w:t>address</w:t>
            </w:r>
            <w:r>
              <w:rPr>
                <w:rFonts w:ascii="Consolas" w:hAnsi="Consolas" w:cs="Consolas"/>
                <w:color w:val="000000"/>
                <w:kern w:val="0"/>
                <w:sz w:val="22"/>
                <w:szCs w:val="32"/>
              </w:rPr>
              <w:t>=</w:t>
            </w:r>
            <w:r>
              <w:rPr>
                <w:rFonts w:ascii="Consolas" w:hAnsi="Consolas" w:cs="Consolas"/>
                <w:i/>
                <w:iCs/>
                <w:color w:val="2A00FF"/>
                <w:kern w:val="0"/>
                <w:sz w:val="22"/>
                <w:szCs w:val="32"/>
              </w:rPr>
              <w:t>"zookeeper://118.24.44.169:2181"</w:t>
            </w:r>
            <w:r>
              <w:rPr>
                <w:rFonts w:ascii="Consolas" w:hAnsi="Consolas" w:cs="Consolas"/>
                <w:kern w:val="0"/>
                <w:sz w:val="22"/>
                <w:szCs w:val="32"/>
              </w:rPr>
              <w:t xml:space="preserve"> </w:t>
            </w:r>
            <w:r>
              <w:rPr>
                <w:rFonts w:ascii="Consolas" w:hAnsi="Consolas" w:cs="Consolas"/>
                <w:color w:val="008080"/>
                <w:kern w:val="0"/>
                <w:sz w:val="22"/>
                <w:szCs w:val="32"/>
              </w:rPr>
              <w:t>/&gt;</w:t>
            </w:r>
          </w:p>
          <w:p w:rsidR="001A7847" w:rsidRDefault="007D395D">
            <w:pPr>
              <w:autoSpaceDE w:val="0"/>
              <w:autoSpaceDN w:val="0"/>
              <w:adjustRightInd w:val="0"/>
              <w:rPr>
                <w:rFonts w:ascii="Consolas" w:hAnsi="Consolas" w:cs="Consolas"/>
                <w:kern w:val="0"/>
                <w:sz w:val="22"/>
                <w:szCs w:val="32"/>
              </w:rPr>
            </w:pPr>
            <w:r>
              <w:rPr>
                <w:rFonts w:ascii="Consolas" w:hAnsi="Consolas" w:cs="Consolas"/>
                <w:color w:val="000000"/>
                <w:kern w:val="0"/>
                <w:sz w:val="22"/>
                <w:szCs w:val="32"/>
              </w:rPr>
              <w:tab/>
            </w:r>
            <w:r>
              <w:rPr>
                <w:rFonts w:ascii="Consolas" w:hAnsi="Consolas" w:cs="Consolas"/>
                <w:color w:val="3F5FBF"/>
                <w:kern w:val="0"/>
                <w:sz w:val="22"/>
                <w:szCs w:val="32"/>
              </w:rPr>
              <w:t xml:space="preserve">&lt;!-- </w:t>
            </w:r>
            <w:r>
              <w:rPr>
                <w:rFonts w:ascii="Consolas" w:hAnsi="Consolas" w:cs="Consolas"/>
                <w:color w:val="3F5FBF"/>
                <w:kern w:val="0"/>
                <w:sz w:val="22"/>
                <w:szCs w:val="32"/>
              </w:rPr>
              <w:t>生成远程服务代理，可以和本地</w:t>
            </w:r>
            <w:r>
              <w:rPr>
                <w:rFonts w:ascii="Consolas" w:hAnsi="Consolas" w:cs="Consolas"/>
                <w:color w:val="3F5FBF"/>
                <w:kern w:val="0"/>
                <w:sz w:val="22"/>
                <w:szCs w:val="32"/>
              </w:rPr>
              <w:t>bean</w:t>
            </w:r>
            <w:r>
              <w:rPr>
                <w:rFonts w:ascii="Consolas" w:hAnsi="Consolas" w:cs="Consolas"/>
                <w:color w:val="3F5FBF"/>
                <w:kern w:val="0"/>
                <w:sz w:val="22"/>
                <w:szCs w:val="32"/>
              </w:rPr>
              <w:t>一样使用</w:t>
            </w:r>
            <w:r>
              <w:rPr>
                <w:rFonts w:ascii="Consolas" w:hAnsi="Consolas" w:cs="Consolas"/>
                <w:color w:val="3F5FBF"/>
                <w:kern w:val="0"/>
                <w:sz w:val="22"/>
                <w:szCs w:val="32"/>
              </w:rPr>
              <w:t>demoService --&gt;</w:t>
            </w:r>
          </w:p>
          <w:p w:rsidR="001A7847" w:rsidRDefault="007D395D">
            <w:pPr>
              <w:rPr>
                <w:kern w:val="0"/>
                <w:szCs w:val="21"/>
              </w:rPr>
            </w:pPr>
            <w:r>
              <w:rPr>
                <w:rFonts w:ascii="Consolas" w:hAnsi="Consolas" w:cs="Consolas"/>
                <w:color w:val="000000"/>
                <w:kern w:val="0"/>
                <w:sz w:val="22"/>
                <w:szCs w:val="32"/>
              </w:rPr>
              <w:tab/>
            </w:r>
            <w:r>
              <w:rPr>
                <w:rFonts w:ascii="Consolas" w:hAnsi="Consolas" w:cs="Consolas"/>
                <w:color w:val="008080"/>
                <w:kern w:val="0"/>
                <w:sz w:val="22"/>
                <w:szCs w:val="32"/>
              </w:rPr>
              <w:t>&lt;</w:t>
            </w:r>
            <w:r>
              <w:rPr>
                <w:rFonts w:ascii="Consolas" w:hAnsi="Consolas" w:cs="Consolas"/>
                <w:color w:val="3F7F7F"/>
                <w:kern w:val="0"/>
                <w:sz w:val="22"/>
                <w:szCs w:val="32"/>
              </w:rPr>
              <w:t>dubbo:reference</w:t>
            </w:r>
            <w:r>
              <w:rPr>
                <w:rFonts w:ascii="Consolas" w:hAnsi="Consolas" w:cs="Consolas"/>
                <w:kern w:val="0"/>
                <w:sz w:val="22"/>
                <w:szCs w:val="32"/>
              </w:rPr>
              <w:t xml:space="preserve"> </w:t>
            </w:r>
            <w:r>
              <w:rPr>
                <w:rFonts w:ascii="Consolas" w:hAnsi="Consolas" w:cs="Consolas"/>
                <w:color w:val="7F007F"/>
                <w:kern w:val="0"/>
                <w:sz w:val="22"/>
                <w:szCs w:val="32"/>
              </w:rPr>
              <w:t>id</w:t>
            </w:r>
            <w:r>
              <w:rPr>
                <w:rFonts w:ascii="Consolas" w:hAnsi="Consolas" w:cs="Consolas"/>
                <w:color w:val="000000"/>
                <w:kern w:val="0"/>
                <w:sz w:val="22"/>
                <w:szCs w:val="32"/>
              </w:rPr>
              <w:t>=</w:t>
            </w:r>
            <w:r>
              <w:rPr>
                <w:rFonts w:ascii="Consolas" w:hAnsi="Consolas" w:cs="Consolas"/>
                <w:i/>
                <w:iCs/>
                <w:color w:val="2A00FF"/>
                <w:kern w:val="0"/>
                <w:sz w:val="22"/>
                <w:szCs w:val="32"/>
              </w:rPr>
              <w:t>"userService"</w:t>
            </w:r>
            <w:r>
              <w:rPr>
                <w:rFonts w:ascii="Consolas" w:hAnsi="Consolas" w:cs="Consolas"/>
                <w:kern w:val="0"/>
                <w:sz w:val="22"/>
                <w:szCs w:val="32"/>
              </w:rPr>
              <w:t xml:space="preserve"> </w:t>
            </w:r>
            <w:r>
              <w:rPr>
                <w:rFonts w:ascii="Consolas" w:hAnsi="Consolas" w:cs="Consolas"/>
                <w:color w:val="7F007F"/>
                <w:kern w:val="0"/>
                <w:sz w:val="22"/>
                <w:szCs w:val="32"/>
              </w:rPr>
              <w:t>interface</w:t>
            </w:r>
            <w:r>
              <w:rPr>
                <w:rFonts w:ascii="Consolas" w:hAnsi="Consolas" w:cs="Consolas"/>
                <w:color w:val="000000"/>
                <w:kern w:val="0"/>
                <w:sz w:val="22"/>
                <w:szCs w:val="32"/>
              </w:rPr>
              <w:t>=</w:t>
            </w:r>
            <w:r>
              <w:rPr>
                <w:rFonts w:ascii="Consolas" w:hAnsi="Consolas" w:cs="Consolas"/>
                <w:i/>
                <w:iCs/>
                <w:color w:val="2A00FF"/>
                <w:kern w:val="0"/>
                <w:sz w:val="22"/>
                <w:szCs w:val="32"/>
              </w:rPr>
              <w:t>"com.atguigu.gmall.service.UserService"</w:t>
            </w:r>
            <w:r>
              <w:rPr>
                <w:rFonts w:ascii="Consolas" w:hAnsi="Consolas" w:cs="Consolas"/>
                <w:color w:val="008080"/>
                <w:kern w:val="0"/>
                <w:sz w:val="22"/>
                <w:szCs w:val="32"/>
              </w:rPr>
              <w:t>&gt;&lt;/</w:t>
            </w:r>
            <w:r>
              <w:rPr>
                <w:rFonts w:ascii="Consolas" w:hAnsi="Consolas" w:cs="Consolas"/>
                <w:color w:val="3F7F7F"/>
                <w:kern w:val="0"/>
                <w:sz w:val="22"/>
                <w:szCs w:val="32"/>
              </w:rPr>
              <w:t>dubbo:reference</w:t>
            </w:r>
            <w:r>
              <w:rPr>
                <w:rFonts w:ascii="Consolas" w:hAnsi="Consolas" w:cs="Consolas"/>
                <w:color w:val="008080"/>
                <w:kern w:val="0"/>
                <w:sz w:val="22"/>
                <w:szCs w:val="32"/>
              </w:rPr>
              <w:t>&gt;</w:t>
            </w:r>
          </w:p>
        </w:tc>
      </w:tr>
    </w:tbl>
    <w:p w:rsidR="001A7847" w:rsidRDefault="001A7847"/>
    <w:p w:rsidR="001A7847" w:rsidRDefault="001A7847"/>
    <w:p w:rsidR="001A7847" w:rsidRDefault="007D395D">
      <w:pPr>
        <w:pStyle w:val="6"/>
      </w:pPr>
      <w:r>
        <w:rPr>
          <w:rFonts w:hint="eastAsia"/>
        </w:rPr>
        <w:t>3</w:t>
      </w:r>
      <w:r>
        <w:rPr>
          <w:rFonts w:hint="eastAsia"/>
        </w:rPr>
        <w:t>、测试调用</w:t>
      </w:r>
    </w:p>
    <w:p w:rsidR="001A7847" w:rsidRDefault="007D395D">
      <w:r>
        <w:t>访问</w:t>
      </w:r>
      <w:r>
        <w:rPr>
          <w:rFonts w:hint="eastAsia"/>
        </w:rPr>
        <w:t>g</w:t>
      </w:r>
      <w:r>
        <w:t>mall-order-web</w:t>
      </w:r>
      <w:r>
        <w:t>的</w:t>
      </w:r>
      <w:r>
        <w:rPr>
          <w:rFonts w:hint="eastAsia"/>
        </w:rPr>
        <w:t>i</w:t>
      </w:r>
      <w:r>
        <w:t>nitOrder</w:t>
      </w:r>
      <w:r>
        <w:t>请求</w:t>
      </w:r>
      <w:r>
        <w:rPr>
          <w:rFonts w:hint="eastAsia"/>
        </w:rPr>
        <w:t>，</w:t>
      </w:r>
      <w:r>
        <w:t>会调用</w:t>
      </w:r>
      <w:r>
        <w:rPr>
          <w:rFonts w:hint="eastAsia"/>
        </w:rPr>
        <w:t>U</w:t>
      </w:r>
      <w:r>
        <w:t>serService</w:t>
      </w:r>
      <w:r>
        <w:t>获取用户地址</w:t>
      </w:r>
      <w:r>
        <w:rPr>
          <w:rFonts w:hint="eastAsia"/>
        </w:rPr>
        <w:t>；</w:t>
      </w:r>
    </w:p>
    <w:p w:rsidR="001A7847" w:rsidRDefault="007D395D">
      <w:r>
        <w:t>调用成功</w:t>
      </w:r>
      <w:r>
        <w:rPr>
          <w:rFonts w:hint="eastAsia"/>
        </w:rPr>
        <w:t>。</w:t>
      </w:r>
      <w:r>
        <w:t>说明我们</w:t>
      </w:r>
      <w:r>
        <w:t>order</w:t>
      </w:r>
      <w:r>
        <w:t>已经可以调用远程的</w:t>
      </w:r>
      <w:r>
        <w:t>UserService</w:t>
      </w:r>
      <w:r>
        <w:t>了</w:t>
      </w:r>
      <w:r>
        <w:rPr>
          <w:rFonts w:hint="eastAsia"/>
        </w:rPr>
        <w:t>；</w:t>
      </w:r>
    </w:p>
    <w:p w:rsidR="001A7847" w:rsidRDefault="001A7847"/>
    <w:p w:rsidR="001A7847" w:rsidRDefault="001A7847"/>
    <w:p w:rsidR="001A7847" w:rsidRDefault="007D395D">
      <w:pPr>
        <w:pStyle w:val="6"/>
      </w:pPr>
      <w:r>
        <w:rPr>
          <w:rFonts w:hint="eastAsia"/>
        </w:rPr>
        <w:lastRenderedPageBreak/>
        <w:t>4</w:t>
      </w:r>
      <w:r>
        <w:rPr>
          <w:rFonts w:hint="eastAsia"/>
        </w:rPr>
        <w:t>、注解版</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pStyle w:val="5"/>
              <w:outlineLvl w:val="4"/>
              <w:rPr>
                <w:kern w:val="0"/>
              </w:rPr>
            </w:pPr>
            <w:r>
              <w:rPr>
                <w:rFonts w:hint="eastAsia"/>
                <w:kern w:val="0"/>
              </w:rPr>
              <w:t>1</w:t>
            </w:r>
            <w:r>
              <w:rPr>
                <w:rFonts w:hint="eastAsia"/>
                <w:kern w:val="0"/>
              </w:rPr>
              <w:t>、服务提供方</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dubbo:application</w:t>
            </w:r>
            <w:r>
              <w:rPr>
                <w:rFonts w:ascii="Consolas" w:hAnsi="Consolas" w:cs="Consolas"/>
                <w:kern w:val="0"/>
                <w:sz w:val="20"/>
                <w:szCs w:val="32"/>
              </w:rPr>
              <w:t xml:space="preserve"> </w:t>
            </w:r>
            <w:r>
              <w:rPr>
                <w:rFonts w:ascii="Consolas" w:hAnsi="Consolas" w:cs="Consolas"/>
                <w:color w:val="7F007F"/>
                <w:kern w:val="0"/>
                <w:sz w:val="20"/>
                <w:szCs w:val="32"/>
              </w:rPr>
              <w:t>name</w:t>
            </w:r>
            <w:r>
              <w:rPr>
                <w:rFonts w:ascii="Consolas" w:hAnsi="Consolas" w:cs="Consolas"/>
                <w:color w:val="000000"/>
                <w:kern w:val="0"/>
                <w:sz w:val="20"/>
                <w:szCs w:val="32"/>
              </w:rPr>
              <w:t>=</w:t>
            </w:r>
            <w:r>
              <w:rPr>
                <w:rFonts w:ascii="Consolas" w:hAnsi="Consolas" w:cs="Consolas"/>
                <w:i/>
                <w:iCs/>
                <w:color w:val="2A00FF"/>
                <w:kern w:val="0"/>
                <w:sz w:val="20"/>
                <w:szCs w:val="32"/>
              </w:rPr>
              <w:t>"gmall-user"</w:t>
            </w:r>
            <w:r>
              <w:rPr>
                <w:rFonts w:ascii="Consolas" w:hAnsi="Consolas" w:cs="Consolas"/>
                <w:color w:val="008080"/>
                <w:kern w:val="0"/>
                <w:sz w:val="20"/>
                <w:szCs w:val="32"/>
              </w:rPr>
              <w:t>&gt;&lt;/</w:t>
            </w:r>
            <w:r>
              <w:rPr>
                <w:rFonts w:ascii="Consolas" w:hAnsi="Consolas" w:cs="Consolas"/>
                <w:color w:val="3F7F7F"/>
                <w:kern w:val="0"/>
                <w:sz w:val="20"/>
                <w:szCs w:val="32"/>
              </w:rPr>
              <w:t>dubbo:application</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8080"/>
                <w:kern w:val="0"/>
                <w:sz w:val="20"/>
                <w:szCs w:val="32"/>
              </w:rPr>
              <w:t>&lt;</w:t>
            </w:r>
            <w:r>
              <w:rPr>
                <w:rFonts w:ascii="Consolas" w:hAnsi="Consolas" w:cs="Consolas"/>
                <w:color w:val="3F7F7F"/>
                <w:kern w:val="0"/>
                <w:sz w:val="20"/>
                <w:szCs w:val="32"/>
              </w:rPr>
              <w:t>dubbo:registry</w:t>
            </w:r>
            <w:r>
              <w:rPr>
                <w:rFonts w:ascii="Consolas" w:hAnsi="Consolas" w:cs="Consolas"/>
                <w:kern w:val="0"/>
                <w:sz w:val="20"/>
                <w:szCs w:val="32"/>
              </w:rPr>
              <w:t xml:space="preserve"> </w:t>
            </w:r>
            <w:r>
              <w:rPr>
                <w:rFonts w:ascii="Consolas" w:hAnsi="Consolas" w:cs="Consolas"/>
                <w:color w:val="7F007F"/>
                <w:kern w:val="0"/>
                <w:sz w:val="20"/>
                <w:szCs w:val="32"/>
              </w:rPr>
              <w:t>address</w:t>
            </w:r>
            <w:r>
              <w:rPr>
                <w:rFonts w:ascii="Consolas" w:hAnsi="Consolas" w:cs="Consolas"/>
                <w:color w:val="000000"/>
                <w:kern w:val="0"/>
                <w:sz w:val="20"/>
                <w:szCs w:val="32"/>
              </w:rPr>
              <w:t>=</w:t>
            </w:r>
            <w:r>
              <w:rPr>
                <w:rFonts w:ascii="Consolas" w:hAnsi="Consolas" w:cs="Consolas"/>
                <w:i/>
                <w:iCs/>
                <w:color w:val="2A00FF"/>
                <w:kern w:val="0"/>
                <w:sz w:val="20"/>
                <w:szCs w:val="32"/>
              </w:rPr>
              <w:t>"zookeeper://118.24.44.169:2181"</w:t>
            </w:r>
            <w:r>
              <w:rPr>
                <w:rFonts w:ascii="Consolas" w:hAnsi="Consolas" w:cs="Consolas"/>
                <w:kern w:val="0"/>
                <w:sz w:val="20"/>
                <w:szCs w:val="32"/>
              </w:rPr>
              <w:t xml:space="preserve"> </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008080"/>
                <w:kern w:val="0"/>
                <w:sz w:val="20"/>
                <w:szCs w:val="32"/>
              </w:rPr>
              <w:t>&lt;</w:t>
            </w:r>
            <w:r>
              <w:rPr>
                <w:rFonts w:ascii="Consolas" w:hAnsi="Consolas" w:cs="Consolas"/>
                <w:color w:val="3F7F7F"/>
                <w:kern w:val="0"/>
                <w:sz w:val="20"/>
                <w:szCs w:val="32"/>
              </w:rPr>
              <w:t>dubbo:protocol</w:t>
            </w:r>
            <w:r>
              <w:rPr>
                <w:rFonts w:ascii="Consolas" w:hAnsi="Consolas" w:cs="Consolas"/>
                <w:kern w:val="0"/>
                <w:sz w:val="20"/>
                <w:szCs w:val="32"/>
              </w:rPr>
              <w:t xml:space="preserve"> </w:t>
            </w:r>
            <w:r>
              <w:rPr>
                <w:rFonts w:ascii="Consolas" w:hAnsi="Consolas" w:cs="Consolas"/>
                <w:color w:val="7F007F"/>
                <w:kern w:val="0"/>
                <w:sz w:val="20"/>
                <w:szCs w:val="32"/>
              </w:rPr>
              <w:t>name</w:t>
            </w:r>
            <w:r>
              <w:rPr>
                <w:rFonts w:ascii="Consolas" w:hAnsi="Consolas" w:cs="Consolas"/>
                <w:color w:val="000000"/>
                <w:kern w:val="0"/>
                <w:sz w:val="20"/>
                <w:szCs w:val="32"/>
              </w:rPr>
              <w:t>=</w:t>
            </w:r>
            <w:r>
              <w:rPr>
                <w:rFonts w:ascii="Consolas" w:hAnsi="Consolas" w:cs="Consolas"/>
                <w:i/>
                <w:iCs/>
                <w:color w:val="2A00FF"/>
                <w:kern w:val="0"/>
                <w:sz w:val="20"/>
                <w:szCs w:val="32"/>
              </w:rPr>
              <w:t>"dubbo"</w:t>
            </w:r>
            <w:r>
              <w:rPr>
                <w:rFonts w:ascii="Consolas" w:hAnsi="Consolas" w:cs="Consolas"/>
                <w:kern w:val="0"/>
                <w:sz w:val="20"/>
                <w:szCs w:val="32"/>
              </w:rPr>
              <w:t xml:space="preserve"> </w:t>
            </w:r>
            <w:r>
              <w:rPr>
                <w:rFonts w:ascii="Consolas" w:hAnsi="Consolas" w:cs="Consolas"/>
                <w:color w:val="7F007F"/>
                <w:kern w:val="0"/>
                <w:sz w:val="20"/>
                <w:szCs w:val="32"/>
              </w:rPr>
              <w:t>port</w:t>
            </w:r>
            <w:r>
              <w:rPr>
                <w:rFonts w:ascii="Consolas" w:hAnsi="Consolas" w:cs="Consolas"/>
                <w:color w:val="000000"/>
                <w:kern w:val="0"/>
                <w:sz w:val="20"/>
                <w:szCs w:val="32"/>
              </w:rPr>
              <w:t>=</w:t>
            </w:r>
            <w:r>
              <w:rPr>
                <w:rFonts w:ascii="Consolas" w:hAnsi="Consolas" w:cs="Consolas"/>
                <w:i/>
                <w:iCs/>
                <w:color w:val="2A00FF"/>
                <w:kern w:val="0"/>
                <w:sz w:val="20"/>
                <w:szCs w:val="32"/>
              </w:rPr>
              <w:t>"20880"</w:t>
            </w:r>
            <w:r>
              <w:rPr>
                <w:rFonts w:ascii="Consolas" w:hAnsi="Consolas" w:cs="Consolas"/>
                <w:kern w:val="0"/>
                <w:sz w:val="20"/>
                <w:szCs w:val="32"/>
              </w:rPr>
              <w:t xml:space="preserve"> </w:t>
            </w:r>
            <w:r>
              <w:rPr>
                <w:rFonts w:ascii="Consolas" w:hAnsi="Consolas" w:cs="Consolas"/>
                <w:color w:val="008080"/>
                <w:kern w:val="0"/>
                <w:sz w:val="20"/>
                <w:szCs w:val="32"/>
              </w:rPr>
              <w:t>/&gt;</w:t>
            </w:r>
          </w:p>
          <w:p w:rsidR="001A7847" w:rsidRDefault="007D395D">
            <w:pPr>
              <w:autoSpaceDE w:val="0"/>
              <w:autoSpaceDN w:val="0"/>
              <w:adjustRightInd w:val="0"/>
              <w:ind w:firstLine="390"/>
              <w:rPr>
                <w:rFonts w:ascii="Consolas" w:hAnsi="Consolas" w:cs="Consolas"/>
                <w:color w:val="008080"/>
                <w:kern w:val="0"/>
                <w:sz w:val="20"/>
                <w:szCs w:val="32"/>
              </w:rPr>
            </w:pPr>
            <w:r>
              <w:rPr>
                <w:rFonts w:ascii="Consolas" w:hAnsi="Consolas" w:cs="Consolas"/>
                <w:color w:val="008080"/>
                <w:kern w:val="0"/>
                <w:sz w:val="20"/>
                <w:szCs w:val="32"/>
              </w:rPr>
              <w:t>&lt;</w:t>
            </w:r>
            <w:r>
              <w:rPr>
                <w:rFonts w:ascii="Consolas" w:hAnsi="Consolas" w:cs="Consolas"/>
                <w:color w:val="3F7F7F"/>
                <w:kern w:val="0"/>
                <w:sz w:val="20"/>
                <w:szCs w:val="32"/>
              </w:rPr>
              <w:t>dubbo:annotation</w:t>
            </w:r>
            <w:r>
              <w:rPr>
                <w:rFonts w:ascii="Consolas" w:hAnsi="Consolas" w:cs="Consolas"/>
                <w:kern w:val="0"/>
                <w:sz w:val="20"/>
                <w:szCs w:val="32"/>
              </w:rPr>
              <w:t xml:space="preserve"> </w:t>
            </w:r>
            <w:r>
              <w:rPr>
                <w:rFonts w:ascii="Consolas" w:hAnsi="Consolas" w:cs="Consolas"/>
                <w:color w:val="7F007F"/>
                <w:kern w:val="0"/>
                <w:sz w:val="20"/>
                <w:szCs w:val="32"/>
              </w:rPr>
              <w:t>package</w:t>
            </w:r>
            <w:r>
              <w:rPr>
                <w:rFonts w:ascii="Consolas" w:hAnsi="Consolas" w:cs="Consolas"/>
                <w:color w:val="000000"/>
                <w:kern w:val="0"/>
                <w:sz w:val="20"/>
                <w:szCs w:val="32"/>
              </w:rPr>
              <w:t>=</w:t>
            </w:r>
            <w:r>
              <w:rPr>
                <w:rFonts w:ascii="Consolas" w:hAnsi="Consolas" w:cs="Consolas"/>
                <w:i/>
                <w:iCs/>
                <w:color w:val="2A00FF"/>
                <w:kern w:val="0"/>
                <w:sz w:val="20"/>
                <w:szCs w:val="32"/>
              </w:rPr>
              <w:t>"com.atguigu.gmall.user.impl"</w:t>
            </w:r>
            <w:r>
              <w:rPr>
                <w:rFonts w:ascii="Consolas" w:hAnsi="Consolas" w:cs="Consolas"/>
                <w:color w:val="008080"/>
                <w:kern w:val="0"/>
                <w:sz w:val="20"/>
                <w:szCs w:val="32"/>
              </w:rPr>
              <w:t>/&gt;</w:t>
            </w:r>
          </w:p>
          <w:p w:rsidR="001A7847" w:rsidRDefault="007D395D">
            <w:pPr>
              <w:autoSpaceDE w:val="0"/>
              <w:autoSpaceDN w:val="0"/>
              <w:adjustRightInd w:val="0"/>
              <w:rPr>
                <w:rFonts w:ascii="Consolas" w:hAnsi="Consolas" w:cs="Consolas"/>
                <w:b/>
                <w:color w:val="FF0000"/>
                <w:kern w:val="0"/>
                <w:sz w:val="20"/>
                <w:szCs w:val="32"/>
              </w:rPr>
            </w:pPr>
            <w:r>
              <w:rPr>
                <w:rFonts w:ascii="Consolas" w:hAnsi="Consolas" w:cs="Consolas"/>
                <w:b/>
                <w:bCs/>
                <w:color w:val="FF0000"/>
                <w:kern w:val="0"/>
                <w:sz w:val="20"/>
                <w:szCs w:val="32"/>
              </w:rPr>
              <w:t>import</w:t>
            </w:r>
            <w:r>
              <w:rPr>
                <w:rFonts w:ascii="Consolas" w:hAnsi="Consolas" w:cs="Consolas"/>
                <w:b/>
                <w:color w:val="FF0000"/>
                <w:kern w:val="0"/>
                <w:sz w:val="20"/>
                <w:szCs w:val="32"/>
              </w:rPr>
              <w:t xml:space="preserve"> com.alibaba.dubbo.config.annotation.Service;</w:t>
            </w:r>
          </w:p>
          <w:p w:rsidR="001A7847" w:rsidRDefault="007D395D">
            <w:pPr>
              <w:autoSpaceDE w:val="0"/>
              <w:autoSpaceDN w:val="0"/>
              <w:adjustRightInd w:val="0"/>
              <w:rPr>
                <w:rFonts w:ascii="Consolas" w:hAnsi="Consolas" w:cs="Consolas"/>
                <w:kern w:val="0"/>
                <w:sz w:val="20"/>
                <w:szCs w:val="32"/>
              </w:rPr>
            </w:pPr>
            <w:r>
              <w:rPr>
                <w:rFonts w:ascii="Consolas" w:hAnsi="Consolas" w:cs="Consolas"/>
                <w:b/>
                <w:bCs/>
                <w:color w:val="7F0055"/>
                <w:kern w:val="0"/>
                <w:sz w:val="20"/>
                <w:szCs w:val="32"/>
              </w:rPr>
              <w:t>import</w:t>
            </w:r>
            <w:r>
              <w:rPr>
                <w:rFonts w:ascii="Consolas" w:hAnsi="Consolas" w:cs="Consolas"/>
                <w:color w:val="000000"/>
                <w:kern w:val="0"/>
                <w:sz w:val="20"/>
                <w:szCs w:val="32"/>
              </w:rPr>
              <w:t xml:space="preserve"> com.atguigu.gmall.bean.UserAddress;</w:t>
            </w:r>
          </w:p>
          <w:p w:rsidR="001A7847" w:rsidRDefault="007D395D">
            <w:pPr>
              <w:autoSpaceDE w:val="0"/>
              <w:autoSpaceDN w:val="0"/>
              <w:adjustRightInd w:val="0"/>
              <w:rPr>
                <w:rFonts w:ascii="Consolas" w:hAnsi="Consolas" w:cs="Consolas"/>
                <w:kern w:val="0"/>
                <w:sz w:val="20"/>
                <w:szCs w:val="32"/>
              </w:rPr>
            </w:pPr>
            <w:r>
              <w:rPr>
                <w:rFonts w:ascii="Consolas" w:hAnsi="Consolas" w:cs="Consolas"/>
                <w:b/>
                <w:bCs/>
                <w:color w:val="7F0055"/>
                <w:kern w:val="0"/>
                <w:sz w:val="20"/>
                <w:szCs w:val="32"/>
              </w:rPr>
              <w:t>import</w:t>
            </w:r>
            <w:r>
              <w:rPr>
                <w:rFonts w:ascii="Consolas" w:hAnsi="Consolas" w:cs="Consolas"/>
                <w:color w:val="000000"/>
                <w:kern w:val="0"/>
                <w:sz w:val="20"/>
                <w:szCs w:val="32"/>
              </w:rPr>
              <w:t xml:space="preserve"> com.atguigu.gmall.service.UserService;</w:t>
            </w:r>
          </w:p>
          <w:p w:rsidR="001A7847" w:rsidRDefault="007D395D">
            <w:pPr>
              <w:autoSpaceDE w:val="0"/>
              <w:autoSpaceDN w:val="0"/>
              <w:adjustRightInd w:val="0"/>
              <w:rPr>
                <w:rFonts w:ascii="Consolas" w:hAnsi="Consolas" w:cs="Consolas"/>
                <w:kern w:val="0"/>
                <w:sz w:val="20"/>
                <w:szCs w:val="32"/>
              </w:rPr>
            </w:pPr>
            <w:r>
              <w:rPr>
                <w:rFonts w:ascii="Consolas" w:hAnsi="Consolas" w:cs="Consolas"/>
                <w:b/>
                <w:bCs/>
                <w:color w:val="7F0055"/>
                <w:kern w:val="0"/>
                <w:sz w:val="20"/>
                <w:szCs w:val="32"/>
              </w:rPr>
              <w:t>import</w:t>
            </w:r>
            <w:r>
              <w:rPr>
                <w:rFonts w:ascii="Consolas" w:hAnsi="Consolas" w:cs="Consolas"/>
                <w:color w:val="000000"/>
                <w:kern w:val="0"/>
                <w:sz w:val="20"/>
                <w:szCs w:val="32"/>
              </w:rPr>
              <w:t xml:space="preserve"> com.atguigu.gmall.user.mapper.UserAddressMapper;</w:t>
            </w:r>
          </w:p>
          <w:p w:rsidR="001A7847" w:rsidRDefault="001A7847">
            <w:pPr>
              <w:autoSpaceDE w:val="0"/>
              <w:autoSpaceDN w:val="0"/>
              <w:adjustRightInd w:val="0"/>
              <w:rPr>
                <w:rFonts w:ascii="Consolas" w:hAnsi="Consolas" w:cs="Consolas"/>
                <w:kern w:val="0"/>
                <w:sz w:val="20"/>
                <w:szCs w:val="32"/>
              </w:rPr>
            </w:pPr>
          </w:p>
          <w:p w:rsidR="001A7847" w:rsidRDefault="007D395D">
            <w:pPr>
              <w:autoSpaceDE w:val="0"/>
              <w:autoSpaceDN w:val="0"/>
              <w:adjustRightInd w:val="0"/>
              <w:rPr>
                <w:rFonts w:ascii="Consolas" w:hAnsi="Consolas" w:cs="Consolas"/>
                <w:b/>
                <w:color w:val="FF0000"/>
                <w:kern w:val="0"/>
                <w:sz w:val="20"/>
                <w:szCs w:val="32"/>
              </w:rPr>
            </w:pPr>
            <w:r>
              <w:rPr>
                <w:rFonts w:ascii="Consolas" w:hAnsi="Consolas" w:cs="Consolas"/>
                <w:b/>
                <w:color w:val="FF0000"/>
                <w:kern w:val="0"/>
                <w:sz w:val="20"/>
                <w:szCs w:val="32"/>
              </w:rPr>
              <w:t xml:space="preserve">@Service </w:t>
            </w:r>
            <w:r>
              <w:rPr>
                <w:rFonts w:ascii="Consolas" w:hAnsi="Consolas" w:cs="Consolas" w:hint="eastAsia"/>
                <w:b/>
                <w:color w:val="FF0000"/>
                <w:kern w:val="0"/>
                <w:sz w:val="20"/>
                <w:szCs w:val="32"/>
              </w:rPr>
              <w:t>/</w:t>
            </w:r>
            <w:r>
              <w:rPr>
                <w:rFonts w:ascii="Consolas" w:hAnsi="Consolas" w:cs="Consolas"/>
                <w:b/>
                <w:color w:val="FF0000"/>
                <w:kern w:val="0"/>
                <w:sz w:val="20"/>
                <w:szCs w:val="32"/>
              </w:rPr>
              <w:t>/</w:t>
            </w:r>
            <w:r>
              <w:rPr>
                <w:rFonts w:ascii="Consolas" w:hAnsi="Consolas" w:cs="Consolas"/>
                <w:b/>
                <w:color w:val="FF0000"/>
                <w:kern w:val="0"/>
                <w:sz w:val="20"/>
                <w:szCs w:val="32"/>
              </w:rPr>
              <w:t>使用</w:t>
            </w:r>
            <w:r>
              <w:rPr>
                <w:rFonts w:ascii="Consolas" w:hAnsi="Consolas" w:cs="Consolas" w:hint="eastAsia"/>
                <w:b/>
                <w:color w:val="FF0000"/>
                <w:kern w:val="0"/>
                <w:sz w:val="20"/>
                <w:szCs w:val="32"/>
              </w:rPr>
              <w:t>d</w:t>
            </w:r>
            <w:r>
              <w:rPr>
                <w:rFonts w:ascii="Consolas" w:hAnsi="Consolas" w:cs="Consolas"/>
                <w:b/>
                <w:color w:val="FF0000"/>
                <w:kern w:val="0"/>
                <w:sz w:val="20"/>
                <w:szCs w:val="32"/>
              </w:rPr>
              <w:t>ubbo</w:t>
            </w:r>
            <w:r>
              <w:rPr>
                <w:rFonts w:ascii="Consolas" w:hAnsi="Consolas" w:cs="Consolas"/>
                <w:b/>
                <w:color w:val="FF0000"/>
                <w:kern w:val="0"/>
                <w:sz w:val="20"/>
                <w:szCs w:val="32"/>
              </w:rPr>
              <w:t>提供的</w:t>
            </w:r>
            <w:r>
              <w:rPr>
                <w:rFonts w:ascii="Consolas" w:hAnsi="Consolas" w:cs="Consolas" w:hint="eastAsia"/>
                <w:b/>
                <w:color w:val="FF0000"/>
                <w:kern w:val="0"/>
                <w:sz w:val="20"/>
                <w:szCs w:val="32"/>
              </w:rPr>
              <w:t>s</w:t>
            </w:r>
            <w:r>
              <w:rPr>
                <w:rFonts w:ascii="Consolas" w:hAnsi="Consolas" w:cs="Consolas"/>
                <w:b/>
                <w:color w:val="FF0000"/>
                <w:kern w:val="0"/>
                <w:sz w:val="20"/>
                <w:szCs w:val="32"/>
              </w:rPr>
              <w:t>ervice</w:t>
            </w:r>
            <w:r>
              <w:rPr>
                <w:rFonts w:ascii="Consolas" w:hAnsi="Consolas" w:cs="Consolas"/>
                <w:b/>
                <w:color w:val="FF0000"/>
                <w:kern w:val="0"/>
                <w:sz w:val="20"/>
                <w:szCs w:val="32"/>
              </w:rPr>
              <w:t>注解</w:t>
            </w:r>
            <w:r>
              <w:rPr>
                <w:rFonts w:ascii="Consolas" w:hAnsi="Consolas" w:cs="Consolas" w:hint="eastAsia"/>
                <w:b/>
                <w:color w:val="FF0000"/>
                <w:kern w:val="0"/>
                <w:sz w:val="20"/>
                <w:szCs w:val="32"/>
              </w:rPr>
              <w:t>，</w:t>
            </w:r>
            <w:r>
              <w:rPr>
                <w:rFonts w:ascii="Consolas" w:hAnsi="Consolas" w:cs="Consolas"/>
                <w:b/>
                <w:color w:val="FF0000"/>
                <w:kern w:val="0"/>
                <w:sz w:val="20"/>
                <w:szCs w:val="32"/>
              </w:rPr>
              <w:t>注册暴露服务</w:t>
            </w:r>
          </w:p>
          <w:p w:rsidR="001A7847" w:rsidRDefault="007D395D">
            <w:pPr>
              <w:autoSpaceDE w:val="0"/>
              <w:autoSpaceDN w:val="0"/>
              <w:adjustRightInd w:val="0"/>
              <w:rPr>
                <w:rFonts w:ascii="Consolas" w:hAnsi="Consolas" w:cs="Consolas"/>
                <w:kern w:val="0"/>
                <w:sz w:val="20"/>
                <w:szCs w:val="32"/>
              </w:rPr>
            </w:pPr>
            <w:r>
              <w:rPr>
                <w:rFonts w:ascii="Consolas" w:hAnsi="Consolas" w:cs="Consolas"/>
                <w:b/>
                <w:bCs/>
                <w:color w:val="7F0055"/>
                <w:kern w:val="0"/>
                <w:sz w:val="20"/>
                <w:szCs w:val="32"/>
              </w:rPr>
              <w:t>public</w:t>
            </w:r>
            <w:r>
              <w:rPr>
                <w:rFonts w:ascii="Consolas" w:hAnsi="Consolas" w:cs="Consolas"/>
                <w:color w:val="000000"/>
                <w:kern w:val="0"/>
                <w:sz w:val="20"/>
                <w:szCs w:val="32"/>
              </w:rPr>
              <w:t xml:space="preserve"> </w:t>
            </w:r>
            <w:r>
              <w:rPr>
                <w:rFonts w:ascii="Consolas" w:hAnsi="Consolas" w:cs="Consolas"/>
                <w:b/>
                <w:bCs/>
                <w:color w:val="7F0055"/>
                <w:kern w:val="0"/>
                <w:sz w:val="20"/>
                <w:szCs w:val="32"/>
              </w:rPr>
              <w:t>class</w:t>
            </w:r>
            <w:r>
              <w:rPr>
                <w:rFonts w:ascii="Consolas" w:hAnsi="Consolas" w:cs="Consolas"/>
                <w:color w:val="000000"/>
                <w:kern w:val="0"/>
                <w:sz w:val="20"/>
                <w:szCs w:val="32"/>
              </w:rPr>
              <w:t xml:space="preserve"> UserServiceImpl </w:t>
            </w:r>
            <w:r>
              <w:rPr>
                <w:rFonts w:ascii="Consolas" w:hAnsi="Consolas" w:cs="Consolas"/>
                <w:b/>
                <w:bCs/>
                <w:color w:val="7F0055"/>
                <w:kern w:val="0"/>
                <w:sz w:val="20"/>
                <w:szCs w:val="32"/>
              </w:rPr>
              <w:t>implements</w:t>
            </w:r>
            <w:r>
              <w:rPr>
                <w:rFonts w:ascii="Consolas" w:hAnsi="Consolas" w:cs="Consolas"/>
                <w:color w:val="000000"/>
                <w:kern w:val="0"/>
                <w:sz w:val="20"/>
                <w:szCs w:val="32"/>
              </w:rPr>
              <w:t xml:space="preserve"> UserService {</w:t>
            </w:r>
          </w:p>
          <w:p w:rsidR="001A7847" w:rsidRDefault="001A7847">
            <w:pPr>
              <w:autoSpaceDE w:val="0"/>
              <w:autoSpaceDN w:val="0"/>
              <w:adjustRightInd w:val="0"/>
              <w:rPr>
                <w:rFonts w:ascii="Consolas" w:hAnsi="Consolas" w:cs="Consolas"/>
                <w:kern w:val="0"/>
                <w:sz w:val="20"/>
                <w:szCs w:val="32"/>
              </w:rPr>
            </w:pP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r>
              <w:rPr>
                <w:rFonts w:ascii="Consolas" w:hAnsi="Consolas" w:cs="Consolas"/>
                <w:color w:val="646464"/>
                <w:kern w:val="0"/>
                <w:sz w:val="20"/>
                <w:szCs w:val="32"/>
              </w:rPr>
              <w:t>@Autowired</w:t>
            </w:r>
          </w:p>
          <w:p w:rsidR="001A7847" w:rsidRDefault="007D395D">
            <w:pPr>
              <w:autoSpaceDE w:val="0"/>
              <w:autoSpaceDN w:val="0"/>
              <w:adjustRightInd w:val="0"/>
              <w:ind w:firstLine="390"/>
              <w:rPr>
                <w:kern w:val="0"/>
                <w:szCs w:val="21"/>
              </w:rPr>
            </w:pPr>
            <w:r>
              <w:rPr>
                <w:rFonts w:ascii="Consolas" w:hAnsi="Consolas" w:cs="Consolas"/>
                <w:color w:val="000000"/>
                <w:kern w:val="0"/>
                <w:sz w:val="20"/>
                <w:szCs w:val="32"/>
              </w:rPr>
              <w:tab/>
              <w:t xml:space="preserve">UserAddressMapper </w:t>
            </w:r>
            <w:r>
              <w:rPr>
                <w:rFonts w:ascii="Consolas" w:hAnsi="Consolas" w:cs="Consolas"/>
                <w:color w:val="0000C0"/>
                <w:kern w:val="0"/>
                <w:sz w:val="20"/>
                <w:szCs w:val="32"/>
              </w:rPr>
              <w:t>userAddressMapper</w:t>
            </w:r>
            <w:r>
              <w:rPr>
                <w:rFonts w:ascii="Consolas" w:hAnsi="Consolas" w:cs="Consolas"/>
                <w:color w:val="000000"/>
                <w:kern w:val="0"/>
                <w:sz w:val="20"/>
                <w:szCs w:val="32"/>
              </w:rPr>
              <w:t>;</w:t>
            </w: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t>2</w:t>
            </w:r>
            <w:r>
              <w:rPr>
                <w:rFonts w:hint="eastAsia"/>
                <w:kern w:val="0"/>
              </w:rPr>
              <w:t>、服务消费方</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8080"/>
                <w:kern w:val="0"/>
                <w:sz w:val="20"/>
                <w:szCs w:val="32"/>
              </w:rPr>
              <w:t>&lt;</w:t>
            </w:r>
            <w:r>
              <w:rPr>
                <w:rFonts w:ascii="Consolas" w:hAnsi="Consolas" w:cs="Consolas"/>
                <w:color w:val="3F7F7F"/>
                <w:kern w:val="0"/>
                <w:sz w:val="20"/>
                <w:szCs w:val="32"/>
                <w:highlight w:val="lightGray"/>
              </w:rPr>
              <w:t>dubbo:application</w:t>
            </w:r>
            <w:r>
              <w:rPr>
                <w:rFonts w:ascii="Consolas" w:hAnsi="Consolas" w:cs="Consolas"/>
                <w:kern w:val="0"/>
                <w:sz w:val="20"/>
                <w:szCs w:val="32"/>
              </w:rPr>
              <w:t xml:space="preserve"> </w:t>
            </w:r>
            <w:r>
              <w:rPr>
                <w:rFonts w:ascii="Consolas" w:hAnsi="Consolas" w:cs="Consolas"/>
                <w:color w:val="7F007F"/>
                <w:kern w:val="0"/>
                <w:sz w:val="20"/>
                <w:szCs w:val="32"/>
              </w:rPr>
              <w:t>name</w:t>
            </w:r>
            <w:r>
              <w:rPr>
                <w:rFonts w:ascii="Consolas" w:hAnsi="Consolas" w:cs="Consolas"/>
                <w:color w:val="000000"/>
                <w:kern w:val="0"/>
                <w:sz w:val="20"/>
                <w:szCs w:val="32"/>
              </w:rPr>
              <w:t>=</w:t>
            </w:r>
            <w:r>
              <w:rPr>
                <w:rFonts w:ascii="Consolas" w:hAnsi="Consolas" w:cs="Consolas"/>
                <w:i/>
                <w:iCs/>
                <w:color w:val="2A00FF"/>
                <w:kern w:val="0"/>
                <w:sz w:val="20"/>
                <w:szCs w:val="32"/>
              </w:rPr>
              <w:t>"</w:t>
            </w:r>
            <w:r>
              <w:rPr>
                <w:rFonts w:ascii="Consolas" w:hAnsi="Consolas" w:cs="Consolas"/>
                <w:i/>
                <w:iCs/>
                <w:color w:val="2A00FF"/>
                <w:kern w:val="0"/>
                <w:sz w:val="20"/>
                <w:szCs w:val="32"/>
                <w:u w:val="single"/>
              </w:rPr>
              <w:t>gmall</w:t>
            </w:r>
            <w:r>
              <w:rPr>
                <w:rFonts w:ascii="Consolas" w:hAnsi="Consolas" w:cs="Consolas"/>
                <w:i/>
                <w:iCs/>
                <w:color w:val="2A00FF"/>
                <w:kern w:val="0"/>
                <w:sz w:val="20"/>
                <w:szCs w:val="32"/>
              </w:rPr>
              <w:t>-order-web"</w:t>
            </w:r>
            <w:r>
              <w:rPr>
                <w:rFonts w:ascii="Consolas" w:hAnsi="Consolas" w:cs="Consolas"/>
                <w:color w:val="008080"/>
                <w:kern w:val="0"/>
                <w:sz w:val="20"/>
                <w:szCs w:val="32"/>
              </w:rPr>
              <w:t>&gt;</w:t>
            </w:r>
            <w:r>
              <w:rPr>
                <w:rFonts w:ascii="Consolas" w:hAnsi="Consolas" w:cs="Consolas"/>
                <w:color w:val="008080"/>
                <w:kern w:val="0"/>
                <w:sz w:val="20"/>
                <w:szCs w:val="32"/>
                <w:u w:val="single"/>
              </w:rPr>
              <w:t>&lt;/</w:t>
            </w:r>
            <w:r>
              <w:rPr>
                <w:rFonts w:ascii="Consolas" w:hAnsi="Consolas" w:cs="Consolas"/>
                <w:color w:val="3F7F7F"/>
                <w:kern w:val="0"/>
                <w:sz w:val="20"/>
                <w:szCs w:val="32"/>
                <w:highlight w:val="lightGray"/>
                <w:u w:val="single"/>
              </w:rPr>
              <w:t>dubbo:application</w:t>
            </w:r>
            <w:r>
              <w:rPr>
                <w:rFonts w:ascii="Consolas" w:hAnsi="Consolas" w:cs="Consolas"/>
                <w:color w:val="008080"/>
                <w:kern w:val="0"/>
                <w:sz w:val="20"/>
                <w:szCs w:val="32"/>
                <w:u w:val="single"/>
              </w:rPr>
              <w:t>&gt;</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8080"/>
                <w:kern w:val="0"/>
                <w:sz w:val="20"/>
                <w:szCs w:val="32"/>
              </w:rPr>
              <w:t>&lt;</w:t>
            </w:r>
            <w:r>
              <w:rPr>
                <w:rFonts w:ascii="Consolas" w:hAnsi="Consolas" w:cs="Consolas"/>
                <w:color w:val="3F7F7F"/>
                <w:kern w:val="0"/>
                <w:sz w:val="20"/>
                <w:szCs w:val="32"/>
              </w:rPr>
              <w:t>dubbo:registry</w:t>
            </w:r>
            <w:r>
              <w:rPr>
                <w:rFonts w:ascii="Consolas" w:hAnsi="Consolas" w:cs="Consolas"/>
                <w:kern w:val="0"/>
                <w:sz w:val="20"/>
                <w:szCs w:val="32"/>
              </w:rPr>
              <w:t xml:space="preserve"> </w:t>
            </w:r>
            <w:r>
              <w:rPr>
                <w:rFonts w:ascii="Consolas" w:hAnsi="Consolas" w:cs="Consolas"/>
                <w:color w:val="7F007F"/>
                <w:kern w:val="0"/>
                <w:sz w:val="20"/>
                <w:szCs w:val="32"/>
              </w:rPr>
              <w:t>address</w:t>
            </w:r>
            <w:r>
              <w:rPr>
                <w:rFonts w:ascii="Consolas" w:hAnsi="Consolas" w:cs="Consolas"/>
                <w:color w:val="000000"/>
                <w:kern w:val="0"/>
                <w:sz w:val="20"/>
                <w:szCs w:val="32"/>
              </w:rPr>
              <w:t>=</w:t>
            </w:r>
            <w:r>
              <w:rPr>
                <w:rFonts w:ascii="Consolas" w:hAnsi="Consolas" w:cs="Consolas"/>
                <w:i/>
                <w:iCs/>
                <w:color w:val="2A00FF"/>
                <w:kern w:val="0"/>
                <w:sz w:val="20"/>
                <w:szCs w:val="32"/>
              </w:rPr>
              <w:t>"</w:t>
            </w:r>
            <w:r>
              <w:rPr>
                <w:rFonts w:ascii="Consolas" w:hAnsi="Consolas" w:cs="Consolas"/>
                <w:i/>
                <w:iCs/>
                <w:color w:val="2A00FF"/>
                <w:kern w:val="0"/>
                <w:sz w:val="20"/>
                <w:szCs w:val="32"/>
                <w:u w:val="single"/>
              </w:rPr>
              <w:t>zookeeper</w:t>
            </w:r>
            <w:r>
              <w:rPr>
                <w:rFonts w:ascii="Consolas" w:hAnsi="Consolas" w:cs="Consolas"/>
                <w:i/>
                <w:iCs/>
                <w:color w:val="2A00FF"/>
                <w:kern w:val="0"/>
                <w:sz w:val="20"/>
                <w:szCs w:val="32"/>
              </w:rPr>
              <w:t>://118.24.44.169:2181"</w:t>
            </w:r>
            <w:r>
              <w:rPr>
                <w:rFonts w:ascii="Consolas" w:hAnsi="Consolas" w:cs="Consolas"/>
                <w:kern w:val="0"/>
                <w:sz w:val="20"/>
                <w:szCs w:val="32"/>
              </w:rPr>
              <w:t xml:space="preserve"> </w:t>
            </w:r>
            <w:r>
              <w:rPr>
                <w:rFonts w:ascii="Consolas" w:hAnsi="Consolas" w:cs="Consolas"/>
                <w:color w:val="008080"/>
                <w:kern w:val="0"/>
                <w:sz w:val="20"/>
                <w:szCs w:val="32"/>
              </w:rPr>
              <w:t>/&gt;</w:t>
            </w:r>
          </w:p>
          <w:p w:rsidR="001A7847" w:rsidRDefault="007D395D">
            <w:pPr>
              <w:rPr>
                <w:rFonts w:ascii="Consolas" w:hAnsi="Consolas" w:cs="Consolas"/>
                <w:color w:val="008080"/>
                <w:kern w:val="0"/>
                <w:sz w:val="20"/>
                <w:szCs w:val="32"/>
              </w:rPr>
            </w:pPr>
            <w:r>
              <w:rPr>
                <w:rFonts w:ascii="Consolas" w:hAnsi="Consolas" w:cs="Consolas"/>
                <w:color w:val="008080"/>
                <w:kern w:val="0"/>
                <w:sz w:val="20"/>
                <w:szCs w:val="32"/>
              </w:rPr>
              <w:t>&lt;</w:t>
            </w:r>
            <w:r>
              <w:rPr>
                <w:rFonts w:ascii="Consolas" w:hAnsi="Consolas" w:cs="Consolas"/>
                <w:color w:val="3F7F7F"/>
                <w:kern w:val="0"/>
                <w:sz w:val="20"/>
                <w:szCs w:val="32"/>
              </w:rPr>
              <w:t>dubbo:annotation</w:t>
            </w:r>
            <w:r>
              <w:rPr>
                <w:rFonts w:ascii="Consolas" w:hAnsi="Consolas" w:cs="Consolas"/>
                <w:kern w:val="0"/>
                <w:sz w:val="20"/>
                <w:szCs w:val="32"/>
              </w:rPr>
              <w:t xml:space="preserve"> </w:t>
            </w:r>
            <w:r>
              <w:rPr>
                <w:rFonts w:ascii="Consolas" w:hAnsi="Consolas" w:cs="Consolas"/>
                <w:color w:val="7F007F"/>
                <w:kern w:val="0"/>
                <w:sz w:val="20"/>
                <w:szCs w:val="32"/>
              </w:rPr>
              <w:t>package</w:t>
            </w:r>
            <w:r>
              <w:rPr>
                <w:rFonts w:ascii="Consolas" w:hAnsi="Consolas" w:cs="Consolas"/>
                <w:color w:val="000000"/>
                <w:kern w:val="0"/>
                <w:sz w:val="20"/>
                <w:szCs w:val="32"/>
              </w:rPr>
              <w:t>=</w:t>
            </w:r>
            <w:r>
              <w:rPr>
                <w:rFonts w:ascii="Consolas" w:hAnsi="Consolas" w:cs="Consolas"/>
                <w:i/>
                <w:iCs/>
                <w:color w:val="2A00FF"/>
                <w:kern w:val="0"/>
                <w:sz w:val="20"/>
                <w:szCs w:val="32"/>
              </w:rPr>
              <w:t>"com.atguigu.gmall.order.controller"</w:t>
            </w:r>
            <w:r>
              <w:rPr>
                <w:rFonts w:ascii="Consolas" w:hAnsi="Consolas" w:cs="Consolas"/>
                <w:color w:val="008080"/>
                <w:kern w:val="0"/>
                <w:sz w:val="20"/>
                <w:szCs w:val="32"/>
              </w:rPr>
              <w:t>/&gt;</w:t>
            </w:r>
          </w:p>
          <w:p w:rsidR="001A7847" w:rsidRDefault="001A7847">
            <w:pPr>
              <w:rPr>
                <w:rFonts w:ascii="Consolas" w:hAnsi="Consolas" w:cs="Consolas"/>
                <w:color w:val="008080"/>
                <w:kern w:val="0"/>
                <w:sz w:val="20"/>
                <w:szCs w:val="32"/>
              </w:rPr>
            </w:pP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646464"/>
                <w:kern w:val="0"/>
                <w:sz w:val="20"/>
                <w:szCs w:val="32"/>
              </w:rPr>
              <w:t>@Controller</w:t>
            </w:r>
          </w:p>
          <w:p w:rsidR="001A7847" w:rsidRDefault="007D395D">
            <w:pPr>
              <w:autoSpaceDE w:val="0"/>
              <w:autoSpaceDN w:val="0"/>
              <w:adjustRightInd w:val="0"/>
              <w:rPr>
                <w:rFonts w:ascii="Consolas" w:hAnsi="Consolas" w:cs="Consolas"/>
                <w:kern w:val="0"/>
                <w:sz w:val="20"/>
                <w:szCs w:val="32"/>
              </w:rPr>
            </w:pPr>
            <w:r>
              <w:rPr>
                <w:rFonts w:ascii="Consolas" w:hAnsi="Consolas" w:cs="Consolas"/>
                <w:b/>
                <w:bCs/>
                <w:color w:val="7F0055"/>
                <w:kern w:val="0"/>
                <w:sz w:val="20"/>
                <w:szCs w:val="32"/>
              </w:rPr>
              <w:t>public</w:t>
            </w:r>
            <w:r>
              <w:rPr>
                <w:rFonts w:ascii="Consolas" w:hAnsi="Consolas" w:cs="Consolas"/>
                <w:color w:val="000000"/>
                <w:kern w:val="0"/>
                <w:sz w:val="20"/>
                <w:szCs w:val="32"/>
              </w:rPr>
              <w:t xml:space="preserve"> </w:t>
            </w:r>
            <w:r>
              <w:rPr>
                <w:rFonts w:ascii="Consolas" w:hAnsi="Consolas" w:cs="Consolas"/>
                <w:b/>
                <w:bCs/>
                <w:color w:val="7F0055"/>
                <w:kern w:val="0"/>
                <w:sz w:val="20"/>
                <w:szCs w:val="32"/>
              </w:rPr>
              <w:t>class</w:t>
            </w:r>
            <w:r>
              <w:rPr>
                <w:rFonts w:ascii="Consolas" w:hAnsi="Consolas" w:cs="Consolas"/>
                <w:color w:val="000000"/>
                <w:kern w:val="0"/>
                <w:sz w:val="20"/>
                <w:szCs w:val="32"/>
              </w:rPr>
              <w:t xml:space="preserve"> OrderController {</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ab/>
            </w:r>
          </w:p>
          <w:p w:rsidR="001A7847" w:rsidRDefault="007D395D">
            <w:pPr>
              <w:autoSpaceDE w:val="0"/>
              <w:autoSpaceDN w:val="0"/>
              <w:adjustRightInd w:val="0"/>
              <w:rPr>
                <w:rFonts w:ascii="Consolas" w:hAnsi="Consolas" w:cs="Consolas"/>
                <w:b/>
                <w:kern w:val="0"/>
                <w:sz w:val="20"/>
                <w:szCs w:val="32"/>
              </w:rPr>
            </w:pPr>
            <w:r>
              <w:rPr>
                <w:rFonts w:ascii="Consolas" w:hAnsi="Consolas" w:cs="Consolas"/>
                <w:color w:val="000000"/>
                <w:kern w:val="0"/>
                <w:sz w:val="20"/>
                <w:szCs w:val="32"/>
              </w:rPr>
              <w:tab/>
            </w:r>
            <w:r>
              <w:rPr>
                <w:rFonts w:ascii="Consolas" w:hAnsi="Consolas" w:cs="Consolas"/>
                <w:b/>
                <w:color w:val="FF0000"/>
                <w:kern w:val="0"/>
                <w:sz w:val="20"/>
                <w:szCs w:val="32"/>
              </w:rPr>
              <w:t>@Reference  //</w:t>
            </w:r>
            <w:r>
              <w:rPr>
                <w:rFonts w:ascii="Consolas" w:hAnsi="Consolas" w:cs="Consolas"/>
                <w:b/>
                <w:color w:val="FF0000"/>
                <w:kern w:val="0"/>
                <w:sz w:val="20"/>
                <w:szCs w:val="32"/>
              </w:rPr>
              <w:t>使用</w:t>
            </w:r>
            <w:r>
              <w:rPr>
                <w:rFonts w:ascii="Consolas" w:hAnsi="Consolas" w:cs="Consolas" w:hint="eastAsia"/>
                <w:b/>
                <w:color w:val="FF0000"/>
                <w:kern w:val="0"/>
                <w:sz w:val="20"/>
                <w:szCs w:val="32"/>
              </w:rPr>
              <w:t>d</w:t>
            </w:r>
            <w:r>
              <w:rPr>
                <w:rFonts w:ascii="Consolas" w:hAnsi="Consolas" w:cs="Consolas"/>
                <w:b/>
                <w:color w:val="FF0000"/>
                <w:kern w:val="0"/>
                <w:sz w:val="20"/>
                <w:szCs w:val="32"/>
              </w:rPr>
              <w:t>ubbo</w:t>
            </w:r>
            <w:r>
              <w:rPr>
                <w:rFonts w:ascii="Consolas" w:hAnsi="Consolas" w:cs="Consolas"/>
                <w:b/>
                <w:color w:val="FF0000"/>
                <w:kern w:val="0"/>
                <w:sz w:val="20"/>
                <w:szCs w:val="32"/>
              </w:rPr>
              <w:t>提供的</w:t>
            </w:r>
            <w:r>
              <w:rPr>
                <w:rFonts w:ascii="Consolas" w:hAnsi="Consolas" w:cs="Consolas" w:hint="eastAsia"/>
                <w:b/>
                <w:color w:val="FF0000"/>
                <w:kern w:val="0"/>
                <w:sz w:val="20"/>
                <w:szCs w:val="32"/>
              </w:rPr>
              <w:t>r</w:t>
            </w:r>
            <w:r>
              <w:rPr>
                <w:rFonts w:ascii="Consolas" w:hAnsi="Consolas" w:cs="Consolas"/>
                <w:b/>
                <w:color w:val="FF0000"/>
                <w:kern w:val="0"/>
                <w:sz w:val="20"/>
                <w:szCs w:val="32"/>
              </w:rPr>
              <w:t>eference</w:t>
            </w:r>
            <w:r>
              <w:rPr>
                <w:rFonts w:ascii="Consolas" w:hAnsi="Consolas" w:cs="Consolas"/>
                <w:b/>
                <w:color w:val="FF0000"/>
                <w:kern w:val="0"/>
                <w:sz w:val="20"/>
                <w:szCs w:val="32"/>
              </w:rPr>
              <w:t>注解引用远程服务</w:t>
            </w:r>
          </w:p>
          <w:p w:rsidR="001A7847" w:rsidRDefault="007D395D">
            <w:pPr>
              <w:rPr>
                <w:kern w:val="0"/>
                <w:szCs w:val="21"/>
              </w:rPr>
            </w:pPr>
            <w:r>
              <w:rPr>
                <w:rFonts w:ascii="Consolas" w:hAnsi="Consolas" w:cs="Consolas"/>
                <w:color w:val="000000"/>
                <w:kern w:val="0"/>
                <w:sz w:val="20"/>
                <w:szCs w:val="32"/>
              </w:rPr>
              <w:tab/>
              <w:t xml:space="preserve">UserService </w:t>
            </w:r>
            <w:r>
              <w:rPr>
                <w:rFonts w:ascii="Consolas" w:hAnsi="Consolas" w:cs="Consolas"/>
                <w:color w:val="0000C0"/>
                <w:kern w:val="0"/>
                <w:sz w:val="20"/>
                <w:szCs w:val="32"/>
              </w:rPr>
              <w:t>userService</w:t>
            </w:r>
            <w:r>
              <w:rPr>
                <w:rFonts w:ascii="Consolas" w:hAnsi="Consolas" w:cs="Consolas"/>
                <w:color w:val="000000"/>
                <w:kern w:val="0"/>
                <w:sz w:val="20"/>
                <w:szCs w:val="32"/>
              </w:rPr>
              <w:t>;</w:t>
            </w:r>
          </w:p>
        </w:tc>
      </w:tr>
    </w:tbl>
    <w:p w:rsidR="001A7847" w:rsidRDefault="001A7847"/>
    <w:p w:rsidR="001A7847" w:rsidRDefault="001A7847"/>
    <w:p w:rsidR="001A7847" w:rsidRDefault="007D395D">
      <w:pPr>
        <w:pStyle w:val="4"/>
      </w:pPr>
      <w:r>
        <w:t>5</w:t>
      </w:r>
      <w:r>
        <w:rPr>
          <w:rFonts w:hint="eastAsia"/>
        </w:rPr>
        <w:t>、</w:t>
      </w:r>
      <w:r>
        <w:t>监控中心</w:t>
      </w:r>
    </w:p>
    <w:p w:rsidR="001A7847" w:rsidRDefault="007D395D">
      <w:pPr>
        <w:pStyle w:val="6"/>
      </w:pPr>
      <w:r>
        <w:rPr>
          <w:rFonts w:hint="eastAsia"/>
        </w:rPr>
        <w:t>5</w:t>
      </w:r>
      <w:r>
        <w:t>.1</w:t>
      </w:r>
      <w:r>
        <w:rPr>
          <w:rFonts w:hint="eastAsia"/>
        </w:rPr>
        <w:t>）、</w:t>
      </w:r>
      <w:r>
        <w:t>dubbo-admin</w:t>
      </w:r>
    </w:p>
    <w:p w:rsidR="001A7847" w:rsidRDefault="007D395D">
      <w:r>
        <w:rPr>
          <w:rFonts w:hint="eastAsia"/>
        </w:rPr>
        <w:t>图形化的服务管理页面；安装时需要指定注册中心地址，即可从注册中心中获取到所有的提供者</w:t>
      </w:r>
      <w:r>
        <w:rPr>
          <w:rFonts w:hint="eastAsia"/>
        </w:rPr>
        <w:t>/</w:t>
      </w:r>
      <w:r>
        <w:rPr>
          <w:rFonts w:hint="eastAsia"/>
        </w:rPr>
        <w:t>消费者进行配置管理</w:t>
      </w:r>
    </w:p>
    <w:p w:rsidR="001A7847" w:rsidRDefault="001A7847"/>
    <w:p w:rsidR="001A7847" w:rsidRDefault="007D395D">
      <w:pPr>
        <w:pStyle w:val="6"/>
      </w:pPr>
      <w:r>
        <w:lastRenderedPageBreak/>
        <w:t>5.2</w:t>
      </w:r>
      <w:r>
        <w:rPr>
          <w:rFonts w:hint="eastAsia"/>
        </w:rPr>
        <w:t>）、</w:t>
      </w:r>
      <w:r>
        <w:t>dubbo-monitor-simple</w:t>
      </w:r>
    </w:p>
    <w:p w:rsidR="001A7847" w:rsidRDefault="007D395D">
      <w:r>
        <w:t>简单的监控中心</w:t>
      </w:r>
      <w:r>
        <w:rPr>
          <w:rFonts w:hint="eastAsia"/>
        </w:rPr>
        <w:t>；</w:t>
      </w:r>
    </w:p>
    <w:p w:rsidR="001A7847" w:rsidRDefault="007D395D">
      <w:pPr>
        <w:pStyle w:val="7"/>
      </w:pPr>
      <w:r>
        <w:rPr>
          <w:rFonts w:hint="eastAsia"/>
        </w:rPr>
        <w:lastRenderedPageBreak/>
        <w:t>1</w:t>
      </w:r>
      <w:r>
        <w:rPr>
          <w:rFonts w:hint="eastAsia"/>
        </w:rPr>
        <w:t>、安装</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pStyle w:val="5"/>
              <w:outlineLvl w:val="4"/>
              <w:rPr>
                <w:kern w:val="0"/>
              </w:rPr>
            </w:pPr>
            <w:r>
              <w:rPr>
                <w:rFonts w:hint="eastAsia"/>
                <w:kern w:val="0"/>
              </w:rPr>
              <w:t>1</w:t>
            </w:r>
            <w:r>
              <w:rPr>
                <w:rFonts w:hint="eastAsia"/>
                <w:kern w:val="0"/>
              </w:rPr>
              <w:t>、下载</w:t>
            </w:r>
            <w:r>
              <w:rPr>
                <w:rFonts w:hint="eastAsia"/>
                <w:kern w:val="0"/>
              </w:rPr>
              <w:t xml:space="preserve"> dubbo-</w:t>
            </w:r>
            <w:r>
              <w:rPr>
                <w:kern w:val="0"/>
              </w:rPr>
              <w:t>ops</w:t>
            </w:r>
          </w:p>
          <w:p w:rsidR="001A7847" w:rsidRDefault="003C5B7A">
            <w:pPr>
              <w:rPr>
                <w:kern w:val="0"/>
                <w:szCs w:val="21"/>
              </w:rPr>
            </w:pPr>
            <w:hyperlink r:id="rId525" w:history="1">
              <w:r w:rsidR="007D395D">
                <w:rPr>
                  <w:rStyle w:val="af"/>
                  <w:kern w:val="0"/>
                  <w:szCs w:val="21"/>
                </w:rPr>
                <w:t>https://github.com/apache/incubator-dubbo-ops</w:t>
              </w:r>
            </w:hyperlink>
            <w:r w:rsidR="007D395D">
              <w:rPr>
                <w:kern w:val="0"/>
                <w:szCs w:val="21"/>
              </w:rPr>
              <w:t xml:space="preserve"> </w:t>
            </w: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t>2</w:t>
            </w:r>
            <w:r>
              <w:rPr>
                <w:rFonts w:hint="eastAsia"/>
                <w:kern w:val="0"/>
              </w:rPr>
              <w:t>、修改</w:t>
            </w:r>
            <w:r>
              <w:rPr>
                <w:kern w:val="0"/>
              </w:rPr>
              <w:t>配置指定注册中心地址</w:t>
            </w:r>
          </w:p>
          <w:p w:rsidR="001A7847" w:rsidRDefault="007D395D">
            <w:pPr>
              <w:rPr>
                <w:kern w:val="0"/>
                <w:szCs w:val="21"/>
              </w:rPr>
            </w:pPr>
            <w:r>
              <w:rPr>
                <w:kern w:val="0"/>
                <w:szCs w:val="21"/>
              </w:rPr>
              <w:t>进入</w:t>
            </w:r>
            <w:r>
              <w:rPr>
                <w:rFonts w:hint="eastAsia"/>
                <w:kern w:val="0"/>
                <w:szCs w:val="21"/>
              </w:rPr>
              <w:t xml:space="preserve"> </w:t>
            </w:r>
            <w:r>
              <w:rPr>
                <w:kern w:val="0"/>
                <w:szCs w:val="21"/>
              </w:rPr>
              <w:t>dubbo-monitor-simple\src\main\resources\conf</w:t>
            </w:r>
          </w:p>
          <w:p w:rsidR="001A7847" w:rsidRDefault="007D395D">
            <w:pPr>
              <w:rPr>
                <w:kern w:val="0"/>
                <w:szCs w:val="21"/>
              </w:rPr>
            </w:pPr>
            <w:r>
              <w:rPr>
                <w:kern w:val="0"/>
                <w:szCs w:val="21"/>
              </w:rPr>
              <w:t>修改</w:t>
            </w:r>
            <w:r>
              <w:rPr>
                <w:rFonts w:hint="eastAsia"/>
                <w:kern w:val="0"/>
                <w:szCs w:val="21"/>
              </w:rPr>
              <w:t xml:space="preserve"> </w:t>
            </w:r>
            <w:r>
              <w:rPr>
                <w:kern w:val="0"/>
                <w:szCs w:val="21"/>
              </w:rPr>
              <w:t>dubbo.properties</w:t>
            </w:r>
            <w:r>
              <w:rPr>
                <w:kern w:val="0"/>
                <w:szCs w:val="21"/>
              </w:rPr>
              <w:t>文件</w:t>
            </w:r>
          </w:p>
          <w:p w:rsidR="001A7847" w:rsidRDefault="007D395D">
            <w:pPr>
              <w:rPr>
                <w:kern w:val="0"/>
                <w:szCs w:val="21"/>
              </w:rPr>
            </w:pPr>
            <w:r>
              <w:rPr>
                <w:noProof/>
                <w:kern w:val="0"/>
                <w:szCs w:val="21"/>
              </w:rPr>
              <w:drawing>
                <wp:inline distT="0" distB="0" distL="0" distR="0">
                  <wp:extent cx="3656965" cy="1360170"/>
                  <wp:effectExtent l="0" t="0" r="63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526"/>
                          <a:stretch>
                            <a:fillRect/>
                          </a:stretch>
                        </pic:blipFill>
                        <pic:spPr>
                          <a:xfrm>
                            <a:off x="0" y="0"/>
                            <a:ext cx="3690401" cy="1372917"/>
                          </a:xfrm>
                          <a:prstGeom prst="rect">
                            <a:avLst/>
                          </a:prstGeom>
                        </pic:spPr>
                      </pic:pic>
                    </a:graphicData>
                  </a:graphic>
                </wp:inline>
              </w:drawing>
            </w: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t>3</w:t>
            </w:r>
            <w:r>
              <w:rPr>
                <w:rFonts w:hint="eastAsia"/>
                <w:kern w:val="0"/>
              </w:rPr>
              <w:t>、打包</w:t>
            </w:r>
            <w:r>
              <w:rPr>
                <w:rFonts w:hint="eastAsia"/>
                <w:kern w:val="0"/>
              </w:rPr>
              <w:t>d</w:t>
            </w:r>
            <w:r>
              <w:rPr>
                <w:kern w:val="0"/>
              </w:rPr>
              <w:t>ubbo-monitor-simple</w:t>
            </w:r>
          </w:p>
          <w:p w:rsidR="001A7847" w:rsidRDefault="007D395D">
            <w:pPr>
              <w:rPr>
                <w:kern w:val="0"/>
                <w:szCs w:val="21"/>
              </w:rPr>
            </w:pPr>
            <w:r>
              <w:rPr>
                <w:kern w:val="0"/>
                <w:szCs w:val="21"/>
              </w:rPr>
              <w:t>mvn clean package -Dmaven.test.skip=true</w:t>
            </w: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t>4</w:t>
            </w:r>
            <w:r>
              <w:rPr>
                <w:rFonts w:hint="eastAsia"/>
                <w:kern w:val="0"/>
              </w:rPr>
              <w:t>、解压</w:t>
            </w:r>
            <w:r>
              <w:rPr>
                <w:rFonts w:hint="eastAsia"/>
                <w:kern w:val="0"/>
              </w:rPr>
              <w:t xml:space="preserve"> </w:t>
            </w:r>
            <w:r>
              <w:rPr>
                <w:kern w:val="0"/>
              </w:rPr>
              <w:t xml:space="preserve">tar.gz </w:t>
            </w:r>
            <w:r>
              <w:rPr>
                <w:kern w:val="0"/>
              </w:rPr>
              <w:t>文件</w:t>
            </w:r>
            <w:r>
              <w:rPr>
                <w:rFonts w:hint="eastAsia"/>
                <w:kern w:val="0"/>
              </w:rPr>
              <w:t>，并</w:t>
            </w:r>
            <w:r>
              <w:rPr>
                <w:kern w:val="0"/>
              </w:rPr>
              <w:t>运行</w:t>
            </w:r>
            <w:r>
              <w:rPr>
                <w:rFonts w:hint="eastAsia"/>
                <w:kern w:val="0"/>
              </w:rPr>
              <w:t>s</w:t>
            </w:r>
            <w:r>
              <w:rPr>
                <w:kern w:val="0"/>
              </w:rPr>
              <w:t>tart.bat</w:t>
            </w:r>
          </w:p>
          <w:p w:rsidR="001A7847" w:rsidRDefault="007D395D">
            <w:pPr>
              <w:rPr>
                <w:kern w:val="0"/>
                <w:szCs w:val="21"/>
              </w:rPr>
            </w:pPr>
            <w:r>
              <w:rPr>
                <w:noProof/>
                <w:kern w:val="0"/>
                <w:szCs w:val="21"/>
              </w:rPr>
              <w:drawing>
                <wp:inline distT="0" distB="0" distL="0" distR="0">
                  <wp:extent cx="4761865" cy="477520"/>
                  <wp:effectExtent l="0" t="0" r="63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527"/>
                          <a:stretch>
                            <a:fillRect/>
                          </a:stretch>
                        </pic:blipFill>
                        <pic:spPr>
                          <a:xfrm>
                            <a:off x="0" y="0"/>
                            <a:ext cx="4801308" cy="481612"/>
                          </a:xfrm>
                          <a:prstGeom prst="rect">
                            <a:avLst/>
                          </a:prstGeom>
                        </pic:spPr>
                      </pic:pic>
                    </a:graphicData>
                  </a:graphic>
                </wp:inline>
              </w:drawing>
            </w:r>
          </w:p>
          <w:p w:rsidR="001A7847" w:rsidRDefault="007D395D">
            <w:pPr>
              <w:rPr>
                <w:kern w:val="0"/>
                <w:szCs w:val="21"/>
              </w:rPr>
            </w:pPr>
            <w:r>
              <w:rPr>
                <w:kern w:val="0"/>
                <w:szCs w:val="21"/>
              </w:rPr>
              <w:t>如果缺少</w:t>
            </w:r>
            <w:r>
              <w:rPr>
                <w:rFonts w:hint="eastAsia"/>
                <w:kern w:val="0"/>
                <w:szCs w:val="21"/>
              </w:rPr>
              <w:t>s</w:t>
            </w:r>
            <w:r>
              <w:rPr>
                <w:kern w:val="0"/>
                <w:szCs w:val="21"/>
              </w:rPr>
              <w:t>ervlet-api</w:t>
            </w:r>
            <w:r>
              <w:rPr>
                <w:rFonts w:hint="eastAsia"/>
                <w:kern w:val="0"/>
                <w:szCs w:val="21"/>
              </w:rPr>
              <w:t>，</w:t>
            </w:r>
            <w:r>
              <w:rPr>
                <w:kern w:val="0"/>
                <w:szCs w:val="21"/>
              </w:rPr>
              <w:t>自行导入</w:t>
            </w:r>
            <w:r>
              <w:rPr>
                <w:kern w:val="0"/>
                <w:szCs w:val="21"/>
              </w:rPr>
              <w:t>servlet</w:t>
            </w:r>
            <w:r>
              <w:rPr>
                <w:rFonts w:hint="eastAsia"/>
                <w:kern w:val="0"/>
                <w:szCs w:val="21"/>
              </w:rPr>
              <w:t>-</w:t>
            </w:r>
            <w:r>
              <w:rPr>
                <w:kern w:val="0"/>
                <w:szCs w:val="21"/>
              </w:rPr>
              <w:t>api</w:t>
            </w:r>
            <w:r>
              <w:rPr>
                <w:kern w:val="0"/>
                <w:szCs w:val="21"/>
              </w:rPr>
              <w:t>再访问监控中心</w:t>
            </w:r>
          </w:p>
        </w:tc>
      </w:tr>
      <w:tr w:rsidR="001A7847">
        <w:tc>
          <w:tcPr>
            <w:tcW w:w="8522" w:type="dxa"/>
            <w:shd w:val="clear" w:color="auto" w:fill="EEECE1" w:themeFill="background2"/>
          </w:tcPr>
          <w:p w:rsidR="001A7847" w:rsidRDefault="007D395D">
            <w:pPr>
              <w:pStyle w:val="5"/>
              <w:outlineLvl w:val="4"/>
              <w:rPr>
                <w:kern w:val="0"/>
              </w:rPr>
            </w:pPr>
            <w:r>
              <w:rPr>
                <w:rFonts w:hint="eastAsia"/>
                <w:kern w:val="0"/>
              </w:rPr>
              <w:t>5</w:t>
            </w:r>
            <w:r>
              <w:rPr>
                <w:rFonts w:hint="eastAsia"/>
                <w:kern w:val="0"/>
              </w:rPr>
              <w:t>、启动访问</w:t>
            </w:r>
            <w:r>
              <w:rPr>
                <w:rFonts w:hint="eastAsia"/>
                <w:kern w:val="0"/>
              </w:rPr>
              <w:t>8</w:t>
            </w:r>
            <w:r>
              <w:rPr>
                <w:kern w:val="0"/>
              </w:rPr>
              <w:t>080</w:t>
            </w:r>
          </w:p>
          <w:p w:rsidR="001A7847" w:rsidRDefault="007D395D">
            <w:pPr>
              <w:rPr>
                <w:kern w:val="0"/>
                <w:szCs w:val="21"/>
              </w:rPr>
            </w:pPr>
            <w:r>
              <w:rPr>
                <w:noProof/>
                <w:kern w:val="0"/>
                <w:szCs w:val="21"/>
              </w:rPr>
              <w:lastRenderedPageBreak/>
              <w:drawing>
                <wp:inline distT="0" distB="0" distL="0" distR="0">
                  <wp:extent cx="5560695" cy="1762760"/>
                  <wp:effectExtent l="0" t="0" r="1905" b="889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528"/>
                          <a:stretch>
                            <a:fillRect/>
                          </a:stretch>
                        </pic:blipFill>
                        <pic:spPr>
                          <a:xfrm>
                            <a:off x="0" y="0"/>
                            <a:ext cx="5571310" cy="1766213"/>
                          </a:xfrm>
                          <a:prstGeom prst="rect">
                            <a:avLst/>
                          </a:prstGeom>
                        </pic:spPr>
                      </pic:pic>
                    </a:graphicData>
                  </a:graphic>
                </wp:inline>
              </w:drawing>
            </w:r>
          </w:p>
        </w:tc>
      </w:tr>
    </w:tbl>
    <w:p w:rsidR="001A7847" w:rsidRDefault="001A7847"/>
    <w:p w:rsidR="001A7847" w:rsidRDefault="007D395D">
      <w:pPr>
        <w:pStyle w:val="7"/>
      </w:pPr>
      <w:r>
        <w:rPr>
          <w:rFonts w:hint="eastAsia"/>
        </w:rPr>
        <w:t>2</w:t>
      </w:r>
      <w:r>
        <w:rPr>
          <w:rFonts w:hint="eastAsia"/>
        </w:rPr>
        <w:t>、监控中心配置</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rFonts w:hint="eastAsia"/>
                <w:kern w:val="0"/>
                <w:szCs w:val="21"/>
              </w:rPr>
              <w:t>所有服务配置连接监控中心，进行监控统计</w:t>
            </w:r>
          </w:p>
          <w:p w:rsidR="001A7847" w:rsidRDefault="007D395D">
            <w:pPr>
              <w:autoSpaceDE w:val="0"/>
              <w:autoSpaceDN w:val="0"/>
              <w:adjustRightInd w:val="0"/>
              <w:rPr>
                <w:rFonts w:ascii="Consolas" w:hAnsi="Consolas" w:cs="Consolas"/>
                <w:kern w:val="0"/>
                <w:sz w:val="20"/>
                <w:szCs w:val="32"/>
              </w:rPr>
            </w:pPr>
            <w:r>
              <w:rPr>
                <w:rFonts w:ascii="Consolas" w:hAnsi="Consolas" w:cs="Consolas"/>
                <w:color w:val="000000"/>
                <w:kern w:val="0"/>
                <w:sz w:val="20"/>
                <w:szCs w:val="32"/>
              </w:rPr>
              <w:t xml:space="preserve">    </w:t>
            </w:r>
            <w:r>
              <w:rPr>
                <w:rFonts w:ascii="Consolas" w:hAnsi="Consolas" w:cs="Consolas"/>
                <w:color w:val="3F5FBF"/>
                <w:kern w:val="0"/>
                <w:sz w:val="20"/>
                <w:szCs w:val="32"/>
              </w:rPr>
              <w:t xml:space="preserve">&lt;!-- </w:t>
            </w:r>
            <w:r>
              <w:rPr>
                <w:rFonts w:ascii="Consolas" w:hAnsi="Consolas" w:cs="Consolas"/>
                <w:color w:val="3F5FBF"/>
                <w:kern w:val="0"/>
                <w:sz w:val="20"/>
                <w:szCs w:val="32"/>
              </w:rPr>
              <w:t>监控中心协议，如果为</w:t>
            </w:r>
            <w:r>
              <w:rPr>
                <w:rFonts w:ascii="Consolas" w:hAnsi="Consolas" w:cs="Consolas"/>
                <w:color w:val="3F5FBF"/>
                <w:kern w:val="0"/>
                <w:sz w:val="20"/>
                <w:szCs w:val="32"/>
              </w:rPr>
              <w:t>protocol="registry"</w:t>
            </w:r>
            <w:r>
              <w:rPr>
                <w:rFonts w:ascii="Consolas" w:hAnsi="Consolas" w:cs="Consolas"/>
                <w:color w:val="3F5FBF"/>
                <w:kern w:val="0"/>
                <w:sz w:val="20"/>
                <w:szCs w:val="32"/>
              </w:rPr>
              <w:t>，表示从注册中心发现监控中心地址，否则直连监控中心</w:t>
            </w:r>
            <w:r>
              <w:rPr>
                <w:rFonts w:ascii="Consolas" w:hAnsi="Consolas" w:cs="Consolas"/>
                <w:color w:val="3F5FBF"/>
                <w:kern w:val="0"/>
                <w:sz w:val="20"/>
                <w:szCs w:val="32"/>
              </w:rPr>
              <w:t xml:space="preserve"> --&gt;</w:t>
            </w:r>
          </w:p>
          <w:p w:rsidR="001A7847" w:rsidRDefault="007D395D">
            <w:pPr>
              <w:rPr>
                <w:kern w:val="0"/>
                <w:sz w:val="13"/>
                <w:szCs w:val="21"/>
              </w:rPr>
            </w:pPr>
            <w:r>
              <w:rPr>
                <w:rFonts w:ascii="Consolas" w:hAnsi="Consolas" w:cs="Consolas"/>
                <w:color w:val="000000"/>
                <w:kern w:val="0"/>
                <w:sz w:val="20"/>
                <w:szCs w:val="32"/>
              </w:rPr>
              <w:tab/>
            </w:r>
            <w:r>
              <w:rPr>
                <w:rFonts w:ascii="Consolas" w:hAnsi="Consolas" w:cs="Consolas"/>
                <w:color w:val="008080"/>
                <w:kern w:val="0"/>
                <w:sz w:val="20"/>
                <w:szCs w:val="32"/>
              </w:rPr>
              <w:t>&lt;</w:t>
            </w:r>
            <w:r>
              <w:rPr>
                <w:rFonts w:ascii="Consolas" w:hAnsi="Consolas" w:cs="Consolas"/>
                <w:color w:val="3F7F7F"/>
                <w:kern w:val="0"/>
                <w:sz w:val="20"/>
                <w:szCs w:val="32"/>
              </w:rPr>
              <w:t>dubbo:monitor</w:t>
            </w:r>
            <w:r>
              <w:rPr>
                <w:rFonts w:ascii="Consolas" w:hAnsi="Consolas" w:cs="Consolas"/>
                <w:kern w:val="0"/>
                <w:sz w:val="20"/>
                <w:szCs w:val="32"/>
              </w:rPr>
              <w:t xml:space="preserve"> </w:t>
            </w:r>
            <w:r>
              <w:rPr>
                <w:rFonts w:ascii="Consolas" w:hAnsi="Consolas" w:cs="Consolas"/>
                <w:color w:val="7F007F"/>
                <w:kern w:val="0"/>
                <w:sz w:val="20"/>
                <w:szCs w:val="32"/>
              </w:rPr>
              <w:t>protocol</w:t>
            </w:r>
            <w:r>
              <w:rPr>
                <w:rFonts w:ascii="Consolas" w:hAnsi="Consolas" w:cs="Consolas"/>
                <w:color w:val="000000"/>
                <w:kern w:val="0"/>
                <w:sz w:val="20"/>
                <w:szCs w:val="32"/>
              </w:rPr>
              <w:t>=</w:t>
            </w:r>
            <w:r>
              <w:rPr>
                <w:rFonts w:ascii="Consolas" w:hAnsi="Consolas" w:cs="Consolas"/>
                <w:i/>
                <w:iCs/>
                <w:color w:val="2A00FF"/>
                <w:kern w:val="0"/>
                <w:sz w:val="20"/>
                <w:szCs w:val="32"/>
              </w:rPr>
              <w:t>"registry"</w:t>
            </w:r>
            <w:r>
              <w:rPr>
                <w:rFonts w:ascii="Consolas" w:hAnsi="Consolas" w:cs="Consolas"/>
                <w:color w:val="008080"/>
                <w:kern w:val="0"/>
                <w:sz w:val="20"/>
                <w:szCs w:val="32"/>
              </w:rPr>
              <w:t>&gt;&lt;/</w:t>
            </w:r>
            <w:r>
              <w:rPr>
                <w:rFonts w:ascii="Consolas" w:hAnsi="Consolas" w:cs="Consolas"/>
                <w:color w:val="3F7F7F"/>
                <w:kern w:val="0"/>
                <w:sz w:val="20"/>
                <w:szCs w:val="32"/>
              </w:rPr>
              <w:t>dubbo:monitor</w:t>
            </w:r>
            <w:r>
              <w:rPr>
                <w:rFonts w:ascii="Consolas" w:hAnsi="Consolas" w:cs="Consolas"/>
                <w:color w:val="008080"/>
                <w:kern w:val="0"/>
                <w:sz w:val="20"/>
                <w:szCs w:val="32"/>
              </w:rPr>
              <w:t>&gt;</w:t>
            </w:r>
          </w:p>
          <w:p w:rsidR="001A7847" w:rsidRDefault="001A7847">
            <w:pPr>
              <w:rPr>
                <w:kern w:val="0"/>
                <w:szCs w:val="21"/>
              </w:rPr>
            </w:pPr>
          </w:p>
        </w:tc>
      </w:tr>
    </w:tbl>
    <w:p w:rsidR="001A7847" w:rsidRDefault="007D395D">
      <w:r>
        <w:rPr>
          <w:rFonts w:hint="eastAsia"/>
        </w:rPr>
        <w:t xml:space="preserve">Simple Monitor </w:t>
      </w:r>
      <w:r>
        <w:rPr>
          <w:rFonts w:hint="eastAsia"/>
        </w:rPr>
        <w:t>挂掉不会影响到</w:t>
      </w:r>
      <w:r>
        <w:rPr>
          <w:rFonts w:hint="eastAsia"/>
        </w:rPr>
        <w:t xml:space="preserve"> Consumer </w:t>
      </w:r>
      <w:r>
        <w:rPr>
          <w:rFonts w:hint="eastAsia"/>
        </w:rPr>
        <w:t>和</w:t>
      </w:r>
      <w:r>
        <w:rPr>
          <w:rFonts w:hint="eastAsia"/>
        </w:rPr>
        <w:t xml:space="preserve"> Provider </w:t>
      </w:r>
      <w:r>
        <w:rPr>
          <w:rFonts w:hint="eastAsia"/>
        </w:rPr>
        <w:t>之间的调用，所以用于生产环境不会有风险。</w:t>
      </w:r>
    </w:p>
    <w:p w:rsidR="001A7847" w:rsidRDefault="007D395D">
      <w:r>
        <w:rPr>
          <w:rFonts w:hint="eastAsia"/>
        </w:rPr>
        <w:t xml:space="preserve">Simple Monitor </w:t>
      </w:r>
      <w:r>
        <w:rPr>
          <w:rFonts w:hint="eastAsia"/>
        </w:rPr>
        <w:t>采用磁盘存储统计信息，请注意安装机器的磁盘限制，如果要集群，建议用</w:t>
      </w:r>
      <w:r>
        <w:rPr>
          <w:rFonts w:hint="eastAsia"/>
        </w:rPr>
        <w:t>mount</w:t>
      </w:r>
      <w:r>
        <w:rPr>
          <w:rFonts w:hint="eastAsia"/>
        </w:rPr>
        <w:t>共享磁盘。</w:t>
      </w:r>
    </w:p>
    <w:p w:rsidR="001A7847" w:rsidRDefault="001A7847"/>
    <w:p w:rsidR="001A7847" w:rsidRDefault="007D395D">
      <w:pPr>
        <w:pStyle w:val="4"/>
      </w:pPr>
      <w:r>
        <w:rPr>
          <w:rFonts w:hint="eastAsia"/>
        </w:rPr>
        <w:lastRenderedPageBreak/>
        <w:t>6</w:t>
      </w:r>
      <w:r>
        <w:rPr>
          <w:rFonts w:hint="eastAsia"/>
        </w:rPr>
        <w:t>、整合</w:t>
      </w:r>
      <w:r>
        <w:rPr>
          <w:rFonts w:hint="eastAsia"/>
        </w:rPr>
        <w:t>SpringBoot</w:t>
      </w:r>
    </w:p>
    <w:tbl>
      <w:tblPr>
        <w:tblStyle w:val="af1"/>
        <w:tblW w:w="8522" w:type="dxa"/>
        <w:tblLayout w:type="fixed"/>
        <w:tblLook w:val="04A0" w:firstRow="1" w:lastRow="0" w:firstColumn="1" w:lastColumn="0" w:noHBand="0" w:noVBand="1"/>
      </w:tblPr>
      <w:tblGrid>
        <w:gridCol w:w="8522"/>
      </w:tblGrid>
      <w:tr w:rsidR="001A7847">
        <w:tc>
          <w:tcPr>
            <w:tcW w:w="8522" w:type="dxa"/>
          </w:tcPr>
          <w:p w:rsidR="001A7847" w:rsidRDefault="007D395D">
            <w:pPr>
              <w:pStyle w:val="5"/>
              <w:outlineLvl w:val="4"/>
              <w:rPr>
                <w:kern w:val="0"/>
              </w:rPr>
            </w:pPr>
            <w:r>
              <w:rPr>
                <w:rFonts w:hint="eastAsia"/>
                <w:kern w:val="0"/>
              </w:rPr>
              <w:t>1</w:t>
            </w:r>
            <w:r>
              <w:rPr>
                <w:rFonts w:hint="eastAsia"/>
                <w:kern w:val="0"/>
              </w:rPr>
              <w:t>、引入</w:t>
            </w:r>
            <w:r>
              <w:rPr>
                <w:rFonts w:hint="eastAsia"/>
                <w:kern w:val="0"/>
              </w:rPr>
              <w:t>spring-boot-starter</w:t>
            </w:r>
            <w:r>
              <w:rPr>
                <w:rFonts w:hint="eastAsia"/>
                <w:kern w:val="0"/>
              </w:rPr>
              <w:t>以及</w:t>
            </w:r>
            <w:r>
              <w:rPr>
                <w:rFonts w:hint="eastAsia"/>
                <w:kern w:val="0"/>
              </w:rPr>
              <w:t>du</w:t>
            </w:r>
            <w:r>
              <w:rPr>
                <w:kern w:val="0"/>
              </w:rPr>
              <w:t>bbo</w:t>
            </w:r>
            <w:r>
              <w:rPr>
                <w:kern w:val="0"/>
              </w:rPr>
              <w:t>和</w:t>
            </w:r>
            <w:r>
              <w:rPr>
                <w:rFonts w:hint="eastAsia"/>
                <w:kern w:val="0"/>
              </w:rPr>
              <w:t>c</w:t>
            </w:r>
            <w:r>
              <w:rPr>
                <w:kern w:val="0"/>
              </w:rPr>
              <w:t>urator</w:t>
            </w:r>
            <w:r>
              <w:rPr>
                <w:kern w:val="0"/>
              </w:rPr>
              <w:t>的依赖</w:t>
            </w:r>
          </w:p>
          <w:p w:rsidR="001A7847" w:rsidRDefault="007D395D">
            <w:pPr>
              <w:pStyle w:val="HTML"/>
              <w:shd w:val="clear" w:color="auto" w:fill="F6F8FA"/>
              <w:rPr>
                <w:rFonts w:ascii="Consolas" w:hAnsi="Consolas"/>
                <w:color w:val="24292E"/>
                <w:sz w:val="20"/>
                <w:szCs w:val="20"/>
              </w:rPr>
            </w:pPr>
            <w:r>
              <w:rPr>
                <w:rFonts w:ascii="Consolas" w:hAnsi="Consolas"/>
                <w:color w:val="24292E"/>
                <w:sz w:val="20"/>
                <w:szCs w:val="20"/>
              </w:rPr>
              <w:t>&lt;</w:t>
            </w:r>
            <w:r>
              <w:rPr>
                <w:rStyle w:val="pl-ent"/>
                <w:rFonts w:ascii="Consolas" w:hAnsi="Consolas"/>
                <w:color w:val="22863A"/>
                <w:sz w:val="20"/>
                <w:szCs w:val="20"/>
              </w:rPr>
              <w:t>dependency</w:t>
            </w:r>
            <w:r>
              <w:rPr>
                <w:rFonts w:ascii="Consolas" w:hAnsi="Consolas"/>
                <w:color w:val="24292E"/>
                <w:sz w:val="20"/>
                <w:szCs w:val="20"/>
              </w:rPr>
              <w:t>&gt;</w:t>
            </w:r>
          </w:p>
          <w:p w:rsidR="001A7847" w:rsidRDefault="007D395D">
            <w:pPr>
              <w:pStyle w:val="HTML"/>
              <w:shd w:val="clear" w:color="auto" w:fill="F6F8FA"/>
              <w:rPr>
                <w:rFonts w:ascii="Consolas" w:hAnsi="Consolas"/>
                <w:color w:val="24292E"/>
                <w:sz w:val="20"/>
                <w:szCs w:val="20"/>
              </w:rPr>
            </w:pPr>
            <w:r>
              <w:rPr>
                <w:rFonts w:ascii="Consolas" w:hAnsi="Consolas"/>
                <w:color w:val="24292E"/>
                <w:sz w:val="20"/>
                <w:szCs w:val="20"/>
              </w:rPr>
              <w:t xml:space="preserve">    &lt;</w:t>
            </w:r>
            <w:r>
              <w:rPr>
                <w:rStyle w:val="pl-ent"/>
                <w:rFonts w:ascii="Consolas" w:hAnsi="Consolas"/>
                <w:color w:val="22863A"/>
                <w:sz w:val="20"/>
                <w:szCs w:val="20"/>
              </w:rPr>
              <w:t>groupId</w:t>
            </w:r>
            <w:r>
              <w:rPr>
                <w:rFonts w:ascii="Consolas" w:hAnsi="Consolas"/>
                <w:color w:val="24292E"/>
                <w:sz w:val="20"/>
                <w:szCs w:val="20"/>
              </w:rPr>
              <w:t>&gt;com.alibaba.boot&lt;/</w:t>
            </w:r>
            <w:r>
              <w:rPr>
                <w:rStyle w:val="pl-ent"/>
                <w:rFonts w:ascii="Consolas" w:hAnsi="Consolas"/>
                <w:color w:val="22863A"/>
                <w:sz w:val="20"/>
                <w:szCs w:val="20"/>
              </w:rPr>
              <w:t>groupId</w:t>
            </w:r>
            <w:r>
              <w:rPr>
                <w:rFonts w:ascii="Consolas" w:hAnsi="Consolas"/>
                <w:color w:val="24292E"/>
                <w:sz w:val="20"/>
                <w:szCs w:val="20"/>
              </w:rPr>
              <w:t>&gt;</w:t>
            </w:r>
          </w:p>
          <w:p w:rsidR="001A7847" w:rsidRDefault="007D395D">
            <w:pPr>
              <w:pStyle w:val="HTML"/>
              <w:shd w:val="clear" w:color="auto" w:fill="F6F8FA"/>
              <w:rPr>
                <w:rFonts w:ascii="Consolas" w:hAnsi="Consolas"/>
                <w:color w:val="24292E"/>
                <w:sz w:val="20"/>
                <w:szCs w:val="20"/>
              </w:rPr>
            </w:pPr>
            <w:r>
              <w:rPr>
                <w:rFonts w:ascii="Consolas" w:hAnsi="Consolas"/>
                <w:color w:val="24292E"/>
                <w:sz w:val="20"/>
                <w:szCs w:val="20"/>
              </w:rPr>
              <w:t xml:space="preserve">    &lt;</w:t>
            </w:r>
            <w:r>
              <w:rPr>
                <w:rStyle w:val="pl-ent"/>
                <w:rFonts w:ascii="Consolas" w:hAnsi="Consolas"/>
                <w:color w:val="22863A"/>
                <w:sz w:val="20"/>
                <w:szCs w:val="20"/>
              </w:rPr>
              <w:t>artifactId</w:t>
            </w:r>
            <w:r>
              <w:rPr>
                <w:rFonts w:ascii="Consolas" w:hAnsi="Consolas"/>
                <w:color w:val="24292E"/>
                <w:sz w:val="20"/>
                <w:szCs w:val="20"/>
              </w:rPr>
              <w:t>&gt;dubbo-spring-boot-starter&lt;/</w:t>
            </w:r>
            <w:r>
              <w:rPr>
                <w:rStyle w:val="pl-ent"/>
                <w:rFonts w:ascii="Consolas" w:hAnsi="Consolas"/>
                <w:color w:val="22863A"/>
                <w:sz w:val="20"/>
                <w:szCs w:val="20"/>
              </w:rPr>
              <w:t>artifactId</w:t>
            </w:r>
            <w:r>
              <w:rPr>
                <w:rFonts w:ascii="Consolas" w:hAnsi="Consolas"/>
                <w:color w:val="24292E"/>
                <w:sz w:val="20"/>
                <w:szCs w:val="20"/>
              </w:rPr>
              <w:t>&gt;</w:t>
            </w:r>
          </w:p>
          <w:p w:rsidR="001A7847" w:rsidRDefault="007D395D">
            <w:pPr>
              <w:pStyle w:val="HTML"/>
              <w:shd w:val="clear" w:color="auto" w:fill="F6F8FA"/>
              <w:rPr>
                <w:rFonts w:ascii="Consolas" w:hAnsi="Consolas"/>
                <w:color w:val="24292E"/>
                <w:sz w:val="20"/>
                <w:szCs w:val="20"/>
              </w:rPr>
            </w:pPr>
            <w:r>
              <w:rPr>
                <w:rFonts w:ascii="Consolas" w:hAnsi="Consolas"/>
                <w:color w:val="24292E"/>
                <w:sz w:val="20"/>
                <w:szCs w:val="20"/>
              </w:rPr>
              <w:t xml:space="preserve">    &lt;</w:t>
            </w:r>
            <w:r>
              <w:rPr>
                <w:rStyle w:val="pl-ent"/>
                <w:rFonts w:ascii="Consolas" w:hAnsi="Consolas"/>
                <w:color w:val="22863A"/>
                <w:sz w:val="20"/>
                <w:szCs w:val="20"/>
              </w:rPr>
              <w:t>version</w:t>
            </w:r>
            <w:r>
              <w:rPr>
                <w:rFonts w:ascii="Consolas" w:hAnsi="Consolas"/>
                <w:color w:val="24292E"/>
                <w:sz w:val="20"/>
                <w:szCs w:val="20"/>
              </w:rPr>
              <w:t>&gt;0.2.0&lt;/</w:t>
            </w:r>
            <w:r>
              <w:rPr>
                <w:rStyle w:val="pl-ent"/>
                <w:rFonts w:ascii="Consolas" w:hAnsi="Consolas"/>
                <w:color w:val="22863A"/>
                <w:sz w:val="20"/>
                <w:szCs w:val="20"/>
              </w:rPr>
              <w:t>version</w:t>
            </w:r>
            <w:r>
              <w:rPr>
                <w:rFonts w:ascii="Consolas" w:hAnsi="Consolas"/>
                <w:color w:val="24292E"/>
                <w:sz w:val="20"/>
                <w:szCs w:val="20"/>
              </w:rPr>
              <w:t>&gt;</w:t>
            </w:r>
          </w:p>
          <w:p w:rsidR="001A7847" w:rsidRDefault="007D395D">
            <w:pPr>
              <w:pStyle w:val="HTML"/>
              <w:shd w:val="clear" w:color="auto" w:fill="F6F8FA"/>
              <w:rPr>
                <w:rFonts w:ascii="Consolas" w:hAnsi="Consolas"/>
                <w:color w:val="24292E"/>
                <w:sz w:val="20"/>
                <w:szCs w:val="20"/>
              </w:rPr>
            </w:pPr>
            <w:r>
              <w:rPr>
                <w:rFonts w:ascii="Consolas" w:hAnsi="Consolas"/>
                <w:color w:val="24292E"/>
                <w:sz w:val="20"/>
                <w:szCs w:val="20"/>
              </w:rPr>
              <w:t>&lt;/</w:t>
            </w:r>
            <w:r>
              <w:rPr>
                <w:rStyle w:val="pl-ent"/>
                <w:rFonts w:ascii="Consolas" w:hAnsi="Consolas"/>
                <w:color w:val="22863A"/>
                <w:sz w:val="20"/>
                <w:szCs w:val="20"/>
              </w:rPr>
              <w:t>dependency</w:t>
            </w:r>
            <w:r>
              <w:rPr>
                <w:rFonts w:ascii="Consolas" w:hAnsi="Consolas"/>
                <w:color w:val="24292E"/>
                <w:sz w:val="20"/>
                <w:szCs w:val="20"/>
              </w:rPr>
              <w:t>&gt;</w:t>
            </w:r>
          </w:p>
          <w:p w:rsidR="001A7847" w:rsidRDefault="007D395D">
            <w:pPr>
              <w:rPr>
                <w:kern w:val="0"/>
                <w:szCs w:val="21"/>
              </w:rPr>
            </w:pPr>
            <w:r>
              <w:rPr>
                <w:rFonts w:hint="eastAsia"/>
                <w:kern w:val="0"/>
                <w:szCs w:val="21"/>
              </w:rPr>
              <w:t>注意</w:t>
            </w:r>
            <w:r>
              <w:rPr>
                <w:rFonts w:hint="eastAsia"/>
                <w:kern w:val="0"/>
                <w:szCs w:val="21"/>
              </w:rPr>
              <w:t>starter</w:t>
            </w:r>
            <w:r>
              <w:rPr>
                <w:rFonts w:hint="eastAsia"/>
                <w:kern w:val="0"/>
                <w:szCs w:val="21"/>
              </w:rPr>
              <w:t>版本适配：</w:t>
            </w:r>
          </w:p>
          <w:p w:rsidR="001A7847" w:rsidRDefault="007D395D">
            <w:pPr>
              <w:rPr>
                <w:kern w:val="0"/>
                <w:szCs w:val="21"/>
              </w:rPr>
            </w:pPr>
            <w:r>
              <w:rPr>
                <w:noProof/>
                <w:kern w:val="0"/>
                <w:szCs w:val="21"/>
              </w:rPr>
              <w:drawing>
                <wp:inline distT="0" distB="0" distL="0" distR="0">
                  <wp:extent cx="3333750" cy="1095375"/>
                  <wp:effectExtent l="0" t="0" r="0" b="952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529"/>
                          <a:stretch>
                            <a:fillRect/>
                          </a:stretch>
                        </pic:blipFill>
                        <pic:spPr>
                          <a:xfrm>
                            <a:off x="0" y="0"/>
                            <a:ext cx="3333750" cy="1095375"/>
                          </a:xfrm>
                          <a:prstGeom prst="rect">
                            <a:avLst/>
                          </a:prstGeom>
                        </pic:spPr>
                      </pic:pic>
                    </a:graphicData>
                  </a:graphic>
                </wp:inline>
              </w:drawing>
            </w:r>
          </w:p>
          <w:p w:rsidR="001A7847" w:rsidRDefault="001A7847">
            <w:pPr>
              <w:rPr>
                <w:kern w:val="0"/>
                <w:szCs w:val="21"/>
              </w:rPr>
            </w:pPr>
          </w:p>
        </w:tc>
      </w:tr>
      <w:tr w:rsidR="001A7847">
        <w:tc>
          <w:tcPr>
            <w:tcW w:w="8522" w:type="dxa"/>
          </w:tcPr>
          <w:p w:rsidR="001A7847" w:rsidRDefault="007D395D">
            <w:pPr>
              <w:pStyle w:val="5"/>
              <w:outlineLvl w:val="4"/>
              <w:rPr>
                <w:kern w:val="0"/>
              </w:rPr>
            </w:pPr>
            <w:r>
              <w:rPr>
                <w:rFonts w:hint="eastAsia"/>
                <w:kern w:val="0"/>
              </w:rPr>
              <w:t>2</w:t>
            </w:r>
            <w:r>
              <w:rPr>
                <w:rFonts w:hint="eastAsia"/>
                <w:kern w:val="0"/>
              </w:rPr>
              <w:t>、配置</w:t>
            </w:r>
            <w:r>
              <w:rPr>
                <w:rFonts w:hint="eastAsia"/>
                <w:kern w:val="0"/>
              </w:rPr>
              <w:t>a</w:t>
            </w:r>
            <w:r>
              <w:rPr>
                <w:kern w:val="0"/>
              </w:rPr>
              <w:t>pplication.properties</w:t>
            </w:r>
          </w:p>
          <w:p w:rsidR="001A7847" w:rsidRDefault="007D395D">
            <w:pPr>
              <w:pStyle w:val="6"/>
              <w:outlineLvl w:val="5"/>
              <w:rPr>
                <w:kern w:val="0"/>
              </w:rPr>
            </w:pPr>
            <w:r>
              <w:rPr>
                <w:kern w:val="0"/>
              </w:rPr>
              <w:t>提供者配置</w:t>
            </w:r>
            <w:r>
              <w:rPr>
                <w:rFonts w:hint="eastAsia"/>
                <w:kern w:val="0"/>
              </w:rPr>
              <w:t>：</w:t>
            </w:r>
          </w:p>
          <w:p w:rsidR="001A7847" w:rsidRDefault="007D395D">
            <w:pPr>
              <w:rPr>
                <w:rFonts w:ascii="Consolas" w:eastAsia="宋体" w:hAnsi="Consolas" w:cs="宋体"/>
                <w:b/>
                <w:bCs/>
                <w:color w:val="008000"/>
                <w:kern w:val="0"/>
                <w:sz w:val="20"/>
                <w:szCs w:val="20"/>
              </w:rPr>
            </w:pPr>
            <w:r>
              <w:rPr>
                <w:rFonts w:ascii="Consolas" w:eastAsia="宋体" w:hAnsi="Consolas" w:cs="宋体"/>
                <w:b/>
                <w:bCs/>
                <w:color w:val="000080"/>
                <w:kern w:val="0"/>
                <w:sz w:val="20"/>
                <w:szCs w:val="20"/>
              </w:rPr>
              <w:t>dubbo.application.name</w:t>
            </w:r>
            <w:r>
              <w:rPr>
                <w:rFonts w:ascii="Consolas" w:eastAsia="宋体" w:hAnsi="Consolas" w:cs="宋体"/>
                <w:color w:val="000000"/>
                <w:kern w:val="0"/>
                <w:sz w:val="20"/>
                <w:szCs w:val="20"/>
              </w:rPr>
              <w:t>=</w:t>
            </w:r>
            <w:r>
              <w:rPr>
                <w:rFonts w:ascii="Consolas" w:eastAsia="宋体" w:hAnsi="Consolas" w:cs="宋体" w:hint="eastAsia"/>
                <w:b/>
                <w:bCs/>
                <w:color w:val="008000"/>
                <w:kern w:val="0"/>
                <w:sz w:val="20"/>
                <w:szCs w:val="20"/>
              </w:rPr>
              <w:t>g</w:t>
            </w:r>
            <w:r>
              <w:rPr>
                <w:rFonts w:ascii="Consolas" w:eastAsia="宋体" w:hAnsi="Consolas" w:cs="宋体"/>
                <w:b/>
                <w:bCs/>
                <w:color w:val="008000"/>
                <w:kern w:val="0"/>
                <w:sz w:val="20"/>
                <w:szCs w:val="20"/>
              </w:rPr>
              <w:t>mall-user</w:t>
            </w:r>
            <w:r>
              <w:rPr>
                <w:rFonts w:ascii="Consolas" w:eastAsia="宋体" w:hAnsi="Consolas" w:cs="宋体"/>
                <w:b/>
                <w:bCs/>
                <w:color w:val="008000"/>
                <w:kern w:val="0"/>
                <w:sz w:val="20"/>
                <w:szCs w:val="20"/>
              </w:rPr>
              <w:br/>
            </w:r>
            <w:r>
              <w:rPr>
                <w:rFonts w:ascii="Consolas" w:eastAsia="宋体" w:hAnsi="Consolas" w:cs="宋体"/>
                <w:b/>
                <w:bCs/>
                <w:color w:val="000080"/>
                <w:kern w:val="0"/>
                <w:sz w:val="20"/>
                <w:szCs w:val="20"/>
              </w:rPr>
              <w:t>dubbo.registry.protocol</w:t>
            </w:r>
            <w:r>
              <w:rPr>
                <w:rFonts w:ascii="Consolas" w:eastAsia="宋体" w:hAnsi="Consolas" w:cs="宋体"/>
                <w:color w:val="000000"/>
                <w:kern w:val="0"/>
                <w:sz w:val="20"/>
                <w:szCs w:val="20"/>
              </w:rPr>
              <w:t>=</w:t>
            </w:r>
            <w:r>
              <w:rPr>
                <w:rFonts w:ascii="Consolas" w:eastAsia="宋体" w:hAnsi="Consolas" w:cs="宋体"/>
                <w:b/>
                <w:bCs/>
                <w:color w:val="008000"/>
                <w:kern w:val="0"/>
                <w:sz w:val="20"/>
                <w:szCs w:val="20"/>
              </w:rPr>
              <w:t>zookeeper</w:t>
            </w:r>
            <w:r>
              <w:rPr>
                <w:rFonts w:ascii="Consolas" w:eastAsia="宋体" w:hAnsi="Consolas" w:cs="宋体"/>
                <w:b/>
                <w:bCs/>
                <w:color w:val="008000"/>
                <w:kern w:val="0"/>
                <w:sz w:val="20"/>
                <w:szCs w:val="20"/>
              </w:rPr>
              <w:br/>
            </w:r>
            <w:r>
              <w:rPr>
                <w:rFonts w:ascii="Consolas" w:eastAsia="宋体" w:hAnsi="Consolas" w:cs="宋体"/>
                <w:b/>
                <w:bCs/>
                <w:color w:val="000080"/>
                <w:kern w:val="0"/>
                <w:sz w:val="20"/>
                <w:szCs w:val="20"/>
              </w:rPr>
              <w:t>dubbo.registry.address</w:t>
            </w:r>
            <w:r>
              <w:rPr>
                <w:rFonts w:ascii="Consolas" w:eastAsia="宋体" w:hAnsi="Consolas" w:cs="宋体"/>
                <w:color w:val="000000"/>
                <w:kern w:val="0"/>
                <w:sz w:val="20"/>
                <w:szCs w:val="20"/>
              </w:rPr>
              <w:t>=</w:t>
            </w:r>
            <w:r>
              <w:rPr>
                <w:rFonts w:ascii="Consolas" w:eastAsia="宋体" w:hAnsi="Consolas" w:cs="宋体"/>
                <w:b/>
                <w:bCs/>
                <w:color w:val="008000"/>
                <w:kern w:val="0"/>
                <w:sz w:val="20"/>
                <w:szCs w:val="20"/>
              </w:rPr>
              <w:t>192.168.67.159:2181</w:t>
            </w:r>
            <w:r>
              <w:rPr>
                <w:rFonts w:ascii="Consolas" w:eastAsia="宋体" w:hAnsi="Consolas" w:cs="宋体"/>
                <w:b/>
                <w:bCs/>
                <w:color w:val="008000"/>
                <w:kern w:val="0"/>
                <w:sz w:val="20"/>
                <w:szCs w:val="20"/>
              </w:rPr>
              <w:br/>
            </w:r>
            <w:r>
              <w:rPr>
                <w:rFonts w:ascii="Consolas" w:eastAsia="宋体" w:hAnsi="Consolas" w:cs="宋体"/>
                <w:b/>
                <w:bCs/>
                <w:color w:val="000080"/>
                <w:kern w:val="0"/>
                <w:sz w:val="20"/>
                <w:szCs w:val="20"/>
              </w:rPr>
              <w:t>dubbo.scan.base-package</w:t>
            </w:r>
            <w:r>
              <w:rPr>
                <w:rFonts w:ascii="Consolas" w:eastAsia="宋体" w:hAnsi="Consolas" w:cs="宋体"/>
                <w:color w:val="000000"/>
                <w:kern w:val="0"/>
                <w:sz w:val="20"/>
                <w:szCs w:val="20"/>
              </w:rPr>
              <w:t>=</w:t>
            </w:r>
            <w:r>
              <w:rPr>
                <w:rFonts w:ascii="Consolas" w:eastAsia="宋体" w:hAnsi="Consolas" w:cs="宋体"/>
                <w:b/>
                <w:bCs/>
                <w:color w:val="008000"/>
                <w:kern w:val="0"/>
                <w:sz w:val="20"/>
                <w:szCs w:val="20"/>
              </w:rPr>
              <w:t>com.atguigu.gmall</w:t>
            </w:r>
            <w:r>
              <w:rPr>
                <w:rFonts w:ascii="Consolas" w:eastAsia="宋体" w:hAnsi="Consolas" w:cs="宋体"/>
                <w:b/>
                <w:bCs/>
                <w:color w:val="008000"/>
                <w:kern w:val="0"/>
                <w:sz w:val="20"/>
                <w:szCs w:val="20"/>
              </w:rPr>
              <w:br/>
            </w:r>
            <w:r>
              <w:rPr>
                <w:rFonts w:ascii="Consolas" w:eastAsia="宋体" w:hAnsi="Consolas" w:cs="宋体"/>
                <w:b/>
                <w:bCs/>
                <w:color w:val="000080"/>
                <w:kern w:val="0"/>
                <w:sz w:val="20"/>
                <w:szCs w:val="20"/>
              </w:rPr>
              <w:t>dubbo.protocol.name</w:t>
            </w:r>
            <w:r>
              <w:rPr>
                <w:rFonts w:ascii="Consolas" w:eastAsia="宋体" w:hAnsi="Consolas" w:cs="宋体"/>
                <w:color w:val="000000"/>
                <w:kern w:val="0"/>
                <w:sz w:val="20"/>
                <w:szCs w:val="20"/>
              </w:rPr>
              <w:t>=</w:t>
            </w:r>
            <w:r>
              <w:rPr>
                <w:rFonts w:ascii="Consolas" w:eastAsia="宋体" w:hAnsi="Consolas" w:cs="宋体"/>
                <w:b/>
                <w:bCs/>
                <w:color w:val="008000"/>
                <w:kern w:val="0"/>
                <w:sz w:val="20"/>
                <w:szCs w:val="20"/>
              </w:rPr>
              <w:t>dubbo</w:t>
            </w:r>
          </w:p>
          <w:p w:rsidR="001A7847" w:rsidRDefault="007D395D">
            <w:pPr>
              <w:rPr>
                <w:color w:val="FF0000"/>
                <w:kern w:val="0"/>
                <w:szCs w:val="21"/>
              </w:rPr>
            </w:pPr>
            <w:r>
              <w:rPr>
                <w:color w:val="FF0000"/>
                <w:kern w:val="0"/>
                <w:szCs w:val="21"/>
              </w:rPr>
              <w:t>application.name</w:t>
            </w:r>
            <w:r>
              <w:rPr>
                <w:rFonts w:hint="eastAsia"/>
                <w:color w:val="FF0000"/>
                <w:kern w:val="0"/>
                <w:szCs w:val="21"/>
              </w:rPr>
              <w:t>就是服务名，不能跟别的</w:t>
            </w:r>
            <w:r>
              <w:rPr>
                <w:rFonts w:hint="eastAsia"/>
                <w:color w:val="FF0000"/>
                <w:kern w:val="0"/>
                <w:szCs w:val="21"/>
              </w:rPr>
              <w:t>dubbo</w:t>
            </w:r>
            <w:r>
              <w:rPr>
                <w:rFonts w:hint="eastAsia"/>
                <w:color w:val="FF0000"/>
                <w:kern w:val="0"/>
                <w:szCs w:val="21"/>
              </w:rPr>
              <w:t>提供端重复</w:t>
            </w:r>
          </w:p>
          <w:p w:rsidR="001A7847" w:rsidRDefault="007D395D">
            <w:pPr>
              <w:rPr>
                <w:color w:val="FF0000"/>
                <w:kern w:val="0"/>
                <w:szCs w:val="21"/>
              </w:rPr>
            </w:pPr>
            <w:r>
              <w:rPr>
                <w:rFonts w:hint="eastAsia"/>
                <w:color w:val="FF0000"/>
                <w:kern w:val="0"/>
                <w:szCs w:val="21"/>
              </w:rPr>
              <w:t>registry</w:t>
            </w:r>
            <w:r>
              <w:rPr>
                <w:color w:val="FF0000"/>
                <w:kern w:val="0"/>
                <w:szCs w:val="21"/>
              </w:rPr>
              <w:t>.protocol</w:t>
            </w:r>
            <w:r>
              <w:rPr>
                <w:rFonts w:hint="eastAsia"/>
                <w:color w:val="FF0000"/>
                <w:kern w:val="0"/>
                <w:szCs w:val="21"/>
              </w:rPr>
              <w:t xml:space="preserve"> </w:t>
            </w:r>
            <w:r>
              <w:rPr>
                <w:rFonts w:hint="eastAsia"/>
                <w:color w:val="FF0000"/>
                <w:kern w:val="0"/>
                <w:szCs w:val="21"/>
              </w:rPr>
              <w:t>是指定注册中心协议</w:t>
            </w:r>
          </w:p>
          <w:p w:rsidR="001A7847" w:rsidRDefault="007D395D">
            <w:pPr>
              <w:rPr>
                <w:color w:val="FF0000"/>
                <w:kern w:val="0"/>
                <w:szCs w:val="21"/>
              </w:rPr>
            </w:pPr>
            <w:r>
              <w:rPr>
                <w:rFonts w:hint="eastAsia"/>
                <w:color w:val="FF0000"/>
                <w:kern w:val="0"/>
                <w:szCs w:val="21"/>
              </w:rPr>
              <w:t xml:space="preserve">registry.address </w:t>
            </w:r>
            <w:r>
              <w:rPr>
                <w:rFonts w:hint="eastAsia"/>
                <w:color w:val="FF0000"/>
                <w:kern w:val="0"/>
                <w:szCs w:val="21"/>
              </w:rPr>
              <w:t>是注册中心的地址加端口号</w:t>
            </w:r>
          </w:p>
          <w:p w:rsidR="001A7847" w:rsidRDefault="007D395D">
            <w:pPr>
              <w:rPr>
                <w:color w:val="FF0000"/>
                <w:kern w:val="0"/>
                <w:szCs w:val="21"/>
              </w:rPr>
            </w:pPr>
            <w:r>
              <w:rPr>
                <w:rFonts w:hint="eastAsia"/>
                <w:color w:val="FF0000"/>
                <w:kern w:val="0"/>
                <w:szCs w:val="21"/>
              </w:rPr>
              <w:t>protocol.</w:t>
            </w:r>
            <w:r>
              <w:rPr>
                <w:color w:val="FF0000"/>
                <w:kern w:val="0"/>
                <w:szCs w:val="21"/>
              </w:rPr>
              <w:t>name</w:t>
            </w:r>
            <w:r>
              <w:rPr>
                <w:rFonts w:hint="eastAsia"/>
                <w:color w:val="FF0000"/>
                <w:kern w:val="0"/>
                <w:szCs w:val="21"/>
              </w:rPr>
              <w:t xml:space="preserve"> </w:t>
            </w:r>
            <w:r>
              <w:rPr>
                <w:rFonts w:hint="eastAsia"/>
                <w:color w:val="FF0000"/>
                <w:kern w:val="0"/>
                <w:szCs w:val="21"/>
              </w:rPr>
              <w:t>是分布式固定是</w:t>
            </w:r>
            <w:r>
              <w:rPr>
                <w:rFonts w:hint="eastAsia"/>
                <w:color w:val="FF0000"/>
                <w:kern w:val="0"/>
                <w:szCs w:val="21"/>
              </w:rPr>
              <w:t>dubbo</w:t>
            </w:r>
            <w:r>
              <w:rPr>
                <w:color w:val="FF0000"/>
                <w:kern w:val="0"/>
                <w:szCs w:val="21"/>
              </w:rPr>
              <w:t>,</w:t>
            </w:r>
            <w:r>
              <w:rPr>
                <w:rFonts w:hint="eastAsia"/>
                <w:color w:val="FF0000"/>
                <w:kern w:val="0"/>
                <w:szCs w:val="21"/>
              </w:rPr>
              <w:t>不要改。</w:t>
            </w:r>
          </w:p>
          <w:p w:rsidR="001A7847" w:rsidRDefault="007D395D">
            <w:pPr>
              <w:rPr>
                <w:color w:val="FF0000"/>
                <w:kern w:val="0"/>
                <w:szCs w:val="21"/>
              </w:rPr>
            </w:pPr>
            <w:r>
              <w:rPr>
                <w:color w:val="FF0000"/>
                <w:kern w:val="0"/>
                <w:szCs w:val="21"/>
              </w:rPr>
              <w:t xml:space="preserve">base-package  </w:t>
            </w:r>
            <w:r>
              <w:rPr>
                <w:rFonts w:hint="eastAsia"/>
                <w:color w:val="FF0000"/>
                <w:kern w:val="0"/>
                <w:szCs w:val="21"/>
              </w:rPr>
              <w:t>注解方式要扫描的包</w:t>
            </w:r>
          </w:p>
          <w:p w:rsidR="001A7847" w:rsidRDefault="007D395D">
            <w:pPr>
              <w:pStyle w:val="6"/>
              <w:outlineLvl w:val="5"/>
              <w:rPr>
                <w:kern w:val="0"/>
              </w:rPr>
            </w:pPr>
            <w:r>
              <w:rPr>
                <w:kern w:val="0"/>
              </w:rPr>
              <w:t>消费者配置</w:t>
            </w:r>
            <w:r>
              <w:rPr>
                <w:rFonts w:hint="eastAsia"/>
                <w:kern w:val="0"/>
              </w:rPr>
              <w:t>：</w:t>
            </w:r>
          </w:p>
          <w:p w:rsidR="001A7847" w:rsidRDefault="007D395D">
            <w:pPr>
              <w:rPr>
                <w:kern w:val="0"/>
                <w:szCs w:val="21"/>
              </w:rPr>
            </w:pPr>
            <w:r>
              <w:rPr>
                <w:rFonts w:ascii="Consolas" w:eastAsia="宋体" w:hAnsi="Consolas" w:cs="宋体"/>
                <w:b/>
                <w:bCs/>
                <w:color w:val="000080"/>
                <w:kern w:val="0"/>
                <w:sz w:val="20"/>
                <w:szCs w:val="20"/>
              </w:rPr>
              <w:t>dubbo.application.name=</w:t>
            </w:r>
            <w:r>
              <w:rPr>
                <w:rFonts w:ascii="Consolas" w:eastAsia="宋体" w:hAnsi="Consolas" w:cs="宋体"/>
                <w:b/>
                <w:bCs/>
                <w:color w:val="008000"/>
                <w:kern w:val="0"/>
                <w:sz w:val="20"/>
                <w:szCs w:val="20"/>
              </w:rPr>
              <w:t>gmall-order-web</w:t>
            </w:r>
            <w:r>
              <w:rPr>
                <w:rFonts w:ascii="Consolas" w:eastAsia="宋体" w:hAnsi="Consolas" w:cs="宋体"/>
                <w:b/>
                <w:bCs/>
                <w:color w:val="008000"/>
                <w:kern w:val="0"/>
                <w:sz w:val="20"/>
                <w:szCs w:val="20"/>
              </w:rPr>
              <w:br/>
            </w:r>
            <w:r>
              <w:rPr>
                <w:rFonts w:ascii="Consolas" w:eastAsia="宋体" w:hAnsi="Consolas" w:cs="宋体"/>
                <w:b/>
                <w:bCs/>
                <w:color w:val="000080"/>
                <w:kern w:val="0"/>
                <w:sz w:val="20"/>
                <w:szCs w:val="20"/>
              </w:rPr>
              <w:t>dubbo.registry.protocol</w:t>
            </w:r>
            <w:r>
              <w:rPr>
                <w:rFonts w:ascii="Consolas" w:eastAsia="宋体" w:hAnsi="Consolas" w:cs="宋体"/>
                <w:color w:val="000000"/>
                <w:kern w:val="0"/>
                <w:sz w:val="20"/>
                <w:szCs w:val="20"/>
              </w:rPr>
              <w:t>=</w:t>
            </w:r>
            <w:r>
              <w:rPr>
                <w:rFonts w:ascii="Consolas" w:eastAsia="宋体" w:hAnsi="Consolas" w:cs="宋体"/>
                <w:b/>
                <w:bCs/>
                <w:color w:val="008000"/>
                <w:kern w:val="0"/>
                <w:sz w:val="20"/>
                <w:szCs w:val="20"/>
              </w:rPr>
              <w:t>zookeeper</w:t>
            </w:r>
            <w:r>
              <w:rPr>
                <w:rFonts w:ascii="Consolas" w:eastAsia="宋体" w:hAnsi="Consolas" w:cs="宋体"/>
                <w:b/>
                <w:bCs/>
                <w:color w:val="008000"/>
                <w:kern w:val="0"/>
                <w:sz w:val="20"/>
                <w:szCs w:val="20"/>
              </w:rPr>
              <w:br/>
            </w:r>
            <w:r>
              <w:rPr>
                <w:rFonts w:ascii="Consolas" w:eastAsia="宋体" w:hAnsi="Consolas" w:cs="宋体"/>
                <w:b/>
                <w:bCs/>
                <w:color w:val="000080"/>
                <w:kern w:val="0"/>
                <w:sz w:val="20"/>
                <w:szCs w:val="20"/>
              </w:rPr>
              <w:t>dubbo.registry.address</w:t>
            </w:r>
            <w:r>
              <w:rPr>
                <w:rFonts w:ascii="Consolas" w:eastAsia="宋体" w:hAnsi="Consolas" w:cs="宋体"/>
                <w:color w:val="000000"/>
                <w:kern w:val="0"/>
                <w:sz w:val="20"/>
                <w:szCs w:val="20"/>
              </w:rPr>
              <w:t>=</w:t>
            </w:r>
            <w:r>
              <w:rPr>
                <w:rFonts w:ascii="Consolas" w:eastAsia="宋体" w:hAnsi="Consolas" w:cs="宋体"/>
                <w:b/>
                <w:bCs/>
                <w:color w:val="008000"/>
                <w:kern w:val="0"/>
                <w:sz w:val="20"/>
                <w:szCs w:val="20"/>
              </w:rPr>
              <w:t>192.168.67.159:2181</w:t>
            </w:r>
            <w:r>
              <w:rPr>
                <w:rFonts w:ascii="Consolas" w:eastAsia="宋体" w:hAnsi="Consolas" w:cs="宋体"/>
                <w:b/>
                <w:bCs/>
                <w:color w:val="008000"/>
                <w:kern w:val="0"/>
                <w:sz w:val="20"/>
                <w:szCs w:val="20"/>
              </w:rPr>
              <w:br/>
            </w:r>
            <w:r>
              <w:rPr>
                <w:rFonts w:ascii="Consolas" w:eastAsia="宋体" w:hAnsi="Consolas" w:cs="宋体"/>
                <w:b/>
                <w:bCs/>
                <w:color w:val="000080"/>
                <w:kern w:val="0"/>
                <w:sz w:val="20"/>
                <w:szCs w:val="20"/>
              </w:rPr>
              <w:t>dubbo.scan.base-package</w:t>
            </w:r>
            <w:r>
              <w:rPr>
                <w:rFonts w:ascii="Consolas" w:eastAsia="宋体" w:hAnsi="Consolas" w:cs="宋体"/>
                <w:color w:val="000000"/>
                <w:kern w:val="0"/>
                <w:sz w:val="20"/>
                <w:szCs w:val="20"/>
              </w:rPr>
              <w:t>=</w:t>
            </w:r>
            <w:r>
              <w:rPr>
                <w:rFonts w:ascii="Consolas" w:eastAsia="宋体" w:hAnsi="Consolas" w:cs="宋体"/>
                <w:b/>
                <w:bCs/>
                <w:color w:val="008000"/>
                <w:kern w:val="0"/>
                <w:sz w:val="20"/>
                <w:szCs w:val="20"/>
              </w:rPr>
              <w:t>com.atguigu.gmall</w:t>
            </w:r>
            <w:r>
              <w:rPr>
                <w:rFonts w:ascii="Consolas" w:eastAsia="宋体" w:hAnsi="Consolas" w:cs="宋体"/>
                <w:b/>
                <w:bCs/>
                <w:color w:val="008000"/>
                <w:kern w:val="0"/>
                <w:sz w:val="20"/>
                <w:szCs w:val="20"/>
              </w:rPr>
              <w:br/>
            </w:r>
            <w:r>
              <w:rPr>
                <w:rFonts w:ascii="Consolas" w:eastAsia="宋体" w:hAnsi="Consolas" w:cs="宋体"/>
                <w:b/>
                <w:bCs/>
                <w:color w:val="000080"/>
                <w:kern w:val="0"/>
                <w:sz w:val="20"/>
                <w:szCs w:val="20"/>
              </w:rPr>
              <w:t>dubbo.protocol.name</w:t>
            </w:r>
            <w:r>
              <w:rPr>
                <w:rFonts w:ascii="Consolas" w:eastAsia="宋体" w:hAnsi="Consolas" w:cs="宋体"/>
                <w:color w:val="000000"/>
                <w:kern w:val="0"/>
                <w:sz w:val="20"/>
                <w:szCs w:val="20"/>
              </w:rPr>
              <w:t>=</w:t>
            </w:r>
            <w:r>
              <w:rPr>
                <w:rFonts w:ascii="Consolas" w:eastAsia="宋体" w:hAnsi="Consolas" w:cs="宋体"/>
                <w:b/>
                <w:bCs/>
                <w:color w:val="008000"/>
                <w:kern w:val="0"/>
                <w:sz w:val="20"/>
                <w:szCs w:val="20"/>
              </w:rPr>
              <w:t>dubbo</w:t>
            </w:r>
          </w:p>
        </w:tc>
      </w:tr>
      <w:tr w:rsidR="001A7847">
        <w:tc>
          <w:tcPr>
            <w:tcW w:w="8522" w:type="dxa"/>
          </w:tcPr>
          <w:p w:rsidR="001A7847" w:rsidRDefault="007D395D">
            <w:pPr>
              <w:pStyle w:val="5"/>
              <w:outlineLvl w:val="4"/>
              <w:rPr>
                <w:kern w:val="0"/>
              </w:rPr>
            </w:pPr>
            <w:r>
              <w:rPr>
                <w:rFonts w:hint="eastAsia"/>
                <w:kern w:val="0"/>
              </w:rPr>
              <w:lastRenderedPageBreak/>
              <w:t>3</w:t>
            </w:r>
            <w:r>
              <w:rPr>
                <w:rFonts w:hint="eastAsia"/>
                <w:kern w:val="0"/>
              </w:rPr>
              <w:t>、</w:t>
            </w:r>
            <w:r>
              <w:rPr>
                <w:kern w:val="0"/>
              </w:rPr>
              <w:t>dubbo</w:t>
            </w:r>
            <w:r>
              <w:rPr>
                <w:kern w:val="0"/>
              </w:rPr>
              <w:t>注解</w:t>
            </w:r>
          </w:p>
          <w:p w:rsidR="001A7847" w:rsidRDefault="007D395D">
            <w:pPr>
              <w:rPr>
                <w:kern w:val="0"/>
                <w:szCs w:val="21"/>
              </w:rPr>
            </w:pPr>
            <w:r>
              <w:rPr>
                <w:rFonts w:hint="eastAsia"/>
                <w:kern w:val="0"/>
                <w:szCs w:val="21"/>
              </w:rPr>
              <w:t>@</w:t>
            </w:r>
            <w:r>
              <w:rPr>
                <w:kern w:val="0"/>
                <w:szCs w:val="21"/>
              </w:rPr>
              <w:t>Service</w:t>
            </w:r>
            <w:r>
              <w:rPr>
                <w:rFonts w:hint="eastAsia"/>
                <w:kern w:val="0"/>
                <w:szCs w:val="21"/>
              </w:rPr>
              <w:t>、</w:t>
            </w:r>
            <w:r>
              <w:rPr>
                <w:rFonts w:hint="eastAsia"/>
                <w:kern w:val="0"/>
                <w:szCs w:val="21"/>
              </w:rPr>
              <w:t>@</w:t>
            </w:r>
            <w:r>
              <w:rPr>
                <w:kern w:val="0"/>
                <w:szCs w:val="21"/>
              </w:rPr>
              <w:t>Reference</w:t>
            </w:r>
          </w:p>
          <w:p w:rsidR="001A7847" w:rsidRDefault="007D395D">
            <w:pPr>
              <w:rPr>
                <w:b/>
                <w:kern w:val="0"/>
                <w:szCs w:val="21"/>
              </w:rPr>
            </w:pPr>
            <w:r>
              <w:rPr>
                <w:rFonts w:hint="eastAsia"/>
                <w:b/>
                <w:kern w:val="0"/>
                <w:szCs w:val="21"/>
              </w:rPr>
              <w:t>【如果没有在配置中写</w:t>
            </w:r>
            <w:r>
              <w:rPr>
                <w:rFonts w:ascii="Consolas" w:eastAsia="宋体" w:hAnsi="Consolas" w:cs="宋体"/>
                <w:b/>
                <w:bCs/>
                <w:color w:val="000080"/>
                <w:kern w:val="0"/>
                <w:sz w:val="20"/>
                <w:szCs w:val="20"/>
              </w:rPr>
              <w:t>dubbo.scan.base-package,</w:t>
            </w:r>
            <w:r>
              <w:rPr>
                <w:b/>
                <w:kern w:val="0"/>
                <w:szCs w:val="21"/>
              </w:rPr>
              <w:t>还需要使用</w:t>
            </w:r>
            <w:r>
              <w:rPr>
                <w:rFonts w:hint="eastAsia"/>
                <w:b/>
                <w:kern w:val="0"/>
                <w:szCs w:val="21"/>
              </w:rPr>
              <w:t>@</w:t>
            </w:r>
            <w:r>
              <w:rPr>
                <w:b/>
                <w:kern w:val="0"/>
                <w:szCs w:val="21"/>
              </w:rPr>
              <w:t>EnableDubbo</w:t>
            </w:r>
            <w:r>
              <w:rPr>
                <w:b/>
                <w:kern w:val="0"/>
                <w:szCs w:val="21"/>
              </w:rPr>
              <w:t>注解</w:t>
            </w:r>
            <w:r>
              <w:rPr>
                <w:rFonts w:hint="eastAsia"/>
                <w:b/>
                <w:kern w:val="0"/>
                <w:szCs w:val="21"/>
              </w:rPr>
              <w:t>】</w:t>
            </w:r>
          </w:p>
        </w:tc>
      </w:tr>
    </w:tbl>
    <w:p w:rsidR="001A7847" w:rsidRDefault="001A7847"/>
    <w:p w:rsidR="001A7847" w:rsidRDefault="001A7847"/>
    <w:p w:rsidR="001A7847" w:rsidRDefault="001A7847"/>
    <w:p w:rsidR="001A7847" w:rsidRDefault="001A7847"/>
    <w:p w:rsidR="001A7847" w:rsidRDefault="007D395D">
      <w:pPr>
        <w:pStyle w:val="3"/>
      </w:pPr>
      <w:r>
        <w:t>二</w:t>
      </w:r>
      <w:r>
        <w:rPr>
          <w:rFonts w:hint="eastAsia"/>
        </w:rPr>
        <w:t>、</w:t>
      </w:r>
      <w:r>
        <w:t>dubbo</w:t>
      </w:r>
      <w:r>
        <w:t>配置</w:t>
      </w:r>
    </w:p>
    <w:p w:rsidR="001A7847" w:rsidRDefault="007D395D">
      <w:pPr>
        <w:pStyle w:val="4"/>
      </w:pPr>
      <w:r>
        <w:rPr>
          <w:rFonts w:hint="eastAsia"/>
        </w:rPr>
        <w:t>1</w:t>
      </w:r>
      <w:r>
        <w:rPr>
          <w:rFonts w:hint="eastAsia"/>
        </w:rPr>
        <w:t>、配置原则</w:t>
      </w:r>
    </w:p>
    <w:p w:rsidR="001A7847" w:rsidRDefault="007D395D">
      <w:r>
        <w:rPr>
          <w:noProof/>
        </w:rPr>
        <w:drawing>
          <wp:inline distT="0" distB="0" distL="0" distR="0">
            <wp:extent cx="3188970" cy="3029585"/>
            <wp:effectExtent l="0" t="0" r="0" b="0"/>
            <wp:docPr id="313" name="图片 313" descr="properties-ove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properties-overrid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a:xfrm>
                      <a:off x="0" y="0"/>
                      <a:ext cx="3195616" cy="3035889"/>
                    </a:xfrm>
                    <a:prstGeom prst="rect">
                      <a:avLst/>
                    </a:prstGeom>
                    <a:noFill/>
                    <a:ln>
                      <a:noFill/>
                    </a:ln>
                  </pic:spPr>
                </pic:pic>
              </a:graphicData>
            </a:graphic>
          </wp:inline>
        </w:drawing>
      </w:r>
    </w:p>
    <w:p w:rsidR="001A7847" w:rsidRDefault="007D395D">
      <w:r>
        <w:rPr>
          <w:rFonts w:hint="eastAsia"/>
        </w:rPr>
        <w:t xml:space="preserve">JVM </w:t>
      </w:r>
      <w:r>
        <w:rPr>
          <w:rFonts w:hint="eastAsia"/>
        </w:rPr>
        <w:t>启动</w:t>
      </w:r>
      <w:r>
        <w:rPr>
          <w:rFonts w:hint="eastAsia"/>
        </w:rPr>
        <w:t xml:space="preserve"> -D </w:t>
      </w:r>
      <w:r>
        <w:rPr>
          <w:rFonts w:hint="eastAsia"/>
        </w:rPr>
        <w:t>参数优先，这样可以使用户在部署和启动时进行参数重写，比如在启动时需改变协议的端口。</w:t>
      </w:r>
    </w:p>
    <w:p w:rsidR="001A7847" w:rsidRDefault="007D395D">
      <w:r>
        <w:rPr>
          <w:rFonts w:hint="eastAsia"/>
        </w:rPr>
        <w:t xml:space="preserve">XML </w:t>
      </w:r>
      <w:r>
        <w:rPr>
          <w:rFonts w:hint="eastAsia"/>
        </w:rPr>
        <w:t>次之，如果在</w:t>
      </w:r>
      <w:r>
        <w:rPr>
          <w:rFonts w:hint="eastAsia"/>
        </w:rPr>
        <w:t xml:space="preserve"> XML </w:t>
      </w:r>
      <w:r>
        <w:rPr>
          <w:rFonts w:hint="eastAsia"/>
        </w:rPr>
        <w:t>中有配置，则</w:t>
      </w:r>
      <w:r>
        <w:rPr>
          <w:rFonts w:hint="eastAsia"/>
        </w:rPr>
        <w:t xml:space="preserve"> dubbo.properties </w:t>
      </w:r>
      <w:r>
        <w:rPr>
          <w:rFonts w:hint="eastAsia"/>
        </w:rPr>
        <w:t>中的相应配置项无效。</w:t>
      </w:r>
    </w:p>
    <w:p w:rsidR="001A7847" w:rsidRDefault="007D395D">
      <w:r>
        <w:rPr>
          <w:rFonts w:hint="eastAsia"/>
        </w:rPr>
        <w:t xml:space="preserve">Properties </w:t>
      </w:r>
      <w:r>
        <w:rPr>
          <w:rFonts w:hint="eastAsia"/>
        </w:rPr>
        <w:t>最后，相当于缺省值，只有</w:t>
      </w:r>
      <w:r>
        <w:rPr>
          <w:rFonts w:hint="eastAsia"/>
        </w:rPr>
        <w:t xml:space="preserve"> XML </w:t>
      </w:r>
      <w:r>
        <w:rPr>
          <w:rFonts w:hint="eastAsia"/>
        </w:rPr>
        <w:t>没有配置时，</w:t>
      </w:r>
      <w:r>
        <w:rPr>
          <w:rFonts w:hint="eastAsia"/>
        </w:rPr>
        <w:t xml:space="preserve">dubbo.properties </w:t>
      </w:r>
      <w:r>
        <w:rPr>
          <w:rFonts w:hint="eastAsia"/>
        </w:rPr>
        <w:t>的相应配置项才会生效，通常用于共享公共配置，比如应用名。</w:t>
      </w:r>
    </w:p>
    <w:p w:rsidR="001A7847" w:rsidRDefault="007D395D">
      <w:pPr>
        <w:pStyle w:val="4"/>
      </w:pPr>
      <w:r>
        <w:t>2</w:t>
      </w:r>
      <w:r>
        <w:rPr>
          <w:rFonts w:hint="eastAsia"/>
        </w:rPr>
        <w:t>、重试次数</w:t>
      </w:r>
    </w:p>
    <w:p w:rsidR="001A7847" w:rsidRDefault="007D395D">
      <w:r>
        <w:rPr>
          <w:rFonts w:hint="eastAsia"/>
        </w:rPr>
        <w:t>失败自动切换，当出现失败，重试其它服务器，但重试会带来更长延迟。可通过</w:t>
      </w:r>
      <w:r>
        <w:rPr>
          <w:rFonts w:hint="eastAsia"/>
        </w:rPr>
        <w:t xml:space="preserve"> retries="2" </w:t>
      </w:r>
      <w:r>
        <w:rPr>
          <w:rFonts w:hint="eastAsia"/>
        </w:rPr>
        <w:t>来设置重试次数</w:t>
      </w:r>
      <w:r>
        <w:rPr>
          <w:rFonts w:hint="eastAsia"/>
        </w:rPr>
        <w:t>(</w:t>
      </w:r>
      <w:r>
        <w:rPr>
          <w:rFonts w:hint="eastAsia"/>
        </w:rPr>
        <w:t>不含第一次</w:t>
      </w:r>
      <w:r>
        <w:rPr>
          <w:rFonts w:hint="eastAsia"/>
        </w:rPr>
        <w:t>)</w:t>
      </w:r>
      <w:r>
        <w:rPr>
          <w:rFonts w:hint="eastAsia"/>
        </w:rPr>
        <w:t>。</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rFonts w:hint="eastAsia"/>
                <w:kern w:val="0"/>
                <w:szCs w:val="21"/>
              </w:rPr>
              <w:t>重试次数配置如下：</w:t>
            </w:r>
          </w:p>
          <w:p w:rsidR="001A7847" w:rsidRDefault="007D395D">
            <w:pPr>
              <w:rPr>
                <w:kern w:val="0"/>
                <w:szCs w:val="21"/>
              </w:rPr>
            </w:pPr>
            <w:r>
              <w:rPr>
                <w:kern w:val="0"/>
                <w:szCs w:val="21"/>
              </w:rPr>
              <w:lastRenderedPageBreak/>
              <w:t>&lt;dubbo:service retries="2" /&gt;</w:t>
            </w:r>
          </w:p>
          <w:p w:rsidR="001A7847" w:rsidRDefault="007D395D">
            <w:pPr>
              <w:rPr>
                <w:kern w:val="0"/>
                <w:szCs w:val="21"/>
              </w:rPr>
            </w:pPr>
            <w:r>
              <w:rPr>
                <w:rFonts w:hint="eastAsia"/>
                <w:kern w:val="0"/>
                <w:szCs w:val="21"/>
              </w:rPr>
              <w:t>或</w:t>
            </w:r>
          </w:p>
          <w:p w:rsidR="001A7847" w:rsidRDefault="007D395D">
            <w:pPr>
              <w:rPr>
                <w:kern w:val="0"/>
                <w:szCs w:val="21"/>
              </w:rPr>
            </w:pPr>
            <w:r>
              <w:rPr>
                <w:kern w:val="0"/>
                <w:szCs w:val="21"/>
              </w:rPr>
              <w:t>&lt;dubbo:reference retries="2" /&gt;</w:t>
            </w:r>
          </w:p>
          <w:p w:rsidR="001A7847" w:rsidRDefault="007D395D">
            <w:pPr>
              <w:rPr>
                <w:kern w:val="0"/>
                <w:szCs w:val="21"/>
              </w:rPr>
            </w:pPr>
            <w:r>
              <w:rPr>
                <w:rFonts w:hint="eastAsia"/>
                <w:kern w:val="0"/>
                <w:szCs w:val="21"/>
              </w:rPr>
              <w:t>或</w:t>
            </w:r>
          </w:p>
          <w:p w:rsidR="001A7847" w:rsidRDefault="007D395D">
            <w:pPr>
              <w:rPr>
                <w:kern w:val="0"/>
                <w:szCs w:val="21"/>
              </w:rPr>
            </w:pPr>
            <w:r>
              <w:rPr>
                <w:kern w:val="0"/>
                <w:szCs w:val="21"/>
              </w:rPr>
              <w:t>&lt;dubbo:reference&gt;</w:t>
            </w:r>
          </w:p>
          <w:p w:rsidR="001A7847" w:rsidRDefault="007D395D">
            <w:pPr>
              <w:rPr>
                <w:kern w:val="0"/>
                <w:szCs w:val="21"/>
              </w:rPr>
            </w:pPr>
            <w:r>
              <w:rPr>
                <w:kern w:val="0"/>
                <w:szCs w:val="21"/>
              </w:rPr>
              <w:t xml:space="preserve">    &lt;dubbo:method name="findFoo" retries="2" /&gt;</w:t>
            </w:r>
          </w:p>
          <w:p w:rsidR="001A7847" w:rsidRDefault="007D395D">
            <w:pPr>
              <w:rPr>
                <w:kern w:val="0"/>
                <w:szCs w:val="21"/>
              </w:rPr>
            </w:pPr>
            <w:r>
              <w:rPr>
                <w:kern w:val="0"/>
                <w:szCs w:val="21"/>
              </w:rPr>
              <w:t>&lt;/dubbo:reference&gt;</w:t>
            </w:r>
          </w:p>
        </w:tc>
      </w:tr>
    </w:tbl>
    <w:p w:rsidR="001A7847" w:rsidRDefault="001A7847"/>
    <w:p w:rsidR="001A7847" w:rsidRDefault="007D395D">
      <w:pPr>
        <w:pStyle w:val="4"/>
      </w:pPr>
      <w:r>
        <w:t>3</w:t>
      </w:r>
      <w:r>
        <w:rPr>
          <w:rFonts w:hint="eastAsia"/>
        </w:rPr>
        <w:t>、超时时间</w:t>
      </w:r>
    </w:p>
    <w:p w:rsidR="001A7847" w:rsidRDefault="007D395D">
      <w:r>
        <w:rPr>
          <w:rFonts w:hint="eastAsia"/>
        </w:rPr>
        <w:t>由于网络或服务端不可靠，会导致调用出现一种不确定的中间状态（超时）。为了避免超时导致客户端资源（线程）挂起耗尽，必须设置超时时间。</w:t>
      </w:r>
    </w:p>
    <w:p w:rsidR="001A7847" w:rsidRDefault="007D395D">
      <w:pPr>
        <w:pStyle w:val="5"/>
      </w:pPr>
      <w:r>
        <w:t>1</w:t>
      </w:r>
      <w:r>
        <w:rPr>
          <w:rFonts w:hint="eastAsia"/>
        </w:rPr>
        <w:t>、</w:t>
      </w:r>
      <w:r>
        <w:rPr>
          <w:rFonts w:hint="eastAsia"/>
        </w:rPr>
        <w:t>Dubbo</w:t>
      </w:r>
      <w:r>
        <w:rPr>
          <w:rFonts w:hint="eastAsia"/>
        </w:rPr>
        <w:t>消费端</w:t>
      </w:r>
      <w:r>
        <w:rPr>
          <w:rFonts w:hint="eastAsia"/>
        </w:rPr>
        <w:t xml:space="preserve"> </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rFonts w:hint="eastAsia"/>
                <w:kern w:val="0"/>
                <w:szCs w:val="21"/>
              </w:rPr>
              <w:t>全局超时配置</w:t>
            </w:r>
          </w:p>
          <w:p w:rsidR="001A7847" w:rsidRDefault="007D395D">
            <w:pPr>
              <w:rPr>
                <w:kern w:val="0"/>
                <w:szCs w:val="21"/>
              </w:rPr>
            </w:pPr>
            <w:r>
              <w:rPr>
                <w:kern w:val="0"/>
                <w:szCs w:val="21"/>
              </w:rPr>
              <w:t>&lt;dubbo:consumer timeout="5000" /&gt;</w:t>
            </w:r>
          </w:p>
          <w:p w:rsidR="001A7847" w:rsidRDefault="001A7847">
            <w:pPr>
              <w:rPr>
                <w:kern w:val="0"/>
                <w:szCs w:val="21"/>
              </w:rPr>
            </w:pPr>
          </w:p>
          <w:p w:rsidR="001A7847" w:rsidRDefault="007D395D">
            <w:pPr>
              <w:rPr>
                <w:kern w:val="0"/>
                <w:szCs w:val="21"/>
              </w:rPr>
            </w:pPr>
            <w:r>
              <w:rPr>
                <w:rFonts w:hint="eastAsia"/>
                <w:kern w:val="0"/>
                <w:szCs w:val="21"/>
              </w:rPr>
              <w:t>指定接口以及特定方法超时配置</w:t>
            </w:r>
          </w:p>
          <w:p w:rsidR="001A7847" w:rsidRDefault="007D395D">
            <w:pPr>
              <w:rPr>
                <w:kern w:val="0"/>
                <w:szCs w:val="21"/>
              </w:rPr>
            </w:pPr>
            <w:r>
              <w:rPr>
                <w:kern w:val="0"/>
                <w:szCs w:val="21"/>
              </w:rPr>
              <w:t>&lt;dubbo:reference interface="com.foo.BarService" timeout="2000"&gt;</w:t>
            </w:r>
          </w:p>
          <w:p w:rsidR="001A7847" w:rsidRDefault="007D395D">
            <w:pPr>
              <w:rPr>
                <w:kern w:val="0"/>
                <w:szCs w:val="21"/>
              </w:rPr>
            </w:pPr>
            <w:r>
              <w:rPr>
                <w:kern w:val="0"/>
                <w:szCs w:val="21"/>
              </w:rPr>
              <w:t xml:space="preserve">    &lt;dubbo:method name="sayHello" timeout="3000" /&gt;</w:t>
            </w:r>
          </w:p>
          <w:p w:rsidR="001A7847" w:rsidRDefault="007D395D">
            <w:pPr>
              <w:rPr>
                <w:kern w:val="0"/>
                <w:szCs w:val="21"/>
              </w:rPr>
            </w:pPr>
            <w:r>
              <w:rPr>
                <w:kern w:val="0"/>
                <w:szCs w:val="21"/>
              </w:rPr>
              <w:t>&lt;/dubbo:reference&gt;</w:t>
            </w:r>
          </w:p>
        </w:tc>
      </w:tr>
    </w:tbl>
    <w:p w:rsidR="001A7847" w:rsidRDefault="001A7847"/>
    <w:p w:rsidR="001A7847" w:rsidRDefault="007D395D">
      <w:pPr>
        <w:pStyle w:val="5"/>
      </w:pPr>
      <w:r>
        <w:t>2</w:t>
      </w:r>
      <w:r>
        <w:rPr>
          <w:rFonts w:hint="eastAsia"/>
        </w:rPr>
        <w:t>、</w:t>
      </w:r>
      <w:r>
        <w:rPr>
          <w:rFonts w:hint="eastAsia"/>
        </w:rPr>
        <w:t>Dubbo</w:t>
      </w:r>
      <w:r>
        <w:rPr>
          <w:rFonts w:hint="eastAsia"/>
        </w:rPr>
        <w:t>服务端</w:t>
      </w:r>
      <w:r>
        <w:rPr>
          <w:rFonts w:hint="eastAsia"/>
        </w:rPr>
        <w:t xml:space="preserve"> </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rFonts w:hint="eastAsia"/>
                <w:kern w:val="0"/>
                <w:szCs w:val="21"/>
              </w:rPr>
              <w:t>全局超时配置</w:t>
            </w:r>
          </w:p>
          <w:p w:rsidR="001A7847" w:rsidRDefault="007D395D">
            <w:pPr>
              <w:rPr>
                <w:kern w:val="0"/>
                <w:szCs w:val="21"/>
              </w:rPr>
            </w:pPr>
            <w:r>
              <w:rPr>
                <w:kern w:val="0"/>
                <w:szCs w:val="21"/>
              </w:rPr>
              <w:t>&lt;dubbo:provider timeout="5000" /&gt;</w:t>
            </w:r>
          </w:p>
          <w:p w:rsidR="001A7847" w:rsidRDefault="001A7847">
            <w:pPr>
              <w:rPr>
                <w:kern w:val="0"/>
                <w:szCs w:val="21"/>
              </w:rPr>
            </w:pPr>
          </w:p>
          <w:p w:rsidR="001A7847" w:rsidRDefault="007D395D">
            <w:pPr>
              <w:rPr>
                <w:kern w:val="0"/>
                <w:szCs w:val="21"/>
              </w:rPr>
            </w:pPr>
            <w:r>
              <w:rPr>
                <w:rFonts w:hint="eastAsia"/>
                <w:kern w:val="0"/>
                <w:szCs w:val="21"/>
              </w:rPr>
              <w:t>指定接口以及特定方法超时配置</w:t>
            </w:r>
          </w:p>
          <w:p w:rsidR="001A7847" w:rsidRDefault="007D395D">
            <w:pPr>
              <w:rPr>
                <w:kern w:val="0"/>
                <w:szCs w:val="21"/>
              </w:rPr>
            </w:pPr>
            <w:r>
              <w:rPr>
                <w:kern w:val="0"/>
                <w:szCs w:val="21"/>
              </w:rPr>
              <w:t>&lt;dubbo:provider interface="com.foo.BarService" timeout="2000"&gt;</w:t>
            </w:r>
          </w:p>
          <w:p w:rsidR="001A7847" w:rsidRDefault="007D395D">
            <w:pPr>
              <w:rPr>
                <w:kern w:val="0"/>
                <w:szCs w:val="21"/>
              </w:rPr>
            </w:pPr>
            <w:r>
              <w:rPr>
                <w:kern w:val="0"/>
                <w:szCs w:val="21"/>
              </w:rPr>
              <w:t xml:space="preserve">    &lt;dubbo:method name="sayHello" timeout="3000" /&gt;</w:t>
            </w:r>
          </w:p>
          <w:p w:rsidR="001A7847" w:rsidRDefault="007D395D">
            <w:pPr>
              <w:rPr>
                <w:kern w:val="0"/>
                <w:szCs w:val="21"/>
              </w:rPr>
            </w:pPr>
            <w:r>
              <w:rPr>
                <w:kern w:val="0"/>
                <w:szCs w:val="21"/>
              </w:rPr>
              <w:t>&lt;/dubbo:provider&gt;</w:t>
            </w:r>
          </w:p>
        </w:tc>
      </w:tr>
    </w:tbl>
    <w:p w:rsidR="001A7847" w:rsidRDefault="001A7847"/>
    <w:p w:rsidR="001A7847" w:rsidRDefault="007D395D">
      <w:pPr>
        <w:pStyle w:val="5"/>
      </w:pPr>
      <w:r>
        <w:rPr>
          <w:rFonts w:hint="eastAsia"/>
        </w:rPr>
        <w:t>3</w:t>
      </w:r>
      <w:r>
        <w:rPr>
          <w:rFonts w:hint="eastAsia"/>
        </w:rPr>
        <w:t>、配置原则</w:t>
      </w:r>
    </w:p>
    <w:p w:rsidR="001A7847" w:rsidRDefault="007D395D">
      <w:r>
        <w:rPr>
          <w:rFonts w:hint="eastAsia"/>
        </w:rPr>
        <w:t>dubbo</w:t>
      </w:r>
      <w:r>
        <w:rPr>
          <w:rFonts w:hint="eastAsia"/>
        </w:rPr>
        <w:t>推荐在</w:t>
      </w:r>
      <w:r>
        <w:rPr>
          <w:rFonts w:hint="eastAsia"/>
        </w:rPr>
        <w:t>Provider</w:t>
      </w:r>
      <w:r>
        <w:rPr>
          <w:rFonts w:hint="eastAsia"/>
        </w:rPr>
        <w:t>上尽量多配置</w:t>
      </w:r>
      <w:r>
        <w:rPr>
          <w:rFonts w:hint="eastAsia"/>
        </w:rPr>
        <w:t>Consumer</w:t>
      </w:r>
      <w:r>
        <w:rPr>
          <w:rFonts w:hint="eastAsia"/>
        </w:rPr>
        <w:t>端属性：</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rFonts w:hint="eastAsia"/>
                <w:kern w:val="0"/>
                <w:szCs w:val="21"/>
              </w:rPr>
              <w:t>1</w:t>
            </w:r>
            <w:r>
              <w:rPr>
                <w:rFonts w:hint="eastAsia"/>
                <w:kern w:val="0"/>
                <w:szCs w:val="21"/>
              </w:rPr>
              <w:t>、作服务的提供者，比服务使用方更清楚服务性能参数，如调用的超时时间，合理的重试次数，等等</w:t>
            </w:r>
          </w:p>
          <w:p w:rsidR="001A7847" w:rsidRDefault="007D395D">
            <w:pPr>
              <w:rPr>
                <w:kern w:val="0"/>
                <w:szCs w:val="21"/>
              </w:rPr>
            </w:pPr>
            <w:r>
              <w:rPr>
                <w:kern w:val="0"/>
                <w:szCs w:val="21"/>
              </w:rPr>
              <w:lastRenderedPageBreak/>
              <w:t>2</w:t>
            </w:r>
            <w:r>
              <w:rPr>
                <w:rFonts w:hint="eastAsia"/>
                <w:kern w:val="0"/>
                <w:szCs w:val="21"/>
              </w:rPr>
              <w:t>、在</w:t>
            </w:r>
            <w:r>
              <w:rPr>
                <w:rFonts w:hint="eastAsia"/>
                <w:kern w:val="0"/>
                <w:szCs w:val="21"/>
              </w:rPr>
              <w:t>Provider</w:t>
            </w:r>
            <w:r>
              <w:rPr>
                <w:rFonts w:hint="eastAsia"/>
                <w:kern w:val="0"/>
                <w:szCs w:val="21"/>
              </w:rPr>
              <w:t>配置后，</w:t>
            </w:r>
            <w:r>
              <w:rPr>
                <w:rFonts w:hint="eastAsia"/>
                <w:kern w:val="0"/>
                <w:szCs w:val="21"/>
              </w:rPr>
              <w:t>Consumer</w:t>
            </w:r>
            <w:r>
              <w:rPr>
                <w:rFonts w:hint="eastAsia"/>
                <w:kern w:val="0"/>
                <w:szCs w:val="21"/>
              </w:rPr>
              <w:t>不配置则会使用</w:t>
            </w:r>
            <w:r>
              <w:rPr>
                <w:rFonts w:hint="eastAsia"/>
                <w:kern w:val="0"/>
                <w:szCs w:val="21"/>
              </w:rPr>
              <w:t>Provider</w:t>
            </w:r>
            <w:r>
              <w:rPr>
                <w:rFonts w:hint="eastAsia"/>
                <w:kern w:val="0"/>
                <w:szCs w:val="21"/>
              </w:rPr>
              <w:t>的配置值，即</w:t>
            </w:r>
            <w:r>
              <w:rPr>
                <w:rFonts w:hint="eastAsia"/>
                <w:kern w:val="0"/>
                <w:szCs w:val="21"/>
              </w:rPr>
              <w:t>Provider</w:t>
            </w:r>
            <w:r>
              <w:rPr>
                <w:rFonts w:hint="eastAsia"/>
                <w:kern w:val="0"/>
                <w:szCs w:val="21"/>
              </w:rPr>
              <w:t>配置可以作为</w:t>
            </w:r>
            <w:r>
              <w:rPr>
                <w:rFonts w:hint="eastAsia"/>
                <w:kern w:val="0"/>
                <w:szCs w:val="21"/>
              </w:rPr>
              <w:t>Consumer</w:t>
            </w:r>
            <w:r>
              <w:rPr>
                <w:rFonts w:hint="eastAsia"/>
                <w:kern w:val="0"/>
                <w:szCs w:val="21"/>
              </w:rPr>
              <w:t>的缺省值。否则，</w:t>
            </w:r>
            <w:r>
              <w:rPr>
                <w:rFonts w:hint="eastAsia"/>
                <w:kern w:val="0"/>
                <w:szCs w:val="21"/>
              </w:rPr>
              <w:t>Consumer</w:t>
            </w:r>
            <w:r>
              <w:rPr>
                <w:rFonts w:hint="eastAsia"/>
                <w:kern w:val="0"/>
                <w:szCs w:val="21"/>
              </w:rPr>
              <w:t>会使用</w:t>
            </w:r>
            <w:r>
              <w:rPr>
                <w:rFonts w:hint="eastAsia"/>
                <w:kern w:val="0"/>
                <w:szCs w:val="21"/>
              </w:rPr>
              <w:t>Consumer</w:t>
            </w:r>
            <w:r>
              <w:rPr>
                <w:rFonts w:hint="eastAsia"/>
                <w:kern w:val="0"/>
                <w:szCs w:val="21"/>
              </w:rPr>
              <w:t>端的全局设置，这对于</w:t>
            </w:r>
            <w:r>
              <w:rPr>
                <w:rFonts w:hint="eastAsia"/>
                <w:kern w:val="0"/>
                <w:szCs w:val="21"/>
              </w:rPr>
              <w:t>Provider</w:t>
            </w:r>
            <w:r>
              <w:rPr>
                <w:rFonts w:hint="eastAsia"/>
                <w:kern w:val="0"/>
                <w:szCs w:val="21"/>
              </w:rPr>
              <w:t>不可控的，并且往往是不合理的</w:t>
            </w:r>
          </w:p>
        </w:tc>
      </w:tr>
    </w:tbl>
    <w:p w:rsidR="001A7847" w:rsidRDefault="001A7847"/>
    <w:p w:rsidR="001A7847" w:rsidRDefault="007D395D">
      <w:r>
        <w:rPr>
          <w:rFonts w:hint="eastAsia"/>
        </w:rPr>
        <w:t>配置的覆盖规则：</w:t>
      </w:r>
    </w:p>
    <w:p w:rsidR="001A7847" w:rsidRDefault="007D395D">
      <w:pPr>
        <w:ind w:firstLine="420"/>
      </w:pPr>
      <w:r>
        <w:rPr>
          <w:rFonts w:hint="eastAsia"/>
        </w:rPr>
        <w:t xml:space="preserve">1) </w:t>
      </w:r>
      <w:r>
        <w:rPr>
          <w:rFonts w:hint="eastAsia"/>
        </w:rPr>
        <w:t>方法级配置别优于接口级别，即小</w:t>
      </w:r>
      <w:r>
        <w:rPr>
          <w:rFonts w:hint="eastAsia"/>
        </w:rPr>
        <w:t>Scope</w:t>
      </w:r>
      <w:r>
        <w:rPr>
          <w:rFonts w:hint="eastAsia"/>
        </w:rPr>
        <w:t>优先</w:t>
      </w:r>
      <w:r>
        <w:rPr>
          <w:rFonts w:hint="eastAsia"/>
        </w:rPr>
        <w:t xml:space="preserve"> </w:t>
      </w:r>
    </w:p>
    <w:p w:rsidR="001A7847" w:rsidRDefault="007D395D">
      <w:pPr>
        <w:ind w:left="420"/>
      </w:pPr>
      <w:r>
        <w:rPr>
          <w:rFonts w:hint="eastAsia"/>
        </w:rPr>
        <w:t>2) Consumer</w:t>
      </w:r>
      <w:r>
        <w:rPr>
          <w:rFonts w:hint="eastAsia"/>
        </w:rPr>
        <w:t>端配置</w:t>
      </w:r>
      <w:r>
        <w:rPr>
          <w:rFonts w:hint="eastAsia"/>
        </w:rPr>
        <w:t xml:space="preserve"> </w:t>
      </w:r>
      <w:r>
        <w:rPr>
          <w:rFonts w:hint="eastAsia"/>
        </w:rPr>
        <w:t>优于</w:t>
      </w:r>
      <w:r>
        <w:rPr>
          <w:rFonts w:hint="eastAsia"/>
        </w:rPr>
        <w:t xml:space="preserve"> Provider</w:t>
      </w:r>
      <w:r>
        <w:rPr>
          <w:rFonts w:hint="eastAsia"/>
        </w:rPr>
        <w:t>配置</w:t>
      </w:r>
      <w:r>
        <w:rPr>
          <w:rFonts w:hint="eastAsia"/>
        </w:rPr>
        <w:t xml:space="preserve"> </w:t>
      </w:r>
      <w:r>
        <w:rPr>
          <w:rFonts w:hint="eastAsia"/>
        </w:rPr>
        <w:t>优于</w:t>
      </w:r>
      <w:r>
        <w:rPr>
          <w:rFonts w:hint="eastAsia"/>
        </w:rPr>
        <w:t xml:space="preserve"> </w:t>
      </w:r>
      <w:r>
        <w:rPr>
          <w:rFonts w:hint="eastAsia"/>
        </w:rPr>
        <w:t>全局配置，</w:t>
      </w:r>
    </w:p>
    <w:p w:rsidR="001A7847" w:rsidRDefault="007D395D">
      <w:pPr>
        <w:ind w:left="420"/>
      </w:pPr>
      <w:r>
        <w:rPr>
          <w:rFonts w:hint="eastAsia"/>
        </w:rPr>
        <w:t>3)</w:t>
      </w:r>
      <w:r>
        <w:t xml:space="preserve"> </w:t>
      </w:r>
      <w:r>
        <w:rPr>
          <w:rFonts w:hint="eastAsia"/>
        </w:rPr>
        <w:t>最后是</w:t>
      </w:r>
      <w:r>
        <w:rPr>
          <w:rFonts w:hint="eastAsia"/>
        </w:rPr>
        <w:t>Dubbo Hard Code</w:t>
      </w:r>
      <w:r>
        <w:rPr>
          <w:rFonts w:hint="eastAsia"/>
        </w:rPr>
        <w:t>的配置值（见配置文档）</w:t>
      </w:r>
    </w:p>
    <w:p w:rsidR="001A7847" w:rsidRDefault="007D395D">
      <w:r>
        <w:rPr>
          <w:noProof/>
        </w:rPr>
        <w:drawing>
          <wp:inline distT="0" distB="0" distL="0" distR="0">
            <wp:extent cx="5147310" cy="5319395"/>
            <wp:effectExtent l="0" t="0" r="0" b="0"/>
            <wp:docPr id="314" name="图片 314" descr="dubbo-config-ove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dubbo-config-override"/>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a:xfrm>
                      <a:off x="0" y="0"/>
                      <a:ext cx="5151223" cy="5323445"/>
                    </a:xfrm>
                    <a:prstGeom prst="rect">
                      <a:avLst/>
                    </a:prstGeom>
                    <a:noFill/>
                    <a:ln>
                      <a:noFill/>
                    </a:ln>
                  </pic:spPr>
                </pic:pic>
              </a:graphicData>
            </a:graphic>
          </wp:inline>
        </w:drawing>
      </w:r>
    </w:p>
    <w:p w:rsidR="001A7847" w:rsidRDefault="001A7847"/>
    <w:p w:rsidR="001A7847" w:rsidRDefault="007D395D">
      <w:pPr>
        <w:pStyle w:val="4"/>
      </w:pPr>
      <w:r>
        <w:t>4</w:t>
      </w:r>
      <w:r>
        <w:rPr>
          <w:rFonts w:hint="eastAsia"/>
        </w:rPr>
        <w:t>、版本号</w:t>
      </w:r>
    </w:p>
    <w:p w:rsidR="001A7847" w:rsidRDefault="007D395D">
      <w:r>
        <w:rPr>
          <w:rFonts w:hint="eastAsia"/>
        </w:rPr>
        <w:t>当一个接口实现，出现不兼容升级时，可以用版本号过渡，版本号不同的服务相互间不引用。</w:t>
      </w:r>
    </w:p>
    <w:p w:rsidR="001A7847" w:rsidRDefault="007D395D">
      <w:r>
        <w:rPr>
          <w:rFonts w:hint="eastAsia"/>
        </w:rPr>
        <w:t>可以按照以下的步骤进行版本迁移：</w:t>
      </w:r>
    </w:p>
    <w:p w:rsidR="001A7847" w:rsidRDefault="007D395D">
      <w:pPr>
        <w:ind w:leftChars="200" w:left="420"/>
      </w:pPr>
      <w:r>
        <w:rPr>
          <w:rFonts w:hint="eastAsia"/>
        </w:rPr>
        <w:t>在低压力时间段，先升级一半提供者为新版本</w:t>
      </w:r>
    </w:p>
    <w:p w:rsidR="001A7847" w:rsidRDefault="007D395D">
      <w:pPr>
        <w:ind w:leftChars="200" w:left="420"/>
      </w:pPr>
      <w:r>
        <w:rPr>
          <w:rFonts w:hint="eastAsia"/>
        </w:rPr>
        <w:t>再将所有消费者升级为新版本</w:t>
      </w:r>
    </w:p>
    <w:p w:rsidR="001A7847" w:rsidRDefault="007D395D">
      <w:pPr>
        <w:ind w:leftChars="200" w:left="420"/>
      </w:pPr>
      <w:r>
        <w:rPr>
          <w:rFonts w:hint="eastAsia"/>
        </w:rPr>
        <w:lastRenderedPageBreak/>
        <w:t>然后将剩下的一半提供者升级为新版本</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rFonts w:hint="eastAsia"/>
                <w:kern w:val="0"/>
                <w:szCs w:val="21"/>
              </w:rPr>
              <w:t>老版本服务提供者配置：</w:t>
            </w:r>
          </w:p>
          <w:p w:rsidR="001A7847" w:rsidRDefault="007D395D">
            <w:pPr>
              <w:rPr>
                <w:kern w:val="0"/>
                <w:szCs w:val="21"/>
              </w:rPr>
            </w:pPr>
            <w:r>
              <w:rPr>
                <w:kern w:val="0"/>
                <w:szCs w:val="21"/>
              </w:rPr>
              <w:t>&lt;dubbo:service interface="com.foo.BarService" version="1.0.0" /&gt;</w:t>
            </w:r>
          </w:p>
          <w:p w:rsidR="001A7847" w:rsidRDefault="001A7847">
            <w:pPr>
              <w:rPr>
                <w:kern w:val="0"/>
                <w:szCs w:val="21"/>
              </w:rPr>
            </w:pPr>
          </w:p>
          <w:p w:rsidR="001A7847" w:rsidRDefault="007D395D">
            <w:pPr>
              <w:rPr>
                <w:kern w:val="0"/>
                <w:szCs w:val="21"/>
              </w:rPr>
            </w:pPr>
            <w:r>
              <w:rPr>
                <w:rFonts w:hint="eastAsia"/>
                <w:kern w:val="0"/>
                <w:szCs w:val="21"/>
              </w:rPr>
              <w:t>新版本服务提供者配置：</w:t>
            </w:r>
          </w:p>
          <w:p w:rsidR="001A7847" w:rsidRDefault="007D395D">
            <w:pPr>
              <w:rPr>
                <w:kern w:val="0"/>
                <w:szCs w:val="21"/>
              </w:rPr>
            </w:pPr>
            <w:r>
              <w:rPr>
                <w:kern w:val="0"/>
                <w:szCs w:val="21"/>
              </w:rPr>
              <w:t>&lt;dubbo:service interface="com.foo.BarService" version="2.0.0" /&gt;</w:t>
            </w:r>
          </w:p>
          <w:p w:rsidR="001A7847" w:rsidRDefault="001A7847">
            <w:pPr>
              <w:rPr>
                <w:kern w:val="0"/>
                <w:szCs w:val="21"/>
              </w:rPr>
            </w:pPr>
          </w:p>
          <w:p w:rsidR="001A7847" w:rsidRDefault="007D395D">
            <w:pPr>
              <w:rPr>
                <w:kern w:val="0"/>
                <w:szCs w:val="21"/>
              </w:rPr>
            </w:pPr>
            <w:r>
              <w:rPr>
                <w:rFonts w:hint="eastAsia"/>
                <w:kern w:val="0"/>
                <w:szCs w:val="21"/>
              </w:rPr>
              <w:t>老版本服务消费者配置：</w:t>
            </w:r>
          </w:p>
          <w:p w:rsidR="001A7847" w:rsidRDefault="007D395D">
            <w:pPr>
              <w:rPr>
                <w:kern w:val="0"/>
                <w:szCs w:val="21"/>
              </w:rPr>
            </w:pPr>
            <w:r>
              <w:rPr>
                <w:kern w:val="0"/>
                <w:szCs w:val="21"/>
              </w:rPr>
              <w:t>&lt;dubbo:reference id="barService" interface="com.foo.BarService" version="1.0.0" /&gt;</w:t>
            </w:r>
          </w:p>
          <w:p w:rsidR="001A7847" w:rsidRDefault="001A7847">
            <w:pPr>
              <w:rPr>
                <w:kern w:val="0"/>
                <w:szCs w:val="21"/>
              </w:rPr>
            </w:pPr>
          </w:p>
          <w:p w:rsidR="001A7847" w:rsidRDefault="007D395D">
            <w:pPr>
              <w:rPr>
                <w:kern w:val="0"/>
                <w:szCs w:val="21"/>
              </w:rPr>
            </w:pPr>
            <w:r>
              <w:rPr>
                <w:rFonts w:hint="eastAsia"/>
                <w:kern w:val="0"/>
                <w:szCs w:val="21"/>
              </w:rPr>
              <w:t>新版本服务消费者配置：</w:t>
            </w:r>
          </w:p>
          <w:p w:rsidR="001A7847" w:rsidRDefault="007D395D">
            <w:pPr>
              <w:rPr>
                <w:kern w:val="0"/>
                <w:szCs w:val="21"/>
              </w:rPr>
            </w:pPr>
            <w:r>
              <w:rPr>
                <w:kern w:val="0"/>
                <w:szCs w:val="21"/>
              </w:rPr>
              <w:t>&lt;dubbo:reference id="barService" interface="com.foo.BarService" version="2.0.0" /&gt;</w:t>
            </w:r>
          </w:p>
          <w:p w:rsidR="001A7847" w:rsidRDefault="001A7847">
            <w:pPr>
              <w:rPr>
                <w:kern w:val="0"/>
                <w:szCs w:val="21"/>
              </w:rPr>
            </w:pPr>
          </w:p>
          <w:p w:rsidR="001A7847" w:rsidRDefault="007D395D">
            <w:pPr>
              <w:rPr>
                <w:kern w:val="0"/>
                <w:szCs w:val="21"/>
              </w:rPr>
            </w:pPr>
            <w:r>
              <w:rPr>
                <w:rFonts w:hint="eastAsia"/>
                <w:kern w:val="0"/>
                <w:szCs w:val="21"/>
              </w:rPr>
              <w:t>如果不需要区分版本，可以按照以下的方式配置：</w:t>
            </w:r>
          </w:p>
          <w:p w:rsidR="001A7847" w:rsidRDefault="007D395D">
            <w:pPr>
              <w:rPr>
                <w:kern w:val="0"/>
                <w:szCs w:val="21"/>
              </w:rPr>
            </w:pPr>
            <w:r>
              <w:rPr>
                <w:kern w:val="0"/>
                <w:szCs w:val="21"/>
              </w:rPr>
              <w:t>&lt;dubbo:reference id="barService" interface="com.foo.BarService" version="*" /&gt;</w:t>
            </w:r>
          </w:p>
        </w:tc>
      </w:tr>
    </w:tbl>
    <w:p w:rsidR="001A7847" w:rsidRDefault="001A7847"/>
    <w:p w:rsidR="001A7847" w:rsidRDefault="001A7847"/>
    <w:p w:rsidR="001A7847" w:rsidRDefault="007D395D">
      <w:pPr>
        <w:pStyle w:val="3"/>
      </w:pPr>
      <w:r>
        <w:t>三</w:t>
      </w:r>
      <w:r>
        <w:rPr>
          <w:rFonts w:hint="eastAsia"/>
        </w:rPr>
        <w:t>、</w:t>
      </w:r>
      <w:r>
        <w:t>高可用</w:t>
      </w:r>
    </w:p>
    <w:p w:rsidR="001A7847" w:rsidRDefault="007D395D">
      <w:pPr>
        <w:pStyle w:val="4"/>
      </w:pPr>
      <w:r>
        <w:t>1</w:t>
      </w:r>
      <w:r>
        <w:rPr>
          <w:rFonts w:hint="eastAsia"/>
        </w:rPr>
        <w:t>、</w:t>
      </w:r>
      <w:r>
        <w:t>zookeeper</w:t>
      </w:r>
      <w:r>
        <w:t>宕机与</w:t>
      </w:r>
      <w:r>
        <w:t>dubbo</w:t>
      </w:r>
      <w:r>
        <w:t>直连</w:t>
      </w:r>
    </w:p>
    <w:p w:rsidR="001A7847" w:rsidRDefault="007D395D">
      <w:r>
        <w:t>现象</w:t>
      </w:r>
      <w:r>
        <w:rPr>
          <w:rFonts w:hint="eastAsia"/>
        </w:rPr>
        <w:t>：</w:t>
      </w:r>
      <w:r>
        <w:t>zookeeper</w:t>
      </w:r>
      <w:r>
        <w:t>注册中心宕机</w:t>
      </w:r>
      <w:r>
        <w:rPr>
          <w:rFonts w:hint="eastAsia"/>
        </w:rPr>
        <w:t>，还可以消费</w:t>
      </w:r>
      <w:r>
        <w:rPr>
          <w:rFonts w:hint="eastAsia"/>
        </w:rPr>
        <w:t>dubbo</w:t>
      </w:r>
      <w:r>
        <w:rPr>
          <w:rFonts w:hint="eastAsia"/>
        </w:rPr>
        <w:t>暴露的服务。</w:t>
      </w:r>
    </w:p>
    <w:p w:rsidR="001A7847" w:rsidRDefault="007D395D">
      <w:r>
        <w:t>原因</w:t>
      </w:r>
      <w:r>
        <w:rPr>
          <w:rFonts w:hint="eastAsia"/>
        </w:rPr>
        <w:t>：</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rFonts w:hint="eastAsia"/>
                <w:kern w:val="0"/>
                <w:szCs w:val="21"/>
              </w:rPr>
              <w:t>健壮性</w:t>
            </w:r>
          </w:p>
          <w:p w:rsidR="001A7847" w:rsidRDefault="007D395D">
            <w:pPr>
              <w:pStyle w:val="af2"/>
              <w:widowControl/>
              <w:numPr>
                <w:ilvl w:val="0"/>
                <w:numId w:val="60"/>
              </w:numPr>
              <w:ind w:firstLineChars="0"/>
              <w:jc w:val="left"/>
              <w:rPr>
                <w:kern w:val="0"/>
                <w:szCs w:val="21"/>
              </w:rPr>
            </w:pPr>
            <w:r>
              <w:rPr>
                <w:rFonts w:hint="eastAsia"/>
                <w:kern w:val="0"/>
                <w:szCs w:val="21"/>
              </w:rPr>
              <w:t>监控中心宕掉不影响使用，只是丢失部分采样数据</w:t>
            </w:r>
          </w:p>
          <w:p w:rsidR="001A7847" w:rsidRDefault="007D395D">
            <w:pPr>
              <w:pStyle w:val="af2"/>
              <w:widowControl/>
              <w:numPr>
                <w:ilvl w:val="0"/>
                <w:numId w:val="60"/>
              </w:numPr>
              <w:ind w:firstLineChars="0"/>
              <w:jc w:val="left"/>
              <w:rPr>
                <w:kern w:val="0"/>
                <w:szCs w:val="21"/>
              </w:rPr>
            </w:pPr>
            <w:r>
              <w:rPr>
                <w:rFonts w:hint="eastAsia"/>
                <w:kern w:val="0"/>
                <w:szCs w:val="21"/>
              </w:rPr>
              <w:t>数据库宕掉后，注册中心仍能通过缓存提供服务列表查询，但不能注册新服务</w:t>
            </w:r>
          </w:p>
          <w:p w:rsidR="001A7847" w:rsidRDefault="007D395D">
            <w:pPr>
              <w:pStyle w:val="af2"/>
              <w:widowControl/>
              <w:numPr>
                <w:ilvl w:val="0"/>
                <w:numId w:val="60"/>
              </w:numPr>
              <w:ind w:firstLineChars="0"/>
              <w:jc w:val="left"/>
              <w:rPr>
                <w:kern w:val="0"/>
                <w:szCs w:val="21"/>
              </w:rPr>
            </w:pPr>
            <w:r>
              <w:rPr>
                <w:rFonts w:hint="eastAsia"/>
                <w:kern w:val="0"/>
                <w:szCs w:val="21"/>
              </w:rPr>
              <w:t>注册中心对等集群，任意一台宕掉后，将自动切换到另一台</w:t>
            </w:r>
          </w:p>
          <w:p w:rsidR="001A7847" w:rsidRDefault="007D395D">
            <w:pPr>
              <w:pStyle w:val="af2"/>
              <w:widowControl/>
              <w:numPr>
                <w:ilvl w:val="0"/>
                <w:numId w:val="60"/>
              </w:numPr>
              <w:ind w:firstLineChars="0"/>
              <w:jc w:val="left"/>
              <w:rPr>
                <w:b/>
                <w:color w:val="FF0000"/>
                <w:kern w:val="0"/>
                <w:szCs w:val="21"/>
              </w:rPr>
            </w:pPr>
            <w:r>
              <w:rPr>
                <w:rFonts w:hint="eastAsia"/>
                <w:b/>
                <w:color w:val="FF0000"/>
                <w:kern w:val="0"/>
                <w:szCs w:val="21"/>
              </w:rPr>
              <w:t>注册中心全部宕掉后，服务提供者和服务消费者仍能通过本地缓存通讯</w:t>
            </w:r>
          </w:p>
          <w:p w:rsidR="001A7847" w:rsidRDefault="007D395D">
            <w:pPr>
              <w:pStyle w:val="af2"/>
              <w:widowControl/>
              <w:numPr>
                <w:ilvl w:val="0"/>
                <w:numId w:val="60"/>
              </w:numPr>
              <w:ind w:firstLineChars="0"/>
              <w:jc w:val="left"/>
              <w:rPr>
                <w:kern w:val="0"/>
                <w:szCs w:val="21"/>
              </w:rPr>
            </w:pPr>
            <w:r>
              <w:rPr>
                <w:rFonts w:hint="eastAsia"/>
                <w:kern w:val="0"/>
                <w:szCs w:val="21"/>
              </w:rPr>
              <w:t>服务提供者无状态，任意一台宕掉后，不影响使用</w:t>
            </w:r>
          </w:p>
          <w:p w:rsidR="001A7847" w:rsidRDefault="007D395D">
            <w:pPr>
              <w:pStyle w:val="af2"/>
              <w:widowControl/>
              <w:numPr>
                <w:ilvl w:val="0"/>
                <w:numId w:val="60"/>
              </w:numPr>
              <w:ind w:firstLineChars="0"/>
              <w:jc w:val="left"/>
              <w:rPr>
                <w:kern w:val="0"/>
                <w:szCs w:val="21"/>
              </w:rPr>
            </w:pPr>
            <w:r>
              <w:rPr>
                <w:rFonts w:hint="eastAsia"/>
                <w:kern w:val="0"/>
                <w:szCs w:val="21"/>
              </w:rPr>
              <w:t>服务提供者全部宕掉后，服务消费者应用将无法使用，并无限次重连等待服务提供者恢复</w:t>
            </w:r>
          </w:p>
          <w:p w:rsidR="001A7847" w:rsidRDefault="001A7847">
            <w:pPr>
              <w:rPr>
                <w:kern w:val="0"/>
                <w:szCs w:val="21"/>
              </w:rPr>
            </w:pPr>
          </w:p>
        </w:tc>
      </w:tr>
    </w:tbl>
    <w:p w:rsidR="001A7847" w:rsidRDefault="007D395D">
      <w:r>
        <w:t>高可用</w:t>
      </w:r>
      <w:r>
        <w:rPr>
          <w:rFonts w:hint="eastAsia"/>
        </w:rPr>
        <w:t>：</w:t>
      </w:r>
      <w:r>
        <w:t>通过设计</w:t>
      </w:r>
      <w:r>
        <w:rPr>
          <w:rFonts w:hint="eastAsia"/>
        </w:rPr>
        <w:t>，</w:t>
      </w:r>
      <w:r>
        <w:t>减少系统不能提供服务的时间</w:t>
      </w:r>
      <w:r>
        <w:rPr>
          <w:rFonts w:hint="eastAsia"/>
        </w:rPr>
        <w:t>；</w:t>
      </w:r>
    </w:p>
    <w:p w:rsidR="001A7847" w:rsidRDefault="007D395D">
      <w:pPr>
        <w:pStyle w:val="4"/>
      </w:pPr>
      <w:r>
        <w:t>2</w:t>
      </w:r>
      <w:r>
        <w:rPr>
          <w:rFonts w:hint="eastAsia"/>
        </w:rPr>
        <w:t>、集群下</w:t>
      </w:r>
      <w:r>
        <w:rPr>
          <w:rFonts w:hint="eastAsia"/>
        </w:rPr>
        <w:t>dubbo</w:t>
      </w:r>
      <w:r>
        <w:rPr>
          <w:rFonts w:hint="eastAsia"/>
        </w:rPr>
        <w:t>负载均衡配置</w:t>
      </w:r>
    </w:p>
    <w:p w:rsidR="001A7847" w:rsidRDefault="007D395D">
      <w:r>
        <w:rPr>
          <w:rFonts w:hint="eastAsia"/>
        </w:rPr>
        <w:t>在集群负载均衡时，</w:t>
      </w:r>
      <w:r>
        <w:rPr>
          <w:rFonts w:hint="eastAsia"/>
        </w:rPr>
        <w:t xml:space="preserve">Dubbo </w:t>
      </w:r>
      <w:r>
        <w:rPr>
          <w:rFonts w:hint="eastAsia"/>
        </w:rPr>
        <w:t>提供了多种均衡策略，缺省为</w:t>
      </w:r>
      <w:r>
        <w:rPr>
          <w:rFonts w:hint="eastAsia"/>
        </w:rPr>
        <w:t xml:space="preserve"> random </w:t>
      </w:r>
      <w:r>
        <w:rPr>
          <w:rFonts w:hint="eastAsia"/>
        </w:rPr>
        <w:t>随机调用。</w:t>
      </w:r>
    </w:p>
    <w:p w:rsidR="001A7847" w:rsidRDefault="007D395D">
      <w:pPr>
        <w:rPr>
          <w:sz w:val="28"/>
        </w:rPr>
      </w:pPr>
      <w:r>
        <w:rPr>
          <w:rFonts w:hint="eastAsia"/>
          <w:sz w:val="28"/>
        </w:rPr>
        <w:t>负载均衡策略</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b/>
                <w:kern w:val="0"/>
                <w:sz w:val="28"/>
                <w:szCs w:val="21"/>
              </w:rPr>
            </w:pPr>
            <w:r>
              <w:rPr>
                <w:b/>
                <w:kern w:val="0"/>
                <w:sz w:val="28"/>
                <w:szCs w:val="21"/>
              </w:rPr>
              <w:t>Random LoadBalance</w:t>
            </w:r>
          </w:p>
          <w:p w:rsidR="001A7847" w:rsidRDefault="007D395D">
            <w:pPr>
              <w:rPr>
                <w:kern w:val="0"/>
                <w:szCs w:val="21"/>
              </w:rPr>
            </w:pPr>
            <w:r>
              <w:rPr>
                <w:rFonts w:hint="eastAsia"/>
                <w:kern w:val="0"/>
                <w:szCs w:val="21"/>
              </w:rPr>
              <w:lastRenderedPageBreak/>
              <w:t>随机，按权重设置随机概率。</w:t>
            </w:r>
          </w:p>
          <w:p w:rsidR="001A7847" w:rsidRDefault="007D395D">
            <w:pPr>
              <w:rPr>
                <w:kern w:val="0"/>
                <w:szCs w:val="21"/>
              </w:rPr>
            </w:pPr>
            <w:r>
              <w:rPr>
                <w:rFonts w:hint="eastAsia"/>
                <w:kern w:val="0"/>
                <w:szCs w:val="21"/>
              </w:rPr>
              <w:t>在一个截面上碰撞的概率高，但调用量越大分布越均匀，而且按概率使用权重后也比较均匀，有利于动态调整提供者权重。</w:t>
            </w:r>
          </w:p>
          <w:p w:rsidR="001A7847" w:rsidRDefault="007D395D">
            <w:pPr>
              <w:rPr>
                <w:b/>
                <w:kern w:val="0"/>
                <w:sz w:val="28"/>
                <w:szCs w:val="21"/>
              </w:rPr>
            </w:pPr>
            <w:r>
              <w:rPr>
                <w:b/>
                <w:kern w:val="0"/>
                <w:sz w:val="28"/>
                <w:szCs w:val="21"/>
              </w:rPr>
              <w:t>RoundRobin LoadBalance</w:t>
            </w:r>
          </w:p>
          <w:p w:rsidR="001A7847" w:rsidRDefault="007D395D">
            <w:pPr>
              <w:rPr>
                <w:kern w:val="0"/>
                <w:szCs w:val="21"/>
              </w:rPr>
            </w:pPr>
            <w:r>
              <w:rPr>
                <w:rFonts w:hint="eastAsia"/>
                <w:kern w:val="0"/>
                <w:szCs w:val="21"/>
              </w:rPr>
              <w:t>轮循，按公约后的权重设置轮循比率。</w:t>
            </w:r>
          </w:p>
          <w:p w:rsidR="001A7847" w:rsidRDefault="007D395D">
            <w:pPr>
              <w:rPr>
                <w:kern w:val="0"/>
                <w:szCs w:val="21"/>
              </w:rPr>
            </w:pPr>
            <w:r>
              <w:rPr>
                <w:rFonts w:hint="eastAsia"/>
                <w:kern w:val="0"/>
                <w:szCs w:val="21"/>
              </w:rPr>
              <w:t>存在慢的提供者累积请求的问题，比如：第二台机器很慢，但没挂，当请求调到第二台时就卡在那，久而久之，所有请求都卡在调到第二台上。</w:t>
            </w:r>
          </w:p>
          <w:p w:rsidR="001A7847" w:rsidRDefault="007D395D">
            <w:pPr>
              <w:rPr>
                <w:b/>
                <w:kern w:val="0"/>
                <w:sz w:val="28"/>
                <w:szCs w:val="21"/>
              </w:rPr>
            </w:pPr>
            <w:r>
              <w:rPr>
                <w:b/>
                <w:kern w:val="0"/>
                <w:sz w:val="28"/>
                <w:szCs w:val="21"/>
              </w:rPr>
              <w:t>LeastActive LoadBalance</w:t>
            </w:r>
          </w:p>
          <w:p w:rsidR="001A7847" w:rsidRDefault="007D395D">
            <w:pPr>
              <w:rPr>
                <w:kern w:val="0"/>
                <w:szCs w:val="21"/>
              </w:rPr>
            </w:pPr>
            <w:r>
              <w:rPr>
                <w:rFonts w:hint="eastAsia"/>
                <w:kern w:val="0"/>
                <w:szCs w:val="21"/>
              </w:rPr>
              <w:t>最少活跃调用数，相同活跃数的随机，活跃数指调用前后计数差。</w:t>
            </w:r>
          </w:p>
          <w:p w:rsidR="001A7847" w:rsidRDefault="007D395D">
            <w:pPr>
              <w:rPr>
                <w:kern w:val="0"/>
                <w:szCs w:val="21"/>
              </w:rPr>
            </w:pPr>
            <w:r>
              <w:rPr>
                <w:rFonts w:hint="eastAsia"/>
                <w:kern w:val="0"/>
                <w:szCs w:val="21"/>
              </w:rPr>
              <w:t>使慢的提供者收到更少请求，因为越慢的提供者的调用前后计数差会越大。</w:t>
            </w:r>
          </w:p>
          <w:p w:rsidR="001A7847" w:rsidRDefault="007D395D">
            <w:pPr>
              <w:rPr>
                <w:b/>
                <w:kern w:val="0"/>
                <w:sz w:val="28"/>
                <w:szCs w:val="21"/>
              </w:rPr>
            </w:pPr>
            <w:r>
              <w:rPr>
                <w:b/>
                <w:kern w:val="0"/>
                <w:sz w:val="28"/>
                <w:szCs w:val="21"/>
              </w:rPr>
              <w:t>ConsistentHash LoadBalance</w:t>
            </w:r>
          </w:p>
          <w:p w:rsidR="001A7847" w:rsidRDefault="007D395D">
            <w:pPr>
              <w:rPr>
                <w:kern w:val="0"/>
                <w:szCs w:val="21"/>
              </w:rPr>
            </w:pPr>
            <w:r>
              <w:rPr>
                <w:rFonts w:hint="eastAsia"/>
                <w:kern w:val="0"/>
                <w:szCs w:val="21"/>
              </w:rPr>
              <w:t>一致性</w:t>
            </w:r>
            <w:r>
              <w:rPr>
                <w:rFonts w:hint="eastAsia"/>
                <w:kern w:val="0"/>
                <w:szCs w:val="21"/>
              </w:rPr>
              <w:t xml:space="preserve"> Hash</w:t>
            </w:r>
            <w:r>
              <w:rPr>
                <w:rFonts w:hint="eastAsia"/>
                <w:kern w:val="0"/>
                <w:szCs w:val="21"/>
              </w:rPr>
              <w:t>，相同参数的请求总是发到同一提供者。</w:t>
            </w:r>
          </w:p>
          <w:p w:rsidR="001A7847" w:rsidRDefault="007D395D">
            <w:pPr>
              <w:rPr>
                <w:kern w:val="0"/>
                <w:szCs w:val="21"/>
              </w:rPr>
            </w:pPr>
            <w:r>
              <w:rPr>
                <w:rFonts w:hint="eastAsia"/>
                <w:kern w:val="0"/>
                <w:szCs w:val="21"/>
              </w:rPr>
              <w:t>当某一台提供者挂时，原本发往该提供者的请求，基于虚拟节点，平摊到其它提供者，不会引起剧烈变动。算法参见：</w:t>
            </w:r>
            <w:r>
              <w:rPr>
                <w:rFonts w:hint="eastAsia"/>
                <w:kern w:val="0"/>
                <w:szCs w:val="21"/>
              </w:rPr>
              <w:t>http://en.wikipedia.org/wiki/Consistent_hashing</w:t>
            </w:r>
          </w:p>
          <w:p w:rsidR="001A7847" w:rsidRDefault="007D395D">
            <w:pPr>
              <w:rPr>
                <w:kern w:val="0"/>
                <w:szCs w:val="21"/>
              </w:rPr>
            </w:pPr>
            <w:r>
              <w:rPr>
                <w:rFonts w:hint="eastAsia"/>
                <w:kern w:val="0"/>
                <w:szCs w:val="21"/>
              </w:rPr>
              <w:t>缺省只对第一个参数</w:t>
            </w:r>
            <w:r>
              <w:rPr>
                <w:rFonts w:hint="eastAsia"/>
                <w:kern w:val="0"/>
                <w:szCs w:val="21"/>
              </w:rPr>
              <w:t xml:space="preserve"> Hash</w:t>
            </w:r>
            <w:r>
              <w:rPr>
                <w:rFonts w:hint="eastAsia"/>
                <w:kern w:val="0"/>
                <w:szCs w:val="21"/>
              </w:rPr>
              <w:t>，如果要修改，请配置</w:t>
            </w:r>
            <w:r>
              <w:rPr>
                <w:rFonts w:hint="eastAsia"/>
                <w:kern w:val="0"/>
                <w:szCs w:val="21"/>
              </w:rPr>
              <w:t xml:space="preserve"> &lt;dubbo:parameter key="hash.arguments" value="0,1" /&gt;</w:t>
            </w:r>
          </w:p>
          <w:p w:rsidR="001A7847" w:rsidRDefault="007D395D">
            <w:pPr>
              <w:rPr>
                <w:kern w:val="0"/>
                <w:szCs w:val="21"/>
              </w:rPr>
            </w:pPr>
            <w:r>
              <w:rPr>
                <w:rFonts w:hint="eastAsia"/>
                <w:kern w:val="0"/>
                <w:szCs w:val="21"/>
              </w:rPr>
              <w:t>缺省用</w:t>
            </w:r>
            <w:r>
              <w:rPr>
                <w:rFonts w:hint="eastAsia"/>
                <w:kern w:val="0"/>
                <w:szCs w:val="21"/>
              </w:rPr>
              <w:t xml:space="preserve"> 160 </w:t>
            </w:r>
            <w:r>
              <w:rPr>
                <w:rFonts w:hint="eastAsia"/>
                <w:kern w:val="0"/>
                <w:szCs w:val="21"/>
              </w:rPr>
              <w:t>份虚拟节点，如果要修改，请配置</w:t>
            </w:r>
            <w:r>
              <w:rPr>
                <w:rFonts w:hint="eastAsia"/>
                <w:kern w:val="0"/>
                <w:szCs w:val="21"/>
              </w:rPr>
              <w:t xml:space="preserve"> &lt;dubbo:parameter key="hash.nodes" value="320" /&gt;</w:t>
            </w:r>
          </w:p>
        </w:tc>
      </w:tr>
    </w:tbl>
    <w:p w:rsidR="001A7847" w:rsidRDefault="001A7847"/>
    <w:p w:rsidR="001A7847" w:rsidRDefault="007D395D">
      <w:pPr>
        <w:pStyle w:val="4"/>
      </w:pPr>
      <w:r>
        <w:t>3</w:t>
      </w:r>
      <w:r>
        <w:rPr>
          <w:rFonts w:hint="eastAsia"/>
        </w:rPr>
        <w:t>、整合</w:t>
      </w:r>
      <w:r>
        <w:rPr>
          <w:rFonts w:hint="eastAsia"/>
        </w:rPr>
        <w:t>h</w:t>
      </w:r>
      <w:r>
        <w:t>ystrix</w:t>
      </w:r>
      <w:r>
        <w:rPr>
          <w:rFonts w:hint="eastAsia"/>
        </w:rPr>
        <w:t>，</w:t>
      </w:r>
      <w:r>
        <w:t>服务熔断与降级处理</w:t>
      </w:r>
    </w:p>
    <w:p w:rsidR="001A7847" w:rsidRDefault="007D395D">
      <w:pPr>
        <w:pStyle w:val="5"/>
      </w:pPr>
      <w:r>
        <w:rPr>
          <w:rFonts w:hint="eastAsia"/>
        </w:rPr>
        <w:t>1</w:t>
      </w:r>
      <w:r>
        <w:rPr>
          <w:rFonts w:hint="eastAsia"/>
        </w:rPr>
        <w:t>、服务降级</w:t>
      </w:r>
    </w:p>
    <w:p w:rsidR="001A7847" w:rsidRDefault="007D395D">
      <w:pPr>
        <w:rPr>
          <w:b/>
          <w:sz w:val="28"/>
          <w:szCs w:val="28"/>
        </w:rPr>
      </w:pPr>
      <w:r>
        <w:rPr>
          <w:rFonts w:hint="eastAsia"/>
          <w:b/>
          <w:sz w:val="28"/>
          <w:szCs w:val="28"/>
        </w:rPr>
        <w:t>什么是服务降级？</w:t>
      </w:r>
    </w:p>
    <w:p w:rsidR="001A7847" w:rsidRDefault="007D395D">
      <w:pPr>
        <w:rPr>
          <w:b/>
          <w:sz w:val="28"/>
          <w:szCs w:val="28"/>
        </w:rPr>
      </w:pPr>
      <w:r>
        <w:rPr>
          <w:rFonts w:hint="eastAsia"/>
          <w:b/>
          <w:sz w:val="22"/>
          <w:szCs w:val="28"/>
        </w:rPr>
        <w:t>当服务器压力剧增的情况下，根据实际业务情况及流量，对一些服务和页面有策略的不处理或换种简单的方式处理，从而释放服务器资源以保证核心交易正常运作或高效运作。</w:t>
      </w:r>
    </w:p>
    <w:p w:rsidR="001A7847" w:rsidRDefault="007D395D">
      <w:pPr>
        <w:rPr>
          <w:szCs w:val="28"/>
        </w:rPr>
      </w:pPr>
      <w:r>
        <w:rPr>
          <w:rFonts w:hint="eastAsia"/>
          <w:szCs w:val="28"/>
        </w:rPr>
        <w:t>可以通过服务降级功能临时屏蔽某个出错的非关键服务，并定义降级后的返回策略。</w:t>
      </w:r>
    </w:p>
    <w:p w:rsidR="001A7847" w:rsidRDefault="007D395D">
      <w:pPr>
        <w:rPr>
          <w:szCs w:val="28"/>
        </w:rPr>
      </w:pPr>
      <w:r>
        <w:rPr>
          <w:rFonts w:hint="eastAsia"/>
          <w:szCs w:val="28"/>
        </w:rPr>
        <w:t>向注册中心写入动态配置覆盖规则：</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8"/>
              </w:rPr>
            </w:pPr>
            <w:r>
              <w:rPr>
                <w:kern w:val="0"/>
                <w:szCs w:val="28"/>
              </w:rPr>
              <w:t>RegistryFactory registryFactory = ExtensionLoader.getExtensionLoader(RegistryFactory.class).getAdaptiveExtension();</w:t>
            </w:r>
          </w:p>
          <w:p w:rsidR="001A7847" w:rsidRDefault="007D395D">
            <w:pPr>
              <w:rPr>
                <w:kern w:val="0"/>
                <w:szCs w:val="28"/>
              </w:rPr>
            </w:pPr>
            <w:r>
              <w:rPr>
                <w:kern w:val="0"/>
                <w:szCs w:val="28"/>
              </w:rPr>
              <w:t>Registry registry = registryFactory.getRegistry(URL.valueOf("zookeeper://10.20.153.10:2181"));</w:t>
            </w:r>
          </w:p>
          <w:p w:rsidR="001A7847" w:rsidRDefault="007D395D">
            <w:pPr>
              <w:rPr>
                <w:kern w:val="0"/>
                <w:szCs w:val="28"/>
              </w:rPr>
            </w:pPr>
            <w:r>
              <w:rPr>
                <w:kern w:val="0"/>
                <w:szCs w:val="28"/>
              </w:rPr>
              <w:t>registry.register(URL.valueOf("override://0.0.0.0/com.foo.BarService?category=configurators&amp;dynamic=false&amp;application=foo&amp;mock=force:return+null"));</w:t>
            </w:r>
          </w:p>
        </w:tc>
      </w:tr>
    </w:tbl>
    <w:p w:rsidR="001A7847" w:rsidRDefault="001A7847">
      <w:pPr>
        <w:rPr>
          <w:szCs w:val="28"/>
        </w:rPr>
      </w:pPr>
    </w:p>
    <w:p w:rsidR="001A7847" w:rsidRDefault="007D395D">
      <w:pPr>
        <w:rPr>
          <w:szCs w:val="28"/>
        </w:rPr>
      </w:pPr>
      <w:r>
        <w:rPr>
          <w:rFonts w:hint="eastAsia"/>
          <w:szCs w:val="28"/>
        </w:rPr>
        <w:t>其中：</w:t>
      </w:r>
    </w:p>
    <w:p w:rsidR="001A7847" w:rsidRDefault="007D395D">
      <w:pPr>
        <w:pStyle w:val="af2"/>
        <w:widowControl/>
        <w:numPr>
          <w:ilvl w:val="0"/>
          <w:numId w:val="61"/>
        </w:numPr>
        <w:spacing w:after="160" w:line="276" w:lineRule="auto"/>
        <w:ind w:firstLineChars="0"/>
        <w:jc w:val="left"/>
        <w:rPr>
          <w:szCs w:val="28"/>
        </w:rPr>
      </w:pPr>
      <w:r>
        <w:rPr>
          <w:rFonts w:hint="eastAsia"/>
          <w:szCs w:val="28"/>
        </w:rPr>
        <w:lastRenderedPageBreak/>
        <w:t xml:space="preserve">mock=force:return+null </w:t>
      </w:r>
      <w:r>
        <w:rPr>
          <w:rFonts w:hint="eastAsia"/>
          <w:szCs w:val="28"/>
        </w:rPr>
        <w:t>表示消费方对该服务的方法调用都直接返回</w:t>
      </w:r>
      <w:r>
        <w:rPr>
          <w:rFonts w:hint="eastAsia"/>
          <w:szCs w:val="28"/>
        </w:rPr>
        <w:t xml:space="preserve"> null </w:t>
      </w:r>
      <w:r>
        <w:rPr>
          <w:rFonts w:hint="eastAsia"/>
          <w:szCs w:val="28"/>
        </w:rPr>
        <w:t>值，不发起远程调用。用来屏蔽不重要服务不可用时对调用方的影响。</w:t>
      </w:r>
    </w:p>
    <w:p w:rsidR="001A7847" w:rsidRDefault="007D395D">
      <w:pPr>
        <w:pStyle w:val="af2"/>
        <w:widowControl/>
        <w:numPr>
          <w:ilvl w:val="0"/>
          <w:numId w:val="61"/>
        </w:numPr>
        <w:spacing w:after="160" w:line="276" w:lineRule="auto"/>
        <w:ind w:firstLineChars="0"/>
        <w:jc w:val="left"/>
        <w:rPr>
          <w:szCs w:val="28"/>
        </w:rPr>
      </w:pPr>
      <w:r>
        <w:rPr>
          <w:rFonts w:hint="eastAsia"/>
          <w:szCs w:val="28"/>
        </w:rPr>
        <w:t>还可以改为</w:t>
      </w:r>
      <w:r>
        <w:rPr>
          <w:rFonts w:hint="eastAsia"/>
          <w:szCs w:val="28"/>
        </w:rPr>
        <w:t xml:space="preserve"> mock=fail:return+null </w:t>
      </w:r>
      <w:r>
        <w:rPr>
          <w:rFonts w:hint="eastAsia"/>
          <w:szCs w:val="28"/>
        </w:rPr>
        <w:t>表示消费方对该服务的方法调用在失败后，再返回</w:t>
      </w:r>
      <w:r>
        <w:rPr>
          <w:rFonts w:hint="eastAsia"/>
          <w:szCs w:val="28"/>
        </w:rPr>
        <w:t xml:space="preserve"> null </w:t>
      </w:r>
      <w:r>
        <w:rPr>
          <w:rFonts w:hint="eastAsia"/>
          <w:szCs w:val="28"/>
        </w:rPr>
        <w:t>值，不抛异常。用来容忍不重要服务不稳定时对调用方的影响。</w:t>
      </w:r>
    </w:p>
    <w:p w:rsidR="001A7847" w:rsidRDefault="001A7847">
      <w:pPr>
        <w:rPr>
          <w:szCs w:val="28"/>
        </w:rPr>
      </w:pPr>
    </w:p>
    <w:p w:rsidR="001A7847" w:rsidRDefault="001A7847">
      <w:pPr>
        <w:rPr>
          <w:szCs w:val="28"/>
        </w:rPr>
      </w:pPr>
    </w:p>
    <w:p w:rsidR="001A7847" w:rsidRDefault="007D395D">
      <w:pPr>
        <w:pStyle w:val="5"/>
      </w:pPr>
      <w:r>
        <w:t>2</w:t>
      </w:r>
      <w:r>
        <w:rPr>
          <w:rFonts w:hint="eastAsia"/>
        </w:rPr>
        <w:t>、集群容错</w:t>
      </w:r>
    </w:p>
    <w:p w:rsidR="001A7847" w:rsidRDefault="007D395D">
      <w:pPr>
        <w:rPr>
          <w:szCs w:val="28"/>
        </w:rPr>
      </w:pPr>
      <w:r>
        <w:rPr>
          <w:rFonts w:hint="eastAsia"/>
          <w:szCs w:val="28"/>
        </w:rPr>
        <w:t>在集群调用失败时，</w:t>
      </w:r>
      <w:r>
        <w:rPr>
          <w:rFonts w:hint="eastAsia"/>
          <w:szCs w:val="28"/>
        </w:rPr>
        <w:t xml:space="preserve">Dubbo </w:t>
      </w:r>
      <w:r>
        <w:rPr>
          <w:rFonts w:hint="eastAsia"/>
          <w:szCs w:val="28"/>
        </w:rPr>
        <w:t>提供了多种容错方案，缺省为</w:t>
      </w:r>
      <w:r>
        <w:rPr>
          <w:rFonts w:hint="eastAsia"/>
          <w:szCs w:val="28"/>
        </w:rPr>
        <w:t xml:space="preserve"> failover </w:t>
      </w:r>
      <w:r>
        <w:rPr>
          <w:rFonts w:hint="eastAsia"/>
          <w:szCs w:val="28"/>
        </w:rPr>
        <w:t>重试。</w:t>
      </w:r>
    </w:p>
    <w:p w:rsidR="001A7847" w:rsidRDefault="007D395D">
      <w:pPr>
        <w:rPr>
          <w:b/>
          <w:sz w:val="28"/>
          <w:szCs w:val="28"/>
        </w:rPr>
      </w:pPr>
      <w:r>
        <w:rPr>
          <w:rFonts w:hint="eastAsia"/>
          <w:b/>
          <w:sz w:val="28"/>
          <w:szCs w:val="28"/>
        </w:rPr>
        <w:t>集群容错模式</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b/>
                <w:kern w:val="0"/>
                <w:sz w:val="24"/>
                <w:szCs w:val="28"/>
              </w:rPr>
            </w:pPr>
            <w:r>
              <w:rPr>
                <w:b/>
                <w:kern w:val="0"/>
                <w:sz w:val="24"/>
                <w:szCs w:val="28"/>
              </w:rPr>
              <w:t>Failover Cluster</w:t>
            </w:r>
          </w:p>
          <w:p w:rsidR="001A7847" w:rsidRDefault="007D395D">
            <w:pPr>
              <w:rPr>
                <w:kern w:val="0"/>
                <w:szCs w:val="28"/>
              </w:rPr>
            </w:pPr>
            <w:r>
              <w:rPr>
                <w:rFonts w:hint="eastAsia"/>
                <w:kern w:val="0"/>
                <w:szCs w:val="28"/>
              </w:rPr>
              <w:t>失败自动切换，当出现失败，重试其它服务器。通常用于读操作，但重试会带来更长延迟。可通过</w:t>
            </w:r>
            <w:r>
              <w:rPr>
                <w:rFonts w:hint="eastAsia"/>
                <w:kern w:val="0"/>
                <w:szCs w:val="28"/>
              </w:rPr>
              <w:t xml:space="preserve"> retries="2" </w:t>
            </w:r>
            <w:r>
              <w:rPr>
                <w:rFonts w:hint="eastAsia"/>
                <w:kern w:val="0"/>
                <w:szCs w:val="28"/>
              </w:rPr>
              <w:t>来设置重试次数</w:t>
            </w:r>
            <w:r>
              <w:rPr>
                <w:rFonts w:hint="eastAsia"/>
                <w:kern w:val="0"/>
                <w:szCs w:val="28"/>
              </w:rPr>
              <w:t>(</w:t>
            </w:r>
            <w:r>
              <w:rPr>
                <w:rFonts w:hint="eastAsia"/>
                <w:kern w:val="0"/>
                <w:szCs w:val="28"/>
              </w:rPr>
              <w:t>不含第一次</w:t>
            </w:r>
            <w:r>
              <w:rPr>
                <w:rFonts w:hint="eastAsia"/>
                <w:kern w:val="0"/>
                <w:szCs w:val="28"/>
              </w:rPr>
              <w:t>)</w:t>
            </w:r>
            <w:r>
              <w:rPr>
                <w:rFonts w:hint="eastAsia"/>
                <w:kern w:val="0"/>
                <w:szCs w:val="28"/>
              </w:rPr>
              <w:t>。</w:t>
            </w:r>
          </w:p>
          <w:p w:rsidR="001A7847" w:rsidRDefault="001A7847">
            <w:pPr>
              <w:rPr>
                <w:kern w:val="0"/>
                <w:szCs w:val="28"/>
              </w:rPr>
            </w:pPr>
          </w:p>
          <w:p w:rsidR="001A7847" w:rsidRDefault="007D395D">
            <w:pPr>
              <w:rPr>
                <w:kern w:val="0"/>
                <w:szCs w:val="28"/>
              </w:rPr>
            </w:pPr>
            <w:r>
              <w:rPr>
                <w:rFonts w:hint="eastAsia"/>
                <w:kern w:val="0"/>
                <w:szCs w:val="28"/>
              </w:rPr>
              <w:t>重试次数配置如下：</w:t>
            </w:r>
          </w:p>
          <w:p w:rsidR="001A7847" w:rsidRDefault="007D395D">
            <w:pPr>
              <w:rPr>
                <w:kern w:val="0"/>
                <w:szCs w:val="28"/>
              </w:rPr>
            </w:pPr>
            <w:r>
              <w:rPr>
                <w:kern w:val="0"/>
                <w:szCs w:val="28"/>
              </w:rPr>
              <w:t>&lt;dubbo:service retries="2" /&gt;</w:t>
            </w:r>
          </w:p>
          <w:p w:rsidR="001A7847" w:rsidRDefault="007D395D">
            <w:pPr>
              <w:rPr>
                <w:kern w:val="0"/>
                <w:szCs w:val="28"/>
              </w:rPr>
            </w:pPr>
            <w:r>
              <w:rPr>
                <w:rFonts w:hint="eastAsia"/>
                <w:kern w:val="0"/>
                <w:szCs w:val="28"/>
              </w:rPr>
              <w:t>或</w:t>
            </w:r>
          </w:p>
          <w:p w:rsidR="001A7847" w:rsidRDefault="007D395D">
            <w:pPr>
              <w:rPr>
                <w:kern w:val="0"/>
                <w:szCs w:val="28"/>
              </w:rPr>
            </w:pPr>
            <w:r>
              <w:rPr>
                <w:kern w:val="0"/>
                <w:szCs w:val="28"/>
              </w:rPr>
              <w:t>&lt;dubbo:reference retries="2" /&gt;</w:t>
            </w:r>
          </w:p>
          <w:p w:rsidR="001A7847" w:rsidRDefault="007D395D">
            <w:pPr>
              <w:rPr>
                <w:kern w:val="0"/>
                <w:szCs w:val="28"/>
              </w:rPr>
            </w:pPr>
            <w:r>
              <w:rPr>
                <w:rFonts w:hint="eastAsia"/>
                <w:kern w:val="0"/>
                <w:szCs w:val="28"/>
              </w:rPr>
              <w:t>或</w:t>
            </w:r>
          </w:p>
          <w:p w:rsidR="001A7847" w:rsidRDefault="007D395D">
            <w:pPr>
              <w:rPr>
                <w:kern w:val="0"/>
                <w:szCs w:val="28"/>
              </w:rPr>
            </w:pPr>
            <w:r>
              <w:rPr>
                <w:kern w:val="0"/>
                <w:szCs w:val="28"/>
              </w:rPr>
              <w:t>&lt;dubbo:reference&gt;</w:t>
            </w:r>
          </w:p>
          <w:p w:rsidR="001A7847" w:rsidRDefault="007D395D">
            <w:pPr>
              <w:rPr>
                <w:kern w:val="0"/>
                <w:szCs w:val="28"/>
              </w:rPr>
            </w:pPr>
            <w:r>
              <w:rPr>
                <w:kern w:val="0"/>
                <w:szCs w:val="28"/>
              </w:rPr>
              <w:t xml:space="preserve">    &lt;dubbo:method name="findFoo" retries="2" /&gt;</w:t>
            </w:r>
          </w:p>
          <w:p w:rsidR="001A7847" w:rsidRDefault="007D395D">
            <w:pPr>
              <w:rPr>
                <w:kern w:val="0"/>
                <w:szCs w:val="28"/>
              </w:rPr>
            </w:pPr>
            <w:r>
              <w:rPr>
                <w:kern w:val="0"/>
                <w:szCs w:val="28"/>
              </w:rPr>
              <w:t>&lt;/dubbo:reference&gt;</w:t>
            </w:r>
          </w:p>
          <w:p w:rsidR="001A7847" w:rsidRDefault="001A7847">
            <w:pPr>
              <w:rPr>
                <w:kern w:val="0"/>
                <w:szCs w:val="28"/>
              </w:rPr>
            </w:pPr>
          </w:p>
          <w:p w:rsidR="001A7847" w:rsidRDefault="007D395D">
            <w:pPr>
              <w:rPr>
                <w:b/>
                <w:kern w:val="0"/>
                <w:sz w:val="24"/>
                <w:szCs w:val="28"/>
              </w:rPr>
            </w:pPr>
            <w:r>
              <w:rPr>
                <w:b/>
                <w:kern w:val="0"/>
                <w:sz w:val="24"/>
                <w:szCs w:val="28"/>
              </w:rPr>
              <w:t>Failfast Cluster</w:t>
            </w:r>
          </w:p>
          <w:p w:rsidR="001A7847" w:rsidRDefault="007D395D">
            <w:pPr>
              <w:rPr>
                <w:kern w:val="0"/>
                <w:szCs w:val="28"/>
              </w:rPr>
            </w:pPr>
            <w:r>
              <w:rPr>
                <w:rFonts w:hint="eastAsia"/>
                <w:kern w:val="0"/>
                <w:szCs w:val="28"/>
              </w:rPr>
              <w:t>快速失败，只发起一次调用，失败立即报错。通常用于非幂等性的写操作，比如新增记录。</w:t>
            </w:r>
          </w:p>
          <w:p w:rsidR="001A7847" w:rsidRDefault="001A7847">
            <w:pPr>
              <w:rPr>
                <w:kern w:val="0"/>
                <w:szCs w:val="28"/>
              </w:rPr>
            </w:pPr>
          </w:p>
          <w:p w:rsidR="001A7847" w:rsidRDefault="007D395D">
            <w:pPr>
              <w:rPr>
                <w:b/>
                <w:kern w:val="0"/>
                <w:sz w:val="24"/>
                <w:szCs w:val="28"/>
              </w:rPr>
            </w:pPr>
            <w:r>
              <w:rPr>
                <w:b/>
                <w:kern w:val="0"/>
                <w:sz w:val="24"/>
                <w:szCs w:val="28"/>
              </w:rPr>
              <w:t>Failsafe Cluster</w:t>
            </w:r>
          </w:p>
          <w:p w:rsidR="001A7847" w:rsidRDefault="007D395D">
            <w:pPr>
              <w:rPr>
                <w:kern w:val="0"/>
                <w:szCs w:val="28"/>
              </w:rPr>
            </w:pPr>
            <w:r>
              <w:rPr>
                <w:rFonts w:hint="eastAsia"/>
                <w:kern w:val="0"/>
                <w:szCs w:val="28"/>
              </w:rPr>
              <w:t>失败安全，出现异常时，直接忽略。通常用于写入审计日志等操作。</w:t>
            </w:r>
          </w:p>
          <w:p w:rsidR="001A7847" w:rsidRDefault="001A7847">
            <w:pPr>
              <w:rPr>
                <w:kern w:val="0"/>
                <w:szCs w:val="28"/>
              </w:rPr>
            </w:pPr>
          </w:p>
          <w:p w:rsidR="001A7847" w:rsidRDefault="007D395D">
            <w:pPr>
              <w:rPr>
                <w:b/>
                <w:kern w:val="0"/>
                <w:sz w:val="24"/>
                <w:szCs w:val="28"/>
              </w:rPr>
            </w:pPr>
            <w:r>
              <w:rPr>
                <w:b/>
                <w:kern w:val="0"/>
                <w:sz w:val="24"/>
                <w:szCs w:val="28"/>
              </w:rPr>
              <w:t>Failback Cluster</w:t>
            </w:r>
          </w:p>
          <w:p w:rsidR="001A7847" w:rsidRDefault="007D395D">
            <w:pPr>
              <w:rPr>
                <w:kern w:val="0"/>
                <w:szCs w:val="28"/>
              </w:rPr>
            </w:pPr>
            <w:r>
              <w:rPr>
                <w:rFonts w:hint="eastAsia"/>
                <w:kern w:val="0"/>
                <w:szCs w:val="28"/>
              </w:rPr>
              <w:t>失败自动恢复，后台记录失败请求，定时重发。通常用于消息通知操作。</w:t>
            </w:r>
          </w:p>
          <w:p w:rsidR="001A7847" w:rsidRDefault="001A7847">
            <w:pPr>
              <w:rPr>
                <w:kern w:val="0"/>
                <w:szCs w:val="28"/>
              </w:rPr>
            </w:pPr>
          </w:p>
          <w:p w:rsidR="001A7847" w:rsidRDefault="007D395D">
            <w:pPr>
              <w:rPr>
                <w:b/>
                <w:kern w:val="0"/>
                <w:sz w:val="24"/>
                <w:szCs w:val="28"/>
              </w:rPr>
            </w:pPr>
            <w:r>
              <w:rPr>
                <w:b/>
                <w:kern w:val="0"/>
                <w:sz w:val="24"/>
                <w:szCs w:val="28"/>
              </w:rPr>
              <w:t>Forking Cluster</w:t>
            </w:r>
          </w:p>
          <w:p w:rsidR="001A7847" w:rsidRDefault="007D395D">
            <w:pPr>
              <w:rPr>
                <w:kern w:val="0"/>
                <w:szCs w:val="28"/>
              </w:rPr>
            </w:pPr>
            <w:r>
              <w:rPr>
                <w:rFonts w:hint="eastAsia"/>
                <w:kern w:val="0"/>
                <w:szCs w:val="28"/>
              </w:rPr>
              <w:t>并行调用多个服务器，只要一个成功即返回。通常用于实时性要求较高的读操作，但需要浪费更多服务资源。可通过</w:t>
            </w:r>
            <w:r>
              <w:rPr>
                <w:rFonts w:hint="eastAsia"/>
                <w:kern w:val="0"/>
                <w:szCs w:val="28"/>
              </w:rPr>
              <w:t xml:space="preserve"> forks="2" </w:t>
            </w:r>
            <w:r>
              <w:rPr>
                <w:rFonts w:hint="eastAsia"/>
                <w:kern w:val="0"/>
                <w:szCs w:val="28"/>
              </w:rPr>
              <w:t>来设置最大并行数。</w:t>
            </w:r>
          </w:p>
          <w:p w:rsidR="001A7847" w:rsidRDefault="001A7847">
            <w:pPr>
              <w:rPr>
                <w:kern w:val="0"/>
                <w:szCs w:val="28"/>
              </w:rPr>
            </w:pPr>
          </w:p>
          <w:p w:rsidR="001A7847" w:rsidRDefault="007D395D">
            <w:pPr>
              <w:rPr>
                <w:b/>
                <w:kern w:val="0"/>
                <w:sz w:val="24"/>
                <w:szCs w:val="28"/>
              </w:rPr>
            </w:pPr>
            <w:r>
              <w:rPr>
                <w:b/>
                <w:kern w:val="0"/>
                <w:sz w:val="24"/>
                <w:szCs w:val="28"/>
              </w:rPr>
              <w:t>Broadcast Cluster</w:t>
            </w:r>
          </w:p>
          <w:p w:rsidR="001A7847" w:rsidRDefault="007D395D">
            <w:pPr>
              <w:rPr>
                <w:kern w:val="0"/>
                <w:szCs w:val="28"/>
              </w:rPr>
            </w:pPr>
            <w:r>
              <w:rPr>
                <w:rFonts w:hint="eastAsia"/>
                <w:kern w:val="0"/>
                <w:szCs w:val="28"/>
              </w:rPr>
              <w:t>广播调用所有提供者，逐个调用，任意一台报错则报错</w:t>
            </w:r>
            <w:r>
              <w:rPr>
                <w:rFonts w:hint="eastAsia"/>
                <w:kern w:val="0"/>
                <w:szCs w:val="28"/>
              </w:rPr>
              <w:t xml:space="preserve"> [2]</w:t>
            </w:r>
            <w:r>
              <w:rPr>
                <w:rFonts w:hint="eastAsia"/>
                <w:kern w:val="0"/>
                <w:szCs w:val="28"/>
              </w:rPr>
              <w:t>。通常用于通知所有提供者更新缓存或日志等本地资源信息。</w:t>
            </w:r>
          </w:p>
          <w:p w:rsidR="001A7847" w:rsidRDefault="001A7847">
            <w:pPr>
              <w:rPr>
                <w:kern w:val="0"/>
                <w:szCs w:val="28"/>
              </w:rPr>
            </w:pPr>
          </w:p>
          <w:p w:rsidR="001A7847" w:rsidRDefault="007D395D">
            <w:pPr>
              <w:rPr>
                <w:b/>
                <w:kern w:val="0"/>
                <w:sz w:val="24"/>
                <w:szCs w:val="28"/>
              </w:rPr>
            </w:pPr>
            <w:r>
              <w:rPr>
                <w:rFonts w:hint="eastAsia"/>
                <w:b/>
                <w:kern w:val="0"/>
                <w:sz w:val="24"/>
                <w:szCs w:val="28"/>
              </w:rPr>
              <w:lastRenderedPageBreak/>
              <w:t>集群模式配置</w:t>
            </w:r>
          </w:p>
          <w:p w:rsidR="001A7847" w:rsidRDefault="007D395D">
            <w:pPr>
              <w:rPr>
                <w:kern w:val="0"/>
                <w:szCs w:val="28"/>
              </w:rPr>
            </w:pPr>
            <w:r>
              <w:rPr>
                <w:rFonts w:hint="eastAsia"/>
                <w:kern w:val="0"/>
                <w:szCs w:val="28"/>
              </w:rPr>
              <w:t>按照以下示例在服务提供方和消费方配置集群模式</w:t>
            </w:r>
          </w:p>
          <w:p w:rsidR="001A7847" w:rsidRDefault="007D395D">
            <w:pPr>
              <w:rPr>
                <w:kern w:val="0"/>
                <w:szCs w:val="28"/>
              </w:rPr>
            </w:pPr>
            <w:r>
              <w:rPr>
                <w:kern w:val="0"/>
                <w:szCs w:val="28"/>
              </w:rPr>
              <w:t>&lt;dubbo:service cluster="failsafe" /&gt;</w:t>
            </w:r>
          </w:p>
          <w:p w:rsidR="001A7847" w:rsidRDefault="007D395D">
            <w:pPr>
              <w:rPr>
                <w:kern w:val="0"/>
                <w:szCs w:val="28"/>
              </w:rPr>
            </w:pPr>
            <w:r>
              <w:rPr>
                <w:rFonts w:hint="eastAsia"/>
                <w:kern w:val="0"/>
                <w:szCs w:val="28"/>
              </w:rPr>
              <w:t>或</w:t>
            </w:r>
          </w:p>
          <w:p w:rsidR="001A7847" w:rsidRDefault="007D395D">
            <w:pPr>
              <w:rPr>
                <w:kern w:val="0"/>
                <w:szCs w:val="28"/>
              </w:rPr>
            </w:pPr>
            <w:r>
              <w:rPr>
                <w:kern w:val="0"/>
                <w:szCs w:val="28"/>
              </w:rPr>
              <w:t>&lt;dubbo:reference cluster="failsafe" /&gt;</w:t>
            </w:r>
          </w:p>
        </w:tc>
      </w:tr>
    </w:tbl>
    <w:p w:rsidR="001A7847" w:rsidRDefault="001A7847"/>
    <w:p w:rsidR="001A7847" w:rsidRDefault="007D395D">
      <w:pPr>
        <w:pStyle w:val="5"/>
      </w:pPr>
      <w:r>
        <w:t>3</w:t>
      </w:r>
      <w:r>
        <w:rPr>
          <w:rFonts w:hint="eastAsia"/>
        </w:rPr>
        <w:t>、整合</w:t>
      </w:r>
      <w:r>
        <w:rPr>
          <w:rFonts w:hint="eastAsia"/>
        </w:rPr>
        <w:t>h</w:t>
      </w:r>
      <w:r>
        <w:t>ystrix</w:t>
      </w:r>
    </w:p>
    <w:p w:rsidR="001A7847" w:rsidRDefault="007D395D">
      <w:r>
        <w:rPr>
          <w:rFonts w:hint="eastAsia"/>
        </w:rPr>
        <w:t xml:space="preserve">Hystrix </w:t>
      </w:r>
      <w:r>
        <w:rPr>
          <w:rFonts w:hint="eastAsia"/>
        </w:rPr>
        <w:t>旨在通过控制那些访问远程系统、服务和第三方库的节点，从而对延迟和故障提供更强大的容错能力。</w:t>
      </w:r>
      <w:r>
        <w:rPr>
          <w:rFonts w:hint="eastAsia"/>
        </w:rPr>
        <w:t>Hystrix</w:t>
      </w:r>
      <w:r>
        <w:rPr>
          <w:rFonts w:hint="eastAsia"/>
        </w:rPr>
        <w:t>具备拥有回退机制和断路器功能的线程和信号隔离，请求缓存和请求打包，以及监控和配置等功能</w:t>
      </w:r>
    </w:p>
    <w:p w:rsidR="001A7847" w:rsidRDefault="007D395D">
      <w:pPr>
        <w:pStyle w:val="6"/>
      </w:pPr>
      <w:r>
        <w:rPr>
          <w:rFonts w:hint="eastAsia"/>
        </w:rPr>
        <w:t>1</w:t>
      </w:r>
      <w:r>
        <w:rPr>
          <w:rFonts w:hint="eastAsia"/>
        </w:rPr>
        <w:t>、配置</w:t>
      </w:r>
      <w:r>
        <w:rPr>
          <w:rFonts w:hint="eastAsia"/>
        </w:rPr>
        <w:t>spring-cloud-starter-netflix-hystrix</w:t>
      </w:r>
    </w:p>
    <w:p w:rsidR="001A7847" w:rsidRDefault="007D395D">
      <w:r>
        <w:rPr>
          <w:rFonts w:hint="eastAsia"/>
        </w:rPr>
        <w:t>spring boot</w:t>
      </w:r>
      <w:r>
        <w:rPr>
          <w:rFonts w:hint="eastAsia"/>
        </w:rPr>
        <w:t>官方提供了对</w:t>
      </w:r>
      <w:r>
        <w:rPr>
          <w:rFonts w:hint="eastAsia"/>
        </w:rPr>
        <w:t>hystrix</w:t>
      </w:r>
      <w:r>
        <w:rPr>
          <w:rFonts w:hint="eastAsia"/>
        </w:rPr>
        <w:t>的集成，直接在</w:t>
      </w:r>
      <w:r>
        <w:rPr>
          <w:rFonts w:hint="eastAsia"/>
        </w:rPr>
        <w:t>pom.xml</w:t>
      </w:r>
      <w:r>
        <w:rPr>
          <w:rFonts w:hint="eastAsia"/>
        </w:rPr>
        <w:t>里加入依赖：</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kern w:val="0"/>
                <w:szCs w:val="21"/>
              </w:rPr>
              <w:t xml:space="preserve">        &lt;dependency&gt;</w:t>
            </w:r>
          </w:p>
          <w:p w:rsidR="001A7847" w:rsidRDefault="007D395D">
            <w:pPr>
              <w:rPr>
                <w:kern w:val="0"/>
                <w:szCs w:val="21"/>
              </w:rPr>
            </w:pPr>
            <w:r>
              <w:rPr>
                <w:kern w:val="0"/>
                <w:szCs w:val="21"/>
              </w:rPr>
              <w:t xml:space="preserve">            &lt;groupId&gt;org.springframework.cloud&lt;/groupId&gt;</w:t>
            </w:r>
          </w:p>
          <w:p w:rsidR="001A7847" w:rsidRDefault="007D395D">
            <w:pPr>
              <w:rPr>
                <w:kern w:val="0"/>
                <w:szCs w:val="21"/>
              </w:rPr>
            </w:pPr>
            <w:r>
              <w:rPr>
                <w:kern w:val="0"/>
                <w:szCs w:val="21"/>
              </w:rPr>
              <w:t xml:space="preserve">            &lt;artifactId&gt;spring-cloud-starter-netflix-hystrix&lt;/artifactId&gt;</w:t>
            </w:r>
          </w:p>
          <w:p w:rsidR="001A7847" w:rsidRDefault="007D395D">
            <w:pPr>
              <w:rPr>
                <w:kern w:val="0"/>
                <w:szCs w:val="21"/>
              </w:rPr>
            </w:pPr>
            <w:r>
              <w:rPr>
                <w:kern w:val="0"/>
                <w:szCs w:val="21"/>
              </w:rPr>
              <w:t xml:space="preserve">            &lt;version&gt;1.4.4.RELEASE&lt;/version&gt;</w:t>
            </w:r>
          </w:p>
          <w:p w:rsidR="001A7847" w:rsidRDefault="007D395D">
            <w:pPr>
              <w:rPr>
                <w:kern w:val="0"/>
                <w:szCs w:val="21"/>
              </w:rPr>
            </w:pPr>
            <w:r>
              <w:rPr>
                <w:kern w:val="0"/>
                <w:szCs w:val="21"/>
              </w:rPr>
              <w:t xml:space="preserve">        &lt;/dependency&gt;</w:t>
            </w:r>
          </w:p>
        </w:tc>
      </w:tr>
    </w:tbl>
    <w:p w:rsidR="001A7847" w:rsidRDefault="001A7847"/>
    <w:p w:rsidR="001A7847" w:rsidRDefault="007D395D">
      <w:r>
        <w:rPr>
          <w:rFonts w:hint="eastAsia"/>
        </w:rPr>
        <w:t>然后在</w:t>
      </w:r>
      <w:r>
        <w:rPr>
          <w:rFonts w:hint="eastAsia"/>
        </w:rPr>
        <w:t>Application</w:t>
      </w:r>
      <w:r>
        <w:rPr>
          <w:rFonts w:hint="eastAsia"/>
        </w:rPr>
        <w:t>类上增加</w:t>
      </w:r>
      <w:r>
        <w:rPr>
          <w:rFonts w:hint="eastAsia"/>
        </w:rPr>
        <w:t>@EnableHystrix</w:t>
      </w:r>
      <w:r>
        <w:rPr>
          <w:rFonts w:hint="eastAsia"/>
        </w:rPr>
        <w:t>来启用</w:t>
      </w:r>
      <w:r>
        <w:rPr>
          <w:rFonts w:hint="eastAsia"/>
        </w:rPr>
        <w:t>hystrix starter</w:t>
      </w:r>
      <w:r>
        <w:rPr>
          <w:rFonts w:hint="eastAsia"/>
        </w:rPr>
        <w:t>：</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kern w:val="0"/>
                <w:szCs w:val="21"/>
              </w:rPr>
              <w:t>@SpringBootApplication</w:t>
            </w:r>
          </w:p>
          <w:p w:rsidR="001A7847" w:rsidRDefault="007D395D">
            <w:pPr>
              <w:rPr>
                <w:kern w:val="0"/>
                <w:szCs w:val="21"/>
              </w:rPr>
            </w:pPr>
            <w:r>
              <w:rPr>
                <w:kern w:val="0"/>
                <w:szCs w:val="21"/>
              </w:rPr>
              <w:t>@EnableHystrix</w:t>
            </w:r>
          </w:p>
          <w:p w:rsidR="001A7847" w:rsidRDefault="007D395D">
            <w:pPr>
              <w:rPr>
                <w:kern w:val="0"/>
                <w:szCs w:val="21"/>
              </w:rPr>
            </w:pPr>
            <w:r>
              <w:rPr>
                <w:kern w:val="0"/>
                <w:szCs w:val="21"/>
              </w:rPr>
              <w:t>public class ProviderApplication {</w:t>
            </w:r>
          </w:p>
          <w:p w:rsidR="001A7847" w:rsidRDefault="001A7847">
            <w:pPr>
              <w:rPr>
                <w:kern w:val="0"/>
                <w:szCs w:val="21"/>
              </w:rPr>
            </w:pPr>
          </w:p>
        </w:tc>
      </w:tr>
    </w:tbl>
    <w:p w:rsidR="001A7847" w:rsidRDefault="001A7847"/>
    <w:p w:rsidR="001A7847" w:rsidRDefault="007D395D">
      <w:pPr>
        <w:pStyle w:val="6"/>
      </w:pPr>
      <w:r>
        <w:rPr>
          <w:rFonts w:hint="eastAsia"/>
        </w:rPr>
        <w:t>2</w:t>
      </w:r>
      <w:r>
        <w:rPr>
          <w:rFonts w:hint="eastAsia"/>
        </w:rPr>
        <w:t>、配置</w:t>
      </w:r>
      <w:r>
        <w:rPr>
          <w:rFonts w:hint="eastAsia"/>
        </w:rPr>
        <w:t>Provider</w:t>
      </w:r>
      <w:r>
        <w:rPr>
          <w:rFonts w:hint="eastAsia"/>
        </w:rPr>
        <w:t>端</w:t>
      </w:r>
    </w:p>
    <w:p w:rsidR="001A7847" w:rsidRDefault="007D395D">
      <w:r>
        <w:rPr>
          <w:rFonts w:hint="eastAsia"/>
        </w:rPr>
        <w:t>在</w:t>
      </w:r>
      <w:r>
        <w:rPr>
          <w:rFonts w:hint="eastAsia"/>
        </w:rPr>
        <w:t>Dubbo</w:t>
      </w:r>
      <w:r>
        <w:rPr>
          <w:rFonts w:hint="eastAsia"/>
        </w:rPr>
        <w:t>的</w:t>
      </w:r>
      <w:r>
        <w:rPr>
          <w:rFonts w:hint="eastAsia"/>
        </w:rPr>
        <w:t>Provider</w:t>
      </w:r>
      <w:r>
        <w:rPr>
          <w:rFonts w:hint="eastAsia"/>
        </w:rPr>
        <w:t>上增加</w:t>
      </w:r>
      <w:r>
        <w:rPr>
          <w:rFonts w:hint="eastAsia"/>
        </w:rPr>
        <w:t>@HystrixCommand</w:t>
      </w:r>
      <w:r>
        <w:rPr>
          <w:rFonts w:hint="eastAsia"/>
        </w:rPr>
        <w:t>配置，这样子调用就会经过</w:t>
      </w:r>
      <w:r>
        <w:rPr>
          <w:rFonts w:hint="eastAsia"/>
        </w:rPr>
        <w:t>Hystrix</w:t>
      </w:r>
      <w:r>
        <w:rPr>
          <w:rFonts w:hint="eastAsia"/>
        </w:rPr>
        <w:t>代理。</w:t>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kern w:val="0"/>
                <w:szCs w:val="21"/>
              </w:rPr>
              <w:t>@Service(version = "1.0.0")</w:t>
            </w:r>
          </w:p>
          <w:p w:rsidR="001A7847" w:rsidRDefault="007D395D">
            <w:pPr>
              <w:rPr>
                <w:kern w:val="0"/>
                <w:szCs w:val="21"/>
              </w:rPr>
            </w:pPr>
            <w:r>
              <w:rPr>
                <w:kern w:val="0"/>
                <w:szCs w:val="21"/>
              </w:rPr>
              <w:t>public class HelloServiceImpl implements HelloService {</w:t>
            </w:r>
          </w:p>
          <w:p w:rsidR="001A7847" w:rsidRDefault="007D395D">
            <w:pPr>
              <w:rPr>
                <w:kern w:val="0"/>
                <w:szCs w:val="21"/>
              </w:rPr>
            </w:pPr>
            <w:r>
              <w:rPr>
                <w:kern w:val="0"/>
                <w:szCs w:val="21"/>
              </w:rPr>
              <w:t xml:space="preserve">    @HystrixCommand(commandProperties = {</w:t>
            </w:r>
          </w:p>
          <w:p w:rsidR="001A7847" w:rsidRDefault="007D395D">
            <w:pPr>
              <w:rPr>
                <w:kern w:val="0"/>
                <w:szCs w:val="21"/>
              </w:rPr>
            </w:pPr>
            <w:r>
              <w:rPr>
                <w:kern w:val="0"/>
                <w:szCs w:val="21"/>
              </w:rPr>
              <w:t xml:space="preserve">     @HystrixProperty(name = "circuitBreaker.requestVolumeThreshold", value = "10"),</w:t>
            </w:r>
          </w:p>
          <w:p w:rsidR="001A7847" w:rsidRDefault="007D395D">
            <w:pPr>
              <w:rPr>
                <w:kern w:val="0"/>
                <w:szCs w:val="21"/>
              </w:rPr>
            </w:pPr>
            <w:r>
              <w:rPr>
                <w:kern w:val="0"/>
                <w:szCs w:val="21"/>
              </w:rPr>
              <w:t xml:space="preserve">     @HystrixProperty(name = "execution.isolation.thread.timeoutInMilliseconds", value = "2000") })</w:t>
            </w:r>
          </w:p>
          <w:p w:rsidR="001A7847" w:rsidRDefault="007D395D">
            <w:pPr>
              <w:rPr>
                <w:kern w:val="0"/>
                <w:szCs w:val="21"/>
              </w:rPr>
            </w:pPr>
            <w:r>
              <w:rPr>
                <w:kern w:val="0"/>
                <w:szCs w:val="21"/>
              </w:rPr>
              <w:t xml:space="preserve">    @Override</w:t>
            </w:r>
          </w:p>
          <w:p w:rsidR="001A7847" w:rsidRDefault="007D395D">
            <w:pPr>
              <w:rPr>
                <w:kern w:val="0"/>
                <w:szCs w:val="21"/>
              </w:rPr>
            </w:pPr>
            <w:r>
              <w:rPr>
                <w:kern w:val="0"/>
                <w:szCs w:val="21"/>
              </w:rPr>
              <w:t xml:space="preserve">    public String sayHello(String name) {</w:t>
            </w:r>
          </w:p>
          <w:p w:rsidR="001A7847" w:rsidRDefault="007D395D">
            <w:pPr>
              <w:rPr>
                <w:kern w:val="0"/>
                <w:szCs w:val="21"/>
              </w:rPr>
            </w:pPr>
            <w:r>
              <w:rPr>
                <w:kern w:val="0"/>
                <w:szCs w:val="21"/>
              </w:rPr>
              <w:t xml:space="preserve">        // System.out.println("async provider received: " + name);</w:t>
            </w:r>
          </w:p>
          <w:p w:rsidR="001A7847" w:rsidRDefault="007D395D">
            <w:pPr>
              <w:rPr>
                <w:kern w:val="0"/>
                <w:szCs w:val="21"/>
              </w:rPr>
            </w:pPr>
            <w:r>
              <w:rPr>
                <w:kern w:val="0"/>
                <w:szCs w:val="21"/>
              </w:rPr>
              <w:t xml:space="preserve">        // return "annotation: hello, " + name;</w:t>
            </w:r>
          </w:p>
          <w:p w:rsidR="001A7847" w:rsidRDefault="007D395D">
            <w:pPr>
              <w:rPr>
                <w:kern w:val="0"/>
                <w:szCs w:val="21"/>
              </w:rPr>
            </w:pPr>
            <w:r>
              <w:rPr>
                <w:kern w:val="0"/>
                <w:szCs w:val="21"/>
              </w:rPr>
              <w:t xml:space="preserve">        throw new RuntimeException("Exception to show hystrix enabled.");</w:t>
            </w:r>
          </w:p>
          <w:p w:rsidR="001A7847" w:rsidRDefault="007D395D">
            <w:pPr>
              <w:rPr>
                <w:kern w:val="0"/>
                <w:szCs w:val="21"/>
              </w:rPr>
            </w:pPr>
            <w:r>
              <w:rPr>
                <w:kern w:val="0"/>
                <w:szCs w:val="21"/>
              </w:rPr>
              <w:t xml:space="preserve">    }</w:t>
            </w:r>
          </w:p>
          <w:p w:rsidR="001A7847" w:rsidRDefault="007D395D">
            <w:pPr>
              <w:rPr>
                <w:kern w:val="0"/>
                <w:szCs w:val="21"/>
              </w:rPr>
            </w:pPr>
            <w:r>
              <w:rPr>
                <w:kern w:val="0"/>
                <w:szCs w:val="21"/>
              </w:rPr>
              <w:t>}</w:t>
            </w:r>
          </w:p>
        </w:tc>
      </w:tr>
    </w:tbl>
    <w:p w:rsidR="001A7847" w:rsidRDefault="001A7847"/>
    <w:p w:rsidR="001A7847" w:rsidRDefault="007D395D">
      <w:pPr>
        <w:pStyle w:val="6"/>
      </w:pPr>
      <w:r>
        <w:rPr>
          <w:rFonts w:hint="eastAsia"/>
        </w:rPr>
        <w:t>3</w:t>
      </w:r>
      <w:r>
        <w:rPr>
          <w:rFonts w:hint="eastAsia"/>
        </w:rPr>
        <w:t>、配置</w:t>
      </w:r>
      <w:r>
        <w:rPr>
          <w:rFonts w:hint="eastAsia"/>
        </w:rPr>
        <w:t>Consumer</w:t>
      </w:r>
      <w:r>
        <w:rPr>
          <w:rFonts w:hint="eastAsia"/>
        </w:rPr>
        <w:t>端</w:t>
      </w:r>
    </w:p>
    <w:p w:rsidR="001A7847" w:rsidRDefault="007D395D">
      <w:r>
        <w:rPr>
          <w:rFonts w:hint="eastAsia"/>
        </w:rPr>
        <w:t>对于</w:t>
      </w:r>
      <w:r>
        <w:rPr>
          <w:rFonts w:hint="eastAsia"/>
        </w:rPr>
        <w:t>Consumer</w:t>
      </w:r>
      <w:r>
        <w:rPr>
          <w:rFonts w:hint="eastAsia"/>
        </w:rPr>
        <w:t>端，则可以增加一层</w:t>
      </w:r>
      <w:r>
        <w:rPr>
          <w:rFonts w:hint="eastAsia"/>
        </w:rPr>
        <w:t>method</w:t>
      </w:r>
      <w:r>
        <w:rPr>
          <w:rFonts w:hint="eastAsia"/>
        </w:rPr>
        <w:t>调用，并在</w:t>
      </w:r>
      <w:r>
        <w:rPr>
          <w:rFonts w:hint="eastAsia"/>
        </w:rPr>
        <w:t>method</w:t>
      </w:r>
      <w:r>
        <w:rPr>
          <w:rFonts w:hint="eastAsia"/>
        </w:rPr>
        <w:t>上配置</w:t>
      </w:r>
      <w:r>
        <w:rPr>
          <w:rFonts w:hint="eastAsia"/>
        </w:rPr>
        <w:t>@HystrixCommand</w:t>
      </w:r>
      <w:r>
        <w:rPr>
          <w:rFonts w:hint="eastAsia"/>
        </w:rPr>
        <w:t>。当调用出错时，会走到</w:t>
      </w:r>
      <w:r>
        <w:rPr>
          <w:rFonts w:hint="eastAsia"/>
        </w:rPr>
        <w:t>fallbackMethod = "reliable"</w:t>
      </w:r>
      <w:r>
        <w:rPr>
          <w:rFonts w:hint="eastAsia"/>
        </w:rPr>
        <w:t>的调用里。</w:t>
      </w:r>
    </w:p>
    <w:p w:rsidR="001A7847" w:rsidRDefault="001A7847"/>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kern w:val="0"/>
                <w:szCs w:val="21"/>
              </w:rPr>
              <w:t xml:space="preserve">    @Reference(version = "1.0.0")</w:t>
            </w:r>
          </w:p>
          <w:p w:rsidR="001A7847" w:rsidRDefault="007D395D">
            <w:pPr>
              <w:rPr>
                <w:kern w:val="0"/>
                <w:szCs w:val="21"/>
              </w:rPr>
            </w:pPr>
            <w:r>
              <w:rPr>
                <w:kern w:val="0"/>
                <w:szCs w:val="21"/>
              </w:rPr>
              <w:t xml:space="preserve">    private HelloService demoService;</w:t>
            </w:r>
          </w:p>
          <w:p w:rsidR="001A7847" w:rsidRDefault="001A7847">
            <w:pPr>
              <w:rPr>
                <w:kern w:val="0"/>
                <w:szCs w:val="21"/>
              </w:rPr>
            </w:pPr>
          </w:p>
          <w:p w:rsidR="001A7847" w:rsidRDefault="007D395D">
            <w:pPr>
              <w:rPr>
                <w:kern w:val="0"/>
                <w:szCs w:val="21"/>
              </w:rPr>
            </w:pPr>
            <w:r>
              <w:rPr>
                <w:kern w:val="0"/>
                <w:szCs w:val="21"/>
              </w:rPr>
              <w:t xml:space="preserve">    @HystrixCommand(fallbackMethod = "reliable")</w:t>
            </w:r>
          </w:p>
          <w:p w:rsidR="001A7847" w:rsidRDefault="007D395D">
            <w:pPr>
              <w:rPr>
                <w:kern w:val="0"/>
                <w:szCs w:val="21"/>
              </w:rPr>
            </w:pPr>
            <w:r>
              <w:rPr>
                <w:kern w:val="0"/>
                <w:szCs w:val="21"/>
              </w:rPr>
              <w:t xml:space="preserve">    public String doSayHello(String name) {</w:t>
            </w:r>
          </w:p>
          <w:p w:rsidR="001A7847" w:rsidRDefault="007D395D">
            <w:pPr>
              <w:rPr>
                <w:kern w:val="0"/>
                <w:szCs w:val="21"/>
              </w:rPr>
            </w:pPr>
            <w:r>
              <w:rPr>
                <w:kern w:val="0"/>
                <w:szCs w:val="21"/>
              </w:rPr>
              <w:t xml:space="preserve">        return demoService.sayHello(name);</w:t>
            </w:r>
          </w:p>
          <w:p w:rsidR="001A7847" w:rsidRDefault="007D395D">
            <w:pPr>
              <w:rPr>
                <w:kern w:val="0"/>
                <w:szCs w:val="21"/>
              </w:rPr>
            </w:pPr>
            <w:r>
              <w:rPr>
                <w:kern w:val="0"/>
                <w:szCs w:val="21"/>
              </w:rPr>
              <w:t xml:space="preserve">    }</w:t>
            </w:r>
          </w:p>
          <w:p w:rsidR="001A7847" w:rsidRDefault="007D395D">
            <w:pPr>
              <w:rPr>
                <w:kern w:val="0"/>
                <w:szCs w:val="21"/>
              </w:rPr>
            </w:pPr>
            <w:r>
              <w:rPr>
                <w:kern w:val="0"/>
                <w:szCs w:val="21"/>
              </w:rPr>
              <w:t xml:space="preserve">    public String reliable(String name) {</w:t>
            </w:r>
          </w:p>
          <w:p w:rsidR="001A7847" w:rsidRDefault="007D395D">
            <w:pPr>
              <w:rPr>
                <w:kern w:val="0"/>
                <w:szCs w:val="21"/>
              </w:rPr>
            </w:pPr>
            <w:r>
              <w:rPr>
                <w:kern w:val="0"/>
                <w:szCs w:val="21"/>
              </w:rPr>
              <w:t xml:space="preserve">        return "hystrix fallback value";</w:t>
            </w:r>
          </w:p>
          <w:p w:rsidR="001A7847" w:rsidRDefault="007D395D">
            <w:pPr>
              <w:rPr>
                <w:kern w:val="0"/>
                <w:szCs w:val="21"/>
              </w:rPr>
            </w:pPr>
            <w:r>
              <w:rPr>
                <w:kern w:val="0"/>
                <w:szCs w:val="21"/>
              </w:rPr>
              <w:t xml:space="preserve">    }</w:t>
            </w:r>
          </w:p>
        </w:tc>
      </w:tr>
    </w:tbl>
    <w:p w:rsidR="001A7847" w:rsidRDefault="001A7847"/>
    <w:p w:rsidR="001A7847" w:rsidRDefault="001A7847"/>
    <w:p w:rsidR="001A7847" w:rsidRDefault="001A7847"/>
    <w:p w:rsidR="001A7847" w:rsidRDefault="001A7847"/>
    <w:p w:rsidR="001A7847" w:rsidRDefault="007D395D">
      <w:pPr>
        <w:pStyle w:val="3"/>
      </w:pPr>
      <w:r>
        <w:t>四</w:t>
      </w:r>
      <w:r>
        <w:rPr>
          <w:rFonts w:hint="eastAsia"/>
        </w:rPr>
        <w:t>、</w:t>
      </w:r>
      <w:r>
        <w:rPr>
          <w:rFonts w:hint="eastAsia"/>
        </w:rPr>
        <w:t>d</w:t>
      </w:r>
      <w:r>
        <w:t>ubbo</w:t>
      </w:r>
      <w:r>
        <w:t>原理</w:t>
      </w:r>
      <w:r>
        <w:tab/>
      </w:r>
    </w:p>
    <w:p w:rsidR="001A7847" w:rsidRDefault="007D395D">
      <w:pPr>
        <w:pStyle w:val="4"/>
      </w:pPr>
      <w:r>
        <w:t>1</w:t>
      </w:r>
      <w:r>
        <w:rPr>
          <w:rFonts w:hint="eastAsia"/>
        </w:rPr>
        <w:t>、</w:t>
      </w:r>
      <w:r>
        <w:t>RPC</w:t>
      </w:r>
      <w:r>
        <w:t>原理</w:t>
      </w:r>
    </w:p>
    <w:p w:rsidR="001A7847" w:rsidRDefault="007D395D">
      <w:r>
        <w:rPr>
          <w:noProof/>
        </w:rPr>
        <w:drawing>
          <wp:inline distT="0" distB="0" distL="0" distR="0">
            <wp:extent cx="4079875" cy="240919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532"/>
                    <a:stretch>
                      <a:fillRect/>
                    </a:stretch>
                  </pic:blipFill>
                  <pic:spPr>
                    <a:xfrm>
                      <a:off x="0" y="0"/>
                      <a:ext cx="4099197" cy="2420569"/>
                    </a:xfrm>
                    <a:prstGeom prst="rect">
                      <a:avLst/>
                    </a:prstGeom>
                  </pic:spPr>
                </pic:pic>
              </a:graphicData>
            </a:graphic>
          </wp:inline>
        </w:drawing>
      </w:r>
    </w:p>
    <w:tbl>
      <w:tblPr>
        <w:tblStyle w:val="af1"/>
        <w:tblW w:w="8522" w:type="dxa"/>
        <w:tblLayout w:type="fixed"/>
        <w:tblLook w:val="04A0" w:firstRow="1" w:lastRow="0" w:firstColumn="1" w:lastColumn="0" w:noHBand="0" w:noVBand="1"/>
      </w:tblPr>
      <w:tblGrid>
        <w:gridCol w:w="8522"/>
      </w:tblGrid>
      <w:tr w:rsidR="001A7847">
        <w:tc>
          <w:tcPr>
            <w:tcW w:w="8522" w:type="dxa"/>
            <w:shd w:val="clear" w:color="auto" w:fill="EEECE1" w:themeFill="background2"/>
          </w:tcPr>
          <w:p w:rsidR="001A7847" w:rsidRDefault="007D395D">
            <w:pPr>
              <w:rPr>
                <w:kern w:val="0"/>
                <w:szCs w:val="21"/>
              </w:rPr>
            </w:pPr>
            <w:r>
              <w:rPr>
                <w:rFonts w:hint="eastAsia"/>
                <w:kern w:val="0"/>
                <w:szCs w:val="21"/>
              </w:rPr>
              <w:t>一次完整的</w:t>
            </w:r>
            <w:r>
              <w:rPr>
                <w:rFonts w:hint="eastAsia"/>
                <w:kern w:val="0"/>
                <w:szCs w:val="21"/>
              </w:rPr>
              <w:t>RPC</w:t>
            </w:r>
            <w:r>
              <w:rPr>
                <w:rFonts w:hint="eastAsia"/>
                <w:kern w:val="0"/>
                <w:szCs w:val="21"/>
              </w:rPr>
              <w:t>调用流程（同步调用，异步另说）如下：</w:t>
            </w:r>
            <w:r>
              <w:rPr>
                <w:rFonts w:hint="eastAsia"/>
                <w:kern w:val="0"/>
                <w:szCs w:val="21"/>
              </w:rPr>
              <w:t xml:space="preserve"> </w:t>
            </w:r>
          </w:p>
          <w:p w:rsidR="001A7847" w:rsidRDefault="007D395D">
            <w:pPr>
              <w:rPr>
                <w:b/>
                <w:color w:val="7030A0"/>
                <w:kern w:val="0"/>
                <w:szCs w:val="21"/>
              </w:rPr>
            </w:pPr>
            <w:r>
              <w:rPr>
                <w:rFonts w:hint="eastAsia"/>
                <w:b/>
                <w:kern w:val="0"/>
                <w:szCs w:val="21"/>
              </w:rPr>
              <w:t>1</w:t>
            </w:r>
            <w:r>
              <w:rPr>
                <w:rFonts w:hint="eastAsia"/>
                <w:b/>
                <w:kern w:val="0"/>
                <w:szCs w:val="21"/>
              </w:rPr>
              <w:t>）服务消费方（</w:t>
            </w:r>
            <w:r>
              <w:rPr>
                <w:rFonts w:hint="eastAsia"/>
                <w:b/>
                <w:kern w:val="0"/>
                <w:szCs w:val="21"/>
              </w:rPr>
              <w:t>client</w:t>
            </w:r>
            <w:r>
              <w:rPr>
                <w:rFonts w:hint="eastAsia"/>
                <w:b/>
                <w:kern w:val="0"/>
                <w:szCs w:val="21"/>
              </w:rPr>
              <w:t>）调用以本地调用方式调用服务；</w:t>
            </w:r>
            <w:r>
              <w:rPr>
                <w:rFonts w:hint="eastAsia"/>
                <w:b/>
                <w:kern w:val="0"/>
                <w:szCs w:val="21"/>
              </w:rPr>
              <w:t xml:space="preserve"> </w:t>
            </w:r>
          </w:p>
          <w:p w:rsidR="001A7847" w:rsidRDefault="007D395D">
            <w:pPr>
              <w:rPr>
                <w:color w:val="7030A0"/>
                <w:kern w:val="0"/>
                <w:szCs w:val="21"/>
              </w:rPr>
            </w:pPr>
            <w:r>
              <w:rPr>
                <w:rFonts w:hint="eastAsia"/>
                <w:color w:val="7030A0"/>
                <w:kern w:val="0"/>
                <w:szCs w:val="21"/>
              </w:rPr>
              <w:t>2</w:t>
            </w:r>
            <w:r>
              <w:rPr>
                <w:rFonts w:hint="eastAsia"/>
                <w:color w:val="7030A0"/>
                <w:kern w:val="0"/>
                <w:szCs w:val="21"/>
              </w:rPr>
              <w:t>）</w:t>
            </w:r>
            <w:r>
              <w:rPr>
                <w:rFonts w:hint="eastAsia"/>
                <w:color w:val="7030A0"/>
                <w:kern w:val="0"/>
                <w:szCs w:val="21"/>
              </w:rPr>
              <w:t>client stub</w:t>
            </w:r>
            <w:r>
              <w:rPr>
                <w:rFonts w:hint="eastAsia"/>
                <w:color w:val="7030A0"/>
                <w:kern w:val="0"/>
                <w:szCs w:val="21"/>
              </w:rPr>
              <w:t>接收到调用后负责将方法、参数等组装成能够进行网络传输的消息体；</w:t>
            </w:r>
            <w:r>
              <w:rPr>
                <w:rFonts w:hint="eastAsia"/>
                <w:color w:val="7030A0"/>
                <w:kern w:val="0"/>
                <w:szCs w:val="21"/>
              </w:rPr>
              <w:t xml:space="preserve"> </w:t>
            </w:r>
          </w:p>
          <w:p w:rsidR="001A7847" w:rsidRDefault="007D395D">
            <w:pPr>
              <w:rPr>
                <w:color w:val="7030A0"/>
                <w:kern w:val="0"/>
                <w:szCs w:val="21"/>
              </w:rPr>
            </w:pPr>
            <w:r>
              <w:rPr>
                <w:rFonts w:hint="eastAsia"/>
                <w:color w:val="7030A0"/>
                <w:kern w:val="0"/>
                <w:szCs w:val="21"/>
              </w:rPr>
              <w:t>3</w:t>
            </w:r>
            <w:r>
              <w:rPr>
                <w:rFonts w:hint="eastAsia"/>
                <w:color w:val="7030A0"/>
                <w:kern w:val="0"/>
                <w:szCs w:val="21"/>
              </w:rPr>
              <w:t>）</w:t>
            </w:r>
            <w:r>
              <w:rPr>
                <w:rFonts w:hint="eastAsia"/>
                <w:color w:val="7030A0"/>
                <w:kern w:val="0"/>
                <w:szCs w:val="21"/>
              </w:rPr>
              <w:t>client stub</w:t>
            </w:r>
            <w:r>
              <w:rPr>
                <w:rFonts w:hint="eastAsia"/>
                <w:color w:val="7030A0"/>
                <w:kern w:val="0"/>
                <w:szCs w:val="21"/>
              </w:rPr>
              <w:t>找到服务地址，并将消息发送到服务端；</w:t>
            </w:r>
            <w:r>
              <w:rPr>
                <w:rFonts w:hint="eastAsia"/>
                <w:color w:val="7030A0"/>
                <w:kern w:val="0"/>
                <w:szCs w:val="21"/>
              </w:rPr>
              <w:t xml:space="preserve"> </w:t>
            </w:r>
          </w:p>
          <w:p w:rsidR="001A7847" w:rsidRDefault="007D395D">
            <w:pPr>
              <w:rPr>
                <w:color w:val="7030A0"/>
                <w:kern w:val="0"/>
                <w:szCs w:val="21"/>
              </w:rPr>
            </w:pPr>
            <w:r>
              <w:rPr>
                <w:rFonts w:hint="eastAsia"/>
                <w:color w:val="7030A0"/>
                <w:kern w:val="0"/>
                <w:szCs w:val="21"/>
              </w:rPr>
              <w:lastRenderedPageBreak/>
              <w:t>4</w:t>
            </w:r>
            <w:r>
              <w:rPr>
                <w:rFonts w:hint="eastAsia"/>
                <w:color w:val="7030A0"/>
                <w:kern w:val="0"/>
                <w:szCs w:val="21"/>
              </w:rPr>
              <w:t>）</w:t>
            </w:r>
            <w:r>
              <w:rPr>
                <w:rFonts w:hint="eastAsia"/>
                <w:color w:val="7030A0"/>
                <w:kern w:val="0"/>
                <w:szCs w:val="21"/>
              </w:rPr>
              <w:t>server stub</w:t>
            </w:r>
            <w:r>
              <w:rPr>
                <w:rFonts w:hint="eastAsia"/>
                <w:color w:val="7030A0"/>
                <w:kern w:val="0"/>
                <w:szCs w:val="21"/>
              </w:rPr>
              <w:t>收到消息后进行解码；</w:t>
            </w:r>
            <w:r>
              <w:rPr>
                <w:rFonts w:hint="eastAsia"/>
                <w:color w:val="7030A0"/>
                <w:kern w:val="0"/>
                <w:szCs w:val="21"/>
              </w:rPr>
              <w:t xml:space="preserve"> </w:t>
            </w:r>
          </w:p>
          <w:p w:rsidR="001A7847" w:rsidRDefault="007D395D">
            <w:pPr>
              <w:rPr>
                <w:color w:val="7030A0"/>
                <w:kern w:val="0"/>
                <w:szCs w:val="21"/>
              </w:rPr>
            </w:pPr>
            <w:r>
              <w:rPr>
                <w:rFonts w:hint="eastAsia"/>
                <w:color w:val="7030A0"/>
                <w:kern w:val="0"/>
                <w:szCs w:val="21"/>
              </w:rPr>
              <w:t>5</w:t>
            </w:r>
            <w:r>
              <w:rPr>
                <w:rFonts w:hint="eastAsia"/>
                <w:color w:val="7030A0"/>
                <w:kern w:val="0"/>
                <w:szCs w:val="21"/>
              </w:rPr>
              <w:t>）</w:t>
            </w:r>
            <w:r>
              <w:rPr>
                <w:rFonts w:hint="eastAsia"/>
                <w:color w:val="7030A0"/>
                <w:kern w:val="0"/>
                <w:szCs w:val="21"/>
              </w:rPr>
              <w:t>server stub</w:t>
            </w:r>
            <w:r>
              <w:rPr>
                <w:rFonts w:hint="eastAsia"/>
                <w:color w:val="7030A0"/>
                <w:kern w:val="0"/>
                <w:szCs w:val="21"/>
              </w:rPr>
              <w:t>根据解码结果调用本地的服务；</w:t>
            </w:r>
            <w:r>
              <w:rPr>
                <w:rFonts w:hint="eastAsia"/>
                <w:color w:val="7030A0"/>
                <w:kern w:val="0"/>
                <w:szCs w:val="21"/>
              </w:rPr>
              <w:t xml:space="preserve"> </w:t>
            </w:r>
          </w:p>
          <w:p w:rsidR="001A7847" w:rsidRDefault="007D395D">
            <w:pPr>
              <w:rPr>
                <w:color w:val="7030A0"/>
                <w:kern w:val="0"/>
                <w:szCs w:val="21"/>
              </w:rPr>
            </w:pPr>
            <w:r>
              <w:rPr>
                <w:rFonts w:hint="eastAsia"/>
                <w:color w:val="7030A0"/>
                <w:kern w:val="0"/>
                <w:szCs w:val="21"/>
              </w:rPr>
              <w:t>6</w:t>
            </w:r>
            <w:r>
              <w:rPr>
                <w:rFonts w:hint="eastAsia"/>
                <w:color w:val="7030A0"/>
                <w:kern w:val="0"/>
                <w:szCs w:val="21"/>
              </w:rPr>
              <w:t>）本地服务执行并将结果返回给</w:t>
            </w:r>
            <w:r>
              <w:rPr>
                <w:rFonts w:hint="eastAsia"/>
                <w:color w:val="7030A0"/>
                <w:kern w:val="0"/>
                <w:szCs w:val="21"/>
              </w:rPr>
              <w:t>server stub</w:t>
            </w:r>
            <w:r>
              <w:rPr>
                <w:rFonts w:hint="eastAsia"/>
                <w:color w:val="7030A0"/>
                <w:kern w:val="0"/>
                <w:szCs w:val="21"/>
              </w:rPr>
              <w:t>；</w:t>
            </w:r>
            <w:r>
              <w:rPr>
                <w:rFonts w:hint="eastAsia"/>
                <w:color w:val="7030A0"/>
                <w:kern w:val="0"/>
                <w:szCs w:val="21"/>
              </w:rPr>
              <w:t xml:space="preserve"> </w:t>
            </w:r>
          </w:p>
          <w:p w:rsidR="001A7847" w:rsidRDefault="007D395D">
            <w:pPr>
              <w:rPr>
                <w:color w:val="7030A0"/>
                <w:kern w:val="0"/>
                <w:szCs w:val="21"/>
              </w:rPr>
            </w:pPr>
            <w:r>
              <w:rPr>
                <w:rFonts w:hint="eastAsia"/>
                <w:color w:val="7030A0"/>
                <w:kern w:val="0"/>
                <w:szCs w:val="21"/>
              </w:rPr>
              <w:t>7</w:t>
            </w:r>
            <w:r>
              <w:rPr>
                <w:rFonts w:hint="eastAsia"/>
                <w:color w:val="7030A0"/>
                <w:kern w:val="0"/>
                <w:szCs w:val="21"/>
              </w:rPr>
              <w:t>）</w:t>
            </w:r>
            <w:r>
              <w:rPr>
                <w:rFonts w:hint="eastAsia"/>
                <w:color w:val="7030A0"/>
                <w:kern w:val="0"/>
                <w:szCs w:val="21"/>
              </w:rPr>
              <w:t>server stub</w:t>
            </w:r>
            <w:r>
              <w:rPr>
                <w:rFonts w:hint="eastAsia"/>
                <w:color w:val="7030A0"/>
                <w:kern w:val="0"/>
                <w:szCs w:val="21"/>
              </w:rPr>
              <w:t>将返回结果打包成消息并发送至消费方；</w:t>
            </w:r>
            <w:r>
              <w:rPr>
                <w:rFonts w:hint="eastAsia"/>
                <w:color w:val="7030A0"/>
                <w:kern w:val="0"/>
                <w:szCs w:val="21"/>
              </w:rPr>
              <w:t xml:space="preserve"> </w:t>
            </w:r>
          </w:p>
          <w:p w:rsidR="001A7847" w:rsidRDefault="007D395D">
            <w:pPr>
              <w:rPr>
                <w:color w:val="7030A0"/>
                <w:kern w:val="0"/>
                <w:szCs w:val="21"/>
              </w:rPr>
            </w:pPr>
            <w:r>
              <w:rPr>
                <w:rFonts w:hint="eastAsia"/>
                <w:color w:val="7030A0"/>
                <w:kern w:val="0"/>
                <w:szCs w:val="21"/>
              </w:rPr>
              <w:t>8</w:t>
            </w:r>
            <w:r>
              <w:rPr>
                <w:rFonts w:hint="eastAsia"/>
                <w:color w:val="7030A0"/>
                <w:kern w:val="0"/>
                <w:szCs w:val="21"/>
              </w:rPr>
              <w:t>）</w:t>
            </w:r>
            <w:r>
              <w:rPr>
                <w:rFonts w:hint="eastAsia"/>
                <w:color w:val="7030A0"/>
                <w:kern w:val="0"/>
                <w:szCs w:val="21"/>
              </w:rPr>
              <w:t>client stub</w:t>
            </w:r>
            <w:r>
              <w:rPr>
                <w:rFonts w:hint="eastAsia"/>
                <w:color w:val="7030A0"/>
                <w:kern w:val="0"/>
                <w:szCs w:val="21"/>
              </w:rPr>
              <w:t>接收到消息，并进行解码；</w:t>
            </w:r>
            <w:r>
              <w:rPr>
                <w:rFonts w:hint="eastAsia"/>
                <w:color w:val="7030A0"/>
                <w:kern w:val="0"/>
                <w:szCs w:val="21"/>
              </w:rPr>
              <w:t xml:space="preserve"> </w:t>
            </w:r>
          </w:p>
          <w:p w:rsidR="001A7847" w:rsidRDefault="007D395D">
            <w:pPr>
              <w:rPr>
                <w:b/>
                <w:kern w:val="0"/>
                <w:szCs w:val="21"/>
              </w:rPr>
            </w:pPr>
            <w:r>
              <w:rPr>
                <w:rFonts w:hint="eastAsia"/>
                <w:b/>
                <w:kern w:val="0"/>
                <w:szCs w:val="21"/>
              </w:rPr>
              <w:t>9</w:t>
            </w:r>
            <w:r>
              <w:rPr>
                <w:rFonts w:hint="eastAsia"/>
                <w:b/>
                <w:kern w:val="0"/>
                <w:szCs w:val="21"/>
              </w:rPr>
              <w:t>）服务消费方得到最终结果。</w:t>
            </w:r>
          </w:p>
          <w:p w:rsidR="001A7847" w:rsidRDefault="007D395D">
            <w:pPr>
              <w:rPr>
                <w:kern w:val="0"/>
                <w:szCs w:val="21"/>
              </w:rPr>
            </w:pPr>
            <w:r>
              <w:rPr>
                <w:rFonts w:hint="eastAsia"/>
                <w:kern w:val="0"/>
                <w:szCs w:val="21"/>
              </w:rPr>
              <w:t>RPC</w:t>
            </w:r>
            <w:r>
              <w:rPr>
                <w:rFonts w:hint="eastAsia"/>
                <w:kern w:val="0"/>
                <w:szCs w:val="21"/>
              </w:rPr>
              <w:t>框架的目标就是要</w:t>
            </w:r>
            <w:r>
              <w:rPr>
                <w:rFonts w:hint="eastAsia"/>
                <w:kern w:val="0"/>
                <w:szCs w:val="21"/>
              </w:rPr>
              <w:t>2~8</w:t>
            </w:r>
            <w:r>
              <w:rPr>
                <w:rFonts w:hint="eastAsia"/>
                <w:kern w:val="0"/>
                <w:szCs w:val="21"/>
              </w:rPr>
              <w:t>这些步骤都封装起来，这些细节对用户来说是透明的，不可见的。</w:t>
            </w:r>
          </w:p>
        </w:tc>
      </w:tr>
    </w:tbl>
    <w:p w:rsidR="001A7847" w:rsidRDefault="007D395D">
      <w:pPr>
        <w:pStyle w:val="4"/>
      </w:pPr>
      <w:r>
        <w:lastRenderedPageBreak/>
        <w:t>2</w:t>
      </w:r>
      <w:r>
        <w:rPr>
          <w:rFonts w:hint="eastAsia"/>
        </w:rPr>
        <w:t>、</w:t>
      </w:r>
      <w:r>
        <w:rPr>
          <w:rFonts w:hint="eastAsia"/>
        </w:rPr>
        <w:t>netty</w:t>
      </w:r>
      <w:r>
        <w:rPr>
          <w:rFonts w:hint="eastAsia"/>
        </w:rPr>
        <w:t>通信原理</w:t>
      </w:r>
    </w:p>
    <w:p w:rsidR="001A7847" w:rsidRDefault="007D395D">
      <w:r>
        <w:rPr>
          <w:rFonts w:hint="eastAsia"/>
        </w:rPr>
        <w:t>Netty</w:t>
      </w:r>
      <w:r>
        <w:rPr>
          <w:rFonts w:hint="eastAsia"/>
        </w:rPr>
        <w:t>是一个异步事件驱动的网络应用程序框架，</w:t>
      </w:r>
      <w:r>
        <w:rPr>
          <w:rFonts w:hint="eastAsia"/>
        </w:rPr>
        <w:t xml:space="preserve"> </w:t>
      </w:r>
      <w:r>
        <w:rPr>
          <w:rFonts w:hint="eastAsia"/>
        </w:rPr>
        <w:t>用于快速开发可维护的高性能协议服务器和客户端。它极大地简化并简化了</w:t>
      </w:r>
      <w:r>
        <w:rPr>
          <w:rFonts w:hint="eastAsia"/>
        </w:rPr>
        <w:t>TCP</w:t>
      </w:r>
      <w:r>
        <w:rPr>
          <w:rFonts w:hint="eastAsia"/>
        </w:rPr>
        <w:t>和</w:t>
      </w:r>
      <w:r>
        <w:rPr>
          <w:rFonts w:hint="eastAsia"/>
        </w:rPr>
        <w:t>UDP</w:t>
      </w:r>
      <w:r>
        <w:rPr>
          <w:rFonts w:hint="eastAsia"/>
        </w:rPr>
        <w:t>套接字服务器等网络编程。</w:t>
      </w:r>
    </w:p>
    <w:p w:rsidR="001A7847" w:rsidRDefault="007D395D">
      <w:r>
        <w:t>BIO</w:t>
      </w:r>
      <w:r>
        <w:rPr>
          <w:rFonts w:hint="eastAsia"/>
        </w:rPr>
        <w:t>：</w:t>
      </w:r>
      <w:r>
        <w:t>(Blocking IO)</w:t>
      </w:r>
    </w:p>
    <w:p w:rsidR="001A7847" w:rsidRDefault="007D395D">
      <w:r>
        <w:rPr>
          <w:noProof/>
        </w:rPr>
        <w:drawing>
          <wp:inline distT="0" distB="0" distL="0" distR="0">
            <wp:extent cx="3873500" cy="1915795"/>
            <wp:effectExtent l="0" t="0" r="0" b="8255"/>
            <wp:docPr id="316" name="图片 316" descr="http://dl2.iteye.com/upload/attachment/0095/0307/04eebb37-3c6e-3e8f-9e30-66e24c57c4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http://dl2.iteye.com/upload/attachment/0095/0307/04eebb37-3c6e-3e8f-9e30-66e24c57c47f.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3884951" cy="1921624"/>
                    </a:xfrm>
                    <a:prstGeom prst="rect">
                      <a:avLst/>
                    </a:prstGeom>
                    <a:noFill/>
                    <a:ln>
                      <a:noFill/>
                    </a:ln>
                  </pic:spPr>
                </pic:pic>
              </a:graphicData>
            </a:graphic>
          </wp:inline>
        </w:drawing>
      </w:r>
    </w:p>
    <w:p w:rsidR="001A7847" w:rsidRDefault="007D395D">
      <w:r>
        <w:t>NIO (Non-Blocking IO)</w:t>
      </w:r>
    </w:p>
    <w:p w:rsidR="001A7847" w:rsidRDefault="007D395D">
      <w:r>
        <w:rPr>
          <w:noProof/>
        </w:rPr>
        <w:lastRenderedPageBreak/>
        <w:drawing>
          <wp:inline distT="0" distB="0" distL="0" distR="0">
            <wp:extent cx="5469890" cy="4262120"/>
            <wp:effectExtent l="0" t="0" r="0" b="5080"/>
            <wp:docPr id="317" name="图片 317" descr="http://ata2-img.cn-hangzhou.img-pub.aliyun-inc.com/345fa2b327ec8a119ece050228619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http://ata2-img.cn-hangzhou.img-pub.aliyun-inc.com/345fa2b327ec8a119ece0502286197d0"/>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a:xfrm>
                      <a:off x="0" y="0"/>
                      <a:ext cx="5473299" cy="4264359"/>
                    </a:xfrm>
                    <a:prstGeom prst="rect">
                      <a:avLst/>
                    </a:prstGeom>
                    <a:noFill/>
                    <a:ln>
                      <a:noFill/>
                    </a:ln>
                  </pic:spPr>
                </pic:pic>
              </a:graphicData>
            </a:graphic>
          </wp:inline>
        </w:drawing>
      </w:r>
    </w:p>
    <w:p w:rsidR="001A7847" w:rsidRDefault="007D395D">
      <w:r>
        <w:rPr>
          <w:rFonts w:hint="eastAsia"/>
        </w:rPr>
        <w:t xml:space="preserve">Selector </w:t>
      </w:r>
      <w:r>
        <w:rPr>
          <w:rFonts w:hint="eastAsia"/>
        </w:rPr>
        <w:t>一般称</w:t>
      </w:r>
      <w:r>
        <w:rPr>
          <w:rFonts w:hint="eastAsia"/>
        </w:rPr>
        <w:t xml:space="preserve"> </w:t>
      </w:r>
      <w:r>
        <w:rPr>
          <w:rFonts w:hint="eastAsia"/>
        </w:rPr>
        <w:t>为</w:t>
      </w:r>
      <w:r>
        <w:rPr>
          <w:rFonts w:hint="eastAsia"/>
          <w:b/>
        </w:rPr>
        <w:t>选择器</w:t>
      </w:r>
      <w:r>
        <w:rPr>
          <w:rFonts w:hint="eastAsia"/>
        </w:rPr>
        <w:t xml:space="preserve"> </w:t>
      </w:r>
      <w:r>
        <w:rPr>
          <w:rFonts w:hint="eastAsia"/>
        </w:rPr>
        <w:t>，也可以翻译为</w:t>
      </w:r>
      <w:r>
        <w:rPr>
          <w:rFonts w:hint="eastAsia"/>
        </w:rPr>
        <w:t xml:space="preserve"> </w:t>
      </w:r>
      <w:r>
        <w:rPr>
          <w:rFonts w:hint="eastAsia"/>
          <w:b/>
        </w:rPr>
        <w:t>多路复用器，</w:t>
      </w:r>
    </w:p>
    <w:p w:rsidR="001A7847" w:rsidRDefault="007D395D">
      <w:r>
        <w:t>Connect</w:t>
      </w:r>
      <w:r>
        <w:rPr>
          <w:rFonts w:hint="eastAsia"/>
        </w:rPr>
        <w:t>（连接就绪）、</w:t>
      </w:r>
      <w:r>
        <w:t>Accept</w:t>
      </w:r>
      <w:r>
        <w:rPr>
          <w:rFonts w:hint="eastAsia"/>
        </w:rPr>
        <w:t>（接受就绪）、</w:t>
      </w:r>
      <w:r>
        <w:t>Read</w:t>
      </w:r>
      <w:r>
        <w:rPr>
          <w:rFonts w:hint="eastAsia"/>
        </w:rPr>
        <w:t>（读就绪）、</w:t>
      </w:r>
      <w:r>
        <w:t>Write</w:t>
      </w:r>
      <w:r>
        <w:rPr>
          <w:rFonts w:hint="eastAsia"/>
        </w:rPr>
        <w:t>（写就绪）</w:t>
      </w:r>
    </w:p>
    <w:p w:rsidR="001A7847" w:rsidRDefault="007D395D">
      <w:r>
        <w:rPr>
          <w:rFonts w:hint="eastAsia"/>
        </w:rPr>
        <w:t>Netty</w:t>
      </w:r>
      <w:r>
        <w:rPr>
          <w:rFonts w:hint="eastAsia"/>
        </w:rPr>
        <w:t>基本原理：</w:t>
      </w:r>
    </w:p>
    <w:p w:rsidR="001A7847" w:rsidRDefault="007D395D">
      <w:r>
        <w:rPr>
          <w:noProof/>
        </w:rPr>
        <w:drawing>
          <wp:inline distT="0" distB="0" distL="0" distR="0">
            <wp:extent cx="5760720" cy="3473450"/>
            <wp:effectExtent l="0" t="0" r="0" b="0"/>
            <wp:docPr id="318" name="图片 318" descr="https://upload-images.jianshu.io/upload_images/3751588-8220ae4d80809f08.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https://upload-images.jianshu.io/upload_images/3751588-8220ae4d80809f08.png?imageMogr2/auto-orient/"/>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a:xfrm>
                      <a:off x="0" y="0"/>
                      <a:ext cx="5760720" cy="3473813"/>
                    </a:xfrm>
                    <a:prstGeom prst="rect">
                      <a:avLst/>
                    </a:prstGeom>
                    <a:noFill/>
                    <a:ln>
                      <a:noFill/>
                    </a:ln>
                  </pic:spPr>
                </pic:pic>
              </a:graphicData>
            </a:graphic>
          </wp:inline>
        </w:drawing>
      </w:r>
    </w:p>
    <w:p w:rsidR="001A7847" w:rsidRDefault="001A7847"/>
    <w:p w:rsidR="001A7847" w:rsidRDefault="001A7847"/>
    <w:p w:rsidR="001A7847" w:rsidRDefault="007D395D">
      <w:pPr>
        <w:pStyle w:val="4"/>
      </w:pPr>
      <w:r>
        <w:t>3</w:t>
      </w:r>
      <w:r>
        <w:rPr>
          <w:rFonts w:hint="eastAsia"/>
        </w:rPr>
        <w:t>、</w:t>
      </w:r>
      <w:r>
        <w:rPr>
          <w:rFonts w:hint="eastAsia"/>
        </w:rPr>
        <w:t>dubbo</w:t>
      </w:r>
      <w:r>
        <w:rPr>
          <w:rFonts w:hint="eastAsia"/>
        </w:rPr>
        <w:t>原理</w:t>
      </w:r>
    </w:p>
    <w:p w:rsidR="001A7847" w:rsidRDefault="007D395D">
      <w:pPr>
        <w:pStyle w:val="5"/>
      </w:pPr>
      <w:r>
        <w:t>1</w:t>
      </w:r>
      <w:r>
        <w:rPr>
          <w:rFonts w:hint="eastAsia"/>
        </w:rPr>
        <w:t>、</w:t>
      </w:r>
      <w:r>
        <w:rPr>
          <w:rFonts w:hint="eastAsia"/>
        </w:rPr>
        <w:t>dubbo</w:t>
      </w:r>
      <w:r>
        <w:rPr>
          <w:rFonts w:hint="eastAsia"/>
        </w:rPr>
        <w:t>原理</w:t>
      </w:r>
      <w:r>
        <w:tab/>
      </w:r>
      <w:r>
        <w:rPr>
          <w:rFonts w:hint="eastAsia"/>
        </w:rPr>
        <w:t>-</w:t>
      </w:r>
      <w:r>
        <w:t>框架设计</w:t>
      </w:r>
      <w:r>
        <w:rPr>
          <w:rFonts w:hint="eastAsia"/>
        </w:rPr>
        <w:t xml:space="preserve"> </w:t>
      </w:r>
    </w:p>
    <w:p w:rsidR="001A7847" w:rsidRDefault="007D395D">
      <w:r>
        <w:rPr>
          <w:noProof/>
        </w:rPr>
        <w:drawing>
          <wp:inline distT="0" distB="0" distL="0" distR="0">
            <wp:extent cx="5760720" cy="4315460"/>
            <wp:effectExtent l="0" t="0" r="0" b="8890"/>
            <wp:docPr id="319" name="图片 319" descr="/dev-guide/images/dubbo-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dev-guide/images/dubbo-framework.jp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a:xfrm>
                      <a:off x="0" y="0"/>
                      <a:ext cx="5760720" cy="4315953"/>
                    </a:xfrm>
                    <a:prstGeom prst="rect">
                      <a:avLst/>
                    </a:prstGeom>
                    <a:noFill/>
                    <a:ln>
                      <a:noFill/>
                    </a:ln>
                  </pic:spPr>
                </pic:pic>
              </a:graphicData>
            </a:graphic>
          </wp:inline>
        </w:drawing>
      </w:r>
    </w:p>
    <w:p w:rsidR="001A7847" w:rsidRDefault="001A7847"/>
    <w:p w:rsidR="001A7847" w:rsidRDefault="007D395D">
      <w:pPr>
        <w:pStyle w:val="af2"/>
        <w:widowControl/>
        <w:numPr>
          <w:ilvl w:val="0"/>
          <w:numId w:val="62"/>
        </w:numPr>
        <w:spacing w:after="160" w:line="276" w:lineRule="auto"/>
        <w:ind w:firstLineChars="0"/>
        <w:jc w:val="left"/>
      </w:pPr>
      <w:r>
        <w:rPr>
          <w:rFonts w:hint="eastAsia"/>
        </w:rPr>
        <w:t xml:space="preserve">config </w:t>
      </w:r>
      <w:r>
        <w:rPr>
          <w:rFonts w:hint="eastAsia"/>
        </w:rPr>
        <w:t>配置层：对外配置接口，以</w:t>
      </w:r>
      <w:r>
        <w:rPr>
          <w:rFonts w:hint="eastAsia"/>
        </w:rPr>
        <w:t xml:space="preserve"> ServiceConfig, ReferenceConfig </w:t>
      </w:r>
      <w:r>
        <w:rPr>
          <w:rFonts w:hint="eastAsia"/>
        </w:rPr>
        <w:t>为中心，可以直接初始化配置类，也可以通过</w:t>
      </w:r>
      <w:r>
        <w:rPr>
          <w:rFonts w:hint="eastAsia"/>
        </w:rPr>
        <w:t xml:space="preserve"> spring </w:t>
      </w:r>
      <w:r>
        <w:rPr>
          <w:rFonts w:hint="eastAsia"/>
        </w:rPr>
        <w:t>解析配置生成配置类</w:t>
      </w:r>
    </w:p>
    <w:p w:rsidR="001A7847" w:rsidRDefault="007D395D">
      <w:pPr>
        <w:pStyle w:val="af2"/>
        <w:widowControl/>
        <w:numPr>
          <w:ilvl w:val="0"/>
          <w:numId w:val="62"/>
        </w:numPr>
        <w:spacing w:after="160" w:line="276" w:lineRule="auto"/>
        <w:ind w:firstLineChars="0"/>
        <w:jc w:val="left"/>
      </w:pPr>
      <w:r>
        <w:rPr>
          <w:rFonts w:hint="eastAsia"/>
        </w:rPr>
        <w:t xml:space="preserve">proxy </w:t>
      </w:r>
      <w:r>
        <w:rPr>
          <w:rFonts w:hint="eastAsia"/>
        </w:rPr>
        <w:t>服务代理层：服务接口透明代理，生成服务的客户端</w:t>
      </w:r>
      <w:r>
        <w:rPr>
          <w:rFonts w:hint="eastAsia"/>
        </w:rPr>
        <w:t xml:space="preserve"> Stub </w:t>
      </w:r>
      <w:r>
        <w:rPr>
          <w:rFonts w:hint="eastAsia"/>
        </w:rPr>
        <w:t>和服务器端</w:t>
      </w:r>
      <w:r>
        <w:rPr>
          <w:rFonts w:hint="eastAsia"/>
        </w:rPr>
        <w:t xml:space="preserve"> Skeleton, </w:t>
      </w:r>
      <w:r>
        <w:rPr>
          <w:rFonts w:hint="eastAsia"/>
        </w:rPr>
        <w:t>以</w:t>
      </w:r>
      <w:r>
        <w:rPr>
          <w:rFonts w:hint="eastAsia"/>
        </w:rPr>
        <w:t xml:space="preserve"> ServiceProxy </w:t>
      </w:r>
      <w:r>
        <w:rPr>
          <w:rFonts w:hint="eastAsia"/>
        </w:rPr>
        <w:t>为中心，扩展接口为</w:t>
      </w:r>
      <w:r>
        <w:rPr>
          <w:rFonts w:hint="eastAsia"/>
        </w:rPr>
        <w:t xml:space="preserve"> ProxyFactory</w:t>
      </w:r>
    </w:p>
    <w:p w:rsidR="001A7847" w:rsidRDefault="007D395D">
      <w:pPr>
        <w:pStyle w:val="af2"/>
        <w:widowControl/>
        <w:numPr>
          <w:ilvl w:val="0"/>
          <w:numId w:val="62"/>
        </w:numPr>
        <w:spacing w:after="160" w:line="276" w:lineRule="auto"/>
        <w:ind w:firstLineChars="0"/>
        <w:jc w:val="left"/>
      </w:pPr>
      <w:r>
        <w:rPr>
          <w:rFonts w:hint="eastAsia"/>
        </w:rPr>
        <w:t xml:space="preserve">registry </w:t>
      </w:r>
      <w:r>
        <w:rPr>
          <w:rFonts w:hint="eastAsia"/>
        </w:rPr>
        <w:t>注册中心层：封装服务地址的注册与发现，以服务</w:t>
      </w:r>
      <w:r>
        <w:rPr>
          <w:rFonts w:hint="eastAsia"/>
        </w:rPr>
        <w:t xml:space="preserve"> URL </w:t>
      </w:r>
      <w:r>
        <w:rPr>
          <w:rFonts w:hint="eastAsia"/>
        </w:rPr>
        <w:t>为中心，扩展接口为</w:t>
      </w:r>
      <w:r>
        <w:rPr>
          <w:rFonts w:hint="eastAsia"/>
        </w:rPr>
        <w:t xml:space="preserve"> RegistryFactory, Registry, RegistryService</w:t>
      </w:r>
    </w:p>
    <w:p w:rsidR="001A7847" w:rsidRDefault="007D395D">
      <w:pPr>
        <w:pStyle w:val="af2"/>
        <w:widowControl/>
        <w:numPr>
          <w:ilvl w:val="0"/>
          <w:numId w:val="62"/>
        </w:numPr>
        <w:spacing w:after="160" w:line="276" w:lineRule="auto"/>
        <w:ind w:firstLineChars="0"/>
        <w:jc w:val="left"/>
      </w:pPr>
      <w:r>
        <w:rPr>
          <w:rFonts w:hint="eastAsia"/>
        </w:rPr>
        <w:t xml:space="preserve">cluster </w:t>
      </w:r>
      <w:r>
        <w:rPr>
          <w:rFonts w:hint="eastAsia"/>
        </w:rPr>
        <w:t>路由层：封装多个提供者的路由及负载均衡，并桥接注册中心，以</w:t>
      </w:r>
      <w:r>
        <w:rPr>
          <w:rFonts w:hint="eastAsia"/>
        </w:rPr>
        <w:t xml:space="preserve"> Invoker </w:t>
      </w:r>
      <w:r>
        <w:rPr>
          <w:rFonts w:hint="eastAsia"/>
        </w:rPr>
        <w:t>为中心，扩展接口为</w:t>
      </w:r>
      <w:r>
        <w:rPr>
          <w:rFonts w:hint="eastAsia"/>
        </w:rPr>
        <w:t xml:space="preserve"> Cluster, Directory, Router, LoadBalance</w:t>
      </w:r>
    </w:p>
    <w:p w:rsidR="001A7847" w:rsidRDefault="007D395D">
      <w:pPr>
        <w:pStyle w:val="af2"/>
        <w:widowControl/>
        <w:numPr>
          <w:ilvl w:val="0"/>
          <w:numId w:val="62"/>
        </w:numPr>
        <w:spacing w:after="160" w:line="276" w:lineRule="auto"/>
        <w:ind w:firstLineChars="0"/>
        <w:jc w:val="left"/>
      </w:pPr>
      <w:r>
        <w:rPr>
          <w:rFonts w:hint="eastAsia"/>
        </w:rPr>
        <w:t xml:space="preserve">monitor </w:t>
      </w:r>
      <w:r>
        <w:rPr>
          <w:rFonts w:hint="eastAsia"/>
        </w:rPr>
        <w:t>监控层：</w:t>
      </w:r>
      <w:r>
        <w:rPr>
          <w:rFonts w:hint="eastAsia"/>
        </w:rPr>
        <w:t xml:space="preserve">RPC </w:t>
      </w:r>
      <w:r>
        <w:rPr>
          <w:rFonts w:hint="eastAsia"/>
        </w:rPr>
        <w:t>调用次数和调用时间监控，以</w:t>
      </w:r>
      <w:r>
        <w:rPr>
          <w:rFonts w:hint="eastAsia"/>
        </w:rPr>
        <w:t xml:space="preserve"> Statistics </w:t>
      </w:r>
      <w:r>
        <w:rPr>
          <w:rFonts w:hint="eastAsia"/>
        </w:rPr>
        <w:t>为中心，扩展接口为</w:t>
      </w:r>
      <w:r>
        <w:rPr>
          <w:rFonts w:hint="eastAsia"/>
        </w:rPr>
        <w:t xml:space="preserve"> MonitorFactory, Monitor, MonitorService</w:t>
      </w:r>
    </w:p>
    <w:p w:rsidR="001A7847" w:rsidRDefault="007D395D">
      <w:pPr>
        <w:pStyle w:val="af2"/>
        <w:widowControl/>
        <w:numPr>
          <w:ilvl w:val="0"/>
          <w:numId w:val="62"/>
        </w:numPr>
        <w:spacing w:after="160" w:line="276" w:lineRule="auto"/>
        <w:ind w:firstLineChars="0"/>
        <w:jc w:val="left"/>
      </w:pPr>
      <w:r>
        <w:rPr>
          <w:rFonts w:hint="eastAsia"/>
        </w:rPr>
        <w:lastRenderedPageBreak/>
        <w:t xml:space="preserve">protocol </w:t>
      </w:r>
      <w:r>
        <w:rPr>
          <w:rFonts w:hint="eastAsia"/>
        </w:rPr>
        <w:t>远程调用层：封装</w:t>
      </w:r>
      <w:r>
        <w:rPr>
          <w:rFonts w:hint="eastAsia"/>
        </w:rPr>
        <w:t xml:space="preserve"> RPC </w:t>
      </w:r>
      <w:r>
        <w:rPr>
          <w:rFonts w:hint="eastAsia"/>
        </w:rPr>
        <w:t>调用，以</w:t>
      </w:r>
      <w:r>
        <w:rPr>
          <w:rFonts w:hint="eastAsia"/>
        </w:rPr>
        <w:t xml:space="preserve"> Invocation, Result </w:t>
      </w:r>
      <w:r>
        <w:rPr>
          <w:rFonts w:hint="eastAsia"/>
        </w:rPr>
        <w:t>为中心，扩展接口为</w:t>
      </w:r>
      <w:r>
        <w:rPr>
          <w:rFonts w:hint="eastAsia"/>
        </w:rPr>
        <w:t xml:space="preserve"> Protocol, Invoker, Exporter</w:t>
      </w:r>
    </w:p>
    <w:p w:rsidR="001A7847" w:rsidRDefault="007D395D">
      <w:pPr>
        <w:pStyle w:val="af2"/>
        <w:widowControl/>
        <w:numPr>
          <w:ilvl w:val="0"/>
          <w:numId w:val="62"/>
        </w:numPr>
        <w:spacing w:after="160" w:line="276" w:lineRule="auto"/>
        <w:ind w:firstLineChars="0"/>
        <w:jc w:val="left"/>
      </w:pPr>
      <w:r>
        <w:rPr>
          <w:rFonts w:hint="eastAsia"/>
        </w:rPr>
        <w:t xml:space="preserve">exchange </w:t>
      </w:r>
      <w:r>
        <w:rPr>
          <w:rFonts w:hint="eastAsia"/>
        </w:rPr>
        <w:t>信息交换层：封装请求响应模式，同步转异步，以</w:t>
      </w:r>
      <w:r>
        <w:rPr>
          <w:rFonts w:hint="eastAsia"/>
        </w:rPr>
        <w:t xml:space="preserve"> Request, Response </w:t>
      </w:r>
      <w:r>
        <w:rPr>
          <w:rFonts w:hint="eastAsia"/>
        </w:rPr>
        <w:t>为中心，扩展接口为</w:t>
      </w:r>
      <w:r>
        <w:rPr>
          <w:rFonts w:hint="eastAsia"/>
        </w:rPr>
        <w:t xml:space="preserve"> Exchanger, ExchangeChannel, ExchangeClient, ExchangeServer</w:t>
      </w:r>
    </w:p>
    <w:p w:rsidR="001A7847" w:rsidRDefault="007D395D">
      <w:pPr>
        <w:pStyle w:val="af2"/>
        <w:widowControl/>
        <w:numPr>
          <w:ilvl w:val="0"/>
          <w:numId w:val="62"/>
        </w:numPr>
        <w:spacing w:after="160" w:line="276" w:lineRule="auto"/>
        <w:ind w:firstLineChars="0"/>
        <w:jc w:val="left"/>
      </w:pPr>
      <w:r>
        <w:rPr>
          <w:rFonts w:hint="eastAsia"/>
        </w:rPr>
        <w:t xml:space="preserve">transport </w:t>
      </w:r>
      <w:r>
        <w:rPr>
          <w:rFonts w:hint="eastAsia"/>
        </w:rPr>
        <w:t>网络传输层：抽象</w:t>
      </w:r>
      <w:r>
        <w:rPr>
          <w:rFonts w:hint="eastAsia"/>
        </w:rPr>
        <w:t xml:space="preserve"> mina </w:t>
      </w:r>
      <w:r>
        <w:rPr>
          <w:rFonts w:hint="eastAsia"/>
        </w:rPr>
        <w:t>和</w:t>
      </w:r>
      <w:r>
        <w:rPr>
          <w:rFonts w:hint="eastAsia"/>
        </w:rPr>
        <w:t xml:space="preserve"> netty </w:t>
      </w:r>
      <w:r>
        <w:rPr>
          <w:rFonts w:hint="eastAsia"/>
        </w:rPr>
        <w:t>为统一接口，以</w:t>
      </w:r>
      <w:r>
        <w:rPr>
          <w:rFonts w:hint="eastAsia"/>
        </w:rPr>
        <w:t xml:space="preserve"> Message </w:t>
      </w:r>
      <w:r>
        <w:rPr>
          <w:rFonts w:hint="eastAsia"/>
        </w:rPr>
        <w:t>为中心，扩展接口为</w:t>
      </w:r>
      <w:r>
        <w:rPr>
          <w:rFonts w:hint="eastAsia"/>
        </w:rPr>
        <w:t xml:space="preserve"> Channel, Transporter, Client, Server, Codec</w:t>
      </w:r>
    </w:p>
    <w:p w:rsidR="001A7847" w:rsidRDefault="007D395D">
      <w:pPr>
        <w:pStyle w:val="af2"/>
        <w:widowControl/>
        <w:numPr>
          <w:ilvl w:val="0"/>
          <w:numId w:val="62"/>
        </w:numPr>
        <w:spacing w:after="160" w:line="276" w:lineRule="auto"/>
        <w:ind w:firstLineChars="0"/>
        <w:jc w:val="left"/>
      </w:pPr>
      <w:r>
        <w:rPr>
          <w:rFonts w:hint="eastAsia"/>
        </w:rPr>
        <w:t xml:space="preserve">serialize </w:t>
      </w:r>
      <w:r>
        <w:rPr>
          <w:rFonts w:hint="eastAsia"/>
        </w:rPr>
        <w:t>数据序列化层：可复用的一些工具，扩展接口为</w:t>
      </w:r>
      <w:r>
        <w:rPr>
          <w:rFonts w:hint="eastAsia"/>
        </w:rPr>
        <w:t xml:space="preserve"> Serialization, ObjectInput, ObjectOutput, ThreadPool</w:t>
      </w:r>
    </w:p>
    <w:p w:rsidR="001A7847" w:rsidRDefault="007D395D">
      <w:pPr>
        <w:pStyle w:val="5"/>
      </w:pPr>
      <w:r>
        <w:t>2</w:t>
      </w:r>
      <w:r>
        <w:rPr>
          <w:rFonts w:hint="eastAsia"/>
        </w:rPr>
        <w:t>、</w:t>
      </w:r>
      <w:r>
        <w:rPr>
          <w:rFonts w:hint="eastAsia"/>
        </w:rPr>
        <w:t>dubbo</w:t>
      </w:r>
      <w:r>
        <w:rPr>
          <w:rFonts w:hint="eastAsia"/>
        </w:rPr>
        <w:t>原理</w:t>
      </w:r>
      <w:r>
        <w:tab/>
      </w:r>
      <w:r>
        <w:rPr>
          <w:rFonts w:hint="eastAsia"/>
        </w:rPr>
        <w:t>-</w:t>
      </w:r>
      <w:r>
        <w:t>启动解析</w:t>
      </w:r>
      <w:r>
        <w:rPr>
          <w:rFonts w:hint="eastAsia"/>
        </w:rPr>
        <w:t>、</w:t>
      </w:r>
      <w:r>
        <w:t>加载配置信息</w:t>
      </w:r>
      <w:r>
        <w:t xml:space="preserve"> </w:t>
      </w:r>
    </w:p>
    <w:p w:rsidR="001A7847" w:rsidRDefault="007D395D">
      <w:r>
        <w:rPr>
          <w:noProof/>
        </w:rPr>
        <w:drawing>
          <wp:inline distT="0" distB="0" distL="0" distR="0">
            <wp:extent cx="5760720" cy="2412365"/>
            <wp:effectExtent l="0" t="0" r="0" b="698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37"/>
                    <a:stretch>
                      <a:fillRect/>
                    </a:stretch>
                  </pic:blipFill>
                  <pic:spPr>
                    <a:xfrm>
                      <a:off x="0" y="0"/>
                      <a:ext cx="5760720" cy="2412365"/>
                    </a:xfrm>
                    <a:prstGeom prst="rect">
                      <a:avLst/>
                    </a:prstGeom>
                  </pic:spPr>
                </pic:pic>
              </a:graphicData>
            </a:graphic>
          </wp:inline>
        </w:drawing>
      </w:r>
    </w:p>
    <w:p w:rsidR="001A7847" w:rsidRDefault="007D395D">
      <w:pPr>
        <w:pStyle w:val="5"/>
      </w:pPr>
      <w:r>
        <w:lastRenderedPageBreak/>
        <w:t>3</w:t>
      </w:r>
      <w:r>
        <w:rPr>
          <w:rFonts w:hint="eastAsia"/>
        </w:rPr>
        <w:t>、</w:t>
      </w:r>
      <w:r>
        <w:rPr>
          <w:rFonts w:hint="eastAsia"/>
        </w:rPr>
        <w:t>dubbo</w:t>
      </w:r>
      <w:r>
        <w:rPr>
          <w:rFonts w:hint="eastAsia"/>
        </w:rPr>
        <w:t>原理</w:t>
      </w:r>
      <w:r>
        <w:tab/>
      </w:r>
      <w:r>
        <w:rPr>
          <w:rFonts w:hint="eastAsia"/>
        </w:rPr>
        <w:t>-</w:t>
      </w:r>
      <w:r>
        <w:t>服务暴露</w:t>
      </w:r>
    </w:p>
    <w:p w:rsidR="001A7847" w:rsidRDefault="007D395D">
      <w:r>
        <w:rPr>
          <w:noProof/>
        </w:rPr>
        <w:drawing>
          <wp:inline distT="0" distB="0" distL="0" distR="0">
            <wp:extent cx="5760720" cy="2654300"/>
            <wp:effectExtent l="0" t="0" r="0" b="0"/>
            <wp:docPr id="321" name="图片 321" descr="C:\Users\lfy\Desktop\dubbo-服务暴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C:\Users\lfy\Desktop\dubbo-服务暴露.jp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a:xfrm>
                      <a:off x="0" y="0"/>
                      <a:ext cx="5760720" cy="2654590"/>
                    </a:xfrm>
                    <a:prstGeom prst="rect">
                      <a:avLst/>
                    </a:prstGeom>
                    <a:noFill/>
                    <a:ln>
                      <a:noFill/>
                    </a:ln>
                  </pic:spPr>
                </pic:pic>
              </a:graphicData>
            </a:graphic>
          </wp:inline>
        </w:drawing>
      </w:r>
    </w:p>
    <w:p w:rsidR="001A7847" w:rsidRDefault="007D395D">
      <w:pPr>
        <w:pStyle w:val="5"/>
      </w:pPr>
      <w:r>
        <w:t>4</w:t>
      </w:r>
      <w:r>
        <w:rPr>
          <w:rFonts w:hint="eastAsia"/>
        </w:rPr>
        <w:t>、</w:t>
      </w:r>
      <w:r>
        <w:rPr>
          <w:rFonts w:hint="eastAsia"/>
        </w:rPr>
        <w:t>dubbo</w:t>
      </w:r>
      <w:r>
        <w:rPr>
          <w:rFonts w:hint="eastAsia"/>
        </w:rPr>
        <w:t>原理</w:t>
      </w:r>
      <w:r>
        <w:tab/>
      </w:r>
      <w:r>
        <w:rPr>
          <w:rFonts w:hint="eastAsia"/>
        </w:rPr>
        <w:t>-</w:t>
      </w:r>
      <w:r>
        <w:t>服务引用</w:t>
      </w:r>
    </w:p>
    <w:p w:rsidR="001A7847" w:rsidRDefault="007D395D">
      <w:r>
        <w:rPr>
          <w:noProof/>
        </w:rPr>
        <w:drawing>
          <wp:inline distT="0" distB="0" distL="0" distR="0">
            <wp:extent cx="5760720" cy="3171190"/>
            <wp:effectExtent l="0" t="0" r="0" b="0"/>
            <wp:docPr id="322" name="图片 322" descr="C:\Users\lfy\Desktop\dubbo-服务引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C:\Users\lfy\Desktop\dubbo-服务引用.jp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a:xfrm>
                      <a:off x="0" y="0"/>
                      <a:ext cx="5760720" cy="3171382"/>
                    </a:xfrm>
                    <a:prstGeom prst="rect">
                      <a:avLst/>
                    </a:prstGeom>
                    <a:noFill/>
                    <a:ln>
                      <a:noFill/>
                    </a:ln>
                  </pic:spPr>
                </pic:pic>
              </a:graphicData>
            </a:graphic>
          </wp:inline>
        </w:drawing>
      </w:r>
    </w:p>
    <w:p w:rsidR="001A7847" w:rsidRDefault="007D395D">
      <w:pPr>
        <w:pStyle w:val="5"/>
      </w:pPr>
      <w:r>
        <w:lastRenderedPageBreak/>
        <w:t>5</w:t>
      </w:r>
      <w:r>
        <w:rPr>
          <w:rFonts w:hint="eastAsia"/>
        </w:rPr>
        <w:t>、</w:t>
      </w:r>
      <w:r>
        <w:rPr>
          <w:rFonts w:hint="eastAsia"/>
        </w:rPr>
        <w:t>dubbo</w:t>
      </w:r>
      <w:r>
        <w:rPr>
          <w:rFonts w:hint="eastAsia"/>
        </w:rPr>
        <w:t>原理</w:t>
      </w:r>
      <w:r>
        <w:tab/>
      </w:r>
      <w:r>
        <w:rPr>
          <w:rFonts w:hint="eastAsia"/>
        </w:rPr>
        <w:t>-</w:t>
      </w:r>
      <w:r>
        <w:t>服务</w:t>
      </w:r>
      <w:r>
        <w:rPr>
          <w:rFonts w:hint="eastAsia"/>
        </w:rPr>
        <w:t>调用</w:t>
      </w:r>
    </w:p>
    <w:p w:rsidR="001A7847" w:rsidRDefault="007D395D">
      <w:r>
        <w:rPr>
          <w:noProof/>
        </w:rPr>
        <w:drawing>
          <wp:inline distT="0" distB="0" distL="0" distR="0">
            <wp:extent cx="5760720" cy="5312410"/>
            <wp:effectExtent l="0" t="0" r="0" b="2540"/>
            <wp:docPr id="323" name="图片 323" descr="/dev-guide/images/dubbo-exten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dev-guide/images/dubbo-extension.jp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a:xfrm>
                      <a:off x="0" y="0"/>
                      <a:ext cx="5760720" cy="5312973"/>
                    </a:xfrm>
                    <a:prstGeom prst="rect">
                      <a:avLst/>
                    </a:prstGeom>
                    <a:noFill/>
                    <a:ln>
                      <a:noFill/>
                    </a:ln>
                  </pic:spPr>
                </pic:pic>
              </a:graphicData>
            </a:graphic>
          </wp:inline>
        </w:drawing>
      </w:r>
    </w:p>
    <w:p w:rsidR="001A7847" w:rsidRDefault="001A7847"/>
    <w:p w:rsidR="001A7847" w:rsidRDefault="001A7847">
      <w:pPr>
        <w:rPr>
          <w:rStyle w:val="af"/>
        </w:rPr>
      </w:pPr>
    </w:p>
    <w:p w:rsidR="001A7847" w:rsidRDefault="001A7847"/>
    <w:p w:rsidR="001A7847" w:rsidRDefault="001A7847"/>
    <w:p w:rsidR="001A7847" w:rsidRDefault="007D395D">
      <w:pPr>
        <w:pStyle w:val="2"/>
      </w:pPr>
      <w:r>
        <w:rPr>
          <w:rFonts w:hint="eastAsia"/>
        </w:rPr>
        <w:t>3.zookeeper</w:t>
      </w:r>
    </w:p>
    <w:p w:rsidR="001A7847" w:rsidRDefault="001A7847"/>
    <w:p w:rsidR="001A7847" w:rsidRDefault="007D395D">
      <w:r>
        <w:rPr>
          <w:rFonts w:hint="eastAsia"/>
        </w:rPr>
        <w:t>1.</w:t>
      </w:r>
      <w:r>
        <w:t xml:space="preserve"> Z</w:t>
      </w:r>
      <w:r>
        <w:rPr>
          <w:rFonts w:hint="eastAsia"/>
        </w:rPr>
        <w:t xml:space="preserve">ookeeper </w:t>
      </w:r>
      <w:r>
        <w:rPr>
          <w:rFonts w:hint="eastAsia"/>
        </w:rPr>
        <w:t>初级</w:t>
      </w:r>
    </w:p>
    <w:p w:rsidR="001A7847" w:rsidRDefault="007D395D">
      <w:r>
        <w:t>https://blog.csdn.net/column/details/14599.html</w:t>
      </w:r>
    </w:p>
    <w:p w:rsidR="001A7847" w:rsidRDefault="003C5B7A">
      <w:hyperlink r:id="rId541" w:history="1">
        <w:r w:rsidR="007D395D">
          <w:rPr>
            <w:rStyle w:val="af"/>
          </w:rPr>
          <w:t>https://www.cnblogs.com/wuxl360/category/874409.html</w:t>
        </w:r>
      </w:hyperlink>
    </w:p>
    <w:p w:rsidR="001A7847" w:rsidRDefault="003C5B7A">
      <w:hyperlink r:id="rId542" w:history="1">
        <w:r w:rsidR="007D395D">
          <w:rPr>
            <w:rStyle w:val="af"/>
          </w:rPr>
          <w:t>https://blog.csdn.net/pierce_liu/article/category/7686127</w:t>
        </w:r>
      </w:hyperlink>
    </w:p>
    <w:p w:rsidR="001A7847" w:rsidRDefault="003C5B7A">
      <w:hyperlink r:id="rId543" w:history="1">
        <w:r w:rsidR="007D395D">
          <w:rPr>
            <w:rStyle w:val="af"/>
          </w:rPr>
          <w:t>https://blog.csdn.net/zhengzhihust/article/details/53456371</w:t>
        </w:r>
      </w:hyperlink>
    </w:p>
    <w:p w:rsidR="001A7847" w:rsidRDefault="003C5B7A">
      <w:hyperlink r:id="rId544" w:history="1">
        <w:r w:rsidR="007D395D">
          <w:rPr>
            <w:rStyle w:val="af"/>
          </w:rPr>
          <w:t>http://www.cnblogs.com/leesf456/p/6107600.html</w:t>
        </w:r>
      </w:hyperlink>
    </w:p>
    <w:p w:rsidR="001A7847" w:rsidRDefault="003C5B7A">
      <w:hyperlink r:id="rId545" w:history="1">
        <w:r w:rsidR="007D395D">
          <w:rPr>
            <w:rStyle w:val="af"/>
          </w:rPr>
          <w:t>https://blog.csdn.net/z69183787/article/details/53023578</w:t>
        </w:r>
      </w:hyperlink>
    </w:p>
    <w:p w:rsidR="001A7847" w:rsidRDefault="007D395D">
      <w:r>
        <w:t>https://blog.csdn.net/jerome_s/article/category/6325990</w:t>
      </w:r>
    </w:p>
    <w:p w:rsidR="001A7847" w:rsidRDefault="003C5B7A">
      <w:pPr>
        <w:pStyle w:val="3"/>
      </w:pPr>
      <w:hyperlink r:id="rId546" w:history="1">
        <w:r w:rsidR="007D395D">
          <w:rPr>
            <w:rStyle w:val="af"/>
            <w:rFonts w:ascii="Verdana" w:hAnsi="Verdana"/>
            <w:color w:val="0066AA"/>
            <w:sz w:val="24"/>
            <w:szCs w:val="24"/>
          </w:rPr>
          <w:t>Zookeeper</w:t>
        </w:r>
        <w:r w:rsidR="007D395D">
          <w:rPr>
            <w:rStyle w:val="af"/>
            <w:rFonts w:ascii="Verdana" w:hAnsi="Verdana"/>
            <w:color w:val="0066AA"/>
            <w:sz w:val="24"/>
            <w:szCs w:val="24"/>
          </w:rPr>
          <w:t>简单介绍</w:t>
        </w:r>
      </w:hyperlink>
    </w:p>
    <w:p w:rsidR="001A7847" w:rsidRDefault="007D395D">
      <w:pPr>
        <w:pStyle w:val="4"/>
        <w:numPr>
          <w:ilvl w:val="0"/>
          <w:numId w:val="63"/>
        </w:numPr>
        <w:rPr>
          <w:rStyle w:val="ac"/>
          <w:rFonts w:ascii="Verdana" w:hAnsi="Verdana"/>
          <w:b/>
          <w:bCs/>
          <w:color w:val="000000"/>
          <w:sz w:val="32"/>
          <w:szCs w:val="32"/>
        </w:rPr>
      </w:pPr>
      <w:r>
        <w:rPr>
          <w:rStyle w:val="ac"/>
          <w:rFonts w:ascii="Verdana" w:hAnsi="Verdana"/>
          <w:b/>
          <w:bCs/>
          <w:color w:val="000000"/>
          <w:sz w:val="32"/>
          <w:szCs w:val="32"/>
        </w:rPr>
        <w:t>分布式协调技术</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hint="eastAsia"/>
        </w:rPr>
        <w:t xml:space="preserve"> </w:t>
      </w:r>
      <w:r>
        <w:rPr>
          <w:rFonts w:ascii="Verdana" w:hAnsi="Verdana"/>
          <w:color w:val="000000"/>
          <w:sz w:val="20"/>
          <w:szCs w:val="20"/>
        </w:rPr>
        <w:t>在给大家介绍</w:t>
      </w:r>
      <w:r>
        <w:rPr>
          <w:rFonts w:ascii="Verdana" w:hAnsi="Verdana"/>
          <w:color w:val="000000"/>
          <w:sz w:val="20"/>
          <w:szCs w:val="20"/>
        </w:rPr>
        <w:t>ZooKeeper</w:t>
      </w:r>
      <w:r>
        <w:rPr>
          <w:rFonts w:ascii="Verdana" w:hAnsi="Verdana"/>
          <w:color w:val="000000"/>
          <w:sz w:val="20"/>
          <w:szCs w:val="20"/>
        </w:rPr>
        <w:t>之前先来给大家介绍一种技术</w:t>
      </w:r>
      <w:r>
        <w:rPr>
          <w:rFonts w:ascii="Verdana" w:hAnsi="Verdana"/>
          <w:color w:val="000000"/>
          <w:sz w:val="20"/>
          <w:szCs w:val="20"/>
        </w:rPr>
        <w:t>——</w:t>
      </w:r>
      <w:r>
        <w:rPr>
          <w:rFonts w:ascii="Verdana" w:hAnsi="Verdana"/>
          <w:color w:val="000000"/>
          <w:sz w:val="20"/>
          <w:szCs w:val="20"/>
        </w:rPr>
        <w:t>分布式协调技术。那么什么是分布式协调技术？那么我来告诉大家，其实分布式协调技术</w:t>
      </w:r>
      <w:r>
        <w:rPr>
          <w:rFonts w:ascii="Verdana" w:hAnsi="Verdana"/>
          <w:color w:val="000000"/>
          <w:sz w:val="20"/>
          <w:szCs w:val="20"/>
        </w:rPr>
        <w:t xml:space="preserve"> </w:t>
      </w:r>
      <w:r>
        <w:rPr>
          <w:rFonts w:ascii="Verdana" w:hAnsi="Verdana"/>
          <w:color w:val="000000"/>
          <w:sz w:val="20"/>
          <w:szCs w:val="20"/>
        </w:rPr>
        <w:t>主要用来解决分布式环境当中多个进程之间的同步控制，让他们有序的去访问某种临界资源，防止造成</w:t>
      </w:r>
      <w:r>
        <w:rPr>
          <w:rFonts w:ascii="Verdana" w:hAnsi="Verdana"/>
          <w:color w:val="000000"/>
          <w:sz w:val="20"/>
          <w:szCs w:val="20"/>
        </w:rPr>
        <w:t>"</w:t>
      </w:r>
      <w:r>
        <w:rPr>
          <w:rFonts w:ascii="Verdana" w:hAnsi="Verdana"/>
          <w:color w:val="000000"/>
          <w:sz w:val="20"/>
          <w:szCs w:val="20"/>
        </w:rPr>
        <w:t>脏数据</w:t>
      </w:r>
      <w:r>
        <w:rPr>
          <w:rFonts w:ascii="Verdana" w:hAnsi="Verdana"/>
          <w:color w:val="000000"/>
          <w:sz w:val="20"/>
          <w:szCs w:val="20"/>
        </w:rPr>
        <w:t>"</w:t>
      </w:r>
      <w:r>
        <w:rPr>
          <w:rFonts w:ascii="Verdana" w:hAnsi="Verdana"/>
          <w:color w:val="000000"/>
          <w:sz w:val="20"/>
          <w:szCs w:val="20"/>
        </w:rPr>
        <w:t>的后果。这时，有人可能会说这个简单，写一个调</w:t>
      </w:r>
      <w:r>
        <w:rPr>
          <w:rFonts w:ascii="Verdana" w:hAnsi="Verdana"/>
          <w:color w:val="000000"/>
          <w:sz w:val="20"/>
          <w:szCs w:val="20"/>
        </w:rPr>
        <w:t xml:space="preserve"> </w:t>
      </w:r>
      <w:r>
        <w:rPr>
          <w:rFonts w:ascii="Verdana" w:hAnsi="Verdana"/>
          <w:color w:val="000000"/>
          <w:sz w:val="20"/>
          <w:szCs w:val="20"/>
        </w:rPr>
        <w:t>度算法就轻松解决了。说这句话的人，可能对分布式系统不是很了解，所以才会出现这种误解。如果这些进程全部是跑在一台机上的话，相对来说确实就好办了，问</w:t>
      </w:r>
      <w:r>
        <w:rPr>
          <w:rFonts w:ascii="Verdana" w:hAnsi="Verdana"/>
          <w:color w:val="000000"/>
          <w:sz w:val="20"/>
          <w:szCs w:val="20"/>
        </w:rPr>
        <w:t xml:space="preserve"> </w:t>
      </w:r>
      <w:r>
        <w:rPr>
          <w:rFonts w:ascii="Verdana" w:hAnsi="Verdana"/>
          <w:color w:val="000000"/>
          <w:sz w:val="20"/>
          <w:szCs w:val="20"/>
        </w:rPr>
        <w:t>题就在于他是在一个分布式的环境下，这时问题又来了，那什么是分布式呢？这个一两句话我也说不清楚，但我给大家画了一张图希望能帮助大家理解这方面的内</w:t>
      </w:r>
      <w:r>
        <w:rPr>
          <w:rFonts w:ascii="Verdana" w:hAnsi="Verdana"/>
          <w:color w:val="000000"/>
          <w:sz w:val="20"/>
          <w:szCs w:val="20"/>
        </w:rPr>
        <w:t xml:space="preserve"> </w:t>
      </w:r>
      <w:r>
        <w:rPr>
          <w:rFonts w:ascii="Verdana" w:hAnsi="Verdana"/>
          <w:color w:val="000000"/>
          <w:sz w:val="20"/>
          <w:szCs w:val="20"/>
        </w:rPr>
        <w:t>容，如果觉得不对尽可拍砖，来咱们看一下这张图，如图</w:t>
      </w:r>
      <w:r>
        <w:rPr>
          <w:rFonts w:ascii="Verdana" w:hAnsi="Verdana"/>
          <w:color w:val="000000"/>
          <w:sz w:val="20"/>
          <w:szCs w:val="20"/>
        </w:rPr>
        <w:t>1.1</w:t>
      </w:r>
      <w:r>
        <w:rPr>
          <w:rFonts w:ascii="Verdana" w:hAnsi="Verdana"/>
          <w:color w:val="000000"/>
          <w:sz w:val="20"/>
          <w:szCs w:val="20"/>
        </w:rPr>
        <w:t>所示。</w:t>
      </w:r>
    </w:p>
    <w:p w:rsidR="001A7847" w:rsidRDefault="007D395D">
      <w:pPr>
        <w:widowControl/>
        <w:shd w:val="clear" w:color="auto" w:fill="FFFFFF"/>
        <w:spacing w:before="150" w:after="150"/>
        <w:jc w:val="center"/>
        <w:rPr>
          <w:rFonts w:ascii="Verdana" w:eastAsia="宋体" w:hAnsi="Verdana" w:cs="宋体"/>
          <w:color w:val="000000"/>
          <w:kern w:val="0"/>
          <w:sz w:val="20"/>
          <w:szCs w:val="20"/>
        </w:rPr>
      </w:pPr>
      <w:r>
        <w:rPr>
          <w:rFonts w:ascii="黑体" w:eastAsia="黑体" w:hAnsi="黑体" w:cs="宋体" w:hint="eastAsia"/>
          <w:color w:val="000000"/>
          <w:kern w:val="0"/>
          <w:szCs w:val="21"/>
        </w:rPr>
        <w:t>图 1.1 分布式系统图</w:t>
      </w:r>
    </w:p>
    <w:p w:rsidR="001A7847" w:rsidRDefault="007D395D">
      <w:pPr>
        <w:widowControl/>
        <w:shd w:val="clear" w:color="auto" w:fill="FFFFFF"/>
        <w:spacing w:before="150" w:after="150"/>
        <w:jc w:val="center"/>
        <w:rPr>
          <w:rFonts w:ascii="Verdana" w:eastAsia="宋体" w:hAnsi="Verdana" w:cs="宋体"/>
          <w:color w:val="000000"/>
          <w:kern w:val="0"/>
          <w:sz w:val="20"/>
          <w:szCs w:val="20"/>
        </w:rPr>
      </w:pPr>
      <w:r>
        <w:rPr>
          <w:rFonts w:ascii="Verdana" w:eastAsia="宋体" w:hAnsi="Verdana" w:cs="宋体"/>
          <w:noProof/>
          <w:color w:val="000000"/>
          <w:kern w:val="0"/>
          <w:sz w:val="20"/>
          <w:szCs w:val="20"/>
        </w:rPr>
        <w:drawing>
          <wp:inline distT="0" distB="0" distL="0" distR="0">
            <wp:extent cx="5486400" cy="3423285"/>
            <wp:effectExtent l="0" t="0" r="0" b="5715"/>
            <wp:docPr id="37" name="图片 37" descr="https://images0.cnblogs.com/blog/671563/201411/301534548096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s://images0.cnblogs.com/blog/671563/201411/301534548096997.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a:xfrm>
                      <a:off x="0" y="0"/>
                      <a:ext cx="5486400" cy="3423285"/>
                    </a:xfrm>
                    <a:prstGeom prst="rect">
                      <a:avLst/>
                    </a:prstGeom>
                    <a:noFill/>
                    <a:ln>
                      <a:noFill/>
                    </a:ln>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给大家分析一下这张图，在这图中有三台机器，每台机器各跑一个应用程序。然后我们将这三台机器通过网络将其连接起来，构成一个系统来为用户提供服务，对用户来说这个系统的架构是透明的，他感觉不到我这个系统是一个什么样的架构。那么我们就可以把这种系统称作一个</w:t>
      </w:r>
      <w:r>
        <w:rPr>
          <w:rFonts w:ascii="Verdana" w:eastAsia="宋体" w:hAnsi="Verdana" w:cs="宋体"/>
          <w:b/>
          <w:bCs/>
          <w:color w:val="000000"/>
          <w:kern w:val="0"/>
          <w:sz w:val="20"/>
          <w:szCs w:val="20"/>
        </w:rPr>
        <w:t>分布式系统</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那我们接下来再分析一下，在这个分布式系统中如何对进程进行调度，我假设在第一台机器上挂载了一个资源，然后这三个物理分布的进程都要竞争这个资源，但我们又不希望他们同时进行访问，这时候我们就需要一个</w:t>
      </w:r>
      <w:r>
        <w:rPr>
          <w:rFonts w:ascii="Verdana" w:eastAsia="宋体" w:hAnsi="Verdana" w:cs="宋体"/>
          <w:b/>
          <w:bCs/>
          <w:color w:val="000000"/>
          <w:kern w:val="0"/>
          <w:sz w:val="20"/>
          <w:szCs w:val="20"/>
        </w:rPr>
        <w:t>协调器</w:t>
      </w:r>
      <w:r>
        <w:rPr>
          <w:rFonts w:ascii="Verdana" w:eastAsia="宋体" w:hAnsi="Verdana" w:cs="宋体"/>
          <w:color w:val="000000"/>
          <w:kern w:val="0"/>
          <w:sz w:val="20"/>
          <w:szCs w:val="20"/>
        </w:rPr>
        <w:t>，来让他们有序的来访问这个资源。这个协调器就是我们经常</w:t>
      </w:r>
      <w:r>
        <w:rPr>
          <w:rFonts w:ascii="Verdana" w:eastAsia="宋体" w:hAnsi="Verdana" w:cs="宋体"/>
          <w:color w:val="000000"/>
          <w:kern w:val="0"/>
          <w:sz w:val="20"/>
          <w:szCs w:val="20"/>
        </w:rPr>
        <w:lastRenderedPageBreak/>
        <w:t>提到的那个</w:t>
      </w:r>
      <w:r>
        <w:rPr>
          <w:rFonts w:ascii="Verdana" w:eastAsia="宋体" w:hAnsi="Verdana" w:cs="宋体"/>
          <w:b/>
          <w:bCs/>
          <w:color w:val="000000"/>
          <w:kern w:val="0"/>
          <w:sz w:val="20"/>
          <w:szCs w:val="20"/>
        </w:rPr>
        <w:t>锁</w:t>
      </w:r>
      <w:r>
        <w:rPr>
          <w:rFonts w:ascii="Verdana" w:eastAsia="宋体" w:hAnsi="Verdana" w:cs="宋体"/>
          <w:color w:val="000000"/>
          <w:kern w:val="0"/>
          <w:sz w:val="20"/>
          <w:szCs w:val="20"/>
        </w:rPr>
        <w:t>，比如说</w:t>
      </w:r>
      <w:r>
        <w:rPr>
          <w:rFonts w:ascii="Verdana" w:eastAsia="宋体" w:hAnsi="Verdana" w:cs="宋体"/>
          <w:color w:val="000000"/>
          <w:kern w:val="0"/>
          <w:sz w:val="20"/>
          <w:szCs w:val="20"/>
        </w:rPr>
        <w:t>"</w:t>
      </w:r>
      <w:r>
        <w:rPr>
          <w:rFonts w:ascii="Verdana" w:eastAsia="宋体" w:hAnsi="Verdana" w:cs="宋体"/>
          <w:color w:val="000000"/>
          <w:kern w:val="0"/>
          <w:sz w:val="20"/>
          <w:szCs w:val="20"/>
        </w:rPr>
        <w:t>进程</w:t>
      </w:r>
      <w:r>
        <w:rPr>
          <w:rFonts w:ascii="Verdana" w:eastAsia="宋体" w:hAnsi="Verdana" w:cs="宋体"/>
          <w:color w:val="000000"/>
          <w:kern w:val="0"/>
          <w:sz w:val="20"/>
          <w:szCs w:val="20"/>
        </w:rPr>
        <w:t>-1"</w:t>
      </w:r>
      <w:r>
        <w:rPr>
          <w:rFonts w:ascii="Verdana" w:eastAsia="宋体" w:hAnsi="Verdana" w:cs="宋体"/>
          <w:color w:val="000000"/>
          <w:kern w:val="0"/>
          <w:sz w:val="20"/>
          <w:szCs w:val="20"/>
        </w:rPr>
        <w:t>在使用该资源的时候，会先去获得锁，</w:t>
      </w:r>
      <w:r>
        <w:rPr>
          <w:rFonts w:ascii="Verdana" w:eastAsia="宋体" w:hAnsi="Verdana" w:cs="宋体"/>
          <w:color w:val="000000"/>
          <w:kern w:val="0"/>
          <w:sz w:val="20"/>
          <w:szCs w:val="20"/>
        </w:rPr>
        <w:t>"</w:t>
      </w:r>
      <w:r>
        <w:rPr>
          <w:rFonts w:ascii="Verdana" w:eastAsia="宋体" w:hAnsi="Verdana" w:cs="宋体"/>
          <w:color w:val="000000"/>
          <w:kern w:val="0"/>
          <w:sz w:val="20"/>
          <w:szCs w:val="20"/>
        </w:rPr>
        <w:t>进程</w:t>
      </w:r>
      <w:r>
        <w:rPr>
          <w:rFonts w:ascii="Verdana" w:eastAsia="宋体" w:hAnsi="Verdana" w:cs="宋体"/>
          <w:color w:val="000000"/>
          <w:kern w:val="0"/>
          <w:sz w:val="20"/>
          <w:szCs w:val="20"/>
        </w:rPr>
        <w:t>1"</w:t>
      </w:r>
      <w:r>
        <w:rPr>
          <w:rFonts w:ascii="Verdana" w:eastAsia="宋体" w:hAnsi="Verdana" w:cs="宋体"/>
          <w:color w:val="000000"/>
          <w:kern w:val="0"/>
          <w:sz w:val="20"/>
          <w:szCs w:val="20"/>
        </w:rPr>
        <w:t>获得锁以后会对该资源保持</w:t>
      </w:r>
      <w:r>
        <w:rPr>
          <w:rFonts w:ascii="Verdana" w:eastAsia="宋体" w:hAnsi="Verdana" w:cs="宋体"/>
          <w:b/>
          <w:bCs/>
          <w:color w:val="000000"/>
          <w:kern w:val="0"/>
          <w:sz w:val="20"/>
          <w:szCs w:val="20"/>
        </w:rPr>
        <w:t>独占</w:t>
      </w:r>
      <w:r>
        <w:rPr>
          <w:rFonts w:ascii="Verdana" w:eastAsia="宋体" w:hAnsi="Verdana" w:cs="宋体"/>
          <w:color w:val="000000"/>
          <w:kern w:val="0"/>
          <w:sz w:val="20"/>
          <w:szCs w:val="20"/>
        </w:rPr>
        <w:t>，这样其他进程就无法访问该资源，</w:t>
      </w:r>
      <w:r>
        <w:rPr>
          <w:rFonts w:ascii="Verdana" w:eastAsia="宋体" w:hAnsi="Verdana" w:cs="宋体"/>
          <w:color w:val="000000"/>
          <w:kern w:val="0"/>
          <w:sz w:val="20"/>
          <w:szCs w:val="20"/>
        </w:rPr>
        <w:t>"</w:t>
      </w:r>
      <w:r>
        <w:rPr>
          <w:rFonts w:ascii="Verdana" w:eastAsia="宋体" w:hAnsi="Verdana" w:cs="宋体"/>
          <w:color w:val="000000"/>
          <w:kern w:val="0"/>
          <w:sz w:val="20"/>
          <w:szCs w:val="20"/>
        </w:rPr>
        <w:t>进程</w:t>
      </w:r>
      <w:r>
        <w:rPr>
          <w:rFonts w:ascii="Verdana" w:eastAsia="宋体" w:hAnsi="Verdana" w:cs="宋体"/>
          <w:color w:val="000000"/>
          <w:kern w:val="0"/>
          <w:sz w:val="20"/>
          <w:szCs w:val="20"/>
        </w:rPr>
        <w:t>1"</w:t>
      </w:r>
      <w:r>
        <w:rPr>
          <w:rFonts w:ascii="Verdana" w:eastAsia="宋体" w:hAnsi="Verdana" w:cs="宋体"/>
          <w:color w:val="000000"/>
          <w:kern w:val="0"/>
          <w:sz w:val="20"/>
          <w:szCs w:val="20"/>
        </w:rPr>
        <w:t>用完该资源以后就将锁释放掉，让其他进程来获得锁，那么通过这个锁机制，我们就能保证了分布式系统中多个进程能够有序的访问该临界资源。那么我们把这个分布式环境下的这个锁叫作</w:t>
      </w:r>
      <w:r>
        <w:rPr>
          <w:rFonts w:ascii="Verdana" w:eastAsia="宋体" w:hAnsi="Verdana" w:cs="宋体"/>
          <w:b/>
          <w:bCs/>
          <w:color w:val="000000"/>
          <w:kern w:val="0"/>
          <w:sz w:val="20"/>
          <w:szCs w:val="20"/>
        </w:rPr>
        <w:t>分布式锁</w:t>
      </w:r>
      <w:r>
        <w:rPr>
          <w:rFonts w:ascii="Verdana" w:eastAsia="宋体" w:hAnsi="Verdana" w:cs="宋体"/>
          <w:color w:val="000000"/>
          <w:kern w:val="0"/>
          <w:sz w:val="20"/>
          <w:szCs w:val="20"/>
        </w:rPr>
        <w:t>。这个分布式锁也就是我们</w:t>
      </w:r>
      <w:r>
        <w:rPr>
          <w:rFonts w:ascii="Verdana" w:eastAsia="宋体" w:hAnsi="Verdana" w:cs="宋体"/>
          <w:b/>
          <w:bCs/>
          <w:color w:val="000000"/>
          <w:kern w:val="0"/>
          <w:sz w:val="20"/>
          <w:szCs w:val="20"/>
        </w:rPr>
        <w:t>分布式协调技术</w:t>
      </w:r>
      <w:r>
        <w:rPr>
          <w:rFonts w:ascii="Verdana" w:eastAsia="宋体" w:hAnsi="Verdana" w:cs="宋体"/>
          <w:color w:val="000000"/>
          <w:kern w:val="0"/>
          <w:sz w:val="20"/>
          <w:szCs w:val="20"/>
        </w:rPr>
        <w:t>实现的核心内容，那么如何实现这个分布式呢，那就是我们后面要讲的内容。</w:t>
      </w:r>
    </w:p>
    <w:p w:rsidR="001A7847" w:rsidRDefault="007D395D">
      <w:pPr>
        <w:pStyle w:val="4"/>
      </w:pPr>
      <w:r>
        <w:rPr>
          <w:rStyle w:val="ac"/>
          <w:rFonts w:ascii="Verdana" w:hAnsi="Verdana" w:hint="eastAsia"/>
          <w:b/>
          <w:bCs/>
          <w:color w:val="000000"/>
        </w:rPr>
        <w:t>2</w:t>
      </w:r>
      <w:r>
        <w:rPr>
          <w:rStyle w:val="ac"/>
          <w:rFonts w:ascii="Verdana" w:hAnsi="Verdana"/>
          <w:b/>
          <w:bCs/>
          <w:color w:val="000000"/>
          <w:sz w:val="32"/>
          <w:szCs w:val="32"/>
        </w:rPr>
        <w:t>、分布式锁的实现</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hint="eastAsia"/>
        </w:rPr>
        <w:t xml:space="preserve"> </w:t>
      </w:r>
      <w:r>
        <w:rPr>
          <w:rFonts w:ascii="Verdana" w:hAnsi="Verdana"/>
          <w:color w:val="000000"/>
          <w:sz w:val="20"/>
          <w:szCs w:val="20"/>
        </w:rPr>
        <w:t>好我们知道，为了防止分布式系统中的多个进程之间相互干扰，我们需要一种分布式协调技术来对这些进程进行调度。而这个分布式协调技术的核心就是来实现这个分</w:t>
      </w:r>
      <w:r>
        <w:rPr>
          <w:rStyle w:val="ac"/>
          <w:rFonts w:ascii="Verdana" w:hAnsi="Verdana"/>
          <w:color w:val="000000"/>
          <w:sz w:val="20"/>
          <w:szCs w:val="20"/>
        </w:rPr>
        <w:t>布式锁</w:t>
      </w:r>
      <w:r>
        <w:rPr>
          <w:rFonts w:ascii="Verdana" w:hAnsi="Verdana"/>
          <w:color w:val="000000"/>
          <w:sz w:val="20"/>
          <w:szCs w:val="20"/>
        </w:rPr>
        <w:t>。那么这个锁怎么实现呢？这实现起来确实相对来说比较困难的。</w:t>
      </w:r>
    </w:p>
    <w:p w:rsidR="001A7847" w:rsidRDefault="007D395D">
      <w:pPr>
        <w:pStyle w:val="5"/>
        <w:rPr>
          <w:sz w:val="24"/>
          <w:szCs w:val="24"/>
        </w:rPr>
      </w:pPr>
      <w:r>
        <w:rPr>
          <w:rStyle w:val="ac"/>
          <w:rFonts w:ascii="Verdana" w:hAnsi="Verdana"/>
          <w:b/>
          <w:bCs/>
          <w:color w:val="000000"/>
          <w:sz w:val="30"/>
          <w:szCs w:val="30"/>
        </w:rPr>
        <w:t xml:space="preserve">1.1 </w:t>
      </w:r>
      <w:r>
        <w:rPr>
          <w:rStyle w:val="ac"/>
          <w:rFonts w:ascii="Verdana" w:hAnsi="Verdana"/>
          <w:b/>
          <w:bCs/>
          <w:color w:val="000000"/>
          <w:sz w:val="30"/>
          <w:szCs w:val="30"/>
        </w:rPr>
        <w:t>面临的问题</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在看了图</w:t>
      </w:r>
      <w:r>
        <w:rPr>
          <w:rFonts w:ascii="Verdana" w:hAnsi="Verdana"/>
          <w:color w:val="000000"/>
          <w:sz w:val="20"/>
          <w:szCs w:val="20"/>
        </w:rPr>
        <w:t>1.1</w:t>
      </w:r>
      <w:r>
        <w:rPr>
          <w:rFonts w:ascii="Verdana" w:hAnsi="Verdana"/>
          <w:color w:val="000000"/>
          <w:sz w:val="20"/>
          <w:szCs w:val="20"/>
        </w:rPr>
        <w:t>所示的分布式环境之后，有人可能会感觉这不是很难。无非是将原来在同一台机器上对进程调度的原语，通过网络实现在分布式环境中。是的，表面上是可以这么说。但是问题就在网络这，在分布式系统中，所有在同一台机器上的假设都不存在：因为网络是不可靠的。</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比如，在同一台机器上，你对一个服务的调用如果成功，那就是成功，如果调用失败，比如抛出异常那就是调用失败。但是在分布式环境中，由于网络的不可</w:t>
      </w:r>
      <w:r>
        <w:rPr>
          <w:rFonts w:ascii="Verdana" w:hAnsi="Verdana"/>
          <w:color w:val="000000"/>
          <w:sz w:val="20"/>
          <w:szCs w:val="20"/>
        </w:rPr>
        <w:t xml:space="preserve"> </w:t>
      </w:r>
      <w:r>
        <w:rPr>
          <w:rFonts w:ascii="Verdana" w:hAnsi="Verdana"/>
          <w:color w:val="000000"/>
          <w:sz w:val="20"/>
          <w:szCs w:val="20"/>
        </w:rPr>
        <w:t>靠，你对一个服务的调用失败了并不表示一定是失败的，可能是执行成功了，但是响应返回的时候失败了。还有，</w:t>
      </w:r>
      <w:r>
        <w:rPr>
          <w:rFonts w:ascii="Verdana" w:hAnsi="Verdana"/>
          <w:color w:val="000000"/>
          <w:sz w:val="20"/>
          <w:szCs w:val="20"/>
        </w:rPr>
        <w:t>A</w:t>
      </w:r>
      <w:r>
        <w:rPr>
          <w:rFonts w:ascii="Verdana" w:hAnsi="Verdana"/>
          <w:color w:val="000000"/>
          <w:sz w:val="20"/>
          <w:szCs w:val="20"/>
        </w:rPr>
        <w:t>和</w:t>
      </w:r>
      <w:r>
        <w:rPr>
          <w:rFonts w:ascii="Verdana" w:hAnsi="Verdana"/>
          <w:color w:val="000000"/>
          <w:sz w:val="20"/>
          <w:szCs w:val="20"/>
        </w:rPr>
        <w:t>B</w:t>
      </w:r>
      <w:r>
        <w:rPr>
          <w:rFonts w:ascii="Verdana" w:hAnsi="Verdana"/>
          <w:color w:val="000000"/>
          <w:sz w:val="20"/>
          <w:szCs w:val="20"/>
        </w:rPr>
        <w:t>都去调用</w:t>
      </w:r>
      <w:r>
        <w:rPr>
          <w:rFonts w:ascii="Verdana" w:hAnsi="Verdana"/>
          <w:color w:val="000000"/>
          <w:sz w:val="20"/>
          <w:szCs w:val="20"/>
        </w:rPr>
        <w:t>C</w:t>
      </w:r>
      <w:r>
        <w:rPr>
          <w:rFonts w:ascii="Verdana" w:hAnsi="Verdana"/>
          <w:color w:val="000000"/>
          <w:sz w:val="20"/>
          <w:szCs w:val="20"/>
        </w:rPr>
        <w:t>服务，在时间上</w:t>
      </w:r>
      <w:r>
        <w:rPr>
          <w:rFonts w:ascii="Verdana" w:hAnsi="Verdana"/>
          <w:color w:val="000000"/>
          <w:sz w:val="20"/>
          <w:szCs w:val="20"/>
        </w:rPr>
        <w:t xml:space="preserve"> A</w:t>
      </w:r>
      <w:r>
        <w:rPr>
          <w:rFonts w:ascii="Verdana" w:hAnsi="Verdana"/>
          <w:color w:val="000000"/>
          <w:sz w:val="20"/>
          <w:szCs w:val="20"/>
        </w:rPr>
        <w:t>还先调用一些，</w:t>
      </w:r>
      <w:r>
        <w:rPr>
          <w:rFonts w:ascii="Verdana" w:hAnsi="Verdana"/>
          <w:color w:val="000000"/>
          <w:sz w:val="20"/>
          <w:szCs w:val="20"/>
        </w:rPr>
        <w:t>B</w:t>
      </w:r>
      <w:r>
        <w:rPr>
          <w:rFonts w:ascii="Verdana" w:hAnsi="Verdana"/>
          <w:color w:val="000000"/>
          <w:sz w:val="20"/>
          <w:szCs w:val="20"/>
        </w:rPr>
        <w:t>后调用，那么最后的结果是不是一定</w:t>
      </w:r>
      <w:r>
        <w:rPr>
          <w:rFonts w:ascii="Verdana" w:hAnsi="Verdana"/>
          <w:color w:val="000000"/>
          <w:sz w:val="20"/>
          <w:szCs w:val="20"/>
        </w:rPr>
        <w:t>A</w:t>
      </w:r>
      <w:r>
        <w:rPr>
          <w:rFonts w:ascii="Verdana" w:hAnsi="Verdana"/>
          <w:color w:val="000000"/>
          <w:sz w:val="20"/>
          <w:szCs w:val="20"/>
        </w:rPr>
        <w:t>的请求就先于</w:t>
      </w:r>
      <w:r>
        <w:rPr>
          <w:rFonts w:ascii="Verdana" w:hAnsi="Verdana"/>
          <w:color w:val="000000"/>
          <w:sz w:val="20"/>
          <w:szCs w:val="20"/>
        </w:rPr>
        <w:t>B</w:t>
      </w:r>
      <w:r>
        <w:rPr>
          <w:rFonts w:ascii="Verdana" w:hAnsi="Verdana"/>
          <w:color w:val="000000"/>
          <w:sz w:val="20"/>
          <w:szCs w:val="20"/>
        </w:rPr>
        <w:t>到达呢？</w:t>
      </w:r>
      <w:r>
        <w:rPr>
          <w:rFonts w:ascii="Verdana" w:hAnsi="Verdana"/>
          <w:color w:val="000000"/>
          <w:sz w:val="20"/>
          <w:szCs w:val="20"/>
        </w:rPr>
        <w:t xml:space="preserve"> </w:t>
      </w:r>
      <w:r>
        <w:rPr>
          <w:rFonts w:ascii="Verdana" w:hAnsi="Verdana"/>
          <w:color w:val="000000"/>
          <w:sz w:val="20"/>
          <w:szCs w:val="20"/>
        </w:rPr>
        <w:t>这些在同一台机器上的种种假设，我们都要重新思考，我们还要思考这些问题给我们的设计和编码带来了哪些影响。还有，在分布式环境中为了提升可靠性，我们往</w:t>
      </w:r>
      <w:r>
        <w:rPr>
          <w:rFonts w:ascii="Verdana" w:hAnsi="Verdana"/>
          <w:color w:val="000000"/>
          <w:sz w:val="20"/>
          <w:szCs w:val="20"/>
        </w:rPr>
        <w:t xml:space="preserve"> </w:t>
      </w:r>
      <w:r>
        <w:rPr>
          <w:rFonts w:ascii="Verdana" w:hAnsi="Verdana"/>
          <w:color w:val="000000"/>
          <w:sz w:val="20"/>
          <w:szCs w:val="20"/>
        </w:rPr>
        <w:t>往会部署多套服务，但是如何在多套服务中达到一致性，这在同一台机器上多个进程之间的同步相对来说比较容易办到，但在分布式环境中确实一个大难题。</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所以分布式协调远比在同一台机器上对多个进程的调度要难得多，而且如果为每一个分布式应用都开发一个独立的协调程序。一方面，协调程序的反复编写浪</w:t>
      </w:r>
      <w:r>
        <w:rPr>
          <w:rFonts w:ascii="Verdana" w:hAnsi="Verdana"/>
          <w:color w:val="000000"/>
          <w:sz w:val="20"/>
          <w:szCs w:val="20"/>
        </w:rPr>
        <w:t xml:space="preserve"> </w:t>
      </w:r>
      <w:r>
        <w:rPr>
          <w:rFonts w:ascii="Verdana" w:hAnsi="Verdana"/>
          <w:color w:val="000000"/>
          <w:sz w:val="20"/>
          <w:szCs w:val="20"/>
        </w:rPr>
        <w:t>费，且难以形成通用、伸缩性好的协调器。另一方面，协调程序开销比较大，会影响系统原有的性能。所以，急需一种高可靠、高可用的通用协调机制来用以协调分</w:t>
      </w:r>
      <w:r>
        <w:rPr>
          <w:rFonts w:ascii="Verdana" w:hAnsi="Verdana"/>
          <w:color w:val="000000"/>
          <w:sz w:val="20"/>
          <w:szCs w:val="20"/>
        </w:rPr>
        <w:t xml:space="preserve"> </w:t>
      </w:r>
      <w:r>
        <w:rPr>
          <w:rFonts w:ascii="Verdana" w:hAnsi="Verdana"/>
          <w:color w:val="000000"/>
          <w:sz w:val="20"/>
          <w:szCs w:val="20"/>
        </w:rPr>
        <w:t>布式应用。</w:t>
      </w:r>
    </w:p>
    <w:p w:rsidR="001A7847" w:rsidRDefault="007D395D">
      <w:pPr>
        <w:pStyle w:val="5"/>
        <w:rPr>
          <w:sz w:val="24"/>
          <w:szCs w:val="24"/>
        </w:rPr>
      </w:pPr>
      <w:r>
        <w:rPr>
          <w:rStyle w:val="ac"/>
          <w:rFonts w:ascii="Verdana" w:hAnsi="Verdana"/>
          <w:b/>
          <w:bCs/>
          <w:color w:val="000000"/>
          <w:sz w:val="30"/>
          <w:szCs w:val="30"/>
        </w:rPr>
        <w:t xml:space="preserve">1.2 </w:t>
      </w:r>
      <w:r>
        <w:rPr>
          <w:rStyle w:val="ac"/>
          <w:rFonts w:ascii="Verdana" w:hAnsi="Verdana"/>
          <w:b/>
          <w:bCs/>
          <w:color w:val="000000"/>
          <w:sz w:val="30"/>
          <w:szCs w:val="30"/>
        </w:rPr>
        <w:t>分布式锁的实现者</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目前，在分布式协调技术方面做得比较好的就是</w:t>
      </w:r>
      <w:r>
        <w:rPr>
          <w:rFonts w:ascii="Verdana" w:hAnsi="Verdana"/>
          <w:color w:val="000000"/>
          <w:sz w:val="20"/>
          <w:szCs w:val="20"/>
        </w:rPr>
        <w:t>Google</w:t>
      </w:r>
      <w:r>
        <w:rPr>
          <w:rFonts w:ascii="Verdana" w:hAnsi="Verdana"/>
          <w:color w:val="000000"/>
          <w:sz w:val="20"/>
          <w:szCs w:val="20"/>
        </w:rPr>
        <w:t>的</w:t>
      </w:r>
      <w:r>
        <w:rPr>
          <w:rFonts w:ascii="Verdana" w:hAnsi="Verdana"/>
          <w:color w:val="000000"/>
          <w:sz w:val="20"/>
          <w:szCs w:val="20"/>
        </w:rPr>
        <w:t>Chubby</w:t>
      </w:r>
      <w:r>
        <w:rPr>
          <w:rFonts w:ascii="Verdana" w:hAnsi="Verdana"/>
          <w:color w:val="000000"/>
          <w:sz w:val="20"/>
          <w:szCs w:val="20"/>
        </w:rPr>
        <w:t>还有</w:t>
      </w:r>
      <w:r>
        <w:rPr>
          <w:rFonts w:ascii="Verdana" w:hAnsi="Verdana"/>
          <w:color w:val="000000"/>
          <w:sz w:val="20"/>
          <w:szCs w:val="20"/>
        </w:rPr>
        <w:t>Apache</w:t>
      </w:r>
      <w:r>
        <w:rPr>
          <w:rFonts w:ascii="Verdana" w:hAnsi="Verdana"/>
          <w:color w:val="000000"/>
          <w:sz w:val="20"/>
          <w:szCs w:val="20"/>
        </w:rPr>
        <w:t>的</w:t>
      </w:r>
      <w:r>
        <w:rPr>
          <w:rFonts w:ascii="Verdana" w:hAnsi="Verdana"/>
          <w:color w:val="000000"/>
          <w:sz w:val="20"/>
          <w:szCs w:val="20"/>
        </w:rPr>
        <w:t>ZooKeeper</w:t>
      </w:r>
      <w:r>
        <w:rPr>
          <w:rFonts w:ascii="Verdana" w:hAnsi="Verdana"/>
          <w:color w:val="000000"/>
          <w:sz w:val="20"/>
          <w:szCs w:val="20"/>
        </w:rPr>
        <w:t>他们都是分布式锁的实现者。有人会问</w:t>
      </w:r>
      <w:r>
        <w:rPr>
          <w:rFonts w:ascii="Verdana" w:hAnsi="Verdana"/>
          <w:color w:val="000000"/>
          <w:sz w:val="20"/>
          <w:szCs w:val="20"/>
        </w:rPr>
        <w:t xml:space="preserve"> </w:t>
      </w:r>
      <w:r>
        <w:rPr>
          <w:rFonts w:ascii="Verdana" w:hAnsi="Verdana"/>
          <w:color w:val="000000"/>
          <w:sz w:val="20"/>
          <w:szCs w:val="20"/>
        </w:rPr>
        <w:t>既然有了</w:t>
      </w:r>
      <w:r>
        <w:rPr>
          <w:rFonts w:ascii="Verdana" w:hAnsi="Verdana"/>
          <w:color w:val="000000"/>
          <w:sz w:val="20"/>
          <w:szCs w:val="20"/>
        </w:rPr>
        <w:t>Chubby</w:t>
      </w:r>
      <w:r>
        <w:rPr>
          <w:rFonts w:ascii="Verdana" w:hAnsi="Verdana"/>
          <w:color w:val="000000"/>
          <w:sz w:val="20"/>
          <w:szCs w:val="20"/>
        </w:rPr>
        <w:t>为什么还要弄一个</w:t>
      </w:r>
      <w:r>
        <w:rPr>
          <w:rFonts w:ascii="Verdana" w:hAnsi="Verdana"/>
          <w:color w:val="000000"/>
          <w:sz w:val="20"/>
          <w:szCs w:val="20"/>
        </w:rPr>
        <w:t>ZooKeeper</w:t>
      </w:r>
      <w:r>
        <w:rPr>
          <w:rFonts w:ascii="Verdana" w:hAnsi="Verdana"/>
          <w:color w:val="000000"/>
          <w:sz w:val="20"/>
          <w:szCs w:val="20"/>
        </w:rPr>
        <w:t>，难道</w:t>
      </w:r>
      <w:r>
        <w:rPr>
          <w:rFonts w:ascii="Verdana" w:hAnsi="Verdana"/>
          <w:color w:val="000000"/>
          <w:sz w:val="20"/>
          <w:szCs w:val="20"/>
        </w:rPr>
        <w:t>Chubby</w:t>
      </w:r>
      <w:r>
        <w:rPr>
          <w:rFonts w:ascii="Verdana" w:hAnsi="Verdana"/>
          <w:color w:val="000000"/>
          <w:sz w:val="20"/>
          <w:szCs w:val="20"/>
        </w:rPr>
        <w:t>做得不够好吗？不是这样的，主要是</w:t>
      </w:r>
      <w:r>
        <w:rPr>
          <w:rFonts w:ascii="Verdana" w:hAnsi="Verdana"/>
          <w:color w:val="000000"/>
          <w:sz w:val="20"/>
          <w:szCs w:val="20"/>
        </w:rPr>
        <w:t>Chbby</w:t>
      </w:r>
      <w:r>
        <w:rPr>
          <w:rFonts w:ascii="Verdana" w:hAnsi="Verdana"/>
          <w:color w:val="000000"/>
          <w:sz w:val="20"/>
          <w:szCs w:val="20"/>
        </w:rPr>
        <w:t>是非开源的，</w:t>
      </w:r>
      <w:r>
        <w:rPr>
          <w:rFonts w:ascii="Verdana" w:hAnsi="Verdana"/>
          <w:color w:val="000000"/>
          <w:sz w:val="20"/>
          <w:szCs w:val="20"/>
        </w:rPr>
        <w:t>Google</w:t>
      </w:r>
      <w:r>
        <w:rPr>
          <w:rFonts w:ascii="Verdana" w:hAnsi="Verdana"/>
          <w:color w:val="000000"/>
          <w:sz w:val="20"/>
          <w:szCs w:val="20"/>
        </w:rPr>
        <w:t>自家</w:t>
      </w:r>
      <w:r>
        <w:rPr>
          <w:rFonts w:ascii="Verdana" w:hAnsi="Verdana"/>
          <w:color w:val="000000"/>
          <w:sz w:val="20"/>
          <w:szCs w:val="20"/>
        </w:rPr>
        <w:t xml:space="preserve"> </w:t>
      </w:r>
      <w:r>
        <w:rPr>
          <w:rFonts w:ascii="Verdana" w:hAnsi="Verdana"/>
          <w:color w:val="000000"/>
          <w:sz w:val="20"/>
          <w:szCs w:val="20"/>
        </w:rPr>
        <w:t>用。后来雅虎模仿</w:t>
      </w:r>
      <w:r>
        <w:rPr>
          <w:rFonts w:ascii="Verdana" w:hAnsi="Verdana"/>
          <w:color w:val="000000"/>
          <w:sz w:val="20"/>
          <w:szCs w:val="20"/>
        </w:rPr>
        <w:t>Chubby</w:t>
      </w:r>
      <w:r>
        <w:rPr>
          <w:rFonts w:ascii="Verdana" w:hAnsi="Verdana"/>
          <w:color w:val="000000"/>
          <w:sz w:val="20"/>
          <w:szCs w:val="20"/>
        </w:rPr>
        <w:t>开发出了</w:t>
      </w:r>
      <w:r>
        <w:rPr>
          <w:rFonts w:ascii="Verdana" w:hAnsi="Verdana"/>
          <w:color w:val="000000"/>
          <w:sz w:val="20"/>
          <w:szCs w:val="20"/>
        </w:rPr>
        <w:t>ZooKeeper</w:t>
      </w:r>
      <w:r>
        <w:rPr>
          <w:rFonts w:ascii="Verdana" w:hAnsi="Verdana"/>
          <w:color w:val="000000"/>
          <w:sz w:val="20"/>
          <w:szCs w:val="20"/>
        </w:rPr>
        <w:t>，也实现了类似的分布式锁的功能，并且将</w:t>
      </w:r>
      <w:r>
        <w:rPr>
          <w:rFonts w:ascii="Verdana" w:hAnsi="Verdana"/>
          <w:color w:val="000000"/>
          <w:sz w:val="20"/>
          <w:szCs w:val="20"/>
        </w:rPr>
        <w:t>ZooKeeper</w:t>
      </w:r>
      <w:r>
        <w:rPr>
          <w:rFonts w:ascii="Verdana" w:hAnsi="Verdana"/>
          <w:color w:val="000000"/>
          <w:sz w:val="20"/>
          <w:szCs w:val="20"/>
        </w:rPr>
        <w:t>作为一种开源的程序捐献给了</w:t>
      </w:r>
      <w:r>
        <w:rPr>
          <w:rFonts w:ascii="Verdana" w:hAnsi="Verdana"/>
          <w:color w:val="000000"/>
          <w:sz w:val="20"/>
          <w:szCs w:val="20"/>
        </w:rPr>
        <w:t xml:space="preserve"> Apache</w:t>
      </w:r>
      <w:r>
        <w:rPr>
          <w:rFonts w:ascii="Verdana" w:hAnsi="Verdana"/>
          <w:color w:val="000000"/>
          <w:sz w:val="20"/>
          <w:szCs w:val="20"/>
        </w:rPr>
        <w:t>，那么这样就可以使用</w:t>
      </w:r>
      <w:r>
        <w:rPr>
          <w:rFonts w:ascii="Verdana" w:hAnsi="Verdana"/>
          <w:color w:val="000000"/>
          <w:sz w:val="20"/>
          <w:szCs w:val="20"/>
        </w:rPr>
        <w:t>ZooKeeper</w:t>
      </w:r>
      <w:r>
        <w:rPr>
          <w:rFonts w:ascii="Verdana" w:hAnsi="Verdana"/>
          <w:color w:val="000000"/>
          <w:sz w:val="20"/>
          <w:szCs w:val="20"/>
        </w:rPr>
        <w:t>所提供锁服务。而且在分布式领域久经考验，它的可靠性，可用性都是经过理论和实践的验证的。所以我们</w:t>
      </w:r>
      <w:r>
        <w:rPr>
          <w:rFonts w:ascii="Verdana" w:hAnsi="Verdana"/>
          <w:color w:val="000000"/>
          <w:sz w:val="20"/>
          <w:szCs w:val="20"/>
        </w:rPr>
        <w:t xml:space="preserve"> </w:t>
      </w:r>
      <w:r>
        <w:rPr>
          <w:rFonts w:ascii="Verdana" w:hAnsi="Verdana"/>
          <w:color w:val="000000"/>
          <w:sz w:val="20"/>
          <w:szCs w:val="20"/>
        </w:rPr>
        <w:t>在构建一些分布式系统的时候，就可以以这类系统为起点来构建我们的系统，这将节省不少成本，而且</w:t>
      </w:r>
      <w:r>
        <w:rPr>
          <w:rFonts w:ascii="Verdana" w:hAnsi="Verdana"/>
          <w:color w:val="000000"/>
          <w:sz w:val="20"/>
          <w:szCs w:val="20"/>
        </w:rPr>
        <w:t>bug</w:t>
      </w:r>
      <w:r>
        <w:rPr>
          <w:rFonts w:ascii="Verdana" w:hAnsi="Verdana"/>
          <w:color w:val="000000"/>
          <w:sz w:val="20"/>
          <w:szCs w:val="20"/>
        </w:rPr>
        <w:t>也</w:t>
      </w:r>
      <w:r>
        <w:rPr>
          <w:rFonts w:ascii="Verdana" w:hAnsi="Verdana"/>
          <w:color w:val="000000"/>
          <w:sz w:val="20"/>
          <w:szCs w:val="20"/>
        </w:rPr>
        <w:t xml:space="preserve"> </w:t>
      </w:r>
      <w:r>
        <w:rPr>
          <w:rFonts w:ascii="Verdana" w:hAnsi="Verdana"/>
          <w:color w:val="000000"/>
          <w:sz w:val="20"/>
          <w:szCs w:val="20"/>
        </w:rPr>
        <w:t>将更少。</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3759835" cy="768350"/>
            <wp:effectExtent l="0" t="0" r="0" b="0"/>
            <wp:docPr id="41" name="图片 41" descr="https://images0.cnblogs.com/blog/671563/201411/301534551216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s://images0.cnblogs.com/blog/671563/201411/301534551216968.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a:xfrm>
                      <a:off x="0" y="0"/>
                      <a:ext cx="3759835" cy="76835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drawing>
          <wp:inline distT="0" distB="0" distL="0" distR="0">
            <wp:extent cx="3774440" cy="1082675"/>
            <wp:effectExtent l="0" t="0" r="0" b="3175"/>
            <wp:docPr id="39" name="图片 39" descr="https://images0.cnblogs.com/blog/671563/201411/30153455856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s://images0.cnblogs.com/blog/671563/201411/301534558566811.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a:xfrm>
                      <a:off x="0" y="0"/>
                      <a:ext cx="3774440" cy="1082675"/>
                    </a:xfrm>
                    <a:prstGeom prst="rect">
                      <a:avLst/>
                    </a:prstGeom>
                    <a:noFill/>
                    <a:ln>
                      <a:noFill/>
                    </a:ln>
                  </pic:spPr>
                </pic:pic>
              </a:graphicData>
            </a:graphic>
          </wp:inline>
        </w:drawing>
      </w:r>
    </w:p>
    <w:p w:rsidR="001A7847" w:rsidRDefault="007D395D">
      <w:pPr>
        <w:pStyle w:val="4"/>
      </w:pPr>
      <w:r>
        <w:rPr>
          <w:rStyle w:val="ac"/>
          <w:rFonts w:ascii="Verdana" w:hAnsi="Verdana" w:hint="eastAsia"/>
          <w:b/>
          <w:bCs/>
          <w:color w:val="000000"/>
        </w:rPr>
        <w:t>3</w:t>
      </w:r>
      <w:r>
        <w:rPr>
          <w:rStyle w:val="ac"/>
          <w:rFonts w:ascii="Verdana" w:hAnsi="Verdana"/>
          <w:b/>
          <w:bCs/>
          <w:color w:val="000000"/>
          <w:sz w:val="32"/>
          <w:szCs w:val="32"/>
        </w:rPr>
        <w:t>、</w:t>
      </w:r>
      <w:r>
        <w:rPr>
          <w:rStyle w:val="ac"/>
          <w:rFonts w:ascii="Verdana" w:hAnsi="Verdana"/>
          <w:b/>
          <w:bCs/>
          <w:color w:val="000000"/>
          <w:sz w:val="32"/>
          <w:szCs w:val="32"/>
        </w:rPr>
        <w:t>ZooKeeper</w:t>
      </w:r>
      <w:r>
        <w:rPr>
          <w:rStyle w:val="ac"/>
          <w:rFonts w:ascii="Verdana" w:hAnsi="Verdana"/>
          <w:b/>
          <w:bCs/>
          <w:color w:val="000000"/>
          <w:sz w:val="32"/>
          <w:szCs w:val="32"/>
        </w:rPr>
        <w:t>概述</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hint="eastAsia"/>
        </w:rPr>
        <w:t xml:space="preserve"> </w:t>
      </w:r>
      <w:r>
        <w:rPr>
          <w:rFonts w:ascii="Verdana" w:hAnsi="Verdana"/>
          <w:color w:val="000000"/>
          <w:sz w:val="20"/>
          <w:szCs w:val="20"/>
        </w:rPr>
        <w:t>ZooKeeper</w:t>
      </w:r>
      <w:r>
        <w:rPr>
          <w:rFonts w:ascii="Verdana" w:hAnsi="Verdana"/>
          <w:color w:val="000000"/>
          <w:sz w:val="20"/>
          <w:szCs w:val="20"/>
        </w:rPr>
        <w:t>是一种为分布式应用所设计的</w:t>
      </w:r>
      <w:r>
        <w:rPr>
          <w:rFonts w:ascii="Verdana" w:hAnsi="Verdana"/>
          <w:color w:val="0000FF"/>
          <w:sz w:val="20"/>
          <w:szCs w:val="20"/>
        </w:rPr>
        <w:t>高可用、高性能且一致的开源协调服务，它提供了一项基本服务：</w:t>
      </w:r>
      <w:r>
        <w:rPr>
          <w:rStyle w:val="ac"/>
          <w:rFonts w:ascii="Verdana" w:hAnsi="Verdana"/>
          <w:color w:val="0000FF"/>
          <w:sz w:val="20"/>
          <w:szCs w:val="20"/>
        </w:rPr>
        <w:t>分布式锁服务</w:t>
      </w:r>
      <w:r>
        <w:rPr>
          <w:rFonts w:ascii="Verdana" w:hAnsi="Verdana"/>
          <w:color w:val="0000FF"/>
          <w:sz w:val="20"/>
          <w:szCs w:val="20"/>
        </w:rPr>
        <w:t>。由于</w:t>
      </w:r>
      <w:r>
        <w:rPr>
          <w:rFonts w:ascii="Verdana" w:hAnsi="Verdana"/>
          <w:color w:val="0000FF"/>
          <w:sz w:val="20"/>
          <w:szCs w:val="20"/>
        </w:rPr>
        <w:t>ZooKeeper</w:t>
      </w:r>
      <w:r>
        <w:rPr>
          <w:rFonts w:ascii="Verdana" w:hAnsi="Verdana"/>
          <w:color w:val="0000FF"/>
          <w:sz w:val="20"/>
          <w:szCs w:val="20"/>
        </w:rPr>
        <w:t>的开源特性，后来我们的开发者在分布式锁的基础上，摸索了出了其他的使用方法：</w:t>
      </w:r>
      <w:r>
        <w:rPr>
          <w:rStyle w:val="ac"/>
          <w:rFonts w:ascii="Verdana" w:hAnsi="Verdana"/>
          <w:color w:val="0000FF"/>
          <w:sz w:val="20"/>
          <w:szCs w:val="20"/>
        </w:rPr>
        <w:t>配置维护、组服务、分布式消息队列</w:t>
      </w:r>
      <w:r>
        <w:rPr>
          <w:rFonts w:ascii="Verdana" w:hAnsi="Verdana"/>
          <w:color w:val="0000FF"/>
          <w:sz w:val="20"/>
          <w:szCs w:val="20"/>
        </w:rPr>
        <w:t>、</w:t>
      </w:r>
      <w:r>
        <w:rPr>
          <w:rStyle w:val="ac"/>
          <w:rFonts w:ascii="Verdana" w:hAnsi="Verdana"/>
          <w:color w:val="0000FF"/>
          <w:sz w:val="20"/>
          <w:szCs w:val="20"/>
        </w:rPr>
        <w:t>分布式通知</w:t>
      </w:r>
      <w:r>
        <w:rPr>
          <w:rStyle w:val="ac"/>
          <w:rFonts w:ascii="Verdana" w:hAnsi="Verdana"/>
          <w:color w:val="0000FF"/>
          <w:sz w:val="20"/>
          <w:szCs w:val="20"/>
        </w:rPr>
        <w:t>/</w:t>
      </w:r>
      <w:r>
        <w:rPr>
          <w:rStyle w:val="ac"/>
          <w:rFonts w:ascii="Verdana" w:hAnsi="Verdana"/>
          <w:color w:val="0000FF"/>
          <w:sz w:val="20"/>
          <w:szCs w:val="20"/>
        </w:rPr>
        <w:t>协调</w:t>
      </w:r>
      <w:r>
        <w:rPr>
          <w:rFonts w:ascii="Verdana" w:hAnsi="Verdana"/>
          <w:color w:val="0000FF"/>
          <w:sz w:val="20"/>
          <w:szCs w:val="20"/>
        </w:rPr>
        <w:t>等。</w:t>
      </w:r>
    </w:p>
    <w:p w:rsidR="001A7847" w:rsidRDefault="007D395D">
      <w:r>
        <w:rPr>
          <w:rStyle w:val="ac"/>
          <w:rFonts w:ascii="Verdana" w:hAnsi="Verdana"/>
          <w:b w:val="0"/>
          <w:bCs w:val="0"/>
          <w:color w:val="000000"/>
          <w:szCs w:val="21"/>
        </w:rPr>
        <w:t>注意：</w:t>
      </w:r>
      <w:r>
        <w:t>ZooKeeper</w:t>
      </w:r>
      <w:r>
        <w:rPr>
          <w:rStyle w:val="ac"/>
          <w:rFonts w:ascii="Verdana" w:hAnsi="Verdana"/>
          <w:b w:val="0"/>
          <w:bCs w:val="0"/>
          <w:color w:val="000000"/>
          <w:szCs w:val="21"/>
        </w:rPr>
        <w:t>性能上的特点</w:t>
      </w:r>
      <w:r>
        <w:t>决定了它能够用在大型的、分布式的系统当中。从</w:t>
      </w:r>
      <w:r>
        <w:rPr>
          <w:rStyle w:val="ac"/>
          <w:rFonts w:ascii="Verdana" w:hAnsi="Verdana"/>
          <w:b w:val="0"/>
          <w:bCs w:val="0"/>
          <w:color w:val="000000"/>
          <w:szCs w:val="21"/>
        </w:rPr>
        <w:t>可靠性</w:t>
      </w:r>
      <w:r>
        <w:t>方面来说，它并不会因为一个节点的错误而崩溃。除此之外，它</w:t>
      </w:r>
      <w:r>
        <w:rPr>
          <w:rStyle w:val="ac"/>
          <w:rFonts w:ascii="Verdana" w:hAnsi="Verdana"/>
          <w:b w:val="0"/>
          <w:bCs w:val="0"/>
          <w:color w:val="000000"/>
          <w:szCs w:val="21"/>
        </w:rPr>
        <w:t>严格的序列访问控制</w:t>
      </w:r>
      <w:r>
        <w:t>意味着复杂的控制原语可以应用在客户端上。</w:t>
      </w:r>
      <w:r>
        <w:t>ZooKeeper</w:t>
      </w:r>
      <w:r>
        <w:t>在一致性、可用性、容错性的保证，也是</w:t>
      </w:r>
      <w:r>
        <w:t>ZooKeeper</w:t>
      </w:r>
      <w:r>
        <w:t>的成功之处，它获得的一切成功都与它采用的协议</w:t>
      </w:r>
      <w:r>
        <w:t>——Zab</w:t>
      </w:r>
      <w:r>
        <w:t>协议是密不可分的，这些内容将会在后面介绍。</w:t>
      </w:r>
    </w:p>
    <w:p w:rsidR="001A7847" w:rsidRDefault="007D395D">
      <w:pPr>
        <w:rPr>
          <w:sz w:val="20"/>
          <w:szCs w:val="20"/>
        </w:rPr>
      </w:pPr>
      <w:r>
        <w:rPr>
          <w:sz w:val="20"/>
          <w:szCs w:val="20"/>
        </w:rPr>
        <w:t>前面提到了那么多的服务，比如分布式锁、配置维护、组服务等，那它们是如何实现的呢，我相信这才是大家关心的东西。</w:t>
      </w:r>
      <w:r>
        <w:rPr>
          <w:sz w:val="20"/>
          <w:szCs w:val="20"/>
        </w:rPr>
        <w:t>ZooKeeper</w:t>
      </w:r>
      <w:r>
        <w:rPr>
          <w:sz w:val="20"/>
          <w:szCs w:val="20"/>
        </w:rPr>
        <w:t>在实现这些服务时，首先它设计一种新的</w:t>
      </w:r>
      <w:r>
        <w:rPr>
          <w:rStyle w:val="ac"/>
          <w:rFonts w:ascii="Verdana" w:hAnsi="Verdana"/>
          <w:color w:val="000000"/>
          <w:sz w:val="20"/>
          <w:szCs w:val="20"/>
        </w:rPr>
        <w:t>数据结构</w:t>
      </w:r>
      <w:r>
        <w:rPr>
          <w:rStyle w:val="ac"/>
          <w:rFonts w:ascii="Verdana" w:hAnsi="Verdana"/>
          <w:color w:val="000000"/>
          <w:sz w:val="20"/>
          <w:szCs w:val="20"/>
        </w:rPr>
        <w:t>——Znode</w:t>
      </w:r>
      <w:r>
        <w:rPr>
          <w:sz w:val="20"/>
          <w:szCs w:val="20"/>
        </w:rPr>
        <w:t>，然后在该数据结构的基础上定义了一些</w:t>
      </w:r>
      <w:r>
        <w:rPr>
          <w:rStyle w:val="ac"/>
          <w:rFonts w:ascii="Verdana" w:hAnsi="Verdana"/>
          <w:color w:val="000000"/>
          <w:sz w:val="20"/>
          <w:szCs w:val="20"/>
        </w:rPr>
        <w:t>原语</w:t>
      </w:r>
      <w:r>
        <w:rPr>
          <w:sz w:val="20"/>
          <w:szCs w:val="20"/>
        </w:rPr>
        <w:t>，也就是一些关于该数据结构的一些操作。有了这些数据结构和原语还不够，因为我们的</w:t>
      </w:r>
      <w:r>
        <w:rPr>
          <w:sz w:val="20"/>
          <w:szCs w:val="20"/>
        </w:rPr>
        <w:t>ZooKeeper</w:t>
      </w:r>
      <w:r>
        <w:rPr>
          <w:sz w:val="20"/>
          <w:szCs w:val="20"/>
        </w:rPr>
        <w:t>是工作在一个分布式的环境下，我们的服务是通过消息以网络的形式发送给我们的分布式应用程序，所以还需要一个</w:t>
      </w:r>
      <w:r>
        <w:rPr>
          <w:rStyle w:val="ac"/>
          <w:rFonts w:ascii="Verdana" w:hAnsi="Verdana"/>
          <w:color w:val="000000"/>
          <w:sz w:val="20"/>
          <w:szCs w:val="20"/>
        </w:rPr>
        <w:t>通知机制</w:t>
      </w:r>
      <w:r>
        <w:rPr>
          <w:sz w:val="20"/>
          <w:szCs w:val="20"/>
        </w:rPr>
        <w:t>——Watcher</w:t>
      </w:r>
      <w:r>
        <w:rPr>
          <w:sz w:val="20"/>
          <w:szCs w:val="20"/>
        </w:rPr>
        <w:t>机制。那么总结一下，</w:t>
      </w:r>
      <w:r>
        <w:rPr>
          <w:sz w:val="20"/>
          <w:szCs w:val="20"/>
        </w:rPr>
        <w:t>ZooKeeper</w:t>
      </w:r>
      <w:r>
        <w:rPr>
          <w:sz w:val="20"/>
          <w:szCs w:val="20"/>
        </w:rPr>
        <w:t>所提供的服务主要是通过：数据结构</w:t>
      </w:r>
      <w:r>
        <w:rPr>
          <w:sz w:val="20"/>
          <w:szCs w:val="20"/>
        </w:rPr>
        <w:t>+</w:t>
      </w:r>
      <w:r>
        <w:rPr>
          <w:sz w:val="20"/>
          <w:szCs w:val="20"/>
        </w:rPr>
        <w:t>原语</w:t>
      </w:r>
      <w:r>
        <w:rPr>
          <w:sz w:val="20"/>
          <w:szCs w:val="20"/>
        </w:rPr>
        <w:t>+watcher</w:t>
      </w:r>
      <w:r>
        <w:rPr>
          <w:sz w:val="20"/>
          <w:szCs w:val="20"/>
        </w:rPr>
        <w:t>机制，三个部分来实现的。那么我就从这三个方面，给大家介绍一下</w:t>
      </w:r>
      <w:r>
        <w:rPr>
          <w:sz w:val="20"/>
          <w:szCs w:val="20"/>
        </w:rPr>
        <w:t>ZooKeeper</w:t>
      </w:r>
      <w:r>
        <w:rPr>
          <w:sz w:val="20"/>
          <w:szCs w:val="20"/>
        </w:rPr>
        <w:t>。</w:t>
      </w:r>
    </w:p>
    <w:p w:rsidR="001A7847" w:rsidRDefault="001A7847"/>
    <w:p w:rsidR="001A7847" w:rsidRDefault="007D395D">
      <w:pPr>
        <w:pStyle w:val="4"/>
        <w:rPr>
          <w:rStyle w:val="ac"/>
          <w:rFonts w:ascii="Verdana" w:hAnsi="Verdana"/>
          <w:b/>
          <w:bCs/>
          <w:color w:val="000000"/>
          <w:sz w:val="32"/>
          <w:szCs w:val="32"/>
        </w:rPr>
      </w:pPr>
      <w:r>
        <w:rPr>
          <w:rStyle w:val="ac"/>
          <w:rFonts w:ascii="Verdana" w:hAnsi="Verdana" w:hint="eastAsia"/>
          <w:b/>
          <w:bCs/>
          <w:color w:val="000000"/>
        </w:rPr>
        <w:t>4</w:t>
      </w:r>
      <w:r>
        <w:rPr>
          <w:rStyle w:val="ac"/>
          <w:rFonts w:ascii="Verdana" w:hAnsi="Verdana"/>
          <w:b/>
          <w:bCs/>
          <w:color w:val="000000"/>
          <w:sz w:val="32"/>
          <w:szCs w:val="32"/>
        </w:rPr>
        <w:t>、</w:t>
      </w:r>
      <w:r>
        <w:rPr>
          <w:rStyle w:val="ac"/>
          <w:rFonts w:ascii="Verdana" w:hAnsi="Verdana"/>
          <w:b/>
          <w:bCs/>
          <w:color w:val="000000"/>
          <w:sz w:val="32"/>
          <w:szCs w:val="32"/>
        </w:rPr>
        <w:t>ZooKeeper</w:t>
      </w:r>
      <w:r>
        <w:rPr>
          <w:rStyle w:val="ac"/>
          <w:rFonts w:ascii="Verdana" w:hAnsi="Verdana"/>
          <w:b/>
          <w:bCs/>
          <w:color w:val="000000"/>
          <w:sz w:val="32"/>
          <w:szCs w:val="32"/>
        </w:rPr>
        <w:t>数据模型</w:t>
      </w:r>
    </w:p>
    <w:p w:rsidR="001A7847" w:rsidRDefault="007D395D">
      <w:pPr>
        <w:pStyle w:val="5"/>
        <w:rPr>
          <w:sz w:val="24"/>
          <w:szCs w:val="24"/>
        </w:rPr>
      </w:pPr>
      <w:r>
        <w:rPr>
          <w:rStyle w:val="ac"/>
          <w:rFonts w:ascii="Verdana" w:hAnsi="Verdana"/>
          <w:b/>
          <w:bCs/>
          <w:color w:val="000000"/>
          <w:sz w:val="30"/>
          <w:szCs w:val="30"/>
        </w:rPr>
        <w:t>4.1 ZooKeeper</w:t>
      </w:r>
      <w:r>
        <w:rPr>
          <w:rStyle w:val="ac"/>
          <w:rFonts w:ascii="Verdana" w:hAnsi="Verdana"/>
          <w:b/>
          <w:bCs/>
          <w:color w:val="000000"/>
          <w:sz w:val="30"/>
          <w:szCs w:val="30"/>
        </w:rPr>
        <w:t>数据模型</w:t>
      </w:r>
      <w:r>
        <w:rPr>
          <w:rStyle w:val="ac"/>
          <w:rFonts w:ascii="Verdana" w:hAnsi="Verdana"/>
          <w:b/>
          <w:bCs/>
          <w:color w:val="000000"/>
          <w:sz w:val="30"/>
          <w:szCs w:val="30"/>
        </w:rPr>
        <w:t>Znode</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ZooKeeper</w:t>
      </w:r>
      <w:r>
        <w:rPr>
          <w:rFonts w:ascii="Verdana" w:hAnsi="Verdana"/>
          <w:color w:val="000000"/>
          <w:sz w:val="20"/>
          <w:szCs w:val="20"/>
        </w:rPr>
        <w:t>拥有一个层次的命名空间，这个和标准的文件系统非常相似，如下图</w:t>
      </w:r>
      <w:r>
        <w:rPr>
          <w:rFonts w:ascii="Verdana" w:hAnsi="Verdana"/>
          <w:color w:val="000000"/>
          <w:sz w:val="20"/>
          <w:szCs w:val="20"/>
        </w:rPr>
        <w:t xml:space="preserve">3.1 </w:t>
      </w:r>
      <w:r>
        <w:rPr>
          <w:rFonts w:ascii="Verdana" w:hAnsi="Verdana"/>
          <w:color w:val="000000"/>
          <w:sz w:val="20"/>
          <w:szCs w:val="20"/>
        </w:rPr>
        <w:t>所示。</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黑体" w:eastAsia="黑体" w:hAnsi="黑体" w:hint="eastAsia"/>
          <w:color w:val="000000"/>
          <w:sz w:val="20"/>
          <w:szCs w:val="20"/>
        </w:rPr>
        <w:t>图4.1 ZooKeeper数据模型与文件系统目录树</w:t>
      </w:r>
    </w:p>
    <w:p w:rsidR="001A7847" w:rsidRDefault="007D395D">
      <w:pPr>
        <w:pStyle w:val="aa"/>
        <w:shd w:val="clear" w:color="auto" w:fill="FFFFFF"/>
        <w:spacing w:before="150" w:beforeAutospacing="0" w:after="150" w:afterAutospacing="0"/>
        <w:rPr>
          <w:rFonts w:ascii="Verdana" w:hAnsi="Verdana"/>
          <w:color w:val="000000"/>
          <w:sz w:val="20"/>
          <w:szCs w:val="20"/>
        </w:rPr>
      </w:pPr>
      <w:r>
        <w:rPr>
          <w:noProof/>
        </w:rPr>
        <w:lastRenderedPageBreak/>
        <w:drawing>
          <wp:inline distT="0" distB="0" distL="0" distR="0">
            <wp:extent cx="5274310" cy="273367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0"/>
                    <a:stretch>
                      <a:fillRect/>
                    </a:stretch>
                  </pic:blipFill>
                  <pic:spPr>
                    <a:xfrm>
                      <a:off x="0" y="0"/>
                      <a:ext cx="5274310" cy="2734217"/>
                    </a:xfrm>
                    <a:prstGeom prst="rect">
                      <a:avLst/>
                    </a:prstGeom>
                  </pic:spPr>
                </pic:pic>
              </a:graphicData>
            </a:graphic>
          </wp:inline>
        </w:drawing>
      </w:r>
      <w:r>
        <w:rPr>
          <w:rFonts w:ascii="Verdana" w:hAnsi="Verdana"/>
          <w:color w:val="000000"/>
          <w:sz w:val="20"/>
          <w:szCs w:val="20"/>
        </w:rPr>
        <w:t> </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从图中我们可以看出</w:t>
      </w:r>
      <w:r>
        <w:rPr>
          <w:rFonts w:ascii="Verdana" w:hAnsi="Verdana"/>
          <w:color w:val="000000"/>
          <w:sz w:val="20"/>
          <w:szCs w:val="20"/>
        </w:rPr>
        <w:t>ZooKeeper</w:t>
      </w:r>
      <w:r>
        <w:rPr>
          <w:rFonts w:ascii="Verdana" w:hAnsi="Verdana"/>
          <w:color w:val="000000"/>
          <w:sz w:val="20"/>
          <w:szCs w:val="20"/>
        </w:rPr>
        <w:t>的数据模型，在结构上和标准文件系统的非常相似，都是采用这种树形层次结构，</w:t>
      </w:r>
      <w:r>
        <w:rPr>
          <w:rFonts w:ascii="Verdana" w:hAnsi="Verdana"/>
          <w:color w:val="000000"/>
          <w:sz w:val="20"/>
          <w:szCs w:val="20"/>
        </w:rPr>
        <w:t>ZooKeeper</w:t>
      </w:r>
      <w:r>
        <w:rPr>
          <w:rFonts w:ascii="Verdana" w:hAnsi="Verdana"/>
          <w:color w:val="000000"/>
          <w:sz w:val="20"/>
          <w:szCs w:val="20"/>
        </w:rPr>
        <w:t>树中的每个节点被称为</w:t>
      </w:r>
      <w:r>
        <w:rPr>
          <w:rFonts w:ascii="Verdana" w:hAnsi="Verdana"/>
          <w:color w:val="000000"/>
          <w:sz w:val="20"/>
          <w:szCs w:val="20"/>
        </w:rPr>
        <w:t>—Znode</w:t>
      </w:r>
      <w:r>
        <w:rPr>
          <w:rFonts w:ascii="Verdana" w:hAnsi="Verdana"/>
          <w:color w:val="000000"/>
          <w:sz w:val="20"/>
          <w:szCs w:val="20"/>
        </w:rPr>
        <w:t>。和文件系统的目录树一样，</w:t>
      </w:r>
      <w:r>
        <w:rPr>
          <w:rFonts w:ascii="Verdana" w:hAnsi="Verdana"/>
          <w:color w:val="000000"/>
          <w:sz w:val="20"/>
          <w:szCs w:val="20"/>
        </w:rPr>
        <w:t>ZooKeeper</w:t>
      </w:r>
      <w:r>
        <w:rPr>
          <w:rFonts w:ascii="Verdana" w:hAnsi="Verdana"/>
          <w:color w:val="000000"/>
          <w:sz w:val="20"/>
          <w:szCs w:val="20"/>
        </w:rPr>
        <w:t>树中的每个节点可以拥有子节点。但也有不同之处：</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 xml:space="preserve">(1) </w:t>
      </w:r>
      <w:r>
        <w:rPr>
          <w:rStyle w:val="ac"/>
          <w:rFonts w:ascii="Verdana" w:hAnsi="Verdana"/>
          <w:color w:val="000000"/>
          <w:sz w:val="20"/>
          <w:szCs w:val="20"/>
        </w:rPr>
        <w:t>引用方式</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Zonde</w:t>
      </w:r>
      <w:r>
        <w:rPr>
          <w:rFonts w:ascii="Verdana" w:hAnsi="Verdana"/>
          <w:color w:val="000000"/>
          <w:sz w:val="20"/>
          <w:szCs w:val="20"/>
        </w:rPr>
        <w:t>通过</w:t>
      </w:r>
      <w:r>
        <w:rPr>
          <w:rStyle w:val="ac"/>
          <w:rFonts w:ascii="Verdana" w:hAnsi="Verdana"/>
          <w:color w:val="000000"/>
          <w:sz w:val="20"/>
          <w:szCs w:val="20"/>
        </w:rPr>
        <w:t>路径引用</w:t>
      </w:r>
      <w:r>
        <w:rPr>
          <w:rFonts w:ascii="Verdana" w:hAnsi="Verdana"/>
          <w:color w:val="000000"/>
          <w:sz w:val="20"/>
          <w:szCs w:val="20"/>
        </w:rPr>
        <w:t>，如同</w:t>
      </w:r>
      <w:r>
        <w:rPr>
          <w:rFonts w:ascii="Verdana" w:hAnsi="Verdana"/>
          <w:color w:val="000000"/>
          <w:sz w:val="20"/>
          <w:szCs w:val="20"/>
        </w:rPr>
        <w:t>Unix</w:t>
      </w:r>
      <w:r>
        <w:rPr>
          <w:rFonts w:ascii="Verdana" w:hAnsi="Verdana"/>
          <w:color w:val="000000"/>
          <w:sz w:val="20"/>
          <w:szCs w:val="20"/>
        </w:rPr>
        <w:t>中的文件路径。路径必须是</w:t>
      </w:r>
      <w:r>
        <w:rPr>
          <w:rFonts w:ascii="Verdana" w:hAnsi="Verdana"/>
          <w:color w:val="0000FF"/>
          <w:sz w:val="20"/>
          <w:szCs w:val="20"/>
        </w:rPr>
        <w:t>绝对的，因此他们必须由斜杠字符来</w:t>
      </w:r>
      <w:r>
        <w:rPr>
          <w:rStyle w:val="ac"/>
          <w:rFonts w:ascii="Verdana" w:hAnsi="Verdana"/>
          <w:color w:val="0000FF"/>
          <w:sz w:val="20"/>
          <w:szCs w:val="20"/>
        </w:rPr>
        <w:t>开头</w:t>
      </w:r>
      <w:r>
        <w:rPr>
          <w:rFonts w:ascii="Verdana" w:hAnsi="Verdana"/>
          <w:color w:val="0000FF"/>
          <w:sz w:val="20"/>
          <w:szCs w:val="20"/>
        </w:rPr>
        <w:t>。除此以外，他们必须是唯一的，也就是说每一个路径只有一个表示，因此这些路径不能改变。在</w:t>
      </w:r>
      <w:r>
        <w:rPr>
          <w:rFonts w:ascii="Verdana" w:hAnsi="Verdana"/>
          <w:color w:val="0000FF"/>
          <w:sz w:val="20"/>
          <w:szCs w:val="20"/>
        </w:rPr>
        <w:t>ZooKeeper</w:t>
      </w:r>
      <w:r>
        <w:rPr>
          <w:rFonts w:ascii="Verdana" w:hAnsi="Verdana"/>
          <w:color w:val="0000FF"/>
          <w:sz w:val="20"/>
          <w:szCs w:val="20"/>
        </w:rPr>
        <w:t>中，路径由</w:t>
      </w:r>
      <w:r>
        <w:rPr>
          <w:rFonts w:ascii="Verdana" w:hAnsi="Verdana"/>
          <w:color w:val="0000FF"/>
          <w:sz w:val="20"/>
          <w:szCs w:val="20"/>
        </w:rPr>
        <w:t>Unicode</w:t>
      </w:r>
      <w:r>
        <w:rPr>
          <w:rFonts w:ascii="Verdana" w:hAnsi="Verdana"/>
          <w:color w:val="0000FF"/>
          <w:sz w:val="20"/>
          <w:szCs w:val="20"/>
        </w:rPr>
        <w:t>字符串组成，并且有一些限制。字符串</w:t>
      </w:r>
      <w:r>
        <w:rPr>
          <w:rFonts w:ascii="Verdana" w:hAnsi="Verdana"/>
          <w:color w:val="0000FF"/>
          <w:sz w:val="20"/>
          <w:szCs w:val="20"/>
        </w:rPr>
        <w:t>"/zookeeper"</w:t>
      </w:r>
      <w:r>
        <w:rPr>
          <w:rFonts w:ascii="Verdana" w:hAnsi="Verdana"/>
          <w:color w:val="0000FF"/>
          <w:sz w:val="20"/>
          <w:szCs w:val="20"/>
        </w:rPr>
        <w:t>用以保存管理信息，比如关键配额信息。</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(2)</w:t>
      </w:r>
      <w:r>
        <w:rPr>
          <w:rFonts w:ascii="Verdana" w:hAnsi="Verdana"/>
          <w:color w:val="000000"/>
          <w:sz w:val="20"/>
          <w:szCs w:val="20"/>
        </w:rPr>
        <w:t> </w:t>
      </w:r>
      <w:r>
        <w:rPr>
          <w:rStyle w:val="ac"/>
          <w:rFonts w:ascii="Verdana" w:hAnsi="Verdana"/>
          <w:color w:val="000000"/>
          <w:sz w:val="20"/>
          <w:szCs w:val="20"/>
        </w:rPr>
        <w:t>Znode</w:t>
      </w:r>
      <w:r>
        <w:rPr>
          <w:rStyle w:val="ac"/>
          <w:rFonts w:ascii="Verdana" w:hAnsi="Verdana"/>
          <w:color w:val="000000"/>
          <w:sz w:val="20"/>
          <w:szCs w:val="20"/>
        </w:rPr>
        <w:t>结构</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ZooKeeper</w:t>
      </w:r>
      <w:r>
        <w:rPr>
          <w:rFonts w:ascii="Verdana" w:hAnsi="Verdana"/>
          <w:color w:val="000000"/>
          <w:sz w:val="20"/>
          <w:szCs w:val="20"/>
        </w:rPr>
        <w:t>命名空间中的</w:t>
      </w:r>
      <w:r>
        <w:rPr>
          <w:rFonts w:ascii="Verdana" w:hAnsi="Verdana"/>
          <w:color w:val="000000"/>
          <w:sz w:val="20"/>
          <w:szCs w:val="20"/>
        </w:rPr>
        <w:t>Znode</w:t>
      </w:r>
      <w:r>
        <w:rPr>
          <w:rFonts w:ascii="Verdana" w:hAnsi="Verdana"/>
          <w:color w:val="000000"/>
          <w:sz w:val="20"/>
          <w:szCs w:val="20"/>
        </w:rPr>
        <w:t>，兼具文件和目录两种特点。既像文件一样维护着数据、元信息、</w:t>
      </w:r>
      <w:r>
        <w:rPr>
          <w:rFonts w:ascii="Verdana" w:hAnsi="Verdana"/>
          <w:color w:val="000000"/>
          <w:sz w:val="20"/>
          <w:szCs w:val="20"/>
        </w:rPr>
        <w:t>ACL</w:t>
      </w:r>
      <w:r>
        <w:rPr>
          <w:rFonts w:ascii="Verdana" w:hAnsi="Verdana"/>
          <w:color w:val="000000"/>
          <w:sz w:val="20"/>
          <w:szCs w:val="20"/>
        </w:rPr>
        <w:t>、时间戳等数据结构，又像目录一样可以作为路径标识的一部分。图中的每个节点称为一个</w:t>
      </w:r>
      <w:r>
        <w:rPr>
          <w:rFonts w:ascii="Verdana" w:hAnsi="Verdana"/>
          <w:color w:val="000000"/>
          <w:sz w:val="20"/>
          <w:szCs w:val="20"/>
        </w:rPr>
        <w:t>Znode</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每个</w:t>
      </w:r>
      <w:r>
        <w:rPr>
          <w:rFonts w:ascii="Verdana" w:hAnsi="Verdana"/>
          <w:color w:val="000000"/>
          <w:sz w:val="20"/>
          <w:szCs w:val="20"/>
        </w:rPr>
        <w:t>Znode</w:t>
      </w:r>
      <w:r>
        <w:rPr>
          <w:rFonts w:ascii="Verdana" w:hAnsi="Verdana"/>
          <w:color w:val="000000"/>
          <w:sz w:val="20"/>
          <w:szCs w:val="20"/>
        </w:rPr>
        <w:t>由</w:t>
      </w:r>
      <w:r>
        <w:rPr>
          <w:rFonts w:ascii="Verdana" w:hAnsi="Verdana"/>
          <w:color w:val="000000"/>
          <w:sz w:val="20"/>
          <w:szCs w:val="20"/>
        </w:rPr>
        <w:t>3</w:t>
      </w:r>
      <w:r>
        <w:rPr>
          <w:rFonts w:ascii="Verdana" w:hAnsi="Verdana"/>
          <w:color w:val="000000"/>
          <w:sz w:val="20"/>
          <w:szCs w:val="20"/>
        </w:rPr>
        <w:t>部分组成</w:t>
      </w:r>
      <w:r>
        <w:rPr>
          <w:rFonts w:ascii="Verdana" w:hAnsi="Verdana"/>
          <w:color w:val="000000"/>
          <w:sz w:val="20"/>
          <w:szCs w:val="20"/>
        </w:rPr>
        <w:t>:</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Fonts w:ascii="Verdana" w:hAnsi="Verdana"/>
          <w:color w:val="000000"/>
          <w:sz w:val="20"/>
          <w:szCs w:val="20"/>
        </w:rPr>
        <w:t> stat</w:t>
      </w:r>
      <w:r>
        <w:rPr>
          <w:rFonts w:ascii="Verdana" w:hAnsi="Verdana"/>
          <w:color w:val="000000"/>
          <w:sz w:val="20"/>
          <w:szCs w:val="20"/>
        </w:rPr>
        <w:t>：此为状态信息</w:t>
      </w:r>
      <w:r>
        <w:rPr>
          <w:rFonts w:ascii="Verdana" w:hAnsi="Verdana"/>
          <w:color w:val="000000"/>
          <w:sz w:val="20"/>
          <w:szCs w:val="20"/>
        </w:rPr>
        <w:t xml:space="preserve">, </w:t>
      </w:r>
      <w:r>
        <w:rPr>
          <w:rFonts w:ascii="Verdana" w:hAnsi="Verdana"/>
          <w:color w:val="000000"/>
          <w:sz w:val="20"/>
          <w:szCs w:val="20"/>
        </w:rPr>
        <w:t>描述该</w:t>
      </w:r>
      <w:r>
        <w:rPr>
          <w:rFonts w:ascii="Verdana" w:hAnsi="Verdana"/>
          <w:color w:val="000000"/>
          <w:sz w:val="20"/>
          <w:szCs w:val="20"/>
        </w:rPr>
        <w:t>Znode</w:t>
      </w:r>
      <w:r>
        <w:rPr>
          <w:rFonts w:ascii="Verdana" w:hAnsi="Verdana"/>
          <w:color w:val="000000"/>
          <w:sz w:val="20"/>
          <w:szCs w:val="20"/>
        </w:rPr>
        <w:t>的版本</w:t>
      </w:r>
      <w:r>
        <w:rPr>
          <w:rFonts w:ascii="Verdana" w:hAnsi="Verdana"/>
          <w:color w:val="000000"/>
          <w:sz w:val="20"/>
          <w:szCs w:val="20"/>
        </w:rPr>
        <w:t xml:space="preserve">, </w:t>
      </w:r>
      <w:r>
        <w:rPr>
          <w:rFonts w:ascii="Verdana" w:hAnsi="Verdana"/>
          <w:color w:val="000000"/>
          <w:sz w:val="20"/>
          <w:szCs w:val="20"/>
        </w:rPr>
        <w:t>权限等信息</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②</w:t>
      </w:r>
      <w:r>
        <w:rPr>
          <w:rFonts w:ascii="Verdana" w:hAnsi="Verdana"/>
          <w:color w:val="000000"/>
          <w:sz w:val="20"/>
          <w:szCs w:val="20"/>
        </w:rPr>
        <w:t> data</w:t>
      </w:r>
      <w:r>
        <w:rPr>
          <w:rFonts w:ascii="Verdana" w:hAnsi="Verdana"/>
          <w:color w:val="000000"/>
          <w:sz w:val="20"/>
          <w:szCs w:val="20"/>
        </w:rPr>
        <w:t>：与该</w:t>
      </w:r>
      <w:r>
        <w:rPr>
          <w:rFonts w:ascii="Verdana" w:hAnsi="Verdana"/>
          <w:color w:val="000000"/>
          <w:sz w:val="20"/>
          <w:szCs w:val="20"/>
        </w:rPr>
        <w:t>Znode</w:t>
      </w:r>
      <w:r>
        <w:rPr>
          <w:rFonts w:ascii="Verdana" w:hAnsi="Verdana"/>
          <w:color w:val="000000"/>
          <w:sz w:val="20"/>
          <w:szCs w:val="20"/>
        </w:rPr>
        <w:t>关联的数据</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③</w:t>
      </w:r>
      <w:r>
        <w:rPr>
          <w:rFonts w:ascii="Verdana" w:hAnsi="Verdana"/>
          <w:color w:val="000000"/>
          <w:sz w:val="20"/>
          <w:szCs w:val="20"/>
        </w:rPr>
        <w:t> children</w:t>
      </w:r>
      <w:r>
        <w:rPr>
          <w:rFonts w:ascii="Verdana" w:hAnsi="Verdana"/>
          <w:color w:val="000000"/>
          <w:sz w:val="20"/>
          <w:szCs w:val="20"/>
        </w:rPr>
        <w:t>：该</w:t>
      </w:r>
      <w:r>
        <w:rPr>
          <w:rFonts w:ascii="Verdana" w:hAnsi="Verdana"/>
          <w:color w:val="000000"/>
          <w:sz w:val="20"/>
          <w:szCs w:val="20"/>
        </w:rPr>
        <w:t>Znode</w:t>
      </w:r>
      <w:r>
        <w:rPr>
          <w:rFonts w:ascii="Verdana" w:hAnsi="Verdana"/>
          <w:color w:val="000000"/>
          <w:sz w:val="20"/>
          <w:szCs w:val="20"/>
        </w:rPr>
        <w:t>下的子节点</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ZooKeeper</w:t>
      </w:r>
      <w:r>
        <w:rPr>
          <w:rFonts w:ascii="Verdana" w:hAnsi="Verdana"/>
          <w:color w:val="000000"/>
          <w:sz w:val="20"/>
          <w:szCs w:val="20"/>
        </w:rPr>
        <w:t>虽然可以关联一些数据，但并没有被设计为常规的数据库或者大数据存储，相反的是，它用来</w:t>
      </w:r>
      <w:r>
        <w:rPr>
          <w:rStyle w:val="ac"/>
          <w:rFonts w:ascii="微软雅黑" w:eastAsia="微软雅黑" w:hAnsi="微软雅黑" w:hint="eastAsia"/>
          <w:color w:val="800080"/>
          <w:sz w:val="20"/>
          <w:szCs w:val="20"/>
        </w:rPr>
        <w:t>管理调度数据</w:t>
      </w:r>
      <w:r>
        <w:rPr>
          <w:rFonts w:ascii="微软雅黑" w:eastAsia="微软雅黑" w:hAnsi="微软雅黑" w:hint="eastAsia"/>
          <w:color w:val="800080"/>
          <w:sz w:val="20"/>
          <w:szCs w:val="20"/>
        </w:rPr>
        <w:t>，比如分布式应用中的</w:t>
      </w:r>
      <w:r>
        <w:rPr>
          <w:rFonts w:ascii="微软雅黑" w:eastAsia="微软雅黑" w:hAnsi="微软雅黑" w:hint="eastAsia"/>
          <w:color w:val="0000FF"/>
          <w:sz w:val="20"/>
          <w:szCs w:val="20"/>
        </w:rPr>
        <w:t>配置文件信息、状态信息、汇集位置等等。这些数据的共同特性就是它们都是很小的数据，通常以KB为大小单位。ZooKeeper的服务器和客户端都被设计为严格检查并限制每个Znode的数据大小至多1M，但常规使用中应该远小于此值。</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 xml:space="preserve">(3) </w:t>
      </w:r>
      <w:r>
        <w:rPr>
          <w:rStyle w:val="ac"/>
          <w:rFonts w:ascii="Verdana" w:hAnsi="Verdana"/>
          <w:color w:val="000000"/>
          <w:sz w:val="20"/>
          <w:szCs w:val="20"/>
        </w:rPr>
        <w:t>数据访问</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ZooKeeper</w:t>
      </w:r>
      <w:r>
        <w:rPr>
          <w:rFonts w:ascii="Verdana" w:hAnsi="Verdana"/>
          <w:color w:val="000000"/>
          <w:sz w:val="20"/>
          <w:szCs w:val="20"/>
        </w:rPr>
        <w:t>中的每个节点存储的数据要被</w:t>
      </w:r>
      <w:r>
        <w:rPr>
          <w:rStyle w:val="ac"/>
          <w:rFonts w:ascii="Verdana" w:hAnsi="Verdana"/>
          <w:color w:val="000000"/>
          <w:sz w:val="20"/>
          <w:szCs w:val="20"/>
        </w:rPr>
        <w:t>原子性的操作</w:t>
      </w:r>
      <w:r>
        <w:rPr>
          <w:rFonts w:ascii="Verdana" w:hAnsi="Verdana"/>
          <w:color w:val="000000"/>
          <w:sz w:val="20"/>
          <w:szCs w:val="20"/>
        </w:rPr>
        <w:t>。也就是说读操作将获取与节点相关的所有数据，写操作也将替换掉节点的所有数据。另外，每一个节点都拥有自己的</w:t>
      </w:r>
      <w:r>
        <w:rPr>
          <w:rFonts w:ascii="Verdana" w:hAnsi="Verdana"/>
          <w:color w:val="000000"/>
          <w:sz w:val="20"/>
          <w:szCs w:val="20"/>
        </w:rPr>
        <w:t>ACL(</w:t>
      </w:r>
      <w:r>
        <w:rPr>
          <w:rFonts w:ascii="Verdana" w:hAnsi="Verdana"/>
          <w:color w:val="000000"/>
          <w:sz w:val="20"/>
          <w:szCs w:val="20"/>
        </w:rPr>
        <w:t>访问控制列表</w:t>
      </w:r>
      <w:r>
        <w:rPr>
          <w:rFonts w:ascii="Verdana" w:hAnsi="Verdana"/>
          <w:color w:val="000000"/>
          <w:sz w:val="20"/>
          <w:szCs w:val="20"/>
        </w:rPr>
        <w:t>)</w:t>
      </w:r>
      <w:r>
        <w:rPr>
          <w:rFonts w:ascii="Verdana" w:hAnsi="Verdana"/>
          <w:color w:val="000000"/>
          <w:sz w:val="20"/>
          <w:szCs w:val="20"/>
        </w:rPr>
        <w:t>，这个列表规定了用户的权限，即限定了特定用户对目标节点可以执行的操作。</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 xml:space="preserve">(4) </w:t>
      </w:r>
      <w:r>
        <w:rPr>
          <w:rStyle w:val="ac"/>
          <w:rFonts w:ascii="Verdana" w:hAnsi="Verdana"/>
          <w:color w:val="000000"/>
          <w:sz w:val="20"/>
          <w:szCs w:val="20"/>
        </w:rPr>
        <w:t>节点类型</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ZooKeeper</w:t>
      </w:r>
      <w:r>
        <w:rPr>
          <w:rFonts w:ascii="Verdana" w:hAnsi="Verdana"/>
          <w:color w:val="000000"/>
          <w:sz w:val="20"/>
          <w:szCs w:val="20"/>
        </w:rPr>
        <w:t>中的节点有两种，分别为</w:t>
      </w:r>
      <w:r>
        <w:rPr>
          <w:rStyle w:val="ac"/>
          <w:rFonts w:ascii="Verdana" w:hAnsi="Verdana"/>
          <w:color w:val="000000"/>
          <w:sz w:val="20"/>
          <w:szCs w:val="20"/>
        </w:rPr>
        <w:t>临时节点</w:t>
      </w:r>
      <w:r>
        <w:rPr>
          <w:rFonts w:ascii="Verdana" w:hAnsi="Verdana"/>
          <w:color w:val="000000"/>
          <w:sz w:val="20"/>
          <w:szCs w:val="20"/>
        </w:rPr>
        <w:t>和</w:t>
      </w:r>
      <w:r>
        <w:rPr>
          <w:rStyle w:val="ac"/>
          <w:rFonts w:ascii="Verdana" w:hAnsi="Verdana"/>
          <w:color w:val="000000"/>
          <w:sz w:val="20"/>
          <w:szCs w:val="20"/>
        </w:rPr>
        <w:t>永久节点</w:t>
      </w:r>
      <w:r>
        <w:rPr>
          <w:rFonts w:ascii="Verdana" w:hAnsi="Verdana"/>
          <w:color w:val="000000"/>
          <w:sz w:val="20"/>
          <w:szCs w:val="20"/>
        </w:rPr>
        <w:t>。节点的类型在创建时即被确定，并且不能改变。</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Style w:val="ac"/>
          <w:rFonts w:ascii="Verdana" w:hAnsi="Verdana"/>
          <w:color w:val="000000"/>
          <w:sz w:val="20"/>
          <w:szCs w:val="20"/>
        </w:rPr>
        <w:t xml:space="preserve"> </w:t>
      </w:r>
      <w:r>
        <w:rPr>
          <w:rStyle w:val="ac"/>
          <w:rFonts w:ascii="Verdana" w:hAnsi="Verdana"/>
          <w:color w:val="000000"/>
          <w:sz w:val="20"/>
          <w:szCs w:val="20"/>
        </w:rPr>
        <w:t>临时节点：</w:t>
      </w:r>
      <w:r>
        <w:rPr>
          <w:rFonts w:ascii="Verdana" w:hAnsi="Verdana"/>
          <w:color w:val="000000"/>
          <w:sz w:val="20"/>
          <w:szCs w:val="20"/>
        </w:rPr>
        <w:t>该节点的生命周期依赖于创建它们的会话。一旦会话</w:t>
      </w:r>
      <w:r>
        <w:rPr>
          <w:rFonts w:ascii="Verdana" w:hAnsi="Verdana"/>
          <w:color w:val="000000"/>
          <w:sz w:val="20"/>
          <w:szCs w:val="20"/>
        </w:rPr>
        <w:t>(Session)</w:t>
      </w:r>
      <w:r>
        <w:rPr>
          <w:rFonts w:ascii="Verdana" w:hAnsi="Verdana"/>
          <w:color w:val="000000"/>
          <w:sz w:val="20"/>
          <w:szCs w:val="20"/>
        </w:rPr>
        <w:t>结束，临时节点将被自动删除，当然可以也可以手动删除。虽然每个临时的</w:t>
      </w:r>
      <w:r>
        <w:rPr>
          <w:rFonts w:ascii="Verdana" w:hAnsi="Verdana"/>
          <w:color w:val="000000"/>
          <w:sz w:val="20"/>
          <w:szCs w:val="20"/>
        </w:rPr>
        <w:t>Znode</w:t>
      </w:r>
      <w:r>
        <w:rPr>
          <w:rFonts w:ascii="Verdana" w:hAnsi="Verdana"/>
          <w:color w:val="000000"/>
          <w:sz w:val="20"/>
          <w:szCs w:val="20"/>
        </w:rPr>
        <w:t>都会绑定到一个客户端会话，但他们对所有的客户端还是可见的。另外，</w:t>
      </w:r>
      <w:r>
        <w:rPr>
          <w:rFonts w:ascii="Verdana" w:hAnsi="Verdana"/>
          <w:color w:val="000000"/>
          <w:sz w:val="20"/>
          <w:szCs w:val="20"/>
        </w:rPr>
        <w:t>ZooKeeper</w:t>
      </w:r>
      <w:r>
        <w:rPr>
          <w:rFonts w:ascii="Verdana" w:hAnsi="Verdana"/>
          <w:color w:val="000000"/>
          <w:sz w:val="20"/>
          <w:szCs w:val="20"/>
        </w:rPr>
        <w:t>的</w:t>
      </w:r>
      <w:r>
        <w:rPr>
          <w:rFonts w:ascii="Verdana" w:hAnsi="Verdana"/>
          <w:color w:val="0000FF"/>
          <w:sz w:val="20"/>
          <w:szCs w:val="20"/>
        </w:rPr>
        <w:t>临时节点不允许拥有子节点。</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②</w:t>
      </w:r>
      <w:r>
        <w:rPr>
          <w:rStyle w:val="ac"/>
          <w:rFonts w:ascii="Verdana" w:hAnsi="Verdana"/>
          <w:color w:val="000000"/>
          <w:sz w:val="20"/>
          <w:szCs w:val="20"/>
        </w:rPr>
        <w:t xml:space="preserve"> </w:t>
      </w:r>
      <w:r>
        <w:rPr>
          <w:rStyle w:val="ac"/>
          <w:rFonts w:ascii="Verdana" w:hAnsi="Verdana"/>
          <w:color w:val="000000"/>
          <w:sz w:val="20"/>
          <w:szCs w:val="20"/>
        </w:rPr>
        <w:t>永久节点：</w:t>
      </w:r>
      <w:r>
        <w:rPr>
          <w:rFonts w:ascii="Verdana" w:hAnsi="Verdana"/>
          <w:color w:val="000000"/>
          <w:sz w:val="20"/>
          <w:szCs w:val="20"/>
        </w:rPr>
        <w:t>该节点的生命周期不依赖于会话，并且只有在客户端显示执行删除操作的时候，他们才能被删除。</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(5)</w:t>
      </w:r>
      <w:r>
        <w:rPr>
          <w:rFonts w:ascii="Verdana" w:hAnsi="Verdana"/>
          <w:color w:val="000000"/>
          <w:sz w:val="20"/>
          <w:szCs w:val="20"/>
        </w:rPr>
        <w:t> </w:t>
      </w:r>
      <w:r>
        <w:rPr>
          <w:rStyle w:val="ac"/>
          <w:rFonts w:hint="eastAsia"/>
          <w:color w:val="000000"/>
          <w:sz w:val="20"/>
          <w:szCs w:val="20"/>
        </w:rPr>
        <w:t>顺序节点</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当创建</w:t>
      </w:r>
      <w:r>
        <w:rPr>
          <w:rFonts w:ascii="Verdana" w:hAnsi="Verdana"/>
          <w:color w:val="000000"/>
          <w:sz w:val="20"/>
          <w:szCs w:val="20"/>
        </w:rPr>
        <w:t>Znode</w:t>
      </w:r>
      <w:r>
        <w:rPr>
          <w:rFonts w:ascii="Verdana" w:hAnsi="Verdana"/>
          <w:color w:val="000000"/>
          <w:sz w:val="20"/>
          <w:szCs w:val="20"/>
        </w:rPr>
        <w:t>的时候，用户可以请求在</w:t>
      </w:r>
      <w:r>
        <w:rPr>
          <w:rFonts w:ascii="Verdana" w:hAnsi="Verdana"/>
          <w:color w:val="000000"/>
          <w:sz w:val="20"/>
          <w:szCs w:val="20"/>
        </w:rPr>
        <w:t>ZooKeeper</w:t>
      </w:r>
      <w:r>
        <w:rPr>
          <w:rFonts w:ascii="Verdana" w:hAnsi="Verdana"/>
          <w:color w:val="000000"/>
          <w:sz w:val="20"/>
          <w:szCs w:val="20"/>
        </w:rPr>
        <w:t>的路径结尾添加一个</w:t>
      </w:r>
      <w:r>
        <w:rPr>
          <w:rStyle w:val="ac"/>
          <w:rFonts w:ascii="Verdana" w:hAnsi="Verdana"/>
          <w:color w:val="000000"/>
          <w:sz w:val="20"/>
          <w:szCs w:val="20"/>
        </w:rPr>
        <w:t>递增的计数</w:t>
      </w:r>
      <w:r>
        <w:rPr>
          <w:rFonts w:ascii="Verdana" w:hAnsi="Verdana"/>
          <w:color w:val="000000"/>
          <w:sz w:val="20"/>
          <w:szCs w:val="20"/>
        </w:rPr>
        <w:t>。这个计数</w:t>
      </w:r>
      <w:r>
        <w:rPr>
          <w:rStyle w:val="ac"/>
          <w:rFonts w:ascii="Verdana" w:hAnsi="Verdana"/>
          <w:color w:val="000000"/>
          <w:sz w:val="20"/>
          <w:szCs w:val="20"/>
        </w:rPr>
        <w:t>对于此节点的父节点来说</w:t>
      </w:r>
      <w:r>
        <w:rPr>
          <w:rFonts w:ascii="Verdana" w:hAnsi="Verdana"/>
          <w:color w:val="000000"/>
          <w:sz w:val="20"/>
          <w:szCs w:val="20"/>
        </w:rPr>
        <w:t>是</w:t>
      </w:r>
      <w:r>
        <w:rPr>
          <w:rFonts w:ascii="Verdana" w:hAnsi="Verdana"/>
          <w:color w:val="0000FF"/>
          <w:sz w:val="20"/>
          <w:szCs w:val="20"/>
        </w:rPr>
        <w:t>唯一的，它的格式为</w:t>
      </w:r>
      <w:r>
        <w:rPr>
          <w:rFonts w:ascii="Verdana" w:hAnsi="Verdana"/>
          <w:color w:val="0000FF"/>
          <w:sz w:val="20"/>
          <w:szCs w:val="20"/>
        </w:rPr>
        <w:t>"%10d"(10</w:t>
      </w:r>
      <w:r>
        <w:rPr>
          <w:rFonts w:ascii="Verdana" w:hAnsi="Verdana"/>
          <w:color w:val="0000FF"/>
          <w:sz w:val="20"/>
          <w:szCs w:val="20"/>
        </w:rPr>
        <w:t>位数字，没有数值的数位用</w:t>
      </w:r>
      <w:r>
        <w:rPr>
          <w:rFonts w:ascii="Verdana" w:hAnsi="Verdana"/>
          <w:color w:val="0000FF"/>
          <w:sz w:val="20"/>
          <w:szCs w:val="20"/>
        </w:rPr>
        <w:t>0</w:t>
      </w:r>
      <w:r>
        <w:rPr>
          <w:rFonts w:ascii="Verdana" w:hAnsi="Verdana"/>
          <w:color w:val="0000FF"/>
          <w:sz w:val="20"/>
          <w:szCs w:val="20"/>
        </w:rPr>
        <w:t>补充，例如</w:t>
      </w:r>
      <w:r>
        <w:rPr>
          <w:rFonts w:ascii="Verdana" w:hAnsi="Verdana"/>
          <w:color w:val="0000FF"/>
          <w:sz w:val="20"/>
          <w:szCs w:val="20"/>
        </w:rPr>
        <w:t>"0000000001")</w:t>
      </w:r>
      <w:r>
        <w:rPr>
          <w:rFonts w:ascii="Verdana" w:hAnsi="Verdana"/>
          <w:color w:val="0000FF"/>
          <w:sz w:val="20"/>
          <w:szCs w:val="20"/>
        </w:rPr>
        <w:t>。当计数值大于</w:t>
      </w:r>
      <w:r>
        <w:rPr>
          <w:rFonts w:ascii="Verdana" w:hAnsi="Verdana"/>
          <w:color w:val="0000FF"/>
          <w:sz w:val="20"/>
          <w:szCs w:val="20"/>
        </w:rPr>
        <w:t>2</w:t>
      </w:r>
      <w:r>
        <w:rPr>
          <w:rFonts w:ascii="Verdana" w:hAnsi="Verdana"/>
          <w:color w:val="0000FF"/>
          <w:sz w:val="20"/>
          <w:szCs w:val="20"/>
          <w:vertAlign w:val="superscript"/>
        </w:rPr>
        <w:t>32</w:t>
      </w:r>
      <w:r>
        <w:rPr>
          <w:rFonts w:ascii="Verdana" w:hAnsi="Verdana"/>
          <w:color w:val="0000FF"/>
          <w:sz w:val="20"/>
          <w:szCs w:val="20"/>
        </w:rPr>
        <w:t>-1</w:t>
      </w:r>
      <w:r>
        <w:rPr>
          <w:rFonts w:ascii="Verdana" w:hAnsi="Verdana"/>
          <w:color w:val="0000FF"/>
          <w:sz w:val="20"/>
          <w:szCs w:val="20"/>
        </w:rPr>
        <w:t>时，计数器将溢出。</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 xml:space="preserve">(6) </w:t>
      </w:r>
      <w:r>
        <w:rPr>
          <w:rStyle w:val="ac"/>
          <w:rFonts w:ascii="Verdana" w:hAnsi="Verdana"/>
          <w:color w:val="000000"/>
          <w:sz w:val="20"/>
          <w:szCs w:val="20"/>
        </w:rPr>
        <w:t>观察</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客户端可以在节点上设置</w:t>
      </w:r>
      <w:r>
        <w:rPr>
          <w:rFonts w:ascii="Verdana" w:hAnsi="Verdana"/>
          <w:color w:val="000000"/>
          <w:sz w:val="20"/>
          <w:szCs w:val="20"/>
        </w:rPr>
        <w:t>watch</w:t>
      </w:r>
      <w:r>
        <w:rPr>
          <w:rFonts w:ascii="Verdana" w:hAnsi="Verdana"/>
          <w:color w:val="000000"/>
          <w:sz w:val="20"/>
          <w:szCs w:val="20"/>
        </w:rPr>
        <w:t>，我们称之为</w:t>
      </w:r>
      <w:r>
        <w:rPr>
          <w:rStyle w:val="ac"/>
          <w:rFonts w:ascii="Verdana" w:hAnsi="Verdana"/>
          <w:color w:val="000000"/>
          <w:sz w:val="20"/>
          <w:szCs w:val="20"/>
        </w:rPr>
        <w:t>监视器</w:t>
      </w:r>
      <w:r>
        <w:rPr>
          <w:rFonts w:ascii="Verdana" w:hAnsi="Verdana"/>
          <w:color w:val="000000"/>
          <w:sz w:val="20"/>
          <w:szCs w:val="20"/>
        </w:rPr>
        <w:t>。当节点状态发生改变时</w:t>
      </w:r>
      <w:r>
        <w:rPr>
          <w:rFonts w:ascii="Verdana" w:hAnsi="Verdana"/>
          <w:color w:val="000000"/>
          <w:sz w:val="20"/>
          <w:szCs w:val="20"/>
        </w:rPr>
        <w:t>(Znode</w:t>
      </w:r>
      <w:r>
        <w:rPr>
          <w:rFonts w:ascii="Verdana" w:hAnsi="Verdana"/>
          <w:color w:val="000000"/>
          <w:sz w:val="20"/>
          <w:szCs w:val="20"/>
        </w:rPr>
        <w:t>的增、删、改</w:t>
      </w:r>
      <w:r>
        <w:rPr>
          <w:rFonts w:ascii="Verdana" w:hAnsi="Verdana"/>
          <w:color w:val="000000"/>
          <w:sz w:val="20"/>
          <w:szCs w:val="20"/>
        </w:rPr>
        <w:t>)</w:t>
      </w:r>
      <w:r>
        <w:rPr>
          <w:rFonts w:ascii="Verdana" w:hAnsi="Verdana"/>
          <w:color w:val="000000"/>
          <w:sz w:val="20"/>
          <w:szCs w:val="20"/>
        </w:rPr>
        <w:t>将会触发</w:t>
      </w:r>
      <w:r>
        <w:rPr>
          <w:rFonts w:ascii="Verdana" w:hAnsi="Verdana"/>
          <w:color w:val="000000"/>
          <w:sz w:val="20"/>
          <w:szCs w:val="20"/>
        </w:rPr>
        <w:t>watch</w:t>
      </w:r>
      <w:r>
        <w:rPr>
          <w:rFonts w:ascii="Verdana" w:hAnsi="Verdana"/>
          <w:color w:val="000000"/>
          <w:sz w:val="20"/>
          <w:szCs w:val="20"/>
        </w:rPr>
        <w:t>所对应的操作。当</w:t>
      </w:r>
      <w:r>
        <w:rPr>
          <w:rFonts w:ascii="Verdana" w:hAnsi="Verdana"/>
          <w:color w:val="000000"/>
          <w:sz w:val="20"/>
          <w:szCs w:val="20"/>
        </w:rPr>
        <w:t>watch</w:t>
      </w:r>
      <w:r>
        <w:rPr>
          <w:rFonts w:ascii="Verdana" w:hAnsi="Verdana"/>
          <w:color w:val="000000"/>
          <w:sz w:val="20"/>
          <w:szCs w:val="20"/>
        </w:rPr>
        <w:t>被触发时，</w:t>
      </w:r>
      <w:r>
        <w:rPr>
          <w:rFonts w:ascii="Verdana" w:hAnsi="Verdana"/>
          <w:color w:val="000000"/>
          <w:sz w:val="20"/>
          <w:szCs w:val="20"/>
        </w:rPr>
        <w:t>ZooKeeper</w:t>
      </w:r>
      <w:r>
        <w:rPr>
          <w:rFonts w:ascii="Verdana" w:hAnsi="Verdana"/>
          <w:color w:val="000000"/>
          <w:sz w:val="20"/>
          <w:szCs w:val="20"/>
        </w:rPr>
        <w:t>将会向客户端发送且仅发送一条通知，因为</w:t>
      </w:r>
      <w:r>
        <w:rPr>
          <w:rFonts w:ascii="Verdana" w:hAnsi="Verdana"/>
          <w:color w:val="000000"/>
          <w:sz w:val="20"/>
          <w:szCs w:val="20"/>
        </w:rPr>
        <w:t>watch</w:t>
      </w:r>
      <w:r>
        <w:rPr>
          <w:rFonts w:ascii="Verdana" w:hAnsi="Verdana"/>
          <w:color w:val="000000"/>
          <w:sz w:val="20"/>
          <w:szCs w:val="20"/>
        </w:rPr>
        <w:t>只能被触发一次，这样可以减少网络流量。</w:t>
      </w:r>
    </w:p>
    <w:p w:rsidR="001A7847" w:rsidRDefault="007D395D">
      <w:pPr>
        <w:pStyle w:val="5"/>
        <w:rPr>
          <w:sz w:val="24"/>
          <w:szCs w:val="24"/>
        </w:rPr>
      </w:pPr>
      <w:r>
        <w:rPr>
          <w:rStyle w:val="ac"/>
          <w:rFonts w:ascii="Verdana" w:hAnsi="Verdana"/>
          <w:b/>
          <w:bCs/>
          <w:color w:val="000000"/>
          <w:sz w:val="30"/>
          <w:szCs w:val="30"/>
        </w:rPr>
        <w:t>4.2 ZooKeeper</w:t>
      </w:r>
      <w:r>
        <w:rPr>
          <w:rStyle w:val="ac"/>
          <w:rFonts w:ascii="Verdana" w:hAnsi="Verdana"/>
          <w:b/>
          <w:bCs/>
          <w:color w:val="000000"/>
          <w:sz w:val="30"/>
          <w:szCs w:val="30"/>
        </w:rPr>
        <w:t>中的时间</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有多种记录时间的形式，其中包含以下几个主要属性：</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 Zxid</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致使</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节点状态改变的每一个操作都将使节点接收到一个</w:t>
      </w:r>
      <w:r>
        <w:rPr>
          <w:rFonts w:ascii="Verdana" w:eastAsia="宋体" w:hAnsi="Verdana" w:cs="宋体"/>
          <w:color w:val="000000"/>
          <w:kern w:val="0"/>
          <w:sz w:val="20"/>
          <w:szCs w:val="20"/>
        </w:rPr>
        <w:t>Zxid</w:t>
      </w:r>
      <w:r>
        <w:rPr>
          <w:rFonts w:ascii="Verdana" w:eastAsia="宋体" w:hAnsi="Verdana" w:cs="宋体"/>
          <w:color w:val="000000"/>
          <w:kern w:val="0"/>
          <w:sz w:val="20"/>
          <w:szCs w:val="20"/>
        </w:rPr>
        <w:t>格式的时间戳，并且这个时间戳全局有序。也就是说，每个对节点的改变都将产生一个唯一的</w:t>
      </w:r>
      <w:r>
        <w:rPr>
          <w:rFonts w:ascii="Verdana" w:eastAsia="宋体" w:hAnsi="Verdana" w:cs="宋体"/>
          <w:color w:val="000000"/>
          <w:kern w:val="0"/>
          <w:sz w:val="20"/>
          <w:szCs w:val="20"/>
        </w:rPr>
        <w:t>Zxid</w:t>
      </w:r>
      <w:r>
        <w:rPr>
          <w:rFonts w:ascii="Verdana" w:eastAsia="宋体" w:hAnsi="Verdana" w:cs="宋体"/>
          <w:color w:val="000000"/>
          <w:kern w:val="0"/>
          <w:sz w:val="20"/>
          <w:szCs w:val="20"/>
        </w:rPr>
        <w:t>。如果</w:t>
      </w:r>
      <w:r>
        <w:rPr>
          <w:rFonts w:ascii="Verdana" w:eastAsia="宋体" w:hAnsi="Verdana" w:cs="宋体"/>
          <w:color w:val="000000"/>
          <w:kern w:val="0"/>
          <w:sz w:val="20"/>
          <w:szCs w:val="20"/>
        </w:rPr>
        <w:t>Zxid1</w:t>
      </w:r>
      <w:r>
        <w:rPr>
          <w:rFonts w:ascii="Verdana" w:eastAsia="宋体" w:hAnsi="Verdana" w:cs="宋体"/>
          <w:color w:val="000000"/>
          <w:kern w:val="0"/>
          <w:sz w:val="20"/>
          <w:szCs w:val="20"/>
        </w:rPr>
        <w:t>的值小于</w:t>
      </w:r>
      <w:r>
        <w:rPr>
          <w:rFonts w:ascii="Verdana" w:eastAsia="宋体" w:hAnsi="Verdana" w:cs="宋体"/>
          <w:color w:val="000000"/>
          <w:kern w:val="0"/>
          <w:sz w:val="20"/>
          <w:szCs w:val="20"/>
        </w:rPr>
        <w:t>Zxid2</w:t>
      </w:r>
      <w:r>
        <w:rPr>
          <w:rFonts w:ascii="Verdana" w:eastAsia="宋体" w:hAnsi="Verdana" w:cs="宋体"/>
          <w:color w:val="000000"/>
          <w:kern w:val="0"/>
          <w:sz w:val="20"/>
          <w:szCs w:val="20"/>
        </w:rPr>
        <w:t>的值，那么</w:t>
      </w:r>
      <w:r>
        <w:rPr>
          <w:rFonts w:ascii="Verdana" w:eastAsia="宋体" w:hAnsi="Verdana" w:cs="宋体"/>
          <w:color w:val="000000"/>
          <w:kern w:val="0"/>
          <w:sz w:val="20"/>
          <w:szCs w:val="20"/>
        </w:rPr>
        <w:t>Zxid1</w:t>
      </w:r>
      <w:r>
        <w:rPr>
          <w:rFonts w:ascii="Verdana" w:eastAsia="宋体" w:hAnsi="Verdana" w:cs="宋体"/>
          <w:color w:val="000000"/>
          <w:kern w:val="0"/>
          <w:sz w:val="20"/>
          <w:szCs w:val="20"/>
        </w:rPr>
        <w:t>所对应的事件发生在</w:t>
      </w:r>
      <w:r>
        <w:rPr>
          <w:rFonts w:ascii="Verdana" w:eastAsia="宋体" w:hAnsi="Verdana" w:cs="宋体"/>
          <w:color w:val="000000"/>
          <w:kern w:val="0"/>
          <w:sz w:val="20"/>
          <w:szCs w:val="20"/>
        </w:rPr>
        <w:t>Zxid2</w:t>
      </w:r>
      <w:r>
        <w:rPr>
          <w:rFonts w:ascii="Verdana" w:eastAsia="宋体" w:hAnsi="Verdana" w:cs="宋体"/>
          <w:color w:val="000000"/>
          <w:kern w:val="0"/>
          <w:sz w:val="20"/>
          <w:szCs w:val="20"/>
        </w:rPr>
        <w:t>所对应的事件之前。实际上，</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的每个节点维护者三个</w:t>
      </w:r>
      <w:r>
        <w:rPr>
          <w:rFonts w:ascii="Verdana" w:eastAsia="宋体" w:hAnsi="Verdana" w:cs="宋体"/>
          <w:color w:val="000000"/>
          <w:kern w:val="0"/>
          <w:sz w:val="20"/>
          <w:szCs w:val="20"/>
        </w:rPr>
        <w:t>Zxid</w:t>
      </w:r>
      <w:r>
        <w:rPr>
          <w:rFonts w:ascii="Verdana" w:eastAsia="宋体" w:hAnsi="Verdana" w:cs="宋体"/>
          <w:color w:val="000000"/>
          <w:kern w:val="0"/>
          <w:sz w:val="20"/>
          <w:szCs w:val="20"/>
        </w:rPr>
        <w:t>值，为别为：</w:t>
      </w:r>
      <w:r>
        <w:rPr>
          <w:rFonts w:ascii="Verdana" w:eastAsia="宋体" w:hAnsi="Verdana" w:cs="宋体"/>
          <w:color w:val="000000"/>
          <w:kern w:val="0"/>
          <w:sz w:val="20"/>
          <w:szCs w:val="20"/>
        </w:rPr>
        <w:t>cZxid</w:t>
      </w:r>
      <w:r>
        <w:rPr>
          <w:rFonts w:ascii="Verdana" w:eastAsia="宋体" w:hAnsi="Verdana" w:cs="宋体"/>
          <w:color w:val="000000"/>
          <w:kern w:val="0"/>
          <w:sz w:val="20"/>
          <w:szCs w:val="20"/>
        </w:rPr>
        <w:t>、</w:t>
      </w:r>
      <w:r>
        <w:rPr>
          <w:rFonts w:ascii="Verdana" w:eastAsia="宋体" w:hAnsi="Verdana" w:cs="宋体"/>
          <w:color w:val="000000"/>
          <w:kern w:val="0"/>
          <w:sz w:val="20"/>
          <w:szCs w:val="20"/>
        </w:rPr>
        <w:t>mZxid</w:t>
      </w:r>
      <w:r>
        <w:rPr>
          <w:rFonts w:ascii="Verdana" w:eastAsia="宋体" w:hAnsi="Verdana" w:cs="宋体"/>
          <w:color w:val="000000"/>
          <w:kern w:val="0"/>
          <w:sz w:val="20"/>
          <w:szCs w:val="20"/>
        </w:rPr>
        <w:t>、</w:t>
      </w:r>
      <w:r>
        <w:rPr>
          <w:rFonts w:ascii="Verdana" w:eastAsia="宋体" w:hAnsi="Verdana" w:cs="宋体"/>
          <w:color w:val="000000"/>
          <w:kern w:val="0"/>
          <w:sz w:val="20"/>
          <w:szCs w:val="20"/>
        </w:rPr>
        <w:t>pZxid</w:t>
      </w:r>
      <w:r>
        <w:rPr>
          <w:rFonts w:ascii="Verdana" w:eastAsia="宋体" w:hAnsi="Verdana" w:cs="宋体"/>
          <w:color w:val="000000"/>
          <w:kern w:val="0"/>
          <w:sz w:val="20"/>
          <w:szCs w:val="20"/>
        </w:rPr>
        <w:t>。</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cZxid</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是节点的创建时间所对应的</w:t>
      </w:r>
      <w:r>
        <w:rPr>
          <w:rFonts w:ascii="Verdana" w:eastAsia="宋体" w:hAnsi="Verdana" w:cs="宋体"/>
          <w:color w:val="000000"/>
          <w:kern w:val="0"/>
          <w:sz w:val="20"/>
          <w:szCs w:val="20"/>
        </w:rPr>
        <w:t>Zxid</w:t>
      </w:r>
      <w:r>
        <w:rPr>
          <w:rFonts w:ascii="Verdana" w:eastAsia="宋体" w:hAnsi="Verdana" w:cs="宋体"/>
          <w:color w:val="000000"/>
          <w:kern w:val="0"/>
          <w:sz w:val="20"/>
          <w:szCs w:val="20"/>
        </w:rPr>
        <w:t>格式时间戳。</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②</w:t>
      </w:r>
      <w:r>
        <w:rPr>
          <w:rFonts w:ascii="Verdana" w:eastAsia="宋体" w:hAnsi="Verdana" w:cs="宋体"/>
          <w:b/>
          <w:bCs/>
          <w:color w:val="000000"/>
          <w:kern w:val="0"/>
          <w:sz w:val="20"/>
          <w:szCs w:val="20"/>
        </w:rPr>
        <w:t xml:space="preserve"> mZxid</w:t>
      </w:r>
      <w:r>
        <w:rPr>
          <w:rFonts w:ascii="Verdana" w:eastAsia="宋体" w:hAnsi="Verdana" w:cs="宋体"/>
          <w:color w:val="000000"/>
          <w:kern w:val="0"/>
          <w:sz w:val="20"/>
          <w:szCs w:val="20"/>
        </w:rPr>
        <w:t>：是节点的修改时间所对应的</w:t>
      </w:r>
      <w:r>
        <w:rPr>
          <w:rFonts w:ascii="Verdana" w:eastAsia="宋体" w:hAnsi="Verdana" w:cs="宋体"/>
          <w:color w:val="000000"/>
          <w:kern w:val="0"/>
          <w:sz w:val="20"/>
          <w:szCs w:val="20"/>
        </w:rPr>
        <w:t>Zxid</w:t>
      </w:r>
      <w:r>
        <w:rPr>
          <w:rFonts w:ascii="Verdana" w:eastAsia="宋体" w:hAnsi="Verdana" w:cs="宋体"/>
          <w:color w:val="000000"/>
          <w:kern w:val="0"/>
          <w:sz w:val="20"/>
          <w:szCs w:val="20"/>
        </w:rPr>
        <w:t>格式时间戳。</w:t>
      </w:r>
    </w:p>
    <w:p w:rsidR="001A7847" w:rsidRDefault="007D395D">
      <w:pPr>
        <w:widowControl/>
        <w:shd w:val="clear" w:color="auto" w:fill="FFFFFF"/>
        <w:spacing w:before="150" w:after="150"/>
        <w:jc w:val="left"/>
        <w:rPr>
          <w:rFonts w:ascii="Verdana" w:eastAsia="宋体" w:hAnsi="Verdana" w:cs="宋体"/>
          <w:color w:val="FF0000"/>
          <w:kern w:val="0"/>
          <w:sz w:val="20"/>
          <w:szCs w:val="20"/>
        </w:rPr>
      </w:pPr>
      <w:r>
        <w:rPr>
          <w:rFonts w:ascii="Verdana" w:eastAsia="宋体" w:hAnsi="Verdana" w:cs="宋体"/>
          <w:color w:val="000000"/>
          <w:kern w:val="0"/>
          <w:sz w:val="20"/>
          <w:szCs w:val="20"/>
        </w:rPr>
        <w:t>实现中</w:t>
      </w:r>
      <w:r>
        <w:rPr>
          <w:rFonts w:ascii="Verdana" w:eastAsia="宋体" w:hAnsi="Verdana" w:cs="宋体"/>
          <w:color w:val="000000"/>
          <w:kern w:val="0"/>
          <w:sz w:val="20"/>
          <w:szCs w:val="20"/>
        </w:rPr>
        <w:t>Zxid</w:t>
      </w:r>
      <w:r>
        <w:rPr>
          <w:rFonts w:ascii="Verdana" w:eastAsia="宋体" w:hAnsi="Verdana" w:cs="宋体"/>
          <w:color w:val="000000"/>
          <w:kern w:val="0"/>
          <w:sz w:val="20"/>
          <w:szCs w:val="20"/>
        </w:rPr>
        <w:t>是一个</w:t>
      </w:r>
      <w:r>
        <w:rPr>
          <w:rFonts w:ascii="Verdana" w:eastAsia="宋体" w:hAnsi="Verdana" w:cs="宋体"/>
          <w:color w:val="000000"/>
          <w:kern w:val="0"/>
          <w:sz w:val="20"/>
          <w:szCs w:val="20"/>
        </w:rPr>
        <w:t>64</w:t>
      </w:r>
      <w:r>
        <w:rPr>
          <w:rFonts w:ascii="Verdana" w:eastAsia="宋体" w:hAnsi="Verdana" w:cs="宋体"/>
          <w:color w:val="000000"/>
          <w:kern w:val="0"/>
          <w:sz w:val="20"/>
          <w:szCs w:val="20"/>
        </w:rPr>
        <w:t>为的数字，它</w:t>
      </w:r>
      <w:r>
        <w:rPr>
          <w:rFonts w:ascii="Verdana" w:eastAsia="宋体" w:hAnsi="Verdana" w:cs="宋体"/>
          <w:color w:val="FF0000"/>
          <w:kern w:val="0"/>
          <w:sz w:val="20"/>
          <w:szCs w:val="20"/>
        </w:rPr>
        <w:t>高</w:t>
      </w:r>
      <w:r>
        <w:rPr>
          <w:rFonts w:ascii="Verdana" w:eastAsia="宋体" w:hAnsi="Verdana" w:cs="宋体"/>
          <w:color w:val="FF0000"/>
          <w:kern w:val="0"/>
          <w:sz w:val="20"/>
          <w:szCs w:val="20"/>
        </w:rPr>
        <w:t>32</w:t>
      </w:r>
      <w:r>
        <w:rPr>
          <w:rFonts w:ascii="Verdana" w:eastAsia="宋体" w:hAnsi="Verdana" w:cs="宋体"/>
          <w:color w:val="FF0000"/>
          <w:kern w:val="0"/>
          <w:sz w:val="20"/>
          <w:szCs w:val="20"/>
        </w:rPr>
        <w:t>位是</w:t>
      </w:r>
      <w:r>
        <w:rPr>
          <w:rFonts w:ascii="Verdana" w:eastAsia="宋体" w:hAnsi="Verdana" w:cs="宋体"/>
          <w:color w:val="0000FF"/>
          <w:kern w:val="0"/>
          <w:sz w:val="20"/>
          <w:szCs w:val="20"/>
        </w:rPr>
        <w:t>epoch</w:t>
      </w:r>
      <w:r>
        <w:rPr>
          <w:rFonts w:ascii="Verdana" w:eastAsia="宋体" w:hAnsi="Verdana" w:cs="宋体"/>
          <w:color w:val="0000FF"/>
          <w:kern w:val="0"/>
          <w:sz w:val="20"/>
          <w:szCs w:val="20"/>
        </w:rPr>
        <w:t>用来标识</w:t>
      </w:r>
      <w:r>
        <w:rPr>
          <w:rFonts w:ascii="Verdana" w:eastAsia="宋体" w:hAnsi="Verdana" w:cs="宋体"/>
          <w:color w:val="0000FF"/>
          <w:kern w:val="0"/>
          <w:sz w:val="20"/>
          <w:szCs w:val="20"/>
        </w:rPr>
        <w:t>leader</w:t>
      </w:r>
      <w:r>
        <w:rPr>
          <w:rFonts w:ascii="Verdana" w:eastAsia="宋体" w:hAnsi="Verdana" w:cs="宋体"/>
          <w:color w:val="0000FF"/>
          <w:kern w:val="0"/>
          <w:sz w:val="20"/>
          <w:szCs w:val="20"/>
        </w:rPr>
        <w:t>关系是否改变，每次一个</w:t>
      </w:r>
      <w:r>
        <w:rPr>
          <w:rFonts w:ascii="Verdana" w:eastAsia="宋体" w:hAnsi="Verdana" w:cs="宋体"/>
          <w:color w:val="0000FF"/>
          <w:kern w:val="0"/>
          <w:sz w:val="20"/>
          <w:szCs w:val="20"/>
        </w:rPr>
        <w:t>leader</w:t>
      </w:r>
      <w:r>
        <w:rPr>
          <w:rFonts w:ascii="Verdana" w:eastAsia="宋体" w:hAnsi="Verdana" w:cs="宋体"/>
          <w:color w:val="0000FF"/>
          <w:kern w:val="0"/>
          <w:sz w:val="20"/>
          <w:szCs w:val="20"/>
        </w:rPr>
        <w:t>被选出来，它都会有一个</w:t>
      </w:r>
      <w:r>
        <w:rPr>
          <w:rFonts w:ascii="Verdana" w:eastAsia="宋体" w:hAnsi="Verdana" w:cs="宋体"/>
          <w:color w:val="0000FF"/>
          <w:kern w:val="0"/>
          <w:sz w:val="20"/>
          <w:szCs w:val="20"/>
        </w:rPr>
        <w:t xml:space="preserve"> </w:t>
      </w:r>
      <w:r>
        <w:rPr>
          <w:rFonts w:ascii="Verdana" w:eastAsia="宋体" w:hAnsi="Verdana" w:cs="宋体"/>
          <w:color w:val="0000FF"/>
          <w:kern w:val="0"/>
          <w:sz w:val="20"/>
          <w:szCs w:val="20"/>
        </w:rPr>
        <w:t>新的</w:t>
      </w:r>
      <w:r>
        <w:rPr>
          <w:rFonts w:ascii="Verdana" w:eastAsia="宋体" w:hAnsi="Verdana" w:cs="宋体"/>
          <w:color w:val="0000FF"/>
          <w:kern w:val="0"/>
          <w:sz w:val="20"/>
          <w:szCs w:val="20"/>
        </w:rPr>
        <w:t>epoch</w:t>
      </w:r>
      <w:r>
        <w:rPr>
          <w:rFonts w:ascii="Verdana" w:eastAsia="宋体" w:hAnsi="Verdana" w:cs="宋体"/>
          <w:color w:val="0000FF"/>
          <w:kern w:val="0"/>
          <w:sz w:val="20"/>
          <w:szCs w:val="20"/>
        </w:rPr>
        <w:t>。</w:t>
      </w:r>
      <w:r>
        <w:rPr>
          <w:rFonts w:ascii="Verdana" w:eastAsia="宋体" w:hAnsi="Verdana" w:cs="宋体"/>
          <w:color w:val="FF0000"/>
          <w:kern w:val="0"/>
          <w:sz w:val="20"/>
          <w:szCs w:val="20"/>
        </w:rPr>
        <w:t>低</w:t>
      </w:r>
      <w:r>
        <w:rPr>
          <w:rFonts w:ascii="Verdana" w:eastAsia="宋体" w:hAnsi="Verdana" w:cs="宋体"/>
          <w:color w:val="FF0000"/>
          <w:kern w:val="0"/>
          <w:sz w:val="20"/>
          <w:szCs w:val="20"/>
        </w:rPr>
        <w:t>32</w:t>
      </w:r>
      <w:r>
        <w:rPr>
          <w:rFonts w:ascii="Verdana" w:eastAsia="宋体" w:hAnsi="Verdana" w:cs="宋体"/>
          <w:color w:val="FF0000"/>
          <w:kern w:val="0"/>
          <w:sz w:val="20"/>
          <w:szCs w:val="20"/>
        </w:rPr>
        <w:t>位是个</w:t>
      </w:r>
      <w:r>
        <w:rPr>
          <w:rFonts w:ascii="Verdana" w:eastAsia="宋体" w:hAnsi="Verdana" w:cs="宋体"/>
          <w:b/>
          <w:bCs/>
          <w:color w:val="FF0000"/>
          <w:kern w:val="0"/>
          <w:sz w:val="20"/>
          <w:szCs w:val="20"/>
        </w:rPr>
        <w:t>递增计数</w:t>
      </w:r>
      <w:r>
        <w:rPr>
          <w:rFonts w:ascii="Verdana" w:eastAsia="宋体" w:hAnsi="Verdana" w:cs="宋体"/>
          <w:color w:val="FF0000"/>
          <w:kern w:val="0"/>
          <w:sz w:val="20"/>
          <w:szCs w:val="20"/>
        </w:rPr>
        <w:t>。</w:t>
      </w:r>
      <w:r>
        <w:rPr>
          <w:rFonts w:ascii="Verdana" w:eastAsia="宋体" w:hAnsi="Verdana" w:cs="宋体"/>
          <w:color w:val="FF0000"/>
          <w:kern w:val="0"/>
          <w:sz w:val="20"/>
          <w:szCs w:val="20"/>
        </w:rPr>
        <w:t> </w:t>
      </w:r>
    </w:p>
    <w:p w:rsidR="001A7847" w:rsidRDefault="007D395D">
      <w:pPr>
        <w:widowControl/>
        <w:shd w:val="clear" w:color="auto" w:fill="FFFFFF"/>
        <w:spacing w:before="150" w:after="150"/>
        <w:jc w:val="left"/>
        <w:rPr>
          <w:rFonts w:ascii="Verdana" w:eastAsia="宋体" w:hAnsi="Verdana" w:cs="宋体"/>
          <w:kern w:val="0"/>
          <w:sz w:val="20"/>
          <w:szCs w:val="20"/>
        </w:rPr>
      </w:pPr>
      <w:r>
        <w:rPr>
          <w:rFonts w:ascii="Verdana" w:eastAsia="宋体" w:hAnsi="Verdana" w:cs="宋体"/>
          <w:b/>
          <w:bCs/>
          <w:kern w:val="0"/>
          <w:sz w:val="20"/>
          <w:szCs w:val="20"/>
        </w:rPr>
        <w:t xml:space="preserve">(2) </w:t>
      </w:r>
      <w:r>
        <w:rPr>
          <w:rFonts w:ascii="Verdana" w:eastAsia="宋体" w:hAnsi="Verdana" w:cs="宋体"/>
          <w:b/>
          <w:bCs/>
          <w:kern w:val="0"/>
          <w:sz w:val="20"/>
          <w:szCs w:val="20"/>
        </w:rPr>
        <w:t>版本号</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对节点的每一个操作都将致使这个节点的版本号增加。每个节点维护着三个版本号，他们分别为：</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lastRenderedPageBreak/>
        <w:t>①</w:t>
      </w:r>
      <w:r>
        <w:rPr>
          <w:rFonts w:ascii="Verdana" w:eastAsia="宋体" w:hAnsi="Verdana" w:cs="宋体"/>
          <w:b/>
          <w:bCs/>
          <w:color w:val="000000"/>
          <w:kern w:val="0"/>
          <w:sz w:val="20"/>
          <w:szCs w:val="20"/>
        </w:rPr>
        <w:t xml:space="preserve"> version</w:t>
      </w:r>
      <w:r>
        <w:rPr>
          <w:rFonts w:ascii="Verdana" w:eastAsia="宋体" w:hAnsi="Verdana" w:cs="宋体"/>
          <w:color w:val="000000"/>
          <w:kern w:val="0"/>
          <w:sz w:val="20"/>
          <w:szCs w:val="20"/>
        </w:rPr>
        <w:t>：节点数据版本号</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②</w:t>
      </w:r>
      <w:r>
        <w:rPr>
          <w:rFonts w:ascii="Verdana" w:eastAsia="宋体" w:hAnsi="Verdana" w:cs="宋体"/>
          <w:b/>
          <w:bCs/>
          <w:color w:val="000000"/>
          <w:kern w:val="0"/>
          <w:sz w:val="20"/>
          <w:szCs w:val="20"/>
        </w:rPr>
        <w:t xml:space="preserve"> cversion</w:t>
      </w:r>
      <w:r>
        <w:rPr>
          <w:rFonts w:ascii="Verdana" w:eastAsia="宋体" w:hAnsi="Verdana" w:cs="宋体"/>
          <w:color w:val="000000"/>
          <w:kern w:val="0"/>
          <w:sz w:val="20"/>
          <w:szCs w:val="20"/>
        </w:rPr>
        <w:t>：子节点版本号</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③</w:t>
      </w:r>
      <w:r>
        <w:rPr>
          <w:rFonts w:ascii="Verdana" w:eastAsia="宋体" w:hAnsi="Verdana" w:cs="宋体"/>
          <w:b/>
          <w:bCs/>
          <w:color w:val="000000"/>
          <w:kern w:val="0"/>
          <w:sz w:val="20"/>
          <w:szCs w:val="20"/>
        </w:rPr>
        <w:t xml:space="preserve"> aversion</w:t>
      </w:r>
      <w:r>
        <w:rPr>
          <w:rFonts w:ascii="Verdana" w:eastAsia="宋体" w:hAnsi="Verdana" w:cs="宋体"/>
          <w:color w:val="000000"/>
          <w:kern w:val="0"/>
          <w:sz w:val="20"/>
          <w:szCs w:val="20"/>
        </w:rPr>
        <w:t>：节点所拥有的</w:t>
      </w:r>
      <w:r>
        <w:rPr>
          <w:rFonts w:ascii="Verdana" w:eastAsia="宋体" w:hAnsi="Verdana" w:cs="宋体"/>
          <w:color w:val="000000"/>
          <w:kern w:val="0"/>
          <w:sz w:val="20"/>
          <w:szCs w:val="20"/>
        </w:rPr>
        <w:t>ACL</w:t>
      </w:r>
      <w:r>
        <w:rPr>
          <w:rFonts w:ascii="Verdana" w:eastAsia="宋体" w:hAnsi="Verdana" w:cs="宋体"/>
          <w:color w:val="000000"/>
          <w:kern w:val="0"/>
          <w:sz w:val="20"/>
          <w:szCs w:val="20"/>
        </w:rPr>
        <w:t>版本号</w:t>
      </w:r>
    </w:p>
    <w:p w:rsidR="001A7847" w:rsidRDefault="007D395D">
      <w:pPr>
        <w:pStyle w:val="5"/>
        <w:rPr>
          <w:sz w:val="24"/>
          <w:szCs w:val="24"/>
        </w:rPr>
      </w:pPr>
      <w:r>
        <w:rPr>
          <w:rStyle w:val="ac"/>
          <w:rFonts w:ascii="Verdana" w:hAnsi="Verdana" w:hint="eastAsia"/>
          <w:b/>
          <w:bCs/>
          <w:color w:val="000000"/>
          <w:sz w:val="30"/>
          <w:szCs w:val="30"/>
        </w:rPr>
        <w:t>4.3.</w:t>
      </w:r>
      <w:r>
        <w:rPr>
          <w:rStyle w:val="ac"/>
          <w:rFonts w:ascii="Verdana" w:hAnsi="Verdana"/>
          <w:b/>
          <w:bCs/>
          <w:color w:val="000000"/>
          <w:sz w:val="30"/>
          <w:szCs w:val="30"/>
        </w:rPr>
        <w:t>ZooKeeper</w:t>
      </w:r>
      <w:r>
        <w:rPr>
          <w:rStyle w:val="ac"/>
          <w:rFonts w:ascii="Verdana" w:hAnsi="Verdana"/>
          <w:b/>
          <w:bCs/>
          <w:color w:val="000000"/>
          <w:sz w:val="30"/>
          <w:szCs w:val="30"/>
        </w:rPr>
        <w:t>节点属性</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通过前面的介绍，我们可以了解到，一个节点自身拥有表示其状态的许多重要属性，如下图所示。</w:t>
      </w:r>
    </w:p>
    <w:p w:rsidR="001A7847" w:rsidRDefault="007D395D">
      <w:pPr>
        <w:widowControl/>
        <w:shd w:val="clear" w:color="auto" w:fill="FFFFFF"/>
        <w:spacing w:before="150" w:after="150"/>
        <w:jc w:val="center"/>
        <w:rPr>
          <w:rFonts w:ascii="Verdana" w:eastAsia="宋体" w:hAnsi="Verdana" w:cs="宋体"/>
          <w:color w:val="000000"/>
          <w:kern w:val="0"/>
          <w:sz w:val="20"/>
          <w:szCs w:val="20"/>
        </w:rPr>
      </w:pPr>
      <w:r>
        <w:rPr>
          <w:rFonts w:ascii="黑体" w:eastAsia="黑体" w:hAnsi="黑体" w:cs="宋体" w:hint="eastAsia"/>
          <w:color w:val="000000"/>
          <w:kern w:val="0"/>
          <w:sz w:val="20"/>
          <w:szCs w:val="20"/>
        </w:rPr>
        <w:t>图 4.2 Znode节点属性结构</w:t>
      </w:r>
    </w:p>
    <w:p w:rsidR="001A7847" w:rsidRDefault="007D395D">
      <w:pPr>
        <w:widowControl/>
        <w:shd w:val="clear" w:color="auto" w:fill="FFFFFF"/>
        <w:spacing w:before="150" w:after="150"/>
        <w:jc w:val="center"/>
        <w:rPr>
          <w:rFonts w:ascii="Verdana" w:eastAsia="宋体" w:hAnsi="Verdana" w:cs="宋体"/>
          <w:color w:val="000000"/>
          <w:kern w:val="0"/>
          <w:sz w:val="20"/>
          <w:szCs w:val="20"/>
        </w:rPr>
      </w:pPr>
      <w:r>
        <w:rPr>
          <w:rFonts w:ascii="Verdana" w:eastAsia="宋体" w:hAnsi="Verdana" w:cs="宋体"/>
          <w:noProof/>
          <w:color w:val="000000"/>
          <w:kern w:val="0"/>
          <w:sz w:val="20"/>
          <w:szCs w:val="20"/>
        </w:rPr>
        <w:drawing>
          <wp:inline distT="0" distB="0" distL="0" distR="0">
            <wp:extent cx="5486400" cy="2231390"/>
            <wp:effectExtent l="0" t="0" r="0" b="0"/>
            <wp:docPr id="52" name="图片 52" descr="https://images0.cnblogs.com/blog/671563/201411/301534569026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s://images0.cnblogs.com/blog/671563/201411/301534569026625.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a:xfrm>
                      <a:off x="0" y="0"/>
                      <a:ext cx="5486400" cy="2231390"/>
                    </a:xfrm>
                    <a:prstGeom prst="rect">
                      <a:avLst/>
                    </a:prstGeom>
                    <a:noFill/>
                    <a:ln>
                      <a:noFill/>
                    </a:ln>
                  </pic:spPr>
                </pic:pic>
              </a:graphicData>
            </a:graphic>
          </wp:inline>
        </w:drawing>
      </w:r>
    </w:p>
    <w:p w:rsidR="001A7847" w:rsidRDefault="007D395D">
      <w:pPr>
        <w:rPr>
          <w:color w:val="FF0000"/>
        </w:rPr>
      </w:pPr>
      <w:r>
        <w:rPr>
          <w:color w:val="FF0000"/>
        </w:rPr>
        <w:t>V</w:t>
      </w:r>
      <w:r>
        <w:rPr>
          <w:rFonts w:hint="eastAsia"/>
          <w:color w:val="FF0000"/>
        </w:rPr>
        <w:t xml:space="preserve">ersion : </w:t>
      </w:r>
      <w:r>
        <w:rPr>
          <w:rFonts w:hint="eastAsia"/>
          <w:color w:val="FF0000"/>
        </w:rPr>
        <w:t>节点版本号</w:t>
      </w:r>
      <w:r>
        <w:rPr>
          <w:rFonts w:hint="eastAsia"/>
          <w:color w:val="FF0000"/>
        </w:rPr>
        <w:t xml:space="preserve"> </w:t>
      </w:r>
      <w:r>
        <w:rPr>
          <w:rFonts w:hint="eastAsia"/>
          <w:color w:val="FF0000"/>
        </w:rPr>
        <w:t>，</w:t>
      </w:r>
      <w:r>
        <w:rPr>
          <w:rFonts w:hint="eastAsia"/>
          <w:color w:val="FF0000"/>
        </w:rPr>
        <w:t xml:space="preserve">cversion </w:t>
      </w:r>
      <w:r>
        <w:rPr>
          <w:rFonts w:hint="eastAsia"/>
          <w:color w:val="FF0000"/>
        </w:rPr>
        <w:t>节点所有子节点被修改的版本，</w:t>
      </w:r>
      <w:r>
        <w:rPr>
          <w:rFonts w:hint="eastAsia"/>
          <w:color w:val="FF0000"/>
        </w:rPr>
        <w:t xml:space="preserve">ephemeralOwner </w:t>
      </w:r>
      <w:r>
        <w:rPr>
          <w:rFonts w:hint="eastAsia"/>
          <w:color w:val="FF0000"/>
        </w:rPr>
        <w:t>临时节点</w:t>
      </w:r>
      <w:r>
        <w:rPr>
          <w:rFonts w:hint="eastAsia"/>
          <w:color w:val="FF0000"/>
        </w:rPr>
        <w:t xml:space="preserve"> </w:t>
      </w:r>
      <w:r>
        <w:rPr>
          <w:rFonts w:hint="eastAsia"/>
          <w:color w:val="FF0000"/>
        </w:rPr>
        <w:t>回话</w:t>
      </w:r>
      <w:r>
        <w:rPr>
          <w:rFonts w:hint="eastAsia"/>
          <w:color w:val="FF0000"/>
        </w:rPr>
        <w:t>id else 0</w:t>
      </w:r>
    </w:p>
    <w:p w:rsidR="001A7847" w:rsidRDefault="001A7847">
      <w:pPr>
        <w:rPr>
          <w:color w:val="FF0000"/>
        </w:rPr>
      </w:pPr>
    </w:p>
    <w:p w:rsidR="001A7847" w:rsidRDefault="007D395D">
      <w:pPr>
        <w:pStyle w:val="4"/>
      </w:pPr>
      <w:r>
        <w:rPr>
          <w:rStyle w:val="ac"/>
          <w:rFonts w:ascii="Verdana" w:hAnsi="Verdana" w:hint="eastAsia"/>
          <w:b/>
          <w:bCs/>
          <w:color w:val="000000"/>
          <w:sz w:val="32"/>
          <w:szCs w:val="32"/>
        </w:rPr>
        <w:t>5</w:t>
      </w:r>
      <w:r>
        <w:rPr>
          <w:rStyle w:val="ac"/>
          <w:rFonts w:ascii="Verdana" w:hAnsi="Verdana"/>
          <w:b/>
          <w:bCs/>
          <w:color w:val="000000"/>
          <w:sz w:val="32"/>
          <w:szCs w:val="32"/>
        </w:rPr>
        <w:t>、</w:t>
      </w:r>
      <w:r>
        <w:rPr>
          <w:rStyle w:val="ac"/>
          <w:rFonts w:ascii="Verdana" w:hAnsi="Verdana"/>
          <w:b/>
          <w:bCs/>
          <w:color w:val="000000"/>
          <w:sz w:val="32"/>
          <w:szCs w:val="32"/>
        </w:rPr>
        <w:t>ZooKeeper</w:t>
      </w:r>
      <w:r>
        <w:rPr>
          <w:rStyle w:val="ac"/>
          <w:rFonts w:ascii="Verdana" w:hAnsi="Verdana"/>
          <w:b/>
          <w:bCs/>
          <w:color w:val="000000"/>
          <w:sz w:val="32"/>
          <w:szCs w:val="32"/>
        </w:rPr>
        <w:t>服务中操作</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w:t>
      </w:r>
      <w:r>
        <w:rPr>
          <w:rFonts w:ascii="Verdana" w:hAnsi="Verdana"/>
          <w:color w:val="000000"/>
          <w:sz w:val="20"/>
          <w:szCs w:val="20"/>
        </w:rPr>
        <w:t>ZooKeeper</w:t>
      </w:r>
      <w:r>
        <w:rPr>
          <w:rFonts w:ascii="Verdana" w:hAnsi="Verdana"/>
          <w:color w:val="000000"/>
          <w:sz w:val="20"/>
          <w:szCs w:val="20"/>
        </w:rPr>
        <w:t>中有</w:t>
      </w:r>
      <w:r>
        <w:rPr>
          <w:rFonts w:ascii="Verdana" w:hAnsi="Verdana"/>
          <w:color w:val="000000"/>
          <w:sz w:val="20"/>
          <w:szCs w:val="20"/>
        </w:rPr>
        <w:t>9</w:t>
      </w:r>
      <w:r>
        <w:rPr>
          <w:rFonts w:ascii="Verdana" w:hAnsi="Verdana"/>
          <w:color w:val="000000"/>
          <w:sz w:val="20"/>
          <w:szCs w:val="20"/>
        </w:rPr>
        <w:t>个基本操作，如下图所示：</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黑体" w:eastAsia="黑体" w:hAnsi="黑体" w:hint="eastAsia"/>
          <w:color w:val="000000"/>
          <w:sz w:val="20"/>
          <w:szCs w:val="20"/>
        </w:rPr>
        <w:t>图 5.1 ZooKeeper类方法描述</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drawing>
          <wp:inline distT="0" distB="0" distL="0" distR="0">
            <wp:extent cx="5486400" cy="1741170"/>
            <wp:effectExtent l="0" t="0" r="0" b="0"/>
            <wp:docPr id="53" name="图片 53" descr="https://images0.cnblogs.com/blog/671563/201411/301534572468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s://images0.cnblogs.com/blog/671563/201411/301534572468352.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a:xfrm>
                      <a:off x="0" y="0"/>
                      <a:ext cx="5486400" cy="174117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更新</w:t>
      </w:r>
      <w:r>
        <w:rPr>
          <w:rFonts w:ascii="Verdana" w:hAnsi="Verdana"/>
          <w:color w:val="000000"/>
          <w:sz w:val="20"/>
          <w:szCs w:val="20"/>
        </w:rPr>
        <w:t>ZooKeeper</w:t>
      </w:r>
      <w:r>
        <w:rPr>
          <w:rFonts w:ascii="Verdana" w:hAnsi="Verdana"/>
          <w:color w:val="000000"/>
          <w:sz w:val="20"/>
          <w:szCs w:val="20"/>
        </w:rPr>
        <w:t>操作是</w:t>
      </w:r>
      <w:r>
        <w:rPr>
          <w:rFonts w:ascii="Verdana" w:hAnsi="Verdana"/>
          <w:color w:val="0000FF"/>
          <w:sz w:val="20"/>
          <w:szCs w:val="20"/>
        </w:rPr>
        <w:t>有限制的。</w:t>
      </w:r>
      <w:r>
        <w:rPr>
          <w:rFonts w:ascii="Verdana" w:hAnsi="Verdana"/>
          <w:color w:val="0000FF"/>
          <w:sz w:val="20"/>
          <w:szCs w:val="20"/>
        </w:rPr>
        <w:t>delete</w:t>
      </w:r>
      <w:r>
        <w:rPr>
          <w:rFonts w:ascii="Verdana" w:hAnsi="Verdana"/>
          <w:color w:val="0000FF"/>
          <w:sz w:val="20"/>
          <w:szCs w:val="20"/>
        </w:rPr>
        <w:t>或</w:t>
      </w:r>
      <w:r>
        <w:rPr>
          <w:rFonts w:ascii="Verdana" w:hAnsi="Verdana"/>
          <w:color w:val="0000FF"/>
          <w:sz w:val="20"/>
          <w:szCs w:val="20"/>
        </w:rPr>
        <w:t>setData</w:t>
      </w:r>
      <w:r>
        <w:rPr>
          <w:rFonts w:ascii="Verdana" w:hAnsi="Verdana"/>
          <w:color w:val="0000FF"/>
          <w:sz w:val="20"/>
          <w:szCs w:val="20"/>
        </w:rPr>
        <w:t>必须明确要更新的</w:t>
      </w:r>
      <w:r>
        <w:rPr>
          <w:rFonts w:ascii="Verdana" w:hAnsi="Verdana"/>
          <w:color w:val="0000FF"/>
          <w:sz w:val="20"/>
          <w:szCs w:val="20"/>
        </w:rPr>
        <w:t>Znode</w:t>
      </w:r>
      <w:r>
        <w:rPr>
          <w:rFonts w:ascii="Verdana" w:hAnsi="Verdana"/>
          <w:color w:val="0000FF"/>
          <w:sz w:val="20"/>
          <w:szCs w:val="20"/>
        </w:rPr>
        <w:t>的版本号，我们可以调用</w:t>
      </w:r>
      <w:r>
        <w:rPr>
          <w:rFonts w:ascii="Verdana" w:hAnsi="Verdana"/>
          <w:color w:val="0000FF"/>
          <w:sz w:val="20"/>
          <w:szCs w:val="20"/>
        </w:rPr>
        <w:t>exists</w:t>
      </w:r>
      <w:r>
        <w:rPr>
          <w:rFonts w:ascii="Verdana" w:hAnsi="Verdana"/>
          <w:color w:val="0000FF"/>
          <w:sz w:val="20"/>
          <w:szCs w:val="20"/>
        </w:rPr>
        <w:t>找到。如果版本号不匹配，更新将会失败。</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更新</w:t>
      </w:r>
      <w:r>
        <w:rPr>
          <w:rFonts w:ascii="Verdana" w:hAnsi="Verdana"/>
          <w:color w:val="000000"/>
          <w:sz w:val="20"/>
          <w:szCs w:val="20"/>
        </w:rPr>
        <w:t>ZooKeeper</w:t>
      </w:r>
      <w:r>
        <w:rPr>
          <w:rFonts w:ascii="Verdana" w:hAnsi="Verdana"/>
          <w:color w:val="000000"/>
          <w:sz w:val="20"/>
          <w:szCs w:val="20"/>
        </w:rPr>
        <w:t>操作是</w:t>
      </w:r>
      <w:r>
        <w:rPr>
          <w:rFonts w:ascii="Verdana" w:hAnsi="Verdana"/>
          <w:color w:val="0000FF"/>
          <w:sz w:val="20"/>
          <w:szCs w:val="20"/>
        </w:rPr>
        <w:t>非阻塞式的。因此客户端如果失去了一个更新</w:t>
      </w:r>
      <w:r>
        <w:rPr>
          <w:rFonts w:ascii="Verdana" w:hAnsi="Verdana"/>
          <w:color w:val="0000FF"/>
          <w:sz w:val="20"/>
          <w:szCs w:val="20"/>
        </w:rPr>
        <w:t>(</w:t>
      </w:r>
      <w:r>
        <w:rPr>
          <w:rFonts w:ascii="Verdana" w:hAnsi="Verdana"/>
          <w:color w:val="0000FF"/>
          <w:sz w:val="20"/>
          <w:szCs w:val="20"/>
        </w:rPr>
        <w:t>由于另一个进程在同时更新这个</w:t>
      </w:r>
      <w:r>
        <w:rPr>
          <w:rFonts w:ascii="Verdana" w:hAnsi="Verdana"/>
          <w:color w:val="0000FF"/>
          <w:sz w:val="20"/>
          <w:szCs w:val="20"/>
        </w:rPr>
        <w:t>Znode)</w:t>
      </w:r>
      <w:r>
        <w:rPr>
          <w:rFonts w:ascii="Verdana" w:hAnsi="Verdana"/>
          <w:color w:val="0000FF"/>
          <w:sz w:val="20"/>
          <w:szCs w:val="20"/>
        </w:rPr>
        <w:t>，他可以在不阻塞其他进程执行的情况下，选择重新尝试或进行其他操作。</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尽管</w:t>
      </w:r>
      <w:r>
        <w:rPr>
          <w:rFonts w:ascii="Verdana" w:hAnsi="Verdana"/>
          <w:color w:val="000000"/>
          <w:sz w:val="20"/>
          <w:szCs w:val="20"/>
        </w:rPr>
        <w:t>ZooKeeper</w:t>
      </w:r>
      <w:r>
        <w:rPr>
          <w:rFonts w:ascii="Verdana" w:hAnsi="Verdana"/>
          <w:color w:val="000000"/>
          <w:sz w:val="20"/>
          <w:szCs w:val="20"/>
        </w:rPr>
        <w:t>可以被看做是一个文件系统，但是处于便利，摒弃了一些文件系统地操作原语。因为文件非常的小并且使整体读写的，所以不需要打开、关闭或是寻地的操作。</w:t>
      </w:r>
    </w:p>
    <w:p w:rsidR="001A7847" w:rsidRDefault="007D395D">
      <w:pPr>
        <w:pStyle w:val="4"/>
      </w:pPr>
      <w:r>
        <w:rPr>
          <w:rStyle w:val="ac"/>
          <w:rFonts w:ascii="Verdana" w:hAnsi="Verdana" w:hint="eastAsia"/>
          <w:b/>
          <w:bCs/>
          <w:color w:val="000000"/>
        </w:rPr>
        <w:t>6</w:t>
      </w:r>
      <w:r>
        <w:rPr>
          <w:rStyle w:val="ac"/>
          <w:rFonts w:ascii="Verdana" w:hAnsi="Verdana"/>
          <w:b/>
          <w:bCs/>
          <w:color w:val="000000"/>
          <w:sz w:val="32"/>
          <w:szCs w:val="32"/>
        </w:rPr>
        <w:t>、</w:t>
      </w:r>
      <w:r>
        <w:rPr>
          <w:rStyle w:val="ac"/>
          <w:rFonts w:ascii="Verdana" w:hAnsi="Verdana"/>
          <w:b/>
          <w:bCs/>
          <w:color w:val="000000"/>
          <w:sz w:val="32"/>
          <w:szCs w:val="32"/>
        </w:rPr>
        <w:t>Watch</w:t>
      </w:r>
      <w:r>
        <w:rPr>
          <w:rStyle w:val="ac"/>
          <w:rFonts w:ascii="Verdana" w:hAnsi="Verdana"/>
          <w:b/>
          <w:bCs/>
          <w:color w:val="000000"/>
          <w:sz w:val="32"/>
          <w:szCs w:val="32"/>
        </w:rPr>
        <w:t>触发器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(1) watch</w:t>
      </w:r>
      <w:r>
        <w:rPr>
          <w:rStyle w:val="ac"/>
          <w:rFonts w:ascii="Verdana" w:hAnsi="Verdana"/>
          <w:color w:val="000000"/>
          <w:sz w:val="20"/>
          <w:szCs w:val="20"/>
        </w:rPr>
        <w:t>概述</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ZooKeeper</w:t>
      </w:r>
      <w:r>
        <w:rPr>
          <w:rFonts w:ascii="Verdana" w:hAnsi="Verdana"/>
          <w:color w:val="000000"/>
          <w:sz w:val="20"/>
          <w:szCs w:val="20"/>
        </w:rPr>
        <w:t>可以为所有的</w:t>
      </w:r>
      <w:r>
        <w:rPr>
          <w:rStyle w:val="ac"/>
          <w:rFonts w:ascii="Verdana" w:hAnsi="Verdana"/>
          <w:color w:val="FF0000"/>
          <w:sz w:val="20"/>
          <w:szCs w:val="20"/>
        </w:rPr>
        <w:t>读操作</w:t>
      </w:r>
      <w:r>
        <w:rPr>
          <w:rFonts w:ascii="Verdana" w:hAnsi="Verdana"/>
          <w:color w:val="0000FF"/>
          <w:sz w:val="20"/>
          <w:szCs w:val="20"/>
        </w:rPr>
        <w:t>设置</w:t>
      </w:r>
      <w:r>
        <w:rPr>
          <w:rFonts w:ascii="Verdana" w:hAnsi="Verdana"/>
          <w:color w:val="0000FF"/>
          <w:sz w:val="20"/>
          <w:szCs w:val="20"/>
        </w:rPr>
        <w:t>watch</w:t>
      </w:r>
      <w:r>
        <w:rPr>
          <w:rFonts w:ascii="Verdana" w:hAnsi="Verdana"/>
          <w:color w:val="0000FF"/>
          <w:sz w:val="20"/>
          <w:szCs w:val="20"/>
        </w:rPr>
        <w:t>，这些读操作包括：</w:t>
      </w:r>
      <w:r>
        <w:rPr>
          <w:rFonts w:ascii="Verdana" w:hAnsi="Verdana"/>
          <w:color w:val="0000FF"/>
          <w:sz w:val="20"/>
          <w:szCs w:val="20"/>
        </w:rPr>
        <w:t>exists()</w:t>
      </w:r>
      <w:r>
        <w:rPr>
          <w:rFonts w:ascii="Verdana" w:hAnsi="Verdana"/>
          <w:color w:val="0000FF"/>
          <w:sz w:val="20"/>
          <w:szCs w:val="20"/>
        </w:rPr>
        <w:t>、</w:t>
      </w:r>
      <w:r>
        <w:rPr>
          <w:rFonts w:ascii="Verdana" w:hAnsi="Verdana"/>
          <w:color w:val="0000FF"/>
          <w:sz w:val="20"/>
          <w:szCs w:val="20"/>
        </w:rPr>
        <w:t>getChildren()</w:t>
      </w:r>
      <w:r>
        <w:rPr>
          <w:rFonts w:ascii="Verdana" w:hAnsi="Verdana"/>
          <w:color w:val="0000FF"/>
          <w:sz w:val="20"/>
          <w:szCs w:val="20"/>
        </w:rPr>
        <w:t>及</w:t>
      </w:r>
      <w:r>
        <w:rPr>
          <w:rFonts w:ascii="Verdana" w:hAnsi="Verdana"/>
          <w:color w:val="0000FF"/>
          <w:sz w:val="20"/>
          <w:szCs w:val="20"/>
        </w:rPr>
        <w:t>getData()</w:t>
      </w:r>
      <w:r>
        <w:rPr>
          <w:rFonts w:ascii="Verdana" w:hAnsi="Verdana"/>
          <w:color w:val="0000FF"/>
          <w:sz w:val="20"/>
          <w:szCs w:val="20"/>
        </w:rPr>
        <w:t>。</w:t>
      </w:r>
      <w:r>
        <w:rPr>
          <w:rFonts w:ascii="Verdana" w:hAnsi="Verdana"/>
          <w:color w:val="0000FF"/>
          <w:sz w:val="20"/>
          <w:szCs w:val="20"/>
        </w:rPr>
        <w:t>watch</w:t>
      </w:r>
      <w:r>
        <w:rPr>
          <w:rFonts w:ascii="Verdana" w:hAnsi="Verdana"/>
          <w:color w:val="0000FF"/>
          <w:sz w:val="20"/>
          <w:szCs w:val="20"/>
        </w:rPr>
        <w:t>事件是</w:t>
      </w:r>
      <w:r>
        <w:rPr>
          <w:rStyle w:val="ac"/>
          <w:rFonts w:ascii="Verdana" w:hAnsi="Verdana"/>
          <w:color w:val="0000FF"/>
          <w:sz w:val="20"/>
          <w:szCs w:val="20"/>
        </w:rPr>
        <w:t>一次性的触发器</w:t>
      </w:r>
      <w:r>
        <w:rPr>
          <w:rFonts w:ascii="Verdana" w:hAnsi="Verdana"/>
          <w:color w:val="0000FF"/>
          <w:sz w:val="20"/>
          <w:szCs w:val="20"/>
        </w:rPr>
        <w:t>，当</w:t>
      </w:r>
      <w:r>
        <w:rPr>
          <w:rFonts w:ascii="Verdana" w:hAnsi="Verdana"/>
          <w:color w:val="0000FF"/>
          <w:sz w:val="20"/>
          <w:szCs w:val="20"/>
        </w:rPr>
        <w:t>watch</w:t>
      </w:r>
      <w:r>
        <w:rPr>
          <w:rFonts w:ascii="Verdana" w:hAnsi="Verdana"/>
          <w:color w:val="0000FF"/>
          <w:sz w:val="20"/>
          <w:szCs w:val="20"/>
        </w:rPr>
        <w:t>的对象状态发生改变时，将会触发此对象上</w:t>
      </w:r>
      <w:r>
        <w:rPr>
          <w:rFonts w:ascii="Verdana" w:hAnsi="Verdana"/>
          <w:color w:val="0000FF"/>
          <w:sz w:val="20"/>
          <w:szCs w:val="20"/>
        </w:rPr>
        <w:t>watch</w:t>
      </w:r>
      <w:r>
        <w:rPr>
          <w:rFonts w:ascii="Verdana" w:hAnsi="Verdana"/>
          <w:color w:val="0000FF"/>
          <w:sz w:val="20"/>
          <w:szCs w:val="20"/>
        </w:rPr>
        <w:t>所对应的事件。</w:t>
      </w:r>
      <w:r>
        <w:rPr>
          <w:rFonts w:ascii="Verdana" w:hAnsi="Verdana"/>
          <w:color w:val="0000FF"/>
          <w:sz w:val="20"/>
          <w:szCs w:val="20"/>
        </w:rPr>
        <w:t>watch</w:t>
      </w:r>
      <w:r>
        <w:rPr>
          <w:rFonts w:ascii="Verdana" w:hAnsi="Verdana"/>
          <w:color w:val="0000FF"/>
          <w:sz w:val="20"/>
          <w:szCs w:val="20"/>
        </w:rPr>
        <w:t>事件将被</w:t>
      </w:r>
      <w:r>
        <w:rPr>
          <w:rStyle w:val="ac"/>
          <w:rFonts w:ascii="Verdana" w:hAnsi="Verdana"/>
          <w:color w:val="0000FF"/>
          <w:sz w:val="20"/>
          <w:szCs w:val="20"/>
        </w:rPr>
        <w:t>异步</w:t>
      </w:r>
      <w:r>
        <w:rPr>
          <w:rFonts w:ascii="Verdana" w:hAnsi="Verdana"/>
          <w:color w:val="0000FF"/>
          <w:sz w:val="20"/>
          <w:szCs w:val="20"/>
        </w:rPr>
        <w:t>地发送给客户端，并且</w:t>
      </w:r>
      <w:r>
        <w:rPr>
          <w:rFonts w:ascii="Verdana" w:hAnsi="Verdana"/>
          <w:color w:val="0000FF"/>
          <w:sz w:val="20"/>
          <w:szCs w:val="20"/>
        </w:rPr>
        <w:t>ZooKeeper</w:t>
      </w:r>
      <w:r>
        <w:rPr>
          <w:rFonts w:ascii="Verdana" w:hAnsi="Verdana"/>
          <w:color w:val="0000FF"/>
          <w:sz w:val="20"/>
          <w:szCs w:val="20"/>
        </w:rPr>
        <w:t>为</w:t>
      </w:r>
      <w:r>
        <w:rPr>
          <w:rFonts w:ascii="Verdana" w:hAnsi="Verdana"/>
          <w:color w:val="0000FF"/>
          <w:sz w:val="20"/>
          <w:szCs w:val="20"/>
        </w:rPr>
        <w:t>watch</w:t>
      </w:r>
      <w:r>
        <w:rPr>
          <w:rFonts w:ascii="Verdana" w:hAnsi="Verdana"/>
          <w:color w:val="0000FF"/>
          <w:sz w:val="20"/>
          <w:szCs w:val="20"/>
        </w:rPr>
        <w:t>机制提供了有序的</w:t>
      </w:r>
      <w:r>
        <w:rPr>
          <w:rStyle w:val="ac"/>
          <w:rFonts w:ascii="Verdana" w:hAnsi="Verdana"/>
          <w:color w:val="0000FF"/>
          <w:sz w:val="20"/>
          <w:szCs w:val="20"/>
        </w:rPr>
        <w:t>一致性保证</w:t>
      </w:r>
      <w:r>
        <w:rPr>
          <w:rFonts w:ascii="Verdana" w:hAnsi="Verdana"/>
          <w:color w:val="0000FF"/>
          <w:sz w:val="20"/>
          <w:szCs w:val="20"/>
        </w:rPr>
        <w:t>。理论上，客户端</w:t>
      </w:r>
      <w:r>
        <w:rPr>
          <w:rFonts w:ascii="Verdana" w:hAnsi="Verdana"/>
          <w:color w:val="FF0000"/>
          <w:sz w:val="20"/>
          <w:szCs w:val="20"/>
        </w:rPr>
        <w:t>接收</w:t>
      </w:r>
      <w:r>
        <w:rPr>
          <w:rFonts w:ascii="Verdana" w:hAnsi="Verdana"/>
          <w:color w:val="0000FF"/>
          <w:sz w:val="20"/>
          <w:szCs w:val="20"/>
        </w:rPr>
        <w:t>watch</w:t>
      </w:r>
      <w:r>
        <w:rPr>
          <w:rFonts w:ascii="Verdana" w:hAnsi="Verdana"/>
          <w:color w:val="0000FF"/>
          <w:sz w:val="20"/>
          <w:szCs w:val="20"/>
        </w:rPr>
        <w:t>事件的时间要快于其看到</w:t>
      </w:r>
      <w:r>
        <w:rPr>
          <w:rFonts w:ascii="Verdana" w:hAnsi="Verdana"/>
          <w:color w:val="0000FF"/>
          <w:sz w:val="20"/>
          <w:szCs w:val="20"/>
        </w:rPr>
        <w:t>watch</w:t>
      </w:r>
      <w:r>
        <w:rPr>
          <w:rFonts w:ascii="Verdana" w:hAnsi="Verdana"/>
          <w:color w:val="0000FF"/>
          <w:sz w:val="20"/>
          <w:szCs w:val="20"/>
        </w:rPr>
        <w:t>对象状态变化的时间。</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(2) watch</w:t>
      </w:r>
      <w:r>
        <w:rPr>
          <w:rStyle w:val="ac"/>
          <w:rFonts w:ascii="Verdana" w:hAnsi="Verdana"/>
          <w:color w:val="000000"/>
          <w:sz w:val="20"/>
          <w:szCs w:val="20"/>
        </w:rPr>
        <w:t>类型</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ZooKeeper</w:t>
      </w:r>
      <w:r>
        <w:rPr>
          <w:rFonts w:ascii="Verdana" w:hAnsi="Verdana"/>
          <w:color w:val="000000"/>
          <w:sz w:val="20"/>
          <w:szCs w:val="20"/>
        </w:rPr>
        <w:t>所管理的</w:t>
      </w:r>
      <w:r>
        <w:rPr>
          <w:rFonts w:ascii="Verdana" w:hAnsi="Verdana"/>
          <w:color w:val="000000"/>
          <w:sz w:val="20"/>
          <w:szCs w:val="20"/>
        </w:rPr>
        <w:t>watch</w:t>
      </w:r>
      <w:r>
        <w:rPr>
          <w:rFonts w:ascii="Verdana" w:hAnsi="Verdana"/>
          <w:color w:val="000000"/>
          <w:sz w:val="20"/>
          <w:szCs w:val="20"/>
        </w:rPr>
        <w:t>可以分为两类：</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Fonts w:ascii="Verdana" w:hAnsi="Verdana"/>
          <w:color w:val="800080"/>
          <w:sz w:val="20"/>
          <w:szCs w:val="20"/>
        </w:rPr>
        <w:t> </w:t>
      </w:r>
      <w:r>
        <w:rPr>
          <w:rFonts w:ascii="Verdana" w:hAnsi="Verdana"/>
          <w:color w:val="800080"/>
          <w:sz w:val="20"/>
          <w:szCs w:val="20"/>
        </w:rPr>
        <w:t>数据</w:t>
      </w:r>
      <w:r>
        <w:rPr>
          <w:rFonts w:ascii="Verdana" w:hAnsi="Verdana"/>
          <w:color w:val="800080"/>
          <w:sz w:val="20"/>
          <w:szCs w:val="20"/>
        </w:rPr>
        <w:t>watch(data  watches)</w:t>
      </w:r>
      <w:r>
        <w:rPr>
          <w:rFonts w:ascii="Verdana" w:hAnsi="Verdana"/>
          <w:color w:val="800080"/>
          <w:sz w:val="20"/>
          <w:szCs w:val="20"/>
        </w:rPr>
        <w:t>：</w:t>
      </w:r>
      <w:r>
        <w:rPr>
          <w:rStyle w:val="ac"/>
          <w:rFonts w:ascii="Verdana" w:hAnsi="Verdana"/>
          <w:color w:val="800080"/>
          <w:sz w:val="20"/>
          <w:szCs w:val="20"/>
        </w:rPr>
        <w:t>getData</w:t>
      </w:r>
      <w:r>
        <w:rPr>
          <w:rFonts w:ascii="Verdana" w:hAnsi="Verdana"/>
          <w:color w:val="800080"/>
          <w:sz w:val="20"/>
          <w:szCs w:val="20"/>
        </w:rPr>
        <w:t>和</w:t>
      </w:r>
      <w:r>
        <w:rPr>
          <w:rStyle w:val="ac"/>
          <w:rFonts w:ascii="Verdana" w:hAnsi="Verdana"/>
          <w:color w:val="800080"/>
          <w:sz w:val="20"/>
          <w:szCs w:val="20"/>
        </w:rPr>
        <w:t>exists</w:t>
      </w:r>
      <w:r>
        <w:rPr>
          <w:rFonts w:ascii="Verdana" w:hAnsi="Verdana"/>
          <w:color w:val="800080"/>
          <w:sz w:val="20"/>
          <w:szCs w:val="20"/>
        </w:rPr>
        <w:t>负责设置数据</w:t>
      </w:r>
      <w:r>
        <w:rPr>
          <w:rFonts w:ascii="Verdana" w:hAnsi="Verdana"/>
          <w:color w:val="800080"/>
          <w:sz w:val="20"/>
          <w:szCs w:val="20"/>
        </w:rPr>
        <w:t>watch</w:t>
      </w:r>
      <w:r>
        <w:rPr>
          <w:rFonts w:ascii="Verdana" w:hAnsi="Verdana"/>
          <w:color w:val="800080"/>
          <w:sz w:val="20"/>
          <w:szCs w:val="20"/>
        </w:rPr>
        <w:br/>
      </w:r>
      <w:r>
        <w:rPr>
          <w:rStyle w:val="ac"/>
          <w:rFonts w:hint="eastAsia"/>
          <w:color w:val="800080"/>
          <w:sz w:val="20"/>
          <w:szCs w:val="20"/>
        </w:rPr>
        <w:t>②</w:t>
      </w:r>
      <w:r>
        <w:rPr>
          <w:rStyle w:val="ac"/>
          <w:rFonts w:ascii="Verdana" w:hAnsi="Verdana" w:cs="Verdana"/>
          <w:color w:val="800080"/>
          <w:sz w:val="20"/>
          <w:szCs w:val="20"/>
        </w:rPr>
        <w:t> </w:t>
      </w:r>
      <w:r>
        <w:rPr>
          <w:rFonts w:ascii="Verdana" w:hAnsi="Verdana"/>
          <w:color w:val="800080"/>
          <w:sz w:val="20"/>
          <w:szCs w:val="20"/>
        </w:rPr>
        <w:t>孩子</w:t>
      </w:r>
      <w:r>
        <w:rPr>
          <w:rFonts w:ascii="Verdana" w:hAnsi="Verdana"/>
          <w:color w:val="800080"/>
          <w:sz w:val="20"/>
          <w:szCs w:val="20"/>
        </w:rPr>
        <w:t>watch(child watches)</w:t>
      </w:r>
      <w:r>
        <w:rPr>
          <w:rFonts w:ascii="Verdana" w:hAnsi="Verdana"/>
          <w:color w:val="800080"/>
          <w:sz w:val="20"/>
          <w:szCs w:val="20"/>
        </w:rPr>
        <w:t>：</w:t>
      </w:r>
      <w:r>
        <w:rPr>
          <w:rStyle w:val="ac"/>
          <w:rFonts w:ascii="Verdana" w:hAnsi="Verdana"/>
          <w:color w:val="800080"/>
          <w:sz w:val="20"/>
          <w:szCs w:val="20"/>
        </w:rPr>
        <w:t>getChildren</w:t>
      </w:r>
      <w:r>
        <w:rPr>
          <w:rFonts w:ascii="Verdana" w:hAnsi="Verdana"/>
          <w:color w:val="800080"/>
          <w:sz w:val="20"/>
          <w:szCs w:val="20"/>
        </w:rPr>
        <w:t>负责设置孩子</w:t>
      </w:r>
      <w:r>
        <w:rPr>
          <w:rFonts w:ascii="Verdana" w:hAnsi="Verdana"/>
          <w:color w:val="800080"/>
          <w:sz w:val="20"/>
          <w:szCs w:val="20"/>
        </w:rPr>
        <w:t>watch</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我们可以通过操作</w:t>
      </w:r>
      <w:r>
        <w:rPr>
          <w:rStyle w:val="ac"/>
          <w:rFonts w:ascii="Verdana" w:hAnsi="Verdana"/>
          <w:color w:val="000000"/>
          <w:sz w:val="20"/>
          <w:szCs w:val="20"/>
        </w:rPr>
        <w:t>返回的数据</w:t>
      </w:r>
      <w:r>
        <w:rPr>
          <w:rFonts w:ascii="Verdana" w:hAnsi="Verdana"/>
          <w:color w:val="000000"/>
          <w:sz w:val="20"/>
          <w:szCs w:val="20"/>
        </w:rPr>
        <w:t>来设置不同的</w:t>
      </w:r>
      <w:r>
        <w:rPr>
          <w:rFonts w:ascii="Verdana" w:hAnsi="Verdana"/>
          <w:color w:val="000000"/>
          <w:sz w:val="20"/>
          <w:szCs w:val="20"/>
        </w:rPr>
        <w:t>watch</w:t>
      </w:r>
      <w:r>
        <w:rPr>
          <w:rFonts w:ascii="Verdana" w:hAnsi="Verdana"/>
          <w:color w:val="000000"/>
          <w:sz w:val="20"/>
          <w:szCs w:val="20"/>
        </w:rPr>
        <w:t>：</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Style w:val="ac"/>
          <w:rFonts w:ascii="Verdana" w:hAnsi="Verdana"/>
          <w:color w:val="000000"/>
          <w:sz w:val="20"/>
          <w:szCs w:val="20"/>
        </w:rPr>
        <w:t xml:space="preserve"> getData</w:t>
      </w:r>
      <w:r>
        <w:rPr>
          <w:rStyle w:val="ac"/>
          <w:rFonts w:ascii="Verdana" w:hAnsi="Verdana"/>
          <w:color w:val="000000"/>
          <w:sz w:val="20"/>
          <w:szCs w:val="20"/>
        </w:rPr>
        <w:t>和</w:t>
      </w:r>
      <w:r>
        <w:rPr>
          <w:rStyle w:val="ac"/>
          <w:rFonts w:ascii="Verdana" w:hAnsi="Verdana"/>
          <w:color w:val="000000"/>
          <w:sz w:val="20"/>
          <w:szCs w:val="20"/>
        </w:rPr>
        <w:t>exists</w:t>
      </w:r>
      <w:r>
        <w:rPr>
          <w:rStyle w:val="ac"/>
          <w:rFonts w:ascii="Verdana" w:hAnsi="Verdana"/>
          <w:color w:val="000000"/>
          <w:sz w:val="20"/>
          <w:szCs w:val="20"/>
        </w:rPr>
        <w:t>：</w:t>
      </w:r>
      <w:r>
        <w:rPr>
          <w:rFonts w:ascii="Verdana" w:hAnsi="Verdana"/>
          <w:color w:val="000000"/>
          <w:sz w:val="20"/>
          <w:szCs w:val="20"/>
        </w:rPr>
        <w:t>返回关于节点的</w:t>
      </w:r>
      <w:r>
        <w:rPr>
          <w:rFonts w:ascii="Verdana" w:hAnsi="Verdana"/>
          <w:color w:val="0000FF"/>
          <w:sz w:val="20"/>
          <w:szCs w:val="20"/>
        </w:rPr>
        <w:t>数据信息</w:t>
      </w:r>
      <w:r>
        <w:rPr>
          <w:rFonts w:ascii="Verdana" w:hAnsi="Verdana"/>
          <w:color w:val="0000FF"/>
          <w:sz w:val="20"/>
          <w:szCs w:val="20"/>
        </w:rPr>
        <w:br/>
      </w:r>
      <w:r>
        <w:rPr>
          <w:rStyle w:val="ac"/>
          <w:rFonts w:hint="eastAsia"/>
          <w:color w:val="0000FF"/>
          <w:sz w:val="20"/>
          <w:szCs w:val="20"/>
        </w:rPr>
        <w:t>②</w:t>
      </w:r>
      <w:r>
        <w:rPr>
          <w:rStyle w:val="ac"/>
          <w:rFonts w:ascii="Verdana" w:hAnsi="Verdana"/>
          <w:color w:val="0000FF"/>
          <w:sz w:val="20"/>
          <w:szCs w:val="20"/>
        </w:rPr>
        <w:t xml:space="preserve"> getChildren</w:t>
      </w:r>
      <w:r>
        <w:rPr>
          <w:rStyle w:val="ac"/>
          <w:rFonts w:ascii="Verdana" w:hAnsi="Verdana"/>
          <w:color w:val="0000FF"/>
          <w:sz w:val="20"/>
          <w:szCs w:val="20"/>
        </w:rPr>
        <w:t>：</w:t>
      </w:r>
      <w:r>
        <w:rPr>
          <w:rFonts w:ascii="Verdana" w:hAnsi="Verdana"/>
          <w:color w:val="0000FF"/>
          <w:sz w:val="20"/>
          <w:szCs w:val="20"/>
        </w:rPr>
        <w:t>返回孩子列表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因此</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Style w:val="ac"/>
          <w:rFonts w:ascii="Verdana" w:hAnsi="Verdana" w:cs="Verdana"/>
          <w:color w:val="000000"/>
          <w:sz w:val="20"/>
          <w:szCs w:val="20"/>
        </w:rPr>
        <w:t> </w:t>
      </w:r>
      <w:r>
        <w:rPr>
          <w:rFonts w:ascii="Verdana" w:hAnsi="Verdana"/>
          <w:color w:val="000000"/>
          <w:sz w:val="20"/>
          <w:szCs w:val="20"/>
        </w:rPr>
        <w:t>一个成功的</w:t>
      </w:r>
      <w:r>
        <w:rPr>
          <w:rStyle w:val="ac"/>
          <w:rFonts w:ascii="Verdana" w:hAnsi="Verdana"/>
          <w:color w:val="000000"/>
          <w:sz w:val="20"/>
          <w:szCs w:val="20"/>
        </w:rPr>
        <w:t>setData</w:t>
      </w:r>
      <w:r>
        <w:rPr>
          <w:rStyle w:val="ac"/>
          <w:rFonts w:ascii="Verdana" w:hAnsi="Verdana"/>
          <w:color w:val="000000"/>
          <w:sz w:val="20"/>
          <w:szCs w:val="20"/>
        </w:rPr>
        <w:t>操作</w:t>
      </w:r>
      <w:r>
        <w:rPr>
          <w:rFonts w:ascii="Verdana" w:hAnsi="Verdana"/>
          <w:color w:val="000000"/>
          <w:sz w:val="20"/>
          <w:szCs w:val="20"/>
        </w:rPr>
        <w:t>将触发</w:t>
      </w:r>
      <w:r>
        <w:rPr>
          <w:rFonts w:ascii="Verdana" w:hAnsi="Verdana"/>
          <w:color w:val="000000"/>
          <w:sz w:val="20"/>
          <w:szCs w:val="20"/>
        </w:rPr>
        <w:t>Znode</w:t>
      </w:r>
      <w:r>
        <w:rPr>
          <w:rFonts w:ascii="Verdana" w:hAnsi="Verdana"/>
          <w:color w:val="000000"/>
          <w:sz w:val="20"/>
          <w:szCs w:val="20"/>
        </w:rPr>
        <w:t>的</w:t>
      </w:r>
      <w:r>
        <w:rPr>
          <w:rFonts w:ascii="Verdana" w:hAnsi="Verdana"/>
          <w:color w:val="0000FF"/>
          <w:sz w:val="20"/>
          <w:szCs w:val="20"/>
        </w:rPr>
        <w:t>数据</w:t>
      </w:r>
      <w:r>
        <w:rPr>
          <w:rFonts w:ascii="Verdana" w:hAnsi="Verdana"/>
          <w:color w:val="0000FF"/>
          <w:sz w:val="20"/>
          <w:szCs w:val="20"/>
        </w:rPr>
        <w:t>watch</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②</w:t>
      </w:r>
      <w:r>
        <w:rPr>
          <w:rFonts w:ascii="Verdana" w:hAnsi="Verdana"/>
          <w:color w:val="000000"/>
          <w:sz w:val="20"/>
          <w:szCs w:val="20"/>
        </w:rPr>
        <w:t> </w:t>
      </w:r>
      <w:r>
        <w:rPr>
          <w:rFonts w:ascii="Verdana" w:hAnsi="Verdana"/>
          <w:color w:val="000000"/>
          <w:sz w:val="20"/>
          <w:szCs w:val="20"/>
        </w:rPr>
        <w:t>一个成功的</w:t>
      </w:r>
      <w:r>
        <w:rPr>
          <w:rStyle w:val="ac"/>
          <w:rFonts w:ascii="Verdana" w:hAnsi="Verdana"/>
          <w:color w:val="000000"/>
          <w:sz w:val="20"/>
          <w:szCs w:val="20"/>
        </w:rPr>
        <w:t>create</w:t>
      </w:r>
      <w:r>
        <w:rPr>
          <w:rStyle w:val="ac"/>
          <w:rFonts w:ascii="Verdana" w:hAnsi="Verdana"/>
          <w:color w:val="000000"/>
          <w:sz w:val="20"/>
          <w:szCs w:val="20"/>
        </w:rPr>
        <w:t>操作</w:t>
      </w:r>
      <w:r>
        <w:rPr>
          <w:rFonts w:ascii="Verdana" w:hAnsi="Verdana"/>
          <w:color w:val="000000"/>
          <w:sz w:val="20"/>
          <w:szCs w:val="20"/>
        </w:rPr>
        <w:t>将触发</w:t>
      </w:r>
      <w:r>
        <w:rPr>
          <w:rFonts w:ascii="Verdana" w:hAnsi="Verdana"/>
          <w:color w:val="000000"/>
          <w:sz w:val="20"/>
          <w:szCs w:val="20"/>
        </w:rPr>
        <w:t>Znode</w:t>
      </w:r>
      <w:r>
        <w:rPr>
          <w:rFonts w:ascii="Verdana" w:hAnsi="Verdana"/>
          <w:color w:val="000000"/>
          <w:sz w:val="20"/>
          <w:szCs w:val="20"/>
        </w:rPr>
        <w:t>的</w:t>
      </w:r>
      <w:r>
        <w:rPr>
          <w:rFonts w:ascii="Verdana" w:hAnsi="Verdana"/>
          <w:color w:val="0000FF"/>
          <w:sz w:val="20"/>
          <w:szCs w:val="20"/>
        </w:rPr>
        <w:t>数据</w:t>
      </w:r>
      <w:r>
        <w:rPr>
          <w:rFonts w:ascii="Verdana" w:hAnsi="Verdana"/>
          <w:color w:val="0000FF"/>
          <w:sz w:val="20"/>
          <w:szCs w:val="20"/>
        </w:rPr>
        <w:t>watch</w:t>
      </w:r>
      <w:r>
        <w:rPr>
          <w:rFonts w:ascii="Verdana" w:hAnsi="Verdana"/>
          <w:color w:val="0000FF"/>
          <w:sz w:val="20"/>
          <w:szCs w:val="20"/>
        </w:rPr>
        <w:t>以及孩子</w:t>
      </w:r>
      <w:r>
        <w:rPr>
          <w:rFonts w:ascii="Verdana" w:hAnsi="Verdana"/>
          <w:color w:val="0000FF"/>
          <w:sz w:val="20"/>
          <w:szCs w:val="20"/>
        </w:rPr>
        <w:t>watch</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③</w:t>
      </w:r>
      <w:r>
        <w:rPr>
          <w:rStyle w:val="ac"/>
          <w:rFonts w:ascii="Verdana" w:hAnsi="Verdana" w:cs="Verdana"/>
          <w:color w:val="000000"/>
          <w:sz w:val="20"/>
          <w:szCs w:val="20"/>
        </w:rPr>
        <w:t> </w:t>
      </w:r>
      <w:r>
        <w:rPr>
          <w:rFonts w:ascii="Verdana" w:hAnsi="Verdana"/>
          <w:color w:val="000000"/>
          <w:sz w:val="20"/>
          <w:szCs w:val="20"/>
        </w:rPr>
        <w:t>一个成功的</w:t>
      </w:r>
      <w:r>
        <w:rPr>
          <w:rStyle w:val="ac"/>
          <w:rFonts w:ascii="Verdana" w:hAnsi="Verdana"/>
          <w:color w:val="000000"/>
          <w:sz w:val="20"/>
          <w:szCs w:val="20"/>
        </w:rPr>
        <w:t>delete</w:t>
      </w:r>
      <w:r>
        <w:rPr>
          <w:rStyle w:val="ac"/>
          <w:rFonts w:ascii="Verdana" w:hAnsi="Verdana"/>
          <w:color w:val="000000"/>
          <w:sz w:val="20"/>
          <w:szCs w:val="20"/>
        </w:rPr>
        <w:t>操作</w:t>
      </w:r>
      <w:r>
        <w:rPr>
          <w:rFonts w:ascii="Verdana" w:hAnsi="Verdana"/>
          <w:color w:val="000000"/>
          <w:sz w:val="20"/>
          <w:szCs w:val="20"/>
        </w:rPr>
        <w:t>将触发</w:t>
      </w:r>
      <w:r>
        <w:rPr>
          <w:rFonts w:ascii="Verdana" w:hAnsi="Verdana"/>
          <w:color w:val="000000"/>
          <w:sz w:val="20"/>
          <w:szCs w:val="20"/>
        </w:rPr>
        <w:t>Znode</w:t>
      </w:r>
      <w:r>
        <w:rPr>
          <w:rFonts w:ascii="Verdana" w:hAnsi="Verdana"/>
          <w:color w:val="000000"/>
          <w:sz w:val="20"/>
          <w:szCs w:val="20"/>
        </w:rPr>
        <w:t>的</w:t>
      </w:r>
      <w:r>
        <w:rPr>
          <w:rFonts w:ascii="Verdana" w:hAnsi="Verdana"/>
          <w:color w:val="0000FF"/>
          <w:sz w:val="20"/>
          <w:szCs w:val="20"/>
        </w:rPr>
        <w:t>数据</w:t>
      </w:r>
      <w:r>
        <w:rPr>
          <w:rFonts w:ascii="Verdana" w:hAnsi="Verdana"/>
          <w:color w:val="0000FF"/>
          <w:sz w:val="20"/>
          <w:szCs w:val="20"/>
        </w:rPr>
        <w:t>watch</w:t>
      </w:r>
      <w:r>
        <w:rPr>
          <w:rFonts w:ascii="Verdana" w:hAnsi="Verdana"/>
          <w:color w:val="0000FF"/>
          <w:sz w:val="20"/>
          <w:szCs w:val="20"/>
        </w:rPr>
        <w:t>以及孩子</w:t>
      </w:r>
      <w:r>
        <w:rPr>
          <w:rFonts w:ascii="Verdana" w:hAnsi="Verdana"/>
          <w:color w:val="0000FF"/>
          <w:sz w:val="20"/>
          <w:szCs w:val="20"/>
        </w:rPr>
        <w:t>watch</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(3) watch</w:t>
      </w:r>
      <w:r>
        <w:rPr>
          <w:rStyle w:val="ac"/>
          <w:rFonts w:ascii="Verdana" w:hAnsi="Verdana"/>
          <w:color w:val="000000"/>
          <w:sz w:val="20"/>
          <w:szCs w:val="20"/>
        </w:rPr>
        <w:t>注册与处触发</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黑体" w:eastAsia="黑体" w:hAnsi="黑体" w:hint="eastAsia"/>
          <w:color w:val="000000"/>
          <w:sz w:val="20"/>
          <w:szCs w:val="20"/>
        </w:rPr>
        <w:t>图 6.1 watch设置操作及相应的触发器如图下图所示：</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noProof/>
        </w:rPr>
        <w:drawing>
          <wp:inline distT="0" distB="0" distL="0" distR="0">
            <wp:extent cx="5274310" cy="11347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3"/>
                    <a:stretch>
                      <a:fillRect/>
                    </a:stretch>
                  </pic:blipFill>
                  <pic:spPr>
                    <a:xfrm>
                      <a:off x="0" y="0"/>
                      <a:ext cx="5274310" cy="1134831"/>
                    </a:xfrm>
                    <a:prstGeom prst="rect">
                      <a:avLst/>
                    </a:prstGeom>
                  </pic:spPr>
                </pic:pic>
              </a:graphicData>
            </a:graphic>
          </wp:inline>
        </w:drawing>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Style w:val="ac"/>
          <w:rFonts w:ascii="Verdana" w:hAnsi="Verdana" w:cs="Verdana"/>
          <w:color w:val="000000"/>
          <w:sz w:val="20"/>
          <w:szCs w:val="20"/>
        </w:rPr>
        <w:t> </w:t>
      </w:r>
      <w:r>
        <w:rPr>
          <w:rFonts w:ascii="Verdana" w:hAnsi="Verdana"/>
          <w:color w:val="0000FF"/>
          <w:sz w:val="20"/>
          <w:szCs w:val="20"/>
        </w:rPr>
        <w:t>exists</w:t>
      </w:r>
      <w:r>
        <w:rPr>
          <w:rFonts w:ascii="Verdana" w:hAnsi="Verdana"/>
          <w:color w:val="0000FF"/>
          <w:sz w:val="20"/>
          <w:szCs w:val="20"/>
        </w:rPr>
        <w:t>操作上的</w:t>
      </w:r>
      <w:r>
        <w:rPr>
          <w:rFonts w:ascii="Verdana" w:hAnsi="Verdana"/>
          <w:color w:val="0000FF"/>
          <w:sz w:val="20"/>
          <w:szCs w:val="20"/>
        </w:rPr>
        <w:t>watch</w:t>
      </w:r>
      <w:r>
        <w:rPr>
          <w:rFonts w:ascii="Verdana" w:hAnsi="Verdana"/>
          <w:color w:val="0000FF"/>
          <w:sz w:val="20"/>
          <w:szCs w:val="20"/>
        </w:rPr>
        <w:t>，在被监视的</w:t>
      </w:r>
      <w:r>
        <w:rPr>
          <w:rFonts w:ascii="Verdana" w:hAnsi="Verdana"/>
          <w:color w:val="800080"/>
          <w:sz w:val="20"/>
          <w:szCs w:val="20"/>
        </w:rPr>
        <w:t>Znode</w:t>
      </w:r>
      <w:r>
        <w:rPr>
          <w:rStyle w:val="ac"/>
          <w:rFonts w:ascii="Verdana" w:hAnsi="Verdana"/>
          <w:color w:val="800080"/>
          <w:sz w:val="20"/>
          <w:szCs w:val="20"/>
        </w:rPr>
        <w:t>创建</w:t>
      </w:r>
      <w:r>
        <w:rPr>
          <w:rFonts w:ascii="Verdana" w:hAnsi="Verdana"/>
          <w:color w:val="800080"/>
          <w:sz w:val="20"/>
          <w:szCs w:val="20"/>
        </w:rPr>
        <w:t>、</w:t>
      </w:r>
      <w:r>
        <w:rPr>
          <w:rStyle w:val="ac"/>
          <w:rFonts w:ascii="Verdana" w:hAnsi="Verdana"/>
          <w:color w:val="800080"/>
          <w:sz w:val="20"/>
          <w:szCs w:val="20"/>
        </w:rPr>
        <w:t>删除</w:t>
      </w:r>
      <w:r>
        <w:rPr>
          <w:rFonts w:ascii="Verdana" w:hAnsi="Verdana"/>
          <w:color w:val="800080"/>
          <w:sz w:val="20"/>
          <w:szCs w:val="20"/>
        </w:rPr>
        <w:t>或</w:t>
      </w:r>
      <w:r>
        <w:rPr>
          <w:rStyle w:val="ac"/>
          <w:rFonts w:ascii="Verdana" w:hAnsi="Verdana"/>
          <w:color w:val="800080"/>
          <w:sz w:val="20"/>
          <w:szCs w:val="20"/>
        </w:rPr>
        <w:t>数据更新</w:t>
      </w:r>
      <w:r>
        <w:rPr>
          <w:rFonts w:ascii="Verdana" w:hAnsi="Verdana"/>
          <w:color w:val="800080"/>
          <w:sz w:val="20"/>
          <w:szCs w:val="20"/>
        </w:rPr>
        <w:t>时被触发。</w:t>
      </w:r>
      <w:r>
        <w:rPr>
          <w:rFonts w:ascii="Verdana" w:hAnsi="Verdana"/>
          <w:color w:val="800080"/>
          <w:sz w:val="20"/>
          <w:szCs w:val="20"/>
        </w:rPr>
        <w:br/>
      </w:r>
      <w:r>
        <w:rPr>
          <w:rStyle w:val="ac"/>
          <w:rFonts w:hint="eastAsia"/>
          <w:color w:val="000000"/>
          <w:sz w:val="20"/>
          <w:szCs w:val="20"/>
        </w:rPr>
        <w:t>②</w:t>
      </w:r>
      <w:r>
        <w:rPr>
          <w:rFonts w:ascii="Verdana" w:hAnsi="Verdana"/>
          <w:color w:val="0000FF"/>
          <w:sz w:val="20"/>
          <w:szCs w:val="20"/>
        </w:rPr>
        <w:t> getData</w:t>
      </w:r>
      <w:r>
        <w:rPr>
          <w:rFonts w:ascii="Verdana" w:hAnsi="Verdana"/>
          <w:color w:val="0000FF"/>
          <w:sz w:val="20"/>
          <w:szCs w:val="20"/>
        </w:rPr>
        <w:t>操作上的</w:t>
      </w:r>
      <w:r>
        <w:rPr>
          <w:rFonts w:ascii="Verdana" w:hAnsi="Verdana"/>
          <w:color w:val="0000FF"/>
          <w:sz w:val="20"/>
          <w:szCs w:val="20"/>
        </w:rPr>
        <w:t>watch</w:t>
      </w:r>
      <w:r>
        <w:rPr>
          <w:rFonts w:ascii="Verdana" w:hAnsi="Verdana"/>
          <w:color w:val="0000FF"/>
          <w:sz w:val="20"/>
          <w:szCs w:val="20"/>
        </w:rPr>
        <w:t>，在被监视的</w:t>
      </w:r>
      <w:r>
        <w:rPr>
          <w:rFonts w:ascii="Verdana" w:hAnsi="Verdana"/>
          <w:color w:val="800080"/>
          <w:sz w:val="20"/>
          <w:szCs w:val="20"/>
        </w:rPr>
        <w:t>Znode</w:t>
      </w:r>
      <w:r>
        <w:rPr>
          <w:rStyle w:val="ac"/>
          <w:rFonts w:ascii="Verdana" w:hAnsi="Verdana"/>
          <w:color w:val="800080"/>
          <w:sz w:val="20"/>
          <w:szCs w:val="20"/>
        </w:rPr>
        <w:t>删除</w:t>
      </w:r>
      <w:r>
        <w:rPr>
          <w:rFonts w:ascii="Verdana" w:hAnsi="Verdana"/>
          <w:color w:val="800080"/>
          <w:sz w:val="20"/>
          <w:szCs w:val="20"/>
        </w:rPr>
        <w:t>或</w:t>
      </w:r>
      <w:r>
        <w:rPr>
          <w:rStyle w:val="ac"/>
          <w:rFonts w:ascii="Verdana" w:hAnsi="Verdana"/>
          <w:color w:val="800080"/>
          <w:sz w:val="20"/>
          <w:szCs w:val="20"/>
        </w:rPr>
        <w:t>数据更新</w:t>
      </w:r>
      <w:r>
        <w:rPr>
          <w:rFonts w:ascii="Verdana" w:hAnsi="Verdana"/>
          <w:color w:val="800080"/>
          <w:sz w:val="20"/>
          <w:szCs w:val="20"/>
        </w:rPr>
        <w:t>时被触发。在被创建时不能被触发，因为只有</w:t>
      </w:r>
      <w:r>
        <w:rPr>
          <w:rFonts w:ascii="Verdana" w:hAnsi="Verdana"/>
          <w:color w:val="800080"/>
          <w:sz w:val="20"/>
          <w:szCs w:val="20"/>
        </w:rPr>
        <w:t>Znode</w:t>
      </w:r>
      <w:r>
        <w:rPr>
          <w:rFonts w:ascii="Verdana" w:hAnsi="Verdana"/>
          <w:color w:val="800080"/>
          <w:sz w:val="20"/>
          <w:szCs w:val="20"/>
        </w:rPr>
        <w:t>一定存在，</w:t>
      </w:r>
      <w:r>
        <w:rPr>
          <w:rFonts w:ascii="Verdana" w:hAnsi="Verdana"/>
          <w:color w:val="800080"/>
          <w:sz w:val="20"/>
          <w:szCs w:val="20"/>
        </w:rPr>
        <w:t>getData</w:t>
      </w:r>
      <w:r>
        <w:rPr>
          <w:rFonts w:ascii="Verdana" w:hAnsi="Verdana"/>
          <w:color w:val="800080"/>
          <w:sz w:val="20"/>
          <w:szCs w:val="20"/>
        </w:rPr>
        <w:t>操作才会成功。</w:t>
      </w:r>
      <w:r>
        <w:rPr>
          <w:rFonts w:ascii="Verdana" w:hAnsi="Verdana"/>
          <w:color w:val="800080"/>
          <w:sz w:val="20"/>
          <w:szCs w:val="20"/>
        </w:rPr>
        <w:br/>
      </w:r>
      <w:r>
        <w:rPr>
          <w:rStyle w:val="ac"/>
          <w:rFonts w:hint="eastAsia"/>
          <w:color w:val="000000"/>
          <w:sz w:val="20"/>
          <w:szCs w:val="20"/>
        </w:rPr>
        <w:t>③</w:t>
      </w:r>
      <w:r>
        <w:rPr>
          <w:rFonts w:ascii="Verdana" w:hAnsi="Verdana"/>
          <w:color w:val="0000FF"/>
          <w:sz w:val="20"/>
          <w:szCs w:val="20"/>
        </w:rPr>
        <w:t> getChildren</w:t>
      </w:r>
      <w:r>
        <w:rPr>
          <w:rFonts w:ascii="Verdana" w:hAnsi="Verdana"/>
          <w:color w:val="0000FF"/>
          <w:sz w:val="20"/>
          <w:szCs w:val="20"/>
        </w:rPr>
        <w:t>操作上的</w:t>
      </w:r>
      <w:r>
        <w:rPr>
          <w:rFonts w:ascii="Verdana" w:hAnsi="Verdana"/>
          <w:color w:val="0000FF"/>
          <w:sz w:val="20"/>
          <w:szCs w:val="20"/>
        </w:rPr>
        <w:t>watch</w:t>
      </w:r>
      <w:r>
        <w:rPr>
          <w:rFonts w:ascii="Verdana" w:hAnsi="Verdana"/>
          <w:color w:val="0000FF"/>
          <w:sz w:val="20"/>
          <w:szCs w:val="20"/>
        </w:rPr>
        <w:t>，在被监视的</w:t>
      </w:r>
      <w:r>
        <w:rPr>
          <w:rFonts w:ascii="Verdana" w:hAnsi="Verdana"/>
          <w:color w:val="800080"/>
          <w:sz w:val="20"/>
          <w:szCs w:val="20"/>
        </w:rPr>
        <w:t>Znode</w:t>
      </w:r>
      <w:r>
        <w:rPr>
          <w:rFonts w:ascii="Verdana" w:hAnsi="Verdana"/>
          <w:color w:val="800080"/>
          <w:sz w:val="20"/>
          <w:szCs w:val="20"/>
        </w:rPr>
        <w:t>的子节点</w:t>
      </w:r>
      <w:r>
        <w:rPr>
          <w:rStyle w:val="ac"/>
          <w:rFonts w:ascii="Verdana" w:hAnsi="Verdana"/>
          <w:color w:val="800080"/>
          <w:sz w:val="20"/>
          <w:szCs w:val="20"/>
        </w:rPr>
        <w:t>创建</w:t>
      </w:r>
      <w:r>
        <w:rPr>
          <w:rFonts w:ascii="Verdana" w:hAnsi="Verdana"/>
          <w:color w:val="800080"/>
          <w:sz w:val="20"/>
          <w:szCs w:val="20"/>
        </w:rPr>
        <w:t>或</w:t>
      </w:r>
      <w:r>
        <w:rPr>
          <w:rStyle w:val="ac"/>
          <w:rFonts w:ascii="Verdana" w:hAnsi="Verdana"/>
          <w:color w:val="800080"/>
          <w:sz w:val="20"/>
          <w:szCs w:val="20"/>
        </w:rPr>
        <w:t>删除</w:t>
      </w:r>
      <w:r>
        <w:rPr>
          <w:rFonts w:ascii="Verdana" w:hAnsi="Verdana"/>
          <w:color w:val="800080"/>
          <w:sz w:val="20"/>
          <w:szCs w:val="20"/>
        </w:rPr>
        <w:t>，或是这个</w:t>
      </w:r>
      <w:r>
        <w:rPr>
          <w:rFonts w:ascii="Verdana" w:hAnsi="Verdana"/>
          <w:color w:val="800080"/>
          <w:sz w:val="20"/>
          <w:szCs w:val="20"/>
        </w:rPr>
        <w:lastRenderedPageBreak/>
        <w:t>Znode</w:t>
      </w:r>
      <w:r>
        <w:rPr>
          <w:rFonts w:ascii="Verdana" w:hAnsi="Verdana"/>
          <w:color w:val="800080"/>
          <w:sz w:val="20"/>
          <w:szCs w:val="20"/>
        </w:rPr>
        <w:t>自身被</w:t>
      </w:r>
      <w:r>
        <w:rPr>
          <w:rStyle w:val="ac"/>
          <w:rFonts w:ascii="Verdana" w:hAnsi="Verdana"/>
          <w:color w:val="800080"/>
          <w:sz w:val="20"/>
          <w:szCs w:val="20"/>
        </w:rPr>
        <w:t>删除</w:t>
      </w:r>
      <w:r>
        <w:rPr>
          <w:rFonts w:ascii="Verdana" w:hAnsi="Verdana"/>
          <w:color w:val="800080"/>
          <w:sz w:val="20"/>
          <w:szCs w:val="20"/>
        </w:rPr>
        <w:t>时被触发。可以通过查看</w:t>
      </w:r>
      <w:r>
        <w:rPr>
          <w:rFonts w:ascii="Verdana" w:hAnsi="Verdana"/>
          <w:color w:val="800080"/>
          <w:sz w:val="20"/>
          <w:szCs w:val="20"/>
        </w:rPr>
        <w:t>watch</w:t>
      </w:r>
      <w:r>
        <w:rPr>
          <w:rFonts w:ascii="Verdana" w:hAnsi="Verdana"/>
          <w:color w:val="800080"/>
          <w:sz w:val="20"/>
          <w:szCs w:val="20"/>
        </w:rPr>
        <w:t>事件类型来区分是</w:t>
      </w:r>
      <w:r>
        <w:rPr>
          <w:rFonts w:ascii="Verdana" w:hAnsi="Verdana"/>
          <w:color w:val="800080"/>
          <w:sz w:val="20"/>
          <w:szCs w:val="20"/>
        </w:rPr>
        <w:t>Znode</w:t>
      </w:r>
      <w:r>
        <w:rPr>
          <w:rFonts w:ascii="Verdana" w:hAnsi="Verdana"/>
          <w:color w:val="800080"/>
          <w:sz w:val="20"/>
          <w:szCs w:val="20"/>
        </w:rPr>
        <w:t>，还是他的子节点被删除：</w:t>
      </w:r>
      <w:r>
        <w:rPr>
          <w:rFonts w:ascii="Verdana" w:hAnsi="Verdana"/>
          <w:color w:val="800080"/>
          <w:sz w:val="20"/>
          <w:szCs w:val="20"/>
        </w:rPr>
        <w:t>NodeDelete</w:t>
      </w:r>
      <w:r>
        <w:rPr>
          <w:rFonts w:ascii="Verdana" w:hAnsi="Verdana"/>
          <w:color w:val="800080"/>
          <w:sz w:val="20"/>
          <w:szCs w:val="20"/>
        </w:rPr>
        <w:t>表示</w:t>
      </w:r>
      <w:r>
        <w:rPr>
          <w:rFonts w:ascii="Verdana" w:hAnsi="Verdana"/>
          <w:color w:val="800080"/>
          <w:sz w:val="20"/>
          <w:szCs w:val="20"/>
        </w:rPr>
        <w:t>Znode</w:t>
      </w:r>
      <w:r>
        <w:rPr>
          <w:rFonts w:ascii="Verdana" w:hAnsi="Verdana"/>
          <w:color w:val="800080"/>
          <w:sz w:val="20"/>
          <w:szCs w:val="20"/>
        </w:rPr>
        <w:t>被删除，</w:t>
      </w:r>
      <w:r>
        <w:rPr>
          <w:rFonts w:ascii="Verdana" w:hAnsi="Verdana"/>
          <w:color w:val="800080"/>
          <w:sz w:val="20"/>
          <w:szCs w:val="20"/>
        </w:rPr>
        <w:t>NodeDeletedChanged</w:t>
      </w:r>
      <w:r>
        <w:rPr>
          <w:rFonts w:ascii="Verdana" w:hAnsi="Verdana"/>
          <w:color w:val="800080"/>
          <w:sz w:val="20"/>
          <w:szCs w:val="20"/>
        </w:rPr>
        <w:t>表示子节点被删除。</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Watch</w:t>
      </w:r>
      <w:r>
        <w:rPr>
          <w:rFonts w:ascii="Verdana" w:hAnsi="Verdana"/>
          <w:color w:val="000000"/>
          <w:sz w:val="20"/>
          <w:szCs w:val="20"/>
        </w:rPr>
        <w:t>由客户端所连接的</w:t>
      </w:r>
      <w:r>
        <w:rPr>
          <w:rFonts w:ascii="Verdana" w:hAnsi="Verdana"/>
          <w:color w:val="000000"/>
          <w:sz w:val="20"/>
          <w:szCs w:val="20"/>
        </w:rPr>
        <w:t>ZooKeeper</w:t>
      </w:r>
      <w:r>
        <w:rPr>
          <w:rFonts w:ascii="Verdana" w:hAnsi="Verdana"/>
          <w:color w:val="000000"/>
          <w:sz w:val="20"/>
          <w:szCs w:val="20"/>
        </w:rPr>
        <w:t>服务器在本地维护，因此</w:t>
      </w:r>
      <w:r>
        <w:rPr>
          <w:rFonts w:ascii="Verdana" w:hAnsi="Verdana"/>
          <w:color w:val="000000"/>
          <w:sz w:val="20"/>
          <w:szCs w:val="20"/>
        </w:rPr>
        <w:t>watch</w:t>
      </w:r>
      <w:r>
        <w:rPr>
          <w:rFonts w:ascii="Verdana" w:hAnsi="Verdana"/>
          <w:color w:val="000000"/>
          <w:sz w:val="20"/>
          <w:szCs w:val="20"/>
        </w:rPr>
        <w:t>可以非常容易地设置、管理和分派。当客户端连接到一个新的服务器</w:t>
      </w:r>
      <w:r>
        <w:rPr>
          <w:rFonts w:ascii="Verdana" w:hAnsi="Verdana"/>
          <w:color w:val="000000"/>
          <w:sz w:val="20"/>
          <w:szCs w:val="20"/>
        </w:rPr>
        <w:t xml:space="preserve"> </w:t>
      </w:r>
      <w:r>
        <w:rPr>
          <w:rFonts w:ascii="Verdana" w:hAnsi="Verdana"/>
          <w:color w:val="000000"/>
          <w:sz w:val="20"/>
          <w:szCs w:val="20"/>
        </w:rPr>
        <w:t>时，任何的会话事件都将可能触发</w:t>
      </w:r>
      <w:r>
        <w:rPr>
          <w:rFonts w:ascii="Verdana" w:hAnsi="Verdana"/>
          <w:color w:val="000000"/>
          <w:sz w:val="20"/>
          <w:szCs w:val="20"/>
        </w:rPr>
        <w:t>watch</w:t>
      </w:r>
      <w:r>
        <w:rPr>
          <w:rFonts w:ascii="Verdana" w:hAnsi="Verdana"/>
          <w:color w:val="000000"/>
          <w:sz w:val="20"/>
          <w:szCs w:val="20"/>
        </w:rPr>
        <w:t>。另外，当从服务器断开连接的时候，</w:t>
      </w:r>
      <w:r>
        <w:rPr>
          <w:rFonts w:ascii="Verdana" w:hAnsi="Verdana"/>
          <w:color w:val="000000"/>
          <w:sz w:val="20"/>
          <w:szCs w:val="20"/>
        </w:rPr>
        <w:t>watch</w:t>
      </w:r>
      <w:r>
        <w:rPr>
          <w:rFonts w:ascii="Verdana" w:hAnsi="Verdana"/>
          <w:color w:val="000000"/>
          <w:sz w:val="20"/>
          <w:szCs w:val="20"/>
        </w:rPr>
        <w:t>将不会被接收。但是，当一个客户端重新建立连接的时候，任何先前</w:t>
      </w:r>
      <w:r>
        <w:rPr>
          <w:rFonts w:ascii="Verdana" w:hAnsi="Verdana"/>
          <w:color w:val="000000"/>
          <w:sz w:val="20"/>
          <w:szCs w:val="20"/>
        </w:rPr>
        <w:t xml:space="preserve"> </w:t>
      </w:r>
      <w:r>
        <w:rPr>
          <w:rFonts w:ascii="Verdana" w:hAnsi="Verdana"/>
          <w:color w:val="000000"/>
          <w:sz w:val="20"/>
          <w:szCs w:val="20"/>
        </w:rPr>
        <w:t>注册过的</w:t>
      </w:r>
      <w:r>
        <w:rPr>
          <w:rFonts w:ascii="Verdana" w:hAnsi="Verdana"/>
          <w:color w:val="000000"/>
          <w:sz w:val="20"/>
          <w:szCs w:val="20"/>
        </w:rPr>
        <w:t>watch</w:t>
      </w:r>
      <w:r>
        <w:rPr>
          <w:rFonts w:ascii="Verdana" w:hAnsi="Verdana"/>
          <w:color w:val="000000"/>
          <w:sz w:val="20"/>
          <w:szCs w:val="20"/>
        </w:rPr>
        <w:t>都会被重新注册。</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 xml:space="preserve">(4) </w:t>
      </w:r>
      <w:r>
        <w:rPr>
          <w:rStyle w:val="ac"/>
          <w:rFonts w:ascii="Verdana" w:hAnsi="Verdana"/>
          <w:color w:val="000000"/>
          <w:sz w:val="20"/>
          <w:szCs w:val="20"/>
        </w:rPr>
        <w:t>需要注意的几点</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Zookeeper</w:t>
      </w:r>
      <w:r>
        <w:rPr>
          <w:rStyle w:val="ac"/>
          <w:rFonts w:ascii="Verdana" w:hAnsi="Verdana"/>
          <w:color w:val="000000"/>
          <w:sz w:val="20"/>
          <w:szCs w:val="20"/>
        </w:rPr>
        <w:t>的</w:t>
      </w:r>
      <w:r>
        <w:rPr>
          <w:rStyle w:val="ac"/>
          <w:rFonts w:ascii="Verdana" w:hAnsi="Verdana"/>
          <w:color w:val="000000"/>
          <w:sz w:val="20"/>
          <w:szCs w:val="20"/>
        </w:rPr>
        <w:t>watch</w:t>
      </w:r>
      <w:r>
        <w:rPr>
          <w:rStyle w:val="ac"/>
          <w:rFonts w:ascii="Verdana" w:hAnsi="Verdana"/>
          <w:color w:val="000000"/>
          <w:sz w:val="20"/>
          <w:szCs w:val="20"/>
        </w:rPr>
        <w:t>实际上要处理两类事件：</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Style w:val="ac"/>
          <w:rFonts w:ascii="Verdana" w:hAnsi="Verdana"/>
          <w:color w:val="000000"/>
          <w:sz w:val="20"/>
          <w:szCs w:val="20"/>
        </w:rPr>
        <w:t xml:space="preserve"> </w:t>
      </w:r>
      <w:r>
        <w:rPr>
          <w:rStyle w:val="ac"/>
          <w:rFonts w:ascii="Verdana" w:hAnsi="Verdana"/>
          <w:color w:val="000000"/>
          <w:sz w:val="20"/>
          <w:szCs w:val="20"/>
        </w:rPr>
        <w:t>连接状态事件</w:t>
      </w:r>
      <w:r>
        <w:rPr>
          <w:rFonts w:ascii="Verdana" w:hAnsi="Verdana"/>
          <w:color w:val="000000"/>
          <w:sz w:val="20"/>
          <w:szCs w:val="20"/>
        </w:rPr>
        <w:t>(type=None, path=null)</w:t>
      </w:r>
    </w:p>
    <w:p w:rsidR="001A7847" w:rsidRDefault="007D395D">
      <w:pPr>
        <w:pStyle w:val="aa"/>
        <w:shd w:val="clear" w:color="auto" w:fill="FFFFFF"/>
        <w:spacing w:before="150" w:beforeAutospacing="0" w:after="150" w:afterAutospacing="0"/>
        <w:ind w:left="960"/>
        <w:rPr>
          <w:rFonts w:ascii="Verdana" w:hAnsi="Verdana"/>
          <w:color w:val="000000"/>
          <w:sz w:val="20"/>
          <w:szCs w:val="20"/>
        </w:rPr>
      </w:pPr>
      <w:r>
        <w:rPr>
          <w:rFonts w:ascii="Verdana" w:hAnsi="Verdana"/>
          <w:color w:val="000000"/>
          <w:sz w:val="20"/>
          <w:szCs w:val="20"/>
        </w:rPr>
        <w:t>这类事件不需要注册，也不需要我们连续触发，我们只要处理就行了。</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②</w:t>
      </w:r>
      <w:r>
        <w:rPr>
          <w:rStyle w:val="ac"/>
          <w:rFonts w:ascii="Verdana" w:hAnsi="Verdana"/>
          <w:color w:val="000000"/>
          <w:sz w:val="20"/>
          <w:szCs w:val="20"/>
        </w:rPr>
        <w:t xml:space="preserve"> </w:t>
      </w:r>
      <w:r>
        <w:rPr>
          <w:rStyle w:val="ac"/>
          <w:rFonts w:ascii="Verdana" w:hAnsi="Verdana"/>
          <w:color w:val="000000"/>
          <w:sz w:val="20"/>
          <w:szCs w:val="20"/>
        </w:rPr>
        <w:t>节点事件</w:t>
      </w:r>
    </w:p>
    <w:p w:rsidR="001A7847" w:rsidRDefault="007D395D">
      <w:pPr>
        <w:pStyle w:val="aa"/>
        <w:shd w:val="clear" w:color="auto" w:fill="FFFFFF"/>
        <w:spacing w:before="150" w:beforeAutospacing="0" w:after="150" w:afterAutospacing="0"/>
        <w:ind w:left="960"/>
        <w:rPr>
          <w:rFonts w:ascii="Verdana" w:hAnsi="Verdana"/>
          <w:color w:val="000000"/>
          <w:sz w:val="20"/>
          <w:szCs w:val="20"/>
        </w:rPr>
      </w:pPr>
      <w:r>
        <w:rPr>
          <w:rFonts w:ascii="Verdana" w:hAnsi="Verdana"/>
          <w:color w:val="000000"/>
          <w:sz w:val="20"/>
          <w:szCs w:val="20"/>
        </w:rPr>
        <w:t>节点的建立，删除，数据的修改。它是</w:t>
      </w:r>
      <w:r>
        <w:rPr>
          <w:rFonts w:ascii="Verdana" w:hAnsi="Verdana"/>
          <w:color w:val="000000"/>
          <w:sz w:val="20"/>
          <w:szCs w:val="20"/>
        </w:rPr>
        <w:t>one time trigger</w:t>
      </w:r>
      <w:r>
        <w:rPr>
          <w:rFonts w:ascii="Verdana" w:hAnsi="Verdana"/>
          <w:color w:val="000000"/>
          <w:sz w:val="20"/>
          <w:szCs w:val="20"/>
        </w:rPr>
        <w:t>，我们需要不停的注册触发，还可能发生事件丢失的情况。</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上面</w:t>
      </w:r>
      <w:r>
        <w:rPr>
          <w:rFonts w:ascii="Verdana" w:hAnsi="Verdana"/>
          <w:color w:val="000000"/>
          <w:sz w:val="20"/>
          <w:szCs w:val="20"/>
        </w:rPr>
        <w:t>2</w:t>
      </w:r>
      <w:r>
        <w:rPr>
          <w:rFonts w:ascii="Verdana" w:hAnsi="Verdana"/>
          <w:color w:val="000000"/>
          <w:sz w:val="20"/>
          <w:szCs w:val="20"/>
        </w:rPr>
        <w:t>类事件都在</w:t>
      </w:r>
      <w:r>
        <w:rPr>
          <w:rFonts w:ascii="Verdana" w:hAnsi="Verdana"/>
          <w:color w:val="000000"/>
          <w:sz w:val="20"/>
          <w:szCs w:val="20"/>
        </w:rPr>
        <w:t>Watch</w:t>
      </w:r>
      <w:r>
        <w:rPr>
          <w:rFonts w:ascii="Verdana" w:hAnsi="Verdana"/>
          <w:color w:val="000000"/>
          <w:sz w:val="20"/>
          <w:szCs w:val="20"/>
        </w:rPr>
        <w:t>中处理，也就是重载的</w:t>
      </w:r>
      <w:r>
        <w:rPr>
          <w:rStyle w:val="ac"/>
          <w:rFonts w:ascii="Verdana" w:hAnsi="Verdana"/>
          <w:color w:val="000000"/>
          <w:sz w:val="20"/>
          <w:szCs w:val="20"/>
        </w:rPr>
        <w:t>process(Event event)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节点事件的触发，通过函数</w:t>
      </w:r>
      <w:r>
        <w:rPr>
          <w:rStyle w:val="ac"/>
          <w:rFonts w:ascii="Verdana" w:hAnsi="Verdana"/>
          <w:color w:val="000000"/>
          <w:sz w:val="20"/>
          <w:szCs w:val="20"/>
        </w:rPr>
        <w:t>exists</w:t>
      </w:r>
      <w:r>
        <w:rPr>
          <w:rStyle w:val="ac"/>
          <w:rFonts w:ascii="Verdana" w:hAnsi="Verdana"/>
          <w:color w:val="000000"/>
          <w:sz w:val="20"/>
          <w:szCs w:val="20"/>
        </w:rPr>
        <w:t>，</w:t>
      </w:r>
      <w:r>
        <w:rPr>
          <w:rStyle w:val="ac"/>
          <w:rFonts w:ascii="Verdana" w:hAnsi="Verdana"/>
          <w:color w:val="000000"/>
          <w:sz w:val="20"/>
          <w:szCs w:val="20"/>
        </w:rPr>
        <w:t>getData</w:t>
      </w:r>
      <w:r>
        <w:rPr>
          <w:rStyle w:val="ac"/>
          <w:rFonts w:ascii="Verdana" w:hAnsi="Verdana"/>
          <w:color w:val="000000"/>
          <w:sz w:val="20"/>
          <w:szCs w:val="20"/>
        </w:rPr>
        <w:t>或</w:t>
      </w:r>
      <w:r>
        <w:rPr>
          <w:rStyle w:val="ac"/>
          <w:rFonts w:ascii="Verdana" w:hAnsi="Verdana"/>
          <w:color w:val="000000"/>
          <w:sz w:val="20"/>
          <w:szCs w:val="20"/>
        </w:rPr>
        <w:t>getChildren</w:t>
      </w:r>
      <w:r>
        <w:rPr>
          <w:rStyle w:val="ac"/>
          <w:rFonts w:ascii="Verdana" w:hAnsi="Verdana"/>
          <w:color w:val="000000"/>
          <w:sz w:val="20"/>
          <w:szCs w:val="20"/>
        </w:rPr>
        <w:t>来处理这类函数，有双重作用：</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Style w:val="ac"/>
          <w:rFonts w:ascii="Verdana" w:hAnsi="Verdana"/>
          <w:color w:val="000000"/>
          <w:sz w:val="20"/>
          <w:szCs w:val="20"/>
        </w:rPr>
        <w:t xml:space="preserve"> </w:t>
      </w:r>
      <w:r>
        <w:rPr>
          <w:rStyle w:val="ac"/>
          <w:rFonts w:ascii="Verdana" w:hAnsi="Verdana"/>
          <w:color w:val="000000"/>
          <w:sz w:val="20"/>
          <w:szCs w:val="20"/>
        </w:rPr>
        <w:t>注册触发事件</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②</w:t>
      </w:r>
      <w:r>
        <w:rPr>
          <w:rStyle w:val="ac"/>
          <w:rFonts w:ascii="Verdana" w:hAnsi="Verdana"/>
          <w:color w:val="000000"/>
          <w:sz w:val="20"/>
          <w:szCs w:val="20"/>
        </w:rPr>
        <w:t xml:space="preserve"> </w:t>
      </w:r>
      <w:r>
        <w:rPr>
          <w:rStyle w:val="ac"/>
          <w:rFonts w:ascii="Verdana" w:hAnsi="Verdana"/>
          <w:color w:val="000000"/>
          <w:sz w:val="20"/>
          <w:szCs w:val="20"/>
        </w:rPr>
        <w:t>函数本身的功能</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函数的本身的功能又可以用异步的回调函数来实现</w:t>
      </w:r>
      <w:r>
        <w:rPr>
          <w:rFonts w:ascii="Verdana" w:hAnsi="Verdana"/>
          <w:color w:val="000000"/>
          <w:sz w:val="20"/>
          <w:szCs w:val="20"/>
        </w:rPr>
        <w:t>,</w:t>
      </w:r>
      <w:r>
        <w:rPr>
          <w:rFonts w:ascii="Verdana" w:hAnsi="Verdana"/>
          <w:color w:val="000000"/>
          <w:sz w:val="20"/>
          <w:szCs w:val="20"/>
        </w:rPr>
        <w:t>重载</w:t>
      </w:r>
      <w:r>
        <w:rPr>
          <w:rFonts w:ascii="Verdana" w:hAnsi="Verdana"/>
          <w:color w:val="000000"/>
          <w:sz w:val="20"/>
          <w:szCs w:val="20"/>
        </w:rPr>
        <w:t>processResult()</w:t>
      </w:r>
      <w:r>
        <w:rPr>
          <w:rFonts w:ascii="Verdana" w:hAnsi="Verdana"/>
          <w:color w:val="000000"/>
          <w:sz w:val="20"/>
          <w:szCs w:val="20"/>
        </w:rPr>
        <w:t>过程中处理函数本身的的功能。</w:t>
      </w:r>
    </w:p>
    <w:p w:rsidR="001A7847" w:rsidRDefault="007D395D">
      <w:pPr>
        <w:pStyle w:val="4"/>
      </w:pPr>
      <w:r>
        <w:rPr>
          <w:rStyle w:val="ac"/>
          <w:rFonts w:ascii="Verdana" w:hAnsi="Verdana" w:hint="eastAsia"/>
          <w:b/>
          <w:bCs/>
          <w:color w:val="000000"/>
        </w:rPr>
        <w:t>7</w:t>
      </w:r>
      <w:r>
        <w:rPr>
          <w:rStyle w:val="ac"/>
          <w:rFonts w:ascii="Verdana" w:hAnsi="Verdana"/>
          <w:b/>
          <w:bCs/>
          <w:color w:val="000000"/>
          <w:sz w:val="32"/>
          <w:szCs w:val="32"/>
        </w:rPr>
        <w:t>、</w:t>
      </w:r>
      <w:r>
        <w:rPr>
          <w:rStyle w:val="ac"/>
          <w:rFonts w:ascii="Verdana" w:hAnsi="Verdana"/>
          <w:b/>
          <w:bCs/>
          <w:color w:val="000000"/>
          <w:sz w:val="32"/>
          <w:szCs w:val="32"/>
        </w:rPr>
        <w:t>ZooKeeper</w:t>
      </w:r>
      <w:r>
        <w:rPr>
          <w:rStyle w:val="ac"/>
          <w:rFonts w:ascii="Verdana" w:hAnsi="Verdana"/>
          <w:b/>
          <w:bCs/>
          <w:color w:val="000000"/>
          <w:sz w:val="32"/>
          <w:szCs w:val="32"/>
        </w:rPr>
        <w:t xml:space="preserve">应用举例　</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为了方便大家理解</w:t>
      </w:r>
      <w:r>
        <w:rPr>
          <w:rFonts w:ascii="Verdana" w:hAnsi="Verdana"/>
          <w:color w:val="000000"/>
          <w:sz w:val="20"/>
          <w:szCs w:val="20"/>
        </w:rPr>
        <w:t>ZooKeeper</w:t>
      </w:r>
      <w:r>
        <w:rPr>
          <w:rFonts w:ascii="Verdana" w:hAnsi="Verdana"/>
          <w:color w:val="000000"/>
          <w:sz w:val="20"/>
          <w:szCs w:val="20"/>
        </w:rPr>
        <w:t>，在此就给大家举个例子，看看</w:t>
      </w:r>
      <w:r>
        <w:rPr>
          <w:rFonts w:ascii="Verdana" w:hAnsi="Verdana"/>
          <w:color w:val="000000"/>
          <w:sz w:val="20"/>
          <w:szCs w:val="20"/>
        </w:rPr>
        <w:t>ZooKeeper</w:t>
      </w:r>
      <w:r>
        <w:rPr>
          <w:rFonts w:ascii="Verdana" w:hAnsi="Verdana"/>
          <w:color w:val="000000"/>
          <w:sz w:val="20"/>
          <w:szCs w:val="20"/>
        </w:rPr>
        <w:t>是如何实现的他的服务的，我以</w:t>
      </w:r>
      <w:r>
        <w:rPr>
          <w:rFonts w:ascii="Verdana" w:hAnsi="Verdana"/>
          <w:color w:val="000000"/>
          <w:sz w:val="20"/>
          <w:szCs w:val="20"/>
        </w:rPr>
        <w:t>ZooKeeper</w:t>
      </w:r>
      <w:r>
        <w:rPr>
          <w:rFonts w:ascii="Verdana" w:hAnsi="Verdana"/>
          <w:color w:val="000000"/>
          <w:sz w:val="20"/>
          <w:szCs w:val="20"/>
        </w:rPr>
        <w:t>提供的基本服务</w:t>
      </w:r>
      <w:r>
        <w:rPr>
          <w:rStyle w:val="ac"/>
          <w:rFonts w:ascii="Verdana" w:hAnsi="Verdana"/>
          <w:color w:val="000000"/>
          <w:sz w:val="20"/>
          <w:szCs w:val="20"/>
        </w:rPr>
        <w:t>分布式锁</w:t>
      </w:r>
      <w:r>
        <w:rPr>
          <w:rFonts w:ascii="Verdana" w:hAnsi="Verdana"/>
          <w:color w:val="000000"/>
          <w:sz w:val="20"/>
          <w:szCs w:val="20"/>
        </w:rPr>
        <w:t>为例。</w:t>
      </w:r>
    </w:p>
    <w:p w:rsidR="001A7847" w:rsidRDefault="007D395D">
      <w:pPr>
        <w:pStyle w:val="5"/>
        <w:rPr>
          <w:sz w:val="24"/>
          <w:szCs w:val="24"/>
        </w:rPr>
      </w:pPr>
      <w:r>
        <w:rPr>
          <w:rStyle w:val="ac"/>
          <w:rFonts w:ascii="Verdana" w:hAnsi="Verdana"/>
          <w:b/>
          <w:bCs/>
          <w:color w:val="000000"/>
          <w:sz w:val="30"/>
          <w:szCs w:val="30"/>
        </w:rPr>
        <w:t xml:space="preserve">7.1 </w:t>
      </w:r>
      <w:r>
        <w:rPr>
          <w:rStyle w:val="ac"/>
          <w:rFonts w:ascii="Verdana" w:hAnsi="Verdana"/>
          <w:b/>
          <w:bCs/>
          <w:color w:val="000000"/>
          <w:sz w:val="30"/>
          <w:szCs w:val="30"/>
        </w:rPr>
        <w:t>分布式锁应用场景</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在分布式锁服务中，有一种最典型应用场景，就是通过对集群进行</w:t>
      </w:r>
      <w:r>
        <w:rPr>
          <w:rStyle w:val="ac"/>
          <w:rFonts w:ascii="Verdana" w:hAnsi="Verdana"/>
          <w:color w:val="000000"/>
          <w:sz w:val="20"/>
          <w:szCs w:val="20"/>
        </w:rPr>
        <w:t>Master</w:t>
      </w:r>
      <w:r>
        <w:rPr>
          <w:rStyle w:val="ac"/>
          <w:rFonts w:ascii="Verdana" w:hAnsi="Verdana"/>
          <w:color w:val="000000"/>
          <w:sz w:val="20"/>
          <w:szCs w:val="20"/>
        </w:rPr>
        <w:t>选举</w:t>
      </w:r>
      <w:r>
        <w:rPr>
          <w:rFonts w:ascii="Verdana" w:hAnsi="Verdana"/>
          <w:color w:val="000000"/>
          <w:sz w:val="20"/>
          <w:szCs w:val="20"/>
        </w:rPr>
        <w:t>，来解决分布式系统中的</w:t>
      </w:r>
      <w:r>
        <w:rPr>
          <w:rStyle w:val="ac"/>
          <w:rFonts w:ascii="Verdana" w:hAnsi="Verdana"/>
          <w:color w:val="000000"/>
          <w:sz w:val="20"/>
          <w:szCs w:val="20"/>
        </w:rPr>
        <w:t>单点故障</w:t>
      </w:r>
      <w:r>
        <w:rPr>
          <w:rFonts w:ascii="Verdana" w:hAnsi="Verdana"/>
          <w:color w:val="000000"/>
          <w:sz w:val="20"/>
          <w:szCs w:val="20"/>
        </w:rPr>
        <w:t>。什么是分布式系统中的单点故障：通常分布式系统采用主从模式，就是一个主控机连接多个处理节点。主节点负责分发任务，从节点负责处理任务，当我们的主节点发生故障时，那么整个系统就都瘫痪了，那么我们把这种故障叫作单点故障。如下图</w:t>
      </w:r>
      <w:r>
        <w:rPr>
          <w:rFonts w:ascii="Verdana" w:hAnsi="Verdana"/>
          <w:color w:val="000000"/>
          <w:sz w:val="20"/>
          <w:szCs w:val="20"/>
        </w:rPr>
        <w:t>7.1</w:t>
      </w:r>
      <w:r>
        <w:rPr>
          <w:rFonts w:ascii="Verdana" w:hAnsi="Verdana"/>
          <w:color w:val="000000"/>
          <w:sz w:val="20"/>
          <w:szCs w:val="20"/>
        </w:rPr>
        <w:t>和</w:t>
      </w:r>
      <w:r>
        <w:rPr>
          <w:rFonts w:ascii="Verdana" w:hAnsi="Verdana"/>
          <w:color w:val="000000"/>
          <w:sz w:val="20"/>
          <w:szCs w:val="20"/>
        </w:rPr>
        <w:t>7.2</w:t>
      </w:r>
      <w:r>
        <w:rPr>
          <w:rFonts w:ascii="Verdana" w:hAnsi="Verdana"/>
          <w:color w:val="000000"/>
          <w:sz w:val="20"/>
          <w:szCs w:val="20"/>
        </w:rPr>
        <w:t>所示：</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Style w:val="ac"/>
          <w:rFonts w:ascii="黑体" w:eastAsia="黑体" w:hAnsi="黑体" w:hint="eastAsia"/>
          <w:color w:val="000000"/>
          <w:sz w:val="23"/>
          <w:szCs w:val="23"/>
        </w:rPr>
        <w:t>图 7.1 主从模式分布式系统</w:t>
      </w:r>
      <w:r>
        <w:rPr>
          <w:rStyle w:val="ac"/>
          <w:rFonts w:hint="eastAsia"/>
          <w:color w:val="000000"/>
          <w:sz w:val="23"/>
          <w:szCs w:val="23"/>
        </w:rPr>
        <w:t>              </w:t>
      </w:r>
      <w:r>
        <w:rPr>
          <w:rStyle w:val="ac"/>
          <w:rFonts w:ascii="黑体" w:eastAsia="黑体" w:hAnsi="黑体" w:hint="eastAsia"/>
          <w:color w:val="000000"/>
          <w:sz w:val="23"/>
          <w:szCs w:val="23"/>
        </w:rPr>
        <w:t xml:space="preserve"> 图7.2 单点故障</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3123565" cy="2992120"/>
            <wp:effectExtent l="0" t="0" r="635" b="0"/>
            <wp:docPr id="63" name="图片 63" descr="https://images0.cnblogs.com/blog/671563/201411/301534587316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s://images0.cnblogs.com/blog/671563/201411/301534587316566.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a:xfrm>
                      <a:off x="0" y="0"/>
                      <a:ext cx="3123565" cy="2992120"/>
                    </a:xfrm>
                    <a:prstGeom prst="rect">
                      <a:avLst/>
                    </a:prstGeom>
                    <a:noFill/>
                    <a:ln>
                      <a:noFill/>
                    </a:ln>
                  </pic:spPr>
                </pic:pic>
              </a:graphicData>
            </a:graphic>
          </wp:inline>
        </w:drawing>
      </w:r>
      <w:r>
        <w:rPr>
          <w:rFonts w:ascii="Verdana" w:hAnsi="Verdana"/>
          <w:color w:val="000000"/>
          <w:sz w:val="20"/>
          <w:szCs w:val="20"/>
        </w:rPr>
        <w:t>     </w:t>
      </w:r>
      <w:r>
        <w:rPr>
          <w:rFonts w:ascii="Verdana" w:hAnsi="Verdana"/>
          <w:noProof/>
          <w:color w:val="000000"/>
          <w:sz w:val="20"/>
          <w:szCs w:val="20"/>
        </w:rPr>
        <w:drawing>
          <wp:inline distT="0" distB="0" distL="0" distR="0">
            <wp:extent cx="2874645" cy="2750820"/>
            <wp:effectExtent l="0" t="0" r="1905" b="0"/>
            <wp:docPr id="62" name="图片 62" descr="https://images0.cnblogs.com/blog/671563/201411/301534591214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s://images0.cnblogs.com/blog/671563/201411/301534591214279.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a:xfrm>
                      <a:off x="0" y="0"/>
                      <a:ext cx="2874645" cy="2750820"/>
                    </a:xfrm>
                    <a:prstGeom prst="rect">
                      <a:avLst/>
                    </a:prstGeom>
                    <a:noFill/>
                    <a:ln>
                      <a:noFill/>
                    </a:ln>
                  </pic:spPr>
                </pic:pic>
              </a:graphicData>
            </a:graphic>
          </wp:inline>
        </w:drawing>
      </w:r>
    </w:p>
    <w:p w:rsidR="001A7847" w:rsidRDefault="007D395D">
      <w:pPr>
        <w:pStyle w:val="5"/>
        <w:rPr>
          <w:sz w:val="24"/>
          <w:szCs w:val="24"/>
        </w:rPr>
      </w:pPr>
      <w:r>
        <w:rPr>
          <w:rStyle w:val="ac"/>
          <w:rFonts w:ascii="Verdana" w:hAnsi="Verdana"/>
          <w:b/>
          <w:bCs/>
          <w:color w:val="000000"/>
          <w:sz w:val="30"/>
          <w:szCs w:val="30"/>
        </w:rPr>
        <w:t xml:space="preserve">7.2 </w:t>
      </w:r>
      <w:r>
        <w:rPr>
          <w:rStyle w:val="ac"/>
          <w:rFonts w:ascii="Verdana" w:hAnsi="Verdana"/>
          <w:b/>
          <w:bCs/>
          <w:color w:val="000000"/>
          <w:sz w:val="30"/>
          <w:szCs w:val="30"/>
        </w:rPr>
        <w:t>传统解决方案</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传统方式是采用一个备用节点，这个备用节点定期给当前主节点发送</w:t>
      </w:r>
      <w:r>
        <w:rPr>
          <w:rFonts w:ascii="Verdana" w:hAnsi="Verdana"/>
          <w:color w:val="000000"/>
          <w:sz w:val="20"/>
          <w:szCs w:val="20"/>
        </w:rPr>
        <w:t>ping</w:t>
      </w:r>
      <w:r>
        <w:rPr>
          <w:rFonts w:ascii="Verdana" w:hAnsi="Verdana"/>
          <w:color w:val="000000"/>
          <w:sz w:val="20"/>
          <w:szCs w:val="20"/>
        </w:rPr>
        <w:t>包，主节点收到</w:t>
      </w:r>
      <w:r>
        <w:rPr>
          <w:rFonts w:ascii="Verdana" w:hAnsi="Verdana"/>
          <w:color w:val="000000"/>
          <w:sz w:val="20"/>
          <w:szCs w:val="20"/>
        </w:rPr>
        <w:t>ping</w:t>
      </w:r>
      <w:r>
        <w:rPr>
          <w:rFonts w:ascii="Verdana" w:hAnsi="Verdana"/>
          <w:color w:val="000000"/>
          <w:sz w:val="20"/>
          <w:szCs w:val="20"/>
        </w:rPr>
        <w:t>包以后向备用节点发送回复</w:t>
      </w:r>
      <w:r>
        <w:rPr>
          <w:rFonts w:ascii="Verdana" w:hAnsi="Verdana"/>
          <w:color w:val="000000"/>
          <w:sz w:val="20"/>
          <w:szCs w:val="20"/>
        </w:rPr>
        <w:t>Ack</w:t>
      </w:r>
      <w:r>
        <w:rPr>
          <w:rFonts w:ascii="Verdana" w:hAnsi="Verdana"/>
          <w:color w:val="000000"/>
          <w:sz w:val="20"/>
          <w:szCs w:val="20"/>
        </w:rPr>
        <w:t>，当备用节点收到回复的时候就会认为当前主节点还活着，让他继续提供服务。如图</w:t>
      </w:r>
      <w:r>
        <w:rPr>
          <w:rFonts w:ascii="Verdana" w:hAnsi="Verdana"/>
          <w:color w:val="000000"/>
          <w:sz w:val="20"/>
          <w:szCs w:val="20"/>
        </w:rPr>
        <w:t>7.3</w:t>
      </w:r>
      <w:r>
        <w:rPr>
          <w:rFonts w:ascii="Verdana" w:hAnsi="Verdana"/>
          <w:color w:val="000000"/>
          <w:sz w:val="20"/>
          <w:szCs w:val="20"/>
        </w:rPr>
        <w:t>所示：</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Style w:val="ac"/>
          <w:rFonts w:ascii="黑体" w:eastAsia="黑体" w:hAnsi="黑体" w:hint="eastAsia"/>
          <w:color w:val="000000"/>
          <w:sz w:val="23"/>
          <w:szCs w:val="23"/>
        </w:rPr>
        <w:t>图 7.3 传统解决方案</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3979545" cy="2369820"/>
            <wp:effectExtent l="0" t="0" r="1905" b="0"/>
            <wp:docPr id="61" name="图片 61" descr="https://images0.cnblogs.com/blog/671563/201411/30153459481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images0.cnblogs.com/blog/671563/201411/301534594814937.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a:xfrm>
                      <a:off x="0" y="0"/>
                      <a:ext cx="3979545" cy="236982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当主节点挂了，这时候备用节点收不到回复了，然后他就认为主节点挂了接替他成为主节点如下图</w:t>
      </w:r>
      <w:r>
        <w:rPr>
          <w:rFonts w:ascii="Verdana" w:hAnsi="Verdana"/>
          <w:color w:val="000000"/>
          <w:sz w:val="20"/>
          <w:szCs w:val="20"/>
        </w:rPr>
        <w:t>7.4</w:t>
      </w:r>
      <w:r>
        <w:rPr>
          <w:rFonts w:ascii="Verdana" w:hAnsi="Verdana"/>
          <w:color w:val="000000"/>
          <w:sz w:val="20"/>
          <w:szCs w:val="20"/>
        </w:rPr>
        <w:t>所示：</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Style w:val="ac"/>
          <w:rFonts w:ascii="黑体" w:eastAsia="黑体" w:hAnsi="黑体" w:hint="eastAsia"/>
          <w:color w:val="000000"/>
          <w:sz w:val="23"/>
          <w:szCs w:val="23"/>
        </w:rPr>
        <w:t>图 7.4传统解决方案</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drawing>
          <wp:inline distT="0" distB="0" distL="0" distR="0">
            <wp:extent cx="4725670" cy="2816225"/>
            <wp:effectExtent l="0" t="0" r="0" b="3175"/>
            <wp:docPr id="60" name="图片 60" descr="https://images0.cnblogs.com/blog/671563/201411/301534599495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s://images0.cnblogs.com/blog/671563/201411/301534599495094.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a:xfrm>
                      <a:off x="0" y="0"/>
                      <a:ext cx="4725670" cy="2816225"/>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但是这种方式就是有一个隐患，就是网络问题，来看一网络问题会造成什么后果，如下图</w:t>
      </w:r>
      <w:r>
        <w:rPr>
          <w:rFonts w:ascii="Verdana" w:hAnsi="Verdana"/>
          <w:color w:val="000000"/>
          <w:sz w:val="20"/>
          <w:szCs w:val="20"/>
        </w:rPr>
        <w:t>7.5</w:t>
      </w:r>
      <w:r>
        <w:rPr>
          <w:rFonts w:ascii="Verdana" w:hAnsi="Verdana"/>
          <w:color w:val="000000"/>
          <w:sz w:val="20"/>
          <w:szCs w:val="20"/>
        </w:rPr>
        <w:t>所示：</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黑体" w:eastAsia="黑体" w:hAnsi="黑体" w:hint="eastAsia"/>
          <w:color w:val="000000"/>
          <w:sz w:val="23"/>
          <w:szCs w:val="23"/>
        </w:rPr>
        <w:t>图 7.5 网络故障</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4154805" cy="2626360"/>
            <wp:effectExtent l="0" t="0" r="0" b="2540"/>
            <wp:docPr id="59" name="图片 59" descr="https://images0.cnblogs.com/blog/671563/201411/301535005121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s://images0.cnblogs.com/blog/671563/201411/301535005121522.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a:xfrm>
                      <a:off x="0" y="0"/>
                      <a:ext cx="4154805" cy="262636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也就是说我们的主节点的并没有挂，只是在回复的时候网络发生故障，这样我们的备用节点同样收不到回复，就会认为主节点挂了，然后备用节点将他的</w:t>
      </w:r>
      <w:r>
        <w:rPr>
          <w:rFonts w:ascii="Verdana" w:hAnsi="Verdana"/>
          <w:color w:val="000000"/>
          <w:sz w:val="20"/>
          <w:szCs w:val="20"/>
        </w:rPr>
        <w:t>Master</w:t>
      </w:r>
      <w:r>
        <w:rPr>
          <w:rFonts w:ascii="Verdana" w:hAnsi="Verdana"/>
          <w:color w:val="000000"/>
          <w:sz w:val="20"/>
          <w:szCs w:val="20"/>
        </w:rPr>
        <w:t>实例启动起来，这样我们的分布式系统当中就有了两个主节点也就是</w:t>
      </w:r>
      <w:r>
        <w:rPr>
          <w:rFonts w:ascii="Verdana" w:hAnsi="Verdana"/>
          <w:color w:val="000000"/>
          <w:sz w:val="20"/>
          <w:szCs w:val="20"/>
        </w:rPr>
        <w:t>---</w:t>
      </w:r>
      <w:r>
        <w:rPr>
          <w:rStyle w:val="ac"/>
          <w:rFonts w:ascii="Verdana" w:hAnsi="Verdana"/>
          <w:color w:val="000000"/>
          <w:sz w:val="20"/>
          <w:szCs w:val="20"/>
        </w:rPr>
        <w:t>双</w:t>
      </w:r>
      <w:r>
        <w:rPr>
          <w:rStyle w:val="ac"/>
          <w:rFonts w:ascii="Verdana" w:hAnsi="Verdana"/>
          <w:color w:val="000000"/>
          <w:sz w:val="20"/>
          <w:szCs w:val="20"/>
        </w:rPr>
        <w:t>Master</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出现</w:t>
      </w:r>
      <w:r>
        <w:rPr>
          <w:rFonts w:ascii="Verdana" w:hAnsi="Verdana"/>
          <w:color w:val="000000"/>
          <w:sz w:val="20"/>
          <w:szCs w:val="20"/>
        </w:rPr>
        <w:t>Master</w:t>
      </w:r>
      <w:r>
        <w:rPr>
          <w:rFonts w:ascii="Verdana" w:hAnsi="Verdana"/>
          <w:color w:val="000000"/>
          <w:sz w:val="20"/>
          <w:szCs w:val="20"/>
        </w:rPr>
        <w:t>以后我们的从节点就会将它所做的事一部分汇报给了主节点，一部分汇报给了从节点，这样服务就全乱了。为了防止出现这种情况，我们引入了</w:t>
      </w:r>
      <w:r>
        <w:rPr>
          <w:rFonts w:ascii="Verdana" w:hAnsi="Verdana"/>
          <w:color w:val="000000"/>
          <w:sz w:val="20"/>
          <w:szCs w:val="20"/>
        </w:rPr>
        <w:t xml:space="preserve"> ZooKeeper</w:t>
      </w:r>
      <w:r>
        <w:rPr>
          <w:rFonts w:ascii="Verdana" w:hAnsi="Verdana"/>
          <w:color w:val="000000"/>
          <w:sz w:val="20"/>
          <w:szCs w:val="20"/>
        </w:rPr>
        <w:t>，它虽然不能避免网络故障，但它能够保证每时每刻只有一个</w:t>
      </w:r>
      <w:r>
        <w:rPr>
          <w:rFonts w:ascii="Verdana" w:hAnsi="Verdana"/>
          <w:color w:val="000000"/>
          <w:sz w:val="20"/>
          <w:szCs w:val="20"/>
        </w:rPr>
        <w:t>Master</w:t>
      </w:r>
      <w:r>
        <w:rPr>
          <w:rFonts w:ascii="Verdana" w:hAnsi="Verdana"/>
          <w:color w:val="000000"/>
          <w:sz w:val="20"/>
          <w:szCs w:val="20"/>
        </w:rPr>
        <w:t>。我么来看一下</w:t>
      </w:r>
      <w:r>
        <w:rPr>
          <w:rFonts w:ascii="Verdana" w:hAnsi="Verdana"/>
          <w:color w:val="000000"/>
          <w:sz w:val="20"/>
          <w:szCs w:val="20"/>
        </w:rPr>
        <w:t>ZooKeeper</w:t>
      </w:r>
      <w:r>
        <w:rPr>
          <w:rFonts w:ascii="Verdana" w:hAnsi="Verdana"/>
          <w:color w:val="000000"/>
          <w:sz w:val="20"/>
          <w:szCs w:val="20"/>
        </w:rPr>
        <w:t>是如何实现的。</w:t>
      </w:r>
    </w:p>
    <w:p w:rsidR="001A7847" w:rsidRDefault="007D395D">
      <w:pPr>
        <w:pStyle w:val="5"/>
        <w:rPr>
          <w:sz w:val="24"/>
          <w:szCs w:val="24"/>
        </w:rPr>
      </w:pPr>
      <w:r>
        <w:rPr>
          <w:rStyle w:val="ac"/>
          <w:rFonts w:ascii="Verdana" w:hAnsi="Verdana"/>
          <w:b/>
          <w:bCs/>
          <w:color w:val="000000"/>
          <w:sz w:val="30"/>
          <w:szCs w:val="30"/>
        </w:rPr>
        <w:t>7.3 ZooKeeper</w:t>
      </w:r>
      <w:r>
        <w:rPr>
          <w:rStyle w:val="ac"/>
          <w:rFonts w:ascii="Verdana" w:hAnsi="Verdana"/>
          <w:b/>
          <w:bCs/>
          <w:color w:val="000000"/>
          <w:sz w:val="30"/>
          <w:szCs w:val="30"/>
        </w:rPr>
        <w:t>解决方案</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(1) Master</w:t>
      </w:r>
      <w:r>
        <w:rPr>
          <w:rStyle w:val="ac"/>
          <w:rFonts w:ascii="Verdana" w:hAnsi="Verdana"/>
          <w:color w:val="000000"/>
          <w:sz w:val="20"/>
          <w:szCs w:val="20"/>
        </w:rPr>
        <w:t>启动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在引入了</w:t>
      </w:r>
      <w:r>
        <w:rPr>
          <w:rFonts w:ascii="Verdana" w:hAnsi="Verdana"/>
          <w:color w:val="000000"/>
          <w:sz w:val="20"/>
          <w:szCs w:val="20"/>
        </w:rPr>
        <w:t>Zookeeper</w:t>
      </w:r>
      <w:r>
        <w:rPr>
          <w:rFonts w:ascii="Verdana" w:hAnsi="Verdana"/>
          <w:color w:val="000000"/>
          <w:sz w:val="20"/>
          <w:szCs w:val="20"/>
        </w:rPr>
        <w:t>以后我们启动了两个主节点，</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-A"</w:t>
      </w:r>
      <w:r>
        <w:rPr>
          <w:rFonts w:ascii="Verdana" w:hAnsi="Verdana"/>
          <w:color w:val="000000"/>
          <w:sz w:val="20"/>
          <w:szCs w:val="20"/>
        </w:rPr>
        <w:t>和</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-B"</w:t>
      </w:r>
      <w:r>
        <w:rPr>
          <w:rFonts w:ascii="Verdana" w:hAnsi="Verdana"/>
          <w:color w:val="000000"/>
          <w:sz w:val="20"/>
          <w:szCs w:val="20"/>
        </w:rPr>
        <w:t>他们启动以后，都向</w:t>
      </w:r>
      <w:r>
        <w:rPr>
          <w:rFonts w:ascii="Verdana" w:hAnsi="Verdana"/>
          <w:color w:val="000000"/>
          <w:sz w:val="20"/>
          <w:szCs w:val="20"/>
        </w:rPr>
        <w:t>ZooKeeper</w:t>
      </w:r>
      <w:r>
        <w:rPr>
          <w:rFonts w:ascii="Verdana" w:hAnsi="Verdana"/>
          <w:color w:val="000000"/>
          <w:sz w:val="20"/>
          <w:szCs w:val="20"/>
        </w:rPr>
        <w:t>去注册一个节点。我们</w:t>
      </w:r>
      <w:r>
        <w:rPr>
          <w:rFonts w:ascii="Verdana" w:hAnsi="Verdana"/>
          <w:color w:val="000000"/>
          <w:sz w:val="20"/>
          <w:szCs w:val="20"/>
        </w:rPr>
        <w:t xml:space="preserve"> </w:t>
      </w:r>
      <w:r>
        <w:rPr>
          <w:rFonts w:ascii="Verdana" w:hAnsi="Verdana"/>
          <w:color w:val="000000"/>
          <w:sz w:val="20"/>
          <w:szCs w:val="20"/>
        </w:rPr>
        <w:t>假设</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-A"</w:t>
      </w:r>
      <w:r>
        <w:rPr>
          <w:rFonts w:ascii="Verdana" w:hAnsi="Verdana"/>
          <w:color w:val="000000"/>
          <w:sz w:val="20"/>
          <w:szCs w:val="20"/>
        </w:rPr>
        <w:t>锁注册地节点是</w:t>
      </w:r>
      <w:r>
        <w:rPr>
          <w:rFonts w:ascii="Verdana" w:hAnsi="Verdana"/>
          <w:color w:val="000000"/>
          <w:sz w:val="20"/>
          <w:szCs w:val="20"/>
        </w:rPr>
        <w:t>"master-00001"</w:t>
      </w:r>
      <w:r>
        <w:rPr>
          <w:rFonts w:ascii="Verdana" w:hAnsi="Verdana"/>
          <w:color w:val="000000"/>
          <w:sz w:val="20"/>
          <w:szCs w:val="20"/>
        </w:rPr>
        <w:t>，</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-B"</w:t>
      </w:r>
      <w:r>
        <w:rPr>
          <w:rFonts w:ascii="Verdana" w:hAnsi="Verdana"/>
          <w:color w:val="000000"/>
          <w:sz w:val="20"/>
          <w:szCs w:val="20"/>
        </w:rPr>
        <w:t>注册的节点是</w:t>
      </w:r>
      <w:r>
        <w:rPr>
          <w:rFonts w:ascii="Verdana" w:hAnsi="Verdana"/>
          <w:color w:val="000000"/>
          <w:sz w:val="20"/>
          <w:szCs w:val="20"/>
        </w:rPr>
        <w:t>"master-00002"</w:t>
      </w:r>
      <w:r>
        <w:rPr>
          <w:rFonts w:ascii="Verdana" w:hAnsi="Verdana"/>
          <w:color w:val="000000"/>
          <w:sz w:val="20"/>
          <w:szCs w:val="20"/>
        </w:rPr>
        <w:t>，注册完以后进行选举，编号最</w:t>
      </w:r>
      <w:r>
        <w:rPr>
          <w:rFonts w:ascii="Verdana" w:hAnsi="Verdana"/>
          <w:color w:val="000000"/>
          <w:sz w:val="20"/>
          <w:szCs w:val="20"/>
        </w:rPr>
        <w:t xml:space="preserve"> </w:t>
      </w:r>
      <w:r>
        <w:rPr>
          <w:rFonts w:ascii="Verdana" w:hAnsi="Verdana"/>
          <w:color w:val="000000"/>
          <w:sz w:val="20"/>
          <w:szCs w:val="20"/>
        </w:rPr>
        <w:t>小的节点将在选举中获胜获得锁成为主节点，也就是我们的</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-A"</w:t>
      </w:r>
      <w:r>
        <w:rPr>
          <w:rFonts w:ascii="Verdana" w:hAnsi="Verdana"/>
          <w:color w:val="000000"/>
          <w:sz w:val="20"/>
          <w:szCs w:val="20"/>
        </w:rPr>
        <w:t>将会获得锁成为主节点，然后</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-B"</w:t>
      </w:r>
      <w:r>
        <w:rPr>
          <w:rFonts w:ascii="Verdana" w:hAnsi="Verdana"/>
          <w:color w:val="000000"/>
          <w:sz w:val="20"/>
          <w:szCs w:val="20"/>
        </w:rPr>
        <w:t>将被阻塞成为一个备用节点。那么，通过这</w:t>
      </w:r>
      <w:r>
        <w:rPr>
          <w:rFonts w:ascii="Verdana" w:hAnsi="Verdana"/>
          <w:color w:val="000000"/>
          <w:sz w:val="20"/>
          <w:szCs w:val="20"/>
        </w:rPr>
        <w:t xml:space="preserve"> </w:t>
      </w:r>
      <w:r>
        <w:rPr>
          <w:rFonts w:ascii="Verdana" w:hAnsi="Verdana"/>
          <w:color w:val="000000"/>
          <w:sz w:val="20"/>
          <w:szCs w:val="20"/>
        </w:rPr>
        <w:t>种方式就完成了对两个</w:t>
      </w:r>
      <w:r>
        <w:rPr>
          <w:rFonts w:ascii="Verdana" w:hAnsi="Verdana"/>
          <w:color w:val="000000"/>
          <w:sz w:val="20"/>
          <w:szCs w:val="20"/>
        </w:rPr>
        <w:t>Master</w:t>
      </w:r>
      <w:r>
        <w:rPr>
          <w:rFonts w:ascii="Verdana" w:hAnsi="Verdana"/>
          <w:color w:val="000000"/>
          <w:sz w:val="20"/>
          <w:szCs w:val="20"/>
        </w:rPr>
        <w:t>进程的调度。</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黑体" w:eastAsia="黑体" w:hAnsi="黑体" w:hint="eastAsia"/>
          <w:color w:val="000000"/>
          <w:sz w:val="23"/>
          <w:szCs w:val="23"/>
        </w:rPr>
        <w:t>图7.6 ZooKeeper Master选举</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5486400" cy="5098415"/>
            <wp:effectExtent l="0" t="0" r="0" b="6985"/>
            <wp:docPr id="58" name="图片 58" descr="https://images0.cnblogs.com/blog/671563/201411/301535008567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s://images0.cnblogs.com/blog/671563/201411/301535008567950.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a:xfrm>
                      <a:off x="0" y="0"/>
                      <a:ext cx="5486400" cy="5098415"/>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(2) Master</w:t>
      </w:r>
      <w:r>
        <w:rPr>
          <w:rStyle w:val="ac"/>
          <w:rFonts w:ascii="Verdana" w:hAnsi="Verdana"/>
          <w:color w:val="000000"/>
          <w:sz w:val="20"/>
          <w:szCs w:val="20"/>
        </w:rPr>
        <w:t>故障</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-A"</w:t>
      </w:r>
      <w:r>
        <w:rPr>
          <w:rFonts w:ascii="Verdana" w:hAnsi="Verdana"/>
          <w:color w:val="000000"/>
          <w:sz w:val="20"/>
          <w:szCs w:val="20"/>
        </w:rPr>
        <w:t>挂了，这时候他所注册的节点将被自动删除，</w:t>
      </w:r>
      <w:r>
        <w:rPr>
          <w:rFonts w:ascii="Verdana" w:hAnsi="Verdana"/>
          <w:color w:val="000000"/>
          <w:sz w:val="20"/>
          <w:szCs w:val="20"/>
        </w:rPr>
        <w:t>ZooKeeper</w:t>
      </w:r>
      <w:r>
        <w:rPr>
          <w:rFonts w:ascii="Verdana" w:hAnsi="Verdana"/>
          <w:color w:val="000000"/>
          <w:sz w:val="20"/>
          <w:szCs w:val="20"/>
        </w:rPr>
        <w:t>会自动感知节点的变化，然后再次发出选举，这时候</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-B"</w:t>
      </w:r>
      <w:r>
        <w:rPr>
          <w:rFonts w:ascii="Verdana" w:hAnsi="Verdana"/>
          <w:color w:val="000000"/>
          <w:sz w:val="20"/>
          <w:szCs w:val="20"/>
        </w:rPr>
        <w:t>将在选举中获胜，替代</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-A"</w:t>
      </w:r>
      <w:r>
        <w:rPr>
          <w:rFonts w:ascii="Verdana" w:hAnsi="Verdana"/>
          <w:color w:val="000000"/>
          <w:sz w:val="20"/>
          <w:szCs w:val="20"/>
        </w:rPr>
        <w:t>成为主节点。</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黑体" w:eastAsia="黑体" w:hAnsi="黑体" w:hint="eastAsia"/>
          <w:color w:val="000000"/>
          <w:sz w:val="23"/>
          <w:szCs w:val="23"/>
        </w:rPr>
        <w:t>图7.7 ZooKeeper Master选举</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5486400" cy="4915535"/>
            <wp:effectExtent l="0" t="0" r="0" b="0"/>
            <wp:docPr id="57" name="图片 57" descr="https://images0.cnblogs.com/blog/671563/201411/30153501277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images0.cnblogs.com/blog/671563/201411/30153501277312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a:xfrm>
                      <a:off x="0" y="0"/>
                      <a:ext cx="5486400" cy="4915535"/>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 xml:space="preserve">(3) Master </w:t>
      </w:r>
      <w:r>
        <w:rPr>
          <w:rStyle w:val="ac"/>
          <w:rFonts w:ascii="Verdana" w:hAnsi="Verdana"/>
          <w:color w:val="000000"/>
          <w:sz w:val="20"/>
          <w:szCs w:val="20"/>
        </w:rPr>
        <w:t>恢复</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黑体" w:eastAsia="黑体" w:hAnsi="黑体" w:hint="eastAsia"/>
          <w:color w:val="000000"/>
          <w:sz w:val="23"/>
          <w:szCs w:val="23"/>
        </w:rPr>
        <w:t>图7.8 ZooKeeper Master选举</w:t>
      </w:r>
    </w:p>
    <w:p w:rsidR="001A7847" w:rsidRDefault="007D395D">
      <w:pPr>
        <w:pStyle w:val="aa"/>
        <w:shd w:val="clear" w:color="auto" w:fill="FFFFFF"/>
        <w:spacing w:before="150" w:beforeAutospacing="0" w:after="150" w:afterAutospacing="0"/>
        <w:jc w:val="center"/>
        <w:rPr>
          <w:rFonts w:ascii="Verdana" w:hAnsi="Verdana"/>
          <w:color w:val="000000"/>
          <w:sz w:val="20"/>
          <w:szCs w:val="20"/>
        </w:rPr>
      </w:pPr>
      <w:r>
        <w:rPr>
          <w:rFonts w:ascii="Verdana" w:hAnsi="Verdana"/>
          <w:noProof/>
          <w:color w:val="000000"/>
          <w:sz w:val="20"/>
          <w:szCs w:val="20"/>
        </w:rPr>
        <w:lastRenderedPageBreak/>
        <w:drawing>
          <wp:inline distT="0" distB="0" distL="0" distR="0">
            <wp:extent cx="5486400" cy="4915535"/>
            <wp:effectExtent l="0" t="0" r="0" b="0"/>
            <wp:docPr id="56" name="图片 56" descr="https://images0.cnblogs.com/blog/671563/201411/301535016997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images0.cnblogs.com/blog/671563/201411/301535016997293.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a:xfrm>
                      <a:off x="0" y="0"/>
                      <a:ext cx="5486400" cy="4915535"/>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如果主节点恢复了，他会再次向</w:t>
      </w:r>
      <w:r>
        <w:rPr>
          <w:rFonts w:ascii="Verdana" w:hAnsi="Verdana"/>
          <w:color w:val="000000"/>
          <w:sz w:val="20"/>
          <w:szCs w:val="20"/>
        </w:rPr>
        <w:t>ZooKeeper</w:t>
      </w:r>
      <w:r>
        <w:rPr>
          <w:rFonts w:ascii="Verdana" w:hAnsi="Verdana"/>
          <w:color w:val="000000"/>
          <w:sz w:val="20"/>
          <w:szCs w:val="20"/>
        </w:rPr>
        <w:t>注册一个节点，这时候他注册的节点将会是</w:t>
      </w:r>
      <w:r>
        <w:rPr>
          <w:rFonts w:ascii="Verdana" w:hAnsi="Verdana"/>
          <w:color w:val="000000"/>
          <w:sz w:val="20"/>
          <w:szCs w:val="20"/>
        </w:rPr>
        <w:t>"master-00003"</w:t>
      </w:r>
      <w:r>
        <w:rPr>
          <w:rFonts w:ascii="Verdana" w:hAnsi="Verdana"/>
          <w:color w:val="000000"/>
          <w:sz w:val="20"/>
          <w:szCs w:val="20"/>
        </w:rPr>
        <w:t>，</w:t>
      </w:r>
      <w:r>
        <w:rPr>
          <w:rFonts w:ascii="Verdana" w:hAnsi="Verdana"/>
          <w:color w:val="000000"/>
          <w:sz w:val="20"/>
          <w:szCs w:val="20"/>
        </w:rPr>
        <w:t>ZooKeeper</w:t>
      </w:r>
      <w:r>
        <w:rPr>
          <w:rFonts w:ascii="Verdana" w:hAnsi="Verdana"/>
          <w:color w:val="000000"/>
          <w:sz w:val="20"/>
          <w:szCs w:val="20"/>
        </w:rPr>
        <w:t>会感知节点的变化再次发动选举，这时候</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-B"</w:t>
      </w:r>
      <w:r>
        <w:rPr>
          <w:rFonts w:ascii="Verdana" w:hAnsi="Verdana"/>
          <w:color w:val="000000"/>
          <w:sz w:val="20"/>
          <w:szCs w:val="20"/>
        </w:rPr>
        <w:t>在选举中会再次获胜继续担任</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w:t>
      </w:r>
      <w:r>
        <w:rPr>
          <w:rFonts w:ascii="Verdana" w:hAnsi="Verdana"/>
          <w:color w:val="000000"/>
          <w:sz w:val="20"/>
          <w:szCs w:val="20"/>
        </w:rPr>
        <w:t>，</w:t>
      </w:r>
      <w:r>
        <w:rPr>
          <w:rFonts w:ascii="Verdana" w:hAnsi="Verdana"/>
          <w:color w:val="000000"/>
          <w:sz w:val="20"/>
          <w:szCs w:val="20"/>
        </w:rPr>
        <w:t>"</w:t>
      </w:r>
      <w:r>
        <w:rPr>
          <w:rFonts w:ascii="Verdana" w:hAnsi="Verdana"/>
          <w:color w:val="000000"/>
          <w:sz w:val="20"/>
          <w:szCs w:val="20"/>
        </w:rPr>
        <w:t>主节点</w:t>
      </w:r>
      <w:r>
        <w:rPr>
          <w:rFonts w:ascii="Verdana" w:hAnsi="Verdana"/>
          <w:color w:val="000000"/>
          <w:sz w:val="20"/>
          <w:szCs w:val="20"/>
        </w:rPr>
        <w:t>-A"</w:t>
      </w:r>
      <w:r>
        <w:rPr>
          <w:rFonts w:ascii="Verdana" w:hAnsi="Verdana"/>
          <w:color w:val="000000"/>
          <w:sz w:val="20"/>
          <w:szCs w:val="20"/>
        </w:rPr>
        <w:t>会担任备用节点。</w:t>
      </w:r>
    </w:p>
    <w:p w:rsidR="001A7847" w:rsidRDefault="003C5B7A">
      <w:pPr>
        <w:pStyle w:val="3"/>
      </w:pPr>
      <w:hyperlink r:id="rId562" w:history="1">
        <w:r w:rsidR="007D395D">
          <w:rPr>
            <w:rStyle w:val="af"/>
            <w:color w:val="auto"/>
            <w:u w:val="none"/>
          </w:rPr>
          <w:t>ZooKeeper</w:t>
        </w:r>
        <w:r w:rsidR="007D395D">
          <w:rPr>
            <w:rStyle w:val="af"/>
            <w:color w:val="auto"/>
            <w:u w:val="none"/>
          </w:rPr>
          <w:t>安装配置</w:t>
        </w:r>
      </w:hyperlink>
    </w:p>
    <w:p w:rsidR="001A7847" w:rsidRDefault="007D395D">
      <w:pPr>
        <w:pStyle w:val="4"/>
      </w:pPr>
      <w:r>
        <w:rPr>
          <w:rFonts w:hint="eastAsia"/>
        </w:rPr>
        <w:t>1</w:t>
      </w:r>
      <w:r>
        <w:t>、</w:t>
      </w:r>
      <w:r>
        <w:t>Zookeeper</w:t>
      </w:r>
      <w:r>
        <w:t>的搭建方式</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安装方式有三种，</w:t>
      </w:r>
      <w:r>
        <w:rPr>
          <w:rFonts w:ascii="Verdana" w:eastAsia="宋体" w:hAnsi="Verdana" w:cs="宋体"/>
          <w:b/>
          <w:bCs/>
          <w:color w:val="000000"/>
          <w:kern w:val="0"/>
          <w:sz w:val="20"/>
          <w:szCs w:val="20"/>
        </w:rPr>
        <w:t>单机模式</w:t>
      </w:r>
      <w:r>
        <w:rPr>
          <w:rFonts w:ascii="Verdana" w:eastAsia="宋体" w:hAnsi="Verdana" w:cs="宋体"/>
          <w:color w:val="000000"/>
          <w:kern w:val="0"/>
          <w:sz w:val="20"/>
          <w:szCs w:val="20"/>
        </w:rPr>
        <w:t>和</w:t>
      </w:r>
      <w:r>
        <w:rPr>
          <w:rFonts w:ascii="Verdana" w:eastAsia="宋体" w:hAnsi="Verdana" w:cs="宋体"/>
          <w:b/>
          <w:bCs/>
          <w:color w:val="000000"/>
          <w:kern w:val="0"/>
          <w:sz w:val="20"/>
          <w:szCs w:val="20"/>
        </w:rPr>
        <w:t>集群模式</w:t>
      </w:r>
      <w:r>
        <w:rPr>
          <w:rFonts w:ascii="Verdana" w:eastAsia="宋体" w:hAnsi="Verdana" w:cs="宋体"/>
          <w:color w:val="000000"/>
          <w:kern w:val="0"/>
          <w:sz w:val="20"/>
          <w:szCs w:val="20"/>
        </w:rPr>
        <w:t>以及</w:t>
      </w:r>
      <w:r>
        <w:rPr>
          <w:rFonts w:ascii="Verdana" w:eastAsia="宋体" w:hAnsi="Verdana" w:cs="宋体"/>
          <w:b/>
          <w:bCs/>
          <w:color w:val="000000"/>
          <w:kern w:val="0"/>
          <w:sz w:val="20"/>
          <w:szCs w:val="20"/>
        </w:rPr>
        <w:t>伪集群模式</w:t>
      </w:r>
      <w:r>
        <w:rPr>
          <w:rFonts w:ascii="Verdana" w:eastAsia="宋体" w:hAnsi="Verdana" w:cs="宋体"/>
          <w:color w:val="000000"/>
          <w:kern w:val="0"/>
          <w:sz w:val="20"/>
          <w:szCs w:val="20"/>
        </w:rPr>
        <w:t>。</w:t>
      </w:r>
    </w:p>
    <w:p w:rsidR="001A7847" w:rsidRDefault="007D395D">
      <w:pPr>
        <w:widowControl/>
        <w:shd w:val="clear" w:color="auto" w:fill="FFFFFF"/>
        <w:spacing w:before="150" w:after="150"/>
        <w:ind w:left="900"/>
        <w:jc w:val="left"/>
        <w:rPr>
          <w:rFonts w:ascii="Verdana" w:eastAsia="宋体" w:hAnsi="Verdana" w:cs="宋体"/>
          <w:color w:val="000000"/>
          <w:kern w:val="0"/>
          <w:sz w:val="20"/>
          <w:szCs w:val="20"/>
        </w:rPr>
      </w:pPr>
      <w:r>
        <w:rPr>
          <w:rFonts w:ascii="Arial" w:eastAsia="宋体" w:hAnsi="Arial" w:cs="Arial"/>
          <w:color w:val="000000"/>
          <w:kern w:val="0"/>
          <w:sz w:val="20"/>
          <w:szCs w:val="20"/>
        </w:rPr>
        <w:t>■</w:t>
      </w:r>
      <w:r>
        <w:rPr>
          <w:rFonts w:ascii="Verdana" w:eastAsia="宋体" w:hAnsi="Verdana" w:cs="Verdana"/>
          <w:color w:val="000000"/>
          <w:kern w:val="0"/>
          <w:sz w:val="20"/>
          <w:szCs w:val="20"/>
        </w:rPr>
        <w:t> </w:t>
      </w:r>
      <w:r>
        <w:rPr>
          <w:rFonts w:ascii="Verdana" w:eastAsia="宋体" w:hAnsi="Verdana" w:cs="宋体"/>
          <w:color w:val="0000FF"/>
          <w:kern w:val="0"/>
          <w:sz w:val="20"/>
          <w:szCs w:val="20"/>
        </w:rPr>
        <w:t>单机模式：</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只运行在一台服务器上，适合测试环境；</w:t>
      </w:r>
      <w:r>
        <w:rPr>
          <w:rFonts w:ascii="Verdana" w:eastAsia="宋体" w:hAnsi="Verdana" w:cs="宋体"/>
          <w:color w:val="0000FF"/>
          <w:kern w:val="0"/>
          <w:sz w:val="20"/>
          <w:szCs w:val="20"/>
        </w:rPr>
        <w:br/>
      </w:r>
      <w:r>
        <w:rPr>
          <w:rFonts w:ascii="Arial" w:eastAsia="宋体" w:hAnsi="Arial" w:cs="Arial"/>
          <w:color w:val="0000FF"/>
          <w:kern w:val="0"/>
          <w:sz w:val="20"/>
          <w:szCs w:val="20"/>
        </w:rPr>
        <w:t>■</w:t>
      </w:r>
      <w:r>
        <w:rPr>
          <w:rFonts w:ascii="Verdana" w:eastAsia="宋体" w:hAnsi="Verdana" w:cs="Verdana"/>
          <w:color w:val="0000FF"/>
          <w:kern w:val="0"/>
          <w:sz w:val="20"/>
          <w:szCs w:val="20"/>
        </w:rPr>
        <w:t> </w:t>
      </w:r>
      <w:r>
        <w:rPr>
          <w:rFonts w:ascii="Verdana" w:eastAsia="宋体" w:hAnsi="Verdana" w:cs="宋体"/>
          <w:color w:val="0000FF"/>
          <w:kern w:val="0"/>
          <w:sz w:val="20"/>
          <w:szCs w:val="20"/>
        </w:rPr>
        <w:t>伪集群模式：就是在一台物理机上运行多个</w:t>
      </w:r>
      <w:r>
        <w:rPr>
          <w:rFonts w:ascii="Verdana" w:eastAsia="宋体" w:hAnsi="Verdana" w:cs="宋体"/>
          <w:color w:val="0000FF"/>
          <w:kern w:val="0"/>
          <w:sz w:val="20"/>
          <w:szCs w:val="20"/>
        </w:rPr>
        <w:t xml:space="preserve">Zookeeper </w:t>
      </w:r>
      <w:r>
        <w:rPr>
          <w:rFonts w:ascii="Verdana" w:eastAsia="宋体" w:hAnsi="Verdana" w:cs="宋体"/>
          <w:color w:val="0000FF"/>
          <w:kern w:val="0"/>
          <w:sz w:val="20"/>
          <w:szCs w:val="20"/>
        </w:rPr>
        <w:t>实例；</w:t>
      </w:r>
      <w:r>
        <w:rPr>
          <w:rFonts w:ascii="Verdana" w:eastAsia="宋体" w:hAnsi="Verdana" w:cs="宋体"/>
          <w:color w:val="0000FF"/>
          <w:kern w:val="0"/>
          <w:sz w:val="20"/>
          <w:szCs w:val="20"/>
        </w:rPr>
        <w:br/>
      </w:r>
      <w:r>
        <w:rPr>
          <w:rFonts w:ascii="Arial" w:eastAsia="宋体" w:hAnsi="Arial" w:cs="Arial"/>
          <w:color w:val="0000FF"/>
          <w:kern w:val="0"/>
          <w:sz w:val="20"/>
          <w:szCs w:val="20"/>
        </w:rPr>
        <w:t>■</w:t>
      </w:r>
      <w:r>
        <w:rPr>
          <w:rFonts w:ascii="Verdana" w:eastAsia="宋体" w:hAnsi="Verdana" w:cs="Verdana"/>
          <w:color w:val="0000FF"/>
          <w:kern w:val="0"/>
          <w:sz w:val="20"/>
          <w:szCs w:val="20"/>
        </w:rPr>
        <w:t> </w:t>
      </w:r>
      <w:r>
        <w:rPr>
          <w:rFonts w:ascii="Verdana" w:eastAsia="宋体" w:hAnsi="Verdana" w:cs="宋体"/>
          <w:color w:val="0000FF"/>
          <w:kern w:val="0"/>
          <w:sz w:val="20"/>
          <w:szCs w:val="20"/>
        </w:rPr>
        <w:t>集群模式：</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运行于一个集群上，适合生产环境，这个计算机集群被称为一个</w:t>
      </w:r>
      <w:r>
        <w:rPr>
          <w:rFonts w:ascii="Verdana" w:eastAsia="宋体" w:hAnsi="Verdana" w:cs="宋体"/>
          <w:color w:val="0000FF"/>
          <w:kern w:val="0"/>
          <w:sz w:val="20"/>
          <w:szCs w:val="20"/>
        </w:rPr>
        <w:t>“</w:t>
      </w:r>
      <w:r>
        <w:rPr>
          <w:rFonts w:ascii="Verdana" w:eastAsia="宋体" w:hAnsi="Verdana" w:cs="宋体"/>
          <w:color w:val="0000FF"/>
          <w:kern w:val="0"/>
          <w:sz w:val="20"/>
          <w:szCs w:val="20"/>
        </w:rPr>
        <w:t>集合体</w:t>
      </w:r>
      <w:r>
        <w:rPr>
          <w:rFonts w:ascii="Verdana" w:eastAsia="宋体" w:hAnsi="Verdana" w:cs="宋体"/>
          <w:color w:val="0000FF"/>
          <w:kern w:val="0"/>
          <w:sz w:val="20"/>
          <w:szCs w:val="20"/>
        </w:rPr>
        <w:t>”</w:t>
      </w:r>
      <w:r>
        <w:rPr>
          <w:rFonts w:ascii="Verdana" w:eastAsia="宋体" w:hAnsi="Verdana" w:cs="宋体"/>
          <w:color w:val="0000FF"/>
          <w:kern w:val="0"/>
          <w:sz w:val="20"/>
          <w:szCs w:val="20"/>
        </w:rPr>
        <w:t>（</w:t>
      </w:r>
      <w:r>
        <w:rPr>
          <w:rFonts w:ascii="Verdana" w:eastAsia="宋体" w:hAnsi="Verdana" w:cs="宋体"/>
          <w:color w:val="0000FF"/>
          <w:kern w:val="0"/>
          <w:sz w:val="20"/>
          <w:szCs w:val="20"/>
        </w:rPr>
        <w:t>ensemble</w:t>
      </w:r>
      <w:r>
        <w:rPr>
          <w:rFonts w:ascii="Verdana" w:eastAsia="宋体" w:hAnsi="Verdana" w:cs="宋体"/>
          <w:color w:val="0000FF"/>
          <w:kern w:val="0"/>
          <w:sz w:val="20"/>
          <w:szCs w:val="20"/>
        </w:rPr>
        <w:t>）</w:t>
      </w:r>
    </w:p>
    <w:p w:rsidR="001A7847" w:rsidRDefault="007D395D">
      <w:pPr>
        <w:rPr>
          <w:rFonts w:ascii="Verdana" w:hAnsi="Verdana"/>
          <w:color w:val="FF0000"/>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通过复制来实现高可用性，只要集合体中半数以上的机器处于可用状态，它就能够保证服务继续。</w:t>
      </w:r>
      <w:r>
        <w:rPr>
          <w:rStyle w:val="ac"/>
          <w:rFonts w:ascii="Verdana" w:hAnsi="Verdana"/>
          <w:color w:val="000000"/>
          <w:sz w:val="20"/>
          <w:szCs w:val="20"/>
          <w:shd w:val="clear" w:color="auto" w:fill="FFFFFF"/>
        </w:rPr>
        <w:t>为什么一定要超过半数呢</w:t>
      </w:r>
      <w:r>
        <w:rPr>
          <w:rFonts w:ascii="Verdana" w:hAnsi="Verdana"/>
          <w:color w:val="000000"/>
          <w:sz w:val="20"/>
          <w:szCs w:val="20"/>
          <w:shd w:val="clear" w:color="auto" w:fill="FFFFFF"/>
        </w:rPr>
        <w:t>？这跟</w:t>
      </w:r>
      <w:r>
        <w:rPr>
          <w:rFonts w:ascii="Verdana" w:hAnsi="Verdana"/>
          <w:color w:val="FF0000"/>
          <w:sz w:val="20"/>
          <w:szCs w:val="20"/>
          <w:shd w:val="clear" w:color="auto" w:fill="FFFFFF"/>
        </w:rPr>
        <w:t>Zookeeper</w:t>
      </w:r>
      <w:r>
        <w:rPr>
          <w:rFonts w:ascii="Verdana" w:hAnsi="Verdana"/>
          <w:color w:val="FF0000"/>
          <w:sz w:val="20"/>
          <w:szCs w:val="20"/>
          <w:shd w:val="clear" w:color="auto" w:fill="FFFFFF"/>
        </w:rPr>
        <w:t>的复制策略有关：</w:t>
      </w:r>
      <w:r>
        <w:rPr>
          <w:rFonts w:ascii="Verdana" w:hAnsi="Verdana"/>
          <w:color w:val="FF0000"/>
          <w:sz w:val="20"/>
          <w:szCs w:val="20"/>
          <w:shd w:val="clear" w:color="auto" w:fill="FFFFFF"/>
        </w:rPr>
        <w:t>zookeeper</w:t>
      </w:r>
      <w:r>
        <w:rPr>
          <w:rFonts w:ascii="Verdana" w:hAnsi="Verdana"/>
          <w:color w:val="FF0000"/>
          <w:sz w:val="20"/>
          <w:szCs w:val="20"/>
          <w:shd w:val="clear" w:color="auto" w:fill="FFFFFF"/>
        </w:rPr>
        <w:t>确保对</w:t>
      </w:r>
      <w:r>
        <w:rPr>
          <w:rFonts w:ascii="Verdana" w:hAnsi="Verdana"/>
          <w:color w:val="FF0000"/>
          <w:sz w:val="20"/>
          <w:szCs w:val="20"/>
          <w:shd w:val="clear" w:color="auto" w:fill="FFFFFF"/>
        </w:rPr>
        <w:t xml:space="preserve">znode </w:t>
      </w:r>
      <w:r>
        <w:rPr>
          <w:rFonts w:ascii="Verdana" w:hAnsi="Verdana"/>
          <w:color w:val="FF0000"/>
          <w:sz w:val="20"/>
          <w:szCs w:val="20"/>
          <w:shd w:val="clear" w:color="auto" w:fill="FFFFFF"/>
        </w:rPr>
        <w:t>树的每一个修改都会被复制到集合体中超过半数的机器上。</w:t>
      </w:r>
    </w:p>
    <w:p w:rsidR="001A7847" w:rsidRDefault="007D395D">
      <w:pPr>
        <w:pStyle w:val="5"/>
      </w:pPr>
      <w:r>
        <w:lastRenderedPageBreak/>
        <w:t>1.1 Zookeeper</w:t>
      </w:r>
      <w:r>
        <w:t>的单机模式搭建</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下载</w:t>
      </w:r>
      <w:r>
        <w:rPr>
          <w:rFonts w:ascii="Verdana" w:hAnsi="Verdana"/>
          <w:color w:val="000000"/>
          <w:sz w:val="20"/>
          <w:szCs w:val="20"/>
        </w:rPr>
        <w:t>ZooKeeper</w:t>
      </w:r>
      <w:r>
        <w:rPr>
          <w:rFonts w:ascii="Verdana" w:hAnsi="Verdana"/>
          <w:color w:val="000000"/>
          <w:sz w:val="20"/>
          <w:szCs w:val="20"/>
        </w:rPr>
        <w:t>：</w:t>
      </w:r>
      <w:hyperlink r:id="rId563" w:history="1">
        <w:r>
          <w:rPr>
            <w:rStyle w:val="af"/>
            <w:rFonts w:ascii="Verdana" w:hAnsi="Verdana"/>
            <w:color w:val="0066AA"/>
            <w:sz w:val="20"/>
            <w:szCs w:val="20"/>
          </w:rPr>
          <w:t>http://pan.baidu.com/s/1pJlwbR9</w:t>
        </w:r>
      </w:hyperlink>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Style w:val="ac"/>
          <w:rFonts w:ascii="Verdana" w:hAnsi="Verdana"/>
          <w:color w:val="000000"/>
          <w:sz w:val="20"/>
          <w:szCs w:val="20"/>
        </w:rPr>
        <w:t>解压</w:t>
      </w:r>
      <w:r>
        <w:rPr>
          <w:rFonts w:ascii="Verdana" w:hAnsi="Verdana"/>
          <w:color w:val="000000"/>
          <w:sz w:val="20"/>
          <w:szCs w:val="20"/>
        </w:rPr>
        <w:t>：</w:t>
      </w:r>
      <w:r>
        <w:rPr>
          <w:rFonts w:ascii="Verdana" w:hAnsi="Verdana"/>
          <w:color w:val="0000FF"/>
          <w:sz w:val="20"/>
          <w:szCs w:val="20"/>
        </w:rPr>
        <w:t>tar -zxvf zookeeper-3.4.5.tar.gz </w:t>
      </w:r>
      <w:r>
        <w:rPr>
          <w:rStyle w:val="ac"/>
          <w:rFonts w:ascii="Verdana" w:hAnsi="Verdana"/>
          <w:color w:val="0000FF"/>
          <w:sz w:val="20"/>
          <w:szCs w:val="20"/>
        </w:rPr>
        <w:t>重命名</w:t>
      </w:r>
      <w:r>
        <w:rPr>
          <w:rFonts w:ascii="Verdana" w:hAnsi="Verdana"/>
          <w:color w:val="0000FF"/>
          <w:sz w:val="20"/>
          <w:szCs w:val="20"/>
        </w:rPr>
        <w:t>：</w:t>
      </w:r>
      <w:r>
        <w:rPr>
          <w:rFonts w:ascii="Verdana" w:hAnsi="Verdana"/>
          <w:color w:val="0000FF"/>
          <w:sz w:val="20"/>
          <w:szCs w:val="20"/>
        </w:rPr>
        <w:t>mv zookeeper-3.4.5 zk</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配置文件</w:t>
      </w:r>
      <w:r>
        <w:rPr>
          <w:rFonts w:ascii="Verdana" w:hAnsi="Verdana"/>
          <w:color w:val="000000"/>
          <w:sz w:val="20"/>
          <w:szCs w:val="20"/>
        </w:rPr>
        <w:t>：在</w:t>
      </w:r>
      <w:r>
        <w:rPr>
          <w:rFonts w:ascii="Verdana" w:hAnsi="Verdana"/>
          <w:color w:val="000000"/>
          <w:sz w:val="20"/>
          <w:szCs w:val="20"/>
        </w:rPr>
        <w:t>conf</w:t>
      </w:r>
      <w:r>
        <w:rPr>
          <w:rFonts w:ascii="Verdana" w:hAnsi="Verdana"/>
          <w:color w:val="000000"/>
          <w:sz w:val="20"/>
          <w:szCs w:val="20"/>
        </w:rPr>
        <w:t>目录下删除</w:t>
      </w:r>
      <w:r>
        <w:rPr>
          <w:rFonts w:ascii="Verdana" w:hAnsi="Verdana"/>
          <w:color w:val="0000FF"/>
          <w:sz w:val="20"/>
          <w:szCs w:val="20"/>
        </w:rPr>
        <w:t>zoo_sample.cfg</w:t>
      </w:r>
      <w:r>
        <w:rPr>
          <w:rFonts w:ascii="Verdana" w:hAnsi="Verdana"/>
          <w:color w:val="0000FF"/>
          <w:sz w:val="20"/>
          <w:szCs w:val="20"/>
        </w:rPr>
        <w:t>文件，创建一个配置文件</w:t>
      </w:r>
      <w:r>
        <w:rPr>
          <w:rFonts w:ascii="Verdana" w:hAnsi="Verdana"/>
          <w:color w:val="0000FF"/>
          <w:sz w:val="20"/>
          <w:szCs w:val="20"/>
        </w:rPr>
        <w:t>zoo.cfg</w:t>
      </w:r>
      <w:r>
        <w:rPr>
          <w:rFonts w:ascii="Verdana" w:hAnsi="Verdana"/>
          <w:color w:val="0000FF"/>
          <w:sz w:val="20"/>
          <w:szCs w:val="20"/>
        </w:rPr>
        <w:t>。</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Fonts w:ascii="Verdana" w:hAnsi="Verdana"/>
          <w:color w:val="0000FF"/>
          <w:sz w:val="20"/>
          <w:szCs w:val="20"/>
        </w:rPr>
        <w:t>tickTime=2000</w:t>
      </w:r>
      <w:r>
        <w:rPr>
          <w:rFonts w:ascii="Verdana" w:hAnsi="Verdana"/>
          <w:color w:val="0000FF"/>
          <w:sz w:val="20"/>
          <w:szCs w:val="20"/>
        </w:rPr>
        <w:br/>
        <w:t>dataDir=/usr/local/zk/data</w:t>
      </w:r>
      <w:r>
        <w:rPr>
          <w:rFonts w:ascii="Verdana" w:hAnsi="Verdana"/>
          <w:color w:val="0000FF"/>
          <w:sz w:val="20"/>
          <w:szCs w:val="20"/>
        </w:rPr>
        <w:br/>
        <w:t>dataLogDir=/usr/local/zk/dataLog        </w:t>
      </w:r>
      <w:r>
        <w:rPr>
          <w:rFonts w:ascii="Verdana" w:hAnsi="Verdana"/>
          <w:color w:val="0000FF"/>
          <w:sz w:val="20"/>
          <w:szCs w:val="20"/>
        </w:rPr>
        <w:br/>
        <w:t>clientPort=2181</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配置环境变量</w:t>
      </w:r>
      <w:r>
        <w:rPr>
          <w:rFonts w:ascii="Verdana" w:hAnsi="Verdana"/>
          <w:color w:val="000000"/>
          <w:sz w:val="20"/>
          <w:szCs w:val="20"/>
        </w:rPr>
        <w:t>：为了今后操作方便，我们需要对</w:t>
      </w:r>
      <w:r>
        <w:rPr>
          <w:rFonts w:ascii="Verdana" w:hAnsi="Verdana"/>
          <w:color w:val="000000"/>
          <w:sz w:val="20"/>
          <w:szCs w:val="20"/>
        </w:rPr>
        <w:t>Zookeeper</w:t>
      </w:r>
      <w:r>
        <w:rPr>
          <w:rFonts w:ascii="Verdana" w:hAnsi="Verdana"/>
          <w:color w:val="000000"/>
          <w:sz w:val="20"/>
          <w:szCs w:val="20"/>
        </w:rPr>
        <w:t>的环境变量进行配置，方法如下在</w:t>
      </w:r>
      <w:r>
        <w:rPr>
          <w:rFonts w:ascii="Verdana" w:hAnsi="Verdana"/>
          <w:color w:val="000000"/>
          <w:sz w:val="20"/>
          <w:szCs w:val="20"/>
        </w:rPr>
        <w:t>/etc/profile</w:t>
      </w:r>
      <w:r>
        <w:rPr>
          <w:rFonts w:ascii="Verdana" w:hAnsi="Verdana"/>
          <w:color w:val="000000"/>
          <w:sz w:val="20"/>
          <w:szCs w:val="20"/>
        </w:rPr>
        <w:t>文件中加入如下内容：</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Fonts w:ascii="Verdana" w:hAnsi="Verdana"/>
          <w:color w:val="000000"/>
          <w:sz w:val="20"/>
          <w:szCs w:val="20"/>
        </w:rPr>
        <w:t>export ZOOKEEPER_HOME=/usr/local/zk</w:t>
      </w:r>
      <w:r>
        <w:rPr>
          <w:rFonts w:ascii="Verdana" w:hAnsi="Verdana"/>
          <w:color w:val="000000"/>
          <w:sz w:val="20"/>
          <w:szCs w:val="20"/>
        </w:rPr>
        <w:br/>
        <w:t>export PATH=.:$HADOOP_HOME/bin:$ZOOKEEPER_HOME/bin:$JAVA_HOME/bin:$PATH</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启动</w:t>
      </w:r>
      <w:r>
        <w:rPr>
          <w:rFonts w:ascii="Verdana" w:hAnsi="Verdana"/>
          <w:color w:val="000000"/>
          <w:sz w:val="20"/>
          <w:szCs w:val="20"/>
        </w:rPr>
        <w:t>ZooKeeper</w:t>
      </w:r>
      <w:r>
        <w:rPr>
          <w:rFonts w:ascii="Verdana" w:hAnsi="Verdana"/>
          <w:color w:val="000000"/>
          <w:sz w:val="20"/>
          <w:szCs w:val="20"/>
        </w:rPr>
        <w:t>的</w:t>
      </w:r>
      <w:r>
        <w:rPr>
          <w:rFonts w:ascii="Verdana" w:hAnsi="Verdana"/>
          <w:color w:val="000000"/>
          <w:sz w:val="20"/>
          <w:szCs w:val="20"/>
        </w:rPr>
        <w:t>Server</w:t>
      </w:r>
      <w:r>
        <w:rPr>
          <w:rFonts w:ascii="Verdana" w:hAnsi="Verdana"/>
          <w:color w:val="000000"/>
          <w:sz w:val="20"/>
          <w:szCs w:val="20"/>
        </w:rPr>
        <w:t>：</w:t>
      </w:r>
      <w:r>
        <w:rPr>
          <w:rFonts w:ascii="Verdana" w:hAnsi="Verdana"/>
          <w:color w:val="0000FF"/>
          <w:sz w:val="20"/>
          <w:szCs w:val="20"/>
        </w:rPr>
        <w:t>zkServer.sh start</w:t>
      </w:r>
      <w:r>
        <w:rPr>
          <w:rFonts w:ascii="Verdana" w:hAnsi="Verdana"/>
          <w:color w:val="0000FF"/>
          <w:sz w:val="20"/>
          <w:szCs w:val="20"/>
        </w:rPr>
        <w:t>；</w:t>
      </w:r>
      <w:r>
        <w:rPr>
          <w:rStyle w:val="ac"/>
          <w:rFonts w:ascii="Verdana" w:hAnsi="Verdana"/>
          <w:color w:val="0000FF"/>
          <w:sz w:val="20"/>
          <w:szCs w:val="20"/>
        </w:rPr>
        <w:t>关闭</w:t>
      </w:r>
      <w:r>
        <w:rPr>
          <w:rFonts w:ascii="Verdana" w:hAnsi="Verdana"/>
          <w:color w:val="0000FF"/>
          <w:sz w:val="20"/>
          <w:szCs w:val="20"/>
        </w:rPr>
        <w:t>ZooKeeper</w:t>
      </w:r>
      <w:r>
        <w:rPr>
          <w:rFonts w:ascii="Verdana" w:hAnsi="Verdana"/>
          <w:color w:val="0000FF"/>
          <w:sz w:val="20"/>
          <w:szCs w:val="20"/>
        </w:rPr>
        <w:t>的</w:t>
      </w:r>
      <w:r>
        <w:rPr>
          <w:rFonts w:ascii="Verdana" w:hAnsi="Verdana"/>
          <w:color w:val="0000FF"/>
          <w:sz w:val="20"/>
          <w:szCs w:val="20"/>
        </w:rPr>
        <w:t>Server</w:t>
      </w:r>
      <w:r>
        <w:rPr>
          <w:rFonts w:ascii="Verdana" w:hAnsi="Verdana"/>
          <w:color w:val="0000FF"/>
          <w:sz w:val="20"/>
          <w:szCs w:val="20"/>
        </w:rPr>
        <w:t>：</w:t>
      </w:r>
      <w:r>
        <w:rPr>
          <w:rFonts w:ascii="Verdana" w:hAnsi="Verdana"/>
          <w:color w:val="0000FF"/>
          <w:sz w:val="20"/>
          <w:szCs w:val="20"/>
        </w:rPr>
        <w:t>zkServer.sh stop</w:t>
      </w:r>
    </w:p>
    <w:p w:rsidR="001A7847" w:rsidRDefault="007D395D">
      <w:pPr>
        <w:pStyle w:val="5"/>
      </w:pPr>
      <w:r>
        <w:t>1.2 Zookeeper</w:t>
      </w:r>
      <w:r>
        <w:t>的伪集群模式搭建</w:t>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不但可以在单机上运行单机模式</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，而且可以在单机模拟集群模式</w:t>
      </w:r>
      <w:r>
        <w:rPr>
          <w:rFonts w:ascii="Verdana" w:hAnsi="Verdana"/>
          <w:color w:val="000000"/>
          <w:sz w:val="20"/>
          <w:szCs w:val="20"/>
          <w:shd w:val="clear" w:color="auto" w:fill="FFFFFF"/>
        </w:rPr>
        <w:t xml:space="preserve"> Zookeeper</w:t>
      </w:r>
      <w:r>
        <w:rPr>
          <w:rFonts w:ascii="Verdana" w:hAnsi="Verdana"/>
          <w:color w:val="000000"/>
          <w:sz w:val="20"/>
          <w:szCs w:val="20"/>
          <w:shd w:val="clear" w:color="auto" w:fill="FFFFFF"/>
        </w:rPr>
        <w:t>的运行，也就是将不同节点运行在同一台机器。我们知道伪分布模式下</w:t>
      </w:r>
      <w:r>
        <w:rPr>
          <w:rFonts w:ascii="Verdana" w:hAnsi="Verdana"/>
          <w:color w:val="000000"/>
          <w:sz w:val="20"/>
          <w:szCs w:val="20"/>
          <w:shd w:val="clear" w:color="auto" w:fill="FFFFFF"/>
        </w:rPr>
        <w:t>Hadoop</w:t>
      </w:r>
      <w:r>
        <w:rPr>
          <w:rFonts w:ascii="Verdana" w:hAnsi="Verdana"/>
          <w:color w:val="000000"/>
          <w:sz w:val="20"/>
          <w:szCs w:val="20"/>
          <w:shd w:val="clear" w:color="auto" w:fill="FFFFFF"/>
        </w:rPr>
        <w:t>的操作和分布式模式下有着很大的不同，但是在集群为分布</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式模式下对</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的操作却和集群模式下没有本质的区别。显然，集群伪分布式模式为我们体验</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和做一些尝试性的实验提供了很大</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的便利。比如，我们在实验的时候，可以先使用少量数据在集群伪分布模式下进行测试。当测试可行的时候，再将数据移植到集群模式进行真实的数据实验。这样不</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但保证了它的可行性，同时大大提高了实验的效率。这种搭建方式，比较简便，成本比较低，适合测试和学习，如果你的手头机器不足，就可以在一台机器上部署了</w:t>
      </w:r>
      <w:r>
        <w:rPr>
          <w:rFonts w:ascii="Verdana" w:hAnsi="Verdana"/>
          <w:color w:val="000000"/>
          <w:sz w:val="20"/>
          <w:szCs w:val="20"/>
          <w:shd w:val="clear" w:color="auto" w:fill="FFFFFF"/>
        </w:rPr>
        <w:t xml:space="preserve"> 3</w:t>
      </w:r>
      <w:r>
        <w:rPr>
          <w:rFonts w:ascii="Verdana" w:hAnsi="Verdana"/>
          <w:color w:val="000000"/>
          <w:sz w:val="20"/>
          <w:szCs w:val="20"/>
          <w:shd w:val="clear" w:color="auto" w:fill="FFFFFF"/>
        </w:rPr>
        <w:t>个</w:t>
      </w:r>
      <w:r>
        <w:rPr>
          <w:rFonts w:ascii="Verdana" w:hAnsi="Verdana"/>
          <w:color w:val="000000"/>
          <w:sz w:val="20"/>
          <w:szCs w:val="20"/>
          <w:shd w:val="clear" w:color="auto" w:fill="FFFFFF"/>
        </w:rPr>
        <w:t>server</w:t>
      </w:r>
      <w:r>
        <w:rPr>
          <w:rFonts w:ascii="Verdana" w:hAnsi="Verdana"/>
          <w:color w:val="000000"/>
          <w:sz w:val="20"/>
          <w:szCs w:val="20"/>
          <w:shd w:val="clear" w:color="auto" w:fill="FFFFFF"/>
        </w:rPr>
        <w:t>。</w:t>
      </w:r>
    </w:p>
    <w:p w:rsidR="001A7847" w:rsidRDefault="007D395D">
      <w:pPr>
        <w:pStyle w:val="6"/>
      </w:pPr>
      <w:r>
        <w:rPr>
          <w:rStyle w:val="ac"/>
          <w:rFonts w:ascii="Verdana" w:hAnsi="Verdana"/>
          <w:b/>
          <w:bCs/>
          <w:color w:val="000000"/>
        </w:rPr>
        <w:t xml:space="preserve">1.2.1. </w:t>
      </w:r>
      <w:r>
        <w:rPr>
          <w:rStyle w:val="ac"/>
          <w:rFonts w:ascii="Verdana" w:hAnsi="Verdana"/>
          <w:b/>
          <w:bCs/>
          <w:color w:val="000000"/>
        </w:rPr>
        <w:t>注意事项</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在一台机器上部署了</w:t>
      </w:r>
      <w:r>
        <w:rPr>
          <w:rFonts w:ascii="Verdana" w:hAnsi="Verdana"/>
          <w:color w:val="000000"/>
          <w:sz w:val="20"/>
          <w:szCs w:val="20"/>
        </w:rPr>
        <w:t>3</w:t>
      </w:r>
      <w:r>
        <w:rPr>
          <w:rFonts w:ascii="Verdana" w:hAnsi="Verdana"/>
          <w:color w:val="000000"/>
          <w:sz w:val="20"/>
          <w:szCs w:val="20"/>
        </w:rPr>
        <w:t>个</w:t>
      </w:r>
      <w:r>
        <w:rPr>
          <w:rFonts w:ascii="Verdana" w:hAnsi="Verdana"/>
          <w:color w:val="000000"/>
          <w:sz w:val="20"/>
          <w:szCs w:val="20"/>
        </w:rPr>
        <w:t>server</w:t>
      </w:r>
      <w:r>
        <w:rPr>
          <w:rFonts w:ascii="Verdana" w:hAnsi="Verdana"/>
          <w:color w:val="000000"/>
          <w:sz w:val="20"/>
          <w:szCs w:val="20"/>
        </w:rPr>
        <w:t>，需要注意的是在集群为分布式模式下我们使用的</w:t>
      </w:r>
      <w:r>
        <w:rPr>
          <w:rFonts w:ascii="Verdana" w:hAnsi="Verdana"/>
          <w:color w:val="FF0000"/>
          <w:sz w:val="20"/>
          <w:szCs w:val="20"/>
        </w:rPr>
        <w:t>每个配置文档模拟一台机器，也就是说单台机器及上运行多个</w:t>
      </w:r>
      <w:r>
        <w:rPr>
          <w:rFonts w:ascii="Verdana" w:hAnsi="Verdana"/>
          <w:color w:val="FF0000"/>
          <w:sz w:val="20"/>
          <w:szCs w:val="20"/>
        </w:rPr>
        <w:t>Zookeeper</w:t>
      </w:r>
      <w:r>
        <w:rPr>
          <w:rFonts w:ascii="Verdana" w:hAnsi="Verdana"/>
          <w:color w:val="FF0000"/>
          <w:sz w:val="20"/>
          <w:szCs w:val="20"/>
        </w:rPr>
        <w:t>实例。但是，必须保证每个配置文档的各个端口号不能冲突，除了</w:t>
      </w:r>
      <w:r>
        <w:rPr>
          <w:rFonts w:ascii="Verdana" w:hAnsi="Verdana"/>
          <w:color w:val="FF0000"/>
          <w:sz w:val="20"/>
          <w:szCs w:val="20"/>
        </w:rPr>
        <w:t>clientPort</w:t>
      </w:r>
      <w:r>
        <w:rPr>
          <w:rFonts w:ascii="Verdana" w:hAnsi="Verdana"/>
          <w:color w:val="FF0000"/>
          <w:sz w:val="20"/>
          <w:szCs w:val="20"/>
        </w:rPr>
        <w:t>不同之外，</w:t>
      </w:r>
      <w:r>
        <w:rPr>
          <w:rFonts w:ascii="Verdana" w:hAnsi="Verdana"/>
          <w:color w:val="FF0000"/>
          <w:sz w:val="20"/>
          <w:szCs w:val="20"/>
        </w:rPr>
        <w:t>dataDir</w:t>
      </w:r>
      <w:r>
        <w:rPr>
          <w:rFonts w:ascii="Verdana" w:hAnsi="Verdana"/>
          <w:color w:val="FF0000"/>
          <w:sz w:val="20"/>
          <w:szCs w:val="20"/>
        </w:rPr>
        <w:t>也不同。另外，还要在</w:t>
      </w:r>
      <w:r>
        <w:rPr>
          <w:rFonts w:ascii="Verdana" w:hAnsi="Verdana"/>
          <w:color w:val="FF0000"/>
          <w:sz w:val="20"/>
          <w:szCs w:val="20"/>
        </w:rPr>
        <w:t>dataDir</w:t>
      </w:r>
      <w:r>
        <w:rPr>
          <w:rFonts w:ascii="Verdana" w:hAnsi="Verdana"/>
          <w:color w:val="FF0000"/>
          <w:sz w:val="20"/>
          <w:szCs w:val="20"/>
        </w:rPr>
        <w:t>所对应的目录中创建</w:t>
      </w:r>
      <w:r>
        <w:rPr>
          <w:rFonts w:ascii="Verdana" w:hAnsi="Verdana"/>
          <w:color w:val="FF0000"/>
          <w:sz w:val="20"/>
          <w:szCs w:val="20"/>
        </w:rPr>
        <w:t>myid</w:t>
      </w:r>
      <w:r>
        <w:rPr>
          <w:rFonts w:ascii="Verdana" w:hAnsi="Verdana"/>
          <w:color w:val="FF0000"/>
          <w:sz w:val="20"/>
          <w:szCs w:val="20"/>
        </w:rPr>
        <w:t>文件来指定对应的</w:t>
      </w:r>
      <w:r>
        <w:rPr>
          <w:rFonts w:ascii="Verdana" w:hAnsi="Verdana"/>
          <w:color w:val="FF0000"/>
          <w:sz w:val="20"/>
          <w:szCs w:val="20"/>
        </w:rPr>
        <w:t>Zookeeper</w:t>
      </w:r>
      <w:r>
        <w:rPr>
          <w:rFonts w:ascii="Verdana" w:hAnsi="Verdana"/>
          <w:color w:val="FF0000"/>
          <w:sz w:val="20"/>
          <w:szCs w:val="20"/>
        </w:rPr>
        <w:t>服务器实例。</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Fonts w:ascii="Arial" w:hAnsi="Arial" w:cs="Arial"/>
          <w:color w:val="000000"/>
          <w:sz w:val="20"/>
          <w:szCs w:val="20"/>
        </w:rPr>
        <w:t>■</w:t>
      </w:r>
      <w:r>
        <w:rPr>
          <w:rFonts w:ascii="Verdana" w:hAnsi="Verdana" w:cs="Verdana"/>
          <w:color w:val="000000"/>
          <w:sz w:val="20"/>
          <w:szCs w:val="20"/>
        </w:rPr>
        <w:t> </w:t>
      </w:r>
      <w:r>
        <w:rPr>
          <w:rFonts w:ascii="Verdana" w:hAnsi="Verdana"/>
          <w:color w:val="0000FF"/>
          <w:sz w:val="20"/>
          <w:szCs w:val="20"/>
        </w:rPr>
        <w:t>clientPort</w:t>
      </w:r>
      <w:r>
        <w:rPr>
          <w:rFonts w:ascii="Verdana" w:hAnsi="Verdana"/>
          <w:color w:val="0000FF"/>
          <w:sz w:val="20"/>
          <w:szCs w:val="20"/>
        </w:rPr>
        <w:t>端口：如果在</w:t>
      </w:r>
      <w:r>
        <w:rPr>
          <w:rFonts w:ascii="Verdana" w:hAnsi="Verdana"/>
          <w:color w:val="0000FF"/>
          <w:sz w:val="20"/>
          <w:szCs w:val="20"/>
        </w:rPr>
        <w:t>1</w:t>
      </w:r>
      <w:r>
        <w:rPr>
          <w:rFonts w:ascii="Verdana" w:hAnsi="Verdana"/>
          <w:color w:val="0000FF"/>
          <w:sz w:val="20"/>
          <w:szCs w:val="20"/>
        </w:rPr>
        <w:t>台机器上部署多个</w:t>
      </w:r>
      <w:r>
        <w:rPr>
          <w:rFonts w:ascii="Verdana" w:hAnsi="Verdana"/>
          <w:color w:val="0000FF"/>
          <w:sz w:val="20"/>
          <w:szCs w:val="20"/>
        </w:rPr>
        <w:t>server</w:t>
      </w:r>
      <w:r>
        <w:rPr>
          <w:rFonts w:ascii="Verdana" w:hAnsi="Verdana"/>
          <w:color w:val="0000FF"/>
          <w:sz w:val="20"/>
          <w:szCs w:val="20"/>
        </w:rPr>
        <w:t>，那么每台机器都要不同的</w:t>
      </w:r>
      <w:r>
        <w:rPr>
          <w:rFonts w:ascii="Verdana" w:hAnsi="Verdana"/>
          <w:color w:val="0000FF"/>
          <w:sz w:val="20"/>
          <w:szCs w:val="20"/>
        </w:rPr>
        <w:t xml:space="preserve"> clientPort</w:t>
      </w:r>
      <w:r>
        <w:rPr>
          <w:rFonts w:ascii="Verdana" w:hAnsi="Verdana"/>
          <w:color w:val="0000FF"/>
          <w:sz w:val="20"/>
          <w:szCs w:val="20"/>
        </w:rPr>
        <w:t>，比如</w:t>
      </w:r>
      <w:r>
        <w:rPr>
          <w:rFonts w:ascii="Verdana" w:hAnsi="Verdana"/>
          <w:color w:val="0000FF"/>
          <w:sz w:val="20"/>
          <w:szCs w:val="20"/>
        </w:rPr>
        <w:t xml:space="preserve"> server1</w:t>
      </w:r>
      <w:r>
        <w:rPr>
          <w:rFonts w:ascii="Verdana" w:hAnsi="Verdana"/>
          <w:color w:val="0000FF"/>
          <w:sz w:val="20"/>
          <w:szCs w:val="20"/>
        </w:rPr>
        <w:t>是</w:t>
      </w:r>
      <w:r>
        <w:rPr>
          <w:rFonts w:ascii="Verdana" w:hAnsi="Verdana"/>
          <w:color w:val="0000FF"/>
          <w:sz w:val="20"/>
          <w:szCs w:val="20"/>
        </w:rPr>
        <w:t>2181,server2</w:t>
      </w:r>
      <w:r>
        <w:rPr>
          <w:rFonts w:ascii="Verdana" w:hAnsi="Verdana"/>
          <w:color w:val="0000FF"/>
          <w:sz w:val="20"/>
          <w:szCs w:val="20"/>
        </w:rPr>
        <w:t>是</w:t>
      </w:r>
      <w:r>
        <w:rPr>
          <w:rFonts w:ascii="Verdana" w:hAnsi="Verdana"/>
          <w:color w:val="0000FF"/>
          <w:sz w:val="20"/>
          <w:szCs w:val="20"/>
        </w:rPr>
        <w:t>2182</w:t>
      </w:r>
      <w:r>
        <w:rPr>
          <w:rFonts w:ascii="Verdana" w:hAnsi="Verdana"/>
          <w:color w:val="0000FF"/>
          <w:sz w:val="20"/>
          <w:szCs w:val="20"/>
        </w:rPr>
        <w:t>，</w:t>
      </w:r>
      <w:r>
        <w:rPr>
          <w:rFonts w:ascii="Verdana" w:hAnsi="Verdana"/>
          <w:color w:val="0000FF"/>
          <w:sz w:val="20"/>
          <w:szCs w:val="20"/>
        </w:rPr>
        <w:t>server3</w:t>
      </w:r>
      <w:r>
        <w:rPr>
          <w:rFonts w:ascii="Verdana" w:hAnsi="Verdana"/>
          <w:color w:val="0000FF"/>
          <w:sz w:val="20"/>
          <w:szCs w:val="20"/>
        </w:rPr>
        <w:t>是</w:t>
      </w:r>
      <w:r>
        <w:rPr>
          <w:rFonts w:ascii="Verdana" w:hAnsi="Verdana"/>
          <w:color w:val="0000FF"/>
          <w:sz w:val="20"/>
          <w:szCs w:val="20"/>
        </w:rPr>
        <w:t>2183</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Fonts w:ascii="Arial" w:hAnsi="Arial" w:cs="Arial"/>
          <w:color w:val="000000"/>
          <w:sz w:val="20"/>
          <w:szCs w:val="20"/>
        </w:rPr>
        <w:t>■</w:t>
      </w:r>
      <w:r>
        <w:rPr>
          <w:rFonts w:ascii="Verdana" w:hAnsi="Verdana" w:cs="Verdana"/>
          <w:color w:val="000000"/>
          <w:sz w:val="20"/>
          <w:szCs w:val="20"/>
        </w:rPr>
        <w:t> </w:t>
      </w:r>
      <w:r>
        <w:rPr>
          <w:rFonts w:ascii="Verdana" w:hAnsi="Verdana"/>
          <w:color w:val="0000FF"/>
          <w:sz w:val="20"/>
          <w:szCs w:val="20"/>
        </w:rPr>
        <w:t>dataDir</w:t>
      </w:r>
      <w:r>
        <w:rPr>
          <w:rFonts w:ascii="Verdana" w:hAnsi="Verdana"/>
          <w:color w:val="0000FF"/>
          <w:sz w:val="20"/>
          <w:szCs w:val="20"/>
        </w:rPr>
        <w:t>和</w:t>
      </w:r>
      <w:r>
        <w:rPr>
          <w:rFonts w:ascii="Verdana" w:hAnsi="Verdana"/>
          <w:color w:val="0000FF"/>
          <w:sz w:val="20"/>
          <w:szCs w:val="20"/>
        </w:rPr>
        <w:t>dataLogDir</w:t>
      </w:r>
      <w:r>
        <w:rPr>
          <w:rFonts w:ascii="Verdana" w:hAnsi="Verdana"/>
          <w:color w:val="0000FF"/>
          <w:sz w:val="20"/>
          <w:szCs w:val="20"/>
        </w:rPr>
        <w:t>：</w:t>
      </w:r>
      <w:r>
        <w:rPr>
          <w:rFonts w:ascii="Verdana" w:hAnsi="Verdana"/>
          <w:color w:val="0000FF"/>
          <w:sz w:val="20"/>
          <w:szCs w:val="20"/>
        </w:rPr>
        <w:t>dataDir</w:t>
      </w:r>
      <w:r>
        <w:rPr>
          <w:rFonts w:ascii="Verdana" w:hAnsi="Verdana"/>
          <w:color w:val="0000FF"/>
          <w:sz w:val="20"/>
          <w:szCs w:val="20"/>
        </w:rPr>
        <w:t>和</w:t>
      </w:r>
      <w:r>
        <w:rPr>
          <w:rFonts w:ascii="Verdana" w:hAnsi="Verdana"/>
          <w:color w:val="0000FF"/>
          <w:sz w:val="20"/>
          <w:szCs w:val="20"/>
        </w:rPr>
        <w:t>dataLogDir</w:t>
      </w:r>
      <w:r>
        <w:rPr>
          <w:rFonts w:ascii="Verdana" w:hAnsi="Verdana"/>
          <w:color w:val="0000FF"/>
          <w:sz w:val="20"/>
          <w:szCs w:val="20"/>
        </w:rPr>
        <w:t>也需要区分下，将数据文件和日志文件分开存放，同时每个</w:t>
      </w:r>
      <w:r>
        <w:rPr>
          <w:rFonts w:ascii="Verdana" w:hAnsi="Verdana"/>
          <w:color w:val="0000FF"/>
          <w:sz w:val="20"/>
          <w:szCs w:val="20"/>
        </w:rPr>
        <w:t>server</w:t>
      </w:r>
      <w:r>
        <w:rPr>
          <w:rFonts w:ascii="Verdana" w:hAnsi="Verdana"/>
          <w:color w:val="0000FF"/>
          <w:sz w:val="20"/>
          <w:szCs w:val="20"/>
        </w:rPr>
        <w:t>的这两变量所对应的路径都是不同的</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Fonts w:ascii="Arial" w:hAnsi="Arial" w:cs="Arial"/>
          <w:color w:val="000000"/>
          <w:sz w:val="20"/>
          <w:szCs w:val="20"/>
        </w:rPr>
        <w:lastRenderedPageBreak/>
        <w:t>■</w:t>
      </w:r>
      <w:r>
        <w:rPr>
          <w:rFonts w:ascii="Verdana" w:hAnsi="Verdana" w:cs="Verdana"/>
          <w:color w:val="000000"/>
          <w:sz w:val="20"/>
          <w:szCs w:val="20"/>
        </w:rPr>
        <w:t> </w:t>
      </w:r>
      <w:r>
        <w:rPr>
          <w:rFonts w:ascii="Verdana" w:hAnsi="Verdana"/>
          <w:color w:val="0000FF"/>
          <w:sz w:val="20"/>
          <w:szCs w:val="20"/>
        </w:rPr>
        <w:t>server.X</w:t>
      </w:r>
      <w:r>
        <w:rPr>
          <w:rFonts w:ascii="Verdana" w:hAnsi="Verdana"/>
          <w:color w:val="0000FF"/>
          <w:sz w:val="20"/>
          <w:szCs w:val="20"/>
        </w:rPr>
        <w:t>和</w:t>
      </w:r>
      <w:r>
        <w:rPr>
          <w:rFonts w:ascii="Verdana" w:hAnsi="Verdana"/>
          <w:color w:val="0000FF"/>
          <w:sz w:val="20"/>
          <w:szCs w:val="20"/>
        </w:rPr>
        <w:t>myid</w:t>
      </w:r>
      <w:r>
        <w:rPr>
          <w:rFonts w:ascii="Verdana" w:hAnsi="Verdana"/>
          <w:color w:val="0000FF"/>
          <w:sz w:val="20"/>
          <w:szCs w:val="20"/>
        </w:rPr>
        <w:t>：</w:t>
      </w:r>
      <w:r>
        <w:rPr>
          <w:rFonts w:ascii="Verdana" w:hAnsi="Verdana"/>
          <w:color w:val="0000FF"/>
          <w:sz w:val="20"/>
          <w:szCs w:val="20"/>
        </w:rPr>
        <w:t xml:space="preserve"> server.X </w:t>
      </w:r>
      <w:r>
        <w:rPr>
          <w:rFonts w:ascii="Verdana" w:hAnsi="Verdana"/>
          <w:color w:val="0000FF"/>
          <w:sz w:val="20"/>
          <w:szCs w:val="20"/>
        </w:rPr>
        <w:t>这个数字就是对应，</w:t>
      </w:r>
      <w:r>
        <w:rPr>
          <w:rFonts w:ascii="Verdana" w:hAnsi="Verdana"/>
          <w:color w:val="0000FF"/>
          <w:sz w:val="20"/>
          <w:szCs w:val="20"/>
        </w:rPr>
        <w:t>data/myid</w:t>
      </w:r>
      <w:r>
        <w:rPr>
          <w:rFonts w:ascii="Verdana" w:hAnsi="Verdana"/>
          <w:color w:val="0000FF"/>
          <w:sz w:val="20"/>
          <w:szCs w:val="20"/>
        </w:rPr>
        <w:t>中的数字。在</w:t>
      </w:r>
      <w:r>
        <w:rPr>
          <w:rFonts w:ascii="Verdana" w:hAnsi="Verdana"/>
          <w:color w:val="0000FF"/>
          <w:sz w:val="20"/>
          <w:szCs w:val="20"/>
        </w:rPr>
        <w:t>3</w:t>
      </w:r>
      <w:r>
        <w:rPr>
          <w:rFonts w:ascii="Verdana" w:hAnsi="Verdana"/>
          <w:color w:val="0000FF"/>
          <w:sz w:val="20"/>
          <w:szCs w:val="20"/>
        </w:rPr>
        <w:t>个</w:t>
      </w:r>
      <w:r>
        <w:rPr>
          <w:rFonts w:ascii="Verdana" w:hAnsi="Verdana"/>
          <w:color w:val="0000FF"/>
          <w:sz w:val="20"/>
          <w:szCs w:val="20"/>
        </w:rPr>
        <w:t>server</w:t>
      </w:r>
      <w:r>
        <w:rPr>
          <w:rFonts w:ascii="Verdana" w:hAnsi="Verdana"/>
          <w:color w:val="0000FF"/>
          <w:sz w:val="20"/>
          <w:szCs w:val="20"/>
        </w:rPr>
        <w:t>的</w:t>
      </w:r>
      <w:r>
        <w:rPr>
          <w:rFonts w:ascii="Verdana" w:hAnsi="Verdana"/>
          <w:color w:val="0000FF"/>
          <w:sz w:val="20"/>
          <w:szCs w:val="20"/>
        </w:rPr>
        <w:t>myid</w:t>
      </w:r>
      <w:r>
        <w:rPr>
          <w:rFonts w:ascii="Verdana" w:hAnsi="Verdana"/>
          <w:color w:val="0000FF"/>
          <w:sz w:val="20"/>
          <w:szCs w:val="20"/>
        </w:rPr>
        <w:t>文件中分别写入了</w:t>
      </w:r>
      <w:r>
        <w:rPr>
          <w:rFonts w:ascii="Verdana" w:hAnsi="Verdana"/>
          <w:color w:val="0000FF"/>
          <w:sz w:val="20"/>
          <w:szCs w:val="20"/>
        </w:rPr>
        <w:t>0</w:t>
      </w:r>
      <w:r>
        <w:rPr>
          <w:rFonts w:ascii="Verdana" w:hAnsi="Verdana"/>
          <w:color w:val="0000FF"/>
          <w:sz w:val="20"/>
          <w:szCs w:val="20"/>
        </w:rPr>
        <w:t>，</w:t>
      </w:r>
      <w:r>
        <w:rPr>
          <w:rFonts w:ascii="Verdana" w:hAnsi="Verdana"/>
          <w:color w:val="0000FF"/>
          <w:sz w:val="20"/>
          <w:szCs w:val="20"/>
        </w:rPr>
        <w:t>1</w:t>
      </w:r>
      <w:r>
        <w:rPr>
          <w:rFonts w:ascii="Verdana" w:hAnsi="Verdana"/>
          <w:color w:val="0000FF"/>
          <w:sz w:val="20"/>
          <w:szCs w:val="20"/>
        </w:rPr>
        <w:t>，</w:t>
      </w:r>
      <w:r>
        <w:rPr>
          <w:rFonts w:ascii="Verdana" w:hAnsi="Verdana"/>
          <w:color w:val="0000FF"/>
          <w:sz w:val="20"/>
          <w:szCs w:val="20"/>
        </w:rPr>
        <w:t>2</w:t>
      </w:r>
      <w:r>
        <w:rPr>
          <w:rFonts w:ascii="Verdana" w:hAnsi="Verdana"/>
          <w:color w:val="0000FF"/>
          <w:sz w:val="20"/>
          <w:szCs w:val="20"/>
        </w:rPr>
        <w:t>，那么每个</w:t>
      </w:r>
      <w:r>
        <w:rPr>
          <w:rFonts w:ascii="Verdana" w:hAnsi="Verdana"/>
          <w:color w:val="0000FF"/>
          <w:sz w:val="20"/>
          <w:szCs w:val="20"/>
        </w:rPr>
        <w:t>server</w:t>
      </w:r>
      <w:r>
        <w:rPr>
          <w:rFonts w:ascii="Verdana" w:hAnsi="Verdana"/>
          <w:color w:val="0000FF"/>
          <w:sz w:val="20"/>
          <w:szCs w:val="20"/>
        </w:rPr>
        <w:t>中的</w:t>
      </w:r>
      <w:r>
        <w:rPr>
          <w:rFonts w:ascii="Verdana" w:hAnsi="Verdana"/>
          <w:color w:val="0000FF"/>
          <w:sz w:val="20"/>
          <w:szCs w:val="20"/>
        </w:rPr>
        <w:t>zoo.cfg</w:t>
      </w:r>
      <w:r>
        <w:rPr>
          <w:rFonts w:ascii="Verdana" w:hAnsi="Verdana"/>
          <w:color w:val="0000FF"/>
          <w:sz w:val="20"/>
          <w:szCs w:val="20"/>
        </w:rPr>
        <w:t>都配</w:t>
      </w:r>
      <w:r>
        <w:rPr>
          <w:rFonts w:ascii="Verdana" w:hAnsi="Verdana"/>
          <w:color w:val="0000FF"/>
          <w:sz w:val="20"/>
          <w:szCs w:val="20"/>
        </w:rPr>
        <w:t xml:space="preserve"> server.0 server.2,server.3</w:t>
      </w:r>
      <w:r>
        <w:rPr>
          <w:rFonts w:ascii="Verdana" w:hAnsi="Verdana"/>
          <w:color w:val="0000FF"/>
          <w:sz w:val="20"/>
          <w:szCs w:val="20"/>
        </w:rPr>
        <w:t>就行了。因为在同一台机器上，后面连着的</w:t>
      </w:r>
      <w:r>
        <w:rPr>
          <w:rFonts w:ascii="Verdana" w:hAnsi="Verdana"/>
          <w:color w:val="0000FF"/>
          <w:sz w:val="20"/>
          <w:szCs w:val="20"/>
        </w:rPr>
        <w:t>2</w:t>
      </w:r>
      <w:r>
        <w:rPr>
          <w:rFonts w:ascii="Verdana" w:hAnsi="Verdana"/>
          <w:color w:val="0000FF"/>
          <w:sz w:val="20"/>
          <w:szCs w:val="20"/>
        </w:rPr>
        <w:t>个端口，</w:t>
      </w:r>
      <w:r>
        <w:rPr>
          <w:rFonts w:ascii="Verdana" w:hAnsi="Verdana"/>
          <w:color w:val="0000FF"/>
          <w:sz w:val="20"/>
          <w:szCs w:val="20"/>
        </w:rPr>
        <w:t>3</w:t>
      </w:r>
      <w:r>
        <w:rPr>
          <w:rFonts w:ascii="Verdana" w:hAnsi="Verdana"/>
          <w:color w:val="0000FF"/>
          <w:sz w:val="20"/>
          <w:szCs w:val="20"/>
        </w:rPr>
        <w:t>个</w:t>
      </w:r>
      <w:r>
        <w:rPr>
          <w:rFonts w:ascii="Verdana" w:hAnsi="Verdana"/>
          <w:color w:val="0000FF"/>
          <w:sz w:val="20"/>
          <w:szCs w:val="20"/>
        </w:rPr>
        <w:t>server</w:t>
      </w:r>
      <w:r>
        <w:rPr>
          <w:rFonts w:ascii="Verdana" w:hAnsi="Verdana"/>
          <w:color w:val="0000FF"/>
          <w:sz w:val="20"/>
          <w:szCs w:val="20"/>
        </w:rPr>
        <w:t>都不要一样，否则端口冲突</w:t>
      </w:r>
    </w:p>
    <w:p w:rsidR="001A7847" w:rsidRDefault="001A7847"/>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下面是我所配置的集群伪分布模式，分别通过</w:t>
      </w:r>
      <w:r>
        <w:rPr>
          <w:rFonts w:ascii="Verdana" w:eastAsia="宋体" w:hAnsi="Verdana" w:cs="宋体"/>
          <w:color w:val="000000"/>
          <w:kern w:val="0"/>
          <w:sz w:val="20"/>
          <w:szCs w:val="20"/>
        </w:rPr>
        <w:t>zoo1.cfg</w:t>
      </w:r>
      <w:r>
        <w:rPr>
          <w:rFonts w:ascii="Verdana" w:eastAsia="宋体" w:hAnsi="Verdana" w:cs="宋体"/>
          <w:color w:val="000000"/>
          <w:kern w:val="0"/>
          <w:sz w:val="20"/>
          <w:szCs w:val="20"/>
        </w:rPr>
        <w:t>、</w:t>
      </w:r>
      <w:r>
        <w:rPr>
          <w:rFonts w:ascii="Verdana" w:eastAsia="宋体" w:hAnsi="Verdana" w:cs="宋体"/>
          <w:color w:val="000000"/>
          <w:kern w:val="0"/>
          <w:sz w:val="20"/>
          <w:szCs w:val="20"/>
        </w:rPr>
        <w:t>zoo2.cfg</w:t>
      </w:r>
      <w:r>
        <w:rPr>
          <w:rFonts w:ascii="Verdana" w:eastAsia="宋体" w:hAnsi="Verdana" w:cs="宋体"/>
          <w:color w:val="000000"/>
          <w:kern w:val="0"/>
          <w:sz w:val="20"/>
          <w:szCs w:val="20"/>
        </w:rPr>
        <w:t>、</w:t>
      </w:r>
      <w:r>
        <w:rPr>
          <w:rFonts w:ascii="Verdana" w:eastAsia="宋体" w:hAnsi="Verdana" w:cs="宋体"/>
          <w:color w:val="000000"/>
          <w:kern w:val="0"/>
          <w:sz w:val="20"/>
          <w:szCs w:val="20"/>
        </w:rPr>
        <w:t>zoo3.cfg</w:t>
      </w:r>
      <w:r>
        <w:rPr>
          <w:rFonts w:ascii="Verdana" w:eastAsia="宋体" w:hAnsi="Verdana" w:cs="宋体"/>
          <w:color w:val="000000"/>
          <w:kern w:val="0"/>
          <w:sz w:val="20"/>
          <w:szCs w:val="20"/>
        </w:rPr>
        <w:t>来模拟由三台机器的</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集群</w:t>
      </w:r>
      <w:r>
        <w:rPr>
          <w:rFonts w:ascii="Verdana" w:eastAsia="宋体" w:hAnsi="Verdana" w:cs="宋体"/>
          <w:color w:val="000000"/>
          <w:kern w:val="0"/>
          <w:sz w:val="20"/>
          <w:szCs w:val="20"/>
        </w:rPr>
        <w:t>,</w:t>
      </w:r>
      <w:r>
        <w:rPr>
          <w:rFonts w:ascii="Verdana" w:eastAsia="宋体" w:hAnsi="Verdana" w:cs="宋体"/>
          <w:color w:val="000000"/>
          <w:kern w:val="0"/>
          <w:sz w:val="20"/>
          <w:szCs w:val="20"/>
        </w:rPr>
        <w:t>代码清单</w:t>
      </w:r>
      <w:r>
        <w:rPr>
          <w:rFonts w:ascii="Verdana" w:eastAsia="宋体" w:hAnsi="Verdana" w:cs="宋体"/>
          <w:color w:val="000000"/>
          <w:kern w:val="0"/>
          <w:sz w:val="20"/>
          <w:szCs w:val="20"/>
        </w:rPr>
        <w:t> zoo1.cfg</w:t>
      </w:r>
      <w:r>
        <w:rPr>
          <w:rFonts w:ascii="Verdana" w:eastAsia="宋体" w:hAnsi="Verdana" w:cs="宋体"/>
          <w:color w:val="000000"/>
          <w:kern w:val="0"/>
          <w:sz w:val="20"/>
          <w:szCs w:val="20"/>
        </w:rPr>
        <w:t>如下</w:t>
      </w:r>
      <w:r>
        <w:rPr>
          <w:rFonts w:ascii="Verdana" w:eastAsia="宋体" w:hAnsi="Verdana" w:cs="宋体"/>
          <w:color w:val="000000"/>
          <w:kern w:val="0"/>
          <w:sz w:val="20"/>
          <w:szCs w:val="20"/>
        </w:rPr>
        <w:t>:</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90500" cy="190500"/>
            <wp:effectExtent l="0" t="0" r="0" b="0"/>
            <wp:docPr id="69" name="图片 69"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milliseconds of each tick</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tickTime=</w:t>
      </w:r>
      <w:r>
        <w:rPr>
          <w:rFonts w:ascii="宋体" w:eastAsia="宋体" w:hAnsi="宋体" w:cs="宋体"/>
          <w:color w:val="800080"/>
          <w:kern w:val="0"/>
          <w:sz w:val="24"/>
          <w:szCs w:val="24"/>
        </w:rPr>
        <w:t>2000</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ticks that the initial</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synchronization phase can take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initLimit=</w:t>
      </w:r>
      <w:r>
        <w:rPr>
          <w:rFonts w:ascii="宋体" w:eastAsia="宋体" w:hAnsi="宋体" w:cs="宋体"/>
          <w:color w:val="800080"/>
          <w:kern w:val="0"/>
          <w:sz w:val="24"/>
          <w:szCs w:val="24"/>
        </w:rPr>
        <w:t>10</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ticks that can pass between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sending a request and getting an acknowledgement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syncLimit=</w:t>
      </w:r>
      <w:r>
        <w:rPr>
          <w:rFonts w:ascii="宋体" w:eastAsia="宋体" w:hAnsi="宋体" w:cs="宋体"/>
          <w:color w:val="800080"/>
          <w:kern w:val="0"/>
          <w:sz w:val="24"/>
          <w:szCs w:val="24"/>
        </w:rPr>
        <w:t>5</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the directory </w:t>
      </w:r>
      <w:r>
        <w:rPr>
          <w:rFonts w:ascii="宋体" w:eastAsia="宋体" w:hAnsi="宋体" w:cs="宋体"/>
          <w:color w:val="0000FF"/>
          <w:kern w:val="0"/>
          <w:sz w:val="24"/>
          <w:szCs w:val="24"/>
        </w:rPr>
        <w:t>where</w:t>
      </w:r>
      <w:r>
        <w:rPr>
          <w:rFonts w:ascii="宋体" w:eastAsia="宋体" w:hAnsi="宋体" w:cs="宋体"/>
          <w:color w:val="000000"/>
          <w:kern w:val="0"/>
          <w:sz w:val="24"/>
          <w:szCs w:val="24"/>
        </w:rPr>
        <w:t xml:space="preserve"> the snapshot </w:t>
      </w:r>
      <w:r>
        <w:rPr>
          <w:rFonts w:ascii="宋体" w:eastAsia="宋体" w:hAnsi="宋体" w:cs="宋体"/>
          <w:color w:val="0000FF"/>
          <w:kern w:val="0"/>
          <w:sz w:val="24"/>
          <w:szCs w:val="24"/>
        </w:rPr>
        <w:t>is</w:t>
      </w:r>
      <w:r>
        <w:rPr>
          <w:rFonts w:ascii="宋体" w:eastAsia="宋体" w:hAnsi="宋体" w:cs="宋体"/>
          <w:color w:val="000000"/>
          <w:kern w:val="0"/>
          <w:sz w:val="24"/>
          <w:szCs w:val="24"/>
        </w:rPr>
        <w:t xml:space="preserve"> stored.</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dataDir=/usr/local/zk/data_1</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port at which the clients will connect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clientPort=</w:t>
      </w:r>
      <w:r>
        <w:rPr>
          <w:rFonts w:ascii="宋体" w:eastAsia="宋体" w:hAnsi="宋体" w:cs="宋体"/>
          <w:color w:val="800080"/>
          <w:kern w:val="0"/>
          <w:sz w:val="24"/>
          <w:szCs w:val="24"/>
        </w:rPr>
        <w:t>2181</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#the location of the log file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dataLogDir=/usr/local/zk/logs_1</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0</w:t>
      </w:r>
      <w:r>
        <w:rPr>
          <w:rFonts w:ascii="宋体" w:eastAsia="宋体" w:hAnsi="宋体" w:cs="宋体"/>
          <w:color w:val="000000"/>
          <w:kern w:val="0"/>
          <w:sz w:val="24"/>
          <w:szCs w:val="24"/>
        </w:rPr>
        <w:t>=localhost:</w:t>
      </w:r>
      <w:r>
        <w:rPr>
          <w:rFonts w:ascii="宋体" w:eastAsia="宋体" w:hAnsi="宋体" w:cs="宋体"/>
          <w:color w:val="800080"/>
          <w:kern w:val="0"/>
          <w:sz w:val="24"/>
          <w:szCs w:val="24"/>
        </w:rPr>
        <w:t>2287</w:t>
      </w:r>
      <w:r>
        <w:rPr>
          <w:rFonts w:ascii="宋体" w:eastAsia="宋体" w:hAnsi="宋体" w:cs="宋体"/>
          <w:color w:val="000000"/>
          <w:kern w:val="0"/>
          <w:sz w:val="24"/>
          <w:szCs w:val="24"/>
        </w:rPr>
        <w:t>:</w:t>
      </w:r>
      <w:r>
        <w:rPr>
          <w:rFonts w:ascii="宋体" w:eastAsia="宋体" w:hAnsi="宋体" w:cs="宋体"/>
          <w:color w:val="800080"/>
          <w:kern w:val="0"/>
          <w:sz w:val="24"/>
          <w:szCs w:val="24"/>
        </w:rPr>
        <w:t>3387</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1</w:t>
      </w:r>
      <w:r>
        <w:rPr>
          <w:rFonts w:ascii="宋体" w:eastAsia="宋体" w:hAnsi="宋体" w:cs="宋体"/>
          <w:color w:val="000000"/>
          <w:kern w:val="0"/>
          <w:sz w:val="24"/>
          <w:szCs w:val="24"/>
        </w:rPr>
        <w:t>=localhost:</w:t>
      </w:r>
      <w:r>
        <w:rPr>
          <w:rFonts w:ascii="宋体" w:eastAsia="宋体" w:hAnsi="宋体" w:cs="宋体"/>
          <w:color w:val="800080"/>
          <w:kern w:val="0"/>
          <w:sz w:val="24"/>
          <w:szCs w:val="24"/>
        </w:rPr>
        <w:t>2288</w:t>
      </w:r>
      <w:r>
        <w:rPr>
          <w:rFonts w:ascii="宋体" w:eastAsia="宋体" w:hAnsi="宋体" w:cs="宋体"/>
          <w:color w:val="000000"/>
          <w:kern w:val="0"/>
          <w:sz w:val="24"/>
          <w:szCs w:val="24"/>
        </w:rPr>
        <w:t>:</w:t>
      </w:r>
      <w:r>
        <w:rPr>
          <w:rFonts w:ascii="宋体" w:eastAsia="宋体" w:hAnsi="宋体" w:cs="宋体"/>
          <w:color w:val="800080"/>
          <w:kern w:val="0"/>
          <w:sz w:val="24"/>
          <w:szCs w:val="24"/>
        </w:rPr>
        <w:t>3388</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2</w:t>
      </w:r>
      <w:r>
        <w:rPr>
          <w:rFonts w:ascii="宋体" w:eastAsia="宋体" w:hAnsi="宋体" w:cs="宋体"/>
          <w:color w:val="000000"/>
          <w:kern w:val="0"/>
          <w:sz w:val="24"/>
          <w:szCs w:val="24"/>
        </w:rPr>
        <w:t>=localhost:</w:t>
      </w:r>
      <w:r>
        <w:rPr>
          <w:rFonts w:ascii="宋体" w:eastAsia="宋体" w:hAnsi="宋体" w:cs="宋体"/>
          <w:color w:val="800080"/>
          <w:kern w:val="0"/>
          <w:sz w:val="24"/>
          <w:szCs w:val="24"/>
        </w:rPr>
        <w:t>2289</w:t>
      </w:r>
      <w:r>
        <w:rPr>
          <w:rFonts w:ascii="宋体" w:eastAsia="宋体" w:hAnsi="宋体" w:cs="宋体"/>
          <w:color w:val="000000"/>
          <w:kern w:val="0"/>
          <w:sz w:val="24"/>
          <w:szCs w:val="24"/>
        </w:rPr>
        <w:t>:</w:t>
      </w:r>
      <w:r>
        <w:rPr>
          <w:rFonts w:ascii="宋体" w:eastAsia="宋体" w:hAnsi="宋体" w:cs="宋体"/>
          <w:color w:val="800080"/>
          <w:kern w:val="0"/>
          <w:sz w:val="24"/>
          <w:szCs w:val="24"/>
        </w:rPr>
        <w:t>3389</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90500" cy="190500"/>
            <wp:effectExtent l="0" t="0" r="0" b="0"/>
            <wp:docPr id="68" name="图片 68"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代码清单</w:t>
      </w:r>
      <w:r>
        <w:rPr>
          <w:rFonts w:ascii="Verdana" w:eastAsia="宋体" w:hAnsi="Verdana" w:cs="宋体"/>
          <w:color w:val="000000"/>
          <w:kern w:val="0"/>
          <w:sz w:val="20"/>
          <w:szCs w:val="20"/>
        </w:rPr>
        <w:t xml:space="preserve">  zoo2.cfg</w:t>
      </w:r>
      <w:r>
        <w:rPr>
          <w:rFonts w:ascii="Verdana" w:eastAsia="宋体" w:hAnsi="Verdana" w:cs="宋体"/>
          <w:color w:val="000000"/>
          <w:kern w:val="0"/>
          <w:sz w:val="20"/>
          <w:szCs w:val="20"/>
        </w:rPr>
        <w:t>如下</w:t>
      </w:r>
      <w:r>
        <w:rPr>
          <w:rFonts w:ascii="Verdana" w:eastAsia="宋体" w:hAnsi="Verdana" w:cs="宋体"/>
          <w:color w:val="000000"/>
          <w:kern w:val="0"/>
          <w:sz w:val="20"/>
          <w:szCs w:val="20"/>
        </w:rPr>
        <w:t>:</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90500" cy="190500"/>
            <wp:effectExtent l="0" t="0" r="0" b="0"/>
            <wp:docPr id="67" name="图片 67"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milliseconds of each tick</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tickTime=</w:t>
      </w:r>
      <w:r>
        <w:rPr>
          <w:rFonts w:ascii="宋体" w:eastAsia="宋体" w:hAnsi="宋体" w:cs="宋体"/>
          <w:color w:val="800080"/>
          <w:kern w:val="0"/>
          <w:sz w:val="24"/>
          <w:szCs w:val="24"/>
        </w:rPr>
        <w:t>2000</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ticks that the initial</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synchronization phase can take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initLimit=</w:t>
      </w:r>
      <w:r>
        <w:rPr>
          <w:rFonts w:ascii="宋体" w:eastAsia="宋体" w:hAnsi="宋体" w:cs="宋体"/>
          <w:color w:val="800080"/>
          <w:kern w:val="0"/>
          <w:sz w:val="24"/>
          <w:szCs w:val="24"/>
        </w:rPr>
        <w:t>10</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ticks that can pass between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lastRenderedPageBreak/>
        <w:t># sending a request and getting an acknowledgement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syncLimit=</w:t>
      </w:r>
      <w:r>
        <w:rPr>
          <w:rFonts w:ascii="宋体" w:eastAsia="宋体" w:hAnsi="宋体" w:cs="宋体"/>
          <w:color w:val="800080"/>
          <w:kern w:val="0"/>
          <w:sz w:val="24"/>
          <w:szCs w:val="24"/>
        </w:rPr>
        <w:t>5</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the directory </w:t>
      </w:r>
      <w:r>
        <w:rPr>
          <w:rFonts w:ascii="宋体" w:eastAsia="宋体" w:hAnsi="宋体" w:cs="宋体"/>
          <w:color w:val="0000FF"/>
          <w:kern w:val="0"/>
          <w:sz w:val="24"/>
          <w:szCs w:val="24"/>
        </w:rPr>
        <w:t>where</w:t>
      </w:r>
      <w:r>
        <w:rPr>
          <w:rFonts w:ascii="宋体" w:eastAsia="宋体" w:hAnsi="宋体" w:cs="宋体"/>
          <w:color w:val="000000"/>
          <w:kern w:val="0"/>
          <w:sz w:val="24"/>
          <w:szCs w:val="24"/>
        </w:rPr>
        <w:t xml:space="preserve"> the snapshot </w:t>
      </w:r>
      <w:r>
        <w:rPr>
          <w:rFonts w:ascii="宋体" w:eastAsia="宋体" w:hAnsi="宋体" w:cs="宋体"/>
          <w:color w:val="0000FF"/>
          <w:kern w:val="0"/>
          <w:sz w:val="24"/>
          <w:szCs w:val="24"/>
        </w:rPr>
        <w:t>is</w:t>
      </w:r>
      <w:r>
        <w:rPr>
          <w:rFonts w:ascii="宋体" w:eastAsia="宋体" w:hAnsi="宋体" w:cs="宋体"/>
          <w:color w:val="000000"/>
          <w:kern w:val="0"/>
          <w:sz w:val="24"/>
          <w:szCs w:val="24"/>
        </w:rPr>
        <w:t xml:space="preserve"> stored.</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dataDir=/usr/local/zk/data_2</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port at which the clients will connect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clientPort=</w:t>
      </w:r>
      <w:r>
        <w:rPr>
          <w:rFonts w:ascii="宋体" w:eastAsia="宋体" w:hAnsi="宋体" w:cs="宋体"/>
          <w:color w:val="800080"/>
          <w:kern w:val="0"/>
          <w:sz w:val="24"/>
          <w:szCs w:val="24"/>
        </w:rPr>
        <w:t>2182</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#the location of the log file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dataLogDir=/usr/local/zk/logs_2</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0</w:t>
      </w:r>
      <w:r>
        <w:rPr>
          <w:rFonts w:ascii="宋体" w:eastAsia="宋体" w:hAnsi="宋体" w:cs="宋体"/>
          <w:color w:val="000000"/>
          <w:kern w:val="0"/>
          <w:sz w:val="24"/>
          <w:szCs w:val="24"/>
        </w:rPr>
        <w:t>=localhost:</w:t>
      </w:r>
      <w:r>
        <w:rPr>
          <w:rFonts w:ascii="宋体" w:eastAsia="宋体" w:hAnsi="宋体" w:cs="宋体"/>
          <w:color w:val="800080"/>
          <w:kern w:val="0"/>
          <w:sz w:val="24"/>
          <w:szCs w:val="24"/>
        </w:rPr>
        <w:t>2287</w:t>
      </w:r>
      <w:r>
        <w:rPr>
          <w:rFonts w:ascii="宋体" w:eastAsia="宋体" w:hAnsi="宋体" w:cs="宋体"/>
          <w:color w:val="000000"/>
          <w:kern w:val="0"/>
          <w:sz w:val="24"/>
          <w:szCs w:val="24"/>
        </w:rPr>
        <w:t>:</w:t>
      </w:r>
      <w:r>
        <w:rPr>
          <w:rFonts w:ascii="宋体" w:eastAsia="宋体" w:hAnsi="宋体" w:cs="宋体"/>
          <w:color w:val="800080"/>
          <w:kern w:val="0"/>
          <w:sz w:val="24"/>
          <w:szCs w:val="24"/>
        </w:rPr>
        <w:t>3387</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1</w:t>
      </w:r>
      <w:r>
        <w:rPr>
          <w:rFonts w:ascii="宋体" w:eastAsia="宋体" w:hAnsi="宋体" w:cs="宋体"/>
          <w:color w:val="000000"/>
          <w:kern w:val="0"/>
          <w:sz w:val="24"/>
          <w:szCs w:val="24"/>
        </w:rPr>
        <w:t>=localhost:</w:t>
      </w:r>
      <w:r>
        <w:rPr>
          <w:rFonts w:ascii="宋体" w:eastAsia="宋体" w:hAnsi="宋体" w:cs="宋体"/>
          <w:color w:val="800080"/>
          <w:kern w:val="0"/>
          <w:sz w:val="24"/>
          <w:szCs w:val="24"/>
        </w:rPr>
        <w:t>2288</w:t>
      </w:r>
      <w:r>
        <w:rPr>
          <w:rFonts w:ascii="宋体" w:eastAsia="宋体" w:hAnsi="宋体" w:cs="宋体"/>
          <w:color w:val="000000"/>
          <w:kern w:val="0"/>
          <w:sz w:val="24"/>
          <w:szCs w:val="24"/>
        </w:rPr>
        <w:t>:</w:t>
      </w:r>
      <w:r>
        <w:rPr>
          <w:rFonts w:ascii="宋体" w:eastAsia="宋体" w:hAnsi="宋体" w:cs="宋体"/>
          <w:color w:val="800080"/>
          <w:kern w:val="0"/>
          <w:sz w:val="24"/>
          <w:szCs w:val="24"/>
        </w:rPr>
        <w:t>3388</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2</w:t>
      </w:r>
      <w:r>
        <w:rPr>
          <w:rFonts w:ascii="宋体" w:eastAsia="宋体" w:hAnsi="宋体" w:cs="宋体"/>
          <w:color w:val="000000"/>
          <w:kern w:val="0"/>
          <w:sz w:val="24"/>
          <w:szCs w:val="24"/>
        </w:rPr>
        <w:t>=localhost:</w:t>
      </w:r>
      <w:r>
        <w:rPr>
          <w:rFonts w:ascii="宋体" w:eastAsia="宋体" w:hAnsi="宋体" w:cs="宋体"/>
          <w:color w:val="800080"/>
          <w:kern w:val="0"/>
          <w:sz w:val="24"/>
          <w:szCs w:val="24"/>
        </w:rPr>
        <w:t>2289</w:t>
      </w:r>
      <w:r>
        <w:rPr>
          <w:rFonts w:ascii="宋体" w:eastAsia="宋体" w:hAnsi="宋体" w:cs="宋体"/>
          <w:color w:val="000000"/>
          <w:kern w:val="0"/>
          <w:sz w:val="24"/>
          <w:szCs w:val="24"/>
        </w:rPr>
        <w:t>:</w:t>
      </w:r>
      <w:r>
        <w:rPr>
          <w:rFonts w:ascii="宋体" w:eastAsia="宋体" w:hAnsi="宋体" w:cs="宋体"/>
          <w:color w:val="800080"/>
          <w:kern w:val="0"/>
          <w:sz w:val="24"/>
          <w:szCs w:val="24"/>
        </w:rPr>
        <w:t>3389</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90500" cy="190500"/>
            <wp:effectExtent l="0" t="0" r="0" b="0"/>
            <wp:docPr id="66" name="图片 66"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代码清单</w:t>
      </w:r>
      <w:r>
        <w:rPr>
          <w:rFonts w:ascii="Verdana" w:eastAsia="宋体" w:hAnsi="Verdana" w:cs="宋体"/>
          <w:color w:val="000000"/>
          <w:kern w:val="0"/>
          <w:sz w:val="20"/>
          <w:szCs w:val="20"/>
        </w:rPr>
        <w:t xml:space="preserve"> zoo3.cfg</w:t>
      </w:r>
      <w:r>
        <w:rPr>
          <w:rFonts w:ascii="Verdana" w:eastAsia="宋体" w:hAnsi="Verdana" w:cs="宋体"/>
          <w:color w:val="000000"/>
          <w:kern w:val="0"/>
          <w:sz w:val="20"/>
          <w:szCs w:val="20"/>
        </w:rPr>
        <w:t>如下</w:t>
      </w:r>
      <w:r>
        <w:rPr>
          <w:rFonts w:ascii="Verdana" w:eastAsia="宋体" w:hAnsi="Verdana" w:cs="宋体"/>
          <w:color w:val="000000"/>
          <w:kern w:val="0"/>
          <w:sz w:val="20"/>
          <w:szCs w:val="20"/>
        </w:rPr>
        <w:t>:</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90500" cy="190500"/>
            <wp:effectExtent l="0" t="0" r="0" b="0"/>
            <wp:docPr id="65" name="图片 65"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milliseconds of each tick</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tickTime=</w:t>
      </w:r>
      <w:r>
        <w:rPr>
          <w:rFonts w:ascii="宋体" w:eastAsia="宋体" w:hAnsi="宋体" w:cs="宋体"/>
          <w:color w:val="800080"/>
          <w:kern w:val="0"/>
          <w:sz w:val="24"/>
          <w:szCs w:val="24"/>
        </w:rPr>
        <w:t>2000</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ticks that the initial</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synchronization phase can take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initLimit=</w:t>
      </w:r>
      <w:r>
        <w:rPr>
          <w:rFonts w:ascii="宋体" w:eastAsia="宋体" w:hAnsi="宋体" w:cs="宋体"/>
          <w:color w:val="800080"/>
          <w:kern w:val="0"/>
          <w:sz w:val="24"/>
          <w:szCs w:val="24"/>
        </w:rPr>
        <w:t>10</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ticks that can pass between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sending a request and getting an acknowledgement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syncLimit=</w:t>
      </w:r>
      <w:r>
        <w:rPr>
          <w:rFonts w:ascii="宋体" w:eastAsia="宋体" w:hAnsi="宋体" w:cs="宋体"/>
          <w:color w:val="800080"/>
          <w:kern w:val="0"/>
          <w:sz w:val="24"/>
          <w:szCs w:val="24"/>
        </w:rPr>
        <w:t>5</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the directory </w:t>
      </w:r>
      <w:r>
        <w:rPr>
          <w:rFonts w:ascii="宋体" w:eastAsia="宋体" w:hAnsi="宋体" w:cs="宋体"/>
          <w:color w:val="0000FF"/>
          <w:kern w:val="0"/>
          <w:sz w:val="24"/>
          <w:szCs w:val="24"/>
        </w:rPr>
        <w:t>where</w:t>
      </w:r>
      <w:r>
        <w:rPr>
          <w:rFonts w:ascii="宋体" w:eastAsia="宋体" w:hAnsi="宋体" w:cs="宋体"/>
          <w:color w:val="000000"/>
          <w:kern w:val="0"/>
          <w:sz w:val="24"/>
          <w:szCs w:val="24"/>
        </w:rPr>
        <w:t xml:space="preserve"> the snapshot </w:t>
      </w:r>
      <w:r>
        <w:rPr>
          <w:rFonts w:ascii="宋体" w:eastAsia="宋体" w:hAnsi="宋体" w:cs="宋体"/>
          <w:color w:val="0000FF"/>
          <w:kern w:val="0"/>
          <w:sz w:val="24"/>
          <w:szCs w:val="24"/>
        </w:rPr>
        <w:t>is</w:t>
      </w:r>
      <w:r>
        <w:rPr>
          <w:rFonts w:ascii="宋体" w:eastAsia="宋体" w:hAnsi="宋体" w:cs="宋体"/>
          <w:color w:val="000000"/>
          <w:kern w:val="0"/>
          <w:sz w:val="24"/>
          <w:szCs w:val="24"/>
        </w:rPr>
        <w:t xml:space="preserve"> stored.</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dataDir=/usr/local/zk/data_3</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port at which the clients will connect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clientPort=</w:t>
      </w:r>
      <w:r>
        <w:rPr>
          <w:rFonts w:ascii="宋体" w:eastAsia="宋体" w:hAnsi="宋体" w:cs="宋体"/>
          <w:color w:val="800080"/>
          <w:kern w:val="0"/>
          <w:sz w:val="24"/>
          <w:szCs w:val="24"/>
        </w:rPr>
        <w:t>2183</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#the location of the log file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dataLogDir=/usr/local/zk/logs_3</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0</w:t>
      </w:r>
      <w:r>
        <w:rPr>
          <w:rFonts w:ascii="宋体" w:eastAsia="宋体" w:hAnsi="宋体" w:cs="宋体"/>
          <w:color w:val="000000"/>
          <w:kern w:val="0"/>
          <w:sz w:val="24"/>
          <w:szCs w:val="24"/>
        </w:rPr>
        <w:t>=localhost:</w:t>
      </w:r>
      <w:r>
        <w:rPr>
          <w:rFonts w:ascii="宋体" w:eastAsia="宋体" w:hAnsi="宋体" w:cs="宋体"/>
          <w:color w:val="800080"/>
          <w:kern w:val="0"/>
          <w:sz w:val="24"/>
          <w:szCs w:val="24"/>
        </w:rPr>
        <w:t>2287</w:t>
      </w:r>
      <w:r>
        <w:rPr>
          <w:rFonts w:ascii="宋体" w:eastAsia="宋体" w:hAnsi="宋体" w:cs="宋体"/>
          <w:color w:val="000000"/>
          <w:kern w:val="0"/>
          <w:sz w:val="24"/>
          <w:szCs w:val="24"/>
        </w:rPr>
        <w:t>:</w:t>
      </w:r>
      <w:r>
        <w:rPr>
          <w:rFonts w:ascii="宋体" w:eastAsia="宋体" w:hAnsi="宋体" w:cs="宋体"/>
          <w:color w:val="800080"/>
          <w:kern w:val="0"/>
          <w:sz w:val="24"/>
          <w:szCs w:val="24"/>
        </w:rPr>
        <w:t>3387</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1</w:t>
      </w:r>
      <w:r>
        <w:rPr>
          <w:rFonts w:ascii="宋体" w:eastAsia="宋体" w:hAnsi="宋体" w:cs="宋体"/>
          <w:color w:val="000000"/>
          <w:kern w:val="0"/>
          <w:sz w:val="24"/>
          <w:szCs w:val="24"/>
        </w:rPr>
        <w:t>=localhost:</w:t>
      </w:r>
      <w:r>
        <w:rPr>
          <w:rFonts w:ascii="宋体" w:eastAsia="宋体" w:hAnsi="宋体" w:cs="宋体"/>
          <w:color w:val="800080"/>
          <w:kern w:val="0"/>
          <w:sz w:val="24"/>
          <w:szCs w:val="24"/>
        </w:rPr>
        <w:t>2288</w:t>
      </w:r>
      <w:r>
        <w:rPr>
          <w:rFonts w:ascii="宋体" w:eastAsia="宋体" w:hAnsi="宋体" w:cs="宋体"/>
          <w:color w:val="000000"/>
          <w:kern w:val="0"/>
          <w:sz w:val="24"/>
          <w:szCs w:val="24"/>
        </w:rPr>
        <w:t>:</w:t>
      </w:r>
      <w:r>
        <w:rPr>
          <w:rFonts w:ascii="宋体" w:eastAsia="宋体" w:hAnsi="宋体" w:cs="宋体"/>
          <w:color w:val="800080"/>
          <w:kern w:val="0"/>
          <w:sz w:val="24"/>
          <w:szCs w:val="24"/>
        </w:rPr>
        <w:t>3388</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2</w:t>
      </w:r>
      <w:r>
        <w:rPr>
          <w:rFonts w:ascii="宋体" w:eastAsia="宋体" w:hAnsi="宋体" w:cs="宋体"/>
          <w:color w:val="000000"/>
          <w:kern w:val="0"/>
          <w:sz w:val="24"/>
          <w:szCs w:val="24"/>
        </w:rPr>
        <w:t>=localhost:</w:t>
      </w:r>
      <w:r>
        <w:rPr>
          <w:rFonts w:ascii="宋体" w:eastAsia="宋体" w:hAnsi="宋体" w:cs="宋体"/>
          <w:color w:val="800080"/>
          <w:kern w:val="0"/>
          <w:sz w:val="24"/>
          <w:szCs w:val="24"/>
        </w:rPr>
        <w:t>2289</w:t>
      </w:r>
      <w:r>
        <w:rPr>
          <w:rFonts w:ascii="宋体" w:eastAsia="宋体" w:hAnsi="宋体" w:cs="宋体"/>
          <w:color w:val="000000"/>
          <w:kern w:val="0"/>
          <w:sz w:val="24"/>
          <w:szCs w:val="24"/>
        </w:rPr>
        <w:t>:</w:t>
      </w:r>
      <w:r>
        <w:rPr>
          <w:rFonts w:ascii="宋体" w:eastAsia="宋体" w:hAnsi="宋体" w:cs="宋体"/>
          <w:color w:val="800080"/>
          <w:kern w:val="0"/>
          <w:sz w:val="24"/>
          <w:szCs w:val="24"/>
        </w:rPr>
        <w:t>3389</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90500" cy="190500"/>
            <wp:effectExtent l="0" t="0" r="0" b="0"/>
            <wp:docPr id="64" name="图片 64"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6"/>
      </w:pPr>
      <w:r>
        <w:lastRenderedPageBreak/>
        <w:t xml:space="preserve">1.2.2 </w:t>
      </w:r>
      <w:r>
        <w:t>启动</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在集群为分布式下，我们只有一台机器，按时要运行三个</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实例。此时，如果在使用单机模式的启动命令是行不通的。此时，只要通过下面三条命令就能运行前面所配置的</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服务。如下所示：</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zkServer.sh start zoo1.sh</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zkServer.sh start zoo2.sh</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zkServer.sh start zoo3.sh</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启动过程，如下图所示：</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noProof/>
          <w:color w:val="000000"/>
          <w:kern w:val="0"/>
          <w:sz w:val="20"/>
          <w:szCs w:val="20"/>
        </w:rPr>
        <w:drawing>
          <wp:inline distT="0" distB="0" distL="0" distR="0">
            <wp:extent cx="5274310" cy="1362710"/>
            <wp:effectExtent l="0" t="0" r="2540" b="8890"/>
            <wp:docPr id="70" name="图片 70" descr="C:\Users\Administrator\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Desktop\下载.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a:xfrm>
                      <a:off x="0" y="0"/>
                      <a:ext cx="5274310" cy="1363239"/>
                    </a:xfrm>
                    <a:prstGeom prst="rect">
                      <a:avLst/>
                    </a:prstGeom>
                    <a:noFill/>
                    <a:ln>
                      <a:noFill/>
                    </a:ln>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r>
        <w:rPr>
          <w:rFonts w:ascii="Verdana" w:eastAsia="宋体" w:hAnsi="Verdana" w:cs="宋体"/>
          <w:color w:val="000000"/>
          <w:kern w:val="0"/>
          <w:sz w:val="20"/>
          <w:szCs w:val="20"/>
        </w:rPr>
        <w:t>启动结果，如下图所示：</w:t>
      </w:r>
    </w:p>
    <w:p w:rsidR="001A7847" w:rsidRDefault="007D395D">
      <w:pPr>
        <w:widowControl/>
        <w:shd w:val="clear" w:color="auto" w:fill="FFFFFF"/>
        <w:spacing w:before="150" w:after="150"/>
        <w:jc w:val="center"/>
        <w:rPr>
          <w:rFonts w:ascii="Verdana" w:eastAsia="宋体" w:hAnsi="Verdana" w:cs="宋体"/>
          <w:color w:val="000000"/>
          <w:kern w:val="0"/>
          <w:sz w:val="20"/>
          <w:szCs w:val="20"/>
        </w:rPr>
      </w:pPr>
      <w:r>
        <w:rPr>
          <w:rFonts w:ascii="Verdana" w:eastAsia="宋体" w:hAnsi="Verdana" w:cs="宋体"/>
          <w:noProof/>
          <w:color w:val="000000"/>
          <w:kern w:val="0"/>
          <w:sz w:val="20"/>
          <w:szCs w:val="20"/>
        </w:rPr>
        <w:drawing>
          <wp:inline distT="0" distB="0" distL="0" distR="0">
            <wp:extent cx="5274310" cy="667385"/>
            <wp:effectExtent l="0" t="0" r="2540" b="0"/>
            <wp:docPr id="71" name="图片 71" descr="C:\Users\Administrator\Desktop\下载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Desktop\下载 (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a:xfrm>
                      <a:off x="0" y="0"/>
                      <a:ext cx="5274310" cy="667986"/>
                    </a:xfrm>
                    <a:prstGeom prst="rect">
                      <a:avLst/>
                    </a:prstGeom>
                    <a:noFill/>
                    <a:ln>
                      <a:noFill/>
                    </a:ln>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在运行完第一条指令之后，会出现一些错误异常，产生异常信息的原因是由于</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服务的每个实例都拥有全局配置信息，他们在启动的时候会随时随地的进行</w:t>
      </w:r>
      <w:r>
        <w:rPr>
          <w:rFonts w:ascii="Verdana" w:eastAsia="宋体" w:hAnsi="Verdana" w:cs="宋体"/>
          <w:color w:val="000000"/>
          <w:kern w:val="0"/>
          <w:sz w:val="20"/>
          <w:szCs w:val="20"/>
        </w:rPr>
        <w:t>Leader</w:t>
      </w:r>
      <w:r>
        <w:rPr>
          <w:rFonts w:ascii="Verdana" w:eastAsia="宋体" w:hAnsi="Verdana" w:cs="宋体"/>
          <w:color w:val="000000"/>
          <w:kern w:val="0"/>
          <w:sz w:val="20"/>
          <w:szCs w:val="20"/>
        </w:rPr>
        <w:t>选举操作。此时，第一个启动的</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需要和另外两个</w:t>
      </w:r>
      <w:r>
        <w:rPr>
          <w:rFonts w:ascii="Verdana" w:eastAsia="宋体" w:hAnsi="Verdana" w:cs="宋体"/>
          <w:color w:val="000000"/>
          <w:kern w:val="0"/>
          <w:sz w:val="20"/>
          <w:szCs w:val="20"/>
        </w:rPr>
        <w:t xml:space="preserve"> Zookeeper</w:t>
      </w:r>
      <w:r>
        <w:rPr>
          <w:rFonts w:ascii="Verdana" w:eastAsia="宋体" w:hAnsi="Verdana" w:cs="宋体"/>
          <w:color w:val="000000"/>
          <w:kern w:val="0"/>
          <w:sz w:val="20"/>
          <w:szCs w:val="20"/>
        </w:rPr>
        <w:t>实例进行通信。但是，另外两个</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实例还没有启动起来，因此就产生了这的异样信息。我们直接将其忽略即可，待把图中</w:t>
      </w:r>
      <w:r>
        <w:rPr>
          <w:rFonts w:ascii="Verdana" w:eastAsia="宋体" w:hAnsi="Verdana" w:cs="宋体"/>
          <w:color w:val="000000"/>
          <w:kern w:val="0"/>
          <w:sz w:val="20"/>
          <w:szCs w:val="20"/>
        </w:rPr>
        <w:t xml:space="preserve">“2 </w:t>
      </w:r>
      <w:r>
        <w:rPr>
          <w:rFonts w:ascii="Verdana" w:eastAsia="宋体" w:hAnsi="Verdana" w:cs="宋体"/>
          <w:color w:val="000000"/>
          <w:kern w:val="0"/>
          <w:sz w:val="20"/>
          <w:szCs w:val="20"/>
        </w:rPr>
        <w:t>号</w:t>
      </w:r>
      <w:r>
        <w:rPr>
          <w:rFonts w:ascii="Verdana" w:eastAsia="宋体" w:hAnsi="Verdana" w:cs="宋体"/>
          <w:color w:val="000000"/>
          <w:kern w:val="0"/>
          <w:sz w:val="20"/>
          <w:szCs w:val="20"/>
        </w:rPr>
        <w:t>”</w:t>
      </w:r>
      <w:r>
        <w:rPr>
          <w:rFonts w:ascii="Verdana" w:eastAsia="宋体" w:hAnsi="Verdana" w:cs="宋体"/>
          <w:color w:val="000000"/>
          <w:kern w:val="0"/>
          <w:sz w:val="20"/>
          <w:szCs w:val="20"/>
        </w:rPr>
        <w:t>和</w:t>
      </w:r>
      <w:r>
        <w:rPr>
          <w:rFonts w:ascii="Verdana" w:eastAsia="宋体" w:hAnsi="Verdana" w:cs="宋体"/>
          <w:color w:val="000000"/>
          <w:kern w:val="0"/>
          <w:sz w:val="20"/>
          <w:szCs w:val="20"/>
        </w:rPr>
        <w:t>“3</w:t>
      </w:r>
      <w:r>
        <w:rPr>
          <w:rFonts w:ascii="Verdana" w:eastAsia="宋体" w:hAnsi="Verdana" w:cs="宋体"/>
          <w:color w:val="000000"/>
          <w:kern w:val="0"/>
          <w:sz w:val="20"/>
          <w:szCs w:val="20"/>
        </w:rPr>
        <w:t>号</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实例启动起来之后，相应的异常信息自然会消失。此时，可以通过下面三条命令，来查询。</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zkServer.sh status zoo1.cfg</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zkServer.sh status zoo2.cfg</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zkServer.sh status zoo3.cfg</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服务的运行状态，如下图所示</w:t>
      </w:r>
      <w:r>
        <w:rPr>
          <w:rFonts w:ascii="Verdana" w:eastAsia="宋体" w:hAnsi="Verdana" w:cs="宋体"/>
          <w:color w:val="000000"/>
          <w:kern w:val="0"/>
          <w:sz w:val="20"/>
          <w:szCs w:val="20"/>
        </w:rPr>
        <w:t>:</w:t>
      </w:r>
    </w:p>
    <w:p w:rsidR="001A7847" w:rsidRDefault="007D395D">
      <w:pPr>
        <w:widowControl/>
        <w:shd w:val="clear" w:color="auto" w:fill="FFFFFF"/>
        <w:spacing w:before="150" w:after="150"/>
        <w:rPr>
          <w:rFonts w:ascii="Verdana" w:eastAsia="宋体" w:hAnsi="Verdana" w:cs="宋体"/>
          <w:color w:val="000000"/>
          <w:kern w:val="0"/>
          <w:sz w:val="20"/>
          <w:szCs w:val="20"/>
        </w:rPr>
      </w:pPr>
      <w:r>
        <w:rPr>
          <w:rFonts w:ascii="Verdana" w:eastAsia="宋体" w:hAnsi="Verdana" w:cs="宋体"/>
          <w:noProof/>
          <w:color w:val="000000"/>
          <w:kern w:val="0"/>
          <w:sz w:val="20"/>
          <w:szCs w:val="20"/>
        </w:rPr>
        <w:drawing>
          <wp:inline distT="0" distB="0" distL="0" distR="0">
            <wp:extent cx="5274310" cy="1530350"/>
            <wp:effectExtent l="0" t="0" r="2540" b="0"/>
            <wp:docPr id="72" name="图片 72" descr="C:\Users\Administrator\Desktop\下载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Desktop\下载 (2).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530637"/>
                    </a:xfrm>
                    <a:prstGeom prst="rect">
                      <a:avLst/>
                    </a:prstGeom>
                    <a:noFill/>
                    <a:ln>
                      <a:noFill/>
                    </a:ln>
                  </pic:spPr>
                </pic:pic>
              </a:graphicData>
            </a:graphic>
          </wp:inline>
        </w:drawing>
      </w:r>
    </w:p>
    <w:p w:rsidR="001A7847" w:rsidRDefault="001A7847">
      <w:pPr>
        <w:widowControl/>
        <w:shd w:val="clear" w:color="auto" w:fill="FFFFFF"/>
        <w:spacing w:before="150" w:after="150"/>
        <w:rPr>
          <w:rFonts w:ascii="Verdana" w:eastAsia="宋体" w:hAnsi="Verdana" w:cs="宋体"/>
          <w:color w:val="000000"/>
          <w:kern w:val="0"/>
          <w:sz w:val="20"/>
          <w:szCs w:val="20"/>
        </w:rPr>
      </w:pPr>
    </w:p>
    <w:p w:rsidR="001A7847" w:rsidRDefault="007D395D">
      <w:pPr>
        <w:pStyle w:val="5"/>
      </w:pPr>
      <w:r>
        <w:lastRenderedPageBreak/>
        <w:t>1.3  Zookeeper</w:t>
      </w:r>
      <w:r>
        <w:t>的集群模式搭建</w:t>
      </w:r>
    </w:p>
    <w:p w:rsidR="001A7847" w:rsidRDefault="007D395D">
      <w:pPr>
        <w:widowControl/>
        <w:shd w:val="clear" w:color="auto" w:fill="FFFFFF"/>
        <w:spacing w:before="150" w:after="150"/>
        <w:rPr>
          <w:rFonts w:ascii="Verdana" w:hAnsi="Verdana"/>
          <w:color w:val="000000"/>
          <w:sz w:val="20"/>
          <w:szCs w:val="20"/>
          <w:shd w:val="clear" w:color="auto" w:fill="FFFFFF"/>
        </w:rPr>
      </w:pPr>
      <w:r>
        <w:rPr>
          <w:rFonts w:ascii="Verdana" w:eastAsia="宋体" w:hAnsi="Verdana" w:cs="宋体"/>
          <w:color w:val="000000"/>
          <w:kern w:val="0"/>
          <w:sz w:val="20"/>
          <w:szCs w:val="20"/>
        </w:rPr>
        <w:t> </w:t>
      </w:r>
      <w:r>
        <w:rPr>
          <w:rFonts w:ascii="Verdana" w:hAnsi="Verdana"/>
          <w:color w:val="000000"/>
          <w:sz w:val="20"/>
          <w:szCs w:val="20"/>
          <w:shd w:val="clear" w:color="auto" w:fill="FFFFFF"/>
        </w:rPr>
        <w:t>为了获得可靠地</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服务，用户应该在一个机群上部署</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。只要机群上大多数的</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服务启动了，那么总的</w:t>
      </w:r>
      <w:r>
        <w:rPr>
          <w:rFonts w:ascii="Verdana" w:hAnsi="Verdana"/>
          <w:color w:val="000000"/>
          <w:sz w:val="20"/>
          <w:szCs w:val="20"/>
          <w:shd w:val="clear" w:color="auto" w:fill="FFFFFF"/>
        </w:rPr>
        <w:t xml:space="preserve"> Zookeeper</w:t>
      </w:r>
      <w:r>
        <w:rPr>
          <w:rFonts w:ascii="Verdana" w:hAnsi="Verdana"/>
          <w:color w:val="000000"/>
          <w:sz w:val="20"/>
          <w:szCs w:val="20"/>
          <w:shd w:val="clear" w:color="auto" w:fill="FFFFFF"/>
        </w:rPr>
        <w:t>服务将是可用的。集群的配置方式，和前两种类似，同样需要进行环境变量的配置。在每台机器上</w:t>
      </w:r>
      <w:r>
        <w:rPr>
          <w:rFonts w:ascii="Verdana" w:hAnsi="Verdana"/>
          <w:color w:val="000000"/>
          <w:sz w:val="20"/>
          <w:szCs w:val="20"/>
          <w:shd w:val="clear" w:color="auto" w:fill="FFFFFF"/>
        </w:rPr>
        <w:t>conf/zoo.cf</w:t>
      </w:r>
      <w:r>
        <w:rPr>
          <w:rFonts w:ascii="Verdana" w:hAnsi="Verdana"/>
          <w:color w:val="000000"/>
          <w:sz w:val="20"/>
          <w:szCs w:val="20"/>
          <w:shd w:val="clear" w:color="auto" w:fill="FFFFFF"/>
        </w:rPr>
        <w:t>配置文件的参数设置</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相同</w:t>
      </w:r>
    </w:p>
    <w:p w:rsidR="001A7847" w:rsidRDefault="007D395D">
      <w:pPr>
        <w:pStyle w:val="6"/>
      </w:pPr>
      <w:r>
        <w:t xml:space="preserve">1.3.1 </w:t>
      </w:r>
      <w:r>
        <w:t>创建</w:t>
      </w:r>
      <w:r>
        <w:t>myid</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在</w:t>
      </w:r>
      <w:r>
        <w:rPr>
          <w:rFonts w:ascii="Verdana" w:eastAsia="宋体" w:hAnsi="Verdana" w:cs="宋体"/>
          <w:color w:val="000000"/>
          <w:kern w:val="0"/>
          <w:sz w:val="20"/>
          <w:szCs w:val="20"/>
        </w:rPr>
        <w:t>dataDir(/usr/local/zk/data)</w:t>
      </w:r>
      <w:r>
        <w:rPr>
          <w:rFonts w:ascii="Verdana" w:eastAsia="宋体" w:hAnsi="Verdana" w:cs="宋体"/>
          <w:color w:val="000000"/>
          <w:kern w:val="0"/>
          <w:sz w:val="20"/>
          <w:szCs w:val="20"/>
        </w:rPr>
        <w:t>目录创建</w:t>
      </w:r>
      <w:r>
        <w:rPr>
          <w:rFonts w:ascii="Verdana" w:eastAsia="宋体" w:hAnsi="Verdana" w:cs="宋体"/>
          <w:color w:val="000000"/>
          <w:kern w:val="0"/>
          <w:sz w:val="20"/>
          <w:szCs w:val="20"/>
        </w:rPr>
        <w:t>myid</w:t>
      </w:r>
      <w:r>
        <w:rPr>
          <w:rFonts w:ascii="Verdana" w:eastAsia="宋体" w:hAnsi="Verdana" w:cs="宋体"/>
          <w:color w:val="000000"/>
          <w:kern w:val="0"/>
          <w:sz w:val="20"/>
          <w:szCs w:val="20"/>
        </w:rPr>
        <w:t>文件</w:t>
      </w:r>
    </w:p>
    <w:p w:rsidR="001A7847" w:rsidRDefault="007D395D">
      <w:pPr>
        <w:widowControl/>
        <w:shd w:val="clear" w:color="auto" w:fill="FFFFFF"/>
        <w:spacing w:before="150" w:after="150"/>
        <w:ind w:left="900"/>
        <w:jc w:val="left"/>
        <w:rPr>
          <w:rFonts w:ascii="Verdana" w:eastAsia="宋体" w:hAnsi="Verdana" w:cs="宋体"/>
          <w:color w:val="000000"/>
          <w:kern w:val="0"/>
          <w:sz w:val="20"/>
          <w:szCs w:val="20"/>
        </w:rPr>
      </w:pPr>
      <w:r>
        <w:rPr>
          <w:rFonts w:ascii="Verdana" w:eastAsia="宋体" w:hAnsi="Verdana" w:cs="宋体"/>
          <w:color w:val="000000"/>
          <w:kern w:val="0"/>
          <w:sz w:val="20"/>
          <w:szCs w:val="20"/>
        </w:rPr>
        <w:t>Server0</w:t>
      </w:r>
      <w:r>
        <w:rPr>
          <w:rFonts w:ascii="Verdana" w:eastAsia="宋体" w:hAnsi="Verdana" w:cs="宋体"/>
          <w:color w:val="000000"/>
          <w:kern w:val="0"/>
          <w:sz w:val="20"/>
          <w:szCs w:val="20"/>
        </w:rPr>
        <w:t>机器的内容为：</w:t>
      </w:r>
      <w:r>
        <w:rPr>
          <w:rFonts w:ascii="Verdana" w:eastAsia="宋体" w:hAnsi="Verdana" w:cs="宋体"/>
          <w:color w:val="000000"/>
          <w:kern w:val="0"/>
          <w:sz w:val="20"/>
          <w:szCs w:val="20"/>
        </w:rPr>
        <w:t>0</w:t>
      </w:r>
      <w:r>
        <w:rPr>
          <w:rFonts w:ascii="Verdana" w:eastAsia="宋体" w:hAnsi="Verdana" w:cs="宋体"/>
          <w:color w:val="000000"/>
          <w:kern w:val="0"/>
          <w:sz w:val="20"/>
          <w:szCs w:val="20"/>
        </w:rPr>
        <w:br/>
        <w:t>Server1</w:t>
      </w:r>
      <w:r>
        <w:rPr>
          <w:rFonts w:ascii="Verdana" w:eastAsia="宋体" w:hAnsi="Verdana" w:cs="宋体"/>
          <w:color w:val="000000"/>
          <w:kern w:val="0"/>
          <w:sz w:val="20"/>
          <w:szCs w:val="20"/>
        </w:rPr>
        <w:t>机器的内容为：</w:t>
      </w:r>
      <w:r>
        <w:rPr>
          <w:rFonts w:ascii="Verdana" w:eastAsia="宋体" w:hAnsi="Verdana" w:cs="宋体"/>
          <w:color w:val="000000"/>
          <w:kern w:val="0"/>
          <w:sz w:val="20"/>
          <w:szCs w:val="20"/>
        </w:rPr>
        <w:t>1</w:t>
      </w:r>
      <w:r>
        <w:rPr>
          <w:rFonts w:ascii="Verdana" w:eastAsia="宋体" w:hAnsi="Verdana" w:cs="宋体"/>
          <w:color w:val="000000"/>
          <w:kern w:val="0"/>
          <w:sz w:val="20"/>
          <w:szCs w:val="20"/>
        </w:rPr>
        <w:br/>
        <w:t>Server2</w:t>
      </w:r>
      <w:r>
        <w:rPr>
          <w:rFonts w:ascii="Verdana" w:eastAsia="宋体" w:hAnsi="Verdana" w:cs="宋体"/>
          <w:color w:val="000000"/>
          <w:kern w:val="0"/>
          <w:sz w:val="20"/>
          <w:szCs w:val="20"/>
        </w:rPr>
        <w:t>机器的内容为：</w:t>
      </w:r>
      <w:r>
        <w:rPr>
          <w:rFonts w:ascii="Verdana" w:eastAsia="宋体" w:hAnsi="Verdana" w:cs="宋体"/>
          <w:color w:val="000000"/>
          <w:kern w:val="0"/>
          <w:sz w:val="20"/>
          <w:szCs w:val="20"/>
        </w:rPr>
        <w:t>2</w:t>
      </w:r>
    </w:p>
    <w:p w:rsidR="001A7847" w:rsidRDefault="007D395D">
      <w:pPr>
        <w:pStyle w:val="6"/>
      </w:pPr>
      <w:r>
        <w:t xml:space="preserve">1.3.2 </w:t>
      </w:r>
      <w:r>
        <w:t>编写配置文件</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在</w:t>
      </w:r>
      <w:r>
        <w:rPr>
          <w:rFonts w:ascii="Verdana" w:eastAsia="宋体" w:hAnsi="Verdana" w:cs="宋体"/>
          <w:color w:val="000000"/>
          <w:kern w:val="0"/>
          <w:sz w:val="20"/>
          <w:szCs w:val="20"/>
        </w:rPr>
        <w:t>conf</w:t>
      </w:r>
      <w:r>
        <w:rPr>
          <w:rFonts w:ascii="Verdana" w:eastAsia="宋体" w:hAnsi="Verdana" w:cs="宋体"/>
          <w:color w:val="000000"/>
          <w:kern w:val="0"/>
          <w:sz w:val="20"/>
          <w:szCs w:val="20"/>
        </w:rPr>
        <w:t>目录下删除</w:t>
      </w:r>
      <w:r>
        <w:rPr>
          <w:rFonts w:ascii="Verdana" w:eastAsia="宋体" w:hAnsi="Verdana" w:cs="宋体"/>
          <w:color w:val="000000"/>
          <w:kern w:val="0"/>
          <w:sz w:val="20"/>
          <w:szCs w:val="20"/>
        </w:rPr>
        <w:t>zoo_sample.cfg</w:t>
      </w:r>
      <w:r>
        <w:rPr>
          <w:rFonts w:ascii="Verdana" w:eastAsia="宋体" w:hAnsi="Verdana" w:cs="宋体"/>
          <w:color w:val="000000"/>
          <w:kern w:val="0"/>
          <w:sz w:val="20"/>
          <w:szCs w:val="20"/>
        </w:rPr>
        <w:t>文件，创建一个配置文件</w:t>
      </w:r>
      <w:r>
        <w:rPr>
          <w:rFonts w:ascii="Verdana" w:eastAsia="宋体" w:hAnsi="Verdana" w:cs="宋体"/>
          <w:color w:val="000000"/>
          <w:kern w:val="0"/>
          <w:sz w:val="20"/>
          <w:szCs w:val="20"/>
        </w:rPr>
        <w:t>zoo.cfg</w:t>
      </w:r>
      <w:r>
        <w:rPr>
          <w:rFonts w:ascii="Verdana" w:eastAsia="宋体" w:hAnsi="Verdana" w:cs="宋体"/>
          <w:color w:val="000000"/>
          <w:kern w:val="0"/>
          <w:sz w:val="20"/>
          <w:szCs w:val="20"/>
        </w:rPr>
        <w:t>，如下所示</w:t>
      </w:r>
      <w:r>
        <w:rPr>
          <w:rFonts w:ascii="Verdana" w:eastAsia="宋体" w:hAnsi="Verdana" w:cs="宋体"/>
          <w:color w:val="000000"/>
          <w:kern w:val="0"/>
          <w:sz w:val="20"/>
          <w:szCs w:val="20"/>
        </w:rPr>
        <w:t>,</w:t>
      </w:r>
      <w:r>
        <w:rPr>
          <w:rFonts w:ascii="Verdana" w:eastAsia="宋体" w:hAnsi="Verdana" w:cs="宋体"/>
          <w:color w:val="000000"/>
          <w:kern w:val="0"/>
          <w:sz w:val="20"/>
          <w:szCs w:val="20"/>
        </w:rPr>
        <w:t>代码清单</w:t>
      </w:r>
      <w:r>
        <w:rPr>
          <w:rFonts w:ascii="Verdana" w:eastAsia="宋体" w:hAnsi="Verdana" w:cs="宋体"/>
          <w:color w:val="000000"/>
          <w:kern w:val="0"/>
          <w:sz w:val="20"/>
          <w:szCs w:val="20"/>
        </w:rPr>
        <w:t xml:space="preserve">  zoo.cfg</w:t>
      </w:r>
      <w:r>
        <w:rPr>
          <w:rFonts w:ascii="Verdana" w:eastAsia="宋体" w:hAnsi="Verdana" w:cs="宋体"/>
          <w:color w:val="000000"/>
          <w:kern w:val="0"/>
          <w:sz w:val="20"/>
          <w:szCs w:val="20"/>
        </w:rPr>
        <w:t>中的参数设置</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90500" cy="190500"/>
            <wp:effectExtent l="0" t="0" r="0" b="0"/>
            <wp:docPr id="73" name="图片 73"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milliseconds of each tick</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tickTime=</w:t>
      </w:r>
      <w:r>
        <w:rPr>
          <w:rFonts w:ascii="宋体" w:eastAsia="宋体" w:hAnsi="宋体" w:cs="宋体"/>
          <w:color w:val="800080"/>
          <w:kern w:val="0"/>
          <w:sz w:val="24"/>
          <w:szCs w:val="24"/>
        </w:rPr>
        <w:t>2000</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ticks that the initial</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synchronization phase can take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initLimit=</w:t>
      </w:r>
      <w:r>
        <w:rPr>
          <w:rFonts w:ascii="宋体" w:eastAsia="宋体" w:hAnsi="宋体" w:cs="宋体"/>
          <w:color w:val="800080"/>
          <w:kern w:val="0"/>
          <w:sz w:val="24"/>
          <w:szCs w:val="24"/>
        </w:rPr>
        <w:t>10</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number of ticks that can pass between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sending a request and getting an acknowledgement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syncLimit=</w:t>
      </w:r>
      <w:r>
        <w:rPr>
          <w:rFonts w:ascii="宋体" w:eastAsia="宋体" w:hAnsi="宋体" w:cs="宋体"/>
          <w:color w:val="800080"/>
          <w:kern w:val="0"/>
          <w:sz w:val="24"/>
          <w:szCs w:val="24"/>
        </w:rPr>
        <w:t>5</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the directory </w:t>
      </w:r>
      <w:r>
        <w:rPr>
          <w:rFonts w:ascii="宋体" w:eastAsia="宋体" w:hAnsi="宋体" w:cs="宋体"/>
          <w:color w:val="0000FF"/>
          <w:kern w:val="0"/>
          <w:sz w:val="24"/>
          <w:szCs w:val="24"/>
        </w:rPr>
        <w:t>where</w:t>
      </w:r>
      <w:r>
        <w:rPr>
          <w:rFonts w:ascii="宋体" w:eastAsia="宋体" w:hAnsi="宋体" w:cs="宋体"/>
          <w:color w:val="000000"/>
          <w:kern w:val="0"/>
          <w:sz w:val="24"/>
          <w:szCs w:val="24"/>
        </w:rPr>
        <w:t xml:space="preserve"> the snapshot </w:t>
      </w:r>
      <w:r>
        <w:rPr>
          <w:rFonts w:ascii="宋体" w:eastAsia="宋体" w:hAnsi="宋体" w:cs="宋体"/>
          <w:color w:val="0000FF"/>
          <w:kern w:val="0"/>
          <w:sz w:val="24"/>
          <w:szCs w:val="24"/>
        </w:rPr>
        <w:t>is</w:t>
      </w:r>
      <w:r>
        <w:rPr>
          <w:rFonts w:ascii="宋体" w:eastAsia="宋体" w:hAnsi="宋体" w:cs="宋体"/>
          <w:color w:val="000000"/>
          <w:kern w:val="0"/>
          <w:sz w:val="24"/>
          <w:szCs w:val="24"/>
        </w:rPr>
        <w:t xml:space="preserve"> stored.</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dataDir=/usr/local/zk/data</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the port at which the clients will connect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clientPort=</w:t>
      </w:r>
      <w:r>
        <w:rPr>
          <w:rFonts w:ascii="宋体" w:eastAsia="宋体" w:hAnsi="宋体" w:cs="宋体"/>
          <w:color w:val="800080"/>
          <w:kern w:val="0"/>
          <w:sz w:val="24"/>
          <w:szCs w:val="24"/>
        </w:rPr>
        <w:t>2183</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#the location of the log file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dataLogDir=/usr/local/zk/log</w:t>
      </w:r>
    </w:p>
    <w:p w:rsidR="001A7847" w:rsidRDefault="001A784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0</w:t>
      </w:r>
      <w:r>
        <w:rPr>
          <w:rFonts w:ascii="宋体" w:eastAsia="宋体" w:hAnsi="宋体" w:cs="宋体"/>
          <w:color w:val="000000"/>
          <w:kern w:val="0"/>
          <w:sz w:val="24"/>
          <w:szCs w:val="24"/>
        </w:rPr>
        <w:t>=hadoop:</w:t>
      </w:r>
      <w:r>
        <w:rPr>
          <w:rFonts w:ascii="宋体" w:eastAsia="宋体" w:hAnsi="宋体" w:cs="宋体"/>
          <w:color w:val="800080"/>
          <w:kern w:val="0"/>
          <w:sz w:val="24"/>
          <w:szCs w:val="24"/>
        </w:rPr>
        <w:t>2288</w:t>
      </w:r>
      <w:r>
        <w:rPr>
          <w:rFonts w:ascii="宋体" w:eastAsia="宋体" w:hAnsi="宋体" w:cs="宋体"/>
          <w:color w:val="000000"/>
          <w:kern w:val="0"/>
          <w:sz w:val="24"/>
          <w:szCs w:val="24"/>
        </w:rPr>
        <w:t>:</w:t>
      </w:r>
      <w:r>
        <w:rPr>
          <w:rFonts w:ascii="宋体" w:eastAsia="宋体" w:hAnsi="宋体" w:cs="宋体"/>
          <w:color w:val="800080"/>
          <w:kern w:val="0"/>
          <w:sz w:val="24"/>
          <w:szCs w:val="24"/>
        </w:rPr>
        <w:t>3388</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1</w:t>
      </w:r>
      <w:r>
        <w:rPr>
          <w:rFonts w:ascii="宋体" w:eastAsia="宋体" w:hAnsi="宋体" w:cs="宋体"/>
          <w:color w:val="000000"/>
          <w:kern w:val="0"/>
          <w:sz w:val="24"/>
          <w:szCs w:val="24"/>
        </w:rPr>
        <w:t>=hadoop0:</w:t>
      </w:r>
      <w:r>
        <w:rPr>
          <w:rFonts w:ascii="宋体" w:eastAsia="宋体" w:hAnsi="宋体" w:cs="宋体"/>
          <w:color w:val="800080"/>
          <w:kern w:val="0"/>
          <w:sz w:val="24"/>
          <w:szCs w:val="24"/>
        </w:rPr>
        <w:t>2288</w:t>
      </w:r>
      <w:r>
        <w:rPr>
          <w:rFonts w:ascii="宋体" w:eastAsia="宋体" w:hAnsi="宋体" w:cs="宋体"/>
          <w:color w:val="000000"/>
          <w:kern w:val="0"/>
          <w:sz w:val="24"/>
          <w:szCs w:val="24"/>
        </w:rPr>
        <w:t>:</w:t>
      </w:r>
      <w:r>
        <w:rPr>
          <w:rFonts w:ascii="宋体" w:eastAsia="宋体" w:hAnsi="宋体" w:cs="宋体"/>
          <w:color w:val="800080"/>
          <w:kern w:val="0"/>
          <w:sz w:val="24"/>
          <w:szCs w:val="24"/>
        </w:rPr>
        <w:t>3388</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server.</w:t>
      </w:r>
      <w:r>
        <w:rPr>
          <w:rFonts w:ascii="宋体" w:eastAsia="宋体" w:hAnsi="宋体" w:cs="宋体"/>
          <w:color w:val="800080"/>
          <w:kern w:val="0"/>
          <w:sz w:val="24"/>
          <w:szCs w:val="24"/>
        </w:rPr>
        <w:t>2</w:t>
      </w:r>
      <w:r>
        <w:rPr>
          <w:rFonts w:ascii="宋体" w:eastAsia="宋体" w:hAnsi="宋体" w:cs="宋体"/>
          <w:color w:val="000000"/>
          <w:kern w:val="0"/>
          <w:sz w:val="24"/>
          <w:szCs w:val="24"/>
        </w:rPr>
        <w:t>=hadoop1:</w:t>
      </w:r>
      <w:r>
        <w:rPr>
          <w:rFonts w:ascii="宋体" w:eastAsia="宋体" w:hAnsi="宋体" w:cs="宋体"/>
          <w:color w:val="800080"/>
          <w:kern w:val="0"/>
          <w:sz w:val="24"/>
          <w:szCs w:val="24"/>
        </w:rPr>
        <w:t>2288</w:t>
      </w:r>
      <w:r>
        <w:rPr>
          <w:rFonts w:ascii="宋体" w:eastAsia="宋体" w:hAnsi="宋体" w:cs="宋体"/>
          <w:color w:val="000000"/>
          <w:kern w:val="0"/>
          <w:sz w:val="24"/>
          <w:szCs w:val="24"/>
        </w:rPr>
        <w:t>:</w:t>
      </w:r>
      <w:r>
        <w:rPr>
          <w:rFonts w:ascii="宋体" w:eastAsia="宋体" w:hAnsi="宋体" w:cs="宋体"/>
          <w:color w:val="800080"/>
          <w:kern w:val="0"/>
          <w:sz w:val="24"/>
          <w:szCs w:val="24"/>
        </w:rPr>
        <w:t>3388</w:t>
      </w:r>
    </w:p>
    <w:p w:rsidR="001A7847" w:rsidRDefault="001A7847">
      <w:pPr>
        <w:widowControl/>
        <w:shd w:val="clear" w:color="auto" w:fill="FFFFFF"/>
        <w:spacing w:before="150" w:after="150"/>
        <w:rPr>
          <w:rFonts w:ascii="Verdana" w:eastAsia="宋体" w:hAnsi="Verdana" w:cs="宋体"/>
          <w:color w:val="000000"/>
          <w:kern w:val="0"/>
          <w:sz w:val="20"/>
          <w:szCs w:val="20"/>
        </w:rPr>
      </w:pPr>
    </w:p>
    <w:p w:rsidR="001A7847" w:rsidRDefault="007D395D">
      <w:pPr>
        <w:pStyle w:val="6"/>
      </w:pPr>
      <w:r>
        <w:lastRenderedPageBreak/>
        <w:t xml:space="preserve">1.3.3 </w:t>
      </w:r>
      <w:r>
        <w:t>启动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分别在</w:t>
      </w:r>
      <w:r>
        <w:rPr>
          <w:rFonts w:ascii="Verdana" w:hAnsi="Verdana"/>
          <w:color w:val="000000"/>
          <w:sz w:val="20"/>
          <w:szCs w:val="20"/>
        </w:rPr>
        <w:t>3</w:t>
      </w:r>
      <w:r>
        <w:rPr>
          <w:rFonts w:ascii="Verdana" w:hAnsi="Verdana"/>
          <w:color w:val="000000"/>
          <w:sz w:val="20"/>
          <w:szCs w:val="20"/>
        </w:rPr>
        <w:t>台机器上启动</w:t>
      </w:r>
      <w:r>
        <w:rPr>
          <w:rFonts w:ascii="Verdana" w:hAnsi="Verdana"/>
          <w:color w:val="000000"/>
          <w:sz w:val="20"/>
          <w:szCs w:val="20"/>
        </w:rPr>
        <w:t>ZooKeeper</w:t>
      </w:r>
      <w:r>
        <w:rPr>
          <w:rFonts w:ascii="Verdana" w:hAnsi="Verdana"/>
          <w:color w:val="000000"/>
          <w:sz w:val="20"/>
          <w:szCs w:val="20"/>
        </w:rPr>
        <w:t>的</w:t>
      </w:r>
      <w:r>
        <w:rPr>
          <w:rFonts w:ascii="Verdana" w:hAnsi="Verdana"/>
          <w:color w:val="000000"/>
          <w:sz w:val="20"/>
          <w:szCs w:val="20"/>
        </w:rPr>
        <w:t>Server</w:t>
      </w:r>
      <w:r>
        <w:rPr>
          <w:rFonts w:ascii="Verdana" w:hAnsi="Verdana"/>
          <w:color w:val="000000"/>
          <w:sz w:val="20"/>
          <w:szCs w:val="20"/>
        </w:rPr>
        <w:t>：</w:t>
      </w:r>
      <w:r>
        <w:rPr>
          <w:rFonts w:ascii="Verdana" w:hAnsi="Verdana"/>
          <w:color w:val="000000"/>
          <w:sz w:val="20"/>
          <w:szCs w:val="20"/>
        </w:rPr>
        <w:t>zkServer.sh start</w:t>
      </w:r>
      <w:r>
        <w:rPr>
          <w:rFonts w:ascii="Verdana" w:hAnsi="Verdana"/>
          <w:color w:val="000000"/>
          <w:sz w:val="20"/>
          <w:szCs w:val="20"/>
        </w:rPr>
        <w:t>；</w:t>
      </w:r>
    </w:p>
    <w:p w:rsidR="001A7847" w:rsidRDefault="007D395D">
      <w:pPr>
        <w:pStyle w:val="4"/>
      </w:pPr>
      <w:r>
        <w:rPr>
          <w:rFonts w:hint="eastAsia"/>
        </w:rPr>
        <w:t>2</w:t>
      </w:r>
      <w:r>
        <w:t>、</w:t>
      </w:r>
      <w:r>
        <w:t>Zookeeper</w:t>
      </w:r>
      <w:r>
        <w:t>的配置</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FF"/>
          <w:kern w:val="0"/>
          <w:sz w:val="20"/>
          <w:szCs w:val="20"/>
        </w:rPr>
        <w:t>Zookeeper</w:t>
      </w:r>
      <w:r>
        <w:rPr>
          <w:rFonts w:ascii="Verdana" w:eastAsia="宋体" w:hAnsi="Verdana" w:cs="宋体"/>
          <w:color w:val="0000FF"/>
          <w:kern w:val="0"/>
          <w:sz w:val="20"/>
          <w:szCs w:val="20"/>
        </w:rPr>
        <w:t>的功能特性是通过</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配置文件来进行控制管理的</w:t>
      </w:r>
      <w:r>
        <w:rPr>
          <w:rFonts w:ascii="Verdana" w:eastAsia="宋体" w:hAnsi="Verdana" w:cs="宋体"/>
          <w:color w:val="0000FF"/>
          <w:kern w:val="0"/>
          <w:sz w:val="20"/>
          <w:szCs w:val="20"/>
        </w:rPr>
        <w:t>(zoo.cfg).</w:t>
      </w:r>
      <w:r>
        <w:rPr>
          <w:rFonts w:ascii="Verdana" w:eastAsia="宋体" w:hAnsi="Verdana" w:cs="宋体"/>
          <w:color w:val="0000FF"/>
          <w:kern w:val="0"/>
          <w:sz w:val="20"/>
          <w:szCs w:val="20"/>
        </w:rPr>
        <w:t>这样的设计其实有其自身的原因，通过前面对</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的配置可以看出，在对</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集群进行配置的时候，它的配置文档是完全相同的。集群伪分布模式中，有少部分是不同的。这样的配置方式使得在部署</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服务的时候非常方便。如果服务器使用不同的配置文件，必须确保不同配置文件中的服务器列表相匹配。</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在设置</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配置文档时候，某些参数是可选的，某些是必须的。这些必须参数就构成了</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配置文档的最低配置要求。另外，若要对</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进行更详细的配置，可以参考下面的内容。</w:t>
      </w:r>
    </w:p>
    <w:p w:rsidR="001A7847" w:rsidRDefault="007D395D">
      <w:pPr>
        <w:pStyle w:val="5"/>
      </w:pPr>
      <w:r>
        <w:t xml:space="preserve">2.1 </w:t>
      </w:r>
      <w:r>
        <w:t>基本配置</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下面是在最低配置要求中必须配置的参数：</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 client</w:t>
      </w:r>
      <w:r>
        <w:rPr>
          <w:rFonts w:ascii="Verdana" w:eastAsia="宋体" w:hAnsi="Verdana" w:cs="宋体"/>
          <w:color w:val="000000"/>
          <w:kern w:val="0"/>
          <w:sz w:val="20"/>
          <w:szCs w:val="20"/>
        </w:rPr>
        <w:t>：监听客户端连接的端口。</w:t>
      </w:r>
      <w:r>
        <w:rPr>
          <w:rFonts w:ascii="Verdana" w:eastAsia="宋体" w:hAnsi="Verdana" w:cs="宋体"/>
          <w:color w:val="000000"/>
          <w:kern w:val="0"/>
          <w:sz w:val="20"/>
          <w:szCs w:val="20"/>
        </w:rPr>
        <w:br/>
      </w:r>
      <w:r>
        <w:rPr>
          <w:rFonts w:ascii="Verdana" w:eastAsia="宋体" w:hAnsi="Verdana" w:cs="宋体"/>
          <w:b/>
          <w:bCs/>
          <w:color w:val="000000"/>
          <w:kern w:val="0"/>
          <w:sz w:val="20"/>
          <w:szCs w:val="20"/>
        </w:rPr>
        <w:t>(2) tickTime</w:t>
      </w:r>
      <w:r>
        <w:rPr>
          <w:rFonts w:ascii="Verdana" w:eastAsia="宋体" w:hAnsi="Verdana" w:cs="宋体"/>
          <w:color w:val="000000"/>
          <w:kern w:val="0"/>
          <w:sz w:val="20"/>
          <w:szCs w:val="20"/>
        </w:rPr>
        <w:t>：基本事件单元，这个时间是作为</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服务器之间或客户端与服务器之间维持心跳的时间间隔，每隔</w:t>
      </w:r>
      <w:r>
        <w:rPr>
          <w:rFonts w:ascii="Verdana" w:eastAsia="宋体" w:hAnsi="Verdana" w:cs="宋体"/>
          <w:color w:val="000000"/>
          <w:kern w:val="0"/>
          <w:sz w:val="20"/>
          <w:szCs w:val="20"/>
        </w:rPr>
        <w:t>tickTime</w:t>
      </w:r>
      <w:r>
        <w:rPr>
          <w:rFonts w:ascii="Verdana" w:eastAsia="宋体" w:hAnsi="Verdana" w:cs="宋体"/>
          <w:color w:val="000000"/>
          <w:kern w:val="0"/>
          <w:sz w:val="20"/>
          <w:szCs w:val="20"/>
        </w:rPr>
        <w:t>时间就会发送一个心跳；最小</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的</w:t>
      </w:r>
      <w:r>
        <w:rPr>
          <w:rFonts w:ascii="Verdana" w:eastAsia="宋体" w:hAnsi="Verdana" w:cs="宋体"/>
          <w:color w:val="000000"/>
          <w:kern w:val="0"/>
          <w:sz w:val="20"/>
          <w:szCs w:val="20"/>
        </w:rPr>
        <w:t>session</w:t>
      </w:r>
      <w:r>
        <w:rPr>
          <w:rFonts w:ascii="Verdana" w:eastAsia="宋体" w:hAnsi="Verdana" w:cs="宋体"/>
          <w:color w:val="000000"/>
          <w:kern w:val="0"/>
          <w:sz w:val="20"/>
          <w:szCs w:val="20"/>
        </w:rPr>
        <w:t>过期时间为</w:t>
      </w:r>
      <w:r>
        <w:rPr>
          <w:rFonts w:ascii="Verdana" w:eastAsia="宋体" w:hAnsi="Verdana" w:cs="宋体"/>
          <w:color w:val="000000"/>
          <w:kern w:val="0"/>
          <w:sz w:val="20"/>
          <w:szCs w:val="20"/>
        </w:rPr>
        <w:t>2</w:t>
      </w:r>
      <w:r>
        <w:rPr>
          <w:rFonts w:ascii="Verdana" w:eastAsia="宋体" w:hAnsi="Verdana" w:cs="宋体"/>
          <w:color w:val="000000"/>
          <w:kern w:val="0"/>
          <w:sz w:val="20"/>
          <w:szCs w:val="20"/>
        </w:rPr>
        <w:t>倍</w:t>
      </w:r>
      <w:r>
        <w:rPr>
          <w:rFonts w:ascii="Verdana" w:eastAsia="宋体" w:hAnsi="Verdana" w:cs="宋体"/>
          <w:color w:val="000000"/>
          <w:kern w:val="0"/>
          <w:sz w:val="20"/>
          <w:szCs w:val="20"/>
        </w:rPr>
        <w:t xml:space="preserve">tickTime </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br/>
      </w:r>
      <w:r>
        <w:rPr>
          <w:rFonts w:ascii="Verdana" w:eastAsia="宋体" w:hAnsi="Verdana" w:cs="宋体"/>
          <w:b/>
          <w:bCs/>
          <w:color w:val="000000"/>
          <w:kern w:val="0"/>
          <w:sz w:val="20"/>
          <w:szCs w:val="20"/>
        </w:rPr>
        <w:t>dataDir</w:t>
      </w:r>
      <w:r>
        <w:rPr>
          <w:rFonts w:ascii="Verdana" w:eastAsia="宋体" w:hAnsi="Verdana" w:cs="宋体"/>
          <w:color w:val="000000"/>
          <w:kern w:val="0"/>
          <w:sz w:val="20"/>
          <w:szCs w:val="20"/>
        </w:rPr>
        <w:t>：存储内存中数据库快照的位置，如果不设置参数，更新</w:t>
      </w:r>
      <w:r>
        <w:rPr>
          <w:rFonts w:ascii="Verdana" w:eastAsia="宋体" w:hAnsi="Verdana" w:cs="宋体" w:hint="eastAsia"/>
          <w:color w:val="000000"/>
          <w:kern w:val="0"/>
          <w:sz w:val="20"/>
          <w:szCs w:val="20"/>
        </w:rPr>
        <w:t>事物</w:t>
      </w:r>
      <w:r>
        <w:rPr>
          <w:rFonts w:ascii="Verdana" w:eastAsia="宋体" w:hAnsi="Verdana" w:cs="宋体"/>
          <w:color w:val="000000"/>
          <w:kern w:val="0"/>
          <w:sz w:val="20"/>
          <w:szCs w:val="20"/>
        </w:rPr>
        <w:t>的日志将被存储到默认位置。</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应该谨慎的选择日志存放的位置，使用专用的日志存储设备能够大大提高系统的性能，如果将日志存储在比较繁忙的存储设备上，那么将会很大程度上影像系统性能。</w:t>
      </w:r>
    </w:p>
    <w:p w:rsidR="001A7847" w:rsidRDefault="007D395D">
      <w:pPr>
        <w:pStyle w:val="5"/>
      </w:pPr>
      <w:r>
        <w:t xml:space="preserve">2.2 </w:t>
      </w:r>
      <w:r>
        <w:t>高级配置</w:t>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下面是高级配置参数中可选配置参数，用户可以使用下面的参数来更好的规定</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的行为：</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 dataLogdDir</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这个操作让管理机器把事务日志写入</w:t>
      </w:r>
      <w:r>
        <w:rPr>
          <w:rFonts w:ascii="Verdana" w:eastAsia="宋体" w:hAnsi="Verdana" w:cs="宋体"/>
          <w:color w:val="000000"/>
          <w:kern w:val="0"/>
          <w:sz w:val="20"/>
          <w:szCs w:val="20"/>
        </w:rPr>
        <w:t>“dataLogDir”</w:t>
      </w:r>
      <w:r>
        <w:rPr>
          <w:rFonts w:ascii="Verdana" w:eastAsia="宋体" w:hAnsi="Verdana" w:cs="宋体"/>
          <w:color w:val="000000"/>
          <w:kern w:val="0"/>
          <w:sz w:val="20"/>
          <w:szCs w:val="20"/>
        </w:rPr>
        <w:t>所指定的目录中，而不是</w:t>
      </w:r>
      <w:r>
        <w:rPr>
          <w:rFonts w:ascii="Verdana" w:eastAsia="宋体" w:hAnsi="Verdana" w:cs="宋体"/>
          <w:color w:val="000000"/>
          <w:kern w:val="0"/>
          <w:sz w:val="20"/>
          <w:szCs w:val="20"/>
        </w:rPr>
        <w:t>“dataDir”</w:t>
      </w:r>
      <w:r>
        <w:rPr>
          <w:rFonts w:ascii="Verdana" w:eastAsia="宋体" w:hAnsi="Verdana" w:cs="宋体"/>
          <w:color w:val="000000"/>
          <w:kern w:val="0"/>
          <w:sz w:val="20"/>
          <w:szCs w:val="20"/>
        </w:rPr>
        <w:t>所指定的目录。这将允许使用一个专用的日志设备，帮助我们避免日志和快照的竞争。配置如下：</w:t>
      </w:r>
    </w:p>
    <w:p w:rsidR="001A7847" w:rsidRDefault="007D395D">
      <w:pPr>
        <w:widowControl/>
        <w:shd w:val="clear" w:color="auto" w:fill="FFFFFF"/>
        <w:spacing w:before="150" w:after="150"/>
        <w:ind w:left="900"/>
        <w:jc w:val="left"/>
        <w:rPr>
          <w:rFonts w:ascii="Verdana" w:eastAsia="宋体" w:hAnsi="Verdana" w:cs="宋体"/>
          <w:color w:val="000000"/>
          <w:kern w:val="0"/>
          <w:sz w:val="20"/>
          <w:szCs w:val="20"/>
        </w:rPr>
      </w:pPr>
      <w:r>
        <w:rPr>
          <w:rFonts w:ascii="Verdana" w:eastAsia="宋体" w:hAnsi="Verdana" w:cs="宋体"/>
          <w:color w:val="000000"/>
          <w:kern w:val="0"/>
          <w:sz w:val="20"/>
          <w:szCs w:val="20"/>
        </w:rPr>
        <w:t># the directory where the snapshot is stored</w:t>
      </w:r>
      <w:r>
        <w:rPr>
          <w:rFonts w:ascii="Verdana" w:eastAsia="宋体" w:hAnsi="Verdana" w:cs="宋体"/>
          <w:color w:val="000000"/>
          <w:kern w:val="0"/>
          <w:sz w:val="20"/>
          <w:szCs w:val="20"/>
        </w:rPr>
        <w:br/>
        <w:t>   dataDir=/usr/local/zk/data</w:t>
      </w:r>
      <w:r>
        <w:rPr>
          <w:rFonts w:ascii="Verdana" w:eastAsia="宋体" w:hAnsi="Verdana" w:cs="宋体"/>
          <w:color w:val="000000"/>
          <w:kern w:val="0"/>
          <w:sz w:val="20"/>
          <w:szCs w:val="20"/>
        </w:rPr>
        <w:t xml:space="preserve">　</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(2)</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maxClientCnxns</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lastRenderedPageBreak/>
        <w:t>这个操作将限制连接到</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的客户端数量，并限制并发连接的数量，通过</w:t>
      </w:r>
      <w:r>
        <w:rPr>
          <w:rFonts w:ascii="Verdana" w:eastAsia="宋体" w:hAnsi="Verdana" w:cs="宋体"/>
          <w:color w:val="000000"/>
          <w:kern w:val="0"/>
          <w:sz w:val="20"/>
          <w:szCs w:val="20"/>
        </w:rPr>
        <w:t>IP</w:t>
      </w:r>
      <w:r>
        <w:rPr>
          <w:rFonts w:ascii="Verdana" w:eastAsia="宋体" w:hAnsi="Verdana" w:cs="宋体"/>
          <w:color w:val="000000"/>
          <w:kern w:val="0"/>
          <w:sz w:val="20"/>
          <w:szCs w:val="20"/>
        </w:rPr>
        <w:t>来区分不同的客户端。此配置选项可以阻止某些类别的</w:t>
      </w:r>
      <w:r>
        <w:rPr>
          <w:rFonts w:ascii="Verdana" w:eastAsia="宋体" w:hAnsi="Verdana" w:cs="宋体"/>
          <w:color w:val="000000"/>
          <w:kern w:val="0"/>
          <w:sz w:val="20"/>
          <w:szCs w:val="20"/>
        </w:rPr>
        <w:t>Dos</w:t>
      </w:r>
      <w:r>
        <w:rPr>
          <w:rFonts w:ascii="Verdana" w:eastAsia="宋体" w:hAnsi="Verdana" w:cs="宋体"/>
          <w:color w:val="000000"/>
          <w:kern w:val="0"/>
          <w:sz w:val="20"/>
          <w:szCs w:val="20"/>
        </w:rPr>
        <w:t>攻击。将他设置为零或忽略不进行设置将会取消对并发连接的限制。</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例如，此时我们将</w:t>
      </w:r>
      <w:r>
        <w:rPr>
          <w:rFonts w:ascii="Verdana" w:eastAsia="宋体" w:hAnsi="Verdana" w:cs="宋体"/>
          <w:color w:val="000000"/>
          <w:kern w:val="0"/>
          <w:sz w:val="20"/>
          <w:szCs w:val="20"/>
        </w:rPr>
        <w:t>maxClientCnxns</w:t>
      </w:r>
      <w:r>
        <w:rPr>
          <w:rFonts w:ascii="Verdana" w:eastAsia="宋体" w:hAnsi="Verdana" w:cs="宋体"/>
          <w:color w:val="000000"/>
          <w:kern w:val="0"/>
          <w:sz w:val="20"/>
          <w:szCs w:val="20"/>
        </w:rPr>
        <w:t>的值设为</w:t>
      </w:r>
      <w:r>
        <w:rPr>
          <w:rFonts w:ascii="Verdana" w:eastAsia="宋体" w:hAnsi="Verdana" w:cs="宋体"/>
          <w:color w:val="000000"/>
          <w:kern w:val="0"/>
          <w:sz w:val="20"/>
          <w:szCs w:val="20"/>
        </w:rPr>
        <w:t>1</w:t>
      </w:r>
      <w:r>
        <w:rPr>
          <w:rFonts w:ascii="Verdana" w:eastAsia="宋体" w:hAnsi="Verdana" w:cs="宋体"/>
          <w:color w:val="000000"/>
          <w:kern w:val="0"/>
          <w:sz w:val="20"/>
          <w:szCs w:val="20"/>
        </w:rPr>
        <w:t>，如下所示：</w:t>
      </w:r>
    </w:p>
    <w:p w:rsidR="001A7847" w:rsidRDefault="007D395D">
      <w:pPr>
        <w:widowControl/>
        <w:shd w:val="clear" w:color="auto" w:fill="FFFFFF"/>
        <w:spacing w:before="150" w:after="150"/>
        <w:ind w:left="900"/>
        <w:jc w:val="left"/>
        <w:rPr>
          <w:rFonts w:ascii="Verdana" w:eastAsia="宋体" w:hAnsi="Verdana" w:cs="宋体"/>
          <w:color w:val="000000"/>
          <w:kern w:val="0"/>
          <w:sz w:val="20"/>
          <w:szCs w:val="20"/>
        </w:rPr>
      </w:pPr>
      <w:r>
        <w:rPr>
          <w:rFonts w:ascii="Verdana" w:eastAsia="宋体" w:hAnsi="Verdana" w:cs="宋体"/>
          <w:color w:val="000000"/>
          <w:kern w:val="0"/>
          <w:sz w:val="20"/>
          <w:szCs w:val="20"/>
        </w:rPr>
        <w:t># set maxClientCnxns</w:t>
      </w:r>
      <w:r>
        <w:rPr>
          <w:rFonts w:ascii="Verdana" w:eastAsia="宋体" w:hAnsi="Verdana" w:cs="宋体"/>
          <w:color w:val="000000"/>
          <w:kern w:val="0"/>
          <w:sz w:val="20"/>
          <w:szCs w:val="20"/>
        </w:rPr>
        <w:br/>
        <w:t>   maxClientCnxns=1</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启动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之后，首先用一个客户端连接到</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服务器上。之后如果有第二个客户端尝试对</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进行连接，或者有某些隐式的对客户端的连接操作，将会触发</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的上述配置。</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(3)</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minSessionTimeout</w:t>
      </w:r>
      <w:r>
        <w:rPr>
          <w:rFonts w:ascii="Verdana" w:eastAsia="宋体" w:hAnsi="Verdana" w:cs="宋体"/>
          <w:color w:val="000000"/>
          <w:kern w:val="0"/>
          <w:sz w:val="20"/>
          <w:szCs w:val="20"/>
        </w:rPr>
        <w:t>和</w:t>
      </w:r>
      <w:r>
        <w:rPr>
          <w:rFonts w:ascii="Verdana" w:eastAsia="宋体" w:hAnsi="Verdana" w:cs="宋体"/>
          <w:b/>
          <w:bCs/>
          <w:color w:val="000000"/>
          <w:kern w:val="0"/>
          <w:sz w:val="20"/>
          <w:szCs w:val="20"/>
        </w:rPr>
        <w:t>maxSessionTimeout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即最小的会话超时和最大的会话超时时间。在默认情况下，</w:t>
      </w:r>
      <w:r>
        <w:rPr>
          <w:rFonts w:ascii="Verdana" w:eastAsia="宋体" w:hAnsi="Verdana" w:cs="宋体"/>
          <w:color w:val="000000"/>
          <w:kern w:val="0"/>
          <w:sz w:val="20"/>
          <w:szCs w:val="20"/>
        </w:rPr>
        <w:t>minSession=2*tickTime</w:t>
      </w:r>
      <w:r>
        <w:rPr>
          <w:rFonts w:ascii="Verdana" w:eastAsia="宋体" w:hAnsi="Verdana" w:cs="宋体"/>
          <w:color w:val="000000"/>
          <w:kern w:val="0"/>
          <w:sz w:val="20"/>
          <w:szCs w:val="20"/>
        </w:rPr>
        <w:t>；</w:t>
      </w:r>
      <w:r>
        <w:rPr>
          <w:rFonts w:ascii="Verdana" w:eastAsia="宋体" w:hAnsi="Verdana" w:cs="宋体"/>
          <w:color w:val="000000"/>
          <w:kern w:val="0"/>
          <w:sz w:val="20"/>
          <w:szCs w:val="20"/>
        </w:rPr>
        <w:t>maxSession=20*tickTime</w:t>
      </w:r>
      <w:r>
        <w:rPr>
          <w:rFonts w:ascii="Verdana" w:eastAsia="宋体" w:hAnsi="Verdana" w:cs="宋体"/>
          <w:color w:val="000000"/>
          <w:kern w:val="0"/>
          <w:sz w:val="20"/>
          <w:szCs w:val="20"/>
        </w:rPr>
        <w:t>。</w:t>
      </w:r>
    </w:p>
    <w:p w:rsidR="001A7847" w:rsidRDefault="007D395D">
      <w:pPr>
        <w:pStyle w:val="5"/>
      </w:pPr>
      <w:r>
        <w:t xml:space="preserve">2.3 </w:t>
      </w:r>
      <w:r>
        <w:t>集群配置</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initLimit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此配置表示，允许</w:t>
      </w:r>
      <w:r>
        <w:rPr>
          <w:rFonts w:ascii="Verdana" w:eastAsia="宋体" w:hAnsi="Verdana" w:cs="宋体"/>
          <w:color w:val="000000"/>
          <w:kern w:val="0"/>
          <w:sz w:val="20"/>
          <w:szCs w:val="20"/>
        </w:rPr>
        <w:t>follower(</w:t>
      </w:r>
      <w:r>
        <w:rPr>
          <w:rFonts w:ascii="Verdana" w:eastAsia="宋体" w:hAnsi="Verdana" w:cs="宋体"/>
          <w:color w:val="000000"/>
          <w:kern w:val="0"/>
          <w:sz w:val="20"/>
          <w:szCs w:val="20"/>
        </w:rPr>
        <w:t>相对于</w:t>
      </w:r>
      <w:r>
        <w:rPr>
          <w:rFonts w:ascii="Verdana" w:eastAsia="宋体" w:hAnsi="Verdana" w:cs="宋体"/>
          <w:color w:val="000000"/>
          <w:kern w:val="0"/>
          <w:sz w:val="20"/>
          <w:szCs w:val="20"/>
        </w:rPr>
        <w:t>Leaderer</w:t>
      </w:r>
      <w:r>
        <w:rPr>
          <w:rFonts w:ascii="Verdana" w:eastAsia="宋体" w:hAnsi="Verdana" w:cs="宋体"/>
          <w:color w:val="000000"/>
          <w:kern w:val="0"/>
          <w:sz w:val="20"/>
          <w:szCs w:val="20"/>
        </w:rPr>
        <w:t>言的</w:t>
      </w:r>
      <w:r>
        <w:rPr>
          <w:rFonts w:ascii="Verdana" w:eastAsia="宋体" w:hAnsi="Verdana" w:cs="宋体"/>
          <w:color w:val="000000"/>
          <w:kern w:val="0"/>
          <w:sz w:val="20"/>
          <w:szCs w:val="20"/>
        </w:rPr>
        <w:t>“</w:t>
      </w:r>
      <w:r>
        <w:rPr>
          <w:rFonts w:ascii="Verdana" w:eastAsia="宋体" w:hAnsi="Verdana" w:cs="宋体"/>
          <w:color w:val="000000"/>
          <w:kern w:val="0"/>
          <w:sz w:val="20"/>
          <w:szCs w:val="20"/>
        </w:rPr>
        <w:t>客户端</w:t>
      </w:r>
      <w:r>
        <w:rPr>
          <w:rFonts w:ascii="Verdana" w:eastAsia="宋体" w:hAnsi="Verdana" w:cs="宋体"/>
          <w:color w:val="000000"/>
          <w:kern w:val="0"/>
          <w:sz w:val="20"/>
          <w:szCs w:val="20"/>
        </w:rPr>
        <w:t>”)</w:t>
      </w:r>
      <w:r>
        <w:rPr>
          <w:rFonts w:ascii="Verdana" w:eastAsia="宋体" w:hAnsi="Verdana" w:cs="宋体"/>
          <w:color w:val="000000"/>
          <w:kern w:val="0"/>
          <w:sz w:val="20"/>
          <w:szCs w:val="20"/>
        </w:rPr>
        <w:t>连接并同步到</w:t>
      </w:r>
      <w:r>
        <w:rPr>
          <w:rFonts w:ascii="Verdana" w:eastAsia="宋体" w:hAnsi="Verdana" w:cs="宋体"/>
          <w:color w:val="000000"/>
          <w:kern w:val="0"/>
          <w:sz w:val="20"/>
          <w:szCs w:val="20"/>
        </w:rPr>
        <w:t>Leader</w:t>
      </w:r>
      <w:r>
        <w:rPr>
          <w:rFonts w:ascii="Verdana" w:eastAsia="宋体" w:hAnsi="Verdana" w:cs="宋体"/>
          <w:color w:val="000000"/>
          <w:kern w:val="0"/>
          <w:sz w:val="20"/>
          <w:szCs w:val="20"/>
        </w:rPr>
        <w:t>的初始化连接时间，以</w:t>
      </w:r>
      <w:r>
        <w:rPr>
          <w:rFonts w:ascii="Verdana" w:eastAsia="宋体" w:hAnsi="Verdana" w:cs="宋体"/>
          <w:color w:val="000000"/>
          <w:kern w:val="0"/>
          <w:sz w:val="20"/>
          <w:szCs w:val="20"/>
        </w:rPr>
        <w:t>tickTime</w:t>
      </w:r>
      <w:r>
        <w:rPr>
          <w:rFonts w:ascii="Verdana" w:eastAsia="宋体" w:hAnsi="Verdana" w:cs="宋体"/>
          <w:color w:val="000000"/>
          <w:kern w:val="0"/>
          <w:sz w:val="20"/>
          <w:szCs w:val="20"/>
        </w:rPr>
        <w:t>为单位。当初始化连接时间超过该值，则表示连接失败。</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(2)</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syncLimit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此配置项表示</w:t>
      </w:r>
      <w:r>
        <w:rPr>
          <w:rFonts w:ascii="Verdana" w:eastAsia="宋体" w:hAnsi="Verdana" w:cs="宋体"/>
          <w:color w:val="000000"/>
          <w:kern w:val="0"/>
          <w:sz w:val="20"/>
          <w:szCs w:val="20"/>
        </w:rPr>
        <w:t>Leader</w:t>
      </w:r>
      <w:r>
        <w:rPr>
          <w:rFonts w:ascii="Verdana" w:eastAsia="宋体" w:hAnsi="Verdana" w:cs="宋体"/>
          <w:color w:val="000000"/>
          <w:kern w:val="0"/>
          <w:sz w:val="20"/>
          <w:szCs w:val="20"/>
        </w:rPr>
        <w:t>与</w:t>
      </w:r>
      <w:r>
        <w:rPr>
          <w:rFonts w:ascii="Verdana" w:eastAsia="宋体" w:hAnsi="Verdana" w:cs="宋体"/>
          <w:color w:val="000000"/>
          <w:kern w:val="0"/>
          <w:sz w:val="20"/>
          <w:szCs w:val="20"/>
        </w:rPr>
        <w:t>Follower</w:t>
      </w:r>
      <w:r>
        <w:rPr>
          <w:rFonts w:ascii="Verdana" w:eastAsia="宋体" w:hAnsi="Verdana" w:cs="宋体"/>
          <w:color w:val="000000"/>
          <w:kern w:val="0"/>
          <w:sz w:val="20"/>
          <w:szCs w:val="20"/>
        </w:rPr>
        <w:t>之间发送消息时，请求和应答时间长度。如果</w:t>
      </w:r>
      <w:r>
        <w:rPr>
          <w:rFonts w:ascii="Verdana" w:eastAsia="宋体" w:hAnsi="Verdana" w:cs="宋体"/>
          <w:color w:val="000000"/>
          <w:kern w:val="0"/>
          <w:sz w:val="20"/>
          <w:szCs w:val="20"/>
        </w:rPr>
        <w:t>follower</w:t>
      </w:r>
      <w:r>
        <w:rPr>
          <w:rFonts w:ascii="Verdana" w:eastAsia="宋体" w:hAnsi="Verdana" w:cs="宋体"/>
          <w:color w:val="000000"/>
          <w:kern w:val="0"/>
          <w:sz w:val="20"/>
          <w:szCs w:val="20"/>
        </w:rPr>
        <w:t>在设置时间内不能与</w:t>
      </w:r>
      <w:r>
        <w:rPr>
          <w:rFonts w:ascii="Verdana" w:eastAsia="宋体" w:hAnsi="Verdana" w:cs="宋体"/>
          <w:color w:val="000000"/>
          <w:kern w:val="0"/>
          <w:sz w:val="20"/>
          <w:szCs w:val="20"/>
        </w:rPr>
        <w:t>leader</w:t>
      </w:r>
      <w:r>
        <w:rPr>
          <w:rFonts w:ascii="Verdana" w:eastAsia="宋体" w:hAnsi="Verdana" w:cs="宋体"/>
          <w:color w:val="000000"/>
          <w:kern w:val="0"/>
          <w:sz w:val="20"/>
          <w:szCs w:val="20"/>
        </w:rPr>
        <w:t>通信，那么此</w:t>
      </w:r>
      <w:r>
        <w:rPr>
          <w:rFonts w:ascii="Verdana" w:eastAsia="宋体" w:hAnsi="Verdana" w:cs="宋体"/>
          <w:color w:val="000000"/>
          <w:kern w:val="0"/>
          <w:sz w:val="20"/>
          <w:szCs w:val="20"/>
        </w:rPr>
        <w:t>follower</w:t>
      </w:r>
      <w:r>
        <w:rPr>
          <w:rFonts w:ascii="Verdana" w:eastAsia="宋体" w:hAnsi="Verdana" w:cs="宋体"/>
          <w:color w:val="000000"/>
          <w:kern w:val="0"/>
          <w:sz w:val="20"/>
          <w:szCs w:val="20"/>
        </w:rPr>
        <w:t>将会被丢弃。</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(3)</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server.A=B</w:t>
      </w:r>
      <w:r>
        <w:rPr>
          <w:rFonts w:ascii="Verdana" w:eastAsia="宋体" w:hAnsi="Verdana" w:cs="宋体"/>
          <w:b/>
          <w:bCs/>
          <w:color w:val="000000"/>
          <w:kern w:val="0"/>
          <w:sz w:val="20"/>
          <w:szCs w:val="20"/>
        </w:rPr>
        <w:t>：</w:t>
      </w:r>
      <w:r>
        <w:rPr>
          <w:rFonts w:ascii="Verdana" w:eastAsia="宋体" w:hAnsi="Verdana" w:cs="宋体"/>
          <w:b/>
          <w:bCs/>
          <w:color w:val="000000"/>
          <w:kern w:val="0"/>
          <w:sz w:val="20"/>
          <w:szCs w:val="20"/>
        </w:rPr>
        <w:t>C</w:t>
      </w:r>
      <w:r>
        <w:rPr>
          <w:rFonts w:ascii="Verdana" w:eastAsia="宋体" w:hAnsi="Verdana" w:cs="宋体"/>
          <w:b/>
          <w:bCs/>
          <w:color w:val="000000"/>
          <w:kern w:val="0"/>
          <w:sz w:val="20"/>
          <w:szCs w:val="20"/>
        </w:rPr>
        <w:t>：</w:t>
      </w:r>
      <w:r>
        <w:rPr>
          <w:rFonts w:ascii="Verdana" w:eastAsia="宋体" w:hAnsi="Verdana" w:cs="宋体"/>
          <w:b/>
          <w:bCs/>
          <w:color w:val="000000"/>
          <w:kern w:val="0"/>
          <w:sz w:val="20"/>
          <w:szCs w:val="20"/>
        </w:rPr>
        <w:t>D</w:t>
      </w:r>
    </w:p>
    <w:p w:rsidR="001A7847" w:rsidRDefault="007D395D">
      <w:pPr>
        <w:widowControl/>
        <w:shd w:val="clear" w:color="auto" w:fill="FFFFFF"/>
        <w:spacing w:before="150" w:after="150"/>
        <w:ind w:left="900"/>
        <w:jc w:val="left"/>
        <w:rPr>
          <w:rFonts w:ascii="Verdana" w:eastAsia="宋体" w:hAnsi="Verdana" w:cs="宋体"/>
          <w:color w:val="000000"/>
          <w:kern w:val="0"/>
          <w:sz w:val="20"/>
          <w:szCs w:val="20"/>
        </w:rPr>
      </w:pPr>
      <w:r>
        <w:rPr>
          <w:rFonts w:ascii="Verdana" w:eastAsia="宋体" w:hAnsi="Verdana" w:cs="宋体"/>
          <w:color w:val="000000"/>
          <w:kern w:val="0"/>
          <w:sz w:val="20"/>
          <w:szCs w:val="20"/>
        </w:rPr>
        <w:t>A</w:t>
      </w:r>
      <w:r>
        <w:rPr>
          <w:rFonts w:ascii="Verdana" w:eastAsia="宋体" w:hAnsi="Verdana" w:cs="宋体"/>
          <w:color w:val="000000"/>
          <w:kern w:val="0"/>
          <w:sz w:val="20"/>
          <w:szCs w:val="20"/>
        </w:rPr>
        <w:t>：其中</w:t>
      </w:r>
      <w:r>
        <w:rPr>
          <w:rFonts w:ascii="Verdana" w:eastAsia="宋体" w:hAnsi="Verdana" w:cs="宋体"/>
          <w:color w:val="000000"/>
          <w:kern w:val="0"/>
          <w:sz w:val="20"/>
          <w:szCs w:val="20"/>
        </w:rPr>
        <w:t xml:space="preserve"> A </w:t>
      </w:r>
      <w:r>
        <w:rPr>
          <w:rFonts w:ascii="Verdana" w:eastAsia="宋体" w:hAnsi="Verdana" w:cs="宋体"/>
          <w:color w:val="000000"/>
          <w:kern w:val="0"/>
          <w:sz w:val="20"/>
          <w:szCs w:val="20"/>
        </w:rPr>
        <w:t>是一个数字，表示这个是服务器的编号；</w:t>
      </w:r>
      <w:r>
        <w:rPr>
          <w:rFonts w:ascii="Verdana" w:eastAsia="宋体" w:hAnsi="Verdana" w:cs="宋体"/>
          <w:color w:val="000000"/>
          <w:kern w:val="0"/>
          <w:sz w:val="20"/>
          <w:szCs w:val="20"/>
        </w:rPr>
        <w:br/>
        <w:t>B</w:t>
      </w:r>
      <w:r>
        <w:rPr>
          <w:rFonts w:ascii="Verdana" w:eastAsia="宋体" w:hAnsi="Verdana" w:cs="宋体"/>
          <w:color w:val="000000"/>
          <w:kern w:val="0"/>
          <w:sz w:val="20"/>
          <w:szCs w:val="20"/>
        </w:rPr>
        <w:t>：是这个服务器的</w:t>
      </w:r>
      <w:r>
        <w:rPr>
          <w:rFonts w:ascii="Verdana" w:eastAsia="宋体" w:hAnsi="Verdana" w:cs="宋体"/>
          <w:color w:val="000000"/>
          <w:kern w:val="0"/>
          <w:sz w:val="20"/>
          <w:szCs w:val="20"/>
        </w:rPr>
        <w:t xml:space="preserve"> ip </w:t>
      </w:r>
      <w:r>
        <w:rPr>
          <w:rFonts w:ascii="Verdana" w:eastAsia="宋体" w:hAnsi="Verdana" w:cs="宋体"/>
          <w:color w:val="000000"/>
          <w:kern w:val="0"/>
          <w:sz w:val="20"/>
          <w:szCs w:val="20"/>
        </w:rPr>
        <w:t>地址；</w:t>
      </w:r>
      <w:r>
        <w:rPr>
          <w:rFonts w:ascii="Verdana" w:eastAsia="宋体" w:hAnsi="Verdana" w:cs="宋体"/>
          <w:color w:val="000000"/>
          <w:kern w:val="0"/>
          <w:sz w:val="20"/>
          <w:szCs w:val="20"/>
        </w:rPr>
        <w:br/>
        <w:t>C</w:t>
      </w:r>
      <w:r>
        <w:rPr>
          <w:rFonts w:ascii="Verdana" w:eastAsia="宋体" w:hAnsi="Verdana" w:cs="宋体"/>
          <w:color w:val="000000"/>
          <w:kern w:val="0"/>
          <w:sz w:val="20"/>
          <w:szCs w:val="20"/>
        </w:rPr>
        <w:t>：</w:t>
      </w:r>
      <w:r>
        <w:rPr>
          <w:rFonts w:ascii="Verdana" w:eastAsia="宋体" w:hAnsi="Verdana" w:cs="宋体"/>
          <w:color w:val="000000"/>
          <w:kern w:val="0"/>
          <w:sz w:val="20"/>
          <w:szCs w:val="20"/>
        </w:rPr>
        <w:t>Leader</w:t>
      </w:r>
      <w:r>
        <w:rPr>
          <w:rFonts w:ascii="Verdana" w:eastAsia="宋体" w:hAnsi="Verdana" w:cs="宋体"/>
          <w:color w:val="000000"/>
          <w:kern w:val="0"/>
          <w:sz w:val="20"/>
          <w:szCs w:val="20"/>
        </w:rPr>
        <w:t>选举的端口；</w:t>
      </w:r>
      <w:r>
        <w:rPr>
          <w:rFonts w:ascii="Verdana" w:eastAsia="宋体" w:hAnsi="Verdana" w:cs="宋体"/>
          <w:color w:val="000000"/>
          <w:kern w:val="0"/>
          <w:sz w:val="20"/>
          <w:szCs w:val="20"/>
        </w:rPr>
        <w:br/>
        <w:t>D</w:t>
      </w:r>
      <w:r>
        <w:rPr>
          <w:rFonts w:ascii="Verdana" w:eastAsia="宋体" w:hAnsi="Verdana" w:cs="宋体"/>
          <w:color w:val="000000"/>
          <w:kern w:val="0"/>
          <w:sz w:val="20"/>
          <w:szCs w:val="20"/>
        </w:rPr>
        <w:t>：</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服务器之间的通信端口。</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(4) myid</w:t>
      </w:r>
      <w:r>
        <w:rPr>
          <w:rFonts w:ascii="Verdana" w:eastAsia="宋体" w:hAnsi="Verdana" w:cs="宋体"/>
          <w:color w:val="000000"/>
          <w:kern w:val="0"/>
          <w:sz w:val="20"/>
          <w:szCs w:val="20"/>
        </w:rPr>
        <w:t>和</w:t>
      </w:r>
      <w:r>
        <w:rPr>
          <w:rFonts w:ascii="Verdana" w:eastAsia="宋体" w:hAnsi="Verdana" w:cs="宋体"/>
          <w:b/>
          <w:bCs/>
          <w:color w:val="000000"/>
          <w:kern w:val="0"/>
          <w:sz w:val="20"/>
          <w:szCs w:val="20"/>
        </w:rPr>
        <w:t>zoo.cfg</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除了修改</w:t>
      </w:r>
      <w:r>
        <w:rPr>
          <w:rFonts w:ascii="Verdana" w:eastAsia="宋体" w:hAnsi="Verdana" w:cs="宋体"/>
          <w:color w:val="000000"/>
          <w:kern w:val="0"/>
          <w:sz w:val="20"/>
          <w:szCs w:val="20"/>
        </w:rPr>
        <w:t xml:space="preserve"> zoo.cfg </w:t>
      </w:r>
      <w:r>
        <w:rPr>
          <w:rFonts w:ascii="Verdana" w:eastAsia="宋体" w:hAnsi="Verdana" w:cs="宋体"/>
          <w:color w:val="000000"/>
          <w:kern w:val="0"/>
          <w:sz w:val="20"/>
          <w:szCs w:val="20"/>
        </w:rPr>
        <w:t>配置文件，集群模式下还要配置一个文件</w:t>
      </w:r>
      <w:r>
        <w:rPr>
          <w:rFonts w:ascii="Verdana" w:eastAsia="宋体" w:hAnsi="Verdana" w:cs="宋体"/>
          <w:color w:val="000000"/>
          <w:kern w:val="0"/>
          <w:sz w:val="20"/>
          <w:szCs w:val="20"/>
        </w:rPr>
        <w:t xml:space="preserve"> myid</w:t>
      </w:r>
      <w:r>
        <w:rPr>
          <w:rFonts w:ascii="Verdana" w:eastAsia="宋体" w:hAnsi="Verdana" w:cs="宋体"/>
          <w:color w:val="000000"/>
          <w:kern w:val="0"/>
          <w:sz w:val="20"/>
          <w:szCs w:val="20"/>
        </w:rPr>
        <w:t>，这个文件在</w:t>
      </w:r>
      <w:r>
        <w:rPr>
          <w:rFonts w:ascii="Verdana" w:eastAsia="宋体" w:hAnsi="Verdana" w:cs="宋体"/>
          <w:color w:val="000000"/>
          <w:kern w:val="0"/>
          <w:sz w:val="20"/>
          <w:szCs w:val="20"/>
        </w:rPr>
        <w:t xml:space="preserve"> dataDir </w:t>
      </w:r>
      <w:r>
        <w:rPr>
          <w:rFonts w:ascii="Verdana" w:eastAsia="宋体" w:hAnsi="Verdana" w:cs="宋体"/>
          <w:color w:val="000000"/>
          <w:kern w:val="0"/>
          <w:sz w:val="20"/>
          <w:szCs w:val="20"/>
        </w:rPr>
        <w:t>目录下，这个文件里面就有一个数据就是</w:t>
      </w:r>
      <w:r>
        <w:rPr>
          <w:rFonts w:ascii="Verdana" w:eastAsia="宋体" w:hAnsi="Verdana" w:cs="宋体"/>
          <w:color w:val="000000"/>
          <w:kern w:val="0"/>
          <w:sz w:val="20"/>
          <w:szCs w:val="20"/>
        </w:rPr>
        <w:t xml:space="preserve"> A </w:t>
      </w:r>
      <w:r>
        <w:rPr>
          <w:rFonts w:ascii="Verdana" w:eastAsia="宋体" w:hAnsi="Verdana" w:cs="宋体"/>
          <w:color w:val="000000"/>
          <w:kern w:val="0"/>
          <w:sz w:val="20"/>
          <w:szCs w:val="20"/>
        </w:rPr>
        <w:t>的值，</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启动时会读取这个文件，拿到里面的数据与</w:t>
      </w:r>
      <w:r>
        <w:rPr>
          <w:rFonts w:ascii="Verdana" w:eastAsia="宋体" w:hAnsi="Verdana" w:cs="宋体"/>
          <w:color w:val="000000"/>
          <w:kern w:val="0"/>
          <w:sz w:val="20"/>
          <w:szCs w:val="20"/>
        </w:rPr>
        <w:t xml:space="preserve"> zoo.cfg </w:t>
      </w:r>
      <w:r>
        <w:rPr>
          <w:rFonts w:ascii="Verdana" w:eastAsia="宋体" w:hAnsi="Verdana" w:cs="宋体"/>
          <w:color w:val="000000"/>
          <w:kern w:val="0"/>
          <w:sz w:val="20"/>
          <w:szCs w:val="20"/>
        </w:rPr>
        <w:t>里面的配置信息比较从而判断到底是那个</w:t>
      </w:r>
      <w:r>
        <w:rPr>
          <w:rFonts w:ascii="Verdana" w:eastAsia="宋体" w:hAnsi="Verdana" w:cs="宋体"/>
          <w:color w:val="000000"/>
          <w:kern w:val="0"/>
          <w:sz w:val="20"/>
          <w:szCs w:val="20"/>
        </w:rPr>
        <w:t xml:space="preserve"> server</w:t>
      </w:r>
      <w:r>
        <w:rPr>
          <w:rFonts w:ascii="Verdana" w:eastAsia="宋体" w:hAnsi="Verdana" w:cs="宋体"/>
          <w:color w:val="000000"/>
          <w:kern w:val="0"/>
          <w:sz w:val="20"/>
          <w:szCs w:val="20"/>
        </w:rPr>
        <w:t>。</w:t>
      </w:r>
    </w:p>
    <w:p w:rsidR="001A7847" w:rsidRDefault="007D395D">
      <w:pPr>
        <w:pStyle w:val="4"/>
      </w:pPr>
      <w:r>
        <w:rPr>
          <w:rFonts w:hint="eastAsia"/>
        </w:rPr>
        <w:t>3</w:t>
      </w:r>
      <w:r>
        <w:t>、搭建</w:t>
      </w:r>
      <w:r>
        <w:t>ZooKeeper</w:t>
      </w:r>
      <w:r>
        <w:t>服务器集群</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搭建要求：</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(1) zk</w:t>
      </w:r>
      <w:r>
        <w:rPr>
          <w:rFonts w:ascii="Verdana" w:eastAsia="宋体" w:hAnsi="Verdana" w:cs="宋体"/>
          <w:color w:val="000000"/>
          <w:kern w:val="0"/>
          <w:sz w:val="20"/>
          <w:szCs w:val="20"/>
        </w:rPr>
        <w:t>服务器集群规模不小于</w:t>
      </w:r>
      <w:r>
        <w:rPr>
          <w:rFonts w:ascii="Verdana" w:eastAsia="宋体" w:hAnsi="Verdana" w:cs="宋体"/>
          <w:color w:val="000000"/>
          <w:kern w:val="0"/>
          <w:sz w:val="20"/>
          <w:szCs w:val="20"/>
        </w:rPr>
        <w:t>3</w:t>
      </w:r>
      <w:r>
        <w:rPr>
          <w:rFonts w:ascii="Verdana" w:eastAsia="宋体" w:hAnsi="Verdana" w:cs="宋体"/>
          <w:color w:val="000000"/>
          <w:kern w:val="0"/>
          <w:sz w:val="20"/>
          <w:szCs w:val="20"/>
        </w:rPr>
        <w:t>个节点</w:t>
      </w:r>
      <w:r>
        <w:rPr>
          <w:rFonts w:ascii="Verdana" w:eastAsia="宋体" w:hAnsi="Verdana" w:cs="宋体"/>
          <w:color w:val="000000"/>
          <w:kern w:val="0"/>
          <w:sz w:val="20"/>
          <w:szCs w:val="20"/>
        </w:rPr>
        <w:br/>
        <w:t xml:space="preserve">(2) </w:t>
      </w:r>
      <w:r>
        <w:rPr>
          <w:rFonts w:ascii="Verdana" w:eastAsia="宋体" w:hAnsi="Verdana" w:cs="宋体"/>
          <w:color w:val="000000"/>
          <w:kern w:val="0"/>
          <w:sz w:val="20"/>
          <w:szCs w:val="20"/>
        </w:rPr>
        <w:t>要求各服务器之间系统时间要保持一致。</w:t>
      </w:r>
    </w:p>
    <w:p w:rsidR="001A7847" w:rsidRDefault="007D395D">
      <w:pPr>
        <w:pStyle w:val="5"/>
      </w:pPr>
      <w:r>
        <w:lastRenderedPageBreak/>
        <w:t xml:space="preserve">3.1 </w:t>
      </w:r>
      <w:r>
        <w:t>安装配置</w:t>
      </w:r>
      <w:r>
        <w:t>ZK</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w:t>
      </w:r>
      <w:r>
        <w:rPr>
          <w:rFonts w:ascii="Verdana" w:eastAsia="宋体" w:hAnsi="Verdana" w:cs="宋体"/>
          <w:color w:val="000000"/>
          <w:kern w:val="0"/>
          <w:sz w:val="20"/>
          <w:szCs w:val="20"/>
        </w:rPr>
        <w:t> </w:t>
      </w:r>
      <w:r>
        <w:rPr>
          <w:rFonts w:ascii="Verdana" w:eastAsia="宋体" w:hAnsi="Verdana" w:cs="宋体"/>
          <w:color w:val="000000"/>
          <w:kern w:val="0"/>
          <w:sz w:val="20"/>
          <w:szCs w:val="20"/>
        </w:rPr>
        <w:t>使用</w:t>
      </w:r>
      <w:r>
        <w:rPr>
          <w:rFonts w:ascii="Verdana" w:eastAsia="宋体" w:hAnsi="Verdana" w:cs="宋体"/>
          <w:color w:val="000000"/>
          <w:kern w:val="0"/>
          <w:sz w:val="20"/>
          <w:szCs w:val="20"/>
        </w:rPr>
        <w:t>WinScp</w:t>
      </w:r>
      <w:r>
        <w:rPr>
          <w:rFonts w:ascii="Verdana" w:eastAsia="宋体" w:hAnsi="Verdana" w:cs="宋体"/>
          <w:color w:val="000000"/>
          <w:kern w:val="0"/>
          <w:sz w:val="20"/>
          <w:szCs w:val="20"/>
        </w:rPr>
        <w:t>将</w:t>
      </w:r>
      <w:r>
        <w:rPr>
          <w:rFonts w:ascii="Verdana" w:eastAsia="宋体" w:hAnsi="Verdana" w:cs="宋体"/>
          <w:color w:val="000000"/>
          <w:kern w:val="0"/>
          <w:sz w:val="20"/>
          <w:szCs w:val="20"/>
        </w:rPr>
        <w:t>Zk</w:t>
      </w:r>
      <w:r>
        <w:rPr>
          <w:rFonts w:ascii="Verdana" w:eastAsia="宋体" w:hAnsi="Verdana" w:cs="宋体"/>
          <w:color w:val="000000"/>
          <w:kern w:val="0"/>
          <w:sz w:val="20"/>
          <w:szCs w:val="20"/>
        </w:rPr>
        <w:t>传输到</w:t>
      </w:r>
      <w:r>
        <w:rPr>
          <w:rFonts w:ascii="Verdana" w:eastAsia="宋体" w:hAnsi="Verdana" w:cs="宋体"/>
          <w:color w:val="000000"/>
          <w:kern w:val="0"/>
          <w:sz w:val="20"/>
          <w:szCs w:val="20"/>
        </w:rPr>
        <w:t>Hadoop</w:t>
      </w:r>
      <w:r>
        <w:rPr>
          <w:rFonts w:ascii="Verdana" w:eastAsia="宋体" w:hAnsi="Verdana" w:cs="宋体"/>
          <w:color w:val="000000"/>
          <w:kern w:val="0"/>
          <w:sz w:val="20"/>
          <w:szCs w:val="20"/>
        </w:rPr>
        <w:t>主机上的</w:t>
      </w:r>
      <w:r>
        <w:rPr>
          <w:rFonts w:ascii="Verdana" w:eastAsia="宋体" w:hAnsi="Verdana" w:cs="宋体"/>
          <w:color w:val="000000"/>
          <w:kern w:val="0"/>
          <w:sz w:val="20"/>
          <w:szCs w:val="20"/>
        </w:rPr>
        <w:t>/usr/local</w:t>
      </w:r>
      <w:r>
        <w:rPr>
          <w:rFonts w:ascii="Verdana" w:eastAsia="宋体" w:hAnsi="Verdana" w:cs="宋体"/>
          <w:color w:val="000000"/>
          <w:kern w:val="0"/>
          <w:sz w:val="20"/>
          <w:szCs w:val="20"/>
        </w:rPr>
        <w:t>，我用的版本是</w:t>
      </w:r>
      <w:r>
        <w:rPr>
          <w:rFonts w:ascii="Verdana" w:eastAsia="宋体" w:hAnsi="Verdana" w:cs="宋体"/>
          <w:color w:val="000000"/>
          <w:kern w:val="0"/>
          <w:sz w:val="20"/>
          <w:szCs w:val="20"/>
        </w:rPr>
        <w:t>zookeeper-3.4.5.tar.gz</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(2)</w:t>
      </w:r>
      <w:r>
        <w:rPr>
          <w:rFonts w:ascii="Verdana" w:eastAsia="宋体" w:hAnsi="Verdana" w:cs="宋体"/>
          <w:color w:val="000000"/>
          <w:kern w:val="0"/>
          <w:sz w:val="20"/>
          <w:szCs w:val="20"/>
        </w:rPr>
        <w:t> </w:t>
      </w:r>
      <w:r>
        <w:rPr>
          <w:rFonts w:ascii="Verdana" w:eastAsia="宋体" w:hAnsi="Verdana" w:cs="宋体"/>
          <w:color w:val="000000"/>
          <w:kern w:val="0"/>
          <w:sz w:val="20"/>
          <w:szCs w:val="20"/>
        </w:rPr>
        <w:t>在</w:t>
      </w:r>
      <w:r>
        <w:rPr>
          <w:rFonts w:ascii="Verdana" w:eastAsia="宋体" w:hAnsi="Verdana" w:cs="宋体"/>
          <w:color w:val="000000"/>
          <w:kern w:val="0"/>
          <w:sz w:val="20"/>
          <w:szCs w:val="20"/>
        </w:rPr>
        <w:t>hadoop</w:t>
      </w:r>
      <w:r>
        <w:rPr>
          <w:rFonts w:ascii="Verdana" w:eastAsia="宋体" w:hAnsi="Verdana" w:cs="宋体"/>
          <w:color w:val="000000"/>
          <w:kern w:val="0"/>
          <w:sz w:val="20"/>
          <w:szCs w:val="20"/>
        </w:rPr>
        <w:t>的</w:t>
      </w:r>
      <w:r>
        <w:rPr>
          <w:rFonts w:ascii="Verdana" w:eastAsia="宋体" w:hAnsi="Verdana" w:cs="宋体"/>
          <w:color w:val="000000"/>
          <w:kern w:val="0"/>
          <w:sz w:val="20"/>
          <w:szCs w:val="20"/>
        </w:rPr>
        <w:t>/usr/local</w:t>
      </w:r>
      <w:r>
        <w:rPr>
          <w:rFonts w:ascii="Verdana" w:eastAsia="宋体" w:hAnsi="Verdana" w:cs="宋体"/>
          <w:color w:val="000000"/>
          <w:kern w:val="0"/>
          <w:sz w:val="20"/>
          <w:szCs w:val="20"/>
        </w:rPr>
        <w:t>目录下，解压缩</w:t>
      </w:r>
      <w:r>
        <w:rPr>
          <w:rFonts w:ascii="Verdana" w:eastAsia="宋体" w:hAnsi="Verdana" w:cs="宋体"/>
          <w:color w:val="000000"/>
          <w:kern w:val="0"/>
          <w:sz w:val="20"/>
          <w:szCs w:val="20"/>
        </w:rPr>
        <w:t>zk....tar.gz</w:t>
      </w:r>
      <w:r>
        <w:rPr>
          <w:rFonts w:ascii="Verdana" w:eastAsia="宋体" w:hAnsi="Verdana" w:cs="宋体"/>
          <w:color w:val="000000"/>
          <w:kern w:val="0"/>
          <w:sz w:val="20"/>
          <w:szCs w:val="20"/>
        </w:rPr>
        <w:t>，设置环境变量</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解压缩</w:t>
      </w:r>
      <w:r>
        <w:rPr>
          <w:rFonts w:ascii="Verdana" w:eastAsia="宋体" w:hAnsi="Verdana" w:cs="宋体"/>
          <w:color w:val="000000"/>
          <w:kern w:val="0"/>
          <w:sz w:val="20"/>
          <w:szCs w:val="20"/>
        </w:rPr>
        <w:t>：在</w:t>
      </w:r>
      <w:r>
        <w:rPr>
          <w:rFonts w:ascii="Verdana" w:eastAsia="宋体" w:hAnsi="Verdana" w:cs="宋体"/>
          <w:color w:val="000000"/>
          <w:kern w:val="0"/>
          <w:sz w:val="20"/>
          <w:szCs w:val="20"/>
        </w:rPr>
        <w:t>/usr/local</w:t>
      </w:r>
      <w:r>
        <w:rPr>
          <w:rFonts w:ascii="Verdana" w:eastAsia="宋体" w:hAnsi="Verdana" w:cs="宋体"/>
          <w:color w:val="000000"/>
          <w:kern w:val="0"/>
          <w:sz w:val="20"/>
          <w:szCs w:val="20"/>
        </w:rPr>
        <w:t>目录下，执行命令：</w:t>
      </w:r>
      <w:r>
        <w:rPr>
          <w:rFonts w:ascii="Verdana" w:eastAsia="宋体" w:hAnsi="Verdana" w:cs="宋体"/>
          <w:color w:val="000000"/>
          <w:kern w:val="0"/>
          <w:sz w:val="20"/>
          <w:szCs w:val="20"/>
        </w:rPr>
        <w:t>tar -zxvf zookeeper-3.4.5.tar.gz</w:t>
      </w:r>
      <w:r>
        <w:rPr>
          <w:rFonts w:ascii="Verdana" w:eastAsia="宋体" w:hAnsi="Verdana" w:cs="宋体"/>
          <w:color w:val="000000"/>
          <w:kern w:val="0"/>
          <w:sz w:val="20"/>
          <w:szCs w:val="20"/>
        </w:rPr>
        <w:t>，如下图所示</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noProof/>
        </w:rPr>
        <w:drawing>
          <wp:inline distT="0" distB="0" distL="0" distR="0">
            <wp:extent cx="5274310" cy="4838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69"/>
                    <a:stretch>
                      <a:fillRect/>
                    </a:stretch>
                  </pic:blipFill>
                  <pic:spPr>
                    <a:xfrm>
                      <a:off x="0" y="0"/>
                      <a:ext cx="5274310" cy="484089"/>
                    </a:xfrm>
                    <a:prstGeom prst="rect">
                      <a:avLst/>
                    </a:prstGeom>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重命名</w:t>
      </w:r>
      <w:r>
        <w:rPr>
          <w:rFonts w:ascii="Verdana" w:eastAsia="宋体" w:hAnsi="Verdana" w:cs="宋体"/>
          <w:color w:val="000000"/>
          <w:kern w:val="0"/>
          <w:sz w:val="20"/>
          <w:szCs w:val="20"/>
        </w:rPr>
        <w:t>：解压后将文件夹，重命名为</w:t>
      </w:r>
      <w:r>
        <w:rPr>
          <w:rFonts w:ascii="Verdana" w:eastAsia="宋体" w:hAnsi="Verdana" w:cs="宋体"/>
          <w:color w:val="000000"/>
          <w:kern w:val="0"/>
          <w:sz w:val="20"/>
          <w:szCs w:val="20"/>
        </w:rPr>
        <w:t>zk</w:t>
      </w:r>
      <w:r>
        <w:rPr>
          <w:rFonts w:ascii="Verdana" w:eastAsia="宋体" w:hAnsi="Verdana" w:cs="宋体"/>
          <w:color w:val="000000"/>
          <w:kern w:val="0"/>
          <w:sz w:val="20"/>
          <w:szCs w:val="20"/>
        </w:rPr>
        <w:t>，执行命令：</w:t>
      </w:r>
      <w:r>
        <w:rPr>
          <w:rFonts w:ascii="Verdana" w:eastAsia="宋体" w:hAnsi="Verdana" w:cs="宋体"/>
          <w:color w:val="000000"/>
          <w:kern w:val="0"/>
          <w:sz w:val="20"/>
          <w:szCs w:val="20"/>
        </w:rPr>
        <w:t> mv zookeeper-3.4.5 zk</w:t>
      </w:r>
      <w:r>
        <w:rPr>
          <w:rFonts w:ascii="Verdana" w:eastAsia="宋体" w:hAnsi="Verdana" w:cs="宋体"/>
          <w:color w:val="000000"/>
          <w:kern w:val="0"/>
          <w:sz w:val="20"/>
          <w:szCs w:val="20"/>
        </w:rPr>
        <w:t>，如下图所示</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noProof/>
        </w:rPr>
        <w:drawing>
          <wp:inline distT="0" distB="0" distL="0" distR="0">
            <wp:extent cx="5274310" cy="76644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70"/>
                    <a:stretch>
                      <a:fillRect/>
                    </a:stretch>
                  </pic:blipFill>
                  <pic:spPr>
                    <a:xfrm>
                      <a:off x="0" y="0"/>
                      <a:ext cx="5274310" cy="766728"/>
                    </a:xfrm>
                    <a:prstGeom prst="rect">
                      <a:avLst/>
                    </a:prstGeom>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设置环境变量</w:t>
      </w:r>
      <w:r>
        <w:rPr>
          <w:rFonts w:ascii="Verdana" w:eastAsia="宋体" w:hAnsi="Verdana" w:cs="宋体"/>
          <w:color w:val="000000"/>
          <w:kern w:val="0"/>
          <w:sz w:val="20"/>
          <w:szCs w:val="20"/>
        </w:rPr>
        <w:t>：执行命令：</w:t>
      </w:r>
      <w:r>
        <w:rPr>
          <w:rFonts w:ascii="Verdana" w:eastAsia="宋体" w:hAnsi="Verdana" w:cs="宋体"/>
          <w:color w:val="000000"/>
          <w:kern w:val="0"/>
          <w:sz w:val="20"/>
          <w:szCs w:val="20"/>
        </w:rPr>
        <w:t xml:space="preserve"> vi /etc/profile </w:t>
      </w:r>
      <w:r>
        <w:rPr>
          <w:rFonts w:ascii="Verdana" w:eastAsia="宋体" w:hAnsi="Verdana" w:cs="宋体"/>
          <w:color w:val="000000"/>
          <w:kern w:val="0"/>
          <w:sz w:val="20"/>
          <w:szCs w:val="20"/>
        </w:rPr>
        <w:t>，添加</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w:t>
      </w:r>
      <w:r>
        <w:rPr>
          <w:rFonts w:ascii="Verdana" w:eastAsia="宋体" w:hAnsi="Verdana" w:cs="宋体"/>
          <w:color w:val="000000"/>
          <w:kern w:val="0"/>
          <w:sz w:val="20"/>
          <w:szCs w:val="20"/>
        </w:rPr>
        <w:t>export ZOOKEEPER_HOME=/usr/local/zk</w:t>
      </w:r>
      <w:r>
        <w:rPr>
          <w:rFonts w:ascii="Verdana" w:eastAsia="宋体" w:hAnsi="Verdana" w:cs="宋体"/>
          <w:color w:val="000000"/>
          <w:kern w:val="0"/>
          <w:sz w:val="20"/>
          <w:szCs w:val="20"/>
        </w:rPr>
        <w:t>，如图</w:t>
      </w:r>
      <w:r>
        <w:rPr>
          <w:rFonts w:ascii="Verdana" w:eastAsia="宋体" w:hAnsi="Verdana" w:cs="宋体"/>
          <w:color w:val="000000"/>
          <w:kern w:val="0"/>
          <w:sz w:val="20"/>
          <w:szCs w:val="20"/>
        </w:rPr>
        <w:t>2.3</w:t>
      </w:r>
      <w:r>
        <w:rPr>
          <w:rFonts w:ascii="Verdana" w:eastAsia="宋体" w:hAnsi="Verdana" w:cs="宋体"/>
          <w:color w:val="000000"/>
          <w:kern w:val="0"/>
          <w:sz w:val="20"/>
          <w:szCs w:val="20"/>
        </w:rPr>
        <w:t>所示的内容。执行命令：</w:t>
      </w:r>
      <w:r>
        <w:rPr>
          <w:rFonts w:ascii="Verdana" w:eastAsia="宋体" w:hAnsi="Verdana" w:cs="宋体"/>
          <w:color w:val="000000"/>
          <w:kern w:val="0"/>
          <w:sz w:val="20"/>
          <w:szCs w:val="20"/>
        </w:rPr>
        <w:t xml:space="preserve">source /etc/profile </w:t>
      </w:r>
      <w:r>
        <w:rPr>
          <w:rFonts w:ascii="Verdana" w:eastAsia="宋体" w:hAnsi="Verdana" w:cs="宋体"/>
          <w:color w:val="000000"/>
          <w:kern w:val="0"/>
          <w:sz w:val="20"/>
          <w:szCs w:val="20"/>
        </w:rPr>
        <w:t>如下图所示</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noProof/>
        </w:rPr>
        <w:drawing>
          <wp:inline distT="0" distB="0" distL="0" distR="0">
            <wp:extent cx="5274310" cy="128714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71"/>
                    <a:stretch>
                      <a:fillRect/>
                    </a:stretch>
                  </pic:blipFill>
                  <pic:spPr>
                    <a:xfrm>
                      <a:off x="0" y="0"/>
                      <a:ext cx="5274310" cy="1287444"/>
                    </a:xfrm>
                    <a:prstGeom prst="rect">
                      <a:avLst/>
                    </a:prstGeom>
                  </pic:spPr>
                </pic:pic>
              </a:graphicData>
            </a:graphic>
          </wp:inline>
        </w:drawing>
      </w:r>
    </w:p>
    <w:p w:rsidR="001A7847" w:rsidRDefault="007D395D">
      <w:pPr>
        <w:pStyle w:val="5"/>
        <w:numPr>
          <w:ilvl w:val="1"/>
          <w:numId w:val="57"/>
        </w:numPr>
      </w:pPr>
      <w:r>
        <w:t>修改</w:t>
      </w:r>
      <w:r>
        <w:t>ZK</w:t>
      </w:r>
      <w:r>
        <w:t>配置文件</w:t>
      </w:r>
    </w:p>
    <w:p w:rsidR="001A7847" w:rsidRDefault="007D395D">
      <w:pPr>
        <w:pStyle w:val="af2"/>
        <w:widowControl/>
        <w:numPr>
          <w:ilvl w:val="0"/>
          <w:numId w:val="57"/>
        </w:numPr>
        <w:shd w:val="clear" w:color="auto" w:fill="FFFFFF"/>
        <w:spacing w:before="150" w:after="150"/>
        <w:ind w:firstLineChars="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(1) </w:t>
      </w:r>
      <w:r>
        <w:rPr>
          <w:rFonts w:ascii="Verdana" w:eastAsia="宋体" w:hAnsi="Verdana" w:cs="宋体"/>
          <w:b/>
          <w:bCs/>
          <w:color w:val="000000"/>
          <w:kern w:val="0"/>
          <w:sz w:val="20"/>
          <w:szCs w:val="20"/>
        </w:rPr>
        <w:t>重命名</w:t>
      </w:r>
      <w:r>
        <w:rPr>
          <w:rFonts w:ascii="Verdana" w:eastAsia="宋体" w:hAnsi="Verdana" w:cs="宋体"/>
          <w:color w:val="000000"/>
          <w:kern w:val="0"/>
          <w:sz w:val="20"/>
          <w:szCs w:val="20"/>
        </w:rPr>
        <w:t>：将</w:t>
      </w:r>
      <w:r>
        <w:rPr>
          <w:rFonts w:ascii="Verdana" w:eastAsia="宋体" w:hAnsi="Verdana" w:cs="宋体"/>
          <w:color w:val="000000"/>
          <w:kern w:val="0"/>
          <w:sz w:val="20"/>
          <w:szCs w:val="20"/>
        </w:rPr>
        <w:t>/usr/local/zk/conf</w:t>
      </w:r>
      <w:r>
        <w:rPr>
          <w:rFonts w:ascii="Verdana" w:eastAsia="宋体" w:hAnsi="Verdana" w:cs="宋体"/>
          <w:color w:val="000000"/>
          <w:kern w:val="0"/>
          <w:sz w:val="20"/>
          <w:szCs w:val="20"/>
        </w:rPr>
        <w:t>目录下</w:t>
      </w:r>
      <w:r>
        <w:rPr>
          <w:rFonts w:ascii="Verdana" w:eastAsia="宋体" w:hAnsi="Verdana" w:cs="宋体"/>
          <w:color w:val="000000"/>
          <w:kern w:val="0"/>
          <w:sz w:val="20"/>
          <w:szCs w:val="20"/>
        </w:rPr>
        <w:t>zoo_sample.cfg</w:t>
      </w:r>
      <w:r>
        <w:rPr>
          <w:rFonts w:ascii="Verdana" w:eastAsia="宋体" w:hAnsi="Verdana" w:cs="宋体"/>
          <w:color w:val="000000"/>
          <w:kern w:val="0"/>
          <w:sz w:val="20"/>
          <w:szCs w:val="20"/>
        </w:rPr>
        <w:t>，重命名为</w:t>
      </w:r>
      <w:r>
        <w:rPr>
          <w:rFonts w:ascii="Verdana" w:eastAsia="宋体" w:hAnsi="Verdana" w:cs="宋体"/>
          <w:color w:val="000000"/>
          <w:kern w:val="0"/>
          <w:sz w:val="20"/>
          <w:szCs w:val="20"/>
        </w:rPr>
        <w:t>zoo.cfg</w:t>
      </w:r>
      <w:r>
        <w:rPr>
          <w:rFonts w:ascii="Verdana" w:eastAsia="宋体" w:hAnsi="Verdana" w:cs="宋体"/>
          <w:color w:val="000000"/>
          <w:kern w:val="0"/>
          <w:sz w:val="20"/>
          <w:szCs w:val="20"/>
        </w:rPr>
        <w:t>，执行命令：</w:t>
      </w:r>
      <w:r>
        <w:rPr>
          <w:rFonts w:ascii="Verdana" w:eastAsia="宋体" w:hAnsi="Verdana" w:cs="宋体"/>
          <w:color w:val="000000"/>
          <w:kern w:val="0"/>
          <w:sz w:val="20"/>
          <w:szCs w:val="20"/>
        </w:rPr>
        <w:t>mv zoo_sample.cfg zoo.cfg</w:t>
      </w:r>
      <w:r>
        <w:rPr>
          <w:rFonts w:ascii="Verdana" w:eastAsia="宋体" w:hAnsi="Verdana" w:cs="宋体"/>
          <w:color w:val="000000"/>
          <w:kern w:val="0"/>
          <w:sz w:val="20"/>
          <w:szCs w:val="20"/>
        </w:rPr>
        <w:t>。如如下图所示</w:t>
      </w:r>
      <w:r>
        <w:rPr>
          <w:rFonts w:ascii="Verdana" w:eastAsia="宋体" w:hAnsi="Verdana" w:cs="宋体"/>
          <w:color w:val="000000"/>
          <w:kern w:val="0"/>
          <w:sz w:val="20"/>
          <w:szCs w:val="20"/>
        </w:rPr>
        <w:t>:</w:t>
      </w:r>
    </w:p>
    <w:p w:rsidR="001A7847" w:rsidRDefault="007D395D">
      <w:pPr>
        <w:pStyle w:val="af2"/>
        <w:widowControl/>
        <w:shd w:val="clear" w:color="auto" w:fill="FFFFFF"/>
        <w:spacing w:before="150" w:after="150"/>
        <w:ind w:left="360" w:firstLineChars="0" w:firstLine="0"/>
        <w:jc w:val="left"/>
        <w:rPr>
          <w:rFonts w:ascii="Verdana" w:eastAsia="宋体" w:hAnsi="Verdana" w:cs="宋体"/>
          <w:color w:val="000000"/>
          <w:kern w:val="0"/>
          <w:sz w:val="20"/>
          <w:szCs w:val="20"/>
        </w:rPr>
      </w:pPr>
      <w:r>
        <w:rPr>
          <w:noProof/>
        </w:rPr>
        <w:drawing>
          <wp:inline distT="0" distB="0" distL="0" distR="0">
            <wp:extent cx="5274310" cy="92900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2"/>
                    <a:stretch>
                      <a:fillRect/>
                    </a:stretch>
                  </pic:blipFill>
                  <pic:spPr>
                    <a:xfrm>
                      <a:off x="0" y="0"/>
                      <a:ext cx="5274310" cy="929109"/>
                    </a:xfrm>
                    <a:prstGeom prst="rect">
                      <a:avLst/>
                    </a:prstGeom>
                  </pic:spPr>
                </pic:pic>
              </a:graphicData>
            </a:graphic>
          </wp:inline>
        </w:drawing>
      </w:r>
    </w:p>
    <w:p w:rsidR="001A7847" w:rsidRDefault="007D395D">
      <w:pPr>
        <w:pStyle w:val="af2"/>
        <w:widowControl/>
        <w:numPr>
          <w:ilvl w:val="0"/>
          <w:numId w:val="57"/>
        </w:numPr>
        <w:shd w:val="clear" w:color="auto" w:fill="FFFFFF"/>
        <w:spacing w:before="150" w:after="150"/>
        <w:ind w:firstLineChars="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(2) </w:t>
      </w:r>
      <w:r>
        <w:rPr>
          <w:rFonts w:ascii="Verdana" w:eastAsia="宋体" w:hAnsi="Verdana" w:cs="宋体"/>
          <w:b/>
          <w:bCs/>
          <w:color w:val="000000"/>
          <w:kern w:val="0"/>
          <w:sz w:val="20"/>
          <w:szCs w:val="20"/>
        </w:rPr>
        <w:t>查看</w:t>
      </w:r>
      <w:r>
        <w:rPr>
          <w:rFonts w:ascii="Verdana" w:eastAsia="宋体" w:hAnsi="Verdana" w:cs="宋体"/>
          <w:color w:val="000000"/>
          <w:kern w:val="0"/>
          <w:sz w:val="20"/>
          <w:szCs w:val="20"/>
        </w:rPr>
        <w:t>：在</w:t>
      </w:r>
      <w:r>
        <w:rPr>
          <w:rFonts w:ascii="Verdana" w:eastAsia="宋体" w:hAnsi="Verdana" w:cs="宋体"/>
          <w:color w:val="000000"/>
          <w:kern w:val="0"/>
          <w:sz w:val="20"/>
          <w:szCs w:val="20"/>
        </w:rPr>
        <w:t>/usr/local/zk/conf</w:t>
      </w:r>
      <w:r>
        <w:rPr>
          <w:rFonts w:ascii="Verdana" w:eastAsia="宋体" w:hAnsi="Verdana" w:cs="宋体"/>
          <w:color w:val="000000"/>
          <w:kern w:val="0"/>
          <w:sz w:val="20"/>
          <w:szCs w:val="20"/>
        </w:rPr>
        <w:t>目录下，修改文件</w:t>
      </w:r>
      <w:r>
        <w:rPr>
          <w:rFonts w:ascii="Verdana" w:eastAsia="宋体" w:hAnsi="Verdana" w:cs="宋体"/>
          <w:color w:val="000000"/>
          <w:kern w:val="0"/>
          <w:sz w:val="20"/>
          <w:szCs w:val="20"/>
        </w:rPr>
        <w:t xml:space="preserve"> vi zoo.cfg</w:t>
      </w:r>
      <w:r>
        <w:rPr>
          <w:rFonts w:ascii="Verdana" w:eastAsia="宋体" w:hAnsi="Verdana" w:cs="宋体"/>
          <w:color w:val="000000"/>
          <w:kern w:val="0"/>
          <w:sz w:val="20"/>
          <w:szCs w:val="20"/>
        </w:rPr>
        <w:t>，文件内容如下图所示。在该文件中</w:t>
      </w:r>
      <w:r>
        <w:rPr>
          <w:rFonts w:ascii="Verdana" w:eastAsia="宋体" w:hAnsi="Verdana" w:cs="宋体"/>
          <w:color w:val="000000"/>
          <w:kern w:val="0"/>
          <w:sz w:val="20"/>
          <w:szCs w:val="20"/>
        </w:rPr>
        <w:t>dataDir</w:t>
      </w:r>
      <w:r>
        <w:rPr>
          <w:rFonts w:ascii="Verdana" w:eastAsia="宋体" w:hAnsi="Verdana" w:cs="宋体"/>
          <w:color w:val="000000"/>
          <w:kern w:val="0"/>
          <w:sz w:val="20"/>
          <w:szCs w:val="20"/>
        </w:rPr>
        <w:t>表示文件存放目录，它的默认设置为</w:t>
      </w:r>
      <w:r>
        <w:rPr>
          <w:rFonts w:ascii="Verdana" w:eastAsia="宋体" w:hAnsi="Verdana" w:cs="宋体"/>
          <w:color w:val="000000"/>
          <w:kern w:val="0"/>
          <w:sz w:val="20"/>
          <w:szCs w:val="20"/>
        </w:rPr>
        <w:t>/tmp/zookeeper</w:t>
      </w:r>
      <w:r>
        <w:rPr>
          <w:rFonts w:ascii="Verdana" w:eastAsia="宋体" w:hAnsi="Verdana" w:cs="宋体"/>
          <w:color w:val="000000"/>
          <w:kern w:val="0"/>
          <w:sz w:val="20"/>
          <w:szCs w:val="20"/>
        </w:rPr>
        <w:t>这是一个临时存放目录，每</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次重启后会丢失，在这我们自己设一个目录，</w:t>
      </w:r>
      <w:r>
        <w:rPr>
          <w:rFonts w:ascii="Verdana" w:eastAsia="宋体" w:hAnsi="Verdana" w:cs="宋体"/>
          <w:color w:val="000000"/>
          <w:kern w:val="0"/>
          <w:sz w:val="20"/>
          <w:szCs w:val="20"/>
        </w:rPr>
        <w:t>/usr/local/zk/data</w:t>
      </w:r>
      <w:r>
        <w:rPr>
          <w:rFonts w:ascii="Verdana" w:eastAsia="宋体" w:hAnsi="Verdana" w:cs="宋体"/>
          <w:color w:val="000000"/>
          <w:kern w:val="0"/>
          <w:sz w:val="20"/>
          <w:szCs w:val="20"/>
        </w:rPr>
        <w:t>。</w:t>
      </w:r>
    </w:p>
    <w:p w:rsidR="001A7847" w:rsidRDefault="007D395D">
      <w:pPr>
        <w:pStyle w:val="af2"/>
        <w:widowControl/>
        <w:numPr>
          <w:ilvl w:val="0"/>
          <w:numId w:val="57"/>
        </w:numPr>
        <w:shd w:val="clear" w:color="auto" w:fill="FFFFFF"/>
        <w:spacing w:before="150" w:after="150"/>
        <w:ind w:firstLineChars="0"/>
        <w:jc w:val="left"/>
        <w:rPr>
          <w:rFonts w:ascii="Verdana" w:eastAsia="宋体" w:hAnsi="Verdana" w:cs="宋体"/>
          <w:color w:val="000000"/>
          <w:kern w:val="0"/>
          <w:sz w:val="20"/>
          <w:szCs w:val="20"/>
        </w:rPr>
      </w:pPr>
      <w:r>
        <w:rPr>
          <w:noProof/>
        </w:rPr>
        <w:lastRenderedPageBreak/>
        <w:drawing>
          <wp:inline distT="0" distB="0" distL="0" distR="0">
            <wp:extent cx="5274310" cy="270256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73"/>
                    <a:stretch>
                      <a:fillRect/>
                    </a:stretch>
                  </pic:blipFill>
                  <pic:spPr>
                    <a:xfrm>
                      <a:off x="0" y="0"/>
                      <a:ext cx="5274310" cy="2703084"/>
                    </a:xfrm>
                    <a:prstGeom prst="rect">
                      <a:avLst/>
                    </a:prstGeom>
                  </pic:spPr>
                </pic:pic>
              </a:graphicData>
            </a:graphic>
          </wp:inline>
        </w:drawing>
      </w:r>
    </w:p>
    <w:p w:rsidR="001A7847" w:rsidRDefault="007D395D">
      <w:pPr>
        <w:pStyle w:val="af2"/>
        <w:widowControl/>
        <w:numPr>
          <w:ilvl w:val="0"/>
          <w:numId w:val="57"/>
        </w:numPr>
        <w:shd w:val="clear" w:color="auto" w:fill="FFFFFF"/>
        <w:spacing w:before="150" w:after="150"/>
        <w:ind w:firstLineChars="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(3) </w:t>
      </w:r>
      <w:r>
        <w:rPr>
          <w:rFonts w:ascii="Verdana" w:eastAsia="宋体" w:hAnsi="Verdana" w:cs="宋体"/>
          <w:b/>
          <w:bCs/>
          <w:color w:val="000000"/>
          <w:kern w:val="0"/>
          <w:sz w:val="20"/>
          <w:szCs w:val="20"/>
        </w:rPr>
        <w:t>创建文件夹</w:t>
      </w:r>
      <w:r>
        <w:rPr>
          <w:rFonts w:ascii="Verdana" w:eastAsia="宋体" w:hAnsi="Verdana" w:cs="宋体"/>
          <w:color w:val="000000"/>
          <w:kern w:val="0"/>
          <w:sz w:val="20"/>
          <w:szCs w:val="20"/>
        </w:rPr>
        <w:t>：</w:t>
      </w:r>
      <w:r>
        <w:rPr>
          <w:rFonts w:ascii="Verdana" w:eastAsia="宋体" w:hAnsi="Verdana" w:cs="宋体"/>
          <w:color w:val="000000"/>
          <w:kern w:val="0"/>
          <w:sz w:val="20"/>
          <w:szCs w:val="20"/>
        </w:rPr>
        <w:t>mkdir /usr/local/zk/data</w:t>
      </w:r>
    </w:p>
    <w:p w:rsidR="001A7847" w:rsidRDefault="007D395D">
      <w:pPr>
        <w:pStyle w:val="af2"/>
        <w:widowControl/>
        <w:numPr>
          <w:ilvl w:val="0"/>
          <w:numId w:val="57"/>
        </w:numPr>
        <w:shd w:val="clear" w:color="auto" w:fill="FFFFFF"/>
        <w:spacing w:before="150" w:after="150"/>
        <w:ind w:firstLineChars="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(4) </w:t>
      </w:r>
      <w:r>
        <w:rPr>
          <w:rFonts w:ascii="Verdana" w:eastAsia="宋体" w:hAnsi="Verdana" w:cs="宋体"/>
          <w:b/>
          <w:bCs/>
          <w:color w:val="000000"/>
          <w:kern w:val="0"/>
          <w:sz w:val="20"/>
          <w:szCs w:val="20"/>
        </w:rPr>
        <w:t>创建</w:t>
      </w:r>
      <w:r>
        <w:rPr>
          <w:rFonts w:ascii="Verdana" w:eastAsia="宋体" w:hAnsi="Verdana" w:cs="宋体"/>
          <w:b/>
          <w:bCs/>
          <w:color w:val="000000"/>
          <w:kern w:val="0"/>
          <w:sz w:val="20"/>
          <w:szCs w:val="20"/>
        </w:rPr>
        <w:t>myid</w:t>
      </w:r>
      <w:r>
        <w:rPr>
          <w:rFonts w:ascii="Verdana" w:eastAsia="宋体" w:hAnsi="Verdana" w:cs="宋体"/>
          <w:color w:val="000000"/>
          <w:kern w:val="0"/>
          <w:sz w:val="20"/>
          <w:szCs w:val="20"/>
        </w:rPr>
        <w:t>：在</w:t>
      </w:r>
      <w:r>
        <w:rPr>
          <w:rFonts w:ascii="Verdana" w:eastAsia="宋体" w:hAnsi="Verdana" w:cs="宋体"/>
          <w:color w:val="000000"/>
          <w:kern w:val="0"/>
          <w:sz w:val="20"/>
          <w:szCs w:val="20"/>
        </w:rPr>
        <w:t>data</w:t>
      </w:r>
      <w:r>
        <w:rPr>
          <w:rFonts w:ascii="Verdana" w:eastAsia="宋体" w:hAnsi="Verdana" w:cs="宋体"/>
          <w:color w:val="000000"/>
          <w:kern w:val="0"/>
          <w:sz w:val="20"/>
          <w:szCs w:val="20"/>
        </w:rPr>
        <w:t>目录下，创建文件</w:t>
      </w:r>
      <w:r>
        <w:rPr>
          <w:rFonts w:ascii="Verdana" w:eastAsia="宋体" w:hAnsi="Verdana" w:cs="宋体"/>
          <w:color w:val="000000"/>
          <w:kern w:val="0"/>
          <w:sz w:val="20"/>
          <w:szCs w:val="20"/>
        </w:rPr>
        <w:t>myid</w:t>
      </w:r>
      <w:r>
        <w:rPr>
          <w:rFonts w:ascii="Verdana" w:eastAsia="宋体" w:hAnsi="Verdana" w:cs="宋体"/>
          <w:color w:val="000000"/>
          <w:kern w:val="0"/>
          <w:sz w:val="20"/>
          <w:szCs w:val="20"/>
        </w:rPr>
        <w:t>，值为</w:t>
      </w:r>
      <w:r>
        <w:rPr>
          <w:rFonts w:ascii="Verdana" w:eastAsia="宋体" w:hAnsi="Verdana" w:cs="宋体"/>
          <w:color w:val="000000"/>
          <w:kern w:val="0"/>
          <w:sz w:val="20"/>
          <w:szCs w:val="20"/>
        </w:rPr>
        <w:t>0</w:t>
      </w:r>
      <w:r>
        <w:rPr>
          <w:rFonts w:ascii="Verdana" w:eastAsia="宋体" w:hAnsi="Verdana" w:cs="宋体"/>
          <w:color w:val="000000"/>
          <w:kern w:val="0"/>
          <w:sz w:val="20"/>
          <w:szCs w:val="20"/>
        </w:rPr>
        <w:t>；</w:t>
      </w:r>
      <w:r>
        <w:rPr>
          <w:rFonts w:ascii="Verdana" w:eastAsia="宋体" w:hAnsi="Verdana" w:cs="宋体"/>
          <w:color w:val="000000"/>
          <w:kern w:val="0"/>
          <w:sz w:val="20"/>
          <w:szCs w:val="20"/>
        </w:rPr>
        <w:t>vi myid ;</w:t>
      </w:r>
      <w:r>
        <w:rPr>
          <w:rFonts w:ascii="Verdana" w:eastAsia="宋体" w:hAnsi="Verdana" w:cs="宋体"/>
          <w:color w:val="000000"/>
          <w:kern w:val="0"/>
          <w:sz w:val="20"/>
          <w:szCs w:val="20"/>
        </w:rPr>
        <w:t>内容为</w:t>
      </w:r>
      <w:r>
        <w:rPr>
          <w:rFonts w:ascii="Verdana" w:eastAsia="宋体" w:hAnsi="Verdana" w:cs="宋体"/>
          <w:color w:val="000000"/>
          <w:kern w:val="0"/>
          <w:sz w:val="20"/>
          <w:szCs w:val="20"/>
        </w:rPr>
        <w:t>0</w:t>
      </w:r>
      <w:r>
        <w:rPr>
          <w:rFonts w:ascii="Verdana" w:eastAsia="宋体" w:hAnsi="Verdana" w:cs="宋体"/>
          <w:color w:val="000000"/>
          <w:kern w:val="0"/>
          <w:sz w:val="20"/>
          <w:szCs w:val="20"/>
        </w:rPr>
        <w:t>。</w:t>
      </w:r>
    </w:p>
    <w:p w:rsidR="001A7847" w:rsidRDefault="007D395D">
      <w:pPr>
        <w:pStyle w:val="af2"/>
        <w:widowControl/>
        <w:numPr>
          <w:ilvl w:val="0"/>
          <w:numId w:val="57"/>
        </w:numPr>
        <w:shd w:val="clear" w:color="auto" w:fill="FFFFFF"/>
        <w:spacing w:before="150" w:after="150"/>
        <w:ind w:firstLineChars="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(5)</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编辑</w:t>
      </w:r>
      <w:r>
        <w:rPr>
          <w:rFonts w:ascii="Verdana" w:eastAsia="宋体" w:hAnsi="Verdana" w:cs="宋体"/>
          <w:color w:val="000000"/>
          <w:kern w:val="0"/>
          <w:sz w:val="20"/>
          <w:szCs w:val="20"/>
        </w:rPr>
        <w:t>：编辑该文件，执行</w:t>
      </w:r>
      <w:r>
        <w:rPr>
          <w:rFonts w:ascii="Verdana" w:eastAsia="宋体" w:hAnsi="Verdana" w:cs="宋体"/>
          <w:color w:val="000000"/>
          <w:kern w:val="0"/>
          <w:sz w:val="20"/>
          <w:szCs w:val="20"/>
        </w:rPr>
        <w:t xml:space="preserve">vi zoo.cfg </w:t>
      </w:r>
      <w:r>
        <w:rPr>
          <w:rFonts w:ascii="Verdana" w:eastAsia="宋体" w:hAnsi="Verdana" w:cs="宋体"/>
          <w:color w:val="000000"/>
          <w:kern w:val="0"/>
          <w:sz w:val="20"/>
          <w:szCs w:val="20"/>
        </w:rPr>
        <w:t>，修改</w:t>
      </w:r>
      <w:r>
        <w:rPr>
          <w:rFonts w:ascii="Verdana" w:eastAsia="宋体" w:hAnsi="Verdana" w:cs="宋体"/>
          <w:color w:val="000000"/>
          <w:kern w:val="0"/>
          <w:sz w:val="20"/>
          <w:szCs w:val="20"/>
        </w:rPr>
        <w:t>dataDir=/usr/local/zk/data</w:t>
      </w:r>
      <w:r>
        <w:rPr>
          <w:rFonts w:ascii="Verdana" w:eastAsia="宋体" w:hAnsi="Verdana" w:cs="宋体"/>
          <w:color w:val="000000"/>
          <w:kern w:val="0"/>
          <w:sz w:val="20"/>
          <w:szCs w:val="20"/>
        </w:rPr>
        <w:t>。</w:t>
      </w:r>
    </w:p>
    <w:p w:rsidR="001A7847" w:rsidRDefault="007D395D">
      <w:pPr>
        <w:pStyle w:val="af2"/>
        <w:widowControl/>
        <w:numPr>
          <w:ilvl w:val="0"/>
          <w:numId w:val="57"/>
        </w:numPr>
        <w:shd w:val="clear" w:color="auto" w:fill="FFFFFF"/>
        <w:spacing w:before="150" w:after="150"/>
        <w:ind w:firstLineChars="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新增</w:t>
      </w:r>
      <w:r>
        <w:rPr>
          <w:rFonts w:ascii="Verdana" w:eastAsia="宋体" w:hAnsi="Verdana" w:cs="宋体"/>
          <w:color w:val="000000"/>
          <w:kern w:val="0"/>
          <w:sz w:val="20"/>
          <w:szCs w:val="20"/>
        </w:rPr>
        <w:t>：</w:t>
      </w:r>
    </w:p>
    <w:p w:rsidR="001A7847" w:rsidRDefault="007D395D">
      <w:pPr>
        <w:pStyle w:val="af2"/>
        <w:widowControl/>
        <w:numPr>
          <w:ilvl w:val="0"/>
          <w:numId w:val="57"/>
        </w:numPr>
        <w:shd w:val="clear" w:color="auto" w:fill="FFFFFF"/>
        <w:spacing w:before="150" w:after="150"/>
        <w:ind w:firstLineChars="0"/>
        <w:jc w:val="left"/>
        <w:rPr>
          <w:rFonts w:ascii="Verdana" w:eastAsia="宋体" w:hAnsi="Verdana" w:cs="宋体"/>
          <w:color w:val="000000"/>
          <w:kern w:val="0"/>
          <w:sz w:val="20"/>
          <w:szCs w:val="20"/>
        </w:rPr>
      </w:pPr>
      <w:r>
        <w:rPr>
          <w:rFonts w:ascii="Verdana" w:eastAsia="宋体" w:hAnsi="Verdana" w:cs="宋体"/>
          <w:color w:val="000000"/>
          <w:kern w:val="0"/>
          <w:sz w:val="20"/>
          <w:szCs w:val="20"/>
        </w:rPr>
        <w:t>server.0=hadoop:2888:3888</w:t>
      </w:r>
      <w:r>
        <w:rPr>
          <w:rFonts w:ascii="Verdana" w:eastAsia="宋体" w:hAnsi="Verdana" w:cs="宋体"/>
          <w:color w:val="000000"/>
          <w:kern w:val="0"/>
          <w:sz w:val="20"/>
          <w:szCs w:val="20"/>
        </w:rPr>
        <w:br/>
        <w:t>server.1=hadoop0:2888:3888</w:t>
      </w:r>
      <w:r>
        <w:rPr>
          <w:rFonts w:ascii="Verdana" w:eastAsia="宋体" w:hAnsi="Verdana" w:cs="宋体"/>
          <w:color w:val="000000"/>
          <w:kern w:val="0"/>
          <w:sz w:val="20"/>
          <w:szCs w:val="20"/>
        </w:rPr>
        <w:br/>
        <w:t>server.2=hadoop1:2888:3888</w:t>
      </w:r>
    </w:p>
    <w:p w:rsidR="001A7847" w:rsidRDefault="007D395D">
      <w:pPr>
        <w:pStyle w:val="af2"/>
        <w:widowControl/>
        <w:numPr>
          <w:ilvl w:val="0"/>
          <w:numId w:val="57"/>
        </w:numPr>
        <w:shd w:val="clear" w:color="auto" w:fill="FFFFFF"/>
        <w:spacing w:before="150" w:after="150"/>
        <w:ind w:right="720" w:firstLineChars="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tickTime </w:t>
      </w:r>
      <w:r>
        <w:rPr>
          <w:rFonts w:ascii="Verdana" w:eastAsia="宋体" w:hAnsi="Verdana" w:cs="宋体"/>
          <w:color w:val="000000"/>
          <w:kern w:val="0"/>
          <w:sz w:val="20"/>
          <w:szCs w:val="20"/>
        </w:rPr>
        <w:t>：这个时间是作为</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服务器之间或客户端与服务器之间维持心跳的时间间隔，也就是每个</w:t>
      </w:r>
      <w:r>
        <w:rPr>
          <w:rFonts w:ascii="Verdana" w:eastAsia="宋体" w:hAnsi="Verdana" w:cs="宋体"/>
          <w:color w:val="000000"/>
          <w:kern w:val="0"/>
          <w:sz w:val="20"/>
          <w:szCs w:val="20"/>
        </w:rPr>
        <w:t xml:space="preserve"> tickTime  </w:t>
      </w:r>
      <w:r>
        <w:rPr>
          <w:rFonts w:ascii="Verdana" w:eastAsia="宋体" w:hAnsi="Verdana" w:cs="宋体"/>
          <w:color w:val="000000"/>
          <w:kern w:val="0"/>
          <w:sz w:val="20"/>
          <w:szCs w:val="20"/>
        </w:rPr>
        <w:t>时间就会发送一个心跳；</w:t>
      </w:r>
    </w:p>
    <w:p w:rsidR="001A7847" w:rsidRDefault="007D395D">
      <w:pPr>
        <w:pStyle w:val="af2"/>
        <w:widowControl/>
        <w:numPr>
          <w:ilvl w:val="0"/>
          <w:numId w:val="57"/>
        </w:numPr>
        <w:shd w:val="clear" w:color="auto" w:fill="FFFFFF"/>
        <w:spacing w:before="150" w:after="150"/>
        <w:ind w:right="720" w:firstLineChars="0"/>
        <w:jc w:val="left"/>
        <w:rPr>
          <w:rFonts w:ascii="Verdana" w:eastAsia="宋体" w:hAnsi="Verdana" w:cs="宋体"/>
          <w:color w:val="000000"/>
          <w:kern w:val="0"/>
          <w:sz w:val="20"/>
          <w:szCs w:val="20"/>
        </w:rPr>
      </w:pPr>
      <w:r>
        <w:rPr>
          <w:rFonts w:ascii="Verdana" w:eastAsia="宋体" w:hAnsi="Verdana" w:cs="宋体"/>
          <w:color w:val="000000"/>
          <w:kern w:val="0"/>
          <w:sz w:val="20"/>
          <w:szCs w:val="20"/>
        </w:rPr>
        <w:t>dataDir</w:t>
      </w:r>
      <w:r>
        <w:rPr>
          <w:rFonts w:ascii="Verdana" w:eastAsia="宋体" w:hAnsi="Verdana" w:cs="宋体"/>
          <w:color w:val="000000"/>
          <w:kern w:val="0"/>
          <w:sz w:val="20"/>
          <w:szCs w:val="20"/>
        </w:rPr>
        <w:t>：顾名思义就是</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保存数据的目录，默认情况下，</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将写数据的日志文件也保存在这个目录里；</w:t>
      </w:r>
    </w:p>
    <w:p w:rsidR="001A7847" w:rsidRDefault="007D395D">
      <w:pPr>
        <w:pStyle w:val="af2"/>
        <w:widowControl/>
        <w:numPr>
          <w:ilvl w:val="0"/>
          <w:numId w:val="57"/>
        </w:numPr>
        <w:shd w:val="clear" w:color="auto" w:fill="FFFFFF"/>
        <w:spacing w:before="150" w:after="150"/>
        <w:ind w:right="720" w:firstLineChars="0"/>
        <w:jc w:val="left"/>
        <w:rPr>
          <w:rFonts w:ascii="Verdana" w:eastAsia="宋体" w:hAnsi="Verdana" w:cs="宋体"/>
          <w:color w:val="000000"/>
          <w:kern w:val="0"/>
          <w:sz w:val="20"/>
          <w:szCs w:val="20"/>
        </w:rPr>
      </w:pPr>
      <w:r>
        <w:rPr>
          <w:rFonts w:ascii="Verdana" w:eastAsia="宋体" w:hAnsi="Verdana" w:cs="宋体"/>
          <w:color w:val="000000"/>
          <w:kern w:val="0"/>
          <w:sz w:val="20"/>
          <w:szCs w:val="20"/>
        </w:rPr>
        <w:t>clientPort</w:t>
      </w:r>
      <w:r>
        <w:rPr>
          <w:rFonts w:ascii="Verdana" w:eastAsia="宋体" w:hAnsi="Verdana" w:cs="宋体"/>
          <w:color w:val="000000"/>
          <w:kern w:val="0"/>
          <w:sz w:val="20"/>
          <w:szCs w:val="20"/>
        </w:rPr>
        <w:t>：这个端口就是客户端连接</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服务器的端口，</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会监听这个端口，接受客户端的访问请求。</w:t>
      </w:r>
    </w:p>
    <w:p w:rsidR="001A7847" w:rsidRDefault="007D395D">
      <w:pPr>
        <w:pStyle w:val="af2"/>
        <w:widowControl/>
        <w:numPr>
          <w:ilvl w:val="0"/>
          <w:numId w:val="57"/>
        </w:numPr>
        <w:shd w:val="clear" w:color="auto" w:fill="FFFFFF"/>
        <w:spacing w:before="150" w:after="150"/>
        <w:ind w:right="720" w:firstLineChars="0"/>
        <w:jc w:val="left"/>
        <w:rPr>
          <w:rFonts w:ascii="Verdana" w:eastAsia="宋体" w:hAnsi="Verdana" w:cs="宋体"/>
          <w:color w:val="000000"/>
          <w:kern w:val="0"/>
          <w:sz w:val="20"/>
          <w:szCs w:val="20"/>
        </w:rPr>
      </w:pPr>
      <w:r>
        <w:rPr>
          <w:rFonts w:ascii="Verdana" w:eastAsia="宋体" w:hAnsi="Verdana" w:cs="宋体"/>
          <w:color w:val="000000"/>
          <w:kern w:val="0"/>
          <w:sz w:val="20"/>
          <w:szCs w:val="20"/>
        </w:rPr>
        <w:t>当这些配置项配置好后，就可以启动</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了，启动后使用命令</w:t>
      </w:r>
      <w:r>
        <w:rPr>
          <w:rFonts w:ascii="Verdana" w:eastAsia="宋体" w:hAnsi="Verdana" w:cs="宋体"/>
          <w:color w:val="000000"/>
          <w:kern w:val="0"/>
          <w:sz w:val="20"/>
          <w:szCs w:val="20"/>
        </w:rPr>
        <w:t>echo ruok | nc localhost 2181</w:t>
      </w:r>
      <w:r>
        <w:rPr>
          <w:rFonts w:ascii="Verdana" w:eastAsia="宋体" w:hAnsi="Verdana" w:cs="宋体"/>
          <w:color w:val="000000"/>
          <w:kern w:val="0"/>
          <w:sz w:val="20"/>
          <w:szCs w:val="20"/>
        </w:rPr>
        <w:t>检查</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是否已经在服务。</w:t>
      </w:r>
    </w:p>
    <w:p w:rsidR="001A7847" w:rsidRDefault="007D395D">
      <w:pPr>
        <w:pStyle w:val="5"/>
      </w:pPr>
      <w:r>
        <w:rPr>
          <w:rFonts w:hint="eastAsia"/>
        </w:rPr>
        <w:t>3</w:t>
      </w:r>
      <w:r>
        <w:t xml:space="preserve">.3 </w:t>
      </w:r>
      <w:r>
        <w:t>配置其他节点</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w:t>
      </w:r>
      <w:r>
        <w:rPr>
          <w:rFonts w:ascii="Verdana" w:eastAsia="宋体" w:hAnsi="Verdana" w:cs="宋体"/>
          <w:color w:val="000000"/>
          <w:kern w:val="0"/>
          <w:sz w:val="20"/>
          <w:szCs w:val="20"/>
        </w:rPr>
        <w:t> </w:t>
      </w:r>
      <w:r>
        <w:rPr>
          <w:rFonts w:ascii="Verdana" w:eastAsia="宋体" w:hAnsi="Verdana" w:cs="宋体"/>
          <w:color w:val="000000"/>
          <w:kern w:val="0"/>
          <w:sz w:val="20"/>
          <w:szCs w:val="20"/>
        </w:rPr>
        <w:t>把</w:t>
      </w:r>
      <w:r>
        <w:rPr>
          <w:rFonts w:ascii="Verdana" w:eastAsia="宋体" w:hAnsi="Verdana" w:cs="宋体"/>
          <w:color w:val="000000"/>
          <w:kern w:val="0"/>
          <w:sz w:val="20"/>
          <w:szCs w:val="20"/>
        </w:rPr>
        <w:t>haooop</w:t>
      </w:r>
      <w:r>
        <w:rPr>
          <w:rFonts w:ascii="Verdana" w:eastAsia="宋体" w:hAnsi="Verdana" w:cs="宋体"/>
          <w:color w:val="000000"/>
          <w:kern w:val="0"/>
          <w:sz w:val="20"/>
          <w:szCs w:val="20"/>
        </w:rPr>
        <w:t>主机的</w:t>
      </w:r>
      <w:r>
        <w:rPr>
          <w:rFonts w:ascii="Verdana" w:eastAsia="宋体" w:hAnsi="Verdana" w:cs="宋体"/>
          <w:color w:val="000000"/>
          <w:kern w:val="0"/>
          <w:sz w:val="20"/>
          <w:szCs w:val="20"/>
        </w:rPr>
        <w:t>zk</w:t>
      </w:r>
      <w:r>
        <w:rPr>
          <w:rFonts w:ascii="Verdana" w:eastAsia="宋体" w:hAnsi="Verdana" w:cs="宋体"/>
          <w:color w:val="000000"/>
          <w:kern w:val="0"/>
          <w:sz w:val="20"/>
          <w:szCs w:val="20"/>
        </w:rPr>
        <w:t>目录和</w:t>
      </w:r>
      <w:r>
        <w:rPr>
          <w:rFonts w:ascii="Verdana" w:eastAsia="宋体" w:hAnsi="Verdana" w:cs="宋体"/>
          <w:color w:val="000000"/>
          <w:kern w:val="0"/>
          <w:sz w:val="20"/>
          <w:szCs w:val="20"/>
        </w:rPr>
        <w:t>/etc/profile</w:t>
      </w:r>
      <w:r>
        <w:rPr>
          <w:rFonts w:ascii="Verdana" w:eastAsia="宋体" w:hAnsi="Verdana" w:cs="宋体"/>
          <w:color w:val="000000"/>
          <w:kern w:val="0"/>
          <w:sz w:val="20"/>
          <w:szCs w:val="20"/>
        </w:rPr>
        <w:t>目录，复制到</w:t>
      </w:r>
      <w:r>
        <w:rPr>
          <w:rFonts w:ascii="Verdana" w:eastAsia="宋体" w:hAnsi="Verdana" w:cs="宋体"/>
          <w:color w:val="000000"/>
          <w:kern w:val="0"/>
          <w:sz w:val="20"/>
          <w:szCs w:val="20"/>
        </w:rPr>
        <w:t>hadoop0</w:t>
      </w:r>
      <w:r>
        <w:rPr>
          <w:rFonts w:ascii="Verdana" w:eastAsia="宋体" w:hAnsi="Verdana" w:cs="宋体"/>
          <w:color w:val="000000"/>
          <w:kern w:val="0"/>
          <w:sz w:val="20"/>
          <w:szCs w:val="20"/>
        </w:rPr>
        <w:t>和</w:t>
      </w:r>
      <w:r>
        <w:rPr>
          <w:rFonts w:ascii="Verdana" w:eastAsia="宋体" w:hAnsi="Verdana" w:cs="宋体"/>
          <w:color w:val="000000"/>
          <w:kern w:val="0"/>
          <w:sz w:val="20"/>
          <w:szCs w:val="20"/>
        </w:rPr>
        <w:t>hadoop1</w:t>
      </w:r>
      <w:r>
        <w:rPr>
          <w:rFonts w:ascii="Verdana" w:eastAsia="宋体" w:hAnsi="Verdana" w:cs="宋体"/>
          <w:color w:val="000000"/>
          <w:kern w:val="0"/>
          <w:sz w:val="20"/>
          <w:szCs w:val="20"/>
        </w:rPr>
        <w:t>中。执行命令：</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scp -r /usr/local/zk/ hadoop0:/usr/local/</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scp -r /usr/local/zk/ hadoop1:/usr/local/</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scp /etc/profile hadoop0:/etc/</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scp /etc/profile hadoop1:/etc/</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lastRenderedPageBreak/>
        <w:t xml:space="preserve">　　　　　　</w:t>
      </w:r>
      <w:r>
        <w:rPr>
          <w:rFonts w:ascii="Verdana" w:eastAsia="宋体" w:hAnsi="Verdana" w:cs="宋体"/>
          <w:color w:val="000000"/>
          <w:kern w:val="0"/>
          <w:sz w:val="20"/>
          <w:szCs w:val="20"/>
        </w:rPr>
        <w:t>ssh hadoop0</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suorce /etc/profile</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vi /usr/local/zk/data/myid</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exit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ssh hadoop1</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suorce /etc/profile</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vi /usr/local/zk/data/myid</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exit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(2)</w:t>
      </w:r>
      <w:r>
        <w:rPr>
          <w:rFonts w:ascii="Verdana" w:eastAsia="宋体" w:hAnsi="Verdana" w:cs="宋体"/>
          <w:color w:val="000000"/>
          <w:kern w:val="0"/>
          <w:sz w:val="20"/>
          <w:szCs w:val="20"/>
        </w:rPr>
        <w:t> </w:t>
      </w:r>
      <w:r>
        <w:rPr>
          <w:rFonts w:ascii="Verdana" w:eastAsia="宋体" w:hAnsi="Verdana" w:cs="宋体"/>
          <w:color w:val="000000"/>
          <w:kern w:val="0"/>
          <w:sz w:val="20"/>
          <w:szCs w:val="20"/>
        </w:rPr>
        <w:t>把</w:t>
      </w:r>
      <w:r>
        <w:rPr>
          <w:rFonts w:ascii="Verdana" w:eastAsia="宋体" w:hAnsi="Verdana" w:cs="宋体"/>
          <w:color w:val="000000"/>
          <w:kern w:val="0"/>
          <w:sz w:val="20"/>
          <w:szCs w:val="20"/>
        </w:rPr>
        <w:t>hadoop1</w:t>
      </w:r>
      <w:r>
        <w:rPr>
          <w:rFonts w:ascii="Verdana" w:eastAsia="宋体" w:hAnsi="Verdana" w:cs="宋体"/>
          <w:color w:val="000000"/>
          <w:kern w:val="0"/>
          <w:sz w:val="20"/>
          <w:szCs w:val="20"/>
        </w:rPr>
        <w:t>中相应的</w:t>
      </w:r>
      <w:r>
        <w:rPr>
          <w:rFonts w:ascii="Verdana" w:eastAsia="宋体" w:hAnsi="Verdana" w:cs="宋体"/>
          <w:color w:val="000000"/>
          <w:kern w:val="0"/>
          <w:sz w:val="20"/>
          <w:szCs w:val="20"/>
        </w:rPr>
        <w:t>myid</w:t>
      </w:r>
      <w:r>
        <w:rPr>
          <w:rFonts w:ascii="Verdana" w:eastAsia="宋体" w:hAnsi="Verdana" w:cs="宋体"/>
          <w:color w:val="000000"/>
          <w:kern w:val="0"/>
          <w:sz w:val="20"/>
          <w:szCs w:val="20"/>
        </w:rPr>
        <w:t>的值改为</w:t>
      </w:r>
      <w:r>
        <w:rPr>
          <w:rFonts w:ascii="Verdana" w:eastAsia="宋体" w:hAnsi="Verdana" w:cs="宋体"/>
          <w:color w:val="000000"/>
          <w:kern w:val="0"/>
          <w:sz w:val="20"/>
          <w:szCs w:val="20"/>
        </w:rPr>
        <w:t>1</w:t>
      </w:r>
      <w:r>
        <w:rPr>
          <w:rFonts w:ascii="Verdana" w:eastAsia="宋体" w:hAnsi="Verdana" w:cs="宋体"/>
          <w:color w:val="000000"/>
          <w:kern w:val="0"/>
          <w:sz w:val="20"/>
          <w:szCs w:val="20"/>
        </w:rPr>
        <w:t>，把</w:t>
      </w:r>
      <w:r>
        <w:rPr>
          <w:rFonts w:ascii="Verdana" w:eastAsia="宋体" w:hAnsi="Verdana" w:cs="宋体"/>
          <w:color w:val="000000"/>
          <w:kern w:val="0"/>
          <w:sz w:val="20"/>
          <w:szCs w:val="20"/>
        </w:rPr>
        <w:t>hadoop2</w:t>
      </w:r>
      <w:r>
        <w:rPr>
          <w:rFonts w:ascii="Verdana" w:eastAsia="宋体" w:hAnsi="Verdana" w:cs="宋体"/>
          <w:color w:val="000000"/>
          <w:kern w:val="0"/>
          <w:sz w:val="20"/>
          <w:szCs w:val="20"/>
        </w:rPr>
        <w:t>中相应的</w:t>
      </w:r>
      <w:r>
        <w:rPr>
          <w:rFonts w:ascii="Verdana" w:eastAsia="宋体" w:hAnsi="Verdana" w:cs="宋体"/>
          <w:color w:val="000000"/>
          <w:kern w:val="0"/>
          <w:sz w:val="20"/>
          <w:szCs w:val="20"/>
        </w:rPr>
        <w:t>myid</w:t>
      </w:r>
      <w:r>
        <w:rPr>
          <w:rFonts w:ascii="Verdana" w:eastAsia="宋体" w:hAnsi="Verdana" w:cs="宋体"/>
          <w:color w:val="000000"/>
          <w:kern w:val="0"/>
          <w:sz w:val="20"/>
          <w:szCs w:val="20"/>
        </w:rPr>
        <w:t>的值改为</w:t>
      </w:r>
      <w:r>
        <w:rPr>
          <w:rFonts w:ascii="Verdana" w:eastAsia="宋体" w:hAnsi="Verdana" w:cs="宋体"/>
          <w:color w:val="000000"/>
          <w:kern w:val="0"/>
          <w:sz w:val="20"/>
          <w:szCs w:val="20"/>
        </w:rPr>
        <w:t>2</w:t>
      </w:r>
      <w:r>
        <w:rPr>
          <w:rFonts w:ascii="Verdana" w:eastAsia="宋体" w:hAnsi="Verdana" w:cs="宋体"/>
          <w:color w:val="000000"/>
          <w:kern w:val="0"/>
          <w:sz w:val="20"/>
          <w:szCs w:val="20"/>
        </w:rPr>
        <w:t xml:space="preserve">。　　　</w:t>
      </w:r>
    </w:p>
    <w:p w:rsidR="001A7847" w:rsidRDefault="007D395D">
      <w:pPr>
        <w:pStyle w:val="4"/>
      </w:pPr>
      <w:r>
        <w:rPr>
          <w:rFonts w:hint="eastAsia"/>
        </w:rPr>
        <w:t>4</w:t>
      </w:r>
      <w:r>
        <w:t>、启动检验</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w:t>
      </w:r>
      <w:r>
        <w:rPr>
          <w:rFonts w:ascii="Verdana" w:eastAsia="宋体" w:hAnsi="Verdana" w:cs="宋体"/>
          <w:color w:val="000000"/>
          <w:kern w:val="0"/>
          <w:sz w:val="20"/>
          <w:szCs w:val="20"/>
        </w:rPr>
        <w:t> </w:t>
      </w:r>
      <w:r>
        <w:rPr>
          <w:rFonts w:ascii="Verdana" w:eastAsia="宋体" w:hAnsi="Verdana" w:cs="宋体"/>
          <w:color w:val="000000"/>
          <w:kern w:val="0"/>
          <w:sz w:val="20"/>
          <w:szCs w:val="20"/>
        </w:rPr>
        <w:t>启动，在三个节点上分别执行命令</w:t>
      </w:r>
      <w:r>
        <w:rPr>
          <w:rFonts w:ascii="Verdana" w:eastAsia="宋体" w:hAnsi="Verdana" w:cs="宋体"/>
          <w:color w:val="000000"/>
          <w:kern w:val="0"/>
          <w:sz w:val="20"/>
          <w:szCs w:val="20"/>
        </w:rPr>
        <w:t>zkServer.sh start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hadoop</w:t>
      </w:r>
      <w:r>
        <w:rPr>
          <w:rFonts w:ascii="Verdana" w:eastAsia="宋体" w:hAnsi="Verdana" w:cs="宋体"/>
          <w:b/>
          <w:bCs/>
          <w:color w:val="000000"/>
          <w:kern w:val="0"/>
          <w:sz w:val="20"/>
          <w:szCs w:val="20"/>
        </w:rPr>
        <w:t>节点</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noProof/>
        </w:rPr>
        <w:drawing>
          <wp:inline distT="0" distB="0" distL="0" distR="0">
            <wp:extent cx="5274310" cy="78549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74"/>
                    <a:stretch>
                      <a:fillRect/>
                    </a:stretch>
                  </pic:blipFill>
                  <pic:spPr>
                    <a:xfrm>
                      <a:off x="0" y="0"/>
                      <a:ext cx="5274310" cy="785652"/>
                    </a:xfrm>
                    <a:prstGeom prst="rect">
                      <a:avLst/>
                    </a:prstGeom>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hadoop0</w:t>
      </w:r>
      <w:r>
        <w:rPr>
          <w:rFonts w:ascii="Verdana" w:eastAsia="宋体" w:hAnsi="Verdana" w:cs="宋体"/>
          <w:b/>
          <w:bCs/>
          <w:color w:val="000000"/>
          <w:kern w:val="0"/>
          <w:sz w:val="20"/>
          <w:szCs w:val="20"/>
        </w:rPr>
        <w:t>节点</w:t>
      </w:r>
      <w:r>
        <w:rPr>
          <w:rFonts w:ascii="Verdana" w:eastAsia="宋体" w:hAnsi="Verdana" w:cs="宋体"/>
          <w:color w:val="000000"/>
          <w:kern w:val="0"/>
          <w:sz w:val="20"/>
          <w:szCs w:val="20"/>
        </w:rPr>
        <w:t>：</w:t>
      </w:r>
    </w:p>
    <w:p w:rsidR="001A7847" w:rsidRDefault="007D395D">
      <w:pPr>
        <w:widowControl/>
        <w:shd w:val="clear" w:color="auto" w:fill="FFFFFF"/>
        <w:spacing w:before="150" w:after="150"/>
        <w:rPr>
          <w:rFonts w:ascii="Verdana" w:eastAsia="宋体" w:hAnsi="Verdana" w:cs="宋体"/>
          <w:color w:val="000000"/>
          <w:kern w:val="0"/>
          <w:sz w:val="20"/>
          <w:szCs w:val="20"/>
        </w:rPr>
      </w:pPr>
      <w:r>
        <w:rPr>
          <w:noProof/>
        </w:rPr>
        <w:drawing>
          <wp:inline distT="0" distB="0" distL="0" distR="0">
            <wp:extent cx="5274310" cy="8083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75"/>
                    <a:stretch>
                      <a:fillRect/>
                    </a:stretch>
                  </pic:blipFill>
                  <pic:spPr>
                    <a:xfrm>
                      <a:off x="0" y="0"/>
                      <a:ext cx="5274310" cy="808850"/>
                    </a:xfrm>
                    <a:prstGeom prst="rect">
                      <a:avLst/>
                    </a:prstGeom>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hadoop1</w:t>
      </w:r>
      <w:r>
        <w:rPr>
          <w:rFonts w:ascii="Verdana" w:eastAsia="宋体" w:hAnsi="Verdana" w:cs="宋体"/>
          <w:b/>
          <w:bCs/>
          <w:color w:val="000000"/>
          <w:kern w:val="0"/>
          <w:sz w:val="20"/>
          <w:szCs w:val="20"/>
        </w:rPr>
        <w:t>节点</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noProof/>
        </w:rPr>
        <w:drawing>
          <wp:inline distT="0" distB="0" distL="0" distR="0">
            <wp:extent cx="5274310" cy="601980"/>
            <wp:effectExtent l="0" t="0" r="254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76"/>
                    <a:stretch>
                      <a:fillRect/>
                    </a:stretch>
                  </pic:blipFill>
                  <pic:spPr>
                    <a:xfrm>
                      <a:off x="0" y="0"/>
                      <a:ext cx="5274310" cy="602517"/>
                    </a:xfrm>
                    <a:prstGeom prst="rect">
                      <a:avLst/>
                    </a:prstGeom>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(2)</w:t>
      </w:r>
      <w:r>
        <w:rPr>
          <w:rFonts w:ascii="Verdana" w:eastAsia="宋体" w:hAnsi="Verdana" w:cs="宋体"/>
          <w:color w:val="000000"/>
          <w:kern w:val="0"/>
          <w:sz w:val="20"/>
          <w:szCs w:val="20"/>
        </w:rPr>
        <w:t> </w:t>
      </w:r>
      <w:r>
        <w:rPr>
          <w:rFonts w:ascii="Verdana" w:eastAsia="宋体" w:hAnsi="Verdana" w:cs="宋体"/>
          <w:color w:val="000000"/>
          <w:kern w:val="0"/>
          <w:sz w:val="20"/>
          <w:szCs w:val="20"/>
        </w:rPr>
        <w:t>检验，在三个节点上分别执行命令</w:t>
      </w:r>
      <w:r>
        <w:rPr>
          <w:rFonts w:ascii="Verdana" w:eastAsia="宋体" w:hAnsi="Verdana" w:cs="宋体"/>
          <w:color w:val="000000"/>
          <w:kern w:val="0"/>
          <w:sz w:val="20"/>
          <w:szCs w:val="20"/>
        </w:rPr>
        <w:t>zkServer.sh status</w:t>
      </w:r>
      <w:r>
        <w:rPr>
          <w:rFonts w:ascii="Verdana" w:eastAsia="宋体" w:hAnsi="Verdana" w:cs="宋体"/>
          <w:color w:val="000000"/>
          <w:kern w:val="0"/>
          <w:sz w:val="20"/>
          <w:szCs w:val="20"/>
        </w:rPr>
        <w:t>，从下面的图中我们会发现</w:t>
      </w:r>
      <w:r>
        <w:rPr>
          <w:rFonts w:ascii="Verdana" w:eastAsia="宋体" w:hAnsi="Verdana" w:cs="宋体"/>
          <w:color w:val="000000"/>
          <w:kern w:val="0"/>
          <w:sz w:val="20"/>
          <w:szCs w:val="20"/>
        </w:rPr>
        <w:t>hadoop</w:t>
      </w:r>
      <w:r>
        <w:rPr>
          <w:rFonts w:ascii="Verdana" w:eastAsia="宋体" w:hAnsi="Verdana" w:cs="宋体"/>
          <w:color w:val="000000"/>
          <w:kern w:val="0"/>
          <w:sz w:val="20"/>
          <w:szCs w:val="20"/>
        </w:rPr>
        <w:t>和</w:t>
      </w:r>
      <w:r>
        <w:rPr>
          <w:rFonts w:ascii="Verdana" w:eastAsia="宋体" w:hAnsi="Verdana" w:cs="宋体"/>
          <w:color w:val="000000"/>
          <w:kern w:val="0"/>
          <w:sz w:val="20"/>
          <w:szCs w:val="20"/>
        </w:rPr>
        <w:t>hadoop1</w:t>
      </w:r>
      <w:r>
        <w:rPr>
          <w:rFonts w:ascii="Verdana" w:eastAsia="宋体" w:hAnsi="Verdana" w:cs="宋体"/>
          <w:color w:val="000000"/>
          <w:kern w:val="0"/>
          <w:sz w:val="20"/>
          <w:szCs w:val="20"/>
        </w:rPr>
        <w:t>为</w:t>
      </w:r>
      <w:r>
        <w:rPr>
          <w:rFonts w:ascii="Verdana" w:eastAsia="宋体" w:hAnsi="Verdana" w:cs="宋体"/>
          <w:color w:val="000000"/>
          <w:kern w:val="0"/>
          <w:sz w:val="20"/>
          <w:szCs w:val="20"/>
        </w:rPr>
        <w:t>Follower</w:t>
      </w:r>
      <w:r>
        <w:rPr>
          <w:rFonts w:ascii="Verdana" w:eastAsia="宋体" w:hAnsi="Verdana" w:cs="宋体"/>
          <w:color w:val="000000"/>
          <w:kern w:val="0"/>
          <w:sz w:val="20"/>
          <w:szCs w:val="20"/>
        </w:rPr>
        <w:t>，</w:t>
      </w:r>
      <w:r>
        <w:rPr>
          <w:rFonts w:ascii="Verdana" w:eastAsia="宋体" w:hAnsi="Verdana" w:cs="宋体"/>
          <w:color w:val="000000"/>
          <w:kern w:val="0"/>
          <w:sz w:val="20"/>
          <w:szCs w:val="20"/>
        </w:rPr>
        <w:t>hadoop0</w:t>
      </w:r>
      <w:r>
        <w:rPr>
          <w:rFonts w:ascii="Verdana" w:eastAsia="宋体" w:hAnsi="Verdana" w:cs="宋体"/>
          <w:color w:val="000000"/>
          <w:kern w:val="0"/>
          <w:sz w:val="20"/>
          <w:szCs w:val="20"/>
        </w:rPr>
        <w:t>为</w:t>
      </w:r>
      <w:r>
        <w:rPr>
          <w:rFonts w:ascii="Verdana" w:eastAsia="宋体" w:hAnsi="Verdana" w:cs="宋体"/>
          <w:color w:val="000000"/>
          <w:kern w:val="0"/>
          <w:sz w:val="20"/>
          <w:szCs w:val="20"/>
        </w:rPr>
        <w:t>Leader</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hadoop</w:t>
      </w:r>
      <w:r>
        <w:rPr>
          <w:rFonts w:ascii="Verdana" w:eastAsia="宋体" w:hAnsi="Verdana" w:cs="宋体"/>
          <w:b/>
          <w:bCs/>
          <w:color w:val="000000"/>
          <w:kern w:val="0"/>
          <w:sz w:val="20"/>
          <w:szCs w:val="20"/>
        </w:rPr>
        <w:t>节点</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noProof/>
        </w:rPr>
        <w:drawing>
          <wp:inline distT="0" distB="0" distL="0" distR="0">
            <wp:extent cx="5274310" cy="7467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7"/>
                    <a:stretch>
                      <a:fillRect/>
                    </a:stretch>
                  </pic:blipFill>
                  <pic:spPr>
                    <a:xfrm>
                      <a:off x="0" y="0"/>
                      <a:ext cx="5274310" cy="747194"/>
                    </a:xfrm>
                    <a:prstGeom prst="rect">
                      <a:avLst/>
                    </a:prstGeom>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hadoop0</w:t>
      </w:r>
      <w:r>
        <w:rPr>
          <w:rFonts w:ascii="Verdana" w:eastAsia="宋体" w:hAnsi="Verdana" w:cs="宋体"/>
          <w:b/>
          <w:bCs/>
          <w:color w:val="000000"/>
          <w:kern w:val="0"/>
          <w:sz w:val="20"/>
          <w:szCs w:val="20"/>
        </w:rPr>
        <w:t>节点</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noProof/>
        </w:rPr>
        <w:lastRenderedPageBreak/>
        <w:drawing>
          <wp:inline distT="0" distB="0" distL="0" distR="0">
            <wp:extent cx="5274310" cy="797560"/>
            <wp:effectExtent l="0" t="0" r="254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78"/>
                    <a:stretch>
                      <a:fillRect/>
                    </a:stretch>
                  </pic:blipFill>
                  <pic:spPr>
                    <a:xfrm>
                      <a:off x="0" y="0"/>
                      <a:ext cx="5274310" cy="797861"/>
                    </a:xfrm>
                    <a:prstGeom prst="rect">
                      <a:avLst/>
                    </a:prstGeom>
                  </pic:spPr>
                </pic:pic>
              </a:graphicData>
            </a:graphic>
          </wp:inline>
        </w:drawing>
      </w:r>
    </w:p>
    <w:p w:rsidR="001A7847" w:rsidRDefault="001A7847">
      <w:pPr>
        <w:widowControl/>
        <w:shd w:val="clear" w:color="auto" w:fill="FFFFFF"/>
        <w:spacing w:before="150" w:after="150"/>
        <w:jc w:val="left"/>
        <w:rPr>
          <w:rFonts w:ascii="Verdana" w:eastAsia="宋体" w:hAnsi="Verdana" w:cs="宋体"/>
          <w:color w:val="000000"/>
          <w:kern w:val="0"/>
          <w:sz w:val="20"/>
          <w:szCs w:val="20"/>
        </w:rPr>
      </w:pP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hadoop1</w:t>
      </w:r>
      <w:r>
        <w:rPr>
          <w:rFonts w:ascii="Verdana" w:eastAsia="宋体" w:hAnsi="Verdana" w:cs="宋体"/>
          <w:b/>
          <w:bCs/>
          <w:color w:val="000000"/>
          <w:kern w:val="0"/>
          <w:sz w:val="20"/>
          <w:szCs w:val="20"/>
        </w:rPr>
        <w:t>节点</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noProof/>
        </w:rPr>
        <w:drawing>
          <wp:inline distT="0" distB="0" distL="0" distR="0">
            <wp:extent cx="5274310" cy="7493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79"/>
                    <a:stretch>
                      <a:fillRect/>
                    </a:stretch>
                  </pic:blipFill>
                  <pic:spPr>
                    <a:xfrm>
                      <a:off x="0" y="0"/>
                      <a:ext cx="5274310" cy="749636"/>
                    </a:xfrm>
                    <a:prstGeom prst="rect">
                      <a:avLst/>
                    </a:prstGeom>
                  </pic:spPr>
                </pic:pic>
              </a:graphicData>
            </a:graphic>
          </wp:inline>
        </w:drawing>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如果，您认为阅读这篇博客让您有些收获，不妨点击一下右下角的【推荐】。</w:t>
      </w:r>
    </w:p>
    <w:p w:rsidR="001A7847" w:rsidRDefault="003C5B7A">
      <w:pPr>
        <w:pStyle w:val="3"/>
      </w:pPr>
      <w:hyperlink r:id="rId580" w:history="1">
        <w:r w:rsidR="007D395D">
          <w:rPr>
            <w:rStyle w:val="af"/>
            <w:color w:val="auto"/>
            <w:u w:val="none"/>
          </w:rPr>
          <w:t>Zookeeper</w:t>
        </w:r>
        <w:r w:rsidR="007D395D">
          <w:rPr>
            <w:rStyle w:val="af"/>
            <w:color w:val="auto"/>
            <w:u w:val="none"/>
          </w:rPr>
          <w:t>命令操作</w:t>
        </w:r>
      </w:hyperlink>
    </w:p>
    <w:p w:rsidR="001A7847" w:rsidRDefault="007D395D">
      <w:pPr>
        <w:pStyle w:val="4"/>
      </w:pPr>
      <w:r>
        <w:rPr>
          <w:rFonts w:hint="eastAsia"/>
        </w:rPr>
        <w:t>1</w:t>
      </w:r>
      <w:r>
        <w:t>、</w:t>
      </w:r>
      <w:r>
        <w:t>Zookeeper</w:t>
      </w:r>
      <w:r>
        <w:t>的四字命令</w:t>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支持某些特定的四字命令字母与其的交互。他们大多数是查询命令，用来获取</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服务的当前状态及相关信息。用户在客户端可以通过</w:t>
      </w:r>
      <w:r>
        <w:rPr>
          <w:rFonts w:ascii="Verdana" w:hAnsi="Verdana"/>
          <w:color w:val="000000"/>
          <w:sz w:val="20"/>
          <w:szCs w:val="20"/>
          <w:shd w:val="clear" w:color="auto" w:fill="FFFFFF"/>
        </w:rPr>
        <w:t>telnet</w:t>
      </w:r>
      <w:r>
        <w:rPr>
          <w:rFonts w:ascii="Verdana" w:hAnsi="Verdana"/>
          <w:color w:val="000000"/>
          <w:sz w:val="20"/>
          <w:szCs w:val="20"/>
          <w:shd w:val="clear" w:color="auto" w:fill="FFFFFF"/>
        </w:rPr>
        <w:t>或</w:t>
      </w:r>
      <w:r>
        <w:rPr>
          <w:rFonts w:ascii="Verdana" w:hAnsi="Verdana"/>
          <w:color w:val="000000"/>
          <w:sz w:val="20"/>
          <w:szCs w:val="20"/>
          <w:shd w:val="clear" w:color="auto" w:fill="FFFFFF"/>
        </w:rPr>
        <w:t>nc</w:t>
      </w:r>
      <w:r>
        <w:rPr>
          <w:rFonts w:ascii="Verdana" w:hAnsi="Verdana"/>
          <w:color w:val="000000"/>
          <w:sz w:val="20"/>
          <w:szCs w:val="20"/>
          <w:shd w:val="clear" w:color="auto" w:fill="FFFFFF"/>
        </w:rPr>
        <w:t>向</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提交相应的命令。</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常用的四字命令见下图所示</w:t>
      </w:r>
    </w:p>
    <w:p w:rsidR="001A7847" w:rsidRDefault="007D395D">
      <w:r>
        <w:rPr>
          <w:noProof/>
        </w:rPr>
        <w:drawing>
          <wp:inline distT="0" distB="0" distL="0" distR="0">
            <wp:extent cx="5274310" cy="32683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81"/>
                    <a:stretch>
                      <a:fillRect/>
                    </a:stretch>
                  </pic:blipFill>
                  <pic:spPr>
                    <a:xfrm>
                      <a:off x="0" y="0"/>
                      <a:ext cx="5274310" cy="3268363"/>
                    </a:xfrm>
                    <a:prstGeom prst="rect">
                      <a:avLst/>
                    </a:prstGeom>
                  </pic:spPr>
                </pic:pic>
              </a:graphicData>
            </a:graphic>
          </wp:inline>
        </w:drawing>
      </w:r>
    </w:p>
    <w:p w:rsidR="001A7847" w:rsidRDefault="007D395D">
      <w:pPr>
        <w:pStyle w:val="4"/>
      </w:pPr>
      <w:r>
        <w:rPr>
          <w:rFonts w:hint="eastAsia"/>
        </w:rPr>
        <w:lastRenderedPageBreak/>
        <w:t>2</w:t>
      </w:r>
      <w:r>
        <w:t>、</w:t>
      </w:r>
      <w:r>
        <w:t>Zookeeper</w:t>
      </w:r>
      <w:r>
        <w:t>的简单操作</w:t>
      </w:r>
    </w:p>
    <w:p w:rsidR="001A7847" w:rsidRDefault="007D395D">
      <w:pPr>
        <w:pStyle w:val="5"/>
      </w:pPr>
      <w:r>
        <w:t>2.1  Zookeeper</w:t>
      </w:r>
      <w:r>
        <w:t>的</w:t>
      </w:r>
      <w:r>
        <w:t>shell</w:t>
      </w:r>
      <w:r>
        <w:t>操作</w:t>
      </w:r>
    </w:p>
    <w:p w:rsidR="001A7847" w:rsidRDefault="007D395D">
      <w:pPr>
        <w:pStyle w:val="6"/>
      </w:pPr>
      <w:r>
        <w:t>2.1.1 Zookeeper</w:t>
      </w:r>
      <w:r>
        <w:t>命令工具</w:t>
      </w:r>
    </w:p>
    <w:p w:rsidR="001A7847" w:rsidRDefault="007D395D">
      <w:r>
        <w:t>再启动</w:t>
      </w:r>
      <w:r>
        <w:t>Zookeeper</w:t>
      </w:r>
      <w:r>
        <w:t>服务之后，输入以下命令，连接到</w:t>
      </w:r>
      <w:r>
        <w:t>Zookeeper</w:t>
      </w:r>
      <w:r>
        <w:t>服务：</w:t>
      </w:r>
    </w:p>
    <w:p w:rsidR="001A7847" w:rsidRDefault="007D395D">
      <w:r>
        <w:t>zkCli.sh -server localhost:2181</w:t>
      </w:r>
      <w:r>
        <w:t>执行结果如下所示：</w:t>
      </w:r>
    </w:p>
    <w:p w:rsidR="001A7847" w:rsidRDefault="007D395D">
      <w:r>
        <w:rPr>
          <w:noProof/>
        </w:rPr>
        <w:drawing>
          <wp:inline distT="0" distB="0" distL="0" distR="0">
            <wp:extent cx="5274310" cy="33959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2"/>
                    <a:stretch>
                      <a:fillRect/>
                    </a:stretch>
                  </pic:blipFill>
                  <pic:spPr>
                    <a:xfrm>
                      <a:off x="0" y="0"/>
                      <a:ext cx="5274310" cy="3396558"/>
                    </a:xfrm>
                    <a:prstGeom prst="rect">
                      <a:avLst/>
                    </a:prstGeom>
                  </pic:spPr>
                </pic:pic>
              </a:graphicData>
            </a:graphic>
          </wp:inline>
        </w:drawing>
      </w:r>
    </w:p>
    <w:p w:rsidR="001A7847" w:rsidRDefault="007D395D">
      <w:pPr>
        <w:rPr>
          <w:shd w:val="clear" w:color="auto" w:fill="FFFFFF"/>
        </w:rPr>
      </w:pPr>
      <w:r>
        <w:rPr>
          <w:shd w:val="clear" w:color="auto" w:fill="FFFFFF"/>
        </w:rPr>
        <w:t>连接成功之后，系统会输出</w:t>
      </w:r>
      <w:r>
        <w:rPr>
          <w:shd w:val="clear" w:color="auto" w:fill="FFFFFF"/>
        </w:rPr>
        <w:t>Zookeeper</w:t>
      </w:r>
      <w:r>
        <w:rPr>
          <w:shd w:val="clear" w:color="auto" w:fill="FFFFFF"/>
        </w:rPr>
        <w:t>的相关环境及配置信息，并在屏幕输出</w:t>
      </w:r>
      <w:r>
        <w:rPr>
          <w:shd w:val="clear" w:color="auto" w:fill="FFFFFF"/>
        </w:rPr>
        <w:t>“welcome to Zookeeper</w:t>
      </w:r>
      <w:r>
        <w:rPr>
          <w:shd w:val="clear" w:color="auto" w:fill="FFFFFF"/>
        </w:rPr>
        <w:t>！</w:t>
      </w:r>
      <w:r>
        <w:rPr>
          <w:shd w:val="clear" w:color="auto" w:fill="FFFFFF"/>
        </w:rPr>
        <w:t>”</w:t>
      </w:r>
      <w:r>
        <w:rPr>
          <w:shd w:val="clear" w:color="auto" w:fill="FFFFFF"/>
        </w:rPr>
        <w:t>等信息。输入</w:t>
      </w:r>
      <w:r>
        <w:rPr>
          <w:shd w:val="clear" w:color="auto" w:fill="FFFFFF"/>
        </w:rPr>
        <w:t>help</w:t>
      </w:r>
      <w:r>
        <w:rPr>
          <w:shd w:val="clear" w:color="auto" w:fill="FFFFFF"/>
        </w:rPr>
        <w:t>之后，屏幕会输出可用的</w:t>
      </w:r>
      <w:r>
        <w:rPr>
          <w:shd w:val="clear" w:color="auto" w:fill="FFFFFF"/>
        </w:rPr>
        <w:t>Zookeeper</w:t>
      </w:r>
      <w:r>
        <w:rPr>
          <w:shd w:val="clear" w:color="auto" w:fill="FFFFFF"/>
        </w:rPr>
        <w:t>命令，如下图所示</w:t>
      </w:r>
    </w:p>
    <w:p w:rsidR="001A7847" w:rsidRDefault="007D395D">
      <w:r>
        <w:rPr>
          <w:noProof/>
        </w:rPr>
        <w:lastRenderedPageBreak/>
        <w:drawing>
          <wp:inline distT="0" distB="0" distL="0" distR="0">
            <wp:extent cx="5274310" cy="29806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83"/>
                    <a:stretch>
                      <a:fillRect/>
                    </a:stretch>
                  </pic:blipFill>
                  <pic:spPr>
                    <a:xfrm>
                      <a:off x="0" y="0"/>
                      <a:ext cx="5274310" cy="2980840"/>
                    </a:xfrm>
                    <a:prstGeom prst="rect">
                      <a:avLst/>
                    </a:prstGeom>
                  </pic:spPr>
                </pic:pic>
              </a:graphicData>
            </a:graphic>
          </wp:inline>
        </w:drawing>
      </w:r>
    </w:p>
    <w:p w:rsidR="001A7847" w:rsidRDefault="007D395D">
      <w:pPr>
        <w:pStyle w:val="6"/>
      </w:pPr>
      <w:r>
        <w:t xml:space="preserve">2.1.2 </w:t>
      </w:r>
      <w:r>
        <w:t>使用</w:t>
      </w:r>
      <w:r>
        <w:t>Zookeeper</w:t>
      </w:r>
      <w:r>
        <w:t>命令的简单操作步骤</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(1) </w:t>
      </w:r>
      <w:r>
        <w:rPr>
          <w:rFonts w:ascii="Verdana" w:hAnsi="Verdana"/>
          <w:color w:val="000000"/>
          <w:sz w:val="20"/>
          <w:szCs w:val="20"/>
        </w:rPr>
        <w:t>使用</w:t>
      </w:r>
      <w:r>
        <w:rPr>
          <w:rFonts w:ascii="Verdana" w:hAnsi="Verdana"/>
          <w:color w:val="000000"/>
          <w:sz w:val="20"/>
          <w:szCs w:val="20"/>
        </w:rPr>
        <w:t>ls</w:t>
      </w:r>
      <w:r>
        <w:rPr>
          <w:rFonts w:ascii="Verdana" w:hAnsi="Verdana"/>
          <w:color w:val="000000"/>
          <w:sz w:val="20"/>
          <w:szCs w:val="20"/>
        </w:rPr>
        <w:t>命令查看当前</w:t>
      </w:r>
      <w:r>
        <w:rPr>
          <w:rFonts w:ascii="Verdana" w:hAnsi="Verdana"/>
          <w:color w:val="000000"/>
          <w:sz w:val="20"/>
          <w:szCs w:val="20"/>
        </w:rPr>
        <w:t>Zookeeper</w:t>
      </w:r>
      <w:r>
        <w:rPr>
          <w:rFonts w:ascii="Verdana" w:hAnsi="Verdana"/>
          <w:color w:val="000000"/>
          <w:sz w:val="20"/>
          <w:szCs w:val="20"/>
        </w:rPr>
        <w:t>中所包含的内容：</w:t>
      </w:r>
      <w:r>
        <w:rPr>
          <w:rFonts w:ascii="Verdana" w:hAnsi="Verdana"/>
          <w:color w:val="0000FF"/>
          <w:sz w:val="20"/>
          <w:szCs w:val="20"/>
        </w:rPr>
        <w:t>ls /</w:t>
      </w:r>
    </w:p>
    <w:p w:rsidR="001A7847" w:rsidRDefault="007D395D">
      <w:pPr>
        <w:pStyle w:val="HTML"/>
        <w:shd w:val="clear" w:color="auto" w:fill="F5F5F5"/>
        <w:rPr>
          <w:color w:val="000000"/>
        </w:rPr>
      </w:pPr>
      <w:r>
        <w:rPr>
          <w:color w:val="000000"/>
        </w:rPr>
        <w:t>[zk: localhost:</w:t>
      </w:r>
      <w:r>
        <w:rPr>
          <w:color w:val="800080"/>
        </w:rPr>
        <w:t>2181</w:t>
      </w:r>
      <w:r>
        <w:rPr>
          <w:color w:val="000000"/>
        </w:rPr>
        <w:t xml:space="preserve">(CONNECTED) </w:t>
      </w:r>
      <w:r>
        <w:rPr>
          <w:color w:val="800080"/>
        </w:rPr>
        <w:t>1</w:t>
      </w:r>
      <w:r>
        <w:rPr>
          <w:color w:val="000000"/>
        </w:rPr>
        <w:t>] ls /</w:t>
      </w:r>
    </w:p>
    <w:p w:rsidR="001A7847" w:rsidRDefault="007D395D">
      <w:pPr>
        <w:pStyle w:val="HTML"/>
        <w:shd w:val="clear" w:color="auto" w:fill="F5F5F5"/>
        <w:rPr>
          <w:color w:val="000000"/>
        </w:rPr>
      </w:pPr>
      <w:r>
        <w:rPr>
          <w:color w:val="000000"/>
        </w:rPr>
        <w:t>[zookeeper]</w:t>
      </w:r>
    </w:p>
    <w:p w:rsidR="001A7847" w:rsidRDefault="007D395D">
      <w:pPr>
        <w:pStyle w:val="HTML"/>
        <w:shd w:val="clear" w:color="auto" w:fill="F5F5F5"/>
        <w:rPr>
          <w:color w:val="000000"/>
        </w:rPr>
      </w:pPr>
      <w:r>
        <w:rPr>
          <w:color w:val="000000"/>
        </w:rPr>
        <w:t>[zk: localhost:</w:t>
      </w:r>
      <w:r>
        <w:rPr>
          <w:color w:val="800080"/>
        </w:rPr>
        <w:t>2181</w:t>
      </w:r>
      <w:r>
        <w:rPr>
          <w:color w:val="000000"/>
        </w:rPr>
        <w:t xml:space="preserve">(CONNECTED) </w:t>
      </w:r>
      <w:r>
        <w:rPr>
          <w:color w:val="800080"/>
        </w:rPr>
        <w:t>2</w:t>
      </w:r>
      <w:r>
        <w:rPr>
          <w:color w:val="00000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(2) </w:t>
      </w:r>
      <w:r>
        <w:rPr>
          <w:rFonts w:ascii="Verdana" w:hAnsi="Verdana"/>
          <w:color w:val="000000"/>
          <w:sz w:val="20"/>
          <w:szCs w:val="20"/>
        </w:rPr>
        <w:t>创建一个新的</w:t>
      </w:r>
      <w:r>
        <w:rPr>
          <w:rFonts w:ascii="Verdana" w:hAnsi="Verdana"/>
          <w:color w:val="000000"/>
          <w:sz w:val="20"/>
          <w:szCs w:val="20"/>
        </w:rPr>
        <w:t>Znode</w:t>
      </w:r>
      <w:r>
        <w:rPr>
          <w:rFonts w:ascii="Verdana" w:hAnsi="Verdana"/>
          <w:color w:val="000000"/>
          <w:sz w:val="20"/>
          <w:szCs w:val="20"/>
        </w:rPr>
        <w:t>节点</w:t>
      </w:r>
      <w:r>
        <w:rPr>
          <w:rFonts w:ascii="Verdana" w:hAnsi="Verdana"/>
          <w:color w:val="000000"/>
          <w:sz w:val="20"/>
          <w:szCs w:val="20"/>
        </w:rPr>
        <w:t>"zk"</w:t>
      </w:r>
      <w:r>
        <w:rPr>
          <w:rFonts w:ascii="Verdana" w:hAnsi="Verdana"/>
          <w:color w:val="000000"/>
          <w:sz w:val="20"/>
          <w:szCs w:val="20"/>
        </w:rPr>
        <w:t>，以及和它相关字符，执行命令：</w:t>
      </w:r>
      <w:r>
        <w:rPr>
          <w:rFonts w:ascii="Verdana" w:hAnsi="Verdana"/>
          <w:color w:val="0000FF"/>
          <w:sz w:val="20"/>
          <w:szCs w:val="20"/>
        </w:rPr>
        <w:t>create /zk myData</w:t>
      </w:r>
    </w:p>
    <w:p w:rsidR="001A7847" w:rsidRDefault="007D395D">
      <w:pPr>
        <w:pStyle w:val="HTML"/>
        <w:shd w:val="clear" w:color="auto" w:fill="F5F5F5"/>
        <w:rPr>
          <w:color w:val="000000"/>
        </w:rPr>
      </w:pPr>
      <w:r>
        <w:rPr>
          <w:color w:val="000000"/>
        </w:rPr>
        <w:t>[zk: localhost:</w:t>
      </w:r>
      <w:r>
        <w:rPr>
          <w:color w:val="800080"/>
        </w:rPr>
        <w:t>2181</w:t>
      </w:r>
      <w:r>
        <w:rPr>
          <w:color w:val="000000"/>
        </w:rPr>
        <w:t xml:space="preserve">(CONNECTED) </w:t>
      </w:r>
      <w:r>
        <w:rPr>
          <w:color w:val="800080"/>
        </w:rPr>
        <w:t>2</w:t>
      </w:r>
      <w:r>
        <w:rPr>
          <w:color w:val="000000"/>
        </w:rPr>
        <w:t>] create /zk myData</w:t>
      </w:r>
    </w:p>
    <w:p w:rsidR="001A7847" w:rsidRDefault="007D395D">
      <w:pPr>
        <w:pStyle w:val="HTML"/>
        <w:shd w:val="clear" w:color="auto" w:fill="F5F5F5"/>
        <w:rPr>
          <w:color w:val="000000"/>
        </w:rPr>
      </w:pPr>
      <w:r>
        <w:rPr>
          <w:color w:val="000000"/>
        </w:rPr>
        <w:t>Created /zk</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(3) </w:t>
      </w:r>
      <w:r>
        <w:rPr>
          <w:rFonts w:ascii="Verdana" w:hAnsi="Verdana"/>
          <w:color w:val="000000"/>
          <w:sz w:val="20"/>
          <w:szCs w:val="20"/>
        </w:rPr>
        <w:t>再次使用</w:t>
      </w:r>
      <w:r>
        <w:rPr>
          <w:rFonts w:ascii="Verdana" w:hAnsi="Verdana"/>
          <w:color w:val="000000"/>
          <w:sz w:val="20"/>
          <w:szCs w:val="20"/>
        </w:rPr>
        <w:t>ls</w:t>
      </w:r>
      <w:r>
        <w:rPr>
          <w:rFonts w:ascii="Verdana" w:hAnsi="Verdana"/>
          <w:color w:val="000000"/>
          <w:sz w:val="20"/>
          <w:szCs w:val="20"/>
        </w:rPr>
        <w:t>命令来查看现在</w:t>
      </w:r>
      <w:r>
        <w:rPr>
          <w:rFonts w:ascii="Verdana" w:hAnsi="Verdana"/>
          <w:color w:val="000000"/>
          <w:sz w:val="20"/>
          <w:szCs w:val="20"/>
        </w:rPr>
        <w:t>Zookeeper</w:t>
      </w:r>
      <w:r>
        <w:rPr>
          <w:rFonts w:ascii="Verdana" w:hAnsi="Verdana"/>
          <w:color w:val="000000"/>
          <w:sz w:val="20"/>
          <w:szCs w:val="20"/>
        </w:rPr>
        <w:t>的中所包含的内容：</w:t>
      </w:r>
      <w:r>
        <w:rPr>
          <w:rFonts w:ascii="Verdana" w:hAnsi="Verdana"/>
          <w:color w:val="0000FF"/>
          <w:sz w:val="20"/>
          <w:szCs w:val="20"/>
        </w:rPr>
        <w:t>ls /</w:t>
      </w:r>
    </w:p>
    <w:p w:rsidR="001A7847" w:rsidRDefault="007D395D">
      <w:pPr>
        <w:pStyle w:val="HTML"/>
        <w:shd w:val="clear" w:color="auto" w:fill="F5F5F5"/>
        <w:rPr>
          <w:color w:val="000000"/>
        </w:rPr>
      </w:pPr>
      <w:r>
        <w:rPr>
          <w:color w:val="000000"/>
        </w:rPr>
        <w:t>[zk: localhost:</w:t>
      </w:r>
      <w:r>
        <w:rPr>
          <w:color w:val="800080"/>
        </w:rPr>
        <w:t>2181</w:t>
      </w:r>
      <w:r>
        <w:rPr>
          <w:color w:val="000000"/>
        </w:rPr>
        <w:t xml:space="preserve">(CONNECTED) </w:t>
      </w:r>
      <w:r>
        <w:rPr>
          <w:color w:val="800080"/>
        </w:rPr>
        <w:t>3</w:t>
      </w:r>
      <w:r>
        <w:rPr>
          <w:color w:val="000000"/>
        </w:rPr>
        <w:t>] ls /</w:t>
      </w:r>
    </w:p>
    <w:p w:rsidR="001A7847" w:rsidRDefault="007D395D">
      <w:pPr>
        <w:pStyle w:val="HTML"/>
        <w:shd w:val="clear" w:color="auto" w:fill="F5F5F5"/>
        <w:rPr>
          <w:color w:val="000000"/>
        </w:rPr>
      </w:pPr>
      <w:r>
        <w:rPr>
          <w:color w:val="000000"/>
        </w:rPr>
        <w:t>[zk, zookeeper]</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此时看到，</w:t>
      </w:r>
      <w:r>
        <w:rPr>
          <w:rFonts w:ascii="Verdana" w:hAnsi="Verdana"/>
          <w:color w:val="000000"/>
          <w:sz w:val="20"/>
          <w:szCs w:val="20"/>
        </w:rPr>
        <w:t>zk</w:t>
      </w:r>
      <w:r>
        <w:rPr>
          <w:rFonts w:ascii="Verdana" w:hAnsi="Verdana"/>
          <w:color w:val="000000"/>
          <w:sz w:val="20"/>
          <w:szCs w:val="20"/>
        </w:rPr>
        <w:t xml:space="preserve">节点已经被创建。　　</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(4) </w:t>
      </w:r>
      <w:r>
        <w:rPr>
          <w:rFonts w:ascii="Verdana" w:hAnsi="Verdana"/>
          <w:color w:val="000000"/>
          <w:sz w:val="20"/>
          <w:szCs w:val="20"/>
        </w:rPr>
        <w:t>使用</w:t>
      </w:r>
      <w:r>
        <w:rPr>
          <w:rFonts w:ascii="Verdana" w:hAnsi="Verdana"/>
          <w:color w:val="000000"/>
          <w:sz w:val="20"/>
          <w:szCs w:val="20"/>
        </w:rPr>
        <w:t>get</w:t>
      </w:r>
      <w:r>
        <w:rPr>
          <w:rFonts w:ascii="Verdana" w:hAnsi="Verdana"/>
          <w:color w:val="000000"/>
          <w:sz w:val="20"/>
          <w:szCs w:val="20"/>
        </w:rPr>
        <w:t>命令来确认第二步中所创建的</w:t>
      </w:r>
      <w:r>
        <w:rPr>
          <w:rFonts w:ascii="Verdana" w:hAnsi="Verdana"/>
          <w:color w:val="000000"/>
          <w:sz w:val="20"/>
          <w:szCs w:val="20"/>
        </w:rPr>
        <w:t>Znode</w:t>
      </w:r>
      <w:r>
        <w:rPr>
          <w:rFonts w:ascii="Verdana" w:hAnsi="Verdana"/>
          <w:color w:val="000000"/>
          <w:sz w:val="20"/>
          <w:szCs w:val="20"/>
        </w:rPr>
        <w:t>是否包含我们创建的字符串，执行命令：</w:t>
      </w:r>
      <w:r>
        <w:rPr>
          <w:rFonts w:ascii="Verdana" w:hAnsi="Verdana"/>
          <w:color w:val="0000FF"/>
          <w:sz w:val="20"/>
          <w:szCs w:val="20"/>
        </w:rPr>
        <w:t>get /zk</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95" name="图片 95"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[zk: localhost:</w:t>
      </w:r>
      <w:r>
        <w:rPr>
          <w:color w:val="800080"/>
        </w:rPr>
        <w:t>2181</w:t>
      </w:r>
      <w:r>
        <w:rPr>
          <w:color w:val="000000"/>
        </w:rPr>
        <w:t xml:space="preserve">(CONNECTED) </w:t>
      </w:r>
      <w:r>
        <w:rPr>
          <w:color w:val="800080"/>
        </w:rPr>
        <w:t>4</w:t>
      </w:r>
      <w:r>
        <w:rPr>
          <w:color w:val="000000"/>
        </w:rPr>
        <w:t xml:space="preserve">] </w:t>
      </w:r>
      <w:r>
        <w:rPr>
          <w:color w:val="0000FF"/>
        </w:rPr>
        <w:t>get</w:t>
      </w:r>
      <w:r>
        <w:rPr>
          <w:color w:val="000000"/>
        </w:rPr>
        <w:t xml:space="preserve"> /zk</w:t>
      </w:r>
    </w:p>
    <w:p w:rsidR="001A7847" w:rsidRDefault="007D395D">
      <w:pPr>
        <w:pStyle w:val="HTML"/>
        <w:shd w:val="clear" w:color="auto" w:fill="F5F5F5"/>
        <w:rPr>
          <w:color w:val="000000"/>
        </w:rPr>
      </w:pPr>
      <w:r>
        <w:rPr>
          <w:color w:val="000000"/>
        </w:rPr>
        <w:t>myData</w:t>
      </w:r>
    </w:p>
    <w:p w:rsidR="001A7847" w:rsidRDefault="007D395D">
      <w:pPr>
        <w:pStyle w:val="HTML"/>
        <w:shd w:val="clear" w:color="auto" w:fill="F5F5F5"/>
        <w:rPr>
          <w:color w:val="000000"/>
        </w:rPr>
      </w:pPr>
      <w:r>
        <w:rPr>
          <w:color w:val="000000"/>
        </w:rPr>
        <w:t xml:space="preserve">cZxid = </w:t>
      </w:r>
      <w:r>
        <w:rPr>
          <w:color w:val="800080"/>
        </w:rPr>
        <w:t>0x500000006</w:t>
      </w:r>
    </w:p>
    <w:p w:rsidR="001A7847" w:rsidRDefault="007D395D">
      <w:pPr>
        <w:pStyle w:val="HTML"/>
        <w:shd w:val="clear" w:color="auto" w:fill="F5F5F5"/>
        <w:rPr>
          <w:color w:val="000000"/>
        </w:rPr>
      </w:pPr>
      <w:r>
        <w:rPr>
          <w:color w:val="000000"/>
        </w:rPr>
        <w:t xml:space="preserve">ctime = Fri Oct </w:t>
      </w:r>
      <w:r>
        <w:rPr>
          <w:color w:val="800080"/>
        </w:rPr>
        <w:t>17</w:t>
      </w:r>
      <w:r>
        <w:rPr>
          <w:color w:val="000000"/>
        </w:rPr>
        <w:t xml:space="preserve"> </w:t>
      </w:r>
      <w:r>
        <w:rPr>
          <w:color w:val="800080"/>
        </w:rPr>
        <w:t>03</w:t>
      </w:r>
      <w:r>
        <w:rPr>
          <w:color w:val="000000"/>
        </w:rPr>
        <w:t>:</w:t>
      </w:r>
      <w:r>
        <w:rPr>
          <w:color w:val="800080"/>
        </w:rPr>
        <w:t>54</w:t>
      </w:r>
      <w:r>
        <w:rPr>
          <w:color w:val="000000"/>
        </w:rPr>
        <w:t>:</w:t>
      </w:r>
      <w:r>
        <w:rPr>
          <w:color w:val="800080"/>
        </w:rPr>
        <w:t>20</w:t>
      </w:r>
      <w:r>
        <w:rPr>
          <w:color w:val="000000"/>
        </w:rPr>
        <w:t xml:space="preserve"> PDT </w:t>
      </w:r>
      <w:r>
        <w:rPr>
          <w:color w:val="800080"/>
        </w:rPr>
        <w:t>2014</w:t>
      </w:r>
    </w:p>
    <w:p w:rsidR="001A7847" w:rsidRDefault="007D395D">
      <w:pPr>
        <w:pStyle w:val="HTML"/>
        <w:shd w:val="clear" w:color="auto" w:fill="F5F5F5"/>
        <w:rPr>
          <w:color w:val="000000"/>
        </w:rPr>
      </w:pPr>
      <w:r>
        <w:rPr>
          <w:color w:val="000000"/>
        </w:rPr>
        <w:t xml:space="preserve">mZxid = </w:t>
      </w:r>
      <w:r>
        <w:rPr>
          <w:color w:val="800080"/>
        </w:rPr>
        <w:t>0x500000006</w:t>
      </w:r>
    </w:p>
    <w:p w:rsidR="001A7847" w:rsidRDefault="007D395D">
      <w:pPr>
        <w:pStyle w:val="HTML"/>
        <w:shd w:val="clear" w:color="auto" w:fill="F5F5F5"/>
        <w:rPr>
          <w:color w:val="000000"/>
        </w:rPr>
      </w:pPr>
      <w:r>
        <w:rPr>
          <w:color w:val="000000"/>
        </w:rPr>
        <w:t xml:space="preserve">mtime = Fri Oct </w:t>
      </w:r>
      <w:r>
        <w:rPr>
          <w:color w:val="800080"/>
        </w:rPr>
        <w:t>17</w:t>
      </w:r>
      <w:r>
        <w:rPr>
          <w:color w:val="000000"/>
        </w:rPr>
        <w:t xml:space="preserve"> </w:t>
      </w:r>
      <w:r>
        <w:rPr>
          <w:color w:val="800080"/>
        </w:rPr>
        <w:t>03</w:t>
      </w:r>
      <w:r>
        <w:rPr>
          <w:color w:val="000000"/>
        </w:rPr>
        <w:t>:</w:t>
      </w:r>
      <w:r>
        <w:rPr>
          <w:color w:val="800080"/>
        </w:rPr>
        <w:t>54</w:t>
      </w:r>
      <w:r>
        <w:rPr>
          <w:color w:val="000000"/>
        </w:rPr>
        <w:t>:</w:t>
      </w:r>
      <w:r>
        <w:rPr>
          <w:color w:val="800080"/>
        </w:rPr>
        <w:t>20</w:t>
      </w:r>
      <w:r>
        <w:rPr>
          <w:color w:val="000000"/>
        </w:rPr>
        <w:t xml:space="preserve"> PDT </w:t>
      </w:r>
      <w:r>
        <w:rPr>
          <w:color w:val="800080"/>
        </w:rPr>
        <w:t>2014</w:t>
      </w:r>
    </w:p>
    <w:p w:rsidR="001A7847" w:rsidRDefault="007D395D">
      <w:pPr>
        <w:pStyle w:val="HTML"/>
        <w:shd w:val="clear" w:color="auto" w:fill="F5F5F5"/>
        <w:rPr>
          <w:color w:val="000000"/>
        </w:rPr>
      </w:pPr>
      <w:r>
        <w:rPr>
          <w:color w:val="000000"/>
        </w:rPr>
        <w:t xml:space="preserve">pZxid = </w:t>
      </w:r>
      <w:r>
        <w:rPr>
          <w:color w:val="800080"/>
        </w:rPr>
        <w:t>0x500000006</w:t>
      </w:r>
    </w:p>
    <w:p w:rsidR="001A7847" w:rsidRDefault="007D395D">
      <w:pPr>
        <w:pStyle w:val="HTML"/>
        <w:shd w:val="clear" w:color="auto" w:fill="F5F5F5"/>
        <w:rPr>
          <w:color w:val="000000"/>
        </w:rPr>
      </w:pPr>
      <w:r>
        <w:rPr>
          <w:color w:val="000000"/>
        </w:rPr>
        <w:t xml:space="preserve">cversion = </w:t>
      </w:r>
      <w:r>
        <w:rPr>
          <w:color w:val="800080"/>
        </w:rPr>
        <w:t>0</w:t>
      </w:r>
    </w:p>
    <w:p w:rsidR="001A7847" w:rsidRDefault="007D395D">
      <w:pPr>
        <w:pStyle w:val="HTML"/>
        <w:shd w:val="clear" w:color="auto" w:fill="F5F5F5"/>
        <w:rPr>
          <w:color w:val="000000"/>
        </w:rPr>
      </w:pPr>
      <w:r>
        <w:rPr>
          <w:color w:val="000000"/>
        </w:rPr>
        <w:lastRenderedPageBreak/>
        <w:t xml:space="preserve">dataVersion = </w:t>
      </w:r>
      <w:r>
        <w:rPr>
          <w:color w:val="800080"/>
        </w:rPr>
        <w:t>0</w:t>
      </w:r>
    </w:p>
    <w:p w:rsidR="001A7847" w:rsidRDefault="007D395D">
      <w:pPr>
        <w:pStyle w:val="HTML"/>
        <w:shd w:val="clear" w:color="auto" w:fill="F5F5F5"/>
        <w:rPr>
          <w:color w:val="000000"/>
        </w:rPr>
      </w:pPr>
      <w:r>
        <w:rPr>
          <w:color w:val="000000"/>
        </w:rPr>
        <w:t xml:space="preserve">aclVersion = </w:t>
      </w:r>
      <w:r>
        <w:rPr>
          <w:color w:val="800080"/>
        </w:rPr>
        <w:t>0</w:t>
      </w:r>
    </w:p>
    <w:p w:rsidR="001A7847" w:rsidRDefault="007D395D">
      <w:pPr>
        <w:pStyle w:val="HTML"/>
        <w:shd w:val="clear" w:color="auto" w:fill="F5F5F5"/>
        <w:rPr>
          <w:color w:val="000000"/>
        </w:rPr>
      </w:pPr>
      <w:r>
        <w:rPr>
          <w:color w:val="000000"/>
        </w:rPr>
        <w:t xml:space="preserve">ephemeralOwner = </w:t>
      </w:r>
      <w:r>
        <w:rPr>
          <w:color w:val="800080"/>
        </w:rPr>
        <w:t>0x0</w:t>
      </w:r>
    </w:p>
    <w:p w:rsidR="001A7847" w:rsidRDefault="007D395D">
      <w:pPr>
        <w:pStyle w:val="HTML"/>
        <w:shd w:val="clear" w:color="auto" w:fill="F5F5F5"/>
        <w:rPr>
          <w:color w:val="000000"/>
        </w:rPr>
      </w:pPr>
      <w:r>
        <w:rPr>
          <w:color w:val="000000"/>
        </w:rPr>
        <w:t xml:space="preserve">dataLength = </w:t>
      </w:r>
      <w:r>
        <w:rPr>
          <w:color w:val="800080"/>
        </w:rPr>
        <w:t>6</w:t>
      </w:r>
    </w:p>
    <w:p w:rsidR="001A7847" w:rsidRDefault="007D395D">
      <w:pPr>
        <w:pStyle w:val="HTML"/>
        <w:shd w:val="clear" w:color="auto" w:fill="F5F5F5"/>
        <w:rPr>
          <w:color w:val="000000"/>
        </w:rPr>
      </w:pPr>
      <w:r>
        <w:rPr>
          <w:color w:val="000000"/>
        </w:rPr>
        <w:t xml:space="preserve">numChildren = </w:t>
      </w:r>
      <w:r>
        <w:rPr>
          <w:color w:val="800080"/>
        </w:rPr>
        <w:t>0</w:t>
      </w:r>
    </w:p>
    <w:p w:rsidR="001A7847" w:rsidRDefault="007D395D">
      <w:pPr>
        <w:shd w:val="clear" w:color="auto" w:fill="F5F5F5"/>
        <w:rPr>
          <w:color w:val="000000"/>
        </w:rPr>
      </w:pPr>
      <w:r>
        <w:rPr>
          <w:noProof/>
          <w:color w:val="0066AA"/>
        </w:rPr>
        <w:drawing>
          <wp:inline distT="0" distB="0" distL="0" distR="0">
            <wp:extent cx="190500" cy="190500"/>
            <wp:effectExtent l="0" t="0" r="0" b="0"/>
            <wp:docPr id="94" name="图片 94"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(5) </w:t>
      </w:r>
      <w:r>
        <w:rPr>
          <w:rFonts w:ascii="Verdana" w:hAnsi="Verdana"/>
          <w:color w:val="000000"/>
          <w:sz w:val="20"/>
          <w:szCs w:val="20"/>
        </w:rPr>
        <w:t>接下来通过</w:t>
      </w:r>
      <w:r>
        <w:rPr>
          <w:rFonts w:ascii="Verdana" w:hAnsi="Verdana"/>
          <w:color w:val="000000"/>
          <w:sz w:val="20"/>
          <w:szCs w:val="20"/>
        </w:rPr>
        <w:t>set</w:t>
      </w:r>
      <w:r>
        <w:rPr>
          <w:rFonts w:ascii="Verdana" w:hAnsi="Verdana"/>
          <w:color w:val="000000"/>
          <w:sz w:val="20"/>
          <w:szCs w:val="20"/>
        </w:rPr>
        <w:t>命令来对</w:t>
      </w:r>
      <w:r>
        <w:rPr>
          <w:rFonts w:ascii="Verdana" w:hAnsi="Verdana"/>
          <w:color w:val="000000"/>
          <w:sz w:val="20"/>
          <w:szCs w:val="20"/>
        </w:rPr>
        <w:t>zk</w:t>
      </w:r>
      <w:r>
        <w:rPr>
          <w:rFonts w:ascii="Verdana" w:hAnsi="Verdana"/>
          <w:color w:val="000000"/>
          <w:sz w:val="20"/>
          <w:szCs w:val="20"/>
        </w:rPr>
        <w:t>所关联的字符串进行设置，执行命令：</w:t>
      </w:r>
      <w:r>
        <w:rPr>
          <w:rFonts w:ascii="Verdana" w:hAnsi="Verdana"/>
          <w:color w:val="0000FF"/>
          <w:sz w:val="20"/>
          <w:szCs w:val="20"/>
        </w:rPr>
        <w:t>set /zk jiang1234</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93" name="图片 93"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[zk: localhost:</w:t>
      </w:r>
      <w:r>
        <w:rPr>
          <w:color w:val="800080"/>
        </w:rPr>
        <w:t>2181</w:t>
      </w:r>
      <w:r>
        <w:rPr>
          <w:color w:val="000000"/>
        </w:rPr>
        <w:t xml:space="preserve">(CONNECTED) </w:t>
      </w:r>
      <w:r>
        <w:rPr>
          <w:color w:val="800080"/>
        </w:rPr>
        <w:t>5</w:t>
      </w:r>
      <w:r>
        <w:rPr>
          <w:color w:val="000000"/>
        </w:rPr>
        <w:t xml:space="preserve">] </w:t>
      </w:r>
      <w:r>
        <w:rPr>
          <w:color w:val="0000FF"/>
        </w:rPr>
        <w:t>set</w:t>
      </w:r>
      <w:r>
        <w:rPr>
          <w:color w:val="000000"/>
        </w:rPr>
        <w:t xml:space="preserve"> /zk jiang2014</w:t>
      </w:r>
    </w:p>
    <w:p w:rsidR="001A7847" w:rsidRDefault="007D395D">
      <w:pPr>
        <w:pStyle w:val="HTML"/>
        <w:shd w:val="clear" w:color="auto" w:fill="F5F5F5"/>
        <w:rPr>
          <w:color w:val="000000"/>
        </w:rPr>
      </w:pPr>
      <w:r>
        <w:rPr>
          <w:color w:val="000000"/>
        </w:rPr>
        <w:t xml:space="preserve">cZxid = </w:t>
      </w:r>
      <w:r>
        <w:rPr>
          <w:color w:val="800080"/>
        </w:rPr>
        <w:t>0x500000006</w:t>
      </w:r>
    </w:p>
    <w:p w:rsidR="001A7847" w:rsidRDefault="007D395D">
      <w:pPr>
        <w:pStyle w:val="HTML"/>
        <w:shd w:val="clear" w:color="auto" w:fill="F5F5F5"/>
        <w:rPr>
          <w:color w:val="000000"/>
        </w:rPr>
      </w:pPr>
      <w:r>
        <w:rPr>
          <w:color w:val="000000"/>
        </w:rPr>
        <w:t xml:space="preserve">ctime = Fri Oct </w:t>
      </w:r>
      <w:r>
        <w:rPr>
          <w:color w:val="800080"/>
        </w:rPr>
        <w:t>17</w:t>
      </w:r>
      <w:r>
        <w:rPr>
          <w:color w:val="000000"/>
        </w:rPr>
        <w:t xml:space="preserve"> </w:t>
      </w:r>
      <w:r>
        <w:rPr>
          <w:color w:val="800080"/>
        </w:rPr>
        <w:t>03</w:t>
      </w:r>
      <w:r>
        <w:rPr>
          <w:color w:val="000000"/>
        </w:rPr>
        <w:t>:</w:t>
      </w:r>
      <w:r>
        <w:rPr>
          <w:color w:val="800080"/>
        </w:rPr>
        <w:t>54</w:t>
      </w:r>
      <w:r>
        <w:rPr>
          <w:color w:val="000000"/>
        </w:rPr>
        <w:t>:</w:t>
      </w:r>
      <w:r>
        <w:rPr>
          <w:color w:val="800080"/>
        </w:rPr>
        <w:t>20</w:t>
      </w:r>
      <w:r>
        <w:rPr>
          <w:color w:val="000000"/>
        </w:rPr>
        <w:t xml:space="preserve"> PDT </w:t>
      </w:r>
      <w:r>
        <w:rPr>
          <w:color w:val="800080"/>
        </w:rPr>
        <w:t>2014</w:t>
      </w:r>
    </w:p>
    <w:p w:rsidR="001A7847" w:rsidRDefault="007D395D">
      <w:pPr>
        <w:pStyle w:val="HTML"/>
        <w:shd w:val="clear" w:color="auto" w:fill="F5F5F5"/>
        <w:rPr>
          <w:color w:val="000000"/>
        </w:rPr>
      </w:pPr>
      <w:r>
        <w:rPr>
          <w:color w:val="000000"/>
        </w:rPr>
        <w:t xml:space="preserve">mZxid = </w:t>
      </w:r>
      <w:r>
        <w:rPr>
          <w:color w:val="800080"/>
        </w:rPr>
        <w:t>0x500000007</w:t>
      </w:r>
    </w:p>
    <w:p w:rsidR="001A7847" w:rsidRDefault="007D395D">
      <w:pPr>
        <w:pStyle w:val="HTML"/>
        <w:shd w:val="clear" w:color="auto" w:fill="F5F5F5"/>
        <w:rPr>
          <w:color w:val="000000"/>
        </w:rPr>
      </w:pPr>
      <w:r>
        <w:rPr>
          <w:color w:val="000000"/>
        </w:rPr>
        <w:t xml:space="preserve">mtime = Fri Oct </w:t>
      </w:r>
      <w:r>
        <w:rPr>
          <w:color w:val="800080"/>
        </w:rPr>
        <w:t>17</w:t>
      </w:r>
      <w:r>
        <w:rPr>
          <w:color w:val="000000"/>
        </w:rPr>
        <w:t xml:space="preserve"> </w:t>
      </w:r>
      <w:r>
        <w:rPr>
          <w:color w:val="800080"/>
        </w:rPr>
        <w:t>03</w:t>
      </w:r>
      <w:r>
        <w:rPr>
          <w:color w:val="000000"/>
        </w:rPr>
        <w:t>:</w:t>
      </w:r>
      <w:r>
        <w:rPr>
          <w:color w:val="800080"/>
        </w:rPr>
        <w:t>55</w:t>
      </w:r>
      <w:r>
        <w:rPr>
          <w:color w:val="000000"/>
        </w:rPr>
        <w:t>:</w:t>
      </w:r>
      <w:r>
        <w:rPr>
          <w:color w:val="800080"/>
        </w:rPr>
        <w:t>50</w:t>
      </w:r>
      <w:r>
        <w:rPr>
          <w:color w:val="000000"/>
        </w:rPr>
        <w:t xml:space="preserve"> PDT </w:t>
      </w:r>
      <w:r>
        <w:rPr>
          <w:color w:val="800080"/>
        </w:rPr>
        <w:t>2014</w:t>
      </w:r>
    </w:p>
    <w:p w:rsidR="001A7847" w:rsidRDefault="007D395D">
      <w:pPr>
        <w:pStyle w:val="HTML"/>
        <w:shd w:val="clear" w:color="auto" w:fill="F5F5F5"/>
        <w:rPr>
          <w:color w:val="000000"/>
        </w:rPr>
      </w:pPr>
      <w:r>
        <w:rPr>
          <w:color w:val="000000"/>
        </w:rPr>
        <w:t xml:space="preserve">pZxid = </w:t>
      </w:r>
      <w:r>
        <w:rPr>
          <w:color w:val="800080"/>
        </w:rPr>
        <w:t>0x500000006</w:t>
      </w:r>
    </w:p>
    <w:p w:rsidR="001A7847" w:rsidRDefault="007D395D">
      <w:pPr>
        <w:pStyle w:val="HTML"/>
        <w:shd w:val="clear" w:color="auto" w:fill="F5F5F5"/>
        <w:rPr>
          <w:color w:val="000000"/>
        </w:rPr>
      </w:pPr>
      <w:r>
        <w:rPr>
          <w:color w:val="000000"/>
        </w:rPr>
        <w:t xml:space="preserve">cversion = </w:t>
      </w:r>
      <w:r>
        <w:rPr>
          <w:color w:val="800080"/>
        </w:rPr>
        <w:t>0</w:t>
      </w:r>
    </w:p>
    <w:p w:rsidR="001A7847" w:rsidRDefault="007D395D">
      <w:pPr>
        <w:pStyle w:val="HTML"/>
        <w:shd w:val="clear" w:color="auto" w:fill="F5F5F5"/>
        <w:rPr>
          <w:color w:val="000000"/>
        </w:rPr>
      </w:pPr>
      <w:r>
        <w:rPr>
          <w:color w:val="000000"/>
        </w:rPr>
        <w:t xml:space="preserve">dataVersion = </w:t>
      </w:r>
      <w:r>
        <w:rPr>
          <w:color w:val="800080"/>
        </w:rPr>
        <w:t>1</w:t>
      </w:r>
    </w:p>
    <w:p w:rsidR="001A7847" w:rsidRDefault="007D395D">
      <w:pPr>
        <w:pStyle w:val="HTML"/>
        <w:shd w:val="clear" w:color="auto" w:fill="F5F5F5"/>
        <w:rPr>
          <w:color w:val="000000"/>
        </w:rPr>
      </w:pPr>
      <w:r>
        <w:rPr>
          <w:color w:val="000000"/>
        </w:rPr>
        <w:t xml:space="preserve">aclVersion = </w:t>
      </w:r>
      <w:r>
        <w:rPr>
          <w:color w:val="800080"/>
        </w:rPr>
        <w:t>0</w:t>
      </w:r>
    </w:p>
    <w:p w:rsidR="001A7847" w:rsidRDefault="007D395D">
      <w:pPr>
        <w:pStyle w:val="HTML"/>
        <w:shd w:val="clear" w:color="auto" w:fill="F5F5F5"/>
        <w:rPr>
          <w:color w:val="000000"/>
        </w:rPr>
      </w:pPr>
      <w:r>
        <w:rPr>
          <w:color w:val="000000"/>
        </w:rPr>
        <w:t xml:space="preserve">ephemeralOwner = </w:t>
      </w:r>
      <w:r>
        <w:rPr>
          <w:color w:val="800080"/>
        </w:rPr>
        <w:t>0x0</w:t>
      </w:r>
    </w:p>
    <w:p w:rsidR="001A7847" w:rsidRDefault="007D395D">
      <w:pPr>
        <w:pStyle w:val="HTML"/>
        <w:shd w:val="clear" w:color="auto" w:fill="F5F5F5"/>
        <w:rPr>
          <w:color w:val="000000"/>
        </w:rPr>
      </w:pPr>
      <w:r>
        <w:rPr>
          <w:color w:val="000000"/>
        </w:rPr>
        <w:t xml:space="preserve">dataLength = </w:t>
      </w:r>
      <w:r>
        <w:rPr>
          <w:color w:val="800080"/>
        </w:rPr>
        <w:t>9</w:t>
      </w:r>
    </w:p>
    <w:p w:rsidR="001A7847" w:rsidRDefault="007D395D">
      <w:pPr>
        <w:pStyle w:val="HTML"/>
        <w:shd w:val="clear" w:color="auto" w:fill="F5F5F5"/>
        <w:rPr>
          <w:color w:val="000000"/>
        </w:rPr>
      </w:pPr>
      <w:r>
        <w:rPr>
          <w:color w:val="000000"/>
        </w:rPr>
        <w:t xml:space="preserve">numChildren = </w:t>
      </w:r>
      <w:r>
        <w:rPr>
          <w:color w:val="800080"/>
        </w:rPr>
        <w:t>0</w:t>
      </w:r>
    </w:p>
    <w:p w:rsidR="001A7847" w:rsidRDefault="007D395D">
      <w:pPr>
        <w:shd w:val="clear" w:color="auto" w:fill="F5F5F5"/>
        <w:rPr>
          <w:color w:val="000000"/>
        </w:rPr>
      </w:pPr>
      <w:r>
        <w:rPr>
          <w:noProof/>
          <w:color w:val="0066AA"/>
        </w:rPr>
        <w:drawing>
          <wp:inline distT="0" distB="0" distL="0" distR="0">
            <wp:extent cx="190500" cy="190500"/>
            <wp:effectExtent l="0" t="0" r="0" b="0"/>
            <wp:docPr id="92" name="图片 92"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(6) </w:t>
      </w:r>
      <w:r>
        <w:rPr>
          <w:rFonts w:ascii="Verdana" w:hAnsi="Verdana"/>
          <w:color w:val="000000"/>
          <w:sz w:val="20"/>
          <w:szCs w:val="20"/>
        </w:rPr>
        <w:t>再次使用</w:t>
      </w:r>
      <w:r>
        <w:rPr>
          <w:rFonts w:ascii="Verdana" w:hAnsi="Verdana"/>
          <w:color w:val="000000"/>
          <w:sz w:val="20"/>
          <w:szCs w:val="20"/>
        </w:rPr>
        <w:t>get</w:t>
      </w:r>
      <w:r>
        <w:rPr>
          <w:rFonts w:ascii="Verdana" w:hAnsi="Verdana"/>
          <w:color w:val="000000"/>
          <w:sz w:val="20"/>
          <w:szCs w:val="20"/>
        </w:rPr>
        <w:t>命令来查看，上次修改的内容，执行命令：</w:t>
      </w:r>
      <w:r>
        <w:rPr>
          <w:rFonts w:ascii="Verdana" w:hAnsi="Verdana"/>
          <w:color w:val="0000FF"/>
          <w:sz w:val="20"/>
          <w:szCs w:val="20"/>
        </w:rPr>
        <w:t>get /zk</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91" name="图片 91"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[zk: localhost:</w:t>
      </w:r>
      <w:r>
        <w:rPr>
          <w:color w:val="800080"/>
        </w:rPr>
        <w:t>2181</w:t>
      </w:r>
      <w:r>
        <w:rPr>
          <w:color w:val="000000"/>
        </w:rPr>
        <w:t xml:space="preserve">(CONNECTED) </w:t>
      </w:r>
      <w:r>
        <w:rPr>
          <w:color w:val="800080"/>
        </w:rPr>
        <w:t>6</w:t>
      </w:r>
      <w:r>
        <w:rPr>
          <w:color w:val="000000"/>
        </w:rPr>
        <w:t xml:space="preserve">] </w:t>
      </w:r>
      <w:r>
        <w:rPr>
          <w:color w:val="0000FF"/>
        </w:rPr>
        <w:t>get</w:t>
      </w:r>
      <w:r>
        <w:rPr>
          <w:color w:val="000000"/>
        </w:rPr>
        <w:t xml:space="preserve"> /zk</w:t>
      </w:r>
    </w:p>
    <w:p w:rsidR="001A7847" w:rsidRDefault="007D395D">
      <w:pPr>
        <w:pStyle w:val="HTML"/>
        <w:shd w:val="clear" w:color="auto" w:fill="F5F5F5"/>
        <w:rPr>
          <w:color w:val="000000"/>
        </w:rPr>
      </w:pPr>
      <w:r>
        <w:rPr>
          <w:color w:val="000000"/>
        </w:rPr>
        <w:t>jiang2014</w:t>
      </w:r>
    </w:p>
    <w:p w:rsidR="001A7847" w:rsidRDefault="007D395D">
      <w:pPr>
        <w:pStyle w:val="HTML"/>
        <w:shd w:val="clear" w:color="auto" w:fill="F5F5F5"/>
        <w:rPr>
          <w:color w:val="000000"/>
        </w:rPr>
      </w:pPr>
      <w:r>
        <w:rPr>
          <w:color w:val="000000"/>
        </w:rPr>
        <w:t xml:space="preserve">cZxid = </w:t>
      </w:r>
      <w:r>
        <w:rPr>
          <w:color w:val="800080"/>
        </w:rPr>
        <w:t>0x500000006</w:t>
      </w:r>
    </w:p>
    <w:p w:rsidR="001A7847" w:rsidRDefault="007D395D">
      <w:pPr>
        <w:pStyle w:val="HTML"/>
        <w:shd w:val="clear" w:color="auto" w:fill="F5F5F5"/>
        <w:rPr>
          <w:color w:val="000000"/>
        </w:rPr>
      </w:pPr>
      <w:r>
        <w:rPr>
          <w:color w:val="000000"/>
        </w:rPr>
        <w:t xml:space="preserve">ctime = Fri Oct </w:t>
      </w:r>
      <w:r>
        <w:rPr>
          <w:color w:val="800080"/>
        </w:rPr>
        <w:t>17</w:t>
      </w:r>
      <w:r>
        <w:rPr>
          <w:color w:val="000000"/>
        </w:rPr>
        <w:t xml:space="preserve"> </w:t>
      </w:r>
      <w:r>
        <w:rPr>
          <w:color w:val="800080"/>
        </w:rPr>
        <w:t>03</w:t>
      </w:r>
      <w:r>
        <w:rPr>
          <w:color w:val="000000"/>
        </w:rPr>
        <w:t>:</w:t>
      </w:r>
      <w:r>
        <w:rPr>
          <w:color w:val="800080"/>
        </w:rPr>
        <w:t>54</w:t>
      </w:r>
      <w:r>
        <w:rPr>
          <w:color w:val="000000"/>
        </w:rPr>
        <w:t>:</w:t>
      </w:r>
      <w:r>
        <w:rPr>
          <w:color w:val="800080"/>
        </w:rPr>
        <w:t>20</w:t>
      </w:r>
      <w:r>
        <w:rPr>
          <w:color w:val="000000"/>
        </w:rPr>
        <w:t xml:space="preserve"> PDT </w:t>
      </w:r>
      <w:r>
        <w:rPr>
          <w:color w:val="800080"/>
        </w:rPr>
        <w:t>2014</w:t>
      </w:r>
    </w:p>
    <w:p w:rsidR="001A7847" w:rsidRDefault="007D395D">
      <w:pPr>
        <w:pStyle w:val="HTML"/>
        <w:shd w:val="clear" w:color="auto" w:fill="F5F5F5"/>
        <w:rPr>
          <w:color w:val="000000"/>
        </w:rPr>
      </w:pPr>
      <w:r>
        <w:rPr>
          <w:color w:val="000000"/>
        </w:rPr>
        <w:t xml:space="preserve">mZxid = </w:t>
      </w:r>
      <w:r>
        <w:rPr>
          <w:color w:val="800080"/>
        </w:rPr>
        <w:t>0x500000007</w:t>
      </w:r>
    </w:p>
    <w:p w:rsidR="001A7847" w:rsidRDefault="007D395D">
      <w:pPr>
        <w:pStyle w:val="HTML"/>
        <w:shd w:val="clear" w:color="auto" w:fill="F5F5F5"/>
        <w:rPr>
          <w:color w:val="000000"/>
        </w:rPr>
      </w:pPr>
      <w:r>
        <w:rPr>
          <w:color w:val="000000"/>
        </w:rPr>
        <w:t xml:space="preserve">mtime = Fri Oct </w:t>
      </w:r>
      <w:r>
        <w:rPr>
          <w:color w:val="800080"/>
        </w:rPr>
        <w:t>17</w:t>
      </w:r>
      <w:r>
        <w:rPr>
          <w:color w:val="000000"/>
        </w:rPr>
        <w:t xml:space="preserve"> </w:t>
      </w:r>
      <w:r>
        <w:rPr>
          <w:color w:val="800080"/>
        </w:rPr>
        <w:t>03</w:t>
      </w:r>
      <w:r>
        <w:rPr>
          <w:color w:val="000000"/>
        </w:rPr>
        <w:t>:</w:t>
      </w:r>
      <w:r>
        <w:rPr>
          <w:color w:val="800080"/>
        </w:rPr>
        <w:t>55</w:t>
      </w:r>
      <w:r>
        <w:rPr>
          <w:color w:val="000000"/>
        </w:rPr>
        <w:t>:</w:t>
      </w:r>
      <w:r>
        <w:rPr>
          <w:color w:val="800080"/>
        </w:rPr>
        <w:t>50</w:t>
      </w:r>
      <w:r>
        <w:rPr>
          <w:color w:val="000000"/>
        </w:rPr>
        <w:t xml:space="preserve"> PDT </w:t>
      </w:r>
      <w:r>
        <w:rPr>
          <w:color w:val="800080"/>
        </w:rPr>
        <w:t>2014</w:t>
      </w:r>
    </w:p>
    <w:p w:rsidR="001A7847" w:rsidRDefault="007D395D">
      <w:pPr>
        <w:pStyle w:val="HTML"/>
        <w:shd w:val="clear" w:color="auto" w:fill="F5F5F5"/>
        <w:rPr>
          <w:color w:val="000000"/>
        </w:rPr>
      </w:pPr>
      <w:r>
        <w:rPr>
          <w:color w:val="000000"/>
        </w:rPr>
        <w:t xml:space="preserve">pZxid = </w:t>
      </w:r>
      <w:r>
        <w:rPr>
          <w:color w:val="800080"/>
        </w:rPr>
        <w:t>0x500000006</w:t>
      </w:r>
    </w:p>
    <w:p w:rsidR="001A7847" w:rsidRDefault="007D395D">
      <w:pPr>
        <w:pStyle w:val="HTML"/>
        <w:shd w:val="clear" w:color="auto" w:fill="F5F5F5"/>
        <w:rPr>
          <w:color w:val="000000"/>
        </w:rPr>
      </w:pPr>
      <w:r>
        <w:rPr>
          <w:color w:val="000000"/>
        </w:rPr>
        <w:t xml:space="preserve">cversion = </w:t>
      </w:r>
      <w:r>
        <w:rPr>
          <w:color w:val="800080"/>
        </w:rPr>
        <w:t>0</w:t>
      </w:r>
    </w:p>
    <w:p w:rsidR="001A7847" w:rsidRDefault="007D395D">
      <w:pPr>
        <w:pStyle w:val="HTML"/>
        <w:shd w:val="clear" w:color="auto" w:fill="F5F5F5"/>
        <w:rPr>
          <w:color w:val="000000"/>
        </w:rPr>
      </w:pPr>
      <w:r>
        <w:rPr>
          <w:color w:val="000000"/>
        </w:rPr>
        <w:t xml:space="preserve">dataVersion = </w:t>
      </w:r>
      <w:r>
        <w:rPr>
          <w:color w:val="800080"/>
        </w:rPr>
        <w:t>1</w:t>
      </w:r>
    </w:p>
    <w:p w:rsidR="001A7847" w:rsidRDefault="007D395D">
      <w:pPr>
        <w:pStyle w:val="HTML"/>
        <w:shd w:val="clear" w:color="auto" w:fill="F5F5F5"/>
        <w:rPr>
          <w:color w:val="000000"/>
        </w:rPr>
      </w:pPr>
      <w:r>
        <w:rPr>
          <w:color w:val="000000"/>
        </w:rPr>
        <w:t xml:space="preserve">aclVersion = </w:t>
      </w:r>
      <w:r>
        <w:rPr>
          <w:color w:val="800080"/>
        </w:rPr>
        <w:t>0</w:t>
      </w:r>
    </w:p>
    <w:p w:rsidR="001A7847" w:rsidRDefault="007D395D">
      <w:pPr>
        <w:pStyle w:val="HTML"/>
        <w:shd w:val="clear" w:color="auto" w:fill="F5F5F5"/>
        <w:rPr>
          <w:color w:val="000000"/>
        </w:rPr>
      </w:pPr>
      <w:r>
        <w:rPr>
          <w:color w:val="000000"/>
        </w:rPr>
        <w:t xml:space="preserve">ephemeralOwner = </w:t>
      </w:r>
      <w:r>
        <w:rPr>
          <w:color w:val="800080"/>
        </w:rPr>
        <w:t>0x0</w:t>
      </w:r>
    </w:p>
    <w:p w:rsidR="001A7847" w:rsidRDefault="007D395D">
      <w:pPr>
        <w:pStyle w:val="HTML"/>
        <w:shd w:val="clear" w:color="auto" w:fill="F5F5F5"/>
        <w:rPr>
          <w:color w:val="000000"/>
        </w:rPr>
      </w:pPr>
      <w:r>
        <w:rPr>
          <w:color w:val="000000"/>
        </w:rPr>
        <w:t xml:space="preserve">dataLength = </w:t>
      </w:r>
      <w:r>
        <w:rPr>
          <w:color w:val="800080"/>
        </w:rPr>
        <w:t>9</w:t>
      </w:r>
    </w:p>
    <w:p w:rsidR="001A7847" w:rsidRDefault="007D395D">
      <w:pPr>
        <w:pStyle w:val="HTML"/>
        <w:shd w:val="clear" w:color="auto" w:fill="F5F5F5"/>
        <w:rPr>
          <w:color w:val="000000"/>
        </w:rPr>
      </w:pPr>
      <w:r>
        <w:rPr>
          <w:color w:val="000000"/>
        </w:rPr>
        <w:t xml:space="preserve">numChildren = </w:t>
      </w:r>
      <w:r>
        <w:rPr>
          <w:color w:val="800080"/>
        </w:rPr>
        <w:t>0</w:t>
      </w:r>
    </w:p>
    <w:p w:rsidR="001A7847" w:rsidRDefault="007D395D">
      <w:pPr>
        <w:shd w:val="clear" w:color="auto" w:fill="F5F5F5"/>
        <w:rPr>
          <w:color w:val="000000"/>
        </w:rPr>
      </w:pPr>
      <w:r>
        <w:rPr>
          <w:noProof/>
          <w:color w:val="0066AA"/>
        </w:rPr>
        <w:drawing>
          <wp:inline distT="0" distB="0" distL="0" distR="0">
            <wp:extent cx="190500" cy="190500"/>
            <wp:effectExtent l="0" t="0" r="0" b="0"/>
            <wp:docPr id="90" name="图片 90"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(7) </w:t>
      </w:r>
      <w:r>
        <w:rPr>
          <w:rFonts w:ascii="Verdana" w:hAnsi="Verdana"/>
          <w:color w:val="000000"/>
          <w:sz w:val="20"/>
          <w:szCs w:val="20"/>
        </w:rPr>
        <w:t>下面我们将刚才创建的</w:t>
      </w:r>
      <w:r>
        <w:rPr>
          <w:rFonts w:ascii="Verdana" w:hAnsi="Verdana"/>
          <w:color w:val="000000"/>
          <w:sz w:val="20"/>
          <w:szCs w:val="20"/>
        </w:rPr>
        <w:t>Znode</w:t>
      </w:r>
      <w:r>
        <w:rPr>
          <w:rFonts w:ascii="Verdana" w:hAnsi="Verdana"/>
          <w:color w:val="000000"/>
          <w:sz w:val="20"/>
          <w:szCs w:val="20"/>
        </w:rPr>
        <w:t>删除，执行命令：</w:t>
      </w:r>
      <w:r>
        <w:rPr>
          <w:rFonts w:ascii="Verdana" w:hAnsi="Verdana"/>
          <w:color w:val="0000FF"/>
          <w:sz w:val="20"/>
          <w:szCs w:val="20"/>
        </w:rPr>
        <w:t>delete /zk</w:t>
      </w:r>
    </w:p>
    <w:p w:rsidR="001A7847" w:rsidRDefault="007D395D">
      <w:pPr>
        <w:pStyle w:val="HTML"/>
        <w:shd w:val="clear" w:color="auto" w:fill="F5F5F5"/>
        <w:rPr>
          <w:color w:val="000000"/>
        </w:rPr>
      </w:pPr>
      <w:r>
        <w:rPr>
          <w:color w:val="000000"/>
        </w:rPr>
        <w:t>[zk: localhost:</w:t>
      </w:r>
      <w:r>
        <w:rPr>
          <w:color w:val="800080"/>
        </w:rPr>
        <w:t>2181</w:t>
      </w:r>
      <w:r>
        <w:rPr>
          <w:color w:val="000000"/>
        </w:rPr>
        <w:t xml:space="preserve">(CONNECTED) </w:t>
      </w:r>
      <w:r>
        <w:rPr>
          <w:color w:val="800080"/>
        </w:rPr>
        <w:t>7</w:t>
      </w:r>
      <w:r>
        <w:rPr>
          <w:color w:val="000000"/>
        </w:rPr>
        <w:t>] delete /zk</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(8) </w:t>
      </w:r>
      <w:r>
        <w:rPr>
          <w:rFonts w:ascii="Verdana" w:hAnsi="Verdana"/>
          <w:color w:val="000000"/>
          <w:sz w:val="20"/>
          <w:szCs w:val="20"/>
        </w:rPr>
        <w:t>最后再次使用</w:t>
      </w:r>
      <w:r>
        <w:rPr>
          <w:rFonts w:ascii="Verdana" w:hAnsi="Verdana"/>
          <w:color w:val="000000"/>
          <w:sz w:val="20"/>
          <w:szCs w:val="20"/>
        </w:rPr>
        <w:t>ls</w:t>
      </w:r>
      <w:r>
        <w:rPr>
          <w:rFonts w:ascii="Verdana" w:hAnsi="Verdana"/>
          <w:color w:val="000000"/>
          <w:sz w:val="20"/>
          <w:szCs w:val="20"/>
        </w:rPr>
        <w:t>命令查看</w:t>
      </w:r>
      <w:r>
        <w:rPr>
          <w:rFonts w:ascii="Verdana" w:hAnsi="Verdana"/>
          <w:color w:val="000000"/>
          <w:sz w:val="20"/>
          <w:szCs w:val="20"/>
        </w:rPr>
        <w:t>Zookeeper</w:t>
      </w:r>
      <w:r>
        <w:rPr>
          <w:rFonts w:ascii="Verdana" w:hAnsi="Verdana"/>
          <w:color w:val="000000"/>
          <w:sz w:val="20"/>
          <w:szCs w:val="20"/>
        </w:rPr>
        <w:t>中的内容，执行命令：</w:t>
      </w:r>
      <w:r>
        <w:rPr>
          <w:rFonts w:ascii="Verdana" w:hAnsi="Verdana"/>
          <w:color w:val="0000FF"/>
          <w:sz w:val="20"/>
          <w:szCs w:val="20"/>
        </w:rPr>
        <w:t>ls /</w:t>
      </w:r>
    </w:p>
    <w:p w:rsidR="001A7847" w:rsidRDefault="007D395D">
      <w:pPr>
        <w:pStyle w:val="HTML"/>
        <w:shd w:val="clear" w:color="auto" w:fill="F5F5F5"/>
        <w:rPr>
          <w:color w:val="000000"/>
        </w:rPr>
      </w:pPr>
      <w:r>
        <w:rPr>
          <w:color w:val="000000"/>
        </w:rPr>
        <w:lastRenderedPageBreak/>
        <w:t>[zk: localhost:</w:t>
      </w:r>
      <w:r>
        <w:rPr>
          <w:color w:val="800080"/>
        </w:rPr>
        <w:t>2181</w:t>
      </w:r>
      <w:r>
        <w:rPr>
          <w:color w:val="000000"/>
        </w:rPr>
        <w:t xml:space="preserve">(CONNECTED) </w:t>
      </w:r>
      <w:r>
        <w:rPr>
          <w:color w:val="800080"/>
        </w:rPr>
        <w:t>8</w:t>
      </w:r>
      <w:r>
        <w:rPr>
          <w:color w:val="000000"/>
        </w:rPr>
        <w:t>] ls /</w:t>
      </w:r>
    </w:p>
    <w:p w:rsidR="001A7847" w:rsidRDefault="007D395D">
      <w:pPr>
        <w:pStyle w:val="HTML"/>
        <w:shd w:val="clear" w:color="auto" w:fill="F5F5F5"/>
        <w:rPr>
          <w:color w:val="000000"/>
        </w:rPr>
      </w:pPr>
      <w:r>
        <w:rPr>
          <w:color w:val="000000"/>
        </w:rPr>
        <w:t>[zookeeper]</w:t>
      </w:r>
    </w:p>
    <w:p w:rsidR="001A7847" w:rsidRDefault="007D395D">
      <w:pPr>
        <w:pStyle w:val="5"/>
      </w:pPr>
      <w:r>
        <w:t>2.2 Zookeeper</w:t>
      </w:r>
      <w:r>
        <w:t>的</w:t>
      </w:r>
      <w:r>
        <w:t>api</w:t>
      </w:r>
      <w:r>
        <w:t>的简单使用</w:t>
      </w:r>
    </w:p>
    <w:p w:rsidR="001A7847" w:rsidRDefault="007D395D">
      <w:pPr>
        <w:pStyle w:val="6"/>
      </w:pPr>
      <w:r>
        <w:t>2.2.1 ZookeeperAPI</w:t>
      </w:r>
      <w:r>
        <w:t>简介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Zookeeper API</w:t>
      </w:r>
      <w:r>
        <w:rPr>
          <w:rFonts w:ascii="Verdana" w:eastAsia="宋体" w:hAnsi="Verdana" w:cs="宋体"/>
          <w:color w:val="000000"/>
          <w:kern w:val="0"/>
          <w:sz w:val="20"/>
          <w:szCs w:val="20"/>
        </w:rPr>
        <w:t>共包含五个包，分别为：</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1</w:t>
      </w:r>
      <w:r>
        <w:rPr>
          <w:rFonts w:ascii="Verdana" w:eastAsia="宋体" w:hAnsi="Verdana" w:cs="宋体"/>
          <w:color w:val="000000"/>
          <w:kern w:val="0"/>
          <w:sz w:val="20"/>
          <w:szCs w:val="20"/>
        </w:rPr>
        <w:t>）</w:t>
      </w:r>
      <w:r>
        <w:rPr>
          <w:rFonts w:ascii="Verdana" w:eastAsia="宋体" w:hAnsi="Verdana" w:cs="宋体"/>
          <w:color w:val="000000"/>
          <w:kern w:val="0"/>
          <w:sz w:val="20"/>
          <w:szCs w:val="20"/>
        </w:rPr>
        <w:t>org.apache.zookeeper</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2</w:t>
      </w:r>
      <w:r>
        <w:rPr>
          <w:rFonts w:ascii="Verdana" w:eastAsia="宋体" w:hAnsi="Verdana" w:cs="宋体"/>
          <w:color w:val="000000"/>
          <w:kern w:val="0"/>
          <w:sz w:val="20"/>
          <w:szCs w:val="20"/>
        </w:rPr>
        <w:t>）</w:t>
      </w:r>
      <w:r>
        <w:rPr>
          <w:rFonts w:ascii="Verdana" w:eastAsia="宋体" w:hAnsi="Verdana" w:cs="宋体"/>
          <w:color w:val="000000"/>
          <w:kern w:val="0"/>
          <w:sz w:val="20"/>
          <w:szCs w:val="20"/>
        </w:rPr>
        <w:t>org.apache.zookeeper.data</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3</w:t>
      </w:r>
      <w:r>
        <w:rPr>
          <w:rFonts w:ascii="Verdana" w:eastAsia="宋体" w:hAnsi="Verdana" w:cs="宋体"/>
          <w:color w:val="000000"/>
          <w:kern w:val="0"/>
          <w:sz w:val="20"/>
          <w:szCs w:val="20"/>
        </w:rPr>
        <w:t>）</w:t>
      </w:r>
      <w:r>
        <w:rPr>
          <w:rFonts w:ascii="Verdana" w:eastAsia="宋体" w:hAnsi="Verdana" w:cs="宋体"/>
          <w:color w:val="000000"/>
          <w:kern w:val="0"/>
          <w:sz w:val="20"/>
          <w:szCs w:val="20"/>
        </w:rPr>
        <w:t>org.apache.zookeeper.server</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4</w:t>
      </w:r>
      <w:r>
        <w:rPr>
          <w:rFonts w:ascii="Verdana" w:eastAsia="宋体" w:hAnsi="Verdana" w:cs="宋体"/>
          <w:color w:val="000000"/>
          <w:kern w:val="0"/>
          <w:sz w:val="20"/>
          <w:szCs w:val="20"/>
        </w:rPr>
        <w:t>）</w:t>
      </w:r>
      <w:r>
        <w:rPr>
          <w:rFonts w:ascii="Verdana" w:eastAsia="宋体" w:hAnsi="Verdana" w:cs="宋体"/>
          <w:color w:val="000000"/>
          <w:kern w:val="0"/>
          <w:sz w:val="20"/>
          <w:szCs w:val="20"/>
        </w:rPr>
        <w:t>org.apache.zookeeper.server.quorum</w:t>
      </w:r>
      <w:r>
        <w:rPr>
          <w:rFonts w:ascii="Verdana" w:eastAsia="宋体" w:hAnsi="Verdana" w:cs="宋体"/>
          <w:color w:val="000000"/>
          <w:kern w:val="0"/>
          <w:sz w:val="20"/>
          <w:szCs w:val="20"/>
        </w:rPr>
        <w:br/>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5</w:t>
      </w:r>
      <w:r>
        <w:rPr>
          <w:rFonts w:ascii="Verdana" w:eastAsia="宋体" w:hAnsi="Verdana" w:cs="宋体"/>
          <w:color w:val="000000"/>
          <w:kern w:val="0"/>
          <w:sz w:val="20"/>
          <w:szCs w:val="20"/>
        </w:rPr>
        <w:t>）</w:t>
      </w:r>
      <w:r>
        <w:rPr>
          <w:rFonts w:ascii="Verdana" w:eastAsia="宋体" w:hAnsi="Verdana" w:cs="宋体"/>
          <w:color w:val="000000"/>
          <w:kern w:val="0"/>
          <w:sz w:val="20"/>
          <w:szCs w:val="20"/>
        </w:rPr>
        <w:t>org.apache.zookeeper.server.upgrade</w:t>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其中</w:t>
      </w:r>
      <w:r>
        <w:rPr>
          <w:rFonts w:ascii="Verdana" w:hAnsi="Verdana"/>
          <w:color w:val="000000"/>
          <w:sz w:val="20"/>
          <w:szCs w:val="20"/>
          <w:shd w:val="clear" w:color="auto" w:fill="FFFFFF"/>
        </w:rPr>
        <w:t>org.apache.zookeeper</w:t>
      </w:r>
      <w:r>
        <w:rPr>
          <w:rFonts w:ascii="Verdana" w:hAnsi="Verdana"/>
          <w:color w:val="000000"/>
          <w:sz w:val="20"/>
          <w:szCs w:val="20"/>
          <w:shd w:val="clear" w:color="auto" w:fill="FFFFFF"/>
        </w:rPr>
        <w:t>，包含</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类，他是我们编程时</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最常用的类文件。这个类是</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客户端的主要类文件。如果要使用</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服务，应用程序首先必须创建一个</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实例，</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这时就需要使用此类。一旦客户端和</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服务建立起了连接，</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系统将会给</w:t>
      </w:r>
      <w:r>
        <w:rPr>
          <w:rFonts w:ascii="Verdana" w:hAnsi="Verdana" w:hint="eastAsia"/>
          <w:color w:val="000000"/>
          <w:sz w:val="20"/>
          <w:szCs w:val="20"/>
          <w:shd w:val="clear" w:color="auto" w:fill="FFFFFF"/>
        </w:rPr>
        <w:t>每</w:t>
      </w:r>
      <w:r>
        <w:rPr>
          <w:rFonts w:ascii="Verdana" w:hAnsi="Verdana"/>
          <w:color w:val="000000"/>
          <w:sz w:val="20"/>
          <w:szCs w:val="20"/>
          <w:shd w:val="clear" w:color="auto" w:fill="FFFFFF"/>
        </w:rPr>
        <w:t>次连接会话分配一个</w:t>
      </w:r>
      <w:r>
        <w:rPr>
          <w:rFonts w:ascii="Verdana" w:hAnsi="Verdana"/>
          <w:color w:val="000000"/>
          <w:sz w:val="20"/>
          <w:szCs w:val="20"/>
          <w:shd w:val="clear" w:color="auto" w:fill="FFFFFF"/>
        </w:rPr>
        <w:t>ID</w:t>
      </w:r>
      <w:r>
        <w:rPr>
          <w:rFonts w:ascii="Verdana" w:hAnsi="Verdana"/>
          <w:color w:val="000000"/>
          <w:sz w:val="20"/>
          <w:szCs w:val="20"/>
          <w:shd w:val="clear" w:color="auto" w:fill="FFFFFF"/>
        </w:rPr>
        <w:t>值，并且客户端将会周期性的</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向服务器端发送心跳来维持会话连接。只要连接有效，客户端就可以使用</w:t>
      </w:r>
      <w:r>
        <w:rPr>
          <w:rFonts w:ascii="Verdana" w:hAnsi="Verdana"/>
          <w:color w:val="000000"/>
          <w:sz w:val="20"/>
          <w:szCs w:val="20"/>
          <w:shd w:val="clear" w:color="auto" w:fill="FFFFFF"/>
        </w:rPr>
        <w:t>Zookeeper API</w:t>
      </w:r>
      <w:r>
        <w:rPr>
          <w:rFonts w:ascii="Verdana" w:hAnsi="Verdana"/>
          <w:color w:val="000000"/>
          <w:sz w:val="20"/>
          <w:szCs w:val="20"/>
          <w:shd w:val="clear" w:color="auto" w:fill="FFFFFF"/>
        </w:rPr>
        <w:t>来做相应处理了。</w:t>
      </w:r>
    </w:p>
    <w:p w:rsidR="001A7847" w:rsidRDefault="001A7847">
      <w:pPr>
        <w:rPr>
          <w:rFonts w:ascii="Verdana" w:hAnsi="Verdana"/>
          <w:color w:val="000000"/>
          <w:sz w:val="20"/>
          <w:szCs w:val="20"/>
          <w:shd w:val="clear" w:color="auto" w:fill="FFFFFF"/>
        </w:rPr>
      </w:pP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类提供了如下图所示的几类主要方法</w:t>
      </w:r>
    </w:p>
    <w:p w:rsidR="001A7847" w:rsidRDefault="007D395D">
      <w:r>
        <w:rPr>
          <w:noProof/>
        </w:rPr>
        <w:drawing>
          <wp:inline distT="0" distB="0" distL="0" distR="0">
            <wp:extent cx="5274310" cy="35267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84"/>
                    <a:stretch>
                      <a:fillRect/>
                    </a:stretch>
                  </pic:blipFill>
                  <pic:spPr>
                    <a:xfrm>
                      <a:off x="0" y="0"/>
                      <a:ext cx="5274310" cy="3527195"/>
                    </a:xfrm>
                    <a:prstGeom prst="rect">
                      <a:avLst/>
                    </a:prstGeom>
                  </pic:spPr>
                </pic:pic>
              </a:graphicData>
            </a:graphic>
          </wp:inline>
        </w:drawing>
      </w:r>
    </w:p>
    <w:p w:rsidR="001A7847" w:rsidRDefault="007D395D">
      <w:pPr>
        <w:pStyle w:val="6"/>
      </w:pPr>
      <w:r>
        <w:t>2.2.2 Zookeeper API</w:t>
      </w:r>
      <w:r>
        <w:t>的使用</w:t>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这里通过一个例子来简单介绍如何使用</w:t>
      </w:r>
      <w:r>
        <w:rPr>
          <w:rFonts w:ascii="Verdana" w:hAnsi="Verdana"/>
          <w:color w:val="000000"/>
          <w:sz w:val="20"/>
          <w:szCs w:val="20"/>
          <w:shd w:val="clear" w:color="auto" w:fill="FFFFFF"/>
        </w:rPr>
        <w:t xml:space="preserve">Zookeeper API </w:t>
      </w:r>
      <w:r>
        <w:rPr>
          <w:rFonts w:ascii="Verdana" w:hAnsi="Verdana"/>
          <w:color w:val="000000"/>
          <w:sz w:val="20"/>
          <w:szCs w:val="20"/>
          <w:shd w:val="clear" w:color="auto" w:fill="FFFFFF"/>
        </w:rPr>
        <w:t>编写自己的应用程序，代码如下：</w:t>
      </w:r>
    </w:p>
    <w:p w:rsidR="001A7847" w:rsidRDefault="001A7847">
      <w:pPr>
        <w:rPr>
          <w:rFonts w:ascii="Verdana" w:hAnsi="Verdana"/>
          <w:color w:val="000000"/>
          <w:sz w:val="20"/>
          <w:szCs w:val="20"/>
          <w:shd w:val="clear" w:color="auto" w:fill="FFFFFF"/>
        </w:rPr>
      </w:pP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lastRenderedPageBreak/>
        <w:t>package</w:t>
      </w:r>
      <w:r>
        <w:rPr>
          <w:rFonts w:ascii="宋体" w:eastAsia="宋体" w:hAnsi="宋体" w:cs="宋体"/>
          <w:color w:val="000000"/>
          <w:kern w:val="0"/>
          <w:sz w:val="18"/>
          <w:szCs w:val="18"/>
        </w:rPr>
        <w:t xml:space="preserve"> com.zookeeper.watcher;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java.util.List;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java.util.concurrent.CountDownLatch;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java.util.concurrent.atomic.AtomicInteger;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org.apache.log4j.Logger;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org.apache.zookeeper.CreateMode;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org.apache.zookeeper.WatchedEvent;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org.apache.zookeeper.Watcher;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org.apache.zookeeper.Watcher.Event.EventType;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org.apache.zookeeper.Watcher.Event.KeeperState;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org.apache.zookeeper.ZooDefs.Ids;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org.apache.zookeeper.ZooKeeper;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org.apache.zookeeper.data.ACL;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import</w:t>
      </w:r>
      <w:r>
        <w:rPr>
          <w:rFonts w:ascii="宋体" w:eastAsia="宋体" w:hAnsi="宋体" w:cs="宋体"/>
          <w:color w:val="000000"/>
          <w:kern w:val="0"/>
          <w:sz w:val="18"/>
          <w:szCs w:val="18"/>
        </w:rPr>
        <w:t xml:space="preserve"> org.apache.zookeeper.data.Stat;</w:t>
      </w:r>
    </w:p>
    <w:p w:rsidR="001A7847" w:rsidRDefault="001A78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class</w:t>
      </w:r>
      <w:r>
        <w:rPr>
          <w:rFonts w:ascii="宋体" w:eastAsia="宋体" w:hAnsi="宋体" w:cs="宋体"/>
          <w:color w:val="000000"/>
          <w:kern w:val="0"/>
          <w:sz w:val="18"/>
          <w:szCs w:val="18"/>
        </w:rPr>
        <w:t xml:space="preserve"> ZKClient </w:t>
      </w:r>
      <w:r>
        <w:rPr>
          <w:rFonts w:ascii="宋体" w:eastAsia="宋体" w:hAnsi="宋体" w:cs="宋体"/>
          <w:color w:val="0000FF"/>
          <w:kern w:val="0"/>
          <w:sz w:val="18"/>
          <w:szCs w:val="18"/>
        </w:rPr>
        <w:t>implements</w:t>
      </w:r>
      <w:r>
        <w:rPr>
          <w:rFonts w:ascii="宋体" w:eastAsia="宋体" w:hAnsi="宋体" w:cs="宋体"/>
          <w:color w:val="000000"/>
          <w:kern w:val="0"/>
          <w:sz w:val="18"/>
          <w:szCs w:val="18"/>
        </w:rPr>
        <w:t xml:space="preserve"> 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final</w:t>
      </w:r>
      <w:r>
        <w:rPr>
          <w:rFonts w:ascii="宋体" w:eastAsia="宋体" w:hAnsi="宋体" w:cs="宋体"/>
          <w:color w:val="000000"/>
          <w:kern w:val="0"/>
          <w:sz w:val="18"/>
          <w:szCs w:val="18"/>
        </w:rPr>
        <w:t xml:space="preserve"> Logger logger = Logger.getLogger(ZKClient.</w:t>
      </w:r>
      <w:r>
        <w:rPr>
          <w:rFonts w:ascii="宋体" w:eastAsia="宋体" w:hAnsi="宋体" w:cs="宋体"/>
          <w:color w:val="0000FF"/>
          <w:kern w:val="0"/>
          <w:sz w:val="18"/>
          <w:szCs w:val="18"/>
        </w:rPr>
        <w:t>class</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//定义session失效时间</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final</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int</w:t>
      </w:r>
      <w:r>
        <w:rPr>
          <w:rFonts w:ascii="宋体" w:eastAsia="宋体" w:hAnsi="宋体" w:cs="宋体"/>
          <w:color w:val="000000"/>
          <w:kern w:val="0"/>
          <w:sz w:val="18"/>
          <w:szCs w:val="18"/>
        </w:rPr>
        <w:t xml:space="preserve"> SESSION_TIMEOUT = 10000;</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//zookeeper服务器地址</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final</w:t>
      </w:r>
      <w:r>
        <w:rPr>
          <w:rFonts w:ascii="宋体" w:eastAsia="宋体" w:hAnsi="宋体" w:cs="宋体"/>
          <w:color w:val="000000"/>
          <w:kern w:val="0"/>
          <w:sz w:val="18"/>
          <w:szCs w:val="18"/>
        </w:rPr>
        <w:t xml:space="preserve"> String ZOOKEEPER_ADDRESS = "192.168.56.1:2181";</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xml:space="preserve">//ZooKeeper变量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ZooKeeper zk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//定义原子变量</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AtomicInteger seq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AtomicInteger();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//信号量设置，用于等待zookeeper连接建立之后，通知阻塞程序继续向下执行</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CountDownLatch connectedSemaphore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CountDownLatch(1);</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main(String[] args) </w:t>
      </w:r>
      <w:r>
        <w:rPr>
          <w:rFonts w:ascii="宋体" w:eastAsia="宋体" w:hAnsi="宋体" w:cs="宋体"/>
          <w:color w:val="0000FF"/>
          <w:kern w:val="0"/>
          <w:sz w:val="18"/>
          <w:szCs w:val="18"/>
        </w:rPr>
        <w:t>throws</w:t>
      </w:r>
      <w:r>
        <w:rPr>
          <w:rFonts w:ascii="宋体" w:eastAsia="宋体" w:hAnsi="宋体" w:cs="宋体"/>
          <w:color w:val="000000"/>
          <w:kern w:val="0"/>
          <w:sz w:val="18"/>
          <w:szCs w:val="18"/>
        </w:rPr>
        <w:t xml:space="preserve"> InterruptedException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parentPath= "/test"; </w:t>
      </w:r>
      <w:r>
        <w:rPr>
          <w:rFonts w:ascii="宋体" w:eastAsia="宋体" w:hAnsi="宋体" w:cs="宋体"/>
          <w:color w:val="008000"/>
          <w:kern w:val="0"/>
          <w:sz w:val="18"/>
          <w:szCs w:val="18"/>
        </w:rPr>
        <w:t>//父节点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childrenPath = "/test/children"; </w:t>
      </w:r>
      <w:r>
        <w:rPr>
          <w:rFonts w:ascii="宋体" w:eastAsia="宋体" w:hAnsi="宋体" w:cs="宋体"/>
          <w:color w:val="008000"/>
          <w:kern w:val="0"/>
          <w:sz w:val="18"/>
          <w:szCs w:val="18"/>
        </w:rPr>
        <w:t>//子节点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ZKClient test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ZKClient();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//创建链接</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test.createConnection();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boolean</w:t>
      </w:r>
      <w:r>
        <w:rPr>
          <w:rFonts w:ascii="宋体" w:eastAsia="宋体" w:hAnsi="宋体" w:cs="宋体"/>
          <w:color w:val="000000"/>
          <w:kern w:val="0"/>
          <w:sz w:val="18"/>
          <w:szCs w:val="18"/>
        </w:rPr>
        <w:t xml:space="preserve"> isSuccess = test.createNode(parentPath, "abc", Ids.OPEN_ACL_UNSAFE, CreateMode.PERSISTENT);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(isSuccess)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//读取数据</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result = test.getNodeData(parentPath,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logger.info("更新前数据：" + result);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//更新数据</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isSuccess = test.updateNode(parentPath, String.valueOf(System.currentTimeMillis()));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(isSuccess){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logger.info("更新后数据：" + test.getNodeData(parentPath,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创建子节点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isSuccess = test.createNode(childrenPath, String.valueOf(System.currentTimeMillis()), Ids.OPEN_ACL_UNSAFE, CreateMode.PERSISTENT);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(isSuccess){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test.updateNode(childrenPath, String.valueOf(System.currentTimeMillis()));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//读取子节点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List&lt;String&gt; childrenList = test.getChildren(parentPath,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(childrenList!=</w:t>
      </w:r>
      <w:r>
        <w:rPr>
          <w:rFonts w:ascii="宋体" w:eastAsia="宋体" w:hAnsi="宋体" w:cs="宋体"/>
          <w:color w:val="0000FF"/>
          <w:kern w:val="0"/>
          <w:sz w:val="18"/>
          <w:szCs w:val="18"/>
        </w:rPr>
        <w:t>null</w:t>
      </w:r>
      <w:r>
        <w:rPr>
          <w:rFonts w:ascii="宋体" w:eastAsia="宋体" w:hAnsi="宋体" w:cs="宋体"/>
          <w:color w:val="000000"/>
          <w:kern w:val="0"/>
          <w:sz w:val="18"/>
          <w:szCs w:val="18"/>
        </w:rPr>
        <w:t xml:space="preserve"> &amp;&amp; !childrenList.isEmpty()){</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for</w:t>
      </w:r>
      <w:r>
        <w:rPr>
          <w:rFonts w:ascii="宋体" w:eastAsia="宋体" w:hAnsi="宋体" w:cs="宋体"/>
          <w:color w:val="000000"/>
          <w:kern w:val="0"/>
          <w:sz w:val="18"/>
          <w:szCs w:val="18"/>
        </w:rPr>
        <w:t>(String children : childrenList){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System.out.println("子节点：" + children);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Thread.sleep(1000);</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//创建临时有序子节点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test.createNode(childrenPath, String.valueOf(System.currentTimeMillis()), Ids.OPEN_ACL_UNSAFE, CreateMode.PERSISTENT_SEQUENTIAL);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test.createNode(childrenPath, String.valueOf(System.currentTimeMillis()), Ids.OPEN_ACL_UNSAFE, CreateMode.PERSISTENT_SEQUENTIAL);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test.createNode(childrenPath, String.valueOf(System.currentTimeMillis()), Ids.OPEN_ACL_UNSAFE, CreateMode.PERSISTENT_SEQUENTIAL);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读取子节点，并删除</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List&lt;String&gt; childrenList = test.getChildren(parentPath,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(childrenList != </w:t>
      </w:r>
      <w:r>
        <w:rPr>
          <w:rFonts w:ascii="宋体" w:eastAsia="宋体" w:hAnsi="宋体" w:cs="宋体"/>
          <w:color w:val="0000FF"/>
          <w:kern w:val="0"/>
          <w:sz w:val="18"/>
          <w:szCs w:val="18"/>
        </w:rPr>
        <w:t>null</w:t>
      </w:r>
      <w:r>
        <w:rPr>
          <w:rFonts w:ascii="宋体" w:eastAsia="宋体" w:hAnsi="宋体" w:cs="宋体"/>
          <w:color w:val="000000"/>
          <w:kern w:val="0"/>
          <w:sz w:val="18"/>
          <w:szCs w:val="18"/>
        </w:rPr>
        <w:t xml:space="preserve"> &amp;&amp; !childrenList.isEmpty())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for</w:t>
      </w:r>
      <w:r>
        <w:rPr>
          <w:rFonts w:ascii="宋体" w:eastAsia="宋体" w:hAnsi="宋体" w:cs="宋体"/>
          <w:color w:val="000000"/>
          <w:kern w:val="0"/>
          <w:sz w:val="18"/>
          <w:szCs w:val="18"/>
        </w:rPr>
        <w:t xml:space="preserve"> (String children : childrenList)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System.out.println("子节点：" + children);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test.deleteNode(parentPath + "/" + children);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xml:space="preserve">//删除父节点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(test.exists(childrenPath, </w:t>
      </w:r>
      <w:r>
        <w:rPr>
          <w:rFonts w:ascii="宋体" w:eastAsia="宋体" w:hAnsi="宋体" w:cs="宋体"/>
          <w:color w:val="0000FF"/>
          <w:kern w:val="0"/>
          <w:sz w:val="18"/>
          <w:szCs w:val="18"/>
        </w:rPr>
        <w:t>false</w:t>
      </w: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null</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test.deleteNode(childrenPath);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//释放链接</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Thread.sleep(1000);</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test.releaseConnection();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创建节点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path 节点路径</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data 数据内容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acl 访问控制列表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createMode znode创建类型</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@return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boolean</w:t>
      </w:r>
      <w:r>
        <w:rPr>
          <w:rFonts w:ascii="宋体" w:eastAsia="宋体" w:hAnsi="宋体" w:cs="宋体"/>
          <w:color w:val="000000"/>
          <w:kern w:val="0"/>
          <w:sz w:val="18"/>
          <w:szCs w:val="18"/>
        </w:rPr>
        <w:t xml:space="preserve"> createNode(String path, String data, List&lt;ACL&gt; acl, CreateMode createMode)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//设置监控(由于zookeeper的监控都是一次性的，所以每次必须设置监控)</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exists(path,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resultPath = </w:t>
      </w:r>
      <w:r>
        <w:rPr>
          <w:rFonts w:ascii="宋体" w:eastAsia="宋体" w:hAnsi="宋体" w:cs="宋体"/>
          <w:color w:val="0000FF"/>
          <w:kern w:val="0"/>
          <w:sz w:val="18"/>
          <w:szCs w:val="18"/>
        </w:rPr>
        <w:t>this</w:t>
      </w:r>
      <w:r>
        <w:rPr>
          <w:rFonts w:ascii="宋体" w:eastAsia="宋体" w:hAnsi="宋体" w:cs="宋体"/>
          <w:color w:val="000000"/>
          <w:kern w:val="0"/>
          <w:sz w:val="18"/>
          <w:szCs w:val="18"/>
        </w:rPr>
        <w:t>.zk.create(path, data.getBytes(), acl, createMode);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logger.info(String.format("节点创建成功，path: %s，data: %s", resultPath, data));</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logger.error("节点创建失败",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false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更新指定节点数据内容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path 节点路径</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data 数据内容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@return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boolean</w:t>
      </w:r>
      <w:r>
        <w:rPr>
          <w:rFonts w:ascii="宋体" w:eastAsia="宋体" w:hAnsi="宋体" w:cs="宋体"/>
          <w:color w:val="000000"/>
          <w:kern w:val="0"/>
          <w:sz w:val="18"/>
          <w:szCs w:val="18"/>
        </w:rPr>
        <w:t xml:space="preserve"> updateNode(String path, String data)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Stat stat = </w:t>
      </w:r>
      <w:r>
        <w:rPr>
          <w:rFonts w:ascii="宋体" w:eastAsia="宋体" w:hAnsi="宋体" w:cs="宋体"/>
          <w:color w:val="0000FF"/>
          <w:kern w:val="0"/>
          <w:sz w:val="18"/>
          <w:szCs w:val="18"/>
        </w:rPr>
        <w:t>this</w:t>
      </w:r>
      <w:r>
        <w:rPr>
          <w:rFonts w:ascii="宋体" w:eastAsia="宋体" w:hAnsi="宋体" w:cs="宋体"/>
          <w:color w:val="000000"/>
          <w:kern w:val="0"/>
          <w:sz w:val="18"/>
          <w:szCs w:val="18"/>
        </w:rPr>
        <w:t>.zk.setData(path, data.getBytes(), -1);</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logger.info("更新节点数据成功，path：" + path + ", stat: " + stat);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logger.error("更新节点数据失败",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false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删除指定节点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path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节点path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deleteNode(String path)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.zk.delete(path, -1);</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logger.info("删除节点成功，path：" + path);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logger.error("删除节点失败",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读取节点数据</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path 节点路径</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needWatch 是否监控这个目录节点，这里的 watcher是在创建ZooKeeper实例时指定的watcher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@return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String getNodeData(String path, </w:t>
      </w:r>
      <w:r>
        <w:rPr>
          <w:rFonts w:ascii="宋体" w:eastAsia="宋体" w:hAnsi="宋体" w:cs="宋体"/>
          <w:color w:val="0000FF"/>
          <w:kern w:val="0"/>
          <w:sz w:val="18"/>
          <w:szCs w:val="18"/>
        </w:rPr>
        <w:t>boolean</w:t>
      </w:r>
      <w:r>
        <w:rPr>
          <w:rFonts w:ascii="宋体" w:eastAsia="宋体" w:hAnsi="宋体" w:cs="宋体"/>
          <w:color w:val="000000"/>
          <w:kern w:val="0"/>
          <w:sz w:val="18"/>
          <w:szCs w:val="18"/>
        </w:rPr>
        <w:t xml:space="preserve"> needWatch)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Stat stat = exists(path, needWatch);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(stat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String(</w:t>
      </w:r>
      <w:r>
        <w:rPr>
          <w:rFonts w:ascii="宋体" w:eastAsia="宋体" w:hAnsi="宋体" w:cs="宋体"/>
          <w:color w:val="0000FF"/>
          <w:kern w:val="0"/>
          <w:sz w:val="18"/>
          <w:szCs w:val="18"/>
        </w:rPr>
        <w:t>this</w:t>
      </w:r>
      <w:r>
        <w:rPr>
          <w:rFonts w:ascii="宋体" w:eastAsia="宋体" w:hAnsi="宋体" w:cs="宋体"/>
          <w:color w:val="000000"/>
          <w:kern w:val="0"/>
          <w:sz w:val="18"/>
          <w:szCs w:val="18"/>
        </w:rPr>
        <w:t>.zk.getData(path, needWatch, stat));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logger.error("读取节点数据内容失败",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获取子节点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path 节点路径</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needWatch  是否监控这个目录节点，这里的 watcher是在创建ZooKeeper实例时指定的watcher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@return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List&lt;String&gt; getChildren(String path, </w:t>
      </w:r>
      <w:r>
        <w:rPr>
          <w:rFonts w:ascii="宋体" w:eastAsia="宋体" w:hAnsi="宋体" w:cs="宋体"/>
          <w:color w:val="0000FF"/>
          <w:kern w:val="0"/>
          <w:sz w:val="18"/>
          <w:szCs w:val="18"/>
        </w:rPr>
        <w:t>boolean</w:t>
      </w:r>
      <w:r>
        <w:rPr>
          <w:rFonts w:ascii="宋体" w:eastAsia="宋体" w:hAnsi="宋体" w:cs="宋体"/>
          <w:color w:val="000000"/>
          <w:kern w:val="0"/>
          <w:sz w:val="18"/>
          <w:szCs w:val="18"/>
        </w:rPr>
        <w:t xml:space="preserve"> needWatch)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.zk.getChildren(path, needWatch);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logger.error("获取子节点失败",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判断znode节点是否存在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path 节点路径</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needWatch 是否监控这个目录节点，这里的 watcher是在创建ZooKeeper实例时指定的watcher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@return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Stat exists(String path, </w:t>
      </w:r>
      <w:r>
        <w:rPr>
          <w:rFonts w:ascii="宋体" w:eastAsia="宋体" w:hAnsi="宋体" w:cs="宋体"/>
          <w:color w:val="0000FF"/>
          <w:kern w:val="0"/>
          <w:sz w:val="18"/>
          <w:szCs w:val="18"/>
        </w:rPr>
        <w:t>boolean</w:t>
      </w:r>
      <w:r>
        <w:rPr>
          <w:rFonts w:ascii="宋体" w:eastAsia="宋体" w:hAnsi="宋体" w:cs="宋体"/>
          <w:color w:val="000000"/>
          <w:kern w:val="0"/>
          <w:sz w:val="18"/>
          <w:szCs w:val="18"/>
        </w:rPr>
        <w:t xml:space="preserve"> needWatch)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.zk.exists(path, needWatch);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logger.error("判断znode节点是否存在发生异常",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创建ZK连接</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connectAddr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w:t>
      </w:r>
      <w:r>
        <w:rPr>
          <w:rFonts w:ascii="宋体" w:eastAsia="宋体" w:hAnsi="宋体" w:cs="宋体"/>
          <w:color w:val="808080"/>
          <w:kern w:val="0"/>
          <w:sz w:val="18"/>
          <w:szCs w:val="18"/>
        </w:rPr>
        <w:t>@param</w:t>
      </w:r>
      <w:r>
        <w:rPr>
          <w:rFonts w:ascii="宋体" w:eastAsia="宋体" w:hAnsi="宋体" w:cs="宋体"/>
          <w:color w:val="008000"/>
          <w:kern w:val="0"/>
          <w:sz w:val="18"/>
          <w:szCs w:val="18"/>
        </w:rPr>
        <w:t xml:space="preserve"> sessionTimeout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createConnection()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.releaseConnection();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ZooKeeper(ZOOKEEPER_ADDRESS, SESSION_TIMEOUT, </w:t>
      </w:r>
      <w:r>
        <w:rPr>
          <w:rFonts w:ascii="宋体" w:eastAsia="宋体" w:hAnsi="宋体" w:cs="宋体"/>
          <w:color w:val="0000FF"/>
          <w:kern w:val="0"/>
          <w:sz w:val="18"/>
          <w:szCs w:val="18"/>
        </w:rPr>
        <w:t>this</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logger.info("开始连接ZK服务器...");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//zk连接未创建成功进行阻塞</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connectedSemaphore.await();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logger.error("ZK连接创建失败",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关闭ZK连接</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releaseConnection()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 xml:space="preserve">.zk != </w:t>
      </w:r>
      <w:r>
        <w:rPr>
          <w:rFonts w:ascii="宋体" w:eastAsia="宋体" w:hAnsi="宋体" w:cs="宋体"/>
          <w:color w:val="0000FF"/>
          <w:kern w:val="0"/>
          <w:sz w:val="18"/>
          <w:szCs w:val="18"/>
        </w:rPr>
        <w:t>null</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.zk.close();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logger.info("ZK连接关闭成功");</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(InterruptedException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logger.error("ZK连接关闭失败",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@Override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process(WatchedEvent event)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logger.info("进入process()方法...event = " + event);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(event == </w:t>
      </w:r>
      <w:r>
        <w:rPr>
          <w:rFonts w:ascii="宋体" w:eastAsia="宋体" w:hAnsi="宋体" w:cs="宋体"/>
          <w:color w:val="0000FF"/>
          <w:kern w:val="0"/>
          <w:sz w:val="18"/>
          <w:szCs w:val="18"/>
        </w:rPr>
        <w:t>null</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KeeperState keeperState = event.getState(); </w:t>
      </w:r>
      <w:r>
        <w:rPr>
          <w:rFonts w:ascii="宋体" w:eastAsia="宋体" w:hAnsi="宋体" w:cs="宋体"/>
          <w:color w:val="008000"/>
          <w:kern w:val="0"/>
          <w:sz w:val="18"/>
          <w:szCs w:val="18"/>
        </w:rPr>
        <w:t>// 连接状态</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EventType eventType = event.getType(); </w:t>
      </w:r>
      <w:r>
        <w:rPr>
          <w:rFonts w:ascii="宋体" w:eastAsia="宋体" w:hAnsi="宋体" w:cs="宋体"/>
          <w:color w:val="008000"/>
          <w:kern w:val="0"/>
          <w:sz w:val="18"/>
          <w:szCs w:val="18"/>
        </w:rPr>
        <w:t>// 事件类型</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path = event.getPath(); </w:t>
      </w:r>
      <w:r>
        <w:rPr>
          <w:rFonts w:ascii="宋体" w:eastAsia="宋体" w:hAnsi="宋体" w:cs="宋体"/>
          <w:color w:val="008000"/>
          <w:kern w:val="0"/>
          <w:sz w:val="18"/>
          <w:szCs w:val="18"/>
        </w:rPr>
        <w:t>// 受影响的path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logPrefix = "【Watcher-" + </w:t>
      </w:r>
      <w:r>
        <w:rPr>
          <w:rFonts w:ascii="宋体" w:eastAsia="宋体" w:hAnsi="宋体" w:cs="宋体"/>
          <w:color w:val="0000FF"/>
          <w:kern w:val="0"/>
          <w:sz w:val="18"/>
          <w:szCs w:val="18"/>
        </w:rPr>
        <w:t>this</w:t>
      </w:r>
      <w:r>
        <w:rPr>
          <w:rFonts w:ascii="宋体" w:eastAsia="宋体" w:hAnsi="宋体" w:cs="宋体"/>
          <w:color w:val="000000"/>
          <w:kern w:val="0"/>
          <w:sz w:val="18"/>
          <w:szCs w:val="18"/>
        </w:rPr>
        <w:t>.seq.incrementAndGet() +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logger.info(String.format("%s收到Watcher通知...", logPrefix));</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logger.info(String.format("%s连接状态：%s", logPrefix, keeperState));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logger.info(String.format("%s事件类型：%s", logPrefix, eventType));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logger.info(String.format("%s受影响的path：%s", logPrefix, path));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(KeeperState.SyncConnected == keeperState)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(EventType.None == eventType)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成功连接上ZK服务器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"成功连接上ZK服务器...");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connectedSemaphore.countDown();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(EventType.NodeCreated == eventType)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创建节点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"节点创建");</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 xml:space="preserve">.exists(path,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(EventType.NodeDataChanged == eventType)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更新节点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"节点数据更新");</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"数据内容: " + </w:t>
      </w:r>
      <w:r>
        <w:rPr>
          <w:rFonts w:ascii="宋体" w:eastAsia="宋体" w:hAnsi="宋体" w:cs="宋体"/>
          <w:color w:val="0000FF"/>
          <w:kern w:val="0"/>
          <w:sz w:val="18"/>
          <w:szCs w:val="18"/>
        </w:rPr>
        <w:t>this</w:t>
      </w:r>
      <w:r>
        <w:rPr>
          <w:rFonts w:ascii="宋体" w:eastAsia="宋体" w:hAnsi="宋体" w:cs="宋体"/>
          <w:color w:val="000000"/>
          <w:kern w:val="0"/>
          <w:sz w:val="18"/>
          <w:szCs w:val="18"/>
        </w:rPr>
        <w:t xml:space="preserve">.getNodeData(path,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(EventType.NodeChildrenChanged == eventType)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更新子节点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"子节点变更");</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"子节点列表：" + </w:t>
      </w:r>
      <w:r>
        <w:rPr>
          <w:rFonts w:ascii="宋体" w:eastAsia="宋体" w:hAnsi="宋体" w:cs="宋体"/>
          <w:color w:val="0000FF"/>
          <w:kern w:val="0"/>
          <w:sz w:val="18"/>
          <w:szCs w:val="18"/>
        </w:rPr>
        <w:t>this</w:t>
      </w:r>
      <w:r>
        <w:rPr>
          <w:rFonts w:ascii="宋体" w:eastAsia="宋体" w:hAnsi="宋体" w:cs="宋体"/>
          <w:color w:val="000000"/>
          <w:kern w:val="0"/>
          <w:sz w:val="18"/>
          <w:szCs w:val="18"/>
        </w:rPr>
        <w:t xml:space="preserve">.getChildren(path,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(EventType.NodeDeleted == eventType)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删除节点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"节点 " + path + " 被删除");</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(KeeperState.Disconnected == keeperState)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"与ZK服务器断开连接");</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(KeeperState.AuthFailed == keeperState)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"权限检查失败");</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(KeeperState.Expired == keeperState)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logger.info(logPrefix + "会话失效");</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w:t>
      </w:r>
    </w:p>
    <w:p w:rsidR="001A7847" w:rsidRDefault="007D395D">
      <w:pPr>
        <w:pStyle w:val="4"/>
      </w:pPr>
      <w:r>
        <w:rPr>
          <w:rFonts w:hint="eastAsia"/>
        </w:rPr>
        <w:t>3</w:t>
      </w:r>
      <w:r>
        <w:t>、</w:t>
      </w:r>
      <w:r>
        <w:t>ZooKeeper</w:t>
      </w:r>
      <w:r>
        <w:t>示例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假设一组服务器，用于为客户端提供一些服务。我们希望每个客户端都能够能够找到其中一台服务器，使其能够使用这些服务，挑战之一就是维护这组服务器</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列表。这组服务器的成员列表明显不能存在网络中的单个节点上，因为如果那个节点发生故障，就意味着是整个系统的故障（我们希望这个列表有很高的可用性）。</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假设我们有了一个可靠的方法解决了这个成员列表的存储问题。如果其中一台服务器出现故障，我们仍然需要解决如何从服务器成员列表中将它删除的问题。某个进</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程需要负责删除故障服务器，但注意不能由故障服务器自己来完成，因为故障服务器已经不再运行。</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我们所描述的不是一个被动的分布式数据结构，而是一个主动的、能够在某个外部事件发生时修改数据项状态的数据结构。</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提供这种服务，所以让我们看看如何使用它来实现这种众所周知的</w:t>
      </w:r>
      <w:r>
        <w:rPr>
          <w:rFonts w:ascii="Verdana" w:eastAsia="宋体" w:hAnsi="Verdana" w:cs="宋体"/>
          <w:b/>
          <w:color w:val="000000"/>
          <w:kern w:val="0"/>
          <w:sz w:val="20"/>
          <w:szCs w:val="20"/>
        </w:rPr>
        <w:t>组成员管理应用</w:t>
      </w:r>
      <w:r>
        <w:rPr>
          <w:rFonts w:ascii="Verdana" w:eastAsia="宋体" w:hAnsi="Verdana" w:cs="宋体"/>
          <w:color w:val="000000"/>
          <w:kern w:val="0"/>
          <w:sz w:val="20"/>
          <w:szCs w:val="20"/>
        </w:rPr>
        <w:t>。</w:t>
      </w:r>
    </w:p>
    <w:p w:rsidR="001A7847" w:rsidRDefault="007D395D">
      <w:pPr>
        <w:rPr>
          <w:rStyle w:val="ac"/>
          <w:rFonts w:ascii="Verdana" w:hAnsi="Verdana"/>
          <w:color w:val="000000"/>
          <w:sz w:val="20"/>
          <w:szCs w:val="20"/>
          <w:shd w:val="clear" w:color="auto" w:fill="FFFFFF"/>
        </w:rPr>
      </w:pPr>
      <w:r>
        <w:rPr>
          <w:rStyle w:val="ac"/>
          <w:rFonts w:ascii="Verdana" w:hAnsi="Verdana"/>
          <w:color w:val="000000"/>
          <w:sz w:val="20"/>
          <w:szCs w:val="20"/>
          <w:shd w:val="clear" w:color="auto" w:fill="FFFFFF"/>
        </w:rPr>
        <w:t>ZooKeeper</w:t>
      </w:r>
      <w:r>
        <w:rPr>
          <w:rStyle w:val="ac"/>
          <w:rFonts w:ascii="Verdana" w:hAnsi="Verdana"/>
          <w:color w:val="000000"/>
          <w:sz w:val="20"/>
          <w:szCs w:val="20"/>
          <w:shd w:val="clear" w:color="auto" w:fill="FFFFFF"/>
        </w:rPr>
        <w:t>中的组成员关系</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理解</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的一种方法就是将其看作一个具有高可用性的</w:t>
      </w:r>
      <w:r>
        <w:rPr>
          <w:rFonts w:ascii="Verdana" w:eastAsia="宋体" w:hAnsi="Verdana" w:cs="宋体"/>
          <w:color w:val="800080"/>
          <w:kern w:val="0"/>
          <w:sz w:val="20"/>
          <w:szCs w:val="20"/>
        </w:rPr>
        <w:t>文件系统。但这个文件系统中没有文件和目录，而是统一使用</w:t>
      </w:r>
      <w:r>
        <w:rPr>
          <w:rFonts w:ascii="Verdana" w:eastAsia="宋体" w:hAnsi="Verdana" w:cs="宋体"/>
          <w:color w:val="800080"/>
          <w:kern w:val="0"/>
          <w:sz w:val="20"/>
          <w:szCs w:val="20"/>
        </w:rPr>
        <w:t>“</w:t>
      </w:r>
      <w:r>
        <w:rPr>
          <w:rFonts w:ascii="Verdana" w:eastAsia="宋体" w:hAnsi="Verdana" w:cs="宋体"/>
          <w:color w:val="800080"/>
          <w:kern w:val="0"/>
          <w:sz w:val="20"/>
          <w:szCs w:val="20"/>
        </w:rPr>
        <w:t>节点</w:t>
      </w:r>
      <w:r>
        <w:rPr>
          <w:rFonts w:ascii="Verdana" w:eastAsia="宋体" w:hAnsi="Verdana" w:cs="宋体"/>
          <w:color w:val="800080"/>
          <w:kern w:val="0"/>
          <w:sz w:val="20"/>
          <w:szCs w:val="20"/>
        </w:rPr>
        <w:t>”(node)</w:t>
      </w:r>
      <w:r>
        <w:rPr>
          <w:rFonts w:ascii="Verdana" w:eastAsia="宋体" w:hAnsi="Verdana" w:cs="宋体"/>
          <w:color w:val="800080"/>
          <w:kern w:val="0"/>
          <w:sz w:val="20"/>
          <w:szCs w:val="20"/>
        </w:rPr>
        <w:t>的概念，称为</w:t>
      </w:r>
      <w:r>
        <w:rPr>
          <w:rFonts w:ascii="Verdana" w:eastAsia="宋体" w:hAnsi="Verdana" w:cs="宋体"/>
          <w:color w:val="800080"/>
          <w:kern w:val="0"/>
          <w:sz w:val="20"/>
          <w:szCs w:val="20"/>
        </w:rPr>
        <w:t>znode</w:t>
      </w:r>
      <w:r>
        <w:rPr>
          <w:rFonts w:ascii="Verdana" w:eastAsia="宋体" w:hAnsi="Verdana" w:cs="宋体"/>
          <w:color w:val="800080"/>
          <w:kern w:val="0"/>
          <w:sz w:val="20"/>
          <w:szCs w:val="20"/>
        </w:rPr>
        <w:t>。</w:t>
      </w:r>
      <w:r>
        <w:rPr>
          <w:rFonts w:ascii="Verdana" w:eastAsia="宋体" w:hAnsi="Verdana" w:cs="宋体"/>
          <w:color w:val="800080"/>
          <w:kern w:val="0"/>
          <w:sz w:val="20"/>
          <w:szCs w:val="20"/>
        </w:rPr>
        <w:t>znode</w:t>
      </w:r>
      <w:r>
        <w:rPr>
          <w:rFonts w:ascii="Verdana" w:eastAsia="宋体" w:hAnsi="Verdana" w:cs="宋体"/>
          <w:color w:val="800080"/>
          <w:kern w:val="0"/>
          <w:sz w:val="20"/>
          <w:szCs w:val="20"/>
        </w:rPr>
        <w:t>既可以作为保存数据</w:t>
      </w:r>
      <w:r>
        <w:rPr>
          <w:rFonts w:ascii="Verdana" w:eastAsia="宋体" w:hAnsi="Verdana" w:cs="宋体"/>
          <w:color w:val="800080"/>
          <w:kern w:val="0"/>
          <w:sz w:val="20"/>
          <w:szCs w:val="20"/>
        </w:rPr>
        <w:lastRenderedPageBreak/>
        <w:t>的容器（如同文件），也可以作为保存其他</w:t>
      </w:r>
      <w:r>
        <w:rPr>
          <w:rFonts w:ascii="Verdana" w:eastAsia="宋体" w:hAnsi="Verdana" w:cs="宋体"/>
          <w:color w:val="800080"/>
          <w:kern w:val="0"/>
          <w:sz w:val="20"/>
          <w:szCs w:val="20"/>
        </w:rPr>
        <w:t>znode</w:t>
      </w:r>
      <w:r>
        <w:rPr>
          <w:rFonts w:ascii="Verdana" w:eastAsia="宋体" w:hAnsi="Verdana" w:cs="宋体"/>
          <w:color w:val="800080"/>
          <w:kern w:val="0"/>
          <w:sz w:val="20"/>
          <w:szCs w:val="20"/>
        </w:rPr>
        <w:t>的容器（如同目录）。所有的</w:t>
      </w:r>
      <w:r>
        <w:rPr>
          <w:rFonts w:ascii="Verdana" w:eastAsia="宋体" w:hAnsi="Verdana" w:cs="宋体"/>
          <w:color w:val="800080"/>
          <w:kern w:val="0"/>
          <w:sz w:val="20"/>
          <w:szCs w:val="20"/>
        </w:rPr>
        <w:t>znode</w:t>
      </w:r>
      <w:r>
        <w:rPr>
          <w:rFonts w:ascii="Verdana" w:eastAsia="宋体" w:hAnsi="Verdana" w:cs="宋体"/>
          <w:color w:val="800080"/>
          <w:kern w:val="0"/>
          <w:sz w:val="20"/>
          <w:szCs w:val="20"/>
        </w:rPr>
        <w:t>构成一个层次化的命名空间。一种自然的建立组成员列表的方式就是利用这种层次结构，创建一个以组名为节点名的</w:t>
      </w:r>
      <w:r>
        <w:rPr>
          <w:rFonts w:ascii="Verdana" w:eastAsia="宋体" w:hAnsi="Verdana" w:cs="宋体"/>
          <w:color w:val="800080"/>
          <w:kern w:val="0"/>
          <w:sz w:val="20"/>
          <w:szCs w:val="20"/>
        </w:rPr>
        <w:t>znode</w:t>
      </w:r>
      <w:r>
        <w:rPr>
          <w:rFonts w:ascii="Verdana" w:eastAsia="宋体" w:hAnsi="Verdana" w:cs="宋体"/>
          <w:color w:val="800080"/>
          <w:kern w:val="0"/>
          <w:sz w:val="20"/>
          <w:szCs w:val="20"/>
        </w:rPr>
        <w:t>作为父节点，然后以组成员名（服务器名）为节点名来创建作为子节点的</w:t>
      </w:r>
      <w:r>
        <w:rPr>
          <w:rFonts w:ascii="Verdana" w:eastAsia="宋体" w:hAnsi="Verdana" w:cs="宋体"/>
          <w:color w:val="800080"/>
          <w:kern w:val="0"/>
          <w:sz w:val="20"/>
          <w:szCs w:val="20"/>
        </w:rPr>
        <w:t>znode</w:t>
      </w:r>
      <w:r>
        <w:rPr>
          <w:rFonts w:ascii="Verdana" w:eastAsia="宋体" w:hAnsi="Verdana" w:cs="宋体"/>
          <w:color w:val="800080"/>
          <w:kern w:val="0"/>
          <w:sz w:val="20"/>
          <w:szCs w:val="20"/>
        </w:rPr>
        <w:t>。如下图给出了一组具有层次结构的</w:t>
      </w:r>
      <w:r>
        <w:rPr>
          <w:rFonts w:ascii="Verdana" w:eastAsia="宋体" w:hAnsi="Verdana" w:cs="宋体"/>
          <w:color w:val="800080"/>
          <w:kern w:val="0"/>
          <w:sz w:val="20"/>
          <w:szCs w:val="20"/>
        </w:rPr>
        <w:t>znode</w:t>
      </w:r>
      <w:r>
        <w:rPr>
          <w:rFonts w:ascii="Verdana" w:eastAsia="宋体" w:hAnsi="Verdana" w:cs="宋体"/>
          <w:color w:val="800080"/>
          <w:kern w:val="0"/>
          <w:sz w:val="20"/>
          <w:szCs w:val="20"/>
        </w:rPr>
        <w:t>。</w:t>
      </w:r>
    </w:p>
    <w:p w:rsidR="001A7847" w:rsidRDefault="007D395D">
      <w:r>
        <w:rPr>
          <w:noProof/>
        </w:rPr>
        <w:drawing>
          <wp:inline distT="0" distB="0" distL="0" distR="0">
            <wp:extent cx="5274310" cy="282892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85"/>
                    <a:stretch>
                      <a:fillRect/>
                    </a:stretch>
                  </pic:blipFill>
                  <pic:spPr>
                    <a:xfrm>
                      <a:off x="0" y="0"/>
                      <a:ext cx="5274310" cy="2829448"/>
                    </a:xfrm>
                    <a:prstGeom prst="rect">
                      <a:avLst/>
                    </a:prstGeom>
                  </pic:spPr>
                </pic:pic>
              </a:graphicData>
            </a:graphic>
          </wp:inline>
        </w:drawing>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在这个示例中，我们没有在任何</w:t>
      </w:r>
      <w:r>
        <w:rPr>
          <w:rFonts w:ascii="Verdana" w:hAnsi="Verdana"/>
          <w:color w:val="000000"/>
          <w:sz w:val="20"/>
          <w:szCs w:val="20"/>
          <w:shd w:val="clear" w:color="auto" w:fill="FFFFFF"/>
        </w:rPr>
        <w:t>znode</w:t>
      </w:r>
      <w:r>
        <w:rPr>
          <w:rFonts w:ascii="Verdana" w:hAnsi="Verdana"/>
          <w:color w:val="000000"/>
          <w:sz w:val="20"/>
          <w:szCs w:val="20"/>
          <w:shd w:val="clear" w:color="auto" w:fill="FFFFFF"/>
        </w:rPr>
        <w:t>中存储数据，但在一个真实的应用中，你可以将</w:t>
      </w:r>
      <w:r>
        <w:rPr>
          <w:rFonts w:ascii="Verdana" w:hAnsi="Verdana"/>
          <w:color w:val="000000"/>
          <w:sz w:val="20"/>
          <w:szCs w:val="20"/>
          <w:shd w:val="clear" w:color="auto" w:fill="FFFFFF"/>
        </w:rPr>
        <w:t>“</w:t>
      </w:r>
      <w:r>
        <w:rPr>
          <w:rFonts w:ascii="Verdana" w:hAnsi="Verdana"/>
          <w:color w:val="000000"/>
          <w:sz w:val="20"/>
          <w:szCs w:val="20"/>
          <w:shd w:val="clear" w:color="auto" w:fill="FFFFFF"/>
        </w:rPr>
        <w:t>关于成员的数据</w:t>
      </w:r>
      <w:r>
        <w:rPr>
          <w:rFonts w:ascii="Verdana" w:hAnsi="Verdana"/>
          <w:color w:val="000000"/>
          <w:sz w:val="20"/>
          <w:szCs w:val="20"/>
          <w:shd w:val="clear" w:color="auto" w:fill="FFFFFF"/>
        </w:rPr>
        <w:t>”</w:t>
      </w:r>
      <w:r>
        <w:rPr>
          <w:rFonts w:ascii="Verdana" w:hAnsi="Verdana"/>
          <w:color w:val="000000"/>
          <w:sz w:val="20"/>
          <w:szCs w:val="20"/>
          <w:shd w:val="clear" w:color="auto" w:fill="FFFFFF"/>
        </w:rPr>
        <w:t>存储在它们的</w:t>
      </w:r>
      <w:r>
        <w:rPr>
          <w:rFonts w:ascii="Verdana" w:hAnsi="Verdana"/>
          <w:color w:val="000000"/>
          <w:sz w:val="20"/>
          <w:szCs w:val="20"/>
          <w:shd w:val="clear" w:color="auto" w:fill="FFFFFF"/>
        </w:rPr>
        <w:t>znode</w:t>
      </w:r>
      <w:r>
        <w:rPr>
          <w:rFonts w:ascii="Verdana" w:hAnsi="Verdana"/>
          <w:color w:val="000000"/>
          <w:sz w:val="20"/>
          <w:szCs w:val="20"/>
          <w:shd w:val="clear" w:color="auto" w:fill="FFFFFF"/>
        </w:rPr>
        <w:t>中，例如主机名。</w:t>
      </w:r>
    </w:p>
    <w:p w:rsidR="001A7847" w:rsidRDefault="001A7847">
      <w:pPr>
        <w:rPr>
          <w:rFonts w:ascii="Verdana" w:hAnsi="Verdana"/>
          <w:color w:val="000000"/>
          <w:sz w:val="20"/>
          <w:szCs w:val="20"/>
          <w:shd w:val="clear" w:color="auto" w:fill="FFFFFF"/>
        </w:rPr>
      </w:pPr>
    </w:p>
    <w:p w:rsidR="001A7847" w:rsidRDefault="007D395D">
      <w:pPr>
        <w:pStyle w:val="5"/>
      </w:pPr>
      <w:r>
        <w:t xml:space="preserve">3.1 </w:t>
      </w:r>
      <w:r>
        <w:t>创建组</w:t>
      </w:r>
    </w:p>
    <w:p w:rsidR="001A7847" w:rsidRDefault="007D395D">
      <w:pPr>
        <w:pStyle w:val="6"/>
      </w:pPr>
      <w:r>
        <w:t xml:space="preserve">3.1.1 </w:t>
      </w:r>
      <w:r>
        <w:t>代码示例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让我们通过编写一段程序的方式来再次详细介绍</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w:t>
      </w:r>
      <w:r>
        <w:rPr>
          <w:rFonts w:ascii="Verdana" w:eastAsia="宋体" w:hAnsi="Verdana" w:cs="宋体"/>
          <w:color w:val="000000"/>
          <w:kern w:val="0"/>
          <w:sz w:val="20"/>
          <w:szCs w:val="20"/>
        </w:rPr>
        <w:t>Java API</w:t>
      </w:r>
      <w:r>
        <w:rPr>
          <w:rFonts w:ascii="Verdana" w:eastAsia="宋体" w:hAnsi="Verdana" w:cs="宋体"/>
          <w:color w:val="000000"/>
          <w:kern w:val="0"/>
          <w:sz w:val="20"/>
          <w:szCs w:val="20"/>
        </w:rPr>
        <w:t>，这段示例程序用于为组名为</w:t>
      </w:r>
      <w:r>
        <w:rPr>
          <w:rFonts w:ascii="Verdana" w:eastAsia="宋体" w:hAnsi="Verdana" w:cs="宋体"/>
          <w:color w:val="000000"/>
          <w:kern w:val="0"/>
          <w:sz w:val="20"/>
          <w:szCs w:val="20"/>
        </w:rPr>
        <w:t>/zoo</w:t>
      </w:r>
      <w:r>
        <w:rPr>
          <w:rFonts w:ascii="Verdana" w:eastAsia="宋体" w:hAnsi="Verdana" w:cs="宋体"/>
          <w:color w:val="000000"/>
          <w:kern w:val="0"/>
          <w:sz w:val="20"/>
          <w:szCs w:val="20"/>
        </w:rPr>
        <w:t>的组创建一个</w:t>
      </w:r>
      <w:r>
        <w:rPr>
          <w:rFonts w:ascii="Verdana" w:eastAsia="宋体" w:hAnsi="Verdana" w:cs="宋体"/>
          <w:color w:val="000000"/>
          <w:kern w:val="0"/>
          <w:sz w:val="20"/>
          <w:szCs w:val="20"/>
        </w:rPr>
        <w:t>znode</w:t>
      </w:r>
      <w:r>
        <w:rPr>
          <w:rFonts w:ascii="Verdana" w:eastAsia="宋体" w:hAnsi="Verdana" w:cs="宋体"/>
          <w:color w:val="000000"/>
          <w:kern w:val="0"/>
          <w:sz w:val="20"/>
          <w:szCs w:val="20"/>
        </w:rPr>
        <w:t>。代码参见如下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黑体" w:eastAsia="黑体" w:hAnsi="黑体" w:cs="宋体" w:hint="eastAsia"/>
          <w:color w:val="000000"/>
          <w:kern w:val="0"/>
          <w:sz w:val="20"/>
          <w:szCs w:val="20"/>
        </w:rPr>
        <w:t>代码 该程序在ZooKeeper中新建表示组的Znode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package org.zk;</w:t>
      </w:r>
    </w:p>
    <w:p w:rsidR="001A7847" w:rsidRDefault="001A78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java.io.IOException;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java.util.concurrent.CountDownLatch;</w:t>
      </w:r>
    </w:p>
    <w:p w:rsidR="001A7847" w:rsidRDefault="001A78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org.apache.zookeeper.CreateMode;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org.apache.zookeeper.KeeperException;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org.apache.zookeeper.WatchedEvent;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org.apache.zookeeper.Watcher.Event.KeeperState;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org.apache.zookeeper.ZooDefs.Ids;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org.apache.zookeeper.ZooKeeper;</w:t>
      </w:r>
    </w:p>
    <w:p w:rsidR="001A7847" w:rsidRDefault="001A78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class</w:t>
      </w:r>
      <w:r>
        <w:rPr>
          <w:rFonts w:ascii="宋体" w:eastAsia="宋体" w:hAnsi="宋体" w:cs="宋体"/>
          <w:color w:val="000000"/>
          <w:kern w:val="0"/>
          <w:sz w:val="18"/>
          <w:szCs w:val="18"/>
        </w:rPr>
        <w:t xml:space="preserve"> CreateGroup implements 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final </w:t>
      </w:r>
      <w:r>
        <w:rPr>
          <w:rFonts w:ascii="宋体" w:eastAsia="宋体" w:hAnsi="宋体" w:cs="宋体"/>
          <w:color w:val="0000FF"/>
          <w:kern w:val="0"/>
          <w:sz w:val="18"/>
          <w:szCs w:val="18"/>
        </w:rPr>
        <w:t>int</w:t>
      </w:r>
      <w:r>
        <w:rPr>
          <w:rFonts w:ascii="宋体" w:eastAsia="宋体" w:hAnsi="宋体" w:cs="宋体"/>
          <w:color w:val="000000"/>
          <w:kern w:val="0"/>
          <w:sz w:val="18"/>
          <w:szCs w:val="18"/>
        </w:rPr>
        <w:t xml:space="preserve"> SESSION_TIMEOUT=</w:t>
      </w:r>
      <w:r>
        <w:rPr>
          <w:rFonts w:ascii="宋体" w:eastAsia="宋体" w:hAnsi="宋体" w:cs="宋体"/>
          <w:color w:val="800080"/>
          <w:kern w:val="0"/>
          <w:sz w:val="18"/>
          <w:szCs w:val="18"/>
        </w:rPr>
        <w:t>5000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ZooKeeper zk;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CountDownLatch connectedSignal=</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CountDownLatch(</w:t>
      </w:r>
      <w:r>
        <w:rPr>
          <w:rFonts w:ascii="宋体" w:eastAsia="宋体" w:hAnsi="宋体" w:cs="宋体"/>
          <w:color w:val="800080"/>
          <w:kern w:val="0"/>
          <w:sz w:val="18"/>
          <w:szCs w:val="18"/>
        </w:rPr>
        <w:t>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@Override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process(WatchedEvent </w:t>
      </w:r>
      <w:r>
        <w:rPr>
          <w:rFonts w:ascii="宋体" w:eastAsia="宋体" w:hAnsi="宋体" w:cs="宋体"/>
          <w:color w:val="0000FF"/>
          <w:kern w:val="0"/>
          <w:sz w:val="18"/>
          <w:szCs w:val="18"/>
        </w:rPr>
        <w:t>event</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w:t>
      </w:r>
      <w:r>
        <w:rPr>
          <w:rFonts w:ascii="宋体" w:eastAsia="宋体" w:hAnsi="宋体" w:cs="宋体"/>
          <w:color w:val="0000FF"/>
          <w:kern w:val="0"/>
          <w:sz w:val="18"/>
          <w:szCs w:val="18"/>
        </w:rPr>
        <w:t>event</w:t>
      </w:r>
      <w:r>
        <w:rPr>
          <w:rFonts w:ascii="宋体" w:eastAsia="宋体" w:hAnsi="宋体" w:cs="宋体"/>
          <w:color w:val="000000"/>
          <w:kern w:val="0"/>
          <w:sz w:val="18"/>
          <w:szCs w:val="18"/>
        </w:rPr>
        <w:t>.getState()==KeeperState.SyncConnected){</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connectedSignal.countDown();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main(String[] args) throws IOException, InterruptedException, KeeperException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CreateGroup createGroup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CreateGroup();</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createGroup.connect(args[</w:t>
      </w:r>
      <w:r>
        <w:rPr>
          <w:rFonts w:ascii="宋体" w:eastAsia="宋体" w:hAnsi="宋体" w:cs="宋体"/>
          <w:color w:val="800080"/>
          <w:kern w:val="0"/>
          <w:sz w:val="18"/>
          <w:szCs w:val="18"/>
        </w:rPr>
        <w:t>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createGroup.create(args[</w:t>
      </w:r>
      <w:r>
        <w:rPr>
          <w:rFonts w:ascii="宋体" w:eastAsia="宋体" w:hAnsi="宋体" w:cs="宋体"/>
          <w:color w:val="800080"/>
          <w:kern w:val="0"/>
          <w:sz w:val="18"/>
          <w:szCs w:val="18"/>
        </w:rPr>
        <w:t>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createGroup.close();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1A78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close() throws InterruptedException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zk.close();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1A78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create(String groupName) throws KeeperException, InterruptedException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path=</w:t>
      </w:r>
      <w:r>
        <w:rPr>
          <w:rFonts w:ascii="宋体" w:eastAsia="宋体" w:hAnsi="宋体" w:cs="宋体"/>
          <w:color w:val="800000"/>
          <w:kern w:val="0"/>
          <w:sz w:val="18"/>
          <w:szCs w:val="18"/>
        </w:rPr>
        <w:t>"/"</w:t>
      </w:r>
      <w:r>
        <w:rPr>
          <w:rFonts w:ascii="宋体" w:eastAsia="宋体" w:hAnsi="宋体" w:cs="宋体"/>
          <w:color w:val="000000"/>
          <w:kern w:val="0"/>
          <w:sz w:val="18"/>
          <w:szCs w:val="18"/>
        </w:rPr>
        <w:t>+groupName;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(zk.exists(path, </w:t>
      </w:r>
      <w:r>
        <w:rPr>
          <w:rFonts w:ascii="宋体" w:eastAsia="宋体" w:hAnsi="宋体" w:cs="宋体"/>
          <w:color w:val="0000FF"/>
          <w:kern w:val="0"/>
          <w:sz w:val="18"/>
          <w:szCs w:val="18"/>
        </w:rPr>
        <w:t>false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zk.create(path, </w:t>
      </w:r>
      <w:r>
        <w:rPr>
          <w:rFonts w:ascii="宋体" w:eastAsia="宋体" w:hAnsi="宋体" w:cs="宋体"/>
          <w:color w:val="0000FF"/>
          <w:kern w:val="0"/>
          <w:sz w:val="18"/>
          <w:szCs w:val="18"/>
        </w:rPr>
        <w:t>null</w:t>
      </w:r>
      <w:r>
        <w:rPr>
          <w:rFonts w:ascii="宋体" w:eastAsia="宋体" w:hAnsi="宋体" w:cs="宋体"/>
          <w:color w:val="008000"/>
          <w:kern w:val="0"/>
          <w:sz w:val="18"/>
          <w:szCs w:val="18"/>
        </w:rPr>
        <w:t>/*data*/</w:t>
      </w:r>
      <w:r>
        <w:rPr>
          <w:rFonts w:ascii="宋体" w:eastAsia="宋体" w:hAnsi="宋体" w:cs="宋体"/>
          <w:color w:val="000000"/>
          <w:kern w:val="0"/>
          <w:sz w:val="18"/>
          <w:szCs w:val="18"/>
        </w:rPr>
        <w:t>, Ids.OPEN_ACL_UNSAFE, CreateMode.PERSISTENT);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"Created:"</w:t>
      </w:r>
      <w:r>
        <w:rPr>
          <w:rFonts w:ascii="宋体" w:eastAsia="宋体" w:hAnsi="宋体" w:cs="宋体"/>
          <w:color w:val="000000"/>
          <w:kern w:val="0"/>
          <w:sz w:val="18"/>
          <w:szCs w:val="18"/>
        </w:rPr>
        <w:t>+path);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p>
    <w:p w:rsidR="001A7847" w:rsidRDefault="001A78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connect(String hosts) throws IOException, InterruptedException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ZooKeeper(hosts, SESSION_TIMEOUT, </w:t>
      </w:r>
      <w:r>
        <w:rPr>
          <w:rFonts w:ascii="宋体" w:eastAsia="宋体" w:hAnsi="宋体" w:cs="宋体"/>
          <w:color w:val="0000FF"/>
          <w:kern w:val="0"/>
          <w:sz w:val="18"/>
          <w:szCs w:val="18"/>
        </w:rPr>
        <w:t>this</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connectedSignal.</w:t>
      </w:r>
      <w:r>
        <w:rPr>
          <w:rFonts w:ascii="宋体" w:eastAsia="宋体" w:hAnsi="宋体" w:cs="宋体"/>
          <w:color w:val="0000FF"/>
          <w:kern w:val="0"/>
          <w:sz w:val="18"/>
          <w:szCs w:val="18"/>
        </w:rPr>
        <w:t>await</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运行该程序需要配置</w:t>
      </w:r>
      <w:r>
        <w:rPr>
          <w:rFonts w:ascii="Verdana" w:hAnsi="Verdana"/>
          <w:color w:val="000000"/>
          <w:sz w:val="20"/>
          <w:szCs w:val="20"/>
        </w:rPr>
        <w:t>classpath</w:t>
      </w:r>
      <w:r>
        <w:rPr>
          <w:rFonts w:ascii="Verdana" w:hAnsi="Verdana"/>
          <w:color w:val="000000"/>
          <w:sz w:val="20"/>
          <w:szCs w:val="20"/>
        </w:rPr>
        <w:t>环境变量或者在执行</w:t>
      </w:r>
      <w:r>
        <w:rPr>
          <w:rFonts w:ascii="Verdana" w:hAnsi="Verdana"/>
          <w:color w:val="000000"/>
          <w:sz w:val="20"/>
          <w:szCs w:val="20"/>
        </w:rPr>
        <w:t>java</w:t>
      </w:r>
      <w:r>
        <w:rPr>
          <w:rFonts w:ascii="Verdana" w:hAnsi="Verdana"/>
          <w:color w:val="000000"/>
          <w:sz w:val="20"/>
          <w:szCs w:val="20"/>
        </w:rPr>
        <w:t>命令时添加</w:t>
      </w:r>
      <w:r>
        <w:rPr>
          <w:rFonts w:ascii="Verdana" w:hAnsi="Verdana"/>
          <w:color w:val="000000"/>
          <w:sz w:val="20"/>
          <w:szCs w:val="20"/>
        </w:rPr>
        <w:t>-classpath</w:t>
      </w:r>
      <w:r>
        <w:rPr>
          <w:rFonts w:ascii="Verdana" w:hAnsi="Verdana"/>
          <w:color w:val="000000"/>
          <w:sz w:val="20"/>
          <w:szCs w:val="20"/>
        </w:rPr>
        <w:t>选项，具体运行方式参见：</w:t>
      </w:r>
      <w:hyperlink r:id="rId586" w:tgtFrame="_blank" w:history="1">
        <w:r>
          <w:rPr>
            <w:rStyle w:val="af"/>
            <w:rFonts w:ascii="Verdana" w:hAnsi="Verdana"/>
            <w:color w:val="0066AA"/>
            <w:sz w:val="20"/>
            <w:szCs w:val="20"/>
          </w:rPr>
          <w:t>http://www.cnblogs.com/sunddenly/p/4050812.html</w:t>
        </w:r>
      </w:hyperlink>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运行后的结果为：</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[root@hadoop code]# ls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build  classes  CreateGroup.java  HelloWorld.java  jar.jar  PackageTest.java  zookeeper.</w:t>
      </w:r>
      <w:r>
        <w:rPr>
          <w:rFonts w:ascii="宋体" w:eastAsia="宋体" w:hAnsi="宋体" w:cs="宋体"/>
          <w:color w:val="0000FF"/>
          <w:kern w:val="0"/>
          <w:sz w:val="18"/>
          <w:szCs w:val="18"/>
        </w:rPr>
        <w:t>out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[root@hadoop code]# javac -d ./classes CreateGroup.java</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[root@hadoop code]# java org.zk.CreateGroup localhost:</w:t>
      </w:r>
      <w:r>
        <w:rPr>
          <w:rFonts w:ascii="宋体" w:eastAsia="宋体" w:hAnsi="宋体" w:cs="宋体"/>
          <w:color w:val="800080"/>
          <w:kern w:val="0"/>
          <w:sz w:val="18"/>
          <w:szCs w:val="18"/>
        </w:rPr>
        <w:t>2181</w:t>
      </w:r>
      <w:r>
        <w:rPr>
          <w:rFonts w:ascii="宋体" w:eastAsia="宋体" w:hAnsi="宋体" w:cs="宋体"/>
          <w:color w:val="000000"/>
          <w:kern w:val="0"/>
          <w:sz w:val="18"/>
          <w:szCs w:val="18"/>
        </w:rPr>
        <w:t xml:space="preserve"> zoo</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800080"/>
          <w:kern w:val="0"/>
          <w:sz w:val="18"/>
          <w:szCs w:val="18"/>
        </w:rPr>
        <w:t>2014</w:t>
      </w:r>
      <w:r>
        <w:rPr>
          <w:rFonts w:ascii="宋体" w:eastAsia="宋体" w:hAnsi="宋体" w:cs="宋体"/>
          <w:color w:val="000000"/>
          <w:kern w:val="0"/>
          <w:sz w:val="18"/>
          <w:szCs w:val="18"/>
        </w:rPr>
        <w:t>-</w:t>
      </w:r>
      <w:r>
        <w:rPr>
          <w:rFonts w:ascii="宋体" w:eastAsia="宋体" w:hAnsi="宋体" w:cs="宋体"/>
          <w:color w:val="800080"/>
          <w:kern w:val="0"/>
          <w:sz w:val="18"/>
          <w:szCs w:val="18"/>
        </w:rPr>
        <w:t>10</w:t>
      </w:r>
      <w:r>
        <w:rPr>
          <w:rFonts w:ascii="宋体" w:eastAsia="宋体" w:hAnsi="宋体" w:cs="宋体"/>
          <w:color w:val="000000"/>
          <w:kern w:val="0"/>
          <w:sz w:val="18"/>
          <w:szCs w:val="18"/>
        </w:rPr>
        <w:t>-</w:t>
      </w:r>
      <w:r>
        <w:rPr>
          <w:rFonts w:ascii="宋体" w:eastAsia="宋体" w:hAnsi="宋体" w:cs="宋体"/>
          <w:color w:val="800080"/>
          <w:kern w:val="0"/>
          <w:sz w:val="18"/>
          <w:szCs w:val="18"/>
        </w:rPr>
        <w:t>28</w:t>
      </w:r>
      <w:r>
        <w:rPr>
          <w:rFonts w:ascii="宋体" w:eastAsia="宋体" w:hAnsi="宋体" w:cs="宋体"/>
          <w:color w:val="000000"/>
          <w:kern w:val="0"/>
          <w:sz w:val="18"/>
          <w:szCs w:val="18"/>
        </w:rPr>
        <w:t xml:space="preserve"> </w:t>
      </w:r>
      <w:r>
        <w:rPr>
          <w:rFonts w:ascii="宋体" w:eastAsia="宋体" w:hAnsi="宋体" w:cs="宋体"/>
          <w:color w:val="800080"/>
          <w:kern w:val="0"/>
          <w:sz w:val="18"/>
          <w:szCs w:val="18"/>
        </w:rPr>
        <w:t>18</w:t>
      </w:r>
      <w:r>
        <w:rPr>
          <w:rFonts w:ascii="宋体" w:eastAsia="宋体" w:hAnsi="宋体" w:cs="宋体"/>
          <w:color w:val="000000"/>
          <w:kern w:val="0"/>
          <w:sz w:val="18"/>
          <w:szCs w:val="18"/>
        </w:rPr>
        <w:t>:</w:t>
      </w:r>
      <w:r>
        <w:rPr>
          <w:rFonts w:ascii="宋体" w:eastAsia="宋体" w:hAnsi="宋体" w:cs="宋体"/>
          <w:color w:val="800080"/>
          <w:kern w:val="0"/>
          <w:sz w:val="18"/>
          <w:szCs w:val="18"/>
        </w:rPr>
        <w:t>00</w:t>
      </w:r>
      <w:r>
        <w:rPr>
          <w:rFonts w:ascii="宋体" w:eastAsia="宋体" w:hAnsi="宋体" w:cs="宋体"/>
          <w:color w:val="000000"/>
          <w:kern w:val="0"/>
          <w:sz w:val="18"/>
          <w:szCs w:val="18"/>
        </w:rPr>
        <w:t>:</w:t>
      </w:r>
      <w:r>
        <w:rPr>
          <w:rFonts w:ascii="宋体" w:eastAsia="宋体" w:hAnsi="宋体" w:cs="宋体"/>
          <w:color w:val="800080"/>
          <w:kern w:val="0"/>
          <w:sz w:val="18"/>
          <w:szCs w:val="18"/>
        </w:rPr>
        <w:t>26</w:t>
      </w:r>
      <w:r>
        <w:rPr>
          <w:rFonts w:ascii="宋体" w:eastAsia="宋体" w:hAnsi="宋体" w:cs="宋体"/>
          <w:color w:val="000000"/>
          <w:kern w:val="0"/>
          <w:sz w:val="18"/>
          <w:szCs w:val="18"/>
        </w:rPr>
        <w:t>,</w:t>
      </w:r>
      <w:r>
        <w:rPr>
          <w:rFonts w:ascii="宋体" w:eastAsia="宋体" w:hAnsi="宋体" w:cs="宋体"/>
          <w:color w:val="800080"/>
          <w:kern w:val="0"/>
          <w:sz w:val="18"/>
          <w:szCs w:val="18"/>
        </w:rPr>
        <w:t>154</w:t>
      </w:r>
      <w:r>
        <w:rPr>
          <w:rFonts w:ascii="宋体" w:eastAsia="宋体" w:hAnsi="宋体" w:cs="宋体"/>
          <w:color w:val="000000"/>
          <w:kern w:val="0"/>
          <w:sz w:val="18"/>
          <w:szCs w:val="18"/>
        </w:rPr>
        <w:t xml:space="preserve"> [myid:] - INFO  [main:Environment@</w:t>
      </w:r>
      <w:r>
        <w:rPr>
          <w:rFonts w:ascii="宋体" w:eastAsia="宋体" w:hAnsi="宋体" w:cs="宋体"/>
          <w:color w:val="800080"/>
          <w:kern w:val="0"/>
          <w:sz w:val="18"/>
          <w:szCs w:val="18"/>
        </w:rPr>
        <w:t>100</w:t>
      </w:r>
      <w:r>
        <w:rPr>
          <w:rFonts w:ascii="宋体" w:eastAsia="宋体" w:hAnsi="宋体" w:cs="宋体"/>
          <w:color w:val="000000"/>
          <w:kern w:val="0"/>
          <w:sz w:val="18"/>
          <w:szCs w:val="18"/>
        </w:rPr>
        <w:t>] - Client environment:zookeeper.version=</w:t>
      </w:r>
      <w:r>
        <w:rPr>
          <w:rFonts w:ascii="宋体" w:eastAsia="宋体" w:hAnsi="宋体" w:cs="宋体"/>
          <w:color w:val="800080"/>
          <w:kern w:val="0"/>
          <w:sz w:val="18"/>
          <w:szCs w:val="18"/>
        </w:rPr>
        <w:t>3.4</w:t>
      </w:r>
      <w:r>
        <w:rPr>
          <w:rFonts w:ascii="宋体" w:eastAsia="宋体" w:hAnsi="宋体" w:cs="宋体"/>
          <w:color w:val="000000"/>
          <w:kern w:val="0"/>
          <w:sz w:val="18"/>
          <w:szCs w:val="18"/>
        </w:rPr>
        <w:t>.</w:t>
      </w:r>
      <w:r>
        <w:rPr>
          <w:rFonts w:ascii="宋体" w:eastAsia="宋体" w:hAnsi="宋体" w:cs="宋体"/>
          <w:color w:val="800080"/>
          <w:kern w:val="0"/>
          <w:sz w:val="18"/>
          <w:szCs w:val="18"/>
        </w:rPr>
        <w:t>5</w:t>
      </w:r>
      <w:r>
        <w:rPr>
          <w:rFonts w:ascii="宋体" w:eastAsia="宋体" w:hAnsi="宋体" w:cs="宋体"/>
          <w:color w:val="000000"/>
          <w:kern w:val="0"/>
          <w:sz w:val="18"/>
          <w:szCs w:val="18"/>
        </w:rPr>
        <w:t>-</w:t>
      </w:r>
      <w:r>
        <w:rPr>
          <w:rFonts w:ascii="宋体" w:eastAsia="宋体" w:hAnsi="宋体" w:cs="宋体"/>
          <w:color w:val="800080"/>
          <w:kern w:val="0"/>
          <w:sz w:val="18"/>
          <w:szCs w:val="18"/>
        </w:rPr>
        <w:t>1392090</w:t>
      </w:r>
      <w:r>
        <w:rPr>
          <w:rFonts w:ascii="宋体" w:eastAsia="宋体" w:hAnsi="宋体" w:cs="宋体"/>
          <w:color w:val="000000"/>
          <w:kern w:val="0"/>
          <w:sz w:val="18"/>
          <w:szCs w:val="18"/>
        </w:rPr>
        <w:t>, built 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800080"/>
          <w:kern w:val="0"/>
          <w:sz w:val="18"/>
          <w:szCs w:val="18"/>
        </w:rPr>
        <w:t>2014</w:t>
      </w:r>
      <w:r>
        <w:rPr>
          <w:rFonts w:ascii="宋体" w:eastAsia="宋体" w:hAnsi="宋体" w:cs="宋体"/>
          <w:color w:val="000000"/>
          <w:kern w:val="0"/>
          <w:sz w:val="18"/>
          <w:szCs w:val="18"/>
        </w:rPr>
        <w:t>-</w:t>
      </w:r>
      <w:r>
        <w:rPr>
          <w:rFonts w:ascii="宋体" w:eastAsia="宋体" w:hAnsi="宋体" w:cs="宋体"/>
          <w:color w:val="800080"/>
          <w:kern w:val="0"/>
          <w:sz w:val="18"/>
          <w:szCs w:val="18"/>
        </w:rPr>
        <w:t>10</w:t>
      </w:r>
      <w:r>
        <w:rPr>
          <w:rFonts w:ascii="宋体" w:eastAsia="宋体" w:hAnsi="宋体" w:cs="宋体"/>
          <w:color w:val="000000"/>
          <w:kern w:val="0"/>
          <w:sz w:val="18"/>
          <w:szCs w:val="18"/>
        </w:rPr>
        <w:t>-</w:t>
      </w:r>
      <w:r>
        <w:rPr>
          <w:rFonts w:ascii="宋体" w:eastAsia="宋体" w:hAnsi="宋体" w:cs="宋体"/>
          <w:color w:val="800080"/>
          <w:kern w:val="0"/>
          <w:sz w:val="18"/>
          <w:szCs w:val="18"/>
        </w:rPr>
        <w:t>28</w:t>
      </w:r>
      <w:r>
        <w:rPr>
          <w:rFonts w:ascii="宋体" w:eastAsia="宋体" w:hAnsi="宋体" w:cs="宋体"/>
          <w:color w:val="000000"/>
          <w:kern w:val="0"/>
          <w:sz w:val="18"/>
          <w:szCs w:val="18"/>
        </w:rPr>
        <w:t xml:space="preserve"> </w:t>
      </w:r>
      <w:r>
        <w:rPr>
          <w:rFonts w:ascii="宋体" w:eastAsia="宋体" w:hAnsi="宋体" w:cs="宋体"/>
          <w:color w:val="800080"/>
          <w:kern w:val="0"/>
          <w:sz w:val="18"/>
          <w:szCs w:val="18"/>
        </w:rPr>
        <w:t>18</w:t>
      </w:r>
      <w:r>
        <w:rPr>
          <w:rFonts w:ascii="宋体" w:eastAsia="宋体" w:hAnsi="宋体" w:cs="宋体"/>
          <w:color w:val="000000"/>
          <w:kern w:val="0"/>
          <w:sz w:val="18"/>
          <w:szCs w:val="18"/>
        </w:rPr>
        <w:t>:</w:t>
      </w:r>
      <w:r>
        <w:rPr>
          <w:rFonts w:ascii="宋体" w:eastAsia="宋体" w:hAnsi="宋体" w:cs="宋体"/>
          <w:color w:val="800080"/>
          <w:kern w:val="0"/>
          <w:sz w:val="18"/>
          <w:szCs w:val="18"/>
        </w:rPr>
        <w:t>00</w:t>
      </w:r>
      <w:r>
        <w:rPr>
          <w:rFonts w:ascii="宋体" w:eastAsia="宋体" w:hAnsi="宋体" w:cs="宋体"/>
          <w:color w:val="000000"/>
          <w:kern w:val="0"/>
          <w:sz w:val="18"/>
          <w:szCs w:val="18"/>
        </w:rPr>
        <w:t>:</w:t>
      </w:r>
      <w:r>
        <w:rPr>
          <w:rFonts w:ascii="宋体" w:eastAsia="宋体" w:hAnsi="宋体" w:cs="宋体"/>
          <w:color w:val="800080"/>
          <w:kern w:val="0"/>
          <w:sz w:val="18"/>
          <w:szCs w:val="18"/>
        </w:rPr>
        <w:t>26</w:t>
      </w:r>
      <w:r>
        <w:rPr>
          <w:rFonts w:ascii="宋体" w:eastAsia="宋体" w:hAnsi="宋体" w:cs="宋体"/>
          <w:color w:val="000000"/>
          <w:kern w:val="0"/>
          <w:sz w:val="18"/>
          <w:szCs w:val="18"/>
        </w:rPr>
        <w:t>,</w:t>
      </w:r>
      <w:r>
        <w:rPr>
          <w:rFonts w:ascii="宋体" w:eastAsia="宋体" w:hAnsi="宋体" w:cs="宋体"/>
          <w:color w:val="800080"/>
          <w:kern w:val="0"/>
          <w:sz w:val="18"/>
          <w:szCs w:val="18"/>
        </w:rPr>
        <w:t>157</w:t>
      </w:r>
      <w:r>
        <w:rPr>
          <w:rFonts w:ascii="宋体" w:eastAsia="宋体" w:hAnsi="宋体" w:cs="宋体"/>
          <w:color w:val="000000"/>
          <w:kern w:val="0"/>
          <w:sz w:val="18"/>
          <w:szCs w:val="18"/>
        </w:rPr>
        <w:t xml:space="preserve"> [myid:] - INFO  [main:Environment@</w:t>
      </w:r>
      <w:r>
        <w:rPr>
          <w:rFonts w:ascii="宋体" w:eastAsia="宋体" w:hAnsi="宋体" w:cs="宋体"/>
          <w:color w:val="800080"/>
          <w:kern w:val="0"/>
          <w:sz w:val="18"/>
          <w:szCs w:val="18"/>
        </w:rPr>
        <w:t>100</w:t>
      </w:r>
      <w:r>
        <w:rPr>
          <w:rFonts w:ascii="宋体" w:eastAsia="宋体" w:hAnsi="宋体" w:cs="宋体"/>
          <w:color w:val="000000"/>
          <w:kern w:val="0"/>
          <w:sz w:val="18"/>
          <w:szCs w:val="18"/>
        </w:rPr>
        <w:t>] - Client environment:host.name=hadoop</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800080"/>
          <w:kern w:val="0"/>
          <w:sz w:val="18"/>
          <w:szCs w:val="18"/>
        </w:rPr>
        <w:t>2014</w:t>
      </w:r>
      <w:r>
        <w:rPr>
          <w:rFonts w:ascii="宋体" w:eastAsia="宋体" w:hAnsi="宋体" w:cs="宋体"/>
          <w:color w:val="000000"/>
          <w:kern w:val="0"/>
          <w:sz w:val="18"/>
          <w:szCs w:val="18"/>
        </w:rPr>
        <w:t>-</w:t>
      </w:r>
      <w:r>
        <w:rPr>
          <w:rFonts w:ascii="宋体" w:eastAsia="宋体" w:hAnsi="宋体" w:cs="宋体"/>
          <w:color w:val="800080"/>
          <w:kern w:val="0"/>
          <w:sz w:val="18"/>
          <w:szCs w:val="18"/>
        </w:rPr>
        <w:t>10</w:t>
      </w:r>
      <w:r>
        <w:rPr>
          <w:rFonts w:ascii="宋体" w:eastAsia="宋体" w:hAnsi="宋体" w:cs="宋体"/>
          <w:color w:val="000000"/>
          <w:kern w:val="0"/>
          <w:sz w:val="18"/>
          <w:szCs w:val="18"/>
        </w:rPr>
        <w:t>-</w:t>
      </w:r>
      <w:r>
        <w:rPr>
          <w:rFonts w:ascii="宋体" w:eastAsia="宋体" w:hAnsi="宋体" w:cs="宋体"/>
          <w:color w:val="800080"/>
          <w:kern w:val="0"/>
          <w:sz w:val="18"/>
          <w:szCs w:val="18"/>
        </w:rPr>
        <w:t>28</w:t>
      </w:r>
      <w:r>
        <w:rPr>
          <w:rFonts w:ascii="宋体" w:eastAsia="宋体" w:hAnsi="宋体" w:cs="宋体"/>
          <w:color w:val="000000"/>
          <w:kern w:val="0"/>
          <w:sz w:val="18"/>
          <w:szCs w:val="18"/>
        </w:rPr>
        <w:t xml:space="preserve"> </w:t>
      </w:r>
      <w:r>
        <w:rPr>
          <w:rFonts w:ascii="宋体" w:eastAsia="宋体" w:hAnsi="宋体" w:cs="宋体"/>
          <w:color w:val="800080"/>
          <w:kern w:val="0"/>
          <w:sz w:val="18"/>
          <w:szCs w:val="18"/>
        </w:rPr>
        <w:t>18</w:t>
      </w:r>
      <w:r>
        <w:rPr>
          <w:rFonts w:ascii="宋体" w:eastAsia="宋体" w:hAnsi="宋体" w:cs="宋体"/>
          <w:color w:val="000000"/>
          <w:kern w:val="0"/>
          <w:sz w:val="18"/>
          <w:szCs w:val="18"/>
        </w:rPr>
        <w:t>:</w:t>
      </w:r>
      <w:r>
        <w:rPr>
          <w:rFonts w:ascii="宋体" w:eastAsia="宋体" w:hAnsi="宋体" w:cs="宋体"/>
          <w:color w:val="800080"/>
          <w:kern w:val="0"/>
          <w:sz w:val="18"/>
          <w:szCs w:val="18"/>
        </w:rPr>
        <w:t>00</w:t>
      </w:r>
      <w:r>
        <w:rPr>
          <w:rFonts w:ascii="宋体" w:eastAsia="宋体" w:hAnsi="宋体" w:cs="宋体"/>
          <w:color w:val="000000"/>
          <w:kern w:val="0"/>
          <w:sz w:val="18"/>
          <w:szCs w:val="18"/>
        </w:rPr>
        <w:t>:</w:t>
      </w:r>
      <w:r>
        <w:rPr>
          <w:rFonts w:ascii="宋体" w:eastAsia="宋体" w:hAnsi="宋体" w:cs="宋体"/>
          <w:color w:val="800080"/>
          <w:kern w:val="0"/>
          <w:sz w:val="18"/>
          <w:szCs w:val="18"/>
        </w:rPr>
        <w:t>26</w:t>
      </w:r>
      <w:r>
        <w:rPr>
          <w:rFonts w:ascii="宋体" w:eastAsia="宋体" w:hAnsi="宋体" w:cs="宋体"/>
          <w:color w:val="000000"/>
          <w:kern w:val="0"/>
          <w:sz w:val="18"/>
          <w:szCs w:val="18"/>
        </w:rPr>
        <w:t>,</w:t>
      </w:r>
      <w:r>
        <w:rPr>
          <w:rFonts w:ascii="宋体" w:eastAsia="宋体" w:hAnsi="宋体" w:cs="宋体"/>
          <w:color w:val="800080"/>
          <w:kern w:val="0"/>
          <w:sz w:val="18"/>
          <w:szCs w:val="18"/>
        </w:rPr>
        <w:t>157</w:t>
      </w:r>
      <w:r>
        <w:rPr>
          <w:rFonts w:ascii="宋体" w:eastAsia="宋体" w:hAnsi="宋体" w:cs="宋体"/>
          <w:color w:val="000000"/>
          <w:kern w:val="0"/>
          <w:sz w:val="18"/>
          <w:szCs w:val="18"/>
        </w:rPr>
        <w:t xml:space="preserve"> [myid:] - INFO  [main:Environment@</w:t>
      </w:r>
      <w:r>
        <w:rPr>
          <w:rFonts w:ascii="宋体" w:eastAsia="宋体" w:hAnsi="宋体" w:cs="宋体"/>
          <w:color w:val="800080"/>
          <w:kern w:val="0"/>
          <w:sz w:val="18"/>
          <w:szCs w:val="18"/>
        </w:rPr>
        <w:t>100</w:t>
      </w:r>
      <w:r>
        <w:rPr>
          <w:rFonts w:ascii="宋体" w:eastAsia="宋体" w:hAnsi="宋体" w:cs="宋体"/>
          <w:color w:val="000000"/>
          <w:kern w:val="0"/>
          <w:sz w:val="18"/>
          <w:szCs w:val="18"/>
        </w:rPr>
        <w:t>] - Client environment:java.version=</w:t>
      </w:r>
      <w:r>
        <w:rPr>
          <w:rFonts w:ascii="宋体" w:eastAsia="宋体" w:hAnsi="宋体" w:cs="宋体"/>
          <w:color w:val="800080"/>
          <w:kern w:val="0"/>
          <w:sz w:val="18"/>
          <w:szCs w:val="18"/>
        </w:rPr>
        <w:t>1.6</w:t>
      </w:r>
      <w:r>
        <w:rPr>
          <w:rFonts w:ascii="宋体" w:eastAsia="宋体" w:hAnsi="宋体" w:cs="宋体"/>
          <w:color w:val="000000"/>
          <w:kern w:val="0"/>
          <w:sz w:val="18"/>
          <w:szCs w:val="18"/>
        </w:rPr>
        <w:t>.0_24</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800080"/>
          <w:kern w:val="0"/>
          <w:sz w:val="18"/>
          <w:szCs w:val="18"/>
        </w:rPr>
        <w:t>2014</w:t>
      </w:r>
      <w:r>
        <w:rPr>
          <w:rFonts w:ascii="宋体" w:eastAsia="宋体" w:hAnsi="宋体" w:cs="宋体"/>
          <w:color w:val="000000"/>
          <w:kern w:val="0"/>
          <w:sz w:val="18"/>
          <w:szCs w:val="18"/>
        </w:rPr>
        <w:t>-</w:t>
      </w:r>
      <w:r>
        <w:rPr>
          <w:rFonts w:ascii="宋体" w:eastAsia="宋体" w:hAnsi="宋体" w:cs="宋体"/>
          <w:color w:val="800080"/>
          <w:kern w:val="0"/>
          <w:sz w:val="18"/>
          <w:szCs w:val="18"/>
        </w:rPr>
        <w:t>10</w:t>
      </w:r>
      <w:r>
        <w:rPr>
          <w:rFonts w:ascii="宋体" w:eastAsia="宋体" w:hAnsi="宋体" w:cs="宋体"/>
          <w:color w:val="000000"/>
          <w:kern w:val="0"/>
          <w:sz w:val="18"/>
          <w:szCs w:val="18"/>
        </w:rPr>
        <w:t>-</w:t>
      </w:r>
      <w:r>
        <w:rPr>
          <w:rFonts w:ascii="宋体" w:eastAsia="宋体" w:hAnsi="宋体" w:cs="宋体"/>
          <w:color w:val="800080"/>
          <w:kern w:val="0"/>
          <w:sz w:val="18"/>
          <w:szCs w:val="18"/>
        </w:rPr>
        <w:t>28</w:t>
      </w:r>
      <w:r>
        <w:rPr>
          <w:rFonts w:ascii="宋体" w:eastAsia="宋体" w:hAnsi="宋体" w:cs="宋体"/>
          <w:color w:val="000000"/>
          <w:kern w:val="0"/>
          <w:sz w:val="18"/>
          <w:szCs w:val="18"/>
        </w:rPr>
        <w:t xml:space="preserve"> </w:t>
      </w:r>
      <w:r>
        <w:rPr>
          <w:rFonts w:ascii="宋体" w:eastAsia="宋体" w:hAnsi="宋体" w:cs="宋体"/>
          <w:color w:val="800080"/>
          <w:kern w:val="0"/>
          <w:sz w:val="18"/>
          <w:szCs w:val="18"/>
        </w:rPr>
        <w:t>18</w:t>
      </w:r>
      <w:r>
        <w:rPr>
          <w:rFonts w:ascii="宋体" w:eastAsia="宋体" w:hAnsi="宋体" w:cs="宋体"/>
          <w:color w:val="000000"/>
          <w:kern w:val="0"/>
          <w:sz w:val="18"/>
          <w:szCs w:val="18"/>
        </w:rPr>
        <w:t>:</w:t>
      </w:r>
      <w:r>
        <w:rPr>
          <w:rFonts w:ascii="宋体" w:eastAsia="宋体" w:hAnsi="宋体" w:cs="宋体"/>
          <w:color w:val="800080"/>
          <w:kern w:val="0"/>
          <w:sz w:val="18"/>
          <w:szCs w:val="18"/>
        </w:rPr>
        <w:t>00</w:t>
      </w:r>
      <w:r>
        <w:rPr>
          <w:rFonts w:ascii="宋体" w:eastAsia="宋体" w:hAnsi="宋体" w:cs="宋体"/>
          <w:color w:val="000000"/>
          <w:kern w:val="0"/>
          <w:sz w:val="18"/>
          <w:szCs w:val="18"/>
        </w:rPr>
        <w:t>:</w:t>
      </w:r>
      <w:r>
        <w:rPr>
          <w:rFonts w:ascii="宋体" w:eastAsia="宋体" w:hAnsi="宋体" w:cs="宋体"/>
          <w:color w:val="800080"/>
          <w:kern w:val="0"/>
          <w:sz w:val="18"/>
          <w:szCs w:val="18"/>
        </w:rPr>
        <w:t>26</w:t>
      </w:r>
      <w:r>
        <w:rPr>
          <w:rFonts w:ascii="宋体" w:eastAsia="宋体" w:hAnsi="宋体" w:cs="宋体"/>
          <w:color w:val="000000"/>
          <w:kern w:val="0"/>
          <w:sz w:val="18"/>
          <w:szCs w:val="18"/>
        </w:rPr>
        <w:t>,</w:t>
      </w:r>
      <w:r>
        <w:rPr>
          <w:rFonts w:ascii="宋体" w:eastAsia="宋体" w:hAnsi="宋体" w:cs="宋体"/>
          <w:color w:val="800080"/>
          <w:kern w:val="0"/>
          <w:sz w:val="18"/>
          <w:szCs w:val="18"/>
        </w:rPr>
        <w:t>157</w:t>
      </w:r>
      <w:r>
        <w:rPr>
          <w:rFonts w:ascii="宋体" w:eastAsia="宋体" w:hAnsi="宋体" w:cs="宋体"/>
          <w:color w:val="000000"/>
          <w:kern w:val="0"/>
          <w:sz w:val="18"/>
          <w:szCs w:val="18"/>
        </w:rPr>
        <w:t xml:space="preserve"> [myid:] - INFO  [main:Environment@</w:t>
      </w:r>
      <w:r>
        <w:rPr>
          <w:rFonts w:ascii="宋体" w:eastAsia="宋体" w:hAnsi="宋体" w:cs="宋体"/>
          <w:color w:val="800080"/>
          <w:kern w:val="0"/>
          <w:sz w:val="18"/>
          <w:szCs w:val="18"/>
        </w:rPr>
        <w:t>100</w:t>
      </w:r>
      <w:r>
        <w:rPr>
          <w:rFonts w:ascii="宋体" w:eastAsia="宋体" w:hAnsi="宋体" w:cs="宋体"/>
          <w:color w:val="000000"/>
          <w:kern w:val="0"/>
          <w:sz w:val="18"/>
          <w:szCs w:val="18"/>
        </w:rPr>
        <w:t>] - Client environment:java.vendor=Sun Microsystems Inc.</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800080"/>
          <w:kern w:val="0"/>
          <w:sz w:val="18"/>
          <w:szCs w:val="18"/>
        </w:rPr>
        <w:t>2014</w:t>
      </w:r>
      <w:r>
        <w:rPr>
          <w:rFonts w:ascii="宋体" w:eastAsia="宋体" w:hAnsi="宋体" w:cs="宋体"/>
          <w:color w:val="000000"/>
          <w:kern w:val="0"/>
          <w:sz w:val="18"/>
          <w:szCs w:val="18"/>
        </w:rPr>
        <w:t>-</w:t>
      </w:r>
      <w:r>
        <w:rPr>
          <w:rFonts w:ascii="宋体" w:eastAsia="宋体" w:hAnsi="宋体" w:cs="宋体"/>
          <w:color w:val="800080"/>
          <w:kern w:val="0"/>
          <w:sz w:val="18"/>
          <w:szCs w:val="18"/>
        </w:rPr>
        <w:t>10</w:t>
      </w:r>
      <w:r>
        <w:rPr>
          <w:rFonts w:ascii="宋体" w:eastAsia="宋体" w:hAnsi="宋体" w:cs="宋体"/>
          <w:color w:val="000000"/>
          <w:kern w:val="0"/>
          <w:sz w:val="18"/>
          <w:szCs w:val="18"/>
        </w:rPr>
        <w:t>-</w:t>
      </w:r>
      <w:r>
        <w:rPr>
          <w:rFonts w:ascii="宋体" w:eastAsia="宋体" w:hAnsi="宋体" w:cs="宋体"/>
          <w:color w:val="800080"/>
          <w:kern w:val="0"/>
          <w:sz w:val="18"/>
          <w:szCs w:val="18"/>
        </w:rPr>
        <w:t>28</w:t>
      </w:r>
      <w:r>
        <w:rPr>
          <w:rFonts w:ascii="宋体" w:eastAsia="宋体" w:hAnsi="宋体" w:cs="宋体"/>
          <w:color w:val="000000"/>
          <w:kern w:val="0"/>
          <w:sz w:val="18"/>
          <w:szCs w:val="18"/>
        </w:rPr>
        <w:t xml:space="preserve"> </w:t>
      </w:r>
      <w:r>
        <w:rPr>
          <w:rFonts w:ascii="宋体" w:eastAsia="宋体" w:hAnsi="宋体" w:cs="宋体"/>
          <w:color w:val="800080"/>
          <w:kern w:val="0"/>
          <w:sz w:val="18"/>
          <w:szCs w:val="18"/>
        </w:rPr>
        <w:t>18</w:t>
      </w:r>
      <w:r>
        <w:rPr>
          <w:rFonts w:ascii="宋体" w:eastAsia="宋体" w:hAnsi="宋体" w:cs="宋体"/>
          <w:color w:val="000000"/>
          <w:kern w:val="0"/>
          <w:sz w:val="18"/>
          <w:szCs w:val="18"/>
        </w:rPr>
        <w:t>:</w:t>
      </w:r>
      <w:r>
        <w:rPr>
          <w:rFonts w:ascii="宋体" w:eastAsia="宋体" w:hAnsi="宋体" w:cs="宋体"/>
          <w:color w:val="800080"/>
          <w:kern w:val="0"/>
          <w:sz w:val="18"/>
          <w:szCs w:val="18"/>
        </w:rPr>
        <w:t>00</w:t>
      </w:r>
      <w:r>
        <w:rPr>
          <w:rFonts w:ascii="宋体" w:eastAsia="宋体" w:hAnsi="宋体" w:cs="宋体"/>
          <w:color w:val="000000"/>
          <w:kern w:val="0"/>
          <w:sz w:val="18"/>
          <w:szCs w:val="18"/>
        </w:rPr>
        <w:t>:</w:t>
      </w:r>
      <w:r>
        <w:rPr>
          <w:rFonts w:ascii="宋体" w:eastAsia="宋体" w:hAnsi="宋体" w:cs="宋体"/>
          <w:color w:val="800080"/>
          <w:kern w:val="0"/>
          <w:sz w:val="18"/>
          <w:szCs w:val="18"/>
        </w:rPr>
        <w:t>26</w:t>
      </w:r>
      <w:r>
        <w:rPr>
          <w:rFonts w:ascii="宋体" w:eastAsia="宋体" w:hAnsi="宋体" w:cs="宋体"/>
          <w:color w:val="000000"/>
          <w:kern w:val="0"/>
          <w:sz w:val="18"/>
          <w:szCs w:val="18"/>
        </w:rPr>
        <w:t>,</w:t>
      </w:r>
      <w:r>
        <w:rPr>
          <w:rFonts w:ascii="宋体" w:eastAsia="宋体" w:hAnsi="宋体" w:cs="宋体"/>
          <w:color w:val="800080"/>
          <w:kern w:val="0"/>
          <w:sz w:val="18"/>
          <w:szCs w:val="18"/>
        </w:rPr>
        <w:t>158</w:t>
      </w:r>
      <w:r>
        <w:rPr>
          <w:rFonts w:ascii="宋体" w:eastAsia="宋体" w:hAnsi="宋体" w:cs="宋体"/>
          <w:color w:val="000000"/>
          <w:kern w:val="0"/>
          <w:sz w:val="18"/>
          <w:szCs w:val="18"/>
        </w:rPr>
        <w:t xml:space="preserve"> [myid:] - INFO  [main:Environment@</w:t>
      </w:r>
      <w:r>
        <w:rPr>
          <w:rFonts w:ascii="宋体" w:eastAsia="宋体" w:hAnsi="宋体" w:cs="宋体"/>
          <w:color w:val="800080"/>
          <w:kern w:val="0"/>
          <w:sz w:val="18"/>
          <w:szCs w:val="18"/>
        </w:rPr>
        <w:t>100</w:t>
      </w:r>
      <w:r>
        <w:rPr>
          <w:rFonts w:ascii="宋体" w:eastAsia="宋体" w:hAnsi="宋体" w:cs="宋体"/>
          <w:color w:val="000000"/>
          <w:kern w:val="0"/>
          <w:sz w:val="18"/>
          <w:szCs w:val="18"/>
        </w:rPr>
        <w:t>] - Client environment:java.home=/usr/local/jdk/jre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800080"/>
          <w:kern w:val="0"/>
          <w:sz w:val="18"/>
          <w:szCs w:val="18"/>
        </w:rPr>
        <w:t>2014</w:t>
      </w:r>
      <w:r>
        <w:rPr>
          <w:rFonts w:ascii="宋体" w:eastAsia="宋体" w:hAnsi="宋体" w:cs="宋体"/>
          <w:color w:val="000000"/>
          <w:kern w:val="0"/>
          <w:sz w:val="18"/>
          <w:szCs w:val="18"/>
        </w:rPr>
        <w:t>-</w:t>
      </w:r>
      <w:r>
        <w:rPr>
          <w:rFonts w:ascii="宋体" w:eastAsia="宋体" w:hAnsi="宋体" w:cs="宋体"/>
          <w:color w:val="800080"/>
          <w:kern w:val="0"/>
          <w:sz w:val="18"/>
          <w:szCs w:val="18"/>
        </w:rPr>
        <w:t>10</w:t>
      </w:r>
      <w:r>
        <w:rPr>
          <w:rFonts w:ascii="宋体" w:eastAsia="宋体" w:hAnsi="宋体" w:cs="宋体"/>
          <w:color w:val="000000"/>
          <w:kern w:val="0"/>
          <w:sz w:val="18"/>
          <w:szCs w:val="18"/>
        </w:rPr>
        <w:t>-</w:t>
      </w:r>
      <w:r>
        <w:rPr>
          <w:rFonts w:ascii="宋体" w:eastAsia="宋体" w:hAnsi="宋体" w:cs="宋体"/>
          <w:color w:val="800080"/>
          <w:kern w:val="0"/>
          <w:sz w:val="18"/>
          <w:szCs w:val="18"/>
        </w:rPr>
        <w:t>28</w:t>
      </w:r>
      <w:r>
        <w:rPr>
          <w:rFonts w:ascii="宋体" w:eastAsia="宋体" w:hAnsi="宋体" w:cs="宋体"/>
          <w:color w:val="000000"/>
          <w:kern w:val="0"/>
          <w:sz w:val="18"/>
          <w:szCs w:val="18"/>
        </w:rPr>
        <w:t xml:space="preserve"> </w:t>
      </w:r>
      <w:r>
        <w:rPr>
          <w:rFonts w:ascii="宋体" w:eastAsia="宋体" w:hAnsi="宋体" w:cs="宋体"/>
          <w:color w:val="800080"/>
          <w:kern w:val="0"/>
          <w:sz w:val="18"/>
          <w:szCs w:val="18"/>
        </w:rPr>
        <w:t>18</w:t>
      </w:r>
      <w:r>
        <w:rPr>
          <w:rFonts w:ascii="宋体" w:eastAsia="宋体" w:hAnsi="宋体" w:cs="宋体"/>
          <w:color w:val="000000"/>
          <w:kern w:val="0"/>
          <w:sz w:val="18"/>
          <w:szCs w:val="18"/>
        </w:rPr>
        <w:t>:</w:t>
      </w:r>
      <w:r>
        <w:rPr>
          <w:rFonts w:ascii="宋体" w:eastAsia="宋体" w:hAnsi="宋体" w:cs="宋体"/>
          <w:color w:val="800080"/>
          <w:kern w:val="0"/>
          <w:sz w:val="18"/>
          <w:szCs w:val="18"/>
        </w:rPr>
        <w:t>00</w:t>
      </w:r>
      <w:r>
        <w:rPr>
          <w:rFonts w:ascii="宋体" w:eastAsia="宋体" w:hAnsi="宋体" w:cs="宋体"/>
          <w:color w:val="000000"/>
          <w:kern w:val="0"/>
          <w:sz w:val="18"/>
          <w:szCs w:val="18"/>
        </w:rPr>
        <w:t>:</w:t>
      </w:r>
      <w:r>
        <w:rPr>
          <w:rFonts w:ascii="宋体" w:eastAsia="宋体" w:hAnsi="宋体" w:cs="宋体"/>
          <w:color w:val="800080"/>
          <w:kern w:val="0"/>
          <w:sz w:val="18"/>
          <w:szCs w:val="18"/>
        </w:rPr>
        <w:t>26</w:t>
      </w:r>
      <w:r>
        <w:rPr>
          <w:rFonts w:ascii="宋体" w:eastAsia="宋体" w:hAnsi="宋体" w:cs="宋体"/>
          <w:color w:val="000000"/>
          <w:kern w:val="0"/>
          <w:sz w:val="18"/>
          <w:szCs w:val="18"/>
        </w:rPr>
        <w:t>,</w:t>
      </w:r>
      <w:r>
        <w:rPr>
          <w:rFonts w:ascii="宋体" w:eastAsia="宋体" w:hAnsi="宋体" w:cs="宋体"/>
          <w:color w:val="800080"/>
          <w:kern w:val="0"/>
          <w:sz w:val="18"/>
          <w:szCs w:val="18"/>
        </w:rPr>
        <w:t>158</w:t>
      </w:r>
      <w:r>
        <w:rPr>
          <w:rFonts w:ascii="宋体" w:eastAsia="宋体" w:hAnsi="宋体" w:cs="宋体"/>
          <w:color w:val="000000"/>
          <w:kern w:val="0"/>
          <w:sz w:val="18"/>
          <w:szCs w:val="18"/>
        </w:rPr>
        <w:t xml:space="preserve"> [myid:] - INFO  [main:Environment@</w:t>
      </w:r>
      <w:r>
        <w:rPr>
          <w:rFonts w:ascii="宋体" w:eastAsia="宋体" w:hAnsi="宋体" w:cs="宋体"/>
          <w:color w:val="800080"/>
          <w:kern w:val="0"/>
          <w:sz w:val="18"/>
          <w:szCs w:val="18"/>
        </w:rPr>
        <w:t>100</w:t>
      </w:r>
      <w:r>
        <w:rPr>
          <w:rFonts w:ascii="宋体" w:eastAsia="宋体" w:hAnsi="宋体" w:cs="宋体"/>
          <w:color w:val="000000"/>
          <w:kern w:val="0"/>
          <w:sz w:val="18"/>
          <w:szCs w:val="18"/>
        </w:rPr>
        <w:t>] - Client environment:java.</w:t>
      </w:r>
      <w:r>
        <w:rPr>
          <w:rFonts w:ascii="宋体" w:eastAsia="宋体" w:hAnsi="宋体" w:cs="宋体"/>
          <w:color w:val="0000FF"/>
          <w:kern w:val="0"/>
          <w:sz w:val="18"/>
          <w:szCs w:val="18"/>
        </w:rPr>
        <w:t>class</w:t>
      </w:r>
      <w:r>
        <w:rPr>
          <w:rFonts w:ascii="宋体" w:eastAsia="宋体" w:hAnsi="宋体" w:cs="宋体"/>
          <w:color w:val="000000"/>
          <w:kern w:val="0"/>
          <w:sz w:val="18"/>
          <w:szCs w:val="18"/>
        </w:rPr>
        <w:t>.path=……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Created:/zoo</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800080"/>
          <w:kern w:val="0"/>
          <w:sz w:val="18"/>
          <w:szCs w:val="18"/>
        </w:rPr>
        <w:t>2014</w:t>
      </w:r>
      <w:r>
        <w:rPr>
          <w:rFonts w:ascii="宋体" w:eastAsia="宋体" w:hAnsi="宋体" w:cs="宋体"/>
          <w:color w:val="000000"/>
          <w:kern w:val="0"/>
          <w:sz w:val="18"/>
          <w:szCs w:val="18"/>
        </w:rPr>
        <w:t>-</w:t>
      </w:r>
      <w:r>
        <w:rPr>
          <w:rFonts w:ascii="宋体" w:eastAsia="宋体" w:hAnsi="宋体" w:cs="宋体"/>
          <w:color w:val="800080"/>
          <w:kern w:val="0"/>
          <w:sz w:val="18"/>
          <w:szCs w:val="18"/>
        </w:rPr>
        <w:t>10</w:t>
      </w:r>
      <w:r>
        <w:rPr>
          <w:rFonts w:ascii="宋体" w:eastAsia="宋体" w:hAnsi="宋体" w:cs="宋体"/>
          <w:color w:val="000000"/>
          <w:kern w:val="0"/>
          <w:sz w:val="18"/>
          <w:szCs w:val="18"/>
        </w:rPr>
        <w:t>-</w:t>
      </w:r>
      <w:r>
        <w:rPr>
          <w:rFonts w:ascii="宋体" w:eastAsia="宋体" w:hAnsi="宋体" w:cs="宋体"/>
          <w:color w:val="800080"/>
          <w:kern w:val="0"/>
          <w:sz w:val="18"/>
          <w:szCs w:val="18"/>
        </w:rPr>
        <w:t>28</w:t>
      </w:r>
      <w:r>
        <w:rPr>
          <w:rFonts w:ascii="宋体" w:eastAsia="宋体" w:hAnsi="宋体" w:cs="宋体"/>
          <w:color w:val="000000"/>
          <w:kern w:val="0"/>
          <w:sz w:val="18"/>
          <w:szCs w:val="18"/>
        </w:rPr>
        <w:t xml:space="preserve"> </w:t>
      </w:r>
      <w:r>
        <w:rPr>
          <w:rFonts w:ascii="宋体" w:eastAsia="宋体" w:hAnsi="宋体" w:cs="宋体"/>
          <w:color w:val="800080"/>
          <w:kern w:val="0"/>
          <w:sz w:val="18"/>
          <w:szCs w:val="18"/>
        </w:rPr>
        <w:t>18</w:t>
      </w:r>
      <w:r>
        <w:rPr>
          <w:rFonts w:ascii="宋体" w:eastAsia="宋体" w:hAnsi="宋体" w:cs="宋体"/>
          <w:color w:val="000000"/>
          <w:kern w:val="0"/>
          <w:sz w:val="18"/>
          <w:szCs w:val="18"/>
        </w:rPr>
        <w:t>:</w:t>
      </w:r>
      <w:r>
        <w:rPr>
          <w:rFonts w:ascii="宋体" w:eastAsia="宋体" w:hAnsi="宋体" w:cs="宋体"/>
          <w:color w:val="800080"/>
          <w:kern w:val="0"/>
          <w:sz w:val="18"/>
          <w:szCs w:val="18"/>
        </w:rPr>
        <w:t>00</w:t>
      </w:r>
      <w:r>
        <w:rPr>
          <w:rFonts w:ascii="宋体" w:eastAsia="宋体" w:hAnsi="宋体" w:cs="宋体"/>
          <w:color w:val="000000"/>
          <w:kern w:val="0"/>
          <w:sz w:val="18"/>
          <w:szCs w:val="18"/>
        </w:rPr>
        <w:t>:</w:t>
      </w:r>
      <w:r>
        <w:rPr>
          <w:rFonts w:ascii="宋体" w:eastAsia="宋体" w:hAnsi="宋体" w:cs="宋体"/>
          <w:color w:val="800080"/>
          <w:kern w:val="0"/>
          <w:sz w:val="18"/>
          <w:szCs w:val="18"/>
        </w:rPr>
        <w:t>26</w:t>
      </w:r>
      <w:r>
        <w:rPr>
          <w:rFonts w:ascii="宋体" w:eastAsia="宋体" w:hAnsi="宋体" w:cs="宋体"/>
          <w:color w:val="000000"/>
          <w:kern w:val="0"/>
          <w:sz w:val="18"/>
          <w:szCs w:val="18"/>
        </w:rPr>
        <w:t>,</w:t>
      </w:r>
      <w:r>
        <w:rPr>
          <w:rFonts w:ascii="宋体" w:eastAsia="宋体" w:hAnsi="宋体" w:cs="宋体"/>
          <w:color w:val="800080"/>
          <w:kern w:val="0"/>
          <w:sz w:val="18"/>
          <w:szCs w:val="18"/>
        </w:rPr>
        <w:t>236</w:t>
      </w:r>
      <w:r>
        <w:rPr>
          <w:rFonts w:ascii="宋体" w:eastAsia="宋体" w:hAnsi="宋体" w:cs="宋体"/>
          <w:color w:val="000000"/>
          <w:kern w:val="0"/>
          <w:sz w:val="18"/>
          <w:szCs w:val="18"/>
        </w:rPr>
        <w:t xml:space="preserve"> [myid:] - INFO  [main:ZooKeeper@</w:t>
      </w:r>
      <w:r>
        <w:rPr>
          <w:rFonts w:ascii="宋体" w:eastAsia="宋体" w:hAnsi="宋体" w:cs="宋体"/>
          <w:color w:val="800080"/>
          <w:kern w:val="0"/>
          <w:sz w:val="18"/>
          <w:szCs w:val="18"/>
        </w:rPr>
        <w:t>684</w:t>
      </w:r>
      <w:r>
        <w:rPr>
          <w:rFonts w:ascii="宋体" w:eastAsia="宋体" w:hAnsi="宋体" w:cs="宋体"/>
          <w:color w:val="000000"/>
          <w:kern w:val="0"/>
          <w:sz w:val="18"/>
          <w:szCs w:val="18"/>
        </w:rPr>
        <w:t xml:space="preserve">] - Session: </w:t>
      </w:r>
      <w:r>
        <w:rPr>
          <w:rFonts w:ascii="宋体" w:eastAsia="宋体" w:hAnsi="宋体" w:cs="宋体"/>
          <w:color w:val="800080"/>
          <w:kern w:val="0"/>
          <w:sz w:val="18"/>
          <w:szCs w:val="18"/>
        </w:rPr>
        <w:t>0x4956f7f1d70005</w:t>
      </w:r>
      <w:r>
        <w:rPr>
          <w:rFonts w:ascii="宋体" w:eastAsia="宋体" w:hAnsi="宋体" w:cs="宋体"/>
          <w:color w:val="000000"/>
          <w:kern w:val="0"/>
          <w:sz w:val="18"/>
          <w:szCs w:val="18"/>
        </w:rPr>
        <w:t xml:space="preserve"> closed</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800080"/>
          <w:kern w:val="0"/>
          <w:sz w:val="18"/>
          <w:szCs w:val="18"/>
        </w:rPr>
        <w:t>2014</w:t>
      </w:r>
      <w:r>
        <w:rPr>
          <w:rFonts w:ascii="宋体" w:eastAsia="宋体" w:hAnsi="宋体" w:cs="宋体"/>
          <w:color w:val="000000"/>
          <w:kern w:val="0"/>
          <w:sz w:val="18"/>
          <w:szCs w:val="18"/>
        </w:rPr>
        <w:t>-</w:t>
      </w:r>
      <w:r>
        <w:rPr>
          <w:rFonts w:ascii="宋体" w:eastAsia="宋体" w:hAnsi="宋体" w:cs="宋体"/>
          <w:color w:val="800080"/>
          <w:kern w:val="0"/>
          <w:sz w:val="18"/>
          <w:szCs w:val="18"/>
        </w:rPr>
        <w:t>10</w:t>
      </w:r>
      <w:r>
        <w:rPr>
          <w:rFonts w:ascii="宋体" w:eastAsia="宋体" w:hAnsi="宋体" w:cs="宋体"/>
          <w:color w:val="000000"/>
          <w:kern w:val="0"/>
          <w:sz w:val="18"/>
          <w:szCs w:val="18"/>
        </w:rPr>
        <w:t>-</w:t>
      </w:r>
      <w:r>
        <w:rPr>
          <w:rFonts w:ascii="宋体" w:eastAsia="宋体" w:hAnsi="宋体" w:cs="宋体"/>
          <w:color w:val="800080"/>
          <w:kern w:val="0"/>
          <w:sz w:val="18"/>
          <w:szCs w:val="18"/>
        </w:rPr>
        <w:t>28</w:t>
      </w:r>
      <w:r>
        <w:rPr>
          <w:rFonts w:ascii="宋体" w:eastAsia="宋体" w:hAnsi="宋体" w:cs="宋体"/>
          <w:color w:val="000000"/>
          <w:kern w:val="0"/>
          <w:sz w:val="18"/>
          <w:szCs w:val="18"/>
        </w:rPr>
        <w:t xml:space="preserve"> </w:t>
      </w:r>
      <w:r>
        <w:rPr>
          <w:rFonts w:ascii="宋体" w:eastAsia="宋体" w:hAnsi="宋体" w:cs="宋体"/>
          <w:color w:val="800080"/>
          <w:kern w:val="0"/>
          <w:sz w:val="18"/>
          <w:szCs w:val="18"/>
        </w:rPr>
        <w:t>18</w:t>
      </w:r>
      <w:r>
        <w:rPr>
          <w:rFonts w:ascii="宋体" w:eastAsia="宋体" w:hAnsi="宋体" w:cs="宋体"/>
          <w:color w:val="000000"/>
          <w:kern w:val="0"/>
          <w:sz w:val="18"/>
          <w:szCs w:val="18"/>
        </w:rPr>
        <w:t>:</w:t>
      </w:r>
      <w:r>
        <w:rPr>
          <w:rFonts w:ascii="宋体" w:eastAsia="宋体" w:hAnsi="宋体" w:cs="宋体"/>
          <w:color w:val="800080"/>
          <w:kern w:val="0"/>
          <w:sz w:val="18"/>
          <w:szCs w:val="18"/>
        </w:rPr>
        <w:t>00</w:t>
      </w:r>
      <w:r>
        <w:rPr>
          <w:rFonts w:ascii="宋体" w:eastAsia="宋体" w:hAnsi="宋体" w:cs="宋体"/>
          <w:color w:val="000000"/>
          <w:kern w:val="0"/>
          <w:sz w:val="18"/>
          <w:szCs w:val="18"/>
        </w:rPr>
        <w:t>:</w:t>
      </w:r>
      <w:r>
        <w:rPr>
          <w:rFonts w:ascii="宋体" w:eastAsia="宋体" w:hAnsi="宋体" w:cs="宋体"/>
          <w:color w:val="800080"/>
          <w:kern w:val="0"/>
          <w:sz w:val="18"/>
          <w:szCs w:val="18"/>
        </w:rPr>
        <w:t>26</w:t>
      </w:r>
      <w:r>
        <w:rPr>
          <w:rFonts w:ascii="宋体" w:eastAsia="宋体" w:hAnsi="宋体" w:cs="宋体"/>
          <w:color w:val="000000"/>
          <w:kern w:val="0"/>
          <w:sz w:val="18"/>
          <w:szCs w:val="18"/>
        </w:rPr>
        <w:t>,</w:t>
      </w:r>
      <w:r>
        <w:rPr>
          <w:rFonts w:ascii="宋体" w:eastAsia="宋体" w:hAnsi="宋体" w:cs="宋体"/>
          <w:color w:val="800080"/>
          <w:kern w:val="0"/>
          <w:sz w:val="18"/>
          <w:szCs w:val="18"/>
        </w:rPr>
        <w:t>237</w:t>
      </w:r>
      <w:r>
        <w:rPr>
          <w:rFonts w:ascii="宋体" w:eastAsia="宋体" w:hAnsi="宋体" w:cs="宋体"/>
          <w:color w:val="000000"/>
          <w:kern w:val="0"/>
          <w:sz w:val="18"/>
          <w:szCs w:val="18"/>
        </w:rPr>
        <w:t xml:space="preserve"> [myid:] - INFO  [main-EventThread:ClientCnxn$EventThread@</w:t>
      </w:r>
      <w:r>
        <w:rPr>
          <w:rFonts w:ascii="宋体" w:eastAsia="宋体" w:hAnsi="宋体" w:cs="宋体"/>
          <w:color w:val="800080"/>
          <w:kern w:val="0"/>
          <w:sz w:val="18"/>
          <w:szCs w:val="18"/>
        </w:rPr>
        <w:t>509</w:t>
      </w:r>
      <w:r>
        <w:rPr>
          <w:rFonts w:ascii="宋体" w:eastAsia="宋体" w:hAnsi="宋体" w:cs="宋体"/>
          <w:color w:val="000000"/>
          <w:kern w:val="0"/>
          <w:sz w:val="18"/>
          <w:szCs w:val="18"/>
        </w:rPr>
        <w:t>] - EventThread shut down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[root@hadoop code]#</w:t>
      </w:r>
    </w:p>
    <w:p w:rsidR="001A7847" w:rsidRDefault="007D395D">
      <w:pPr>
        <w:pStyle w:val="6"/>
      </w:pPr>
      <w:r>
        <w:t xml:space="preserve"> 3.1.2 </w:t>
      </w:r>
      <w:r>
        <w:t>代码分析</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在上面代码中，</w:t>
      </w:r>
      <w:r>
        <w:rPr>
          <w:rFonts w:ascii="Verdana" w:hAnsi="Verdana"/>
          <w:color w:val="000000"/>
          <w:sz w:val="20"/>
          <w:szCs w:val="20"/>
        </w:rPr>
        <w:t>main()</w:t>
      </w:r>
      <w:r>
        <w:rPr>
          <w:rFonts w:ascii="Verdana" w:hAnsi="Verdana"/>
          <w:color w:val="000000"/>
          <w:sz w:val="20"/>
          <w:szCs w:val="20"/>
        </w:rPr>
        <w:t>方法执行时，创建了一个</w:t>
      </w:r>
      <w:r>
        <w:rPr>
          <w:rStyle w:val="ac"/>
          <w:rFonts w:ascii="Verdana" w:hAnsi="Verdana"/>
          <w:color w:val="000000"/>
          <w:sz w:val="20"/>
          <w:szCs w:val="20"/>
        </w:rPr>
        <w:t>CreateGroup</w:t>
      </w:r>
      <w:r>
        <w:rPr>
          <w:rFonts w:ascii="Verdana" w:hAnsi="Verdana"/>
          <w:color w:val="000000"/>
          <w:sz w:val="20"/>
          <w:szCs w:val="20"/>
        </w:rPr>
        <w:t>的</w:t>
      </w:r>
      <w:r>
        <w:rPr>
          <w:rStyle w:val="ac"/>
          <w:rFonts w:ascii="Verdana" w:hAnsi="Verdana"/>
          <w:color w:val="800080"/>
          <w:sz w:val="20"/>
          <w:szCs w:val="20"/>
        </w:rPr>
        <w:t>实例</w:t>
      </w:r>
      <w:r>
        <w:rPr>
          <w:rFonts w:ascii="Verdana" w:hAnsi="Verdana"/>
          <w:color w:val="000000"/>
          <w:sz w:val="20"/>
          <w:szCs w:val="20"/>
        </w:rPr>
        <w:t>并且调用了这个实例的</w:t>
      </w:r>
      <w:r>
        <w:rPr>
          <w:rFonts w:ascii="Verdana" w:hAnsi="Verdana"/>
          <w:color w:val="000000"/>
          <w:sz w:val="20"/>
          <w:szCs w:val="20"/>
        </w:rPr>
        <w:t>connect()</w:t>
      </w:r>
      <w:r>
        <w:rPr>
          <w:rFonts w:ascii="Verdana" w:hAnsi="Verdana"/>
          <w:color w:val="000000"/>
          <w:sz w:val="20"/>
          <w:szCs w:val="20"/>
        </w:rPr>
        <w:t>方法。</w:t>
      </w:r>
      <w:r>
        <w:rPr>
          <w:rFonts w:ascii="Verdana" w:hAnsi="Verdana"/>
          <w:color w:val="000000"/>
          <w:sz w:val="20"/>
          <w:szCs w:val="20"/>
        </w:rPr>
        <w:t>connect</w:t>
      </w:r>
      <w:r>
        <w:rPr>
          <w:rFonts w:ascii="Verdana" w:hAnsi="Verdana"/>
          <w:color w:val="000000"/>
          <w:sz w:val="20"/>
          <w:szCs w:val="20"/>
        </w:rPr>
        <w:t>方法实例化了一个新的</w:t>
      </w:r>
      <w:r>
        <w:rPr>
          <w:rFonts w:ascii="Verdana" w:hAnsi="Verdana"/>
          <w:color w:val="000000"/>
          <w:sz w:val="20"/>
          <w:szCs w:val="20"/>
        </w:rPr>
        <w:t>ZooKeeper</w:t>
      </w:r>
      <w:r>
        <w:rPr>
          <w:rFonts w:ascii="Verdana" w:hAnsi="Verdana"/>
          <w:color w:val="000000"/>
          <w:sz w:val="20"/>
          <w:szCs w:val="20"/>
        </w:rPr>
        <w:t>类的对象，这个类是客户端</w:t>
      </w:r>
      <w:r>
        <w:rPr>
          <w:rFonts w:ascii="Verdana" w:hAnsi="Verdana"/>
          <w:color w:val="000000"/>
          <w:sz w:val="20"/>
          <w:szCs w:val="20"/>
        </w:rPr>
        <w:t>API</w:t>
      </w:r>
      <w:r>
        <w:rPr>
          <w:rFonts w:ascii="Verdana" w:hAnsi="Verdana"/>
          <w:color w:val="000000"/>
          <w:sz w:val="20"/>
          <w:szCs w:val="20"/>
        </w:rPr>
        <w:t>中的主要类，并且负责维护客户端和</w:t>
      </w:r>
      <w:r>
        <w:rPr>
          <w:rFonts w:ascii="Verdana" w:hAnsi="Verdana"/>
          <w:color w:val="000000"/>
          <w:sz w:val="20"/>
          <w:szCs w:val="20"/>
        </w:rPr>
        <w:t>ZooKeeper</w:t>
      </w:r>
      <w:r>
        <w:rPr>
          <w:rFonts w:ascii="Verdana" w:hAnsi="Verdana"/>
          <w:color w:val="000000"/>
          <w:sz w:val="20"/>
          <w:szCs w:val="20"/>
        </w:rPr>
        <w:t>服务之间的连接。</w:t>
      </w:r>
      <w:r>
        <w:rPr>
          <w:rFonts w:ascii="Verdana" w:hAnsi="Verdana"/>
          <w:color w:val="000000"/>
          <w:sz w:val="20"/>
          <w:szCs w:val="20"/>
        </w:rPr>
        <w:t>ZooKeeper</w:t>
      </w:r>
      <w:r>
        <w:rPr>
          <w:rFonts w:ascii="Verdana" w:hAnsi="Verdana"/>
          <w:color w:val="000000"/>
          <w:sz w:val="20"/>
          <w:szCs w:val="20"/>
        </w:rPr>
        <w:t>类的构造函数有三个参数：</w:t>
      </w:r>
      <w:r>
        <w:rPr>
          <w:rFonts w:ascii="Verdana" w:hAnsi="Verdana"/>
          <w:color w:val="000000"/>
          <w:sz w:val="20"/>
          <w:szCs w:val="20"/>
        </w:rPr>
        <w:br/>
      </w:r>
      <w:r>
        <w:rPr>
          <w:rFonts w:ascii="Verdana" w:hAnsi="Verdana"/>
          <w:color w:val="000000"/>
          <w:sz w:val="20"/>
          <w:szCs w:val="20"/>
        </w:rPr>
        <w:t xml:space="preserve">　　第一个是：</w:t>
      </w:r>
      <w:r>
        <w:rPr>
          <w:rFonts w:ascii="Verdana" w:hAnsi="Verdana"/>
          <w:color w:val="000000"/>
          <w:sz w:val="20"/>
          <w:szCs w:val="20"/>
        </w:rPr>
        <w:t>ZooKeeper</w:t>
      </w:r>
      <w:r>
        <w:rPr>
          <w:rFonts w:ascii="Verdana" w:hAnsi="Verdana"/>
          <w:color w:val="000000"/>
          <w:sz w:val="20"/>
          <w:szCs w:val="20"/>
        </w:rPr>
        <w:t>服务的</w:t>
      </w:r>
      <w:r>
        <w:rPr>
          <w:rFonts w:ascii="Verdana" w:hAnsi="Verdana"/>
          <w:color w:val="800080"/>
          <w:sz w:val="20"/>
          <w:szCs w:val="20"/>
        </w:rPr>
        <w:t>主机地址，可指定端口，默认端口是</w:t>
      </w:r>
      <w:r>
        <w:rPr>
          <w:rFonts w:ascii="Verdana" w:hAnsi="Verdana"/>
          <w:color w:val="800080"/>
          <w:sz w:val="20"/>
          <w:szCs w:val="20"/>
        </w:rPr>
        <w:t>2181</w:t>
      </w:r>
      <w:r>
        <w:rPr>
          <w:rFonts w:ascii="Verdana" w:hAnsi="Verdana"/>
          <w:color w:val="800080"/>
          <w:sz w:val="20"/>
          <w:szCs w:val="20"/>
        </w:rPr>
        <w:t>。</w:t>
      </w:r>
      <w:r>
        <w:rPr>
          <w:rFonts w:ascii="Verdana" w:hAnsi="Verdana"/>
          <w:color w:val="800080"/>
          <w:sz w:val="20"/>
          <w:szCs w:val="20"/>
        </w:rPr>
        <w:br/>
      </w:r>
      <w:r>
        <w:rPr>
          <w:rFonts w:ascii="Verdana" w:hAnsi="Verdana"/>
          <w:color w:val="800080"/>
          <w:sz w:val="20"/>
          <w:szCs w:val="20"/>
        </w:rPr>
        <w:t xml:space="preserve">　　第二个是：以毫秒为单位的会话超时参数，这里我们设成</w:t>
      </w:r>
      <w:r>
        <w:rPr>
          <w:rFonts w:ascii="Verdana" w:hAnsi="Verdana"/>
          <w:color w:val="800080"/>
          <w:sz w:val="20"/>
          <w:szCs w:val="20"/>
        </w:rPr>
        <w:t>5</w:t>
      </w:r>
      <w:r>
        <w:rPr>
          <w:rFonts w:ascii="Verdana" w:hAnsi="Verdana"/>
          <w:color w:val="800080"/>
          <w:sz w:val="20"/>
          <w:szCs w:val="20"/>
        </w:rPr>
        <w:t>秒。</w:t>
      </w:r>
      <w:r>
        <w:rPr>
          <w:rFonts w:ascii="Verdana" w:hAnsi="Verdana"/>
          <w:color w:val="800080"/>
          <w:sz w:val="20"/>
          <w:szCs w:val="20"/>
        </w:rPr>
        <w:br/>
      </w:r>
      <w:r>
        <w:rPr>
          <w:rFonts w:ascii="Verdana" w:hAnsi="Verdana"/>
          <w:color w:val="800080"/>
          <w:sz w:val="20"/>
          <w:szCs w:val="20"/>
        </w:rPr>
        <w:t xml:space="preserve">　　第三个是：参数是一个</w:t>
      </w:r>
      <w:r>
        <w:rPr>
          <w:rFonts w:ascii="Verdana" w:hAnsi="Verdana"/>
          <w:color w:val="800080"/>
          <w:sz w:val="20"/>
          <w:szCs w:val="20"/>
        </w:rPr>
        <w:t>Watcher</w:t>
      </w:r>
      <w:r>
        <w:rPr>
          <w:rFonts w:ascii="Verdana" w:hAnsi="Verdana"/>
          <w:color w:val="800080"/>
          <w:sz w:val="20"/>
          <w:szCs w:val="20"/>
        </w:rPr>
        <w:t>对象的实例。</w:t>
      </w:r>
      <w:r>
        <w:rPr>
          <w:rFonts w:ascii="Verdana" w:hAnsi="Verdana"/>
          <w:color w:val="800080"/>
          <w:sz w:val="20"/>
          <w:szCs w:val="20"/>
        </w:rPr>
        <w:br/>
        <w:t>Watcher</w:t>
      </w:r>
      <w:r>
        <w:rPr>
          <w:rFonts w:ascii="Verdana" w:hAnsi="Verdana"/>
          <w:color w:val="800080"/>
          <w:sz w:val="20"/>
          <w:szCs w:val="20"/>
        </w:rPr>
        <w:t>对象接收来自于</w:t>
      </w:r>
      <w:r>
        <w:rPr>
          <w:rFonts w:ascii="Verdana" w:hAnsi="Verdana"/>
          <w:color w:val="800080"/>
          <w:sz w:val="20"/>
          <w:szCs w:val="20"/>
        </w:rPr>
        <w:t>ZooKeeper</w:t>
      </w:r>
      <w:r>
        <w:rPr>
          <w:rFonts w:ascii="Verdana" w:hAnsi="Verdana"/>
          <w:color w:val="800080"/>
          <w:sz w:val="20"/>
          <w:szCs w:val="20"/>
        </w:rPr>
        <w:t>的回调，以获得各种事件的通知。在这个例子中，</w:t>
      </w:r>
      <w:r>
        <w:rPr>
          <w:rFonts w:ascii="Verdana" w:hAnsi="Verdana"/>
          <w:color w:val="800080"/>
          <w:sz w:val="20"/>
          <w:szCs w:val="20"/>
        </w:rPr>
        <w:t>CreateGroup</w:t>
      </w:r>
      <w:r>
        <w:rPr>
          <w:rFonts w:ascii="Verdana" w:hAnsi="Verdana"/>
          <w:color w:val="800080"/>
          <w:sz w:val="20"/>
          <w:szCs w:val="20"/>
        </w:rPr>
        <w:t>是一个</w:t>
      </w:r>
      <w:r>
        <w:rPr>
          <w:rFonts w:ascii="Verdana" w:hAnsi="Verdana"/>
          <w:color w:val="800080"/>
          <w:sz w:val="20"/>
          <w:szCs w:val="20"/>
        </w:rPr>
        <w:t>Watcher</w:t>
      </w:r>
      <w:r>
        <w:rPr>
          <w:rFonts w:ascii="Verdana" w:hAnsi="Verdana"/>
          <w:color w:val="800080"/>
          <w:sz w:val="20"/>
          <w:szCs w:val="20"/>
        </w:rPr>
        <w:t>对象，因此我们将它传递给</w:t>
      </w:r>
      <w:r>
        <w:rPr>
          <w:rFonts w:ascii="Verdana" w:hAnsi="Verdana"/>
          <w:color w:val="800080"/>
          <w:sz w:val="20"/>
          <w:szCs w:val="20"/>
        </w:rPr>
        <w:t>ZooKeeper</w:t>
      </w:r>
      <w:r>
        <w:rPr>
          <w:rFonts w:ascii="Verdana" w:hAnsi="Verdana"/>
          <w:color w:val="800080"/>
          <w:sz w:val="20"/>
          <w:szCs w:val="20"/>
        </w:rPr>
        <w:t>的构造函数。</w:t>
      </w:r>
      <w:r>
        <w:rPr>
          <w:rFonts w:ascii="Verdana" w:hAnsi="Verdana"/>
          <w:color w:val="800080"/>
          <w:sz w:val="20"/>
          <w:szCs w:val="20"/>
        </w:rPr>
        <w:br/>
      </w:r>
      <w:r>
        <w:rPr>
          <w:rFonts w:ascii="Verdana" w:hAnsi="Verdana"/>
          <w:color w:val="800080"/>
          <w:sz w:val="20"/>
          <w:szCs w:val="20"/>
        </w:rPr>
        <w:t>当一个</w:t>
      </w:r>
      <w:r>
        <w:rPr>
          <w:rFonts w:ascii="Verdana" w:hAnsi="Verdana"/>
          <w:color w:val="800080"/>
          <w:sz w:val="20"/>
          <w:szCs w:val="20"/>
        </w:rPr>
        <w:t>ZooKeeper</w:t>
      </w:r>
      <w:r>
        <w:rPr>
          <w:rFonts w:ascii="Verdana" w:hAnsi="Verdana"/>
          <w:color w:val="800080"/>
          <w:sz w:val="20"/>
          <w:szCs w:val="20"/>
        </w:rPr>
        <w:t>的实例被创建时，会启动一个线程连接到</w:t>
      </w:r>
      <w:r>
        <w:rPr>
          <w:rFonts w:ascii="Verdana" w:hAnsi="Verdana"/>
          <w:color w:val="800080"/>
          <w:sz w:val="20"/>
          <w:szCs w:val="20"/>
        </w:rPr>
        <w:t>ZooKeeper</w:t>
      </w:r>
      <w:r>
        <w:rPr>
          <w:rFonts w:ascii="Verdana" w:hAnsi="Verdana"/>
          <w:color w:val="800080"/>
          <w:sz w:val="20"/>
          <w:szCs w:val="20"/>
        </w:rPr>
        <w:t>服务。由于对构造函数的调用是立即返回的，因此在使用新建的</w:t>
      </w:r>
      <w:r>
        <w:rPr>
          <w:rFonts w:ascii="Verdana" w:hAnsi="Verdana"/>
          <w:color w:val="800080"/>
          <w:sz w:val="20"/>
          <w:szCs w:val="20"/>
        </w:rPr>
        <w:t>ZooKeeper</w:t>
      </w:r>
      <w:r>
        <w:rPr>
          <w:rFonts w:ascii="Verdana" w:hAnsi="Verdana"/>
          <w:color w:val="800080"/>
          <w:sz w:val="20"/>
          <w:szCs w:val="20"/>
        </w:rPr>
        <w:t>对象之前一定要等待其与</w:t>
      </w:r>
      <w:r>
        <w:rPr>
          <w:rFonts w:ascii="Verdana" w:hAnsi="Verdana"/>
          <w:color w:val="800080"/>
          <w:sz w:val="20"/>
          <w:szCs w:val="20"/>
        </w:rPr>
        <w:t>ZooKeeper</w:t>
      </w:r>
      <w:r>
        <w:rPr>
          <w:rFonts w:ascii="Verdana" w:hAnsi="Verdana"/>
          <w:color w:val="800080"/>
          <w:sz w:val="20"/>
          <w:szCs w:val="20"/>
        </w:rPr>
        <w:t>服务之间的连接建立成功。我们使用</w:t>
      </w:r>
      <w:r>
        <w:rPr>
          <w:rFonts w:ascii="Verdana" w:hAnsi="Verdana"/>
          <w:color w:val="800080"/>
          <w:sz w:val="20"/>
          <w:szCs w:val="20"/>
        </w:rPr>
        <w:t>Java</w:t>
      </w:r>
      <w:r>
        <w:rPr>
          <w:rFonts w:ascii="Verdana" w:hAnsi="Verdana"/>
          <w:color w:val="800080"/>
          <w:sz w:val="20"/>
          <w:szCs w:val="20"/>
        </w:rPr>
        <w:t>的</w:t>
      </w:r>
      <w:r>
        <w:rPr>
          <w:rFonts w:ascii="Verdana" w:hAnsi="Verdana"/>
          <w:color w:val="800080"/>
          <w:sz w:val="20"/>
          <w:szCs w:val="20"/>
        </w:rPr>
        <w:t>CountDownLatch</w:t>
      </w:r>
      <w:r>
        <w:rPr>
          <w:rFonts w:ascii="Verdana" w:hAnsi="Verdana"/>
          <w:color w:val="800080"/>
          <w:sz w:val="20"/>
          <w:szCs w:val="20"/>
        </w:rPr>
        <w:t>类来阻止使用新建的</w:t>
      </w:r>
      <w:r>
        <w:rPr>
          <w:rFonts w:ascii="Verdana" w:hAnsi="Verdana"/>
          <w:color w:val="800080"/>
          <w:sz w:val="20"/>
          <w:szCs w:val="20"/>
        </w:rPr>
        <w:t>ZooKeeper</w:t>
      </w:r>
      <w:r>
        <w:rPr>
          <w:rFonts w:ascii="Verdana" w:hAnsi="Verdana"/>
          <w:color w:val="800080"/>
          <w:sz w:val="20"/>
          <w:szCs w:val="20"/>
        </w:rPr>
        <w:t>对象，直到这个</w:t>
      </w:r>
      <w:r>
        <w:rPr>
          <w:rFonts w:ascii="Verdana" w:hAnsi="Verdana"/>
          <w:color w:val="800080"/>
          <w:sz w:val="20"/>
          <w:szCs w:val="20"/>
        </w:rPr>
        <w:t>ZooKeeper</w:t>
      </w:r>
      <w:r>
        <w:rPr>
          <w:rFonts w:ascii="Verdana" w:hAnsi="Verdana"/>
          <w:color w:val="800080"/>
          <w:sz w:val="20"/>
          <w:szCs w:val="20"/>
        </w:rPr>
        <w:t>对象已经准备就绪。这就是</w:t>
      </w:r>
      <w:r>
        <w:rPr>
          <w:rFonts w:ascii="Verdana" w:hAnsi="Verdana"/>
          <w:color w:val="800080"/>
          <w:sz w:val="20"/>
          <w:szCs w:val="20"/>
        </w:rPr>
        <w:t>Watcher</w:t>
      </w:r>
      <w:r>
        <w:rPr>
          <w:rFonts w:ascii="Verdana" w:hAnsi="Verdana"/>
          <w:color w:val="800080"/>
          <w:sz w:val="20"/>
          <w:szCs w:val="20"/>
        </w:rPr>
        <w:t>类的</w:t>
      </w:r>
      <w:r>
        <w:rPr>
          <w:rFonts w:ascii="Verdana" w:hAnsi="Verdana"/>
          <w:color w:val="800080"/>
          <w:sz w:val="20"/>
          <w:szCs w:val="20"/>
        </w:rPr>
        <w:br/>
      </w:r>
      <w:r>
        <w:rPr>
          <w:rFonts w:ascii="Verdana" w:hAnsi="Verdana"/>
          <w:color w:val="800080"/>
          <w:sz w:val="20"/>
          <w:szCs w:val="20"/>
        </w:rPr>
        <w:t>用途，在它的接口中只有一个方法：</w:t>
      </w:r>
      <w:r>
        <w:rPr>
          <w:rFonts w:ascii="Verdana" w:hAnsi="Verdana"/>
          <w:color w:val="800080"/>
          <w:sz w:val="20"/>
          <w:szCs w:val="20"/>
        </w:rPr>
        <w:br/>
      </w:r>
      <w:r>
        <w:rPr>
          <w:rFonts w:ascii="Verdana" w:hAnsi="Verdana"/>
          <w:color w:val="800080"/>
          <w:sz w:val="20"/>
          <w:szCs w:val="20"/>
        </w:rPr>
        <w:t xml:space="preserve">　　　　</w:t>
      </w:r>
      <w:r>
        <w:rPr>
          <w:rFonts w:ascii="Verdana" w:hAnsi="Verdana"/>
          <w:color w:val="800080"/>
          <w:sz w:val="20"/>
          <w:szCs w:val="20"/>
        </w:rPr>
        <w:t>public void process(WatcherEvent event);</w:t>
      </w:r>
      <w:r>
        <w:rPr>
          <w:rFonts w:ascii="Verdana" w:hAnsi="Verdana"/>
          <w:color w:val="800080"/>
          <w:sz w:val="20"/>
          <w:szCs w:val="20"/>
        </w:rPr>
        <w:br/>
      </w:r>
      <w:r>
        <w:rPr>
          <w:rFonts w:ascii="Verdana" w:hAnsi="Verdana"/>
          <w:color w:val="800080"/>
          <w:sz w:val="20"/>
          <w:szCs w:val="20"/>
        </w:rPr>
        <w:t>客</w:t>
      </w:r>
      <w:r>
        <w:rPr>
          <w:rFonts w:ascii="Verdana" w:hAnsi="Verdana"/>
          <w:color w:val="800080"/>
          <w:sz w:val="20"/>
          <w:szCs w:val="20"/>
        </w:rPr>
        <w:t xml:space="preserve"> </w:t>
      </w:r>
      <w:r>
        <w:rPr>
          <w:rFonts w:ascii="Verdana" w:hAnsi="Verdana"/>
          <w:color w:val="800080"/>
          <w:sz w:val="20"/>
          <w:szCs w:val="20"/>
        </w:rPr>
        <w:t>户端已经与</w:t>
      </w:r>
      <w:r>
        <w:rPr>
          <w:rFonts w:ascii="Verdana" w:hAnsi="Verdana"/>
          <w:color w:val="800080"/>
          <w:sz w:val="20"/>
          <w:szCs w:val="20"/>
        </w:rPr>
        <w:t>ZooKeeper</w:t>
      </w:r>
      <w:r>
        <w:rPr>
          <w:rFonts w:ascii="Verdana" w:hAnsi="Verdana"/>
          <w:color w:val="800080"/>
          <w:sz w:val="20"/>
          <w:szCs w:val="20"/>
        </w:rPr>
        <w:t>建立连接后，</w:t>
      </w:r>
      <w:r>
        <w:rPr>
          <w:rFonts w:ascii="Verdana" w:hAnsi="Verdana"/>
          <w:color w:val="800080"/>
          <w:sz w:val="20"/>
          <w:szCs w:val="20"/>
        </w:rPr>
        <w:t>Watcher</w:t>
      </w:r>
      <w:r>
        <w:rPr>
          <w:rFonts w:ascii="Verdana" w:hAnsi="Verdana"/>
          <w:color w:val="800080"/>
          <w:sz w:val="20"/>
          <w:szCs w:val="20"/>
        </w:rPr>
        <w:t>的</w:t>
      </w:r>
      <w:r>
        <w:rPr>
          <w:rFonts w:ascii="Verdana" w:hAnsi="Verdana"/>
          <w:color w:val="800080"/>
          <w:sz w:val="20"/>
          <w:szCs w:val="20"/>
        </w:rPr>
        <w:t>process()</w:t>
      </w:r>
      <w:r>
        <w:rPr>
          <w:rFonts w:ascii="Verdana" w:hAnsi="Verdana"/>
          <w:color w:val="800080"/>
          <w:sz w:val="20"/>
          <w:szCs w:val="20"/>
        </w:rPr>
        <w:t>方法会被调用，参数是一个表示该连接的事件。在接收到一个连接事件（由</w:t>
      </w:r>
      <w:r>
        <w:rPr>
          <w:rFonts w:ascii="Verdana" w:hAnsi="Verdana"/>
          <w:color w:val="800080"/>
          <w:sz w:val="20"/>
          <w:szCs w:val="20"/>
        </w:rPr>
        <w:t xml:space="preserve"> Watcher.Event.KeeperState</w:t>
      </w:r>
      <w:r>
        <w:rPr>
          <w:rFonts w:ascii="Verdana" w:hAnsi="Verdana"/>
          <w:color w:val="800080"/>
          <w:sz w:val="20"/>
          <w:szCs w:val="20"/>
        </w:rPr>
        <w:t>的枚举型值</w:t>
      </w:r>
      <w:r>
        <w:rPr>
          <w:rFonts w:ascii="Verdana" w:hAnsi="Verdana"/>
          <w:color w:val="800080"/>
          <w:sz w:val="20"/>
          <w:szCs w:val="20"/>
        </w:rPr>
        <w:t>SyncConnected</w:t>
      </w:r>
      <w:r>
        <w:rPr>
          <w:rFonts w:ascii="Verdana" w:hAnsi="Verdana"/>
          <w:color w:val="800080"/>
          <w:sz w:val="20"/>
          <w:szCs w:val="20"/>
        </w:rPr>
        <w:t>来表示）时，我们通过调用</w:t>
      </w:r>
      <w:r>
        <w:rPr>
          <w:rFonts w:ascii="Verdana" w:hAnsi="Verdana"/>
          <w:color w:val="800080"/>
          <w:sz w:val="20"/>
          <w:szCs w:val="20"/>
        </w:rPr>
        <w:t>CountDownLatch</w:t>
      </w:r>
      <w:r>
        <w:rPr>
          <w:rFonts w:ascii="Verdana" w:hAnsi="Verdana"/>
          <w:color w:val="800080"/>
          <w:sz w:val="20"/>
          <w:szCs w:val="20"/>
        </w:rPr>
        <w:t>的</w:t>
      </w:r>
      <w:r>
        <w:rPr>
          <w:rFonts w:ascii="Verdana" w:hAnsi="Verdana"/>
          <w:color w:val="800080"/>
          <w:sz w:val="20"/>
          <w:szCs w:val="20"/>
        </w:rPr>
        <w:t>countDown()</w:t>
      </w:r>
      <w:r>
        <w:rPr>
          <w:rFonts w:ascii="Verdana" w:hAnsi="Verdana"/>
          <w:color w:val="800080"/>
          <w:sz w:val="20"/>
          <w:szCs w:val="20"/>
        </w:rPr>
        <w:t>方法来递减它的计数器。</w:t>
      </w:r>
      <w:r>
        <w:rPr>
          <w:rFonts w:ascii="Verdana" w:hAnsi="Verdana"/>
          <w:color w:val="0000FF"/>
          <w:sz w:val="20"/>
          <w:szCs w:val="20"/>
        </w:rPr>
        <w:t>锁存器</w:t>
      </w:r>
      <w:r>
        <w:rPr>
          <w:rFonts w:ascii="Verdana" w:hAnsi="Verdana"/>
          <w:color w:val="0000FF"/>
          <w:sz w:val="20"/>
          <w:szCs w:val="20"/>
        </w:rPr>
        <w:t>(latch)</w:t>
      </w:r>
      <w:r>
        <w:rPr>
          <w:rFonts w:ascii="Verdana" w:hAnsi="Verdana"/>
          <w:color w:val="0000FF"/>
          <w:sz w:val="20"/>
          <w:szCs w:val="20"/>
        </w:rPr>
        <w:t>被创建时带有一个值为</w:t>
      </w:r>
      <w:r>
        <w:rPr>
          <w:rFonts w:ascii="Verdana" w:hAnsi="Verdana"/>
          <w:color w:val="0000FF"/>
          <w:sz w:val="20"/>
          <w:szCs w:val="20"/>
        </w:rPr>
        <w:t>1</w:t>
      </w:r>
      <w:r>
        <w:rPr>
          <w:rFonts w:ascii="Verdana" w:hAnsi="Verdana"/>
          <w:color w:val="0000FF"/>
          <w:sz w:val="20"/>
          <w:szCs w:val="20"/>
        </w:rPr>
        <w:t>的计数器，用于表示在它释放所有等待线程之前需要发生的事件数。在调用一欢</w:t>
      </w:r>
      <w:r>
        <w:rPr>
          <w:rFonts w:ascii="Verdana" w:hAnsi="Verdana"/>
          <w:color w:val="0000FF"/>
          <w:sz w:val="20"/>
          <w:szCs w:val="20"/>
        </w:rPr>
        <w:t>countDown()</w:t>
      </w:r>
      <w:r>
        <w:rPr>
          <w:rFonts w:ascii="Verdana" w:hAnsi="Verdana"/>
          <w:color w:val="0000FF"/>
          <w:sz w:val="20"/>
          <w:szCs w:val="20"/>
        </w:rPr>
        <w:t>方法之后，计数器的值变为</w:t>
      </w:r>
      <w:r>
        <w:rPr>
          <w:rFonts w:ascii="Verdana" w:hAnsi="Verdana"/>
          <w:color w:val="0000FF"/>
          <w:sz w:val="20"/>
          <w:szCs w:val="20"/>
        </w:rPr>
        <w:t>0</w:t>
      </w:r>
      <w:r>
        <w:rPr>
          <w:rFonts w:ascii="Verdana" w:hAnsi="Verdana"/>
          <w:color w:val="0000FF"/>
          <w:sz w:val="20"/>
          <w:szCs w:val="20"/>
        </w:rPr>
        <w:t>，则</w:t>
      </w:r>
      <w:r>
        <w:rPr>
          <w:rFonts w:ascii="Verdana" w:hAnsi="Verdana"/>
          <w:color w:val="0000FF"/>
          <w:sz w:val="20"/>
          <w:szCs w:val="20"/>
        </w:rPr>
        <w:t>await()</w:t>
      </w:r>
      <w:r>
        <w:rPr>
          <w:rFonts w:ascii="Verdana" w:hAnsi="Verdana"/>
          <w:color w:val="0000FF"/>
          <w:sz w:val="20"/>
          <w:szCs w:val="20"/>
        </w:rPr>
        <w:t>方法返回。</w:t>
      </w:r>
      <w:r>
        <w:rPr>
          <w:rFonts w:ascii="Verdana" w:hAnsi="Verdana"/>
          <w:color w:val="0000FF"/>
          <w:sz w:val="20"/>
          <w:szCs w:val="20"/>
        </w:rPr>
        <w:br/>
      </w:r>
      <w:r>
        <w:rPr>
          <w:rFonts w:ascii="Verdana" w:hAnsi="Verdana"/>
          <w:color w:val="0000FF"/>
          <w:sz w:val="20"/>
          <w:szCs w:val="20"/>
        </w:rPr>
        <w:t>现在</w:t>
      </w:r>
      <w:r>
        <w:rPr>
          <w:rFonts w:ascii="Verdana" w:hAnsi="Verdana"/>
          <w:color w:val="0000FF"/>
          <w:sz w:val="20"/>
          <w:szCs w:val="20"/>
        </w:rPr>
        <w:t>connect()</w:t>
      </w:r>
      <w:r>
        <w:rPr>
          <w:rFonts w:ascii="Verdana" w:hAnsi="Verdana"/>
          <w:color w:val="0000FF"/>
          <w:sz w:val="20"/>
          <w:szCs w:val="20"/>
        </w:rPr>
        <w:t>方法已经返回，下一个执行的是</w:t>
      </w:r>
      <w:r>
        <w:rPr>
          <w:rFonts w:ascii="Verdana" w:hAnsi="Verdana"/>
          <w:color w:val="0000FF"/>
          <w:sz w:val="20"/>
          <w:szCs w:val="20"/>
        </w:rPr>
        <w:t>CreateGroup</w:t>
      </w:r>
      <w:r>
        <w:rPr>
          <w:rFonts w:ascii="Verdana" w:hAnsi="Verdana"/>
          <w:color w:val="0000FF"/>
          <w:sz w:val="20"/>
          <w:szCs w:val="20"/>
        </w:rPr>
        <w:t>的</w:t>
      </w:r>
      <w:r>
        <w:rPr>
          <w:rFonts w:ascii="Verdana" w:hAnsi="Verdana"/>
          <w:color w:val="0000FF"/>
          <w:sz w:val="20"/>
          <w:szCs w:val="20"/>
        </w:rPr>
        <w:t>create()</w:t>
      </w:r>
      <w:r>
        <w:rPr>
          <w:rFonts w:ascii="Verdana" w:hAnsi="Verdana"/>
          <w:color w:val="0000FF"/>
          <w:sz w:val="20"/>
          <w:szCs w:val="20"/>
        </w:rPr>
        <w:t>方法。在这个方法</w:t>
      </w:r>
      <w:r>
        <w:rPr>
          <w:rFonts w:ascii="Verdana" w:hAnsi="Verdana"/>
          <w:color w:val="0000FF"/>
          <w:sz w:val="20"/>
          <w:szCs w:val="20"/>
        </w:rPr>
        <w:lastRenderedPageBreak/>
        <w:t>中，我们使用</w:t>
      </w:r>
      <w:r>
        <w:rPr>
          <w:rFonts w:ascii="Verdana" w:hAnsi="Verdana"/>
          <w:color w:val="0000FF"/>
          <w:sz w:val="20"/>
          <w:szCs w:val="20"/>
        </w:rPr>
        <w:t>ZooKeeper</w:t>
      </w:r>
      <w:r>
        <w:rPr>
          <w:rFonts w:ascii="Verdana" w:hAnsi="Verdana"/>
          <w:color w:val="0000FF"/>
          <w:sz w:val="20"/>
          <w:szCs w:val="20"/>
        </w:rPr>
        <w:t>实例中的</w:t>
      </w:r>
      <w:r>
        <w:rPr>
          <w:rFonts w:ascii="Verdana" w:hAnsi="Verdana"/>
          <w:color w:val="0000FF"/>
          <w:sz w:val="20"/>
          <w:szCs w:val="20"/>
        </w:rPr>
        <w:t>create()</w:t>
      </w:r>
      <w:r>
        <w:rPr>
          <w:rFonts w:ascii="Verdana" w:hAnsi="Verdana"/>
          <w:color w:val="0000FF"/>
          <w:sz w:val="20"/>
          <w:szCs w:val="20"/>
        </w:rPr>
        <w:t>方法来创建一个新的</w:t>
      </w:r>
      <w:r>
        <w:rPr>
          <w:rFonts w:ascii="Verdana" w:hAnsi="Verdana"/>
          <w:color w:val="0000FF"/>
          <w:sz w:val="20"/>
          <w:szCs w:val="20"/>
        </w:rPr>
        <w:t>ZooKeeper</w:t>
      </w:r>
      <w:r>
        <w:rPr>
          <w:rFonts w:ascii="Verdana" w:hAnsi="Verdana"/>
          <w:color w:val="0000FF"/>
          <w:sz w:val="20"/>
          <w:szCs w:val="20"/>
        </w:rPr>
        <w:t>的</w:t>
      </w:r>
      <w:r>
        <w:rPr>
          <w:rFonts w:ascii="Verdana" w:hAnsi="Verdana"/>
          <w:color w:val="0000FF"/>
          <w:sz w:val="20"/>
          <w:szCs w:val="20"/>
        </w:rPr>
        <w:t>znode</w:t>
      </w:r>
      <w:r>
        <w:rPr>
          <w:rFonts w:ascii="Verdana" w:hAnsi="Verdana"/>
          <w:color w:val="0000FF"/>
          <w:sz w:val="20"/>
          <w:szCs w:val="20"/>
        </w:rPr>
        <w:t>。所需的参数包括：</w:t>
      </w:r>
      <w:r>
        <w:rPr>
          <w:rFonts w:ascii="Verdana" w:hAnsi="Verdana"/>
          <w:color w:val="0000FF"/>
          <w:sz w:val="20"/>
          <w:szCs w:val="20"/>
        </w:rPr>
        <w:br/>
      </w:r>
      <w:r>
        <w:rPr>
          <w:rFonts w:ascii="Verdana" w:hAnsi="Verdana"/>
          <w:color w:val="0000FF"/>
          <w:sz w:val="20"/>
          <w:szCs w:val="20"/>
        </w:rPr>
        <w:t xml:space="preserve">　　　　路径：用字符串表示。</w:t>
      </w:r>
      <w:r>
        <w:rPr>
          <w:rFonts w:ascii="Verdana" w:hAnsi="Verdana"/>
          <w:color w:val="0000FF"/>
          <w:sz w:val="20"/>
          <w:szCs w:val="20"/>
        </w:rPr>
        <w:br/>
      </w:r>
      <w:r>
        <w:rPr>
          <w:rFonts w:ascii="Verdana" w:hAnsi="Verdana"/>
          <w:color w:val="0000FF"/>
          <w:sz w:val="20"/>
          <w:szCs w:val="20"/>
        </w:rPr>
        <w:t xml:space="preserve">　　　　</w:t>
      </w:r>
      <w:r>
        <w:rPr>
          <w:rFonts w:ascii="Verdana" w:hAnsi="Verdana"/>
          <w:color w:val="0000FF"/>
          <w:sz w:val="20"/>
          <w:szCs w:val="20"/>
        </w:rPr>
        <w:t>znode</w:t>
      </w:r>
      <w:r>
        <w:rPr>
          <w:rFonts w:ascii="Verdana" w:hAnsi="Verdana"/>
          <w:color w:val="0000FF"/>
          <w:sz w:val="20"/>
          <w:szCs w:val="20"/>
        </w:rPr>
        <w:t>的内容：字节数组，本例中使用空值。</w:t>
      </w:r>
      <w:r>
        <w:rPr>
          <w:rFonts w:ascii="Verdana" w:hAnsi="Verdana"/>
          <w:color w:val="0000FF"/>
          <w:sz w:val="20"/>
          <w:szCs w:val="20"/>
        </w:rPr>
        <w:br/>
      </w:r>
      <w:r>
        <w:rPr>
          <w:rFonts w:ascii="Verdana" w:hAnsi="Verdana"/>
          <w:color w:val="0000FF"/>
          <w:sz w:val="20"/>
          <w:szCs w:val="20"/>
        </w:rPr>
        <w:t xml:space="preserve">　　　　访问控制列表：简称</w:t>
      </w:r>
      <w:r>
        <w:rPr>
          <w:rFonts w:ascii="Verdana" w:hAnsi="Verdana"/>
          <w:color w:val="0000FF"/>
          <w:sz w:val="20"/>
          <w:szCs w:val="20"/>
        </w:rPr>
        <w:t>ACL</w:t>
      </w:r>
      <w:r>
        <w:rPr>
          <w:rFonts w:ascii="Verdana" w:hAnsi="Verdana"/>
          <w:color w:val="0000FF"/>
          <w:sz w:val="20"/>
          <w:szCs w:val="20"/>
        </w:rPr>
        <w:t>，本例中使用了完全开放的</w:t>
      </w:r>
      <w:r>
        <w:rPr>
          <w:rFonts w:ascii="Verdana" w:hAnsi="Verdana"/>
          <w:color w:val="0000FF"/>
          <w:sz w:val="20"/>
          <w:szCs w:val="20"/>
        </w:rPr>
        <w:t>ACL</w:t>
      </w:r>
      <w:r>
        <w:rPr>
          <w:rFonts w:ascii="Verdana" w:hAnsi="Verdana"/>
          <w:color w:val="0000FF"/>
          <w:sz w:val="20"/>
          <w:szCs w:val="20"/>
        </w:rPr>
        <w:t>，允许任何客户端对</w:t>
      </w:r>
      <w:r>
        <w:rPr>
          <w:rFonts w:ascii="Verdana" w:hAnsi="Verdana"/>
          <w:color w:val="0000FF"/>
          <w:sz w:val="20"/>
          <w:szCs w:val="20"/>
        </w:rPr>
        <w:t>znode</w:t>
      </w:r>
      <w:r>
        <w:rPr>
          <w:rFonts w:ascii="Verdana" w:hAnsi="Verdana"/>
          <w:color w:val="0000FF"/>
          <w:sz w:val="20"/>
          <w:szCs w:val="20"/>
        </w:rPr>
        <w:t>进行读写。</w:t>
      </w:r>
      <w:r>
        <w:rPr>
          <w:rFonts w:ascii="Verdana" w:hAnsi="Verdana"/>
          <w:color w:val="0000FF"/>
          <w:sz w:val="20"/>
          <w:szCs w:val="20"/>
        </w:rPr>
        <w:br/>
      </w:r>
      <w:r>
        <w:rPr>
          <w:rFonts w:ascii="Verdana" w:hAnsi="Verdana"/>
          <w:color w:val="0000FF"/>
          <w:sz w:val="20"/>
          <w:szCs w:val="20"/>
        </w:rPr>
        <w:t xml:space="preserve">　　　　创建</w:t>
      </w:r>
      <w:r>
        <w:rPr>
          <w:rFonts w:ascii="Verdana" w:hAnsi="Verdana"/>
          <w:color w:val="0000FF"/>
          <w:sz w:val="20"/>
          <w:szCs w:val="20"/>
        </w:rPr>
        <w:t>znode</w:t>
      </w:r>
      <w:r>
        <w:rPr>
          <w:rFonts w:ascii="Verdana" w:hAnsi="Verdana"/>
          <w:color w:val="0000FF"/>
          <w:sz w:val="20"/>
          <w:szCs w:val="20"/>
        </w:rPr>
        <w:t>的类型：有两种类型的</w:t>
      </w:r>
      <w:r>
        <w:rPr>
          <w:rFonts w:ascii="Verdana" w:hAnsi="Verdana"/>
          <w:color w:val="0000FF"/>
          <w:sz w:val="20"/>
          <w:szCs w:val="20"/>
        </w:rPr>
        <w:t>znode</w:t>
      </w:r>
      <w:r>
        <w:rPr>
          <w:rFonts w:ascii="Verdana" w:hAnsi="Verdana"/>
          <w:color w:val="0000FF"/>
          <w:sz w:val="20"/>
          <w:szCs w:val="20"/>
        </w:rPr>
        <w:t>：短暂的和持久的。</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创建</w:t>
      </w:r>
      <w:r>
        <w:rPr>
          <w:rFonts w:ascii="Verdana" w:hAnsi="Verdana"/>
          <w:color w:val="000000"/>
          <w:sz w:val="20"/>
          <w:szCs w:val="20"/>
        </w:rPr>
        <w:t>znode</w:t>
      </w:r>
      <w:r>
        <w:rPr>
          <w:rFonts w:ascii="Verdana" w:hAnsi="Verdana"/>
          <w:color w:val="000000"/>
          <w:sz w:val="20"/>
          <w:szCs w:val="20"/>
        </w:rPr>
        <w:t>的客户端断开连接时，无论客户端是明确断开还是因为任何原因而终止，短暂</w:t>
      </w:r>
      <w:r>
        <w:rPr>
          <w:rFonts w:ascii="Verdana" w:hAnsi="Verdana"/>
          <w:color w:val="000000"/>
          <w:sz w:val="20"/>
          <w:szCs w:val="20"/>
        </w:rPr>
        <w:t>znode</w:t>
      </w:r>
      <w:r>
        <w:rPr>
          <w:rFonts w:ascii="Verdana" w:hAnsi="Verdana"/>
          <w:color w:val="000000"/>
          <w:sz w:val="20"/>
          <w:szCs w:val="20"/>
        </w:rPr>
        <w:t>都会被</w:t>
      </w:r>
      <w:r>
        <w:rPr>
          <w:rFonts w:ascii="Verdana" w:hAnsi="Verdana"/>
          <w:color w:val="000000"/>
          <w:sz w:val="20"/>
          <w:szCs w:val="20"/>
        </w:rPr>
        <w:t>ZooKeeper</w:t>
      </w:r>
      <w:r>
        <w:rPr>
          <w:rFonts w:ascii="Verdana" w:hAnsi="Verdana"/>
          <w:color w:val="000000"/>
          <w:sz w:val="20"/>
          <w:szCs w:val="20"/>
        </w:rPr>
        <w:t>服务删除。与之相反，当</w:t>
      </w:r>
      <w:r>
        <w:rPr>
          <w:rFonts w:ascii="Verdana" w:hAnsi="Verdana"/>
          <w:color w:val="000000"/>
          <w:sz w:val="20"/>
          <w:szCs w:val="20"/>
        </w:rPr>
        <w:t xml:space="preserve"> </w:t>
      </w:r>
      <w:r>
        <w:rPr>
          <w:rFonts w:ascii="Verdana" w:hAnsi="Verdana"/>
          <w:color w:val="000000"/>
          <w:sz w:val="20"/>
          <w:szCs w:val="20"/>
        </w:rPr>
        <w:t>客户端断开连接时，持久</w:t>
      </w:r>
      <w:r>
        <w:rPr>
          <w:rFonts w:ascii="Verdana" w:hAnsi="Verdana"/>
          <w:color w:val="000000"/>
          <w:sz w:val="20"/>
          <w:szCs w:val="20"/>
        </w:rPr>
        <w:t>znode</w:t>
      </w:r>
      <w:r>
        <w:rPr>
          <w:rFonts w:ascii="Verdana" w:hAnsi="Verdana"/>
          <w:color w:val="000000"/>
          <w:sz w:val="20"/>
          <w:szCs w:val="20"/>
        </w:rPr>
        <w:t>不会被删除。我们希望代表一个组的</w:t>
      </w:r>
      <w:r>
        <w:rPr>
          <w:rFonts w:ascii="Verdana" w:hAnsi="Verdana"/>
          <w:color w:val="000000"/>
          <w:sz w:val="20"/>
          <w:szCs w:val="20"/>
        </w:rPr>
        <w:t>znode</w:t>
      </w:r>
      <w:r>
        <w:rPr>
          <w:rFonts w:ascii="Verdana" w:hAnsi="Verdana"/>
          <w:color w:val="000000"/>
          <w:sz w:val="20"/>
          <w:szCs w:val="20"/>
        </w:rPr>
        <w:t>存活的时间应当比创建程序的生命周期要长，因此在本例中我们创建了一个持久</w:t>
      </w:r>
      <w:r>
        <w:rPr>
          <w:rFonts w:ascii="Verdana" w:hAnsi="Verdana"/>
          <w:color w:val="000000"/>
          <w:sz w:val="20"/>
          <w:szCs w:val="20"/>
        </w:rPr>
        <w:t xml:space="preserve"> </w:t>
      </w:r>
      <w:r>
        <w:rPr>
          <w:rFonts w:ascii="Verdana" w:hAnsi="Verdana"/>
          <w:color w:val="000000"/>
          <w:sz w:val="20"/>
          <w:szCs w:val="20"/>
        </w:rPr>
        <w:t>的</w:t>
      </w:r>
      <w:r>
        <w:rPr>
          <w:rFonts w:ascii="Verdana" w:hAnsi="Verdana"/>
          <w:color w:val="000000"/>
          <w:sz w:val="20"/>
          <w:szCs w:val="20"/>
        </w:rPr>
        <w:t>znode</w:t>
      </w:r>
      <w:r>
        <w:rPr>
          <w:rFonts w:ascii="Verdana" w:hAnsi="Verdana"/>
          <w:color w:val="000000"/>
          <w:sz w:val="20"/>
          <w:szCs w:val="2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FF"/>
          <w:sz w:val="20"/>
          <w:szCs w:val="20"/>
        </w:rPr>
        <w:t>create()</w:t>
      </w:r>
      <w:r>
        <w:rPr>
          <w:rFonts w:ascii="Verdana" w:hAnsi="Verdana"/>
          <w:color w:val="0000FF"/>
          <w:sz w:val="20"/>
          <w:szCs w:val="20"/>
        </w:rPr>
        <w:t>方法的返回值是</w:t>
      </w:r>
      <w:r>
        <w:rPr>
          <w:rFonts w:ascii="Verdana" w:hAnsi="Verdana"/>
          <w:color w:val="800080"/>
          <w:sz w:val="20"/>
          <w:szCs w:val="20"/>
        </w:rPr>
        <w:t>ZooKeeper</w:t>
      </w:r>
      <w:r>
        <w:rPr>
          <w:rFonts w:ascii="Verdana" w:hAnsi="Verdana"/>
          <w:color w:val="800080"/>
          <w:sz w:val="20"/>
          <w:szCs w:val="20"/>
        </w:rPr>
        <w:t>所创建的路径，我们用这个返回值来打印一条表示路径成功创建的消息。当我们查看</w:t>
      </w:r>
      <w:r>
        <w:rPr>
          <w:rFonts w:ascii="Verdana" w:hAnsi="Verdana"/>
          <w:color w:val="800080"/>
          <w:sz w:val="20"/>
          <w:szCs w:val="20"/>
        </w:rPr>
        <w:t>“</w:t>
      </w:r>
      <w:r>
        <w:rPr>
          <w:rFonts w:ascii="Verdana" w:hAnsi="Verdana"/>
          <w:color w:val="0000FF"/>
          <w:sz w:val="20"/>
          <w:szCs w:val="20"/>
        </w:rPr>
        <w:t>顺序</w:t>
      </w:r>
      <w:r>
        <w:rPr>
          <w:rFonts w:ascii="Verdana" w:hAnsi="Verdana"/>
          <w:color w:val="0000FF"/>
          <w:sz w:val="20"/>
          <w:szCs w:val="20"/>
        </w:rPr>
        <w:t>znode”(sequential znode)</w:t>
      </w:r>
      <w:r>
        <w:rPr>
          <w:rFonts w:ascii="Verdana" w:hAnsi="Verdana"/>
          <w:color w:val="0000FF"/>
          <w:sz w:val="20"/>
          <w:szCs w:val="20"/>
        </w:rPr>
        <w:t>时．会发现</w:t>
      </w:r>
      <w:r>
        <w:rPr>
          <w:rFonts w:ascii="Verdana" w:hAnsi="Verdana"/>
          <w:color w:val="0000FF"/>
          <w:sz w:val="20"/>
          <w:szCs w:val="20"/>
        </w:rPr>
        <w:t>create()</w:t>
      </w:r>
      <w:r>
        <w:rPr>
          <w:rFonts w:ascii="Verdana" w:hAnsi="Verdana"/>
          <w:color w:val="0000FF"/>
          <w:sz w:val="20"/>
          <w:szCs w:val="20"/>
        </w:rPr>
        <w:t>方法返回的路径与传递给该方法的路径不同。</w:t>
      </w:r>
    </w:p>
    <w:p w:rsidR="001A7847" w:rsidRDefault="007D395D">
      <w:pPr>
        <w:pStyle w:val="5"/>
      </w:pPr>
      <w:r>
        <w:t xml:space="preserve">3.2 </w:t>
      </w:r>
      <w:r>
        <w:t>加入组</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下面的这一段程序用于注册组的成员。每个组成员将作为一个程序运行，并且加入到组中。当程序退出时，这个组成员应当从组中被删除。为了实现这一点，我们在</w:t>
      </w:r>
      <w:r>
        <w:rPr>
          <w:rFonts w:ascii="Verdana" w:hAnsi="Verdana"/>
          <w:color w:val="000000"/>
          <w:sz w:val="20"/>
          <w:szCs w:val="20"/>
        </w:rPr>
        <w:t>ZooKeeper</w:t>
      </w:r>
      <w:r>
        <w:rPr>
          <w:rFonts w:ascii="Verdana" w:hAnsi="Verdana"/>
          <w:color w:val="000000"/>
          <w:sz w:val="20"/>
          <w:szCs w:val="20"/>
        </w:rPr>
        <w:t>的命名空间中使用短暂</w:t>
      </w:r>
      <w:r>
        <w:rPr>
          <w:rFonts w:ascii="Verdana" w:hAnsi="Verdana"/>
          <w:color w:val="000000"/>
          <w:sz w:val="20"/>
          <w:szCs w:val="20"/>
        </w:rPr>
        <w:t>znode</w:t>
      </w:r>
      <w:r>
        <w:rPr>
          <w:rFonts w:ascii="Verdana" w:hAnsi="Verdana"/>
          <w:color w:val="000000"/>
          <w:sz w:val="20"/>
          <w:szCs w:val="20"/>
        </w:rPr>
        <w:t>来代表一个组成员。</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在基类</w:t>
      </w:r>
      <w:r>
        <w:rPr>
          <w:rFonts w:ascii="Verdana" w:hAnsi="Verdana"/>
          <w:color w:val="000000"/>
          <w:sz w:val="20"/>
          <w:szCs w:val="20"/>
        </w:rPr>
        <w:t>ConnectionWatcher</w:t>
      </w:r>
      <w:r>
        <w:rPr>
          <w:rFonts w:ascii="Verdana" w:hAnsi="Verdana"/>
          <w:color w:val="000000"/>
          <w:sz w:val="20"/>
          <w:szCs w:val="20"/>
        </w:rPr>
        <w:t>中，对创建和连接</w:t>
      </w:r>
      <w:r>
        <w:rPr>
          <w:rFonts w:ascii="Verdana" w:hAnsi="Verdana"/>
          <w:color w:val="000000"/>
          <w:sz w:val="20"/>
          <w:szCs w:val="20"/>
        </w:rPr>
        <w:t>ZooKeeper</w:t>
      </w:r>
      <w:r>
        <w:rPr>
          <w:rFonts w:ascii="Verdana" w:hAnsi="Verdana"/>
          <w:color w:val="000000"/>
          <w:sz w:val="20"/>
          <w:szCs w:val="20"/>
        </w:rPr>
        <w:t>实例的程序逻辑进行了重构，参见代码如下</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黑体" w:eastAsia="黑体" w:hAnsi="黑体" w:hint="eastAsia"/>
          <w:color w:val="000000"/>
          <w:sz w:val="20"/>
          <w:szCs w:val="20"/>
        </w:rPr>
        <w:t>代码 用于将成员加入组的程序</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16" name="图片 116"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package org.zk;</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java.io.IOException;</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org.apache.zookeeper.CreateMode;</w:t>
      </w:r>
    </w:p>
    <w:p w:rsidR="001A7847" w:rsidRDefault="007D395D">
      <w:pPr>
        <w:pStyle w:val="HTML"/>
        <w:shd w:val="clear" w:color="auto" w:fill="F5F5F5"/>
        <w:rPr>
          <w:color w:val="000000"/>
        </w:rPr>
      </w:pPr>
      <w:r>
        <w:rPr>
          <w:color w:val="000000"/>
        </w:rPr>
        <w:t>import org.apache.zookeeper.KeeperException;</w:t>
      </w:r>
    </w:p>
    <w:p w:rsidR="001A7847" w:rsidRDefault="007D395D">
      <w:pPr>
        <w:pStyle w:val="HTML"/>
        <w:shd w:val="clear" w:color="auto" w:fill="F5F5F5"/>
        <w:rPr>
          <w:color w:val="000000"/>
        </w:rPr>
      </w:pPr>
      <w:r>
        <w:rPr>
          <w:color w:val="000000"/>
        </w:rPr>
        <w:t>import org.apache.zookeeper.ZooDefs.Ids;</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JoinGroup extends ConnectionWatcher{</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join(String groupName,String memberName) throws KeeperException, InterruptedException{</w:t>
      </w:r>
    </w:p>
    <w:p w:rsidR="001A7847" w:rsidRDefault="007D395D">
      <w:pPr>
        <w:pStyle w:val="HTML"/>
        <w:shd w:val="clear" w:color="auto" w:fill="F5F5F5"/>
        <w:rPr>
          <w:color w:val="000000"/>
        </w:rPr>
      </w:pPr>
      <w:r>
        <w:rPr>
          <w:color w:val="000000"/>
        </w:rPr>
        <w:t xml:space="preserve">        String path=</w:t>
      </w:r>
      <w:r>
        <w:rPr>
          <w:color w:val="800000"/>
        </w:rPr>
        <w:t>"/"</w:t>
      </w:r>
      <w:r>
        <w:rPr>
          <w:color w:val="000000"/>
        </w:rPr>
        <w:t>+groupName+</w:t>
      </w:r>
      <w:r>
        <w:rPr>
          <w:color w:val="800000"/>
        </w:rPr>
        <w:t>"/"</w:t>
      </w:r>
      <w:r>
        <w:rPr>
          <w:color w:val="000000"/>
        </w:rPr>
        <w:t>+memberName;</w:t>
      </w:r>
    </w:p>
    <w:p w:rsidR="001A7847" w:rsidRDefault="007D395D">
      <w:pPr>
        <w:pStyle w:val="HTML"/>
        <w:shd w:val="clear" w:color="auto" w:fill="F5F5F5"/>
        <w:rPr>
          <w:color w:val="000000"/>
        </w:rPr>
      </w:pPr>
      <w:r>
        <w:rPr>
          <w:color w:val="000000"/>
        </w:rPr>
        <w:t xml:space="preserve">        String createdPath=zk.create(path, </w:t>
      </w:r>
      <w:r>
        <w:rPr>
          <w:color w:val="0000FF"/>
        </w:rPr>
        <w:t>null</w:t>
      </w:r>
      <w:r>
        <w:rPr>
          <w:color w:val="000000"/>
        </w:rPr>
        <w:t>, Ids.OPEN_ACL_UNSAFE, CreateMode.EPHEMERAL);</w:t>
      </w:r>
    </w:p>
    <w:p w:rsidR="001A7847" w:rsidRDefault="007D395D">
      <w:pPr>
        <w:pStyle w:val="HTML"/>
        <w:shd w:val="clear" w:color="auto" w:fill="F5F5F5"/>
        <w:rPr>
          <w:color w:val="000000"/>
        </w:rPr>
      </w:pPr>
      <w:r>
        <w:rPr>
          <w:color w:val="000000"/>
        </w:rPr>
        <w:t xml:space="preserve">        System.</w:t>
      </w:r>
      <w:r>
        <w:rPr>
          <w:color w:val="0000FF"/>
        </w:rPr>
        <w:t>out</w:t>
      </w:r>
      <w:r>
        <w:rPr>
          <w:color w:val="000000"/>
        </w:rPr>
        <w:t>.println(</w:t>
      </w:r>
      <w:r>
        <w:rPr>
          <w:color w:val="800000"/>
        </w:rPr>
        <w:t>"Created:"</w:t>
      </w:r>
      <w:r>
        <w:rPr>
          <w:color w:val="000000"/>
        </w:rPr>
        <w:t>+createdPath);</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lastRenderedPageBreak/>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throws InterruptedException, IOException, KeeperException {</w:t>
      </w:r>
    </w:p>
    <w:p w:rsidR="001A7847" w:rsidRDefault="007D395D">
      <w:pPr>
        <w:pStyle w:val="HTML"/>
        <w:shd w:val="clear" w:color="auto" w:fill="F5F5F5"/>
        <w:rPr>
          <w:color w:val="000000"/>
        </w:rPr>
      </w:pPr>
      <w:r>
        <w:rPr>
          <w:color w:val="000000"/>
        </w:rPr>
        <w:t xml:space="preserve">        JoinGroup joinGroup = </w:t>
      </w:r>
      <w:r>
        <w:rPr>
          <w:color w:val="0000FF"/>
        </w:rPr>
        <w:t>new</w:t>
      </w:r>
      <w:r>
        <w:rPr>
          <w:color w:val="000000"/>
        </w:rPr>
        <w:t xml:space="preserve"> JoinGroup();</w:t>
      </w:r>
    </w:p>
    <w:p w:rsidR="001A7847" w:rsidRDefault="007D395D">
      <w:pPr>
        <w:pStyle w:val="HTML"/>
        <w:shd w:val="clear" w:color="auto" w:fill="F5F5F5"/>
        <w:rPr>
          <w:color w:val="000000"/>
        </w:rPr>
      </w:pPr>
      <w:r>
        <w:rPr>
          <w:color w:val="000000"/>
        </w:rPr>
        <w:t xml:space="preserve">        joinGroup.connect(args[</w:t>
      </w:r>
      <w:r>
        <w:rPr>
          <w:color w:val="800080"/>
        </w:rPr>
        <w:t>0</w:t>
      </w:r>
      <w:r>
        <w:rPr>
          <w:color w:val="000000"/>
        </w:rPr>
        <w:t>]);</w:t>
      </w:r>
    </w:p>
    <w:p w:rsidR="001A7847" w:rsidRDefault="007D395D">
      <w:pPr>
        <w:pStyle w:val="HTML"/>
        <w:shd w:val="clear" w:color="auto" w:fill="F5F5F5"/>
        <w:rPr>
          <w:color w:val="000000"/>
        </w:rPr>
      </w:pPr>
      <w:r>
        <w:rPr>
          <w:color w:val="000000"/>
        </w:rPr>
        <w:t xml:space="preserve">        joinGroup.join(args[</w:t>
      </w:r>
      <w:r>
        <w:rPr>
          <w:color w:val="800080"/>
        </w:rPr>
        <w:t>1</w:t>
      </w:r>
      <w:r>
        <w:rPr>
          <w:color w:val="000000"/>
        </w:rPr>
        <w:t>], args[</w:t>
      </w:r>
      <w:r>
        <w:rPr>
          <w:color w:val="800080"/>
        </w:rPr>
        <w:t>2</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8000"/>
        </w:rPr>
        <w:t>//stay alive until process is killed or thread is interrupted</w:t>
      </w:r>
    </w:p>
    <w:p w:rsidR="001A7847" w:rsidRDefault="007D395D">
      <w:pPr>
        <w:pStyle w:val="HTML"/>
        <w:shd w:val="clear" w:color="auto" w:fill="F5F5F5"/>
        <w:rPr>
          <w:color w:val="000000"/>
        </w:rPr>
      </w:pPr>
      <w:r>
        <w:rPr>
          <w:color w:val="000000"/>
        </w:rPr>
        <w:t xml:space="preserve">        Thread.sleep(Long.MAX_VALUE);</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w:t>
      </w:r>
    </w:p>
    <w:p w:rsidR="001A7847" w:rsidRDefault="007D395D">
      <w:pPr>
        <w:shd w:val="clear" w:color="auto" w:fill="F5F5F5"/>
        <w:rPr>
          <w:color w:val="000000"/>
        </w:rPr>
      </w:pPr>
      <w:r>
        <w:rPr>
          <w:noProof/>
          <w:color w:val="0066AA"/>
        </w:rPr>
        <w:drawing>
          <wp:inline distT="0" distB="0" distL="0" distR="0">
            <wp:extent cx="190500" cy="190500"/>
            <wp:effectExtent l="0" t="0" r="0" b="0"/>
            <wp:docPr id="115" name="图片 115"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黑体" w:eastAsia="黑体" w:hAnsi="黑体" w:hint="eastAsia"/>
          <w:color w:val="000000"/>
          <w:sz w:val="20"/>
          <w:szCs w:val="20"/>
        </w:rPr>
        <w:t>代码 3.3 用于等待建立与ZooKeeper连接的辅助类</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14" name="图片 114"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package org.zk;</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java.io.IOException;</w:t>
      </w:r>
    </w:p>
    <w:p w:rsidR="001A7847" w:rsidRDefault="007D395D">
      <w:pPr>
        <w:pStyle w:val="HTML"/>
        <w:shd w:val="clear" w:color="auto" w:fill="F5F5F5"/>
        <w:rPr>
          <w:color w:val="000000"/>
        </w:rPr>
      </w:pPr>
      <w:r>
        <w:rPr>
          <w:color w:val="000000"/>
        </w:rPr>
        <w:t>import java.util.concurrent.CountDownLatch;</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org.apache.zookeeper.WatchedEvent;</w:t>
      </w:r>
    </w:p>
    <w:p w:rsidR="001A7847" w:rsidRDefault="007D395D">
      <w:pPr>
        <w:pStyle w:val="HTML"/>
        <w:shd w:val="clear" w:color="auto" w:fill="F5F5F5"/>
        <w:rPr>
          <w:color w:val="000000"/>
        </w:rPr>
      </w:pPr>
      <w:r>
        <w:rPr>
          <w:color w:val="000000"/>
        </w:rPr>
        <w:t>import org.apache.zookeeper.Watcher;</w:t>
      </w:r>
    </w:p>
    <w:p w:rsidR="001A7847" w:rsidRDefault="007D395D">
      <w:pPr>
        <w:pStyle w:val="HTML"/>
        <w:shd w:val="clear" w:color="auto" w:fill="F5F5F5"/>
        <w:rPr>
          <w:color w:val="000000"/>
        </w:rPr>
      </w:pPr>
      <w:r>
        <w:rPr>
          <w:color w:val="000000"/>
        </w:rPr>
        <w:t>import org.apache.zookeeper.Watcher.Event.KeeperState;</w:t>
      </w:r>
    </w:p>
    <w:p w:rsidR="001A7847" w:rsidRDefault="007D395D">
      <w:pPr>
        <w:pStyle w:val="HTML"/>
        <w:shd w:val="clear" w:color="auto" w:fill="F5F5F5"/>
        <w:rPr>
          <w:color w:val="000000"/>
        </w:rPr>
      </w:pPr>
      <w:r>
        <w:rPr>
          <w:color w:val="000000"/>
        </w:rPr>
        <w:t>import org.apache.zookeeper.ZooKeeper;</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ConnectionWatcher implements Watcher{</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w:t>
      </w:r>
      <w:r>
        <w:rPr>
          <w:color w:val="0000FF"/>
        </w:rPr>
        <w:t>static</w:t>
      </w:r>
      <w:r>
        <w:rPr>
          <w:color w:val="000000"/>
        </w:rPr>
        <w:t xml:space="preserve"> final </w:t>
      </w:r>
      <w:r>
        <w:rPr>
          <w:color w:val="0000FF"/>
        </w:rPr>
        <w:t>int</w:t>
      </w:r>
      <w:r>
        <w:rPr>
          <w:color w:val="000000"/>
        </w:rPr>
        <w:t xml:space="preserve"> SESSION_TIMEOUT=</w:t>
      </w:r>
      <w:r>
        <w:rPr>
          <w:color w:val="800080"/>
        </w:rPr>
        <w:t>5000</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protected</w:t>
      </w:r>
      <w:r>
        <w:rPr>
          <w:color w:val="000000"/>
        </w:rPr>
        <w:t xml:space="preserve"> ZooKeeper zk;</w:t>
      </w:r>
    </w:p>
    <w:p w:rsidR="001A7847" w:rsidRDefault="007D395D">
      <w:pPr>
        <w:pStyle w:val="HTML"/>
        <w:shd w:val="clear" w:color="auto" w:fill="F5F5F5"/>
        <w:rPr>
          <w:color w:val="000000"/>
        </w:rPr>
      </w:pPr>
      <w:r>
        <w:rPr>
          <w:color w:val="000000"/>
        </w:rPr>
        <w:t xml:space="preserve">    CountDownLatch connectedSignal=</w:t>
      </w:r>
      <w:r>
        <w:rPr>
          <w:color w:val="0000FF"/>
        </w:rPr>
        <w:t>new</w:t>
      </w:r>
      <w:r>
        <w:rPr>
          <w:color w:val="000000"/>
        </w:rPr>
        <w:t xml:space="preserve"> CountDownLatch(</w:t>
      </w:r>
      <w:r>
        <w:rPr>
          <w:color w:val="800080"/>
        </w:rPr>
        <w:t>1</w:t>
      </w:r>
      <w:r>
        <w:rPr>
          <w:color w:val="000000"/>
        </w:rPr>
        <w:t>);</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connect(String host) throws IOException, InterruptedException{</w:t>
      </w:r>
    </w:p>
    <w:p w:rsidR="001A7847" w:rsidRDefault="007D395D">
      <w:pPr>
        <w:pStyle w:val="HTML"/>
        <w:shd w:val="clear" w:color="auto" w:fill="F5F5F5"/>
        <w:rPr>
          <w:color w:val="000000"/>
        </w:rPr>
      </w:pPr>
      <w:r>
        <w:rPr>
          <w:color w:val="000000"/>
        </w:rPr>
        <w:t xml:space="preserve">        zk=</w:t>
      </w:r>
      <w:r>
        <w:rPr>
          <w:color w:val="0000FF"/>
        </w:rPr>
        <w:t>new</w:t>
      </w:r>
      <w:r>
        <w:rPr>
          <w:color w:val="000000"/>
        </w:rPr>
        <w:t xml:space="preserve"> ZooKeeper(host, SESSION_TIMEOUT, </w:t>
      </w:r>
      <w:r>
        <w:rPr>
          <w:color w:val="0000FF"/>
        </w:rPr>
        <w:t>this</w:t>
      </w:r>
      <w:r>
        <w:rPr>
          <w:color w:val="000000"/>
        </w:rPr>
        <w:t>);</w:t>
      </w:r>
    </w:p>
    <w:p w:rsidR="001A7847" w:rsidRDefault="007D395D">
      <w:pPr>
        <w:pStyle w:val="HTML"/>
        <w:shd w:val="clear" w:color="auto" w:fill="F5F5F5"/>
        <w:rPr>
          <w:color w:val="000000"/>
        </w:rPr>
      </w:pPr>
      <w:r>
        <w:rPr>
          <w:color w:val="000000"/>
        </w:rPr>
        <w:t xml:space="preserve">        connectedSignal.</w:t>
      </w:r>
      <w:r>
        <w:rPr>
          <w:color w:val="0000FF"/>
        </w:rPr>
        <w:t>await</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@Override</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process(WatchedEvent </w:t>
      </w:r>
      <w:r>
        <w:rPr>
          <w:color w:val="0000FF"/>
        </w:rPr>
        <w:t>event</w:t>
      </w:r>
      <w:r>
        <w:rPr>
          <w:color w:val="000000"/>
        </w:rPr>
        <w:t>) {</w:t>
      </w:r>
    </w:p>
    <w:p w:rsidR="001A7847" w:rsidRDefault="007D395D">
      <w:pPr>
        <w:pStyle w:val="HTML"/>
        <w:shd w:val="clear" w:color="auto" w:fill="F5F5F5"/>
        <w:rPr>
          <w:color w:val="000000"/>
        </w:rPr>
      </w:pPr>
      <w:r>
        <w:rPr>
          <w:color w:val="000000"/>
        </w:rPr>
        <w:t xml:space="preserve">        </w:t>
      </w:r>
      <w:r>
        <w:rPr>
          <w:color w:val="0000FF"/>
        </w:rPr>
        <w:t>if</w:t>
      </w:r>
      <w:r>
        <w:rPr>
          <w:color w:val="000000"/>
        </w:rPr>
        <w:t>(</w:t>
      </w:r>
      <w:r>
        <w:rPr>
          <w:color w:val="0000FF"/>
        </w:rPr>
        <w:t>event</w:t>
      </w:r>
      <w:r>
        <w:rPr>
          <w:color w:val="000000"/>
        </w:rPr>
        <w:t>.getState()==KeeperState.SyncConnected){</w:t>
      </w:r>
    </w:p>
    <w:p w:rsidR="001A7847" w:rsidRDefault="007D395D">
      <w:pPr>
        <w:pStyle w:val="HTML"/>
        <w:shd w:val="clear" w:color="auto" w:fill="F5F5F5"/>
        <w:rPr>
          <w:color w:val="000000"/>
        </w:rPr>
      </w:pPr>
      <w:r>
        <w:rPr>
          <w:color w:val="000000"/>
        </w:rPr>
        <w:t xml:space="preserve">            connectedSignal.countDown();</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close() throws InterruptedException{</w:t>
      </w:r>
    </w:p>
    <w:p w:rsidR="001A7847" w:rsidRDefault="007D395D">
      <w:pPr>
        <w:pStyle w:val="HTML"/>
        <w:shd w:val="clear" w:color="auto" w:fill="F5F5F5"/>
        <w:rPr>
          <w:color w:val="000000"/>
        </w:rPr>
      </w:pPr>
      <w:r>
        <w:rPr>
          <w:color w:val="000000"/>
        </w:rPr>
        <w:t xml:space="preserve">        zk.close();</w:t>
      </w:r>
    </w:p>
    <w:p w:rsidR="001A7847" w:rsidRDefault="007D395D">
      <w:pPr>
        <w:pStyle w:val="HTML"/>
        <w:shd w:val="clear" w:color="auto" w:fill="F5F5F5"/>
        <w:rPr>
          <w:color w:val="000000"/>
        </w:rPr>
      </w:pPr>
      <w:r>
        <w:rPr>
          <w:color w:val="000000"/>
        </w:rPr>
        <w:t xml:space="preserve">    }</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lastRenderedPageBreak/>
        <w:t>}</w:t>
      </w:r>
    </w:p>
    <w:p w:rsidR="001A7847" w:rsidRDefault="007D395D">
      <w:pPr>
        <w:shd w:val="clear" w:color="auto" w:fill="F5F5F5"/>
        <w:rPr>
          <w:color w:val="000000"/>
        </w:rPr>
      </w:pPr>
      <w:r>
        <w:rPr>
          <w:noProof/>
          <w:color w:val="0066AA"/>
        </w:rPr>
        <w:drawing>
          <wp:inline distT="0" distB="0" distL="0" distR="0">
            <wp:extent cx="190500" cy="190500"/>
            <wp:effectExtent l="0" t="0" r="0" b="0"/>
            <wp:docPr id="113" name="图片 113"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JoinGroup</w:t>
      </w:r>
      <w:r>
        <w:rPr>
          <w:rFonts w:ascii="Verdana" w:hAnsi="Verdana"/>
          <w:color w:val="000000"/>
          <w:sz w:val="20"/>
          <w:szCs w:val="20"/>
        </w:rPr>
        <w:t>的代码与</w:t>
      </w:r>
      <w:r>
        <w:rPr>
          <w:rFonts w:ascii="Verdana" w:hAnsi="Verdana"/>
          <w:color w:val="000000"/>
          <w:sz w:val="20"/>
          <w:szCs w:val="20"/>
        </w:rPr>
        <w:t>CreateGroup</w:t>
      </w:r>
      <w:r>
        <w:rPr>
          <w:rFonts w:ascii="Verdana" w:hAnsi="Verdana"/>
          <w:color w:val="000000"/>
          <w:sz w:val="20"/>
          <w:szCs w:val="20"/>
        </w:rPr>
        <w:t>非常相似，在它的</w:t>
      </w:r>
      <w:r>
        <w:rPr>
          <w:rFonts w:ascii="Verdana" w:hAnsi="Verdana"/>
          <w:color w:val="000000"/>
          <w:sz w:val="20"/>
          <w:szCs w:val="20"/>
        </w:rPr>
        <w:t>join()</w:t>
      </w:r>
      <w:r>
        <w:rPr>
          <w:rFonts w:ascii="Verdana" w:hAnsi="Verdana"/>
          <w:color w:val="000000"/>
          <w:sz w:val="20"/>
          <w:szCs w:val="20"/>
        </w:rPr>
        <w:t>方法中，创建短暂</w:t>
      </w:r>
      <w:r>
        <w:rPr>
          <w:rFonts w:ascii="Verdana" w:hAnsi="Verdana"/>
          <w:color w:val="000000"/>
          <w:sz w:val="20"/>
          <w:szCs w:val="20"/>
        </w:rPr>
        <w:t>znode</w:t>
      </w:r>
      <w:r>
        <w:rPr>
          <w:rFonts w:ascii="Verdana" w:hAnsi="Verdana"/>
          <w:color w:val="000000"/>
          <w:sz w:val="20"/>
          <w:szCs w:val="20"/>
        </w:rPr>
        <w:t>，作为组</w:t>
      </w:r>
      <w:r>
        <w:rPr>
          <w:rFonts w:ascii="Verdana" w:hAnsi="Verdana"/>
          <w:color w:val="000000"/>
          <w:sz w:val="20"/>
          <w:szCs w:val="20"/>
        </w:rPr>
        <w:t>znode</w:t>
      </w:r>
      <w:r>
        <w:rPr>
          <w:rFonts w:ascii="Verdana" w:hAnsi="Verdana"/>
          <w:color w:val="000000"/>
          <w:sz w:val="20"/>
          <w:szCs w:val="20"/>
        </w:rPr>
        <w:t>的子节点，然后通过</w:t>
      </w:r>
      <w:r>
        <w:rPr>
          <w:rFonts w:ascii="Verdana" w:hAnsi="Verdana"/>
          <w:color w:val="000000"/>
          <w:sz w:val="20"/>
          <w:szCs w:val="20"/>
        </w:rPr>
        <w:t xml:space="preserve"> </w:t>
      </w:r>
      <w:r>
        <w:rPr>
          <w:rFonts w:ascii="Verdana" w:hAnsi="Verdana"/>
          <w:color w:val="000000"/>
          <w:sz w:val="20"/>
          <w:szCs w:val="20"/>
        </w:rPr>
        <w:t>休眠来模拟正在做某种工作，直到该进程被强行终止。接着，你会看到随着进程终止，这个短暂</w:t>
      </w:r>
      <w:r>
        <w:rPr>
          <w:rFonts w:ascii="Verdana" w:hAnsi="Verdana"/>
          <w:color w:val="000000"/>
          <w:sz w:val="20"/>
          <w:szCs w:val="20"/>
        </w:rPr>
        <w:t>znode</w:t>
      </w:r>
      <w:r>
        <w:rPr>
          <w:rFonts w:ascii="Verdana" w:hAnsi="Verdana"/>
          <w:color w:val="000000"/>
          <w:sz w:val="20"/>
          <w:szCs w:val="20"/>
        </w:rPr>
        <w:t>被</w:t>
      </w:r>
      <w:r>
        <w:rPr>
          <w:rFonts w:ascii="Verdana" w:hAnsi="Verdana"/>
          <w:color w:val="000000"/>
          <w:sz w:val="20"/>
          <w:szCs w:val="20"/>
        </w:rPr>
        <w:t>ZooKeeper</w:t>
      </w:r>
      <w:r>
        <w:rPr>
          <w:rFonts w:ascii="Verdana" w:hAnsi="Verdana"/>
          <w:color w:val="000000"/>
          <w:sz w:val="20"/>
          <w:szCs w:val="20"/>
        </w:rPr>
        <w:t>删除。</w:t>
      </w:r>
    </w:p>
    <w:p w:rsidR="001A7847" w:rsidRDefault="007D395D">
      <w:pPr>
        <w:pStyle w:val="5"/>
      </w:pPr>
      <w:r>
        <w:t xml:space="preserve">3.3 </w:t>
      </w:r>
      <w:r>
        <w:t>列出组成员</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现在，我们需要一段程序来查看组成员，参见代码如下：</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黑体" w:eastAsia="黑体" w:hAnsi="黑体" w:hint="eastAsia"/>
          <w:color w:val="000000"/>
          <w:sz w:val="20"/>
          <w:szCs w:val="20"/>
        </w:rPr>
        <w:t>代码 用于列出组成员的程序</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12" name="图片 112"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package org.zk;</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java.io.IOException;</w:t>
      </w:r>
    </w:p>
    <w:p w:rsidR="001A7847" w:rsidRDefault="007D395D">
      <w:pPr>
        <w:pStyle w:val="HTML"/>
        <w:shd w:val="clear" w:color="auto" w:fill="F5F5F5"/>
        <w:rPr>
          <w:color w:val="000000"/>
        </w:rPr>
      </w:pPr>
      <w:r>
        <w:rPr>
          <w:color w:val="000000"/>
        </w:rPr>
        <w:t>import java.util.List;</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org.apache.zookeeper.KeeperException;</w:t>
      </w:r>
    </w:p>
    <w:p w:rsidR="001A7847" w:rsidRDefault="007D395D">
      <w:pPr>
        <w:pStyle w:val="HTML"/>
        <w:shd w:val="clear" w:color="auto" w:fill="F5F5F5"/>
        <w:rPr>
          <w:color w:val="000000"/>
        </w:rPr>
      </w:pPr>
      <w:r>
        <w:rPr>
          <w:color w:val="000000"/>
        </w:rPr>
        <w:t>import org.apache.zookeeper.ZooKeeper;</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ListGroup extends ConnectionWatcher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list(String groupNmae) throws KeeperException, InterruptedException{</w:t>
      </w:r>
    </w:p>
    <w:p w:rsidR="001A7847" w:rsidRDefault="007D395D">
      <w:pPr>
        <w:pStyle w:val="HTML"/>
        <w:shd w:val="clear" w:color="auto" w:fill="F5F5F5"/>
        <w:rPr>
          <w:color w:val="000000"/>
        </w:rPr>
      </w:pPr>
      <w:r>
        <w:rPr>
          <w:color w:val="000000"/>
        </w:rPr>
        <w:t xml:space="preserve">        String path =</w:t>
      </w:r>
      <w:r>
        <w:rPr>
          <w:color w:val="800000"/>
        </w:rPr>
        <w:t>"/"</w:t>
      </w:r>
      <w:r>
        <w:rPr>
          <w:color w:val="000000"/>
        </w:rPr>
        <w:t>+groupNmae;</w:t>
      </w:r>
    </w:p>
    <w:p w:rsidR="001A7847" w:rsidRDefault="007D395D">
      <w:pPr>
        <w:pStyle w:val="HTML"/>
        <w:shd w:val="clear" w:color="auto" w:fill="F5F5F5"/>
        <w:rPr>
          <w:color w:val="000000"/>
        </w:rPr>
      </w:pPr>
      <w:r>
        <w:rPr>
          <w:color w:val="000000"/>
        </w:rPr>
        <w:t xml:space="preserve">        </w:t>
      </w:r>
      <w:r>
        <w:rPr>
          <w:color w:val="0000FF"/>
        </w:rPr>
        <w:t>try</w:t>
      </w:r>
      <w:r>
        <w:rPr>
          <w:color w:val="000000"/>
        </w:rPr>
        <w:t xml:space="preserve"> {</w:t>
      </w:r>
    </w:p>
    <w:p w:rsidR="001A7847" w:rsidRDefault="007D395D">
      <w:pPr>
        <w:pStyle w:val="HTML"/>
        <w:shd w:val="clear" w:color="auto" w:fill="F5F5F5"/>
        <w:rPr>
          <w:color w:val="000000"/>
        </w:rPr>
      </w:pPr>
      <w:r>
        <w:rPr>
          <w:color w:val="000000"/>
        </w:rPr>
        <w:t xml:space="preserve">            List&lt;String&gt; children = zk.getChildren(path, </w:t>
      </w:r>
      <w:r>
        <w:rPr>
          <w:color w:val="0000FF"/>
        </w:rPr>
        <w:t>false</w:t>
      </w:r>
      <w:r>
        <w:rPr>
          <w:color w:val="000000"/>
        </w:rPr>
        <w:t>);</w:t>
      </w:r>
    </w:p>
    <w:p w:rsidR="001A7847" w:rsidRDefault="007D395D">
      <w:pPr>
        <w:pStyle w:val="HTML"/>
        <w:shd w:val="clear" w:color="auto" w:fill="F5F5F5"/>
        <w:rPr>
          <w:color w:val="000000"/>
        </w:rPr>
      </w:pPr>
      <w:r>
        <w:rPr>
          <w:color w:val="000000"/>
        </w:rPr>
        <w:t xml:space="preserve">            </w:t>
      </w:r>
      <w:r>
        <w:rPr>
          <w:color w:val="0000FF"/>
        </w:rPr>
        <w:t>if</w:t>
      </w:r>
      <w:r>
        <w:rPr>
          <w:color w:val="000000"/>
        </w:rPr>
        <w:t>(children.isEmpty()){</w:t>
      </w:r>
    </w:p>
    <w:p w:rsidR="001A7847" w:rsidRDefault="007D395D">
      <w:pPr>
        <w:pStyle w:val="HTML"/>
        <w:shd w:val="clear" w:color="auto" w:fill="F5F5F5"/>
        <w:rPr>
          <w:color w:val="000000"/>
        </w:rPr>
      </w:pPr>
      <w:r>
        <w:rPr>
          <w:color w:val="000000"/>
        </w:rPr>
        <w:t xml:space="preserve">                System.</w:t>
      </w:r>
      <w:r>
        <w:rPr>
          <w:color w:val="0000FF"/>
        </w:rPr>
        <w:t>out</w:t>
      </w:r>
      <w:r>
        <w:rPr>
          <w:color w:val="000000"/>
        </w:rPr>
        <w:t>.printf(</w:t>
      </w:r>
      <w:r>
        <w:rPr>
          <w:color w:val="800000"/>
        </w:rPr>
        <w:t>"No memebers in group %s\n"</w:t>
      </w:r>
      <w:r>
        <w:rPr>
          <w:color w:val="000000"/>
        </w:rPr>
        <w:t>,groupNmae);</w:t>
      </w:r>
    </w:p>
    <w:p w:rsidR="001A7847" w:rsidRDefault="007D395D">
      <w:pPr>
        <w:pStyle w:val="HTML"/>
        <w:shd w:val="clear" w:color="auto" w:fill="F5F5F5"/>
        <w:rPr>
          <w:color w:val="000000"/>
        </w:rPr>
      </w:pPr>
      <w:r>
        <w:rPr>
          <w:color w:val="000000"/>
        </w:rPr>
        <w:t xml:space="preserve">                System.exit(</w:t>
      </w:r>
      <w:r>
        <w:rPr>
          <w:color w:val="800080"/>
        </w:rPr>
        <w:t>1</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for</w:t>
      </w:r>
      <w:r>
        <w:rPr>
          <w:color w:val="000000"/>
        </w:rPr>
        <w:t>(String child:children){</w:t>
      </w:r>
    </w:p>
    <w:p w:rsidR="001A7847" w:rsidRDefault="007D395D">
      <w:pPr>
        <w:pStyle w:val="HTML"/>
        <w:shd w:val="clear" w:color="auto" w:fill="F5F5F5"/>
        <w:rPr>
          <w:color w:val="000000"/>
        </w:rPr>
      </w:pPr>
      <w:r>
        <w:rPr>
          <w:color w:val="000000"/>
        </w:rPr>
        <w:t xml:space="preserve">                System.</w:t>
      </w:r>
      <w:r>
        <w:rPr>
          <w:color w:val="0000FF"/>
        </w:rPr>
        <w:t>out</w:t>
      </w:r>
      <w:r>
        <w:rPr>
          <w:color w:val="000000"/>
        </w:rPr>
        <w:t>.println(child);</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 </w:t>
      </w:r>
      <w:r>
        <w:rPr>
          <w:color w:val="0000FF"/>
        </w:rPr>
        <w:t>catch</w:t>
      </w:r>
      <w:r>
        <w:rPr>
          <w:color w:val="000000"/>
        </w:rPr>
        <w:t xml:space="preserve"> (KeeperException.NoNodeException e) {</w:t>
      </w:r>
    </w:p>
    <w:p w:rsidR="001A7847" w:rsidRDefault="007D395D">
      <w:pPr>
        <w:pStyle w:val="HTML"/>
        <w:shd w:val="clear" w:color="auto" w:fill="F5F5F5"/>
        <w:rPr>
          <w:color w:val="000000"/>
        </w:rPr>
      </w:pPr>
      <w:r>
        <w:rPr>
          <w:color w:val="000000"/>
        </w:rPr>
        <w:t xml:space="preserve">            System.</w:t>
      </w:r>
      <w:r>
        <w:rPr>
          <w:color w:val="0000FF"/>
        </w:rPr>
        <w:t>out</w:t>
      </w:r>
      <w:r>
        <w:rPr>
          <w:color w:val="000000"/>
        </w:rPr>
        <w:t>.printf(</w:t>
      </w:r>
      <w:r>
        <w:rPr>
          <w:color w:val="800000"/>
        </w:rPr>
        <w:t>"Group %s does not exist \n"</w:t>
      </w:r>
      <w:r>
        <w:rPr>
          <w:color w:val="000000"/>
        </w:rPr>
        <w:t>, groupNmae);</w:t>
      </w:r>
    </w:p>
    <w:p w:rsidR="001A7847" w:rsidRDefault="007D395D">
      <w:pPr>
        <w:pStyle w:val="HTML"/>
        <w:shd w:val="clear" w:color="auto" w:fill="F5F5F5"/>
        <w:rPr>
          <w:color w:val="000000"/>
        </w:rPr>
      </w:pPr>
      <w:r>
        <w:rPr>
          <w:color w:val="000000"/>
        </w:rPr>
        <w:t xml:space="preserve">            System.exit(</w:t>
      </w:r>
      <w:r>
        <w:rPr>
          <w:color w:val="800080"/>
        </w:rPr>
        <w:t>1</w:t>
      </w:r>
      <w:r>
        <w:rPr>
          <w:color w:val="000000"/>
        </w:rPr>
        <w:t>);</w:t>
      </w:r>
    </w:p>
    <w:p w:rsidR="001A7847" w:rsidRDefault="007D395D">
      <w:pPr>
        <w:pStyle w:val="HTML"/>
        <w:shd w:val="clear" w:color="auto" w:fill="F5F5F5"/>
        <w:rPr>
          <w:color w:val="000000"/>
        </w:rPr>
      </w:pPr>
      <w:r>
        <w:rPr>
          <w:color w:val="000000"/>
        </w:rPr>
        <w:t xml:space="preserve">        }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throws IOException, InterruptedException, KeeperException {</w:t>
      </w:r>
    </w:p>
    <w:p w:rsidR="001A7847" w:rsidRDefault="007D395D">
      <w:pPr>
        <w:pStyle w:val="HTML"/>
        <w:shd w:val="clear" w:color="auto" w:fill="F5F5F5"/>
        <w:rPr>
          <w:color w:val="000000"/>
        </w:rPr>
      </w:pPr>
      <w:r>
        <w:rPr>
          <w:color w:val="000000"/>
        </w:rPr>
        <w:t xml:space="preserve">        ListGroup listGroup = </w:t>
      </w:r>
      <w:r>
        <w:rPr>
          <w:color w:val="0000FF"/>
        </w:rPr>
        <w:t>new</w:t>
      </w:r>
      <w:r>
        <w:rPr>
          <w:color w:val="000000"/>
        </w:rPr>
        <w:t xml:space="preserve"> ListGroup();</w:t>
      </w:r>
    </w:p>
    <w:p w:rsidR="001A7847" w:rsidRDefault="007D395D">
      <w:pPr>
        <w:pStyle w:val="HTML"/>
        <w:shd w:val="clear" w:color="auto" w:fill="F5F5F5"/>
        <w:rPr>
          <w:color w:val="000000"/>
        </w:rPr>
      </w:pPr>
      <w:r>
        <w:rPr>
          <w:color w:val="000000"/>
        </w:rPr>
        <w:t xml:space="preserve">        listGroup.connect(args[</w:t>
      </w:r>
      <w:r>
        <w:rPr>
          <w:color w:val="800080"/>
        </w:rPr>
        <w:t>0</w:t>
      </w:r>
      <w:r>
        <w:rPr>
          <w:color w:val="000000"/>
        </w:rPr>
        <w:t>]);</w:t>
      </w:r>
    </w:p>
    <w:p w:rsidR="001A7847" w:rsidRDefault="007D395D">
      <w:pPr>
        <w:pStyle w:val="HTML"/>
        <w:shd w:val="clear" w:color="auto" w:fill="F5F5F5"/>
        <w:rPr>
          <w:color w:val="000000"/>
        </w:rPr>
      </w:pPr>
      <w:r>
        <w:rPr>
          <w:color w:val="000000"/>
        </w:rPr>
        <w:lastRenderedPageBreak/>
        <w:t xml:space="preserve">        listGroup.list(args[</w:t>
      </w:r>
      <w:r>
        <w:rPr>
          <w:color w:val="800080"/>
        </w:rPr>
        <w:t>1</w:t>
      </w:r>
      <w:r>
        <w:rPr>
          <w:color w:val="000000"/>
        </w:rPr>
        <w:t>]);</w:t>
      </w:r>
    </w:p>
    <w:p w:rsidR="001A7847" w:rsidRDefault="007D395D">
      <w:pPr>
        <w:pStyle w:val="HTML"/>
        <w:shd w:val="clear" w:color="auto" w:fill="F5F5F5"/>
        <w:rPr>
          <w:color w:val="000000"/>
        </w:rPr>
      </w:pPr>
      <w:r>
        <w:rPr>
          <w:color w:val="000000"/>
        </w:rPr>
        <w:t xml:space="preserve">        listGroup.close();</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w:t>
      </w:r>
    </w:p>
    <w:p w:rsidR="001A7847" w:rsidRDefault="007D395D">
      <w:pPr>
        <w:shd w:val="clear" w:color="auto" w:fill="F5F5F5"/>
        <w:rPr>
          <w:color w:val="000000"/>
        </w:rPr>
      </w:pPr>
      <w:r>
        <w:rPr>
          <w:noProof/>
          <w:color w:val="0066AA"/>
        </w:rPr>
        <w:drawing>
          <wp:inline distT="0" distB="0" distL="0" distR="0">
            <wp:extent cx="190500" cy="190500"/>
            <wp:effectExtent l="0" t="0" r="0" b="0"/>
            <wp:docPr id="111" name="图片 111"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w:t>
      </w:r>
      <w:r>
        <w:rPr>
          <w:rFonts w:ascii="Verdana" w:hAnsi="Verdana"/>
          <w:color w:val="000000"/>
          <w:sz w:val="20"/>
          <w:szCs w:val="20"/>
        </w:rPr>
        <w:t>list()</w:t>
      </w:r>
      <w:r>
        <w:rPr>
          <w:rFonts w:ascii="Verdana" w:hAnsi="Verdana"/>
          <w:color w:val="000000"/>
          <w:sz w:val="20"/>
          <w:szCs w:val="20"/>
        </w:rPr>
        <w:t>方法中，我们调用了</w:t>
      </w:r>
      <w:r>
        <w:rPr>
          <w:rFonts w:ascii="Verdana" w:hAnsi="Verdana"/>
          <w:color w:val="000000"/>
          <w:sz w:val="20"/>
          <w:szCs w:val="20"/>
        </w:rPr>
        <w:t>getChildren()</w:t>
      </w:r>
      <w:r>
        <w:rPr>
          <w:rFonts w:ascii="Verdana" w:hAnsi="Verdana"/>
          <w:color w:val="000000"/>
          <w:sz w:val="20"/>
          <w:szCs w:val="20"/>
        </w:rPr>
        <w:t>方法来检索并打印输出一个</w:t>
      </w:r>
      <w:r>
        <w:rPr>
          <w:rFonts w:ascii="Verdana" w:hAnsi="Verdana"/>
          <w:color w:val="000000"/>
          <w:sz w:val="20"/>
          <w:szCs w:val="20"/>
        </w:rPr>
        <w:t>znode</w:t>
      </w:r>
      <w:r>
        <w:rPr>
          <w:rFonts w:ascii="Verdana" w:hAnsi="Verdana"/>
          <w:color w:val="000000"/>
          <w:sz w:val="20"/>
          <w:szCs w:val="20"/>
        </w:rPr>
        <w:t>的子节点列表，调用参数为：该</w:t>
      </w:r>
      <w:r>
        <w:rPr>
          <w:rFonts w:ascii="Verdana" w:hAnsi="Verdana"/>
          <w:color w:val="000000"/>
          <w:sz w:val="20"/>
          <w:szCs w:val="20"/>
        </w:rPr>
        <w:t>znode</w:t>
      </w:r>
      <w:r>
        <w:rPr>
          <w:rFonts w:ascii="Verdana" w:hAnsi="Verdana"/>
          <w:color w:val="000000"/>
          <w:sz w:val="20"/>
          <w:szCs w:val="20"/>
        </w:rPr>
        <w:t>的路径和</w:t>
      </w:r>
      <w:r>
        <w:rPr>
          <w:rFonts w:ascii="Verdana" w:hAnsi="Verdana"/>
          <w:color w:val="000000"/>
          <w:sz w:val="20"/>
          <w:szCs w:val="20"/>
        </w:rPr>
        <w:t xml:space="preserve"> </w:t>
      </w:r>
      <w:r>
        <w:rPr>
          <w:rFonts w:ascii="Verdana" w:hAnsi="Verdana"/>
          <w:color w:val="000000"/>
          <w:sz w:val="20"/>
          <w:szCs w:val="20"/>
        </w:rPr>
        <w:t>设为</w:t>
      </w:r>
      <w:r>
        <w:rPr>
          <w:rFonts w:ascii="Verdana" w:hAnsi="Verdana"/>
          <w:color w:val="000000"/>
          <w:sz w:val="20"/>
          <w:szCs w:val="20"/>
        </w:rPr>
        <w:t>false</w:t>
      </w:r>
      <w:r>
        <w:rPr>
          <w:rFonts w:ascii="Verdana" w:hAnsi="Verdana"/>
          <w:color w:val="000000"/>
          <w:sz w:val="20"/>
          <w:szCs w:val="20"/>
        </w:rPr>
        <w:t>的观察标志。如果在一</w:t>
      </w:r>
      <w:r>
        <w:rPr>
          <w:rFonts w:ascii="Verdana" w:hAnsi="Verdana"/>
          <w:color w:val="000000"/>
          <w:sz w:val="20"/>
          <w:szCs w:val="20"/>
        </w:rPr>
        <w:t>znode</w:t>
      </w:r>
      <w:r>
        <w:rPr>
          <w:rFonts w:ascii="Verdana" w:hAnsi="Verdana"/>
          <w:color w:val="000000"/>
          <w:sz w:val="20"/>
          <w:szCs w:val="20"/>
        </w:rPr>
        <w:t>上设置了观察标志，那么一旦该</w:t>
      </w:r>
      <w:r>
        <w:rPr>
          <w:rFonts w:ascii="Verdana" w:hAnsi="Verdana"/>
          <w:color w:val="000000"/>
          <w:sz w:val="20"/>
          <w:szCs w:val="20"/>
        </w:rPr>
        <w:t>znode</w:t>
      </w:r>
      <w:r>
        <w:rPr>
          <w:rFonts w:ascii="Verdana" w:hAnsi="Verdana"/>
          <w:color w:val="000000"/>
          <w:sz w:val="20"/>
          <w:szCs w:val="20"/>
        </w:rPr>
        <w:t>的状态改变，关联的观察</w:t>
      </w:r>
      <w:r>
        <w:rPr>
          <w:rFonts w:ascii="Verdana" w:hAnsi="Verdana"/>
          <w:color w:val="000000"/>
          <w:sz w:val="20"/>
          <w:szCs w:val="20"/>
        </w:rPr>
        <w:t>(Watcher)</w:t>
      </w:r>
      <w:r>
        <w:rPr>
          <w:rFonts w:ascii="Verdana" w:hAnsi="Verdana"/>
          <w:color w:val="000000"/>
          <w:sz w:val="20"/>
          <w:szCs w:val="20"/>
        </w:rPr>
        <w:t>会被触发。虽然在这里我</w:t>
      </w:r>
      <w:r>
        <w:rPr>
          <w:rFonts w:ascii="Verdana" w:hAnsi="Verdana"/>
          <w:color w:val="000000"/>
          <w:sz w:val="20"/>
          <w:szCs w:val="20"/>
        </w:rPr>
        <w:t xml:space="preserve"> </w:t>
      </w:r>
      <w:r>
        <w:rPr>
          <w:rFonts w:ascii="Verdana" w:hAnsi="Verdana"/>
          <w:color w:val="000000"/>
          <w:sz w:val="20"/>
          <w:szCs w:val="20"/>
        </w:rPr>
        <w:t>们可以不使用观察，但在查看一个</w:t>
      </w:r>
      <w:r>
        <w:rPr>
          <w:rFonts w:ascii="Verdana" w:hAnsi="Verdana"/>
          <w:color w:val="000000"/>
          <w:sz w:val="20"/>
          <w:szCs w:val="20"/>
        </w:rPr>
        <w:t>znode</w:t>
      </w:r>
      <w:r>
        <w:rPr>
          <w:rFonts w:ascii="Verdana" w:hAnsi="Verdana"/>
          <w:color w:val="000000"/>
          <w:sz w:val="20"/>
          <w:szCs w:val="20"/>
        </w:rPr>
        <w:t>的子节点时，也可以设置观察，让应用程序接收到组成员加入、退出和组被删除的有关通知。</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在这段程序中，我们捕捉了</w:t>
      </w:r>
      <w:r>
        <w:rPr>
          <w:rFonts w:ascii="Verdana" w:hAnsi="Verdana"/>
          <w:color w:val="000000"/>
          <w:sz w:val="20"/>
          <w:szCs w:val="20"/>
        </w:rPr>
        <w:t>KeeperException.NoNodeException</w:t>
      </w:r>
      <w:r>
        <w:rPr>
          <w:rFonts w:ascii="Verdana" w:hAnsi="Verdana"/>
          <w:color w:val="000000"/>
          <w:sz w:val="20"/>
          <w:szCs w:val="20"/>
        </w:rPr>
        <w:t>异常，代表组的</w:t>
      </w:r>
      <w:r>
        <w:rPr>
          <w:rFonts w:ascii="Verdana" w:hAnsi="Verdana"/>
          <w:color w:val="000000"/>
          <w:sz w:val="20"/>
          <w:szCs w:val="20"/>
        </w:rPr>
        <w:t>znode</w:t>
      </w:r>
      <w:r>
        <w:rPr>
          <w:rFonts w:ascii="Verdana" w:hAnsi="Verdana"/>
          <w:color w:val="000000"/>
          <w:sz w:val="20"/>
          <w:szCs w:val="20"/>
        </w:rPr>
        <w:t>不存在时，这个异常就会被抛</w:t>
      </w:r>
      <w:r>
        <w:rPr>
          <w:rFonts w:ascii="Verdana" w:hAnsi="Verdana"/>
          <w:color w:val="000000"/>
          <w:sz w:val="20"/>
          <w:szCs w:val="20"/>
        </w:rPr>
        <w:t xml:space="preserve"> </w:t>
      </w:r>
      <w:r>
        <w:rPr>
          <w:rFonts w:ascii="Verdana" w:hAnsi="Verdana"/>
          <w:color w:val="000000"/>
          <w:sz w:val="20"/>
          <w:szCs w:val="20"/>
        </w:rPr>
        <w:t>出。下面看一下</w:t>
      </w:r>
      <w:r>
        <w:rPr>
          <w:rFonts w:ascii="Verdana" w:hAnsi="Verdana"/>
          <w:color w:val="000000"/>
          <w:sz w:val="20"/>
          <w:szCs w:val="20"/>
        </w:rPr>
        <w:t>ListGroup</w:t>
      </w:r>
      <w:r>
        <w:rPr>
          <w:rFonts w:ascii="Verdana" w:hAnsi="Verdana"/>
          <w:color w:val="000000"/>
          <w:sz w:val="20"/>
          <w:szCs w:val="20"/>
        </w:rPr>
        <w:t>程序的工作过程：虽然搭建了分布式的</w:t>
      </w:r>
      <w:r>
        <w:rPr>
          <w:rFonts w:ascii="Verdana" w:hAnsi="Verdana"/>
          <w:color w:val="000000"/>
          <w:sz w:val="20"/>
          <w:szCs w:val="20"/>
        </w:rPr>
        <w:t>ZooKeeper</w:t>
      </w:r>
      <w:r>
        <w:rPr>
          <w:rFonts w:ascii="Verdana" w:hAnsi="Verdana"/>
          <w:color w:val="000000"/>
          <w:sz w:val="20"/>
          <w:szCs w:val="20"/>
        </w:rPr>
        <w:t>，但分布式</w:t>
      </w:r>
      <w:r>
        <w:rPr>
          <w:rFonts w:ascii="Verdana" w:hAnsi="Verdana"/>
          <w:color w:val="000000"/>
          <w:sz w:val="20"/>
          <w:szCs w:val="20"/>
        </w:rPr>
        <w:t>ZooKeeper</w:t>
      </w:r>
      <w:r>
        <w:rPr>
          <w:rFonts w:ascii="Verdana" w:hAnsi="Verdana"/>
          <w:color w:val="000000"/>
          <w:sz w:val="20"/>
          <w:szCs w:val="20"/>
        </w:rPr>
        <w:t>启动运行比较耗时，我在这采用前面</w:t>
      </w:r>
      <w:r>
        <w:rPr>
          <w:rFonts w:ascii="Verdana" w:hAnsi="Verdana"/>
          <w:color w:val="000000"/>
          <w:sz w:val="20"/>
          <w:szCs w:val="20"/>
        </w:rPr>
        <w:t xml:space="preserve"> </w:t>
      </w:r>
      <w:r>
        <w:rPr>
          <w:rFonts w:ascii="Verdana" w:hAnsi="Verdana"/>
          <w:color w:val="000000"/>
          <w:sz w:val="20"/>
          <w:szCs w:val="20"/>
        </w:rPr>
        <w:t>提到的复制模式下的</w:t>
      </w:r>
      <w:r>
        <w:rPr>
          <w:rFonts w:ascii="Verdana" w:hAnsi="Verdana"/>
          <w:color w:val="000000"/>
          <w:sz w:val="20"/>
          <w:szCs w:val="20"/>
        </w:rPr>
        <w:t>ZooKeeper</w:t>
      </w:r>
      <w:r>
        <w:rPr>
          <w:rFonts w:ascii="Verdana" w:hAnsi="Verdana"/>
          <w:color w:val="000000"/>
          <w:sz w:val="20"/>
          <w:szCs w:val="20"/>
        </w:rPr>
        <w:t>来进行测试。</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首先我们得启动</w:t>
      </w:r>
      <w:r>
        <w:rPr>
          <w:rFonts w:ascii="Verdana" w:hAnsi="Verdana"/>
          <w:color w:val="000000"/>
          <w:sz w:val="20"/>
          <w:szCs w:val="20"/>
        </w:rPr>
        <w:t>ZooKeeper</w:t>
      </w:r>
      <w:r>
        <w:rPr>
          <w:rFonts w:ascii="Verdana" w:hAnsi="Verdana"/>
          <w:color w:val="000000"/>
          <w:sz w:val="20"/>
          <w:szCs w:val="20"/>
        </w:rPr>
        <w:t>，启动以后将上面的源程序放到</w:t>
      </w:r>
      <w:r>
        <w:rPr>
          <w:rFonts w:ascii="Verdana" w:hAnsi="Verdana"/>
          <w:color w:val="000000"/>
          <w:sz w:val="20"/>
          <w:szCs w:val="20"/>
        </w:rPr>
        <w:t>Linux</w:t>
      </w:r>
      <w:r>
        <w:rPr>
          <w:rFonts w:ascii="Verdana" w:hAnsi="Verdana"/>
          <w:color w:val="000000"/>
          <w:sz w:val="20"/>
          <w:szCs w:val="20"/>
        </w:rPr>
        <w:t>目录中并进行编译，我将其放到了</w:t>
      </w:r>
      <w:r>
        <w:rPr>
          <w:rFonts w:ascii="Verdana" w:hAnsi="Verdana"/>
          <w:color w:val="000000"/>
          <w:sz w:val="20"/>
          <w:szCs w:val="20"/>
        </w:rPr>
        <w:t>"/usr/code"</w:t>
      </w:r>
      <w:r>
        <w:rPr>
          <w:rFonts w:ascii="Verdana" w:hAnsi="Verdana"/>
          <w:color w:val="000000"/>
          <w:sz w:val="20"/>
          <w:szCs w:val="20"/>
        </w:rPr>
        <w:t>目录下，并在该目录下创建一个</w:t>
      </w:r>
      <w:r>
        <w:rPr>
          <w:rFonts w:ascii="Verdana" w:hAnsi="Verdana"/>
          <w:color w:val="000000"/>
          <w:sz w:val="20"/>
          <w:szCs w:val="20"/>
        </w:rPr>
        <w:t>classes</w:t>
      </w:r>
      <w:r>
        <w:rPr>
          <w:rFonts w:ascii="Verdana" w:hAnsi="Verdana"/>
          <w:color w:val="000000"/>
          <w:sz w:val="20"/>
          <w:szCs w:val="20"/>
        </w:rPr>
        <w:t>文件夹，用于存放生成字节码文件：</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10" name="图片 110"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[root@hadoop ~]# cd /usr/code</w:t>
      </w:r>
    </w:p>
    <w:p w:rsidR="001A7847" w:rsidRDefault="007D395D">
      <w:pPr>
        <w:pStyle w:val="HTML"/>
        <w:shd w:val="clear" w:color="auto" w:fill="F5F5F5"/>
        <w:rPr>
          <w:color w:val="000000"/>
        </w:rPr>
      </w:pPr>
      <w:r>
        <w:rPr>
          <w:color w:val="000000"/>
        </w:rPr>
        <w:t>[root@hadoop code]# ls</w:t>
      </w:r>
    </w:p>
    <w:p w:rsidR="001A7847" w:rsidRDefault="007D395D">
      <w:pPr>
        <w:pStyle w:val="HTML"/>
        <w:shd w:val="clear" w:color="auto" w:fill="F5F5F5"/>
        <w:rPr>
          <w:color w:val="000000"/>
        </w:rPr>
      </w:pPr>
      <w:r>
        <w:rPr>
          <w:color w:val="000000"/>
        </w:rPr>
        <w:t>ConnectionWatcher.java  DeleteGroup.java  ListGroup.java</w:t>
      </w:r>
    </w:p>
    <w:p w:rsidR="001A7847" w:rsidRDefault="007D395D">
      <w:pPr>
        <w:pStyle w:val="HTML"/>
        <w:shd w:val="clear" w:color="auto" w:fill="F5F5F5"/>
        <w:rPr>
          <w:color w:val="000000"/>
        </w:rPr>
      </w:pPr>
      <w:r>
        <w:rPr>
          <w:color w:val="000000"/>
        </w:rPr>
        <w:t>classes  CreateGroup.java  JoinGroup.java  PackageTest.java</w:t>
      </w:r>
    </w:p>
    <w:p w:rsidR="001A7847" w:rsidRDefault="007D395D">
      <w:pPr>
        <w:pStyle w:val="HTML"/>
        <w:shd w:val="clear" w:color="auto" w:fill="F5F5F5"/>
        <w:rPr>
          <w:color w:val="000000"/>
        </w:rPr>
      </w:pPr>
      <w:r>
        <w:rPr>
          <w:color w:val="000000"/>
        </w:rPr>
        <w:t>[root@hadoop code]# javac -d ./classes ConnectionWatcher.java</w:t>
      </w:r>
    </w:p>
    <w:p w:rsidR="001A7847" w:rsidRDefault="007D395D">
      <w:pPr>
        <w:pStyle w:val="HTML"/>
        <w:shd w:val="clear" w:color="auto" w:fill="F5F5F5"/>
        <w:rPr>
          <w:color w:val="000000"/>
        </w:rPr>
      </w:pPr>
      <w:r>
        <w:rPr>
          <w:color w:val="000000"/>
        </w:rPr>
        <w:t>[root@hadoop code]# javac -d ./classes *.java</w:t>
      </w:r>
    </w:p>
    <w:p w:rsidR="001A7847" w:rsidRDefault="007D395D">
      <w:pPr>
        <w:shd w:val="clear" w:color="auto" w:fill="F5F5F5"/>
        <w:rPr>
          <w:color w:val="000000"/>
        </w:rPr>
      </w:pPr>
      <w:r>
        <w:rPr>
          <w:noProof/>
          <w:color w:val="0066AA"/>
        </w:rPr>
        <w:drawing>
          <wp:inline distT="0" distB="0" distL="0" distR="0">
            <wp:extent cx="190500" cy="190500"/>
            <wp:effectExtent l="0" t="0" r="0" b="0"/>
            <wp:docPr id="109" name="图片 109"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由于目前我们还没有在组中添加任何成员，因此</w:t>
      </w:r>
      <w:r>
        <w:rPr>
          <w:rFonts w:ascii="Verdana" w:hAnsi="Verdana"/>
          <w:color w:val="000000"/>
          <w:sz w:val="20"/>
          <w:szCs w:val="20"/>
        </w:rPr>
        <w:t>zoo</w:t>
      </w:r>
      <w:r>
        <w:rPr>
          <w:rFonts w:ascii="Verdana" w:hAnsi="Verdana"/>
          <w:color w:val="000000"/>
          <w:sz w:val="20"/>
          <w:szCs w:val="20"/>
        </w:rPr>
        <w:t>是空的：</w:t>
      </w:r>
    </w:p>
    <w:p w:rsidR="001A7847" w:rsidRDefault="007D395D">
      <w:pPr>
        <w:pStyle w:val="HTML"/>
        <w:shd w:val="clear" w:color="auto" w:fill="F5F5F5"/>
        <w:rPr>
          <w:color w:val="000000"/>
        </w:rPr>
      </w:pPr>
      <w:r>
        <w:rPr>
          <w:color w:val="000000"/>
        </w:rPr>
        <w:t>[root@hadoop code]# java org.zk.ListGroup  localhost zoo</w:t>
      </w:r>
    </w:p>
    <w:p w:rsidR="001A7847" w:rsidRDefault="007D395D">
      <w:pPr>
        <w:pStyle w:val="HTML"/>
        <w:shd w:val="clear" w:color="auto" w:fill="F5F5F5"/>
        <w:rPr>
          <w:color w:val="000000"/>
        </w:rPr>
      </w:pPr>
      <w:r>
        <w:rPr>
          <w:color w:val="800080"/>
        </w:rPr>
        <w:t>2014</w:t>
      </w:r>
      <w:r>
        <w:rPr>
          <w:color w:val="000000"/>
        </w:rPr>
        <w:t>-</w:t>
      </w:r>
      <w:r>
        <w:rPr>
          <w:color w:val="800080"/>
        </w:rPr>
        <w:t>10</w:t>
      </w:r>
      <w:r>
        <w:rPr>
          <w:color w:val="000000"/>
        </w:rPr>
        <w:t>-</w:t>
      </w:r>
      <w:r>
        <w:rPr>
          <w:color w:val="800080"/>
        </w:rPr>
        <w:t>30</w:t>
      </w:r>
      <w:r>
        <w:rPr>
          <w:color w:val="000000"/>
        </w:rPr>
        <w:t xml:space="preserve"> </w:t>
      </w:r>
      <w:r>
        <w:rPr>
          <w:color w:val="800080"/>
        </w:rPr>
        <w:t>01</w:t>
      </w:r>
      <w:r>
        <w:rPr>
          <w:color w:val="000000"/>
        </w:rPr>
        <w:t>:</w:t>
      </w:r>
      <w:r>
        <w:rPr>
          <w:color w:val="800080"/>
        </w:rPr>
        <w:t>52</w:t>
      </w:r>
      <w:r>
        <w:rPr>
          <w:color w:val="000000"/>
        </w:rPr>
        <w:t>:</w:t>
      </w:r>
      <w:r>
        <w:rPr>
          <w:color w:val="800080"/>
        </w:rPr>
        <w:t>19</w:t>
      </w:r>
      <w:r>
        <w:rPr>
          <w:color w:val="000000"/>
        </w:rPr>
        <w:t>,</w:t>
      </w:r>
      <w:r>
        <w:rPr>
          <w:color w:val="800080"/>
        </w:rPr>
        <w:t>703</w:t>
      </w:r>
      <w:r>
        <w:rPr>
          <w:color w:val="000000"/>
        </w:rPr>
        <w:t xml:space="preserve"> [myid:] - INFO  [main:Environment@</w:t>
      </w:r>
      <w:r>
        <w:rPr>
          <w:color w:val="800080"/>
        </w:rPr>
        <w:t>100</w:t>
      </w:r>
      <w:r>
        <w:rPr>
          <w:color w:val="000000"/>
        </w:rPr>
        <w:t>] - Client environment:……</w:t>
      </w:r>
    </w:p>
    <w:p w:rsidR="001A7847" w:rsidRDefault="007D395D">
      <w:pPr>
        <w:pStyle w:val="HTML"/>
        <w:shd w:val="clear" w:color="auto" w:fill="F5F5F5"/>
        <w:rPr>
          <w:color w:val="000000"/>
        </w:rPr>
      </w:pPr>
      <w:r>
        <w:rPr>
          <w:color w:val="000000"/>
        </w:rPr>
        <w:t>……</w:t>
      </w:r>
    </w:p>
    <w:p w:rsidR="001A7847" w:rsidRDefault="007D395D">
      <w:pPr>
        <w:pStyle w:val="HTML"/>
        <w:shd w:val="clear" w:color="auto" w:fill="F5F5F5"/>
        <w:rPr>
          <w:color w:val="000000"/>
        </w:rPr>
      </w:pPr>
      <w:r>
        <w:rPr>
          <w:color w:val="000000"/>
        </w:rPr>
        <w:t xml:space="preserve">No memebers </w:t>
      </w:r>
      <w:r>
        <w:rPr>
          <w:color w:val="0000FF"/>
        </w:rPr>
        <w:t>in</w:t>
      </w:r>
      <w:r>
        <w:rPr>
          <w:color w:val="000000"/>
        </w:rPr>
        <w:t xml:space="preserve"> group zoo</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我们可以使用</w:t>
      </w:r>
      <w:r>
        <w:rPr>
          <w:rFonts w:ascii="Verdana" w:hAnsi="Verdana"/>
          <w:color w:val="000000"/>
          <w:sz w:val="20"/>
          <w:szCs w:val="20"/>
        </w:rPr>
        <w:t>JoinGroup</w:t>
      </w:r>
      <w:r>
        <w:rPr>
          <w:rFonts w:ascii="Verdana" w:hAnsi="Verdana"/>
          <w:color w:val="000000"/>
          <w:sz w:val="20"/>
          <w:szCs w:val="20"/>
        </w:rPr>
        <w:t>来向组中添加成员。在</w:t>
      </w:r>
      <w:r>
        <w:rPr>
          <w:rFonts w:ascii="Verdana" w:hAnsi="Verdana"/>
          <w:color w:val="000000"/>
          <w:sz w:val="20"/>
          <w:szCs w:val="20"/>
        </w:rPr>
        <w:t>sleep</w:t>
      </w:r>
      <w:r>
        <w:rPr>
          <w:rFonts w:ascii="Verdana" w:hAnsi="Verdana"/>
          <w:color w:val="000000"/>
          <w:sz w:val="20"/>
          <w:szCs w:val="20"/>
        </w:rPr>
        <w:t>语句的作用下，这些作为组成员的</w:t>
      </w:r>
      <w:r>
        <w:rPr>
          <w:rFonts w:ascii="Verdana" w:hAnsi="Verdana"/>
          <w:color w:val="000000"/>
          <w:sz w:val="20"/>
          <w:szCs w:val="20"/>
        </w:rPr>
        <w:t>znode</w:t>
      </w:r>
      <w:r>
        <w:rPr>
          <w:rFonts w:ascii="Verdana" w:hAnsi="Verdana"/>
          <w:color w:val="000000"/>
          <w:sz w:val="20"/>
          <w:szCs w:val="20"/>
        </w:rPr>
        <w:t>不会自己终止，所以我们可以，以后台进程的方式来启动他们：</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08" name="图片 108"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[root@hadoop code]# java org.zk.JoinGroup localhost zoo duck &amp;</w:t>
      </w:r>
    </w:p>
    <w:p w:rsidR="001A7847" w:rsidRDefault="007D395D">
      <w:pPr>
        <w:pStyle w:val="HTML"/>
        <w:shd w:val="clear" w:color="auto" w:fill="F5F5F5"/>
        <w:rPr>
          <w:color w:val="000000"/>
        </w:rPr>
      </w:pPr>
      <w:r>
        <w:rPr>
          <w:color w:val="800080"/>
        </w:rPr>
        <w:t>2014</w:t>
      </w:r>
      <w:r>
        <w:rPr>
          <w:color w:val="000000"/>
        </w:rPr>
        <w:t>-</w:t>
      </w:r>
      <w:r>
        <w:rPr>
          <w:color w:val="800080"/>
        </w:rPr>
        <w:t>10</w:t>
      </w:r>
      <w:r>
        <w:rPr>
          <w:color w:val="000000"/>
        </w:rPr>
        <w:t>-</w:t>
      </w:r>
      <w:r>
        <w:rPr>
          <w:color w:val="800080"/>
        </w:rPr>
        <w:t>30</w:t>
      </w:r>
      <w:r>
        <w:rPr>
          <w:color w:val="000000"/>
        </w:rPr>
        <w:t xml:space="preserve"> </w:t>
      </w:r>
      <w:r>
        <w:rPr>
          <w:color w:val="800080"/>
        </w:rPr>
        <w:t>02</w:t>
      </w:r>
      <w:r>
        <w:rPr>
          <w:color w:val="000000"/>
        </w:rPr>
        <w:t>:</w:t>
      </w:r>
      <w:r>
        <w:rPr>
          <w:color w:val="800080"/>
        </w:rPr>
        <w:t>06</w:t>
      </w:r>
      <w:r>
        <w:rPr>
          <w:color w:val="000000"/>
        </w:rPr>
        <w:t>:</w:t>
      </w:r>
      <w:r>
        <w:rPr>
          <w:color w:val="800080"/>
        </w:rPr>
        <w:t>05</w:t>
      </w:r>
      <w:r>
        <w:rPr>
          <w:color w:val="000000"/>
        </w:rPr>
        <w:t>,</w:t>
      </w:r>
      <w:r>
        <w:rPr>
          <w:color w:val="800080"/>
        </w:rPr>
        <w:t>018</w:t>
      </w:r>
      <w:r>
        <w:rPr>
          <w:color w:val="000000"/>
        </w:rPr>
        <w:t xml:space="preserve"> [myid:] - INFO  [main:Environment@</w:t>
      </w:r>
      <w:r>
        <w:rPr>
          <w:color w:val="800080"/>
        </w:rPr>
        <w:t>100</w:t>
      </w:r>
      <w:r>
        <w:rPr>
          <w:color w:val="000000"/>
        </w:rPr>
        <w:t>] - Client environment:……</w:t>
      </w:r>
    </w:p>
    <w:p w:rsidR="001A7847" w:rsidRDefault="007D395D">
      <w:pPr>
        <w:pStyle w:val="HTML"/>
        <w:shd w:val="clear" w:color="auto" w:fill="F5F5F5"/>
        <w:rPr>
          <w:color w:val="000000"/>
        </w:rPr>
      </w:pPr>
      <w:r>
        <w:rPr>
          <w:color w:val="000000"/>
        </w:rPr>
        <w:t>……</w:t>
      </w:r>
    </w:p>
    <w:p w:rsidR="001A7847" w:rsidRDefault="007D395D">
      <w:pPr>
        <w:pStyle w:val="HTML"/>
        <w:shd w:val="clear" w:color="auto" w:fill="F5F5F5"/>
        <w:rPr>
          <w:color w:val="000000"/>
        </w:rPr>
      </w:pPr>
      <w:r>
        <w:rPr>
          <w:color w:val="000000"/>
        </w:rPr>
        <w:t>Created:/zoo/duck</w:t>
      </w:r>
    </w:p>
    <w:p w:rsidR="001A7847" w:rsidRDefault="007D395D">
      <w:pPr>
        <w:pStyle w:val="HTML"/>
        <w:shd w:val="clear" w:color="auto" w:fill="F5F5F5"/>
        <w:rPr>
          <w:color w:val="000000"/>
        </w:rPr>
      </w:pPr>
      <w:r>
        <w:rPr>
          <w:color w:val="000000"/>
        </w:rPr>
        <w:t>[root@hadoop code]# java org.zk.JoinGroup localhost zoo cow &amp;</w:t>
      </w:r>
    </w:p>
    <w:p w:rsidR="001A7847" w:rsidRDefault="007D395D">
      <w:pPr>
        <w:pStyle w:val="HTML"/>
        <w:shd w:val="clear" w:color="auto" w:fill="F5F5F5"/>
        <w:rPr>
          <w:color w:val="000000"/>
        </w:rPr>
      </w:pPr>
      <w:r>
        <w:rPr>
          <w:color w:val="800080"/>
        </w:rPr>
        <w:lastRenderedPageBreak/>
        <w:t>2014</w:t>
      </w:r>
      <w:r>
        <w:rPr>
          <w:color w:val="000000"/>
        </w:rPr>
        <w:t>-</w:t>
      </w:r>
      <w:r>
        <w:rPr>
          <w:color w:val="800080"/>
        </w:rPr>
        <w:t>10</w:t>
      </w:r>
      <w:r>
        <w:rPr>
          <w:color w:val="000000"/>
        </w:rPr>
        <w:t>-</w:t>
      </w:r>
      <w:r>
        <w:rPr>
          <w:color w:val="800080"/>
        </w:rPr>
        <w:t>30</w:t>
      </w:r>
      <w:r>
        <w:rPr>
          <w:color w:val="000000"/>
        </w:rPr>
        <w:t xml:space="preserve"> </w:t>
      </w:r>
      <w:r>
        <w:rPr>
          <w:color w:val="800080"/>
        </w:rPr>
        <w:t>02</w:t>
      </w:r>
      <w:r>
        <w:rPr>
          <w:color w:val="000000"/>
        </w:rPr>
        <w:t>:</w:t>
      </w:r>
      <w:r>
        <w:rPr>
          <w:color w:val="800080"/>
        </w:rPr>
        <w:t>06</w:t>
      </w:r>
      <w:r>
        <w:rPr>
          <w:color w:val="000000"/>
        </w:rPr>
        <w:t>:</w:t>
      </w:r>
      <w:r>
        <w:rPr>
          <w:color w:val="800080"/>
        </w:rPr>
        <w:t>05</w:t>
      </w:r>
      <w:r>
        <w:rPr>
          <w:color w:val="000000"/>
        </w:rPr>
        <w:t>,</w:t>
      </w:r>
      <w:r>
        <w:rPr>
          <w:color w:val="800080"/>
        </w:rPr>
        <w:t>018</w:t>
      </w:r>
      <w:r>
        <w:rPr>
          <w:color w:val="000000"/>
        </w:rPr>
        <w:t xml:space="preserve"> [myid:] - INFO  [main:Environment@</w:t>
      </w:r>
      <w:r>
        <w:rPr>
          <w:color w:val="800080"/>
        </w:rPr>
        <w:t>100</w:t>
      </w:r>
      <w:r>
        <w:rPr>
          <w:color w:val="000000"/>
        </w:rPr>
        <w:t>] - Client environment:……</w:t>
      </w:r>
    </w:p>
    <w:p w:rsidR="001A7847" w:rsidRDefault="007D395D">
      <w:pPr>
        <w:pStyle w:val="HTML"/>
        <w:shd w:val="clear" w:color="auto" w:fill="F5F5F5"/>
        <w:rPr>
          <w:color w:val="000000"/>
        </w:rPr>
      </w:pPr>
      <w:r>
        <w:rPr>
          <w:color w:val="000000"/>
        </w:rPr>
        <w:t>……</w:t>
      </w:r>
    </w:p>
    <w:p w:rsidR="001A7847" w:rsidRDefault="007D395D">
      <w:pPr>
        <w:pStyle w:val="HTML"/>
        <w:shd w:val="clear" w:color="auto" w:fill="F5F5F5"/>
        <w:rPr>
          <w:color w:val="000000"/>
        </w:rPr>
      </w:pPr>
      <w:r>
        <w:rPr>
          <w:color w:val="000000"/>
        </w:rPr>
        <w:t>Created:/zoo/cow</w:t>
      </w:r>
    </w:p>
    <w:p w:rsidR="001A7847" w:rsidRDefault="007D395D">
      <w:pPr>
        <w:pStyle w:val="HTML"/>
        <w:shd w:val="clear" w:color="auto" w:fill="F5F5F5"/>
        <w:rPr>
          <w:color w:val="000000"/>
        </w:rPr>
      </w:pPr>
      <w:r>
        <w:rPr>
          <w:color w:val="000000"/>
        </w:rPr>
        <w:t>[root@hadoop code]# java org.zk.JoinGroup localhost zoo goat &amp;</w:t>
      </w:r>
    </w:p>
    <w:p w:rsidR="001A7847" w:rsidRDefault="007D395D">
      <w:pPr>
        <w:pStyle w:val="HTML"/>
        <w:shd w:val="clear" w:color="auto" w:fill="F5F5F5"/>
        <w:rPr>
          <w:color w:val="000000"/>
        </w:rPr>
      </w:pPr>
      <w:r>
        <w:rPr>
          <w:color w:val="800080"/>
        </w:rPr>
        <w:t>2014</w:t>
      </w:r>
      <w:r>
        <w:rPr>
          <w:color w:val="000000"/>
        </w:rPr>
        <w:t>-</w:t>
      </w:r>
      <w:r>
        <w:rPr>
          <w:color w:val="800080"/>
        </w:rPr>
        <w:t>10</w:t>
      </w:r>
      <w:r>
        <w:rPr>
          <w:color w:val="000000"/>
        </w:rPr>
        <w:t>-</w:t>
      </w:r>
      <w:r>
        <w:rPr>
          <w:color w:val="800080"/>
        </w:rPr>
        <w:t>30</w:t>
      </w:r>
      <w:r>
        <w:rPr>
          <w:color w:val="000000"/>
        </w:rPr>
        <w:t xml:space="preserve"> </w:t>
      </w:r>
      <w:r>
        <w:rPr>
          <w:color w:val="800080"/>
        </w:rPr>
        <w:t>02</w:t>
      </w:r>
      <w:r>
        <w:rPr>
          <w:color w:val="000000"/>
        </w:rPr>
        <w:t>:</w:t>
      </w:r>
      <w:r>
        <w:rPr>
          <w:color w:val="800080"/>
        </w:rPr>
        <w:t>06</w:t>
      </w:r>
      <w:r>
        <w:rPr>
          <w:color w:val="000000"/>
        </w:rPr>
        <w:t>:</w:t>
      </w:r>
      <w:r>
        <w:rPr>
          <w:color w:val="800080"/>
        </w:rPr>
        <w:t>05</w:t>
      </w:r>
      <w:r>
        <w:rPr>
          <w:color w:val="000000"/>
        </w:rPr>
        <w:t>,</w:t>
      </w:r>
      <w:r>
        <w:rPr>
          <w:color w:val="800080"/>
        </w:rPr>
        <w:t>018</w:t>
      </w:r>
      <w:r>
        <w:rPr>
          <w:color w:val="000000"/>
        </w:rPr>
        <w:t xml:space="preserve"> [myid:] - INFO  [main:Environment@</w:t>
      </w:r>
      <w:r>
        <w:rPr>
          <w:color w:val="800080"/>
        </w:rPr>
        <w:t>100</w:t>
      </w:r>
      <w:r>
        <w:rPr>
          <w:color w:val="000000"/>
        </w:rPr>
        <w:t>] - Client environment:……</w:t>
      </w:r>
    </w:p>
    <w:p w:rsidR="001A7847" w:rsidRDefault="007D395D">
      <w:pPr>
        <w:pStyle w:val="HTML"/>
        <w:shd w:val="clear" w:color="auto" w:fill="F5F5F5"/>
        <w:rPr>
          <w:color w:val="000000"/>
        </w:rPr>
      </w:pPr>
      <w:r>
        <w:rPr>
          <w:color w:val="000000"/>
        </w:rPr>
        <w:t>……</w:t>
      </w:r>
    </w:p>
    <w:p w:rsidR="001A7847" w:rsidRDefault="007D395D">
      <w:pPr>
        <w:pStyle w:val="HTML"/>
        <w:shd w:val="clear" w:color="auto" w:fill="F5F5F5"/>
        <w:rPr>
          <w:color w:val="000000"/>
        </w:rPr>
      </w:pPr>
      <w:r>
        <w:rPr>
          <w:color w:val="000000"/>
        </w:rPr>
        <w:t>Created:/zoo/goat</w:t>
      </w:r>
    </w:p>
    <w:p w:rsidR="001A7847" w:rsidRDefault="007D395D">
      <w:pPr>
        <w:shd w:val="clear" w:color="auto" w:fill="F5F5F5"/>
        <w:rPr>
          <w:color w:val="000000"/>
        </w:rPr>
      </w:pPr>
      <w:r>
        <w:rPr>
          <w:noProof/>
          <w:color w:val="0066AA"/>
        </w:rPr>
        <w:drawing>
          <wp:inline distT="0" distB="0" distL="0" distR="0">
            <wp:extent cx="190500" cy="190500"/>
            <wp:effectExtent l="0" t="0" r="0" b="0"/>
            <wp:docPr id="107" name="图片 107"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最后一行命令保存了将</w:t>
      </w:r>
      <w:r>
        <w:rPr>
          <w:rFonts w:ascii="Verdana" w:hAnsi="Verdana"/>
          <w:color w:val="000000"/>
          <w:sz w:val="20"/>
          <w:szCs w:val="20"/>
        </w:rPr>
        <w:t>goat</w:t>
      </w:r>
      <w:r>
        <w:rPr>
          <w:rFonts w:ascii="Verdana" w:hAnsi="Verdana"/>
          <w:color w:val="000000"/>
          <w:sz w:val="20"/>
          <w:szCs w:val="20"/>
        </w:rPr>
        <w:t>添加到组中的</w:t>
      </w:r>
      <w:r>
        <w:rPr>
          <w:rFonts w:ascii="Verdana" w:hAnsi="Verdana"/>
          <w:color w:val="000000"/>
          <w:sz w:val="20"/>
          <w:szCs w:val="20"/>
        </w:rPr>
        <w:t>java</w:t>
      </w:r>
      <w:r>
        <w:rPr>
          <w:rFonts w:ascii="Verdana" w:hAnsi="Verdana"/>
          <w:color w:val="000000"/>
          <w:sz w:val="20"/>
          <w:szCs w:val="20"/>
        </w:rPr>
        <w:t>进程的</w:t>
      </w:r>
      <w:r>
        <w:rPr>
          <w:rFonts w:ascii="Verdana" w:hAnsi="Verdana"/>
          <w:color w:val="000000"/>
          <w:sz w:val="20"/>
          <w:szCs w:val="20"/>
        </w:rPr>
        <w:t>ID</w:t>
      </w:r>
      <w:r>
        <w:rPr>
          <w:rFonts w:ascii="Verdana" w:hAnsi="Verdana"/>
          <w:color w:val="000000"/>
          <w:sz w:val="20"/>
          <w:szCs w:val="20"/>
        </w:rPr>
        <w:t>。我们需要保存这个进程的</w:t>
      </w:r>
      <w:r>
        <w:rPr>
          <w:rFonts w:ascii="Verdana" w:hAnsi="Verdana"/>
          <w:color w:val="000000"/>
          <w:sz w:val="20"/>
          <w:szCs w:val="20"/>
        </w:rPr>
        <w:t>ID</w:t>
      </w:r>
      <w:r>
        <w:rPr>
          <w:rFonts w:ascii="Verdana" w:hAnsi="Verdana"/>
          <w:color w:val="000000"/>
          <w:sz w:val="20"/>
          <w:szCs w:val="20"/>
        </w:rPr>
        <w:t>，以便能够在查看组成员之后杀死进程。</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06" name="图片 106"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[root@hadoop code]#</w:t>
      </w:r>
    </w:p>
    <w:p w:rsidR="001A7847" w:rsidRDefault="007D395D">
      <w:pPr>
        <w:pStyle w:val="HTML"/>
        <w:shd w:val="clear" w:color="auto" w:fill="F5F5F5"/>
        <w:rPr>
          <w:color w:val="000000"/>
        </w:rPr>
      </w:pPr>
      <w:r>
        <w:rPr>
          <w:color w:val="800080"/>
        </w:rPr>
        <w:t>2014</w:t>
      </w:r>
      <w:r>
        <w:rPr>
          <w:color w:val="000000"/>
        </w:rPr>
        <w:t>-</w:t>
      </w:r>
      <w:r>
        <w:rPr>
          <w:color w:val="800080"/>
        </w:rPr>
        <w:t>10</w:t>
      </w:r>
      <w:r>
        <w:rPr>
          <w:color w:val="000000"/>
        </w:rPr>
        <w:t>-</w:t>
      </w:r>
      <w:r>
        <w:rPr>
          <w:color w:val="800080"/>
        </w:rPr>
        <w:t>30</w:t>
      </w:r>
      <w:r>
        <w:rPr>
          <w:color w:val="000000"/>
        </w:rPr>
        <w:t xml:space="preserve"> </w:t>
      </w:r>
      <w:r>
        <w:rPr>
          <w:color w:val="800080"/>
        </w:rPr>
        <w:t>03</w:t>
      </w:r>
      <w:r>
        <w:rPr>
          <w:color w:val="000000"/>
        </w:rPr>
        <w:t>:</w:t>
      </w:r>
      <w:r>
        <w:rPr>
          <w:color w:val="800080"/>
        </w:rPr>
        <w:t>15</w:t>
      </w:r>
      <w:r>
        <w:rPr>
          <w:color w:val="000000"/>
        </w:rPr>
        <w:t>:</w:t>
      </w:r>
      <w:r>
        <w:rPr>
          <w:color w:val="800080"/>
        </w:rPr>
        <w:t>30</w:t>
      </w:r>
      <w:r>
        <w:rPr>
          <w:color w:val="000000"/>
        </w:rPr>
        <w:t>,</w:t>
      </w:r>
      <w:r>
        <w:rPr>
          <w:color w:val="800080"/>
        </w:rPr>
        <w:t>619</w:t>
      </w:r>
      <w:r>
        <w:rPr>
          <w:color w:val="000000"/>
        </w:rPr>
        <w:t xml:space="preserve"> [myid:] - INFO  [main:Environment@</w:t>
      </w:r>
      <w:r>
        <w:rPr>
          <w:color w:val="800080"/>
        </w:rPr>
        <w:t>100</w:t>
      </w:r>
      <w:r>
        <w:rPr>
          <w:color w:val="000000"/>
        </w:rPr>
        <w:t>] - Client environment:……</w:t>
      </w:r>
    </w:p>
    <w:p w:rsidR="001A7847" w:rsidRDefault="007D395D">
      <w:pPr>
        <w:pStyle w:val="HTML"/>
        <w:shd w:val="clear" w:color="auto" w:fill="F5F5F5"/>
        <w:rPr>
          <w:color w:val="000000"/>
        </w:rPr>
      </w:pPr>
      <w:r>
        <w:rPr>
          <w:color w:val="000000"/>
        </w:rPr>
        <w:t>……</w:t>
      </w:r>
    </w:p>
    <w:p w:rsidR="001A7847" w:rsidRDefault="007D395D">
      <w:pPr>
        <w:pStyle w:val="HTML"/>
        <w:shd w:val="clear" w:color="auto" w:fill="F5F5F5"/>
        <w:rPr>
          <w:color w:val="000000"/>
        </w:rPr>
      </w:pPr>
      <w:r>
        <w:rPr>
          <w:color w:val="000000"/>
        </w:rPr>
        <w:t>duck</w:t>
      </w:r>
    </w:p>
    <w:p w:rsidR="001A7847" w:rsidRDefault="007D395D">
      <w:pPr>
        <w:pStyle w:val="HTML"/>
        <w:shd w:val="clear" w:color="auto" w:fill="F5F5F5"/>
        <w:rPr>
          <w:color w:val="000000"/>
        </w:rPr>
      </w:pPr>
      <w:r>
        <w:rPr>
          <w:color w:val="000000"/>
        </w:rPr>
        <w:t>cow</w:t>
      </w:r>
    </w:p>
    <w:p w:rsidR="001A7847" w:rsidRDefault="007D395D">
      <w:pPr>
        <w:pStyle w:val="HTML"/>
        <w:shd w:val="clear" w:color="auto" w:fill="F5F5F5"/>
        <w:rPr>
          <w:color w:val="000000"/>
        </w:rPr>
      </w:pPr>
      <w:r>
        <w:rPr>
          <w:color w:val="000000"/>
        </w:rPr>
        <w:t>goat</w:t>
      </w:r>
    </w:p>
    <w:p w:rsidR="001A7847" w:rsidRDefault="007D395D">
      <w:pPr>
        <w:shd w:val="clear" w:color="auto" w:fill="F5F5F5"/>
        <w:rPr>
          <w:color w:val="000000"/>
        </w:rPr>
      </w:pPr>
      <w:r>
        <w:rPr>
          <w:noProof/>
          <w:color w:val="0066AA"/>
        </w:rPr>
        <w:drawing>
          <wp:inline distT="0" distB="0" distL="0" distR="0">
            <wp:extent cx="190500" cy="190500"/>
            <wp:effectExtent l="0" t="0" r="0" b="0"/>
            <wp:docPr id="105" name="图片 105"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为了从组中删除一个成员，我们杀死了</w:t>
      </w:r>
      <w:r>
        <w:rPr>
          <w:rFonts w:ascii="Verdana" w:hAnsi="Verdana"/>
          <w:color w:val="000000"/>
          <w:sz w:val="20"/>
          <w:szCs w:val="20"/>
        </w:rPr>
        <w:t>goat</w:t>
      </w:r>
      <w:r>
        <w:rPr>
          <w:rFonts w:ascii="Verdana" w:hAnsi="Verdana"/>
          <w:color w:val="000000"/>
          <w:sz w:val="20"/>
          <w:szCs w:val="20"/>
        </w:rPr>
        <w:t>所对应的进程：</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04" name="图片 104"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[root@hadoop code]# kill $goat_pid</w:t>
      </w:r>
    </w:p>
    <w:p w:rsidR="001A7847" w:rsidRDefault="007D395D">
      <w:pPr>
        <w:pStyle w:val="HTML"/>
        <w:shd w:val="clear" w:color="auto" w:fill="F5F5F5"/>
        <w:rPr>
          <w:color w:val="000000"/>
        </w:rPr>
      </w:pPr>
      <w:r>
        <w:rPr>
          <w:color w:val="000000"/>
        </w:rPr>
        <w:t>几秒钟之后，由于进程的ZooKeeper会话已经结束（超时为5秒），所以goat会从组成员列表消失，并且对应的短暂znode也已经被删除。</w:t>
      </w:r>
    </w:p>
    <w:p w:rsidR="001A7847" w:rsidRDefault="007D395D">
      <w:pPr>
        <w:pStyle w:val="HTML"/>
        <w:shd w:val="clear" w:color="auto" w:fill="F5F5F5"/>
        <w:rPr>
          <w:color w:val="000000"/>
        </w:rPr>
      </w:pPr>
      <w:r>
        <w:rPr>
          <w:color w:val="000000"/>
        </w:rPr>
        <w:t>[root@hadoop code]# java org.zk.ListGroup localhost zoo</w:t>
      </w:r>
    </w:p>
    <w:p w:rsidR="001A7847" w:rsidRDefault="007D395D">
      <w:pPr>
        <w:pStyle w:val="HTML"/>
        <w:shd w:val="clear" w:color="auto" w:fill="F5F5F5"/>
        <w:rPr>
          <w:color w:val="000000"/>
        </w:rPr>
      </w:pPr>
      <w:r>
        <w:rPr>
          <w:color w:val="800080"/>
        </w:rPr>
        <w:t>2014</w:t>
      </w:r>
      <w:r>
        <w:rPr>
          <w:color w:val="000000"/>
        </w:rPr>
        <w:t>-</w:t>
      </w:r>
      <w:r>
        <w:rPr>
          <w:color w:val="800080"/>
        </w:rPr>
        <w:t>10</w:t>
      </w:r>
      <w:r>
        <w:rPr>
          <w:color w:val="000000"/>
        </w:rPr>
        <w:t>-</w:t>
      </w:r>
      <w:r>
        <w:rPr>
          <w:color w:val="800080"/>
        </w:rPr>
        <w:t>30</w:t>
      </w:r>
      <w:r>
        <w:rPr>
          <w:color w:val="000000"/>
        </w:rPr>
        <w:t xml:space="preserve"> </w:t>
      </w:r>
      <w:r>
        <w:rPr>
          <w:color w:val="800080"/>
        </w:rPr>
        <w:t>03</w:t>
      </w:r>
      <w:r>
        <w:rPr>
          <w:color w:val="000000"/>
        </w:rPr>
        <w:t>:</w:t>
      </w:r>
      <w:r>
        <w:rPr>
          <w:color w:val="800080"/>
        </w:rPr>
        <w:t>23</w:t>
      </w:r>
      <w:r>
        <w:rPr>
          <w:color w:val="000000"/>
        </w:rPr>
        <w:t>:</w:t>
      </w:r>
      <w:r>
        <w:rPr>
          <w:color w:val="800080"/>
        </w:rPr>
        <w:t>41</w:t>
      </w:r>
      <w:r>
        <w:rPr>
          <w:color w:val="000000"/>
        </w:rPr>
        <w:t>,</w:t>
      </w:r>
      <w:r>
        <w:rPr>
          <w:color w:val="800080"/>
        </w:rPr>
        <w:t>120</w:t>
      </w:r>
      <w:r>
        <w:rPr>
          <w:color w:val="000000"/>
        </w:rPr>
        <w:t xml:space="preserve"> [myid:] - INFO  [main:Environment@</w:t>
      </w:r>
      <w:r>
        <w:rPr>
          <w:color w:val="800080"/>
        </w:rPr>
        <w:t>100</w:t>
      </w:r>
      <w:r>
        <w:rPr>
          <w:color w:val="000000"/>
        </w:rPr>
        <w:t>] - Client environment:……</w:t>
      </w:r>
    </w:p>
    <w:p w:rsidR="001A7847" w:rsidRDefault="007D395D">
      <w:pPr>
        <w:pStyle w:val="HTML"/>
        <w:shd w:val="clear" w:color="auto" w:fill="F5F5F5"/>
        <w:rPr>
          <w:color w:val="000000"/>
        </w:rPr>
      </w:pPr>
      <w:r>
        <w:rPr>
          <w:color w:val="000000"/>
        </w:rPr>
        <w:t>……</w:t>
      </w:r>
    </w:p>
    <w:p w:rsidR="001A7847" w:rsidRDefault="007D395D">
      <w:pPr>
        <w:pStyle w:val="HTML"/>
        <w:shd w:val="clear" w:color="auto" w:fill="F5F5F5"/>
        <w:rPr>
          <w:color w:val="000000"/>
        </w:rPr>
      </w:pPr>
      <w:r>
        <w:rPr>
          <w:color w:val="000000"/>
        </w:rPr>
        <w:t>duck</w:t>
      </w:r>
    </w:p>
    <w:p w:rsidR="001A7847" w:rsidRDefault="007D395D">
      <w:pPr>
        <w:pStyle w:val="HTML"/>
        <w:shd w:val="clear" w:color="auto" w:fill="F5F5F5"/>
        <w:rPr>
          <w:color w:val="000000"/>
        </w:rPr>
      </w:pPr>
      <w:r>
        <w:rPr>
          <w:color w:val="000000"/>
        </w:rPr>
        <w:t>cow</w:t>
      </w:r>
    </w:p>
    <w:p w:rsidR="001A7847" w:rsidRDefault="007D395D">
      <w:pPr>
        <w:shd w:val="clear" w:color="auto" w:fill="F5F5F5"/>
        <w:rPr>
          <w:color w:val="000000"/>
        </w:rPr>
      </w:pPr>
      <w:r>
        <w:rPr>
          <w:noProof/>
          <w:color w:val="0066AA"/>
        </w:rPr>
        <w:drawing>
          <wp:inline distT="0" distB="0" distL="0" distR="0">
            <wp:extent cx="190500" cy="190500"/>
            <wp:effectExtent l="0" t="0" r="0" b="0"/>
            <wp:docPr id="103" name="图片 103"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对于参与到一个分布式系统中的节点，这样就有了一个建立节点列表的方法。这些节点也许彼此并不了解。例如，一个想使用列表中节点来完成某些工作的客</w:t>
      </w:r>
      <w:r>
        <w:rPr>
          <w:rFonts w:ascii="Verdana" w:hAnsi="Verdana"/>
          <w:color w:val="000000"/>
          <w:sz w:val="20"/>
          <w:szCs w:val="20"/>
        </w:rPr>
        <w:t xml:space="preserve"> </w:t>
      </w:r>
      <w:r>
        <w:rPr>
          <w:rFonts w:ascii="Verdana" w:hAnsi="Verdana"/>
          <w:color w:val="000000"/>
          <w:sz w:val="20"/>
          <w:szCs w:val="20"/>
        </w:rPr>
        <w:t>户端，能够在这些节点不知道客户端的情况下发现它们。最后，注意，组成员关系管理并不能解决与节点通信过程中出现的网络问题。即使一个节点是一个组中的成</w:t>
      </w:r>
      <w:r>
        <w:rPr>
          <w:rFonts w:ascii="Verdana" w:hAnsi="Verdana"/>
          <w:color w:val="000000"/>
          <w:sz w:val="20"/>
          <w:szCs w:val="20"/>
        </w:rPr>
        <w:t xml:space="preserve"> </w:t>
      </w:r>
      <w:r>
        <w:rPr>
          <w:rFonts w:ascii="Verdana" w:hAnsi="Verdana"/>
          <w:color w:val="000000"/>
          <w:sz w:val="20"/>
          <w:szCs w:val="20"/>
        </w:rPr>
        <w:t>员，在与其通信的过程中仍然会出现故障，这种故障必须以一种合适的方式解决（重试、使用组中另外一个成员等）。</w:t>
      </w:r>
      <w:r>
        <w:rPr>
          <w:rFonts w:hint="eastAsia"/>
          <w:color w:val="000000"/>
          <w:sz w:val="20"/>
          <w:szCs w:val="20"/>
        </w:rPr>
        <w:t>☆☆☆</w:t>
      </w:r>
    </w:p>
    <w:p w:rsidR="001A7847" w:rsidRDefault="007D395D">
      <w:pPr>
        <w:pStyle w:val="5"/>
      </w:pPr>
      <w:r>
        <w:lastRenderedPageBreak/>
        <w:t>3.4 ZooKeeper</w:t>
      </w:r>
      <w:r>
        <w:t>命令行工具</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ZooKeeper</w:t>
      </w:r>
      <w:r>
        <w:rPr>
          <w:rFonts w:ascii="Verdana" w:hAnsi="Verdana"/>
          <w:color w:val="000000"/>
          <w:sz w:val="20"/>
          <w:szCs w:val="20"/>
        </w:rPr>
        <w:t>提供了一个命令行工具用于在其命名空间内进行交互。我们可以使用这个命令工具列出</w:t>
      </w:r>
      <w:r>
        <w:rPr>
          <w:rFonts w:ascii="Verdana" w:hAnsi="Verdana"/>
          <w:color w:val="000000"/>
          <w:sz w:val="20"/>
          <w:szCs w:val="20"/>
        </w:rPr>
        <w:t>/zoo</w:t>
      </w:r>
      <w:r>
        <w:rPr>
          <w:rFonts w:ascii="Verdana" w:hAnsi="Verdana"/>
          <w:color w:val="000000"/>
          <w:sz w:val="20"/>
          <w:szCs w:val="20"/>
        </w:rPr>
        <w:t>节点之下的</w:t>
      </w:r>
      <w:r>
        <w:rPr>
          <w:rFonts w:ascii="Verdana" w:hAnsi="Verdana"/>
          <w:color w:val="000000"/>
          <w:sz w:val="20"/>
          <w:szCs w:val="20"/>
        </w:rPr>
        <w:t>znode</w:t>
      </w:r>
      <w:r>
        <w:rPr>
          <w:rFonts w:ascii="Verdana" w:hAnsi="Verdana"/>
          <w:color w:val="000000"/>
          <w:sz w:val="20"/>
          <w:szCs w:val="20"/>
        </w:rPr>
        <w:t>列表，如下所示</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02" name="图片 102"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[root@hadoop code]# zkCli.sh -server localhost ls /zoo</w:t>
      </w:r>
    </w:p>
    <w:p w:rsidR="001A7847" w:rsidRDefault="007D395D">
      <w:pPr>
        <w:pStyle w:val="HTML"/>
        <w:shd w:val="clear" w:color="auto" w:fill="F5F5F5"/>
        <w:rPr>
          <w:color w:val="000000"/>
        </w:rPr>
      </w:pPr>
      <w:r>
        <w:rPr>
          <w:color w:val="000000"/>
        </w:rPr>
        <w:t>Connecting to localhost</w:t>
      </w:r>
    </w:p>
    <w:p w:rsidR="001A7847" w:rsidRDefault="007D395D">
      <w:pPr>
        <w:pStyle w:val="HTML"/>
        <w:shd w:val="clear" w:color="auto" w:fill="F5F5F5"/>
        <w:rPr>
          <w:color w:val="000000"/>
        </w:rPr>
      </w:pPr>
      <w:r>
        <w:rPr>
          <w:color w:val="000000"/>
        </w:rPr>
        <w:t>……</w:t>
      </w:r>
    </w:p>
    <w:p w:rsidR="001A7847" w:rsidRDefault="007D395D">
      <w:pPr>
        <w:pStyle w:val="HTML"/>
        <w:shd w:val="clear" w:color="auto" w:fill="F5F5F5"/>
        <w:rPr>
          <w:color w:val="000000"/>
        </w:rPr>
      </w:pPr>
      <w:r>
        <w:rPr>
          <w:color w:val="000000"/>
        </w:rPr>
        <w:t>WATCHER::</w:t>
      </w:r>
    </w:p>
    <w:p w:rsidR="001A7847" w:rsidRDefault="007D395D">
      <w:pPr>
        <w:pStyle w:val="HTML"/>
        <w:shd w:val="clear" w:color="auto" w:fill="F5F5F5"/>
        <w:rPr>
          <w:color w:val="000000"/>
        </w:rPr>
      </w:pPr>
      <w:r>
        <w:rPr>
          <w:color w:val="000000"/>
        </w:rPr>
        <w:t>WatchedEvent state:SyncConnected type:None path:</w:t>
      </w:r>
      <w:r>
        <w:rPr>
          <w:color w:val="0000FF"/>
        </w:rPr>
        <w:t>null</w:t>
      </w:r>
    </w:p>
    <w:p w:rsidR="001A7847" w:rsidRDefault="007D395D">
      <w:pPr>
        <w:pStyle w:val="HTML"/>
        <w:shd w:val="clear" w:color="auto" w:fill="F5F5F5"/>
        <w:rPr>
          <w:color w:val="000000"/>
        </w:rPr>
      </w:pPr>
      <w:r>
        <w:rPr>
          <w:color w:val="000000"/>
        </w:rPr>
        <w:t>[duck, cow]</w:t>
      </w:r>
    </w:p>
    <w:p w:rsidR="001A7847" w:rsidRDefault="007D395D">
      <w:pPr>
        <w:pStyle w:val="HTML"/>
        <w:shd w:val="clear" w:color="auto" w:fill="F5F5F5"/>
        <w:rPr>
          <w:color w:val="000000"/>
        </w:rPr>
      </w:pPr>
      <w:r>
        <w:rPr>
          <w:color w:val="000000"/>
        </w:rPr>
        <w:t>[root@hadoop code]#</w:t>
      </w:r>
    </w:p>
    <w:p w:rsidR="001A7847" w:rsidRDefault="007D395D">
      <w:pPr>
        <w:shd w:val="clear" w:color="auto" w:fill="F5F5F5"/>
        <w:rPr>
          <w:color w:val="000000"/>
        </w:rPr>
      </w:pPr>
      <w:r>
        <w:rPr>
          <w:noProof/>
          <w:color w:val="0066AA"/>
        </w:rPr>
        <w:drawing>
          <wp:inline distT="0" distB="0" distL="0" distR="0">
            <wp:extent cx="190500" cy="190500"/>
            <wp:effectExtent l="0" t="0" r="0" b="0"/>
            <wp:docPr id="101" name="图片 101"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5"/>
      </w:pPr>
      <w:r>
        <w:t xml:space="preserve">3.5 </w:t>
      </w:r>
      <w:r>
        <w:t>删除组</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下面来看如何删除一个组。</w:t>
      </w:r>
      <w:r>
        <w:rPr>
          <w:rFonts w:ascii="Verdana" w:hAnsi="Verdana"/>
          <w:color w:val="000000"/>
          <w:sz w:val="20"/>
          <w:szCs w:val="20"/>
        </w:rPr>
        <w:t>ZooKeeper</w:t>
      </w:r>
      <w:r>
        <w:rPr>
          <w:rFonts w:ascii="Verdana" w:hAnsi="Verdana"/>
          <w:color w:val="000000"/>
          <w:sz w:val="20"/>
          <w:szCs w:val="20"/>
        </w:rPr>
        <w:t>类提供了一个</w:t>
      </w:r>
      <w:r>
        <w:rPr>
          <w:rFonts w:ascii="Verdana" w:hAnsi="Verdana"/>
          <w:color w:val="000000"/>
          <w:sz w:val="20"/>
          <w:szCs w:val="20"/>
        </w:rPr>
        <w:t>delete()</w:t>
      </w:r>
      <w:r>
        <w:rPr>
          <w:rFonts w:ascii="Verdana" w:hAnsi="Verdana"/>
          <w:color w:val="000000"/>
          <w:sz w:val="20"/>
          <w:szCs w:val="20"/>
        </w:rPr>
        <w:t>方法，该方法有两个参数：</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t xml:space="preserve">1. </w:t>
      </w:r>
      <w:r>
        <w:rPr>
          <w:rFonts w:ascii="Verdana" w:hAnsi="Verdana"/>
          <w:color w:val="000000"/>
          <w:sz w:val="20"/>
          <w:szCs w:val="20"/>
        </w:rPr>
        <w:t>路径</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t xml:space="preserve">2. </w:t>
      </w:r>
      <w:r>
        <w:rPr>
          <w:rFonts w:ascii="Verdana" w:hAnsi="Verdana"/>
          <w:color w:val="000000"/>
          <w:sz w:val="20"/>
          <w:szCs w:val="20"/>
        </w:rPr>
        <w:t>版本号</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如果所提供的版本号与</w:t>
      </w:r>
      <w:r>
        <w:rPr>
          <w:rFonts w:ascii="Verdana" w:hAnsi="Verdana"/>
          <w:color w:val="000000"/>
          <w:sz w:val="20"/>
          <w:szCs w:val="20"/>
        </w:rPr>
        <w:t>znode</w:t>
      </w:r>
      <w:r>
        <w:rPr>
          <w:rFonts w:ascii="Verdana" w:hAnsi="Verdana"/>
          <w:color w:val="000000"/>
          <w:sz w:val="20"/>
          <w:szCs w:val="20"/>
        </w:rPr>
        <w:t>的版本号一致，</w:t>
      </w:r>
      <w:r>
        <w:rPr>
          <w:rFonts w:ascii="Verdana" w:hAnsi="Verdana"/>
          <w:color w:val="000000"/>
          <w:sz w:val="20"/>
          <w:szCs w:val="20"/>
        </w:rPr>
        <w:t>ZooKeeper</w:t>
      </w:r>
      <w:r>
        <w:rPr>
          <w:rFonts w:ascii="Verdana" w:hAnsi="Verdana"/>
          <w:color w:val="000000"/>
          <w:sz w:val="20"/>
          <w:szCs w:val="20"/>
        </w:rPr>
        <w:t>会删除这个</w:t>
      </w:r>
      <w:r>
        <w:rPr>
          <w:rFonts w:ascii="Verdana" w:hAnsi="Verdana"/>
          <w:color w:val="000000"/>
          <w:sz w:val="20"/>
          <w:szCs w:val="20"/>
        </w:rPr>
        <w:t>znode</w:t>
      </w:r>
      <w:r>
        <w:rPr>
          <w:rFonts w:ascii="Verdana" w:hAnsi="Verdana"/>
          <w:color w:val="000000"/>
          <w:sz w:val="20"/>
          <w:szCs w:val="20"/>
        </w:rPr>
        <w:t>。这是一种</w:t>
      </w:r>
      <w:r>
        <w:rPr>
          <w:rFonts w:ascii="Verdana" w:hAnsi="Verdana"/>
          <w:color w:val="0000FF"/>
          <w:sz w:val="20"/>
          <w:szCs w:val="20"/>
        </w:rPr>
        <w:t>乐观的加锁机制，使客户端能够检测出对</w:t>
      </w:r>
      <w:r>
        <w:rPr>
          <w:rFonts w:ascii="Verdana" w:hAnsi="Verdana"/>
          <w:color w:val="0000FF"/>
          <w:sz w:val="20"/>
          <w:szCs w:val="20"/>
        </w:rPr>
        <w:t>znode</w:t>
      </w:r>
      <w:r>
        <w:rPr>
          <w:rFonts w:ascii="Verdana" w:hAnsi="Verdana"/>
          <w:color w:val="0000FF"/>
          <w:sz w:val="20"/>
          <w:szCs w:val="20"/>
        </w:rPr>
        <w:t>的修改冲突。通过将版本号设置为</w:t>
      </w:r>
      <w:r>
        <w:rPr>
          <w:rFonts w:ascii="Verdana" w:hAnsi="Verdana"/>
          <w:color w:val="0000FF"/>
          <w:sz w:val="20"/>
          <w:szCs w:val="20"/>
        </w:rPr>
        <w:t>-1</w:t>
      </w:r>
      <w:r>
        <w:rPr>
          <w:rFonts w:ascii="Verdana" w:hAnsi="Verdana"/>
          <w:color w:val="0000FF"/>
          <w:sz w:val="20"/>
          <w:szCs w:val="20"/>
        </w:rPr>
        <w:t>，可以绕过这个版本检测机制，不管</w:t>
      </w:r>
      <w:r>
        <w:rPr>
          <w:rFonts w:ascii="Verdana" w:hAnsi="Verdana"/>
          <w:color w:val="0000FF"/>
          <w:sz w:val="20"/>
          <w:szCs w:val="20"/>
        </w:rPr>
        <w:t>znode</w:t>
      </w:r>
      <w:r>
        <w:rPr>
          <w:rFonts w:ascii="Verdana" w:hAnsi="Verdana"/>
          <w:color w:val="0000FF"/>
          <w:sz w:val="20"/>
          <w:szCs w:val="20"/>
        </w:rPr>
        <w:t>的版本号是什么而直接将其删除。</w:t>
      </w:r>
      <w:r>
        <w:rPr>
          <w:rFonts w:ascii="Verdana" w:hAnsi="Verdana"/>
          <w:color w:val="0000FF"/>
          <w:sz w:val="20"/>
          <w:szCs w:val="20"/>
        </w:rPr>
        <w:t>ZooKeeper</w:t>
      </w:r>
      <w:r>
        <w:rPr>
          <w:rFonts w:ascii="Verdana" w:hAnsi="Verdana"/>
          <w:color w:val="0000FF"/>
          <w:sz w:val="20"/>
          <w:szCs w:val="20"/>
        </w:rPr>
        <w:t>不支持</w:t>
      </w:r>
      <w:r>
        <w:rPr>
          <w:rFonts w:ascii="Verdana" w:hAnsi="Verdana"/>
          <w:color w:val="FF0000"/>
          <w:sz w:val="20"/>
          <w:szCs w:val="20"/>
        </w:rPr>
        <w:t>递归的删除操作，因此在删除父节点之前必须先删除子节点。</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在代码</w:t>
      </w:r>
      <w:r>
        <w:rPr>
          <w:rFonts w:ascii="Verdana" w:hAnsi="Verdana"/>
          <w:color w:val="000000"/>
          <w:sz w:val="20"/>
          <w:szCs w:val="20"/>
        </w:rPr>
        <w:t>3.5</w:t>
      </w:r>
      <w:r>
        <w:rPr>
          <w:rFonts w:ascii="Verdana" w:hAnsi="Verdana"/>
          <w:color w:val="000000"/>
          <w:sz w:val="20"/>
          <w:szCs w:val="20"/>
        </w:rPr>
        <w:t>中，</w:t>
      </w:r>
      <w:r>
        <w:rPr>
          <w:rFonts w:ascii="Verdana" w:hAnsi="Verdana"/>
          <w:color w:val="000000"/>
          <w:sz w:val="20"/>
          <w:szCs w:val="20"/>
        </w:rPr>
        <w:t>DeleteGroup</w:t>
      </w:r>
      <w:r>
        <w:rPr>
          <w:rFonts w:ascii="Verdana" w:hAnsi="Verdana"/>
          <w:color w:val="000000"/>
          <w:sz w:val="20"/>
          <w:szCs w:val="20"/>
        </w:rPr>
        <w:t>类用于删除一个组及其所有成员。</w:t>
      </w:r>
      <w:r>
        <w:rPr>
          <w:rFonts w:ascii="Verdana" w:hAnsi="Verdana"/>
          <w:color w:val="000000"/>
          <w:sz w:val="20"/>
          <w:szCs w:val="20"/>
        </w:rPr>
        <w:br/>
      </w:r>
      <w:r>
        <w:rPr>
          <w:rFonts w:ascii="黑体" w:eastAsia="黑体" w:hAnsi="黑体" w:hint="eastAsia"/>
          <w:color w:val="000000"/>
          <w:sz w:val="20"/>
          <w:szCs w:val="20"/>
        </w:rPr>
        <w:t>代码3.5用于删除一个组及其所有成员的程序</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00" name="图片 100"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package org.zk;</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java.io.IOException;</w:t>
      </w:r>
    </w:p>
    <w:p w:rsidR="001A7847" w:rsidRDefault="007D395D">
      <w:pPr>
        <w:pStyle w:val="HTML"/>
        <w:shd w:val="clear" w:color="auto" w:fill="F5F5F5"/>
        <w:rPr>
          <w:color w:val="000000"/>
        </w:rPr>
      </w:pPr>
      <w:r>
        <w:rPr>
          <w:color w:val="000000"/>
        </w:rPr>
        <w:t>import java.util.List;</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org.apache.zookeeper.KeeperException;</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DeleteGroup extends ConnectionWatcher{</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delete(String groupName) throws InterruptedException, KeeperException{</w:t>
      </w:r>
    </w:p>
    <w:p w:rsidR="001A7847" w:rsidRDefault="007D395D">
      <w:pPr>
        <w:pStyle w:val="HTML"/>
        <w:shd w:val="clear" w:color="auto" w:fill="F5F5F5"/>
        <w:rPr>
          <w:color w:val="000000"/>
        </w:rPr>
      </w:pPr>
      <w:r>
        <w:rPr>
          <w:color w:val="000000"/>
        </w:rPr>
        <w:t xml:space="preserve">        String path=</w:t>
      </w:r>
      <w:r>
        <w:rPr>
          <w:color w:val="800000"/>
        </w:rPr>
        <w:t>"/"</w:t>
      </w:r>
      <w:r>
        <w:rPr>
          <w:color w:val="000000"/>
        </w:rPr>
        <w:t>+groupName;</w:t>
      </w:r>
    </w:p>
    <w:p w:rsidR="001A7847" w:rsidRDefault="007D395D">
      <w:pPr>
        <w:pStyle w:val="HTML"/>
        <w:shd w:val="clear" w:color="auto" w:fill="F5F5F5"/>
        <w:rPr>
          <w:color w:val="000000"/>
        </w:rPr>
      </w:pPr>
      <w:r>
        <w:rPr>
          <w:color w:val="000000"/>
        </w:rPr>
        <w:t xml:space="preserve">        List&lt;String&gt; children;</w:t>
      </w:r>
    </w:p>
    <w:p w:rsidR="001A7847" w:rsidRDefault="007D395D">
      <w:pPr>
        <w:pStyle w:val="HTML"/>
        <w:shd w:val="clear" w:color="auto" w:fill="F5F5F5"/>
        <w:rPr>
          <w:color w:val="000000"/>
        </w:rPr>
      </w:pPr>
      <w:r>
        <w:rPr>
          <w:color w:val="000000"/>
        </w:rPr>
        <w:t xml:space="preserve">        </w:t>
      </w:r>
      <w:r>
        <w:rPr>
          <w:color w:val="0000FF"/>
        </w:rPr>
        <w:t>try</w:t>
      </w:r>
      <w:r>
        <w:rPr>
          <w:color w:val="000000"/>
        </w:rPr>
        <w:t xml:space="preserve"> {</w:t>
      </w:r>
    </w:p>
    <w:p w:rsidR="001A7847" w:rsidRDefault="007D395D">
      <w:pPr>
        <w:pStyle w:val="HTML"/>
        <w:shd w:val="clear" w:color="auto" w:fill="F5F5F5"/>
        <w:rPr>
          <w:color w:val="000000"/>
        </w:rPr>
      </w:pPr>
      <w:r>
        <w:rPr>
          <w:color w:val="000000"/>
        </w:rPr>
        <w:t xml:space="preserve">            children = zk.getChildren(path, </w:t>
      </w:r>
      <w:r>
        <w:rPr>
          <w:color w:val="0000FF"/>
        </w:rPr>
        <w:t>false</w:t>
      </w:r>
      <w:r>
        <w:rPr>
          <w:color w:val="000000"/>
        </w:rPr>
        <w:t>);</w:t>
      </w:r>
    </w:p>
    <w:p w:rsidR="001A7847" w:rsidRDefault="007D395D">
      <w:pPr>
        <w:pStyle w:val="HTML"/>
        <w:shd w:val="clear" w:color="auto" w:fill="F5F5F5"/>
        <w:rPr>
          <w:color w:val="000000"/>
        </w:rPr>
      </w:pPr>
      <w:r>
        <w:rPr>
          <w:color w:val="000000"/>
        </w:rPr>
        <w:lastRenderedPageBreak/>
        <w:t xml:space="preserve">            </w:t>
      </w:r>
      <w:r>
        <w:rPr>
          <w:color w:val="0000FF"/>
        </w:rPr>
        <w:t>for</w:t>
      </w:r>
      <w:r>
        <w:rPr>
          <w:color w:val="000000"/>
        </w:rPr>
        <w:t>(String child:children){</w:t>
      </w:r>
    </w:p>
    <w:p w:rsidR="001A7847" w:rsidRDefault="007D395D">
      <w:pPr>
        <w:pStyle w:val="HTML"/>
        <w:shd w:val="clear" w:color="auto" w:fill="F5F5F5"/>
        <w:rPr>
          <w:color w:val="000000"/>
        </w:rPr>
      </w:pPr>
      <w:r>
        <w:rPr>
          <w:color w:val="000000"/>
        </w:rPr>
        <w:t xml:space="preserve">                zk.delete(path+</w:t>
      </w:r>
      <w:r>
        <w:rPr>
          <w:color w:val="800000"/>
        </w:rPr>
        <w:t>"/"</w:t>
      </w:r>
      <w:r>
        <w:rPr>
          <w:color w:val="000000"/>
        </w:rPr>
        <w:t>+child, -</w:t>
      </w:r>
      <w:r>
        <w:rPr>
          <w:color w:val="800080"/>
        </w:rPr>
        <w:t>1</w:t>
      </w: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zk.delete(path, -</w:t>
      </w:r>
      <w:r>
        <w:rPr>
          <w:color w:val="800080"/>
        </w:rPr>
        <w:t>1</w:t>
      </w:r>
      <w:r>
        <w:rPr>
          <w:color w:val="000000"/>
        </w:rPr>
        <w:t>);</w:t>
      </w:r>
    </w:p>
    <w:p w:rsidR="001A7847" w:rsidRDefault="007D395D">
      <w:pPr>
        <w:pStyle w:val="HTML"/>
        <w:shd w:val="clear" w:color="auto" w:fill="F5F5F5"/>
        <w:rPr>
          <w:color w:val="000000"/>
        </w:rPr>
      </w:pPr>
      <w:r>
        <w:rPr>
          <w:color w:val="000000"/>
        </w:rPr>
        <w:t xml:space="preserve">        } </w:t>
      </w:r>
      <w:r>
        <w:rPr>
          <w:color w:val="0000FF"/>
        </w:rPr>
        <w:t>catch</w:t>
      </w:r>
      <w:r>
        <w:rPr>
          <w:color w:val="000000"/>
        </w:rPr>
        <w:t xml:space="preserve"> (KeeperException.NoNodeException e) {</w:t>
      </w:r>
    </w:p>
    <w:p w:rsidR="001A7847" w:rsidRDefault="007D395D">
      <w:pPr>
        <w:pStyle w:val="HTML"/>
        <w:shd w:val="clear" w:color="auto" w:fill="F5F5F5"/>
        <w:rPr>
          <w:color w:val="000000"/>
        </w:rPr>
      </w:pPr>
      <w:r>
        <w:rPr>
          <w:color w:val="000000"/>
        </w:rPr>
        <w:t xml:space="preserve">            System.</w:t>
      </w:r>
      <w:r>
        <w:rPr>
          <w:color w:val="0000FF"/>
        </w:rPr>
        <w:t>out</w:t>
      </w:r>
      <w:r>
        <w:rPr>
          <w:color w:val="000000"/>
        </w:rPr>
        <w:t>.printf(</w:t>
      </w:r>
      <w:r>
        <w:rPr>
          <w:color w:val="800000"/>
        </w:rPr>
        <w:t>"Group %s does not exist\n"</w:t>
      </w:r>
      <w:r>
        <w:rPr>
          <w:color w:val="000000"/>
        </w:rPr>
        <w:t>, groupName);</w:t>
      </w:r>
    </w:p>
    <w:p w:rsidR="001A7847" w:rsidRDefault="007D395D">
      <w:pPr>
        <w:pStyle w:val="HTML"/>
        <w:shd w:val="clear" w:color="auto" w:fill="F5F5F5"/>
        <w:rPr>
          <w:color w:val="000000"/>
        </w:rPr>
      </w:pPr>
      <w:r>
        <w:rPr>
          <w:color w:val="000000"/>
        </w:rPr>
        <w:t xml:space="preserve">            System.exit(</w:t>
      </w:r>
      <w:r>
        <w:rPr>
          <w:color w:val="800080"/>
        </w:rPr>
        <w:t>1</w:t>
      </w:r>
      <w:r>
        <w:rPr>
          <w:color w:val="000000"/>
        </w:rPr>
        <w:t>);</w:t>
      </w:r>
    </w:p>
    <w:p w:rsidR="001A7847" w:rsidRDefault="007D395D">
      <w:pPr>
        <w:pStyle w:val="HTML"/>
        <w:shd w:val="clear" w:color="auto" w:fill="F5F5F5"/>
        <w:rPr>
          <w:color w:val="000000"/>
        </w:rPr>
      </w:pPr>
      <w:r>
        <w:rPr>
          <w:color w:val="000000"/>
        </w:rPr>
        <w:t xml:space="preserve">        }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throws InterruptedException, IOException, KeeperException {</w:t>
      </w:r>
    </w:p>
    <w:p w:rsidR="001A7847" w:rsidRDefault="007D395D">
      <w:pPr>
        <w:pStyle w:val="HTML"/>
        <w:shd w:val="clear" w:color="auto" w:fill="F5F5F5"/>
        <w:rPr>
          <w:color w:val="000000"/>
        </w:rPr>
      </w:pPr>
      <w:r>
        <w:rPr>
          <w:color w:val="000000"/>
        </w:rPr>
        <w:t xml:space="preserve">        DeleteGroup deleteGroup = </w:t>
      </w:r>
      <w:r>
        <w:rPr>
          <w:color w:val="0000FF"/>
        </w:rPr>
        <w:t>new</w:t>
      </w:r>
      <w:r>
        <w:rPr>
          <w:color w:val="000000"/>
        </w:rPr>
        <w:t xml:space="preserve"> DeleteGroup();</w:t>
      </w:r>
    </w:p>
    <w:p w:rsidR="001A7847" w:rsidRDefault="007D395D">
      <w:pPr>
        <w:pStyle w:val="HTML"/>
        <w:shd w:val="clear" w:color="auto" w:fill="F5F5F5"/>
        <w:rPr>
          <w:color w:val="000000"/>
        </w:rPr>
      </w:pPr>
      <w:r>
        <w:rPr>
          <w:color w:val="000000"/>
        </w:rPr>
        <w:t xml:space="preserve">        deleteGroup.connect(args[</w:t>
      </w:r>
      <w:r>
        <w:rPr>
          <w:color w:val="800080"/>
        </w:rPr>
        <w:t>0</w:t>
      </w:r>
      <w:r>
        <w:rPr>
          <w:color w:val="000000"/>
        </w:rPr>
        <w:t>]);</w:t>
      </w:r>
    </w:p>
    <w:p w:rsidR="001A7847" w:rsidRDefault="007D395D">
      <w:pPr>
        <w:pStyle w:val="HTML"/>
        <w:shd w:val="clear" w:color="auto" w:fill="F5F5F5"/>
        <w:rPr>
          <w:color w:val="000000"/>
        </w:rPr>
      </w:pPr>
      <w:r>
        <w:rPr>
          <w:color w:val="000000"/>
        </w:rPr>
        <w:t xml:space="preserve">        deleteGroup.delete(args[</w:t>
      </w:r>
      <w:r>
        <w:rPr>
          <w:color w:val="800080"/>
        </w:rPr>
        <w:t>1</w:t>
      </w:r>
      <w:r>
        <w:rPr>
          <w:color w:val="000000"/>
        </w:rPr>
        <w:t>]);</w:t>
      </w:r>
    </w:p>
    <w:p w:rsidR="001A7847" w:rsidRDefault="007D395D">
      <w:pPr>
        <w:pStyle w:val="HTML"/>
        <w:shd w:val="clear" w:color="auto" w:fill="F5F5F5"/>
        <w:rPr>
          <w:color w:val="000000"/>
        </w:rPr>
      </w:pPr>
      <w:r>
        <w:rPr>
          <w:color w:val="000000"/>
        </w:rPr>
        <w:t xml:space="preserve">        deleteGroup.close();</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w:t>
      </w:r>
    </w:p>
    <w:p w:rsidR="001A7847" w:rsidRDefault="007D395D">
      <w:pPr>
        <w:shd w:val="clear" w:color="auto" w:fill="F5F5F5"/>
        <w:rPr>
          <w:color w:val="000000"/>
        </w:rPr>
      </w:pPr>
      <w:r>
        <w:rPr>
          <w:noProof/>
          <w:color w:val="0066AA"/>
        </w:rPr>
        <w:drawing>
          <wp:inline distT="0" distB="0" distL="0" distR="0">
            <wp:extent cx="190500" cy="190500"/>
            <wp:effectExtent l="0" t="0" r="0" b="0"/>
            <wp:docPr id="99" name="图片 99"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最后，我们可以删除之前所创建的</w:t>
      </w:r>
      <w:r>
        <w:rPr>
          <w:rFonts w:ascii="Verdana" w:hAnsi="Verdana"/>
          <w:color w:val="000000"/>
          <w:sz w:val="20"/>
          <w:szCs w:val="20"/>
        </w:rPr>
        <w:t>zoo</w:t>
      </w:r>
      <w:r>
        <w:rPr>
          <w:rFonts w:ascii="Verdana" w:hAnsi="Verdana"/>
          <w:color w:val="000000"/>
          <w:sz w:val="20"/>
          <w:szCs w:val="20"/>
        </w:rPr>
        <w:t>组：</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98" name="图片 98"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[root@hadoop code]# java org.zk.DeleteGroup localhost zoo</w:t>
      </w:r>
    </w:p>
    <w:p w:rsidR="001A7847" w:rsidRDefault="007D395D">
      <w:pPr>
        <w:pStyle w:val="HTML"/>
        <w:shd w:val="clear" w:color="auto" w:fill="F5F5F5"/>
        <w:rPr>
          <w:color w:val="000000"/>
        </w:rPr>
      </w:pPr>
      <w:r>
        <w:rPr>
          <w:color w:val="000000"/>
        </w:rPr>
        <w:t>……</w:t>
      </w:r>
    </w:p>
    <w:p w:rsidR="001A7847" w:rsidRDefault="007D395D">
      <w:pPr>
        <w:pStyle w:val="HTML"/>
        <w:shd w:val="clear" w:color="auto" w:fill="F5F5F5"/>
        <w:rPr>
          <w:color w:val="000000"/>
        </w:rPr>
      </w:pPr>
      <w:r>
        <w:rPr>
          <w:color w:val="000000"/>
        </w:rPr>
        <w:t>[root@hadoop code]# java org.zk.ListGroup localhost zoo</w:t>
      </w:r>
    </w:p>
    <w:p w:rsidR="001A7847" w:rsidRDefault="007D395D">
      <w:pPr>
        <w:pStyle w:val="HTML"/>
        <w:shd w:val="clear" w:color="auto" w:fill="F5F5F5"/>
        <w:rPr>
          <w:color w:val="000000"/>
        </w:rPr>
      </w:pPr>
      <w:r>
        <w:rPr>
          <w:color w:val="800080"/>
        </w:rPr>
        <w:t>2014</w:t>
      </w:r>
      <w:r>
        <w:rPr>
          <w:color w:val="000000"/>
        </w:rPr>
        <w:t>-</w:t>
      </w:r>
      <w:r>
        <w:rPr>
          <w:color w:val="800080"/>
        </w:rPr>
        <w:t>10</w:t>
      </w:r>
      <w:r>
        <w:rPr>
          <w:color w:val="000000"/>
        </w:rPr>
        <w:t>-</w:t>
      </w:r>
      <w:r>
        <w:rPr>
          <w:color w:val="800080"/>
        </w:rPr>
        <w:t>30</w:t>
      </w:r>
      <w:r>
        <w:rPr>
          <w:color w:val="000000"/>
        </w:rPr>
        <w:t xml:space="preserve"> </w:t>
      </w:r>
      <w:r>
        <w:rPr>
          <w:color w:val="800080"/>
        </w:rPr>
        <w:t>05</w:t>
      </w:r>
      <w:r>
        <w:rPr>
          <w:color w:val="000000"/>
        </w:rPr>
        <w:t>:</w:t>
      </w:r>
      <w:r>
        <w:rPr>
          <w:color w:val="800080"/>
        </w:rPr>
        <w:t>39</w:t>
      </w:r>
      <w:r>
        <w:rPr>
          <w:color w:val="000000"/>
        </w:rPr>
        <w:t>:</w:t>
      </w:r>
      <w:r>
        <w:rPr>
          <w:color w:val="800080"/>
        </w:rPr>
        <w:t>41</w:t>
      </w:r>
      <w:r>
        <w:rPr>
          <w:color w:val="000000"/>
        </w:rPr>
        <w:t>,</w:t>
      </w:r>
      <w:r>
        <w:rPr>
          <w:color w:val="800080"/>
        </w:rPr>
        <w:t>974</w:t>
      </w:r>
      <w:r>
        <w:rPr>
          <w:color w:val="000000"/>
        </w:rPr>
        <w:t xml:space="preserve"> [myid:] - INFO  [main:Environment@</w:t>
      </w:r>
      <w:r>
        <w:rPr>
          <w:color w:val="800080"/>
        </w:rPr>
        <w:t>100</w:t>
      </w:r>
      <w:r>
        <w:rPr>
          <w:color w:val="000000"/>
        </w:rPr>
        <w:t>] - Client environment:……</w:t>
      </w:r>
    </w:p>
    <w:p w:rsidR="001A7847" w:rsidRDefault="007D395D">
      <w:pPr>
        <w:pStyle w:val="HTML"/>
        <w:shd w:val="clear" w:color="auto" w:fill="F5F5F5"/>
        <w:rPr>
          <w:color w:val="000000"/>
        </w:rPr>
      </w:pPr>
      <w:r>
        <w:rPr>
          <w:color w:val="000000"/>
        </w:rPr>
        <w:t>Group zoo does not exist</w:t>
      </w:r>
    </w:p>
    <w:p w:rsidR="001A7847" w:rsidRDefault="007D395D">
      <w:pPr>
        <w:pStyle w:val="HTML"/>
        <w:shd w:val="clear" w:color="auto" w:fill="F5F5F5"/>
        <w:rPr>
          <w:color w:val="000000"/>
        </w:rPr>
      </w:pPr>
      <w:r>
        <w:rPr>
          <w:color w:val="000000"/>
        </w:rPr>
        <w:t>[root@hadoop code]#</w:t>
      </w:r>
    </w:p>
    <w:p w:rsidR="001A7847" w:rsidRDefault="001A7847">
      <w:pPr>
        <w:pStyle w:val="HTML"/>
        <w:shd w:val="clear" w:color="auto" w:fill="F5F5F5"/>
        <w:rPr>
          <w:color w:val="000000"/>
        </w:rPr>
      </w:pPr>
    </w:p>
    <w:p w:rsidR="001A7847" w:rsidRDefault="001A7847">
      <w:pPr>
        <w:pStyle w:val="HTML"/>
        <w:shd w:val="clear" w:color="auto" w:fill="F5F5F5"/>
        <w:rPr>
          <w:color w:val="000000"/>
        </w:rPr>
      </w:pPr>
    </w:p>
    <w:p w:rsidR="001A7847" w:rsidRDefault="003C5B7A">
      <w:pPr>
        <w:pStyle w:val="3"/>
      </w:pPr>
      <w:hyperlink r:id="rId587" w:history="1">
        <w:r w:rsidR="007D395D">
          <w:rPr>
            <w:rStyle w:val="af"/>
            <w:rFonts w:ascii="Verdana" w:hAnsi="Verdana"/>
            <w:color w:val="auto"/>
            <w:sz w:val="24"/>
            <w:szCs w:val="24"/>
            <w:u w:val="none"/>
          </w:rPr>
          <w:t>构建</w:t>
        </w:r>
        <w:r w:rsidR="007D395D">
          <w:rPr>
            <w:rStyle w:val="af"/>
            <w:rFonts w:ascii="Verdana" w:hAnsi="Verdana"/>
            <w:color w:val="auto"/>
            <w:sz w:val="24"/>
            <w:szCs w:val="24"/>
            <w:u w:val="none"/>
          </w:rPr>
          <w:t>ZooKeeper</w:t>
        </w:r>
        <w:r w:rsidR="007D395D">
          <w:rPr>
            <w:rStyle w:val="af"/>
            <w:rFonts w:ascii="Verdana" w:hAnsi="Verdana"/>
            <w:color w:val="auto"/>
            <w:sz w:val="24"/>
            <w:szCs w:val="24"/>
            <w:u w:val="none"/>
          </w:rPr>
          <w:t>应用</w:t>
        </w:r>
      </w:hyperlink>
    </w:p>
    <w:p w:rsidR="001A7847" w:rsidRDefault="007D395D">
      <w:pPr>
        <w:pStyle w:val="4"/>
      </w:pPr>
      <w:r>
        <w:rPr>
          <w:rFonts w:hint="eastAsia"/>
        </w:rPr>
        <w:t>1</w:t>
      </w:r>
      <w:r>
        <w:t>、配置服务</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配置服务是分布式应用所需要的基本服务之一，它使集群中的机器可以</w:t>
      </w:r>
      <w:r>
        <w:rPr>
          <w:rFonts w:ascii="Verdana" w:hAnsi="Verdana"/>
          <w:color w:val="800080"/>
          <w:sz w:val="20"/>
          <w:szCs w:val="20"/>
        </w:rPr>
        <w:t>共享配置信息中那些公共的部分。简单地说，</w:t>
      </w:r>
      <w:r>
        <w:rPr>
          <w:rFonts w:ascii="Verdana" w:hAnsi="Verdana"/>
          <w:color w:val="800080"/>
          <w:sz w:val="20"/>
          <w:szCs w:val="20"/>
        </w:rPr>
        <w:t>ZooKeeper</w:t>
      </w:r>
      <w:r>
        <w:rPr>
          <w:rFonts w:ascii="Verdana" w:hAnsi="Verdana"/>
          <w:color w:val="800080"/>
          <w:sz w:val="20"/>
          <w:szCs w:val="20"/>
        </w:rPr>
        <w:t>可以作为一个具有高可用性的配置存储器，允许分布式应用的参与者检索和更新配置文件。使用</w:t>
      </w:r>
      <w:r>
        <w:rPr>
          <w:rFonts w:ascii="Verdana" w:hAnsi="Verdana"/>
          <w:color w:val="800080"/>
          <w:sz w:val="20"/>
          <w:szCs w:val="20"/>
        </w:rPr>
        <w:t>ZooKeeper</w:t>
      </w:r>
      <w:r>
        <w:rPr>
          <w:rFonts w:ascii="Verdana" w:hAnsi="Verdana"/>
          <w:color w:val="800080"/>
          <w:sz w:val="20"/>
          <w:szCs w:val="20"/>
        </w:rPr>
        <w:t>中的观察机制，可以建立一个活跃的配置服务，使那些感兴趣的客户端能够获得配置信息修改的通知。</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下面来编写一个这样的服务。我们通过两个假设来简化所需实现的服务（稍加修改就可以取消这两个假设）。</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lastRenderedPageBreak/>
        <w:t>第一，我们唯一需要存储的</w:t>
      </w:r>
      <w:r>
        <w:rPr>
          <w:rFonts w:ascii="Verdana" w:hAnsi="Verdana"/>
          <w:color w:val="800080"/>
          <w:sz w:val="20"/>
          <w:szCs w:val="20"/>
        </w:rPr>
        <w:t>配置数据是</w:t>
      </w:r>
      <w:r>
        <w:rPr>
          <w:rFonts w:ascii="Verdana" w:hAnsi="Verdana"/>
          <w:color w:val="0000FF"/>
          <w:sz w:val="20"/>
          <w:szCs w:val="20"/>
        </w:rPr>
        <w:t>字符串，</w:t>
      </w:r>
      <w:r>
        <w:rPr>
          <w:rFonts w:ascii="Verdana" w:hAnsi="Verdana"/>
          <w:color w:val="800080"/>
          <w:sz w:val="20"/>
          <w:szCs w:val="20"/>
        </w:rPr>
        <w:t>关键字是</w:t>
      </w:r>
      <w:r>
        <w:rPr>
          <w:rFonts w:ascii="Verdana" w:hAnsi="Verdana"/>
          <w:color w:val="0000FF"/>
          <w:sz w:val="20"/>
          <w:szCs w:val="20"/>
        </w:rPr>
        <w:t>znode</w:t>
      </w:r>
      <w:r>
        <w:rPr>
          <w:rFonts w:ascii="Verdana" w:hAnsi="Verdana"/>
          <w:color w:val="0000FF"/>
          <w:sz w:val="20"/>
          <w:szCs w:val="20"/>
        </w:rPr>
        <w:t>的路径，因此我们在每个</w:t>
      </w:r>
      <w:r>
        <w:rPr>
          <w:rFonts w:ascii="Verdana" w:hAnsi="Verdana"/>
          <w:color w:val="0000FF"/>
          <w:sz w:val="20"/>
          <w:szCs w:val="20"/>
        </w:rPr>
        <w:t>znode</w:t>
      </w:r>
      <w:r>
        <w:rPr>
          <w:rFonts w:ascii="Verdana" w:hAnsi="Verdana"/>
          <w:color w:val="0000FF"/>
          <w:sz w:val="20"/>
          <w:szCs w:val="20"/>
        </w:rPr>
        <w:t>上存储了一个键／值对。</w:t>
      </w:r>
      <w:r>
        <w:rPr>
          <w:rFonts w:ascii="Verdana" w:hAnsi="Verdana"/>
          <w:color w:val="0000FF"/>
          <w:sz w:val="20"/>
          <w:szCs w:val="20"/>
        </w:rPr>
        <w:br/>
      </w:r>
      <w:r>
        <w:rPr>
          <w:rFonts w:ascii="Verdana" w:hAnsi="Verdana"/>
          <w:color w:val="0000FF"/>
          <w:sz w:val="20"/>
          <w:szCs w:val="20"/>
        </w:rPr>
        <w:t>第二，在任何时候只有一个客户端会执行更新操作。</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除此之外，这个模型看起来就像是有一个主人</w:t>
      </w:r>
      <w:r>
        <w:rPr>
          <w:rFonts w:ascii="Verdana" w:hAnsi="Verdana"/>
          <w:color w:val="000000"/>
          <w:sz w:val="20"/>
          <w:szCs w:val="20"/>
        </w:rPr>
        <w:t>(</w:t>
      </w:r>
      <w:r>
        <w:rPr>
          <w:rFonts w:ascii="Verdana" w:hAnsi="Verdana"/>
          <w:color w:val="000000"/>
          <w:sz w:val="20"/>
          <w:szCs w:val="20"/>
        </w:rPr>
        <w:t>类似于</w:t>
      </w:r>
      <w:r>
        <w:rPr>
          <w:rFonts w:ascii="Verdana" w:hAnsi="Verdana"/>
          <w:color w:val="000000"/>
          <w:sz w:val="20"/>
          <w:szCs w:val="20"/>
        </w:rPr>
        <w:t>HDFS</w:t>
      </w:r>
      <w:r>
        <w:rPr>
          <w:rFonts w:ascii="Verdana" w:hAnsi="Verdana"/>
          <w:color w:val="000000"/>
          <w:sz w:val="20"/>
          <w:szCs w:val="20"/>
        </w:rPr>
        <w:t>中的</w:t>
      </w:r>
      <w:r>
        <w:rPr>
          <w:rFonts w:ascii="Verdana" w:hAnsi="Verdana"/>
          <w:color w:val="000000"/>
          <w:sz w:val="20"/>
          <w:szCs w:val="20"/>
        </w:rPr>
        <w:t>namenode)</w:t>
      </w:r>
      <w:r>
        <w:rPr>
          <w:rFonts w:ascii="Verdana" w:hAnsi="Verdana"/>
          <w:color w:val="000000"/>
          <w:sz w:val="20"/>
          <w:szCs w:val="20"/>
        </w:rPr>
        <w:t>在更新信息，而他的工人则需要遵循这些信息。</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在名为</w:t>
      </w:r>
      <w:r>
        <w:rPr>
          <w:rFonts w:ascii="Verdana" w:hAnsi="Verdana"/>
          <w:color w:val="000000"/>
          <w:sz w:val="20"/>
          <w:szCs w:val="20"/>
        </w:rPr>
        <w:t>ActiveKeyValueStore</w:t>
      </w:r>
      <w:r>
        <w:rPr>
          <w:rFonts w:ascii="Verdana" w:hAnsi="Verdana"/>
          <w:color w:val="000000"/>
          <w:sz w:val="20"/>
          <w:szCs w:val="20"/>
        </w:rPr>
        <w:t>的类中编写了如下代码：</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21" name="图片 121"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package org.zk;</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java.nio.charset.Charset;</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org.apache.zookeeper.CreateMode;</w:t>
      </w:r>
    </w:p>
    <w:p w:rsidR="001A7847" w:rsidRDefault="007D395D">
      <w:pPr>
        <w:pStyle w:val="HTML"/>
        <w:shd w:val="clear" w:color="auto" w:fill="F5F5F5"/>
        <w:rPr>
          <w:color w:val="000000"/>
        </w:rPr>
      </w:pPr>
      <w:r>
        <w:rPr>
          <w:color w:val="000000"/>
        </w:rPr>
        <w:t>import org.apache.zookeeper.KeeperException;</w:t>
      </w:r>
    </w:p>
    <w:p w:rsidR="001A7847" w:rsidRDefault="007D395D">
      <w:pPr>
        <w:pStyle w:val="HTML"/>
        <w:shd w:val="clear" w:color="auto" w:fill="F5F5F5"/>
        <w:rPr>
          <w:color w:val="000000"/>
        </w:rPr>
      </w:pPr>
      <w:r>
        <w:rPr>
          <w:color w:val="000000"/>
        </w:rPr>
        <w:t>import org.apache.zookeeper.Watcher;</w:t>
      </w:r>
    </w:p>
    <w:p w:rsidR="001A7847" w:rsidRDefault="007D395D">
      <w:pPr>
        <w:pStyle w:val="HTML"/>
        <w:shd w:val="clear" w:color="auto" w:fill="F5F5F5"/>
        <w:rPr>
          <w:color w:val="000000"/>
        </w:rPr>
      </w:pPr>
      <w:r>
        <w:rPr>
          <w:color w:val="000000"/>
        </w:rPr>
        <w:t>import org.apache.zookeeper.ZooDefs.Ids;</w:t>
      </w:r>
    </w:p>
    <w:p w:rsidR="001A7847" w:rsidRDefault="007D395D">
      <w:pPr>
        <w:pStyle w:val="HTML"/>
        <w:shd w:val="clear" w:color="auto" w:fill="F5F5F5"/>
        <w:rPr>
          <w:color w:val="000000"/>
        </w:rPr>
      </w:pPr>
      <w:r>
        <w:rPr>
          <w:color w:val="000000"/>
        </w:rPr>
        <w:t>import org.apache.zookeeper.data.Stat;</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ActiveKeyValueStore extends ConnectionWatcher {</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w:t>
      </w:r>
      <w:r>
        <w:rPr>
          <w:color w:val="0000FF"/>
        </w:rPr>
        <w:t>static</w:t>
      </w:r>
      <w:r>
        <w:rPr>
          <w:color w:val="000000"/>
        </w:rPr>
        <w:t xml:space="preserve"> final Charset CHARSET=Charset.forName(</w:t>
      </w:r>
      <w:r>
        <w:rPr>
          <w:color w:val="800000"/>
        </w:rPr>
        <w:t>"UTF-8"</w:t>
      </w:r>
      <w:r>
        <w:rPr>
          <w:color w:val="000000"/>
        </w:rPr>
        <w:t>);</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write(String path,String value) throws KeeperException, InterruptedException {</w:t>
      </w:r>
    </w:p>
    <w:p w:rsidR="001A7847" w:rsidRDefault="007D395D">
      <w:pPr>
        <w:pStyle w:val="HTML"/>
        <w:shd w:val="clear" w:color="auto" w:fill="F5F5F5"/>
        <w:rPr>
          <w:color w:val="000000"/>
        </w:rPr>
      </w:pPr>
      <w:r>
        <w:rPr>
          <w:color w:val="000000"/>
        </w:rPr>
        <w:t xml:space="preserve">        Stat stat = zk.exists(path, </w:t>
      </w:r>
      <w:r>
        <w:rPr>
          <w:color w:val="0000FF"/>
        </w:rPr>
        <w:t>false</w:t>
      </w:r>
      <w:r>
        <w:rPr>
          <w:color w:val="000000"/>
        </w:rPr>
        <w:t>);</w:t>
      </w:r>
    </w:p>
    <w:p w:rsidR="001A7847" w:rsidRDefault="007D395D">
      <w:pPr>
        <w:pStyle w:val="HTML"/>
        <w:shd w:val="clear" w:color="auto" w:fill="F5F5F5"/>
        <w:rPr>
          <w:color w:val="000000"/>
        </w:rPr>
      </w:pPr>
      <w:r>
        <w:rPr>
          <w:color w:val="000000"/>
        </w:rPr>
        <w:t xml:space="preserve">        </w:t>
      </w:r>
      <w:r>
        <w:rPr>
          <w:color w:val="0000FF"/>
        </w:rPr>
        <w:t>if</w:t>
      </w:r>
      <w:r>
        <w:rPr>
          <w:color w:val="000000"/>
        </w:rPr>
        <w:t>(stat==</w:t>
      </w:r>
      <w:r>
        <w:rPr>
          <w:color w:val="0000FF"/>
        </w:rPr>
        <w:t>null</w:t>
      </w:r>
      <w:r>
        <w:rPr>
          <w:color w:val="000000"/>
        </w:rPr>
        <w:t>){</w:t>
      </w:r>
    </w:p>
    <w:p w:rsidR="001A7847" w:rsidRDefault="007D395D">
      <w:pPr>
        <w:pStyle w:val="HTML"/>
        <w:shd w:val="clear" w:color="auto" w:fill="F5F5F5"/>
        <w:rPr>
          <w:color w:val="000000"/>
        </w:rPr>
      </w:pPr>
      <w:r>
        <w:rPr>
          <w:color w:val="000000"/>
        </w:rPr>
        <w:t xml:space="preserve">            zk.create(path, value.getBytes(CHARSET),Ids.OPEN_ACL_UNSAFE, CreateMode.PERSISTENT);</w:t>
      </w:r>
    </w:p>
    <w:p w:rsidR="001A7847" w:rsidRDefault="007D395D">
      <w:pPr>
        <w:pStyle w:val="HTML"/>
        <w:shd w:val="clear" w:color="auto" w:fill="F5F5F5"/>
        <w:rPr>
          <w:color w:val="000000"/>
        </w:rPr>
      </w:pPr>
      <w:r>
        <w:rPr>
          <w:color w:val="000000"/>
        </w:rPr>
        <w:t xml:space="preserve">        }</w:t>
      </w:r>
      <w:r>
        <w:rPr>
          <w:color w:val="0000FF"/>
        </w:rPr>
        <w:t>else</w:t>
      </w:r>
      <w:r>
        <w:rPr>
          <w:color w:val="000000"/>
        </w:rPr>
        <w:t>{</w:t>
      </w:r>
    </w:p>
    <w:p w:rsidR="001A7847" w:rsidRDefault="007D395D">
      <w:pPr>
        <w:pStyle w:val="HTML"/>
        <w:shd w:val="clear" w:color="auto" w:fill="F5F5F5"/>
        <w:rPr>
          <w:color w:val="000000"/>
        </w:rPr>
      </w:pPr>
      <w:r>
        <w:rPr>
          <w:color w:val="000000"/>
        </w:rPr>
        <w:t xml:space="preserve">            zk.setData(path, value.getBytes(CHARSET),-</w:t>
      </w:r>
      <w:r>
        <w:rPr>
          <w:color w:val="800080"/>
        </w:rPr>
        <w:t>1</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String read(String path,Watcher watch) throws KeeperException, InterruptedException{</w:t>
      </w:r>
    </w:p>
    <w:p w:rsidR="001A7847" w:rsidRDefault="007D395D">
      <w:pPr>
        <w:pStyle w:val="HTML"/>
        <w:shd w:val="clear" w:color="auto" w:fill="F5F5F5"/>
        <w:rPr>
          <w:color w:val="000000"/>
        </w:rPr>
      </w:pPr>
      <w:r>
        <w:rPr>
          <w:color w:val="000000"/>
        </w:rPr>
        <w:t xml:space="preserve">        </w:t>
      </w:r>
      <w:r>
        <w:rPr>
          <w:color w:val="0000FF"/>
        </w:rPr>
        <w:t>byte</w:t>
      </w:r>
      <w:r>
        <w:rPr>
          <w:color w:val="000000"/>
        </w:rPr>
        <w:t xml:space="preserve">[] data = zk.getData(path, watch, </w:t>
      </w:r>
      <w:r>
        <w:rPr>
          <w:color w:val="0000FF"/>
        </w:rPr>
        <w:t>null</w:t>
      </w:r>
      <w:r>
        <w:rPr>
          <w:color w:val="000000"/>
        </w:rPr>
        <w:t>);</w:t>
      </w:r>
    </w:p>
    <w:p w:rsidR="001A7847" w:rsidRDefault="007D395D">
      <w:pPr>
        <w:pStyle w:val="HTML"/>
        <w:shd w:val="clear" w:color="auto" w:fill="F5F5F5"/>
        <w:rPr>
          <w:color w:val="000000"/>
        </w:rPr>
      </w:pPr>
      <w:r>
        <w:rPr>
          <w:color w:val="000000"/>
        </w:rPr>
        <w:t xml:space="preserve">        </w:t>
      </w:r>
      <w:r>
        <w:rPr>
          <w:color w:val="0000FF"/>
        </w:rPr>
        <w:t>return</w:t>
      </w:r>
      <w:r>
        <w:rPr>
          <w:color w:val="000000"/>
        </w:rPr>
        <w:t xml:space="preserve"> </w:t>
      </w:r>
      <w:r>
        <w:rPr>
          <w:color w:val="0000FF"/>
        </w:rPr>
        <w:t>new</w:t>
      </w:r>
      <w:r>
        <w:rPr>
          <w:color w:val="000000"/>
        </w:rPr>
        <w:t xml:space="preserve"> String(data,CHARSET);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w:t>
      </w:r>
    </w:p>
    <w:p w:rsidR="001A7847" w:rsidRDefault="007D395D">
      <w:pPr>
        <w:shd w:val="clear" w:color="auto" w:fill="F5F5F5"/>
        <w:rPr>
          <w:color w:val="000000"/>
        </w:rPr>
      </w:pPr>
      <w:r>
        <w:rPr>
          <w:noProof/>
          <w:color w:val="0066AA"/>
        </w:rPr>
        <w:drawing>
          <wp:inline distT="0" distB="0" distL="0" distR="0">
            <wp:extent cx="190500" cy="190500"/>
            <wp:effectExtent l="0" t="0" r="0" b="0"/>
            <wp:docPr id="120" name="图片 120"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write()</w:t>
      </w:r>
      <w:r>
        <w:rPr>
          <w:rFonts w:ascii="Verdana" w:hAnsi="Verdana"/>
          <w:color w:val="000000"/>
          <w:sz w:val="20"/>
          <w:szCs w:val="20"/>
        </w:rPr>
        <w:t>方法的任务是将一个关键字及其值写到</w:t>
      </w:r>
      <w:r>
        <w:rPr>
          <w:rFonts w:ascii="Verdana" w:hAnsi="Verdana"/>
          <w:color w:val="000000"/>
          <w:sz w:val="20"/>
          <w:szCs w:val="20"/>
        </w:rPr>
        <w:t>ZooKeeper</w:t>
      </w:r>
      <w:r>
        <w:rPr>
          <w:rFonts w:ascii="Verdana" w:hAnsi="Verdana"/>
          <w:color w:val="000000"/>
          <w:sz w:val="20"/>
          <w:szCs w:val="20"/>
        </w:rPr>
        <w:t>。它隐藏了创建一个新的</w:t>
      </w:r>
      <w:r>
        <w:rPr>
          <w:rFonts w:ascii="Verdana" w:hAnsi="Verdana"/>
          <w:color w:val="000000"/>
          <w:sz w:val="20"/>
          <w:szCs w:val="20"/>
        </w:rPr>
        <w:t>znode</w:t>
      </w:r>
      <w:r>
        <w:rPr>
          <w:rFonts w:ascii="Verdana" w:hAnsi="Verdana"/>
          <w:color w:val="000000"/>
          <w:sz w:val="20"/>
          <w:szCs w:val="20"/>
        </w:rPr>
        <w:t>和用一个新值更新现有</w:t>
      </w:r>
      <w:r>
        <w:rPr>
          <w:rFonts w:ascii="Verdana" w:hAnsi="Verdana"/>
          <w:color w:val="000000"/>
          <w:sz w:val="20"/>
          <w:szCs w:val="20"/>
        </w:rPr>
        <w:t>znode</w:t>
      </w:r>
      <w:r>
        <w:rPr>
          <w:rFonts w:ascii="Verdana" w:hAnsi="Verdana"/>
          <w:color w:val="000000"/>
          <w:sz w:val="20"/>
          <w:szCs w:val="20"/>
        </w:rPr>
        <w:t>之间的区</w:t>
      </w:r>
      <w:r>
        <w:rPr>
          <w:rFonts w:ascii="Verdana" w:hAnsi="Verdana"/>
          <w:color w:val="000000"/>
          <w:sz w:val="20"/>
          <w:szCs w:val="20"/>
        </w:rPr>
        <w:t xml:space="preserve"> </w:t>
      </w:r>
      <w:r>
        <w:rPr>
          <w:rFonts w:ascii="Verdana" w:hAnsi="Verdana"/>
          <w:color w:val="000000"/>
          <w:sz w:val="20"/>
          <w:szCs w:val="20"/>
        </w:rPr>
        <w:t>别，而是使用</w:t>
      </w:r>
      <w:r>
        <w:rPr>
          <w:rFonts w:ascii="Verdana" w:hAnsi="Verdana"/>
          <w:color w:val="000000"/>
          <w:sz w:val="20"/>
          <w:szCs w:val="20"/>
        </w:rPr>
        <w:t>exists</w:t>
      </w:r>
      <w:r>
        <w:rPr>
          <w:rFonts w:ascii="Verdana" w:hAnsi="Verdana"/>
          <w:color w:val="000000"/>
          <w:sz w:val="20"/>
          <w:szCs w:val="20"/>
        </w:rPr>
        <w:t>操作来检测</w:t>
      </w:r>
      <w:r>
        <w:rPr>
          <w:rFonts w:ascii="Verdana" w:hAnsi="Verdana"/>
          <w:color w:val="000000"/>
          <w:sz w:val="20"/>
          <w:szCs w:val="20"/>
        </w:rPr>
        <w:t>znode</w:t>
      </w:r>
      <w:r>
        <w:rPr>
          <w:rFonts w:ascii="Verdana" w:hAnsi="Verdana"/>
          <w:color w:val="000000"/>
          <w:sz w:val="20"/>
          <w:szCs w:val="20"/>
        </w:rPr>
        <w:t>是否存在，然后再执行相应的操作。其他值得一提的细节是需要将字符串值转换为字节数组，因为我们只用了</w:t>
      </w:r>
      <w:r>
        <w:rPr>
          <w:rFonts w:ascii="Verdana" w:hAnsi="Verdana"/>
          <w:color w:val="000000"/>
          <w:sz w:val="20"/>
          <w:szCs w:val="20"/>
        </w:rPr>
        <w:t xml:space="preserve"> UTF-8</w:t>
      </w:r>
      <w:r>
        <w:rPr>
          <w:rFonts w:ascii="Verdana" w:hAnsi="Verdana"/>
          <w:color w:val="000000"/>
          <w:sz w:val="20"/>
          <w:szCs w:val="20"/>
        </w:rPr>
        <w:t>编码的</w:t>
      </w:r>
      <w:r>
        <w:rPr>
          <w:rFonts w:ascii="Verdana" w:hAnsi="Verdana"/>
          <w:color w:val="000000"/>
          <w:sz w:val="20"/>
          <w:szCs w:val="20"/>
        </w:rPr>
        <w:t>getBytes()</w:t>
      </w:r>
      <w:r>
        <w:rPr>
          <w:rFonts w:ascii="Verdana" w:hAnsi="Verdana"/>
          <w:color w:val="000000"/>
          <w:sz w:val="20"/>
          <w:szCs w:val="20"/>
        </w:rPr>
        <w:t>方法。</w:t>
      </w:r>
      <w:r>
        <w:rPr>
          <w:rFonts w:hint="eastAsia"/>
          <w:color w:val="000000"/>
          <w:sz w:val="20"/>
          <w:szCs w:val="2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read()</w:t>
      </w:r>
      <w:r>
        <w:rPr>
          <w:rFonts w:ascii="Verdana" w:hAnsi="Verdana"/>
          <w:color w:val="000000"/>
          <w:sz w:val="20"/>
          <w:szCs w:val="20"/>
        </w:rPr>
        <w:t>方法的任务是读取一个节点的配置属性。</w:t>
      </w:r>
      <w:r>
        <w:rPr>
          <w:rFonts w:ascii="Verdana" w:hAnsi="Verdana"/>
          <w:color w:val="000000"/>
          <w:sz w:val="20"/>
          <w:szCs w:val="20"/>
        </w:rPr>
        <w:t>ZooKeeper</w:t>
      </w:r>
      <w:r>
        <w:rPr>
          <w:rFonts w:ascii="Verdana" w:hAnsi="Verdana"/>
          <w:color w:val="000000"/>
          <w:sz w:val="20"/>
          <w:szCs w:val="20"/>
        </w:rPr>
        <w:t>的</w:t>
      </w:r>
      <w:r>
        <w:rPr>
          <w:rFonts w:ascii="Verdana" w:hAnsi="Verdana"/>
          <w:color w:val="000000"/>
          <w:sz w:val="20"/>
          <w:szCs w:val="20"/>
        </w:rPr>
        <w:t>getData()</w:t>
      </w:r>
      <w:r>
        <w:rPr>
          <w:rFonts w:ascii="Verdana" w:hAnsi="Verdana"/>
          <w:color w:val="000000"/>
          <w:sz w:val="20"/>
          <w:szCs w:val="20"/>
        </w:rPr>
        <w:t>方法有三个参数：</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t>（</w:t>
      </w:r>
      <w:r>
        <w:rPr>
          <w:rFonts w:ascii="Verdana" w:hAnsi="Verdana"/>
          <w:color w:val="000000"/>
          <w:sz w:val="20"/>
          <w:szCs w:val="20"/>
        </w:rPr>
        <w:t>1</w:t>
      </w:r>
      <w:r>
        <w:rPr>
          <w:rFonts w:ascii="Verdana" w:hAnsi="Verdana"/>
          <w:color w:val="000000"/>
          <w:sz w:val="20"/>
          <w:szCs w:val="20"/>
        </w:rPr>
        <w:t>）路径</w:t>
      </w:r>
      <w:r>
        <w:rPr>
          <w:rFonts w:ascii="Verdana" w:hAnsi="Verdana"/>
          <w:color w:val="000000"/>
          <w:sz w:val="20"/>
          <w:szCs w:val="20"/>
        </w:rPr>
        <w:br/>
      </w:r>
      <w:r>
        <w:rPr>
          <w:rFonts w:ascii="Verdana" w:hAnsi="Verdana"/>
          <w:color w:val="000000"/>
          <w:sz w:val="20"/>
          <w:szCs w:val="20"/>
        </w:rPr>
        <w:t>（</w:t>
      </w:r>
      <w:r>
        <w:rPr>
          <w:rFonts w:ascii="Verdana" w:hAnsi="Verdana"/>
          <w:color w:val="000000"/>
          <w:sz w:val="20"/>
          <w:szCs w:val="20"/>
        </w:rPr>
        <w:t>2</w:t>
      </w:r>
      <w:r>
        <w:rPr>
          <w:rFonts w:ascii="Verdana" w:hAnsi="Verdana"/>
          <w:color w:val="000000"/>
          <w:sz w:val="20"/>
          <w:szCs w:val="20"/>
        </w:rPr>
        <w:t>）一个观察对象</w:t>
      </w:r>
      <w:r>
        <w:rPr>
          <w:rFonts w:ascii="Verdana" w:hAnsi="Verdana"/>
          <w:color w:val="000000"/>
          <w:sz w:val="20"/>
          <w:szCs w:val="20"/>
        </w:rPr>
        <w:br/>
      </w:r>
      <w:r>
        <w:rPr>
          <w:rFonts w:ascii="Verdana" w:hAnsi="Verdana"/>
          <w:color w:val="000000"/>
          <w:sz w:val="20"/>
          <w:szCs w:val="20"/>
        </w:rPr>
        <w:t>（</w:t>
      </w:r>
      <w:r>
        <w:rPr>
          <w:rFonts w:ascii="Verdana" w:hAnsi="Verdana"/>
          <w:color w:val="000000"/>
          <w:sz w:val="20"/>
          <w:szCs w:val="20"/>
        </w:rPr>
        <w:t>3</w:t>
      </w:r>
      <w:r>
        <w:rPr>
          <w:rFonts w:ascii="Verdana" w:hAnsi="Verdana"/>
          <w:color w:val="000000"/>
          <w:sz w:val="20"/>
          <w:szCs w:val="20"/>
        </w:rPr>
        <w:t>）一个</w:t>
      </w:r>
      <w:r>
        <w:rPr>
          <w:rFonts w:ascii="Verdana" w:hAnsi="Verdana"/>
          <w:color w:val="000000"/>
          <w:sz w:val="20"/>
          <w:szCs w:val="20"/>
        </w:rPr>
        <w:t>Stat</w:t>
      </w:r>
      <w:r>
        <w:rPr>
          <w:rFonts w:ascii="Verdana" w:hAnsi="Verdana"/>
          <w:color w:val="000000"/>
          <w:sz w:val="20"/>
          <w:szCs w:val="20"/>
        </w:rPr>
        <w:t>对象</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Stat</w:t>
      </w:r>
      <w:r>
        <w:rPr>
          <w:rFonts w:ascii="Verdana" w:hAnsi="Verdana"/>
          <w:color w:val="000000"/>
          <w:sz w:val="20"/>
          <w:szCs w:val="20"/>
        </w:rPr>
        <w:t>对象由</w:t>
      </w:r>
      <w:r>
        <w:rPr>
          <w:rFonts w:ascii="Verdana" w:hAnsi="Verdana"/>
          <w:color w:val="000000"/>
          <w:sz w:val="20"/>
          <w:szCs w:val="20"/>
        </w:rPr>
        <w:t>getData()</w:t>
      </w:r>
      <w:r>
        <w:rPr>
          <w:rFonts w:ascii="Verdana" w:hAnsi="Verdana"/>
          <w:color w:val="000000"/>
          <w:sz w:val="20"/>
          <w:szCs w:val="20"/>
        </w:rPr>
        <w:t>方法返回的值填充，用来将信息回传给调用者。通过这个方法，调用者可以获得一个</w:t>
      </w:r>
      <w:r>
        <w:rPr>
          <w:rFonts w:ascii="Verdana" w:hAnsi="Verdana"/>
          <w:color w:val="000000"/>
          <w:sz w:val="20"/>
          <w:szCs w:val="20"/>
        </w:rPr>
        <w:t>znode</w:t>
      </w:r>
      <w:r>
        <w:rPr>
          <w:rFonts w:ascii="Verdana" w:hAnsi="Verdana"/>
          <w:color w:val="000000"/>
          <w:sz w:val="20"/>
          <w:szCs w:val="20"/>
        </w:rPr>
        <w:t>的数据和元数据，但在这个例子中，由于我们对元数据不感兴趣，因此将</w:t>
      </w:r>
      <w:r>
        <w:rPr>
          <w:rFonts w:ascii="Verdana" w:hAnsi="Verdana"/>
          <w:color w:val="000000"/>
          <w:sz w:val="20"/>
          <w:szCs w:val="20"/>
        </w:rPr>
        <w:t>Stat</w:t>
      </w:r>
      <w:r>
        <w:rPr>
          <w:rFonts w:ascii="Verdana" w:hAnsi="Verdana"/>
          <w:color w:val="000000"/>
          <w:sz w:val="20"/>
          <w:szCs w:val="20"/>
        </w:rPr>
        <w:t>参数设为</w:t>
      </w:r>
      <w:r>
        <w:rPr>
          <w:rFonts w:ascii="Verdana" w:hAnsi="Verdana"/>
          <w:color w:val="000000"/>
          <w:sz w:val="20"/>
          <w:szCs w:val="20"/>
        </w:rPr>
        <w:t>null</w:t>
      </w:r>
      <w:r>
        <w:rPr>
          <w:rFonts w:ascii="Verdana" w:hAnsi="Verdana"/>
          <w:color w:val="000000"/>
          <w:sz w:val="20"/>
          <w:szCs w:val="2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为了说明</w:t>
      </w:r>
      <w:r>
        <w:rPr>
          <w:rFonts w:ascii="Verdana" w:hAnsi="Verdana"/>
          <w:color w:val="000000"/>
          <w:sz w:val="20"/>
          <w:szCs w:val="20"/>
        </w:rPr>
        <w:t>ActiveKeyValueStore</w:t>
      </w:r>
      <w:r>
        <w:rPr>
          <w:rFonts w:ascii="Verdana" w:hAnsi="Verdana"/>
          <w:color w:val="000000"/>
          <w:sz w:val="20"/>
          <w:szCs w:val="20"/>
        </w:rPr>
        <w:t>的用法，我们编写了一个用来更新配置属性值的类</w:t>
      </w:r>
      <w:r>
        <w:rPr>
          <w:rFonts w:ascii="Verdana" w:hAnsi="Verdana"/>
          <w:color w:val="000000"/>
          <w:sz w:val="20"/>
          <w:szCs w:val="20"/>
        </w:rPr>
        <w:t>ConfigUpdater</w:t>
      </w:r>
      <w:r>
        <w:rPr>
          <w:rFonts w:ascii="Verdana" w:hAnsi="Verdana"/>
          <w:color w:val="000000"/>
          <w:sz w:val="20"/>
          <w:szCs w:val="20"/>
        </w:rPr>
        <w:t>，如代码</w:t>
      </w:r>
      <w:r>
        <w:rPr>
          <w:rFonts w:ascii="Verdana" w:hAnsi="Verdana"/>
          <w:color w:val="000000"/>
          <w:sz w:val="20"/>
          <w:szCs w:val="20"/>
        </w:rPr>
        <w:t>1.1</w:t>
      </w:r>
      <w:r>
        <w:rPr>
          <w:rFonts w:ascii="Verdana" w:hAnsi="Verdana"/>
          <w:color w:val="000000"/>
          <w:sz w:val="20"/>
          <w:szCs w:val="20"/>
        </w:rPr>
        <w:t>所示。</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黑体" w:eastAsia="黑体" w:hAnsi="黑体" w:hint="eastAsia"/>
          <w:color w:val="000000"/>
          <w:sz w:val="20"/>
          <w:szCs w:val="20"/>
        </w:rPr>
        <w:t>代码1.1 用于随机更新ZooKeeper中的属性</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119" name="图片 119"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package org.zk;</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java.io.IOException;</w:t>
      </w:r>
    </w:p>
    <w:p w:rsidR="001A7847" w:rsidRDefault="007D395D">
      <w:pPr>
        <w:pStyle w:val="HTML"/>
        <w:shd w:val="clear" w:color="auto" w:fill="F5F5F5"/>
        <w:rPr>
          <w:color w:val="000000"/>
        </w:rPr>
      </w:pPr>
      <w:r>
        <w:rPr>
          <w:color w:val="000000"/>
        </w:rPr>
        <w:t>import java.util.Random;</w:t>
      </w:r>
    </w:p>
    <w:p w:rsidR="001A7847" w:rsidRDefault="007D395D">
      <w:pPr>
        <w:pStyle w:val="HTML"/>
        <w:shd w:val="clear" w:color="auto" w:fill="F5F5F5"/>
        <w:rPr>
          <w:color w:val="000000"/>
        </w:rPr>
      </w:pPr>
      <w:r>
        <w:rPr>
          <w:color w:val="000000"/>
        </w:rPr>
        <w:t>import java.util.concurrent.TimeUnit;</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org.apache.zookeeper.KeeperException;</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ConfigUpdater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final String  PATH=</w:t>
      </w:r>
      <w:r>
        <w:rPr>
          <w:color w:val="800000"/>
        </w:rPr>
        <w:t>"/config"</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ActiveKeyValueStore store;</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Random random=</w:t>
      </w:r>
      <w:r>
        <w:rPr>
          <w:color w:val="0000FF"/>
        </w:rPr>
        <w:t>new</w:t>
      </w:r>
      <w:r>
        <w:rPr>
          <w:color w:val="000000"/>
        </w:rPr>
        <w:t xml:space="preserve"> Random();</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ConfigUpdater(String hosts) throws IOException, InterruptedException {</w:t>
      </w:r>
    </w:p>
    <w:p w:rsidR="001A7847" w:rsidRDefault="007D395D">
      <w:pPr>
        <w:pStyle w:val="HTML"/>
        <w:shd w:val="clear" w:color="auto" w:fill="F5F5F5"/>
        <w:rPr>
          <w:color w:val="000000"/>
        </w:rPr>
      </w:pPr>
      <w:r>
        <w:rPr>
          <w:color w:val="000000"/>
        </w:rPr>
        <w:t xml:space="preserve">        store = </w:t>
      </w:r>
      <w:r>
        <w:rPr>
          <w:color w:val="0000FF"/>
        </w:rPr>
        <w:t>new</w:t>
      </w:r>
      <w:r>
        <w:rPr>
          <w:color w:val="000000"/>
        </w:rPr>
        <w:t xml:space="preserve"> ActiveKeyValueStore();</w:t>
      </w:r>
    </w:p>
    <w:p w:rsidR="001A7847" w:rsidRDefault="007D395D">
      <w:pPr>
        <w:pStyle w:val="HTML"/>
        <w:shd w:val="clear" w:color="auto" w:fill="F5F5F5"/>
        <w:rPr>
          <w:color w:val="000000"/>
        </w:rPr>
      </w:pPr>
      <w:r>
        <w:rPr>
          <w:color w:val="000000"/>
        </w:rPr>
        <w:t xml:space="preserve">        store.connect(hosts);</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run() throws InterruptedException, KeeperException{</w:t>
      </w:r>
    </w:p>
    <w:p w:rsidR="001A7847" w:rsidRDefault="007D395D">
      <w:pPr>
        <w:pStyle w:val="HTML"/>
        <w:shd w:val="clear" w:color="auto" w:fill="F5F5F5"/>
        <w:rPr>
          <w:color w:val="000000"/>
        </w:rPr>
      </w:pPr>
      <w:r>
        <w:rPr>
          <w:color w:val="000000"/>
        </w:rPr>
        <w:t xml:space="preserve">        </w:t>
      </w:r>
      <w:r>
        <w:rPr>
          <w:color w:val="0000FF"/>
        </w:rPr>
        <w:t>while</w:t>
      </w:r>
      <w:r>
        <w:rPr>
          <w:color w:val="000000"/>
        </w:rPr>
        <w:t>(</w:t>
      </w:r>
      <w:r>
        <w:rPr>
          <w:color w:val="0000FF"/>
        </w:rPr>
        <w:t>true</w:t>
      </w:r>
      <w:r>
        <w:rPr>
          <w:color w:val="000000"/>
        </w:rPr>
        <w:t>){</w:t>
      </w:r>
    </w:p>
    <w:p w:rsidR="001A7847" w:rsidRDefault="007D395D">
      <w:pPr>
        <w:pStyle w:val="HTML"/>
        <w:shd w:val="clear" w:color="auto" w:fill="F5F5F5"/>
        <w:rPr>
          <w:color w:val="000000"/>
        </w:rPr>
      </w:pPr>
      <w:r>
        <w:rPr>
          <w:color w:val="000000"/>
        </w:rPr>
        <w:t xml:space="preserve">            String value=random.nextInt(</w:t>
      </w:r>
      <w:r>
        <w:rPr>
          <w:color w:val="800080"/>
        </w:rPr>
        <w:t>100</w:t>
      </w:r>
      <w:r>
        <w:rPr>
          <w:color w:val="000000"/>
        </w:rPr>
        <w:t>)+</w:t>
      </w:r>
      <w:r>
        <w:rPr>
          <w:color w:val="800000"/>
        </w:rPr>
        <w:t>""</w:t>
      </w:r>
      <w:r>
        <w:rPr>
          <w:color w:val="000000"/>
        </w:rPr>
        <w:t>;</w:t>
      </w:r>
    </w:p>
    <w:p w:rsidR="001A7847" w:rsidRDefault="007D395D">
      <w:pPr>
        <w:pStyle w:val="HTML"/>
        <w:shd w:val="clear" w:color="auto" w:fill="F5F5F5"/>
        <w:rPr>
          <w:color w:val="000000"/>
        </w:rPr>
      </w:pPr>
      <w:r>
        <w:rPr>
          <w:color w:val="000000"/>
        </w:rPr>
        <w:t xml:space="preserve">            store.write(PATH, value);</w:t>
      </w:r>
    </w:p>
    <w:p w:rsidR="001A7847" w:rsidRDefault="007D395D">
      <w:pPr>
        <w:pStyle w:val="HTML"/>
        <w:shd w:val="clear" w:color="auto" w:fill="F5F5F5"/>
        <w:rPr>
          <w:color w:val="000000"/>
        </w:rPr>
      </w:pPr>
      <w:r>
        <w:rPr>
          <w:color w:val="000000"/>
        </w:rPr>
        <w:t xml:space="preserve">            System.</w:t>
      </w:r>
      <w:r>
        <w:rPr>
          <w:color w:val="0000FF"/>
        </w:rPr>
        <w:t>out</w:t>
      </w:r>
      <w:r>
        <w:rPr>
          <w:color w:val="000000"/>
        </w:rPr>
        <w:t>.printf(</w:t>
      </w:r>
      <w:r>
        <w:rPr>
          <w:color w:val="800000"/>
        </w:rPr>
        <w:t>"Set %s to %s\n"</w:t>
      </w:r>
      <w:r>
        <w:rPr>
          <w:color w:val="000000"/>
        </w:rPr>
        <w:t>,PATH,value);</w:t>
      </w:r>
    </w:p>
    <w:p w:rsidR="001A7847" w:rsidRDefault="007D395D">
      <w:pPr>
        <w:pStyle w:val="HTML"/>
        <w:shd w:val="clear" w:color="auto" w:fill="F5F5F5"/>
        <w:rPr>
          <w:color w:val="000000"/>
        </w:rPr>
      </w:pPr>
      <w:r>
        <w:rPr>
          <w:color w:val="000000"/>
        </w:rPr>
        <w:t xml:space="preserve">            TimeUnit.SECONDS.sleep(random.nextInt(</w:t>
      </w:r>
      <w:r>
        <w:rPr>
          <w:color w:val="800080"/>
        </w:rPr>
        <w:t>100</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throws IOException, InterruptedException, KeeperException {</w:t>
      </w:r>
    </w:p>
    <w:p w:rsidR="001A7847" w:rsidRDefault="007D395D">
      <w:pPr>
        <w:pStyle w:val="HTML"/>
        <w:shd w:val="clear" w:color="auto" w:fill="F5F5F5"/>
        <w:rPr>
          <w:color w:val="000000"/>
        </w:rPr>
      </w:pPr>
      <w:r>
        <w:rPr>
          <w:color w:val="000000"/>
        </w:rPr>
        <w:lastRenderedPageBreak/>
        <w:t xml:space="preserve">        ConfigUpdater configUpdater = </w:t>
      </w:r>
      <w:r>
        <w:rPr>
          <w:color w:val="0000FF"/>
        </w:rPr>
        <w:t>new</w:t>
      </w:r>
      <w:r>
        <w:rPr>
          <w:color w:val="000000"/>
        </w:rPr>
        <w:t xml:space="preserve"> ConfigUpdater(args[</w:t>
      </w:r>
      <w:r>
        <w:rPr>
          <w:color w:val="800080"/>
        </w:rPr>
        <w:t>0</w:t>
      </w:r>
      <w:r>
        <w:rPr>
          <w:color w:val="000000"/>
        </w:rPr>
        <w:t>]);</w:t>
      </w:r>
    </w:p>
    <w:p w:rsidR="001A7847" w:rsidRDefault="007D395D">
      <w:pPr>
        <w:pStyle w:val="HTML"/>
        <w:shd w:val="clear" w:color="auto" w:fill="F5F5F5"/>
        <w:rPr>
          <w:color w:val="000000"/>
        </w:rPr>
      </w:pPr>
      <w:r>
        <w:rPr>
          <w:color w:val="000000"/>
        </w:rPr>
        <w:t xml:space="preserve">        configUpdater.run();</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w:t>
      </w:r>
    </w:p>
    <w:p w:rsidR="001A7847" w:rsidRDefault="007D395D">
      <w:pPr>
        <w:shd w:val="clear" w:color="auto" w:fill="F5F5F5"/>
        <w:rPr>
          <w:color w:val="000000"/>
        </w:rPr>
      </w:pPr>
      <w:r>
        <w:rPr>
          <w:noProof/>
          <w:color w:val="0066AA"/>
        </w:rPr>
        <w:drawing>
          <wp:inline distT="0" distB="0" distL="0" distR="0">
            <wp:extent cx="190500" cy="190500"/>
            <wp:effectExtent l="0" t="0" r="0" b="0"/>
            <wp:docPr id="88" name="图片 88"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这个程序很简单，</w:t>
      </w:r>
      <w:r>
        <w:rPr>
          <w:rFonts w:ascii="Verdana" w:hAnsi="Verdana"/>
          <w:color w:val="000000"/>
          <w:sz w:val="20"/>
          <w:szCs w:val="20"/>
        </w:rPr>
        <w:t>ConfigUpdater</w:t>
      </w:r>
      <w:r>
        <w:rPr>
          <w:rFonts w:ascii="Verdana" w:hAnsi="Verdana"/>
          <w:color w:val="000000"/>
          <w:sz w:val="20"/>
          <w:szCs w:val="20"/>
        </w:rPr>
        <w:t>中定义了一个</w:t>
      </w:r>
      <w:r>
        <w:rPr>
          <w:rFonts w:ascii="Verdana" w:hAnsi="Verdana"/>
          <w:color w:val="000000"/>
          <w:sz w:val="20"/>
          <w:szCs w:val="20"/>
        </w:rPr>
        <w:t>ActiveKeyValueStore</w:t>
      </w:r>
      <w:r>
        <w:rPr>
          <w:rFonts w:ascii="Verdana" w:hAnsi="Verdana"/>
          <w:color w:val="000000"/>
          <w:sz w:val="20"/>
          <w:szCs w:val="20"/>
        </w:rPr>
        <w:t>，它在</w:t>
      </w:r>
      <w:r>
        <w:rPr>
          <w:rFonts w:ascii="Verdana" w:hAnsi="Verdana"/>
          <w:color w:val="000000"/>
          <w:sz w:val="20"/>
          <w:szCs w:val="20"/>
        </w:rPr>
        <w:t>ConfigUpdater</w:t>
      </w:r>
      <w:r>
        <w:rPr>
          <w:rFonts w:ascii="Verdana" w:hAnsi="Verdana"/>
          <w:color w:val="000000"/>
          <w:sz w:val="20"/>
          <w:szCs w:val="20"/>
        </w:rPr>
        <w:t>的构造函数中连接到</w:t>
      </w:r>
      <w:r>
        <w:rPr>
          <w:rFonts w:ascii="Verdana" w:hAnsi="Verdana"/>
          <w:color w:val="000000"/>
          <w:sz w:val="20"/>
          <w:szCs w:val="20"/>
        </w:rPr>
        <w:t>ZooKeeper</w:t>
      </w:r>
      <w:r>
        <w:rPr>
          <w:rFonts w:ascii="Verdana" w:hAnsi="Verdana"/>
          <w:color w:val="000000"/>
          <w:sz w:val="20"/>
          <w:szCs w:val="20"/>
        </w:rPr>
        <w:t>。</w:t>
      </w:r>
      <w:r>
        <w:rPr>
          <w:rFonts w:ascii="Verdana" w:hAnsi="Verdana"/>
          <w:color w:val="000000"/>
          <w:sz w:val="20"/>
          <w:szCs w:val="20"/>
        </w:rPr>
        <w:t>run()</w:t>
      </w:r>
      <w:r>
        <w:rPr>
          <w:rFonts w:ascii="Verdana" w:hAnsi="Verdana"/>
          <w:color w:val="000000"/>
          <w:sz w:val="20"/>
          <w:szCs w:val="20"/>
        </w:rPr>
        <w:t>方法永远在循环，在随机时间以随机值更新</w:t>
      </w:r>
      <w:r>
        <w:rPr>
          <w:rFonts w:ascii="Verdana" w:hAnsi="Verdana"/>
          <w:color w:val="000000"/>
          <w:sz w:val="20"/>
          <w:szCs w:val="20"/>
        </w:rPr>
        <w:t>/config znode</w:t>
      </w:r>
      <w:r>
        <w:rPr>
          <w:rFonts w:ascii="Verdana" w:hAnsi="Verdana"/>
          <w:color w:val="000000"/>
          <w:sz w:val="20"/>
          <w:szCs w:val="2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作为配置服务的用户，</w:t>
      </w:r>
      <w:r>
        <w:rPr>
          <w:rFonts w:ascii="Verdana" w:hAnsi="Verdana"/>
          <w:color w:val="000000"/>
          <w:sz w:val="20"/>
          <w:szCs w:val="20"/>
        </w:rPr>
        <w:t>ConfigWatcher</w:t>
      </w:r>
      <w:r>
        <w:rPr>
          <w:rFonts w:ascii="Verdana" w:hAnsi="Verdana"/>
          <w:color w:val="000000"/>
          <w:sz w:val="20"/>
          <w:szCs w:val="20"/>
        </w:rPr>
        <w:t>创建了一个</w:t>
      </w:r>
      <w:r>
        <w:rPr>
          <w:rFonts w:ascii="Verdana" w:hAnsi="Verdana"/>
          <w:color w:val="000000"/>
          <w:sz w:val="20"/>
          <w:szCs w:val="20"/>
        </w:rPr>
        <w:t>ActiveKeyValueStore</w:t>
      </w:r>
      <w:r>
        <w:rPr>
          <w:rFonts w:ascii="Verdana" w:hAnsi="Verdana"/>
          <w:color w:val="000000"/>
          <w:sz w:val="20"/>
          <w:szCs w:val="20"/>
        </w:rPr>
        <w:t>对象</w:t>
      </w:r>
      <w:r>
        <w:rPr>
          <w:rFonts w:ascii="Verdana" w:hAnsi="Verdana"/>
          <w:color w:val="000000"/>
          <w:sz w:val="20"/>
          <w:szCs w:val="20"/>
        </w:rPr>
        <w:t>store</w:t>
      </w:r>
      <w:r>
        <w:rPr>
          <w:rFonts w:ascii="Verdana" w:hAnsi="Verdana"/>
          <w:color w:val="000000"/>
          <w:sz w:val="20"/>
          <w:szCs w:val="20"/>
        </w:rPr>
        <w:t>，并且在启动之后通过</w:t>
      </w:r>
      <w:r>
        <w:rPr>
          <w:rFonts w:ascii="Verdana" w:hAnsi="Verdana"/>
          <w:color w:val="000000"/>
          <w:sz w:val="20"/>
          <w:szCs w:val="20"/>
        </w:rPr>
        <w:t xml:space="preserve"> displayConfig()</w:t>
      </w:r>
      <w:r>
        <w:rPr>
          <w:rFonts w:ascii="Verdana" w:hAnsi="Verdana"/>
          <w:color w:val="000000"/>
          <w:sz w:val="20"/>
          <w:szCs w:val="20"/>
        </w:rPr>
        <w:t>调用了</w:t>
      </w:r>
      <w:r>
        <w:rPr>
          <w:rFonts w:ascii="Verdana" w:hAnsi="Verdana"/>
          <w:color w:val="000000"/>
          <w:sz w:val="20"/>
          <w:szCs w:val="20"/>
        </w:rPr>
        <w:t>store</w:t>
      </w:r>
      <w:r>
        <w:rPr>
          <w:rFonts w:ascii="Verdana" w:hAnsi="Verdana"/>
          <w:color w:val="000000"/>
          <w:sz w:val="20"/>
          <w:szCs w:val="20"/>
        </w:rPr>
        <w:t>的</w:t>
      </w:r>
      <w:r>
        <w:rPr>
          <w:rFonts w:ascii="Verdana" w:hAnsi="Verdana"/>
          <w:color w:val="000000"/>
          <w:sz w:val="20"/>
          <w:szCs w:val="20"/>
        </w:rPr>
        <w:t>read()</w:t>
      </w:r>
      <w:r>
        <w:rPr>
          <w:rFonts w:ascii="Verdana" w:hAnsi="Verdana"/>
          <w:color w:val="000000"/>
          <w:sz w:val="20"/>
          <w:szCs w:val="20"/>
        </w:rPr>
        <w:t>方法，显示它所读到的配置信息的初始值，并将自身作为观察传递给</w:t>
      </w:r>
      <w:r>
        <w:rPr>
          <w:rFonts w:ascii="Verdana" w:hAnsi="Verdana"/>
          <w:color w:val="000000"/>
          <w:sz w:val="20"/>
          <w:szCs w:val="20"/>
        </w:rPr>
        <w:t>store</w:t>
      </w:r>
      <w:r>
        <w:rPr>
          <w:rFonts w:ascii="Verdana" w:hAnsi="Verdana"/>
          <w:color w:val="000000"/>
          <w:sz w:val="20"/>
          <w:szCs w:val="20"/>
        </w:rPr>
        <w:t>。当节点状态发</w:t>
      </w:r>
      <w:r>
        <w:rPr>
          <w:rFonts w:ascii="Verdana" w:hAnsi="Verdana"/>
          <w:color w:val="000000"/>
          <w:sz w:val="20"/>
          <w:szCs w:val="20"/>
        </w:rPr>
        <w:t xml:space="preserve"> </w:t>
      </w:r>
      <w:r>
        <w:rPr>
          <w:rFonts w:ascii="Verdana" w:hAnsi="Verdana"/>
          <w:color w:val="000000"/>
          <w:sz w:val="20"/>
          <w:szCs w:val="20"/>
        </w:rPr>
        <w:t>生变化时，再次通过</w:t>
      </w:r>
      <w:r>
        <w:rPr>
          <w:rFonts w:ascii="Verdana" w:hAnsi="Verdana"/>
          <w:color w:val="000000"/>
          <w:sz w:val="20"/>
          <w:szCs w:val="20"/>
        </w:rPr>
        <w:t>displayConfig()</w:t>
      </w:r>
      <w:r>
        <w:rPr>
          <w:rFonts w:ascii="Verdana" w:hAnsi="Verdana"/>
          <w:color w:val="000000"/>
          <w:sz w:val="20"/>
          <w:szCs w:val="20"/>
        </w:rPr>
        <w:t>显示配置信息，并再次将自身作为观察传递给</w:t>
      </w:r>
      <w:r>
        <w:rPr>
          <w:rFonts w:ascii="Verdana" w:hAnsi="Verdana"/>
          <w:color w:val="000000"/>
          <w:sz w:val="20"/>
          <w:szCs w:val="20"/>
        </w:rPr>
        <w:t>store</w:t>
      </w:r>
      <w:r>
        <w:rPr>
          <w:rFonts w:ascii="Verdana" w:hAnsi="Verdana"/>
          <w:color w:val="000000"/>
          <w:sz w:val="20"/>
          <w:szCs w:val="20"/>
        </w:rPr>
        <w:t>，参见代码</w:t>
      </w:r>
      <w:r>
        <w:rPr>
          <w:rFonts w:ascii="Verdana" w:hAnsi="Verdana"/>
          <w:color w:val="000000"/>
          <w:sz w:val="20"/>
          <w:szCs w:val="20"/>
        </w:rPr>
        <w:t>1.2</w:t>
      </w:r>
      <w:r>
        <w:rPr>
          <w:rFonts w:ascii="Verdana" w:hAnsi="Verdana"/>
          <w:color w:val="000000"/>
          <w:sz w:val="20"/>
          <w:szCs w:val="2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黑体" w:eastAsia="黑体" w:hAnsi="黑体" w:hint="eastAsia"/>
          <w:color w:val="000000"/>
          <w:sz w:val="20"/>
          <w:szCs w:val="20"/>
        </w:rPr>
        <w:t>例1.2 该用应观察ZooKeeper中属性的更新情况，并将其打印到控制台</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74" name="图片 74"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00"/>
        </w:rPr>
        <w:t>package org.zk;</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java.io.IOException;</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import org.apache.zookeeper.KeeperException;</w:t>
      </w:r>
    </w:p>
    <w:p w:rsidR="001A7847" w:rsidRDefault="007D395D">
      <w:pPr>
        <w:pStyle w:val="HTML"/>
        <w:shd w:val="clear" w:color="auto" w:fill="F5F5F5"/>
        <w:rPr>
          <w:color w:val="000000"/>
        </w:rPr>
      </w:pPr>
      <w:r>
        <w:rPr>
          <w:color w:val="000000"/>
        </w:rPr>
        <w:t>import org.apache.zookeeper.WatchedEvent;</w:t>
      </w:r>
    </w:p>
    <w:p w:rsidR="001A7847" w:rsidRDefault="007D395D">
      <w:pPr>
        <w:pStyle w:val="HTML"/>
        <w:shd w:val="clear" w:color="auto" w:fill="F5F5F5"/>
        <w:rPr>
          <w:color w:val="000000"/>
        </w:rPr>
      </w:pPr>
      <w:r>
        <w:rPr>
          <w:color w:val="000000"/>
        </w:rPr>
        <w:t>import org.apache.zookeeper.Watcher;</w:t>
      </w:r>
    </w:p>
    <w:p w:rsidR="001A7847" w:rsidRDefault="007D395D">
      <w:pPr>
        <w:pStyle w:val="HTML"/>
        <w:shd w:val="clear" w:color="auto" w:fill="F5F5F5"/>
        <w:rPr>
          <w:color w:val="000000"/>
        </w:rPr>
      </w:pPr>
      <w:r>
        <w:rPr>
          <w:color w:val="000000"/>
        </w:rPr>
        <w:t>import org.apache.zookeeper.Watcher.Event.EventType;</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ConfigWatcher implements Watcher{</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ActiveKeyValueStore store;</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 xml:space="preserve">    @Override</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process(WatchedEvent </w:t>
      </w:r>
      <w:r>
        <w:rPr>
          <w:color w:val="0000FF"/>
        </w:rPr>
        <w:t>event</w:t>
      </w:r>
      <w:r>
        <w:rPr>
          <w:color w:val="000000"/>
        </w:rPr>
        <w:t>) {</w:t>
      </w:r>
    </w:p>
    <w:p w:rsidR="001A7847" w:rsidRDefault="007D395D">
      <w:pPr>
        <w:pStyle w:val="HTML"/>
        <w:shd w:val="clear" w:color="auto" w:fill="F5F5F5"/>
        <w:rPr>
          <w:color w:val="000000"/>
        </w:rPr>
      </w:pPr>
      <w:r>
        <w:rPr>
          <w:color w:val="000000"/>
        </w:rPr>
        <w:t xml:space="preserve">        </w:t>
      </w:r>
      <w:r>
        <w:rPr>
          <w:color w:val="0000FF"/>
        </w:rPr>
        <w:t>if</w:t>
      </w:r>
      <w:r>
        <w:rPr>
          <w:color w:val="000000"/>
        </w:rPr>
        <w:t>(</w:t>
      </w:r>
      <w:r>
        <w:rPr>
          <w:color w:val="0000FF"/>
        </w:rPr>
        <w:t>event</w:t>
      </w:r>
      <w:r>
        <w:rPr>
          <w:color w:val="000000"/>
        </w:rPr>
        <w:t>.getType()==EventType.NodeDataChanged){</w:t>
      </w:r>
    </w:p>
    <w:p w:rsidR="001A7847" w:rsidRDefault="007D395D">
      <w:pPr>
        <w:pStyle w:val="HTML"/>
        <w:shd w:val="clear" w:color="auto" w:fill="F5F5F5"/>
        <w:rPr>
          <w:color w:val="000000"/>
        </w:rPr>
      </w:pPr>
      <w:r>
        <w:rPr>
          <w:color w:val="000000"/>
        </w:rPr>
        <w:t xml:space="preserve">            </w:t>
      </w:r>
      <w:r>
        <w:rPr>
          <w:color w:val="0000FF"/>
        </w:rPr>
        <w:t>try</w:t>
      </w:r>
      <w:r>
        <w:rPr>
          <w:color w:val="000000"/>
        </w:rPr>
        <w:t>{</w:t>
      </w:r>
    </w:p>
    <w:p w:rsidR="001A7847" w:rsidRDefault="007D395D">
      <w:pPr>
        <w:pStyle w:val="HTML"/>
        <w:shd w:val="clear" w:color="auto" w:fill="F5F5F5"/>
        <w:rPr>
          <w:color w:val="000000"/>
        </w:rPr>
      </w:pPr>
      <w:r>
        <w:rPr>
          <w:color w:val="000000"/>
        </w:rPr>
        <w:t xml:space="preserve">                dispalyConfig();</w:t>
      </w:r>
    </w:p>
    <w:p w:rsidR="001A7847" w:rsidRDefault="007D395D">
      <w:pPr>
        <w:pStyle w:val="HTML"/>
        <w:shd w:val="clear" w:color="auto" w:fill="F5F5F5"/>
        <w:rPr>
          <w:color w:val="000000"/>
        </w:rPr>
      </w:pPr>
      <w:r>
        <w:rPr>
          <w:color w:val="000000"/>
        </w:rPr>
        <w:t xml:space="preserve">            }</w:t>
      </w:r>
      <w:r>
        <w:rPr>
          <w:color w:val="0000FF"/>
        </w:rPr>
        <w:t>catch</w:t>
      </w:r>
      <w:r>
        <w:rPr>
          <w:color w:val="000000"/>
        </w:rPr>
        <w:t>(InterruptedException e){</w:t>
      </w:r>
    </w:p>
    <w:p w:rsidR="001A7847" w:rsidRDefault="007D395D">
      <w:pPr>
        <w:pStyle w:val="HTML"/>
        <w:shd w:val="clear" w:color="auto" w:fill="F5F5F5"/>
        <w:rPr>
          <w:color w:val="000000"/>
        </w:rPr>
      </w:pPr>
      <w:r>
        <w:rPr>
          <w:color w:val="000000"/>
        </w:rPr>
        <w:t xml:space="preserve">                System.err.println(</w:t>
      </w:r>
      <w:r>
        <w:rPr>
          <w:color w:val="800000"/>
        </w:rPr>
        <w:t>"Interrupted. exiting. "</w:t>
      </w:r>
      <w:r>
        <w:rPr>
          <w:color w:val="000000"/>
        </w:rPr>
        <w:t>);</w:t>
      </w:r>
    </w:p>
    <w:p w:rsidR="001A7847" w:rsidRDefault="007D395D">
      <w:pPr>
        <w:pStyle w:val="HTML"/>
        <w:shd w:val="clear" w:color="auto" w:fill="F5F5F5"/>
        <w:rPr>
          <w:color w:val="000000"/>
        </w:rPr>
      </w:pPr>
      <w:r>
        <w:rPr>
          <w:color w:val="000000"/>
        </w:rPr>
        <w:t xml:space="preserve">                Thread.currentThread().interrupt();</w:t>
      </w:r>
    </w:p>
    <w:p w:rsidR="001A7847" w:rsidRDefault="007D395D">
      <w:pPr>
        <w:pStyle w:val="HTML"/>
        <w:shd w:val="clear" w:color="auto" w:fill="F5F5F5"/>
        <w:rPr>
          <w:color w:val="000000"/>
        </w:rPr>
      </w:pPr>
      <w:r>
        <w:rPr>
          <w:color w:val="000000"/>
        </w:rPr>
        <w:t xml:space="preserve">            }</w:t>
      </w:r>
      <w:r>
        <w:rPr>
          <w:color w:val="0000FF"/>
        </w:rPr>
        <w:t>catch</w:t>
      </w:r>
      <w:r>
        <w:rPr>
          <w:color w:val="000000"/>
        </w:rPr>
        <w:t>(KeeperException e){</w:t>
      </w:r>
    </w:p>
    <w:p w:rsidR="001A7847" w:rsidRDefault="007D395D">
      <w:pPr>
        <w:pStyle w:val="HTML"/>
        <w:shd w:val="clear" w:color="auto" w:fill="F5F5F5"/>
        <w:rPr>
          <w:color w:val="000000"/>
        </w:rPr>
      </w:pPr>
      <w:r>
        <w:rPr>
          <w:color w:val="000000"/>
        </w:rPr>
        <w:t xml:space="preserve">                System.</w:t>
      </w:r>
      <w:r>
        <w:rPr>
          <w:color w:val="0000FF"/>
        </w:rPr>
        <w:t>out</w:t>
      </w:r>
      <w:r>
        <w:rPr>
          <w:color w:val="000000"/>
        </w:rPr>
        <w:t>.printf(</w:t>
      </w:r>
      <w:r>
        <w:rPr>
          <w:color w:val="800000"/>
        </w:rPr>
        <w:t>"KeeperException锛?s. Exiting.\n"</w:t>
      </w:r>
      <w:r>
        <w:rPr>
          <w:color w:val="000000"/>
        </w:rPr>
        <w:t>, e);</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lastRenderedPageBreak/>
        <w:t xml:space="preserve">    </w:t>
      </w:r>
      <w:r>
        <w:rPr>
          <w:color w:val="0000FF"/>
        </w:rPr>
        <w:t>public</w:t>
      </w:r>
      <w:r>
        <w:rPr>
          <w:color w:val="000000"/>
        </w:rPr>
        <w:t xml:space="preserve"> ConfigWatcher(String hosts) throws IOException, InterruptedException {</w:t>
      </w:r>
    </w:p>
    <w:p w:rsidR="001A7847" w:rsidRDefault="007D395D">
      <w:pPr>
        <w:pStyle w:val="HTML"/>
        <w:shd w:val="clear" w:color="auto" w:fill="F5F5F5"/>
        <w:rPr>
          <w:color w:val="000000"/>
        </w:rPr>
      </w:pPr>
      <w:r>
        <w:rPr>
          <w:color w:val="000000"/>
        </w:rPr>
        <w:t xml:space="preserve">        store=</w:t>
      </w:r>
      <w:r>
        <w:rPr>
          <w:color w:val="0000FF"/>
        </w:rPr>
        <w:t>new</w:t>
      </w:r>
      <w:r>
        <w:rPr>
          <w:color w:val="000000"/>
        </w:rPr>
        <w:t xml:space="preserve"> ActiveKeyValueStore();</w:t>
      </w:r>
    </w:p>
    <w:p w:rsidR="001A7847" w:rsidRDefault="007D395D">
      <w:pPr>
        <w:pStyle w:val="HTML"/>
        <w:shd w:val="clear" w:color="auto" w:fill="F5F5F5"/>
        <w:rPr>
          <w:color w:val="000000"/>
        </w:rPr>
      </w:pPr>
      <w:r>
        <w:rPr>
          <w:color w:val="000000"/>
        </w:rPr>
        <w:t xml:space="preserve">        store.connect(hosts);</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dispalyConfig() throws KeeperException, InterruptedException{</w:t>
      </w:r>
    </w:p>
    <w:p w:rsidR="001A7847" w:rsidRDefault="007D395D">
      <w:pPr>
        <w:pStyle w:val="HTML"/>
        <w:shd w:val="clear" w:color="auto" w:fill="F5F5F5"/>
        <w:rPr>
          <w:color w:val="000000"/>
        </w:rPr>
      </w:pPr>
      <w:r>
        <w:rPr>
          <w:color w:val="000000"/>
        </w:rPr>
        <w:t xml:space="preserve">        String value=store.read(ConfigUpdater.PATH, </w:t>
      </w:r>
      <w:r>
        <w:rPr>
          <w:color w:val="0000FF"/>
        </w:rPr>
        <w:t>this</w:t>
      </w:r>
      <w:r>
        <w:rPr>
          <w:color w:val="000000"/>
        </w:rPr>
        <w:t>);</w:t>
      </w:r>
    </w:p>
    <w:p w:rsidR="001A7847" w:rsidRDefault="007D395D">
      <w:pPr>
        <w:pStyle w:val="HTML"/>
        <w:shd w:val="clear" w:color="auto" w:fill="F5F5F5"/>
        <w:rPr>
          <w:color w:val="000000"/>
        </w:rPr>
      </w:pPr>
      <w:r>
        <w:rPr>
          <w:color w:val="000000"/>
        </w:rPr>
        <w:t xml:space="preserve">        System.</w:t>
      </w:r>
      <w:r>
        <w:rPr>
          <w:color w:val="0000FF"/>
        </w:rPr>
        <w:t>out</w:t>
      </w:r>
      <w:r>
        <w:rPr>
          <w:color w:val="000000"/>
        </w:rPr>
        <w:t>.printf(</w:t>
      </w:r>
      <w:r>
        <w:rPr>
          <w:color w:val="800000"/>
        </w:rPr>
        <w:t>"Read %s as %s\n"</w:t>
      </w:r>
      <w:r>
        <w:rPr>
          <w:color w:val="000000"/>
        </w:rPr>
        <w:t>,ConfigUpdater.PATH,value);</w:t>
      </w:r>
    </w:p>
    <w:p w:rsidR="001A7847" w:rsidRDefault="007D395D">
      <w:pPr>
        <w:pStyle w:val="HTML"/>
        <w:shd w:val="clear" w:color="auto" w:fill="F5F5F5"/>
        <w:rPr>
          <w:color w:val="000000"/>
        </w:rPr>
      </w:pPr>
      <w:r>
        <w:rPr>
          <w:color w:val="000000"/>
        </w:rPr>
        <w:t xml:space="preserve">    }</w:t>
      </w:r>
    </w:p>
    <w:p w:rsidR="001A7847" w:rsidRDefault="001A7847">
      <w:pPr>
        <w:pStyle w:val="HTML"/>
        <w:shd w:val="clear" w:color="auto" w:fill="F5F5F5"/>
        <w:rPr>
          <w:color w:val="000000"/>
        </w:rPr>
      </w:pP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throws IOException, InterruptedException, KeeperException {</w:t>
      </w:r>
    </w:p>
    <w:p w:rsidR="001A7847" w:rsidRDefault="007D395D">
      <w:pPr>
        <w:pStyle w:val="HTML"/>
        <w:shd w:val="clear" w:color="auto" w:fill="F5F5F5"/>
        <w:rPr>
          <w:color w:val="000000"/>
        </w:rPr>
      </w:pPr>
      <w:r>
        <w:rPr>
          <w:color w:val="000000"/>
        </w:rPr>
        <w:t xml:space="preserve">        ConfigWatcher configWatcher = </w:t>
      </w:r>
      <w:r>
        <w:rPr>
          <w:color w:val="0000FF"/>
        </w:rPr>
        <w:t>new</w:t>
      </w:r>
      <w:r>
        <w:rPr>
          <w:color w:val="000000"/>
        </w:rPr>
        <w:t xml:space="preserve"> ConfigWatcher(args[</w:t>
      </w:r>
      <w:r>
        <w:rPr>
          <w:color w:val="800080"/>
        </w:rPr>
        <w:t>0</w:t>
      </w:r>
      <w:r>
        <w:rPr>
          <w:color w:val="000000"/>
        </w:rPr>
        <w:t>]);</w:t>
      </w:r>
    </w:p>
    <w:p w:rsidR="001A7847" w:rsidRDefault="007D395D">
      <w:pPr>
        <w:pStyle w:val="HTML"/>
        <w:shd w:val="clear" w:color="auto" w:fill="F5F5F5"/>
        <w:rPr>
          <w:color w:val="000000"/>
        </w:rPr>
      </w:pPr>
      <w:r>
        <w:rPr>
          <w:color w:val="000000"/>
        </w:rPr>
        <w:t xml:space="preserve">        configWatcher.dispalyConfig();</w:t>
      </w:r>
    </w:p>
    <w:p w:rsidR="001A7847" w:rsidRDefault="007D395D">
      <w:pPr>
        <w:pStyle w:val="HTML"/>
        <w:shd w:val="clear" w:color="auto" w:fill="F5F5F5"/>
        <w:rPr>
          <w:color w:val="000000"/>
        </w:rPr>
      </w:pPr>
      <w:r>
        <w:rPr>
          <w:color w:val="000000"/>
        </w:rPr>
        <w:t xml:space="preserve">        </w:t>
      </w:r>
      <w:r>
        <w:rPr>
          <w:color w:val="008000"/>
        </w:rPr>
        <w:t>//stay alive until process is killed or Thread is interrupted</w:t>
      </w:r>
    </w:p>
    <w:p w:rsidR="001A7847" w:rsidRDefault="007D395D">
      <w:pPr>
        <w:pStyle w:val="HTML"/>
        <w:shd w:val="clear" w:color="auto" w:fill="F5F5F5"/>
        <w:rPr>
          <w:color w:val="000000"/>
        </w:rPr>
      </w:pPr>
      <w:r>
        <w:rPr>
          <w:color w:val="000000"/>
        </w:rPr>
        <w:t xml:space="preserve">        Thread.sleep(Long.MAX_VALUE);</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w:t>
      </w:r>
    </w:p>
    <w:p w:rsidR="001A7847" w:rsidRDefault="007D395D">
      <w:pPr>
        <w:shd w:val="clear" w:color="auto" w:fill="F5F5F5"/>
        <w:rPr>
          <w:color w:val="000000"/>
        </w:rPr>
      </w:pPr>
      <w:r>
        <w:rPr>
          <w:noProof/>
          <w:color w:val="0066AA"/>
        </w:rPr>
        <w:drawing>
          <wp:inline distT="0" distB="0" distL="0" distR="0">
            <wp:extent cx="190500" cy="190500"/>
            <wp:effectExtent l="0" t="0" r="0" b="0"/>
            <wp:docPr id="54" name="图片 54"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当</w:t>
      </w:r>
      <w:r>
        <w:rPr>
          <w:rFonts w:ascii="Verdana" w:hAnsi="Verdana"/>
          <w:color w:val="000000"/>
          <w:sz w:val="20"/>
          <w:szCs w:val="20"/>
        </w:rPr>
        <w:t>ConfigUpdater</w:t>
      </w:r>
      <w:r>
        <w:rPr>
          <w:rFonts w:ascii="Verdana" w:hAnsi="Verdana"/>
          <w:color w:val="000000"/>
          <w:sz w:val="20"/>
          <w:szCs w:val="20"/>
        </w:rPr>
        <w:t>更新</w:t>
      </w:r>
      <w:r>
        <w:rPr>
          <w:rFonts w:ascii="Verdana" w:hAnsi="Verdana"/>
          <w:color w:val="000000"/>
          <w:sz w:val="20"/>
          <w:szCs w:val="20"/>
        </w:rPr>
        <w:t>znode</w:t>
      </w:r>
      <w:r>
        <w:rPr>
          <w:rFonts w:ascii="Verdana" w:hAnsi="Verdana"/>
          <w:color w:val="000000"/>
          <w:sz w:val="20"/>
          <w:szCs w:val="20"/>
        </w:rPr>
        <w:t>时，</w:t>
      </w:r>
      <w:r>
        <w:rPr>
          <w:rFonts w:ascii="Verdana" w:hAnsi="Verdana"/>
          <w:color w:val="000000"/>
          <w:sz w:val="20"/>
          <w:szCs w:val="20"/>
        </w:rPr>
        <w:t>ZooKeeper</w:t>
      </w:r>
      <w:r>
        <w:rPr>
          <w:rFonts w:ascii="Verdana" w:hAnsi="Verdana"/>
          <w:color w:val="000000"/>
          <w:sz w:val="20"/>
          <w:szCs w:val="20"/>
        </w:rPr>
        <w:t>产生一个类型为</w:t>
      </w:r>
      <w:r>
        <w:rPr>
          <w:rFonts w:ascii="Verdana" w:hAnsi="Verdana"/>
          <w:color w:val="800080"/>
          <w:sz w:val="20"/>
          <w:szCs w:val="20"/>
        </w:rPr>
        <w:t>EventType.</w:t>
      </w:r>
      <w:r>
        <w:rPr>
          <w:rFonts w:ascii="Verdana" w:hAnsi="Verdana"/>
          <w:color w:val="0000FF"/>
          <w:sz w:val="20"/>
          <w:szCs w:val="20"/>
        </w:rPr>
        <w:t>NodeDataChanged</w:t>
      </w:r>
      <w:r>
        <w:rPr>
          <w:rFonts w:ascii="Verdana" w:hAnsi="Verdana"/>
          <w:color w:val="0000FF"/>
          <w:sz w:val="20"/>
          <w:szCs w:val="20"/>
        </w:rPr>
        <w:t>的</w:t>
      </w:r>
      <w:r>
        <w:rPr>
          <w:rFonts w:ascii="Verdana" w:hAnsi="Verdana"/>
          <w:color w:val="0000FF"/>
          <w:sz w:val="20"/>
          <w:szCs w:val="20"/>
        </w:rPr>
        <w:t xml:space="preserve"> </w:t>
      </w:r>
      <w:r>
        <w:rPr>
          <w:rFonts w:ascii="Verdana" w:hAnsi="Verdana"/>
          <w:color w:val="0000FF"/>
          <w:sz w:val="20"/>
          <w:szCs w:val="20"/>
        </w:rPr>
        <w:t>事件，从而触发观察。</w:t>
      </w:r>
      <w:r>
        <w:rPr>
          <w:rFonts w:ascii="Verdana" w:hAnsi="Verdana"/>
          <w:color w:val="0000FF"/>
          <w:sz w:val="20"/>
          <w:szCs w:val="20"/>
        </w:rPr>
        <w:t>ConfigWatcher</w:t>
      </w:r>
      <w:r>
        <w:rPr>
          <w:rFonts w:ascii="Verdana" w:hAnsi="Verdana"/>
          <w:color w:val="0000FF"/>
          <w:sz w:val="20"/>
          <w:szCs w:val="20"/>
        </w:rPr>
        <w:t>在它的</w:t>
      </w:r>
      <w:r>
        <w:rPr>
          <w:rFonts w:ascii="Verdana" w:hAnsi="Verdana"/>
          <w:color w:val="0000FF"/>
          <w:sz w:val="20"/>
          <w:szCs w:val="20"/>
        </w:rPr>
        <w:t>process()</w:t>
      </w:r>
      <w:r>
        <w:rPr>
          <w:rFonts w:ascii="Verdana" w:hAnsi="Verdana"/>
          <w:color w:val="0000FF"/>
          <w:sz w:val="20"/>
          <w:szCs w:val="20"/>
        </w:rPr>
        <w:t>方法中对这个事件做出反应，读取并显示配置的最新版本。由于观察仅发送单次信</w:t>
      </w:r>
      <w:r>
        <w:rPr>
          <w:rFonts w:ascii="Verdana" w:hAnsi="Verdana"/>
          <w:color w:val="0000FF"/>
          <w:sz w:val="20"/>
          <w:szCs w:val="20"/>
        </w:rPr>
        <w:t xml:space="preserve"> </w:t>
      </w:r>
      <w:r>
        <w:rPr>
          <w:rFonts w:ascii="Verdana" w:hAnsi="Verdana"/>
          <w:color w:val="0000FF"/>
          <w:sz w:val="20"/>
          <w:szCs w:val="20"/>
        </w:rPr>
        <w:t>号，因此每次我们调用</w:t>
      </w:r>
      <w:r>
        <w:rPr>
          <w:rFonts w:ascii="Verdana" w:hAnsi="Verdana"/>
          <w:color w:val="0000FF"/>
          <w:sz w:val="20"/>
          <w:szCs w:val="20"/>
        </w:rPr>
        <w:t>ActiveKeyValueStore</w:t>
      </w:r>
      <w:r>
        <w:rPr>
          <w:rFonts w:ascii="Verdana" w:hAnsi="Verdana"/>
          <w:color w:val="0000FF"/>
          <w:sz w:val="20"/>
          <w:szCs w:val="20"/>
        </w:rPr>
        <w:t>的</w:t>
      </w:r>
      <w:r>
        <w:rPr>
          <w:rFonts w:ascii="Verdana" w:hAnsi="Verdana"/>
          <w:color w:val="0000FF"/>
          <w:sz w:val="20"/>
          <w:szCs w:val="20"/>
        </w:rPr>
        <w:t>read()</w:t>
      </w:r>
      <w:r>
        <w:rPr>
          <w:rFonts w:ascii="Verdana" w:hAnsi="Verdana"/>
          <w:color w:val="0000FF"/>
          <w:sz w:val="20"/>
          <w:szCs w:val="20"/>
        </w:rPr>
        <w:t>方法时，都将一个新的观察告知</w:t>
      </w:r>
      <w:r>
        <w:rPr>
          <w:rFonts w:ascii="Verdana" w:hAnsi="Verdana"/>
          <w:color w:val="0000FF"/>
          <w:sz w:val="20"/>
          <w:szCs w:val="20"/>
        </w:rPr>
        <w:t>ZooKeeper</w:t>
      </w:r>
      <w:r>
        <w:rPr>
          <w:rFonts w:ascii="Verdana" w:hAnsi="Verdana"/>
          <w:color w:val="0000FF"/>
          <w:sz w:val="20"/>
          <w:szCs w:val="20"/>
        </w:rPr>
        <w:t>来确保我们可以看到将来的更</w:t>
      </w:r>
      <w:r>
        <w:rPr>
          <w:rFonts w:ascii="Verdana" w:hAnsi="Verdana"/>
          <w:color w:val="0000FF"/>
          <w:sz w:val="20"/>
          <w:szCs w:val="20"/>
        </w:rPr>
        <w:t xml:space="preserve"> </w:t>
      </w:r>
      <w:r>
        <w:rPr>
          <w:rFonts w:ascii="Verdana" w:hAnsi="Verdana"/>
          <w:color w:val="0000FF"/>
          <w:sz w:val="20"/>
          <w:szCs w:val="20"/>
        </w:rPr>
        <w:t>新。但是，我们还是不能保证接收到每一个更新，因为在收到观察事件通知与下一次读之间，</w:t>
      </w:r>
      <w:r>
        <w:rPr>
          <w:rFonts w:ascii="Verdana" w:hAnsi="Verdana"/>
          <w:color w:val="0000FF"/>
          <w:sz w:val="20"/>
          <w:szCs w:val="20"/>
        </w:rPr>
        <w:t>znode</w:t>
      </w:r>
      <w:r>
        <w:rPr>
          <w:rFonts w:ascii="Verdana" w:hAnsi="Verdana"/>
          <w:color w:val="0000FF"/>
          <w:sz w:val="20"/>
          <w:szCs w:val="20"/>
        </w:rPr>
        <w:t>可能已经被更新过，而且可能是很多次，由于客户端在这段</w:t>
      </w:r>
      <w:r>
        <w:rPr>
          <w:rFonts w:ascii="Verdana" w:hAnsi="Verdana"/>
          <w:color w:val="0000FF"/>
          <w:sz w:val="20"/>
          <w:szCs w:val="20"/>
        </w:rPr>
        <w:t xml:space="preserve"> </w:t>
      </w:r>
      <w:r>
        <w:rPr>
          <w:rFonts w:ascii="Verdana" w:hAnsi="Verdana"/>
          <w:color w:val="0000FF"/>
          <w:sz w:val="20"/>
          <w:szCs w:val="20"/>
        </w:rPr>
        <w:t>时间没有注册任何观察，因此不会收到通知。对于示例中的配置服务，这不是问题，因为客户端只关心属性的最新值，最新值优先于之前的值。但是，一般情况下，</w:t>
      </w:r>
      <w:r>
        <w:rPr>
          <w:rFonts w:ascii="Verdana" w:hAnsi="Verdana"/>
          <w:color w:val="0000FF"/>
          <w:sz w:val="20"/>
          <w:szCs w:val="20"/>
        </w:rPr>
        <w:t xml:space="preserve"> </w:t>
      </w:r>
      <w:r>
        <w:rPr>
          <w:rFonts w:ascii="Verdana" w:hAnsi="Verdana"/>
          <w:color w:val="0000FF"/>
          <w:sz w:val="20"/>
          <w:szCs w:val="20"/>
        </w:rPr>
        <w:t>这个潜在的问题是不容忽视的。</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让我们看看如何使用这个程序。在一个终端窗口中运行</w:t>
      </w:r>
      <w:r>
        <w:rPr>
          <w:rFonts w:ascii="Verdana" w:hAnsi="Verdana"/>
          <w:color w:val="000000"/>
          <w:sz w:val="20"/>
          <w:szCs w:val="20"/>
        </w:rPr>
        <w:t>ConfigUpdater</w:t>
      </w:r>
      <w:r>
        <w:rPr>
          <w:rFonts w:ascii="Verdana" w:hAnsi="Verdana"/>
          <w:color w:val="000000"/>
          <w:sz w:val="20"/>
          <w:szCs w:val="20"/>
        </w:rPr>
        <w:t>，然后在另一个客户端运行</w:t>
      </w:r>
      <w:r>
        <w:rPr>
          <w:rFonts w:ascii="Verdana" w:hAnsi="Verdana"/>
          <w:color w:val="000000"/>
          <w:sz w:val="20"/>
          <w:szCs w:val="20"/>
        </w:rPr>
        <w:t>ConfigWatcher</w:t>
      </w:r>
      <w:r>
        <w:rPr>
          <w:rFonts w:ascii="Verdana" w:hAnsi="Verdana"/>
          <w:color w:val="000000"/>
          <w:sz w:val="20"/>
          <w:szCs w:val="20"/>
        </w:rPr>
        <w:t>，我们可以预先</w:t>
      </w:r>
      <w:r>
        <w:rPr>
          <w:rFonts w:ascii="Verdana" w:hAnsi="Verdana"/>
          <w:color w:val="000000"/>
          <w:sz w:val="20"/>
          <w:szCs w:val="20"/>
        </w:rPr>
        <w:t xml:space="preserve"> </w:t>
      </w:r>
      <w:r>
        <w:rPr>
          <w:rFonts w:ascii="Verdana" w:hAnsi="Verdana"/>
          <w:color w:val="000000"/>
          <w:sz w:val="20"/>
          <w:szCs w:val="20"/>
        </w:rPr>
        <w:t>分别在两个客户端输入命令，先不按回车，等两个客户端的命令输入好后，先在运行</w:t>
      </w:r>
      <w:r>
        <w:rPr>
          <w:rFonts w:ascii="Verdana" w:hAnsi="Verdana"/>
          <w:color w:val="000000"/>
          <w:sz w:val="20"/>
          <w:szCs w:val="20"/>
        </w:rPr>
        <w:t>ConfigUpdater</w:t>
      </w:r>
      <w:r>
        <w:rPr>
          <w:rFonts w:ascii="Verdana" w:hAnsi="Verdana"/>
          <w:color w:val="000000"/>
          <w:sz w:val="20"/>
          <w:szCs w:val="20"/>
        </w:rPr>
        <w:t>的客户端按回车，再在另一个客户端按回车，运行</w:t>
      </w:r>
      <w:r>
        <w:rPr>
          <w:rFonts w:ascii="Verdana" w:hAnsi="Verdana"/>
          <w:color w:val="000000"/>
          <w:sz w:val="20"/>
          <w:szCs w:val="20"/>
        </w:rPr>
        <w:t xml:space="preserve"> </w:t>
      </w:r>
      <w:r>
        <w:rPr>
          <w:rFonts w:ascii="Verdana" w:hAnsi="Verdana"/>
          <w:color w:val="000000"/>
          <w:sz w:val="20"/>
          <w:szCs w:val="20"/>
        </w:rPr>
        <w:t>结果如下：</w:t>
      </w:r>
    </w:p>
    <w:p w:rsidR="001A7847" w:rsidRDefault="001A7847">
      <w:pPr>
        <w:pStyle w:val="aa"/>
        <w:shd w:val="clear" w:color="auto" w:fill="FFFFFF"/>
        <w:spacing w:before="150" w:beforeAutospacing="0" w:after="150" w:afterAutospacing="0"/>
        <w:rPr>
          <w:rFonts w:ascii="Verdana" w:hAnsi="Verdana"/>
          <w:color w:val="000000"/>
          <w:sz w:val="20"/>
          <w:szCs w:val="20"/>
        </w:rPr>
      </w:pPr>
    </w:p>
    <w:p w:rsidR="001A7847" w:rsidRDefault="007D395D">
      <w:pPr>
        <w:pStyle w:val="4"/>
      </w:pPr>
      <w:r>
        <w:rPr>
          <w:rFonts w:hint="eastAsia"/>
        </w:rPr>
        <w:t>2</w:t>
      </w:r>
      <w:r>
        <w:t>、可恢复的</w:t>
      </w:r>
      <w:r>
        <w:t>ZooKeeper</w:t>
      </w:r>
      <w:r>
        <w:t>应用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关于分布式计算的第一个误区是</w:t>
      </w:r>
      <w:r>
        <w:rPr>
          <w:rFonts w:ascii="Verdana" w:hAnsi="Verdana"/>
          <w:color w:val="000000"/>
          <w:sz w:val="20"/>
          <w:szCs w:val="20"/>
        </w:rPr>
        <w:t>“</w:t>
      </w:r>
      <w:r>
        <w:rPr>
          <w:rFonts w:ascii="Verdana" w:hAnsi="Verdana"/>
          <w:color w:val="000000"/>
          <w:sz w:val="20"/>
          <w:szCs w:val="20"/>
        </w:rPr>
        <w:t>网络是可靠的</w:t>
      </w:r>
      <w:r>
        <w:rPr>
          <w:rFonts w:ascii="Verdana" w:hAnsi="Verdana"/>
          <w:color w:val="000000"/>
          <w:sz w:val="20"/>
          <w:szCs w:val="20"/>
        </w:rPr>
        <w:t>”</w:t>
      </w:r>
      <w:r>
        <w:rPr>
          <w:rFonts w:ascii="Verdana" w:hAnsi="Verdana"/>
          <w:color w:val="000000"/>
          <w:sz w:val="20"/>
          <w:szCs w:val="20"/>
        </w:rPr>
        <w:t>。按照他们的观点，程序总是有一个可靠的网络，因此当程序运行在真正的网络中时，往往会出现各种备样的故障。让我们看看各种可能的故障模式，以及能够解决故障的措施，使我们的程序在面对故障时能够及时复原。</w:t>
      </w:r>
    </w:p>
    <w:p w:rsidR="001A7847" w:rsidRDefault="007D395D">
      <w:pPr>
        <w:pStyle w:val="5"/>
      </w:pPr>
      <w:r>
        <w:lastRenderedPageBreak/>
        <w:t>2.1 ZooKeeper</w:t>
      </w:r>
      <w:r>
        <w:t>异常</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w:t>
      </w:r>
      <w:r>
        <w:rPr>
          <w:rFonts w:ascii="Verdana" w:hAnsi="Verdana"/>
          <w:color w:val="000000"/>
          <w:sz w:val="20"/>
          <w:szCs w:val="20"/>
        </w:rPr>
        <w:t>Java API</w:t>
      </w:r>
      <w:r>
        <w:rPr>
          <w:rFonts w:ascii="Verdana" w:hAnsi="Verdana"/>
          <w:color w:val="000000"/>
          <w:sz w:val="20"/>
          <w:szCs w:val="20"/>
        </w:rPr>
        <w:t>中的每一个</w:t>
      </w:r>
      <w:r>
        <w:rPr>
          <w:rFonts w:ascii="Verdana" w:hAnsi="Verdana"/>
          <w:color w:val="000000"/>
          <w:sz w:val="20"/>
          <w:szCs w:val="20"/>
        </w:rPr>
        <w:t>ZooKeeper</w:t>
      </w:r>
      <w:r>
        <w:rPr>
          <w:rFonts w:ascii="Verdana" w:hAnsi="Verdana"/>
          <w:color w:val="000000"/>
          <w:sz w:val="20"/>
          <w:szCs w:val="20"/>
        </w:rPr>
        <w:t>操作都在其</w:t>
      </w:r>
      <w:r>
        <w:rPr>
          <w:rFonts w:ascii="Verdana" w:hAnsi="Verdana"/>
          <w:color w:val="000000"/>
          <w:sz w:val="20"/>
          <w:szCs w:val="20"/>
        </w:rPr>
        <w:t>throws</w:t>
      </w:r>
      <w:r>
        <w:rPr>
          <w:rFonts w:ascii="Verdana" w:hAnsi="Verdana"/>
          <w:color w:val="000000"/>
          <w:sz w:val="20"/>
          <w:szCs w:val="20"/>
        </w:rPr>
        <w:t>子句中声明了两种类型的异常，分别是</w:t>
      </w:r>
      <w:r>
        <w:rPr>
          <w:rFonts w:ascii="Verdana" w:hAnsi="Verdana"/>
          <w:color w:val="0000FF"/>
          <w:sz w:val="20"/>
          <w:szCs w:val="20"/>
        </w:rPr>
        <w:t>InterruptedException</w:t>
      </w:r>
      <w:r>
        <w:rPr>
          <w:rFonts w:ascii="Verdana" w:hAnsi="Verdana"/>
          <w:color w:val="0000FF"/>
          <w:sz w:val="20"/>
          <w:szCs w:val="20"/>
        </w:rPr>
        <w:t>和</w:t>
      </w:r>
      <w:r>
        <w:rPr>
          <w:rFonts w:ascii="Verdana" w:hAnsi="Verdana"/>
          <w:color w:val="0000FF"/>
          <w:sz w:val="20"/>
          <w:szCs w:val="20"/>
        </w:rPr>
        <w:t>KeeperException</w:t>
      </w:r>
      <w:r>
        <w:rPr>
          <w:rFonts w:ascii="Verdana" w:hAnsi="Verdana"/>
          <w:color w:val="0000FF"/>
          <w:sz w:val="20"/>
          <w:szCs w:val="2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（一）</w:t>
      </w:r>
      <w:r>
        <w:rPr>
          <w:rStyle w:val="ac"/>
          <w:rFonts w:ascii="Verdana" w:hAnsi="Verdana"/>
          <w:color w:val="000000"/>
          <w:sz w:val="20"/>
          <w:szCs w:val="20"/>
        </w:rPr>
        <w:t>InterruptedException</w:t>
      </w:r>
      <w:r>
        <w:rPr>
          <w:rStyle w:val="ac"/>
          <w:rFonts w:ascii="Verdana" w:hAnsi="Verdana"/>
          <w:color w:val="000000"/>
          <w:sz w:val="20"/>
          <w:szCs w:val="20"/>
        </w:rPr>
        <w:t>异常</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w:t>
      </w:r>
      <w:r>
        <w:rPr>
          <w:rFonts w:ascii="Verdana" w:hAnsi="Verdana"/>
          <w:color w:val="0000FF"/>
          <w:sz w:val="20"/>
          <w:szCs w:val="20"/>
        </w:rPr>
        <w:t>操作被中断，则会有一个</w:t>
      </w:r>
      <w:r>
        <w:rPr>
          <w:rFonts w:ascii="Verdana" w:hAnsi="Verdana"/>
          <w:color w:val="0000FF"/>
          <w:sz w:val="20"/>
          <w:szCs w:val="20"/>
        </w:rPr>
        <w:t>InterruptedException</w:t>
      </w:r>
      <w:r>
        <w:rPr>
          <w:rFonts w:ascii="Verdana" w:hAnsi="Verdana"/>
          <w:color w:val="0000FF"/>
          <w:sz w:val="20"/>
          <w:szCs w:val="20"/>
        </w:rPr>
        <w:t>异常被抛出。在</w:t>
      </w:r>
      <w:r>
        <w:rPr>
          <w:rFonts w:ascii="Verdana" w:hAnsi="Verdana"/>
          <w:color w:val="0000FF"/>
          <w:sz w:val="20"/>
          <w:szCs w:val="20"/>
        </w:rPr>
        <w:t>Java</w:t>
      </w:r>
      <w:r>
        <w:rPr>
          <w:rFonts w:ascii="Verdana" w:hAnsi="Verdana"/>
          <w:color w:val="0000FF"/>
          <w:sz w:val="20"/>
          <w:szCs w:val="20"/>
        </w:rPr>
        <w:t>语言中有一个</w:t>
      </w:r>
      <w:r>
        <w:rPr>
          <w:rFonts w:ascii="Verdana" w:hAnsi="Verdana"/>
          <w:color w:val="800080"/>
          <w:sz w:val="20"/>
          <w:szCs w:val="20"/>
        </w:rPr>
        <w:t>取消阻塞方法的标准机制，即针对存在阻塞方法的线程调用</w:t>
      </w:r>
      <w:r>
        <w:rPr>
          <w:rFonts w:ascii="Verdana" w:hAnsi="Verdana"/>
          <w:color w:val="0000FF"/>
          <w:sz w:val="20"/>
          <w:szCs w:val="20"/>
        </w:rPr>
        <w:t>interrupt()</w:t>
      </w:r>
      <w:r>
        <w:rPr>
          <w:rFonts w:ascii="Verdana" w:hAnsi="Verdana"/>
          <w:color w:val="0000FF"/>
          <w:sz w:val="20"/>
          <w:szCs w:val="20"/>
        </w:rPr>
        <w:t>。一个成功的取消操作将产生一个</w:t>
      </w:r>
      <w:r>
        <w:rPr>
          <w:rFonts w:ascii="Verdana" w:hAnsi="Verdana"/>
          <w:color w:val="0000FF"/>
          <w:sz w:val="20"/>
          <w:szCs w:val="20"/>
        </w:rPr>
        <w:t>InterruptedException</w:t>
      </w:r>
      <w:r>
        <w:rPr>
          <w:rFonts w:ascii="Verdana" w:hAnsi="Verdana"/>
          <w:color w:val="0000FF"/>
          <w:sz w:val="20"/>
          <w:szCs w:val="20"/>
        </w:rPr>
        <w:t>异常。</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ZooKeeper</w:t>
      </w:r>
      <w:r>
        <w:rPr>
          <w:rFonts w:ascii="Verdana" w:hAnsi="Verdana"/>
          <w:color w:val="000000"/>
          <w:sz w:val="20"/>
          <w:szCs w:val="20"/>
        </w:rPr>
        <w:t>也遵循这一机制，因此你可以使用这种方法来取消一个</w:t>
      </w:r>
      <w:r>
        <w:rPr>
          <w:rFonts w:ascii="Verdana" w:hAnsi="Verdana"/>
          <w:color w:val="000000"/>
          <w:sz w:val="20"/>
          <w:szCs w:val="20"/>
        </w:rPr>
        <w:t>ZooKeeper</w:t>
      </w:r>
      <w:r>
        <w:rPr>
          <w:rFonts w:ascii="Verdana" w:hAnsi="Verdana"/>
          <w:color w:val="000000"/>
          <w:sz w:val="20"/>
          <w:szCs w:val="20"/>
        </w:rPr>
        <w:t>操作。使用了</w:t>
      </w:r>
      <w:r>
        <w:rPr>
          <w:rFonts w:ascii="Verdana" w:hAnsi="Verdana"/>
          <w:color w:val="000000"/>
          <w:sz w:val="20"/>
          <w:szCs w:val="20"/>
        </w:rPr>
        <w:t>ZooKeeper</w:t>
      </w:r>
      <w:r>
        <w:rPr>
          <w:rFonts w:ascii="Verdana" w:hAnsi="Verdana"/>
          <w:color w:val="000000"/>
          <w:sz w:val="20"/>
          <w:szCs w:val="20"/>
        </w:rPr>
        <w:t>的类或库通常会传播</w:t>
      </w:r>
      <w:r>
        <w:rPr>
          <w:rFonts w:ascii="Verdana" w:hAnsi="Verdana"/>
          <w:color w:val="000000"/>
          <w:sz w:val="20"/>
          <w:szCs w:val="20"/>
        </w:rPr>
        <w:t xml:space="preserve"> InterruptedException</w:t>
      </w:r>
      <w:r>
        <w:rPr>
          <w:rFonts w:ascii="Verdana" w:hAnsi="Verdana"/>
          <w:color w:val="000000"/>
          <w:sz w:val="20"/>
          <w:szCs w:val="20"/>
        </w:rPr>
        <w:t>异常，使客户端能够取消它们的操作。</w:t>
      </w:r>
      <w:r>
        <w:rPr>
          <w:rFonts w:ascii="Verdana" w:hAnsi="Verdana"/>
          <w:color w:val="000000"/>
          <w:sz w:val="20"/>
          <w:szCs w:val="20"/>
        </w:rPr>
        <w:t>InterruptedException</w:t>
      </w:r>
      <w:r>
        <w:rPr>
          <w:rFonts w:ascii="Verdana" w:hAnsi="Verdana"/>
          <w:color w:val="000000"/>
          <w:sz w:val="20"/>
          <w:szCs w:val="20"/>
        </w:rPr>
        <w:t>异常并不意味着有故障，而是</w:t>
      </w:r>
      <w:r>
        <w:rPr>
          <w:rStyle w:val="ac"/>
          <w:rFonts w:ascii="Verdana" w:hAnsi="Verdana"/>
          <w:color w:val="FF0000"/>
          <w:sz w:val="20"/>
          <w:szCs w:val="20"/>
        </w:rPr>
        <w:t>表明</w:t>
      </w:r>
      <w:r>
        <w:rPr>
          <w:rFonts w:ascii="Verdana" w:hAnsi="Verdana"/>
          <w:color w:val="000000"/>
          <w:sz w:val="20"/>
          <w:szCs w:val="20"/>
        </w:rPr>
        <w:t>相应的操作已经被取消，所以在配置服务的示例中，可以通过传播异常来中止应用程序的运行。</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（二）</w:t>
      </w:r>
      <w:r>
        <w:rPr>
          <w:rStyle w:val="ac"/>
          <w:rFonts w:ascii="Verdana" w:hAnsi="Verdana"/>
          <w:color w:val="000000"/>
          <w:sz w:val="20"/>
          <w:szCs w:val="20"/>
        </w:rPr>
        <w:t>KeeperException</w:t>
      </w:r>
      <w:r>
        <w:rPr>
          <w:rStyle w:val="ac"/>
          <w:rFonts w:ascii="Verdana" w:hAnsi="Verdana"/>
          <w:color w:val="000000"/>
          <w:sz w:val="20"/>
          <w:szCs w:val="20"/>
        </w:rPr>
        <w:t>异常</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(1) </w:t>
      </w:r>
      <w:r>
        <w:rPr>
          <w:rFonts w:ascii="Verdana" w:hAnsi="Verdana"/>
          <w:color w:val="000000"/>
          <w:sz w:val="20"/>
          <w:szCs w:val="20"/>
        </w:rPr>
        <w:t>如果</w:t>
      </w:r>
      <w:r>
        <w:rPr>
          <w:rFonts w:ascii="Verdana" w:hAnsi="Verdana"/>
          <w:color w:val="000000"/>
          <w:sz w:val="20"/>
          <w:szCs w:val="20"/>
        </w:rPr>
        <w:t>ZooKeeper</w:t>
      </w:r>
      <w:r>
        <w:rPr>
          <w:rFonts w:ascii="Verdana" w:hAnsi="Verdana"/>
          <w:color w:val="000000"/>
          <w:sz w:val="20"/>
          <w:szCs w:val="20"/>
        </w:rPr>
        <w:t>服务器发出一个</w:t>
      </w:r>
      <w:r>
        <w:rPr>
          <w:rFonts w:ascii="Verdana" w:hAnsi="Verdana"/>
          <w:color w:val="0000FF"/>
          <w:sz w:val="20"/>
          <w:szCs w:val="20"/>
        </w:rPr>
        <w:t>错误信号或与服务器存在通信问题，抛出的则是</w:t>
      </w:r>
      <w:r>
        <w:rPr>
          <w:rFonts w:ascii="Verdana" w:hAnsi="Verdana"/>
          <w:color w:val="0000FF"/>
          <w:sz w:val="20"/>
          <w:szCs w:val="20"/>
        </w:rPr>
        <w:t>KeeperException</w:t>
      </w:r>
      <w:r>
        <w:rPr>
          <w:rFonts w:ascii="Verdana" w:hAnsi="Verdana"/>
          <w:color w:val="0000FF"/>
          <w:sz w:val="20"/>
          <w:szCs w:val="20"/>
        </w:rPr>
        <w:t>异常。</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Style w:val="ac"/>
          <w:rFonts w:hint="eastAsia"/>
          <w:color w:val="000000"/>
          <w:sz w:val="20"/>
          <w:szCs w:val="20"/>
        </w:rPr>
        <w:t>①</w:t>
      </w:r>
      <w:r>
        <w:rPr>
          <w:rFonts w:ascii="Verdana" w:hAnsi="Verdana"/>
          <w:color w:val="000000"/>
          <w:sz w:val="20"/>
          <w:szCs w:val="20"/>
        </w:rPr>
        <w:t>针对不同的错误情况，</w:t>
      </w:r>
      <w:r>
        <w:rPr>
          <w:rFonts w:ascii="Verdana" w:hAnsi="Verdana"/>
          <w:color w:val="800080"/>
          <w:sz w:val="20"/>
          <w:szCs w:val="20"/>
        </w:rPr>
        <w:t>KeeperException</w:t>
      </w:r>
      <w:r>
        <w:rPr>
          <w:rFonts w:ascii="Verdana" w:hAnsi="Verdana"/>
          <w:color w:val="800080"/>
          <w:sz w:val="20"/>
          <w:szCs w:val="20"/>
        </w:rPr>
        <w:t>异常存在不同的子类。</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Style w:val="ac"/>
          <w:rFonts w:ascii="Verdana" w:hAnsi="Verdana"/>
          <w:color w:val="000000"/>
          <w:sz w:val="20"/>
          <w:szCs w:val="20"/>
        </w:rPr>
        <w:t>例如</w:t>
      </w:r>
      <w:r>
        <w:rPr>
          <w:rFonts w:ascii="Verdana" w:hAnsi="Verdana"/>
          <w:color w:val="000000"/>
          <w:sz w:val="20"/>
          <w:szCs w:val="20"/>
        </w:rPr>
        <w:t>:</w:t>
      </w:r>
      <w:r>
        <w:rPr>
          <w:rFonts w:ascii="Verdana" w:hAnsi="Verdana"/>
          <w:color w:val="000000"/>
          <w:sz w:val="20"/>
          <w:szCs w:val="20"/>
        </w:rPr>
        <w:t xml:space="preserve">　</w:t>
      </w:r>
      <w:r>
        <w:rPr>
          <w:rFonts w:ascii="Verdana" w:hAnsi="Verdana"/>
          <w:color w:val="FF0000"/>
          <w:sz w:val="20"/>
          <w:szCs w:val="20"/>
        </w:rPr>
        <w:t>KeeperException.</w:t>
      </w:r>
      <w:r>
        <w:rPr>
          <w:rFonts w:ascii="Verdana" w:hAnsi="Verdana"/>
          <w:color w:val="0000FF"/>
          <w:sz w:val="20"/>
          <w:szCs w:val="20"/>
        </w:rPr>
        <w:t>NoNodeException</w:t>
      </w:r>
      <w:r>
        <w:rPr>
          <w:rFonts w:ascii="Verdana" w:hAnsi="Verdana"/>
          <w:color w:val="0000FF"/>
          <w:sz w:val="20"/>
          <w:szCs w:val="20"/>
        </w:rPr>
        <w:t>是</w:t>
      </w:r>
      <w:r>
        <w:rPr>
          <w:rFonts w:ascii="Verdana" w:hAnsi="Verdana"/>
          <w:color w:val="0000FF"/>
          <w:sz w:val="20"/>
          <w:szCs w:val="20"/>
        </w:rPr>
        <w:t>KeeperException</w:t>
      </w:r>
      <w:r>
        <w:rPr>
          <w:rFonts w:ascii="Verdana" w:hAnsi="Verdana"/>
          <w:color w:val="0000FF"/>
          <w:sz w:val="20"/>
          <w:szCs w:val="20"/>
        </w:rPr>
        <w:t>的一个</w:t>
      </w:r>
      <w:r>
        <w:rPr>
          <w:rFonts w:ascii="Verdana" w:hAnsi="Verdana"/>
          <w:color w:val="800080"/>
          <w:sz w:val="20"/>
          <w:szCs w:val="20"/>
        </w:rPr>
        <w:t>子类，如果你试图针对一个不存在的</w:t>
      </w:r>
      <w:r>
        <w:rPr>
          <w:rFonts w:ascii="Verdana" w:hAnsi="Verdana"/>
          <w:color w:val="800080"/>
          <w:sz w:val="20"/>
          <w:szCs w:val="20"/>
        </w:rPr>
        <w:t>znode</w:t>
      </w:r>
      <w:r>
        <w:rPr>
          <w:rFonts w:ascii="Verdana" w:hAnsi="Verdana"/>
          <w:color w:val="800080"/>
          <w:sz w:val="20"/>
          <w:szCs w:val="20"/>
        </w:rPr>
        <w:t>执行操作，抛出的则是该异常。</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Style w:val="ac"/>
          <w:rFonts w:hint="eastAsia"/>
          <w:color w:val="000000"/>
          <w:sz w:val="20"/>
          <w:szCs w:val="20"/>
        </w:rPr>
        <w:t>②</w:t>
      </w:r>
      <w:r>
        <w:rPr>
          <w:rFonts w:ascii="Verdana" w:hAnsi="Verdana"/>
          <w:color w:val="000000"/>
          <w:sz w:val="20"/>
          <w:szCs w:val="20"/>
        </w:rPr>
        <w:t>每一个</w:t>
      </w:r>
      <w:r>
        <w:rPr>
          <w:rFonts w:ascii="Verdana" w:hAnsi="Verdana"/>
          <w:color w:val="000000"/>
          <w:sz w:val="20"/>
          <w:szCs w:val="20"/>
        </w:rPr>
        <w:t>KeeperException</w:t>
      </w:r>
      <w:r>
        <w:rPr>
          <w:rFonts w:ascii="Verdana" w:hAnsi="Verdana"/>
          <w:color w:val="800080"/>
          <w:sz w:val="20"/>
          <w:szCs w:val="20"/>
        </w:rPr>
        <w:t>异常的子类都对应一个关于错误类型信息的代码。</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Style w:val="ac"/>
          <w:rFonts w:ascii="Verdana" w:hAnsi="Verdana"/>
          <w:color w:val="000000"/>
          <w:sz w:val="20"/>
          <w:szCs w:val="20"/>
        </w:rPr>
        <w:t>例如</w:t>
      </w:r>
      <w:r>
        <w:rPr>
          <w:rFonts w:ascii="Verdana" w:hAnsi="Verdana"/>
          <w:color w:val="000000"/>
          <w:sz w:val="20"/>
          <w:szCs w:val="20"/>
        </w:rPr>
        <w:t>:</w:t>
      </w:r>
      <w:r>
        <w:rPr>
          <w:rFonts w:ascii="Verdana" w:hAnsi="Verdana"/>
          <w:color w:val="000000"/>
          <w:sz w:val="20"/>
          <w:szCs w:val="20"/>
        </w:rPr>
        <w:t xml:space="preserve">　</w:t>
      </w:r>
      <w:r>
        <w:rPr>
          <w:rFonts w:ascii="Verdana" w:hAnsi="Verdana"/>
          <w:color w:val="FF0000"/>
          <w:sz w:val="20"/>
          <w:szCs w:val="20"/>
        </w:rPr>
        <w:t>KeeperException.</w:t>
      </w:r>
      <w:r>
        <w:rPr>
          <w:rFonts w:ascii="Verdana" w:hAnsi="Verdana"/>
          <w:color w:val="0000FF"/>
          <w:sz w:val="20"/>
          <w:szCs w:val="20"/>
        </w:rPr>
        <w:t>NoNodeException</w:t>
      </w:r>
      <w:r>
        <w:rPr>
          <w:rFonts w:ascii="Verdana" w:hAnsi="Verdana"/>
          <w:color w:val="0000FF"/>
          <w:sz w:val="20"/>
          <w:szCs w:val="20"/>
        </w:rPr>
        <w:t>异常的代码是</w:t>
      </w:r>
      <w:r>
        <w:rPr>
          <w:rFonts w:ascii="Verdana" w:hAnsi="Verdana"/>
          <w:color w:val="FF0000"/>
          <w:sz w:val="20"/>
          <w:szCs w:val="20"/>
        </w:rPr>
        <w:t>KeeperException.</w:t>
      </w:r>
      <w:r>
        <w:rPr>
          <w:rFonts w:ascii="Verdana" w:hAnsi="Verdana"/>
          <w:color w:val="800080"/>
          <w:sz w:val="20"/>
          <w:szCs w:val="20"/>
        </w:rPr>
        <w:t>Code.</w:t>
      </w:r>
      <w:r>
        <w:rPr>
          <w:rFonts w:ascii="Verdana" w:hAnsi="Verdana"/>
          <w:color w:val="0000FF"/>
          <w:sz w:val="20"/>
          <w:szCs w:val="20"/>
        </w:rPr>
        <w:t>NONODE</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(2) </w:t>
      </w:r>
      <w:r>
        <w:rPr>
          <w:rFonts w:ascii="Verdana" w:hAnsi="Verdana"/>
          <w:color w:val="000000"/>
          <w:sz w:val="20"/>
          <w:szCs w:val="20"/>
        </w:rPr>
        <w:t>有两种方法被用来</w:t>
      </w:r>
      <w:r>
        <w:rPr>
          <w:rStyle w:val="ac"/>
          <w:rFonts w:ascii="Verdana" w:hAnsi="Verdana"/>
          <w:color w:val="FF0000"/>
          <w:sz w:val="20"/>
          <w:szCs w:val="20"/>
        </w:rPr>
        <w:t>处理</w:t>
      </w:r>
      <w:r>
        <w:rPr>
          <w:rFonts w:ascii="Verdana" w:hAnsi="Verdana"/>
          <w:color w:val="000000"/>
          <w:sz w:val="20"/>
          <w:szCs w:val="20"/>
        </w:rPr>
        <w:t>KeeperException</w:t>
      </w:r>
      <w:r>
        <w:rPr>
          <w:rFonts w:ascii="Verdana" w:hAnsi="Verdana"/>
          <w:color w:val="000000"/>
          <w:sz w:val="20"/>
          <w:szCs w:val="20"/>
        </w:rPr>
        <w:t>异常：</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Style w:val="ac"/>
          <w:rFonts w:hint="eastAsia"/>
          <w:color w:val="000000"/>
          <w:sz w:val="20"/>
          <w:szCs w:val="20"/>
        </w:rPr>
        <w:t>①</w:t>
      </w:r>
      <w:r>
        <w:rPr>
          <w:rStyle w:val="ac"/>
          <w:rFonts w:ascii="Verdana" w:hAnsi="Verdana"/>
          <w:color w:val="800080"/>
          <w:sz w:val="20"/>
          <w:szCs w:val="20"/>
        </w:rPr>
        <w:t>捕捉</w:t>
      </w:r>
      <w:r>
        <w:rPr>
          <w:rFonts w:ascii="Verdana" w:hAnsi="Verdana"/>
          <w:color w:val="000000"/>
          <w:sz w:val="20"/>
          <w:szCs w:val="20"/>
        </w:rPr>
        <w:t>KeeperException</w:t>
      </w:r>
      <w:r>
        <w:rPr>
          <w:rFonts w:ascii="Verdana" w:hAnsi="Verdana"/>
          <w:color w:val="000000"/>
          <w:sz w:val="20"/>
          <w:szCs w:val="20"/>
        </w:rPr>
        <w:t>异常，并且通过</w:t>
      </w:r>
      <w:r>
        <w:rPr>
          <w:rStyle w:val="ac"/>
          <w:rFonts w:ascii="Verdana" w:hAnsi="Verdana"/>
          <w:color w:val="800080"/>
          <w:sz w:val="20"/>
          <w:szCs w:val="20"/>
        </w:rPr>
        <w:t>检测</w:t>
      </w:r>
      <w:r>
        <w:rPr>
          <w:rFonts w:ascii="Verdana" w:hAnsi="Verdana"/>
          <w:color w:val="000000"/>
          <w:sz w:val="20"/>
          <w:szCs w:val="20"/>
        </w:rPr>
        <w:t>它的代码来决定采取何种补救措施；</w:t>
      </w:r>
    </w:p>
    <w:p w:rsidR="001A7847" w:rsidRDefault="007D395D">
      <w:pPr>
        <w:pStyle w:val="aa"/>
        <w:shd w:val="clear" w:color="auto" w:fill="FFFFFF"/>
        <w:spacing w:before="150" w:beforeAutospacing="0" w:after="150" w:afterAutospacing="0"/>
        <w:ind w:left="900"/>
        <w:rPr>
          <w:rFonts w:ascii="Verdana" w:hAnsi="Verdana"/>
          <w:color w:val="000000"/>
          <w:sz w:val="20"/>
          <w:szCs w:val="20"/>
        </w:rPr>
      </w:pPr>
      <w:r>
        <w:rPr>
          <w:rStyle w:val="ac"/>
          <w:rFonts w:hint="eastAsia"/>
          <w:color w:val="000000"/>
          <w:sz w:val="20"/>
          <w:szCs w:val="20"/>
        </w:rPr>
        <w:t>②</w:t>
      </w:r>
      <w:r>
        <w:rPr>
          <w:rFonts w:ascii="Verdana" w:hAnsi="Verdana"/>
          <w:color w:val="000000"/>
          <w:sz w:val="20"/>
          <w:szCs w:val="20"/>
        </w:rPr>
        <w:t>另一种是</w:t>
      </w:r>
      <w:r>
        <w:rPr>
          <w:rStyle w:val="ac"/>
          <w:rFonts w:ascii="Verdana" w:hAnsi="Verdana"/>
          <w:color w:val="800080"/>
          <w:sz w:val="20"/>
          <w:szCs w:val="20"/>
        </w:rPr>
        <w:t>捕捉等价的</w:t>
      </w:r>
      <w:r>
        <w:rPr>
          <w:rFonts w:ascii="Verdana" w:hAnsi="Verdana"/>
          <w:color w:val="000000"/>
          <w:sz w:val="20"/>
          <w:szCs w:val="20"/>
        </w:rPr>
        <w:t>KeeperException</w:t>
      </w:r>
      <w:r>
        <w:rPr>
          <w:rFonts w:ascii="Verdana" w:hAnsi="Verdana"/>
          <w:color w:val="0000FF"/>
          <w:sz w:val="20"/>
          <w:szCs w:val="20"/>
        </w:rPr>
        <w:t>子类，并且在每段捕捉代码中</w:t>
      </w:r>
      <w:r>
        <w:rPr>
          <w:rStyle w:val="ac"/>
          <w:rFonts w:ascii="Verdana" w:hAnsi="Verdana"/>
          <w:color w:val="800080"/>
          <w:sz w:val="20"/>
          <w:szCs w:val="20"/>
        </w:rPr>
        <w:t>执行</w:t>
      </w:r>
      <w:r>
        <w:rPr>
          <w:rFonts w:ascii="Verdana" w:hAnsi="Verdana"/>
          <w:color w:val="0000FF"/>
          <w:sz w:val="20"/>
          <w:szCs w:val="20"/>
        </w:rPr>
        <w:t>相应的操作。</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(3) </w:t>
      </w:r>
      <w:r>
        <w:rPr>
          <w:rFonts w:ascii="Verdana" w:hAnsi="Verdana"/>
          <w:color w:val="000000"/>
          <w:sz w:val="20"/>
          <w:szCs w:val="20"/>
        </w:rPr>
        <w:t>KeeperException</w:t>
      </w:r>
      <w:r>
        <w:rPr>
          <w:rFonts w:ascii="Verdana" w:hAnsi="Verdana"/>
          <w:color w:val="000000"/>
          <w:sz w:val="20"/>
          <w:szCs w:val="20"/>
        </w:rPr>
        <w:t>异常分为三大类</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①</w:t>
      </w:r>
      <w:r>
        <w:rPr>
          <w:rStyle w:val="ac"/>
          <w:rFonts w:ascii="Verdana" w:hAnsi="Verdana"/>
          <w:color w:val="000000"/>
          <w:sz w:val="20"/>
          <w:szCs w:val="20"/>
        </w:rPr>
        <w:t xml:space="preserve"> </w:t>
      </w:r>
      <w:r>
        <w:rPr>
          <w:rStyle w:val="ac"/>
          <w:rFonts w:ascii="Verdana" w:hAnsi="Verdana"/>
          <w:color w:val="000000"/>
          <w:sz w:val="20"/>
          <w:szCs w:val="20"/>
        </w:rPr>
        <w:t>状态异常</w:t>
      </w:r>
      <w:r>
        <w:rPr>
          <w:rFonts w:ascii="Verdana" w:hAnsi="Verdana"/>
          <w:color w:val="000000"/>
          <w:sz w:val="20"/>
          <w:szCs w:val="20"/>
        </w:rPr>
        <w:t> </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t>当一个操作因不能被应用于</w:t>
      </w:r>
      <w:r>
        <w:rPr>
          <w:rFonts w:ascii="Verdana" w:hAnsi="Verdana"/>
          <w:color w:val="000000"/>
          <w:sz w:val="20"/>
          <w:szCs w:val="20"/>
        </w:rPr>
        <w:t>znode</w:t>
      </w:r>
      <w:r>
        <w:rPr>
          <w:rFonts w:ascii="Verdana" w:hAnsi="Verdana"/>
          <w:color w:val="000000"/>
          <w:sz w:val="20"/>
          <w:szCs w:val="20"/>
        </w:rPr>
        <w:t>树而导致失败时，就会出现状态异常。状态异常产生的原因通常是在同一时间有另外一个进程正在修改</w:t>
      </w:r>
      <w:r>
        <w:rPr>
          <w:rFonts w:ascii="Verdana" w:hAnsi="Verdana"/>
          <w:color w:val="000000"/>
          <w:sz w:val="20"/>
          <w:szCs w:val="20"/>
        </w:rPr>
        <w:t>znode</w:t>
      </w:r>
      <w:r>
        <w:rPr>
          <w:rFonts w:ascii="Verdana" w:hAnsi="Verdana"/>
          <w:color w:val="000000"/>
          <w:sz w:val="20"/>
          <w:szCs w:val="20"/>
        </w:rPr>
        <w:t>。例如，如果一个</w:t>
      </w:r>
      <w:r>
        <w:rPr>
          <w:rFonts w:ascii="Verdana" w:hAnsi="Verdana"/>
          <w:color w:val="000000"/>
          <w:sz w:val="20"/>
          <w:szCs w:val="20"/>
        </w:rPr>
        <w:t>znode</w:t>
      </w:r>
      <w:r>
        <w:rPr>
          <w:rFonts w:ascii="Verdana" w:hAnsi="Verdana"/>
          <w:color w:val="000000"/>
          <w:sz w:val="20"/>
          <w:szCs w:val="20"/>
        </w:rPr>
        <w:t>先被另外一个进程更新了，根据版本号执行</w:t>
      </w:r>
      <w:r>
        <w:rPr>
          <w:rFonts w:ascii="Verdana" w:hAnsi="Verdana"/>
          <w:color w:val="000000"/>
          <w:sz w:val="20"/>
          <w:szCs w:val="20"/>
        </w:rPr>
        <w:t>setData</w:t>
      </w:r>
      <w:r>
        <w:rPr>
          <w:rFonts w:ascii="Verdana" w:hAnsi="Verdana"/>
          <w:color w:val="000000"/>
          <w:sz w:val="20"/>
          <w:szCs w:val="20"/>
        </w:rPr>
        <w:t>操作的进程就会失败，并收到一个</w:t>
      </w:r>
      <w:r>
        <w:rPr>
          <w:rFonts w:ascii="Verdana" w:hAnsi="Verdana"/>
          <w:color w:val="FF0000"/>
          <w:sz w:val="20"/>
          <w:szCs w:val="20"/>
        </w:rPr>
        <w:t>KeeperException.</w:t>
      </w:r>
      <w:r>
        <w:rPr>
          <w:rFonts w:ascii="Verdana" w:hAnsi="Verdana"/>
          <w:color w:val="0000FF"/>
          <w:sz w:val="20"/>
          <w:szCs w:val="20"/>
        </w:rPr>
        <w:t>BadVersionException</w:t>
      </w:r>
      <w:r>
        <w:rPr>
          <w:rFonts w:ascii="Verdana" w:hAnsi="Verdana"/>
          <w:color w:val="0000FF"/>
          <w:sz w:val="20"/>
          <w:szCs w:val="20"/>
        </w:rPr>
        <w:t>异常，这是因为版本号不匹配。程序员通常都知道这种冲突总是存在的，也都会编写代码来进行处理。</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t>一些状态异常会指出程序中的错误，例如</w:t>
      </w:r>
      <w:r>
        <w:rPr>
          <w:rFonts w:ascii="Verdana" w:hAnsi="Verdana"/>
          <w:color w:val="FF0000"/>
          <w:sz w:val="20"/>
          <w:szCs w:val="20"/>
        </w:rPr>
        <w:t>KeeperException.</w:t>
      </w:r>
      <w:r>
        <w:rPr>
          <w:rFonts w:ascii="Verdana" w:hAnsi="Verdana"/>
          <w:color w:val="0000FF"/>
          <w:sz w:val="20"/>
          <w:szCs w:val="20"/>
        </w:rPr>
        <w:t>NoChildrenForEphemeralsException</w:t>
      </w:r>
      <w:r>
        <w:rPr>
          <w:rFonts w:ascii="Verdana" w:hAnsi="Verdana"/>
          <w:color w:val="0000FF"/>
          <w:sz w:val="20"/>
          <w:szCs w:val="20"/>
        </w:rPr>
        <w:t>异常，试图在短暂</w:t>
      </w:r>
      <w:r>
        <w:rPr>
          <w:rFonts w:ascii="Verdana" w:hAnsi="Verdana"/>
          <w:color w:val="0000FF"/>
          <w:sz w:val="20"/>
          <w:szCs w:val="20"/>
        </w:rPr>
        <w:t>znode</w:t>
      </w:r>
      <w:r>
        <w:rPr>
          <w:rFonts w:ascii="Verdana" w:hAnsi="Verdana"/>
          <w:color w:val="0000FF"/>
          <w:sz w:val="20"/>
          <w:szCs w:val="20"/>
        </w:rPr>
        <w:t>下创建子节点时就会抛出该异常。</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lastRenderedPageBreak/>
        <w:t>②</w:t>
      </w:r>
      <w:r>
        <w:rPr>
          <w:rStyle w:val="ac"/>
          <w:rFonts w:ascii="Verdana" w:hAnsi="Verdana"/>
          <w:color w:val="000000"/>
          <w:sz w:val="20"/>
          <w:szCs w:val="20"/>
        </w:rPr>
        <w:t xml:space="preserve"> </w:t>
      </w:r>
      <w:r>
        <w:rPr>
          <w:rStyle w:val="ac"/>
          <w:rFonts w:ascii="Verdana" w:hAnsi="Verdana"/>
          <w:color w:val="000000"/>
          <w:sz w:val="20"/>
          <w:szCs w:val="20"/>
        </w:rPr>
        <w:t>可恢复异常</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t>可恢复的异常是指那些应用程序能够在同一个</w:t>
      </w:r>
      <w:r>
        <w:rPr>
          <w:rFonts w:ascii="Verdana" w:hAnsi="Verdana"/>
          <w:color w:val="000000"/>
          <w:sz w:val="20"/>
          <w:szCs w:val="20"/>
        </w:rPr>
        <w:t>ZooKeeper</w:t>
      </w:r>
      <w:r>
        <w:rPr>
          <w:rFonts w:ascii="Verdana" w:hAnsi="Verdana"/>
          <w:color w:val="000000"/>
          <w:sz w:val="20"/>
          <w:szCs w:val="20"/>
        </w:rPr>
        <w:t>会话中恢复的异常。一个可恢复的异常是通过</w:t>
      </w:r>
      <w:r>
        <w:rPr>
          <w:rFonts w:ascii="Verdana" w:hAnsi="Verdana"/>
          <w:color w:val="FF0000"/>
          <w:sz w:val="20"/>
          <w:szCs w:val="20"/>
        </w:rPr>
        <w:t>KeeperException.</w:t>
      </w:r>
      <w:r>
        <w:rPr>
          <w:rFonts w:ascii="Verdana" w:hAnsi="Verdana"/>
          <w:color w:val="0000FF"/>
          <w:sz w:val="20"/>
          <w:szCs w:val="20"/>
        </w:rPr>
        <w:t>ConnectionLossException</w:t>
      </w:r>
      <w:r>
        <w:rPr>
          <w:rFonts w:ascii="Verdana" w:hAnsi="Verdana"/>
          <w:color w:val="0000FF"/>
          <w:sz w:val="20"/>
          <w:szCs w:val="20"/>
        </w:rPr>
        <w:t>来表示的，它</w:t>
      </w:r>
      <w:r>
        <w:rPr>
          <w:rStyle w:val="ac"/>
          <w:rFonts w:ascii="Verdana" w:hAnsi="Verdana"/>
          <w:color w:val="FF0000"/>
          <w:sz w:val="20"/>
          <w:szCs w:val="20"/>
        </w:rPr>
        <w:t>意味着</w:t>
      </w:r>
      <w:r>
        <w:rPr>
          <w:rFonts w:ascii="Verdana" w:hAnsi="Verdana"/>
          <w:color w:val="0000FF"/>
          <w:sz w:val="20"/>
          <w:szCs w:val="20"/>
        </w:rPr>
        <w:t>已经丢失了与</w:t>
      </w:r>
      <w:r>
        <w:rPr>
          <w:rFonts w:ascii="Verdana" w:hAnsi="Verdana"/>
          <w:color w:val="0000FF"/>
          <w:sz w:val="20"/>
          <w:szCs w:val="20"/>
        </w:rPr>
        <w:t>ZooKeeper</w:t>
      </w:r>
      <w:r>
        <w:rPr>
          <w:rFonts w:ascii="Verdana" w:hAnsi="Verdana"/>
          <w:color w:val="0000FF"/>
          <w:sz w:val="20"/>
          <w:szCs w:val="20"/>
        </w:rPr>
        <w:t>的连接。</w:t>
      </w:r>
      <w:r>
        <w:rPr>
          <w:rFonts w:ascii="Verdana" w:hAnsi="Verdana"/>
          <w:color w:val="0000FF"/>
          <w:sz w:val="20"/>
          <w:szCs w:val="20"/>
        </w:rPr>
        <w:t>ZooKeeper</w:t>
      </w:r>
      <w:r>
        <w:rPr>
          <w:rFonts w:ascii="Verdana" w:hAnsi="Verdana"/>
          <w:color w:val="0000FF"/>
          <w:sz w:val="20"/>
          <w:szCs w:val="20"/>
        </w:rPr>
        <w:t>会尝试重新连接，并且在大多数情况下重新连接会成功，并确保会话是完整的。</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t>但是</w:t>
      </w:r>
      <w:r>
        <w:rPr>
          <w:rFonts w:ascii="Verdana" w:hAnsi="Verdana"/>
          <w:color w:val="000000"/>
          <w:sz w:val="20"/>
          <w:szCs w:val="20"/>
        </w:rPr>
        <w:t>ZooKeeper</w:t>
      </w:r>
      <w:r>
        <w:rPr>
          <w:rFonts w:ascii="Verdana" w:hAnsi="Verdana"/>
          <w:color w:val="FF0000"/>
          <w:sz w:val="20"/>
          <w:szCs w:val="20"/>
        </w:rPr>
        <w:t>不能判断与</w:t>
      </w:r>
      <w:r>
        <w:rPr>
          <w:rFonts w:ascii="Verdana" w:hAnsi="Verdana"/>
          <w:color w:val="FF0000"/>
          <w:sz w:val="20"/>
          <w:szCs w:val="20"/>
        </w:rPr>
        <w:t>KeeperException.ConnectionLossException</w:t>
      </w:r>
      <w:r>
        <w:rPr>
          <w:rFonts w:ascii="Verdana" w:hAnsi="Verdana"/>
          <w:color w:val="FF0000"/>
          <w:sz w:val="20"/>
          <w:szCs w:val="20"/>
        </w:rPr>
        <w:t>异常相关的操作是否成功执行。这种情况就是部分失败的一个例子。这时程序员有责任来解决这种不确定性，并且根据应用的情况来采取适当的操作。在这一点上，就需要对</w:t>
      </w:r>
      <w:r>
        <w:rPr>
          <w:rFonts w:ascii="Verdana" w:hAnsi="Verdana"/>
          <w:color w:val="FF0000"/>
          <w:sz w:val="20"/>
          <w:szCs w:val="20"/>
        </w:rPr>
        <w:t>“</w:t>
      </w:r>
      <w:r>
        <w:rPr>
          <w:rFonts w:ascii="Verdana" w:hAnsi="Verdana"/>
          <w:color w:val="0000FF"/>
          <w:sz w:val="20"/>
          <w:szCs w:val="20"/>
        </w:rPr>
        <w:t>幂等</w:t>
      </w:r>
      <w:r>
        <w:rPr>
          <w:rFonts w:ascii="Verdana" w:hAnsi="Verdana"/>
          <w:color w:val="0000FF"/>
          <w:sz w:val="20"/>
          <w:szCs w:val="20"/>
        </w:rPr>
        <w:t>”(idempotent)</w:t>
      </w:r>
      <w:r>
        <w:rPr>
          <w:rFonts w:ascii="Verdana" w:hAnsi="Verdana"/>
          <w:color w:val="0000FF"/>
          <w:sz w:val="20"/>
          <w:szCs w:val="20"/>
        </w:rPr>
        <w:t>操作和</w:t>
      </w:r>
      <w:r>
        <w:rPr>
          <w:rFonts w:ascii="Verdana" w:hAnsi="Verdana"/>
          <w:color w:val="0000FF"/>
          <w:sz w:val="20"/>
          <w:szCs w:val="20"/>
        </w:rPr>
        <w:t>“</w:t>
      </w:r>
      <w:r>
        <w:rPr>
          <w:rFonts w:ascii="Verdana" w:hAnsi="Verdana"/>
          <w:color w:val="0000FF"/>
          <w:sz w:val="20"/>
          <w:szCs w:val="20"/>
        </w:rPr>
        <w:t>非幂等</w:t>
      </w:r>
      <w:r>
        <w:rPr>
          <w:rFonts w:ascii="Verdana" w:hAnsi="Verdana"/>
          <w:color w:val="0000FF"/>
          <w:sz w:val="20"/>
          <w:szCs w:val="20"/>
        </w:rPr>
        <w:t>”(Nonidempotent)</w:t>
      </w:r>
      <w:r>
        <w:rPr>
          <w:rFonts w:ascii="Verdana" w:hAnsi="Verdana"/>
          <w:color w:val="0000FF"/>
          <w:sz w:val="20"/>
          <w:szCs w:val="20"/>
        </w:rPr>
        <w:t>操作进行区分。幂等操作是指那些一次或多次执行都会产生相同结果的操作，</w:t>
      </w:r>
      <w:r>
        <w:rPr>
          <w:rStyle w:val="ac"/>
          <w:rFonts w:ascii="Verdana" w:hAnsi="Verdana"/>
          <w:color w:val="0000FF"/>
          <w:sz w:val="20"/>
          <w:szCs w:val="20"/>
        </w:rPr>
        <w:t>例如</w:t>
      </w:r>
      <w:r>
        <w:rPr>
          <w:rFonts w:ascii="Verdana" w:hAnsi="Verdana"/>
          <w:color w:val="0000FF"/>
          <w:sz w:val="20"/>
          <w:szCs w:val="20"/>
        </w:rPr>
        <w:t>读请求或无条件执行的</w:t>
      </w:r>
      <w:r>
        <w:rPr>
          <w:rFonts w:ascii="Verdana" w:hAnsi="Verdana"/>
          <w:color w:val="0000FF"/>
          <w:sz w:val="20"/>
          <w:szCs w:val="20"/>
        </w:rPr>
        <w:t>setData</w:t>
      </w:r>
      <w:r>
        <w:rPr>
          <w:rFonts w:ascii="Verdana" w:hAnsi="Verdana"/>
          <w:color w:val="0000FF"/>
          <w:sz w:val="20"/>
          <w:szCs w:val="20"/>
        </w:rPr>
        <w:t>操作。</w:t>
      </w:r>
      <w:r>
        <w:rPr>
          <w:rFonts w:ascii="Verdana" w:hAnsi="Verdana"/>
          <w:color w:val="800080"/>
          <w:sz w:val="20"/>
          <w:szCs w:val="20"/>
        </w:rPr>
        <w:t>对于幂等操作，只需要简单地进行重试即可。对于</w:t>
      </w:r>
      <w:r>
        <w:rPr>
          <w:rFonts w:ascii="Verdana" w:hAnsi="Verdana"/>
          <w:color w:val="0000FF"/>
          <w:sz w:val="20"/>
          <w:szCs w:val="20"/>
        </w:rPr>
        <w:t>非幂等操作，就不能盲目地进行重试，因为它们多次执行的结果与一次执行是完全不同的。程序可以通过</w:t>
      </w:r>
      <w:r>
        <w:rPr>
          <w:rStyle w:val="ac"/>
          <w:rFonts w:ascii="Verdana" w:hAnsi="Verdana"/>
          <w:color w:val="0000FF"/>
          <w:sz w:val="20"/>
          <w:szCs w:val="20"/>
        </w:rPr>
        <w:t>在</w:t>
      </w:r>
      <w:r>
        <w:rPr>
          <w:rStyle w:val="ac"/>
          <w:rFonts w:ascii="Verdana" w:hAnsi="Verdana"/>
          <w:color w:val="0000FF"/>
          <w:sz w:val="20"/>
          <w:szCs w:val="20"/>
        </w:rPr>
        <w:t>znode</w:t>
      </w:r>
      <w:r>
        <w:rPr>
          <w:rStyle w:val="ac"/>
          <w:rFonts w:ascii="Verdana" w:hAnsi="Verdana"/>
          <w:color w:val="0000FF"/>
          <w:sz w:val="20"/>
          <w:szCs w:val="20"/>
        </w:rPr>
        <w:t>的路径</w:t>
      </w:r>
      <w:r>
        <w:rPr>
          <w:rFonts w:ascii="Verdana" w:hAnsi="Verdana"/>
          <w:color w:val="0000FF"/>
          <w:sz w:val="20"/>
          <w:szCs w:val="20"/>
        </w:rPr>
        <w:t>和</w:t>
      </w:r>
      <w:r>
        <w:rPr>
          <w:rStyle w:val="ac"/>
          <w:rFonts w:ascii="Verdana" w:hAnsi="Verdana"/>
          <w:color w:val="0000FF"/>
          <w:sz w:val="20"/>
          <w:szCs w:val="20"/>
        </w:rPr>
        <w:t>它的数据中编码信息</w:t>
      </w:r>
      <w:r>
        <w:rPr>
          <w:rFonts w:ascii="Verdana" w:hAnsi="Verdana"/>
          <w:color w:val="0000FF"/>
          <w:sz w:val="20"/>
          <w:szCs w:val="20"/>
        </w:rPr>
        <w:t>来检测是否非幂等操怍的更新已经完成。</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③</w:t>
      </w:r>
      <w:r>
        <w:rPr>
          <w:rStyle w:val="ac"/>
          <w:rFonts w:ascii="Verdana" w:hAnsi="Verdana"/>
          <w:color w:val="000000"/>
          <w:sz w:val="20"/>
          <w:szCs w:val="20"/>
        </w:rPr>
        <w:t>不可恢复的异常</w:t>
      </w:r>
      <w:r>
        <w:rPr>
          <w:rFonts w:ascii="Verdana" w:hAnsi="Verdana"/>
          <w:color w:val="000000"/>
          <w:sz w:val="20"/>
          <w:szCs w:val="20"/>
        </w:rPr>
        <w:t> </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t>在某些情况下，</w:t>
      </w:r>
      <w:r>
        <w:rPr>
          <w:rFonts w:ascii="Verdana" w:hAnsi="Verdana"/>
          <w:color w:val="000000"/>
          <w:sz w:val="20"/>
          <w:szCs w:val="20"/>
        </w:rPr>
        <w:t>ZooKeeper</w:t>
      </w:r>
      <w:r>
        <w:rPr>
          <w:rFonts w:ascii="Verdana" w:hAnsi="Verdana"/>
          <w:color w:val="000000"/>
          <w:sz w:val="20"/>
          <w:szCs w:val="20"/>
        </w:rPr>
        <w:t>会话会失效</w:t>
      </w:r>
      <w:r>
        <w:rPr>
          <w:rFonts w:ascii="Verdana" w:hAnsi="Verdana"/>
          <w:color w:val="000000"/>
          <w:sz w:val="20"/>
          <w:szCs w:val="20"/>
        </w:rPr>
        <w:t>——</w:t>
      </w:r>
      <w:r>
        <w:rPr>
          <w:rFonts w:ascii="Verdana" w:hAnsi="Verdana"/>
          <w:color w:val="000000"/>
          <w:sz w:val="20"/>
          <w:szCs w:val="20"/>
        </w:rPr>
        <w:t>也许因为超时或因为会话被关闭，两种情况下都会收到</w:t>
      </w:r>
      <w:r>
        <w:rPr>
          <w:rFonts w:ascii="Verdana" w:hAnsi="Verdana"/>
          <w:color w:val="FF0000"/>
          <w:sz w:val="20"/>
          <w:szCs w:val="20"/>
        </w:rPr>
        <w:t>KeeperException.</w:t>
      </w:r>
      <w:r>
        <w:rPr>
          <w:rFonts w:ascii="Verdana" w:hAnsi="Verdana"/>
          <w:color w:val="0000FF"/>
          <w:sz w:val="20"/>
          <w:szCs w:val="20"/>
        </w:rPr>
        <w:t>SessionExpiredException</w:t>
      </w:r>
      <w:r>
        <w:rPr>
          <w:rFonts w:ascii="Verdana" w:hAnsi="Verdana"/>
          <w:color w:val="0000FF"/>
          <w:sz w:val="20"/>
          <w:szCs w:val="20"/>
        </w:rPr>
        <w:t>异常，或因为身份验证失败，</w:t>
      </w:r>
      <w:r>
        <w:rPr>
          <w:rFonts w:ascii="Verdana" w:hAnsi="Verdana"/>
          <w:color w:val="FF0000"/>
          <w:sz w:val="20"/>
          <w:szCs w:val="20"/>
        </w:rPr>
        <w:t>KeeperException.</w:t>
      </w:r>
      <w:r>
        <w:rPr>
          <w:rFonts w:ascii="Verdana" w:hAnsi="Verdana"/>
          <w:color w:val="0000FF"/>
          <w:sz w:val="20"/>
          <w:szCs w:val="20"/>
        </w:rPr>
        <w:t>AuthFailedException</w:t>
      </w:r>
      <w:r>
        <w:rPr>
          <w:rFonts w:ascii="Verdana" w:hAnsi="Verdana"/>
          <w:color w:val="0000FF"/>
          <w:sz w:val="20"/>
          <w:szCs w:val="20"/>
        </w:rPr>
        <w:t>异常。无论上述哪种情况，所有与会话相关联的短暂</w:t>
      </w:r>
      <w:r>
        <w:rPr>
          <w:rFonts w:ascii="Verdana" w:hAnsi="Verdana"/>
          <w:color w:val="0000FF"/>
          <w:sz w:val="20"/>
          <w:szCs w:val="20"/>
        </w:rPr>
        <w:t>znode</w:t>
      </w:r>
      <w:r>
        <w:rPr>
          <w:rFonts w:ascii="Verdana" w:hAnsi="Verdana"/>
          <w:color w:val="0000FF"/>
          <w:sz w:val="20"/>
          <w:szCs w:val="20"/>
        </w:rPr>
        <w:t>都将丢失，因此应用程序需要在重新连接到</w:t>
      </w:r>
      <w:r>
        <w:rPr>
          <w:rFonts w:ascii="Verdana" w:hAnsi="Verdana"/>
          <w:color w:val="0000FF"/>
          <w:sz w:val="20"/>
          <w:szCs w:val="20"/>
        </w:rPr>
        <w:t>ZooKeeper</w:t>
      </w:r>
      <w:r>
        <w:rPr>
          <w:rFonts w:ascii="Verdana" w:hAnsi="Verdana"/>
          <w:color w:val="0000FF"/>
          <w:sz w:val="20"/>
          <w:szCs w:val="20"/>
        </w:rPr>
        <w:t>之前重建它的状态。</w:t>
      </w:r>
    </w:p>
    <w:p w:rsidR="001A7847" w:rsidRDefault="007D395D">
      <w:pPr>
        <w:pStyle w:val="5"/>
      </w:pPr>
      <w:r>
        <w:t xml:space="preserve">2.2 </w:t>
      </w:r>
      <w:r>
        <w:t>可靠地服务配置</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首先我们先回顾一下</w:t>
      </w:r>
      <w:r>
        <w:rPr>
          <w:rFonts w:ascii="Verdana" w:hAnsi="Verdana"/>
          <w:color w:val="000000"/>
          <w:sz w:val="20"/>
          <w:szCs w:val="20"/>
        </w:rPr>
        <w:t>ActivityKeyValueStore</w:t>
      </w:r>
      <w:r>
        <w:rPr>
          <w:rFonts w:ascii="Verdana" w:hAnsi="Verdana"/>
          <w:color w:val="000000"/>
          <w:sz w:val="20"/>
          <w:szCs w:val="20"/>
        </w:rPr>
        <w:t>的</w:t>
      </w:r>
      <w:r>
        <w:rPr>
          <w:rFonts w:ascii="Verdana" w:hAnsi="Verdana"/>
          <w:color w:val="000000"/>
          <w:sz w:val="20"/>
          <w:szCs w:val="20"/>
        </w:rPr>
        <w:t>write</w:t>
      </w:r>
      <w:r>
        <w:rPr>
          <w:rFonts w:ascii="Verdana" w:hAnsi="Verdana"/>
          <w:color w:val="000000"/>
          <w:sz w:val="20"/>
          <w:szCs w:val="20"/>
        </w:rPr>
        <w:t>（）的方法，他由一个</w:t>
      </w:r>
      <w:r>
        <w:rPr>
          <w:rFonts w:ascii="Verdana" w:hAnsi="Verdana"/>
          <w:color w:val="000000"/>
          <w:sz w:val="20"/>
          <w:szCs w:val="20"/>
        </w:rPr>
        <w:t>exists</w:t>
      </w:r>
      <w:r>
        <w:rPr>
          <w:rFonts w:ascii="Verdana" w:hAnsi="Verdana"/>
          <w:color w:val="000000"/>
          <w:sz w:val="20"/>
          <w:szCs w:val="20"/>
        </w:rPr>
        <w:t>操作紧跟着一个</w:t>
      </w:r>
      <w:r>
        <w:rPr>
          <w:rFonts w:ascii="Verdana" w:hAnsi="Verdana"/>
          <w:color w:val="000000"/>
          <w:sz w:val="20"/>
          <w:szCs w:val="20"/>
        </w:rPr>
        <w:t>create</w:t>
      </w:r>
      <w:r>
        <w:rPr>
          <w:rFonts w:ascii="Verdana" w:hAnsi="Verdana"/>
          <w:color w:val="000000"/>
          <w:sz w:val="20"/>
          <w:szCs w:val="20"/>
        </w:rPr>
        <w:t>操作或</w:t>
      </w:r>
      <w:r>
        <w:rPr>
          <w:rFonts w:ascii="Verdana" w:hAnsi="Verdana"/>
          <w:color w:val="000000"/>
          <w:sz w:val="20"/>
          <w:szCs w:val="20"/>
        </w:rPr>
        <w:t>setData</w:t>
      </w:r>
      <w:r>
        <w:rPr>
          <w:rFonts w:ascii="Verdana" w:hAnsi="Verdana"/>
          <w:color w:val="000000"/>
          <w:sz w:val="20"/>
          <w:szCs w:val="20"/>
        </w:rPr>
        <w:t>操作组成：</w:t>
      </w:r>
    </w:p>
    <w:p w:rsidR="001A7847" w:rsidRDefault="007D395D">
      <w:pPr>
        <w:shd w:val="clear" w:color="auto" w:fill="F5F5F5"/>
        <w:rPr>
          <w:rFonts w:ascii="宋体" w:hAnsi="宋体"/>
          <w:color w:val="000000"/>
          <w:sz w:val="24"/>
          <w:szCs w:val="24"/>
        </w:rPr>
      </w:pPr>
      <w:r>
        <w:rPr>
          <w:noProof/>
          <w:color w:val="0066AA"/>
        </w:rPr>
        <w:drawing>
          <wp:inline distT="0" distB="0" distL="0" distR="0">
            <wp:extent cx="190500" cy="190500"/>
            <wp:effectExtent l="0" t="0" r="0" b="0"/>
            <wp:docPr id="50" name="图片 50"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ActiveKeyValueStore extends ConnectionWatcher {</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w:t>
      </w:r>
      <w:r>
        <w:rPr>
          <w:color w:val="0000FF"/>
        </w:rPr>
        <w:t>static</w:t>
      </w:r>
      <w:r>
        <w:rPr>
          <w:color w:val="000000"/>
        </w:rPr>
        <w:t xml:space="preserve"> final Charset CHARSET=Charset.forName(</w:t>
      </w:r>
      <w:r>
        <w:rPr>
          <w:color w:val="800000"/>
        </w:rPr>
        <w:t>"UTF-8"</w:t>
      </w:r>
      <w:r>
        <w:rPr>
          <w:color w:val="000000"/>
        </w:rPr>
        <w:t>);</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write(String path,String value) throws KeeperException, InterruptedException {</w:t>
      </w:r>
    </w:p>
    <w:p w:rsidR="001A7847" w:rsidRDefault="007D395D">
      <w:pPr>
        <w:pStyle w:val="HTML"/>
        <w:shd w:val="clear" w:color="auto" w:fill="F5F5F5"/>
        <w:rPr>
          <w:color w:val="000000"/>
        </w:rPr>
      </w:pPr>
      <w:r>
        <w:rPr>
          <w:color w:val="000000"/>
        </w:rPr>
        <w:t xml:space="preserve">        Stat stat = zk.exists(path, </w:t>
      </w:r>
      <w:r>
        <w:rPr>
          <w:color w:val="0000FF"/>
        </w:rPr>
        <w:t>false</w:t>
      </w:r>
      <w:r>
        <w:rPr>
          <w:color w:val="000000"/>
        </w:rPr>
        <w:t>);</w:t>
      </w:r>
    </w:p>
    <w:p w:rsidR="001A7847" w:rsidRDefault="007D395D">
      <w:pPr>
        <w:pStyle w:val="HTML"/>
        <w:shd w:val="clear" w:color="auto" w:fill="F5F5F5"/>
        <w:rPr>
          <w:color w:val="000000"/>
        </w:rPr>
      </w:pPr>
      <w:r>
        <w:rPr>
          <w:color w:val="000000"/>
        </w:rPr>
        <w:t xml:space="preserve">        </w:t>
      </w:r>
      <w:r>
        <w:rPr>
          <w:color w:val="0000FF"/>
        </w:rPr>
        <w:t>if</w:t>
      </w:r>
      <w:r>
        <w:rPr>
          <w:color w:val="000000"/>
        </w:rPr>
        <w:t>(stat==</w:t>
      </w:r>
      <w:r>
        <w:rPr>
          <w:color w:val="0000FF"/>
        </w:rPr>
        <w:t>null</w:t>
      </w:r>
      <w:r>
        <w:rPr>
          <w:color w:val="000000"/>
        </w:rPr>
        <w:t>){</w:t>
      </w:r>
    </w:p>
    <w:p w:rsidR="001A7847" w:rsidRDefault="007D395D">
      <w:pPr>
        <w:pStyle w:val="HTML"/>
        <w:shd w:val="clear" w:color="auto" w:fill="F5F5F5"/>
        <w:rPr>
          <w:color w:val="000000"/>
        </w:rPr>
      </w:pPr>
      <w:r>
        <w:rPr>
          <w:color w:val="000000"/>
        </w:rPr>
        <w:t xml:space="preserve">            zk.create(path, value.getBytes(CHARSET),Ids.OPEN_ACL_UNSAFE, CreateMode.PERSISTENT);</w:t>
      </w:r>
    </w:p>
    <w:p w:rsidR="001A7847" w:rsidRDefault="007D395D">
      <w:pPr>
        <w:pStyle w:val="HTML"/>
        <w:shd w:val="clear" w:color="auto" w:fill="F5F5F5"/>
        <w:rPr>
          <w:color w:val="000000"/>
        </w:rPr>
      </w:pPr>
      <w:r>
        <w:rPr>
          <w:color w:val="000000"/>
        </w:rPr>
        <w:t xml:space="preserve">        }</w:t>
      </w:r>
      <w:r>
        <w:rPr>
          <w:color w:val="0000FF"/>
        </w:rPr>
        <w:t>else</w:t>
      </w:r>
      <w:r>
        <w:rPr>
          <w:color w:val="000000"/>
        </w:rPr>
        <w:t>{</w:t>
      </w:r>
    </w:p>
    <w:p w:rsidR="001A7847" w:rsidRDefault="007D395D">
      <w:pPr>
        <w:pStyle w:val="HTML"/>
        <w:shd w:val="clear" w:color="auto" w:fill="F5F5F5"/>
        <w:rPr>
          <w:color w:val="000000"/>
        </w:rPr>
      </w:pPr>
      <w:r>
        <w:rPr>
          <w:color w:val="000000"/>
        </w:rPr>
        <w:t xml:space="preserve">            zk.setData(path, value.getBytes(CHARSET),-</w:t>
      </w:r>
      <w:r>
        <w:rPr>
          <w:color w:val="800080"/>
        </w:rPr>
        <w:t>1</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String read(String path,Watcher watch) throws KeeperException, InterruptedException{</w:t>
      </w:r>
    </w:p>
    <w:p w:rsidR="001A7847" w:rsidRDefault="007D395D">
      <w:pPr>
        <w:pStyle w:val="HTML"/>
        <w:shd w:val="clear" w:color="auto" w:fill="F5F5F5"/>
        <w:rPr>
          <w:color w:val="000000"/>
        </w:rPr>
      </w:pPr>
      <w:r>
        <w:rPr>
          <w:color w:val="000000"/>
        </w:rPr>
        <w:t xml:space="preserve">        </w:t>
      </w:r>
      <w:r>
        <w:rPr>
          <w:color w:val="0000FF"/>
        </w:rPr>
        <w:t>byte</w:t>
      </w:r>
      <w:r>
        <w:rPr>
          <w:color w:val="000000"/>
        </w:rPr>
        <w:t xml:space="preserve">[] data = zk.getData(path, watch, </w:t>
      </w:r>
      <w:r>
        <w:rPr>
          <w:color w:val="0000FF"/>
        </w:rPr>
        <w:t>null</w:t>
      </w:r>
      <w:r>
        <w:rPr>
          <w:color w:val="000000"/>
        </w:rPr>
        <w:t>);</w:t>
      </w:r>
    </w:p>
    <w:p w:rsidR="001A7847" w:rsidRDefault="007D395D">
      <w:pPr>
        <w:pStyle w:val="HTML"/>
        <w:shd w:val="clear" w:color="auto" w:fill="F5F5F5"/>
        <w:rPr>
          <w:color w:val="000000"/>
        </w:rPr>
      </w:pPr>
      <w:r>
        <w:rPr>
          <w:color w:val="000000"/>
        </w:rPr>
        <w:t xml:space="preserve">        </w:t>
      </w:r>
      <w:r>
        <w:rPr>
          <w:color w:val="0000FF"/>
        </w:rPr>
        <w:t>return</w:t>
      </w:r>
      <w:r>
        <w:rPr>
          <w:color w:val="000000"/>
        </w:rPr>
        <w:t xml:space="preserve"> </w:t>
      </w:r>
      <w:r>
        <w:rPr>
          <w:color w:val="0000FF"/>
        </w:rPr>
        <w:t>new</w:t>
      </w:r>
      <w:r>
        <w:rPr>
          <w:color w:val="000000"/>
        </w:rPr>
        <w:t xml:space="preserve"> String(data,CHARSET);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lastRenderedPageBreak/>
        <w:t xml:space="preserve">    </w:t>
      </w:r>
    </w:p>
    <w:p w:rsidR="001A7847" w:rsidRDefault="007D395D">
      <w:pPr>
        <w:pStyle w:val="HTML"/>
        <w:shd w:val="clear" w:color="auto" w:fill="F5F5F5"/>
        <w:rPr>
          <w:color w:val="000000"/>
        </w:rPr>
      </w:pPr>
      <w:r>
        <w:rPr>
          <w:color w:val="00000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作为一个整体，</w:t>
      </w:r>
      <w:r>
        <w:rPr>
          <w:rFonts w:ascii="Verdana" w:hAnsi="Verdana"/>
          <w:color w:val="000000"/>
          <w:sz w:val="20"/>
          <w:szCs w:val="20"/>
        </w:rPr>
        <w:t>write()</w:t>
      </w:r>
      <w:r>
        <w:rPr>
          <w:rFonts w:ascii="Verdana" w:hAnsi="Verdana"/>
          <w:color w:val="000000"/>
          <w:sz w:val="20"/>
          <w:szCs w:val="20"/>
        </w:rPr>
        <w:t>方法是一个</w:t>
      </w:r>
      <w:r>
        <w:rPr>
          <w:rFonts w:ascii="Verdana" w:hAnsi="Verdana"/>
          <w:color w:val="000000"/>
          <w:sz w:val="20"/>
          <w:szCs w:val="20"/>
        </w:rPr>
        <w:t>“</w:t>
      </w:r>
      <w:r>
        <w:rPr>
          <w:rFonts w:ascii="Verdana" w:hAnsi="Verdana"/>
          <w:color w:val="000000"/>
          <w:sz w:val="20"/>
          <w:szCs w:val="20"/>
        </w:rPr>
        <w:t>幂等</w:t>
      </w:r>
      <w:r>
        <w:rPr>
          <w:rFonts w:ascii="Verdana" w:hAnsi="Verdana"/>
          <w:color w:val="000000"/>
          <w:sz w:val="20"/>
          <w:szCs w:val="20"/>
        </w:rPr>
        <w:t>”</w:t>
      </w:r>
      <w:r>
        <w:rPr>
          <w:rFonts w:ascii="Verdana" w:hAnsi="Verdana"/>
          <w:color w:val="000000"/>
          <w:sz w:val="20"/>
          <w:szCs w:val="20"/>
        </w:rPr>
        <w:t>操作，所以我们可以对他进行无条件重试。我们新建一个类</w:t>
      </w:r>
      <w:r>
        <w:rPr>
          <w:rFonts w:ascii="Verdana" w:hAnsi="Verdana"/>
          <w:color w:val="000000"/>
          <w:sz w:val="20"/>
          <w:szCs w:val="20"/>
        </w:rPr>
        <w:t>ChangedActiveKeyValueStore</w:t>
      </w:r>
      <w:r>
        <w:rPr>
          <w:rFonts w:ascii="Verdana" w:hAnsi="Verdana"/>
          <w:color w:val="000000"/>
          <w:sz w:val="20"/>
          <w:szCs w:val="20"/>
        </w:rPr>
        <w:t>，代码如下：</w:t>
      </w:r>
    </w:p>
    <w:p w:rsidR="001A7847" w:rsidRDefault="007D395D">
      <w:pPr>
        <w:pStyle w:val="HTML"/>
        <w:shd w:val="clear" w:color="auto" w:fill="F5F5F5"/>
        <w:rPr>
          <w:color w:val="000000"/>
        </w:rPr>
      </w:pPr>
      <w:r>
        <w:rPr>
          <w:color w:val="000000"/>
        </w:rPr>
        <w:t>package org.zk;</w:t>
      </w:r>
    </w:p>
    <w:p w:rsidR="001A7847" w:rsidRDefault="007D395D">
      <w:pPr>
        <w:pStyle w:val="HTML"/>
        <w:shd w:val="clear" w:color="auto" w:fill="F5F5F5"/>
        <w:rPr>
          <w:color w:val="000000"/>
        </w:rPr>
      </w:pPr>
      <w:r>
        <w:rPr>
          <w:color w:val="000000"/>
        </w:rPr>
        <w:t>import java.nio.charset.Charset;</w:t>
      </w:r>
    </w:p>
    <w:p w:rsidR="001A7847" w:rsidRDefault="007D395D">
      <w:pPr>
        <w:pStyle w:val="HTML"/>
        <w:shd w:val="clear" w:color="auto" w:fill="F5F5F5"/>
        <w:rPr>
          <w:color w:val="000000"/>
        </w:rPr>
      </w:pPr>
      <w:r>
        <w:rPr>
          <w:color w:val="000000"/>
        </w:rPr>
        <w:t>import java.util.concurrent.TimeUnit;</w:t>
      </w:r>
    </w:p>
    <w:p w:rsidR="001A7847" w:rsidRDefault="007D395D">
      <w:pPr>
        <w:pStyle w:val="HTML"/>
        <w:shd w:val="clear" w:color="auto" w:fill="F5F5F5"/>
        <w:rPr>
          <w:color w:val="000000"/>
        </w:rPr>
      </w:pPr>
      <w:r>
        <w:rPr>
          <w:color w:val="000000"/>
        </w:rPr>
        <w:t>import org.apache.zookeeper.CreateMode;</w:t>
      </w:r>
    </w:p>
    <w:p w:rsidR="001A7847" w:rsidRDefault="007D395D">
      <w:pPr>
        <w:pStyle w:val="HTML"/>
        <w:shd w:val="clear" w:color="auto" w:fill="F5F5F5"/>
        <w:rPr>
          <w:color w:val="000000"/>
        </w:rPr>
      </w:pPr>
      <w:r>
        <w:rPr>
          <w:color w:val="000000"/>
        </w:rPr>
        <w:t>import org.apache.zookeeper.KeeperException;</w:t>
      </w:r>
    </w:p>
    <w:p w:rsidR="001A7847" w:rsidRDefault="007D395D">
      <w:pPr>
        <w:pStyle w:val="HTML"/>
        <w:shd w:val="clear" w:color="auto" w:fill="F5F5F5"/>
        <w:rPr>
          <w:color w:val="000000"/>
        </w:rPr>
      </w:pPr>
      <w:r>
        <w:rPr>
          <w:color w:val="000000"/>
        </w:rPr>
        <w:t>import org.apache.zookeeper.Watcher;</w:t>
      </w:r>
    </w:p>
    <w:p w:rsidR="001A7847" w:rsidRDefault="007D395D">
      <w:pPr>
        <w:pStyle w:val="HTML"/>
        <w:shd w:val="clear" w:color="auto" w:fill="F5F5F5"/>
        <w:rPr>
          <w:color w:val="000000"/>
        </w:rPr>
      </w:pPr>
      <w:r>
        <w:rPr>
          <w:color w:val="000000"/>
        </w:rPr>
        <w:t>import org.apache.zookeeper.ZooDefs.Ids;</w:t>
      </w:r>
    </w:p>
    <w:p w:rsidR="001A7847" w:rsidRDefault="007D395D">
      <w:pPr>
        <w:pStyle w:val="HTML"/>
        <w:shd w:val="clear" w:color="auto" w:fill="F5F5F5"/>
        <w:rPr>
          <w:color w:val="000000"/>
        </w:rPr>
      </w:pPr>
      <w:r>
        <w:rPr>
          <w:color w:val="000000"/>
        </w:rPr>
        <w:t>import org.apache.zookeeper.data.Stat;</w:t>
      </w: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ChangedActiveKeyValueStore extends ConnectionWatcher{</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w:t>
      </w:r>
      <w:r>
        <w:rPr>
          <w:color w:val="0000FF"/>
        </w:rPr>
        <w:t>static</w:t>
      </w:r>
      <w:r>
        <w:rPr>
          <w:color w:val="000000"/>
        </w:rPr>
        <w:t xml:space="preserve"> final Charset CHARSET=Charset.forName(</w:t>
      </w:r>
      <w:r>
        <w:rPr>
          <w:color w:val="800000"/>
        </w:rPr>
        <w:t>"UTF-8"</w:t>
      </w:r>
      <w:r>
        <w:rPr>
          <w:color w:val="000000"/>
        </w:rPr>
        <w:t>);</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w:t>
      </w:r>
      <w:r>
        <w:rPr>
          <w:color w:val="0000FF"/>
        </w:rPr>
        <w:t>static</w:t>
      </w:r>
      <w:r>
        <w:rPr>
          <w:color w:val="000000"/>
        </w:rPr>
        <w:t xml:space="preserve"> final </w:t>
      </w:r>
      <w:r>
        <w:rPr>
          <w:color w:val="0000FF"/>
        </w:rPr>
        <w:t>int</w:t>
      </w:r>
      <w:r>
        <w:rPr>
          <w:color w:val="000000"/>
        </w:rPr>
        <w:t xml:space="preserve"> MAX_RETRIES = </w:t>
      </w:r>
      <w:r>
        <w:rPr>
          <w:color w:val="800080"/>
        </w:rPr>
        <w:t>5</w:t>
      </w: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w:t>
      </w:r>
      <w:r>
        <w:rPr>
          <w:color w:val="0000FF"/>
        </w:rPr>
        <w:t>static</w:t>
      </w:r>
      <w:r>
        <w:rPr>
          <w:color w:val="000000"/>
        </w:rPr>
        <w:t xml:space="preserve"> final </w:t>
      </w:r>
      <w:r>
        <w:rPr>
          <w:color w:val="0000FF"/>
        </w:rPr>
        <w:t>long</w:t>
      </w:r>
      <w:r>
        <w:rPr>
          <w:color w:val="000000"/>
        </w:rPr>
        <w:t xml:space="preserve"> RETRY_PERIOD_SECONDS = </w:t>
      </w:r>
      <w:r>
        <w:rPr>
          <w:color w:val="800080"/>
        </w:rPr>
        <w:t>5</w:t>
      </w:r>
      <w:r>
        <w:rPr>
          <w:color w:val="000000"/>
        </w:rPr>
        <w:t>;</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write(String path,String value) throws InterruptedException, KeeperException{</w:t>
      </w:r>
    </w:p>
    <w:p w:rsidR="001A7847" w:rsidRDefault="007D395D">
      <w:pPr>
        <w:pStyle w:val="HTML"/>
        <w:shd w:val="clear" w:color="auto" w:fill="F5F5F5"/>
        <w:rPr>
          <w:color w:val="000000"/>
        </w:rPr>
      </w:pPr>
      <w:r>
        <w:rPr>
          <w:color w:val="000000"/>
        </w:rPr>
        <w:t xml:space="preserve">        </w:t>
      </w:r>
      <w:r>
        <w:rPr>
          <w:color w:val="0000FF"/>
        </w:rPr>
        <w:t>int</w:t>
      </w:r>
      <w:r>
        <w:rPr>
          <w:color w:val="000000"/>
        </w:rPr>
        <w:t xml:space="preserve"> retries=</w:t>
      </w:r>
      <w:r>
        <w:rPr>
          <w:color w:val="800080"/>
        </w:rPr>
        <w:t>0</w:t>
      </w:r>
      <w:r>
        <w:rPr>
          <w:color w:val="000000"/>
        </w:rPr>
        <w:t>;</w:t>
      </w:r>
    </w:p>
    <w:p w:rsidR="001A7847" w:rsidRDefault="007D395D">
      <w:pPr>
        <w:pStyle w:val="HTML"/>
        <w:shd w:val="clear" w:color="auto" w:fill="F5F5F5"/>
        <w:rPr>
          <w:color w:val="000000"/>
        </w:rPr>
      </w:pPr>
      <w:r>
        <w:rPr>
          <w:color w:val="000000"/>
        </w:rPr>
        <w:t xml:space="preserve">        </w:t>
      </w:r>
      <w:r>
        <w:rPr>
          <w:color w:val="0000FF"/>
        </w:rPr>
        <w:t>while</w:t>
      </w:r>
      <w:r>
        <w:rPr>
          <w:color w:val="000000"/>
        </w:rPr>
        <w:t>(</w:t>
      </w:r>
      <w:r>
        <w:rPr>
          <w:color w:val="0000FF"/>
        </w:rPr>
        <w:t>true</w:t>
      </w:r>
      <w:r>
        <w:rPr>
          <w:color w:val="000000"/>
        </w:rPr>
        <w:t>){</w:t>
      </w:r>
    </w:p>
    <w:p w:rsidR="001A7847" w:rsidRDefault="007D395D">
      <w:pPr>
        <w:pStyle w:val="HTML"/>
        <w:shd w:val="clear" w:color="auto" w:fill="F5F5F5"/>
        <w:rPr>
          <w:color w:val="000000"/>
        </w:rPr>
      </w:pPr>
      <w:r>
        <w:rPr>
          <w:color w:val="000000"/>
        </w:rPr>
        <w:t xml:space="preserve">            </w:t>
      </w:r>
      <w:r>
        <w:rPr>
          <w:color w:val="0000FF"/>
        </w:rPr>
        <w:t>try</w:t>
      </w:r>
      <w:r>
        <w:rPr>
          <w:color w:val="000000"/>
        </w:rPr>
        <w:t xml:space="preserve"> {</w:t>
      </w:r>
    </w:p>
    <w:p w:rsidR="001A7847" w:rsidRDefault="007D395D">
      <w:pPr>
        <w:pStyle w:val="HTML"/>
        <w:shd w:val="clear" w:color="auto" w:fill="F5F5F5"/>
        <w:rPr>
          <w:color w:val="000000"/>
        </w:rPr>
      </w:pPr>
      <w:r>
        <w:rPr>
          <w:color w:val="000000"/>
        </w:rPr>
        <w:t xml:space="preserve">                Stat stat = zk.exists(path, </w:t>
      </w:r>
      <w:r>
        <w:rPr>
          <w:color w:val="0000FF"/>
        </w:rPr>
        <w:t>false</w:t>
      </w:r>
      <w:r>
        <w:rPr>
          <w:color w:val="000000"/>
        </w:rPr>
        <w:t>);</w:t>
      </w:r>
    </w:p>
    <w:p w:rsidR="001A7847" w:rsidRDefault="007D395D">
      <w:pPr>
        <w:pStyle w:val="HTML"/>
        <w:shd w:val="clear" w:color="auto" w:fill="F5F5F5"/>
        <w:rPr>
          <w:color w:val="000000"/>
        </w:rPr>
      </w:pPr>
      <w:r>
        <w:rPr>
          <w:color w:val="000000"/>
        </w:rPr>
        <w:t xml:space="preserve">                </w:t>
      </w:r>
      <w:r>
        <w:rPr>
          <w:color w:val="0000FF"/>
        </w:rPr>
        <w:t>if</w:t>
      </w:r>
      <w:r>
        <w:rPr>
          <w:color w:val="000000"/>
        </w:rPr>
        <w:t>(stat==</w:t>
      </w:r>
      <w:r>
        <w:rPr>
          <w:color w:val="0000FF"/>
        </w:rPr>
        <w:t>null</w:t>
      </w:r>
      <w:r>
        <w:rPr>
          <w:color w:val="000000"/>
        </w:rPr>
        <w:t>){</w:t>
      </w:r>
    </w:p>
    <w:p w:rsidR="001A7847" w:rsidRDefault="007D395D">
      <w:pPr>
        <w:pStyle w:val="HTML"/>
        <w:shd w:val="clear" w:color="auto" w:fill="F5F5F5"/>
        <w:rPr>
          <w:color w:val="000000"/>
        </w:rPr>
      </w:pPr>
      <w:r>
        <w:rPr>
          <w:color w:val="000000"/>
        </w:rPr>
        <w:t xml:space="preserve">                    zk.create(path, value.getBytes(CHARSET),Ids.OPEN_ACL_UNSAFE, CreateMode.PERSISTENT);</w:t>
      </w:r>
    </w:p>
    <w:p w:rsidR="001A7847" w:rsidRDefault="007D395D">
      <w:pPr>
        <w:pStyle w:val="HTML"/>
        <w:shd w:val="clear" w:color="auto" w:fill="F5F5F5"/>
        <w:rPr>
          <w:color w:val="000000"/>
        </w:rPr>
      </w:pPr>
      <w:r>
        <w:rPr>
          <w:color w:val="000000"/>
        </w:rPr>
        <w:t xml:space="preserve">                }</w:t>
      </w:r>
      <w:r>
        <w:rPr>
          <w:color w:val="0000FF"/>
        </w:rPr>
        <w:t>else</w:t>
      </w:r>
      <w:r>
        <w:rPr>
          <w:color w:val="000000"/>
        </w:rPr>
        <w:t>{</w:t>
      </w:r>
    </w:p>
    <w:p w:rsidR="001A7847" w:rsidRDefault="007D395D">
      <w:pPr>
        <w:pStyle w:val="HTML"/>
        <w:shd w:val="clear" w:color="auto" w:fill="F5F5F5"/>
        <w:rPr>
          <w:color w:val="000000"/>
        </w:rPr>
      </w:pPr>
      <w:r>
        <w:rPr>
          <w:color w:val="000000"/>
        </w:rPr>
        <w:t xml:space="preserve">                    zk.setData(path, value.getBytes(CHARSET),stat.getVersion());</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 </w:t>
      </w:r>
      <w:r>
        <w:rPr>
          <w:color w:val="0000FF"/>
        </w:rPr>
        <w:t>catch</w:t>
      </w:r>
      <w:r>
        <w:rPr>
          <w:color w:val="000000"/>
        </w:rPr>
        <w:t xml:space="preserve"> (KeeperException.SessionExpiredException e) {</w:t>
      </w:r>
    </w:p>
    <w:p w:rsidR="001A7847" w:rsidRDefault="007D395D">
      <w:pPr>
        <w:pStyle w:val="HTML"/>
        <w:shd w:val="clear" w:color="auto" w:fill="F5F5F5"/>
        <w:rPr>
          <w:color w:val="000000"/>
        </w:rPr>
      </w:pPr>
      <w:r>
        <w:rPr>
          <w:color w:val="000000"/>
        </w:rPr>
        <w:t xml:space="preserve">                </w:t>
      </w:r>
      <w:r>
        <w:rPr>
          <w:color w:val="0000FF"/>
        </w:rPr>
        <w:t>throw</w:t>
      </w:r>
      <w:r>
        <w:rPr>
          <w:color w:val="000000"/>
        </w:rPr>
        <w:t xml:space="preserve"> e;</w:t>
      </w:r>
    </w:p>
    <w:p w:rsidR="001A7847" w:rsidRDefault="007D395D">
      <w:pPr>
        <w:pStyle w:val="HTML"/>
        <w:shd w:val="clear" w:color="auto" w:fill="F5F5F5"/>
        <w:rPr>
          <w:color w:val="000000"/>
        </w:rPr>
      </w:pPr>
      <w:r>
        <w:rPr>
          <w:color w:val="000000"/>
        </w:rPr>
        <w:t xml:space="preserve">            } </w:t>
      </w:r>
      <w:r>
        <w:rPr>
          <w:color w:val="0000FF"/>
        </w:rPr>
        <w:t>catch</w:t>
      </w:r>
      <w:r>
        <w:rPr>
          <w:color w:val="000000"/>
        </w:rPr>
        <w:t xml:space="preserve"> (KeeperException e) {</w:t>
      </w:r>
    </w:p>
    <w:p w:rsidR="001A7847" w:rsidRDefault="007D395D">
      <w:pPr>
        <w:pStyle w:val="HTML"/>
        <w:shd w:val="clear" w:color="auto" w:fill="F5F5F5"/>
        <w:rPr>
          <w:color w:val="000000"/>
        </w:rPr>
      </w:pPr>
      <w:r>
        <w:rPr>
          <w:color w:val="000000"/>
        </w:rPr>
        <w:t xml:space="preserve">                </w:t>
      </w:r>
      <w:r>
        <w:rPr>
          <w:color w:val="0000FF"/>
        </w:rPr>
        <w:t>if</w:t>
      </w:r>
      <w:r>
        <w:rPr>
          <w:color w:val="000000"/>
        </w:rPr>
        <w:t>(retries++==MAX_RETRIES){</w:t>
      </w:r>
    </w:p>
    <w:p w:rsidR="001A7847" w:rsidRDefault="007D395D">
      <w:pPr>
        <w:pStyle w:val="HTML"/>
        <w:shd w:val="clear" w:color="auto" w:fill="F5F5F5"/>
        <w:rPr>
          <w:color w:val="000000"/>
        </w:rPr>
      </w:pPr>
      <w:r>
        <w:rPr>
          <w:color w:val="000000"/>
        </w:rPr>
        <w:t xml:space="preserve">                    </w:t>
      </w:r>
      <w:r>
        <w:rPr>
          <w:color w:val="0000FF"/>
        </w:rPr>
        <w:t>throw</w:t>
      </w:r>
      <w:r>
        <w:rPr>
          <w:color w:val="000000"/>
        </w:rPr>
        <w:t xml:space="preserve"> e;</w:t>
      </w:r>
    </w:p>
    <w:p w:rsidR="001A7847" w:rsidRDefault="007D395D">
      <w:pPr>
        <w:pStyle w:val="HTML"/>
        <w:shd w:val="clear" w:color="auto" w:fill="F5F5F5"/>
        <w:rPr>
          <w:color w:val="000000"/>
        </w:rPr>
      </w:pPr>
      <w:r>
        <w:rPr>
          <w:color w:val="000000"/>
        </w:rPr>
        <w:t xml:space="preserve">                }                TimeUnit.SECONDS.sleep(RETRY_PERIOD_SECONDS);</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String read(String path,Watcher watch) throws KeeperException, InterruptedException{</w:t>
      </w:r>
    </w:p>
    <w:p w:rsidR="001A7847" w:rsidRDefault="007D395D">
      <w:pPr>
        <w:pStyle w:val="HTML"/>
        <w:shd w:val="clear" w:color="auto" w:fill="F5F5F5"/>
        <w:rPr>
          <w:color w:val="000000"/>
        </w:rPr>
      </w:pPr>
      <w:r>
        <w:rPr>
          <w:color w:val="000000"/>
        </w:rPr>
        <w:t xml:space="preserve">        </w:t>
      </w:r>
      <w:r>
        <w:rPr>
          <w:color w:val="0000FF"/>
        </w:rPr>
        <w:t>byte</w:t>
      </w:r>
      <w:r>
        <w:rPr>
          <w:color w:val="000000"/>
        </w:rPr>
        <w:t xml:space="preserve">[] data = zk.getData(path, watch, </w:t>
      </w:r>
      <w:r>
        <w:rPr>
          <w:color w:val="0000FF"/>
        </w:rPr>
        <w:t>null</w:t>
      </w:r>
      <w:r>
        <w:rPr>
          <w:color w:val="000000"/>
        </w:rPr>
        <w:t>);</w:t>
      </w:r>
    </w:p>
    <w:p w:rsidR="001A7847" w:rsidRDefault="007D395D">
      <w:pPr>
        <w:pStyle w:val="HTML"/>
        <w:shd w:val="clear" w:color="auto" w:fill="F5F5F5"/>
        <w:rPr>
          <w:color w:val="000000"/>
        </w:rPr>
      </w:pPr>
      <w:r>
        <w:rPr>
          <w:color w:val="000000"/>
        </w:rPr>
        <w:t xml:space="preserve">        </w:t>
      </w:r>
      <w:r>
        <w:rPr>
          <w:color w:val="0000FF"/>
        </w:rPr>
        <w:t>return</w:t>
      </w:r>
      <w:r>
        <w:rPr>
          <w:color w:val="000000"/>
        </w:rPr>
        <w:t xml:space="preserve"> </w:t>
      </w:r>
      <w:r>
        <w:rPr>
          <w:color w:val="0000FF"/>
        </w:rPr>
        <w:t>new</w:t>
      </w:r>
      <w:r>
        <w:rPr>
          <w:color w:val="000000"/>
        </w:rPr>
        <w:t xml:space="preserve"> String(data,CHARSET);</w:t>
      </w:r>
    </w:p>
    <w:p w:rsidR="001A7847" w:rsidRDefault="007D395D">
      <w:pPr>
        <w:pStyle w:val="HTML"/>
        <w:shd w:val="clear" w:color="auto" w:fill="F5F5F5"/>
        <w:rPr>
          <w:color w:val="000000"/>
        </w:rPr>
      </w:pPr>
      <w:r>
        <w:rPr>
          <w:color w:val="000000"/>
        </w:rPr>
        <w:lastRenderedPageBreak/>
        <w:t xml:space="preserve">    }</w:t>
      </w:r>
    </w:p>
    <w:p w:rsidR="001A7847" w:rsidRDefault="007D395D">
      <w:pPr>
        <w:pStyle w:val="HTML"/>
        <w:shd w:val="clear" w:color="auto" w:fill="F5F5F5"/>
        <w:rPr>
          <w:color w:val="000000"/>
        </w:rPr>
      </w:pPr>
      <w:r>
        <w:rPr>
          <w:color w:val="00000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在该类中，对前面的</w:t>
      </w:r>
      <w:r>
        <w:rPr>
          <w:rFonts w:ascii="Verdana" w:hAnsi="Verdana"/>
          <w:color w:val="000000"/>
          <w:sz w:val="20"/>
          <w:szCs w:val="20"/>
        </w:rPr>
        <w:t>write()</w:t>
      </w:r>
      <w:r>
        <w:rPr>
          <w:rFonts w:ascii="Verdana" w:hAnsi="Verdana"/>
          <w:color w:val="000000"/>
          <w:sz w:val="20"/>
          <w:szCs w:val="20"/>
        </w:rPr>
        <w:t>进行了修改</w:t>
      </w:r>
      <w:r>
        <w:rPr>
          <w:rFonts w:ascii="Verdana" w:hAnsi="Verdana"/>
          <w:color w:val="000000"/>
          <w:sz w:val="20"/>
          <w:szCs w:val="20"/>
        </w:rPr>
        <w:t>,</w:t>
      </w:r>
      <w:r>
        <w:rPr>
          <w:rFonts w:ascii="Verdana" w:hAnsi="Verdana"/>
          <w:color w:val="000000"/>
          <w:sz w:val="20"/>
          <w:szCs w:val="20"/>
        </w:rPr>
        <w:t>该版本的</w:t>
      </w:r>
      <w:r>
        <w:rPr>
          <w:rFonts w:ascii="Verdana" w:hAnsi="Verdana"/>
          <w:color w:val="000000"/>
          <w:sz w:val="20"/>
          <w:szCs w:val="20"/>
        </w:rPr>
        <w:t>wirte()</w:t>
      </w:r>
      <w:r>
        <w:rPr>
          <w:rFonts w:ascii="Verdana" w:hAnsi="Verdana"/>
          <w:color w:val="000000"/>
          <w:sz w:val="20"/>
          <w:szCs w:val="20"/>
        </w:rPr>
        <w:t>能够循环执行重试。其中设置了重试的最大次数</w:t>
      </w:r>
      <w:r>
        <w:rPr>
          <w:rFonts w:ascii="Verdana" w:hAnsi="Verdana"/>
          <w:color w:val="000000"/>
          <w:sz w:val="20"/>
          <w:szCs w:val="20"/>
        </w:rPr>
        <w:t>MAX_RETRIES</w:t>
      </w:r>
      <w:r>
        <w:rPr>
          <w:rFonts w:ascii="Verdana" w:hAnsi="Verdana"/>
          <w:color w:val="000000"/>
          <w:sz w:val="20"/>
          <w:szCs w:val="20"/>
        </w:rPr>
        <w:t>和两次重试之间的间隔</w:t>
      </w:r>
      <w:r>
        <w:rPr>
          <w:rFonts w:ascii="Verdana" w:hAnsi="Verdana"/>
          <w:color w:val="000000"/>
          <w:sz w:val="20"/>
          <w:szCs w:val="20"/>
        </w:rPr>
        <w:t>RETRY_PERIOD_SECONDS.</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我们再新建一个类</w:t>
      </w:r>
      <w:r>
        <w:rPr>
          <w:rFonts w:ascii="Verdana" w:hAnsi="Verdana"/>
          <w:color w:val="000000"/>
          <w:sz w:val="20"/>
          <w:szCs w:val="20"/>
        </w:rPr>
        <w:t>ResilientConfigUpdater</w:t>
      </w:r>
      <w:r>
        <w:rPr>
          <w:rFonts w:ascii="Verdana" w:hAnsi="Verdana"/>
          <w:color w:val="000000"/>
          <w:sz w:val="20"/>
          <w:szCs w:val="20"/>
        </w:rPr>
        <w:t>，该类对前面的</w:t>
      </w:r>
      <w:r>
        <w:rPr>
          <w:rFonts w:ascii="Verdana" w:hAnsi="Verdana"/>
          <w:color w:val="000000"/>
          <w:sz w:val="20"/>
          <w:szCs w:val="20"/>
        </w:rPr>
        <w:t>ConfigUpdater</w:t>
      </w:r>
      <w:r>
        <w:rPr>
          <w:rFonts w:ascii="Verdana" w:hAnsi="Verdana"/>
          <w:color w:val="000000"/>
          <w:sz w:val="20"/>
          <w:szCs w:val="20"/>
        </w:rPr>
        <w:t>进行了修改，代码如下：</w:t>
      </w:r>
    </w:p>
    <w:p w:rsidR="001A7847" w:rsidRDefault="007D395D">
      <w:pPr>
        <w:pStyle w:val="HTML"/>
        <w:shd w:val="clear" w:color="auto" w:fill="F5F5F5"/>
        <w:rPr>
          <w:color w:val="000000"/>
        </w:rPr>
      </w:pPr>
      <w:r>
        <w:rPr>
          <w:color w:val="000000"/>
        </w:rPr>
        <w:t>package org.zk;</w:t>
      </w:r>
    </w:p>
    <w:p w:rsidR="001A7847" w:rsidRDefault="007D395D">
      <w:pPr>
        <w:pStyle w:val="HTML"/>
        <w:shd w:val="clear" w:color="auto" w:fill="F5F5F5"/>
        <w:rPr>
          <w:color w:val="000000"/>
        </w:rPr>
      </w:pPr>
      <w:r>
        <w:rPr>
          <w:color w:val="000000"/>
        </w:rPr>
        <w:t>import java.io.IOException;</w:t>
      </w:r>
    </w:p>
    <w:p w:rsidR="001A7847" w:rsidRDefault="007D395D">
      <w:pPr>
        <w:pStyle w:val="HTML"/>
        <w:shd w:val="clear" w:color="auto" w:fill="F5F5F5"/>
        <w:rPr>
          <w:color w:val="000000"/>
        </w:rPr>
      </w:pPr>
      <w:r>
        <w:rPr>
          <w:color w:val="000000"/>
        </w:rPr>
        <w:t>import java.nio.charset.Charset;</w:t>
      </w:r>
    </w:p>
    <w:p w:rsidR="001A7847" w:rsidRDefault="007D395D">
      <w:pPr>
        <w:pStyle w:val="HTML"/>
        <w:shd w:val="clear" w:color="auto" w:fill="F5F5F5"/>
        <w:rPr>
          <w:color w:val="000000"/>
        </w:rPr>
      </w:pPr>
      <w:r>
        <w:rPr>
          <w:color w:val="000000"/>
        </w:rPr>
        <w:t>import java.util.Random;</w:t>
      </w:r>
    </w:p>
    <w:p w:rsidR="001A7847" w:rsidRDefault="007D395D">
      <w:pPr>
        <w:pStyle w:val="HTML"/>
        <w:shd w:val="clear" w:color="auto" w:fill="F5F5F5"/>
        <w:rPr>
          <w:color w:val="000000"/>
        </w:rPr>
      </w:pPr>
      <w:r>
        <w:rPr>
          <w:color w:val="000000"/>
        </w:rPr>
        <w:t>import java.util.concurrent.TimeUnit;</w:t>
      </w:r>
    </w:p>
    <w:p w:rsidR="001A7847" w:rsidRDefault="007D395D">
      <w:pPr>
        <w:pStyle w:val="HTML"/>
        <w:shd w:val="clear" w:color="auto" w:fill="F5F5F5"/>
        <w:rPr>
          <w:color w:val="000000"/>
        </w:rPr>
      </w:pPr>
      <w:r>
        <w:rPr>
          <w:color w:val="000000"/>
        </w:rPr>
        <w:t>import org.apache.zookeeper.CreateMode;</w:t>
      </w:r>
    </w:p>
    <w:p w:rsidR="001A7847" w:rsidRDefault="007D395D">
      <w:pPr>
        <w:pStyle w:val="HTML"/>
        <w:shd w:val="clear" w:color="auto" w:fill="F5F5F5"/>
        <w:rPr>
          <w:color w:val="000000"/>
        </w:rPr>
      </w:pPr>
      <w:r>
        <w:rPr>
          <w:color w:val="000000"/>
        </w:rPr>
        <w:t>import org.apache.zookeeper.KeeperException;</w:t>
      </w:r>
    </w:p>
    <w:p w:rsidR="001A7847" w:rsidRDefault="007D395D">
      <w:pPr>
        <w:pStyle w:val="HTML"/>
        <w:shd w:val="clear" w:color="auto" w:fill="F5F5F5"/>
        <w:rPr>
          <w:color w:val="000000"/>
        </w:rPr>
      </w:pPr>
      <w:r>
        <w:rPr>
          <w:color w:val="000000"/>
        </w:rPr>
        <w:t>import org.apache.zookeeper.KeeperException.SessionExpiredException;</w:t>
      </w:r>
    </w:p>
    <w:p w:rsidR="001A7847" w:rsidRDefault="007D395D">
      <w:pPr>
        <w:pStyle w:val="HTML"/>
        <w:shd w:val="clear" w:color="auto" w:fill="F5F5F5"/>
        <w:rPr>
          <w:color w:val="000000"/>
        </w:rPr>
      </w:pPr>
      <w:r>
        <w:rPr>
          <w:color w:val="000000"/>
        </w:rPr>
        <w:t>import org.apache.zookeeper.ZooDefs.Ids;</w:t>
      </w:r>
    </w:p>
    <w:p w:rsidR="001A7847" w:rsidRDefault="007D395D">
      <w:pPr>
        <w:pStyle w:val="HTML"/>
        <w:shd w:val="clear" w:color="auto" w:fill="F5F5F5"/>
        <w:rPr>
          <w:color w:val="000000"/>
        </w:rPr>
      </w:pPr>
      <w:r>
        <w:rPr>
          <w:color w:val="000000"/>
        </w:rPr>
        <w:t>import org.apache.zookeeper.data.Stat;</w:t>
      </w:r>
    </w:p>
    <w:p w:rsidR="001A7847" w:rsidRDefault="007D395D">
      <w:pPr>
        <w:pStyle w:val="HTML"/>
        <w:shd w:val="clear" w:color="auto" w:fill="F5F5F5"/>
        <w:rPr>
          <w:color w:val="000000"/>
        </w:rPr>
      </w:pPr>
      <w:r>
        <w:rPr>
          <w:color w:val="0000FF"/>
        </w:rPr>
        <w:t>public</w:t>
      </w:r>
      <w:r>
        <w:rPr>
          <w:color w:val="000000"/>
        </w:rPr>
        <w:t xml:space="preserve"> </w:t>
      </w:r>
      <w:r>
        <w:rPr>
          <w:color w:val="0000FF"/>
        </w:rPr>
        <w:t>class</w:t>
      </w:r>
      <w:r>
        <w:rPr>
          <w:color w:val="000000"/>
        </w:rPr>
        <w:t xml:space="preserve"> ResilientConfigUpdater extends ConnectionWatcher{</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final String PATH=</w:t>
      </w:r>
      <w:r>
        <w:rPr>
          <w:color w:val="800000"/>
        </w:rPr>
        <w:t>"/config"</w:t>
      </w:r>
      <w:r>
        <w:rPr>
          <w:color w:val="000000"/>
        </w:rPr>
        <w:t>;</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ChangedActiveKeyValueStore store;</w:t>
      </w:r>
    </w:p>
    <w:p w:rsidR="001A7847" w:rsidRDefault="007D395D">
      <w:pPr>
        <w:pStyle w:val="HTML"/>
        <w:shd w:val="clear" w:color="auto" w:fill="F5F5F5"/>
        <w:rPr>
          <w:color w:val="000000"/>
        </w:rPr>
      </w:pPr>
      <w:r>
        <w:rPr>
          <w:color w:val="000000"/>
        </w:rPr>
        <w:t xml:space="preserve">    </w:t>
      </w:r>
      <w:r>
        <w:rPr>
          <w:color w:val="0000FF"/>
        </w:rPr>
        <w:t>private</w:t>
      </w:r>
      <w:r>
        <w:rPr>
          <w:color w:val="000000"/>
        </w:rPr>
        <w:t xml:space="preserve"> Random random=</w:t>
      </w:r>
      <w:r>
        <w:rPr>
          <w:color w:val="0000FF"/>
        </w:rPr>
        <w:t>new</w:t>
      </w:r>
      <w:r>
        <w:rPr>
          <w:color w:val="000000"/>
        </w:rPr>
        <w:t xml:space="preserve"> Random();</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ResilientConfigUpdater(String hosts) throws IOException, InterruptedException {</w:t>
      </w:r>
    </w:p>
    <w:p w:rsidR="001A7847" w:rsidRDefault="007D395D">
      <w:pPr>
        <w:pStyle w:val="HTML"/>
        <w:shd w:val="clear" w:color="auto" w:fill="F5F5F5"/>
        <w:rPr>
          <w:color w:val="000000"/>
        </w:rPr>
      </w:pPr>
      <w:r>
        <w:rPr>
          <w:color w:val="000000"/>
        </w:rPr>
        <w:t xml:space="preserve">        store=</w:t>
      </w:r>
      <w:r>
        <w:rPr>
          <w:color w:val="0000FF"/>
        </w:rPr>
        <w:t>new</w:t>
      </w:r>
      <w:r>
        <w:rPr>
          <w:color w:val="000000"/>
        </w:rPr>
        <w:t xml:space="preserve"> ChangedActiveKeyValueStore();</w:t>
      </w:r>
    </w:p>
    <w:p w:rsidR="001A7847" w:rsidRDefault="007D395D">
      <w:pPr>
        <w:pStyle w:val="HTML"/>
        <w:shd w:val="clear" w:color="auto" w:fill="F5F5F5"/>
        <w:rPr>
          <w:color w:val="000000"/>
        </w:rPr>
      </w:pPr>
      <w:r>
        <w:rPr>
          <w:color w:val="000000"/>
        </w:rPr>
        <w:t xml:space="preserve">        store.connect(hosts);</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run() throws InterruptedException, KeeperException{</w:t>
      </w:r>
    </w:p>
    <w:p w:rsidR="001A7847" w:rsidRDefault="007D395D">
      <w:pPr>
        <w:pStyle w:val="HTML"/>
        <w:shd w:val="clear" w:color="auto" w:fill="F5F5F5"/>
        <w:rPr>
          <w:color w:val="000000"/>
        </w:rPr>
      </w:pPr>
      <w:r>
        <w:rPr>
          <w:color w:val="000000"/>
        </w:rPr>
        <w:t xml:space="preserve">        </w:t>
      </w:r>
      <w:r>
        <w:rPr>
          <w:color w:val="0000FF"/>
        </w:rPr>
        <w:t>while</w:t>
      </w:r>
      <w:r>
        <w:rPr>
          <w:color w:val="000000"/>
        </w:rPr>
        <w:t>(</w:t>
      </w:r>
      <w:r>
        <w:rPr>
          <w:color w:val="0000FF"/>
        </w:rPr>
        <w:t>true</w:t>
      </w:r>
      <w:r>
        <w:rPr>
          <w:color w:val="000000"/>
        </w:rPr>
        <w:t>){</w:t>
      </w:r>
    </w:p>
    <w:p w:rsidR="001A7847" w:rsidRDefault="007D395D">
      <w:pPr>
        <w:pStyle w:val="HTML"/>
        <w:shd w:val="clear" w:color="auto" w:fill="F5F5F5"/>
        <w:rPr>
          <w:color w:val="000000"/>
        </w:rPr>
      </w:pPr>
      <w:r>
        <w:rPr>
          <w:color w:val="000000"/>
        </w:rPr>
        <w:t xml:space="preserve">            String value=random.nextInt(</w:t>
      </w:r>
      <w:r>
        <w:rPr>
          <w:color w:val="800080"/>
        </w:rPr>
        <w:t>100</w:t>
      </w:r>
      <w:r>
        <w:rPr>
          <w:color w:val="000000"/>
        </w:rPr>
        <w:t>)+</w:t>
      </w:r>
      <w:r>
        <w:rPr>
          <w:color w:val="800000"/>
        </w:rPr>
        <w:t>""</w:t>
      </w:r>
      <w:r>
        <w:rPr>
          <w:color w:val="000000"/>
        </w:rPr>
        <w:t>;</w:t>
      </w:r>
    </w:p>
    <w:p w:rsidR="001A7847" w:rsidRDefault="007D395D">
      <w:pPr>
        <w:pStyle w:val="HTML"/>
        <w:shd w:val="clear" w:color="auto" w:fill="F5F5F5"/>
        <w:rPr>
          <w:color w:val="000000"/>
        </w:rPr>
      </w:pPr>
      <w:r>
        <w:rPr>
          <w:color w:val="000000"/>
        </w:rPr>
        <w:t xml:space="preserve">            store.write(PATH,value);</w:t>
      </w:r>
    </w:p>
    <w:p w:rsidR="001A7847" w:rsidRDefault="007D395D">
      <w:pPr>
        <w:pStyle w:val="HTML"/>
        <w:shd w:val="clear" w:color="auto" w:fill="F5F5F5"/>
        <w:rPr>
          <w:color w:val="000000"/>
        </w:rPr>
      </w:pPr>
      <w:r>
        <w:rPr>
          <w:color w:val="000000"/>
        </w:rPr>
        <w:t xml:space="preserve">            System.</w:t>
      </w:r>
      <w:r>
        <w:rPr>
          <w:color w:val="0000FF"/>
        </w:rPr>
        <w:t>out</w:t>
      </w:r>
      <w:r>
        <w:rPr>
          <w:color w:val="000000"/>
        </w:rPr>
        <w:t>.printf(</w:t>
      </w:r>
      <w:r>
        <w:rPr>
          <w:color w:val="800000"/>
        </w:rPr>
        <w:t>"Set %s to %s\n"</w:t>
      </w:r>
      <w:r>
        <w:rPr>
          <w:color w:val="000000"/>
        </w:rPr>
        <w:t>,PATH,value);</w:t>
      </w:r>
    </w:p>
    <w:p w:rsidR="001A7847" w:rsidRDefault="007D395D">
      <w:pPr>
        <w:pStyle w:val="HTML"/>
        <w:shd w:val="clear" w:color="auto" w:fill="F5F5F5"/>
        <w:rPr>
          <w:color w:val="000000"/>
        </w:rPr>
      </w:pPr>
      <w:r>
        <w:rPr>
          <w:color w:val="000000"/>
        </w:rPr>
        <w:t xml:space="preserve">            TimeUnit.SECONDS.sleep(random.nextInt(</w:t>
      </w:r>
      <w:r>
        <w:rPr>
          <w:color w:val="800080"/>
        </w:rPr>
        <w:t>10</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throws Exception {</w:t>
      </w:r>
    </w:p>
    <w:p w:rsidR="001A7847" w:rsidRDefault="007D395D">
      <w:pPr>
        <w:pStyle w:val="HTML"/>
        <w:shd w:val="clear" w:color="auto" w:fill="F5F5F5"/>
        <w:rPr>
          <w:color w:val="000000"/>
        </w:rPr>
      </w:pPr>
      <w:r>
        <w:rPr>
          <w:color w:val="000000"/>
        </w:rPr>
        <w:t xml:space="preserve">        </w:t>
      </w:r>
      <w:r>
        <w:rPr>
          <w:color w:val="0000FF"/>
        </w:rPr>
        <w:t>while</w:t>
      </w:r>
      <w:r>
        <w:rPr>
          <w:color w:val="000000"/>
        </w:rPr>
        <w:t>(</w:t>
      </w:r>
      <w:r>
        <w:rPr>
          <w:color w:val="0000FF"/>
        </w:rPr>
        <w:t>true</w:t>
      </w:r>
      <w:r>
        <w:rPr>
          <w:color w:val="000000"/>
        </w:rPr>
        <w:t>){</w:t>
      </w:r>
    </w:p>
    <w:p w:rsidR="001A7847" w:rsidRDefault="007D395D">
      <w:pPr>
        <w:pStyle w:val="HTML"/>
        <w:shd w:val="clear" w:color="auto" w:fill="F5F5F5"/>
        <w:rPr>
          <w:color w:val="000000"/>
        </w:rPr>
      </w:pPr>
      <w:r>
        <w:rPr>
          <w:color w:val="000000"/>
        </w:rPr>
        <w:t xml:space="preserve">            </w:t>
      </w:r>
      <w:r>
        <w:rPr>
          <w:color w:val="0000FF"/>
        </w:rPr>
        <w:t>try</w:t>
      </w:r>
      <w:r>
        <w:rPr>
          <w:color w:val="000000"/>
        </w:rPr>
        <w:t xml:space="preserve"> {</w:t>
      </w:r>
    </w:p>
    <w:p w:rsidR="001A7847" w:rsidRDefault="007D395D">
      <w:pPr>
        <w:pStyle w:val="HTML"/>
        <w:shd w:val="clear" w:color="auto" w:fill="F5F5F5"/>
        <w:rPr>
          <w:color w:val="000000"/>
        </w:rPr>
      </w:pPr>
      <w:r>
        <w:rPr>
          <w:color w:val="000000"/>
        </w:rPr>
        <w:t xml:space="preserve">                ResilientConfigUpdater configUpdater = </w:t>
      </w:r>
      <w:r>
        <w:rPr>
          <w:color w:val="0000FF"/>
        </w:rPr>
        <w:t>new</w:t>
      </w:r>
      <w:r>
        <w:rPr>
          <w:color w:val="000000"/>
        </w:rPr>
        <w:t xml:space="preserve"> ResilientConfigUpdater(args[</w:t>
      </w:r>
      <w:r>
        <w:rPr>
          <w:color w:val="800080"/>
        </w:rPr>
        <w:t>0</w:t>
      </w:r>
      <w:r>
        <w:rPr>
          <w:color w:val="000000"/>
        </w:rPr>
        <w:t>]);</w:t>
      </w:r>
    </w:p>
    <w:p w:rsidR="001A7847" w:rsidRDefault="007D395D">
      <w:pPr>
        <w:pStyle w:val="HTML"/>
        <w:shd w:val="clear" w:color="auto" w:fill="F5F5F5"/>
        <w:rPr>
          <w:color w:val="000000"/>
        </w:rPr>
      </w:pPr>
      <w:r>
        <w:rPr>
          <w:color w:val="000000"/>
        </w:rPr>
        <w:t xml:space="preserve">                configUpdater.run();</w:t>
      </w:r>
    </w:p>
    <w:p w:rsidR="001A7847" w:rsidRDefault="007D395D">
      <w:pPr>
        <w:pStyle w:val="HTML"/>
        <w:shd w:val="clear" w:color="auto" w:fill="F5F5F5"/>
        <w:rPr>
          <w:color w:val="000000"/>
        </w:rPr>
      </w:pPr>
      <w:r>
        <w:rPr>
          <w:color w:val="000000"/>
        </w:rPr>
        <w:t xml:space="preserve">            }</w:t>
      </w:r>
      <w:r>
        <w:rPr>
          <w:color w:val="0000FF"/>
        </w:rPr>
        <w:t>catch</w:t>
      </w:r>
      <w:r>
        <w:rPr>
          <w:color w:val="000000"/>
        </w:rPr>
        <w:t xml:space="preserve"> (KeeperException.SessionExpiredException e) {</w:t>
      </w:r>
    </w:p>
    <w:p w:rsidR="001A7847" w:rsidRDefault="007D395D">
      <w:pPr>
        <w:pStyle w:val="HTML"/>
        <w:shd w:val="clear" w:color="auto" w:fill="F5F5F5"/>
        <w:rPr>
          <w:color w:val="000000"/>
        </w:rPr>
      </w:pPr>
      <w:r>
        <w:rPr>
          <w:color w:val="000000"/>
        </w:rPr>
        <w:t xml:space="preserve">                </w:t>
      </w:r>
      <w:r>
        <w:rPr>
          <w:color w:val="008000"/>
        </w:rPr>
        <w:t>// start a new session</w:t>
      </w:r>
    </w:p>
    <w:p w:rsidR="001A7847" w:rsidRDefault="007D395D">
      <w:pPr>
        <w:pStyle w:val="HTML"/>
        <w:shd w:val="clear" w:color="auto" w:fill="F5F5F5"/>
        <w:rPr>
          <w:color w:val="000000"/>
        </w:rPr>
      </w:pPr>
      <w:r>
        <w:rPr>
          <w:color w:val="000000"/>
        </w:rPr>
        <w:t xml:space="preserve">            }</w:t>
      </w:r>
      <w:r>
        <w:rPr>
          <w:color w:val="0000FF"/>
        </w:rPr>
        <w:t>catch</w:t>
      </w:r>
      <w:r>
        <w:rPr>
          <w:color w:val="000000"/>
        </w:rPr>
        <w:t xml:space="preserve"> (KeeperException e) {</w:t>
      </w:r>
    </w:p>
    <w:p w:rsidR="001A7847" w:rsidRDefault="007D395D">
      <w:pPr>
        <w:pStyle w:val="HTML"/>
        <w:shd w:val="clear" w:color="auto" w:fill="F5F5F5"/>
        <w:rPr>
          <w:color w:val="000000"/>
        </w:rPr>
      </w:pPr>
      <w:r>
        <w:rPr>
          <w:color w:val="000000"/>
        </w:rPr>
        <w:lastRenderedPageBreak/>
        <w:t xml:space="preserve">                </w:t>
      </w:r>
      <w:r>
        <w:rPr>
          <w:color w:val="008000"/>
        </w:rPr>
        <w:t>// already retried ,so exit</w:t>
      </w:r>
    </w:p>
    <w:p w:rsidR="001A7847" w:rsidRDefault="007D395D">
      <w:pPr>
        <w:pStyle w:val="HTML"/>
        <w:shd w:val="clear" w:color="auto" w:fill="F5F5F5"/>
        <w:rPr>
          <w:color w:val="000000"/>
        </w:rPr>
      </w:pPr>
      <w:r>
        <w:rPr>
          <w:color w:val="000000"/>
        </w:rPr>
        <w:t xml:space="preserve">                e.printStackTrace();</w:t>
      </w:r>
    </w:p>
    <w:p w:rsidR="001A7847" w:rsidRDefault="007D395D">
      <w:pPr>
        <w:pStyle w:val="HTML"/>
        <w:shd w:val="clear" w:color="auto" w:fill="F5F5F5"/>
        <w:rPr>
          <w:color w:val="000000"/>
        </w:rPr>
      </w:pPr>
      <w:r>
        <w:rPr>
          <w:color w:val="000000"/>
        </w:rPr>
        <w:t xml:space="preserve">                </w:t>
      </w:r>
      <w:r>
        <w:rPr>
          <w:color w:val="0000FF"/>
        </w:rPr>
        <w:t>break</w:t>
      </w:r>
      <w:r>
        <w:rPr>
          <w:color w:val="000000"/>
        </w:rPr>
        <w:t>;</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 xml:space="preserve">    }</w:t>
      </w:r>
    </w:p>
    <w:p w:rsidR="001A7847" w:rsidRDefault="007D395D">
      <w:pPr>
        <w:pStyle w:val="HTML"/>
        <w:shd w:val="clear" w:color="auto" w:fill="F5F5F5"/>
        <w:rPr>
          <w:color w:val="000000"/>
        </w:rPr>
      </w:pPr>
      <w:r>
        <w:rPr>
          <w:color w:val="00000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在这段代码中没有对</w:t>
      </w:r>
      <w:r>
        <w:rPr>
          <w:rFonts w:ascii="Verdana" w:hAnsi="Verdana"/>
          <w:color w:val="000000"/>
          <w:sz w:val="20"/>
          <w:szCs w:val="20"/>
        </w:rPr>
        <w:t>KeepException.SeeionExpiredException</w:t>
      </w:r>
      <w:r>
        <w:rPr>
          <w:rFonts w:ascii="Verdana" w:hAnsi="Verdana"/>
          <w:color w:val="000000"/>
          <w:sz w:val="20"/>
          <w:szCs w:val="20"/>
        </w:rPr>
        <w:t>异常进行重试，因为一个会话过期</w:t>
      </w:r>
      <w:r>
        <w:rPr>
          <w:rFonts w:ascii="Verdana" w:hAnsi="Verdana"/>
          <w:color w:val="000000"/>
          <w:sz w:val="20"/>
          <w:szCs w:val="20"/>
        </w:rPr>
        <w:t xml:space="preserve"> </w:t>
      </w:r>
      <w:r>
        <w:rPr>
          <w:rFonts w:ascii="Verdana" w:hAnsi="Verdana"/>
          <w:color w:val="000000"/>
          <w:sz w:val="20"/>
          <w:szCs w:val="20"/>
        </w:rPr>
        <w:t>时，</w:t>
      </w:r>
      <w:r>
        <w:rPr>
          <w:rFonts w:ascii="Verdana" w:hAnsi="Verdana"/>
          <w:color w:val="000000"/>
          <w:sz w:val="20"/>
          <w:szCs w:val="20"/>
        </w:rPr>
        <w:t>ZooKeeper</w:t>
      </w:r>
      <w:r>
        <w:rPr>
          <w:rFonts w:ascii="Verdana" w:hAnsi="Verdana"/>
          <w:color w:val="000000"/>
          <w:sz w:val="20"/>
          <w:szCs w:val="20"/>
        </w:rPr>
        <w:t>对象会进入</w:t>
      </w:r>
      <w:r>
        <w:rPr>
          <w:rFonts w:ascii="Verdana" w:hAnsi="Verdana"/>
          <w:color w:val="000000"/>
          <w:sz w:val="20"/>
          <w:szCs w:val="20"/>
        </w:rPr>
        <w:t>CLOSED</w:t>
      </w:r>
      <w:r>
        <w:rPr>
          <w:rFonts w:ascii="Verdana" w:hAnsi="Verdana"/>
          <w:color w:val="000000"/>
          <w:sz w:val="20"/>
          <w:szCs w:val="20"/>
        </w:rPr>
        <w:t>状态，此状态下它不能进行重试连接。我们只能将这个异常简单抛出并让拥有着创建一个新实例，以重试整个</w:t>
      </w:r>
      <w:r>
        <w:rPr>
          <w:rFonts w:ascii="Verdana" w:hAnsi="Verdana"/>
          <w:color w:val="000000"/>
          <w:sz w:val="20"/>
          <w:szCs w:val="20"/>
        </w:rPr>
        <w:t xml:space="preserve"> write()</w:t>
      </w:r>
      <w:r>
        <w:rPr>
          <w:rFonts w:ascii="Verdana" w:hAnsi="Verdana"/>
          <w:color w:val="000000"/>
          <w:sz w:val="20"/>
          <w:szCs w:val="20"/>
        </w:rPr>
        <w:t>方法。一个简单的创建新实例的方法是创建一个新的</w:t>
      </w:r>
      <w:r>
        <w:rPr>
          <w:rFonts w:ascii="Verdana" w:hAnsi="Verdana"/>
          <w:color w:val="000000"/>
          <w:sz w:val="20"/>
          <w:szCs w:val="20"/>
        </w:rPr>
        <w:t>ResilientConfigUpdater</w:t>
      </w:r>
      <w:r>
        <w:rPr>
          <w:rFonts w:ascii="Verdana" w:hAnsi="Verdana"/>
          <w:color w:val="000000"/>
          <w:sz w:val="20"/>
          <w:szCs w:val="20"/>
        </w:rPr>
        <w:t>用于恢复过期会话。</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处理会话过期的另一种方法是在观察中（在这个例子中应该是</w:t>
      </w:r>
      <w:r>
        <w:rPr>
          <w:rFonts w:ascii="Verdana" w:hAnsi="Verdana"/>
          <w:color w:val="000000"/>
          <w:sz w:val="20"/>
          <w:szCs w:val="20"/>
        </w:rPr>
        <w:t>ConnectionWatcher</w:t>
      </w:r>
      <w:r>
        <w:rPr>
          <w:rFonts w:ascii="Verdana" w:hAnsi="Verdana"/>
          <w:color w:val="000000"/>
          <w:sz w:val="20"/>
          <w:szCs w:val="20"/>
        </w:rPr>
        <w:t>）寻找类型为</w:t>
      </w:r>
      <w:r>
        <w:rPr>
          <w:rFonts w:ascii="Verdana" w:hAnsi="Verdana"/>
          <w:color w:val="000000"/>
          <w:sz w:val="20"/>
          <w:szCs w:val="20"/>
        </w:rPr>
        <w:t>ExpiredKeepState</w:t>
      </w:r>
      <w:r>
        <w:rPr>
          <w:rFonts w:ascii="Verdana" w:hAnsi="Verdana"/>
          <w:color w:val="000000"/>
          <w:sz w:val="20"/>
          <w:szCs w:val="20"/>
        </w:rPr>
        <w:t>，然后</w:t>
      </w:r>
      <w:r>
        <w:rPr>
          <w:rFonts w:ascii="Verdana" w:hAnsi="Verdana"/>
          <w:color w:val="000000"/>
          <w:sz w:val="20"/>
          <w:szCs w:val="20"/>
        </w:rPr>
        <w:t xml:space="preserve"> </w:t>
      </w:r>
      <w:r>
        <w:rPr>
          <w:rFonts w:ascii="Verdana" w:hAnsi="Verdana"/>
          <w:color w:val="000000"/>
          <w:sz w:val="20"/>
          <w:szCs w:val="20"/>
        </w:rPr>
        <w:t>再找到的时候创建一个新连接。即使我们收到</w:t>
      </w:r>
      <w:r>
        <w:rPr>
          <w:rFonts w:ascii="Verdana" w:hAnsi="Verdana"/>
          <w:color w:val="000000"/>
          <w:sz w:val="20"/>
          <w:szCs w:val="20"/>
        </w:rPr>
        <w:t>KeeperException.SessionExpiredEception</w:t>
      </w:r>
      <w:r>
        <w:rPr>
          <w:rFonts w:ascii="Verdana" w:hAnsi="Verdana"/>
          <w:color w:val="000000"/>
          <w:sz w:val="20"/>
          <w:szCs w:val="20"/>
        </w:rPr>
        <w:t>异常，这种方法还是可以让我们</w:t>
      </w:r>
      <w:r>
        <w:rPr>
          <w:rFonts w:ascii="Verdana" w:hAnsi="Verdana"/>
          <w:color w:val="000000"/>
          <w:sz w:val="20"/>
          <w:szCs w:val="20"/>
        </w:rPr>
        <w:t xml:space="preserve"> </w:t>
      </w:r>
      <w:r>
        <w:rPr>
          <w:rFonts w:ascii="Verdana" w:hAnsi="Verdana"/>
          <w:color w:val="000000"/>
          <w:sz w:val="20"/>
          <w:szCs w:val="20"/>
        </w:rPr>
        <w:t>在</w:t>
      </w:r>
      <w:r>
        <w:rPr>
          <w:rFonts w:ascii="Verdana" w:hAnsi="Verdana"/>
          <w:color w:val="000000"/>
          <w:sz w:val="20"/>
          <w:szCs w:val="20"/>
        </w:rPr>
        <w:t>write</w:t>
      </w:r>
      <w:r>
        <w:rPr>
          <w:rFonts w:ascii="Verdana" w:hAnsi="Verdana"/>
          <w:color w:val="000000"/>
          <w:sz w:val="20"/>
          <w:szCs w:val="20"/>
        </w:rPr>
        <w:t>（）方法内不断重试，因为连接最终是能够重新建立的。不管我们采用何种机制从过期会话中恢复，重要的是，这种不同于连接丢失的故障类型，需要</w:t>
      </w:r>
      <w:r>
        <w:rPr>
          <w:rFonts w:ascii="Verdana" w:hAnsi="Verdana"/>
          <w:color w:val="000000"/>
          <w:sz w:val="20"/>
          <w:szCs w:val="20"/>
        </w:rPr>
        <w:t xml:space="preserve"> </w:t>
      </w:r>
      <w:r>
        <w:rPr>
          <w:rFonts w:ascii="Verdana" w:hAnsi="Verdana"/>
          <w:color w:val="000000"/>
          <w:sz w:val="20"/>
          <w:szCs w:val="20"/>
        </w:rPr>
        <w:t>进行不同的处理。</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注意：实际上</w:t>
      </w:r>
      <w:r>
        <w:rPr>
          <w:rFonts w:ascii="Verdana" w:hAnsi="Verdana"/>
          <w:color w:val="000000"/>
          <w:sz w:val="20"/>
          <w:szCs w:val="20"/>
        </w:rPr>
        <w:t>,</w:t>
      </w:r>
      <w:r>
        <w:rPr>
          <w:rFonts w:ascii="Verdana" w:hAnsi="Verdana"/>
          <w:color w:val="000000"/>
          <w:sz w:val="20"/>
          <w:szCs w:val="20"/>
        </w:rPr>
        <w:t>这里忽略了另一种故障模式。当</w:t>
      </w:r>
      <w:r>
        <w:rPr>
          <w:rFonts w:ascii="Verdana" w:hAnsi="Verdana"/>
          <w:color w:val="000000"/>
          <w:sz w:val="20"/>
          <w:szCs w:val="20"/>
        </w:rPr>
        <w:t>ZooKeeper</w:t>
      </w:r>
      <w:r>
        <w:rPr>
          <w:rFonts w:ascii="Verdana" w:hAnsi="Verdana"/>
          <w:color w:val="000000"/>
          <w:sz w:val="20"/>
          <w:szCs w:val="20"/>
        </w:rPr>
        <w:t>对象被创建时，他会尝试连接另一个</w:t>
      </w:r>
      <w:r>
        <w:rPr>
          <w:rFonts w:ascii="Verdana" w:hAnsi="Verdana"/>
          <w:color w:val="000000"/>
          <w:sz w:val="20"/>
          <w:szCs w:val="20"/>
        </w:rPr>
        <w:t>ZooKeeper</w:t>
      </w:r>
      <w:r>
        <w:rPr>
          <w:rFonts w:ascii="Verdana" w:hAnsi="Verdana"/>
          <w:color w:val="000000"/>
          <w:sz w:val="20"/>
          <w:szCs w:val="20"/>
        </w:rPr>
        <w:t>服务器。如果连接失败或超时，</w:t>
      </w:r>
      <w:r>
        <w:rPr>
          <w:rFonts w:ascii="Verdana" w:hAnsi="Verdana"/>
          <w:color w:val="000000"/>
          <w:sz w:val="20"/>
          <w:szCs w:val="20"/>
        </w:rPr>
        <w:t xml:space="preserve"> </w:t>
      </w:r>
      <w:r>
        <w:rPr>
          <w:rFonts w:ascii="Verdana" w:hAnsi="Verdana"/>
          <w:color w:val="000000"/>
          <w:sz w:val="20"/>
          <w:szCs w:val="20"/>
        </w:rPr>
        <w:t>那么他会尝试连接集合体中的另一台服务器。如果在尝试集合体中的所有服务器之后仍然无法建立连接，它会抛出一个</w:t>
      </w:r>
      <w:r>
        <w:rPr>
          <w:rFonts w:ascii="Verdana" w:hAnsi="Verdana"/>
          <w:color w:val="000000"/>
          <w:sz w:val="20"/>
          <w:szCs w:val="20"/>
        </w:rPr>
        <w:t>IOException</w:t>
      </w:r>
      <w:r>
        <w:rPr>
          <w:rFonts w:ascii="Verdana" w:hAnsi="Verdana"/>
          <w:color w:val="000000"/>
          <w:sz w:val="20"/>
          <w:szCs w:val="20"/>
        </w:rPr>
        <w:t>异常。由于所有的</w:t>
      </w:r>
      <w:r>
        <w:rPr>
          <w:rFonts w:ascii="Verdana" w:hAnsi="Verdana"/>
          <w:color w:val="000000"/>
          <w:sz w:val="20"/>
          <w:szCs w:val="20"/>
        </w:rPr>
        <w:t xml:space="preserve"> ZooKeeper</w:t>
      </w:r>
      <w:r>
        <w:rPr>
          <w:rFonts w:ascii="Verdana" w:hAnsi="Verdana"/>
          <w:color w:val="000000"/>
          <w:sz w:val="20"/>
          <w:szCs w:val="20"/>
        </w:rPr>
        <w:t>服务器都不可用的可能性很小，所以某些应用程序选择循环重试操作，直到</w:t>
      </w:r>
      <w:r>
        <w:rPr>
          <w:rFonts w:ascii="Verdana" w:hAnsi="Verdana"/>
          <w:color w:val="000000"/>
          <w:sz w:val="20"/>
          <w:szCs w:val="20"/>
        </w:rPr>
        <w:t>ZooKeeper</w:t>
      </w:r>
      <w:r>
        <w:rPr>
          <w:rFonts w:ascii="Verdana" w:hAnsi="Verdana"/>
          <w:color w:val="000000"/>
          <w:sz w:val="20"/>
          <w:szCs w:val="20"/>
        </w:rPr>
        <w:t>服务为止。</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这仅仅是一种重试处理策略，还有许多其他处理策略，例如使用</w:t>
      </w:r>
      <w:r>
        <w:rPr>
          <w:rFonts w:ascii="Verdana" w:hAnsi="Verdana"/>
          <w:color w:val="000000"/>
          <w:sz w:val="20"/>
          <w:szCs w:val="20"/>
        </w:rPr>
        <w:t>“</w:t>
      </w:r>
      <w:r>
        <w:rPr>
          <w:rFonts w:ascii="Verdana" w:hAnsi="Verdana"/>
          <w:color w:val="000000"/>
          <w:sz w:val="20"/>
          <w:szCs w:val="20"/>
        </w:rPr>
        <w:t>指数返回</w:t>
      </w:r>
      <w:r>
        <w:rPr>
          <w:rFonts w:ascii="Verdana" w:hAnsi="Verdana"/>
          <w:color w:val="000000"/>
          <w:sz w:val="20"/>
          <w:szCs w:val="20"/>
        </w:rPr>
        <w:t>”</w:t>
      </w:r>
      <w:r>
        <w:rPr>
          <w:rFonts w:ascii="Verdana" w:hAnsi="Verdana"/>
          <w:color w:val="000000"/>
          <w:sz w:val="20"/>
          <w:szCs w:val="20"/>
        </w:rPr>
        <w:t>，每次将重试的间隔乘以一个常数。</w:t>
      </w:r>
      <w:r>
        <w:rPr>
          <w:rFonts w:ascii="Verdana" w:hAnsi="Verdana"/>
          <w:color w:val="000000"/>
          <w:sz w:val="20"/>
          <w:szCs w:val="20"/>
        </w:rPr>
        <w:t>Hadoop</w:t>
      </w:r>
      <w:r>
        <w:rPr>
          <w:rFonts w:ascii="Verdana" w:hAnsi="Verdana"/>
          <w:color w:val="000000"/>
          <w:sz w:val="20"/>
          <w:szCs w:val="20"/>
        </w:rPr>
        <w:t>内核中</w:t>
      </w:r>
      <w:r>
        <w:rPr>
          <w:rFonts w:ascii="Verdana" w:hAnsi="Verdana"/>
          <w:color w:val="000000"/>
          <w:sz w:val="20"/>
          <w:szCs w:val="20"/>
        </w:rPr>
        <w:t xml:space="preserve"> org.apache.hadoop.io.retry</w:t>
      </w:r>
      <w:r>
        <w:rPr>
          <w:rFonts w:ascii="Verdana" w:hAnsi="Verdana"/>
          <w:color w:val="000000"/>
          <w:sz w:val="20"/>
          <w:szCs w:val="20"/>
        </w:rPr>
        <w:t>包是一组工具，用于可以重用的方式将重试逻辑加入代码，因此他对于构建</w:t>
      </w:r>
      <w:r>
        <w:rPr>
          <w:rFonts w:ascii="Verdana" w:hAnsi="Verdana"/>
          <w:color w:val="000000"/>
          <w:sz w:val="20"/>
          <w:szCs w:val="20"/>
        </w:rPr>
        <w:t>ZooKeeper</w:t>
      </w:r>
      <w:r>
        <w:rPr>
          <w:rFonts w:ascii="Verdana" w:hAnsi="Verdana"/>
          <w:color w:val="000000"/>
          <w:sz w:val="20"/>
          <w:szCs w:val="20"/>
        </w:rPr>
        <w:t>应用非常</w:t>
      </w:r>
      <w:r>
        <w:rPr>
          <w:rFonts w:ascii="Verdana" w:hAnsi="Verdana"/>
          <w:color w:val="000000"/>
          <w:sz w:val="20"/>
          <w:szCs w:val="20"/>
        </w:rPr>
        <w:t xml:space="preserve"> </w:t>
      </w:r>
      <w:r>
        <w:rPr>
          <w:rFonts w:ascii="Verdana" w:hAnsi="Verdana"/>
          <w:color w:val="000000"/>
          <w:sz w:val="20"/>
          <w:szCs w:val="20"/>
        </w:rPr>
        <w:t>有用</w:t>
      </w:r>
    </w:p>
    <w:p w:rsidR="001A7847" w:rsidRDefault="007D395D">
      <w:pPr>
        <w:pStyle w:val="4"/>
      </w:pPr>
      <w:r>
        <w:rPr>
          <w:rFonts w:hint="eastAsia"/>
        </w:rPr>
        <w:t>3</w:t>
      </w:r>
      <w:r>
        <w:t>、锁服务</w:t>
      </w:r>
    </w:p>
    <w:p w:rsidR="001A7847" w:rsidRDefault="007D395D">
      <w:pPr>
        <w:pStyle w:val="5"/>
      </w:pPr>
      <w:r>
        <w:t>3.1</w:t>
      </w:r>
      <w:r>
        <w:t>分布式锁概述</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分布式锁在一组进程之间提供了一种互斥机制。在任何时刻，在任何时刻只有一个进程可以持有锁。分布式锁可以在大型分布式系统中实现领导者选举，在任何时间点，持有锁的那个进程就是系统的领导者。</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color w:val="000000"/>
          <w:kern w:val="0"/>
          <w:sz w:val="20"/>
          <w:szCs w:val="20"/>
        </w:rPr>
        <w:t>注意：不要将</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自己的领导者选举和使用了</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基本操作实现的一般领导者选混为一谈。</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自己的领导者选举机制是对外不公开的，我们这里所描述的一般领导者选举服务则不同，他是对那些需要与主进程保持一致的分布式系统所设计的。</w:t>
      </w:r>
    </w:p>
    <w:p w:rsidR="001A7847" w:rsidRDefault="001A7847"/>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为了使用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来实现分布式锁服务，我们使用顺序</w:t>
      </w:r>
      <w:r>
        <w:rPr>
          <w:rFonts w:ascii="Verdana" w:eastAsia="宋体" w:hAnsi="Verdana" w:cs="宋体"/>
          <w:color w:val="000000"/>
          <w:kern w:val="0"/>
          <w:sz w:val="20"/>
          <w:szCs w:val="20"/>
        </w:rPr>
        <w:t>znode</w:t>
      </w:r>
      <w:r>
        <w:rPr>
          <w:rFonts w:ascii="Verdana" w:eastAsia="宋体" w:hAnsi="Verdana" w:cs="宋体"/>
          <w:color w:val="000000"/>
          <w:kern w:val="0"/>
          <w:sz w:val="20"/>
          <w:szCs w:val="20"/>
        </w:rPr>
        <w:t>来为那些竞争锁的进程强制排序。</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思路很简单：</w:t>
      </w:r>
    </w:p>
    <w:p w:rsidR="001A7847" w:rsidRDefault="007D395D">
      <w:pPr>
        <w:widowControl/>
        <w:shd w:val="clear" w:color="auto" w:fill="FFFFFF"/>
        <w:spacing w:before="150" w:after="150"/>
        <w:ind w:left="450"/>
        <w:jc w:val="left"/>
        <w:rPr>
          <w:rFonts w:ascii="Verdana" w:eastAsia="宋体" w:hAnsi="Verdana" w:cs="宋体"/>
          <w:color w:val="000000"/>
          <w:kern w:val="0"/>
          <w:sz w:val="20"/>
          <w:szCs w:val="20"/>
        </w:rPr>
      </w:pPr>
      <w:r>
        <w:rPr>
          <w:rFonts w:ascii="宋体" w:eastAsia="宋体" w:hAnsi="宋体" w:cs="宋体"/>
          <w:b/>
          <w:bCs/>
          <w:color w:val="000000"/>
          <w:kern w:val="0"/>
          <w:sz w:val="20"/>
          <w:szCs w:val="20"/>
        </w:rPr>
        <w:lastRenderedPageBreak/>
        <w:t>①</w:t>
      </w:r>
      <w:r>
        <w:rPr>
          <w:rFonts w:ascii="Verdana" w:eastAsia="宋体" w:hAnsi="Verdana" w:cs="宋体"/>
          <w:color w:val="000000"/>
          <w:kern w:val="0"/>
          <w:sz w:val="20"/>
          <w:szCs w:val="20"/>
        </w:rPr>
        <w:t> </w:t>
      </w:r>
      <w:r>
        <w:rPr>
          <w:rFonts w:ascii="Verdana" w:eastAsia="宋体" w:hAnsi="Verdana" w:cs="宋体"/>
          <w:color w:val="000000"/>
          <w:kern w:val="0"/>
          <w:sz w:val="20"/>
          <w:szCs w:val="20"/>
        </w:rPr>
        <w:t>首先指定一个作为锁的</w:t>
      </w:r>
      <w:r>
        <w:rPr>
          <w:rFonts w:ascii="Verdana" w:eastAsia="宋体" w:hAnsi="Verdana" w:cs="宋体"/>
          <w:color w:val="000000"/>
          <w:kern w:val="0"/>
          <w:sz w:val="20"/>
          <w:szCs w:val="20"/>
        </w:rPr>
        <w:t>znode</w:t>
      </w:r>
      <w:r>
        <w:rPr>
          <w:rFonts w:ascii="Verdana" w:eastAsia="宋体" w:hAnsi="Verdana" w:cs="宋体"/>
          <w:color w:val="000000"/>
          <w:kern w:val="0"/>
          <w:sz w:val="20"/>
          <w:szCs w:val="20"/>
        </w:rPr>
        <w:t>，通常用它来描述被锁定的实体，称为</w:t>
      </w:r>
      <w:r>
        <w:rPr>
          <w:rFonts w:ascii="Verdana" w:eastAsia="宋体" w:hAnsi="Verdana" w:cs="宋体"/>
          <w:color w:val="000000"/>
          <w:kern w:val="0"/>
          <w:sz w:val="20"/>
          <w:szCs w:val="20"/>
        </w:rPr>
        <w:t>/leader</w:t>
      </w:r>
      <w:r>
        <w:rPr>
          <w:rFonts w:ascii="Verdana" w:eastAsia="宋体" w:hAnsi="Verdana" w:cs="宋体"/>
          <w:color w:val="000000"/>
          <w:kern w:val="0"/>
          <w:sz w:val="20"/>
          <w:szCs w:val="20"/>
        </w:rPr>
        <w:t>；</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②</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然后希望获得锁的客户端创建一些短暂顺序</w:t>
      </w:r>
      <w:r>
        <w:rPr>
          <w:rFonts w:ascii="Verdana" w:eastAsia="宋体" w:hAnsi="Verdana" w:cs="宋体"/>
          <w:color w:val="000000"/>
          <w:kern w:val="0"/>
          <w:sz w:val="20"/>
          <w:szCs w:val="20"/>
        </w:rPr>
        <w:t>znode</w:t>
      </w:r>
      <w:r>
        <w:rPr>
          <w:rFonts w:ascii="Verdana" w:eastAsia="宋体" w:hAnsi="Verdana" w:cs="宋体"/>
          <w:color w:val="000000"/>
          <w:kern w:val="0"/>
          <w:sz w:val="20"/>
          <w:szCs w:val="20"/>
        </w:rPr>
        <w:t>，作为锁</w:t>
      </w:r>
      <w:r>
        <w:rPr>
          <w:rFonts w:ascii="Verdana" w:eastAsia="宋体" w:hAnsi="Verdana" w:cs="宋体"/>
          <w:color w:val="000000"/>
          <w:kern w:val="0"/>
          <w:sz w:val="20"/>
          <w:szCs w:val="20"/>
        </w:rPr>
        <w:t>znode</w:t>
      </w:r>
      <w:r>
        <w:rPr>
          <w:rFonts w:ascii="Verdana" w:eastAsia="宋体" w:hAnsi="Verdana" w:cs="宋体"/>
          <w:color w:val="000000"/>
          <w:kern w:val="0"/>
          <w:sz w:val="20"/>
          <w:szCs w:val="20"/>
        </w:rPr>
        <w:t>的子节点。</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③</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在任何时间点，顺序号最小的客户端将持有锁。</w:t>
      </w:r>
      <w:r>
        <w:rPr>
          <w:rFonts w:ascii="Verdana" w:eastAsia="宋体" w:hAnsi="Verdana" w:cs="宋体"/>
          <w:color w:val="000000"/>
          <w:kern w:val="0"/>
          <w:sz w:val="20"/>
          <w:szCs w:val="20"/>
        </w:rPr>
        <w:t> </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例如</w:t>
      </w:r>
      <w:r>
        <w:rPr>
          <w:rFonts w:ascii="Verdana" w:eastAsia="宋体" w:hAnsi="Verdana" w:cs="宋体"/>
          <w:color w:val="000000"/>
          <w:kern w:val="0"/>
          <w:sz w:val="20"/>
          <w:szCs w:val="20"/>
        </w:rPr>
        <w:t>，有两个客户端差不多同时创建</w:t>
      </w:r>
      <w:r>
        <w:rPr>
          <w:rFonts w:ascii="Verdana" w:eastAsia="宋体" w:hAnsi="Verdana" w:cs="宋体"/>
          <w:color w:val="000000"/>
          <w:kern w:val="0"/>
          <w:sz w:val="20"/>
          <w:szCs w:val="20"/>
        </w:rPr>
        <w:t>znode</w:t>
      </w:r>
      <w:r>
        <w:rPr>
          <w:rFonts w:ascii="Verdana" w:eastAsia="宋体" w:hAnsi="Verdana" w:cs="宋体"/>
          <w:color w:val="000000"/>
          <w:kern w:val="0"/>
          <w:sz w:val="20"/>
          <w:szCs w:val="20"/>
        </w:rPr>
        <w:t>，分别为</w:t>
      </w:r>
      <w:r>
        <w:rPr>
          <w:rFonts w:ascii="Verdana" w:eastAsia="宋体" w:hAnsi="Verdana" w:cs="宋体"/>
          <w:color w:val="000000"/>
          <w:kern w:val="0"/>
          <w:sz w:val="20"/>
          <w:szCs w:val="20"/>
        </w:rPr>
        <w:t>/leader/lock-1</w:t>
      </w:r>
      <w:r>
        <w:rPr>
          <w:rFonts w:ascii="Verdana" w:eastAsia="宋体" w:hAnsi="Verdana" w:cs="宋体"/>
          <w:color w:val="000000"/>
          <w:kern w:val="0"/>
          <w:sz w:val="20"/>
          <w:szCs w:val="20"/>
        </w:rPr>
        <w:t>和</w:t>
      </w:r>
      <w:r>
        <w:rPr>
          <w:rFonts w:ascii="Verdana" w:eastAsia="宋体" w:hAnsi="Verdana" w:cs="宋体"/>
          <w:color w:val="000000"/>
          <w:kern w:val="0"/>
          <w:sz w:val="20"/>
          <w:szCs w:val="20"/>
        </w:rPr>
        <w:t>/leader/lock-2</w:t>
      </w:r>
      <w:r>
        <w:rPr>
          <w:rFonts w:ascii="Verdana" w:eastAsia="宋体" w:hAnsi="Verdana" w:cs="宋体"/>
          <w:color w:val="000000"/>
          <w:kern w:val="0"/>
          <w:sz w:val="20"/>
          <w:szCs w:val="20"/>
        </w:rPr>
        <w:t>，那么创建</w:t>
      </w:r>
      <w:r>
        <w:rPr>
          <w:rFonts w:ascii="Verdana" w:eastAsia="宋体" w:hAnsi="Verdana" w:cs="宋体"/>
          <w:color w:val="000000"/>
          <w:kern w:val="0"/>
          <w:sz w:val="20"/>
          <w:szCs w:val="20"/>
        </w:rPr>
        <w:t>/leader/lock-1</w:t>
      </w:r>
      <w:r>
        <w:rPr>
          <w:rFonts w:ascii="Verdana" w:eastAsia="宋体" w:hAnsi="Verdana" w:cs="宋体"/>
          <w:color w:val="000000"/>
          <w:kern w:val="0"/>
          <w:sz w:val="20"/>
          <w:szCs w:val="20"/>
        </w:rPr>
        <w:t>的客户端将会持有锁，因为它的</w:t>
      </w:r>
      <w:r>
        <w:rPr>
          <w:rFonts w:ascii="Verdana" w:eastAsia="宋体" w:hAnsi="Verdana" w:cs="宋体"/>
          <w:color w:val="000000"/>
          <w:kern w:val="0"/>
          <w:sz w:val="20"/>
          <w:szCs w:val="20"/>
        </w:rPr>
        <w:t>znode</w:t>
      </w:r>
      <w:r>
        <w:rPr>
          <w:rFonts w:ascii="Verdana" w:eastAsia="宋体" w:hAnsi="Verdana" w:cs="宋体"/>
          <w:color w:val="000000"/>
          <w:kern w:val="0"/>
          <w:sz w:val="20"/>
          <w:szCs w:val="20"/>
        </w:rPr>
        <w:t>顺序号最小。</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服务是顺序的仲裁者，因为它负责分配顺序号。</w:t>
      </w:r>
    </w:p>
    <w:p w:rsidR="001A7847" w:rsidRDefault="007D395D">
      <w:pPr>
        <w:widowControl/>
        <w:shd w:val="clear" w:color="auto" w:fill="FFFFFF"/>
        <w:spacing w:before="150" w:after="150"/>
        <w:ind w:left="45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④</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通过删除</w:t>
      </w:r>
      <w:r>
        <w:rPr>
          <w:rFonts w:ascii="Verdana" w:eastAsia="宋体" w:hAnsi="Verdana" w:cs="宋体"/>
          <w:color w:val="000000"/>
          <w:kern w:val="0"/>
          <w:sz w:val="20"/>
          <w:szCs w:val="20"/>
        </w:rPr>
        <w:t>znode /leader/lock-l</w:t>
      </w:r>
      <w:r>
        <w:rPr>
          <w:rFonts w:ascii="Verdana" w:eastAsia="宋体" w:hAnsi="Verdana" w:cs="宋体"/>
          <w:color w:val="000000"/>
          <w:kern w:val="0"/>
          <w:sz w:val="20"/>
          <w:szCs w:val="20"/>
        </w:rPr>
        <w:t>即可简单地将锁释放；</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⑤</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另外，如果客户端进程死亡，对应的短暂</w:t>
      </w:r>
      <w:r>
        <w:rPr>
          <w:rFonts w:ascii="Verdana" w:eastAsia="宋体" w:hAnsi="Verdana" w:cs="宋体"/>
          <w:color w:val="000000"/>
          <w:kern w:val="0"/>
          <w:sz w:val="20"/>
          <w:szCs w:val="20"/>
        </w:rPr>
        <w:t>znode</w:t>
      </w:r>
      <w:r>
        <w:rPr>
          <w:rFonts w:ascii="Verdana" w:eastAsia="宋体" w:hAnsi="Verdana" w:cs="宋体"/>
          <w:color w:val="000000"/>
          <w:kern w:val="0"/>
          <w:sz w:val="20"/>
          <w:szCs w:val="20"/>
        </w:rPr>
        <w:t>也会被删除。</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⑥</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接下来，创建</w:t>
      </w:r>
      <w:r>
        <w:rPr>
          <w:rFonts w:ascii="Verdana" w:eastAsia="宋体" w:hAnsi="Verdana" w:cs="宋体"/>
          <w:color w:val="000000"/>
          <w:kern w:val="0"/>
          <w:sz w:val="20"/>
          <w:szCs w:val="20"/>
        </w:rPr>
        <w:t>/leader/lock-2</w:t>
      </w:r>
      <w:r>
        <w:rPr>
          <w:rFonts w:ascii="Verdana" w:eastAsia="宋体" w:hAnsi="Verdana" w:cs="宋体"/>
          <w:color w:val="000000"/>
          <w:kern w:val="0"/>
          <w:sz w:val="20"/>
          <w:szCs w:val="20"/>
        </w:rPr>
        <w:t>的客户端将持有锁，因为它顺序号紧跟前一个。</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⑦</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通过创建一个关于</w:t>
      </w:r>
      <w:r>
        <w:rPr>
          <w:rFonts w:ascii="Verdana" w:eastAsia="宋体" w:hAnsi="Verdana" w:cs="宋体"/>
          <w:color w:val="000000"/>
          <w:kern w:val="0"/>
          <w:sz w:val="20"/>
          <w:szCs w:val="20"/>
        </w:rPr>
        <w:t>znode</w:t>
      </w:r>
      <w:r>
        <w:rPr>
          <w:rFonts w:ascii="Verdana" w:eastAsia="宋体" w:hAnsi="Verdana" w:cs="宋体"/>
          <w:color w:val="000000"/>
          <w:kern w:val="0"/>
          <w:sz w:val="20"/>
          <w:szCs w:val="20"/>
        </w:rPr>
        <w:t>删除的观察，可以使客户端在获得锁时得到通知。</w:t>
      </w:r>
    </w:p>
    <w:p w:rsidR="001A7847" w:rsidRDefault="007D395D">
      <w:pPr>
        <w:pStyle w:val="5"/>
        <w:numPr>
          <w:ilvl w:val="1"/>
          <w:numId w:val="64"/>
        </w:numPr>
      </w:pPr>
      <w:r>
        <w:t>当前问题与方案</w:t>
      </w:r>
    </w:p>
    <w:p w:rsidR="001A7847" w:rsidRDefault="007D395D">
      <w:pPr>
        <w:pStyle w:val="6"/>
      </w:pPr>
      <w:r>
        <w:t xml:space="preserve">3.2.1 </w:t>
      </w:r>
      <w:r>
        <w:t>羊群效应</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(1)</w:t>
      </w:r>
      <w:r>
        <w:rPr>
          <w:rFonts w:ascii="Verdana" w:hAnsi="Verdana"/>
          <w:color w:val="000000"/>
          <w:sz w:val="20"/>
          <w:szCs w:val="20"/>
        </w:rPr>
        <w:t> </w:t>
      </w:r>
      <w:r>
        <w:rPr>
          <w:rFonts w:ascii="Verdana" w:hAnsi="Verdana"/>
          <w:color w:val="000000"/>
          <w:sz w:val="20"/>
          <w:szCs w:val="20"/>
        </w:rPr>
        <w:t>问题</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虽然这个算法是正确的，但还是存在一些问题。第一个问题是这种实现会受到</w:t>
      </w:r>
      <w:r>
        <w:rPr>
          <w:rFonts w:ascii="Verdana" w:hAnsi="Verdana"/>
          <w:color w:val="000000"/>
          <w:sz w:val="20"/>
          <w:szCs w:val="20"/>
        </w:rPr>
        <w:t>“</w:t>
      </w:r>
      <w:r>
        <w:rPr>
          <w:rFonts w:ascii="Verdana" w:hAnsi="Verdana"/>
          <w:color w:val="800080"/>
          <w:sz w:val="20"/>
          <w:szCs w:val="20"/>
        </w:rPr>
        <w:t>羊群效应</w:t>
      </w:r>
      <w:r>
        <w:rPr>
          <w:rFonts w:ascii="Verdana" w:hAnsi="Verdana"/>
          <w:color w:val="800080"/>
          <w:sz w:val="20"/>
          <w:szCs w:val="20"/>
        </w:rPr>
        <w:t>”(herd effect)</w:t>
      </w:r>
      <w:r>
        <w:rPr>
          <w:rFonts w:ascii="Verdana" w:hAnsi="Verdana"/>
          <w:color w:val="800080"/>
          <w:sz w:val="20"/>
          <w:szCs w:val="20"/>
        </w:rPr>
        <w:t>的影响。考虑有成百上千客户端的情况，所有的客户端都在尝试获得锁，每个客户端都会在锁</w:t>
      </w:r>
      <w:r>
        <w:rPr>
          <w:rFonts w:ascii="Verdana" w:hAnsi="Verdana"/>
          <w:color w:val="800080"/>
          <w:sz w:val="20"/>
          <w:szCs w:val="20"/>
        </w:rPr>
        <w:t>znode</w:t>
      </w:r>
      <w:r>
        <w:rPr>
          <w:rFonts w:ascii="Verdana" w:hAnsi="Verdana"/>
          <w:color w:val="800080"/>
          <w:sz w:val="20"/>
          <w:szCs w:val="20"/>
        </w:rPr>
        <w:t>上设置一个观察，用于捕捉子节点的变化。</w:t>
      </w:r>
      <w:r>
        <w:rPr>
          <w:rFonts w:ascii="Verdana" w:hAnsi="Verdana"/>
          <w:color w:val="800080"/>
          <w:sz w:val="20"/>
          <w:szCs w:val="20"/>
        </w:rPr>
        <w:t xml:space="preserve"> </w:t>
      </w:r>
      <w:r>
        <w:rPr>
          <w:rFonts w:ascii="Verdana" w:hAnsi="Verdana"/>
          <w:color w:val="800080"/>
          <w:sz w:val="20"/>
          <w:szCs w:val="20"/>
        </w:rPr>
        <w:t>每次锁被释放或另外一个进程开始申请获取锁的时候，观察都会被触发并且每个客户端都会收到一个通知。</w:t>
      </w:r>
      <w:r>
        <w:rPr>
          <w:rFonts w:ascii="Verdana" w:hAnsi="Verdana"/>
          <w:color w:val="800080"/>
          <w:sz w:val="20"/>
          <w:szCs w:val="20"/>
        </w:rPr>
        <w:t>  “</w:t>
      </w:r>
      <w:r>
        <w:rPr>
          <w:rFonts w:ascii="Verdana" w:hAnsi="Verdana"/>
          <w:color w:val="800080"/>
          <w:sz w:val="20"/>
          <w:szCs w:val="20"/>
        </w:rPr>
        <w:t>羊群效应</w:t>
      </w:r>
      <w:r>
        <w:rPr>
          <w:rFonts w:ascii="Verdana" w:hAnsi="Verdana"/>
          <w:color w:val="800080"/>
          <w:sz w:val="20"/>
          <w:szCs w:val="20"/>
        </w:rPr>
        <w:t>“</w:t>
      </w:r>
      <w:r>
        <w:rPr>
          <w:rFonts w:ascii="Verdana" w:hAnsi="Verdana"/>
          <w:color w:val="800080"/>
          <w:sz w:val="20"/>
          <w:szCs w:val="20"/>
        </w:rPr>
        <w:t>就是指大量客户端收到同一事件的通知，但实际上只有很少一部分需要处理这一事件。在这种情况下，只有一个客户端会成功地获取锁，但是维护过程及向所有客户端发送观察事件会产生峰值流量，这会对</w:t>
      </w:r>
      <w:r>
        <w:rPr>
          <w:rFonts w:ascii="Verdana" w:hAnsi="Verdana"/>
          <w:color w:val="800080"/>
          <w:sz w:val="20"/>
          <w:szCs w:val="20"/>
        </w:rPr>
        <w:t>ZooKeeper</w:t>
      </w:r>
      <w:r>
        <w:rPr>
          <w:rFonts w:ascii="Verdana" w:hAnsi="Verdana"/>
          <w:color w:val="800080"/>
          <w:sz w:val="20"/>
          <w:szCs w:val="20"/>
        </w:rPr>
        <w:t>服务器造成压力。</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(2)</w:t>
      </w:r>
      <w:r>
        <w:rPr>
          <w:rFonts w:ascii="Verdana" w:hAnsi="Verdana"/>
          <w:color w:val="000000"/>
          <w:sz w:val="20"/>
          <w:szCs w:val="20"/>
        </w:rPr>
        <w:t> </w:t>
      </w:r>
      <w:r>
        <w:rPr>
          <w:rFonts w:ascii="Verdana" w:hAnsi="Verdana"/>
          <w:color w:val="000000"/>
          <w:sz w:val="20"/>
          <w:szCs w:val="20"/>
        </w:rPr>
        <w:t>方案解决方案</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为了避免出现羊群效应，我们需要优化通知的条件。关键在于只有在前一个顺序号的子节点消失时才需要通知下一个客户端，而不是删除（或创建）任何子节点时都需要通知。在我们的例子中，如果客户端创建了</w:t>
      </w:r>
      <w:r>
        <w:rPr>
          <w:rFonts w:ascii="Verdana" w:hAnsi="Verdana"/>
          <w:color w:val="000000"/>
          <w:sz w:val="20"/>
          <w:szCs w:val="20"/>
        </w:rPr>
        <w:t>znode /leader/lock-1</w:t>
      </w:r>
      <w:r>
        <w:rPr>
          <w:rFonts w:ascii="Verdana" w:hAnsi="Verdana"/>
          <w:color w:val="000000"/>
          <w:sz w:val="20"/>
          <w:szCs w:val="20"/>
        </w:rPr>
        <w:t>、</w:t>
      </w:r>
      <w:r>
        <w:rPr>
          <w:rFonts w:ascii="Verdana" w:hAnsi="Verdana"/>
          <w:color w:val="000000"/>
          <w:sz w:val="20"/>
          <w:szCs w:val="20"/>
        </w:rPr>
        <w:t>/leader/lock-2</w:t>
      </w:r>
      <w:r>
        <w:rPr>
          <w:rFonts w:ascii="Verdana" w:hAnsi="Verdana"/>
          <w:color w:val="000000"/>
          <w:sz w:val="20"/>
          <w:szCs w:val="20"/>
        </w:rPr>
        <w:t>和／</w:t>
      </w:r>
      <w:r>
        <w:rPr>
          <w:rFonts w:ascii="Verdana" w:hAnsi="Verdana"/>
          <w:color w:val="000000"/>
          <w:sz w:val="20"/>
          <w:szCs w:val="20"/>
        </w:rPr>
        <w:t>leader/lock-3</w:t>
      </w:r>
      <w:r>
        <w:rPr>
          <w:rFonts w:ascii="Verdana" w:hAnsi="Verdana"/>
          <w:color w:val="000000"/>
          <w:sz w:val="20"/>
          <w:szCs w:val="20"/>
        </w:rPr>
        <w:t>，那么只有当</w:t>
      </w:r>
      <w:r>
        <w:rPr>
          <w:rFonts w:ascii="Verdana" w:hAnsi="Verdana"/>
          <w:color w:val="000000"/>
          <w:sz w:val="20"/>
          <w:szCs w:val="20"/>
        </w:rPr>
        <w:t>/leader/lock-2</w:t>
      </w:r>
      <w:r>
        <w:rPr>
          <w:rFonts w:ascii="Verdana" w:hAnsi="Verdana"/>
          <w:color w:val="000000"/>
          <w:sz w:val="20"/>
          <w:szCs w:val="20"/>
        </w:rPr>
        <w:t>消失时才需要通知／</w:t>
      </w:r>
      <w:r>
        <w:rPr>
          <w:rFonts w:ascii="Verdana" w:hAnsi="Verdana"/>
          <w:color w:val="000000"/>
          <w:sz w:val="20"/>
          <w:szCs w:val="20"/>
        </w:rPr>
        <w:t>leader/lock-3</w:t>
      </w:r>
      <w:r>
        <w:rPr>
          <w:rFonts w:ascii="Verdana" w:hAnsi="Verdana"/>
          <w:color w:val="000000"/>
          <w:sz w:val="20"/>
          <w:szCs w:val="20"/>
        </w:rPr>
        <w:t>对照的客户端；</w:t>
      </w:r>
      <w:r>
        <w:rPr>
          <w:rFonts w:ascii="Verdana" w:hAnsi="Verdana"/>
          <w:color w:val="000000"/>
          <w:sz w:val="20"/>
          <w:szCs w:val="20"/>
        </w:rPr>
        <w:t>/leader/lock-1</w:t>
      </w:r>
      <w:r>
        <w:rPr>
          <w:rFonts w:ascii="Verdana" w:hAnsi="Verdana"/>
          <w:color w:val="000000"/>
          <w:sz w:val="20"/>
          <w:szCs w:val="20"/>
        </w:rPr>
        <w:t>消失或有新的</w:t>
      </w:r>
      <w:r>
        <w:rPr>
          <w:rFonts w:ascii="Verdana" w:hAnsi="Verdana"/>
          <w:color w:val="000000"/>
          <w:sz w:val="20"/>
          <w:szCs w:val="20"/>
        </w:rPr>
        <w:t>znode /leader/lock-4</w:t>
      </w:r>
      <w:r>
        <w:rPr>
          <w:rFonts w:ascii="Verdana" w:hAnsi="Verdana"/>
          <w:color w:val="000000"/>
          <w:sz w:val="20"/>
          <w:szCs w:val="20"/>
        </w:rPr>
        <w:t>加入时，不需要通知该客户端。</w:t>
      </w:r>
    </w:p>
    <w:p w:rsidR="001A7847" w:rsidRDefault="007D395D">
      <w:pPr>
        <w:pStyle w:val="6"/>
      </w:pPr>
      <w:r>
        <w:t xml:space="preserve">3.2.2 </w:t>
      </w:r>
      <w:r>
        <w:t>可恢复的异常</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w:t>
      </w:r>
      <w:r>
        <w:rPr>
          <w:rFonts w:ascii="Verdana" w:eastAsia="宋体" w:hAnsi="Verdana" w:cs="宋体"/>
          <w:color w:val="000000"/>
          <w:kern w:val="0"/>
          <w:sz w:val="20"/>
          <w:szCs w:val="20"/>
        </w:rPr>
        <w:t> </w:t>
      </w:r>
      <w:r>
        <w:rPr>
          <w:rFonts w:ascii="Verdana" w:eastAsia="宋体" w:hAnsi="Verdana" w:cs="宋体"/>
          <w:color w:val="000000"/>
          <w:kern w:val="0"/>
          <w:sz w:val="20"/>
          <w:szCs w:val="20"/>
        </w:rPr>
        <w:t>问题</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这个申请锁的算法目前还存在另一个问题，就是不能处理因连接丢失而导致的</w:t>
      </w:r>
      <w:r>
        <w:rPr>
          <w:rFonts w:ascii="Verdana" w:eastAsia="宋体" w:hAnsi="Verdana" w:cs="宋体"/>
          <w:color w:val="000000"/>
          <w:kern w:val="0"/>
          <w:sz w:val="20"/>
          <w:szCs w:val="20"/>
        </w:rPr>
        <w:t>create</w:t>
      </w:r>
      <w:r>
        <w:rPr>
          <w:rFonts w:ascii="Verdana" w:eastAsia="宋体" w:hAnsi="Verdana" w:cs="宋体"/>
          <w:color w:val="000000"/>
          <w:kern w:val="0"/>
          <w:sz w:val="20"/>
          <w:szCs w:val="20"/>
        </w:rPr>
        <w:t>操作失败。如前所述，在这种情况下，我们不知道操作是成功还是失败。由于创建一个顺序</w:t>
      </w:r>
      <w:r>
        <w:rPr>
          <w:rFonts w:ascii="Verdana" w:eastAsia="宋体" w:hAnsi="Verdana" w:cs="宋体"/>
          <w:color w:val="000000"/>
          <w:kern w:val="0"/>
          <w:sz w:val="20"/>
          <w:szCs w:val="20"/>
        </w:rPr>
        <w:t>znode</w:t>
      </w:r>
      <w:r>
        <w:rPr>
          <w:rFonts w:ascii="Verdana" w:eastAsia="宋体" w:hAnsi="Verdana" w:cs="宋体"/>
          <w:color w:val="000000"/>
          <w:kern w:val="0"/>
          <w:sz w:val="20"/>
          <w:szCs w:val="20"/>
        </w:rPr>
        <w:t>是非幂等操作，所以我们不能简单地重试，因为如果第一次创建已经成功，重试会使我们多出一个永远删不掉的孤儿</w:t>
      </w:r>
      <w:r>
        <w:rPr>
          <w:rFonts w:ascii="Verdana" w:eastAsia="宋体" w:hAnsi="Verdana" w:cs="宋体"/>
          <w:color w:val="000000"/>
          <w:kern w:val="0"/>
          <w:sz w:val="20"/>
          <w:szCs w:val="20"/>
        </w:rPr>
        <w:t>zriode(</w:t>
      </w:r>
      <w:r>
        <w:rPr>
          <w:rFonts w:ascii="Verdana" w:eastAsia="宋体" w:hAnsi="Verdana" w:cs="宋体"/>
          <w:color w:val="000000"/>
          <w:kern w:val="0"/>
          <w:sz w:val="20"/>
          <w:szCs w:val="20"/>
        </w:rPr>
        <w:t>至少到客户端会话结束前）。不幸的结果是将会出现死锁。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(2)</w:t>
      </w:r>
      <w:r>
        <w:rPr>
          <w:rFonts w:ascii="Verdana" w:eastAsia="宋体" w:hAnsi="Verdana" w:cs="宋体"/>
          <w:color w:val="000000"/>
          <w:kern w:val="0"/>
          <w:sz w:val="20"/>
          <w:szCs w:val="20"/>
        </w:rPr>
        <w:t> </w:t>
      </w:r>
      <w:r>
        <w:rPr>
          <w:rFonts w:ascii="Verdana" w:eastAsia="宋体" w:hAnsi="Verdana" w:cs="宋体"/>
          <w:color w:val="000000"/>
          <w:kern w:val="0"/>
          <w:sz w:val="20"/>
          <w:szCs w:val="20"/>
        </w:rPr>
        <w:t>解决方案</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问题在于，在重新连接之后客户端不能够判断它是否已经创建过子节点。解决方案是在</w:t>
      </w:r>
      <w:r>
        <w:rPr>
          <w:rFonts w:ascii="Verdana" w:eastAsia="宋体" w:hAnsi="Verdana" w:cs="宋体"/>
          <w:color w:val="000000"/>
          <w:kern w:val="0"/>
          <w:sz w:val="20"/>
          <w:szCs w:val="20"/>
        </w:rPr>
        <w:t>znode</w:t>
      </w:r>
      <w:r>
        <w:rPr>
          <w:rFonts w:ascii="Verdana" w:eastAsia="宋体" w:hAnsi="Verdana" w:cs="宋体"/>
          <w:color w:val="000000"/>
          <w:kern w:val="0"/>
          <w:sz w:val="20"/>
          <w:szCs w:val="20"/>
        </w:rPr>
        <w:t>的名称中嵌入一个</w:t>
      </w:r>
      <w:r>
        <w:rPr>
          <w:rFonts w:ascii="Verdana" w:eastAsia="宋体" w:hAnsi="Verdana" w:cs="宋体"/>
          <w:color w:val="000000"/>
          <w:kern w:val="0"/>
          <w:sz w:val="20"/>
          <w:szCs w:val="20"/>
        </w:rPr>
        <w:t>ID</w:t>
      </w:r>
      <w:r>
        <w:rPr>
          <w:rFonts w:ascii="Verdana" w:eastAsia="宋体" w:hAnsi="Verdana" w:cs="宋体"/>
          <w:color w:val="000000"/>
          <w:kern w:val="0"/>
          <w:sz w:val="20"/>
          <w:szCs w:val="20"/>
        </w:rPr>
        <w:t>，如果客户端出现连接丢失的情况，</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重新连接之后它便可以对锁节点的所</w:t>
      </w:r>
      <w:r>
        <w:rPr>
          <w:rFonts w:ascii="Verdana" w:eastAsia="宋体" w:hAnsi="Verdana" w:cs="宋体"/>
          <w:color w:val="000000"/>
          <w:kern w:val="0"/>
          <w:sz w:val="20"/>
          <w:szCs w:val="20"/>
        </w:rPr>
        <w:lastRenderedPageBreak/>
        <w:t>有于节点进行检查，看看是否有子节点的名称中包含其</w:t>
      </w:r>
      <w:r>
        <w:rPr>
          <w:rFonts w:ascii="Verdana" w:eastAsia="宋体" w:hAnsi="Verdana" w:cs="宋体"/>
          <w:color w:val="000000"/>
          <w:kern w:val="0"/>
          <w:sz w:val="20"/>
          <w:szCs w:val="20"/>
        </w:rPr>
        <w:t>ID</w:t>
      </w:r>
      <w:r>
        <w:rPr>
          <w:rFonts w:ascii="Verdana" w:eastAsia="宋体" w:hAnsi="Verdana" w:cs="宋体"/>
          <w:color w:val="000000"/>
          <w:kern w:val="0"/>
          <w:sz w:val="20"/>
          <w:szCs w:val="20"/>
        </w:rPr>
        <w:t>。如果有一个子节点的名称包含其</w:t>
      </w:r>
      <w:r>
        <w:rPr>
          <w:rFonts w:ascii="Verdana" w:eastAsia="宋体" w:hAnsi="Verdana" w:cs="宋体"/>
          <w:color w:val="000000"/>
          <w:kern w:val="0"/>
          <w:sz w:val="20"/>
          <w:szCs w:val="20"/>
        </w:rPr>
        <w:t>ID</w:t>
      </w:r>
      <w:r>
        <w:rPr>
          <w:rFonts w:ascii="Verdana" w:eastAsia="宋体" w:hAnsi="Verdana" w:cs="宋体"/>
          <w:color w:val="000000"/>
          <w:kern w:val="0"/>
          <w:sz w:val="20"/>
          <w:szCs w:val="20"/>
        </w:rPr>
        <w:t>，它便知道创建操作已经成</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功，不需要再创建子节点。如果没有子节点的名称中包含其</w:t>
      </w:r>
      <w:r>
        <w:rPr>
          <w:rFonts w:ascii="Verdana" w:eastAsia="宋体" w:hAnsi="Verdana" w:cs="宋体"/>
          <w:color w:val="000000"/>
          <w:kern w:val="0"/>
          <w:sz w:val="20"/>
          <w:szCs w:val="20"/>
        </w:rPr>
        <w:t>ID</w:t>
      </w:r>
      <w:r>
        <w:rPr>
          <w:rFonts w:ascii="Verdana" w:eastAsia="宋体" w:hAnsi="Verdana" w:cs="宋体"/>
          <w:color w:val="000000"/>
          <w:kern w:val="0"/>
          <w:sz w:val="20"/>
          <w:szCs w:val="20"/>
        </w:rPr>
        <w:t>，则客户端可以安全地创建一个新的顺序子节点。</w:t>
      </w:r>
      <w:r>
        <w:rPr>
          <w:rFonts w:ascii="Verdana" w:eastAsia="宋体" w:hAnsi="Verdana" w:cs="宋体"/>
          <w:color w:val="000000"/>
          <w:kern w:val="0"/>
          <w:sz w:val="20"/>
          <w:szCs w:val="20"/>
        </w:rPr>
        <w:br/>
      </w:r>
      <w:r>
        <w:rPr>
          <w:rFonts w:ascii="Verdana" w:eastAsia="宋体" w:hAnsi="Verdana" w:cs="宋体"/>
          <w:color w:val="000000"/>
          <w:kern w:val="0"/>
          <w:sz w:val="20"/>
          <w:szCs w:val="20"/>
        </w:rPr>
        <w:t>客户端会话的</w:t>
      </w:r>
      <w:r>
        <w:rPr>
          <w:rFonts w:ascii="Verdana" w:eastAsia="宋体" w:hAnsi="Verdana" w:cs="宋体"/>
          <w:color w:val="000000"/>
          <w:kern w:val="0"/>
          <w:sz w:val="20"/>
          <w:szCs w:val="20"/>
        </w:rPr>
        <w:t>ID</w:t>
      </w:r>
      <w:r>
        <w:rPr>
          <w:rFonts w:ascii="Verdana" w:eastAsia="宋体" w:hAnsi="Verdana" w:cs="宋体"/>
          <w:color w:val="000000"/>
          <w:kern w:val="0"/>
          <w:sz w:val="20"/>
          <w:szCs w:val="20"/>
        </w:rPr>
        <w:t>是一个长整数，并且在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服务中是唯一的，因此非常适合在连接丢失后用于识别客户端。可以通过调用</w:t>
      </w:r>
      <w:r>
        <w:rPr>
          <w:rFonts w:ascii="Verdana" w:eastAsia="宋体" w:hAnsi="Verdana" w:cs="宋体"/>
          <w:color w:val="000000"/>
          <w:kern w:val="0"/>
          <w:sz w:val="20"/>
          <w:szCs w:val="20"/>
        </w:rPr>
        <w:t>Java ZooKeeper</w:t>
      </w:r>
      <w:r>
        <w:rPr>
          <w:rFonts w:ascii="Verdana" w:eastAsia="宋体" w:hAnsi="Verdana" w:cs="宋体"/>
          <w:color w:val="000000"/>
          <w:kern w:val="0"/>
          <w:sz w:val="20"/>
          <w:szCs w:val="20"/>
        </w:rPr>
        <w:t>类的</w:t>
      </w:r>
      <w:r>
        <w:rPr>
          <w:rFonts w:ascii="Verdana" w:eastAsia="宋体" w:hAnsi="Verdana" w:cs="宋体"/>
          <w:color w:val="000000"/>
          <w:kern w:val="0"/>
          <w:sz w:val="20"/>
          <w:szCs w:val="20"/>
        </w:rPr>
        <w:t>getSessionld()</w:t>
      </w:r>
      <w:r>
        <w:rPr>
          <w:rFonts w:ascii="Verdana" w:eastAsia="宋体" w:hAnsi="Verdana" w:cs="宋体"/>
          <w:color w:val="000000"/>
          <w:kern w:val="0"/>
          <w:sz w:val="20"/>
          <w:szCs w:val="20"/>
        </w:rPr>
        <w:t>方法来获得会话的</w:t>
      </w:r>
      <w:r>
        <w:rPr>
          <w:rFonts w:ascii="Verdana" w:eastAsia="宋体" w:hAnsi="Verdana" w:cs="宋体"/>
          <w:color w:val="000000"/>
          <w:kern w:val="0"/>
          <w:sz w:val="20"/>
          <w:szCs w:val="20"/>
        </w:rPr>
        <w:t>ID</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在创建短暂顺序</w:t>
      </w:r>
      <w:r>
        <w:rPr>
          <w:rFonts w:ascii="Verdana" w:eastAsia="宋体" w:hAnsi="Verdana" w:cs="宋体"/>
          <w:color w:val="000000"/>
          <w:kern w:val="0"/>
          <w:sz w:val="20"/>
          <w:szCs w:val="20"/>
        </w:rPr>
        <w:t>znode</w:t>
      </w:r>
      <w:r>
        <w:rPr>
          <w:rFonts w:ascii="Verdana" w:eastAsia="宋体" w:hAnsi="Verdana" w:cs="宋体"/>
          <w:color w:val="000000"/>
          <w:kern w:val="0"/>
          <w:sz w:val="20"/>
          <w:szCs w:val="20"/>
        </w:rPr>
        <w:t>时应当采用</w:t>
      </w:r>
      <w:r>
        <w:rPr>
          <w:rFonts w:ascii="Verdana" w:eastAsia="宋体" w:hAnsi="Verdana" w:cs="宋体"/>
          <w:color w:val="000000"/>
          <w:kern w:val="0"/>
          <w:sz w:val="20"/>
          <w:szCs w:val="20"/>
        </w:rPr>
        <w:t>lock-&lt;sessionld&gt;-</w:t>
      </w:r>
      <w:r>
        <w:rPr>
          <w:rFonts w:ascii="Verdana" w:eastAsia="宋体" w:hAnsi="Verdana" w:cs="宋体"/>
          <w:color w:val="000000"/>
          <w:kern w:val="0"/>
          <w:sz w:val="20"/>
          <w:szCs w:val="20"/>
        </w:rPr>
        <w:t>这样的命名方式，</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在其尾部添加顺序号之后，</w:t>
      </w:r>
      <w:r>
        <w:rPr>
          <w:rFonts w:ascii="Verdana" w:eastAsia="宋体" w:hAnsi="Verdana" w:cs="宋体"/>
          <w:color w:val="000000"/>
          <w:kern w:val="0"/>
          <w:sz w:val="20"/>
          <w:szCs w:val="20"/>
        </w:rPr>
        <w:t>znode</w:t>
      </w:r>
      <w:r>
        <w:rPr>
          <w:rFonts w:ascii="Verdana" w:eastAsia="宋体" w:hAnsi="Verdana" w:cs="宋体"/>
          <w:color w:val="000000"/>
          <w:kern w:val="0"/>
          <w:sz w:val="20"/>
          <w:szCs w:val="20"/>
        </w:rPr>
        <w:t>的名称会形如</w:t>
      </w:r>
      <w:r>
        <w:rPr>
          <w:rFonts w:ascii="Verdana" w:eastAsia="宋体" w:hAnsi="Verdana" w:cs="宋体"/>
          <w:color w:val="000000"/>
          <w:kern w:val="0"/>
          <w:sz w:val="20"/>
          <w:szCs w:val="20"/>
        </w:rPr>
        <w:t>lock-&lt;sessionld&gt;-&lt;sequenceNumber&gt;</w:t>
      </w:r>
      <w:r>
        <w:rPr>
          <w:rFonts w:ascii="Verdana" w:eastAsia="宋体" w:hAnsi="Verdana" w:cs="宋体"/>
          <w:color w:val="000000"/>
          <w:kern w:val="0"/>
          <w:sz w:val="20"/>
          <w:szCs w:val="20"/>
        </w:rPr>
        <w:t>。由于顺序号对于父节点来说是唯一的，但对于子节点名并不唯一，因此采用这样的命名方式可以诖子节点在保持创建顺序的同时能够确定自己的创建者。</w:t>
      </w:r>
    </w:p>
    <w:p w:rsidR="001A7847" w:rsidRDefault="007D395D">
      <w:pPr>
        <w:pStyle w:val="6"/>
      </w:pPr>
      <w:r>
        <w:t xml:space="preserve">3.2.3 </w:t>
      </w:r>
      <w:r>
        <w:t>不可恢复的异常</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如果一个客户端的</w:t>
      </w:r>
      <w:r>
        <w:rPr>
          <w:rFonts w:ascii="Verdana" w:hAnsi="Verdana"/>
          <w:color w:val="000000"/>
          <w:sz w:val="20"/>
          <w:szCs w:val="20"/>
        </w:rPr>
        <w:t>ZooKeeper</w:t>
      </w:r>
      <w:r>
        <w:rPr>
          <w:rFonts w:ascii="Verdana" w:hAnsi="Verdana"/>
          <w:color w:val="000000"/>
          <w:sz w:val="20"/>
          <w:szCs w:val="20"/>
        </w:rPr>
        <w:t>会话过期，那么它所创建的短暂</w:t>
      </w:r>
      <w:r>
        <w:rPr>
          <w:rFonts w:ascii="Verdana" w:hAnsi="Verdana"/>
          <w:color w:val="000000"/>
          <w:sz w:val="20"/>
          <w:szCs w:val="20"/>
        </w:rPr>
        <w:t>znode</w:t>
      </w:r>
      <w:r>
        <w:rPr>
          <w:rFonts w:ascii="Verdana" w:hAnsi="Verdana"/>
          <w:color w:val="000000"/>
          <w:sz w:val="20"/>
          <w:szCs w:val="20"/>
        </w:rPr>
        <w:t>将会被删除，已持有的锁会被释放，或是放弃了申请锁的位置。使用锁的应</w:t>
      </w:r>
      <w:r>
        <w:rPr>
          <w:rFonts w:ascii="Verdana" w:hAnsi="Verdana"/>
          <w:color w:val="000000"/>
          <w:sz w:val="20"/>
          <w:szCs w:val="20"/>
        </w:rPr>
        <w:t xml:space="preserve"> </w:t>
      </w:r>
      <w:r>
        <w:rPr>
          <w:rFonts w:ascii="Verdana" w:hAnsi="Verdana"/>
          <w:color w:val="000000"/>
          <w:sz w:val="20"/>
          <w:szCs w:val="20"/>
        </w:rPr>
        <w:t>用程序应当意识到它已经不再持有锁，应当清理它的状态，然后通过创建并尝试申请一个新的锁对象来重新启动。注意，这个过程是由应用程序控制的，而不是锁，</w:t>
      </w:r>
      <w:r>
        <w:rPr>
          <w:rFonts w:ascii="Verdana" w:hAnsi="Verdana"/>
          <w:color w:val="000000"/>
          <w:sz w:val="20"/>
          <w:szCs w:val="20"/>
        </w:rPr>
        <w:t xml:space="preserve"> </w:t>
      </w:r>
      <w:r>
        <w:rPr>
          <w:rFonts w:ascii="Verdana" w:hAnsi="Verdana"/>
          <w:color w:val="000000"/>
          <w:sz w:val="20"/>
          <w:szCs w:val="20"/>
        </w:rPr>
        <w:t>因为锁是不能预知应用程序需要如何清理自己的状态。</w:t>
      </w:r>
    </w:p>
    <w:p w:rsidR="001A7847" w:rsidRDefault="007D395D">
      <w:pPr>
        <w:pStyle w:val="4"/>
        <w:rPr>
          <w:rFonts w:ascii="Courier New" w:hAnsi="Courier New" w:cs="Courier New"/>
          <w:sz w:val="42"/>
          <w:szCs w:val="42"/>
        </w:rPr>
      </w:pPr>
      <w:r>
        <w:rPr>
          <w:rFonts w:ascii="Courier New" w:hAnsi="Courier New" w:cs="Courier New" w:hint="eastAsia"/>
          <w:sz w:val="42"/>
          <w:szCs w:val="42"/>
        </w:rPr>
        <w:t>4</w:t>
      </w:r>
      <w:r>
        <w:rPr>
          <w:rFonts w:ascii="Courier New" w:hAnsi="Courier New" w:cs="Courier New"/>
          <w:sz w:val="42"/>
          <w:szCs w:val="42"/>
        </w:rPr>
        <w:t>、</w:t>
      </w:r>
      <w:r>
        <w:rPr>
          <w:rFonts w:ascii="Courier New" w:hAnsi="Courier New" w:cs="Courier New"/>
          <w:sz w:val="42"/>
          <w:szCs w:val="42"/>
        </w:rPr>
        <w:t>ZooKeeper</w:t>
      </w:r>
      <w:r>
        <w:rPr>
          <w:rFonts w:ascii="Courier New" w:hAnsi="Courier New" w:cs="Courier New"/>
          <w:sz w:val="42"/>
          <w:szCs w:val="42"/>
        </w:rPr>
        <w:t>实现共享锁</w:t>
      </w:r>
    </w:p>
    <w:p w:rsidR="001A7847" w:rsidRDefault="007D395D">
      <w:pPr>
        <w:rPr>
          <w:rFonts w:ascii="Verdana" w:hAnsi="Verdana"/>
          <w:color w:val="FF0000"/>
          <w:sz w:val="20"/>
          <w:szCs w:val="20"/>
          <w:shd w:val="clear" w:color="auto" w:fill="FFFFFF"/>
        </w:rPr>
      </w:pPr>
      <w:r>
        <w:rPr>
          <w:rFonts w:ascii="Verdana" w:hAnsi="Verdana"/>
          <w:color w:val="000000"/>
          <w:sz w:val="20"/>
          <w:szCs w:val="20"/>
          <w:shd w:val="clear" w:color="auto" w:fill="FFFFFF"/>
        </w:rPr>
        <w:t>实现正确地实现一个分布式锁是一件棘手的事，因为很难对所有类型的故障都进行正确的解释处理。</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带有一个</w:t>
      </w:r>
      <w:r>
        <w:rPr>
          <w:rFonts w:ascii="Verdana" w:hAnsi="Verdana"/>
          <w:color w:val="000000"/>
          <w:sz w:val="20"/>
          <w:szCs w:val="20"/>
          <w:shd w:val="clear" w:color="auto" w:fill="FFFFFF"/>
        </w:rPr>
        <w:t xml:space="preserve"> JavaWriteLock</w:t>
      </w:r>
      <w:r>
        <w:rPr>
          <w:rFonts w:ascii="Verdana" w:hAnsi="Verdana"/>
          <w:color w:val="000000"/>
          <w:sz w:val="20"/>
          <w:szCs w:val="20"/>
          <w:shd w:val="clear" w:color="auto" w:fill="FFFFFF"/>
        </w:rPr>
        <w:t>，客户端可以很方便地使用它。更多分布式数据结构和协议例如</w:t>
      </w:r>
      <w:r>
        <w:rPr>
          <w:rFonts w:ascii="Verdana" w:hAnsi="Verdana"/>
          <w:color w:val="000000"/>
          <w:sz w:val="20"/>
          <w:szCs w:val="20"/>
          <w:shd w:val="clear" w:color="auto" w:fill="FFFFFF"/>
        </w:rPr>
        <w:t>“</w:t>
      </w:r>
      <w:r>
        <w:rPr>
          <w:rFonts w:ascii="Verdana" w:hAnsi="Verdana"/>
          <w:color w:val="000000"/>
          <w:sz w:val="20"/>
          <w:szCs w:val="20"/>
          <w:shd w:val="clear" w:color="auto" w:fill="FFFFFF"/>
        </w:rPr>
        <w:t>屏障</w:t>
      </w:r>
      <w:r>
        <w:rPr>
          <w:rFonts w:ascii="Verdana" w:hAnsi="Verdana"/>
          <w:color w:val="000000"/>
          <w:sz w:val="20"/>
          <w:szCs w:val="20"/>
          <w:shd w:val="clear" w:color="auto" w:fill="FFFFFF"/>
        </w:rPr>
        <w:t>”(bafrier)</w:t>
      </w:r>
      <w:r>
        <w:rPr>
          <w:rFonts w:ascii="Verdana" w:hAnsi="Verdana"/>
          <w:color w:val="000000"/>
          <w:sz w:val="20"/>
          <w:szCs w:val="20"/>
          <w:shd w:val="clear" w:color="auto" w:fill="FFFFFF"/>
        </w:rPr>
        <w:t>、队列和两阶段提交协议。有趣的是它们</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都是同步协议，即使我们使用异步</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基本操作（如通知）来实现它们。使用</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可以实现很多不同的分布式数据结构和协</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议，</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网站</w:t>
      </w:r>
      <w:r>
        <w:rPr>
          <w:rFonts w:ascii="Verdana" w:hAnsi="Verdana"/>
          <w:color w:val="000000"/>
          <w:sz w:val="20"/>
          <w:szCs w:val="20"/>
          <w:shd w:val="clear" w:color="auto" w:fill="FFFFFF"/>
        </w:rPr>
        <w:t>(</w:t>
      </w:r>
      <w:hyperlink r:id="rId588" w:tgtFrame="_blank" w:history="1">
        <w:r>
          <w:rPr>
            <w:rStyle w:val="af"/>
            <w:rFonts w:ascii="Verdana" w:hAnsi="Verdana"/>
            <w:color w:val="0066AA"/>
            <w:sz w:val="20"/>
            <w:szCs w:val="20"/>
            <w:shd w:val="clear" w:color="auto" w:fill="FFFFFF"/>
          </w:rPr>
          <w:t>http://hadoop.apache.org/zookeeper/)</w:t>
        </w:r>
      </w:hyperlink>
      <w:r>
        <w:rPr>
          <w:rFonts w:ascii="Verdana" w:hAnsi="Verdana"/>
          <w:color w:val="000000"/>
          <w:sz w:val="20"/>
          <w:szCs w:val="20"/>
          <w:shd w:val="clear" w:color="auto" w:fill="FFFFFF"/>
        </w:rPr>
        <w:t>提供了一些用于实现</w:t>
      </w:r>
      <w:r>
        <w:rPr>
          <w:rFonts w:ascii="Verdana" w:hAnsi="Verdana"/>
          <w:color w:val="0000FF"/>
          <w:sz w:val="20"/>
          <w:szCs w:val="20"/>
          <w:shd w:val="clear" w:color="auto" w:fill="FFFFFF"/>
        </w:rPr>
        <w:t>分布式数据结构和协议的</w:t>
      </w:r>
      <w:r>
        <w:rPr>
          <w:rFonts w:ascii="Verdana" w:hAnsi="Verdana"/>
          <w:color w:val="FF0000"/>
          <w:sz w:val="20"/>
          <w:szCs w:val="20"/>
          <w:shd w:val="clear" w:color="auto" w:fill="FFFFFF"/>
        </w:rPr>
        <w:t>伪代码。</w:t>
      </w:r>
      <w:r>
        <w:rPr>
          <w:rFonts w:ascii="Verdana" w:hAnsi="Verdana"/>
          <w:color w:val="FF0000"/>
          <w:sz w:val="20"/>
          <w:szCs w:val="20"/>
          <w:shd w:val="clear" w:color="auto" w:fill="FFFFFF"/>
        </w:rPr>
        <w:t>ZooKeeper</w:t>
      </w:r>
      <w:r>
        <w:rPr>
          <w:rFonts w:ascii="Verdana" w:hAnsi="Verdana"/>
          <w:color w:val="FF0000"/>
          <w:sz w:val="20"/>
          <w:szCs w:val="20"/>
          <w:shd w:val="clear" w:color="auto" w:fill="FFFFFF"/>
        </w:rPr>
        <w:t>本身也带有一些棕准方法的实现，放在安装位置下的</w:t>
      </w:r>
      <w:r>
        <w:rPr>
          <w:rFonts w:ascii="Verdana" w:hAnsi="Verdana"/>
          <w:color w:val="FF0000"/>
          <w:sz w:val="20"/>
          <w:szCs w:val="20"/>
          <w:shd w:val="clear" w:color="auto" w:fill="FFFFFF"/>
        </w:rPr>
        <w:t>recipes</w:t>
      </w:r>
      <w:r>
        <w:rPr>
          <w:rFonts w:ascii="Verdana" w:hAnsi="Verdana"/>
          <w:color w:val="FF0000"/>
          <w:sz w:val="20"/>
          <w:szCs w:val="20"/>
          <w:shd w:val="clear" w:color="auto" w:fill="FFFFFF"/>
        </w:rPr>
        <w:t>目录中。</w:t>
      </w:r>
    </w:p>
    <w:p w:rsidR="001A7847" w:rsidRDefault="007D395D">
      <w:pPr>
        <w:pStyle w:val="5"/>
      </w:pPr>
      <w:r>
        <w:t xml:space="preserve">4.1 </w:t>
      </w:r>
      <w:r>
        <w:t>场景描述</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大家也许都很熟悉了</w:t>
      </w:r>
      <w:r>
        <w:rPr>
          <w:rFonts w:ascii="Verdana" w:hAnsi="Verdana"/>
          <w:color w:val="800080"/>
          <w:sz w:val="20"/>
          <w:szCs w:val="20"/>
        </w:rPr>
        <w:t>多个线程或者多个进程间的共享锁的实现方式了，但是在分布式场景中我们会面临多个</w:t>
      </w:r>
      <w:r>
        <w:rPr>
          <w:rFonts w:ascii="Verdana" w:hAnsi="Verdana"/>
          <w:color w:val="800080"/>
          <w:sz w:val="20"/>
          <w:szCs w:val="20"/>
        </w:rPr>
        <w:t>Server</w:t>
      </w:r>
      <w:r>
        <w:rPr>
          <w:rFonts w:ascii="Verdana" w:hAnsi="Verdana"/>
          <w:color w:val="800080"/>
          <w:sz w:val="20"/>
          <w:szCs w:val="20"/>
        </w:rPr>
        <w:t>之间的锁的问题。</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假设有这样一个场景：两台</w:t>
      </w:r>
      <w:r>
        <w:rPr>
          <w:rFonts w:ascii="Verdana" w:hAnsi="Verdana"/>
          <w:color w:val="000000"/>
          <w:sz w:val="20"/>
          <w:szCs w:val="20"/>
        </w:rPr>
        <w:t xml:space="preserve">server </w:t>
      </w:r>
      <w:r>
        <w:rPr>
          <w:rFonts w:ascii="Verdana" w:hAnsi="Verdana"/>
          <w:color w:val="000000"/>
          <w:sz w:val="20"/>
          <w:szCs w:val="20"/>
        </w:rPr>
        <w:t>：</w:t>
      </w:r>
      <w:r>
        <w:rPr>
          <w:rFonts w:ascii="Verdana" w:hAnsi="Verdana"/>
          <w:color w:val="000000"/>
          <w:sz w:val="20"/>
          <w:szCs w:val="20"/>
        </w:rPr>
        <w:t>serverA</w:t>
      </w:r>
      <w:r>
        <w:rPr>
          <w:rFonts w:ascii="Verdana" w:hAnsi="Verdana"/>
          <w:color w:val="000000"/>
          <w:sz w:val="20"/>
          <w:szCs w:val="20"/>
        </w:rPr>
        <w:t>，</w:t>
      </w:r>
      <w:r>
        <w:rPr>
          <w:rFonts w:ascii="Verdana" w:hAnsi="Verdana"/>
          <w:color w:val="000000"/>
          <w:sz w:val="20"/>
          <w:szCs w:val="20"/>
        </w:rPr>
        <w:t>serverB</w:t>
      </w:r>
      <w:r>
        <w:rPr>
          <w:rFonts w:ascii="Verdana" w:hAnsi="Verdana"/>
          <w:color w:val="000000"/>
          <w:sz w:val="20"/>
          <w:szCs w:val="20"/>
        </w:rPr>
        <w:t>需要在</w:t>
      </w:r>
      <w:r>
        <w:rPr>
          <w:rFonts w:ascii="Verdana" w:hAnsi="Verdana"/>
          <w:color w:val="000000"/>
          <w:sz w:val="20"/>
          <w:szCs w:val="20"/>
        </w:rPr>
        <w:t>C</w:t>
      </w:r>
      <w:r>
        <w:rPr>
          <w:rFonts w:ascii="Verdana" w:hAnsi="Verdana"/>
          <w:color w:val="000000"/>
          <w:sz w:val="20"/>
          <w:szCs w:val="20"/>
        </w:rPr>
        <w:t>机器上的</w:t>
      </w:r>
      <w:r>
        <w:rPr>
          <w:rFonts w:ascii="Verdana" w:hAnsi="Verdana"/>
          <w:color w:val="0000FF"/>
          <w:sz w:val="20"/>
          <w:szCs w:val="20"/>
        </w:rPr>
        <w:t>/usr/local/a.txt</w:t>
      </w:r>
      <w:r>
        <w:rPr>
          <w:rFonts w:ascii="Verdana" w:hAnsi="Verdana"/>
          <w:color w:val="0000FF"/>
          <w:sz w:val="20"/>
          <w:szCs w:val="20"/>
        </w:rPr>
        <w:t>文</w:t>
      </w:r>
      <w:r>
        <w:rPr>
          <w:rFonts w:ascii="Verdana" w:hAnsi="Verdana"/>
          <w:color w:val="0000FF"/>
          <w:sz w:val="20"/>
          <w:szCs w:val="20"/>
        </w:rPr>
        <w:t xml:space="preserve"> </w:t>
      </w:r>
      <w:r>
        <w:rPr>
          <w:rFonts w:ascii="Verdana" w:hAnsi="Verdana"/>
          <w:color w:val="0000FF"/>
          <w:sz w:val="20"/>
          <w:szCs w:val="20"/>
        </w:rPr>
        <w:t>件上进行写操作，如果两台机器同时写该文件，那么该文件的最终结果可能会产生乱序等问题。最先能想到的是</w:t>
      </w:r>
      <w:r>
        <w:rPr>
          <w:rFonts w:ascii="Verdana" w:hAnsi="Verdana"/>
          <w:color w:val="0000FF"/>
          <w:sz w:val="20"/>
          <w:szCs w:val="20"/>
        </w:rPr>
        <w:t>serverA</w:t>
      </w:r>
      <w:r>
        <w:rPr>
          <w:rFonts w:ascii="Verdana" w:hAnsi="Verdana"/>
          <w:color w:val="0000FF"/>
          <w:sz w:val="20"/>
          <w:szCs w:val="20"/>
        </w:rPr>
        <w:t>在写文件前告诉</w:t>
      </w:r>
      <w:r>
        <w:rPr>
          <w:rFonts w:ascii="Verdana" w:hAnsi="Verdana"/>
          <w:color w:val="0000FF"/>
          <w:sz w:val="20"/>
          <w:szCs w:val="20"/>
        </w:rPr>
        <w:t>ServerB “</w:t>
      </w:r>
      <w:r>
        <w:rPr>
          <w:rFonts w:ascii="Verdana" w:hAnsi="Verdana"/>
          <w:color w:val="0000FF"/>
          <w:sz w:val="20"/>
          <w:szCs w:val="20"/>
        </w:rPr>
        <w:t>我要开始写文件了，你先别写</w:t>
      </w:r>
      <w:r>
        <w:rPr>
          <w:rFonts w:ascii="Verdana" w:hAnsi="Verdana"/>
          <w:color w:val="0000FF"/>
          <w:sz w:val="20"/>
          <w:szCs w:val="20"/>
        </w:rPr>
        <w:t>”</w:t>
      </w:r>
      <w:r>
        <w:rPr>
          <w:rFonts w:ascii="Verdana" w:hAnsi="Verdana"/>
          <w:color w:val="0000FF"/>
          <w:sz w:val="20"/>
          <w:szCs w:val="20"/>
        </w:rPr>
        <w:t>，等待收到</w:t>
      </w:r>
      <w:r>
        <w:rPr>
          <w:rFonts w:ascii="Verdana" w:hAnsi="Verdana"/>
          <w:color w:val="0000FF"/>
          <w:sz w:val="20"/>
          <w:szCs w:val="20"/>
        </w:rPr>
        <w:t>ServerB</w:t>
      </w:r>
      <w:r>
        <w:rPr>
          <w:rFonts w:ascii="Verdana" w:hAnsi="Verdana"/>
          <w:color w:val="0000FF"/>
          <w:sz w:val="20"/>
          <w:szCs w:val="20"/>
        </w:rPr>
        <w:t>的确认回复后</w:t>
      </w:r>
      <w:r>
        <w:rPr>
          <w:rFonts w:ascii="Verdana" w:hAnsi="Verdana"/>
          <w:color w:val="0000FF"/>
          <w:sz w:val="20"/>
          <w:szCs w:val="20"/>
        </w:rPr>
        <w:t>ServerA</w:t>
      </w:r>
      <w:r>
        <w:rPr>
          <w:rFonts w:ascii="Verdana" w:hAnsi="Verdana"/>
          <w:color w:val="0000FF"/>
          <w:sz w:val="20"/>
          <w:szCs w:val="20"/>
        </w:rPr>
        <w:t>开始写文件，写完文件后再通知</w:t>
      </w:r>
      <w:r>
        <w:rPr>
          <w:rFonts w:ascii="Verdana" w:hAnsi="Verdana"/>
          <w:color w:val="0000FF"/>
          <w:sz w:val="20"/>
          <w:szCs w:val="20"/>
        </w:rPr>
        <w:t>ServerB“</w:t>
      </w:r>
      <w:r>
        <w:rPr>
          <w:rFonts w:ascii="Verdana" w:hAnsi="Verdana"/>
          <w:color w:val="0000FF"/>
          <w:sz w:val="20"/>
          <w:szCs w:val="20"/>
        </w:rPr>
        <w:t>我已经写完了</w:t>
      </w:r>
      <w:r>
        <w:rPr>
          <w:rFonts w:ascii="Verdana" w:hAnsi="Verdana"/>
          <w:color w:val="0000FF"/>
          <w:sz w:val="20"/>
          <w:szCs w:val="20"/>
        </w:rPr>
        <w:t>”</w:t>
      </w:r>
      <w:r>
        <w:rPr>
          <w:rFonts w:ascii="Verdana" w:hAnsi="Verdana"/>
          <w:color w:val="0000FF"/>
          <w:sz w:val="20"/>
          <w:szCs w:val="20"/>
        </w:rPr>
        <w:t>。假设</w:t>
      </w:r>
      <w:r>
        <w:rPr>
          <w:rFonts w:ascii="Verdana" w:hAnsi="Verdana"/>
          <w:color w:val="0000FF"/>
          <w:sz w:val="20"/>
          <w:szCs w:val="20"/>
        </w:rPr>
        <w:t xml:space="preserve"> </w:t>
      </w:r>
      <w:r>
        <w:rPr>
          <w:rFonts w:ascii="Verdana" w:hAnsi="Verdana"/>
          <w:color w:val="0000FF"/>
          <w:sz w:val="20"/>
          <w:szCs w:val="20"/>
        </w:rPr>
        <w:t>在我们场景中有</w:t>
      </w:r>
      <w:r>
        <w:rPr>
          <w:rFonts w:ascii="Verdana" w:hAnsi="Verdana"/>
          <w:color w:val="0000FF"/>
          <w:sz w:val="20"/>
          <w:szCs w:val="20"/>
        </w:rPr>
        <w:t>100</w:t>
      </w:r>
      <w:r>
        <w:rPr>
          <w:rFonts w:ascii="Verdana" w:hAnsi="Verdana"/>
          <w:color w:val="0000FF"/>
          <w:sz w:val="20"/>
          <w:szCs w:val="20"/>
        </w:rPr>
        <w:t>台机器呢，中间任意一台机器通信中断了又该如何处理？容错和性能问题呢？要能健壮，稳定，高可用并保持高性能，系统实现的复杂度比较</w:t>
      </w:r>
      <w:r>
        <w:rPr>
          <w:rFonts w:ascii="Verdana" w:hAnsi="Verdana"/>
          <w:color w:val="0000FF"/>
          <w:sz w:val="20"/>
          <w:szCs w:val="20"/>
        </w:rPr>
        <w:t xml:space="preserve"> </w:t>
      </w:r>
      <w:r>
        <w:rPr>
          <w:rFonts w:ascii="Verdana" w:hAnsi="Verdana"/>
          <w:color w:val="0000FF"/>
          <w:sz w:val="20"/>
          <w:szCs w:val="20"/>
        </w:rPr>
        <w:t>高，从头开发这样的系统代价也很大。幸运的是，我们有了基于</w:t>
      </w:r>
      <w:r>
        <w:rPr>
          <w:rFonts w:ascii="Verdana" w:hAnsi="Verdana"/>
          <w:color w:val="0000FF"/>
          <w:sz w:val="20"/>
          <w:szCs w:val="20"/>
        </w:rPr>
        <w:t>googlechubby</w:t>
      </w:r>
      <w:r>
        <w:rPr>
          <w:rFonts w:ascii="Verdana" w:hAnsi="Verdana"/>
          <w:color w:val="0000FF"/>
          <w:sz w:val="20"/>
          <w:szCs w:val="20"/>
        </w:rPr>
        <w:t>原理开发的开源的</w:t>
      </w:r>
      <w:r>
        <w:rPr>
          <w:rFonts w:ascii="Verdana" w:hAnsi="Verdana"/>
          <w:color w:val="0000FF"/>
          <w:sz w:val="20"/>
          <w:szCs w:val="20"/>
        </w:rPr>
        <w:t>ZooKeeper</w:t>
      </w:r>
      <w:r>
        <w:rPr>
          <w:rFonts w:ascii="Verdana" w:hAnsi="Verdana"/>
          <w:color w:val="0000FF"/>
          <w:sz w:val="20"/>
          <w:szCs w:val="20"/>
        </w:rPr>
        <w:t>系统。接下来本文将介绍两种</w:t>
      </w:r>
      <w:r>
        <w:rPr>
          <w:rFonts w:ascii="Verdana" w:hAnsi="Verdana"/>
          <w:color w:val="0000FF"/>
          <w:sz w:val="20"/>
          <w:szCs w:val="20"/>
        </w:rPr>
        <w:t xml:space="preserve"> ZooKeeper</w:t>
      </w:r>
      <w:r>
        <w:rPr>
          <w:rFonts w:ascii="Verdana" w:hAnsi="Verdana"/>
          <w:color w:val="0000FF"/>
          <w:sz w:val="20"/>
          <w:szCs w:val="20"/>
        </w:rPr>
        <w:t>实现分布式共享锁的方法。</w:t>
      </w:r>
    </w:p>
    <w:p w:rsidR="001A7847" w:rsidRDefault="007D395D">
      <w:pPr>
        <w:pStyle w:val="5"/>
      </w:pPr>
      <w:r>
        <w:lastRenderedPageBreak/>
        <w:t xml:space="preserve">4.2 </w:t>
      </w:r>
      <w:r>
        <w:t>利用节点名称的唯一性来实现共享锁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ZooKeeper</w:t>
      </w:r>
      <w:r>
        <w:rPr>
          <w:rFonts w:ascii="Verdana" w:eastAsia="宋体" w:hAnsi="Verdana" w:cs="宋体"/>
          <w:color w:val="000000"/>
          <w:kern w:val="0"/>
          <w:sz w:val="20"/>
          <w:szCs w:val="20"/>
        </w:rPr>
        <w:t>表面上的节点结构是一个和</w:t>
      </w:r>
      <w:r>
        <w:rPr>
          <w:rFonts w:ascii="Verdana" w:eastAsia="宋体" w:hAnsi="Verdana" w:cs="宋体"/>
          <w:color w:val="000000"/>
          <w:kern w:val="0"/>
          <w:sz w:val="20"/>
          <w:szCs w:val="20"/>
        </w:rPr>
        <w:t>unix</w:t>
      </w:r>
      <w:r>
        <w:rPr>
          <w:rFonts w:ascii="Verdana" w:eastAsia="宋体" w:hAnsi="Verdana" w:cs="宋体"/>
          <w:color w:val="000000"/>
          <w:kern w:val="0"/>
          <w:sz w:val="20"/>
          <w:szCs w:val="20"/>
        </w:rPr>
        <w:t>文件系统类似的小型的树状的目录结构，</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机制规定：同一个目录下只能有一个唯一的文件名。</w:t>
      </w:r>
    </w:p>
    <w:p w:rsidR="001A7847" w:rsidRDefault="007D395D">
      <w:pPr>
        <w:widowControl/>
        <w:shd w:val="clear" w:color="auto" w:fill="FFFFFF"/>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例如</w:t>
      </w:r>
      <w:r>
        <w:rPr>
          <w:rFonts w:ascii="Verdana" w:eastAsia="宋体" w:hAnsi="Verdana" w:cs="宋体"/>
          <w:color w:val="000000"/>
          <w:kern w:val="0"/>
          <w:sz w:val="20"/>
          <w:szCs w:val="20"/>
        </w:rPr>
        <w:t>：我们在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目录</w:t>
      </w:r>
      <w:r>
        <w:rPr>
          <w:rFonts w:ascii="Verdana" w:eastAsia="宋体" w:hAnsi="Verdana" w:cs="宋体"/>
          <w:color w:val="000000"/>
          <w:kern w:val="0"/>
          <w:sz w:val="20"/>
          <w:szCs w:val="20"/>
        </w:rPr>
        <w:t>/test</w:t>
      </w:r>
      <w:r>
        <w:rPr>
          <w:rFonts w:ascii="Verdana" w:eastAsia="宋体" w:hAnsi="Verdana" w:cs="宋体"/>
          <w:color w:val="000000"/>
          <w:kern w:val="0"/>
          <w:sz w:val="20"/>
          <w:szCs w:val="20"/>
        </w:rPr>
        <w:t>目录下创建，两个客户端创建一个名为</w:t>
      </w:r>
      <w:r>
        <w:rPr>
          <w:rFonts w:ascii="Verdana" w:eastAsia="宋体" w:hAnsi="Verdana" w:cs="宋体"/>
          <w:color w:val="000000"/>
          <w:kern w:val="0"/>
          <w:sz w:val="20"/>
          <w:szCs w:val="20"/>
        </w:rPr>
        <w:t>lock</w:t>
      </w:r>
      <w:r>
        <w:rPr>
          <w:rFonts w:ascii="Verdana" w:eastAsia="宋体" w:hAnsi="Verdana" w:cs="宋体"/>
          <w:color w:val="000000"/>
          <w:kern w:val="0"/>
          <w:sz w:val="20"/>
          <w:szCs w:val="20"/>
        </w:rPr>
        <w:t>节点，只有一个能够成功。</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算法思路</w:t>
      </w:r>
      <w:r>
        <w:rPr>
          <w:rFonts w:ascii="Verdana" w:eastAsia="宋体" w:hAnsi="Verdana" w:cs="宋体"/>
          <w:color w:val="000000"/>
          <w:kern w:val="0"/>
          <w:sz w:val="20"/>
          <w:szCs w:val="20"/>
        </w:rPr>
        <w:t>：利用名称唯一性，加锁操作时，只需要所有客户端一起创建</w:t>
      </w:r>
      <w:r>
        <w:rPr>
          <w:rFonts w:ascii="Verdana" w:eastAsia="宋体" w:hAnsi="Verdana" w:cs="宋体"/>
          <w:color w:val="000000"/>
          <w:kern w:val="0"/>
          <w:sz w:val="20"/>
          <w:szCs w:val="20"/>
        </w:rPr>
        <w:t>/Leader/lock</w:t>
      </w:r>
      <w:r>
        <w:rPr>
          <w:rFonts w:ascii="Verdana" w:eastAsia="宋体" w:hAnsi="Verdana" w:cs="宋体"/>
          <w:color w:val="000000"/>
          <w:kern w:val="0"/>
          <w:sz w:val="20"/>
          <w:szCs w:val="20"/>
        </w:rPr>
        <w:t>节点，只有一个创建成功，成功者获得锁。解锁时，只需删除</w:t>
      </w:r>
      <w:r>
        <w:rPr>
          <w:rFonts w:ascii="Verdana" w:eastAsia="宋体" w:hAnsi="Verdana" w:cs="宋体"/>
          <w:color w:val="0000FF"/>
          <w:kern w:val="0"/>
          <w:sz w:val="20"/>
          <w:szCs w:val="20"/>
        </w:rPr>
        <w:t>/test/Lock</w:t>
      </w:r>
      <w:r>
        <w:rPr>
          <w:rFonts w:ascii="Verdana" w:eastAsia="宋体" w:hAnsi="Verdana" w:cs="宋体"/>
          <w:color w:val="0000FF"/>
          <w:kern w:val="0"/>
          <w:sz w:val="20"/>
          <w:szCs w:val="20"/>
        </w:rPr>
        <w:t>节点，其余客户端再次进入竞争创建节点，直到所有客户端都获得锁。</w:t>
      </w:r>
      <w:r>
        <w:rPr>
          <w:rFonts w:ascii="Verdana" w:eastAsia="宋体" w:hAnsi="Verdana" w:cs="宋体"/>
          <w:color w:val="000000"/>
          <w:kern w:val="0"/>
          <w:sz w:val="20"/>
          <w:szCs w:val="20"/>
        </w:rPr>
        <w:t>基于以上机制，利用节点名称唯一性机制的共享锁算法流程如图所示：</w:t>
      </w:r>
      <w:r>
        <w:t xml:space="preserve"> </w:t>
      </w:r>
      <w:r>
        <w:rPr>
          <w:noProof/>
        </w:rPr>
        <w:drawing>
          <wp:inline distT="0" distB="0" distL="0" distR="0">
            <wp:extent cx="5047615" cy="5047615"/>
            <wp:effectExtent l="0" t="0" r="635"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89"/>
                    <a:stretch>
                      <a:fillRect/>
                    </a:stretch>
                  </pic:blipFill>
                  <pic:spPr>
                    <a:xfrm>
                      <a:off x="0" y="0"/>
                      <a:ext cx="5047619" cy="5047619"/>
                    </a:xfrm>
                    <a:prstGeom prst="rect">
                      <a:avLst/>
                    </a:prstGeom>
                  </pic:spPr>
                </pic:pic>
              </a:graphicData>
            </a:graphic>
          </wp:inline>
        </w:drawing>
      </w:r>
    </w:p>
    <w:p w:rsidR="001A7847" w:rsidRDefault="007D395D">
      <w:pPr>
        <w:pStyle w:val="5"/>
      </w:pPr>
      <w:r>
        <w:t xml:space="preserve">4.3 </w:t>
      </w:r>
      <w:r>
        <w:t>利用顺序节点实现共享锁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首先介绍一下，</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中有一种节点叫做顺序节点，故名思议，假如我们在</w:t>
      </w:r>
      <w:r>
        <w:rPr>
          <w:rFonts w:ascii="Verdana" w:eastAsia="宋体" w:hAnsi="Verdana" w:cs="宋体"/>
          <w:color w:val="000000"/>
          <w:kern w:val="0"/>
          <w:sz w:val="20"/>
          <w:szCs w:val="20"/>
        </w:rPr>
        <w:t>/lock/</w:t>
      </w:r>
      <w:r>
        <w:rPr>
          <w:rFonts w:ascii="Verdana" w:eastAsia="宋体" w:hAnsi="Verdana" w:cs="宋体"/>
          <w:color w:val="000000"/>
          <w:kern w:val="0"/>
          <w:sz w:val="20"/>
          <w:szCs w:val="20"/>
        </w:rPr>
        <w:t>目录下创建节</w:t>
      </w:r>
      <w:r>
        <w:rPr>
          <w:rFonts w:ascii="Verdana" w:eastAsia="宋体" w:hAnsi="Verdana" w:cs="宋体"/>
          <w:color w:val="000000"/>
          <w:kern w:val="0"/>
          <w:sz w:val="20"/>
          <w:szCs w:val="20"/>
        </w:rPr>
        <w:t>3</w:t>
      </w:r>
      <w:r>
        <w:rPr>
          <w:rFonts w:ascii="Verdana" w:eastAsia="宋体" w:hAnsi="Verdana" w:cs="宋体"/>
          <w:color w:val="000000"/>
          <w:kern w:val="0"/>
          <w:sz w:val="20"/>
          <w:szCs w:val="20"/>
        </w:rPr>
        <w:t>个点，</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集群会按照提起创建的顺序来创建节点，节点分别为</w:t>
      </w:r>
      <w:r>
        <w:rPr>
          <w:rFonts w:ascii="Verdana" w:eastAsia="宋体" w:hAnsi="Verdana" w:cs="宋体"/>
          <w:color w:val="000000"/>
          <w:kern w:val="0"/>
          <w:sz w:val="20"/>
          <w:szCs w:val="20"/>
        </w:rPr>
        <w:t>/lock/0000000001</w:t>
      </w:r>
      <w:r>
        <w:rPr>
          <w:rFonts w:ascii="Verdana" w:eastAsia="宋体" w:hAnsi="Verdana" w:cs="宋体"/>
          <w:color w:val="000000"/>
          <w:kern w:val="0"/>
          <w:sz w:val="20"/>
          <w:szCs w:val="20"/>
        </w:rPr>
        <w:t>、</w:t>
      </w:r>
      <w:r>
        <w:rPr>
          <w:rFonts w:ascii="Verdana" w:eastAsia="宋体" w:hAnsi="Verdana" w:cs="宋体"/>
          <w:color w:val="000000"/>
          <w:kern w:val="0"/>
          <w:sz w:val="20"/>
          <w:szCs w:val="20"/>
        </w:rPr>
        <w:t>/lock/0000000002</w:t>
      </w:r>
      <w:r>
        <w:rPr>
          <w:rFonts w:ascii="Verdana" w:eastAsia="宋体" w:hAnsi="Verdana" w:cs="宋体"/>
          <w:color w:val="000000"/>
          <w:kern w:val="0"/>
          <w:sz w:val="20"/>
          <w:szCs w:val="20"/>
        </w:rPr>
        <w:t>、</w:t>
      </w:r>
      <w:r>
        <w:rPr>
          <w:rFonts w:ascii="Verdana" w:eastAsia="宋体" w:hAnsi="Verdana" w:cs="宋体"/>
          <w:color w:val="000000"/>
          <w:kern w:val="0"/>
          <w:sz w:val="20"/>
          <w:szCs w:val="20"/>
        </w:rPr>
        <w:t>/lock/0000000003</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lastRenderedPageBreak/>
        <w:t>ZooKeeper</w:t>
      </w:r>
      <w:r>
        <w:rPr>
          <w:rFonts w:ascii="Verdana" w:eastAsia="宋体" w:hAnsi="Verdana" w:cs="宋体"/>
          <w:color w:val="000000"/>
          <w:kern w:val="0"/>
          <w:sz w:val="20"/>
          <w:szCs w:val="20"/>
        </w:rPr>
        <w:t>中还有一种名为临时节点的节点，临时节点由某个客户端创建，当客户端与</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集群断开连接，。则该节点自动被删除。</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算法思路</w:t>
      </w:r>
      <w:r>
        <w:rPr>
          <w:rFonts w:ascii="Verdana" w:eastAsia="宋体" w:hAnsi="Verdana" w:cs="宋体"/>
          <w:color w:val="000000"/>
          <w:kern w:val="0"/>
          <w:sz w:val="20"/>
          <w:szCs w:val="20"/>
        </w:rPr>
        <w:t>：对于加锁操作，可以让所有客户端都去</w:t>
      </w:r>
      <w:r>
        <w:rPr>
          <w:rFonts w:ascii="Verdana" w:eastAsia="宋体" w:hAnsi="Verdana" w:cs="宋体"/>
          <w:color w:val="000000"/>
          <w:kern w:val="0"/>
          <w:sz w:val="20"/>
          <w:szCs w:val="20"/>
        </w:rPr>
        <w:t>/lock</w:t>
      </w:r>
      <w:r>
        <w:rPr>
          <w:rFonts w:ascii="Verdana" w:eastAsia="宋体" w:hAnsi="Verdana" w:cs="宋体"/>
          <w:color w:val="000000"/>
          <w:kern w:val="0"/>
          <w:sz w:val="20"/>
          <w:szCs w:val="20"/>
        </w:rPr>
        <w:t>目录下创建临时、顺序节点，如果创建的客户端发现自身创建节点序列号是</w:t>
      </w:r>
      <w:r>
        <w:rPr>
          <w:rFonts w:ascii="Verdana" w:eastAsia="宋体" w:hAnsi="Verdana" w:cs="宋体"/>
          <w:color w:val="000000"/>
          <w:kern w:val="0"/>
          <w:sz w:val="20"/>
          <w:szCs w:val="20"/>
        </w:rPr>
        <w:t>/lock/</w:t>
      </w:r>
      <w:r>
        <w:rPr>
          <w:rFonts w:ascii="Verdana" w:eastAsia="宋体" w:hAnsi="Verdana" w:cs="宋体"/>
          <w:color w:val="000000"/>
          <w:kern w:val="0"/>
          <w:sz w:val="20"/>
          <w:szCs w:val="20"/>
        </w:rPr>
        <w:t>目录下最小的节点，则获得锁。否则，监视比自己创建节点的序列号小的节点（当前序列在自己前面一个的节点），进入等待。解锁操作，只需要将自身创建的节点删除即可。具体算法流程如下图所示</w:t>
      </w:r>
      <w:r>
        <w:rPr>
          <w:rFonts w:ascii="Verdana" w:eastAsia="宋体" w:hAnsi="Verdana" w:cs="宋体"/>
          <w:color w:val="000000"/>
          <w:kern w:val="0"/>
          <w:sz w:val="20"/>
          <w:szCs w:val="20"/>
        </w:rPr>
        <w:t>:</w:t>
      </w:r>
    </w:p>
    <w:p w:rsidR="001A7847" w:rsidRDefault="007D395D">
      <w:r>
        <w:rPr>
          <w:noProof/>
        </w:rPr>
        <w:drawing>
          <wp:inline distT="0" distB="0" distL="0" distR="0">
            <wp:extent cx="4561840" cy="6932930"/>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90"/>
                    <a:stretch>
                      <a:fillRect/>
                    </a:stretch>
                  </pic:blipFill>
                  <pic:spPr>
                    <a:xfrm>
                      <a:off x="0" y="0"/>
                      <a:ext cx="4561905" cy="6933334"/>
                    </a:xfrm>
                    <a:prstGeom prst="rect">
                      <a:avLst/>
                    </a:prstGeom>
                  </pic:spPr>
                </pic:pic>
              </a:graphicData>
            </a:graphic>
          </wp:inline>
        </w:drawing>
      </w:r>
    </w:p>
    <w:p w:rsidR="001A7847" w:rsidRDefault="007D395D">
      <w:pPr>
        <w:pStyle w:val="5"/>
      </w:pPr>
      <w:r>
        <w:lastRenderedPageBreak/>
        <w:t>4.4 ZooKeeper</w:t>
      </w:r>
      <w:r>
        <w:t>提供的一个写锁实现</w:t>
      </w:r>
    </w:p>
    <w:p w:rsidR="001A7847" w:rsidRDefault="007D395D">
      <w:pPr>
        <w:rPr>
          <w:rFonts w:ascii="Verdana" w:hAnsi="Verdana"/>
          <w:color w:val="800080"/>
          <w:sz w:val="20"/>
          <w:szCs w:val="20"/>
          <w:shd w:val="clear" w:color="auto" w:fill="FFFFFF"/>
        </w:rPr>
      </w:pPr>
      <w:r>
        <w:rPr>
          <w:rFonts w:ascii="Verdana" w:hAnsi="Verdana"/>
          <w:color w:val="000000"/>
          <w:sz w:val="20"/>
          <w:szCs w:val="20"/>
          <w:shd w:val="clear" w:color="auto" w:fill="FFFFFF"/>
        </w:rPr>
        <w:t>（</w:t>
      </w:r>
      <w:r>
        <w:rPr>
          <w:rFonts w:ascii="Verdana" w:hAnsi="Verdana"/>
          <w:color w:val="000000"/>
          <w:sz w:val="20"/>
          <w:szCs w:val="20"/>
          <w:shd w:val="clear" w:color="auto" w:fill="FFFFFF"/>
        </w:rPr>
        <w:t>1</w:t>
      </w:r>
      <w:r>
        <w:rPr>
          <w:rFonts w:ascii="Verdana" w:hAnsi="Verdana"/>
          <w:color w:val="000000"/>
          <w:sz w:val="20"/>
          <w:szCs w:val="20"/>
          <w:shd w:val="clear" w:color="auto" w:fill="FFFFFF"/>
        </w:rPr>
        <w:t>）</w:t>
      </w:r>
      <w:r>
        <w:rPr>
          <w:rStyle w:val="ac"/>
          <w:rFonts w:ascii="Verdana" w:hAnsi="Verdana"/>
          <w:color w:val="000000"/>
          <w:sz w:val="20"/>
          <w:szCs w:val="20"/>
          <w:shd w:val="clear" w:color="auto" w:fill="FFFFFF"/>
        </w:rPr>
        <w:t>分布式锁，实现了</w:t>
      </w:r>
      <w:r>
        <w:rPr>
          <w:rStyle w:val="ac"/>
          <w:rFonts w:ascii="Verdana" w:hAnsi="Verdana"/>
          <w:color w:val="000000"/>
          <w:sz w:val="20"/>
          <w:szCs w:val="20"/>
          <w:shd w:val="clear" w:color="auto" w:fill="FFFFFF"/>
        </w:rPr>
        <w:t>Lock</w:t>
      </w:r>
      <w:r>
        <w:rPr>
          <w:rStyle w:val="ac"/>
          <w:rFonts w:ascii="Verdana" w:hAnsi="Verdana"/>
          <w:color w:val="000000"/>
          <w:sz w:val="20"/>
          <w:szCs w:val="20"/>
          <w:shd w:val="clear" w:color="auto" w:fill="FFFFFF"/>
        </w:rPr>
        <w:t>接口</w:t>
      </w:r>
      <w:r>
        <w:rPr>
          <w:rStyle w:val="ac"/>
          <w:rFonts w:ascii="Verdana" w:hAnsi="Verdana"/>
          <w:color w:val="000000"/>
          <w:sz w:val="20"/>
          <w:szCs w:val="20"/>
          <w:shd w:val="clear" w:color="auto" w:fill="FFFFFF"/>
        </w:rPr>
        <w:t> </w:t>
      </w:r>
      <w:r>
        <w:rPr>
          <w:rFonts w:ascii="Verdana" w:hAnsi="Verdana"/>
          <w:color w:val="800080"/>
          <w:sz w:val="20"/>
          <w:szCs w:val="20"/>
          <w:shd w:val="clear" w:color="auto" w:fill="FFFFFF"/>
        </w:rPr>
        <w:t>DistributedLock.java</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package com.concurrent;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java.io.IOException;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java.util.ArrayList;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java.util.Collections;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java.util.List;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java.util.concurrent.CountDownLatch;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java.util.concurrent.TimeUnit;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java.util.concurrent.locks.Condition;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java.util.concurrent.locks.Lock;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org.apache.zookeeper.CreateMode;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org.apache.zookeeper.KeeperException;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org.apache.zookeeper.WatchedEvent;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org.apache.zookeeper.ZooDefs;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org.apache.zookeeper.ZooKeeper;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org.apache.zookeeper.data.Stat;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DistributedLock lock = null;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try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lock = new DistributedLock("127.0.0.1:2182","test");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lock.lock();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//do something...</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catch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e.printStackTrace();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finally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if(lock != null)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lock.unlock();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@author xueliang</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class</w:t>
      </w:r>
      <w:r>
        <w:rPr>
          <w:rFonts w:ascii="宋体" w:eastAsia="宋体" w:hAnsi="宋体" w:cs="宋体"/>
          <w:color w:val="000000"/>
          <w:kern w:val="0"/>
          <w:sz w:val="18"/>
          <w:szCs w:val="18"/>
        </w:rPr>
        <w:t xml:space="preserve"> DistributedLock implements Lock, Watcher{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ZooKeeper zk;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String root = </w:t>
      </w:r>
      <w:r>
        <w:rPr>
          <w:rFonts w:ascii="宋体" w:eastAsia="宋体" w:hAnsi="宋体" w:cs="宋体"/>
          <w:color w:val="800000"/>
          <w:kern w:val="0"/>
          <w:sz w:val="18"/>
          <w:szCs w:val="18"/>
        </w:rPr>
        <w:t>"/locks"</w:t>
      </w:r>
      <w:r>
        <w:rPr>
          <w:rFonts w:ascii="宋体" w:eastAsia="宋体" w:hAnsi="宋体" w:cs="宋体"/>
          <w:color w:val="000000"/>
          <w:kern w:val="0"/>
          <w:sz w:val="18"/>
          <w:szCs w:val="18"/>
        </w:rPr>
        <w:t>;</w:t>
      </w:r>
      <w:r>
        <w:rPr>
          <w:rFonts w:ascii="宋体" w:eastAsia="宋体" w:hAnsi="宋体" w:cs="宋体"/>
          <w:color w:val="008000"/>
          <w:kern w:val="0"/>
          <w:sz w:val="18"/>
          <w:szCs w:val="18"/>
        </w:rPr>
        <w:t>//根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String lockName;</w:t>
      </w:r>
      <w:r>
        <w:rPr>
          <w:rFonts w:ascii="宋体" w:eastAsia="宋体" w:hAnsi="宋体" w:cs="宋体"/>
          <w:color w:val="008000"/>
          <w:kern w:val="0"/>
          <w:sz w:val="18"/>
          <w:szCs w:val="18"/>
        </w:rPr>
        <w:t>//竞争资源的标志</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String waitNode;</w:t>
      </w:r>
      <w:r>
        <w:rPr>
          <w:rFonts w:ascii="宋体" w:eastAsia="宋体" w:hAnsi="宋体" w:cs="宋体"/>
          <w:color w:val="008000"/>
          <w:kern w:val="0"/>
          <w:sz w:val="18"/>
          <w:szCs w:val="18"/>
        </w:rPr>
        <w:t>//等待前一个锁</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String myZnode;</w:t>
      </w:r>
      <w:r>
        <w:rPr>
          <w:rFonts w:ascii="宋体" w:eastAsia="宋体" w:hAnsi="宋体" w:cs="宋体"/>
          <w:color w:val="008000"/>
          <w:kern w:val="0"/>
          <w:sz w:val="18"/>
          <w:szCs w:val="18"/>
        </w:rPr>
        <w:t>//当前锁</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CountDownLatch latch;</w:t>
      </w:r>
      <w:r>
        <w:rPr>
          <w:rFonts w:ascii="宋体" w:eastAsia="宋体" w:hAnsi="宋体" w:cs="宋体"/>
          <w:color w:val="008000"/>
          <w:kern w:val="0"/>
          <w:sz w:val="18"/>
          <w:szCs w:val="18"/>
        </w:rPr>
        <w:t>//计数器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int</w:t>
      </w:r>
      <w:r>
        <w:rPr>
          <w:rFonts w:ascii="宋体" w:eastAsia="宋体" w:hAnsi="宋体" w:cs="宋体"/>
          <w:color w:val="000000"/>
          <w:kern w:val="0"/>
          <w:sz w:val="18"/>
          <w:szCs w:val="18"/>
        </w:rPr>
        <w:t xml:space="preserve"> sessionTimeout = </w:t>
      </w:r>
      <w:r>
        <w:rPr>
          <w:rFonts w:ascii="宋体" w:eastAsia="宋体" w:hAnsi="宋体" w:cs="宋体"/>
          <w:color w:val="800080"/>
          <w:kern w:val="0"/>
          <w:sz w:val="18"/>
          <w:szCs w:val="18"/>
        </w:rPr>
        <w:t>30000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List&lt;Exception&gt; exception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ArrayList&lt;Exception&gt;();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创建分布式锁,使用前请确认config配置的zookeeper服务可用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@param config 127.0.0.1:2181</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@param lockName 竞争资源标志,lockName中不能包含单词lock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DistributedLock(String config, String lockName){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.lockName = lockName;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创建一个与服务器的连接</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ZooKeeper(config, sessionTimeout, </w:t>
      </w:r>
      <w:r>
        <w:rPr>
          <w:rFonts w:ascii="宋体" w:eastAsia="宋体" w:hAnsi="宋体" w:cs="宋体"/>
          <w:color w:val="0000FF"/>
          <w:kern w:val="0"/>
          <w:sz w:val="18"/>
          <w:szCs w:val="18"/>
        </w:rPr>
        <w:t>this</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Stat stat = zk.exists(root, </w:t>
      </w:r>
      <w:r>
        <w:rPr>
          <w:rFonts w:ascii="宋体" w:eastAsia="宋体" w:hAnsi="宋体" w:cs="宋体"/>
          <w:color w:val="0000FF"/>
          <w:kern w:val="0"/>
          <w:sz w:val="18"/>
          <w:szCs w:val="18"/>
        </w:rPr>
        <w:t>false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(stat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创建根节点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zk.create(root,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byte</w:t>
      </w:r>
      <w:r>
        <w:rPr>
          <w:rFonts w:ascii="宋体" w:eastAsia="宋体" w:hAnsi="宋体" w:cs="宋体"/>
          <w:color w:val="000000"/>
          <w:kern w:val="0"/>
          <w:sz w:val="18"/>
          <w:szCs w:val="18"/>
        </w:rPr>
        <w:t>[</w:t>
      </w:r>
      <w:r>
        <w:rPr>
          <w:rFonts w:ascii="宋体" w:eastAsia="宋体" w:hAnsi="宋体" w:cs="宋体"/>
          <w:color w:val="800080"/>
          <w:kern w:val="0"/>
          <w:sz w:val="18"/>
          <w:szCs w:val="18"/>
        </w:rPr>
        <w:t>0</w:t>
      </w:r>
      <w:r>
        <w:rPr>
          <w:rFonts w:ascii="宋体" w:eastAsia="宋体" w:hAnsi="宋体" w:cs="宋体"/>
          <w:color w:val="000000"/>
          <w:kern w:val="0"/>
          <w:sz w:val="18"/>
          <w:szCs w:val="18"/>
        </w:rPr>
        <w:t>], ZooDefs.Ids.OPEN_ACL_UNSAFE,CreateMode.PERSISTENT);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(IOException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exception.add(e);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(KeeperException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exception.add(e);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(InterruptedException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exception.add(e);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zookeeper节点的监视器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process(WatchedEvent </w:t>
      </w:r>
      <w:r>
        <w:rPr>
          <w:rFonts w:ascii="宋体" w:eastAsia="宋体" w:hAnsi="宋体" w:cs="宋体"/>
          <w:color w:val="0000FF"/>
          <w:kern w:val="0"/>
          <w:sz w:val="18"/>
          <w:szCs w:val="18"/>
        </w:rPr>
        <w:t>event</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w:t>
      </w:r>
      <w:r>
        <w:rPr>
          <w:rFonts w:ascii="宋体" w:eastAsia="宋体" w:hAnsi="宋体" w:cs="宋体"/>
          <w:color w:val="0000FF"/>
          <w:kern w:val="0"/>
          <w:sz w:val="18"/>
          <w:szCs w:val="18"/>
        </w:rPr>
        <w:t>this</w:t>
      </w:r>
      <w:r>
        <w:rPr>
          <w:rFonts w:ascii="宋体" w:eastAsia="宋体" w:hAnsi="宋体" w:cs="宋体"/>
          <w:color w:val="000000"/>
          <w:kern w:val="0"/>
          <w:sz w:val="18"/>
          <w:szCs w:val="18"/>
        </w:rPr>
        <w:t xml:space="preserve">.latch != </w:t>
      </w:r>
      <w:r>
        <w:rPr>
          <w:rFonts w:ascii="宋体" w:eastAsia="宋体" w:hAnsi="宋体" w:cs="宋体"/>
          <w:color w:val="0000FF"/>
          <w:kern w:val="0"/>
          <w:sz w:val="18"/>
          <w:szCs w:val="18"/>
        </w:rPr>
        <w:t>null</w:t>
      </w:r>
      <w:r>
        <w:rPr>
          <w:rFonts w:ascii="宋体" w:eastAsia="宋体" w:hAnsi="宋体" w:cs="宋体"/>
          <w:color w:val="000000"/>
          <w:kern w:val="0"/>
          <w:sz w:val="18"/>
          <w:szCs w:val="18"/>
        </w:rPr>
        <w:t xml:space="preserve">) {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 xml:space="preserve">.latch.countDown();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lock</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(exception.size() &gt; </w:t>
      </w:r>
      <w:r>
        <w:rPr>
          <w:rFonts w:ascii="宋体" w:eastAsia="宋体" w:hAnsi="宋体" w:cs="宋体"/>
          <w:color w:val="800080"/>
          <w:kern w:val="0"/>
          <w:sz w:val="18"/>
          <w:szCs w:val="18"/>
        </w:rPr>
        <w:t>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throw</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LockException(exception.</w:t>
      </w:r>
      <w:r>
        <w:rPr>
          <w:rFonts w:ascii="宋体" w:eastAsia="宋体" w:hAnsi="宋体" w:cs="宋体"/>
          <w:color w:val="0000FF"/>
          <w:kern w:val="0"/>
          <w:sz w:val="18"/>
          <w:szCs w:val="18"/>
        </w:rPr>
        <w:t>get</w:t>
      </w:r>
      <w:r>
        <w:rPr>
          <w:rFonts w:ascii="宋体" w:eastAsia="宋体" w:hAnsi="宋体" w:cs="宋体"/>
          <w:color w:val="000000"/>
          <w:kern w:val="0"/>
          <w:sz w:val="18"/>
          <w:szCs w:val="18"/>
        </w:rPr>
        <w:t>(</w:t>
      </w:r>
      <w:r>
        <w:rPr>
          <w:rFonts w:ascii="宋体" w:eastAsia="宋体" w:hAnsi="宋体" w:cs="宋体"/>
          <w:color w:val="800080"/>
          <w:kern w:val="0"/>
          <w:sz w:val="18"/>
          <w:szCs w:val="18"/>
        </w:rPr>
        <w:t>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w:t>
      </w:r>
      <w:r>
        <w:rPr>
          <w:rFonts w:ascii="宋体" w:eastAsia="宋体" w:hAnsi="宋体" w:cs="宋体"/>
          <w:color w:val="0000FF"/>
          <w:kern w:val="0"/>
          <w:sz w:val="18"/>
          <w:szCs w:val="18"/>
        </w:rPr>
        <w:t>this</w:t>
      </w:r>
      <w:r>
        <w:rPr>
          <w:rFonts w:ascii="宋体" w:eastAsia="宋体" w:hAnsi="宋体" w:cs="宋体"/>
          <w:color w:val="000000"/>
          <w:kern w:val="0"/>
          <w:sz w:val="18"/>
          <w:szCs w:val="18"/>
        </w:rPr>
        <w:t>.tryLock()){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"Thread "</w:t>
      </w:r>
      <w:r>
        <w:rPr>
          <w:rFonts w:ascii="宋体" w:eastAsia="宋体" w:hAnsi="宋体" w:cs="宋体"/>
          <w:color w:val="000000"/>
          <w:kern w:val="0"/>
          <w:sz w:val="18"/>
          <w:szCs w:val="18"/>
        </w:rPr>
        <w:t xml:space="preserve"> + Thread.currentThread().getId() + </w:t>
      </w:r>
      <w:r>
        <w:rPr>
          <w:rFonts w:ascii="宋体" w:eastAsia="宋体" w:hAnsi="宋体" w:cs="宋体"/>
          <w:color w:val="800000"/>
          <w:kern w:val="0"/>
          <w:sz w:val="18"/>
          <w:szCs w:val="18"/>
        </w:rPr>
        <w:t>"</w:t>
      </w:r>
      <w:r>
        <w:rPr>
          <w:rFonts w:ascii="宋体" w:eastAsia="宋体" w:hAnsi="宋体" w:cs="宋体"/>
          <w:color w:val="000000"/>
          <w:kern w:val="0"/>
          <w:sz w:val="18"/>
          <w:szCs w:val="18"/>
        </w:rPr>
        <w:t xml:space="preserve"> </w:t>
      </w:r>
      <w:r>
        <w:rPr>
          <w:rFonts w:ascii="宋体" w:eastAsia="宋体" w:hAnsi="宋体" w:cs="宋体"/>
          <w:color w:val="800000"/>
          <w:kern w:val="0"/>
          <w:sz w:val="18"/>
          <w:szCs w:val="18"/>
        </w:rPr>
        <w:t>"</w:t>
      </w:r>
      <w:r>
        <w:rPr>
          <w:rFonts w:ascii="宋体" w:eastAsia="宋体" w:hAnsi="宋体" w:cs="宋体"/>
          <w:color w:val="000000"/>
          <w:kern w:val="0"/>
          <w:sz w:val="18"/>
          <w:szCs w:val="18"/>
        </w:rPr>
        <w:t xml:space="preserve"> +myZnode + </w:t>
      </w:r>
      <w:r>
        <w:rPr>
          <w:rFonts w:ascii="宋体" w:eastAsia="宋体" w:hAnsi="宋体" w:cs="宋体"/>
          <w:color w:val="800000"/>
          <w:kern w:val="0"/>
          <w:sz w:val="18"/>
          <w:szCs w:val="18"/>
        </w:rPr>
        <w:t>" get lock 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else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waitForLock(waitNode, sessionTimeout);</w:t>
      </w:r>
      <w:r>
        <w:rPr>
          <w:rFonts w:ascii="宋体" w:eastAsia="宋体" w:hAnsi="宋体" w:cs="宋体"/>
          <w:color w:val="008000"/>
          <w:kern w:val="0"/>
          <w:sz w:val="18"/>
          <w:szCs w:val="18"/>
        </w:rPr>
        <w:t>//等待锁</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(KeeperException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throw</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LockException(e);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(InterruptedException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throw</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LockException(e);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boolean tryLock()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splitStr = </w:t>
      </w:r>
      <w:r>
        <w:rPr>
          <w:rFonts w:ascii="宋体" w:eastAsia="宋体" w:hAnsi="宋体" w:cs="宋体"/>
          <w:color w:val="800000"/>
          <w:kern w:val="0"/>
          <w:sz w:val="18"/>
          <w:szCs w:val="18"/>
        </w:rPr>
        <w:t>"_lock_"</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(lockName.contains(splitStr))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throw</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LockException(</w:t>
      </w:r>
      <w:r>
        <w:rPr>
          <w:rFonts w:ascii="宋体" w:eastAsia="宋体" w:hAnsi="宋体" w:cs="宋体"/>
          <w:color w:val="800000"/>
          <w:kern w:val="0"/>
          <w:sz w:val="18"/>
          <w:szCs w:val="18"/>
        </w:rPr>
        <w:t>"lockName can not contains \\u000B"</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//创建临时子节点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myZnode = zk.create(root + </w:t>
      </w:r>
      <w:r>
        <w:rPr>
          <w:rFonts w:ascii="宋体" w:eastAsia="宋体" w:hAnsi="宋体" w:cs="宋体"/>
          <w:color w:val="800000"/>
          <w:kern w:val="0"/>
          <w:sz w:val="18"/>
          <w:szCs w:val="18"/>
        </w:rPr>
        <w:t>"/"</w:t>
      </w:r>
      <w:r>
        <w:rPr>
          <w:rFonts w:ascii="宋体" w:eastAsia="宋体" w:hAnsi="宋体" w:cs="宋体"/>
          <w:color w:val="000000"/>
          <w:kern w:val="0"/>
          <w:sz w:val="18"/>
          <w:szCs w:val="18"/>
        </w:rPr>
        <w:t xml:space="preserve"> + lockName + splitStr,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byte</w:t>
      </w:r>
      <w:r>
        <w:rPr>
          <w:rFonts w:ascii="宋体" w:eastAsia="宋体" w:hAnsi="宋体" w:cs="宋体"/>
          <w:color w:val="000000"/>
          <w:kern w:val="0"/>
          <w:sz w:val="18"/>
          <w:szCs w:val="18"/>
        </w:rPr>
        <w:t>[</w:t>
      </w:r>
      <w:r>
        <w:rPr>
          <w:rFonts w:ascii="宋体" w:eastAsia="宋体" w:hAnsi="宋体" w:cs="宋体"/>
          <w:color w:val="800080"/>
          <w:kern w:val="0"/>
          <w:sz w:val="18"/>
          <w:szCs w:val="18"/>
        </w:rPr>
        <w:t>0</w:t>
      </w:r>
      <w:r>
        <w:rPr>
          <w:rFonts w:ascii="宋体" w:eastAsia="宋体" w:hAnsi="宋体" w:cs="宋体"/>
          <w:color w:val="000000"/>
          <w:kern w:val="0"/>
          <w:sz w:val="18"/>
          <w:szCs w:val="18"/>
        </w:rPr>
        <w:t>], ZooDefs.Ids.OPEN_ACL_UNSAFE,CreateMode.EPHEMERAL_SEQUENTIAL);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 xml:space="preserve">.println(myZnode + </w:t>
      </w:r>
      <w:r>
        <w:rPr>
          <w:rFonts w:ascii="宋体" w:eastAsia="宋体" w:hAnsi="宋体" w:cs="宋体"/>
          <w:color w:val="800000"/>
          <w:kern w:val="0"/>
          <w:sz w:val="18"/>
          <w:szCs w:val="18"/>
        </w:rPr>
        <w:t>" is created "</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//取出所有子节点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List&lt;String&gt; subNodes = zk.getChildren(root, </w:t>
      </w:r>
      <w:r>
        <w:rPr>
          <w:rFonts w:ascii="宋体" w:eastAsia="宋体" w:hAnsi="宋体" w:cs="宋体"/>
          <w:color w:val="0000FF"/>
          <w:kern w:val="0"/>
          <w:sz w:val="18"/>
          <w:szCs w:val="18"/>
        </w:rPr>
        <w:t>false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//取出所有lockName的锁</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List&lt;String&gt; lockObjNodes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ArrayList&lt;String&gt;();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for</w:t>
      </w:r>
      <w:r>
        <w:rPr>
          <w:rFonts w:ascii="宋体" w:eastAsia="宋体" w:hAnsi="宋体" w:cs="宋体"/>
          <w:color w:val="000000"/>
          <w:kern w:val="0"/>
          <w:sz w:val="18"/>
          <w:szCs w:val="18"/>
        </w:rPr>
        <w:t xml:space="preserve"> (String node : subNodes)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_node = node.split(splitStr)[</w:t>
      </w:r>
      <w:r>
        <w:rPr>
          <w:rFonts w:ascii="宋体" w:eastAsia="宋体" w:hAnsi="宋体" w:cs="宋体"/>
          <w:color w:val="800080"/>
          <w:kern w:val="0"/>
          <w:sz w:val="18"/>
          <w:szCs w:val="18"/>
        </w:rPr>
        <w:t>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(_node.equals(lockName)){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lockObjNodes.add(node);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Collections.sort(lockObjNodes);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 xml:space="preserve">.println(myZnode + </w:t>
      </w:r>
      <w:r>
        <w:rPr>
          <w:rFonts w:ascii="宋体" w:eastAsia="宋体" w:hAnsi="宋体" w:cs="宋体"/>
          <w:color w:val="800000"/>
          <w:kern w:val="0"/>
          <w:sz w:val="18"/>
          <w:szCs w:val="18"/>
        </w:rPr>
        <w:t>"=="</w:t>
      </w:r>
      <w:r>
        <w:rPr>
          <w:rFonts w:ascii="宋体" w:eastAsia="宋体" w:hAnsi="宋体" w:cs="宋体"/>
          <w:color w:val="000000"/>
          <w:kern w:val="0"/>
          <w:sz w:val="18"/>
          <w:szCs w:val="18"/>
        </w:rPr>
        <w:t xml:space="preserve"> + lockObjNodes.</w:t>
      </w:r>
      <w:r>
        <w:rPr>
          <w:rFonts w:ascii="宋体" w:eastAsia="宋体" w:hAnsi="宋体" w:cs="宋体"/>
          <w:color w:val="0000FF"/>
          <w:kern w:val="0"/>
          <w:sz w:val="18"/>
          <w:szCs w:val="18"/>
        </w:rPr>
        <w:t>get</w:t>
      </w:r>
      <w:r>
        <w:rPr>
          <w:rFonts w:ascii="宋体" w:eastAsia="宋体" w:hAnsi="宋体" w:cs="宋体"/>
          <w:color w:val="000000"/>
          <w:kern w:val="0"/>
          <w:sz w:val="18"/>
          <w:szCs w:val="18"/>
        </w:rPr>
        <w:t>(</w:t>
      </w:r>
      <w:r>
        <w:rPr>
          <w:rFonts w:ascii="宋体" w:eastAsia="宋体" w:hAnsi="宋体" w:cs="宋体"/>
          <w:color w:val="800080"/>
          <w:kern w:val="0"/>
          <w:sz w:val="18"/>
          <w:szCs w:val="18"/>
        </w:rPr>
        <w:t>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(myZnode.equals(root+</w:t>
      </w:r>
      <w:r>
        <w:rPr>
          <w:rFonts w:ascii="宋体" w:eastAsia="宋体" w:hAnsi="宋体" w:cs="宋体"/>
          <w:color w:val="800000"/>
          <w:kern w:val="0"/>
          <w:sz w:val="18"/>
          <w:szCs w:val="18"/>
        </w:rPr>
        <w:t>"/"</w:t>
      </w:r>
      <w:r>
        <w:rPr>
          <w:rFonts w:ascii="宋体" w:eastAsia="宋体" w:hAnsi="宋体" w:cs="宋体"/>
          <w:color w:val="000000"/>
          <w:kern w:val="0"/>
          <w:sz w:val="18"/>
          <w:szCs w:val="18"/>
        </w:rPr>
        <w:t>+lockObjNodes.</w:t>
      </w:r>
      <w:r>
        <w:rPr>
          <w:rFonts w:ascii="宋体" w:eastAsia="宋体" w:hAnsi="宋体" w:cs="宋体"/>
          <w:color w:val="0000FF"/>
          <w:kern w:val="0"/>
          <w:sz w:val="18"/>
          <w:szCs w:val="18"/>
        </w:rPr>
        <w:t>get</w:t>
      </w:r>
      <w:r>
        <w:rPr>
          <w:rFonts w:ascii="宋体" w:eastAsia="宋体" w:hAnsi="宋体" w:cs="宋体"/>
          <w:color w:val="000000"/>
          <w:kern w:val="0"/>
          <w:sz w:val="18"/>
          <w:szCs w:val="18"/>
        </w:rPr>
        <w:t>(</w:t>
      </w:r>
      <w:r>
        <w:rPr>
          <w:rFonts w:ascii="宋体" w:eastAsia="宋体" w:hAnsi="宋体" w:cs="宋体"/>
          <w:color w:val="800080"/>
          <w:kern w:val="0"/>
          <w:sz w:val="18"/>
          <w:szCs w:val="18"/>
        </w:rPr>
        <w:t>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//如果是最小的节点,则表示取得锁</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//如果不是最小的节点，找到比自己小1的节点</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subMyZnode = myZnode.substring(myZnode.lastIndexOf(</w:t>
      </w:r>
      <w:r>
        <w:rPr>
          <w:rFonts w:ascii="宋体" w:eastAsia="宋体" w:hAnsi="宋体" w:cs="宋体"/>
          <w:color w:val="800000"/>
          <w:kern w:val="0"/>
          <w:sz w:val="18"/>
          <w:szCs w:val="18"/>
        </w:rPr>
        <w:t>"/"</w:t>
      </w:r>
      <w:r>
        <w:rPr>
          <w:rFonts w:ascii="宋体" w:eastAsia="宋体" w:hAnsi="宋体" w:cs="宋体"/>
          <w:color w:val="000000"/>
          <w:kern w:val="0"/>
          <w:sz w:val="18"/>
          <w:szCs w:val="18"/>
        </w:rPr>
        <w:t xml:space="preserve">) + </w:t>
      </w:r>
      <w:r>
        <w:rPr>
          <w:rFonts w:ascii="宋体" w:eastAsia="宋体" w:hAnsi="宋体" w:cs="宋体"/>
          <w:color w:val="800080"/>
          <w:kern w:val="0"/>
          <w:sz w:val="18"/>
          <w:szCs w:val="18"/>
        </w:rPr>
        <w:t>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waitNode = lockObjNodes.</w:t>
      </w:r>
      <w:r>
        <w:rPr>
          <w:rFonts w:ascii="宋体" w:eastAsia="宋体" w:hAnsi="宋体" w:cs="宋体"/>
          <w:color w:val="0000FF"/>
          <w:kern w:val="0"/>
          <w:sz w:val="18"/>
          <w:szCs w:val="18"/>
        </w:rPr>
        <w:t>get</w:t>
      </w:r>
      <w:r>
        <w:rPr>
          <w:rFonts w:ascii="宋体" w:eastAsia="宋体" w:hAnsi="宋体" w:cs="宋体"/>
          <w:color w:val="000000"/>
          <w:kern w:val="0"/>
          <w:sz w:val="18"/>
          <w:szCs w:val="18"/>
        </w:rPr>
        <w:t xml:space="preserve">(Collections.binarySearch(lockObjNodes, subMyZnode) - </w:t>
      </w:r>
      <w:r>
        <w:rPr>
          <w:rFonts w:ascii="宋体" w:eastAsia="宋体" w:hAnsi="宋体" w:cs="宋体"/>
          <w:color w:val="800080"/>
          <w:kern w:val="0"/>
          <w:sz w:val="18"/>
          <w:szCs w:val="18"/>
        </w:rPr>
        <w:t>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(KeeperException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throw</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LockException(e);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(InterruptedException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throw</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LockException(e);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false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boolean tryLock(</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time, TimeUnit unit)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w:t>
      </w:r>
      <w:r>
        <w:rPr>
          <w:rFonts w:ascii="宋体" w:eastAsia="宋体" w:hAnsi="宋体" w:cs="宋体"/>
          <w:color w:val="0000FF"/>
          <w:kern w:val="0"/>
          <w:sz w:val="18"/>
          <w:szCs w:val="18"/>
        </w:rPr>
        <w:t>this</w:t>
      </w:r>
      <w:r>
        <w:rPr>
          <w:rFonts w:ascii="宋体" w:eastAsia="宋体" w:hAnsi="宋体" w:cs="宋体"/>
          <w:color w:val="000000"/>
          <w:kern w:val="0"/>
          <w:sz w:val="18"/>
          <w:szCs w:val="18"/>
        </w:rPr>
        <w:t>.tryLock()){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waitForLock(waitNode,time);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e.printStackTrace();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false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boolean waitForLock(String lower, </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waitTime) throws InterruptedException, KeeperException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Stat stat = zk.exists(root + </w:t>
      </w:r>
      <w:r>
        <w:rPr>
          <w:rFonts w:ascii="宋体" w:eastAsia="宋体" w:hAnsi="宋体" w:cs="宋体"/>
          <w:color w:val="800000"/>
          <w:kern w:val="0"/>
          <w:sz w:val="18"/>
          <w:szCs w:val="18"/>
        </w:rPr>
        <w:t>"/"</w:t>
      </w:r>
      <w:r>
        <w:rPr>
          <w:rFonts w:ascii="宋体" w:eastAsia="宋体" w:hAnsi="宋体" w:cs="宋体"/>
          <w:color w:val="000000"/>
          <w:kern w:val="0"/>
          <w:sz w:val="18"/>
          <w:szCs w:val="18"/>
        </w:rPr>
        <w:t xml:space="preserve"> + lower,</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//判断比自己小一个数的节点是否存在,如果不存在则无需等待锁,同时注册监听</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(stat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"Thread "</w:t>
      </w:r>
      <w:r>
        <w:rPr>
          <w:rFonts w:ascii="宋体" w:eastAsia="宋体" w:hAnsi="宋体" w:cs="宋体"/>
          <w:color w:val="000000"/>
          <w:kern w:val="0"/>
          <w:sz w:val="18"/>
          <w:szCs w:val="18"/>
        </w:rPr>
        <w:t xml:space="preserve"> + Thread.currentThread().getId() + </w:t>
      </w:r>
      <w:r>
        <w:rPr>
          <w:rFonts w:ascii="宋体" w:eastAsia="宋体" w:hAnsi="宋体" w:cs="宋体"/>
          <w:color w:val="800000"/>
          <w:kern w:val="0"/>
          <w:sz w:val="18"/>
          <w:szCs w:val="18"/>
        </w:rPr>
        <w:t>" waiting for "</w:t>
      </w:r>
      <w:r>
        <w:rPr>
          <w:rFonts w:ascii="宋体" w:eastAsia="宋体" w:hAnsi="宋体" w:cs="宋体"/>
          <w:color w:val="000000"/>
          <w:kern w:val="0"/>
          <w:sz w:val="18"/>
          <w:szCs w:val="18"/>
        </w:rPr>
        <w:t xml:space="preserve"> + root + </w:t>
      </w:r>
      <w:r>
        <w:rPr>
          <w:rFonts w:ascii="宋体" w:eastAsia="宋体" w:hAnsi="宋体" w:cs="宋体"/>
          <w:color w:val="800000"/>
          <w:kern w:val="0"/>
          <w:sz w:val="18"/>
          <w:szCs w:val="18"/>
        </w:rPr>
        <w:t>"/"</w:t>
      </w:r>
      <w:r>
        <w:rPr>
          <w:rFonts w:ascii="宋体" w:eastAsia="宋体" w:hAnsi="宋体" w:cs="宋体"/>
          <w:color w:val="000000"/>
          <w:kern w:val="0"/>
          <w:sz w:val="18"/>
          <w:szCs w:val="18"/>
        </w:rPr>
        <w:t xml:space="preserve"> + lower);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 xml:space="preserve">.latch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CountDownLatch(</w:t>
      </w:r>
      <w:r>
        <w:rPr>
          <w:rFonts w:ascii="宋体" w:eastAsia="宋体" w:hAnsi="宋体" w:cs="宋体"/>
          <w:color w:val="800080"/>
          <w:kern w:val="0"/>
          <w:sz w:val="18"/>
          <w:szCs w:val="18"/>
        </w:rPr>
        <w:t>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.latch.</w:t>
      </w:r>
      <w:r>
        <w:rPr>
          <w:rFonts w:ascii="宋体" w:eastAsia="宋体" w:hAnsi="宋体" w:cs="宋体"/>
          <w:color w:val="0000FF"/>
          <w:kern w:val="0"/>
          <w:sz w:val="18"/>
          <w:szCs w:val="18"/>
        </w:rPr>
        <w:t>await</w:t>
      </w:r>
      <w:r>
        <w:rPr>
          <w:rFonts w:ascii="宋体" w:eastAsia="宋体" w:hAnsi="宋体" w:cs="宋体"/>
          <w:color w:val="000000"/>
          <w:kern w:val="0"/>
          <w:sz w:val="18"/>
          <w:szCs w:val="18"/>
        </w:rPr>
        <w:t>(waitTime, TimeUnit.MILLISECONDS);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 xml:space="preserve">.latch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true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unlock()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"unlock "</w:t>
      </w:r>
      <w:r>
        <w:rPr>
          <w:rFonts w:ascii="宋体" w:eastAsia="宋体" w:hAnsi="宋体" w:cs="宋体"/>
          <w:color w:val="000000"/>
          <w:kern w:val="0"/>
          <w:sz w:val="18"/>
          <w:szCs w:val="18"/>
        </w:rPr>
        <w:t xml:space="preserve"> + myZnode);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zk.delete(myZnode,-</w:t>
      </w:r>
      <w:r>
        <w:rPr>
          <w:rFonts w:ascii="宋体" w:eastAsia="宋体" w:hAnsi="宋体" w:cs="宋体"/>
          <w:color w:val="800080"/>
          <w:kern w:val="0"/>
          <w:sz w:val="18"/>
          <w:szCs w:val="18"/>
        </w:rPr>
        <w:t>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myZnode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zk.close();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(InterruptedException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e.printStackTrace();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(KeeperException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e.printStackTrace();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lockInterruptibly() throws InterruptedException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w:t>
      </w:r>
      <w:r>
        <w:rPr>
          <w:rFonts w:ascii="宋体" w:eastAsia="宋体" w:hAnsi="宋体" w:cs="宋体"/>
          <w:color w:val="0000FF"/>
          <w:kern w:val="0"/>
          <w:sz w:val="18"/>
          <w:szCs w:val="18"/>
        </w:rPr>
        <w:t>lock</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Condition newCondition()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return</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class</w:t>
      </w:r>
      <w:r>
        <w:rPr>
          <w:rFonts w:ascii="宋体" w:eastAsia="宋体" w:hAnsi="宋体" w:cs="宋体"/>
          <w:color w:val="000000"/>
          <w:kern w:val="0"/>
          <w:sz w:val="18"/>
          <w:szCs w:val="18"/>
        </w:rPr>
        <w:t xml:space="preserve"> LockException extends RuntimeException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final </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serialVersionUID = </w:t>
      </w:r>
      <w:r>
        <w:rPr>
          <w:rFonts w:ascii="宋体" w:eastAsia="宋体" w:hAnsi="宋体" w:cs="宋体"/>
          <w:color w:val="800080"/>
          <w:kern w:val="0"/>
          <w:sz w:val="18"/>
          <w:szCs w:val="18"/>
        </w:rPr>
        <w:t>1L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LockException(String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super(e);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LockException(Exception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super(e);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w:t>
      </w:r>
    </w:p>
    <w:p w:rsidR="001A7847" w:rsidRDefault="007D395D">
      <w:pPr>
        <w:widowControl/>
        <w:shd w:val="clear" w:color="auto" w:fill="F5F5F5"/>
        <w:jc w:val="left"/>
        <w:rPr>
          <w:rFonts w:ascii="Courier New" w:eastAsia="宋体" w:hAnsi="Courier New" w:cs="Courier New"/>
          <w:color w:val="000000"/>
          <w:kern w:val="0"/>
          <w:sz w:val="18"/>
          <w:szCs w:val="18"/>
        </w:rPr>
      </w:pPr>
      <w:r>
        <w:rPr>
          <w:rFonts w:ascii="Courier New" w:eastAsia="宋体" w:hAnsi="Courier New" w:cs="Courier New"/>
          <w:noProof/>
          <w:color w:val="0066AA"/>
          <w:kern w:val="0"/>
          <w:sz w:val="18"/>
          <w:szCs w:val="18"/>
        </w:rPr>
        <w:drawing>
          <wp:inline distT="0" distB="0" distL="0" distR="0">
            <wp:extent cx="190500" cy="190500"/>
            <wp:effectExtent l="0" t="0" r="0" b="0"/>
            <wp:docPr id="124" name="图片 124"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package com.concurrent;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java.util.ArrayList;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java.util.Collections;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java.util.List;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java.util.concurrent.CopyOnWriteArrayList;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java.util.concurrent.CountDownLatch;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java.util.concurrent.atomic.AtomicInteger;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ConcurrentTask[] task = new ConcurrentTask[5];</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for(int i=0;i&lt;task.length;i++){</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task[i] = new ConcurrentTask(){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public void run()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System.out.println("==============");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new ConcurrentTest(task);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@author xueliang</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lastRenderedPageBreak/>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class</w:t>
      </w:r>
      <w:r>
        <w:rPr>
          <w:rFonts w:ascii="宋体" w:eastAsia="宋体" w:hAnsi="宋体" w:cs="宋体"/>
          <w:color w:val="000000"/>
          <w:kern w:val="0"/>
          <w:sz w:val="18"/>
          <w:szCs w:val="18"/>
        </w:rPr>
        <w:t xml:space="preserve"> ConcurrentTest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CountDownLatch startSignal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CountDownLatch(</w:t>
      </w:r>
      <w:r>
        <w:rPr>
          <w:rFonts w:ascii="宋体" w:eastAsia="宋体" w:hAnsi="宋体" w:cs="宋体"/>
          <w:color w:val="800080"/>
          <w:kern w:val="0"/>
          <w:sz w:val="18"/>
          <w:szCs w:val="18"/>
        </w:rPr>
        <w:t>1</w:t>
      </w:r>
      <w:r>
        <w:rPr>
          <w:rFonts w:ascii="宋体" w:eastAsia="宋体" w:hAnsi="宋体" w:cs="宋体"/>
          <w:color w:val="000000"/>
          <w:kern w:val="0"/>
          <w:sz w:val="18"/>
          <w:szCs w:val="18"/>
        </w:rPr>
        <w:t>);</w:t>
      </w:r>
      <w:r>
        <w:rPr>
          <w:rFonts w:ascii="宋体" w:eastAsia="宋体" w:hAnsi="宋体" w:cs="宋体"/>
          <w:color w:val="008000"/>
          <w:kern w:val="0"/>
          <w:sz w:val="18"/>
          <w:szCs w:val="18"/>
        </w:rPr>
        <w:t>//开始阀门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CountDownLatch doneSignal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r>
        <w:rPr>
          <w:rFonts w:ascii="宋体" w:eastAsia="宋体" w:hAnsi="宋体" w:cs="宋体"/>
          <w:color w:val="008000"/>
          <w:kern w:val="0"/>
          <w:sz w:val="18"/>
          <w:szCs w:val="18"/>
        </w:rPr>
        <w:t>//结束阀门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CopyOnWriteArrayList&lt;Long&gt; list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CopyOnWriteArrayList&lt;Long&gt;();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AtomicInteger err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AtomicInteger();</w:t>
      </w:r>
      <w:r>
        <w:rPr>
          <w:rFonts w:ascii="宋体" w:eastAsia="宋体" w:hAnsi="宋体" w:cs="宋体"/>
          <w:color w:val="008000"/>
          <w:kern w:val="0"/>
          <w:sz w:val="18"/>
          <w:szCs w:val="18"/>
        </w:rPr>
        <w:t>//原子递增</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ConcurrentTask[] task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ConcurrentTest(ConcurrentTask... task){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.task = task;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(task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"task can not 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System.exit(</w:t>
      </w:r>
      <w:r>
        <w:rPr>
          <w:rFonts w:ascii="宋体" w:eastAsia="宋体" w:hAnsi="宋体" w:cs="宋体"/>
          <w:color w:val="800080"/>
          <w:kern w:val="0"/>
          <w:sz w:val="18"/>
          <w:szCs w:val="18"/>
        </w:rPr>
        <w:t>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doneSignal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CountDownLatch(task.length);</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start();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@param args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@throws ClassNotFoundException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start(){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//创建线程，并将所有线程等待在阀门处</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createThread();</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//打开阀门</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startSignal.countDown();</w:t>
      </w:r>
      <w:r>
        <w:rPr>
          <w:rFonts w:ascii="宋体" w:eastAsia="宋体" w:hAnsi="宋体" w:cs="宋体"/>
          <w:color w:val="008000"/>
          <w:kern w:val="0"/>
          <w:sz w:val="18"/>
          <w:szCs w:val="18"/>
        </w:rPr>
        <w:t>//递减锁存器的计数，如果计数到达零，则释放所有等待的线程</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doneSignal.</w:t>
      </w:r>
      <w:r>
        <w:rPr>
          <w:rFonts w:ascii="宋体" w:eastAsia="宋体" w:hAnsi="宋体" w:cs="宋体"/>
          <w:color w:val="0000FF"/>
          <w:kern w:val="0"/>
          <w:sz w:val="18"/>
          <w:szCs w:val="18"/>
        </w:rPr>
        <w:t>await</w:t>
      </w:r>
      <w:r>
        <w:rPr>
          <w:rFonts w:ascii="宋体" w:eastAsia="宋体" w:hAnsi="宋体" w:cs="宋体"/>
          <w:color w:val="000000"/>
          <w:kern w:val="0"/>
          <w:sz w:val="18"/>
          <w:szCs w:val="18"/>
        </w:rPr>
        <w:t>();</w:t>
      </w:r>
      <w:r>
        <w:rPr>
          <w:rFonts w:ascii="宋体" w:eastAsia="宋体" w:hAnsi="宋体" w:cs="宋体"/>
          <w:color w:val="008000"/>
          <w:kern w:val="0"/>
          <w:sz w:val="18"/>
          <w:szCs w:val="18"/>
        </w:rPr>
        <w:t>//等待所有线程都执行完毕</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(InterruptedException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e.printStackTrace();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//计算执行时间</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getExeTime();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初始化所有线程，并在阀门处等待</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createThread()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len = doneSignal.getCount();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for</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int</w:t>
      </w:r>
      <w:r>
        <w:rPr>
          <w:rFonts w:ascii="宋体" w:eastAsia="宋体" w:hAnsi="宋体" w:cs="宋体"/>
          <w:color w:val="000000"/>
          <w:kern w:val="0"/>
          <w:sz w:val="18"/>
          <w:szCs w:val="18"/>
        </w:rPr>
        <w:t xml:space="preserve"> i = </w:t>
      </w:r>
      <w:r>
        <w:rPr>
          <w:rFonts w:ascii="宋体" w:eastAsia="宋体" w:hAnsi="宋体" w:cs="宋体"/>
          <w:color w:val="800080"/>
          <w:kern w:val="0"/>
          <w:sz w:val="18"/>
          <w:szCs w:val="18"/>
        </w:rPr>
        <w:t>0</w:t>
      </w:r>
      <w:r>
        <w:rPr>
          <w:rFonts w:ascii="宋体" w:eastAsia="宋体" w:hAnsi="宋体" w:cs="宋体"/>
          <w:color w:val="000000"/>
          <w:kern w:val="0"/>
          <w:sz w:val="18"/>
          <w:szCs w:val="18"/>
        </w:rPr>
        <w:t>; i &lt; len; i++)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final </w:t>
      </w:r>
      <w:r>
        <w:rPr>
          <w:rFonts w:ascii="宋体" w:eastAsia="宋体" w:hAnsi="宋体" w:cs="宋体"/>
          <w:color w:val="0000FF"/>
          <w:kern w:val="0"/>
          <w:sz w:val="18"/>
          <w:szCs w:val="18"/>
        </w:rPr>
        <w:t>int</w:t>
      </w:r>
      <w:r>
        <w:rPr>
          <w:rFonts w:ascii="宋体" w:eastAsia="宋体" w:hAnsi="宋体" w:cs="宋体"/>
          <w:color w:val="000000"/>
          <w:kern w:val="0"/>
          <w:sz w:val="18"/>
          <w:szCs w:val="18"/>
        </w:rPr>
        <w:t xml:space="preserve"> j = i;</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Thread(</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Runnable(){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run()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startSignal.</w:t>
      </w:r>
      <w:r>
        <w:rPr>
          <w:rFonts w:ascii="宋体" w:eastAsia="宋体" w:hAnsi="宋体" w:cs="宋体"/>
          <w:color w:val="0000FF"/>
          <w:kern w:val="0"/>
          <w:sz w:val="18"/>
          <w:szCs w:val="18"/>
        </w:rPr>
        <w:t>await</w:t>
      </w:r>
      <w:r>
        <w:rPr>
          <w:rFonts w:ascii="宋体" w:eastAsia="宋体" w:hAnsi="宋体" w:cs="宋体"/>
          <w:color w:val="000000"/>
          <w:kern w:val="0"/>
          <w:sz w:val="18"/>
          <w:szCs w:val="18"/>
        </w:rPr>
        <w:t>();</w:t>
      </w:r>
      <w:r>
        <w:rPr>
          <w:rFonts w:ascii="宋体" w:eastAsia="宋体" w:hAnsi="宋体" w:cs="宋体"/>
          <w:color w:val="008000"/>
          <w:kern w:val="0"/>
          <w:sz w:val="18"/>
          <w:szCs w:val="18"/>
        </w:rPr>
        <w:t>//使当前线程在锁存器倒计数至零之前一直等待</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start = System.currentTimeMillis();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task[j].run();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end = (System.currentTimeMillis() - start);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list.add(end);</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err.getAndIncrement();</w:t>
      </w:r>
      <w:r>
        <w:rPr>
          <w:rFonts w:ascii="宋体" w:eastAsia="宋体" w:hAnsi="宋体" w:cs="宋体"/>
          <w:color w:val="008000"/>
          <w:kern w:val="0"/>
          <w:sz w:val="18"/>
          <w:szCs w:val="18"/>
        </w:rPr>
        <w:t>//相当于err++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doneSignal.countDown();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}).start();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计算平均响应时间</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private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getExeTime()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int</w:t>
      </w:r>
      <w:r>
        <w:rPr>
          <w:rFonts w:ascii="宋体" w:eastAsia="宋体" w:hAnsi="宋体" w:cs="宋体"/>
          <w:color w:val="000000"/>
          <w:kern w:val="0"/>
          <w:sz w:val="18"/>
          <w:szCs w:val="18"/>
        </w:rPr>
        <w:t xml:space="preserve"> size = list.size();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List&lt;Long&gt; _list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ArrayList&lt;Long&gt;(size);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_list.addAll(list);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Collections.sort(_list);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min = _list.</w:t>
      </w:r>
      <w:r>
        <w:rPr>
          <w:rFonts w:ascii="宋体" w:eastAsia="宋体" w:hAnsi="宋体" w:cs="宋体"/>
          <w:color w:val="0000FF"/>
          <w:kern w:val="0"/>
          <w:sz w:val="18"/>
          <w:szCs w:val="18"/>
        </w:rPr>
        <w:t>get</w:t>
      </w:r>
      <w:r>
        <w:rPr>
          <w:rFonts w:ascii="宋体" w:eastAsia="宋体" w:hAnsi="宋体" w:cs="宋体"/>
          <w:color w:val="000000"/>
          <w:kern w:val="0"/>
          <w:sz w:val="18"/>
          <w:szCs w:val="18"/>
        </w:rPr>
        <w:t>(</w:t>
      </w:r>
      <w:r>
        <w:rPr>
          <w:rFonts w:ascii="宋体" w:eastAsia="宋体" w:hAnsi="宋体" w:cs="宋体"/>
          <w:color w:val="800080"/>
          <w:kern w:val="0"/>
          <w:sz w:val="18"/>
          <w:szCs w:val="18"/>
        </w:rPr>
        <w:t>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max = _list.</w:t>
      </w:r>
      <w:r>
        <w:rPr>
          <w:rFonts w:ascii="宋体" w:eastAsia="宋体" w:hAnsi="宋体" w:cs="宋体"/>
          <w:color w:val="0000FF"/>
          <w:kern w:val="0"/>
          <w:sz w:val="18"/>
          <w:szCs w:val="18"/>
        </w:rPr>
        <w:t>get</w:t>
      </w:r>
      <w:r>
        <w:rPr>
          <w:rFonts w:ascii="宋体" w:eastAsia="宋体" w:hAnsi="宋体" w:cs="宋体"/>
          <w:color w:val="000000"/>
          <w:kern w:val="0"/>
          <w:sz w:val="18"/>
          <w:szCs w:val="18"/>
        </w:rPr>
        <w:t>(size-</w:t>
      </w:r>
      <w:r>
        <w:rPr>
          <w:rFonts w:ascii="宋体" w:eastAsia="宋体" w:hAnsi="宋体" w:cs="宋体"/>
          <w:color w:val="800080"/>
          <w:kern w:val="0"/>
          <w:sz w:val="18"/>
          <w:szCs w:val="18"/>
        </w:rPr>
        <w:t>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sum = </w:t>
      </w:r>
      <w:r>
        <w:rPr>
          <w:rFonts w:ascii="宋体" w:eastAsia="宋体" w:hAnsi="宋体" w:cs="宋体"/>
          <w:color w:val="800080"/>
          <w:kern w:val="0"/>
          <w:sz w:val="18"/>
          <w:szCs w:val="18"/>
        </w:rPr>
        <w:t>0L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for</w:t>
      </w:r>
      <w:r>
        <w:rPr>
          <w:rFonts w:ascii="宋体" w:eastAsia="宋体" w:hAnsi="宋体" w:cs="宋体"/>
          <w:color w:val="000000"/>
          <w:kern w:val="0"/>
          <w:sz w:val="18"/>
          <w:szCs w:val="18"/>
        </w:rPr>
        <w:t xml:space="preserve"> (Long t : _list)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sum += 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long</w:t>
      </w:r>
      <w:r>
        <w:rPr>
          <w:rFonts w:ascii="宋体" w:eastAsia="宋体" w:hAnsi="宋体" w:cs="宋体"/>
          <w:color w:val="000000"/>
          <w:kern w:val="0"/>
          <w:sz w:val="18"/>
          <w:szCs w:val="18"/>
        </w:rPr>
        <w:t xml:space="preserve"> avg = sum/size;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"min: "</w:t>
      </w:r>
      <w:r>
        <w:rPr>
          <w:rFonts w:ascii="宋体" w:eastAsia="宋体" w:hAnsi="宋体" w:cs="宋体"/>
          <w:color w:val="000000"/>
          <w:kern w:val="0"/>
          <w:sz w:val="18"/>
          <w:szCs w:val="18"/>
        </w:rPr>
        <w:t xml:space="preserve"> + min);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"max: "</w:t>
      </w:r>
      <w:r>
        <w:rPr>
          <w:rFonts w:ascii="宋体" w:eastAsia="宋体" w:hAnsi="宋体" w:cs="宋体"/>
          <w:color w:val="000000"/>
          <w:kern w:val="0"/>
          <w:sz w:val="18"/>
          <w:szCs w:val="18"/>
        </w:rPr>
        <w:t xml:space="preserve"> + max);</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"avg: "</w:t>
      </w:r>
      <w:r>
        <w:rPr>
          <w:rFonts w:ascii="宋体" w:eastAsia="宋体" w:hAnsi="宋体" w:cs="宋体"/>
          <w:color w:val="000000"/>
          <w:kern w:val="0"/>
          <w:sz w:val="18"/>
          <w:szCs w:val="18"/>
        </w:rPr>
        <w:t xml:space="preserve"> + avg);</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"err: "</w:t>
      </w:r>
      <w:r>
        <w:rPr>
          <w:rFonts w:ascii="宋体" w:eastAsia="宋体" w:hAnsi="宋体" w:cs="宋体"/>
          <w:color w:val="000000"/>
          <w:kern w:val="0"/>
          <w:sz w:val="18"/>
          <w:szCs w:val="18"/>
        </w:rPr>
        <w:t xml:space="preserve"> + err.</w:t>
      </w:r>
      <w:r>
        <w:rPr>
          <w:rFonts w:ascii="宋体" w:eastAsia="宋体" w:hAnsi="宋体" w:cs="宋体"/>
          <w:color w:val="0000FF"/>
          <w:kern w:val="0"/>
          <w:sz w:val="18"/>
          <w:szCs w:val="18"/>
        </w:rPr>
        <w:t>get</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interface</w:t>
      </w:r>
      <w:r>
        <w:rPr>
          <w:rFonts w:ascii="宋体" w:eastAsia="宋体" w:hAnsi="宋体" w:cs="宋体"/>
          <w:color w:val="000000"/>
          <w:kern w:val="0"/>
          <w:sz w:val="18"/>
          <w:szCs w:val="18"/>
        </w:rPr>
        <w:t xml:space="preserve"> ConcurrentTask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run();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w:t>
      </w:r>
    </w:p>
    <w:p w:rsidR="001A7847" w:rsidRDefault="007D395D">
      <w:r>
        <w:rPr>
          <w:rFonts w:ascii="Verdana" w:hAnsi="Verdana"/>
          <w:color w:val="000000"/>
          <w:sz w:val="20"/>
          <w:szCs w:val="20"/>
          <w:shd w:val="clear" w:color="auto" w:fill="FFFFFF"/>
        </w:rPr>
        <w:t>（</w:t>
      </w:r>
      <w:r>
        <w:rPr>
          <w:rFonts w:ascii="Verdana" w:hAnsi="Verdana"/>
          <w:color w:val="000000"/>
          <w:sz w:val="20"/>
          <w:szCs w:val="20"/>
          <w:shd w:val="clear" w:color="auto" w:fill="FFFFFF"/>
        </w:rPr>
        <w:t>3</w:t>
      </w:r>
      <w:r>
        <w:rPr>
          <w:rFonts w:ascii="Verdana" w:hAnsi="Verdana"/>
          <w:color w:val="000000"/>
          <w:sz w:val="20"/>
          <w:szCs w:val="20"/>
          <w:shd w:val="clear" w:color="auto" w:fill="FFFFFF"/>
        </w:rPr>
        <w:t>）</w:t>
      </w:r>
      <w:r>
        <w:rPr>
          <w:rStyle w:val="ac"/>
          <w:rFonts w:ascii="Verdana" w:hAnsi="Verdana"/>
          <w:color w:val="000000"/>
          <w:sz w:val="20"/>
          <w:szCs w:val="20"/>
          <w:shd w:val="clear" w:color="auto" w:fill="FFFFFF"/>
        </w:rPr>
        <w:t>测试</w:t>
      </w:r>
      <w:r>
        <w:rPr>
          <w:rStyle w:val="ac"/>
          <w:rFonts w:ascii="Verdana" w:hAnsi="Verdana"/>
          <w:color w:val="000000"/>
          <w:sz w:val="20"/>
          <w:szCs w:val="20"/>
          <w:shd w:val="clear" w:color="auto" w:fill="FFFFFF"/>
        </w:rPr>
        <w:t xml:space="preserve">  </w:t>
      </w:r>
      <w:r>
        <w:rPr>
          <w:rFonts w:ascii="Verdana" w:hAnsi="Verdana"/>
          <w:color w:val="800080"/>
          <w:sz w:val="20"/>
          <w:szCs w:val="20"/>
          <w:shd w:val="clear" w:color="auto" w:fill="FFFFFF"/>
        </w:rPr>
        <w:t>ZkTest.java</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package com.concurrent;</w:t>
      </w:r>
    </w:p>
    <w:p w:rsidR="001A7847" w:rsidRDefault="001A78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com.concurrent.ConcurrentTest.ConcurrentTask;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lastRenderedPageBreak/>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class</w:t>
      </w:r>
      <w:r>
        <w:rPr>
          <w:rFonts w:ascii="宋体" w:eastAsia="宋体" w:hAnsi="宋体" w:cs="宋体"/>
          <w:color w:val="000000"/>
          <w:kern w:val="0"/>
          <w:sz w:val="18"/>
          <w:szCs w:val="18"/>
        </w:rPr>
        <w:t xml:space="preserve"> ZkTest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main(String[] args)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Runnable task1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Runnable(){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run()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DistributedLock </w:t>
      </w:r>
      <w:r>
        <w:rPr>
          <w:rFonts w:ascii="宋体" w:eastAsia="宋体" w:hAnsi="宋体" w:cs="宋体"/>
          <w:color w:val="0000FF"/>
          <w:kern w:val="0"/>
          <w:sz w:val="18"/>
          <w:szCs w:val="18"/>
        </w:rPr>
        <w:t>lock</w:t>
      </w: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lock</w:t>
      </w: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DistributedLock(</w:t>
      </w:r>
      <w:r>
        <w:rPr>
          <w:rFonts w:ascii="宋体" w:eastAsia="宋体" w:hAnsi="宋体" w:cs="宋体"/>
          <w:color w:val="800000"/>
          <w:kern w:val="0"/>
          <w:sz w:val="18"/>
          <w:szCs w:val="18"/>
        </w:rPr>
        <w:t>"127.0.0.1:2182"</w:t>
      </w:r>
      <w:r>
        <w:rPr>
          <w:rFonts w:ascii="宋体" w:eastAsia="宋体" w:hAnsi="宋体" w:cs="宋体"/>
          <w:color w:val="000000"/>
          <w:kern w:val="0"/>
          <w:sz w:val="18"/>
          <w:szCs w:val="18"/>
        </w:rPr>
        <w:t>,</w:t>
      </w:r>
      <w:r>
        <w:rPr>
          <w:rFonts w:ascii="宋体" w:eastAsia="宋体" w:hAnsi="宋体" w:cs="宋体"/>
          <w:color w:val="800000"/>
          <w:kern w:val="0"/>
          <w:sz w:val="18"/>
          <w:szCs w:val="18"/>
        </w:rPr>
        <w:t>"test1"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//lock = new DistributedLock("127.0.0.1:2182","test2");</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lock</w:t>
      </w:r>
      <w:r>
        <w:rPr>
          <w:rFonts w:ascii="宋体" w:eastAsia="宋体" w:hAnsi="宋体" w:cs="宋体"/>
          <w:color w:val="000000"/>
          <w:kern w:val="0"/>
          <w:sz w:val="18"/>
          <w:szCs w:val="18"/>
        </w:rPr>
        <w:t>.</w:t>
      </w:r>
      <w:r>
        <w:rPr>
          <w:rFonts w:ascii="宋体" w:eastAsia="宋体" w:hAnsi="宋体" w:cs="宋体"/>
          <w:color w:val="0000FF"/>
          <w:kern w:val="0"/>
          <w:sz w:val="18"/>
          <w:szCs w:val="18"/>
        </w:rPr>
        <w:t>lock</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Thread.sleep(</w:t>
      </w:r>
      <w:r>
        <w:rPr>
          <w:rFonts w:ascii="宋体" w:eastAsia="宋体" w:hAnsi="宋体" w:cs="宋体"/>
          <w:color w:val="800080"/>
          <w:kern w:val="0"/>
          <w:sz w:val="18"/>
          <w:szCs w:val="18"/>
        </w:rPr>
        <w:t>3000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"===Thread "</w:t>
      </w:r>
      <w:r>
        <w:rPr>
          <w:rFonts w:ascii="宋体" w:eastAsia="宋体" w:hAnsi="宋体" w:cs="宋体"/>
          <w:color w:val="000000"/>
          <w:kern w:val="0"/>
          <w:sz w:val="18"/>
          <w:szCs w:val="18"/>
        </w:rPr>
        <w:t xml:space="preserve"> + Thread.currentThread().getId() + </w:t>
      </w:r>
      <w:r>
        <w:rPr>
          <w:rFonts w:ascii="宋体" w:eastAsia="宋体" w:hAnsi="宋体" w:cs="宋体"/>
          <w:color w:val="800000"/>
          <w:kern w:val="0"/>
          <w:sz w:val="18"/>
          <w:szCs w:val="18"/>
        </w:rPr>
        <w:t>" running"</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e.printStackTrace();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finally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w:t>
      </w:r>
      <w:r>
        <w:rPr>
          <w:rFonts w:ascii="宋体" w:eastAsia="宋体" w:hAnsi="宋体" w:cs="宋体"/>
          <w:color w:val="0000FF"/>
          <w:kern w:val="0"/>
          <w:sz w:val="18"/>
          <w:szCs w:val="18"/>
        </w:rPr>
        <w:t>lock</w:t>
      </w: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lock</w:t>
      </w:r>
      <w:r>
        <w:rPr>
          <w:rFonts w:ascii="宋体" w:eastAsia="宋体" w:hAnsi="宋体" w:cs="宋体"/>
          <w:color w:val="000000"/>
          <w:kern w:val="0"/>
          <w:sz w:val="18"/>
          <w:szCs w:val="18"/>
        </w:rPr>
        <w:t>.unlock();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Thread(task1).start();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Thread.sleep(</w:t>
      </w:r>
      <w:r>
        <w:rPr>
          <w:rFonts w:ascii="宋体" w:eastAsia="宋体" w:hAnsi="宋体" w:cs="宋体"/>
          <w:color w:val="800080"/>
          <w:kern w:val="0"/>
          <w:sz w:val="18"/>
          <w:szCs w:val="18"/>
        </w:rPr>
        <w:t>1000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(InterruptedException e1)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e1.printStackTrace();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ConcurrentTask[] tasks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ConcurrentTask[</w:t>
      </w:r>
      <w:r>
        <w:rPr>
          <w:rFonts w:ascii="宋体" w:eastAsia="宋体" w:hAnsi="宋体" w:cs="宋体"/>
          <w:color w:val="800080"/>
          <w:kern w:val="0"/>
          <w:sz w:val="18"/>
          <w:szCs w:val="18"/>
        </w:rPr>
        <w:t>60</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for</w:t>
      </w:r>
      <w:r>
        <w:rPr>
          <w:rFonts w:ascii="宋体" w:eastAsia="宋体" w:hAnsi="宋体" w:cs="宋体"/>
          <w:color w:val="000000"/>
          <w:kern w:val="0"/>
          <w:sz w:val="18"/>
          <w:szCs w:val="18"/>
        </w:rPr>
        <w:t>(</w:t>
      </w:r>
      <w:r>
        <w:rPr>
          <w:rFonts w:ascii="宋体" w:eastAsia="宋体" w:hAnsi="宋体" w:cs="宋体"/>
          <w:color w:val="0000FF"/>
          <w:kern w:val="0"/>
          <w:sz w:val="18"/>
          <w:szCs w:val="18"/>
        </w:rPr>
        <w:t>int</w:t>
      </w:r>
      <w:r>
        <w:rPr>
          <w:rFonts w:ascii="宋体" w:eastAsia="宋体" w:hAnsi="宋体" w:cs="宋体"/>
          <w:color w:val="000000"/>
          <w:kern w:val="0"/>
          <w:sz w:val="18"/>
          <w:szCs w:val="18"/>
        </w:rPr>
        <w:t xml:space="preserve"> i=</w:t>
      </w:r>
      <w:r>
        <w:rPr>
          <w:rFonts w:ascii="宋体" w:eastAsia="宋体" w:hAnsi="宋体" w:cs="宋体"/>
          <w:color w:val="800080"/>
          <w:kern w:val="0"/>
          <w:sz w:val="18"/>
          <w:szCs w:val="18"/>
        </w:rPr>
        <w:t>0</w:t>
      </w:r>
      <w:r>
        <w:rPr>
          <w:rFonts w:ascii="宋体" w:eastAsia="宋体" w:hAnsi="宋体" w:cs="宋体"/>
          <w:color w:val="000000"/>
          <w:kern w:val="0"/>
          <w:sz w:val="18"/>
          <w:szCs w:val="18"/>
        </w:rPr>
        <w:t>;i&lt;tasks.length;i++){</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ConcurrentTask task3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ConcurrentTask(){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run()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DistributedLock </w:t>
      </w:r>
      <w:r>
        <w:rPr>
          <w:rFonts w:ascii="宋体" w:eastAsia="宋体" w:hAnsi="宋体" w:cs="宋体"/>
          <w:color w:val="0000FF"/>
          <w:kern w:val="0"/>
          <w:sz w:val="18"/>
          <w:szCs w:val="18"/>
        </w:rPr>
        <w:t>lock</w:t>
      </w: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lock</w:t>
      </w: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DistributedLock(</w:t>
      </w:r>
      <w:r>
        <w:rPr>
          <w:rFonts w:ascii="宋体" w:eastAsia="宋体" w:hAnsi="宋体" w:cs="宋体"/>
          <w:color w:val="800000"/>
          <w:kern w:val="0"/>
          <w:sz w:val="18"/>
          <w:szCs w:val="18"/>
        </w:rPr>
        <w:t>"127.0.0.1:2183"</w:t>
      </w:r>
      <w:r>
        <w:rPr>
          <w:rFonts w:ascii="宋体" w:eastAsia="宋体" w:hAnsi="宋体" w:cs="宋体"/>
          <w:color w:val="000000"/>
          <w:kern w:val="0"/>
          <w:sz w:val="18"/>
          <w:szCs w:val="18"/>
        </w:rPr>
        <w:t>,</w:t>
      </w:r>
      <w:r>
        <w:rPr>
          <w:rFonts w:ascii="宋体" w:eastAsia="宋体" w:hAnsi="宋体" w:cs="宋体"/>
          <w:color w:val="800000"/>
          <w:kern w:val="0"/>
          <w:sz w:val="18"/>
          <w:szCs w:val="18"/>
        </w:rPr>
        <w:t>"test2"</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lock</w:t>
      </w:r>
      <w:r>
        <w:rPr>
          <w:rFonts w:ascii="宋体" w:eastAsia="宋体" w:hAnsi="宋体" w:cs="宋体"/>
          <w:color w:val="000000"/>
          <w:kern w:val="0"/>
          <w:sz w:val="18"/>
          <w:szCs w:val="18"/>
        </w:rPr>
        <w:t>.</w:t>
      </w:r>
      <w:r>
        <w:rPr>
          <w:rFonts w:ascii="宋体" w:eastAsia="宋体" w:hAnsi="宋体" w:cs="宋体"/>
          <w:color w:val="0000FF"/>
          <w:kern w:val="0"/>
          <w:sz w:val="18"/>
          <w:szCs w:val="18"/>
        </w:rPr>
        <w:t>lock</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"Thread "</w:t>
      </w:r>
      <w:r>
        <w:rPr>
          <w:rFonts w:ascii="宋体" w:eastAsia="宋体" w:hAnsi="宋体" w:cs="宋体"/>
          <w:color w:val="000000"/>
          <w:kern w:val="0"/>
          <w:sz w:val="18"/>
          <w:szCs w:val="18"/>
        </w:rPr>
        <w:t xml:space="preserve"> + Thread.currentThread().getId() + </w:t>
      </w:r>
      <w:r>
        <w:rPr>
          <w:rFonts w:ascii="宋体" w:eastAsia="宋体" w:hAnsi="宋体" w:cs="宋体"/>
          <w:color w:val="800000"/>
          <w:kern w:val="0"/>
          <w:sz w:val="18"/>
          <w:szCs w:val="18"/>
        </w:rPr>
        <w:t>" running"</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e.printStackTrace();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finally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lock</w:t>
      </w:r>
      <w:r>
        <w:rPr>
          <w:rFonts w:ascii="宋体" w:eastAsia="宋体" w:hAnsi="宋体" w:cs="宋体"/>
          <w:color w:val="000000"/>
          <w:kern w:val="0"/>
          <w:sz w:val="18"/>
          <w:szCs w:val="18"/>
        </w:rPr>
        <w:t>.unlock();</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tasks[i] = task3;</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ConcurrentTest(tasks);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w:t>
      </w:r>
    </w:p>
    <w:p w:rsidR="001A7847" w:rsidRDefault="007D395D">
      <w:pPr>
        <w:pStyle w:val="4"/>
      </w:pPr>
      <w:r>
        <w:rPr>
          <w:rFonts w:hint="eastAsia"/>
        </w:rPr>
        <w:t>5</w:t>
      </w:r>
      <w:r>
        <w:t>、</w:t>
      </w:r>
      <w:r>
        <w:t>BooKeeper</w:t>
      </w:r>
    </w:p>
    <w:p w:rsidR="001A7847" w:rsidRDefault="007D395D">
      <w:pPr>
        <w:pStyle w:val="5"/>
      </w:pPr>
      <w:r>
        <w:t>5.1 BooKeeper</w:t>
      </w:r>
      <w:r>
        <w:t>概述</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BooKeeper</w:t>
      </w:r>
      <w:r>
        <w:rPr>
          <w:rFonts w:ascii="Verdana" w:eastAsia="宋体" w:hAnsi="Verdana" w:cs="宋体"/>
          <w:color w:val="000000"/>
          <w:kern w:val="0"/>
          <w:sz w:val="20"/>
          <w:szCs w:val="20"/>
        </w:rPr>
        <w:t>具有副本功能，目的是提供可靠的日志记录。在</w:t>
      </w:r>
      <w:r>
        <w:rPr>
          <w:rFonts w:ascii="Verdana" w:eastAsia="宋体" w:hAnsi="Verdana" w:cs="宋体"/>
          <w:color w:val="000000"/>
          <w:kern w:val="0"/>
          <w:sz w:val="20"/>
          <w:szCs w:val="20"/>
        </w:rPr>
        <w:t>BooKeeper</w:t>
      </w:r>
      <w:r>
        <w:rPr>
          <w:rFonts w:ascii="Verdana" w:eastAsia="宋体" w:hAnsi="Verdana" w:cs="宋体"/>
          <w:color w:val="000000"/>
          <w:kern w:val="0"/>
          <w:sz w:val="20"/>
          <w:szCs w:val="20"/>
        </w:rPr>
        <w:t>中，服务器被称为</w:t>
      </w:r>
      <w:r>
        <w:rPr>
          <w:rFonts w:ascii="Verdana" w:eastAsia="宋体" w:hAnsi="Verdana" w:cs="宋体"/>
          <w:color w:val="0000FF"/>
          <w:kern w:val="0"/>
          <w:sz w:val="20"/>
          <w:szCs w:val="20"/>
        </w:rPr>
        <w:t>账本（</w:t>
      </w:r>
      <w:r>
        <w:rPr>
          <w:rFonts w:ascii="Verdana" w:eastAsia="宋体" w:hAnsi="Verdana" w:cs="宋体"/>
          <w:color w:val="0000FF"/>
          <w:kern w:val="0"/>
          <w:sz w:val="20"/>
          <w:szCs w:val="20"/>
        </w:rPr>
        <w:t>Bookies</w:t>
      </w:r>
      <w:r>
        <w:rPr>
          <w:rFonts w:ascii="Verdana" w:eastAsia="宋体" w:hAnsi="Verdana" w:cs="宋体"/>
          <w:color w:val="0000FF"/>
          <w:kern w:val="0"/>
          <w:sz w:val="20"/>
          <w:szCs w:val="20"/>
        </w:rPr>
        <w:t>），在账本之中有不同的账户（</w:t>
      </w:r>
      <w:r>
        <w:rPr>
          <w:rFonts w:ascii="Verdana" w:eastAsia="宋体" w:hAnsi="Verdana" w:cs="宋体"/>
          <w:color w:val="0000FF"/>
          <w:kern w:val="0"/>
          <w:sz w:val="20"/>
          <w:szCs w:val="20"/>
        </w:rPr>
        <w:t>Ledgers</w:t>
      </w:r>
      <w:r>
        <w:rPr>
          <w:rFonts w:ascii="Verdana" w:eastAsia="宋体" w:hAnsi="Verdana" w:cs="宋体"/>
          <w:color w:val="0000FF"/>
          <w:kern w:val="0"/>
          <w:sz w:val="20"/>
          <w:szCs w:val="20"/>
        </w:rPr>
        <w:t>），每一个账户由一条条记录（</w:t>
      </w:r>
      <w:r>
        <w:rPr>
          <w:rFonts w:ascii="Verdana" w:eastAsia="宋体" w:hAnsi="Verdana" w:cs="宋体"/>
          <w:color w:val="0000FF"/>
          <w:kern w:val="0"/>
          <w:sz w:val="20"/>
          <w:szCs w:val="20"/>
        </w:rPr>
        <w:t>Entry</w:t>
      </w:r>
      <w:r>
        <w:rPr>
          <w:rFonts w:ascii="Verdana" w:eastAsia="宋体" w:hAnsi="Verdana" w:cs="宋体"/>
          <w:color w:val="0000FF"/>
          <w:kern w:val="0"/>
          <w:sz w:val="20"/>
          <w:szCs w:val="20"/>
        </w:rPr>
        <w:t>）组成。如果使用普通的磁盘存储日志数据，那么日志数据可能遭到破坏，当磁盘发生故障的时候，日志也可能被丢失。</w:t>
      </w:r>
      <w:r>
        <w:rPr>
          <w:rFonts w:ascii="Verdana" w:eastAsia="宋体" w:hAnsi="Verdana" w:cs="宋体"/>
          <w:color w:val="0000FF"/>
          <w:kern w:val="0"/>
          <w:sz w:val="20"/>
          <w:szCs w:val="20"/>
        </w:rPr>
        <w:t>BooKeeper</w:t>
      </w:r>
      <w:r>
        <w:rPr>
          <w:rFonts w:ascii="Verdana" w:eastAsia="宋体" w:hAnsi="Verdana" w:cs="宋体"/>
          <w:color w:val="0000FF"/>
          <w:kern w:val="0"/>
          <w:sz w:val="20"/>
          <w:szCs w:val="20"/>
        </w:rPr>
        <w:t>为每一份日志提供了分布式的存储，并采用了大多数（</w:t>
      </w:r>
      <w:r>
        <w:rPr>
          <w:rFonts w:ascii="Verdana" w:eastAsia="宋体" w:hAnsi="Verdana" w:cs="宋体"/>
          <w:color w:val="0000FF"/>
          <w:kern w:val="0"/>
          <w:sz w:val="20"/>
          <w:szCs w:val="20"/>
        </w:rPr>
        <w:t>quorum</w:t>
      </w:r>
      <w:r>
        <w:rPr>
          <w:rFonts w:ascii="Verdana" w:eastAsia="宋体" w:hAnsi="Verdana" w:cs="宋体"/>
          <w:color w:val="0000FF"/>
          <w:kern w:val="0"/>
          <w:sz w:val="20"/>
          <w:szCs w:val="20"/>
        </w:rPr>
        <w:t>，相对于全体）的概念。也就是说，只要集群中的大多数机器可用，那么该日志一直有效。</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BooKeeper</w:t>
      </w:r>
      <w:r>
        <w:rPr>
          <w:rFonts w:ascii="Verdana" w:eastAsia="宋体" w:hAnsi="Verdana" w:cs="宋体"/>
          <w:color w:val="000000"/>
          <w:kern w:val="0"/>
          <w:sz w:val="20"/>
          <w:szCs w:val="20"/>
        </w:rPr>
        <w:t>通过客户端进行操作，客户端可以对</w:t>
      </w:r>
      <w:r>
        <w:rPr>
          <w:rFonts w:ascii="Verdana" w:eastAsia="宋体" w:hAnsi="Verdana" w:cs="宋体"/>
          <w:color w:val="000000"/>
          <w:kern w:val="0"/>
          <w:sz w:val="20"/>
          <w:szCs w:val="20"/>
        </w:rPr>
        <w:t>BooKeeper</w:t>
      </w:r>
      <w:r>
        <w:rPr>
          <w:rFonts w:ascii="Verdana" w:eastAsia="宋体" w:hAnsi="Verdana" w:cs="宋体"/>
          <w:color w:val="000000"/>
          <w:kern w:val="0"/>
          <w:sz w:val="20"/>
          <w:szCs w:val="20"/>
        </w:rPr>
        <w:t>进行</w:t>
      </w:r>
      <w:r>
        <w:rPr>
          <w:rFonts w:ascii="Verdana" w:eastAsia="宋体" w:hAnsi="Verdana" w:cs="宋体"/>
          <w:color w:val="800080"/>
          <w:kern w:val="0"/>
          <w:sz w:val="20"/>
          <w:szCs w:val="20"/>
        </w:rPr>
        <w:t>添加账户、打开账户、添加账户记录、读取账户记录等操作。另外，</w:t>
      </w:r>
      <w:r>
        <w:rPr>
          <w:rFonts w:ascii="Verdana" w:eastAsia="宋体" w:hAnsi="Verdana" w:cs="宋体"/>
          <w:color w:val="800080"/>
          <w:kern w:val="0"/>
          <w:sz w:val="20"/>
          <w:szCs w:val="20"/>
        </w:rPr>
        <w:t>BooKeeper</w:t>
      </w:r>
      <w:r>
        <w:rPr>
          <w:rFonts w:ascii="Verdana" w:eastAsia="宋体" w:hAnsi="Verdana" w:cs="宋体"/>
          <w:color w:val="800080"/>
          <w:kern w:val="0"/>
          <w:sz w:val="20"/>
          <w:szCs w:val="20"/>
        </w:rPr>
        <w:t>的服务依赖于</w:t>
      </w:r>
      <w:r>
        <w:rPr>
          <w:rFonts w:ascii="Verdana" w:eastAsia="宋体" w:hAnsi="Verdana" w:cs="宋体"/>
          <w:color w:val="800080"/>
          <w:kern w:val="0"/>
          <w:sz w:val="20"/>
          <w:szCs w:val="20"/>
        </w:rPr>
        <w:t>ZooKeeper</w:t>
      </w:r>
      <w:r>
        <w:rPr>
          <w:rFonts w:ascii="Verdana" w:eastAsia="宋体" w:hAnsi="Verdana" w:cs="宋体"/>
          <w:color w:val="800080"/>
          <w:kern w:val="0"/>
          <w:sz w:val="20"/>
          <w:szCs w:val="20"/>
        </w:rPr>
        <w:t>，可以说</w:t>
      </w:r>
      <w:r>
        <w:rPr>
          <w:rFonts w:ascii="Verdana" w:eastAsia="宋体" w:hAnsi="Verdana" w:cs="宋体"/>
          <w:color w:val="800080"/>
          <w:kern w:val="0"/>
          <w:sz w:val="20"/>
          <w:szCs w:val="20"/>
        </w:rPr>
        <w:t>BooKeeper</w:t>
      </w:r>
      <w:r>
        <w:rPr>
          <w:rFonts w:ascii="Verdana" w:eastAsia="宋体" w:hAnsi="Verdana" w:cs="宋体"/>
          <w:color w:val="800080"/>
          <w:kern w:val="0"/>
          <w:sz w:val="20"/>
          <w:szCs w:val="20"/>
        </w:rPr>
        <w:t>依赖于</w:t>
      </w:r>
      <w:r>
        <w:rPr>
          <w:rFonts w:ascii="Verdana" w:eastAsia="宋体" w:hAnsi="Verdana" w:cs="宋体"/>
          <w:color w:val="800080"/>
          <w:kern w:val="0"/>
          <w:sz w:val="20"/>
          <w:szCs w:val="20"/>
        </w:rPr>
        <w:t>ZooKeeper</w:t>
      </w:r>
      <w:r>
        <w:rPr>
          <w:rFonts w:ascii="Verdana" w:eastAsia="宋体" w:hAnsi="Verdana" w:cs="宋体"/>
          <w:color w:val="800080"/>
          <w:kern w:val="0"/>
          <w:sz w:val="20"/>
          <w:szCs w:val="20"/>
        </w:rPr>
        <w:t>的</w:t>
      </w:r>
      <w:r>
        <w:rPr>
          <w:rFonts w:ascii="Verdana" w:eastAsia="宋体" w:hAnsi="Verdana" w:cs="宋体"/>
          <w:color w:val="0000FF"/>
          <w:kern w:val="0"/>
          <w:sz w:val="20"/>
          <w:szCs w:val="20"/>
        </w:rPr>
        <w:t>一致性及其分布式特点，在其之上提供另外一种可靠性服务。</w:t>
      </w:r>
      <w:r>
        <w:rPr>
          <w:rFonts w:ascii="Verdana" w:eastAsia="宋体" w:hAnsi="Verdana" w:cs="宋体"/>
          <w:color w:val="0000FF"/>
          <w:kern w:val="0"/>
          <w:sz w:val="20"/>
          <w:szCs w:val="20"/>
        </w:rPr>
        <w:t>BooKeeper</w:t>
      </w:r>
      <w:r>
        <w:rPr>
          <w:rFonts w:ascii="Verdana" w:eastAsia="宋体" w:hAnsi="Verdana" w:cs="宋体"/>
          <w:color w:val="0000FF"/>
          <w:kern w:val="0"/>
          <w:sz w:val="20"/>
          <w:szCs w:val="20"/>
        </w:rPr>
        <w:t>的架构如下图所示：</w:t>
      </w:r>
      <w:r>
        <w:rPr>
          <w:rFonts w:ascii="宋体" w:eastAsia="宋体" w:hAnsi="宋体" w:cs="宋体"/>
          <w:color w:val="0000FF"/>
          <w:kern w:val="0"/>
          <w:sz w:val="20"/>
          <w:szCs w:val="20"/>
        </w:rPr>
        <w:t>☆</w:t>
      </w:r>
    </w:p>
    <w:p w:rsidR="001A7847" w:rsidRDefault="007D395D">
      <w:r>
        <w:rPr>
          <w:noProof/>
        </w:rPr>
        <w:drawing>
          <wp:inline distT="0" distB="0" distL="0" distR="0">
            <wp:extent cx="5274310" cy="39319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91"/>
                    <a:stretch>
                      <a:fillRect/>
                    </a:stretch>
                  </pic:blipFill>
                  <pic:spPr>
                    <a:xfrm>
                      <a:off x="0" y="0"/>
                      <a:ext cx="5274310" cy="3931925"/>
                    </a:xfrm>
                    <a:prstGeom prst="rect">
                      <a:avLst/>
                    </a:prstGeom>
                  </pic:spPr>
                </pic:pic>
              </a:graphicData>
            </a:graphic>
          </wp:inline>
        </w:drawing>
      </w:r>
    </w:p>
    <w:p w:rsidR="001A7847" w:rsidRDefault="001A7847"/>
    <w:p w:rsidR="001A7847" w:rsidRDefault="001A7847"/>
    <w:p w:rsidR="001A7847" w:rsidRDefault="007D395D">
      <w:pPr>
        <w:pStyle w:val="5"/>
      </w:pPr>
      <w:r>
        <w:lastRenderedPageBreak/>
        <w:t>5.2 BooKeeper</w:t>
      </w:r>
      <w:r>
        <w:t>角色</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从上图中可以看出，</w:t>
      </w:r>
      <w:r>
        <w:rPr>
          <w:rFonts w:ascii="Verdana" w:eastAsia="宋体" w:hAnsi="Verdana" w:cs="宋体"/>
          <w:color w:val="000000"/>
          <w:kern w:val="0"/>
          <w:sz w:val="20"/>
          <w:szCs w:val="20"/>
        </w:rPr>
        <w:t>BooKeeper</w:t>
      </w:r>
      <w:r>
        <w:rPr>
          <w:rFonts w:ascii="Verdana" w:eastAsia="宋体" w:hAnsi="Verdana" w:cs="宋体"/>
          <w:color w:val="000000"/>
          <w:kern w:val="0"/>
          <w:sz w:val="20"/>
          <w:szCs w:val="20"/>
        </w:rPr>
        <w:t>中总共包含四类角色：</w:t>
      </w:r>
    </w:p>
    <w:p w:rsidR="001A7847" w:rsidRDefault="007D395D">
      <w:pPr>
        <w:widowControl/>
        <w:shd w:val="clear" w:color="auto" w:fill="FFFFFF"/>
        <w:spacing w:before="150" w:after="150"/>
        <w:ind w:left="45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b/>
          <w:bCs/>
          <w:color w:val="000000"/>
          <w:kern w:val="0"/>
          <w:sz w:val="20"/>
          <w:szCs w:val="20"/>
        </w:rPr>
        <w:t xml:space="preserve"> </w:t>
      </w:r>
      <w:r>
        <w:rPr>
          <w:rFonts w:ascii="Verdana" w:eastAsia="宋体" w:hAnsi="Verdana" w:cs="宋体"/>
          <w:b/>
          <w:bCs/>
          <w:color w:val="000000"/>
          <w:kern w:val="0"/>
          <w:sz w:val="20"/>
          <w:szCs w:val="20"/>
        </w:rPr>
        <w:t>账本</w:t>
      </w:r>
      <w:r>
        <w:rPr>
          <w:rFonts w:ascii="Verdana" w:eastAsia="宋体" w:hAnsi="Verdana" w:cs="宋体"/>
          <w:color w:val="000000"/>
          <w:kern w:val="0"/>
          <w:sz w:val="20"/>
          <w:szCs w:val="20"/>
        </w:rPr>
        <w:t>：</w:t>
      </w:r>
      <w:r>
        <w:rPr>
          <w:rFonts w:ascii="Verdana" w:eastAsia="宋体" w:hAnsi="Verdana" w:cs="宋体"/>
          <w:color w:val="000000"/>
          <w:kern w:val="0"/>
          <w:sz w:val="20"/>
          <w:szCs w:val="20"/>
        </w:rPr>
        <w:t>Bookies</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②</w:t>
      </w:r>
      <w:r>
        <w:rPr>
          <w:rFonts w:ascii="Verdana" w:eastAsia="宋体" w:hAnsi="Verdana" w:cs="宋体"/>
          <w:b/>
          <w:bCs/>
          <w:color w:val="000000"/>
          <w:kern w:val="0"/>
          <w:sz w:val="20"/>
          <w:szCs w:val="20"/>
        </w:rPr>
        <w:t xml:space="preserve"> </w:t>
      </w:r>
      <w:r>
        <w:rPr>
          <w:rFonts w:ascii="Verdana" w:eastAsia="宋体" w:hAnsi="Verdana" w:cs="宋体"/>
          <w:b/>
          <w:bCs/>
          <w:color w:val="000000"/>
          <w:kern w:val="0"/>
          <w:sz w:val="20"/>
          <w:szCs w:val="20"/>
        </w:rPr>
        <w:t>账户</w:t>
      </w:r>
      <w:r>
        <w:rPr>
          <w:rFonts w:ascii="Verdana" w:eastAsia="宋体" w:hAnsi="Verdana" w:cs="宋体"/>
          <w:color w:val="000000"/>
          <w:kern w:val="0"/>
          <w:sz w:val="20"/>
          <w:szCs w:val="20"/>
        </w:rPr>
        <w:t>：</w:t>
      </w:r>
      <w:r>
        <w:rPr>
          <w:rFonts w:ascii="Verdana" w:eastAsia="宋体" w:hAnsi="Verdana" w:cs="宋体"/>
          <w:color w:val="000000"/>
          <w:kern w:val="0"/>
          <w:sz w:val="20"/>
          <w:szCs w:val="20"/>
        </w:rPr>
        <w:t>Ledger</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③</w:t>
      </w:r>
      <w:r>
        <w:rPr>
          <w:rFonts w:ascii="Verdana" w:eastAsia="宋体" w:hAnsi="Verdana" w:cs="宋体"/>
          <w:b/>
          <w:bCs/>
          <w:color w:val="000000"/>
          <w:kern w:val="0"/>
          <w:sz w:val="20"/>
          <w:szCs w:val="20"/>
        </w:rPr>
        <w:t xml:space="preserve"> </w:t>
      </w:r>
      <w:r>
        <w:rPr>
          <w:rFonts w:ascii="Verdana" w:eastAsia="宋体" w:hAnsi="Verdana" w:cs="宋体"/>
          <w:b/>
          <w:bCs/>
          <w:color w:val="000000"/>
          <w:kern w:val="0"/>
          <w:sz w:val="20"/>
          <w:szCs w:val="20"/>
        </w:rPr>
        <w:t>客户端</w:t>
      </w:r>
      <w:r>
        <w:rPr>
          <w:rFonts w:ascii="Verdana" w:eastAsia="宋体" w:hAnsi="Verdana" w:cs="宋体"/>
          <w:color w:val="000000"/>
          <w:kern w:val="0"/>
          <w:sz w:val="20"/>
          <w:szCs w:val="20"/>
        </w:rPr>
        <w:t>：</w:t>
      </w:r>
      <w:r>
        <w:rPr>
          <w:rFonts w:ascii="Verdana" w:eastAsia="宋体" w:hAnsi="Verdana" w:cs="宋体"/>
          <w:color w:val="000000"/>
          <w:kern w:val="0"/>
          <w:sz w:val="20"/>
          <w:szCs w:val="20"/>
        </w:rPr>
        <w:t>Client</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④</w:t>
      </w:r>
      <w:r>
        <w:rPr>
          <w:rFonts w:ascii="Verdana" w:eastAsia="宋体" w:hAnsi="Verdana" w:cs="宋体"/>
          <w:b/>
          <w:bCs/>
          <w:color w:val="000000"/>
          <w:kern w:val="0"/>
          <w:sz w:val="20"/>
          <w:szCs w:val="20"/>
        </w:rPr>
        <w:t xml:space="preserve"> </w:t>
      </w:r>
      <w:r>
        <w:rPr>
          <w:rFonts w:ascii="Verdana" w:eastAsia="宋体" w:hAnsi="Verdana" w:cs="宋体"/>
          <w:b/>
          <w:bCs/>
          <w:color w:val="000000"/>
          <w:kern w:val="0"/>
          <w:sz w:val="20"/>
          <w:szCs w:val="20"/>
        </w:rPr>
        <w:t>元数据及存储服务</w:t>
      </w:r>
      <w:r>
        <w:rPr>
          <w:rFonts w:ascii="Verdana" w:eastAsia="宋体" w:hAnsi="Verdana" w:cs="宋体"/>
          <w:color w:val="000000"/>
          <w:kern w:val="0"/>
          <w:sz w:val="20"/>
          <w:szCs w:val="20"/>
        </w:rPr>
        <w:t>：</w:t>
      </w:r>
      <w:r>
        <w:rPr>
          <w:rFonts w:ascii="Verdana" w:eastAsia="宋体" w:hAnsi="Verdana" w:cs="宋体"/>
          <w:color w:val="000000"/>
          <w:kern w:val="0"/>
          <w:sz w:val="20"/>
          <w:szCs w:val="20"/>
        </w:rPr>
        <w:t>Metadata Storage Service</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下面简单介绍这四类角色的功能</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(1) </w:t>
      </w:r>
      <w:r>
        <w:rPr>
          <w:rFonts w:ascii="Verdana" w:eastAsia="宋体" w:hAnsi="Verdana" w:cs="宋体"/>
          <w:b/>
          <w:bCs/>
          <w:color w:val="000000"/>
          <w:kern w:val="0"/>
          <w:sz w:val="20"/>
          <w:szCs w:val="20"/>
        </w:rPr>
        <w:t>账本</w:t>
      </w:r>
      <w:r>
        <w:rPr>
          <w:rFonts w:ascii="Verdana" w:eastAsia="宋体" w:hAnsi="Verdana" w:cs="宋体"/>
          <w:b/>
          <w:bCs/>
          <w:color w:val="000000"/>
          <w:kern w:val="0"/>
          <w:sz w:val="20"/>
          <w:szCs w:val="20"/>
        </w:rPr>
        <w:t> </w:t>
      </w:r>
      <w:r>
        <w:rPr>
          <w:rFonts w:ascii="Verdana" w:eastAsia="宋体" w:hAnsi="Verdana" w:cs="宋体"/>
          <w:color w:val="000000"/>
          <w:kern w:val="0"/>
          <w:sz w:val="20"/>
          <w:szCs w:val="20"/>
        </w:rPr>
        <w:t>BooKies</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账本是</w:t>
      </w:r>
      <w:r>
        <w:rPr>
          <w:rFonts w:ascii="Verdana" w:eastAsia="宋体" w:hAnsi="Verdana" w:cs="宋体"/>
          <w:color w:val="000000"/>
          <w:kern w:val="0"/>
          <w:sz w:val="20"/>
          <w:szCs w:val="20"/>
        </w:rPr>
        <w:t>BooKeeper</w:t>
      </w:r>
      <w:r>
        <w:rPr>
          <w:rFonts w:ascii="Verdana" w:eastAsia="宋体" w:hAnsi="Verdana" w:cs="宋体"/>
          <w:color w:val="000000"/>
          <w:kern w:val="0"/>
          <w:sz w:val="20"/>
          <w:szCs w:val="20"/>
        </w:rPr>
        <w:t>的</w:t>
      </w:r>
      <w:r>
        <w:rPr>
          <w:rFonts w:ascii="Verdana" w:eastAsia="宋体" w:hAnsi="Verdana" w:cs="宋体"/>
          <w:color w:val="800080"/>
          <w:kern w:val="0"/>
          <w:sz w:val="20"/>
          <w:szCs w:val="20"/>
        </w:rPr>
        <w:t>存储服务器，他存储的是一个个的账本，可以将账本理解为一个个节点。在一个</w:t>
      </w:r>
      <w:r>
        <w:rPr>
          <w:rFonts w:ascii="Verdana" w:eastAsia="宋体" w:hAnsi="Verdana" w:cs="宋体"/>
          <w:color w:val="800080"/>
          <w:kern w:val="0"/>
          <w:sz w:val="20"/>
          <w:szCs w:val="20"/>
        </w:rPr>
        <w:t>BooKeeper</w:t>
      </w:r>
      <w:r>
        <w:rPr>
          <w:rFonts w:ascii="Verdana" w:eastAsia="宋体" w:hAnsi="Verdana" w:cs="宋体"/>
          <w:color w:val="800080"/>
          <w:kern w:val="0"/>
          <w:sz w:val="20"/>
          <w:szCs w:val="20"/>
        </w:rPr>
        <w:t>系统中存在多个账本（节点），每个账户被不同的账本所存储。若要写一条记录到指定的账户中，该记录将被写到维护该账户所有帐本节点中。为了提高系统的性能，这条记录并不是真正的被写入到所有的节点中，而是选择集群的一个大多数集进行存储。该系统独有的特性，使得</w:t>
      </w:r>
      <w:r>
        <w:rPr>
          <w:rFonts w:ascii="Verdana" w:eastAsia="宋体" w:hAnsi="Verdana" w:cs="宋体"/>
          <w:color w:val="800080"/>
          <w:kern w:val="0"/>
          <w:sz w:val="20"/>
          <w:szCs w:val="20"/>
        </w:rPr>
        <w:t>BooKeeper</w:t>
      </w:r>
      <w:r>
        <w:rPr>
          <w:rFonts w:ascii="Verdana" w:eastAsia="宋体" w:hAnsi="Verdana" w:cs="宋体"/>
          <w:color w:val="800080"/>
          <w:kern w:val="0"/>
          <w:sz w:val="20"/>
          <w:szCs w:val="20"/>
        </w:rPr>
        <w:t>系统有良好的扩展性。即，我们可以通过简单的添加机器节点的方法提高系统容量。</w:t>
      </w:r>
      <w:r>
        <w:rPr>
          <w:rFonts w:ascii="宋体" w:eastAsia="宋体" w:hAnsi="宋体" w:cs="宋体" w:hint="eastAsia"/>
          <w:color w:val="800080"/>
          <w:kern w:val="0"/>
          <w:sz w:val="20"/>
          <w:szCs w:val="20"/>
        </w:rPr>
        <w:t>☆</w:t>
      </w:r>
      <w:r>
        <w:rPr>
          <w:rFonts w:ascii="宋体" w:eastAsia="宋体" w:hAnsi="宋体" w:cs="宋体"/>
          <w:color w:val="80008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(2) </w:t>
      </w:r>
      <w:r>
        <w:rPr>
          <w:rFonts w:ascii="Verdana" w:eastAsia="宋体" w:hAnsi="Verdana" w:cs="宋体"/>
          <w:b/>
          <w:bCs/>
          <w:color w:val="000000"/>
          <w:kern w:val="0"/>
          <w:sz w:val="20"/>
          <w:szCs w:val="20"/>
        </w:rPr>
        <w:t>账户</w:t>
      </w:r>
      <w:r>
        <w:rPr>
          <w:rFonts w:ascii="Verdana" w:eastAsia="宋体" w:hAnsi="Verdana" w:cs="宋体"/>
          <w:b/>
          <w:bCs/>
          <w:color w:val="000000"/>
          <w:kern w:val="0"/>
          <w:sz w:val="20"/>
          <w:szCs w:val="20"/>
        </w:rPr>
        <w:t> </w:t>
      </w:r>
      <w:r>
        <w:rPr>
          <w:rFonts w:ascii="Verdana" w:eastAsia="宋体" w:hAnsi="Verdana" w:cs="宋体"/>
          <w:color w:val="000000"/>
          <w:kern w:val="0"/>
          <w:sz w:val="20"/>
          <w:szCs w:val="20"/>
        </w:rPr>
        <w:t>Ledger</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账户中存储的是一系列记录，每一条记录包含一定的字段。记录通过写操作一次性写入，只能进行</w:t>
      </w:r>
      <w:r>
        <w:rPr>
          <w:rFonts w:ascii="Verdana" w:eastAsia="宋体" w:hAnsi="Verdana" w:cs="宋体"/>
          <w:color w:val="800080"/>
          <w:kern w:val="0"/>
          <w:sz w:val="20"/>
          <w:szCs w:val="20"/>
        </w:rPr>
        <w:t>附加操作不能进行修改。每条记录包含如下字段：</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br/>
      </w:r>
      <w:r>
        <w:rPr>
          <w:rFonts w:ascii="Verdana" w:eastAsia="宋体" w:hAnsi="Verdana" w:cs="宋体"/>
          <w:color w:val="000000"/>
          <w:kern w:val="0"/>
          <w:sz w:val="20"/>
          <w:szCs w:val="20"/>
        </w:rPr>
        <w:t>当满足下列两个条件时，某条记录才被认为是存储成功：</w:t>
      </w:r>
    </w:p>
    <w:p w:rsidR="001A7847" w:rsidRDefault="007D395D">
      <w:pPr>
        <w:widowControl/>
        <w:shd w:val="clear" w:color="auto" w:fill="FFFFFF"/>
        <w:spacing w:before="150" w:after="150"/>
        <w:ind w:left="45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color w:val="000000"/>
          <w:kern w:val="0"/>
          <w:sz w:val="20"/>
          <w:szCs w:val="20"/>
        </w:rPr>
        <w:t>之前所记录的数据被账本节点的大多数集所存储。</w:t>
      </w:r>
      <w:r>
        <w:rPr>
          <w:rFonts w:ascii="Verdana" w:eastAsia="宋体" w:hAnsi="Verdana" w:cs="宋体"/>
          <w:color w:val="000000"/>
          <w:kern w:val="0"/>
          <w:sz w:val="20"/>
          <w:szCs w:val="20"/>
        </w:rPr>
        <w:br/>
      </w:r>
      <w:r>
        <w:rPr>
          <w:rFonts w:ascii="宋体" w:eastAsia="宋体" w:hAnsi="宋体" w:cs="宋体" w:hint="eastAsia"/>
          <w:b/>
          <w:bCs/>
          <w:color w:val="000000"/>
          <w:kern w:val="0"/>
          <w:sz w:val="20"/>
          <w:szCs w:val="20"/>
        </w:rPr>
        <w:t>②</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该记录被账本节点的大多数集所存储。</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(3) </w:t>
      </w:r>
      <w:r>
        <w:rPr>
          <w:rFonts w:ascii="Verdana" w:eastAsia="宋体" w:hAnsi="Verdana" w:cs="宋体"/>
          <w:b/>
          <w:bCs/>
          <w:color w:val="000000"/>
          <w:kern w:val="0"/>
          <w:sz w:val="20"/>
          <w:szCs w:val="20"/>
        </w:rPr>
        <w:t>客户端</w:t>
      </w:r>
      <w:r>
        <w:rPr>
          <w:rFonts w:ascii="Verdana" w:eastAsia="宋体" w:hAnsi="Verdana" w:cs="宋体"/>
          <w:color w:val="0000FF"/>
          <w:kern w:val="0"/>
          <w:sz w:val="20"/>
          <w:szCs w:val="20"/>
        </w:rPr>
        <w:t> BooKeeper Client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客户端通常与</w:t>
      </w:r>
      <w:r>
        <w:rPr>
          <w:rFonts w:ascii="Verdana" w:eastAsia="宋体" w:hAnsi="Verdana" w:cs="宋体"/>
          <w:color w:val="000000"/>
          <w:kern w:val="0"/>
          <w:sz w:val="20"/>
          <w:szCs w:val="20"/>
        </w:rPr>
        <w:t>BooKeeper</w:t>
      </w:r>
      <w:r>
        <w:rPr>
          <w:rFonts w:ascii="Verdana" w:eastAsia="宋体" w:hAnsi="Verdana" w:cs="宋体"/>
          <w:color w:val="000000"/>
          <w:kern w:val="0"/>
          <w:sz w:val="20"/>
          <w:szCs w:val="20"/>
        </w:rPr>
        <w:t>应用程序进行交互，它允许应用程序在系统上进行操作，包括创建账户，写账户等。</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(4) </w:t>
      </w:r>
      <w:r>
        <w:rPr>
          <w:rFonts w:ascii="Verdana" w:eastAsia="宋体" w:hAnsi="Verdana" w:cs="宋体"/>
          <w:b/>
          <w:bCs/>
          <w:color w:val="000000"/>
          <w:kern w:val="0"/>
          <w:sz w:val="20"/>
          <w:szCs w:val="20"/>
        </w:rPr>
        <w:t>元数据存储服务</w:t>
      </w:r>
      <w:r>
        <w:rPr>
          <w:rFonts w:ascii="Verdana" w:eastAsia="宋体" w:hAnsi="Verdana" w:cs="宋体"/>
          <w:b/>
          <w:bCs/>
          <w:color w:val="000000"/>
          <w:kern w:val="0"/>
          <w:sz w:val="20"/>
          <w:szCs w:val="20"/>
        </w:rPr>
        <w:t> </w:t>
      </w:r>
      <w:r>
        <w:rPr>
          <w:rFonts w:ascii="Verdana" w:eastAsia="宋体" w:hAnsi="Verdana" w:cs="宋体"/>
          <w:color w:val="0000FF"/>
          <w:kern w:val="0"/>
          <w:sz w:val="20"/>
          <w:szCs w:val="20"/>
        </w:rPr>
        <w:t>Metadata Storage Service</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元数据信息存储在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集群当中，它存储关于账户和账本的信息。例如，账本由集群中的哪些节点进行维护，账户由哪个账本进行维护。应用</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程序在使用账本的时候，首先要创建一个账户。在创建账户时，系统首先将该账本的</w:t>
      </w:r>
      <w:r>
        <w:rPr>
          <w:rFonts w:ascii="Verdana" w:eastAsia="宋体" w:hAnsi="Verdana" w:cs="宋体"/>
          <w:color w:val="000000"/>
          <w:kern w:val="0"/>
          <w:sz w:val="20"/>
          <w:szCs w:val="20"/>
        </w:rPr>
        <w:t>Metadata</w:t>
      </w:r>
      <w:r>
        <w:rPr>
          <w:rFonts w:ascii="Verdana" w:eastAsia="宋体" w:hAnsi="Verdana" w:cs="宋体"/>
          <w:color w:val="000000"/>
          <w:kern w:val="0"/>
          <w:sz w:val="20"/>
          <w:szCs w:val="20"/>
        </w:rPr>
        <w:t>信息写入到</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中。每一个账户在某一时刻只</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能有一个写实例（分布式锁）。在其他实例进行读操作之前首先需要将写实例关闭。如果写操作实例由于故障未能正常关闭，那么下一个尝试打开账户的实例将需要</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首先对其进行恢复，并正确关闭写操作。在进行写操作的同时需要将最后一次的写记录存储到</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中，因此恢复程序仅需要在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中查看该账户所对应的最后一条写记录，然后将其正确的写入到账户中，再在正确关闭写操作。在</w:t>
      </w:r>
      <w:r>
        <w:rPr>
          <w:rFonts w:ascii="Verdana" w:eastAsia="宋体" w:hAnsi="Verdana" w:cs="宋体"/>
          <w:color w:val="000000"/>
          <w:kern w:val="0"/>
          <w:sz w:val="20"/>
          <w:szCs w:val="20"/>
        </w:rPr>
        <w:t>BooKeeper</w:t>
      </w:r>
      <w:r>
        <w:rPr>
          <w:rFonts w:ascii="Verdana" w:eastAsia="宋体" w:hAnsi="Verdana" w:cs="宋体"/>
          <w:color w:val="000000"/>
          <w:kern w:val="0"/>
          <w:sz w:val="20"/>
          <w:szCs w:val="20"/>
        </w:rPr>
        <w:t>中该恢复程序有系统自动执行不需要用户参与。</w:t>
      </w:r>
    </w:p>
    <w:p w:rsidR="001A7847" w:rsidRDefault="003C5B7A">
      <w:pPr>
        <w:pStyle w:val="3"/>
      </w:pPr>
      <w:hyperlink r:id="rId592" w:history="1">
        <w:r w:rsidR="007D395D">
          <w:rPr>
            <w:rStyle w:val="af"/>
            <w:rFonts w:ascii="Verdana" w:hAnsi="Verdana"/>
            <w:color w:val="auto"/>
            <w:sz w:val="24"/>
            <w:szCs w:val="24"/>
            <w:u w:val="none"/>
          </w:rPr>
          <w:t>ZooKeeper</w:t>
        </w:r>
        <w:r w:rsidR="007D395D">
          <w:rPr>
            <w:rStyle w:val="af"/>
            <w:rFonts w:ascii="Verdana" w:hAnsi="Verdana"/>
            <w:color w:val="auto"/>
            <w:sz w:val="24"/>
            <w:szCs w:val="24"/>
            <w:u w:val="none"/>
          </w:rPr>
          <w:t>管理分布式环境中的数据</w:t>
        </w:r>
      </w:hyperlink>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本节本来是要介绍</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的实现原理，但是</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的原理比较复杂，它涉及到了</w:t>
      </w:r>
      <w:r>
        <w:rPr>
          <w:rFonts w:ascii="Verdana" w:hAnsi="Verdana"/>
          <w:color w:val="000000"/>
          <w:sz w:val="20"/>
          <w:szCs w:val="20"/>
          <w:shd w:val="clear" w:color="auto" w:fill="FFFFFF"/>
        </w:rPr>
        <w:t>paxos</w:t>
      </w:r>
      <w:r>
        <w:rPr>
          <w:rFonts w:ascii="Verdana" w:hAnsi="Verdana"/>
          <w:color w:val="000000"/>
          <w:sz w:val="20"/>
          <w:szCs w:val="20"/>
          <w:shd w:val="clear" w:color="auto" w:fill="FFFFFF"/>
        </w:rPr>
        <w:t>算法、</w:t>
      </w:r>
      <w:r>
        <w:rPr>
          <w:rFonts w:ascii="Verdana" w:hAnsi="Verdana"/>
          <w:color w:val="000000"/>
          <w:sz w:val="20"/>
          <w:szCs w:val="20"/>
          <w:shd w:val="clear" w:color="auto" w:fill="FFFFFF"/>
        </w:rPr>
        <w:t>Zab</w:t>
      </w:r>
      <w:r>
        <w:rPr>
          <w:rFonts w:ascii="Verdana" w:hAnsi="Verdana"/>
          <w:color w:val="000000"/>
          <w:sz w:val="20"/>
          <w:szCs w:val="20"/>
          <w:shd w:val="clear" w:color="auto" w:fill="FFFFFF"/>
        </w:rPr>
        <w:t>协议、通信协议等相关知</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识，理解起来比较抽象所以还需要借助一些应用场景，来帮我们理解。由于内容比较多，一口气吃不成胖子，得慢慢来一步一个脚印，因此我对后期</w:t>
      </w:r>
      <w:r>
        <w:rPr>
          <w:rFonts w:ascii="Verdana" w:hAnsi="Verdana"/>
          <w:color w:val="000000"/>
          <w:sz w:val="20"/>
          <w:szCs w:val="20"/>
          <w:shd w:val="clear" w:color="auto" w:fill="FFFFFF"/>
        </w:rPr>
        <w:t xml:space="preserve"> ZooKeeper</w:t>
      </w:r>
      <w:r>
        <w:rPr>
          <w:rFonts w:ascii="Verdana" w:hAnsi="Verdana"/>
          <w:color w:val="000000"/>
          <w:sz w:val="20"/>
          <w:szCs w:val="20"/>
          <w:shd w:val="clear" w:color="auto" w:fill="FFFFFF"/>
        </w:rPr>
        <w:t>的学习规划如下：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第一阶段：</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w:t>
      </w:r>
      <w:r>
        <w:rPr>
          <w:rFonts w:ascii="Verdana" w:eastAsia="宋体" w:hAnsi="Verdana" w:cs="宋体"/>
          <w:b/>
          <w:bCs/>
          <w:color w:val="000000"/>
          <w:kern w:val="0"/>
          <w:sz w:val="20"/>
          <w:szCs w:val="20"/>
        </w:rPr>
        <w:t>理解</w:t>
      </w:r>
      <w:r>
        <w:rPr>
          <w:rFonts w:ascii="Verdana" w:eastAsia="宋体" w:hAnsi="Verdana" w:cs="宋体"/>
          <w:b/>
          <w:bCs/>
          <w:color w:val="000000"/>
          <w:kern w:val="0"/>
          <w:sz w:val="20"/>
          <w:szCs w:val="20"/>
        </w:rPr>
        <w:t>ZooKeeper</w:t>
      </w:r>
      <w:r>
        <w:rPr>
          <w:rFonts w:ascii="Verdana" w:eastAsia="宋体" w:hAnsi="Verdana" w:cs="宋体"/>
          <w:b/>
          <w:bCs/>
          <w:color w:val="000000"/>
          <w:kern w:val="0"/>
          <w:sz w:val="20"/>
          <w:szCs w:val="20"/>
        </w:rPr>
        <w:t>的应用</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r>
        <w:rPr>
          <w:rFonts w:ascii="Verdana" w:eastAsia="宋体" w:hAnsi="Verdana" w:cs="宋体"/>
          <w:b/>
          <w:bCs/>
          <w:color w:val="000000"/>
          <w:kern w:val="0"/>
          <w:sz w:val="20"/>
          <w:szCs w:val="20"/>
        </w:rPr>
        <w:t>|---</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是什么</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r>
        <w:rPr>
          <w:rFonts w:ascii="Verdana" w:eastAsia="宋体" w:hAnsi="Verdana" w:cs="宋体"/>
          <w:b/>
          <w:bCs/>
          <w:color w:val="000000"/>
          <w:kern w:val="0"/>
          <w:sz w:val="20"/>
          <w:szCs w:val="20"/>
        </w:rPr>
        <w:t>|---</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能干什么</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r>
        <w:rPr>
          <w:rFonts w:ascii="Verdana" w:eastAsia="宋体" w:hAnsi="Verdana" w:cs="宋体"/>
          <w:b/>
          <w:bCs/>
          <w:color w:val="000000"/>
          <w:kern w:val="0"/>
          <w:sz w:val="20"/>
          <w:szCs w:val="20"/>
        </w:rPr>
        <w:t>|---</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怎么使用</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第二阶段：</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w:t>
      </w:r>
      <w:r>
        <w:rPr>
          <w:rFonts w:ascii="Verdana" w:eastAsia="宋体" w:hAnsi="Verdana" w:cs="宋体"/>
          <w:b/>
          <w:bCs/>
          <w:color w:val="000000"/>
          <w:kern w:val="0"/>
          <w:sz w:val="20"/>
          <w:szCs w:val="20"/>
        </w:rPr>
        <w:t>理解</w:t>
      </w:r>
      <w:r>
        <w:rPr>
          <w:rFonts w:ascii="Verdana" w:eastAsia="宋体" w:hAnsi="Verdana" w:cs="宋体"/>
          <w:b/>
          <w:bCs/>
          <w:color w:val="000000"/>
          <w:kern w:val="0"/>
          <w:sz w:val="20"/>
          <w:szCs w:val="20"/>
        </w:rPr>
        <w:t>ZooKeeper</w:t>
      </w:r>
      <w:r>
        <w:rPr>
          <w:rFonts w:ascii="Verdana" w:eastAsia="宋体" w:hAnsi="Verdana" w:cs="宋体"/>
          <w:b/>
          <w:bCs/>
          <w:color w:val="000000"/>
          <w:kern w:val="0"/>
          <w:sz w:val="20"/>
          <w:szCs w:val="20"/>
        </w:rPr>
        <w:t>原理准备</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r>
        <w:rPr>
          <w:rFonts w:ascii="Verdana" w:eastAsia="宋体" w:hAnsi="Verdana" w:cs="宋体"/>
          <w:b/>
          <w:bCs/>
          <w:color w:val="000000"/>
          <w:kern w:val="0"/>
          <w:sz w:val="20"/>
          <w:szCs w:val="20"/>
        </w:rPr>
        <w:t>|---</w:t>
      </w:r>
      <w:r>
        <w:rPr>
          <w:rFonts w:ascii="Verdana" w:eastAsia="宋体" w:hAnsi="Verdana" w:cs="宋体"/>
          <w:color w:val="000000"/>
          <w:kern w:val="0"/>
          <w:sz w:val="20"/>
          <w:szCs w:val="20"/>
        </w:rPr>
        <w:t>了解</w:t>
      </w:r>
      <w:r>
        <w:rPr>
          <w:rFonts w:ascii="Verdana" w:eastAsia="宋体" w:hAnsi="Verdana" w:cs="宋体"/>
          <w:color w:val="000000"/>
          <w:kern w:val="0"/>
          <w:sz w:val="20"/>
          <w:szCs w:val="20"/>
        </w:rPr>
        <w:t>paxos</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r>
        <w:rPr>
          <w:rFonts w:ascii="Verdana" w:eastAsia="宋体" w:hAnsi="Verdana" w:cs="宋体"/>
          <w:b/>
          <w:bCs/>
          <w:color w:val="000000"/>
          <w:kern w:val="0"/>
          <w:sz w:val="20"/>
          <w:szCs w:val="20"/>
        </w:rPr>
        <w:t>|---</w:t>
      </w:r>
      <w:r>
        <w:rPr>
          <w:rFonts w:ascii="Verdana" w:eastAsia="宋体" w:hAnsi="Verdana" w:cs="宋体"/>
          <w:color w:val="000000"/>
          <w:kern w:val="0"/>
          <w:sz w:val="20"/>
          <w:szCs w:val="20"/>
        </w:rPr>
        <w:t>理解</w:t>
      </w:r>
      <w:r>
        <w:rPr>
          <w:rFonts w:ascii="Verdana" w:eastAsia="宋体" w:hAnsi="Verdana" w:cs="宋体"/>
          <w:color w:val="000000"/>
          <w:kern w:val="0"/>
          <w:sz w:val="20"/>
          <w:szCs w:val="20"/>
        </w:rPr>
        <w:t xml:space="preserve"> zab</w:t>
      </w:r>
      <w:r>
        <w:rPr>
          <w:rFonts w:ascii="Verdana" w:eastAsia="宋体" w:hAnsi="Verdana" w:cs="宋体"/>
          <w:color w:val="000000"/>
          <w:kern w:val="0"/>
          <w:sz w:val="20"/>
          <w:szCs w:val="20"/>
        </w:rPr>
        <w:t>原理</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r>
        <w:rPr>
          <w:rFonts w:ascii="Verdana" w:eastAsia="宋体" w:hAnsi="Verdana" w:cs="宋体"/>
          <w:b/>
          <w:bCs/>
          <w:color w:val="000000"/>
          <w:kern w:val="0"/>
          <w:sz w:val="20"/>
          <w:szCs w:val="20"/>
        </w:rPr>
        <w:t>|---</w:t>
      </w:r>
      <w:r>
        <w:rPr>
          <w:rFonts w:ascii="Verdana" w:eastAsia="宋体" w:hAnsi="Verdana" w:cs="宋体"/>
          <w:color w:val="000000"/>
          <w:kern w:val="0"/>
          <w:sz w:val="20"/>
          <w:szCs w:val="20"/>
        </w:rPr>
        <w:t>理解选举</w:t>
      </w:r>
      <w:r>
        <w:rPr>
          <w:rFonts w:ascii="Verdana" w:eastAsia="宋体" w:hAnsi="Verdana" w:cs="宋体"/>
          <w:color w:val="000000"/>
          <w:kern w:val="0"/>
          <w:sz w:val="20"/>
          <w:szCs w:val="20"/>
        </w:rPr>
        <w:t>/</w:t>
      </w:r>
      <w:r>
        <w:rPr>
          <w:rFonts w:ascii="Verdana" w:eastAsia="宋体" w:hAnsi="Verdana" w:cs="宋体"/>
          <w:color w:val="000000"/>
          <w:kern w:val="0"/>
          <w:sz w:val="20"/>
          <w:szCs w:val="20"/>
        </w:rPr>
        <w:t>同步流程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第三阶段：</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w:t>
      </w:r>
      <w:r>
        <w:rPr>
          <w:rFonts w:ascii="Verdana" w:eastAsia="宋体" w:hAnsi="Verdana" w:cs="宋体"/>
          <w:b/>
          <w:bCs/>
          <w:color w:val="000000"/>
          <w:kern w:val="0"/>
          <w:sz w:val="20"/>
          <w:szCs w:val="20"/>
        </w:rPr>
        <w:t>深入</w:t>
      </w:r>
      <w:r>
        <w:rPr>
          <w:rFonts w:ascii="Verdana" w:eastAsia="宋体" w:hAnsi="Verdana" w:cs="宋体"/>
          <w:b/>
          <w:bCs/>
          <w:color w:val="000000"/>
          <w:kern w:val="0"/>
          <w:sz w:val="20"/>
          <w:szCs w:val="20"/>
        </w:rPr>
        <w:t>ZooKeeper</w:t>
      </w:r>
      <w:r>
        <w:rPr>
          <w:rFonts w:ascii="Verdana" w:eastAsia="宋体" w:hAnsi="Verdana" w:cs="宋体"/>
          <w:b/>
          <w:bCs/>
          <w:color w:val="000000"/>
          <w:kern w:val="0"/>
          <w:sz w:val="20"/>
          <w:szCs w:val="20"/>
        </w:rPr>
        <w:t>原理</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w:t>
      </w:r>
      <w:r>
        <w:rPr>
          <w:rFonts w:ascii="Verdana" w:eastAsia="宋体" w:hAnsi="Verdana" w:cs="宋体"/>
          <w:color w:val="000000"/>
          <w:kern w:val="0"/>
          <w:sz w:val="20"/>
          <w:szCs w:val="20"/>
        </w:rPr>
        <w:t>分析源码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r>
        <w:rPr>
          <w:rFonts w:ascii="Verdana" w:eastAsia="宋体" w:hAnsi="Verdana" w:cs="宋体"/>
          <w:b/>
          <w:bCs/>
          <w:color w:val="000000"/>
          <w:kern w:val="0"/>
          <w:sz w:val="20"/>
          <w:szCs w:val="20"/>
        </w:rPr>
        <w:t>|---</w:t>
      </w:r>
      <w:r>
        <w:rPr>
          <w:rFonts w:ascii="Verdana" w:eastAsia="宋体" w:hAnsi="Verdana" w:cs="宋体"/>
          <w:color w:val="000000"/>
          <w:kern w:val="0"/>
          <w:sz w:val="20"/>
          <w:szCs w:val="20"/>
        </w:rPr>
        <w:t>尝试开发分布式应用</w:t>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由于内容较多，而且理解较为复杂，所以每个阶段分开来学习和介绍，那么本文主要介绍的的是</w:t>
      </w:r>
      <w:r>
        <w:rPr>
          <w:rStyle w:val="ac"/>
          <w:rFonts w:ascii="Verdana" w:hAnsi="Verdana"/>
          <w:color w:val="000000"/>
          <w:sz w:val="20"/>
          <w:szCs w:val="20"/>
          <w:shd w:val="clear" w:color="auto" w:fill="FFFFFF"/>
        </w:rPr>
        <w:t>第一阶段</w:t>
      </w:r>
      <w:r>
        <w:rPr>
          <w:rFonts w:ascii="Verdana" w:hAnsi="Verdana"/>
          <w:color w:val="000000"/>
          <w:sz w:val="20"/>
          <w:szCs w:val="20"/>
          <w:shd w:val="clear" w:color="auto" w:fill="FFFFFF"/>
        </w:rPr>
        <w:t>，该阶段一般</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应该放在前面介绍，但感觉像一些</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应用案例，如果没有一定的</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基础，理解起来也比较抽象，</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所以放在这介绍。大家可以对比一下前面的应用程序，来对比理解一下前面的那些应用到底用到</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的那些功能，来进一步理解</w:t>
      </w:r>
      <w:r>
        <w:rPr>
          <w:rFonts w:ascii="Verdana" w:hAnsi="Verdana"/>
          <w:color w:val="000000"/>
          <w:sz w:val="20"/>
          <w:szCs w:val="20"/>
          <w:shd w:val="clear" w:color="auto" w:fill="FFFFFF"/>
        </w:rPr>
        <w:t xml:space="preserve">ZooKeeper </w:t>
      </w:r>
      <w:r>
        <w:rPr>
          <w:rFonts w:ascii="Verdana" w:hAnsi="Verdana"/>
          <w:color w:val="000000"/>
          <w:sz w:val="20"/>
          <w:szCs w:val="20"/>
          <w:shd w:val="clear" w:color="auto" w:fill="FFFFFF"/>
        </w:rPr>
        <w:t>的实现理念，由于网上关于这方面的介绍比较多，如果一些可爱的博友对该内容已经比较了解，那么您可以不用往下看了，继续下一步学习</w:t>
      </w:r>
    </w:p>
    <w:p w:rsidR="001A7847" w:rsidRDefault="007D395D">
      <w:pPr>
        <w:pStyle w:val="4"/>
        <w:rPr>
          <w:rFonts w:ascii="Courier New" w:hAnsi="Courier New" w:cs="Courier New"/>
          <w:sz w:val="42"/>
          <w:szCs w:val="42"/>
        </w:rPr>
      </w:pPr>
      <w:r>
        <w:rPr>
          <w:rFonts w:ascii="Courier New" w:hAnsi="Courier New" w:cs="Courier New" w:hint="eastAsia"/>
          <w:sz w:val="42"/>
          <w:szCs w:val="42"/>
        </w:rPr>
        <w:t>1</w:t>
      </w:r>
      <w:r>
        <w:rPr>
          <w:rFonts w:ascii="Courier New" w:hAnsi="Courier New" w:cs="Courier New"/>
          <w:sz w:val="42"/>
          <w:szCs w:val="42"/>
        </w:rPr>
        <w:t>、</w:t>
      </w:r>
      <w:r>
        <w:rPr>
          <w:rFonts w:ascii="Courier New" w:hAnsi="Courier New" w:cs="Courier New"/>
          <w:sz w:val="42"/>
          <w:szCs w:val="42"/>
        </w:rPr>
        <w:t>ZooKeeper</w:t>
      </w:r>
      <w:r>
        <w:rPr>
          <w:rFonts w:ascii="Courier New" w:hAnsi="Courier New" w:cs="Courier New"/>
          <w:sz w:val="42"/>
          <w:szCs w:val="42"/>
        </w:rPr>
        <w:t>产生背景</w:t>
      </w:r>
    </w:p>
    <w:p w:rsidR="001A7847" w:rsidRDefault="007D395D">
      <w:pPr>
        <w:pStyle w:val="5"/>
      </w:pPr>
      <w:r>
        <w:t xml:space="preserve">1.1 </w:t>
      </w:r>
      <w:r>
        <w:t>分布式的发展</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分布式</w:t>
      </w:r>
      <w:r>
        <w:rPr>
          <w:rFonts w:ascii="Verdana" w:eastAsia="宋体" w:hAnsi="Verdana" w:cs="宋体"/>
          <w:color w:val="000000"/>
          <w:kern w:val="0"/>
          <w:sz w:val="20"/>
          <w:szCs w:val="20"/>
        </w:rPr>
        <w:t>这个概念我想大家并不陌生，但真正实战开始还要从</w:t>
      </w:r>
      <w:r>
        <w:rPr>
          <w:rFonts w:ascii="Verdana" w:eastAsia="宋体" w:hAnsi="Verdana" w:cs="宋体"/>
          <w:color w:val="000000"/>
          <w:kern w:val="0"/>
          <w:sz w:val="20"/>
          <w:szCs w:val="20"/>
        </w:rPr>
        <w:t>google</w:t>
      </w:r>
      <w:r>
        <w:rPr>
          <w:rFonts w:ascii="Verdana" w:eastAsia="宋体" w:hAnsi="Verdana" w:cs="宋体"/>
          <w:color w:val="000000"/>
          <w:kern w:val="0"/>
          <w:sz w:val="20"/>
          <w:szCs w:val="20"/>
        </w:rPr>
        <w:t>说起，很早以前在实验室中分布式被人提出，可是说是计算机内入行较为复杂学习较为困难的技术，并且市场也并不成熟，因此大规模的商业应用一直未成出现，但从</w:t>
      </w:r>
      <w:r>
        <w:rPr>
          <w:rFonts w:ascii="Verdana" w:eastAsia="宋体" w:hAnsi="Verdana" w:cs="宋体"/>
          <w:color w:val="000000"/>
          <w:kern w:val="0"/>
          <w:sz w:val="20"/>
          <w:szCs w:val="20"/>
        </w:rPr>
        <w:t xml:space="preserve">Google </w:t>
      </w:r>
      <w:r>
        <w:rPr>
          <w:rFonts w:ascii="Verdana" w:eastAsia="宋体" w:hAnsi="Verdana" w:cs="宋体"/>
          <w:color w:val="000000"/>
          <w:kern w:val="0"/>
          <w:sz w:val="20"/>
          <w:szCs w:val="20"/>
        </w:rPr>
        <w:t>发布了</w:t>
      </w:r>
      <w:r>
        <w:rPr>
          <w:rFonts w:ascii="Verdana" w:eastAsia="宋体" w:hAnsi="Verdana" w:cs="宋体"/>
          <w:color w:val="0000FF"/>
          <w:kern w:val="0"/>
          <w:sz w:val="20"/>
          <w:szCs w:val="20"/>
        </w:rPr>
        <w:t xml:space="preserve">MapReduce </w:t>
      </w:r>
      <w:r>
        <w:rPr>
          <w:rFonts w:ascii="Verdana" w:eastAsia="宋体" w:hAnsi="Verdana" w:cs="宋体"/>
          <w:color w:val="0000FF"/>
          <w:kern w:val="0"/>
          <w:sz w:val="20"/>
          <w:szCs w:val="20"/>
        </w:rPr>
        <w:t>和</w:t>
      </w:r>
      <w:r>
        <w:rPr>
          <w:rFonts w:ascii="Verdana" w:eastAsia="宋体" w:hAnsi="Verdana" w:cs="宋体"/>
          <w:color w:val="0000FF"/>
          <w:kern w:val="0"/>
          <w:sz w:val="20"/>
          <w:szCs w:val="20"/>
        </w:rPr>
        <w:t xml:space="preserve">DFS </w:t>
      </w:r>
      <w:r>
        <w:rPr>
          <w:rFonts w:ascii="Verdana" w:eastAsia="宋体" w:hAnsi="Verdana" w:cs="宋体"/>
          <w:color w:val="0000FF"/>
          <w:kern w:val="0"/>
          <w:sz w:val="20"/>
          <w:szCs w:val="20"/>
        </w:rPr>
        <w:t>以及</w:t>
      </w:r>
      <w:r>
        <w:rPr>
          <w:rFonts w:ascii="Verdana" w:eastAsia="宋体" w:hAnsi="Verdana" w:cs="宋体"/>
          <w:color w:val="0000FF"/>
          <w:kern w:val="0"/>
          <w:sz w:val="20"/>
          <w:szCs w:val="20"/>
        </w:rPr>
        <w:lastRenderedPageBreak/>
        <w:t>Bigtable</w:t>
      </w:r>
      <w:r>
        <w:rPr>
          <w:rFonts w:ascii="Verdana" w:eastAsia="宋体" w:hAnsi="Verdana" w:cs="宋体"/>
          <w:color w:val="0000FF"/>
          <w:kern w:val="0"/>
          <w:sz w:val="20"/>
          <w:szCs w:val="20"/>
        </w:rPr>
        <w:t>的论文之后，分布式在计算机界的格局就发生了变化，从架构上实现了分布式的难题，并且成熟的应用在了</w:t>
      </w:r>
      <w:r>
        <w:rPr>
          <w:rFonts w:ascii="Verdana" w:eastAsia="宋体" w:hAnsi="Verdana" w:cs="宋体"/>
          <w:color w:val="7030A0"/>
          <w:kern w:val="0"/>
          <w:sz w:val="20"/>
          <w:szCs w:val="20"/>
        </w:rPr>
        <w:t>海量数据存储和计算上，其集群的规模也是当前世界上最为庞大的。</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以</w:t>
      </w:r>
      <w:r>
        <w:rPr>
          <w:rFonts w:ascii="Verdana" w:eastAsia="宋体" w:hAnsi="Verdana" w:cs="宋体"/>
          <w:color w:val="000000"/>
          <w:kern w:val="0"/>
          <w:sz w:val="20"/>
          <w:szCs w:val="20"/>
        </w:rPr>
        <w:t xml:space="preserve">DFS </w:t>
      </w:r>
      <w:r>
        <w:rPr>
          <w:rFonts w:ascii="Verdana" w:eastAsia="宋体" w:hAnsi="Verdana" w:cs="宋体"/>
          <w:color w:val="000000"/>
          <w:kern w:val="0"/>
          <w:sz w:val="20"/>
          <w:szCs w:val="20"/>
        </w:rPr>
        <w:t>为基础的</w:t>
      </w:r>
      <w:r>
        <w:rPr>
          <w:rFonts w:ascii="Verdana" w:eastAsia="宋体" w:hAnsi="Verdana" w:cs="宋体"/>
          <w:color w:val="0000FF"/>
          <w:kern w:val="0"/>
          <w:sz w:val="20"/>
          <w:szCs w:val="20"/>
        </w:rPr>
        <w:t>分布式计算框架和</w:t>
      </w:r>
      <w:r>
        <w:rPr>
          <w:rFonts w:ascii="Verdana" w:eastAsia="宋体" w:hAnsi="Verdana" w:cs="宋体"/>
          <w:color w:val="0000FF"/>
          <w:kern w:val="0"/>
          <w:sz w:val="20"/>
          <w:szCs w:val="20"/>
        </w:rPr>
        <w:t>key</w:t>
      </w:r>
      <w:r>
        <w:rPr>
          <w:rFonts w:ascii="Verdana" w:eastAsia="宋体" w:hAnsi="Verdana" w:cs="宋体"/>
          <w:color w:val="0000FF"/>
          <w:kern w:val="0"/>
          <w:sz w:val="20"/>
          <w:szCs w:val="20"/>
        </w:rPr>
        <w:t>、</w:t>
      </w:r>
      <w:r>
        <w:rPr>
          <w:rFonts w:ascii="Verdana" w:eastAsia="宋体" w:hAnsi="Verdana" w:cs="宋体"/>
          <w:color w:val="0000FF"/>
          <w:kern w:val="0"/>
          <w:sz w:val="20"/>
          <w:szCs w:val="20"/>
        </w:rPr>
        <w:t>value </w:t>
      </w:r>
      <w:r>
        <w:rPr>
          <w:rFonts w:ascii="Verdana" w:eastAsia="宋体" w:hAnsi="Verdana" w:cs="宋体"/>
          <w:color w:val="0000FF"/>
          <w:kern w:val="0"/>
          <w:sz w:val="20"/>
          <w:szCs w:val="20"/>
        </w:rPr>
        <w:t>数据高效的解决</w:t>
      </w:r>
      <w:r>
        <w:rPr>
          <w:rFonts w:ascii="Verdana" w:eastAsia="宋体" w:hAnsi="Verdana" w:cs="宋体"/>
          <w:b/>
          <w:bCs/>
          <w:color w:val="0000FF"/>
          <w:kern w:val="0"/>
          <w:sz w:val="20"/>
          <w:szCs w:val="20"/>
        </w:rPr>
        <w:t>运算的瓶颈</w:t>
      </w:r>
      <w:r>
        <w:rPr>
          <w:rFonts w:ascii="Verdana" w:eastAsia="宋体" w:hAnsi="Verdana" w:cs="宋体"/>
          <w:color w:val="0000FF"/>
          <w:kern w:val="0"/>
          <w:sz w:val="20"/>
          <w:szCs w:val="20"/>
        </w:rPr>
        <w:t>，</w:t>
      </w:r>
      <w:r>
        <w:rPr>
          <w:rFonts w:ascii="Verdana" w:eastAsia="宋体" w:hAnsi="Verdana" w:cs="宋体"/>
          <w:color w:val="0000FF"/>
          <w:kern w:val="0"/>
          <w:sz w:val="20"/>
          <w:szCs w:val="20"/>
        </w:rPr>
        <w:t xml:space="preserve"> </w:t>
      </w:r>
      <w:r>
        <w:rPr>
          <w:rFonts w:ascii="Verdana" w:eastAsia="宋体" w:hAnsi="Verdana" w:cs="宋体"/>
          <w:color w:val="0000FF"/>
          <w:kern w:val="0"/>
          <w:sz w:val="20"/>
          <w:szCs w:val="20"/>
        </w:rPr>
        <w:t>而且开发人员不用再写复杂的分布式程序，只要底层框架完备开发人员只要用较少的代码就可以完成分布式程序的开发，这使得开发人员只需要关注业务逻辑的即</w:t>
      </w:r>
      <w:r>
        <w:rPr>
          <w:rFonts w:ascii="Verdana" w:eastAsia="宋体" w:hAnsi="Verdana" w:cs="宋体"/>
          <w:color w:val="0000FF"/>
          <w:kern w:val="0"/>
          <w:sz w:val="20"/>
          <w:szCs w:val="20"/>
        </w:rPr>
        <w:t xml:space="preserve"> </w:t>
      </w:r>
      <w:r>
        <w:rPr>
          <w:rFonts w:ascii="Verdana" w:eastAsia="宋体" w:hAnsi="Verdana" w:cs="宋体"/>
          <w:color w:val="0000FF"/>
          <w:kern w:val="0"/>
          <w:sz w:val="20"/>
          <w:szCs w:val="20"/>
        </w:rPr>
        <w:t>可。</w:t>
      </w:r>
      <w:r>
        <w:rPr>
          <w:rFonts w:ascii="Verdana" w:eastAsia="宋体" w:hAnsi="Verdana" w:cs="宋体"/>
          <w:color w:val="0000FF"/>
          <w:kern w:val="0"/>
          <w:sz w:val="20"/>
          <w:szCs w:val="20"/>
        </w:rPr>
        <w:t xml:space="preserve">Google </w:t>
      </w:r>
      <w:r>
        <w:rPr>
          <w:rFonts w:ascii="Verdana" w:eastAsia="宋体" w:hAnsi="Verdana" w:cs="宋体"/>
          <w:color w:val="0000FF"/>
          <w:kern w:val="0"/>
          <w:sz w:val="20"/>
          <w:szCs w:val="20"/>
        </w:rPr>
        <w:t>在业界技术上的领军地位，让业界望尘莫及的技术实力，</w:t>
      </w:r>
      <w:r>
        <w:rPr>
          <w:rFonts w:ascii="Verdana" w:eastAsia="宋体" w:hAnsi="Verdana" w:cs="宋体"/>
          <w:color w:val="0000FF"/>
          <w:kern w:val="0"/>
          <w:sz w:val="20"/>
          <w:szCs w:val="20"/>
        </w:rPr>
        <w:t xml:space="preserve">IT </w:t>
      </w:r>
      <w:r>
        <w:rPr>
          <w:rFonts w:ascii="Verdana" w:eastAsia="宋体" w:hAnsi="Verdana" w:cs="宋体"/>
          <w:color w:val="0000FF"/>
          <w:kern w:val="0"/>
          <w:sz w:val="20"/>
          <w:szCs w:val="20"/>
        </w:rPr>
        <w:t>因此也是对</w:t>
      </w:r>
      <w:r>
        <w:rPr>
          <w:rFonts w:ascii="Verdana" w:eastAsia="宋体" w:hAnsi="Verdana" w:cs="宋体"/>
          <w:color w:val="0000FF"/>
          <w:kern w:val="0"/>
          <w:sz w:val="20"/>
          <w:szCs w:val="20"/>
        </w:rPr>
        <w:t xml:space="preserve">Google </w:t>
      </w:r>
      <w:r>
        <w:rPr>
          <w:rFonts w:ascii="Verdana" w:eastAsia="宋体" w:hAnsi="Verdana" w:cs="宋体"/>
          <w:color w:val="0000FF"/>
          <w:kern w:val="0"/>
          <w:sz w:val="20"/>
          <w:szCs w:val="20"/>
        </w:rPr>
        <w:t>所退出的技术十分推崇。在最近几年中分布式则是成为了海量数据存储以及计算、高并发、高可靠性、高可用性的解决方案。</w:t>
      </w:r>
    </w:p>
    <w:p w:rsidR="001A7847" w:rsidRDefault="007D395D">
      <w:pPr>
        <w:pStyle w:val="5"/>
      </w:pPr>
      <w:r>
        <w:t>1.2 ZooKeeper</w:t>
      </w:r>
      <w:r>
        <w:t>的产生</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众所周知通常分布式架构都是</w:t>
      </w:r>
      <w:r>
        <w:rPr>
          <w:rFonts w:ascii="Verdana" w:eastAsia="宋体" w:hAnsi="Verdana" w:cs="宋体"/>
          <w:color w:val="FF0000"/>
          <w:kern w:val="0"/>
          <w:sz w:val="20"/>
          <w:szCs w:val="20"/>
        </w:rPr>
        <w:t>中心化的设计，就是一个主控机连接多个处理节点。</w:t>
      </w:r>
      <w:r>
        <w:rPr>
          <w:rFonts w:ascii="Verdana" w:eastAsia="宋体" w:hAnsi="Verdana" w:cs="宋体"/>
          <w:color w:val="FF0000"/>
          <w:kern w:val="0"/>
          <w:sz w:val="20"/>
          <w:szCs w:val="20"/>
        </w:rPr>
        <w:t xml:space="preserve"> </w:t>
      </w:r>
      <w:r>
        <w:rPr>
          <w:rFonts w:ascii="Verdana" w:eastAsia="宋体" w:hAnsi="Verdana" w:cs="宋体"/>
          <w:color w:val="FF0000"/>
          <w:kern w:val="0"/>
          <w:sz w:val="20"/>
          <w:szCs w:val="20"/>
        </w:rPr>
        <w:t>问题可以从这里考虑，当主控机失效时，整个系统则就无法访问了，所以保证系统的高可用性是非常关键之处，也就是要保证主控机的高可用性。分布式锁就是一个</w:t>
      </w:r>
      <w:r>
        <w:rPr>
          <w:rFonts w:ascii="Verdana" w:eastAsia="宋体" w:hAnsi="Verdana" w:cs="宋体"/>
          <w:color w:val="FF0000"/>
          <w:kern w:val="0"/>
          <w:sz w:val="20"/>
          <w:szCs w:val="20"/>
        </w:rPr>
        <w:t xml:space="preserve"> </w:t>
      </w:r>
      <w:r>
        <w:rPr>
          <w:rFonts w:ascii="Verdana" w:eastAsia="宋体" w:hAnsi="Verdana" w:cs="宋体"/>
          <w:color w:val="FF0000"/>
          <w:kern w:val="0"/>
          <w:sz w:val="20"/>
          <w:szCs w:val="20"/>
        </w:rPr>
        <w:t>解决该问题的较好方案，多主控机抢一把锁。在这里我们就涉及到了我们的重点</w:t>
      </w:r>
      <w:r>
        <w:rPr>
          <w:rFonts w:ascii="Verdana" w:eastAsia="宋体" w:hAnsi="Verdana" w:cs="宋体"/>
          <w:color w:val="FF0000"/>
          <w:kern w:val="0"/>
          <w:sz w:val="20"/>
          <w:szCs w:val="20"/>
        </w:rPr>
        <w:t>Zookeeper</w:t>
      </w:r>
      <w:r>
        <w:rPr>
          <w:rFonts w:ascii="Verdana" w:eastAsia="宋体" w:hAnsi="Verdana" w:cs="宋体"/>
          <w:color w:val="FF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是什么，</w:t>
      </w:r>
      <w:r>
        <w:rPr>
          <w:rFonts w:ascii="Verdana" w:eastAsia="宋体" w:hAnsi="Verdana" w:cs="宋体"/>
          <w:color w:val="000000"/>
          <w:kern w:val="0"/>
          <w:sz w:val="20"/>
          <w:szCs w:val="20"/>
        </w:rPr>
        <w:t xml:space="preserve">chubby </w:t>
      </w:r>
      <w:r>
        <w:rPr>
          <w:rFonts w:ascii="Verdana" w:eastAsia="宋体" w:hAnsi="Verdana" w:cs="宋体"/>
          <w:color w:val="000000"/>
          <w:kern w:val="0"/>
          <w:sz w:val="20"/>
          <w:szCs w:val="20"/>
        </w:rPr>
        <w:t>我想大家都不会陌生的，</w:t>
      </w:r>
      <w:r>
        <w:rPr>
          <w:rFonts w:ascii="Verdana" w:eastAsia="宋体" w:hAnsi="Verdana" w:cs="宋体"/>
          <w:color w:val="000000"/>
          <w:kern w:val="0"/>
          <w:sz w:val="20"/>
          <w:szCs w:val="20"/>
        </w:rPr>
        <w:t xml:space="preserve">chubby </w:t>
      </w:r>
      <w:r>
        <w:rPr>
          <w:rFonts w:ascii="Verdana" w:eastAsia="宋体" w:hAnsi="Verdana" w:cs="宋体"/>
          <w:color w:val="000000"/>
          <w:kern w:val="0"/>
          <w:sz w:val="20"/>
          <w:szCs w:val="20"/>
        </w:rPr>
        <w:t>是实现</w:t>
      </w:r>
      <w:r>
        <w:rPr>
          <w:rFonts w:ascii="Verdana" w:eastAsia="宋体" w:hAnsi="Verdana" w:cs="宋体"/>
          <w:color w:val="000000"/>
          <w:kern w:val="0"/>
          <w:sz w:val="20"/>
          <w:szCs w:val="20"/>
        </w:rPr>
        <w:t xml:space="preserve">Google </w:t>
      </w:r>
      <w:r>
        <w:rPr>
          <w:rFonts w:ascii="Verdana" w:eastAsia="宋体" w:hAnsi="Verdana" w:cs="宋体"/>
          <w:color w:val="000000"/>
          <w:kern w:val="0"/>
          <w:sz w:val="20"/>
          <w:szCs w:val="20"/>
        </w:rPr>
        <w:t>的一个分布式锁的实现，运用到了</w:t>
      </w:r>
      <w:r>
        <w:rPr>
          <w:rFonts w:ascii="Verdana" w:eastAsia="宋体" w:hAnsi="Verdana" w:cs="宋体"/>
          <w:color w:val="000000"/>
          <w:kern w:val="0"/>
          <w:sz w:val="20"/>
          <w:szCs w:val="20"/>
        </w:rPr>
        <w:t xml:space="preserve">paxos </w:t>
      </w:r>
      <w:r>
        <w:rPr>
          <w:rFonts w:ascii="Verdana" w:eastAsia="宋体" w:hAnsi="Verdana" w:cs="宋体"/>
          <w:color w:val="000000"/>
          <w:kern w:val="0"/>
          <w:sz w:val="20"/>
          <w:szCs w:val="20"/>
        </w:rPr>
        <w:t>算法解决的一个分布式事务管理的系统。</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就是雅虎模仿强大的</w:t>
      </w:r>
      <w:r>
        <w:rPr>
          <w:rFonts w:ascii="Verdana" w:eastAsia="宋体" w:hAnsi="Verdana" w:cs="宋体"/>
          <w:color w:val="000000"/>
          <w:kern w:val="0"/>
          <w:sz w:val="20"/>
          <w:szCs w:val="20"/>
        </w:rPr>
        <w:t xml:space="preserve">Google chubby </w:t>
      </w:r>
      <w:r>
        <w:rPr>
          <w:rFonts w:ascii="Verdana" w:eastAsia="宋体" w:hAnsi="Verdana" w:cs="宋体"/>
          <w:color w:val="000000"/>
          <w:kern w:val="0"/>
          <w:sz w:val="20"/>
          <w:szCs w:val="20"/>
        </w:rPr>
        <w:t>实现的一套分布式锁管理系统。同时，</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分布式服务框架是</w:t>
      </w:r>
      <w:r>
        <w:rPr>
          <w:rFonts w:ascii="Verdana" w:eastAsia="宋体" w:hAnsi="Verdana" w:cs="宋体"/>
          <w:color w:val="000000"/>
          <w:kern w:val="0"/>
          <w:sz w:val="20"/>
          <w:szCs w:val="20"/>
        </w:rPr>
        <w:t>Apache Hadoop</w:t>
      </w:r>
      <w:r>
        <w:rPr>
          <w:rFonts w:ascii="Verdana" w:eastAsia="宋体" w:hAnsi="Verdana" w:cs="宋体"/>
          <w:color w:val="000000"/>
          <w:kern w:val="0"/>
          <w:sz w:val="20"/>
          <w:szCs w:val="20"/>
        </w:rPr>
        <w:t>的一个子项目，它是一个针对大型分布式系统的</w:t>
      </w:r>
      <w:r>
        <w:rPr>
          <w:rFonts w:ascii="Verdana" w:eastAsia="宋体" w:hAnsi="Verdana" w:cs="宋体"/>
          <w:color w:val="FF0000"/>
          <w:kern w:val="0"/>
          <w:sz w:val="20"/>
          <w:szCs w:val="20"/>
        </w:rPr>
        <w:t>可靠协调系统，它主要是用来解决分布式应用中经常遇到的一些</w:t>
      </w:r>
      <w:r>
        <w:rPr>
          <w:rFonts w:ascii="Verdana" w:eastAsia="宋体" w:hAnsi="Verdana" w:cs="宋体"/>
          <w:color w:val="0000FF"/>
          <w:kern w:val="0"/>
          <w:sz w:val="20"/>
          <w:szCs w:val="20"/>
        </w:rPr>
        <w:t>数据管理问题，可以高可靠的维护元数据。</w:t>
      </w:r>
      <w:r>
        <w:rPr>
          <w:rFonts w:ascii="Verdana" w:eastAsia="宋体" w:hAnsi="Verdana" w:cs="宋体"/>
          <w:b/>
          <w:bCs/>
          <w:color w:val="0000FF"/>
          <w:kern w:val="0"/>
          <w:sz w:val="20"/>
          <w:szCs w:val="20"/>
        </w:rPr>
        <w:t>提供的功能</w:t>
      </w:r>
      <w:r>
        <w:rPr>
          <w:rFonts w:ascii="Verdana" w:eastAsia="宋体" w:hAnsi="Verdana" w:cs="宋体"/>
          <w:color w:val="0000FF"/>
          <w:kern w:val="0"/>
          <w:sz w:val="20"/>
          <w:szCs w:val="20"/>
        </w:rPr>
        <w:t>包括：配置维护、名字服务、分布式同步、组服务等。</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的设计目标就是</w:t>
      </w:r>
      <w:r>
        <w:rPr>
          <w:rFonts w:ascii="Verdana" w:eastAsia="宋体" w:hAnsi="Verdana" w:cs="宋体"/>
          <w:b/>
          <w:bCs/>
          <w:color w:val="0000FF"/>
          <w:kern w:val="0"/>
          <w:sz w:val="20"/>
          <w:szCs w:val="20"/>
        </w:rPr>
        <w:t>封装</w:t>
      </w:r>
      <w:r>
        <w:rPr>
          <w:rFonts w:ascii="Verdana" w:eastAsia="宋体" w:hAnsi="Verdana" w:cs="宋体"/>
          <w:color w:val="0000FF"/>
          <w:kern w:val="0"/>
          <w:sz w:val="20"/>
          <w:szCs w:val="20"/>
        </w:rPr>
        <w:t>好复杂易出错的</w:t>
      </w:r>
      <w:r>
        <w:rPr>
          <w:rFonts w:ascii="Verdana" w:eastAsia="宋体" w:hAnsi="Verdana" w:cs="宋体"/>
          <w:b/>
          <w:bCs/>
          <w:color w:val="0000FF"/>
          <w:kern w:val="0"/>
          <w:sz w:val="20"/>
          <w:szCs w:val="20"/>
        </w:rPr>
        <w:t>关键服务</w:t>
      </w:r>
      <w:r>
        <w:rPr>
          <w:rFonts w:ascii="Verdana" w:eastAsia="宋体" w:hAnsi="Verdana" w:cs="宋体"/>
          <w:color w:val="0000FF"/>
          <w:kern w:val="0"/>
          <w:sz w:val="20"/>
          <w:szCs w:val="20"/>
        </w:rPr>
        <w:t>，将简单易用的接口和性能高效、功能稳定的系统提供给用户。</w:t>
      </w:r>
    </w:p>
    <w:p w:rsidR="001A7847" w:rsidRDefault="007D395D">
      <w:pPr>
        <w:pStyle w:val="5"/>
      </w:pPr>
      <w:r>
        <w:t>1.3 ZooKeeper</w:t>
      </w:r>
      <w:r>
        <w:t>的使用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Zookeeper </w:t>
      </w:r>
      <w:r>
        <w:rPr>
          <w:rFonts w:ascii="Verdana" w:hAnsi="Verdana"/>
          <w:color w:val="000000"/>
          <w:sz w:val="20"/>
          <w:szCs w:val="20"/>
        </w:rPr>
        <w:t>作为一个分布式的服务框架，主要用来解决分布式集群中</w:t>
      </w:r>
      <w:r>
        <w:rPr>
          <w:rFonts w:ascii="Verdana" w:hAnsi="Verdana"/>
          <w:color w:val="0000FF"/>
          <w:sz w:val="20"/>
          <w:szCs w:val="20"/>
        </w:rPr>
        <w:t>应用系统的一致性问题，它能提供基于类似于文件系统的</w:t>
      </w:r>
      <w:r>
        <w:rPr>
          <w:rFonts w:ascii="Verdana" w:hAnsi="Verdana"/>
          <w:color w:val="7030A0"/>
          <w:sz w:val="20"/>
          <w:szCs w:val="20"/>
        </w:rPr>
        <w:t>目录节点树方式的</w:t>
      </w:r>
      <w:r>
        <w:rPr>
          <w:rFonts w:ascii="Verdana" w:hAnsi="Verdana"/>
          <w:color w:val="FF0000"/>
          <w:sz w:val="20"/>
          <w:szCs w:val="20"/>
        </w:rPr>
        <w:t>数据存储，但是</w:t>
      </w:r>
      <w:r>
        <w:rPr>
          <w:rFonts w:ascii="Verdana" w:hAnsi="Verdana"/>
          <w:color w:val="FF0000"/>
          <w:sz w:val="20"/>
          <w:szCs w:val="20"/>
        </w:rPr>
        <w:t xml:space="preserve"> Zookeeper </w:t>
      </w:r>
      <w:r>
        <w:rPr>
          <w:rFonts w:ascii="Verdana" w:hAnsi="Verdana"/>
          <w:color w:val="FF0000"/>
          <w:sz w:val="20"/>
          <w:szCs w:val="20"/>
        </w:rPr>
        <w:t>并不是用来专门存储数据的，它的作用主要是用来维护和监控你存储的数据的状态变化。通过监控这些数据状态的变化，从而可以达到基于数据的集群管理，后面将</w:t>
      </w:r>
      <w:r>
        <w:rPr>
          <w:rFonts w:ascii="Verdana" w:hAnsi="Verdana"/>
          <w:color w:val="FF0000"/>
          <w:sz w:val="20"/>
          <w:szCs w:val="20"/>
        </w:rPr>
        <w:t xml:space="preserve"> </w:t>
      </w:r>
      <w:r>
        <w:rPr>
          <w:rFonts w:ascii="Verdana" w:hAnsi="Verdana"/>
          <w:color w:val="FF0000"/>
          <w:sz w:val="20"/>
          <w:szCs w:val="20"/>
        </w:rPr>
        <w:t>会详细介绍</w:t>
      </w:r>
      <w:r>
        <w:rPr>
          <w:rFonts w:ascii="Verdana" w:hAnsi="Verdana"/>
          <w:color w:val="FF0000"/>
          <w:sz w:val="20"/>
          <w:szCs w:val="20"/>
        </w:rPr>
        <w:t xml:space="preserve"> Zookeeper </w:t>
      </w:r>
      <w:r>
        <w:rPr>
          <w:rFonts w:ascii="Verdana" w:hAnsi="Verdana"/>
          <w:color w:val="FF0000"/>
          <w:sz w:val="20"/>
          <w:szCs w:val="20"/>
        </w:rPr>
        <w:t>能够解决的一些典型问题。</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注意一下</w:t>
      </w:r>
      <w:r>
        <w:rPr>
          <w:rFonts w:ascii="Verdana" w:hAnsi="Verdana"/>
          <w:color w:val="000000"/>
          <w:sz w:val="20"/>
          <w:szCs w:val="20"/>
        </w:rPr>
        <w:t>这里的</w:t>
      </w:r>
      <w:r>
        <w:rPr>
          <w:rFonts w:ascii="Verdana" w:hAnsi="Verdana"/>
          <w:color w:val="000000"/>
          <w:sz w:val="20"/>
          <w:szCs w:val="20"/>
        </w:rPr>
        <w:t>"</w:t>
      </w:r>
      <w:r>
        <w:rPr>
          <w:rStyle w:val="ac"/>
          <w:rFonts w:ascii="Verdana" w:hAnsi="Verdana"/>
          <w:color w:val="000000"/>
          <w:sz w:val="20"/>
          <w:szCs w:val="20"/>
        </w:rPr>
        <w:t>数据</w:t>
      </w:r>
      <w:r>
        <w:rPr>
          <w:rFonts w:ascii="Verdana" w:hAnsi="Verdana"/>
          <w:color w:val="000000"/>
          <w:sz w:val="20"/>
          <w:szCs w:val="20"/>
        </w:rPr>
        <w:t>"</w:t>
      </w:r>
      <w:r>
        <w:rPr>
          <w:rFonts w:ascii="Verdana" w:hAnsi="Verdana"/>
          <w:color w:val="000000"/>
          <w:sz w:val="20"/>
          <w:szCs w:val="20"/>
        </w:rPr>
        <w:t>是有限制的：</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 </w:t>
      </w:r>
      <w:r>
        <w:rPr>
          <w:rFonts w:ascii="Verdana" w:eastAsia="宋体" w:hAnsi="Verdana" w:cs="宋体"/>
          <w:b/>
          <w:bCs/>
          <w:color w:val="000000"/>
          <w:kern w:val="0"/>
          <w:sz w:val="20"/>
          <w:szCs w:val="20"/>
        </w:rPr>
        <w:t>从数据大小来看</w:t>
      </w:r>
      <w:r>
        <w:rPr>
          <w:rFonts w:ascii="Verdana" w:eastAsia="宋体" w:hAnsi="Verdana" w:cs="宋体"/>
          <w:color w:val="000000"/>
          <w:kern w:val="0"/>
          <w:sz w:val="20"/>
          <w:szCs w:val="20"/>
        </w:rPr>
        <w:t>：我们知道</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的数据存储在一个叫</w:t>
      </w:r>
      <w:r>
        <w:rPr>
          <w:rFonts w:ascii="Verdana" w:eastAsia="宋体" w:hAnsi="Verdana" w:cs="宋体"/>
          <w:color w:val="0000FF"/>
          <w:kern w:val="0"/>
          <w:sz w:val="20"/>
          <w:szCs w:val="20"/>
        </w:rPr>
        <w:t xml:space="preserve">ReplicatedDataBase </w:t>
      </w:r>
      <w:r>
        <w:rPr>
          <w:rFonts w:ascii="Verdana" w:eastAsia="宋体" w:hAnsi="Verdana" w:cs="宋体"/>
          <w:color w:val="0000FF"/>
          <w:kern w:val="0"/>
          <w:sz w:val="20"/>
          <w:szCs w:val="20"/>
        </w:rPr>
        <w:t>的</w:t>
      </w:r>
      <w:r>
        <w:rPr>
          <w:rFonts w:ascii="Verdana" w:eastAsia="宋体" w:hAnsi="Verdana" w:cs="宋体"/>
          <w:color w:val="0000FF"/>
          <w:kern w:val="0"/>
          <w:sz w:val="20"/>
          <w:szCs w:val="20"/>
        </w:rPr>
        <w:t xml:space="preserve"> </w:t>
      </w:r>
      <w:r>
        <w:rPr>
          <w:rFonts w:ascii="Verdana" w:eastAsia="宋体" w:hAnsi="Verdana" w:cs="宋体"/>
          <w:color w:val="0000FF"/>
          <w:kern w:val="0"/>
          <w:sz w:val="20"/>
          <w:szCs w:val="20"/>
        </w:rPr>
        <w:t>数据库中，该数据是一个内存数据库，既然是在内存当中，我就应该知道该数据量就应该不会太大，这一点上就与</w:t>
      </w:r>
      <w:r>
        <w:rPr>
          <w:rFonts w:ascii="Verdana" w:eastAsia="宋体" w:hAnsi="Verdana" w:cs="宋体"/>
          <w:color w:val="0000FF"/>
          <w:kern w:val="0"/>
          <w:sz w:val="20"/>
          <w:szCs w:val="20"/>
        </w:rPr>
        <w:t>hadoop</w:t>
      </w:r>
      <w:r>
        <w:rPr>
          <w:rFonts w:ascii="Verdana" w:eastAsia="宋体" w:hAnsi="Verdana" w:cs="宋体"/>
          <w:color w:val="0000FF"/>
          <w:kern w:val="0"/>
          <w:sz w:val="20"/>
          <w:szCs w:val="20"/>
        </w:rPr>
        <w:t>的</w:t>
      </w:r>
      <w:r>
        <w:rPr>
          <w:rFonts w:ascii="Verdana" w:eastAsia="宋体" w:hAnsi="Verdana" w:cs="宋体"/>
          <w:color w:val="0000FF"/>
          <w:kern w:val="0"/>
          <w:sz w:val="20"/>
          <w:szCs w:val="20"/>
        </w:rPr>
        <w:t>HDFS</w:t>
      </w:r>
      <w:r>
        <w:rPr>
          <w:rFonts w:ascii="Verdana" w:eastAsia="宋体" w:hAnsi="Verdana" w:cs="宋体"/>
          <w:color w:val="0000FF"/>
          <w:kern w:val="0"/>
          <w:sz w:val="20"/>
          <w:szCs w:val="20"/>
        </w:rPr>
        <w:t>有了很大的区</w:t>
      </w:r>
      <w:r>
        <w:rPr>
          <w:rFonts w:ascii="Verdana" w:eastAsia="宋体" w:hAnsi="Verdana" w:cs="宋体"/>
          <w:color w:val="0000FF"/>
          <w:kern w:val="0"/>
          <w:sz w:val="20"/>
          <w:szCs w:val="20"/>
        </w:rPr>
        <w:t xml:space="preserve"> </w:t>
      </w:r>
      <w:r>
        <w:rPr>
          <w:rFonts w:ascii="Verdana" w:eastAsia="宋体" w:hAnsi="Verdana" w:cs="宋体"/>
          <w:color w:val="0000FF"/>
          <w:kern w:val="0"/>
          <w:sz w:val="20"/>
          <w:szCs w:val="20"/>
        </w:rPr>
        <w:t>别，</w:t>
      </w:r>
      <w:r>
        <w:rPr>
          <w:rFonts w:ascii="Verdana" w:eastAsia="宋体" w:hAnsi="Verdana" w:cs="宋体"/>
          <w:color w:val="0000FF"/>
          <w:kern w:val="0"/>
          <w:sz w:val="20"/>
          <w:szCs w:val="20"/>
        </w:rPr>
        <w:t>HDFS</w:t>
      </w:r>
      <w:r>
        <w:rPr>
          <w:rFonts w:ascii="Verdana" w:eastAsia="宋体" w:hAnsi="Verdana" w:cs="宋体"/>
          <w:color w:val="0000FF"/>
          <w:kern w:val="0"/>
          <w:sz w:val="20"/>
          <w:szCs w:val="20"/>
        </w:rPr>
        <w:t>的数据主要存储在磁盘上，因此数据存储主要是</w:t>
      </w:r>
      <w:r>
        <w:rPr>
          <w:rFonts w:ascii="Verdana" w:eastAsia="宋体" w:hAnsi="Verdana" w:cs="宋体"/>
          <w:color w:val="0000FF"/>
          <w:kern w:val="0"/>
          <w:sz w:val="20"/>
          <w:szCs w:val="20"/>
        </w:rPr>
        <w:t>HDFS</w:t>
      </w:r>
      <w:r>
        <w:rPr>
          <w:rFonts w:ascii="Verdana" w:eastAsia="宋体" w:hAnsi="Verdana" w:cs="宋体"/>
          <w:color w:val="0000FF"/>
          <w:kern w:val="0"/>
          <w:sz w:val="20"/>
          <w:szCs w:val="20"/>
        </w:rPr>
        <w:t>的事，而</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主要是协调功能，并不是用来存储数据的。</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(2) </w:t>
      </w:r>
      <w:r>
        <w:rPr>
          <w:rFonts w:ascii="Verdana" w:eastAsia="宋体" w:hAnsi="Verdana" w:cs="宋体"/>
          <w:b/>
          <w:bCs/>
          <w:color w:val="000000"/>
          <w:kern w:val="0"/>
          <w:sz w:val="20"/>
          <w:szCs w:val="20"/>
        </w:rPr>
        <w:t>从数据类型来看：</w:t>
      </w:r>
      <w:r>
        <w:rPr>
          <w:rFonts w:ascii="Verdana" w:eastAsia="宋体" w:hAnsi="Verdana" w:cs="宋体"/>
          <w:color w:val="000000"/>
          <w:kern w:val="0"/>
          <w:sz w:val="20"/>
          <w:szCs w:val="20"/>
        </w:rPr>
        <w:t>正如前面所说的，</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的数据在内存中，由于内存空间的限制，那么我们就不能在上面随心所欲的存储数据，所以</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存储的数据都是</w:t>
      </w:r>
      <w:r>
        <w:rPr>
          <w:rFonts w:ascii="Verdana" w:eastAsia="宋体" w:hAnsi="Verdana" w:cs="宋体"/>
          <w:color w:val="0000FF"/>
          <w:kern w:val="0"/>
          <w:sz w:val="20"/>
          <w:szCs w:val="20"/>
        </w:rPr>
        <w:t>我们所关心的数据而且数据量还不能太大，而且还会根据我们要以实现的功能来选择相应的数据。简单来说，干什么事存什么数据，</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所实现的一切功能，都是由</w:t>
      </w:r>
      <w:r>
        <w:rPr>
          <w:rFonts w:ascii="Verdana" w:eastAsia="宋体" w:hAnsi="Verdana" w:cs="宋体"/>
          <w:color w:val="0000FF"/>
          <w:kern w:val="0"/>
          <w:sz w:val="20"/>
          <w:szCs w:val="20"/>
        </w:rPr>
        <w:t>ZK</w:t>
      </w:r>
      <w:r>
        <w:rPr>
          <w:rFonts w:ascii="Verdana" w:eastAsia="宋体" w:hAnsi="Verdana" w:cs="宋体"/>
          <w:color w:val="0000FF"/>
          <w:kern w:val="0"/>
          <w:sz w:val="20"/>
          <w:szCs w:val="20"/>
        </w:rPr>
        <w:t>节点的性质和该节点所关联的数据实现的，至于关联什么数据那就要看你干什么事了。</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例如：</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lastRenderedPageBreak/>
        <w:t xml:space="preserve">　　</w:t>
      </w:r>
      <w:r>
        <w:rPr>
          <w:rFonts w:ascii="宋体" w:eastAsia="宋体" w:hAnsi="宋体" w:cs="宋体" w:hint="eastAsia"/>
          <w:b/>
          <w:bCs/>
          <w:color w:val="000000"/>
          <w:kern w:val="0"/>
          <w:sz w:val="20"/>
          <w:szCs w:val="20"/>
        </w:rPr>
        <w:t>①</w:t>
      </w:r>
      <w:r>
        <w:rPr>
          <w:rFonts w:ascii="Verdana" w:eastAsia="宋体" w:hAnsi="Verdana" w:cs="Verdana"/>
          <w:b/>
          <w:bCs/>
          <w:color w:val="000000"/>
          <w:kern w:val="0"/>
          <w:sz w:val="20"/>
          <w:szCs w:val="20"/>
        </w:rPr>
        <w:t> </w:t>
      </w:r>
      <w:r>
        <w:rPr>
          <w:rFonts w:ascii="Verdana" w:eastAsia="宋体" w:hAnsi="Verdana" w:cs="宋体"/>
          <w:b/>
          <w:bCs/>
          <w:color w:val="000000"/>
          <w:kern w:val="0"/>
          <w:sz w:val="20"/>
          <w:szCs w:val="20"/>
        </w:rPr>
        <w:t>集群管理</w:t>
      </w:r>
      <w:r>
        <w:rPr>
          <w:rFonts w:ascii="Verdana" w:eastAsia="宋体" w:hAnsi="Verdana" w:cs="宋体"/>
          <w:color w:val="000000"/>
          <w:kern w:val="0"/>
          <w:sz w:val="20"/>
          <w:szCs w:val="20"/>
        </w:rPr>
        <w:t>：利用临时节点特性，节点关联的是机器的主机名、</w:t>
      </w:r>
      <w:r>
        <w:rPr>
          <w:rFonts w:ascii="Verdana" w:eastAsia="宋体" w:hAnsi="Verdana" w:cs="宋体"/>
          <w:color w:val="000000"/>
          <w:kern w:val="0"/>
          <w:sz w:val="20"/>
          <w:szCs w:val="20"/>
        </w:rPr>
        <w:t>IP</w:t>
      </w:r>
      <w:r>
        <w:rPr>
          <w:rFonts w:ascii="Verdana" w:eastAsia="宋体" w:hAnsi="Verdana" w:cs="宋体"/>
          <w:color w:val="000000"/>
          <w:kern w:val="0"/>
          <w:sz w:val="20"/>
          <w:szCs w:val="20"/>
        </w:rPr>
        <w:t>地址等相关信息，集群单点故障也属于该范畴。</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　　</w:t>
      </w:r>
      <w:r>
        <w:rPr>
          <w:rFonts w:ascii="宋体" w:eastAsia="宋体" w:hAnsi="宋体" w:cs="宋体" w:hint="eastAsia"/>
          <w:b/>
          <w:bCs/>
          <w:color w:val="000000"/>
          <w:kern w:val="0"/>
          <w:sz w:val="20"/>
          <w:szCs w:val="20"/>
        </w:rPr>
        <w:t>②</w:t>
      </w:r>
      <w:r>
        <w:rPr>
          <w:rFonts w:ascii="Verdana" w:eastAsia="宋体" w:hAnsi="Verdana" w:cs="宋体"/>
          <w:b/>
          <w:bCs/>
          <w:color w:val="000000"/>
          <w:kern w:val="0"/>
          <w:sz w:val="20"/>
          <w:szCs w:val="20"/>
        </w:rPr>
        <w:t xml:space="preserve"> </w:t>
      </w:r>
      <w:r>
        <w:rPr>
          <w:rFonts w:ascii="Verdana" w:eastAsia="宋体" w:hAnsi="Verdana" w:cs="宋体"/>
          <w:b/>
          <w:bCs/>
          <w:color w:val="000000"/>
          <w:kern w:val="0"/>
          <w:sz w:val="20"/>
          <w:szCs w:val="20"/>
        </w:rPr>
        <w:t>统一命名：</w:t>
      </w:r>
      <w:r>
        <w:rPr>
          <w:rFonts w:ascii="Verdana" w:eastAsia="宋体" w:hAnsi="Verdana" w:cs="宋体"/>
          <w:color w:val="000000"/>
          <w:kern w:val="0"/>
          <w:sz w:val="20"/>
          <w:szCs w:val="20"/>
        </w:rPr>
        <w:t>主要利用节点的唯一性和目录节点树结构。</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　　</w:t>
      </w:r>
      <w:r>
        <w:rPr>
          <w:rFonts w:ascii="宋体" w:eastAsia="宋体" w:hAnsi="宋体" w:cs="宋体" w:hint="eastAsia"/>
          <w:b/>
          <w:bCs/>
          <w:color w:val="000000"/>
          <w:kern w:val="0"/>
          <w:sz w:val="20"/>
          <w:szCs w:val="20"/>
        </w:rPr>
        <w:t>③</w:t>
      </w:r>
      <w:r>
        <w:rPr>
          <w:rFonts w:ascii="Verdana" w:eastAsia="宋体" w:hAnsi="Verdana" w:cs="宋体"/>
          <w:b/>
          <w:bCs/>
          <w:color w:val="000000"/>
          <w:kern w:val="0"/>
          <w:sz w:val="20"/>
          <w:szCs w:val="20"/>
        </w:rPr>
        <w:t xml:space="preserve"> </w:t>
      </w:r>
      <w:r>
        <w:rPr>
          <w:rFonts w:ascii="Verdana" w:eastAsia="宋体" w:hAnsi="Verdana" w:cs="宋体"/>
          <w:b/>
          <w:bCs/>
          <w:color w:val="000000"/>
          <w:kern w:val="0"/>
          <w:sz w:val="20"/>
          <w:szCs w:val="20"/>
        </w:rPr>
        <w:t>配置管理：</w:t>
      </w:r>
      <w:r>
        <w:rPr>
          <w:rFonts w:ascii="Verdana" w:eastAsia="宋体" w:hAnsi="Verdana" w:cs="宋体"/>
          <w:color w:val="000000"/>
          <w:kern w:val="0"/>
          <w:sz w:val="20"/>
          <w:szCs w:val="20"/>
        </w:rPr>
        <w:t>节点关联的是配置信息。</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　　</w:t>
      </w:r>
      <w:r>
        <w:rPr>
          <w:rFonts w:ascii="宋体" w:eastAsia="宋体" w:hAnsi="宋体" w:cs="宋体" w:hint="eastAsia"/>
          <w:b/>
          <w:bCs/>
          <w:color w:val="000000"/>
          <w:kern w:val="0"/>
          <w:sz w:val="20"/>
          <w:szCs w:val="20"/>
        </w:rPr>
        <w:t>④</w:t>
      </w:r>
      <w:r>
        <w:rPr>
          <w:rFonts w:ascii="Verdana" w:eastAsia="宋体" w:hAnsi="Verdana" w:cs="宋体"/>
          <w:b/>
          <w:bCs/>
          <w:color w:val="000000"/>
          <w:kern w:val="0"/>
          <w:sz w:val="20"/>
          <w:szCs w:val="20"/>
        </w:rPr>
        <w:t xml:space="preserve"> </w:t>
      </w:r>
      <w:r>
        <w:rPr>
          <w:rFonts w:ascii="Verdana" w:eastAsia="宋体" w:hAnsi="Verdana" w:cs="宋体"/>
          <w:b/>
          <w:bCs/>
          <w:color w:val="000000"/>
          <w:kern w:val="0"/>
          <w:sz w:val="20"/>
          <w:szCs w:val="20"/>
        </w:rPr>
        <w:t>分布式锁：</w:t>
      </w:r>
      <w:r>
        <w:rPr>
          <w:rFonts w:ascii="Verdana" w:eastAsia="宋体" w:hAnsi="Verdana" w:cs="宋体"/>
          <w:color w:val="000000"/>
          <w:kern w:val="0"/>
          <w:sz w:val="20"/>
          <w:szCs w:val="20"/>
        </w:rPr>
        <w:t>节点关联的是要竞争的资源。</w:t>
      </w:r>
    </w:p>
    <w:p w:rsidR="001A7847" w:rsidRDefault="007D395D">
      <w:pPr>
        <w:pStyle w:val="4"/>
        <w:rPr>
          <w:rFonts w:ascii="Courier New" w:hAnsi="Courier New" w:cs="Courier New"/>
          <w:color w:val="000000"/>
          <w:sz w:val="42"/>
          <w:szCs w:val="42"/>
        </w:rPr>
      </w:pPr>
      <w:r>
        <w:rPr>
          <w:rFonts w:ascii="Courier New" w:hAnsi="Courier New" w:cs="Courier New" w:hint="eastAsia"/>
          <w:color w:val="000000"/>
          <w:sz w:val="42"/>
          <w:szCs w:val="42"/>
        </w:rPr>
        <w:t>2</w:t>
      </w:r>
      <w:r>
        <w:rPr>
          <w:rFonts w:ascii="Courier New" w:hAnsi="Courier New" w:cs="Courier New"/>
          <w:color w:val="000000"/>
          <w:sz w:val="42"/>
          <w:szCs w:val="42"/>
        </w:rPr>
        <w:t>、</w:t>
      </w:r>
      <w:r>
        <w:rPr>
          <w:rStyle w:val="3Char"/>
        </w:rPr>
        <w:t>ZooKeeper</w:t>
      </w:r>
      <w:r>
        <w:rPr>
          <w:rStyle w:val="3Char"/>
        </w:rPr>
        <w:t>应用场景</w:t>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是一个高可用的分布式数据管理与系统协调框架。基于对</w:t>
      </w:r>
      <w:r>
        <w:rPr>
          <w:rFonts w:ascii="Verdana" w:hAnsi="Verdana"/>
          <w:color w:val="000000"/>
          <w:sz w:val="20"/>
          <w:szCs w:val="20"/>
          <w:shd w:val="clear" w:color="auto" w:fill="FFFFFF"/>
        </w:rPr>
        <w:t>Paxos</w:t>
      </w:r>
      <w:r>
        <w:rPr>
          <w:rFonts w:ascii="Verdana" w:hAnsi="Verdana"/>
          <w:color w:val="000000"/>
          <w:sz w:val="20"/>
          <w:szCs w:val="20"/>
          <w:shd w:val="clear" w:color="auto" w:fill="FFFFFF"/>
        </w:rPr>
        <w:t>算法的实现，使该框架保证了分布式环境中数据的强一致性，也正是</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基于这样的特性，使得</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能够应用于很多场景。需要注意的是，</w:t>
      </w:r>
      <w:r>
        <w:rPr>
          <w:rFonts w:ascii="Verdana" w:hAnsi="Verdana"/>
          <w:color w:val="000000"/>
          <w:sz w:val="20"/>
          <w:szCs w:val="20"/>
          <w:shd w:val="clear" w:color="auto" w:fill="FFFFFF"/>
        </w:rPr>
        <w:t>ZK</w:t>
      </w:r>
      <w:r>
        <w:rPr>
          <w:rFonts w:ascii="Verdana" w:hAnsi="Verdana"/>
          <w:color w:val="000000"/>
          <w:sz w:val="20"/>
          <w:szCs w:val="20"/>
          <w:shd w:val="clear" w:color="auto" w:fill="FFFFFF"/>
        </w:rPr>
        <w:t>并不是生来就为这些场景设计，都是后来众多开发者根据框架的特性，摸索出</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来的典型使用方法。因此，我们也可以根据自己的需要来设计相应的场景实现。正如前文所提到的，</w:t>
      </w:r>
      <w:r>
        <w:rPr>
          <w:rFonts w:ascii="Verdana" w:hAnsi="Verdana"/>
          <w:color w:val="000000"/>
          <w:sz w:val="20"/>
          <w:szCs w:val="20"/>
          <w:shd w:val="clear" w:color="auto" w:fill="FFFFFF"/>
        </w:rPr>
        <w:t xml:space="preserve">ZooKeeper </w:t>
      </w:r>
      <w:r>
        <w:rPr>
          <w:rFonts w:ascii="Verdana" w:hAnsi="Verdana"/>
          <w:color w:val="000000"/>
          <w:sz w:val="20"/>
          <w:szCs w:val="20"/>
          <w:shd w:val="clear" w:color="auto" w:fill="FFFFFF"/>
        </w:rPr>
        <w:t>实现的任何功能都离不开</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的数据结构，任何功能的实现都是利用</w:t>
      </w:r>
      <w:r>
        <w:rPr>
          <w:rFonts w:ascii="Verdana" w:hAnsi="Verdana"/>
          <w:color w:val="000000"/>
          <w:sz w:val="20"/>
          <w:szCs w:val="20"/>
          <w:shd w:val="clear" w:color="auto" w:fill="FFFFFF"/>
        </w:rPr>
        <w:t>"Znode</w:t>
      </w:r>
      <w:r>
        <w:rPr>
          <w:rFonts w:ascii="Verdana" w:hAnsi="Verdana"/>
          <w:color w:val="000000"/>
          <w:sz w:val="20"/>
          <w:szCs w:val="20"/>
          <w:shd w:val="clear" w:color="auto" w:fill="FFFFFF"/>
        </w:rPr>
        <w:t>结构特性</w:t>
      </w:r>
      <w:r>
        <w:rPr>
          <w:rFonts w:ascii="Verdana" w:hAnsi="Verdana"/>
          <w:color w:val="000000"/>
          <w:sz w:val="20"/>
          <w:szCs w:val="20"/>
          <w:shd w:val="clear" w:color="auto" w:fill="FFFFFF"/>
        </w:rPr>
        <w:t>+</w:t>
      </w:r>
      <w:r>
        <w:rPr>
          <w:rFonts w:ascii="Verdana" w:hAnsi="Verdana"/>
          <w:color w:val="000000"/>
          <w:sz w:val="20"/>
          <w:szCs w:val="20"/>
          <w:shd w:val="clear" w:color="auto" w:fill="FFFFFF"/>
        </w:rPr>
        <w:t>节点关联的数据</w:t>
      </w:r>
      <w:r>
        <w:rPr>
          <w:rFonts w:ascii="Verdana" w:hAnsi="Verdana"/>
          <w:color w:val="000000"/>
          <w:sz w:val="20"/>
          <w:szCs w:val="20"/>
          <w:shd w:val="clear" w:color="auto" w:fill="FFFFFF"/>
        </w:rPr>
        <w:t>"</w:t>
      </w:r>
      <w:r>
        <w:rPr>
          <w:rFonts w:ascii="Verdana" w:hAnsi="Verdana"/>
          <w:color w:val="000000"/>
          <w:sz w:val="20"/>
          <w:szCs w:val="20"/>
          <w:shd w:val="clear" w:color="auto" w:fill="FFFFFF"/>
        </w:rPr>
        <w:t>来实现的，好吧那么我们就看一下</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数据结构有哪些特性。</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数据结构如下图所示：</w:t>
      </w:r>
    </w:p>
    <w:p w:rsidR="001A7847" w:rsidRDefault="007D395D">
      <w:r>
        <w:rPr>
          <w:noProof/>
        </w:rPr>
        <w:lastRenderedPageBreak/>
        <w:drawing>
          <wp:inline distT="0" distB="0" distL="0" distR="0">
            <wp:extent cx="5274310" cy="70745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93"/>
                    <a:stretch>
                      <a:fillRect/>
                    </a:stretch>
                  </pic:blipFill>
                  <pic:spPr>
                    <a:xfrm>
                      <a:off x="0" y="0"/>
                      <a:ext cx="5274310" cy="7075145"/>
                    </a:xfrm>
                    <a:prstGeom prst="rect">
                      <a:avLst/>
                    </a:prstGeom>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这种数据结构有如下这些特点：</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color w:val="000000"/>
          <w:kern w:val="0"/>
          <w:sz w:val="20"/>
          <w:szCs w:val="20"/>
        </w:rPr>
        <w:t>每个子目录项如</w:t>
      </w:r>
      <w:r>
        <w:rPr>
          <w:rFonts w:ascii="Verdana" w:eastAsia="宋体" w:hAnsi="Verdana" w:cs="宋体"/>
          <w:color w:val="000000"/>
          <w:kern w:val="0"/>
          <w:sz w:val="20"/>
          <w:szCs w:val="20"/>
        </w:rPr>
        <w:t xml:space="preserve"> NameService </w:t>
      </w:r>
      <w:r>
        <w:rPr>
          <w:rFonts w:ascii="Verdana" w:eastAsia="宋体" w:hAnsi="Verdana" w:cs="宋体"/>
          <w:color w:val="000000"/>
          <w:kern w:val="0"/>
          <w:sz w:val="20"/>
          <w:szCs w:val="20"/>
        </w:rPr>
        <w:t>都被称作为</w:t>
      </w:r>
      <w:r>
        <w:rPr>
          <w:rFonts w:ascii="Verdana" w:eastAsia="宋体" w:hAnsi="Verdana" w:cs="宋体"/>
          <w:color w:val="000000"/>
          <w:kern w:val="0"/>
          <w:sz w:val="20"/>
          <w:szCs w:val="20"/>
        </w:rPr>
        <w:t xml:space="preserve"> znode</w:t>
      </w:r>
      <w:r>
        <w:rPr>
          <w:rFonts w:ascii="Verdana" w:eastAsia="宋体" w:hAnsi="Verdana" w:cs="宋体"/>
          <w:color w:val="000000"/>
          <w:kern w:val="0"/>
          <w:sz w:val="20"/>
          <w:szCs w:val="20"/>
        </w:rPr>
        <w:t>，这个</w:t>
      </w:r>
      <w:r>
        <w:rPr>
          <w:rFonts w:ascii="Verdana" w:eastAsia="宋体" w:hAnsi="Verdana" w:cs="宋体"/>
          <w:color w:val="000000"/>
          <w:kern w:val="0"/>
          <w:sz w:val="20"/>
          <w:szCs w:val="20"/>
        </w:rPr>
        <w:t xml:space="preserve"> znode </w:t>
      </w:r>
      <w:r>
        <w:rPr>
          <w:rFonts w:ascii="Verdana" w:eastAsia="宋体" w:hAnsi="Verdana" w:cs="宋体"/>
          <w:color w:val="000000"/>
          <w:kern w:val="0"/>
          <w:sz w:val="20"/>
          <w:szCs w:val="20"/>
        </w:rPr>
        <w:t>是被它所在的路径</w:t>
      </w:r>
      <w:r>
        <w:rPr>
          <w:rFonts w:ascii="Verdana" w:eastAsia="宋体" w:hAnsi="Verdana" w:cs="宋体"/>
          <w:color w:val="0000FF"/>
          <w:kern w:val="0"/>
          <w:sz w:val="20"/>
          <w:szCs w:val="20"/>
        </w:rPr>
        <w:t>唯一标识，如</w:t>
      </w:r>
      <w:r>
        <w:rPr>
          <w:rFonts w:ascii="Verdana" w:eastAsia="宋体" w:hAnsi="Verdana" w:cs="宋体"/>
          <w:color w:val="0000FF"/>
          <w:kern w:val="0"/>
          <w:sz w:val="20"/>
          <w:szCs w:val="20"/>
        </w:rPr>
        <w:t xml:space="preserve"> Server1 </w:t>
      </w:r>
      <w:r>
        <w:rPr>
          <w:rFonts w:ascii="Verdana" w:eastAsia="宋体" w:hAnsi="Verdana" w:cs="宋体"/>
          <w:color w:val="0000FF"/>
          <w:kern w:val="0"/>
          <w:sz w:val="20"/>
          <w:szCs w:val="20"/>
        </w:rPr>
        <w:t>这个</w:t>
      </w:r>
      <w:r>
        <w:rPr>
          <w:rFonts w:ascii="Verdana" w:eastAsia="宋体" w:hAnsi="Verdana" w:cs="宋体"/>
          <w:color w:val="0000FF"/>
          <w:kern w:val="0"/>
          <w:sz w:val="20"/>
          <w:szCs w:val="20"/>
        </w:rPr>
        <w:t xml:space="preserve"> znode </w:t>
      </w:r>
      <w:r>
        <w:rPr>
          <w:rFonts w:ascii="Verdana" w:eastAsia="宋体" w:hAnsi="Verdana" w:cs="宋体"/>
          <w:color w:val="0000FF"/>
          <w:kern w:val="0"/>
          <w:sz w:val="20"/>
          <w:szCs w:val="20"/>
        </w:rPr>
        <w:t>的标识为</w:t>
      </w:r>
      <w:r>
        <w:rPr>
          <w:rFonts w:ascii="Verdana" w:eastAsia="宋体" w:hAnsi="Verdana" w:cs="宋体"/>
          <w:color w:val="0000FF"/>
          <w:kern w:val="0"/>
          <w:sz w:val="20"/>
          <w:szCs w:val="20"/>
        </w:rPr>
        <w:t> /NameService/Server1</w:t>
      </w:r>
      <w:r>
        <w:rPr>
          <w:rFonts w:ascii="Verdana" w:eastAsia="宋体" w:hAnsi="Verdana" w:cs="宋体"/>
          <w:color w:val="0000FF"/>
          <w:kern w:val="0"/>
          <w:sz w:val="20"/>
          <w:szCs w:val="20"/>
        </w:rPr>
        <w:t>；</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宋体"/>
          <w:color w:val="000000"/>
          <w:kern w:val="0"/>
          <w:sz w:val="20"/>
          <w:szCs w:val="20"/>
        </w:rPr>
        <w:t xml:space="preserve"> znode </w:t>
      </w:r>
      <w:r>
        <w:rPr>
          <w:rFonts w:ascii="Verdana" w:eastAsia="宋体" w:hAnsi="Verdana" w:cs="宋体"/>
          <w:color w:val="000000"/>
          <w:kern w:val="0"/>
          <w:sz w:val="20"/>
          <w:szCs w:val="20"/>
        </w:rPr>
        <w:t>可以有子节点目录，并且每个</w:t>
      </w:r>
      <w:r>
        <w:rPr>
          <w:rFonts w:ascii="Verdana" w:eastAsia="宋体" w:hAnsi="Verdana" w:cs="宋体"/>
          <w:color w:val="000000"/>
          <w:kern w:val="0"/>
          <w:sz w:val="20"/>
          <w:szCs w:val="20"/>
        </w:rPr>
        <w:t xml:space="preserve"> znode </w:t>
      </w:r>
      <w:r>
        <w:rPr>
          <w:rFonts w:ascii="Verdana" w:eastAsia="宋体" w:hAnsi="Verdana" w:cs="宋体"/>
          <w:color w:val="000000"/>
          <w:kern w:val="0"/>
          <w:sz w:val="20"/>
          <w:szCs w:val="20"/>
        </w:rPr>
        <w:t>可以存储数据，注意</w:t>
      </w:r>
      <w:r>
        <w:rPr>
          <w:rFonts w:ascii="Verdana" w:eastAsia="宋体" w:hAnsi="Verdana" w:cs="宋体"/>
          <w:color w:val="0000FF"/>
          <w:kern w:val="0"/>
          <w:sz w:val="20"/>
          <w:szCs w:val="20"/>
        </w:rPr>
        <w:t xml:space="preserve"> EPHEMERAL </w:t>
      </w:r>
      <w:r>
        <w:rPr>
          <w:rFonts w:ascii="Verdana" w:eastAsia="宋体" w:hAnsi="Verdana" w:cs="宋体"/>
          <w:color w:val="0000FF"/>
          <w:kern w:val="0"/>
          <w:sz w:val="20"/>
          <w:szCs w:val="20"/>
        </w:rPr>
        <w:t>类型的目录节点不能有子节点目录；</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lastRenderedPageBreak/>
        <w:t>③</w:t>
      </w:r>
      <w:r>
        <w:rPr>
          <w:rFonts w:ascii="Verdana" w:eastAsia="宋体" w:hAnsi="Verdana" w:cs="宋体"/>
          <w:color w:val="000000"/>
          <w:kern w:val="0"/>
          <w:sz w:val="20"/>
          <w:szCs w:val="20"/>
        </w:rPr>
        <w:t xml:space="preserve"> znode </w:t>
      </w:r>
      <w:r>
        <w:rPr>
          <w:rFonts w:ascii="Verdana" w:eastAsia="宋体" w:hAnsi="Verdana" w:cs="宋体"/>
          <w:color w:val="000000"/>
          <w:kern w:val="0"/>
          <w:sz w:val="20"/>
          <w:szCs w:val="20"/>
        </w:rPr>
        <w:t>是有版本的，每个</w:t>
      </w:r>
      <w:r>
        <w:rPr>
          <w:rFonts w:ascii="Verdana" w:eastAsia="宋体" w:hAnsi="Verdana" w:cs="宋体"/>
          <w:color w:val="000000"/>
          <w:kern w:val="0"/>
          <w:sz w:val="20"/>
          <w:szCs w:val="20"/>
        </w:rPr>
        <w:t xml:space="preserve"> znode </w:t>
      </w:r>
      <w:r>
        <w:rPr>
          <w:rFonts w:ascii="Verdana" w:eastAsia="宋体" w:hAnsi="Verdana" w:cs="宋体"/>
          <w:color w:val="000000"/>
          <w:kern w:val="0"/>
          <w:sz w:val="20"/>
          <w:szCs w:val="20"/>
        </w:rPr>
        <w:t>中存储的数据可以有多个版本，也就是</w:t>
      </w:r>
      <w:r>
        <w:rPr>
          <w:rFonts w:ascii="Verdana" w:eastAsia="宋体" w:hAnsi="Verdana" w:cs="宋体"/>
          <w:color w:val="FF0000"/>
          <w:kern w:val="0"/>
          <w:sz w:val="20"/>
          <w:szCs w:val="20"/>
        </w:rPr>
        <w:t>一个访问路径中可以存储多份数据；</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④</w:t>
      </w:r>
      <w:r>
        <w:rPr>
          <w:rFonts w:ascii="Verdana" w:eastAsia="宋体" w:hAnsi="Verdana" w:cs="宋体"/>
          <w:color w:val="000000"/>
          <w:kern w:val="0"/>
          <w:sz w:val="20"/>
          <w:szCs w:val="20"/>
        </w:rPr>
        <w:t xml:space="preserve"> znode </w:t>
      </w:r>
      <w:r>
        <w:rPr>
          <w:rFonts w:ascii="Verdana" w:eastAsia="宋体" w:hAnsi="Verdana" w:cs="宋体"/>
          <w:color w:val="000000"/>
          <w:kern w:val="0"/>
          <w:sz w:val="20"/>
          <w:szCs w:val="20"/>
        </w:rPr>
        <w:t>可以是临时节点，一旦创建这个</w:t>
      </w:r>
      <w:r>
        <w:rPr>
          <w:rFonts w:ascii="Verdana" w:eastAsia="宋体" w:hAnsi="Verdana" w:cs="宋体"/>
          <w:color w:val="000000"/>
          <w:kern w:val="0"/>
          <w:sz w:val="20"/>
          <w:szCs w:val="20"/>
        </w:rPr>
        <w:t xml:space="preserve"> znode </w:t>
      </w:r>
      <w:r>
        <w:rPr>
          <w:rFonts w:ascii="Verdana" w:eastAsia="宋体" w:hAnsi="Verdana" w:cs="宋体"/>
          <w:color w:val="000000"/>
          <w:kern w:val="0"/>
          <w:sz w:val="20"/>
          <w:szCs w:val="20"/>
        </w:rPr>
        <w:t>的客户端与服务器失去联系，这个</w:t>
      </w:r>
      <w:r>
        <w:rPr>
          <w:rFonts w:ascii="Verdana" w:eastAsia="宋体" w:hAnsi="Verdana" w:cs="宋体"/>
          <w:color w:val="000000"/>
          <w:kern w:val="0"/>
          <w:sz w:val="20"/>
          <w:szCs w:val="20"/>
        </w:rPr>
        <w:t xml:space="preserve"> znode </w:t>
      </w:r>
      <w:r>
        <w:rPr>
          <w:rFonts w:ascii="Verdana" w:eastAsia="宋体" w:hAnsi="Verdana" w:cs="宋体"/>
          <w:color w:val="000000"/>
          <w:kern w:val="0"/>
          <w:sz w:val="20"/>
          <w:szCs w:val="20"/>
        </w:rPr>
        <w:t>也将自动删除，</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的客户端和服务器通信采用长连接方式，每个客户端和服务器通过心跳来保持连接，这个连接状态称为</w:t>
      </w:r>
      <w:r>
        <w:rPr>
          <w:rFonts w:ascii="Verdana" w:eastAsia="宋体" w:hAnsi="Verdana" w:cs="宋体"/>
          <w:color w:val="000000"/>
          <w:kern w:val="0"/>
          <w:sz w:val="20"/>
          <w:szCs w:val="20"/>
        </w:rPr>
        <w:t xml:space="preserve"> session</w:t>
      </w:r>
      <w:r>
        <w:rPr>
          <w:rFonts w:ascii="Verdana" w:eastAsia="宋体" w:hAnsi="Verdana" w:cs="宋体"/>
          <w:color w:val="000000"/>
          <w:kern w:val="0"/>
          <w:sz w:val="20"/>
          <w:szCs w:val="20"/>
        </w:rPr>
        <w:t>，如果</w:t>
      </w:r>
      <w:r>
        <w:rPr>
          <w:rFonts w:ascii="Verdana" w:eastAsia="宋体" w:hAnsi="Verdana" w:cs="宋体"/>
          <w:color w:val="000000"/>
          <w:kern w:val="0"/>
          <w:sz w:val="20"/>
          <w:szCs w:val="20"/>
        </w:rPr>
        <w:t xml:space="preserve"> znode </w:t>
      </w:r>
      <w:r>
        <w:rPr>
          <w:rFonts w:ascii="Verdana" w:eastAsia="宋体" w:hAnsi="Verdana" w:cs="宋体"/>
          <w:color w:val="000000"/>
          <w:kern w:val="0"/>
          <w:sz w:val="20"/>
          <w:szCs w:val="20"/>
        </w:rPr>
        <w:t>是临时节点，这个</w:t>
      </w:r>
      <w:r>
        <w:rPr>
          <w:rFonts w:ascii="Verdana" w:eastAsia="宋体" w:hAnsi="Verdana" w:cs="宋体"/>
          <w:color w:val="000000"/>
          <w:kern w:val="0"/>
          <w:sz w:val="20"/>
          <w:szCs w:val="20"/>
        </w:rPr>
        <w:t xml:space="preserve"> session </w:t>
      </w:r>
      <w:r>
        <w:rPr>
          <w:rFonts w:ascii="Verdana" w:eastAsia="宋体" w:hAnsi="Verdana" w:cs="宋体"/>
          <w:color w:val="000000"/>
          <w:kern w:val="0"/>
          <w:sz w:val="20"/>
          <w:szCs w:val="20"/>
        </w:rPr>
        <w:t>失效，</w:t>
      </w:r>
      <w:r>
        <w:rPr>
          <w:rFonts w:ascii="Verdana" w:eastAsia="宋体" w:hAnsi="Verdana" w:cs="宋体"/>
          <w:color w:val="000000"/>
          <w:kern w:val="0"/>
          <w:sz w:val="20"/>
          <w:szCs w:val="20"/>
        </w:rPr>
        <w:t xml:space="preserve">znode </w:t>
      </w:r>
      <w:r>
        <w:rPr>
          <w:rFonts w:ascii="Verdana" w:eastAsia="宋体" w:hAnsi="Verdana" w:cs="宋体"/>
          <w:color w:val="000000"/>
          <w:kern w:val="0"/>
          <w:sz w:val="20"/>
          <w:szCs w:val="20"/>
        </w:rPr>
        <w:t>也就删除了；</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⑤</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 xml:space="preserve">znode </w:t>
      </w:r>
      <w:r>
        <w:rPr>
          <w:rFonts w:ascii="Verdana" w:eastAsia="宋体" w:hAnsi="Verdana" w:cs="宋体"/>
          <w:color w:val="000000"/>
          <w:kern w:val="0"/>
          <w:sz w:val="20"/>
          <w:szCs w:val="20"/>
        </w:rPr>
        <w:t>的目录名可以</w:t>
      </w:r>
      <w:r>
        <w:rPr>
          <w:rFonts w:ascii="Verdana" w:eastAsia="宋体" w:hAnsi="Verdana" w:cs="宋体"/>
          <w:color w:val="FF0000"/>
          <w:kern w:val="0"/>
          <w:sz w:val="20"/>
          <w:szCs w:val="20"/>
        </w:rPr>
        <w:t>自动编号，如</w:t>
      </w:r>
      <w:r>
        <w:rPr>
          <w:rFonts w:ascii="Verdana" w:eastAsia="宋体" w:hAnsi="Verdana" w:cs="宋体"/>
          <w:color w:val="FF0000"/>
          <w:kern w:val="0"/>
          <w:sz w:val="20"/>
          <w:szCs w:val="20"/>
        </w:rPr>
        <w:t xml:space="preserve"> App1 </w:t>
      </w:r>
      <w:r>
        <w:rPr>
          <w:rFonts w:ascii="Verdana" w:eastAsia="宋体" w:hAnsi="Verdana" w:cs="宋体"/>
          <w:color w:val="FF0000"/>
          <w:kern w:val="0"/>
          <w:sz w:val="20"/>
          <w:szCs w:val="20"/>
        </w:rPr>
        <w:t>已经存在，再创建的话，将会自动命名为</w:t>
      </w:r>
      <w:r>
        <w:rPr>
          <w:rFonts w:ascii="Verdana" w:eastAsia="宋体" w:hAnsi="Verdana" w:cs="宋体"/>
          <w:color w:val="FF0000"/>
          <w:kern w:val="0"/>
          <w:sz w:val="20"/>
          <w:szCs w:val="20"/>
        </w:rPr>
        <w:t xml:space="preserve"> App2</w:t>
      </w:r>
      <w:r>
        <w:rPr>
          <w:rFonts w:ascii="Verdana" w:eastAsia="宋体" w:hAnsi="Verdana" w:cs="宋体"/>
          <w:color w:val="FF0000"/>
          <w:kern w:val="0"/>
          <w:sz w:val="20"/>
          <w:szCs w:val="20"/>
        </w:rPr>
        <w:t>；</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⑥</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 xml:space="preserve">znode </w:t>
      </w:r>
      <w:r>
        <w:rPr>
          <w:rFonts w:ascii="Verdana" w:eastAsia="宋体" w:hAnsi="Verdana" w:cs="宋体"/>
          <w:color w:val="000000"/>
          <w:kern w:val="0"/>
          <w:sz w:val="20"/>
          <w:szCs w:val="20"/>
        </w:rPr>
        <w:t>可以被监控，包括这个目录节点中存储的数据的修改，子节点目录的变化等，一旦变化可以通知设置监控的客户端，这个是</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的核心特性，</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的很多功能都是基于这个特性实现的。</w:t>
      </w:r>
    </w:p>
    <w:p w:rsidR="001A7847" w:rsidRDefault="007D395D">
      <w:pPr>
        <w:pStyle w:val="5"/>
      </w:pPr>
      <w:r>
        <w:t>2.1</w:t>
      </w:r>
      <w:r>
        <w:t>数据发布与订阅</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(1) </w:t>
      </w:r>
      <w:r>
        <w:rPr>
          <w:rFonts w:ascii="Verdana" w:eastAsia="宋体" w:hAnsi="Verdana" w:cs="宋体"/>
          <w:b/>
          <w:bCs/>
          <w:color w:val="000000"/>
          <w:kern w:val="0"/>
          <w:sz w:val="20"/>
          <w:szCs w:val="20"/>
        </w:rPr>
        <w:t>典型场景描述</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发布与订阅即所谓的</w:t>
      </w:r>
      <w:r>
        <w:rPr>
          <w:rFonts w:ascii="Verdana" w:eastAsia="宋体" w:hAnsi="Verdana" w:cs="宋体"/>
          <w:color w:val="0000FF"/>
          <w:kern w:val="0"/>
          <w:sz w:val="20"/>
          <w:szCs w:val="20"/>
        </w:rPr>
        <w:t>配置管理，顾名思义就是将数据发布到</w:t>
      </w:r>
      <w:r>
        <w:rPr>
          <w:rFonts w:ascii="Verdana" w:eastAsia="宋体" w:hAnsi="Verdana" w:cs="宋体"/>
          <w:color w:val="0000FF"/>
          <w:kern w:val="0"/>
          <w:sz w:val="20"/>
          <w:szCs w:val="20"/>
        </w:rPr>
        <w:t>ZK</w:t>
      </w:r>
      <w:r>
        <w:rPr>
          <w:rFonts w:ascii="Verdana" w:eastAsia="宋体" w:hAnsi="Verdana" w:cs="宋体"/>
          <w:color w:val="0000FF"/>
          <w:kern w:val="0"/>
          <w:sz w:val="20"/>
          <w:szCs w:val="20"/>
        </w:rPr>
        <w:t>节点上，供订阅者动态获取数据，实现</w:t>
      </w:r>
      <w:r>
        <w:rPr>
          <w:rFonts w:ascii="Verdana" w:eastAsia="宋体" w:hAnsi="Verdana" w:cs="宋体"/>
          <w:color w:val="7030A0"/>
          <w:kern w:val="0"/>
          <w:sz w:val="20"/>
          <w:szCs w:val="20"/>
        </w:rPr>
        <w:t>配置信息的集中式管理和动态更新。例如</w:t>
      </w:r>
      <w:r>
        <w:rPr>
          <w:rFonts w:ascii="Verdana" w:eastAsia="宋体" w:hAnsi="Verdana" w:cs="宋体"/>
          <w:b/>
          <w:bCs/>
          <w:color w:val="7030A0"/>
          <w:kern w:val="0"/>
          <w:sz w:val="20"/>
          <w:szCs w:val="20"/>
        </w:rPr>
        <w:t>全局的配置信息</w:t>
      </w:r>
      <w:r>
        <w:rPr>
          <w:rFonts w:ascii="Verdana" w:eastAsia="宋体" w:hAnsi="Verdana" w:cs="宋体"/>
          <w:color w:val="7030A0"/>
          <w:kern w:val="0"/>
          <w:sz w:val="20"/>
          <w:szCs w:val="20"/>
        </w:rPr>
        <w:t>，</w:t>
      </w:r>
      <w:r>
        <w:rPr>
          <w:rFonts w:ascii="Verdana" w:eastAsia="宋体" w:hAnsi="Verdana" w:cs="宋体"/>
          <w:b/>
          <w:bCs/>
          <w:color w:val="7030A0"/>
          <w:kern w:val="0"/>
          <w:sz w:val="20"/>
          <w:szCs w:val="20"/>
        </w:rPr>
        <w:t>地址列表</w:t>
      </w:r>
      <w:r>
        <w:rPr>
          <w:rFonts w:ascii="Verdana" w:eastAsia="宋体" w:hAnsi="Verdana" w:cs="宋体"/>
          <w:color w:val="7030A0"/>
          <w:kern w:val="0"/>
          <w:sz w:val="20"/>
          <w:szCs w:val="20"/>
        </w:rPr>
        <w:t>等就非常适合使用。</w:t>
      </w:r>
      <w:r>
        <w:rPr>
          <w:rFonts w:ascii="Verdana" w:eastAsia="宋体" w:hAnsi="Verdana" w:cs="宋体"/>
          <w:color w:val="0000FF"/>
          <w:kern w:val="0"/>
          <w:sz w:val="20"/>
          <w:szCs w:val="20"/>
        </w:rPr>
        <w:t>集中式的配置管理在应用集群中是非常常见的，一般商业公司内部都会实现一套集中的配置管理中心，应对不同的应用集群对于共享各自配置的需求，并且在配置变更时能够通知到集群中的每一个机器。</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(2) </w:t>
      </w:r>
      <w:r>
        <w:rPr>
          <w:rFonts w:ascii="Verdana" w:eastAsia="宋体" w:hAnsi="Verdana" w:cs="宋体"/>
          <w:b/>
          <w:bCs/>
          <w:color w:val="000000"/>
          <w:kern w:val="0"/>
          <w:sz w:val="20"/>
          <w:szCs w:val="20"/>
        </w:rPr>
        <w:t>应用</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color w:val="7030A0"/>
          <w:kern w:val="0"/>
          <w:sz w:val="20"/>
          <w:szCs w:val="20"/>
        </w:rPr>
        <w:t>索引信息和集群中机器节点状态存放在</w:t>
      </w:r>
      <w:r>
        <w:rPr>
          <w:rFonts w:ascii="Verdana" w:eastAsia="宋体" w:hAnsi="Verdana" w:cs="宋体"/>
          <w:color w:val="7030A0"/>
          <w:kern w:val="0"/>
          <w:sz w:val="20"/>
          <w:szCs w:val="20"/>
        </w:rPr>
        <w:t>ZK</w:t>
      </w:r>
      <w:r>
        <w:rPr>
          <w:rFonts w:ascii="Verdana" w:eastAsia="宋体" w:hAnsi="Verdana" w:cs="宋体"/>
          <w:color w:val="7030A0"/>
          <w:kern w:val="0"/>
          <w:sz w:val="20"/>
          <w:szCs w:val="20"/>
        </w:rPr>
        <w:t>的一些指定节点，供各个客户端订阅使用。</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Verdana"/>
          <w:b/>
          <w:bCs/>
          <w:color w:val="000000"/>
          <w:kern w:val="0"/>
          <w:sz w:val="20"/>
          <w:szCs w:val="20"/>
        </w:rPr>
        <w:t> </w:t>
      </w:r>
      <w:r>
        <w:rPr>
          <w:rFonts w:ascii="Verdana" w:eastAsia="宋体" w:hAnsi="Verdana" w:cs="宋体"/>
          <w:color w:val="7030A0"/>
          <w:kern w:val="0"/>
          <w:sz w:val="20"/>
          <w:szCs w:val="20"/>
        </w:rPr>
        <w:t>系统日志（经过处理后的）存储，这些日志通常</w:t>
      </w:r>
      <w:r>
        <w:rPr>
          <w:rFonts w:ascii="Verdana" w:eastAsia="宋体" w:hAnsi="Verdana" w:cs="宋体"/>
          <w:color w:val="7030A0"/>
          <w:kern w:val="0"/>
          <w:sz w:val="20"/>
          <w:szCs w:val="20"/>
        </w:rPr>
        <w:t>2-3</w:t>
      </w:r>
      <w:r>
        <w:rPr>
          <w:rFonts w:ascii="Verdana" w:eastAsia="宋体" w:hAnsi="Verdana" w:cs="宋体"/>
          <w:color w:val="7030A0"/>
          <w:kern w:val="0"/>
          <w:sz w:val="20"/>
          <w:szCs w:val="20"/>
        </w:rPr>
        <w:t>天后被清除。</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③</w:t>
      </w:r>
      <w:r>
        <w:rPr>
          <w:rFonts w:ascii="Verdana" w:eastAsia="宋体" w:hAnsi="Verdana" w:cs="宋体"/>
          <w:color w:val="000000"/>
          <w:kern w:val="0"/>
          <w:sz w:val="20"/>
          <w:szCs w:val="20"/>
        </w:rPr>
        <w:t> </w:t>
      </w:r>
      <w:r>
        <w:rPr>
          <w:rFonts w:ascii="Verdana" w:eastAsia="宋体" w:hAnsi="Verdana" w:cs="宋体"/>
          <w:color w:val="000000"/>
          <w:kern w:val="0"/>
          <w:sz w:val="20"/>
          <w:szCs w:val="20"/>
        </w:rPr>
        <w:t>应用中用到的一些</w:t>
      </w:r>
      <w:r>
        <w:rPr>
          <w:rFonts w:ascii="Verdana" w:eastAsia="宋体" w:hAnsi="Verdana" w:cs="宋体"/>
          <w:color w:val="7030A0"/>
          <w:kern w:val="0"/>
          <w:sz w:val="20"/>
          <w:szCs w:val="20"/>
        </w:rPr>
        <w:t>配置信息集中管理，在应用启动的时候主动来获取一次，并且在节点上注册一个</w:t>
      </w:r>
      <w:r>
        <w:rPr>
          <w:rFonts w:ascii="Verdana" w:eastAsia="宋体" w:hAnsi="Verdana" w:cs="宋体"/>
          <w:color w:val="7030A0"/>
          <w:kern w:val="0"/>
          <w:sz w:val="20"/>
          <w:szCs w:val="20"/>
        </w:rPr>
        <w:t>Watcher</w:t>
      </w:r>
      <w:r>
        <w:rPr>
          <w:rFonts w:ascii="Verdana" w:eastAsia="宋体" w:hAnsi="Verdana" w:cs="宋体"/>
          <w:color w:val="7030A0"/>
          <w:kern w:val="0"/>
          <w:sz w:val="20"/>
          <w:szCs w:val="20"/>
        </w:rPr>
        <w:t>，以后每次配置有更新，实时通知到应用，获取最新配置信息。</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④</w:t>
      </w:r>
      <w:r>
        <w:rPr>
          <w:rFonts w:ascii="Verdana" w:eastAsia="宋体" w:hAnsi="Verdana" w:cs="宋体"/>
          <w:color w:val="000000"/>
          <w:kern w:val="0"/>
          <w:sz w:val="20"/>
          <w:szCs w:val="20"/>
        </w:rPr>
        <w:t> </w:t>
      </w:r>
      <w:r>
        <w:rPr>
          <w:rFonts w:ascii="Verdana" w:eastAsia="宋体" w:hAnsi="Verdana" w:cs="宋体"/>
          <w:color w:val="000000"/>
          <w:kern w:val="0"/>
          <w:sz w:val="20"/>
          <w:szCs w:val="20"/>
        </w:rPr>
        <w:t>业务逻辑中需要用到的一些</w:t>
      </w:r>
      <w:r>
        <w:rPr>
          <w:rFonts w:ascii="Verdana" w:eastAsia="宋体" w:hAnsi="Verdana" w:cs="宋体"/>
          <w:color w:val="7030A0"/>
          <w:kern w:val="0"/>
          <w:sz w:val="20"/>
          <w:szCs w:val="20"/>
        </w:rPr>
        <w:t>全局变量，比如一些消息中间件的</w:t>
      </w:r>
      <w:r>
        <w:rPr>
          <w:rFonts w:ascii="Verdana" w:eastAsia="宋体" w:hAnsi="Verdana" w:cs="宋体"/>
          <w:color w:val="0000FF"/>
          <w:kern w:val="0"/>
          <w:sz w:val="20"/>
          <w:szCs w:val="20"/>
        </w:rPr>
        <w:t>消息队列通常有个</w:t>
      </w:r>
      <w:r>
        <w:rPr>
          <w:rFonts w:ascii="Verdana" w:eastAsia="宋体" w:hAnsi="Verdana" w:cs="宋体"/>
          <w:color w:val="FF0000"/>
          <w:kern w:val="0"/>
          <w:sz w:val="20"/>
          <w:szCs w:val="20"/>
        </w:rPr>
        <w:t>offset</w:t>
      </w:r>
      <w:r>
        <w:rPr>
          <w:rFonts w:ascii="Verdana" w:eastAsia="宋体" w:hAnsi="Verdana" w:cs="宋体"/>
          <w:color w:val="FF0000"/>
          <w:kern w:val="0"/>
          <w:sz w:val="20"/>
          <w:szCs w:val="20"/>
        </w:rPr>
        <w:t>，这个</w:t>
      </w:r>
      <w:r>
        <w:rPr>
          <w:rFonts w:ascii="Verdana" w:eastAsia="宋体" w:hAnsi="Verdana" w:cs="宋体"/>
          <w:color w:val="FF0000"/>
          <w:kern w:val="0"/>
          <w:sz w:val="20"/>
          <w:szCs w:val="20"/>
        </w:rPr>
        <w:t>offset</w:t>
      </w:r>
      <w:r>
        <w:rPr>
          <w:rFonts w:ascii="Verdana" w:eastAsia="宋体" w:hAnsi="Verdana" w:cs="宋体"/>
          <w:color w:val="FF0000"/>
          <w:kern w:val="0"/>
          <w:sz w:val="20"/>
          <w:szCs w:val="20"/>
        </w:rPr>
        <w:t>存放在</w:t>
      </w:r>
      <w:r>
        <w:rPr>
          <w:rFonts w:ascii="Verdana" w:eastAsia="宋体" w:hAnsi="Verdana" w:cs="宋体"/>
          <w:color w:val="FF0000"/>
          <w:kern w:val="0"/>
          <w:sz w:val="20"/>
          <w:szCs w:val="20"/>
        </w:rPr>
        <w:t>zk</w:t>
      </w:r>
      <w:r>
        <w:rPr>
          <w:rFonts w:ascii="Verdana" w:eastAsia="宋体" w:hAnsi="Verdana" w:cs="宋体"/>
          <w:color w:val="FF0000"/>
          <w:kern w:val="0"/>
          <w:sz w:val="20"/>
          <w:szCs w:val="20"/>
        </w:rPr>
        <w:t>上，这样集群中每个发送者都能知道当前的发送进度。</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⑤</w:t>
      </w:r>
      <w:r>
        <w:rPr>
          <w:rFonts w:ascii="Verdana" w:eastAsia="宋体" w:hAnsi="Verdana" w:cs="宋体"/>
          <w:color w:val="000000"/>
          <w:kern w:val="0"/>
          <w:sz w:val="20"/>
          <w:szCs w:val="20"/>
        </w:rPr>
        <w:t> </w:t>
      </w:r>
      <w:r>
        <w:rPr>
          <w:rFonts w:ascii="Verdana" w:eastAsia="宋体" w:hAnsi="Verdana" w:cs="宋体"/>
          <w:color w:val="000000"/>
          <w:kern w:val="0"/>
          <w:sz w:val="20"/>
          <w:szCs w:val="20"/>
        </w:rPr>
        <w:t>系统中</w:t>
      </w:r>
      <w:r>
        <w:rPr>
          <w:rFonts w:ascii="Verdana" w:eastAsia="宋体" w:hAnsi="Verdana" w:cs="宋体"/>
          <w:color w:val="7030A0"/>
          <w:kern w:val="0"/>
          <w:sz w:val="20"/>
          <w:szCs w:val="20"/>
        </w:rPr>
        <w:t>有些信息需要动态获取，并且还会存在人工手动去修改这个信息。以前通常是暴露出接口，例如</w:t>
      </w:r>
      <w:r>
        <w:rPr>
          <w:rFonts w:ascii="Verdana" w:eastAsia="宋体" w:hAnsi="Verdana" w:cs="宋体"/>
          <w:color w:val="7030A0"/>
          <w:kern w:val="0"/>
          <w:sz w:val="20"/>
          <w:szCs w:val="20"/>
        </w:rPr>
        <w:t>JMX</w:t>
      </w:r>
      <w:r>
        <w:rPr>
          <w:rFonts w:ascii="Verdana" w:eastAsia="宋体" w:hAnsi="Verdana" w:cs="宋体"/>
          <w:color w:val="7030A0"/>
          <w:kern w:val="0"/>
          <w:sz w:val="20"/>
          <w:szCs w:val="20"/>
        </w:rPr>
        <w:t>接口，有了</w:t>
      </w:r>
      <w:r>
        <w:rPr>
          <w:rFonts w:ascii="Verdana" w:eastAsia="宋体" w:hAnsi="Verdana" w:cs="宋体"/>
          <w:color w:val="7030A0"/>
          <w:kern w:val="0"/>
          <w:sz w:val="20"/>
          <w:szCs w:val="20"/>
        </w:rPr>
        <w:t>ZK</w:t>
      </w:r>
      <w:r>
        <w:rPr>
          <w:rFonts w:ascii="Verdana" w:eastAsia="宋体" w:hAnsi="Verdana" w:cs="宋体"/>
          <w:color w:val="7030A0"/>
          <w:kern w:val="0"/>
          <w:sz w:val="20"/>
          <w:szCs w:val="20"/>
        </w:rPr>
        <w:t>后，只要将这些信息存放到</w:t>
      </w:r>
      <w:r>
        <w:rPr>
          <w:rFonts w:ascii="Verdana" w:eastAsia="宋体" w:hAnsi="Verdana" w:cs="宋体"/>
          <w:color w:val="7030A0"/>
          <w:kern w:val="0"/>
          <w:sz w:val="20"/>
          <w:szCs w:val="20"/>
        </w:rPr>
        <w:t>ZK</w:t>
      </w:r>
      <w:r>
        <w:rPr>
          <w:rFonts w:ascii="Verdana" w:eastAsia="宋体" w:hAnsi="Verdana" w:cs="宋体"/>
          <w:color w:val="7030A0"/>
          <w:kern w:val="0"/>
          <w:sz w:val="20"/>
          <w:szCs w:val="20"/>
        </w:rPr>
        <w:t>节点上即可。</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例如</w:t>
      </w:r>
      <w:r>
        <w:rPr>
          <w:rFonts w:ascii="Verdana" w:eastAsia="宋体" w:hAnsi="Verdana" w:cs="宋体"/>
          <w:color w:val="000000"/>
          <w:kern w:val="0"/>
          <w:sz w:val="20"/>
          <w:szCs w:val="20"/>
        </w:rPr>
        <w:t>：同一个应用系统需要多台</w:t>
      </w:r>
      <w:r>
        <w:rPr>
          <w:rFonts w:ascii="Verdana" w:eastAsia="宋体" w:hAnsi="Verdana" w:cs="宋体"/>
          <w:color w:val="000000"/>
          <w:kern w:val="0"/>
          <w:sz w:val="20"/>
          <w:szCs w:val="20"/>
        </w:rPr>
        <w:t xml:space="preserve"> PC Server </w:t>
      </w:r>
      <w:r>
        <w:rPr>
          <w:rFonts w:ascii="Verdana" w:eastAsia="宋体" w:hAnsi="Verdana" w:cs="宋体"/>
          <w:color w:val="000000"/>
          <w:kern w:val="0"/>
          <w:sz w:val="20"/>
          <w:szCs w:val="20"/>
        </w:rPr>
        <w:t>运行，但是它们运行的应用系统的某些配置项是相同的，如果要修改这些相同的配置项，那么就必须同时修改每台运行这个应用系统的</w:t>
      </w:r>
      <w:r>
        <w:rPr>
          <w:rFonts w:ascii="Verdana" w:eastAsia="宋体" w:hAnsi="Verdana" w:cs="宋体"/>
          <w:color w:val="000000"/>
          <w:kern w:val="0"/>
          <w:sz w:val="20"/>
          <w:szCs w:val="20"/>
        </w:rPr>
        <w:t xml:space="preserve"> PC Server</w:t>
      </w:r>
      <w:r>
        <w:rPr>
          <w:rFonts w:ascii="Verdana" w:eastAsia="宋体" w:hAnsi="Verdana" w:cs="宋体"/>
          <w:color w:val="000000"/>
          <w:kern w:val="0"/>
          <w:sz w:val="20"/>
          <w:szCs w:val="20"/>
        </w:rPr>
        <w:t>，这样非常麻烦而且容易出错。将配置信息保存在</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的某个目录节点中，然后将所有需要修改的应用机器监控配置信息的状态，一旦配置信息发生变化，每台应用机器就会收到</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的通知，然后从</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获取新的配置信息应用到系统中。</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配置管理服务如下图所示：</w:t>
      </w:r>
    </w:p>
    <w:p w:rsidR="001A7847" w:rsidRDefault="007D395D">
      <w:r>
        <w:rPr>
          <w:noProof/>
        </w:rPr>
        <w:lastRenderedPageBreak/>
        <w:drawing>
          <wp:inline distT="0" distB="0" distL="0" distR="0">
            <wp:extent cx="5274310" cy="44373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94"/>
                    <a:stretch>
                      <a:fillRect/>
                    </a:stretch>
                  </pic:blipFill>
                  <pic:spPr>
                    <a:xfrm>
                      <a:off x="0" y="0"/>
                      <a:ext cx="5274310" cy="4437380"/>
                    </a:xfrm>
                    <a:prstGeom prst="rect">
                      <a:avLst/>
                    </a:prstGeom>
                  </pic:spPr>
                </pic:pic>
              </a:graphicData>
            </a:graphic>
          </wp:inline>
        </w:drawing>
      </w:r>
    </w:p>
    <w:p w:rsidR="001A7847" w:rsidRDefault="007D395D">
      <w:pPr>
        <w:rPr>
          <w:rFonts w:ascii="Verdana" w:hAnsi="Verdana"/>
          <w:color w:val="FF0000"/>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很容易实现这种集中式的配置管理，比如将所需要的</w:t>
      </w:r>
      <w:r>
        <w:rPr>
          <w:rFonts w:ascii="Verdana" w:hAnsi="Verdana"/>
          <w:color w:val="0000FF"/>
          <w:sz w:val="20"/>
          <w:szCs w:val="20"/>
          <w:shd w:val="clear" w:color="auto" w:fill="FFFFFF"/>
        </w:rPr>
        <w:t>配置信息放到</w:t>
      </w:r>
      <w:r>
        <w:rPr>
          <w:rStyle w:val="ac"/>
          <w:rFonts w:ascii="Verdana" w:hAnsi="Verdana"/>
          <w:color w:val="0000FF"/>
          <w:sz w:val="20"/>
          <w:szCs w:val="20"/>
          <w:shd w:val="clear" w:color="auto" w:fill="FFFFFF"/>
        </w:rPr>
        <w:t>/Configuration</w:t>
      </w:r>
      <w:r>
        <w:rPr>
          <w:rFonts w:ascii="Verdana" w:hAnsi="Verdana"/>
          <w:color w:val="0000FF"/>
          <w:sz w:val="20"/>
          <w:szCs w:val="20"/>
          <w:shd w:val="clear" w:color="auto" w:fill="FFFFFF"/>
        </w:rPr>
        <w:t> </w:t>
      </w:r>
      <w:r>
        <w:rPr>
          <w:rFonts w:ascii="Verdana" w:hAnsi="Verdana"/>
          <w:color w:val="0000FF"/>
          <w:sz w:val="20"/>
          <w:szCs w:val="20"/>
          <w:shd w:val="clear" w:color="auto" w:fill="FFFFFF"/>
        </w:rPr>
        <w:t>节点上，集群中所有机器一启动就会通过</w:t>
      </w:r>
      <w:r>
        <w:rPr>
          <w:rFonts w:ascii="Verdana" w:hAnsi="Verdana"/>
          <w:color w:val="FF0000"/>
          <w:sz w:val="20"/>
          <w:szCs w:val="20"/>
          <w:shd w:val="clear" w:color="auto" w:fill="FFFFFF"/>
        </w:rPr>
        <w:t>Client</w:t>
      </w:r>
      <w:r>
        <w:rPr>
          <w:rFonts w:ascii="Verdana" w:hAnsi="Verdana"/>
          <w:color w:val="FF0000"/>
          <w:sz w:val="20"/>
          <w:szCs w:val="20"/>
          <w:shd w:val="clear" w:color="auto" w:fill="FFFFFF"/>
        </w:rPr>
        <w:t>对</w:t>
      </w:r>
      <w:r>
        <w:rPr>
          <w:rStyle w:val="ac"/>
          <w:rFonts w:ascii="Verdana" w:hAnsi="Verdana"/>
          <w:color w:val="FF0000"/>
          <w:sz w:val="20"/>
          <w:szCs w:val="20"/>
          <w:shd w:val="clear" w:color="auto" w:fill="FFFFFF"/>
        </w:rPr>
        <w:t>/Configuration</w:t>
      </w:r>
      <w:r>
        <w:rPr>
          <w:rFonts w:ascii="Verdana" w:hAnsi="Verdana"/>
          <w:color w:val="FF0000"/>
          <w:sz w:val="20"/>
          <w:szCs w:val="20"/>
          <w:shd w:val="clear" w:color="auto" w:fill="FFFFFF"/>
        </w:rPr>
        <w:t>这个节点进行监控【</w:t>
      </w:r>
      <w:r>
        <w:rPr>
          <w:rFonts w:ascii="Verdana" w:hAnsi="Verdana"/>
          <w:color w:val="FF0000"/>
          <w:sz w:val="20"/>
          <w:szCs w:val="20"/>
          <w:shd w:val="clear" w:color="auto" w:fill="FFFFFF"/>
        </w:rPr>
        <w:t>zk.exist("/Configuration″,true)</w:t>
      </w:r>
      <w:r>
        <w:rPr>
          <w:rFonts w:ascii="Verdana" w:hAnsi="Verdana"/>
          <w:color w:val="FF0000"/>
          <w:sz w:val="20"/>
          <w:szCs w:val="20"/>
          <w:shd w:val="clear" w:color="auto" w:fill="FFFFFF"/>
        </w:rPr>
        <w:t>】，并且实现</w:t>
      </w:r>
      <w:r>
        <w:rPr>
          <w:rFonts w:ascii="Verdana" w:hAnsi="Verdana"/>
          <w:color w:val="FF0000"/>
          <w:sz w:val="20"/>
          <w:szCs w:val="20"/>
          <w:shd w:val="clear" w:color="auto" w:fill="FFFFFF"/>
        </w:rPr>
        <w:t>Watcher</w:t>
      </w:r>
      <w:r>
        <w:rPr>
          <w:rFonts w:ascii="Verdana" w:hAnsi="Verdana"/>
          <w:color w:val="FF0000"/>
          <w:sz w:val="20"/>
          <w:szCs w:val="20"/>
          <w:shd w:val="clear" w:color="auto" w:fill="FFFFFF"/>
        </w:rPr>
        <w:t>回调方法</w:t>
      </w:r>
      <w:r>
        <w:rPr>
          <w:rFonts w:ascii="Verdana" w:hAnsi="Verdana"/>
          <w:color w:val="FF0000"/>
          <w:sz w:val="20"/>
          <w:szCs w:val="20"/>
          <w:shd w:val="clear" w:color="auto" w:fill="FFFFFF"/>
        </w:rPr>
        <w:t>process()</w:t>
      </w:r>
      <w:r>
        <w:rPr>
          <w:rFonts w:ascii="Verdana" w:hAnsi="Verdana"/>
          <w:color w:val="FF0000"/>
          <w:sz w:val="20"/>
          <w:szCs w:val="20"/>
          <w:shd w:val="clear" w:color="auto" w:fill="FFFFFF"/>
        </w:rPr>
        <w:t>，那么在</w:t>
      </w:r>
      <w:r>
        <w:rPr>
          <w:rFonts w:ascii="Verdana" w:hAnsi="Verdana"/>
          <w:color w:val="FF0000"/>
          <w:sz w:val="20"/>
          <w:szCs w:val="20"/>
          <w:shd w:val="clear" w:color="auto" w:fill="FFFFFF"/>
        </w:rPr>
        <w:t>zookeeper</w:t>
      </w:r>
      <w:r>
        <w:rPr>
          <w:rFonts w:ascii="Verdana" w:hAnsi="Verdana"/>
          <w:color w:val="FF0000"/>
          <w:sz w:val="20"/>
          <w:szCs w:val="20"/>
          <w:shd w:val="clear" w:color="auto" w:fill="FFFFFF"/>
        </w:rPr>
        <w:t>上</w:t>
      </w:r>
      <w:r>
        <w:rPr>
          <w:rStyle w:val="ac"/>
          <w:rFonts w:ascii="Verdana" w:hAnsi="Verdana"/>
          <w:color w:val="FF0000"/>
          <w:sz w:val="20"/>
          <w:szCs w:val="20"/>
          <w:shd w:val="clear" w:color="auto" w:fill="FFFFFF"/>
        </w:rPr>
        <w:t>/Configuration</w:t>
      </w:r>
      <w:r>
        <w:rPr>
          <w:rFonts w:ascii="Verdana" w:hAnsi="Verdana"/>
          <w:color w:val="FF0000"/>
          <w:sz w:val="20"/>
          <w:szCs w:val="20"/>
          <w:shd w:val="clear" w:color="auto" w:fill="FFFFFF"/>
        </w:rPr>
        <w:t>节点下数据发生变化的时候，每个机器都会收到通知，</w:t>
      </w:r>
      <w:r>
        <w:rPr>
          <w:rFonts w:ascii="Verdana" w:hAnsi="Verdana"/>
          <w:color w:val="FF0000"/>
          <w:sz w:val="20"/>
          <w:szCs w:val="20"/>
          <w:shd w:val="clear" w:color="auto" w:fill="FFFFFF"/>
        </w:rPr>
        <w:t>Watcher</w:t>
      </w:r>
      <w:r>
        <w:rPr>
          <w:rFonts w:ascii="Verdana" w:hAnsi="Verdana"/>
          <w:color w:val="FF0000"/>
          <w:sz w:val="20"/>
          <w:szCs w:val="20"/>
          <w:shd w:val="clear" w:color="auto" w:fill="FFFFFF"/>
        </w:rPr>
        <w:t>回调方法将会被执行，那么应用再取下数据即可【</w:t>
      </w:r>
      <w:r>
        <w:rPr>
          <w:rFonts w:ascii="Verdana" w:hAnsi="Verdana"/>
          <w:color w:val="FF0000"/>
          <w:sz w:val="20"/>
          <w:szCs w:val="20"/>
          <w:shd w:val="clear" w:color="auto" w:fill="FFFFFF"/>
        </w:rPr>
        <w:t>zk.getData("/Configuration″,false,null)</w:t>
      </w:r>
      <w:r>
        <w:rPr>
          <w:rFonts w:ascii="Verdana" w:hAnsi="Verdana"/>
          <w:color w:val="FF0000"/>
          <w:sz w:val="20"/>
          <w:szCs w:val="20"/>
          <w:shd w:val="clear" w:color="auto" w:fill="FFFFFF"/>
        </w:rPr>
        <w:t>】。</w:t>
      </w:r>
    </w:p>
    <w:p w:rsidR="001A7847" w:rsidRDefault="007D395D">
      <w:pPr>
        <w:pStyle w:val="5"/>
      </w:pPr>
      <w:r>
        <w:t>2.2</w:t>
      </w:r>
      <w:r>
        <w:t>统一命名服务（</w:t>
      </w:r>
      <w:r>
        <w:t>Name Service</w:t>
      </w:r>
      <w: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(1) </w:t>
      </w:r>
      <w:r>
        <w:rPr>
          <w:rFonts w:ascii="Verdana" w:eastAsia="宋体" w:hAnsi="Verdana" w:cs="宋体"/>
          <w:b/>
          <w:bCs/>
          <w:color w:val="000000"/>
          <w:kern w:val="0"/>
          <w:sz w:val="20"/>
          <w:szCs w:val="20"/>
        </w:rPr>
        <w:t>场景描述</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分布式应用中，通常需要有一套完整的命名规则，既能够产生唯一的名称又便于人识别和记住，通常情况下用树形的名称结构是一个理想的选择，树形的名称</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结构是一个有层次的目录结构，既对人友好又不会重复。说到这里你可能想到了</w:t>
      </w:r>
      <w:r>
        <w:rPr>
          <w:rFonts w:ascii="Verdana" w:eastAsia="宋体" w:hAnsi="Verdana" w:cs="宋体"/>
          <w:color w:val="000000"/>
          <w:kern w:val="0"/>
          <w:sz w:val="20"/>
          <w:szCs w:val="20"/>
        </w:rPr>
        <w:t xml:space="preserve"> JNDI</w:t>
      </w:r>
      <w:r>
        <w:rPr>
          <w:rFonts w:ascii="Verdana" w:eastAsia="宋体" w:hAnsi="Verdana" w:cs="宋体"/>
          <w:color w:val="000000"/>
          <w:kern w:val="0"/>
          <w:sz w:val="20"/>
          <w:szCs w:val="20"/>
        </w:rPr>
        <w:t>，没错</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的</w:t>
      </w:r>
      <w:r>
        <w:rPr>
          <w:rFonts w:ascii="Verdana" w:eastAsia="宋体" w:hAnsi="Verdana" w:cs="宋体"/>
          <w:color w:val="000000"/>
          <w:kern w:val="0"/>
          <w:sz w:val="20"/>
          <w:szCs w:val="20"/>
        </w:rPr>
        <w:t xml:space="preserve"> Name Service </w:t>
      </w:r>
      <w:r>
        <w:rPr>
          <w:rFonts w:ascii="Verdana" w:eastAsia="宋体" w:hAnsi="Verdana" w:cs="宋体"/>
          <w:color w:val="000000"/>
          <w:kern w:val="0"/>
          <w:sz w:val="20"/>
          <w:szCs w:val="20"/>
        </w:rPr>
        <w:t>与</w:t>
      </w:r>
      <w:r>
        <w:rPr>
          <w:rFonts w:ascii="Verdana" w:eastAsia="宋体" w:hAnsi="Verdana" w:cs="宋体"/>
          <w:color w:val="000000"/>
          <w:kern w:val="0"/>
          <w:sz w:val="20"/>
          <w:szCs w:val="20"/>
        </w:rPr>
        <w:t xml:space="preserve"> JNDI </w:t>
      </w:r>
      <w:r>
        <w:rPr>
          <w:rFonts w:ascii="Verdana" w:eastAsia="宋体" w:hAnsi="Verdana" w:cs="宋体"/>
          <w:color w:val="000000"/>
          <w:kern w:val="0"/>
          <w:sz w:val="20"/>
          <w:szCs w:val="20"/>
        </w:rPr>
        <w:t>能够完成的功能是差不多的，它们都是将有层次的目录结构关联到一定资源上，但是</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w:t>
      </w:r>
      <w:r>
        <w:rPr>
          <w:rFonts w:ascii="Verdana" w:eastAsia="宋体" w:hAnsi="Verdana" w:cs="宋体"/>
          <w:color w:val="000000"/>
          <w:kern w:val="0"/>
          <w:sz w:val="20"/>
          <w:szCs w:val="20"/>
        </w:rPr>
        <w:t xml:space="preserve">Name Service </w:t>
      </w:r>
      <w:r>
        <w:rPr>
          <w:rFonts w:ascii="Verdana" w:eastAsia="宋体" w:hAnsi="Verdana" w:cs="宋体"/>
          <w:color w:val="000000"/>
          <w:kern w:val="0"/>
          <w:sz w:val="20"/>
          <w:szCs w:val="20"/>
        </w:rPr>
        <w:t>更加是广泛意义上的关联，也许你并不需要将名称关联到特定资源上，你可能只需要一个不会重复名称，就像数据库中产生一个唯一的数字主键一样。</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(2) </w:t>
      </w:r>
      <w:r>
        <w:rPr>
          <w:rFonts w:ascii="Verdana" w:eastAsia="宋体" w:hAnsi="Verdana" w:cs="宋体"/>
          <w:b/>
          <w:bCs/>
          <w:color w:val="000000"/>
          <w:kern w:val="0"/>
          <w:sz w:val="20"/>
          <w:szCs w:val="20"/>
        </w:rPr>
        <w:t>应用</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在分布式系统中，通过使用命名服务，客户端应用能够根据指定的名字来获取</w:t>
      </w:r>
      <w:r>
        <w:rPr>
          <w:rFonts w:ascii="Verdana" w:eastAsia="宋体" w:hAnsi="Verdana" w:cs="宋体"/>
          <w:color w:val="0000FF"/>
          <w:kern w:val="0"/>
          <w:sz w:val="20"/>
          <w:szCs w:val="20"/>
        </w:rPr>
        <w:t>资源服务的地址，提供者等信息。被命名的实体通常可以是集群中的机器，提供的服务地址，进程对象等等，这些</w:t>
      </w:r>
      <w:r>
        <w:rPr>
          <w:rFonts w:ascii="Verdana" w:eastAsia="宋体" w:hAnsi="Verdana" w:cs="宋体"/>
          <w:color w:val="0000FF"/>
          <w:kern w:val="0"/>
          <w:sz w:val="20"/>
          <w:szCs w:val="20"/>
        </w:rPr>
        <w:lastRenderedPageBreak/>
        <w:t>我们都可以统称他们为名字（</w:t>
      </w:r>
      <w:r>
        <w:rPr>
          <w:rFonts w:ascii="Verdana" w:eastAsia="宋体" w:hAnsi="Verdana" w:cs="宋体"/>
          <w:color w:val="0000FF"/>
          <w:kern w:val="0"/>
          <w:sz w:val="20"/>
          <w:szCs w:val="20"/>
        </w:rPr>
        <w:t>Name</w:t>
      </w:r>
      <w:r>
        <w:rPr>
          <w:rFonts w:ascii="Verdana" w:eastAsia="宋体" w:hAnsi="Verdana" w:cs="宋体"/>
          <w:color w:val="0000FF"/>
          <w:kern w:val="0"/>
          <w:sz w:val="20"/>
          <w:szCs w:val="20"/>
        </w:rPr>
        <w:t>）。其中较为常见的就是一些分布式服务框架中的服务地址列表。</w:t>
      </w:r>
      <w:r>
        <w:rPr>
          <w:rFonts w:ascii="Verdana" w:eastAsia="宋体" w:hAnsi="Verdana" w:cs="宋体"/>
          <w:color w:val="0000FF"/>
          <w:kern w:val="0"/>
          <w:sz w:val="20"/>
          <w:szCs w:val="20"/>
        </w:rPr>
        <w:t xml:space="preserve"> </w:t>
      </w:r>
      <w:r>
        <w:rPr>
          <w:rFonts w:ascii="Verdana" w:eastAsia="宋体" w:hAnsi="Verdana" w:cs="宋体"/>
          <w:color w:val="0000FF"/>
          <w:kern w:val="0"/>
          <w:sz w:val="20"/>
          <w:szCs w:val="20"/>
        </w:rPr>
        <w:t>通过调用</w:t>
      </w:r>
      <w:r>
        <w:rPr>
          <w:rFonts w:ascii="Verdana" w:eastAsia="宋体" w:hAnsi="Verdana" w:cs="宋体"/>
          <w:color w:val="0000FF"/>
          <w:kern w:val="0"/>
          <w:sz w:val="20"/>
          <w:szCs w:val="20"/>
        </w:rPr>
        <w:t>ZK</w:t>
      </w:r>
      <w:r>
        <w:rPr>
          <w:rFonts w:ascii="Verdana" w:eastAsia="宋体" w:hAnsi="Verdana" w:cs="宋体"/>
          <w:color w:val="0000FF"/>
          <w:kern w:val="0"/>
          <w:sz w:val="20"/>
          <w:szCs w:val="20"/>
        </w:rPr>
        <w:t>提供的创建节点的</w:t>
      </w:r>
      <w:r>
        <w:rPr>
          <w:rFonts w:ascii="Verdana" w:eastAsia="宋体" w:hAnsi="Verdana" w:cs="宋体"/>
          <w:color w:val="0000FF"/>
          <w:kern w:val="0"/>
          <w:sz w:val="20"/>
          <w:szCs w:val="20"/>
        </w:rPr>
        <w:t>API</w:t>
      </w:r>
      <w:r>
        <w:rPr>
          <w:rFonts w:ascii="Verdana" w:eastAsia="宋体" w:hAnsi="Verdana" w:cs="宋体"/>
          <w:color w:val="0000FF"/>
          <w:kern w:val="0"/>
          <w:sz w:val="20"/>
          <w:szCs w:val="20"/>
        </w:rPr>
        <w:t>，能够很容易创建一个全局唯一的</w:t>
      </w:r>
      <w:r>
        <w:rPr>
          <w:rFonts w:ascii="Verdana" w:eastAsia="宋体" w:hAnsi="Verdana" w:cs="宋体"/>
          <w:color w:val="0000FF"/>
          <w:kern w:val="0"/>
          <w:sz w:val="20"/>
          <w:szCs w:val="20"/>
        </w:rPr>
        <w:t>path</w:t>
      </w:r>
      <w:r>
        <w:rPr>
          <w:rFonts w:ascii="Verdana" w:eastAsia="宋体" w:hAnsi="Verdana" w:cs="宋体"/>
          <w:color w:val="0000FF"/>
          <w:kern w:val="0"/>
          <w:sz w:val="20"/>
          <w:szCs w:val="20"/>
        </w:rPr>
        <w:t>，这个</w:t>
      </w:r>
      <w:r>
        <w:rPr>
          <w:rFonts w:ascii="Verdana" w:eastAsia="宋体" w:hAnsi="Verdana" w:cs="宋体"/>
          <w:color w:val="0000FF"/>
          <w:kern w:val="0"/>
          <w:sz w:val="20"/>
          <w:szCs w:val="20"/>
        </w:rPr>
        <w:t>path</w:t>
      </w:r>
      <w:r>
        <w:rPr>
          <w:rFonts w:ascii="Verdana" w:eastAsia="宋体" w:hAnsi="Verdana" w:cs="宋体"/>
          <w:color w:val="0000FF"/>
          <w:kern w:val="0"/>
          <w:sz w:val="20"/>
          <w:szCs w:val="20"/>
        </w:rPr>
        <w:t>就可以作为一个名称。</w:t>
      </w:r>
      <w:r>
        <w:rPr>
          <w:rFonts w:ascii="Verdana" w:eastAsia="宋体" w:hAnsi="Verdana" w:cs="宋体"/>
          <w:color w:val="0000FF"/>
          <w:kern w:val="0"/>
          <w:sz w:val="20"/>
          <w:szCs w:val="20"/>
        </w:rPr>
        <w:t xml:space="preserve">Name Service </w:t>
      </w:r>
      <w:r>
        <w:rPr>
          <w:rFonts w:ascii="Verdana" w:eastAsia="宋体" w:hAnsi="Verdana" w:cs="宋体"/>
          <w:color w:val="0000FF"/>
          <w:kern w:val="0"/>
          <w:sz w:val="20"/>
          <w:szCs w:val="20"/>
        </w:rPr>
        <w:t>已经是</w:t>
      </w:r>
      <w:r>
        <w:rPr>
          <w:rFonts w:ascii="Verdana" w:eastAsia="宋体" w:hAnsi="Verdana" w:cs="宋体"/>
          <w:color w:val="0000FF"/>
          <w:kern w:val="0"/>
          <w:sz w:val="20"/>
          <w:szCs w:val="20"/>
        </w:rPr>
        <w:t xml:space="preserve">Zookeeper </w:t>
      </w:r>
      <w:r>
        <w:rPr>
          <w:rFonts w:ascii="Verdana" w:eastAsia="宋体" w:hAnsi="Verdana" w:cs="宋体"/>
          <w:color w:val="0000FF"/>
          <w:kern w:val="0"/>
          <w:sz w:val="20"/>
          <w:szCs w:val="20"/>
        </w:rPr>
        <w:t>内置的功能，你只要调用</w:t>
      </w:r>
      <w:r>
        <w:rPr>
          <w:rFonts w:ascii="Verdana" w:eastAsia="宋体" w:hAnsi="Verdana" w:cs="宋体"/>
          <w:color w:val="0000FF"/>
          <w:kern w:val="0"/>
          <w:sz w:val="20"/>
          <w:szCs w:val="20"/>
        </w:rPr>
        <w:t xml:space="preserve"> Zookeeper </w:t>
      </w:r>
      <w:r>
        <w:rPr>
          <w:rFonts w:ascii="Verdana" w:eastAsia="宋体" w:hAnsi="Verdana" w:cs="宋体"/>
          <w:color w:val="0000FF"/>
          <w:kern w:val="0"/>
          <w:sz w:val="20"/>
          <w:szCs w:val="20"/>
        </w:rPr>
        <w:t>的</w:t>
      </w:r>
      <w:r>
        <w:rPr>
          <w:rFonts w:ascii="Verdana" w:eastAsia="宋体" w:hAnsi="Verdana" w:cs="宋体"/>
          <w:color w:val="0000FF"/>
          <w:kern w:val="0"/>
          <w:sz w:val="20"/>
          <w:szCs w:val="20"/>
        </w:rPr>
        <w:t xml:space="preserve"> API </w:t>
      </w:r>
      <w:r>
        <w:rPr>
          <w:rFonts w:ascii="Verdana" w:eastAsia="宋体" w:hAnsi="Verdana" w:cs="宋体"/>
          <w:color w:val="0000FF"/>
          <w:kern w:val="0"/>
          <w:sz w:val="20"/>
          <w:szCs w:val="20"/>
        </w:rPr>
        <w:t>就能实现。如调用</w:t>
      </w:r>
      <w:r>
        <w:rPr>
          <w:rFonts w:ascii="Verdana" w:eastAsia="宋体" w:hAnsi="Verdana" w:cs="宋体"/>
          <w:color w:val="0000FF"/>
          <w:kern w:val="0"/>
          <w:sz w:val="20"/>
          <w:szCs w:val="20"/>
        </w:rPr>
        <w:t xml:space="preserve"> create </w:t>
      </w:r>
      <w:r>
        <w:rPr>
          <w:rFonts w:ascii="Verdana" w:eastAsia="宋体" w:hAnsi="Verdana" w:cs="宋体"/>
          <w:color w:val="0000FF"/>
          <w:kern w:val="0"/>
          <w:sz w:val="20"/>
          <w:szCs w:val="20"/>
        </w:rPr>
        <w:t>接口就可以很容易创建一个目录节点。</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(3) </w:t>
      </w:r>
      <w:r>
        <w:rPr>
          <w:rFonts w:ascii="Verdana" w:eastAsia="宋体" w:hAnsi="Verdana" w:cs="宋体"/>
          <w:b/>
          <w:bCs/>
          <w:color w:val="000000"/>
          <w:kern w:val="0"/>
          <w:sz w:val="20"/>
          <w:szCs w:val="20"/>
        </w:rPr>
        <w:t>应用举例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阿里开源的分布式服务框架</w:t>
      </w:r>
      <w:r>
        <w:rPr>
          <w:rFonts w:ascii="Verdana" w:eastAsia="宋体" w:hAnsi="Verdana" w:cs="宋体"/>
          <w:color w:val="000000"/>
          <w:kern w:val="0"/>
          <w:sz w:val="20"/>
          <w:szCs w:val="20"/>
        </w:rPr>
        <w:t>Dubbo</w:t>
      </w:r>
      <w:r>
        <w:rPr>
          <w:rFonts w:ascii="Verdana" w:eastAsia="宋体" w:hAnsi="Verdana" w:cs="宋体"/>
          <w:color w:val="000000"/>
          <w:kern w:val="0"/>
          <w:sz w:val="20"/>
          <w:szCs w:val="20"/>
        </w:rPr>
        <w:t>中使用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来作为其命名服务，维护全局的服务地址列表。在</w:t>
      </w:r>
      <w:r>
        <w:rPr>
          <w:rFonts w:ascii="Verdana" w:eastAsia="宋体" w:hAnsi="Verdana" w:cs="宋体"/>
          <w:color w:val="000000"/>
          <w:kern w:val="0"/>
          <w:sz w:val="20"/>
          <w:szCs w:val="20"/>
        </w:rPr>
        <w:t>Dubbo</w:t>
      </w:r>
      <w:r>
        <w:rPr>
          <w:rFonts w:ascii="Verdana" w:eastAsia="宋体" w:hAnsi="Verdana" w:cs="宋体"/>
          <w:color w:val="000000"/>
          <w:kern w:val="0"/>
          <w:sz w:val="20"/>
          <w:szCs w:val="20"/>
        </w:rPr>
        <w:t>实现中：</w:t>
      </w:r>
      <w:r>
        <w:rPr>
          <w:rFonts w:ascii="Verdana" w:eastAsia="宋体" w:hAnsi="Verdana" w:cs="宋体"/>
          <w:b/>
          <w:bCs/>
          <w:color w:val="000000"/>
          <w:kern w:val="0"/>
          <w:sz w:val="20"/>
          <w:szCs w:val="20"/>
        </w:rPr>
        <w:t> </w:t>
      </w:r>
      <w:r>
        <w:rPr>
          <w:rFonts w:ascii="Verdana" w:eastAsia="宋体" w:hAnsi="Verdana" w:cs="宋体"/>
          <w:b/>
          <w:bCs/>
          <w:color w:val="000000"/>
          <w:kern w:val="0"/>
          <w:sz w:val="20"/>
          <w:szCs w:val="20"/>
        </w:rPr>
        <w:t>服务提供者</w:t>
      </w:r>
      <w:r>
        <w:rPr>
          <w:rFonts w:ascii="Verdana" w:eastAsia="宋体" w:hAnsi="Verdana" w:cs="宋体"/>
          <w:color w:val="000000"/>
          <w:kern w:val="0"/>
          <w:sz w:val="20"/>
          <w:szCs w:val="20"/>
        </w:rPr>
        <w:t>在启动的时候，向</w:t>
      </w:r>
      <w:r>
        <w:rPr>
          <w:rFonts w:ascii="Verdana" w:eastAsia="宋体" w:hAnsi="Verdana" w:cs="宋体"/>
          <w:color w:val="000000"/>
          <w:kern w:val="0"/>
          <w:sz w:val="20"/>
          <w:szCs w:val="20"/>
        </w:rPr>
        <w:t>ZK</w:t>
      </w:r>
      <w:r>
        <w:rPr>
          <w:rFonts w:ascii="Verdana" w:eastAsia="宋体" w:hAnsi="Verdana" w:cs="宋体"/>
          <w:color w:val="000000"/>
          <w:kern w:val="0"/>
          <w:sz w:val="20"/>
          <w:szCs w:val="20"/>
        </w:rPr>
        <w:t>上的指定节点</w:t>
      </w:r>
      <w:r>
        <w:rPr>
          <w:rFonts w:ascii="Verdana" w:eastAsia="宋体" w:hAnsi="Verdana" w:cs="宋体"/>
          <w:color w:val="000000"/>
          <w:kern w:val="0"/>
          <w:sz w:val="20"/>
          <w:szCs w:val="20"/>
        </w:rPr>
        <w:t>/dubbo/${serviceName}/providers</w:t>
      </w:r>
      <w:r>
        <w:rPr>
          <w:rFonts w:ascii="Verdana" w:eastAsia="宋体" w:hAnsi="Verdana" w:cs="宋体"/>
          <w:color w:val="000000"/>
          <w:kern w:val="0"/>
          <w:sz w:val="20"/>
          <w:szCs w:val="20"/>
        </w:rPr>
        <w:t>目录下写入自己的</w:t>
      </w:r>
      <w:r>
        <w:rPr>
          <w:rFonts w:ascii="Verdana" w:eastAsia="宋体" w:hAnsi="Verdana" w:cs="宋体"/>
          <w:color w:val="000000"/>
          <w:kern w:val="0"/>
          <w:sz w:val="20"/>
          <w:szCs w:val="20"/>
        </w:rPr>
        <w:t>URL</w:t>
      </w:r>
      <w:r>
        <w:rPr>
          <w:rFonts w:ascii="Verdana" w:eastAsia="宋体" w:hAnsi="Verdana" w:cs="宋体"/>
          <w:color w:val="000000"/>
          <w:kern w:val="0"/>
          <w:sz w:val="20"/>
          <w:szCs w:val="20"/>
        </w:rPr>
        <w:t>地址，这个操作就完成了服务的发布。</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服务消费者</w:t>
      </w:r>
      <w:r>
        <w:rPr>
          <w:rFonts w:ascii="Verdana" w:eastAsia="宋体" w:hAnsi="Verdana" w:cs="宋体"/>
          <w:color w:val="000000"/>
          <w:kern w:val="0"/>
          <w:sz w:val="20"/>
          <w:szCs w:val="20"/>
        </w:rPr>
        <w:t>启</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动的时候，订阅</w:t>
      </w:r>
      <w:r>
        <w:rPr>
          <w:rFonts w:ascii="Verdana" w:eastAsia="宋体" w:hAnsi="Verdana" w:cs="宋体"/>
          <w:color w:val="000000"/>
          <w:kern w:val="0"/>
          <w:sz w:val="20"/>
          <w:szCs w:val="20"/>
        </w:rPr>
        <w:t>/dubbo/${serviceName}/providers</w:t>
      </w:r>
      <w:r>
        <w:rPr>
          <w:rFonts w:ascii="Verdana" w:eastAsia="宋体" w:hAnsi="Verdana" w:cs="宋体"/>
          <w:color w:val="000000"/>
          <w:kern w:val="0"/>
          <w:sz w:val="20"/>
          <w:szCs w:val="20"/>
        </w:rPr>
        <w:t>目录下的提供者</w:t>
      </w:r>
      <w:r>
        <w:rPr>
          <w:rFonts w:ascii="Verdana" w:eastAsia="宋体" w:hAnsi="Verdana" w:cs="宋体"/>
          <w:color w:val="000000"/>
          <w:kern w:val="0"/>
          <w:sz w:val="20"/>
          <w:szCs w:val="20"/>
        </w:rPr>
        <w:t>URL</w:t>
      </w:r>
      <w:r>
        <w:rPr>
          <w:rFonts w:ascii="Verdana" w:eastAsia="宋体" w:hAnsi="Verdana" w:cs="宋体"/>
          <w:color w:val="000000"/>
          <w:kern w:val="0"/>
          <w:sz w:val="20"/>
          <w:szCs w:val="20"/>
        </w:rPr>
        <w:t>地址，</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并向</w:t>
      </w:r>
      <w:r>
        <w:rPr>
          <w:rFonts w:ascii="Verdana" w:eastAsia="宋体" w:hAnsi="Verdana" w:cs="宋体"/>
          <w:color w:val="000000"/>
          <w:kern w:val="0"/>
          <w:sz w:val="20"/>
          <w:szCs w:val="20"/>
        </w:rPr>
        <w:t>/dubbo/${serviceName} /consumers</w:t>
      </w:r>
      <w:r>
        <w:rPr>
          <w:rFonts w:ascii="Verdana" w:eastAsia="宋体" w:hAnsi="Verdana" w:cs="宋体"/>
          <w:color w:val="000000"/>
          <w:kern w:val="0"/>
          <w:sz w:val="20"/>
          <w:szCs w:val="20"/>
        </w:rPr>
        <w:t>目录下写入自己的</w:t>
      </w:r>
      <w:r>
        <w:rPr>
          <w:rFonts w:ascii="Verdana" w:eastAsia="宋体" w:hAnsi="Verdana" w:cs="宋体"/>
          <w:color w:val="000000"/>
          <w:kern w:val="0"/>
          <w:sz w:val="20"/>
          <w:szCs w:val="20"/>
        </w:rPr>
        <w:t>URL</w:t>
      </w:r>
      <w:r>
        <w:rPr>
          <w:rFonts w:ascii="Verdana" w:eastAsia="宋体" w:hAnsi="Verdana" w:cs="宋体"/>
          <w:color w:val="000000"/>
          <w:kern w:val="0"/>
          <w:sz w:val="20"/>
          <w:szCs w:val="20"/>
        </w:rPr>
        <w:t>地址。</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注意，所有向</w:t>
      </w:r>
      <w:r>
        <w:rPr>
          <w:rFonts w:ascii="Verdana" w:eastAsia="宋体" w:hAnsi="Verdana" w:cs="宋体"/>
          <w:color w:val="000000"/>
          <w:kern w:val="0"/>
          <w:sz w:val="20"/>
          <w:szCs w:val="20"/>
        </w:rPr>
        <w:t>ZK</w:t>
      </w:r>
      <w:r>
        <w:rPr>
          <w:rFonts w:ascii="Verdana" w:eastAsia="宋体" w:hAnsi="Verdana" w:cs="宋体"/>
          <w:color w:val="000000"/>
          <w:kern w:val="0"/>
          <w:sz w:val="20"/>
          <w:szCs w:val="20"/>
        </w:rPr>
        <w:t>上注册的地址都是临时节点，这样就能够保证服务提供者和消费者能够自动感应资源的变化。</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另外，</w:t>
      </w:r>
      <w:r>
        <w:rPr>
          <w:rFonts w:ascii="Verdana" w:eastAsia="宋体" w:hAnsi="Verdana" w:cs="宋体"/>
          <w:color w:val="000000"/>
          <w:kern w:val="0"/>
          <w:sz w:val="20"/>
          <w:szCs w:val="20"/>
        </w:rPr>
        <w:t>Dubbo</w:t>
      </w:r>
      <w:r>
        <w:rPr>
          <w:rFonts w:ascii="Verdana" w:eastAsia="宋体" w:hAnsi="Verdana" w:cs="宋体"/>
          <w:color w:val="000000"/>
          <w:kern w:val="0"/>
          <w:sz w:val="20"/>
          <w:szCs w:val="20"/>
        </w:rPr>
        <w:t>还有针对服务粒度的监控，方法是订阅</w:t>
      </w:r>
      <w:r>
        <w:rPr>
          <w:rFonts w:ascii="Verdana" w:eastAsia="宋体" w:hAnsi="Verdana" w:cs="宋体"/>
          <w:color w:val="000000"/>
          <w:kern w:val="0"/>
          <w:sz w:val="20"/>
          <w:szCs w:val="20"/>
        </w:rPr>
        <w:t>/dubbo/${serviceName}</w:t>
      </w:r>
      <w:r>
        <w:rPr>
          <w:rFonts w:ascii="Verdana" w:eastAsia="宋体" w:hAnsi="Verdana" w:cs="宋体"/>
          <w:color w:val="000000"/>
          <w:kern w:val="0"/>
          <w:sz w:val="20"/>
          <w:szCs w:val="20"/>
        </w:rPr>
        <w:t>目录下所有提供者和消费者的信息。</w:t>
      </w:r>
    </w:p>
    <w:p w:rsidR="001A7847" w:rsidRDefault="007D395D">
      <w:pPr>
        <w:pStyle w:val="5"/>
      </w:pPr>
      <w:r>
        <w:t>2.3</w:t>
      </w:r>
      <w:r>
        <w:t>分布通知</w:t>
      </w:r>
      <w:r>
        <w:t>/</w:t>
      </w:r>
      <w:r>
        <w:t>协调（</w:t>
      </w:r>
      <w:r>
        <w:t>Distribution of notification/coordination</w:t>
      </w:r>
      <w: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(1) </w:t>
      </w:r>
      <w:r>
        <w:rPr>
          <w:rFonts w:ascii="Verdana" w:eastAsia="宋体" w:hAnsi="Verdana" w:cs="宋体"/>
          <w:b/>
          <w:bCs/>
          <w:color w:val="000000"/>
          <w:kern w:val="0"/>
          <w:sz w:val="20"/>
          <w:szCs w:val="20"/>
        </w:rPr>
        <w:t>典型场景描述</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中特有</w:t>
      </w:r>
      <w:r>
        <w:rPr>
          <w:rFonts w:ascii="Verdana" w:eastAsia="宋体" w:hAnsi="Verdana" w:cs="宋体"/>
          <w:color w:val="000000"/>
          <w:kern w:val="0"/>
          <w:sz w:val="20"/>
          <w:szCs w:val="20"/>
        </w:rPr>
        <w:t>watcher</w:t>
      </w:r>
      <w:r>
        <w:rPr>
          <w:rFonts w:ascii="Verdana" w:eastAsia="宋体" w:hAnsi="Verdana" w:cs="宋体"/>
          <w:color w:val="000000"/>
          <w:kern w:val="0"/>
          <w:sz w:val="20"/>
          <w:szCs w:val="20"/>
        </w:rPr>
        <w:t>注册与</w:t>
      </w:r>
      <w:r>
        <w:rPr>
          <w:rFonts w:ascii="Verdana" w:eastAsia="宋体" w:hAnsi="Verdana" w:cs="宋体"/>
          <w:color w:val="FF0000"/>
          <w:kern w:val="0"/>
          <w:sz w:val="20"/>
          <w:szCs w:val="20"/>
        </w:rPr>
        <w:t>异步通知机制，能够很好的实现分布式环境下不同系统之间的通知与协调，实现对数据变更的</w:t>
      </w:r>
      <w:r>
        <w:rPr>
          <w:rFonts w:ascii="Verdana" w:eastAsia="宋体" w:hAnsi="Verdana" w:cs="宋体"/>
          <w:color w:val="0000FF"/>
          <w:kern w:val="0"/>
          <w:sz w:val="20"/>
          <w:szCs w:val="20"/>
        </w:rPr>
        <w:t>实时处理。使用方法通常是不同系统都对</w:t>
      </w:r>
      <w:r>
        <w:rPr>
          <w:rFonts w:ascii="Verdana" w:eastAsia="宋体" w:hAnsi="Verdana" w:cs="宋体"/>
          <w:color w:val="0000FF"/>
          <w:kern w:val="0"/>
          <w:sz w:val="20"/>
          <w:szCs w:val="20"/>
        </w:rPr>
        <w:t>ZK</w:t>
      </w:r>
      <w:r>
        <w:rPr>
          <w:rFonts w:ascii="Verdana" w:eastAsia="宋体" w:hAnsi="Verdana" w:cs="宋体"/>
          <w:color w:val="0000FF"/>
          <w:kern w:val="0"/>
          <w:sz w:val="20"/>
          <w:szCs w:val="20"/>
        </w:rPr>
        <w:t>上同一个</w:t>
      </w:r>
      <w:r>
        <w:rPr>
          <w:rFonts w:ascii="Verdana" w:eastAsia="宋体" w:hAnsi="Verdana" w:cs="宋体"/>
          <w:color w:val="0000FF"/>
          <w:kern w:val="0"/>
          <w:sz w:val="20"/>
          <w:szCs w:val="20"/>
        </w:rPr>
        <w:t>znode</w:t>
      </w:r>
      <w:r>
        <w:rPr>
          <w:rFonts w:ascii="Verdana" w:eastAsia="宋体" w:hAnsi="Verdana" w:cs="宋体"/>
          <w:color w:val="0000FF"/>
          <w:kern w:val="0"/>
          <w:sz w:val="20"/>
          <w:szCs w:val="20"/>
        </w:rPr>
        <w:t>进行注册，监听</w:t>
      </w:r>
      <w:r>
        <w:rPr>
          <w:rFonts w:ascii="Verdana" w:eastAsia="宋体" w:hAnsi="Verdana" w:cs="宋体"/>
          <w:color w:val="0000FF"/>
          <w:kern w:val="0"/>
          <w:sz w:val="20"/>
          <w:szCs w:val="20"/>
        </w:rPr>
        <w:t>znode</w:t>
      </w:r>
      <w:r>
        <w:rPr>
          <w:rFonts w:ascii="Verdana" w:eastAsia="宋体" w:hAnsi="Verdana" w:cs="宋体"/>
          <w:color w:val="0000FF"/>
          <w:kern w:val="0"/>
          <w:sz w:val="20"/>
          <w:szCs w:val="20"/>
        </w:rPr>
        <w:t>的变化（包括</w:t>
      </w:r>
      <w:r>
        <w:rPr>
          <w:rFonts w:ascii="Verdana" w:eastAsia="宋体" w:hAnsi="Verdana" w:cs="宋体"/>
          <w:color w:val="0000FF"/>
          <w:kern w:val="0"/>
          <w:sz w:val="20"/>
          <w:szCs w:val="20"/>
        </w:rPr>
        <w:t>znode</w:t>
      </w:r>
      <w:r>
        <w:rPr>
          <w:rFonts w:ascii="Verdana" w:eastAsia="宋体" w:hAnsi="Verdana" w:cs="宋体"/>
          <w:color w:val="0000FF"/>
          <w:kern w:val="0"/>
          <w:sz w:val="20"/>
          <w:szCs w:val="20"/>
        </w:rPr>
        <w:t>本身内容及子节点的），其中一个系统</w:t>
      </w:r>
      <w:r>
        <w:rPr>
          <w:rFonts w:ascii="Verdana" w:eastAsia="宋体" w:hAnsi="Verdana" w:cs="宋体"/>
          <w:color w:val="0000FF"/>
          <w:kern w:val="0"/>
          <w:sz w:val="20"/>
          <w:szCs w:val="20"/>
        </w:rPr>
        <w:t>update</w:t>
      </w:r>
      <w:r>
        <w:rPr>
          <w:rFonts w:ascii="Verdana" w:eastAsia="宋体" w:hAnsi="Verdana" w:cs="宋体"/>
          <w:color w:val="0000FF"/>
          <w:kern w:val="0"/>
          <w:sz w:val="20"/>
          <w:szCs w:val="20"/>
        </w:rPr>
        <w:t>了</w:t>
      </w:r>
      <w:r>
        <w:rPr>
          <w:rFonts w:ascii="Verdana" w:eastAsia="宋体" w:hAnsi="Verdana" w:cs="宋体"/>
          <w:color w:val="0000FF"/>
          <w:kern w:val="0"/>
          <w:sz w:val="20"/>
          <w:szCs w:val="20"/>
        </w:rPr>
        <w:t>znode</w:t>
      </w:r>
      <w:r>
        <w:rPr>
          <w:rFonts w:ascii="Verdana" w:eastAsia="宋体" w:hAnsi="Verdana" w:cs="宋体"/>
          <w:color w:val="0000FF"/>
          <w:kern w:val="0"/>
          <w:sz w:val="20"/>
          <w:szCs w:val="20"/>
        </w:rPr>
        <w:t>，那么另一个系统能够收到通知，并作出相应处理。</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(2) </w:t>
      </w:r>
      <w:r>
        <w:rPr>
          <w:rFonts w:ascii="Verdana" w:eastAsia="宋体" w:hAnsi="Verdana" w:cs="宋体"/>
          <w:b/>
          <w:bCs/>
          <w:color w:val="000000"/>
          <w:kern w:val="0"/>
          <w:sz w:val="20"/>
          <w:szCs w:val="20"/>
        </w:rPr>
        <w:t>应用</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color w:val="000000"/>
          <w:kern w:val="0"/>
          <w:sz w:val="20"/>
          <w:szCs w:val="20"/>
        </w:rPr>
        <w:t>另一种</w:t>
      </w:r>
      <w:r>
        <w:rPr>
          <w:rFonts w:ascii="Verdana" w:eastAsia="宋体" w:hAnsi="Verdana" w:cs="宋体"/>
          <w:b/>
          <w:bCs/>
          <w:color w:val="000000"/>
          <w:kern w:val="0"/>
          <w:sz w:val="20"/>
          <w:szCs w:val="20"/>
        </w:rPr>
        <w:t>心跳检测机制</w:t>
      </w:r>
      <w:r>
        <w:rPr>
          <w:rFonts w:ascii="Verdana" w:eastAsia="宋体" w:hAnsi="Verdana" w:cs="宋体"/>
          <w:color w:val="000000"/>
          <w:kern w:val="0"/>
          <w:sz w:val="20"/>
          <w:szCs w:val="20"/>
        </w:rPr>
        <w:t>：</w:t>
      </w:r>
      <w:r>
        <w:rPr>
          <w:rFonts w:ascii="Verdana" w:eastAsia="宋体" w:hAnsi="Verdana" w:cs="宋体"/>
          <w:color w:val="7030A0"/>
          <w:kern w:val="0"/>
          <w:sz w:val="20"/>
          <w:szCs w:val="20"/>
        </w:rPr>
        <w:t>检测系统和被检测系统之间并不直接关联起来，而是通过</w:t>
      </w:r>
      <w:r>
        <w:rPr>
          <w:rFonts w:ascii="Verdana" w:eastAsia="宋体" w:hAnsi="Verdana" w:cs="宋体"/>
          <w:color w:val="7030A0"/>
          <w:kern w:val="0"/>
          <w:sz w:val="20"/>
          <w:szCs w:val="20"/>
        </w:rPr>
        <w:t>ZK</w:t>
      </w:r>
      <w:r>
        <w:rPr>
          <w:rFonts w:ascii="Verdana" w:eastAsia="宋体" w:hAnsi="Verdana" w:cs="宋体"/>
          <w:color w:val="7030A0"/>
          <w:kern w:val="0"/>
          <w:sz w:val="20"/>
          <w:szCs w:val="20"/>
        </w:rPr>
        <w:t>上某个节点关联，大大减少系统耦合。</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另一种</w:t>
      </w:r>
      <w:r>
        <w:rPr>
          <w:rFonts w:ascii="Verdana" w:eastAsia="宋体" w:hAnsi="Verdana" w:cs="宋体"/>
          <w:b/>
          <w:bCs/>
          <w:color w:val="000000"/>
          <w:kern w:val="0"/>
          <w:sz w:val="20"/>
          <w:szCs w:val="20"/>
        </w:rPr>
        <w:t>系统调度模式</w:t>
      </w:r>
      <w:r>
        <w:rPr>
          <w:rFonts w:ascii="Verdana" w:eastAsia="宋体" w:hAnsi="Verdana" w:cs="宋体"/>
          <w:color w:val="000000"/>
          <w:kern w:val="0"/>
          <w:sz w:val="20"/>
          <w:szCs w:val="20"/>
        </w:rPr>
        <w:t>：某系统由</w:t>
      </w:r>
      <w:r>
        <w:rPr>
          <w:rFonts w:ascii="Verdana" w:eastAsia="宋体" w:hAnsi="Verdana" w:cs="宋体"/>
          <w:color w:val="7030A0"/>
          <w:kern w:val="0"/>
          <w:sz w:val="20"/>
          <w:szCs w:val="20"/>
        </w:rPr>
        <w:t>控制台和推送系统两部分组成，控制台的职责是控制推送系统进行相应的推送工作。管理人员在控制台作的一些操作，实际上是修改了</w:t>
      </w:r>
      <w:r>
        <w:rPr>
          <w:rFonts w:ascii="Verdana" w:eastAsia="宋体" w:hAnsi="Verdana" w:cs="宋体"/>
          <w:color w:val="7030A0"/>
          <w:kern w:val="0"/>
          <w:sz w:val="20"/>
          <w:szCs w:val="20"/>
        </w:rPr>
        <w:t>ZK</w:t>
      </w:r>
      <w:r>
        <w:rPr>
          <w:rFonts w:ascii="Verdana" w:eastAsia="宋体" w:hAnsi="Verdana" w:cs="宋体"/>
          <w:color w:val="7030A0"/>
          <w:kern w:val="0"/>
          <w:sz w:val="20"/>
          <w:szCs w:val="20"/>
        </w:rPr>
        <w:t>上某些节点的状态，而</w:t>
      </w:r>
      <w:r>
        <w:rPr>
          <w:rFonts w:ascii="Verdana" w:eastAsia="宋体" w:hAnsi="Verdana" w:cs="宋体"/>
          <w:color w:val="7030A0"/>
          <w:kern w:val="0"/>
          <w:sz w:val="20"/>
          <w:szCs w:val="20"/>
        </w:rPr>
        <w:t>ZK</w:t>
      </w:r>
      <w:r>
        <w:rPr>
          <w:rFonts w:ascii="Verdana" w:eastAsia="宋体" w:hAnsi="Verdana" w:cs="宋体"/>
          <w:color w:val="7030A0"/>
          <w:kern w:val="0"/>
          <w:sz w:val="20"/>
          <w:szCs w:val="20"/>
        </w:rPr>
        <w:t>就把这些变化通知给他们注册</w:t>
      </w:r>
      <w:r>
        <w:rPr>
          <w:rFonts w:ascii="Verdana" w:eastAsia="宋体" w:hAnsi="Verdana" w:cs="宋体"/>
          <w:color w:val="7030A0"/>
          <w:kern w:val="0"/>
          <w:sz w:val="20"/>
          <w:szCs w:val="20"/>
        </w:rPr>
        <w:t>Watcher</w:t>
      </w:r>
      <w:r>
        <w:rPr>
          <w:rFonts w:ascii="Verdana" w:eastAsia="宋体" w:hAnsi="Verdana" w:cs="宋体"/>
          <w:color w:val="7030A0"/>
          <w:kern w:val="0"/>
          <w:sz w:val="20"/>
          <w:szCs w:val="20"/>
        </w:rPr>
        <w:t>的客户端，即推送系统，于是，作出相应的推送任务。</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③</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另一种</w:t>
      </w:r>
      <w:r>
        <w:rPr>
          <w:rFonts w:ascii="Verdana" w:eastAsia="宋体" w:hAnsi="Verdana" w:cs="宋体"/>
          <w:b/>
          <w:bCs/>
          <w:color w:val="000000"/>
          <w:kern w:val="0"/>
          <w:sz w:val="20"/>
          <w:szCs w:val="20"/>
        </w:rPr>
        <w:t>工作汇报模式</w:t>
      </w:r>
      <w:r>
        <w:rPr>
          <w:rFonts w:ascii="Verdana" w:eastAsia="宋体" w:hAnsi="Verdana" w:cs="宋体"/>
          <w:color w:val="000000"/>
          <w:kern w:val="0"/>
          <w:sz w:val="20"/>
          <w:szCs w:val="20"/>
        </w:rPr>
        <w:t>：一些类似于</w:t>
      </w:r>
      <w:r>
        <w:rPr>
          <w:rFonts w:ascii="Verdana" w:eastAsia="宋体" w:hAnsi="Verdana" w:cs="宋体"/>
          <w:color w:val="7030A0"/>
          <w:kern w:val="0"/>
          <w:sz w:val="20"/>
          <w:szCs w:val="20"/>
        </w:rPr>
        <w:t>任务分发系统，</w:t>
      </w:r>
      <w:r>
        <w:rPr>
          <w:rFonts w:ascii="Verdana" w:eastAsia="宋体" w:hAnsi="Verdana" w:cs="宋体"/>
          <w:color w:val="FF0000"/>
          <w:kern w:val="0"/>
          <w:sz w:val="20"/>
          <w:szCs w:val="20"/>
        </w:rPr>
        <w:t>子任务启动后，到</w:t>
      </w:r>
      <w:r>
        <w:rPr>
          <w:rFonts w:ascii="Verdana" w:eastAsia="宋体" w:hAnsi="Verdana" w:cs="宋体"/>
          <w:color w:val="FF0000"/>
          <w:kern w:val="0"/>
          <w:sz w:val="20"/>
          <w:szCs w:val="20"/>
        </w:rPr>
        <w:t>ZK</w:t>
      </w:r>
      <w:r>
        <w:rPr>
          <w:rFonts w:ascii="Verdana" w:eastAsia="宋体" w:hAnsi="Verdana" w:cs="宋体"/>
          <w:color w:val="FF0000"/>
          <w:kern w:val="0"/>
          <w:sz w:val="20"/>
          <w:szCs w:val="20"/>
        </w:rPr>
        <w:t>来注册一个临时节点，并且定时将自己的进度进行汇报（将进度写回这个临时节点），这样任务管理者就能够实时知道任务进度。</w:t>
      </w:r>
    </w:p>
    <w:p w:rsidR="001A7847" w:rsidRDefault="007D395D">
      <w:pPr>
        <w:widowControl/>
        <w:shd w:val="clear" w:color="auto" w:fill="FFFFFF"/>
        <w:spacing w:before="150" w:after="150"/>
        <w:jc w:val="left"/>
      </w:pPr>
      <w:r>
        <w:rPr>
          <w:rFonts w:ascii="Verdana" w:eastAsia="宋体" w:hAnsi="Verdana" w:cs="宋体"/>
          <w:color w:val="000000"/>
          <w:kern w:val="0"/>
          <w:sz w:val="20"/>
          <w:szCs w:val="20"/>
        </w:rPr>
        <w:t>总之，使用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来进行分布式通知和协调能够大大降低系统之间的耦合。</w:t>
      </w:r>
      <w:r>
        <w:t>2.4</w:t>
      </w:r>
      <w:r>
        <w:t>分布式锁（</w:t>
      </w:r>
      <w:r>
        <w:t>Distribute Lock</w:t>
      </w:r>
      <w:r>
        <w:t>）</w:t>
      </w:r>
    </w:p>
    <w:p w:rsidR="001A7847" w:rsidRDefault="007D395D">
      <w:pPr>
        <w:rPr>
          <w:b/>
        </w:rPr>
      </w:pPr>
      <w:r>
        <w:rPr>
          <w:b/>
        </w:rPr>
        <w:t xml:space="preserve"> (1) </w:t>
      </w:r>
      <w:r>
        <w:rPr>
          <w:b/>
        </w:rPr>
        <w:t>场景描述</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分布式锁</w:t>
      </w:r>
      <w:r>
        <w:rPr>
          <w:rFonts w:ascii="Verdana" w:eastAsia="宋体" w:hAnsi="Verdana" w:cs="宋体"/>
          <w:color w:val="000000"/>
          <w:kern w:val="0"/>
          <w:sz w:val="20"/>
          <w:szCs w:val="20"/>
        </w:rPr>
        <w:t>，这个主要得益于</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为我们保证了</w:t>
      </w:r>
      <w:r>
        <w:rPr>
          <w:rFonts w:ascii="Verdana" w:eastAsia="宋体" w:hAnsi="Verdana" w:cs="宋体"/>
          <w:b/>
          <w:bCs/>
          <w:color w:val="FF0000"/>
          <w:kern w:val="0"/>
          <w:sz w:val="20"/>
          <w:szCs w:val="20"/>
        </w:rPr>
        <w:t>数据的强一致性</w:t>
      </w:r>
      <w:r>
        <w:rPr>
          <w:rFonts w:ascii="Verdana" w:eastAsia="宋体" w:hAnsi="Verdana" w:cs="宋体"/>
          <w:color w:val="FF0000"/>
          <w:kern w:val="0"/>
          <w:sz w:val="20"/>
          <w:szCs w:val="20"/>
        </w:rPr>
        <w:t>，即用户只要完全相信每时每刻，</w:t>
      </w:r>
      <w:r>
        <w:rPr>
          <w:rFonts w:ascii="Verdana" w:eastAsia="宋体" w:hAnsi="Verdana" w:cs="宋体"/>
          <w:color w:val="FF0000"/>
          <w:kern w:val="0"/>
          <w:sz w:val="20"/>
          <w:szCs w:val="20"/>
        </w:rPr>
        <w:t>zk</w:t>
      </w:r>
      <w:r>
        <w:rPr>
          <w:rFonts w:ascii="Verdana" w:eastAsia="宋体" w:hAnsi="Verdana" w:cs="宋体"/>
          <w:color w:val="FF0000"/>
          <w:kern w:val="0"/>
          <w:sz w:val="20"/>
          <w:szCs w:val="20"/>
        </w:rPr>
        <w:t>集群中任意节点（一个</w:t>
      </w:r>
      <w:r>
        <w:rPr>
          <w:rFonts w:ascii="Verdana" w:eastAsia="宋体" w:hAnsi="Verdana" w:cs="宋体"/>
          <w:color w:val="FF0000"/>
          <w:kern w:val="0"/>
          <w:sz w:val="20"/>
          <w:szCs w:val="20"/>
        </w:rPr>
        <w:t>zk server</w:t>
      </w:r>
      <w:r>
        <w:rPr>
          <w:rFonts w:ascii="Verdana" w:eastAsia="宋体" w:hAnsi="Verdana" w:cs="宋体"/>
          <w:color w:val="FF0000"/>
          <w:kern w:val="0"/>
          <w:sz w:val="20"/>
          <w:szCs w:val="20"/>
        </w:rPr>
        <w:t>）上的相同</w:t>
      </w:r>
      <w:r>
        <w:rPr>
          <w:rFonts w:ascii="Verdana" w:eastAsia="宋体" w:hAnsi="Verdana" w:cs="宋体"/>
          <w:color w:val="FF0000"/>
          <w:kern w:val="0"/>
          <w:sz w:val="20"/>
          <w:szCs w:val="20"/>
        </w:rPr>
        <w:t>znode</w:t>
      </w:r>
      <w:r>
        <w:rPr>
          <w:rFonts w:ascii="Verdana" w:eastAsia="宋体" w:hAnsi="Verdana" w:cs="宋体"/>
          <w:color w:val="FF0000"/>
          <w:kern w:val="0"/>
          <w:sz w:val="20"/>
          <w:szCs w:val="20"/>
        </w:rPr>
        <w:t>的数据是一定是相同的。锁服务可以分为两类，一个是保持独占，另一个是控制时序。</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FF0000"/>
          <w:kern w:val="0"/>
          <w:sz w:val="20"/>
          <w:szCs w:val="20"/>
        </w:rPr>
        <w:lastRenderedPageBreak/>
        <w:t>保持独占，就是所有试图来获取这个锁的客户端，最终只有一个可以成功获得这把</w:t>
      </w:r>
      <w:r>
        <w:rPr>
          <w:rFonts w:ascii="Verdana" w:eastAsia="宋体" w:hAnsi="Verdana" w:cs="宋体"/>
          <w:color w:val="FF0000"/>
          <w:kern w:val="0"/>
          <w:sz w:val="20"/>
          <w:szCs w:val="20"/>
        </w:rPr>
        <w:t xml:space="preserve"> </w:t>
      </w:r>
      <w:r>
        <w:rPr>
          <w:rFonts w:ascii="Verdana" w:eastAsia="宋体" w:hAnsi="Verdana" w:cs="宋体"/>
          <w:color w:val="FF0000"/>
          <w:kern w:val="0"/>
          <w:sz w:val="20"/>
          <w:szCs w:val="20"/>
        </w:rPr>
        <w:t>锁。通常的做法是把</w:t>
      </w:r>
      <w:r>
        <w:rPr>
          <w:rFonts w:ascii="Verdana" w:eastAsia="宋体" w:hAnsi="Verdana" w:cs="宋体"/>
          <w:color w:val="FF0000"/>
          <w:kern w:val="0"/>
          <w:sz w:val="20"/>
          <w:szCs w:val="20"/>
        </w:rPr>
        <w:t>ZK</w:t>
      </w:r>
      <w:r>
        <w:rPr>
          <w:rFonts w:ascii="Verdana" w:eastAsia="宋体" w:hAnsi="Verdana" w:cs="宋体"/>
          <w:color w:val="FF0000"/>
          <w:kern w:val="0"/>
          <w:sz w:val="20"/>
          <w:szCs w:val="20"/>
        </w:rPr>
        <w:t>上的一个</w:t>
      </w:r>
      <w:r>
        <w:rPr>
          <w:rFonts w:ascii="Verdana" w:eastAsia="宋体" w:hAnsi="Verdana" w:cs="宋体"/>
          <w:color w:val="FF0000"/>
          <w:kern w:val="0"/>
          <w:sz w:val="20"/>
          <w:szCs w:val="20"/>
        </w:rPr>
        <w:t>znode</w:t>
      </w:r>
      <w:r>
        <w:rPr>
          <w:rFonts w:ascii="Verdana" w:eastAsia="宋体" w:hAnsi="Verdana" w:cs="宋体"/>
          <w:color w:val="FF0000"/>
          <w:kern w:val="0"/>
          <w:sz w:val="20"/>
          <w:szCs w:val="20"/>
        </w:rPr>
        <w:t>看作是一把锁，通过</w:t>
      </w:r>
      <w:r>
        <w:rPr>
          <w:rFonts w:ascii="Verdana" w:eastAsia="宋体" w:hAnsi="Verdana" w:cs="宋体"/>
          <w:color w:val="FF0000"/>
          <w:kern w:val="0"/>
          <w:sz w:val="20"/>
          <w:szCs w:val="20"/>
        </w:rPr>
        <w:t>create znode</w:t>
      </w:r>
      <w:r>
        <w:rPr>
          <w:rFonts w:ascii="Verdana" w:eastAsia="宋体" w:hAnsi="Verdana" w:cs="宋体"/>
          <w:color w:val="FF0000"/>
          <w:kern w:val="0"/>
          <w:sz w:val="20"/>
          <w:szCs w:val="20"/>
        </w:rPr>
        <w:t>的方式来实现。所有客户端都去创建</w:t>
      </w:r>
      <w:r>
        <w:rPr>
          <w:rFonts w:ascii="Verdana" w:eastAsia="宋体" w:hAnsi="Verdana" w:cs="宋体"/>
          <w:color w:val="FF0000"/>
          <w:kern w:val="0"/>
          <w:sz w:val="20"/>
          <w:szCs w:val="20"/>
        </w:rPr>
        <w:t xml:space="preserve"> /distribute_lock </w:t>
      </w:r>
      <w:r>
        <w:rPr>
          <w:rFonts w:ascii="Verdana" w:eastAsia="宋体" w:hAnsi="Verdana" w:cs="宋体"/>
          <w:color w:val="FF0000"/>
          <w:kern w:val="0"/>
          <w:sz w:val="20"/>
          <w:szCs w:val="20"/>
        </w:rPr>
        <w:t>节点，最终成功创建的那个客户端也即拥有了这把锁。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FF0000"/>
          <w:kern w:val="0"/>
          <w:sz w:val="20"/>
          <w:szCs w:val="20"/>
        </w:rPr>
        <w:t>控制时序，就是所有试图来获取这个锁的客户端，最终都是会被安排执行，只是有</w:t>
      </w:r>
      <w:r>
        <w:rPr>
          <w:rFonts w:ascii="Verdana" w:eastAsia="宋体" w:hAnsi="Verdana" w:cs="宋体"/>
          <w:color w:val="FF0000"/>
          <w:kern w:val="0"/>
          <w:sz w:val="20"/>
          <w:szCs w:val="20"/>
        </w:rPr>
        <w:t xml:space="preserve"> </w:t>
      </w:r>
      <w:r>
        <w:rPr>
          <w:rFonts w:ascii="Verdana" w:eastAsia="宋体" w:hAnsi="Verdana" w:cs="宋体"/>
          <w:color w:val="FF0000"/>
          <w:kern w:val="0"/>
          <w:sz w:val="20"/>
          <w:szCs w:val="20"/>
        </w:rPr>
        <w:t>个全局时序了。做法和上面基本类似，只是这里</w:t>
      </w:r>
      <w:r>
        <w:rPr>
          <w:rFonts w:ascii="Verdana" w:eastAsia="宋体" w:hAnsi="Verdana" w:cs="宋体"/>
          <w:color w:val="FF0000"/>
          <w:kern w:val="0"/>
          <w:sz w:val="20"/>
          <w:szCs w:val="20"/>
        </w:rPr>
        <w:t xml:space="preserve"> /distribute_lock </w:t>
      </w:r>
      <w:r>
        <w:rPr>
          <w:rFonts w:ascii="Verdana" w:eastAsia="宋体" w:hAnsi="Verdana" w:cs="宋体"/>
          <w:color w:val="FF0000"/>
          <w:kern w:val="0"/>
          <w:sz w:val="20"/>
          <w:szCs w:val="20"/>
        </w:rPr>
        <w:t>已经预先存在，客户端在它下面创建临时有序节点。</w:t>
      </w:r>
      <w:r>
        <w:rPr>
          <w:rFonts w:ascii="Verdana" w:eastAsia="宋体" w:hAnsi="Verdana" w:cs="宋体"/>
          <w:color w:val="FF0000"/>
          <w:kern w:val="0"/>
          <w:sz w:val="20"/>
          <w:szCs w:val="20"/>
        </w:rPr>
        <w:t>Zk</w:t>
      </w:r>
      <w:r>
        <w:rPr>
          <w:rFonts w:ascii="Verdana" w:eastAsia="宋体" w:hAnsi="Verdana" w:cs="宋体"/>
          <w:color w:val="FF0000"/>
          <w:kern w:val="0"/>
          <w:sz w:val="20"/>
          <w:szCs w:val="20"/>
        </w:rPr>
        <w:t>的父节点（</w:t>
      </w:r>
      <w:r>
        <w:rPr>
          <w:rFonts w:ascii="Verdana" w:eastAsia="宋体" w:hAnsi="Verdana" w:cs="宋体"/>
          <w:color w:val="FF0000"/>
          <w:kern w:val="0"/>
          <w:sz w:val="20"/>
          <w:szCs w:val="20"/>
        </w:rPr>
        <w:t>/distribute_lock</w:t>
      </w:r>
      <w:r>
        <w:rPr>
          <w:rFonts w:ascii="Verdana" w:eastAsia="宋体" w:hAnsi="Verdana" w:cs="宋体"/>
          <w:color w:val="FF0000"/>
          <w:kern w:val="0"/>
          <w:sz w:val="20"/>
          <w:szCs w:val="20"/>
        </w:rPr>
        <w:t>）维持一份</w:t>
      </w:r>
      <w:r>
        <w:rPr>
          <w:rFonts w:ascii="Verdana" w:eastAsia="宋体" w:hAnsi="Verdana" w:cs="宋体"/>
          <w:color w:val="FF0000"/>
          <w:kern w:val="0"/>
          <w:sz w:val="20"/>
          <w:szCs w:val="20"/>
        </w:rPr>
        <w:t>sequence,</w:t>
      </w:r>
      <w:r>
        <w:rPr>
          <w:rFonts w:ascii="Verdana" w:eastAsia="宋体" w:hAnsi="Verdana" w:cs="宋体"/>
          <w:color w:val="FF0000"/>
          <w:kern w:val="0"/>
          <w:sz w:val="20"/>
          <w:szCs w:val="20"/>
        </w:rPr>
        <w:t>保证子节点创建的时序性，</w:t>
      </w:r>
      <w:r>
        <w:rPr>
          <w:rFonts w:ascii="Verdana" w:eastAsia="宋体" w:hAnsi="Verdana" w:cs="宋体"/>
          <w:color w:val="FF0000"/>
          <w:kern w:val="0"/>
          <w:sz w:val="20"/>
          <w:szCs w:val="20"/>
        </w:rPr>
        <w:t xml:space="preserve"> </w:t>
      </w:r>
      <w:r>
        <w:rPr>
          <w:rFonts w:ascii="Verdana" w:eastAsia="宋体" w:hAnsi="Verdana" w:cs="宋体"/>
          <w:color w:val="FF0000"/>
          <w:kern w:val="0"/>
          <w:sz w:val="20"/>
          <w:szCs w:val="20"/>
        </w:rPr>
        <w:t>从而也形成了每个客户端的全局时序。</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(2) </w:t>
      </w:r>
      <w:r>
        <w:rPr>
          <w:rFonts w:ascii="Verdana" w:eastAsia="宋体" w:hAnsi="Verdana" w:cs="宋体"/>
          <w:b/>
          <w:bCs/>
          <w:color w:val="000000"/>
          <w:kern w:val="0"/>
          <w:sz w:val="20"/>
          <w:szCs w:val="20"/>
        </w:rPr>
        <w:t>应用</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共享锁在同一个进程中很容易实现，但是在跨进程或者在不同</w:t>
      </w:r>
      <w:r>
        <w:rPr>
          <w:rFonts w:ascii="Verdana" w:eastAsia="宋体" w:hAnsi="Verdana" w:cs="宋体"/>
          <w:color w:val="000000"/>
          <w:kern w:val="0"/>
          <w:sz w:val="20"/>
          <w:szCs w:val="20"/>
        </w:rPr>
        <w:t xml:space="preserve"> Server </w:t>
      </w:r>
      <w:r>
        <w:rPr>
          <w:rFonts w:ascii="Verdana" w:eastAsia="宋体" w:hAnsi="Verdana" w:cs="宋体"/>
          <w:color w:val="000000"/>
          <w:kern w:val="0"/>
          <w:sz w:val="20"/>
          <w:szCs w:val="20"/>
        </w:rPr>
        <w:t>之间就不好实现了。</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却很容易实现这个功能，实现方式也是需要获得锁的</w:t>
      </w:r>
      <w:r>
        <w:rPr>
          <w:rFonts w:ascii="Verdana" w:eastAsia="宋体" w:hAnsi="Verdana" w:cs="宋体"/>
          <w:color w:val="000000"/>
          <w:kern w:val="0"/>
          <w:sz w:val="20"/>
          <w:szCs w:val="20"/>
        </w:rPr>
        <w:t xml:space="preserve"> Server </w:t>
      </w:r>
      <w:r>
        <w:rPr>
          <w:rFonts w:ascii="Verdana" w:eastAsia="宋体" w:hAnsi="Verdana" w:cs="宋体"/>
          <w:color w:val="000000"/>
          <w:kern w:val="0"/>
          <w:sz w:val="20"/>
          <w:szCs w:val="20"/>
        </w:rPr>
        <w:t>创建一个</w:t>
      </w:r>
      <w:r>
        <w:rPr>
          <w:rFonts w:ascii="Verdana" w:eastAsia="宋体" w:hAnsi="Verdana" w:cs="宋体"/>
          <w:color w:val="000000"/>
          <w:kern w:val="0"/>
          <w:sz w:val="20"/>
          <w:szCs w:val="20"/>
        </w:rPr>
        <w:t> </w:t>
      </w:r>
      <w:r>
        <w:rPr>
          <w:rFonts w:ascii="Verdana" w:eastAsia="宋体" w:hAnsi="Verdana" w:cs="宋体"/>
          <w:color w:val="0000FF"/>
          <w:kern w:val="0"/>
          <w:sz w:val="20"/>
          <w:szCs w:val="20"/>
        </w:rPr>
        <w:t xml:space="preserve">EPHEMERAL_SEQUENTIAL </w:t>
      </w:r>
      <w:r>
        <w:rPr>
          <w:rFonts w:ascii="Verdana" w:eastAsia="宋体" w:hAnsi="Verdana" w:cs="宋体"/>
          <w:color w:val="0000FF"/>
          <w:kern w:val="0"/>
          <w:sz w:val="20"/>
          <w:szCs w:val="20"/>
        </w:rPr>
        <w:t>目录节点，然后调用</w:t>
      </w:r>
      <w:r>
        <w:rPr>
          <w:rFonts w:ascii="Verdana" w:eastAsia="宋体" w:hAnsi="Verdana" w:cs="宋体"/>
          <w:color w:val="0000FF"/>
          <w:kern w:val="0"/>
          <w:sz w:val="20"/>
          <w:szCs w:val="20"/>
        </w:rPr>
        <w:t> getChildren</w:t>
      </w:r>
      <w:r>
        <w:rPr>
          <w:rFonts w:ascii="Verdana" w:eastAsia="宋体" w:hAnsi="Verdana" w:cs="宋体"/>
          <w:color w:val="0000FF"/>
          <w:kern w:val="0"/>
          <w:sz w:val="20"/>
          <w:szCs w:val="20"/>
        </w:rPr>
        <w:t>方法获取当前的目录节点列表中最小的目录节点是不是就是自己创建的目录节点，如果正是自己创建的，那么它就获得了这个锁，如果不是那么它就调用</w:t>
      </w:r>
      <w:r>
        <w:rPr>
          <w:rFonts w:ascii="Verdana" w:eastAsia="宋体" w:hAnsi="Verdana" w:cs="宋体"/>
          <w:color w:val="0000FF"/>
          <w:kern w:val="0"/>
          <w:sz w:val="20"/>
          <w:szCs w:val="20"/>
        </w:rPr>
        <w:t xml:space="preserve"> exists(String path, boolean watch) </w:t>
      </w:r>
      <w:r>
        <w:rPr>
          <w:rFonts w:ascii="Verdana" w:eastAsia="宋体" w:hAnsi="Verdana" w:cs="宋体"/>
          <w:color w:val="0000FF"/>
          <w:kern w:val="0"/>
          <w:sz w:val="20"/>
          <w:szCs w:val="20"/>
        </w:rPr>
        <w:t>方法并监控</w:t>
      </w:r>
      <w:r>
        <w:rPr>
          <w:rFonts w:ascii="Verdana" w:eastAsia="宋体" w:hAnsi="Verdana" w:cs="宋体"/>
          <w:color w:val="0000FF"/>
          <w:kern w:val="0"/>
          <w:sz w:val="20"/>
          <w:szCs w:val="20"/>
        </w:rPr>
        <w:t xml:space="preserve"> Zookeeper </w:t>
      </w:r>
      <w:r>
        <w:rPr>
          <w:rFonts w:ascii="Verdana" w:eastAsia="宋体" w:hAnsi="Verdana" w:cs="宋体"/>
          <w:color w:val="0000FF"/>
          <w:kern w:val="0"/>
          <w:sz w:val="20"/>
          <w:szCs w:val="20"/>
        </w:rPr>
        <w:t>上目录节点列表的变化，一直到自己创建的节点是列表中最小编号的目录节点，从而获得锁，释放锁很简单，只要删除前面它自己所创建的目录节点就行了。</w:t>
      </w:r>
    </w:p>
    <w:p w:rsidR="001A7847" w:rsidRDefault="007D395D">
      <w:r>
        <w:rPr>
          <w:noProof/>
        </w:rPr>
        <w:lastRenderedPageBreak/>
        <w:drawing>
          <wp:inline distT="0" distB="0" distL="0" distR="0">
            <wp:extent cx="5189855" cy="67995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95"/>
                    <a:stretch>
                      <a:fillRect/>
                    </a:stretch>
                  </pic:blipFill>
                  <pic:spPr>
                    <a:xfrm>
                      <a:off x="0" y="0"/>
                      <a:ext cx="5190477" cy="6800000"/>
                    </a:xfrm>
                    <a:prstGeom prst="rect">
                      <a:avLst/>
                    </a:prstGeom>
                  </pic:spPr>
                </pic:pic>
              </a:graphicData>
            </a:graphic>
          </wp:inline>
        </w:drawing>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package org.zk.leader.election;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org.apache.log4j.xml.DOMConfigurator;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org.apache.zookeeper.WatchedEvent;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org.apache.zookeeper.Watcher;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org.apache.zookeeper.ZooKeeper;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java.io.IOException;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0000"/>
          <w:kern w:val="0"/>
          <w:sz w:val="24"/>
          <w:szCs w:val="24"/>
        </w:rPr>
        <w:lastRenderedPageBreak/>
        <w:t xml:space="preserve">    </w:t>
      </w: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TestMainClient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&lt;p/&gt;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Author By: sunddenly工作室</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Created Date: 2014-11-13</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class</w:t>
      </w:r>
      <w:r>
        <w:rPr>
          <w:rFonts w:ascii="宋体" w:eastAsia="宋体" w:hAnsi="宋体" w:cs="宋体"/>
          <w:color w:val="000000"/>
          <w:kern w:val="0"/>
          <w:sz w:val="24"/>
          <w:szCs w:val="24"/>
        </w:rPr>
        <w:t xml:space="preserve"> TestMainClient implements Watcher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protected</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static</w:t>
      </w:r>
      <w:r>
        <w:rPr>
          <w:rFonts w:ascii="宋体" w:eastAsia="宋体" w:hAnsi="宋体" w:cs="宋体"/>
          <w:color w:val="000000"/>
          <w:kern w:val="0"/>
          <w:sz w:val="24"/>
          <w:szCs w:val="24"/>
        </w:rPr>
        <w:t xml:space="preserve"> ZooKeeper zk = </w:t>
      </w:r>
      <w:r>
        <w:rPr>
          <w:rFonts w:ascii="宋体" w:eastAsia="宋体" w:hAnsi="宋体" w:cs="宋体"/>
          <w:color w:val="0000FF"/>
          <w:kern w:val="0"/>
          <w:sz w:val="24"/>
          <w:szCs w:val="24"/>
        </w:rPr>
        <w:t>null</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protected</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static</w:t>
      </w:r>
      <w:r>
        <w:rPr>
          <w:rFonts w:ascii="宋体" w:eastAsia="宋体" w:hAnsi="宋体" w:cs="宋体"/>
          <w:color w:val="000000"/>
          <w:kern w:val="0"/>
          <w:sz w:val="24"/>
          <w:szCs w:val="24"/>
        </w:rPr>
        <w:t xml:space="preserve"> Integer mutex;</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int</w:t>
      </w:r>
      <w:r>
        <w:rPr>
          <w:rFonts w:ascii="宋体" w:eastAsia="宋体" w:hAnsi="宋体" w:cs="宋体"/>
          <w:color w:val="000000"/>
          <w:kern w:val="0"/>
          <w:sz w:val="24"/>
          <w:szCs w:val="24"/>
        </w:rPr>
        <w:t xml:space="preserve"> sessionTimeout = </w:t>
      </w:r>
      <w:r>
        <w:rPr>
          <w:rFonts w:ascii="宋体" w:eastAsia="宋体" w:hAnsi="宋体" w:cs="宋体"/>
          <w:color w:val="800080"/>
          <w:kern w:val="0"/>
          <w:sz w:val="24"/>
          <w:szCs w:val="24"/>
        </w:rPr>
        <w:t>10000</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protected</w:t>
      </w:r>
      <w:r>
        <w:rPr>
          <w:rFonts w:ascii="宋体" w:eastAsia="宋体" w:hAnsi="宋体" w:cs="宋体"/>
          <w:color w:val="000000"/>
          <w:kern w:val="0"/>
          <w:sz w:val="24"/>
          <w:szCs w:val="24"/>
        </w:rPr>
        <w:t xml:space="preserve"> String root;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TestMainClient(String connectString)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(zk == </w:t>
      </w:r>
      <w:r>
        <w:rPr>
          <w:rFonts w:ascii="宋体" w:eastAsia="宋体" w:hAnsi="宋体" w:cs="宋体"/>
          <w:color w:val="0000FF"/>
          <w:kern w:val="0"/>
          <w:sz w:val="24"/>
          <w:szCs w:val="24"/>
        </w:rPr>
        <w:t>null</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try</w:t>
      </w: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String configFile = </w:t>
      </w:r>
      <w:r>
        <w:rPr>
          <w:rFonts w:ascii="宋体" w:eastAsia="宋体" w:hAnsi="宋体" w:cs="宋体"/>
          <w:color w:val="0000FF"/>
          <w:kern w:val="0"/>
          <w:sz w:val="24"/>
          <w:szCs w:val="24"/>
        </w:rPr>
        <w:t>this</w:t>
      </w:r>
      <w:r>
        <w:rPr>
          <w:rFonts w:ascii="宋体" w:eastAsia="宋体" w:hAnsi="宋体" w:cs="宋体"/>
          <w:color w:val="000000"/>
          <w:kern w:val="0"/>
          <w:sz w:val="24"/>
          <w:szCs w:val="24"/>
        </w:rPr>
        <w:t>.getClass().getResource(</w:t>
      </w:r>
      <w:r>
        <w:rPr>
          <w:rFonts w:ascii="宋体" w:eastAsia="宋体" w:hAnsi="宋体" w:cs="宋体"/>
          <w:color w:val="800000"/>
          <w:kern w:val="0"/>
          <w:sz w:val="24"/>
          <w:szCs w:val="24"/>
        </w:rPr>
        <w:t>"/"</w:t>
      </w:r>
      <w:r>
        <w:rPr>
          <w:rFonts w:ascii="宋体" w:eastAsia="宋体" w:hAnsi="宋体" w:cs="宋体"/>
          <w:color w:val="000000"/>
          <w:kern w:val="0"/>
          <w:sz w:val="24"/>
          <w:szCs w:val="24"/>
        </w:rPr>
        <w:t>).getPath()+</w:t>
      </w:r>
      <w:r>
        <w:rPr>
          <w:rFonts w:ascii="宋体" w:eastAsia="宋体" w:hAnsi="宋体" w:cs="宋体"/>
          <w:color w:val="800000"/>
          <w:kern w:val="0"/>
          <w:sz w:val="24"/>
          <w:szCs w:val="24"/>
        </w:rPr>
        <w:t>"org/zk/leader/election/log4j.xml"</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DOMConfigurator.configure(configFile);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System.</w:t>
      </w:r>
      <w:r>
        <w:rPr>
          <w:rFonts w:ascii="宋体" w:eastAsia="宋体" w:hAnsi="宋体" w:cs="宋体"/>
          <w:color w:val="0000FF"/>
          <w:kern w:val="0"/>
          <w:sz w:val="24"/>
          <w:szCs w:val="24"/>
        </w:rPr>
        <w:t>out</w:t>
      </w:r>
      <w:r>
        <w:rPr>
          <w:rFonts w:ascii="宋体" w:eastAsia="宋体" w:hAnsi="宋体" w:cs="宋体"/>
          <w:color w:val="000000"/>
          <w:kern w:val="0"/>
          <w:sz w:val="24"/>
          <w:szCs w:val="24"/>
        </w:rPr>
        <w:t>.println(</w:t>
      </w:r>
      <w:r>
        <w:rPr>
          <w:rFonts w:ascii="宋体" w:eastAsia="宋体" w:hAnsi="宋体" w:cs="宋体"/>
          <w:color w:val="800000"/>
          <w:kern w:val="0"/>
          <w:sz w:val="24"/>
          <w:szCs w:val="24"/>
        </w:rPr>
        <w:t>"创建一个新的连接:"</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ZooKeeper(connectString, sessionTimeout, </w:t>
      </w:r>
      <w:r>
        <w:rPr>
          <w:rFonts w:ascii="宋体" w:eastAsia="宋体" w:hAnsi="宋体" w:cs="宋体"/>
          <w:color w:val="0000FF"/>
          <w:kern w:val="0"/>
          <w:sz w:val="24"/>
          <w:szCs w:val="24"/>
        </w:rPr>
        <w:t>this</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mutex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Integer(-</w:t>
      </w:r>
      <w:r>
        <w:rPr>
          <w:rFonts w:ascii="宋体" w:eastAsia="宋体" w:hAnsi="宋体" w:cs="宋体"/>
          <w:color w:val="800080"/>
          <w:kern w:val="0"/>
          <w:sz w:val="24"/>
          <w:szCs w:val="24"/>
        </w:rPr>
        <w:t>1</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(IOException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 = </w:t>
      </w:r>
      <w:r>
        <w:rPr>
          <w:rFonts w:ascii="宋体" w:eastAsia="宋体" w:hAnsi="宋体" w:cs="宋体"/>
          <w:color w:val="0000FF"/>
          <w:kern w:val="0"/>
          <w:sz w:val="24"/>
          <w:szCs w:val="24"/>
        </w:rPr>
        <w:t>null</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synchronized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process(WatchedEvent </w:t>
      </w:r>
      <w:r>
        <w:rPr>
          <w:rFonts w:ascii="宋体" w:eastAsia="宋体" w:hAnsi="宋体" w:cs="宋体"/>
          <w:color w:val="0000FF"/>
          <w:kern w:val="0"/>
          <w:sz w:val="24"/>
          <w:szCs w:val="24"/>
        </w:rPr>
        <w:t>event</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synchronized (mutex)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mutex.notify();</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90500" cy="190500"/>
            <wp:effectExtent l="0" t="0" r="0" b="0"/>
            <wp:docPr id="42" name="图片 42"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黑体" w:eastAsia="黑体" w:hAnsi="黑体" w:cs="宋体" w:hint="eastAsia"/>
          <w:b/>
          <w:bCs/>
          <w:color w:val="000000"/>
          <w:kern w:val="0"/>
          <w:sz w:val="20"/>
          <w:szCs w:val="20"/>
        </w:rPr>
        <w:t>清单 2 Locks 代码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90500" cy="190500"/>
            <wp:effectExtent l="0" t="0" r="0" b="0"/>
            <wp:docPr id="24" name="图片 24"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90500" cy="190500"/>
                    </a:xfrm>
                    <a:prstGeom prst="rect">
                      <a:avLst/>
                    </a:prstGeom>
                    <a:noFill/>
                    <a:ln>
                      <a:noFill/>
                    </a:ln>
                  </pic:spPr>
                </pic:pic>
              </a:graphicData>
            </a:graphic>
          </wp:inline>
        </w:drawing>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package org.zk.locks;</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lastRenderedPageBreak/>
        <w:t xml:space="preserve">    import org.apache.log4j.Logger;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org.apache.zookeeper.CreateMode;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org.apache.zookeeper.KeeperException;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org.apache.zookeeper.WatchedEvent;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org.apache.zookeeper.ZooDefs;</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org.apache.zookeeper.data.Stat;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org.zk.leader.election.TestMainClient;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java.util.Arrays;</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java.util.List;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locks</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Author By: sunddenly工作室</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Created Date: 2014-11-13 16:49:40</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class</w:t>
      </w:r>
      <w:r>
        <w:rPr>
          <w:rFonts w:ascii="宋体" w:eastAsia="宋体" w:hAnsi="宋体" w:cs="宋体"/>
          <w:color w:val="000000"/>
          <w:kern w:val="0"/>
          <w:sz w:val="24"/>
          <w:szCs w:val="24"/>
        </w:rPr>
        <w:t xml:space="preserve"> Locks extends TestMainClient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static</w:t>
      </w:r>
      <w:r>
        <w:rPr>
          <w:rFonts w:ascii="宋体" w:eastAsia="宋体" w:hAnsi="宋体" w:cs="宋体"/>
          <w:color w:val="000000"/>
          <w:kern w:val="0"/>
          <w:sz w:val="24"/>
          <w:szCs w:val="24"/>
        </w:rPr>
        <w:t xml:space="preserve"> final Logger logger = Logger.getLogger(Locks.</w:t>
      </w:r>
      <w:r>
        <w:rPr>
          <w:rFonts w:ascii="宋体" w:eastAsia="宋体" w:hAnsi="宋体" w:cs="宋体"/>
          <w:color w:val="0000FF"/>
          <w:kern w:val="0"/>
          <w:sz w:val="24"/>
          <w:szCs w:val="24"/>
        </w:rPr>
        <w:t>class</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String myZnode;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Locks(String connectString, String root)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super(connectString);</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this</w:t>
      </w:r>
      <w:r>
        <w:rPr>
          <w:rFonts w:ascii="宋体" w:eastAsia="宋体" w:hAnsi="宋体" w:cs="宋体"/>
          <w:color w:val="000000"/>
          <w:kern w:val="0"/>
          <w:sz w:val="24"/>
          <w:szCs w:val="24"/>
        </w:rPr>
        <w:t>.root = root;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 (zk != </w:t>
      </w:r>
      <w:r>
        <w:rPr>
          <w:rFonts w:ascii="宋体" w:eastAsia="宋体" w:hAnsi="宋体" w:cs="宋体"/>
          <w:color w:val="0000FF"/>
          <w:kern w:val="0"/>
          <w:sz w:val="24"/>
          <w:szCs w:val="24"/>
        </w:rPr>
        <w:t>null</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try</w:t>
      </w: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Stat s = zk.exists(root, </w:t>
      </w:r>
      <w:r>
        <w:rPr>
          <w:rFonts w:ascii="宋体" w:eastAsia="宋体" w:hAnsi="宋体" w:cs="宋体"/>
          <w:color w:val="0000FF"/>
          <w:kern w:val="0"/>
          <w:sz w:val="24"/>
          <w:szCs w:val="24"/>
        </w:rPr>
        <w:t>false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 (s == </w:t>
      </w:r>
      <w:r>
        <w:rPr>
          <w:rFonts w:ascii="宋体" w:eastAsia="宋体" w:hAnsi="宋体" w:cs="宋体"/>
          <w:color w:val="0000FF"/>
          <w:kern w:val="0"/>
          <w:sz w:val="24"/>
          <w:szCs w:val="24"/>
        </w:rPr>
        <w:t>null</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zk.create(root,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byte</w:t>
      </w:r>
      <w:r>
        <w:rPr>
          <w:rFonts w:ascii="宋体" w:eastAsia="宋体" w:hAnsi="宋体" w:cs="宋体"/>
          <w:color w:val="000000"/>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 ZooDefs.Ids.OPEN_ACL_UNSAFE, CreateMode.PERSISTENT);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(KeeperException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(InterruptedException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getLock() throws KeeperException, InterruptedException{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List&lt;String&gt; list = zk.getChildren(root, </w:t>
      </w:r>
      <w:r>
        <w:rPr>
          <w:rFonts w:ascii="宋体" w:eastAsia="宋体" w:hAnsi="宋体" w:cs="宋体"/>
          <w:color w:val="0000FF"/>
          <w:kern w:val="0"/>
          <w:sz w:val="24"/>
          <w:szCs w:val="24"/>
        </w:rPr>
        <w:t>false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String[] nodes = list.toArray(</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String[list.size()]);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Arrays.sort(nodes);</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(myZnode.equals(root+</w:t>
      </w:r>
      <w:r>
        <w:rPr>
          <w:rFonts w:ascii="宋体" w:eastAsia="宋体" w:hAnsi="宋体" w:cs="宋体"/>
          <w:color w:val="800000"/>
          <w:kern w:val="0"/>
          <w:sz w:val="24"/>
          <w:szCs w:val="24"/>
        </w:rPr>
        <w:t>"/"</w:t>
      </w:r>
      <w:r>
        <w:rPr>
          <w:rFonts w:ascii="宋体" w:eastAsia="宋体" w:hAnsi="宋体" w:cs="宋体"/>
          <w:color w:val="000000"/>
          <w:kern w:val="0"/>
          <w:sz w:val="24"/>
          <w:szCs w:val="24"/>
        </w:rPr>
        <w:t>+nodes[</w:t>
      </w:r>
      <w:r>
        <w:rPr>
          <w:rFonts w:ascii="宋体" w:eastAsia="宋体" w:hAnsi="宋体" w:cs="宋体"/>
          <w:color w:val="800080"/>
          <w:kern w:val="0"/>
          <w:sz w:val="24"/>
          <w:szCs w:val="24"/>
        </w:rPr>
        <w:t>0</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doAction();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else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lastRenderedPageBreak/>
        <w:t xml:space="preserve">                waitForLock(nodes[</w:t>
      </w:r>
      <w:r>
        <w:rPr>
          <w:rFonts w:ascii="宋体" w:eastAsia="宋体" w:hAnsi="宋体" w:cs="宋体"/>
          <w:color w:val="800080"/>
          <w:kern w:val="0"/>
          <w:sz w:val="24"/>
          <w:szCs w:val="24"/>
        </w:rPr>
        <w:t>0</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check() throws InterruptedException, KeeperException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myZnode = zk.create(root + </w:t>
      </w:r>
      <w:r>
        <w:rPr>
          <w:rFonts w:ascii="宋体" w:eastAsia="宋体" w:hAnsi="宋体" w:cs="宋体"/>
          <w:color w:val="800000"/>
          <w:kern w:val="0"/>
          <w:sz w:val="24"/>
          <w:szCs w:val="24"/>
        </w:rPr>
        <w:t>"/lock_"</w:t>
      </w: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byte</w:t>
      </w:r>
      <w:r>
        <w:rPr>
          <w:rFonts w:ascii="宋体" w:eastAsia="宋体" w:hAnsi="宋体" w:cs="宋体"/>
          <w:color w:val="000000"/>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 ZooDefs.Ids.OPEN_ACL_UNSAFE,CreateMode.EPHEMERAL_SEQUENTIAL);</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getLock();</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waitForLock(String lower) throws InterruptedException, KeeperException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Stat stat = zk.exists(root + </w:t>
      </w:r>
      <w:r>
        <w:rPr>
          <w:rFonts w:ascii="宋体" w:eastAsia="宋体" w:hAnsi="宋体" w:cs="宋体"/>
          <w:color w:val="800000"/>
          <w:kern w:val="0"/>
          <w:sz w:val="24"/>
          <w:szCs w:val="24"/>
        </w:rPr>
        <w:t>"/"</w:t>
      </w:r>
      <w:r>
        <w:rPr>
          <w:rFonts w:ascii="宋体" w:eastAsia="宋体" w:hAnsi="宋体" w:cs="宋体"/>
          <w:color w:val="000000"/>
          <w:kern w:val="0"/>
          <w:sz w:val="24"/>
          <w:szCs w:val="24"/>
        </w:rPr>
        <w:t xml:space="preserve"> + lower,</w:t>
      </w:r>
      <w:r>
        <w:rPr>
          <w:rFonts w:ascii="宋体" w:eastAsia="宋体" w:hAnsi="宋体" w:cs="宋体"/>
          <w:color w:val="0000FF"/>
          <w:kern w:val="0"/>
          <w:sz w:val="24"/>
          <w:szCs w:val="24"/>
        </w:rPr>
        <w:t>true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(stat != </w:t>
      </w:r>
      <w:r>
        <w:rPr>
          <w:rFonts w:ascii="宋体" w:eastAsia="宋体" w:hAnsi="宋体" w:cs="宋体"/>
          <w:color w:val="0000FF"/>
          <w:kern w:val="0"/>
          <w:sz w:val="24"/>
          <w:szCs w:val="24"/>
        </w:rPr>
        <w:t>null</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mutex.wait();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else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getLock();</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@Override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process(WatchedEvent </w:t>
      </w:r>
      <w:r>
        <w:rPr>
          <w:rFonts w:ascii="宋体" w:eastAsia="宋体" w:hAnsi="宋体" w:cs="宋体"/>
          <w:color w:val="0000FF"/>
          <w:kern w:val="0"/>
          <w:sz w:val="24"/>
          <w:szCs w:val="24"/>
        </w:rPr>
        <w:t>event</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w:t>
      </w:r>
      <w:r>
        <w:rPr>
          <w:rFonts w:ascii="宋体" w:eastAsia="宋体" w:hAnsi="宋体" w:cs="宋体"/>
          <w:color w:val="0000FF"/>
          <w:kern w:val="0"/>
          <w:sz w:val="24"/>
          <w:szCs w:val="24"/>
        </w:rPr>
        <w:t>event</w:t>
      </w:r>
      <w:r>
        <w:rPr>
          <w:rFonts w:ascii="宋体" w:eastAsia="宋体" w:hAnsi="宋体" w:cs="宋体"/>
          <w:color w:val="000000"/>
          <w:kern w:val="0"/>
          <w:sz w:val="24"/>
          <w:szCs w:val="24"/>
        </w:rPr>
        <w:t>.getType() == Event.EventType.NodeDeleted){</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System.</w:t>
      </w:r>
      <w:r>
        <w:rPr>
          <w:rFonts w:ascii="宋体" w:eastAsia="宋体" w:hAnsi="宋体" w:cs="宋体"/>
          <w:color w:val="0000FF"/>
          <w:kern w:val="0"/>
          <w:sz w:val="24"/>
          <w:szCs w:val="24"/>
        </w:rPr>
        <w:t>out</w:t>
      </w:r>
      <w:r>
        <w:rPr>
          <w:rFonts w:ascii="宋体" w:eastAsia="宋体" w:hAnsi="宋体" w:cs="宋体"/>
          <w:color w:val="000000"/>
          <w:kern w:val="0"/>
          <w:sz w:val="24"/>
          <w:szCs w:val="24"/>
        </w:rPr>
        <w:t>.println(</w:t>
      </w:r>
      <w:r>
        <w:rPr>
          <w:rFonts w:ascii="宋体" w:eastAsia="宋体" w:hAnsi="宋体" w:cs="宋体"/>
          <w:color w:val="800000"/>
          <w:kern w:val="0"/>
          <w:sz w:val="24"/>
          <w:szCs w:val="24"/>
        </w:rPr>
        <w:t>"得到通知"</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super.process(</w:t>
      </w:r>
      <w:r>
        <w:rPr>
          <w:rFonts w:ascii="宋体" w:eastAsia="宋体" w:hAnsi="宋体" w:cs="宋体"/>
          <w:color w:val="0000FF"/>
          <w:kern w:val="0"/>
          <w:sz w:val="24"/>
          <w:szCs w:val="24"/>
        </w:rPr>
        <w:t>event</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doAction();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private</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doAction(){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System.</w:t>
      </w:r>
      <w:r>
        <w:rPr>
          <w:rFonts w:ascii="宋体" w:eastAsia="宋体" w:hAnsi="宋体" w:cs="宋体"/>
          <w:color w:val="0000FF"/>
          <w:kern w:val="0"/>
          <w:sz w:val="24"/>
          <w:szCs w:val="24"/>
        </w:rPr>
        <w:t>out</w:t>
      </w:r>
      <w:r>
        <w:rPr>
          <w:rFonts w:ascii="宋体" w:eastAsia="宋体" w:hAnsi="宋体" w:cs="宋体"/>
          <w:color w:val="000000"/>
          <w:kern w:val="0"/>
          <w:sz w:val="24"/>
          <w:szCs w:val="24"/>
        </w:rPr>
        <w:t>.println(</w:t>
      </w:r>
      <w:r>
        <w:rPr>
          <w:rFonts w:ascii="宋体" w:eastAsia="宋体" w:hAnsi="宋体" w:cs="宋体"/>
          <w:color w:val="800000"/>
          <w:kern w:val="0"/>
          <w:sz w:val="24"/>
          <w:szCs w:val="24"/>
        </w:rPr>
        <w:t>"同步队列已经得到同步，可以开始执行后面的任务了"</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static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main(String[] args)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String connectString = </w:t>
      </w:r>
      <w:r>
        <w:rPr>
          <w:rFonts w:ascii="宋体" w:eastAsia="宋体" w:hAnsi="宋体" w:cs="宋体"/>
          <w:color w:val="800000"/>
          <w:kern w:val="0"/>
          <w:sz w:val="24"/>
          <w:szCs w:val="24"/>
        </w:rPr>
        <w:t>"localhost:2181"</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Locks lk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Locks(connectString, </w:t>
      </w:r>
      <w:r>
        <w:rPr>
          <w:rFonts w:ascii="宋体" w:eastAsia="宋体" w:hAnsi="宋体" w:cs="宋体"/>
          <w:color w:val="800000"/>
          <w:kern w:val="0"/>
          <w:sz w:val="24"/>
          <w:szCs w:val="24"/>
        </w:rPr>
        <w:t>"/locks"</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try</w:t>
      </w: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lk.check();</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(InterruptedException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(KeeperException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pStyle w:val="5"/>
      </w:pPr>
      <w:r>
        <w:lastRenderedPageBreak/>
        <w:t xml:space="preserve">2.5 </w:t>
      </w:r>
      <w:r>
        <w:t>集群管理（</w:t>
      </w:r>
      <w:r>
        <w:t>Cluster Management</w:t>
      </w:r>
      <w: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(1) </w:t>
      </w:r>
      <w:r>
        <w:rPr>
          <w:rFonts w:ascii="Verdana" w:eastAsia="宋体" w:hAnsi="Verdana" w:cs="宋体"/>
          <w:b/>
          <w:bCs/>
          <w:color w:val="000000"/>
          <w:kern w:val="0"/>
          <w:sz w:val="20"/>
          <w:szCs w:val="20"/>
        </w:rPr>
        <w:t>典型场景描述</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集群机器监控</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这通常用于那种对集群中机器状态，机器在线率有较高要求的场景，能够快速对集群中机器变化作出响应。这样的场景中，往往有一个监控系统，实时检测集</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群机器是否存活。过去的做法通常是：监控系统通过某种手段（比如</w:t>
      </w:r>
      <w:r>
        <w:rPr>
          <w:rFonts w:ascii="Verdana" w:eastAsia="宋体" w:hAnsi="Verdana" w:cs="宋体"/>
          <w:color w:val="000000"/>
          <w:kern w:val="0"/>
          <w:sz w:val="20"/>
          <w:szCs w:val="20"/>
        </w:rPr>
        <w:t>ping</w:t>
      </w:r>
      <w:r>
        <w:rPr>
          <w:rFonts w:ascii="Verdana" w:eastAsia="宋体" w:hAnsi="Verdana" w:cs="宋体"/>
          <w:color w:val="000000"/>
          <w:kern w:val="0"/>
          <w:sz w:val="20"/>
          <w:szCs w:val="20"/>
        </w:rPr>
        <w:t>）定时检测每个机器，或者每个机器自己定时向监控系统汇报</w:t>
      </w:r>
      <w:r>
        <w:rPr>
          <w:rFonts w:ascii="Verdana" w:eastAsia="宋体" w:hAnsi="Verdana" w:cs="宋体"/>
          <w:color w:val="000000"/>
          <w:kern w:val="0"/>
          <w:sz w:val="20"/>
          <w:szCs w:val="20"/>
        </w:rPr>
        <w:t>"</w:t>
      </w:r>
      <w:r>
        <w:rPr>
          <w:rFonts w:ascii="Verdana" w:eastAsia="宋体" w:hAnsi="Verdana" w:cs="宋体"/>
          <w:color w:val="000000"/>
          <w:kern w:val="0"/>
          <w:sz w:val="20"/>
          <w:szCs w:val="20"/>
        </w:rPr>
        <w:t>我还活着</w:t>
      </w:r>
      <w:r>
        <w:rPr>
          <w:rFonts w:ascii="Verdana" w:eastAsia="宋体" w:hAnsi="Verdana" w:cs="宋体"/>
          <w:color w:val="000000"/>
          <w:kern w:val="0"/>
          <w:sz w:val="20"/>
          <w:szCs w:val="20"/>
        </w:rPr>
        <w:t>"</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这种做法可行，但是存在两个比较明显的问题：</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集群中机器有变动的时候，牵连修改的东西比较多。</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宋体"/>
          <w:color w:val="000000"/>
          <w:kern w:val="0"/>
          <w:sz w:val="20"/>
          <w:szCs w:val="20"/>
        </w:rPr>
        <w:t> </w:t>
      </w:r>
      <w:r>
        <w:rPr>
          <w:rFonts w:ascii="Verdana" w:eastAsia="宋体" w:hAnsi="Verdana" w:cs="宋体"/>
          <w:color w:val="000000"/>
          <w:kern w:val="0"/>
          <w:sz w:val="20"/>
          <w:szCs w:val="20"/>
        </w:rPr>
        <w:t>有一定的延时。</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利用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中两个特性，就可以实施另一种集群机器存活性监控系统：</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客户端在节点</w:t>
      </w:r>
      <w:r>
        <w:rPr>
          <w:rFonts w:ascii="Verdana" w:eastAsia="宋体" w:hAnsi="Verdana" w:cs="宋体"/>
          <w:color w:val="000000"/>
          <w:kern w:val="0"/>
          <w:sz w:val="20"/>
          <w:szCs w:val="20"/>
        </w:rPr>
        <w:t xml:space="preserve"> x </w:t>
      </w:r>
      <w:r>
        <w:rPr>
          <w:rFonts w:ascii="Verdana" w:eastAsia="宋体" w:hAnsi="Verdana" w:cs="宋体"/>
          <w:color w:val="000000"/>
          <w:kern w:val="0"/>
          <w:sz w:val="20"/>
          <w:szCs w:val="20"/>
        </w:rPr>
        <w:t>上注册一个</w:t>
      </w:r>
      <w:r>
        <w:rPr>
          <w:rFonts w:ascii="Verdana" w:eastAsia="宋体" w:hAnsi="Verdana" w:cs="宋体"/>
          <w:color w:val="000000"/>
          <w:kern w:val="0"/>
          <w:sz w:val="20"/>
          <w:szCs w:val="20"/>
        </w:rPr>
        <w:t>Watcher</w:t>
      </w:r>
      <w:r>
        <w:rPr>
          <w:rFonts w:ascii="Verdana" w:eastAsia="宋体" w:hAnsi="Verdana" w:cs="宋体"/>
          <w:color w:val="000000"/>
          <w:kern w:val="0"/>
          <w:sz w:val="20"/>
          <w:szCs w:val="20"/>
        </w:rPr>
        <w:t>，那么如果</w:t>
      </w:r>
      <w:r>
        <w:rPr>
          <w:rFonts w:ascii="Verdana" w:eastAsia="宋体" w:hAnsi="Verdana" w:cs="宋体"/>
          <w:color w:val="000000"/>
          <w:kern w:val="0"/>
          <w:sz w:val="20"/>
          <w:szCs w:val="20"/>
        </w:rPr>
        <w:t xml:space="preserve"> x </w:t>
      </w:r>
      <w:r>
        <w:rPr>
          <w:rFonts w:ascii="Verdana" w:eastAsia="宋体" w:hAnsi="Verdana" w:cs="宋体"/>
          <w:color w:val="000000"/>
          <w:kern w:val="0"/>
          <w:sz w:val="20"/>
          <w:szCs w:val="20"/>
        </w:rPr>
        <w:t>的子节点变化了，会通知该客户端。</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创建</w:t>
      </w:r>
      <w:r>
        <w:rPr>
          <w:rFonts w:ascii="Verdana" w:eastAsia="宋体" w:hAnsi="Verdana" w:cs="宋体"/>
          <w:color w:val="000000"/>
          <w:kern w:val="0"/>
          <w:sz w:val="20"/>
          <w:szCs w:val="20"/>
        </w:rPr>
        <w:t>EPHEMERAL</w:t>
      </w:r>
      <w:r>
        <w:rPr>
          <w:rFonts w:ascii="Verdana" w:eastAsia="宋体" w:hAnsi="Verdana" w:cs="宋体"/>
          <w:color w:val="000000"/>
          <w:kern w:val="0"/>
          <w:sz w:val="20"/>
          <w:szCs w:val="20"/>
        </w:rPr>
        <w:t>类型的节点，一旦客户端和服务器的会话结束或过期，那么该节点就会消失。</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Master</w:t>
      </w:r>
      <w:r>
        <w:rPr>
          <w:rFonts w:ascii="Verdana" w:eastAsia="宋体" w:hAnsi="Verdana" w:cs="宋体"/>
          <w:b/>
          <w:bCs/>
          <w:color w:val="000000"/>
          <w:kern w:val="0"/>
          <w:sz w:val="20"/>
          <w:szCs w:val="20"/>
        </w:rPr>
        <w:t>选举：</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Master</w:t>
      </w:r>
      <w:r>
        <w:rPr>
          <w:rFonts w:ascii="Verdana" w:eastAsia="宋体" w:hAnsi="Verdana" w:cs="宋体"/>
          <w:color w:val="000000"/>
          <w:kern w:val="0"/>
          <w:sz w:val="20"/>
          <w:szCs w:val="20"/>
        </w:rPr>
        <w:t>选举则是</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中最为经典的使用场景了，在分布式环境中，相同的业务应用分布在不同的机器上，有些业务逻辑，</w:t>
      </w:r>
      <w:r>
        <w:rPr>
          <w:rFonts w:ascii="Verdana" w:eastAsia="宋体" w:hAnsi="Verdana" w:cs="宋体"/>
          <w:b/>
          <w:bCs/>
          <w:color w:val="000000"/>
          <w:kern w:val="0"/>
          <w:sz w:val="20"/>
          <w:szCs w:val="20"/>
        </w:rPr>
        <w:t>例如</w:t>
      </w:r>
      <w:r>
        <w:rPr>
          <w:rFonts w:ascii="Verdana" w:eastAsia="宋体" w:hAnsi="Verdana" w:cs="宋体"/>
          <w:color w:val="000000"/>
          <w:kern w:val="0"/>
          <w:sz w:val="20"/>
          <w:szCs w:val="20"/>
        </w:rPr>
        <w:t>一些耗时的计算，网络</w:t>
      </w:r>
      <w:r>
        <w:rPr>
          <w:rFonts w:ascii="Verdana" w:eastAsia="宋体" w:hAnsi="Verdana" w:cs="宋体"/>
          <w:color w:val="000000"/>
          <w:kern w:val="0"/>
          <w:sz w:val="20"/>
          <w:szCs w:val="20"/>
        </w:rPr>
        <w:t>I/O</w:t>
      </w:r>
      <w:r>
        <w:rPr>
          <w:rFonts w:ascii="Verdana" w:eastAsia="宋体" w:hAnsi="Verdana" w:cs="宋体"/>
          <w:color w:val="000000"/>
          <w:kern w:val="0"/>
          <w:sz w:val="20"/>
          <w:szCs w:val="20"/>
        </w:rPr>
        <w:t>处，往往只需要让整个集群中的某一台机器进行执行，其余机器可以共享这个结果，这样可以大大减少重复劳动，提高性能，于是这个</w:t>
      </w:r>
      <w:r>
        <w:rPr>
          <w:rFonts w:ascii="Verdana" w:eastAsia="宋体" w:hAnsi="Verdana" w:cs="宋体"/>
          <w:color w:val="000000"/>
          <w:kern w:val="0"/>
          <w:sz w:val="20"/>
          <w:szCs w:val="20"/>
        </w:rPr>
        <w:t>master</w:t>
      </w:r>
      <w:r>
        <w:rPr>
          <w:rFonts w:ascii="Verdana" w:eastAsia="宋体" w:hAnsi="Verdana" w:cs="宋体"/>
          <w:color w:val="000000"/>
          <w:kern w:val="0"/>
          <w:sz w:val="20"/>
          <w:szCs w:val="20"/>
        </w:rPr>
        <w:t>选举便是这种场景下的碰到的主要问题。</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利用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中两个特性，就可以实施另一种集群中</w:t>
      </w:r>
      <w:r>
        <w:rPr>
          <w:rFonts w:ascii="Verdana" w:eastAsia="宋体" w:hAnsi="Verdana" w:cs="宋体"/>
          <w:color w:val="000000"/>
          <w:kern w:val="0"/>
          <w:sz w:val="20"/>
          <w:szCs w:val="20"/>
        </w:rPr>
        <w:t>Master</w:t>
      </w:r>
      <w:r>
        <w:rPr>
          <w:rFonts w:ascii="Verdana" w:eastAsia="宋体" w:hAnsi="Verdana" w:cs="宋体"/>
          <w:color w:val="000000"/>
          <w:kern w:val="0"/>
          <w:sz w:val="20"/>
          <w:szCs w:val="20"/>
        </w:rPr>
        <w:t>选举：</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利用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的强一致性，能够保证在分布式高并发情况下节点创建的全局唯一性，即：同时有多个客户端请求创建</w:t>
      </w:r>
      <w:r>
        <w:rPr>
          <w:rFonts w:ascii="Verdana" w:eastAsia="宋体" w:hAnsi="Verdana" w:cs="宋体"/>
          <w:color w:val="000000"/>
          <w:kern w:val="0"/>
          <w:sz w:val="20"/>
          <w:szCs w:val="20"/>
        </w:rPr>
        <w:t xml:space="preserve"> /Master </w:t>
      </w:r>
      <w:r>
        <w:rPr>
          <w:rFonts w:ascii="Verdana" w:eastAsia="宋体" w:hAnsi="Verdana" w:cs="宋体"/>
          <w:color w:val="000000"/>
          <w:kern w:val="0"/>
          <w:sz w:val="20"/>
          <w:szCs w:val="20"/>
        </w:rPr>
        <w:t>节点，最终一定只有一个客户端请求能够创建成功。利用这个特性，就能很轻易的在分布式环境中进行</w:t>
      </w:r>
      <w:r>
        <w:rPr>
          <w:rFonts w:ascii="Verdana" w:eastAsia="宋体" w:hAnsi="Verdana" w:cs="宋体"/>
          <w:color w:val="FF0000"/>
          <w:kern w:val="0"/>
          <w:sz w:val="20"/>
          <w:szCs w:val="20"/>
        </w:rPr>
        <w:t>集群选举了。</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宋体"/>
          <w:color w:val="000000"/>
          <w:kern w:val="0"/>
          <w:sz w:val="20"/>
          <w:szCs w:val="20"/>
        </w:rPr>
        <w:t>另外，这种场景演化一下，就是</w:t>
      </w:r>
      <w:r>
        <w:rPr>
          <w:rFonts w:ascii="Verdana" w:eastAsia="宋体" w:hAnsi="Verdana" w:cs="宋体"/>
          <w:color w:val="FF0000"/>
          <w:kern w:val="0"/>
          <w:sz w:val="20"/>
          <w:szCs w:val="20"/>
        </w:rPr>
        <w:t>动态</w:t>
      </w:r>
      <w:r>
        <w:rPr>
          <w:rFonts w:ascii="Verdana" w:eastAsia="宋体" w:hAnsi="Verdana" w:cs="宋体"/>
          <w:color w:val="FF0000"/>
          <w:kern w:val="0"/>
          <w:sz w:val="20"/>
          <w:szCs w:val="20"/>
        </w:rPr>
        <w:t>Master</w:t>
      </w:r>
      <w:r>
        <w:rPr>
          <w:rFonts w:ascii="Verdana" w:eastAsia="宋体" w:hAnsi="Verdana" w:cs="宋体"/>
          <w:color w:val="FF0000"/>
          <w:kern w:val="0"/>
          <w:sz w:val="20"/>
          <w:szCs w:val="20"/>
        </w:rPr>
        <w:t>选举。这就要用到</w:t>
      </w:r>
      <w:r>
        <w:rPr>
          <w:rFonts w:ascii="Verdana" w:eastAsia="宋体" w:hAnsi="Verdana" w:cs="宋体"/>
          <w:color w:val="FF0000"/>
          <w:kern w:val="0"/>
          <w:sz w:val="20"/>
          <w:szCs w:val="20"/>
        </w:rPr>
        <w:t> </w:t>
      </w:r>
      <w:r>
        <w:rPr>
          <w:rFonts w:ascii="Verdana" w:eastAsia="宋体" w:hAnsi="Verdana" w:cs="宋体"/>
          <w:color w:val="0000FF"/>
          <w:kern w:val="0"/>
          <w:sz w:val="20"/>
          <w:szCs w:val="20"/>
        </w:rPr>
        <w:t>EPHEMERAL_SEQUENTIAL</w:t>
      </w:r>
      <w:r>
        <w:rPr>
          <w:rFonts w:ascii="Verdana" w:eastAsia="宋体" w:hAnsi="Verdana" w:cs="宋体"/>
          <w:color w:val="0000FF"/>
          <w:kern w:val="0"/>
          <w:sz w:val="20"/>
          <w:szCs w:val="20"/>
        </w:rPr>
        <w:t>类型节点的特性了，这样每个节点会自动被编号。允许所有请求都能够创建成功，但是得有个创建顺序，每次选取序列号最小的那个机器作为</w:t>
      </w:r>
      <w:r>
        <w:rPr>
          <w:rFonts w:ascii="Verdana" w:eastAsia="宋体" w:hAnsi="Verdana" w:cs="宋体"/>
          <w:color w:val="0000FF"/>
          <w:kern w:val="0"/>
          <w:sz w:val="20"/>
          <w:szCs w:val="20"/>
        </w:rPr>
        <w:t xml:space="preserve">Master </w:t>
      </w:r>
      <w:r>
        <w:rPr>
          <w:rFonts w:ascii="Verdana" w:eastAsia="宋体" w:hAnsi="Verdana" w:cs="宋体"/>
          <w:color w:val="0000FF"/>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(2) </w:t>
      </w:r>
      <w:r>
        <w:rPr>
          <w:rFonts w:ascii="Verdana" w:eastAsia="宋体" w:hAnsi="Verdana" w:cs="宋体"/>
          <w:b/>
          <w:bCs/>
          <w:color w:val="000000"/>
          <w:kern w:val="0"/>
          <w:sz w:val="20"/>
          <w:szCs w:val="20"/>
        </w:rPr>
        <w:t>应用</w:t>
      </w:r>
    </w:p>
    <w:p w:rsidR="001A7847" w:rsidRDefault="007D395D">
      <w:pPr>
        <w:rPr>
          <w:rFonts w:ascii="Verdana" w:eastAsia="宋体" w:hAnsi="Verdana" w:cs="宋体"/>
          <w:color w:val="000000"/>
          <w:kern w:val="0"/>
          <w:sz w:val="20"/>
          <w:szCs w:val="20"/>
        </w:rPr>
      </w:pPr>
      <w:r>
        <w:rPr>
          <w:rFonts w:ascii="Verdana" w:eastAsia="宋体" w:hAnsi="Verdana" w:cs="宋体"/>
          <w:color w:val="000000"/>
          <w:kern w:val="0"/>
          <w:sz w:val="20"/>
          <w:szCs w:val="20"/>
        </w:rPr>
        <w:t>在搜索系统中，如果集群中每个机器都生成一份全量索引，不仅耗时，而且不能保证彼此间索引数据一致。因此让集群中的</w:t>
      </w:r>
      <w:r>
        <w:rPr>
          <w:rFonts w:ascii="Verdana" w:eastAsia="宋体" w:hAnsi="Verdana" w:cs="宋体"/>
          <w:color w:val="000000"/>
          <w:kern w:val="0"/>
          <w:sz w:val="20"/>
          <w:szCs w:val="20"/>
        </w:rPr>
        <w:t>Master</w:t>
      </w:r>
      <w:r>
        <w:rPr>
          <w:rFonts w:ascii="Verdana" w:eastAsia="宋体" w:hAnsi="Verdana" w:cs="宋体"/>
          <w:color w:val="000000"/>
          <w:kern w:val="0"/>
          <w:sz w:val="20"/>
          <w:szCs w:val="20"/>
        </w:rPr>
        <w:t>来迚行全量索引的生</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成，然后同步到集群中其它机器。另外，</w:t>
      </w:r>
      <w:r>
        <w:rPr>
          <w:rFonts w:ascii="Verdana" w:eastAsia="宋体" w:hAnsi="Verdana" w:cs="宋体"/>
          <w:color w:val="000000"/>
          <w:kern w:val="0"/>
          <w:sz w:val="20"/>
          <w:szCs w:val="20"/>
        </w:rPr>
        <w:t>Master</w:t>
      </w:r>
      <w:r>
        <w:rPr>
          <w:rFonts w:ascii="Verdana" w:eastAsia="宋体" w:hAnsi="Verdana" w:cs="宋体"/>
          <w:color w:val="000000"/>
          <w:kern w:val="0"/>
          <w:sz w:val="20"/>
          <w:szCs w:val="20"/>
        </w:rPr>
        <w:t>选丼的容灾措施是，可以随时迚行手动挃定</w:t>
      </w:r>
      <w:r>
        <w:rPr>
          <w:rFonts w:ascii="Verdana" w:eastAsia="宋体" w:hAnsi="Verdana" w:cs="宋体"/>
          <w:color w:val="000000"/>
          <w:kern w:val="0"/>
          <w:sz w:val="20"/>
          <w:szCs w:val="20"/>
        </w:rPr>
        <w:t>master</w:t>
      </w:r>
      <w:r>
        <w:rPr>
          <w:rFonts w:ascii="Verdana" w:eastAsia="宋体" w:hAnsi="Verdana" w:cs="宋体"/>
          <w:color w:val="000000"/>
          <w:kern w:val="0"/>
          <w:sz w:val="20"/>
          <w:szCs w:val="20"/>
        </w:rPr>
        <w:t>，就是说应用在</w:t>
      </w:r>
      <w:r>
        <w:rPr>
          <w:rFonts w:ascii="Verdana" w:eastAsia="宋体" w:hAnsi="Verdana" w:cs="宋体"/>
          <w:color w:val="000000"/>
          <w:kern w:val="0"/>
          <w:sz w:val="20"/>
          <w:szCs w:val="20"/>
        </w:rPr>
        <w:t>zk</w:t>
      </w:r>
      <w:r>
        <w:rPr>
          <w:rFonts w:ascii="Verdana" w:eastAsia="宋体" w:hAnsi="Verdana" w:cs="宋体"/>
          <w:color w:val="000000"/>
          <w:kern w:val="0"/>
          <w:sz w:val="20"/>
          <w:szCs w:val="20"/>
        </w:rPr>
        <w:t>在无法获取</w:t>
      </w:r>
      <w:r>
        <w:rPr>
          <w:rFonts w:ascii="Verdana" w:eastAsia="宋体" w:hAnsi="Verdana" w:cs="宋体"/>
          <w:color w:val="000000"/>
          <w:kern w:val="0"/>
          <w:sz w:val="20"/>
          <w:szCs w:val="20"/>
        </w:rPr>
        <w:t>master</w:t>
      </w:r>
      <w:r>
        <w:rPr>
          <w:rFonts w:ascii="Verdana" w:eastAsia="宋体" w:hAnsi="Verdana" w:cs="宋体"/>
          <w:color w:val="000000"/>
          <w:kern w:val="0"/>
          <w:sz w:val="20"/>
          <w:szCs w:val="20"/>
        </w:rPr>
        <w:t>信息</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时，可以通过比如</w:t>
      </w:r>
      <w:r>
        <w:rPr>
          <w:rFonts w:ascii="Verdana" w:eastAsia="宋体" w:hAnsi="Verdana" w:cs="宋体"/>
          <w:color w:val="000000"/>
          <w:kern w:val="0"/>
          <w:sz w:val="20"/>
          <w:szCs w:val="20"/>
        </w:rPr>
        <w:t>http</w:t>
      </w:r>
      <w:r>
        <w:rPr>
          <w:rFonts w:ascii="Verdana" w:eastAsia="宋体" w:hAnsi="Verdana" w:cs="宋体"/>
          <w:color w:val="000000"/>
          <w:kern w:val="0"/>
          <w:sz w:val="20"/>
          <w:szCs w:val="20"/>
        </w:rPr>
        <w:t>方式，向一个地方获取</w:t>
      </w:r>
      <w:r>
        <w:rPr>
          <w:rFonts w:ascii="Verdana" w:eastAsia="宋体" w:hAnsi="Verdana" w:cs="宋体"/>
          <w:color w:val="000000"/>
          <w:kern w:val="0"/>
          <w:sz w:val="20"/>
          <w:szCs w:val="20"/>
        </w:rPr>
        <w:t>master</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sym w:font="Symbol" w:char="F06C"/>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在</w:t>
      </w:r>
      <w:r>
        <w:rPr>
          <w:rFonts w:ascii="Verdana" w:eastAsia="宋体" w:hAnsi="Verdana" w:cs="宋体"/>
          <w:color w:val="000000"/>
          <w:kern w:val="0"/>
          <w:sz w:val="20"/>
          <w:szCs w:val="20"/>
        </w:rPr>
        <w:t>Hbase</w:t>
      </w:r>
      <w:r>
        <w:rPr>
          <w:rFonts w:ascii="Verdana" w:eastAsia="宋体" w:hAnsi="Verdana" w:cs="宋体"/>
          <w:color w:val="000000"/>
          <w:kern w:val="0"/>
          <w:sz w:val="20"/>
          <w:szCs w:val="20"/>
        </w:rPr>
        <w:t>中，也是使用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来实现动态</w:t>
      </w:r>
      <w:r>
        <w:rPr>
          <w:rFonts w:ascii="Verdana" w:eastAsia="宋体" w:hAnsi="Verdana" w:cs="宋体"/>
          <w:color w:val="000000"/>
          <w:kern w:val="0"/>
          <w:sz w:val="20"/>
          <w:szCs w:val="20"/>
        </w:rPr>
        <w:t>HMaster</w:t>
      </w:r>
      <w:r>
        <w:rPr>
          <w:rFonts w:ascii="Verdana" w:eastAsia="宋体" w:hAnsi="Verdana" w:cs="宋体"/>
          <w:color w:val="000000"/>
          <w:kern w:val="0"/>
          <w:sz w:val="20"/>
          <w:szCs w:val="20"/>
        </w:rPr>
        <w:t>的选举。在</w:t>
      </w:r>
      <w:r>
        <w:rPr>
          <w:rFonts w:ascii="Verdana" w:eastAsia="宋体" w:hAnsi="Verdana" w:cs="宋体"/>
          <w:color w:val="000000"/>
          <w:kern w:val="0"/>
          <w:sz w:val="20"/>
          <w:szCs w:val="20"/>
        </w:rPr>
        <w:t>Hbase</w:t>
      </w:r>
      <w:r>
        <w:rPr>
          <w:rFonts w:ascii="Verdana" w:eastAsia="宋体" w:hAnsi="Verdana" w:cs="宋体"/>
          <w:color w:val="000000"/>
          <w:kern w:val="0"/>
          <w:sz w:val="20"/>
          <w:szCs w:val="20"/>
        </w:rPr>
        <w:t>实现中，会在</w:t>
      </w:r>
      <w:r>
        <w:rPr>
          <w:rFonts w:ascii="Verdana" w:eastAsia="宋体" w:hAnsi="Verdana" w:cs="宋体"/>
          <w:color w:val="000000"/>
          <w:kern w:val="0"/>
          <w:sz w:val="20"/>
          <w:szCs w:val="20"/>
        </w:rPr>
        <w:t>ZK</w:t>
      </w:r>
      <w:r>
        <w:rPr>
          <w:rFonts w:ascii="Verdana" w:eastAsia="宋体" w:hAnsi="Verdana" w:cs="宋体"/>
          <w:color w:val="000000"/>
          <w:kern w:val="0"/>
          <w:sz w:val="20"/>
          <w:szCs w:val="20"/>
        </w:rPr>
        <w:t>上存储一些</w:t>
      </w:r>
      <w:r>
        <w:rPr>
          <w:rFonts w:ascii="Verdana" w:eastAsia="宋体" w:hAnsi="Verdana" w:cs="宋体"/>
          <w:color w:val="000000"/>
          <w:kern w:val="0"/>
          <w:sz w:val="20"/>
          <w:szCs w:val="20"/>
        </w:rPr>
        <w:t>ROOT</w:t>
      </w:r>
      <w:r>
        <w:rPr>
          <w:rFonts w:ascii="Verdana" w:eastAsia="宋体" w:hAnsi="Verdana" w:cs="宋体"/>
          <w:color w:val="000000"/>
          <w:kern w:val="0"/>
          <w:sz w:val="20"/>
          <w:szCs w:val="20"/>
        </w:rPr>
        <w:t>表的地址和</w:t>
      </w:r>
      <w:r>
        <w:rPr>
          <w:rFonts w:ascii="Verdana" w:eastAsia="宋体" w:hAnsi="Verdana" w:cs="宋体"/>
          <w:color w:val="000000"/>
          <w:kern w:val="0"/>
          <w:sz w:val="20"/>
          <w:szCs w:val="20"/>
        </w:rPr>
        <w:t xml:space="preserve">HMaster </w:t>
      </w:r>
      <w:r>
        <w:rPr>
          <w:rFonts w:ascii="Verdana" w:eastAsia="宋体" w:hAnsi="Verdana" w:cs="宋体"/>
          <w:color w:val="000000"/>
          <w:kern w:val="0"/>
          <w:sz w:val="20"/>
          <w:szCs w:val="20"/>
        </w:rPr>
        <w:t>的地址，</w:t>
      </w:r>
      <w:r>
        <w:rPr>
          <w:rFonts w:ascii="Verdana" w:eastAsia="宋体" w:hAnsi="Verdana" w:cs="宋体"/>
          <w:color w:val="000000"/>
          <w:kern w:val="0"/>
          <w:sz w:val="20"/>
          <w:szCs w:val="20"/>
        </w:rPr>
        <w:t>HRegionServer</w:t>
      </w:r>
      <w:r>
        <w:rPr>
          <w:rFonts w:ascii="Verdana" w:eastAsia="宋体" w:hAnsi="Verdana" w:cs="宋体"/>
          <w:color w:val="000000"/>
          <w:kern w:val="0"/>
          <w:sz w:val="20"/>
          <w:szCs w:val="20"/>
        </w:rPr>
        <w:t>也会把自己以临时节点（</w:t>
      </w:r>
      <w:r>
        <w:rPr>
          <w:rFonts w:ascii="Verdana" w:eastAsia="宋体" w:hAnsi="Verdana" w:cs="宋体"/>
          <w:color w:val="000000"/>
          <w:kern w:val="0"/>
          <w:sz w:val="20"/>
          <w:szCs w:val="20"/>
        </w:rPr>
        <w:t>Ephemeral</w:t>
      </w:r>
      <w:r>
        <w:rPr>
          <w:rFonts w:ascii="Verdana" w:eastAsia="宋体" w:hAnsi="Verdana" w:cs="宋体"/>
          <w:color w:val="000000"/>
          <w:kern w:val="0"/>
          <w:sz w:val="20"/>
          <w:szCs w:val="20"/>
        </w:rPr>
        <w:t>）的方式注册到</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中，使得</w:t>
      </w:r>
      <w:r>
        <w:rPr>
          <w:rFonts w:ascii="Verdana" w:eastAsia="宋体" w:hAnsi="Verdana" w:cs="宋体"/>
          <w:color w:val="000000"/>
          <w:kern w:val="0"/>
          <w:sz w:val="20"/>
          <w:szCs w:val="20"/>
        </w:rPr>
        <w:t>HMaster</w:t>
      </w:r>
      <w:r>
        <w:rPr>
          <w:rFonts w:ascii="Verdana" w:eastAsia="宋体" w:hAnsi="Verdana" w:cs="宋体"/>
          <w:color w:val="000000"/>
          <w:kern w:val="0"/>
          <w:sz w:val="20"/>
          <w:szCs w:val="20"/>
        </w:rPr>
        <w:t>可以随时感知到各</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个</w:t>
      </w:r>
      <w:r>
        <w:rPr>
          <w:rFonts w:ascii="Verdana" w:eastAsia="宋体" w:hAnsi="Verdana" w:cs="宋体"/>
          <w:color w:val="000000"/>
          <w:kern w:val="0"/>
          <w:sz w:val="20"/>
          <w:szCs w:val="20"/>
        </w:rPr>
        <w:t>HRegionServer</w:t>
      </w:r>
      <w:r>
        <w:rPr>
          <w:rFonts w:ascii="Verdana" w:eastAsia="宋体" w:hAnsi="Verdana" w:cs="宋体"/>
          <w:color w:val="000000"/>
          <w:kern w:val="0"/>
          <w:sz w:val="20"/>
          <w:szCs w:val="20"/>
        </w:rPr>
        <w:t>的存活状态，同时，一旦</w:t>
      </w:r>
      <w:r>
        <w:rPr>
          <w:rFonts w:ascii="Verdana" w:eastAsia="宋体" w:hAnsi="Verdana" w:cs="宋体"/>
          <w:color w:val="000000"/>
          <w:kern w:val="0"/>
          <w:sz w:val="20"/>
          <w:szCs w:val="20"/>
        </w:rPr>
        <w:t>HMaster</w:t>
      </w:r>
      <w:r>
        <w:rPr>
          <w:rFonts w:ascii="Verdana" w:eastAsia="宋体" w:hAnsi="Verdana" w:cs="宋体"/>
          <w:color w:val="000000"/>
          <w:kern w:val="0"/>
          <w:sz w:val="20"/>
          <w:szCs w:val="20"/>
        </w:rPr>
        <w:t>出现问题，会重新选丼出一个</w:t>
      </w:r>
      <w:r>
        <w:rPr>
          <w:rFonts w:ascii="Verdana" w:eastAsia="宋体" w:hAnsi="Verdana" w:cs="宋体"/>
          <w:color w:val="000000"/>
          <w:kern w:val="0"/>
          <w:sz w:val="20"/>
          <w:szCs w:val="20"/>
        </w:rPr>
        <w:t>HMaster</w:t>
      </w:r>
      <w:r>
        <w:rPr>
          <w:rFonts w:ascii="Verdana" w:eastAsia="宋体" w:hAnsi="Verdana" w:cs="宋体"/>
          <w:color w:val="000000"/>
          <w:kern w:val="0"/>
          <w:sz w:val="20"/>
          <w:szCs w:val="20"/>
        </w:rPr>
        <w:t>来运行，从而避免了</w:t>
      </w:r>
      <w:r>
        <w:rPr>
          <w:rFonts w:ascii="Verdana" w:eastAsia="宋体" w:hAnsi="Verdana" w:cs="宋体"/>
          <w:color w:val="000000"/>
          <w:kern w:val="0"/>
          <w:sz w:val="20"/>
          <w:szCs w:val="20"/>
        </w:rPr>
        <w:t>HMaster</w:t>
      </w:r>
      <w:r>
        <w:rPr>
          <w:rFonts w:ascii="Verdana" w:eastAsia="宋体" w:hAnsi="Verdana" w:cs="宋体"/>
          <w:color w:val="000000"/>
          <w:kern w:val="0"/>
          <w:sz w:val="20"/>
          <w:szCs w:val="20"/>
        </w:rPr>
        <w:t>的单</w:t>
      </w:r>
      <w:r>
        <w:rPr>
          <w:rFonts w:ascii="Verdana" w:eastAsia="宋体" w:hAnsi="Verdana" w:cs="宋体"/>
          <w:color w:val="000000"/>
          <w:kern w:val="0"/>
          <w:sz w:val="20"/>
          <w:szCs w:val="20"/>
        </w:rPr>
        <w:lastRenderedPageBreak/>
        <w:t>点问</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题的存活状态，同时，一旦</w:t>
      </w:r>
      <w:r>
        <w:rPr>
          <w:rFonts w:ascii="Verdana" w:eastAsia="宋体" w:hAnsi="Verdana" w:cs="宋体"/>
          <w:color w:val="000000"/>
          <w:kern w:val="0"/>
          <w:sz w:val="20"/>
          <w:szCs w:val="20"/>
        </w:rPr>
        <w:t>HMaster</w:t>
      </w:r>
      <w:r>
        <w:rPr>
          <w:rFonts w:ascii="Verdana" w:eastAsia="宋体" w:hAnsi="Verdana" w:cs="宋体"/>
          <w:color w:val="000000"/>
          <w:kern w:val="0"/>
          <w:sz w:val="20"/>
          <w:szCs w:val="20"/>
        </w:rPr>
        <w:t>出现问题，会重新选丼出一个</w:t>
      </w:r>
      <w:r>
        <w:rPr>
          <w:rFonts w:ascii="Verdana" w:eastAsia="宋体" w:hAnsi="Verdana" w:cs="宋体"/>
          <w:color w:val="000000"/>
          <w:kern w:val="0"/>
          <w:sz w:val="20"/>
          <w:szCs w:val="20"/>
        </w:rPr>
        <w:t>HMaster</w:t>
      </w:r>
      <w:r>
        <w:rPr>
          <w:rFonts w:ascii="Verdana" w:eastAsia="宋体" w:hAnsi="Verdana" w:cs="宋体"/>
          <w:color w:val="000000"/>
          <w:kern w:val="0"/>
          <w:sz w:val="20"/>
          <w:szCs w:val="20"/>
        </w:rPr>
        <w:t>来运行，从而避免了</w:t>
      </w:r>
      <w:r>
        <w:rPr>
          <w:rFonts w:ascii="Verdana" w:eastAsia="宋体" w:hAnsi="Verdana" w:cs="宋体"/>
          <w:color w:val="000000"/>
          <w:kern w:val="0"/>
          <w:sz w:val="20"/>
          <w:szCs w:val="20"/>
        </w:rPr>
        <w:t>HMaster</w:t>
      </w:r>
      <w:r>
        <w:rPr>
          <w:rFonts w:ascii="Verdana" w:eastAsia="宋体" w:hAnsi="Verdana" w:cs="宋体"/>
          <w:color w:val="000000"/>
          <w:kern w:val="0"/>
          <w:sz w:val="20"/>
          <w:szCs w:val="20"/>
        </w:rPr>
        <w:t>的单点问题。</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(3) </w:t>
      </w:r>
      <w:r>
        <w:rPr>
          <w:rFonts w:ascii="Verdana" w:eastAsia="宋体" w:hAnsi="Verdana" w:cs="宋体"/>
          <w:b/>
          <w:bCs/>
          <w:color w:val="000000"/>
          <w:kern w:val="0"/>
          <w:sz w:val="20"/>
          <w:szCs w:val="20"/>
        </w:rPr>
        <w:t>应用举例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集群监控：</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应用集群中，我们常常需要让每一个机器知道集群中或依赖的其他某一个集群中哪些机器是活着的，并且在集群机器因为宕机，网络断链等原因能够不在人工</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介入的情况下迅速通知到每一个机器，</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能够很容易的实现集群管理的功能，如有多台</w:t>
      </w:r>
      <w:r>
        <w:rPr>
          <w:rFonts w:ascii="Verdana" w:eastAsia="宋体" w:hAnsi="Verdana" w:cs="宋体"/>
          <w:color w:val="000000"/>
          <w:kern w:val="0"/>
          <w:sz w:val="20"/>
          <w:szCs w:val="20"/>
        </w:rPr>
        <w:t xml:space="preserve"> Server </w:t>
      </w:r>
      <w:r>
        <w:rPr>
          <w:rFonts w:ascii="Verdana" w:eastAsia="宋体" w:hAnsi="Verdana" w:cs="宋体"/>
          <w:color w:val="000000"/>
          <w:kern w:val="0"/>
          <w:sz w:val="20"/>
          <w:szCs w:val="20"/>
        </w:rPr>
        <w:t>组成一个服务集群，那么必须要一个</w:t>
      </w:r>
      <w:r>
        <w:rPr>
          <w:rFonts w:ascii="Verdana" w:eastAsia="宋体" w:hAnsi="Verdana" w:cs="宋体"/>
          <w:color w:val="000000"/>
          <w:kern w:val="0"/>
          <w:sz w:val="20"/>
          <w:szCs w:val="20"/>
        </w:rPr>
        <w:t>"</w:t>
      </w:r>
      <w:r>
        <w:rPr>
          <w:rFonts w:ascii="Verdana" w:eastAsia="宋体" w:hAnsi="Verdana" w:cs="宋体"/>
          <w:color w:val="000000"/>
          <w:kern w:val="0"/>
          <w:sz w:val="20"/>
          <w:szCs w:val="20"/>
        </w:rPr>
        <w:t>总管</w:t>
      </w:r>
      <w:r>
        <w:rPr>
          <w:rFonts w:ascii="Verdana" w:eastAsia="宋体" w:hAnsi="Verdana" w:cs="宋体"/>
          <w:color w:val="000000"/>
          <w:kern w:val="0"/>
          <w:sz w:val="20"/>
          <w:szCs w:val="20"/>
        </w:rPr>
        <w:t>"</w:t>
      </w:r>
      <w:r>
        <w:rPr>
          <w:rFonts w:ascii="Verdana" w:eastAsia="宋体" w:hAnsi="Verdana" w:cs="宋体"/>
          <w:color w:val="000000"/>
          <w:kern w:val="0"/>
          <w:sz w:val="20"/>
          <w:szCs w:val="20"/>
        </w:rPr>
        <w:t>知道当前集群中每台机器的服务状态，一旦有机器不能提供服务，集群中其它集群必须知道，从而做出调整重新分配服</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务策略。同样当增加集群的服务能力时，就会增加一台或多台</w:t>
      </w:r>
      <w:r>
        <w:rPr>
          <w:rFonts w:ascii="Verdana" w:eastAsia="宋体" w:hAnsi="Verdana" w:cs="宋体"/>
          <w:color w:val="000000"/>
          <w:kern w:val="0"/>
          <w:sz w:val="20"/>
          <w:szCs w:val="20"/>
        </w:rPr>
        <w:t xml:space="preserve"> Server</w:t>
      </w:r>
      <w:r>
        <w:rPr>
          <w:rFonts w:ascii="Verdana" w:eastAsia="宋体" w:hAnsi="Verdana" w:cs="宋体"/>
          <w:color w:val="000000"/>
          <w:kern w:val="0"/>
          <w:sz w:val="20"/>
          <w:szCs w:val="20"/>
        </w:rPr>
        <w:t>，同样也必须让</w:t>
      </w:r>
      <w:r>
        <w:rPr>
          <w:rFonts w:ascii="Verdana" w:eastAsia="宋体" w:hAnsi="Verdana" w:cs="宋体"/>
          <w:color w:val="000000"/>
          <w:kern w:val="0"/>
          <w:sz w:val="20"/>
          <w:szCs w:val="20"/>
        </w:rPr>
        <w:t>"</w:t>
      </w:r>
      <w:r>
        <w:rPr>
          <w:rFonts w:ascii="Verdana" w:eastAsia="宋体" w:hAnsi="Verdana" w:cs="宋体"/>
          <w:color w:val="000000"/>
          <w:kern w:val="0"/>
          <w:sz w:val="20"/>
          <w:szCs w:val="20"/>
        </w:rPr>
        <w:t>总管</w:t>
      </w:r>
      <w:r>
        <w:rPr>
          <w:rFonts w:ascii="Verdana" w:eastAsia="宋体" w:hAnsi="Verdana" w:cs="宋体"/>
          <w:color w:val="000000"/>
          <w:kern w:val="0"/>
          <w:sz w:val="20"/>
          <w:szCs w:val="20"/>
        </w:rPr>
        <w:t>"</w:t>
      </w:r>
      <w:r>
        <w:rPr>
          <w:rFonts w:ascii="Verdana" w:eastAsia="宋体" w:hAnsi="Verdana" w:cs="宋体"/>
          <w:color w:val="000000"/>
          <w:kern w:val="0"/>
          <w:sz w:val="20"/>
          <w:szCs w:val="20"/>
        </w:rPr>
        <w:t>知道，这就是</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的集群监控功能。</w:t>
      </w:r>
    </w:p>
    <w:p w:rsidR="001A7847" w:rsidRDefault="007D395D">
      <w:r>
        <w:rPr>
          <w:noProof/>
        </w:rPr>
        <w:drawing>
          <wp:inline distT="0" distB="0" distL="0" distR="0">
            <wp:extent cx="5256530" cy="619950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96"/>
                    <a:stretch>
                      <a:fillRect/>
                    </a:stretch>
                  </pic:blipFill>
                  <pic:spPr>
                    <a:xfrm>
                      <a:off x="0" y="0"/>
                      <a:ext cx="5257143" cy="6200000"/>
                    </a:xfrm>
                    <a:prstGeom prst="rect">
                      <a:avLst/>
                    </a:prstGeom>
                  </pic:spPr>
                </pic:pic>
              </a:graphicData>
            </a:graphic>
          </wp:inline>
        </w:drawing>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比如我在</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服务器端有一个</w:t>
      </w:r>
      <w:r>
        <w:rPr>
          <w:rFonts w:ascii="Verdana" w:hAnsi="Verdana"/>
          <w:color w:val="000000"/>
          <w:sz w:val="20"/>
          <w:szCs w:val="20"/>
          <w:shd w:val="clear" w:color="auto" w:fill="FFFFFF"/>
        </w:rPr>
        <w:t>znode</w:t>
      </w:r>
      <w:r>
        <w:rPr>
          <w:rFonts w:ascii="Verdana" w:hAnsi="Verdana"/>
          <w:color w:val="000000"/>
          <w:sz w:val="20"/>
          <w:szCs w:val="20"/>
          <w:shd w:val="clear" w:color="auto" w:fill="FFFFFF"/>
        </w:rPr>
        <w:t>叫</w:t>
      </w:r>
      <w:r>
        <w:rPr>
          <w:rStyle w:val="ac"/>
          <w:rFonts w:ascii="Verdana" w:hAnsi="Verdana"/>
          <w:color w:val="000000"/>
          <w:sz w:val="20"/>
          <w:szCs w:val="20"/>
          <w:shd w:val="clear" w:color="auto" w:fill="FFFFFF"/>
        </w:rPr>
        <w:t>/Configuration</w:t>
      </w:r>
      <w:r>
        <w:rPr>
          <w:rFonts w:ascii="Verdana" w:hAnsi="Verdana"/>
          <w:color w:val="000000"/>
          <w:sz w:val="20"/>
          <w:szCs w:val="20"/>
          <w:shd w:val="clear" w:color="auto" w:fill="FFFFFF"/>
        </w:rPr>
        <w:t>，那么集群中每一个机器启动的时候都去这个节点下创建一个</w:t>
      </w:r>
      <w:r>
        <w:rPr>
          <w:rFonts w:ascii="Verdana" w:hAnsi="Verdana"/>
          <w:color w:val="000000"/>
          <w:sz w:val="20"/>
          <w:szCs w:val="20"/>
          <w:shd w:val="clear" w:color="auto" w:fill="FFFFFF"/>
        </w:rPr>
        <w:t>EPHEMERAL</w:t>
      </w:r>
      <w:r>
        <w:rPr>
          <w:rFonts w:ascii="Verdana" w:hAnsi="Verdana"/>
          <w:color w:val="000000"/>
          <w:sz w:val="20"/>
          <w:szCs w:val="20"/>
          <w:shd w:val="clear" w:color="auto" w:fill="FFFFFF"/>
        </w:rPr>
        <w:t>类型的节点，比如</w:t>
      </w:r>
      <w:r>
        <w:rPr>
          <w:rFonts w:ascii="Verdana" w:hAnsi="Verdana"/>
          <w:color w:val="000000"/>
          <w:sz w:val="20"/>
          <w:szCs w:val="20"/>
          <w:shd w:val="clear" w:color="auto" w:fill="FFFFFF"/>
        </w:rPr>
        <w:t>server1</w:t>
      </w:r>
      <w:r>
        <w:rPr>
          <w:rFonts w:ascii="Verdana" w:hAnsi="Verdana"/>
          <w:color w:val="000000"/>
          <w:sz w:val="20"/>
          <w:szCs w:val="20"/>
          <w:shd w:val="clear" w:color="auto" w:fill="FFFFFF"/>
        </w:rPr>
        <w:t>创建</w:t>
      </w:r>
      <w:r>
        <w:rPr>
          <w:rStyle w:val="ac"/>
          <w:rFonts w:ascii="Verdana" w:hAnsi="Verdana"/>
          <w:color w:val="000000"/>
          <w:sz w:val="20"/>
          <w:szCs w:val="20"/>
          <w:shd w:val="clear" w:color="auto" w:fill="FFFFFF"/>
        </w:rPr>
        <w:t>/Configuration</w:t>
      </w:r>
      <w:r>
        <w:rPr>
          <w:rFonts w:ascii="Verdana" w:hAnsi="Verdana"/>
          <w:color w:val="000000"/>
          <w:sz w:val="20"/>
          <w:szCs w:val="20"/>
          <w:shd w:val="clear" w:color="auto" w:fill="FFFFFF"/>
        </w:rPr>
        <w:t> /Server1</w:t>
      </w:r>
      <w:r>
        <w:rPr>
          <w:rFonts w:ascii="Verdana" w:hAnsi="Verdana"/>
          <w:color w:val="000000"/>
          <w:sz w:val="20"/>
          <w:szCs w:val="20"/>
          <w:shd w:val="clear" w:color="auto" w:fill="FFFFFF"/>
        </w:rPr>
        <w:t>，</w:t>
      </w:r>
      <w:r>
        <w:rPr>
          <w:rFonts w:ascii="Verdana" w:hAnsi="Verdana"/>
          <w:color w:val="000000"/>
          <w:sz w:val="20"/>
          <w:szCs w:val="20"/>
          <w:shd w:val="clear" w:color="auto" w:fill="FFFFFF"/>
        </w:rPr>
        <w:t>server2</w:t>
      </w:r>
      <w:r>
        <w:rPr>
          <w:rFonts w:ascii="Verdana" w:hAnsi="Verdana"/>
          <w:color w:val="000000"/>
          <w:sz w:val="20"/>
          <w:szCs w:val="20"/>
          <w:shd w:val="clear" w:color="auto" w:fill="FFFFFF"/>
        </w:rPr>
        <w:t>创建</w:t>
      </w:r>
      <w:r>
        <w:rPr>
          <w:rStyle w:val="ac"/>
          <w:rFonts w:ascii="Verdana" w:hAnsi="Verdana"/>
          <w:color w:val="000000"/>
          <w:sz w:val="20"/>
          <w:szCs w:val="20"/>
          <w:shd w:val="clear" w:color="auto" w:fill="FFFFFF"/>
        </w:rPr>
        <w:t>/Configuration</w:t>
      </w:r>
      <w:r>
        <w:rPr>
          <w:rFonts w:ascii="Verdana" w:hAnsi="Verdana"/>
          <w:color w:val="000000"/>
          <w:sz w:val="20"/>
          <w:szCs w:val="20"/>
          <w:shd w:val="clear" w:color="auto" w:fill="FFFFFF"/>
        </w:rPr>
        <w:t> /Server1</w:t>
      </w:r>
      <w:r>
        <w:rPr>
          <w:rFonts w:ascii="Verdana" w:hAnsi="Verdana"/>
          <w:color w:val="000000"/>
          <w:sz w:val="20"/>
          <w:szCs w:val="20"/>
          <w:shd w:val="clear" w:color="auto" w:fill="FFFFFF"/>
        </w:rPr>
        <w:t>，然后</w:t>
      </w:r>
      <w:r>
        <w:rPr>
          <w:rFonts w:ascii="Verdana" w:hAnsi="Verdana"/>
          <w:color w:val="000000"/>
          <w:sz w:val="20"/>
          <w:szCs w:val="20"/>
          <w:shd w:val="clear" w:color="auto" w:fill="FFFFFF"/>
        </w:rPr>
        <w:t>Server1</w:t>
      </w:r>
      <w:r>
        <w:rPr>
          <w:rFonts w:ascii="Verdana" w:hAnsi="Verdana"/>
          <w:color w:val="000000"/>
          <w:sz w:val="20"/>
          <w:szCs w:val="20"/>
          <w:shd w:val="clear" w:color="auto" w:fill="FFFFFF"/>
        </w:rPr>
        <w:t>和</w:t>
      </w:r>
      <w:r>
        <w:rPr>
          <w:rFonts w:ascii="Verdana" w:hAnsi="Verdana"/>
          <w:color w:val="000000"/>
          <w:sz w:val="20"/>
          <w:szCs w:val="20"/>
          <w:shd w:val="clear" w:color="auto" w:fill="FFFFFF"/>
        </w:rPr>
        <w:t>Server2</w:t>
      </w:r>
      <w:r>
        <w:rPr>
          <w:rFonts w:ascii="Verdana" w:hAnsi="Verdana"/>
          <w:color w:val="000000"/>
          <w:sz w:val="20"/>
          <w:szCs w:val="20"/>
          <w:shd w:val="clear" w:color="auto" w:fill="FFFFFF"/>
        </w:rPr>
        <w:t>都</w:t>
      </w:r>
      <w:r>
        <w:rPr>
          <w:rFonts w:ascii="Verdana" w:hAnsi="Verdana"/>
          <w:color w:val="000000"/>
          <w:sz w:val="20"/>
          <w:szCs w:val="20"/>
          <w:shd w:val="clear" w:color="auto" w:fill="FFFFFF"/>
        </w:rPr>
        <w:t xml:space="preserve">watch /Configuration </w:t>
      </w:r>
      <w:r>
        <w:rPr>
          <w:rFonts w:ascii="Verdana" w:hAnsi="Verdana"/>
          <w:color w:val="000000"/>
          <w:sz w:val="20"/>
          <w:szCs w:val="20"/>
          <w:shd w:val="clear" w:color="auto" w:fill="FFFFFF"/>
        </w:rPr>
        <w:t>这个父节点，那么也就是这个父节点下数据或者子节点变化都会通知对该节点进行</w:t>
      </w:r>
      <w:r>
        <w:rPr>
          <w:rFonts w:ascii="Verdana" w:hAnsi="Verdana"/>
          <w:color w:val="000000"/>
          <w:sz w:val="20"/>
          <w:szCs w:val="20"/>
          <w:shd w:val="clear" w:color="auto" w:fill="FFFFFF"/>
        </w:rPr>
        <w:t>watch</w:t>
      </w:r>
      <w:r>
        <w:rPr>
          <w:rFonts w:ascii="Verdana" w:hAnsi="Verdana"/>
          <w:color w:val="000000"/>
          <w:sz w:val="20"/>
          <w:szCs w:val="20"/>
          <w:shd w:val="clear" w:color="auto" w:fill="FFFFFF"/>
        </w:rPr>
        <w:t>的客户端。因为</w:t>
      </w:r>
      <w:r>
        <w:rPr>
          <w:rFonts w:ascii="Verdana" w:hAnsi="Verdana"/>
          <w:color w:val="000000"/>
          <w:sz w:val="20"/>
          <w:szCs w:val="20"/>
          <w:shd w:val="clear" w:color="auto" w:fill="FFFFFF"/>
        </w:rPr>
        <w:t>EPHEMERAL</w:t>
      </w:r>
      <w:r>
        <w:rPr>
          <w:rFonts w:ascii="Verdana" w:hAnsi="Verdana"/>
          <w:color w:val="000000"/>
          <w:sz w:val="20"/>
          <w:szCs w:val="20"/>
          <w:shd w:val="clear" w:color="auto" w:fill="FFFFFF"/>
        </w:rPr>
        <w:t>类型节点有一个很重要的特性，就</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是客户端和服务器端连接断掉或者</w:t>
      </w:r>
      <w:r>
        <w:rPr>
          <w:rFonts w:ascii="Verdana" w:hAnsi="Verdana"/>
          <w:color w:val="000000"/>
          <w:sz w:val="20"/>
          <w:szCs w:val="20"/>
          <w:shd w:val="clear" w:color="auto" w:fill="FFFFFF"/>
        </w:rPr>
        <w:t>session</w:t>
      </w:r>
      <w:r>
        <w:rPr>
          <w:rFonts w:ascii="Verdana" w:hAnsi="Verdana"/>
          <w:color w:val="000000"/>
          <w:sz w:val="20"/>
          <w:szCs w:val="20"/>
          <w:shd w:val="clear" w:color="auto" w:fill="FFFFFF"/>
        </w:rPr>
        <w:t>过期就会使节点消失，那么在某一个机器挂掉或者断链的时候，其对应的节点就会消</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失，然后集群中所有对</w:t>
      </w:r>
      <w:r>
        <w:rPr>
          <w:rStyle w:val="ac"/>
          <w:rFonts w:ascii="Verdana" w:hAnsi="Verdana"/>
          <w:color w:val="000000"/>
          <w:sz w:val="20"/>
          <w:szCs w:val="20"/>
          <w:shd w:val="clear" w:color="auto" w:fill="FFFFFF"/>
        </w:rPr>
        <w:t>/Configuration</w:t>
      </w:r>
      <w:r>
        <w:rPr>
          <w:rFonts w:ascii="Verdana" w:hAnsi="Verdana"/>
          <w:color w:val="000000"/>
          <w:sz w:val="20"/>
          <w:szCs w:val="20"/>
          <w:shd w:val="clear" w:color="auto" w:fill="FFFFFF"/>
        </w:rPr>
        <w:t>进行</w:t>
      </w:r>
      <w:r>
        <w:rPr>
          <w:rFonts w:ascii="Verdana" w:hAnsi="Verdana"/>
          <w:color w:val="000000"/>
          <w:sz w:val="20"/>
          <w:szCs w:val="20"/>
          <w:shd w:val="clear" w:color="auto" w:fill="FFFFFF"/>
        </w:rPr>
        <w:t>watch</w:t>
      </w:r>
      <w:r>
        <w:rPr>
          <w:rFonts w:ascii="Verdana" w:hAnsi="Verdana"/>
          <w:color w:val="000000"/>
          <w:sz w:val="20"/>
          <w:szCs w:val="20"/>
          <w:shd w:val="clear" w:color="auto" w:fill="FFFFFF"/>
        </w:rPr>
        <w:t>的客户端都会收到通知，然后取得最新列表即可。</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Master</w:t>
      </w:r>
      <w:r>
        <w:rPr>
          <w:rFonts w:ascii="Verdana" w:eastAsia="宋体" w:hAnsi="Verdana" w:cs="宋体"/>
          <w:b/>
          <w:bCs/>
          <w:color w:val="000000"/>
          <w:kern w:val="0"/>
          <w:sz w:val="20"/>
          <w:szCs w:val="20"/>
        </w:rPr>
        <w:t>选举：</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不仅能够维护当前的集群中机器的服务状态，而且能够选出一个</w:t>
      </w:r>
      <w:r>
        <w:rPr>
          <w:rFonts w:ascii="Verdana" w:eastAsia="宋体" w:hAnsi="Verdana" w:cs="宋体"/>
          <w:color w:val="000000"/>
          <w:kern w:val="0"/>
          <w:sz w:val="20"/>
          <w:szCs w:val="20"/>
        </w:rPr>
        <w:t>"</w:t>
      </w:r>
      <w:r>
        <w:rPr>
          <w:rFonts w:ascii="Verdana" w:eastAsia="宋体" w:hAnsi="Verdana" w:cs="宋体"/>
          <w:color w:val="000000"/>
          <w:kern w:val="0"/>
          <w:sz w:val="20"/>
          <w:szCs w:val="20"/>
        </w:rPr>
        <w:t>总管</w:t>
      </w:r>
      <w:r>
        <w:rPr>
          <w:rFonts w:ascii="Verdana" w:eastAsia="宋体" w:hAnsi="Verdana" w:cs="宋体"/>
          <w:color w:val="000000"/>
          <w:kern w:val="0"/>
          <w:sz w:val="20"/>
          <w:szCs w:val="20"/>
        </w:rPr>
        <w:t>"</w:t>
      </w:r>
      <w:r>
        <w:rPr>
          <w:rFonts w:ascii="Verdana" w:eastAsia="宋体" w:hAnsi="Verdana" w:cs="宋体"/>
          <w:color w:val="000000"/>
          <w:kern w:val="0"/>
          <w:sz w:val="20"/>
          <w:szCs w:val="20"/>
        </w:rPr>
        <w:t>，让这个总管来管理集群，这就是</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的另一个功能</w:t>
      </w:r>
      <w:r>
        <w:rPr>
          <w:rFonts w:ascii="Verdana" w:eastAsia="宋体" w:hAnsi="Verdana" w:cs="宋体"/>
          <w:color w:val="000000"/>
          <w:kern w:val="0"/>
          <w:sz w:val="20"/>
          <w:szCs w:val="20"/>
        </w:rPr>
        <w:t xml:space="preserve"> Leader Election</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如何实现</w:t>
      </w:r>
      <w:r>
        <w:rPr>
          <w:rFonts w:ascii="Verdana" w:eastAsia="宋体" w:hAnsi="Verdana" w:cs="宋体"/>
          <w:color w:val="000000"/>
          <w:kern w:val="0"/>
          <w:sz w:val="20"/>
          <w:szCs w:val="20"/>
        </w:rPr>
        <w:t xml:space="preserve"> Leader Election</w:t>
      </w:r>
      <w:r>
        <w:rPr>
          <w:rFonts w:ascii="Verdana" w:eastAsia="宋体" w:hAnsi="Verdana" w:cs="宋体"/>
          <w:color w:val="000000"/>
          <w:kern w:val="0"/>
          <w:sz w:val="20"/>
          <w:szCs w:val="20"/>
        </w:rPr>
        <w:t>，也就是选出一个</w:t>
      </w:r>
      <w:r>
        <w:rPr>
          <w:rFonts w:ascii="Verdana" w:eastAsia="宋体" w:hAnsi="Verdana" w:cs="宋体"/>
          <w:color w:val="000000"/>
          <w:kern w:val="0"/>
          <w:sz w:val="20"/>
          <w:szCs w:val="20"/>
        </w:rPr>
        <w:t xml:space="preserve"> Master Server</w:t>
      </w:r>
      <w:r>
        <w:rPr>
          <w:rFonts w:ascii="Verdana" w:eastAsia="宋体" w:hAnsi="Verdana" w:cs="宋体"/>
          <w:color w:val="000000"/>
          <w:kern w:val="0"/>
          <w:sz w:val="20"/>
          <w:szCs w:val="20"/>
        </w:rPr>
        <w:t>。和前面的一样每台</w:t>
      </w:r>
      <w:r>
        <w:rPr>
          <w:rFonts w:ascii="Verdana" w:eastAsia="宋体" w:hAnsi="Verdana" w:cs="宋体"/>
          <w:color w:val="000000"/>
          <w:kern w:val="0"/>
          <w:sz w:val="20"/>
          <w:szCs w:val="20"/>
        </w:rPr>
        <w:t xml:space="preserve"> Server </w:t>
      </w:r>
      <w:r>
        <w:rPr>
          <w:rFonts w:ascii="Verdana" w:eastAsia="宋体" w:hAnsi="Verdana" w:cs="宋体"/>
          <w:color w:val="000000"/>
          <w:kern w:val="0"/>
          <w:sz w:val="20"/>
          <w:szCs w:val="20"/>
        </w:rPr>
        <w:t>创建一个</w:t>
      </w:r>
      <w:r>
        <w:rPr>
          <w:rFonts w:ascii="Verdana" w:eastAsia="宋体" w:hAnsi="Verdana" w:cs="宋体"/>
          <w:color w:val="000000"/>
          <w:kern w:val="0"/>
          <w:sz w:val="20"/>
          <w:szCs w:val="20"/>
        </w:rPr>
        <w:t xml:space="preserve"> EPHEMERAL </w:t>
      </w:r>
      <w:r>
        <w:rPr>
          <w:rFonts w:ascii="Verdana" w:eastAsia="宋体" w:hAnsi="Verdana" w:cs="宋体"/>
          <w:color w:val="000000"/>
          <w:kern w:val="0"/>
          <w:sz w:val="20"/>
          <w:szCs w:val="20"/>
        </w:rPr>
        <w:t>目录节点，不同的是它还是一个</w:t>
      </w:r>
      <w:r>
        <w:rPr>
          <w:rFonts w:ascii="Verdana" w:eastAsia="宋体" w:hAnsi="Verdana" w:cs="宋体"/>
          <w:color w:val="000000"/>
          <w:kern w:val="0"/>
          <w:sz w:val="20"/>
          <w:szCs w:val="20"/>
        </w:rPr>
        <w:t xml:space="preserve"> SEQUENTIAL </w:t>
      </w:r>
      <w:r>
        <w:rPr>
          <w:rFonts w:ascii="Verdana" w:eastAsia="宋体" w:hAnsi="Verdana" w:cs="宋体"/>
          <w:color w:val="000000"/>
          <w:kern w:val="0"/>
          <w:sz w:val="20"/>
          <w:szCs w:val="20"/>
        </w:rPr>
        <w:t>目录节点，所以它是个</w:t>
      </w:r>
      <w:r>
        <w:rPr>
          <w:rFonts w:ascii="Verdana" w:eastAsia="宋体" w:hAnsi="Verdana" w:cs="宋体"/>
          <w:color w:val="000000"/>
          <w:kern w:val="0"/>
          <w:sz w:val="20"/>
          <w:szCs w:val="20"/>
        </w:rPr>
        <w:t xml:space="preserve"> EPHEMERAL_SEQUENTIAL </w:t>
      </w:r>
      <w:r>
        <w:rPr>
          <w:rFonts w:ascii="Verdana" w:eastAsia="宋体" w:hAnsi="Verdana" w:cs="宋体"/>
          <w:color w:val="000000"/>
          <w:kern w:val="0"/>
          <w:sz w:val="20"/>
          <w:szCs w:val="20"/>
        </w:rPr>
        <w:t>目录节点。之所以它是</w:t>
      </w:r>
      <w:r>
        <w:rPr>
          <w:rFonts w:ascii="Verdana" w:eastAsia="宋体" w:hAnsi="Verdana" w:cs="宋体"/>
          <w:color w:val="000000"/>
          <w:kern w:val="0"/>
          <w:sz w:val="20"/>
          <w:szCs w:val="20"/>
        </w:rPr>
        <w:t xml:space="preserve"> EPHEMERAL_SEQUENTIAL </w:t>
      </w:r>
      <w:r>
        <w:rPr>
          <w:rFonts w:ascii="Verdana" w:eastAsia="宋体" w:hAnsi="Verdana" w:cs="宋体"/>
          <w:color w:val="000000"/>
          <w:kern w:val="0"/>
          <w:sz w:val="20"/>
          <w:szCs w:val="20"/>
        </w:rPr>
        <w:t>目录节点，是因为我们可以给每台</w:t>
      </w:r>
      <w:r>
        <w:rPr>
          <w:rFonts w:ascii="Verdana" w:eastAsia="宋体" w:hAnsi="Verdana" w:cs="宋体"/>
          <w:color w:val="000000"/>
          <w:kern w:val="0"/>
          <w:sz w:val="20"/>
          <w:szCs w:val="20"/>
        </w:rPr>
        <w:t xml:space="preserve"> Server </w:t>
      </w:r>
      <w:r>
        <w:rPr>
          <w:rFonts w:ascii="Verdana" w:eastAsia="宋体" w:hAnsi="Verdana" w:cs="宋体"/>
          <w:color w:val="000000"/>
          <w:kern w:val="0"/>
          <w:sz w:val="20"/>
          <w:szCs w:val="20"/>
        </w:rPr>
        <w:t>编号，我们可以选择当前是最小编号的</w:t>
      </w:r>
      <w:r>
        <w:rPr>
          <w:rFonts w:ascii="Verdana" w:eastAsia="宋体" w:hAnsi="Verdana" w:cs="宋体"/>
          <w:color w:val="000000"/>
          <w:kern w:val="0"/>
          <w:sz w:val="20"/>
          <w:szCs w:val="20"/>
        </w:rPr>
        <w:t xml:space="preserve"> Server </w:t>
      </w:r>
      <w:r>
        <w:rPr>
          <w:rFonts w:ascii="Verdana" w:eastAsia="宋体" w:hAnsi="Verdana" w:cs="宋体"/>
          <w:color w:val="000000"/>
          <w:kern w:val="0"/>
          <w:sz w:val="20"/>
          <w:szCs w:val="20"/>
        </w:rPr>
        <w:t>为</w:t>
      </w:r>
      <w:r>
        <w:rPr>
          <w:rFonts w:ascii="Verdana" w:eastAsia="宋体" w:hAnsi="Verdana" w:cs="宋体"/>
          <w:color w:val="000000"/>
          <w:kern w:val="0"/>
          <w:sz w:val="20"/>
          <w:szCs w:val="20"/>
        </w:rPr>
        <w:t xml:space="preserve"> Master</w:t>
      </w:r>
      <w:r>
        <w:rPr>
          <w:rFonts w:ascii="Verdana" w:eastAsia="宋体" w:hAnsi="Verdana" w:cs="宋体"/>
          <w:color w:val="000000"/>
          <w:kern w:val="0"/>
          <w:sz w:val="20"/>
          <w:szCs w:val="20"/>
        </w:rPr>
        <w:t>，假如这个最小编号的</w:t>
      </w:r>
      <w:r>
        <w:rPr>
          <w:rFonts w:ascii="Verdana" w:eastAsia="宋体" w:hAnsi="Verdana" w:cs="宋体"/>
          <w:color w:val="000000"/>
          <w:kern w:val="0"/>
          <w:sz w:val="20"/>
          <w:szCs w:val="20"/>
        </w:rPr>
        <w:t xml:space="preserve"> Server </w:t>
      </w:r>
      <w:r>
        <w:rPr>
          <w:rFonts w:ascii="Verdana" w:eastAsia="宋体" w:hAnsi="Verdana" w:cs="宋体"/>
          <w:color w:val="000000"/>
          <w:kern w:val="0"/>
          <w:sz w:val="20"/>
          <w:szCs w:val="20"/>
        </w:rPr>
        <w:t>死去，由于是</w:t>
      </w:r>
      <w:r>
        <w:rPr>
          <w:rFonts w:ascii="Verdana" w:eastAsia="宋体" w:hAnsi="Verdana" w:cs="宋体"/>
          <w:color w:val="000000"/>
          <w:kern w:val="0"/>
          <w:sz w:val="20"/>
          <w:szCs w:val="20"/>
        </w:rPr>
        <w:t xml:space="preserve"> EPHEMERAL </w:t>
      </w:r>
      <w:r>
        <w:rPr>
          <w:rFonts w:ascii="Verdana" w:eastAsia="宋体" w:hAnsi="Verdana" w:cs="宋体"/>
          <w:color w:val="000000"/>
          <w:kern w:val="0"/>
          <w:sz w:val="20"/>
          <w:szCs w:val="20"/>
        </w:rPr>
        <w:t>节点，死去的</w:t>
      </w:r>
      <w:r>
        <w:rPr>
          <w:rFonts w:ascii="Verdana" w:eastAsia="宋体" w:hAnsi="Verdana" w:cs="宋体"/>
          <w:color w:val="000000"/>
          <w:kern w:val="0"/>
          <w:sz w:val="20"/>
          <w:szCs w:val="20"/>
        </w:rPr>
        <w:t xml:space="preserve"> Server </w:t>
      </w:r>
      <w:r>
        <w:rPr>
          <w:rFonts w:ascii="Verdana" w:eastAsia="宋体" w:hAnsi="Verdana" w:cs="宋体"/>
          <w:color w:val="000000"/>
          <w:kern w:val="0"/>
          <w:sz w:val="20"/>
          <w:szCs w:val="20"/>
        </w:rPr>
        <w:t>对应的节点也被删除，所以当前的节点列表中又出现一个最小编号的节点，我们就选择这个节点为当前</w:t>
      </w:r>
      <w:r>
        <w:rPr>
          <w:rFonts w:ascii="Verdana" w:eastAsia="宋体" w:hAnsi="Verdana" w:cs="宋体"/>
          <w:color w:val="000000"/>
          <w:kern w:val="0"/>
          <w:sz w:val="20"/>
          <w:szCs w:val="20"/>
        </w:rPr>
        <w:t xml:space="preserve"> Master</w:t>
      </w:r>
      <w:r>
        <w:rPr>
          <w:rFonts w:ascii="Verdana" w:eastAsia="宋体" w:hAnsi="Verdana" w:cs="宋体"/>
          <w:color w:val="000000"/>
          <w:kern w:val="0"/>
          <w:sz w:val="20"/>
          <w:szCs w:val="20"/>
        </w:rPr>
        <w:t>。这样就实现了动态选择</w:t>
      </w:r>
      <w:r>
        <w:rPr>
          <w:rFonts w:ascii="Verdana" w:eastAsia="宋体" w:hAnsi="Verdana" w:cs="宋体"/>
          <w:color w:val="000000"/>
          <w:kern w:val="0"/>
          <w:sz w:val="20"/>
          <w:szCs w:val="20"/>
        </w:rPr>
        <w:t xml:space="preserve"> Master</w:t>
      </w:r>
      <w:r>
        <w:rPr>
          <w:rFonts w:ascii="Verdana" w:eastAsia="宋体" w:hAnsi="Verdana" w:cs="宋体"/>
          <w:color w:val="000000"/>
          <w:kern w:val="0"/>
          <w:sz w:val="20"/>
          <w:szCs w:val="20"/>
        </w:rPr>
        <w:t>，避免了传统意义上单</w:t>
      </w:r>
      <w:r>
        <w:rPr>
          <w:rFonts w:ascii="Verdana" w:eastAsia="宋体" w:hAnsi="Verdana" w:cs="宋体"/>
          <w:color w:val="000000"/>
          <w:kern w:val="0"/>
          <w:sz w:val="20"/>
          <w:szCs w:val="20"/>
        </w:rPr>
        <w:t xml:space="preserve"> Master </w:t>
      </w:r>
      <w:r>
        <w:rPr>
          <w:rFonts w:ascii="Verdana" w:eastAsia="宋体" w:hAnsi="Verdana" w:cs="宋体"/>
          <w:color w:val="000000"/>
          <w:kern w:val="0"/>
          <w:sz w:val="20"/>
          <w:szCs w:val="20"/>
        </w:rPr>
        <w:t>容易出现单点故障的问题</w:t>
      </w:r>
      <w:r>
        <w:rPr>
          <w:rFonts w:ascii="Verdana" w:eastAsia="宋体" w:hAnsi="Verdana" w:cs="宋体"/>
          <w:b/>
          <w:bCs/>
          <w:color w:val="000000"/>
          <w:kern w:val="0"/>
          <w:sz w:val="20"/>
          <w:szCs w:val="20"/>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package org.zk.leader.election;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org.apache.log4j.Logger;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org.apache.zookeeper.CreateMode;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org.apache.zookeeper.KeeperException;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org.apache.zookeeper.WatchedEvent;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org.apache.zookeeper.ZooDefs;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org.apache.zookeeper.data.Stat;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java.net.InetAddress;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java.net.UnknownHostException;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LeaderElection</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&lt;p/&gt;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Author By: sunddenly工作室</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Pr>
          <w:rFonts w:ascii="宋体" w:eastAsia="宋体" w:hAnsi="宋体" w:cs="宋体"/>
          <w:color w:val="008000"/>
          <w:kern w:val="0"/>
          <w:sz w:val="18"/>
          <w:szCs w:val="18"/>
        </w:rPr>
        <w:t xml:space="preserve">     * Created Date: 2014-11-13</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8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class</w:t>
      </w:r>
      <w:r>
        <w:rPr>
          <w:rFonts w:ascii="宋体" w:eastAsia="宋体" w:hAnsi="宋体" w:cs="宋体"/>
          <w:color w:val="000000"/>
          <w:kern w:val="0"/>
          <w:sz w:val="18"/>
          <w:szCs w:val="18"/>
        </w:rPr>
        <w:t xml:space="preserve"> LeaderElection extends TestMainClient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final Logger logger = Logger.getLogger(LeaderElection.</w:t>
      </w:r>
      <w:r>
        <w:rPr>
          <w:rFonts w:ascii="宋体" w:eastAsia="宋体" w:hAnsi="宋体" w:cs="宋体"/>
          <w:color w:val="0000FF"/>
          <w:kern w:val="0"/>
          <w:sz w:val="18"/>
          <w:szCs w:val="18"/>
        </w:rPr>
        <w:t>class</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LeaderElection(String connectString, String root)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super(connectString);</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this</w:t>
      </w:r>
      <w:r>
        <w:rPr>
          <w:rFonts w:ascii="宋体" w:eastAsia="宋体" w:hAnsi="宋体" w:cs="宋体"/>
          <w:color w:val="000000"/>
          <w:kern w:val="0"/>
          <w:sz w:val="18"/>
          <w:szCs w:val="18"/>
        </w:rPr>
        <w:t>.root = root;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(zk != </w:t>
      </w:r>
      <w:r>
        <w:rPr>
          <w:rFonts w:ascii="宋体" w:eastAsia="宋体" w:hAnsi="宋体" w:cs="宋体"/>
          <w:color w:val="0000FF"/>
          <w:kern w:val="0"/>
          <w:sz w:val="18"/>
          <w:szCs w:val="18"/>
        </w:rPr>
        <w:t>null</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Stat s = zk.exists(root, </w:t>
      </w:r>
      <w:r>
        <w:rPr>
          <w:rFonts w:ascii="宋体" w:eastAsia="宋体" w:hAnsi="宋体" w:cs="宋体"/>
          <w:color w:val="0000FF"/>
          <w:kern w:val="0"/>
          <w:sz w:val="18"/>
          <w:szCs w:val="18"/>
        </w:rPr>
        <w:t>false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(s == </w:t>
      </w:r>
      <w:r>
        <w:rPr>
          <w:rFonts w:ascii="宋体" w:eastAsia="宋体" w:hAnsi="宋体" w:cs="宋体"/>
          <w:color w:val="0000FF"/>
          <w:kern w:val="0"/>
          <w:sz w:val="18"/>
          <w:szCs w:val="18"/>
        </w:rPr>
        <w:t>null</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zk.create(root,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byte</w:t>
      </w:r>
      <w:r>
        <w:rPr>
          <w:rFonts w:ascii="宋体" w:eastAsia="宋体" w:hAnsi="宋体" w:cs="宋体"/>
          <w:color w:val="000000"/>
          <w:kern w:val="0"/>
          <w:sz w:val="18"/>
          <w:szCs w:val="18"/>
        </w:rPr>
        <w:t>[</w:t>
      </w:r>
      <w:r>
        <w:rPr>
          <w:rFonts w:ascii="宋体" w:eastAsia="宋体" w:hAnsi="宋体" w:cs="宋体"/>
          <w:color w:val="800080"/>
          <w:kern w:val="0"/>
          <w:sz w:val="18"/>
          <w:szCs w:val="18"/>
        </w:rPr>
        <w:t>0</w:t>
      </w:r>
      <w:r>
        <w:rPr>
          <w:rFonts w:ascii="宋体" w:eastAsia="宋体" w:hAnsi="宋体" w:cs="宋体"/>
          <w:color w:val="000000"/>
          <w:kern w:val="0"/>
          <w:sz w:val="18"/>
          <w:szCs w:val="18"/>
        </w:rPr>
        <w:t>], ZooDefs.Ids.OPEN_ACL_UNSAFE, CreateMode.PERSISTENT);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(KeeperException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(InterruptedException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findLeader() throws InterruptedException, UnknownHostException, KeeperException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byte</w:t>
      </w:r>
      <w:r>
        <w:rPr>
          <w:rFonts w:ascii="宋体" w:eastAsia="宋体" w:hAnsi="宋体" w:cs="宋体"/>
          <w:color w:val="000000"/>
          <w:kern w:val="0"/>
          <w:sz w:val="18"/>
          <w:szCs w:val="18"/>
        </w:rPr>
        <w:t xml:space="preserve">[] leader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leader = zk.getData(root + </w:t>
      </w:r>
      <w:r>
        <w:rPr>
          <w:rFonts w:ascii="宋体" w:eastAsia="宋体" w:hAnsi="宋体" w:cs="宋体"/>
          <w:color w:val="800000"/>
          <w:kern w:val="0"/>
          <w:sz w:val="18"/>
          <w:szCs w:val="18"/>
        </w:rPr>
        <w:t>"/leader"</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true</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(KeeperException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(e instanceof KeeperException.NoNodeException)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throw</w:t>
      </w:r>
      <w:r>
        <w:rPr>
          <w:rFonts w:ascii="宋体" w:eastAsia="宋体" w:hAnsi="宋体" w:cs="宋体"/>
          <w:color w:val="000000"/>
          <w:kern w:val="0"/>
          <w:sz w:val="18"/>
          <w:szCs w:val="18"/>
        </w:rPr>
        <w:t xml:space="preserve">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(leader != </w:t>
      </w:r>
      <w:r>
        <w:rPr>
          <w:rFonts w:ascii="宋体" w:eastAsia="宋体" w:hAnsi="宋体" w:cs="宋体"/>
          <w:color w:val="0000FF"/>
          <w:kern w:val="0"/>
          <w:sz w:val="18"/>
          <w:szCs w:val="18"/>
        </w:rPr>
        <w:t>null</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following();</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newLeader =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byte</w:t>
      </w:r>
      <w:r>
        <w:rPr>
          <w:rFonts w:ascii="宋体" w:eastAsia="宋体" w:hAnsi="宋体" w:cs="宋体"/>
          <w:color w:val="000000"/>
          <w:kern w:val="0"/>
          <w:sz w:val="18"/>
          <w:szCs w:val="18"/>
        </w:rPr>
        <w:t>[] localhost = InetAddress.getLocalHost().getAddress();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newLeader = zk.create(root + </w:t>
      </w:r>
      <w:r>
        <w:rPr>
          <w:rFonts w:ascii="宋体" w:eastAsia="宋体" w:hAnsi="宋体" w:cs="宋体"/>
          <w:color w:val="800000"/>
          <w:kern w:val="0"/>
          <w:sz w:val="18"/>
          <w:szCs w:val="18"/>
        </w:rPr>
        <w:t>"/leader"</w:t>
      </w:r>
      <w:r>
        <w:rPr>
          <w:rFonts w:ascii="宋体" w:eastAsia="宋体" w:hAnsi="宋体" w:cs="宋体"/>
          <w:color w:val="000000"/>
          <w:kern w:val="0"/>
          <w:sz w:val="18"/>
          <w:szCs w:val="18"/>
        </w:rPr>
        <w:t>, localhost, ZooDefs.Ids.OPEN_ACL_UNSAFE, CreateMode.EPHEMERAL);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(KeeperException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(e instanceof KeeperException.NodeExistsException)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throw</w:t>
      </w:r>
      <w:r>
        <w:rPr>
          <w:rFonts w:ascii="宋体" w:eastAsia="宋体" w:hAnsi="宋体" w:cs="宋体"/>
          <w:color w:val="000000"/>
          <w:kern w:val="0"/>
          <w:sz w:val="18"/>
          <w:szCs w:val="18"/>
        </w:rPr>
        <w:t xml:space="preserve"> 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(newLeader != </w:t>
      </w:r>
      <w:r>
        <w:rPr>
          <w:rFonts w:ascii="宋体" w:eastAsia="宋体" w:hAnsi="宋体" w:cs="宋体"/>
          <w:color w:val="0000FF"/>
          <w:kern w:val="0"/>
          <w:sz w:val="18"/>
          <w:szCs w:val="18"/>
        </w:rPr>
        <w:t>null</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leading();</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else</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lastRenderedPageBreak/>
        <w:t xml:space="preserve">                    mutex.wait();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@Override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process(WatchedEvent </w:t>
      </w:r>
      <w:r>
        <w:rPr>
          <w:rFonts w:ascii="宋体" w:eastAsia="宋体" w:hAnsi="宋体" w:cs="宋体"/>
          <w:color w:val="0000FF"/>
          <w:kern w:val="0"/>
          <w:sz w:val="18"/>
          <w:szCs w:val="18"/>
        </w:rPr>
        <w:t>event</w:t>
      </w:r>
      <w:r>
        <w:rPr>
          <w:rFonts w:ascii="宋体" w:eastAsia="宋体" w:hAnsi="宋体" w:cs="宋体"/>
          <w:color w:val="000000"/>
          <w:kern w:val="0"/>
          <w:sz w:val="18"/>
          <w:szCs w:val="18"/>
        </w:rPr>
        <w: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if</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event</w:t>
      </w:r>
      <w:r>
        <w:rPr>
          <w:rFonts w:ascii="宋体" w:eastAsia="宋体" w:hAnsi="宋体" w:cs="宋体"/>
          <w:color w:val="000000"/>
          <w:kern w:val="0"/>
          <w:sz w:val="18"/>
          <w:szCs w:val="18"/>
        </w:rPr>
        <w:t xml:space="preserve">.getPath().equals(root + </w:t>
      </w:r>
      <w:r>
        <w:rPr>
          <w:rFonts w:ascii="宋体" w:eastAsia="宋体" w:hAnsi="宋体" w:cs="宋体"/>
          <w:color w:val="800000"/>
          <w:kern w:val="0"/>
          <w:sz w:val="18"/>
          <w:szCs w:val="18"/>
        </w:rPr>
        <w:t>"/leader"</w:t>
      </w:r>
      <w:r>
        <w:rPr>
          <w:rFonts w:ascii="宋体" w:eastAsia="宋体" w:hAnsi="宋体" w:cs="宋体"/>
          <w:color w:val="000000"/>
          <w:kern w:val="0"/>
          <w:sz w:val="18"/>
          <w:szCs w:val="18"/>
        </w:rPr>
        <w:t xml:space="preserve">) &amp;&amp; </w:t>
      </w:r>
      <w:r>
        <w:rPr>
          <w:rFonts w:ascii="宋体" w:eastAsia="宋体" w:hAnsi="宋体" w:cs="宋体"/>
          <w:color w:val="0000FF"/>
          <w:kern w:val="0"/>
          <w:sz w:val="18"/>
          <w:szCs w:val="18"/>
        </w:rPr>
        <w:t>event</w:t>
      </w:r>
      <w:r>
        <w:rPr>
          <w:rFonts w:ascii="宋体" w:eastAsia="宋体" w:hAnsi="宋体" w:cs="宋体"/>
          <w:color w:val="000000"/>
          <w:kern w:val="0"/>
          <w:sz w:val="18"/>
          <w:szCs w:val="18"/>
        </w:rPr>
        <w:t>.getType() == Event.EventType.NodeCreated)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"得到通知"</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super.process(</w:t>
      </w:r>
      <w:r>
        <w:rPr>
          <w:rFonts w:ascii="宋体" w:eastAsia="宋体" w:hAnsi="宋体" w:cs="宋体"/>
          <w:color w:val="0000FF"/>
          <w:kern w:val="0"/>
          <w:sz w:val="18"/>
          <w:szCs w:val="18"/>
        </w:rPr>
        <w:t>event</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following();</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leading()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"成为领导者"</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following()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System.</w:t>
      </w:r>
      <w:r>
        <w:rPr>
          <w:rFonts w:ascii="宋体" w:eastAsia="宋体" w:hAnsi="宋体" w:cs="宋体"/>
          <w:color w:val="0000FF"/>
          <w:kern w:val="0"/>
          <w:sz w:val="18"/>
          <w:szCs w:val="18"/>
        </w:rPr>
        <w:t>out</w:t>
      </w:r>
      <w:r>
        <w:rPr>
          <w:rFonts w:ascii="宋体" w:eastAsia="宋体" w:hAnsi="宋体" w:cs="宋体"/>
          <w:color w:val="000000"/>
          <w:kern w:val="0"/>
          <w:sz w:val="18"/>
          <w:szCs w:val="18"/>
        </w:rPr>
        <w:t>.println(</w:t>
      </w:r>
      <w:r>
        <w:rPr>
          <w:rFonts w:ascii="宋体" w:eastAsia="宋体" w:hAnsi="宋体" w:cs="宋体"/>
          <w:color w:val="800000"/>
          <w:kern w:val="0"/>
          <w:sz w:val="18"/>
          <w:szCs w:val="18"/>
        </w:rPr>
        <w:t>"成为组成员"</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main(String[] args)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String connectString = </w:t>
      </w:r>
      <w:r>
        <w:rPr>
          <w:rFonts w:ascii="宋体" w:eastAsia="宋体" w:hAnsi="宋体" w:cs="宋体"/>
          <w:color w:val="800000"/>
          <w:kern w:val="0"/>
          <w:sz w:val="18"/>
          <w:szCs w:val="18"/>
        </w:rPr>
        <w:t>"localhost:2181"</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LeaderElection le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LeaderElection(connectString, </w:t>
      </w:r>
      <w:r>
        <w:rPr>
          <w:rFonts w:ascii="宋体" w:eastAsia="宋体" w:hAnsi="宋体" w:cs="宋体"/>
          <w:color w:val="800000"/>
          <w:kern w:val="0"/>
          <w:sz w:val="18"/>
          <w:szCs w:val="18"/>
        </w:rPr>
        <w:t>"/GroupMembers"</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try</w:t>
      </w: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le.findLeader();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 </w:t>
      </w:r>
      <w:r>
        <w:rPr>
          <w:rFonts w:ascii="宋体" w:eastAsia="宋体" w:hAnsi="宋体" w:cs="宋体"/>
          <w:color w:val="0000FF"/>
          <w:kern w:val="0"/>
          <w:sz w:val="18"/>
          <w:szCs w:val="18"/>
        </w:rPr>
        <w:t>catch</w:t>
      </w:r>
      <w:r>
        <w:rPr>
          <w:rFonts w:ascii="宋体" w:eastAsia="宋体" w:hAnsi="宋体" w:cs="宋体"/>
          <w:color w:val="000000"/>
          <w:kern w:val="0"/>
          <w:sz w:val="18"/>
          <w:szCs w:val="18"/>
        </w:rPr>
        <w:t xml:space="preserve"> (Exception 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logger.error(e);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pStyle w:val="5"/>
      </w:pPr>
      <w:r>
        <w:t xml:space="preserve">2.6 </w:t>
      </w:r>
      <w:r>
        <w:t>队列管理</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可以处理两种类型的队列：</w:t>
      </w:r>
    </w:p>
    <w:p w:rsidR="001A7847" w:rsidRDefault="007D395D">
      <w:pPr>
        <w:widowControl/>
        <w:shd w:val="clear" w:color="auto" w:fill="FFFFFF"/>
        <w:spacing w:before="150" w:after="150"/>
        <w:ind w:left="45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color w:val="000000"/>
          <w:kern w:val="0"/>
          <w:sz w:val="20"/>
          <w:szCs w:val="20"/>
        </w:rPr>
        <w:t>当一个队列的成员都聚齐时，这个队列才可用，否则一直等待所有成员到达，这种是</w:t>
      </w:r>
      <w:r>
        <w:rPr>
          <w:rFonts w:ascii="Verdana" w:eastAsia="宋体" w:hAnsi="Verdana" w:cs="宋体"/>
          <w:color w:val="0000FF"/>
          <w:kern w:val="0"/>
          <w:sz w:val="20"/>
          <w:szCs w:val="20"/>
        </w:rPr>
        <w:t>同步队列。</w:t>
      </w:r>
    </w:p>
    <w:p w:rsidR="001A7847" w:rsidRDefault="007D395D">
      <w:pPr>
        <w:widowControl/>
        <w:shd w:val="clear" w:color="auto" w:fill="FFFFFF"/>
        <w:spacing w:before="150" w:after="150"/>
        <w:ind w:left="45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队列按照</w:t>
      </w:r>
      <w:r>
        <w:rPr>
          <w:rFonts w:ascii="Verdana" w:eastAsia="宋体" w:hAnsi="Verdana" w:cs="宋体"/>
          <w:color w:val="000000"/>
          <w:kern w:val="0"/>
          <w:sz w:val="20"/>
          <w:szCs w:val="20"/>
        </w:rPr>
        <w:t xml:space="preserve"> FIFO </w:t>
      </w:r>
      <w:r>
        <w:rPr>
          <w:rFonts w:ascii="Verdana" w:eastAsia="宋体" w:hAnsi="Verdana" w:cs="宋体"/>
          <w:color w:val="000000"/>
          <w:kern w:val="0"/>
          <w:sz w:val="20"/>
          <w:szCs w:val="20"/>
        </w:rPr>
        <w:t>方式进行入队和出队操作，例如实现</w:t>
      </w:r>
      <w:r>
        <w:rPr>
          <w:rFonts w:ascii="Verdana" w:eastAsia="宋体" w:hAnsi="Verdana" w:cs="宋体"/>
          <w:color w:val="0000FF"/>
          <w:kern w:val="0"/>
          <w:sz w:val="20"/>
          <w:szCs w:val="20"/>
        </w:rPr>
        <w:t>生产者和消费者模型。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 </w:t>
      </w:r>
      <w:r>
        <w:rPr>
          <w:rFonts w:ascii="Verdana" w:eastAsia="宋体" w:hAnsi="Verdana" w:cs="宋体"/>
          <w:color w:val="000000"/>
          <w:kern w:val="0"/>
          <w:sz w:val="20"/>
          <w:szCs w:val="20"/>
        </w:rPr>
        <w:t>同步队列用</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实现的实现思路如下：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lastRenderedPageBreak/>
        <w:t>创建一个父目录</w:t>
      </w:r>
      <w:r>
        <w:rPr>
          <w:rFonts w:ascii="Verdana" w:eastAsia="宋体" w:hAnsi="Verdana" w:cs="宋体"/>
          <w:color w:val="000000"/>
          <w:kern w:val="0"/>
          <w:sz w:val="20"/>
          <w:szCs w:val="20"/>
        </w:rPr>
        <w:t xml:space="preserve"> /synchronizing</w:t>
      </w:r>
      <w:r>
        <w:rPr>
          <w:rFonts w:ascii="Verdana" w:eastAsia="宋体" w:hAnsi="Verdana" w:cs="宋体"/>
          <w:color w:val="000000"/>
          <w:kern w:val="0"/>
          <w:sz w:val="20"/>
          <w:szCs w:val="20"/>
        </w:rPr>
        <w:t>，每个成员都监控标志（</w:t>
      </w:r>
      <w:r>
        <w:rPr>
          <w:rFonts w:ascii="Verdana" w:eastAsia="宋体" w:hAnsi="Verdana" w:cs="宋体"/>
          <w:color w:val="000000"/>
          <w:kern w:val="0"/>
          <w:sz w:val="20"/>
          <w:szCs w:val="20"/>
        </w:rPr>
        <w:t>Set Watch</w:t>
      </w:r>
      <w:r>
        <w:rPr>
          <w:rFonts w:ascii="Verdana" w:eastAsia="宋体" w:hAnsi="Verdana" w:cs="宋体"/>
          <w:color w:val="000000"/>
          <w:kern w:val="0"/>
          <w:sz w:val="20"/>
          <w:szCs w:val="20"/>
        </w:rPr>
        <w:t>）位目录</w:t>
      </w:r>
      <w:r>
        <w:rPr>
          <w:rFonts w:ascii="Verdana" w:eastAsia="宋体" w:hAnsi="Verdana" w:cs="宋体"/>
          <w:color w:val="000000"/>
          <w:kern w:val="0"/>
          <w:sz w:val="20"/>
          <w:szCs w:val="20"/>
        </w:rPr>
        <w:t xml:space="preserve"> /synchronizing/start </w:t>
      </w:r>
      <w:r>
        <w:rPr>
          <w:rFonts w:ascii="Verdana" w:eastAsia="宋体" w:hAnsi="Verdana" w:cs="宋体"/>
          <w:color w:val="000000"/>
          <w:kern w:val="0"/>
          <w:sz w:val="20"/>
          <w:szCs w:val="20"/>
        </w:rPr>
        <w:t>是否存在，然后每个成员都加入这个队列，加入队列的方式就是创建</w:t>
      </w:r>
      <w:r>
        <w:rPr>
          <w:rFonts w:ascii="Verdana" w:eastAsia="宋体" w:hAnsi="Verdana" w:cs="宋体"/>
          <w:color w:val="000000"/>
          <w:kern w:val="0"/>
          <w:sz w:val="20"/>
          <w:szCs w:val="20"/>
        </w:rPr>
        <w:t xml:space="preserve"> /synchronizing/member_i </w:t>
      </w:r>
      <w:r>
        <w:rPr>
          <w:rFonts w:ascii="Verdana" w:eastAsia="宋体" w:hAnsi="Verdana" w:cs="宋体"/>
          <w:color w:val="000000"/>
          <w:kern w:val="0"/>
          <w:sz w:val="20"/>
          <w:szCs w:val="20"/>
        </w:rPr>
        <w:t>的临时目录节点，然后每个成员获取</w:t>
      </w:r>
      <w:r>
        <w:rPr>
          <w:rFonts w:ascii="Verdana" w:eastAsia="宋体" w:hAnsi="Verdana" w:cs="宋体"/>
          <w:color w:val="000000"/>
          <w:kern w:val="0"/>
          <w:sz w:val="20"/>
          <w:szCs w:val="20"/>
        </w:rPr>
        <w:t xml:space="preserve"> / synchronizing </w:t>
      </w:r>
      <w:r>
        <w:rPr>
          <w:rFonts w:ascii="Verdana" w:eastAsia="宋体" w:hAnsi="Verdana" w:cs="宋体"/>
          <w:color w:val="000000"/>
          <w:kern w:val="0"/>
          <w:sz w:val="20"/>
          <w:szCs w:val="20"/>
        </w:rPr>
        <w:t>目录的所有目录节点，也就是</w:t>
      </w:r>
      <w:r>
        <w:rPr>
          <w:rFonts w:ascii="Verdana" w:eastAsia="宋体" w:hAnsi="Verdana" w:cs="宋体"/>
          <w:color w:val="000000"/>
          <w:kern w:val="0"/>
          <w:sz w:val="20"/>
          <w:szCs w:val="20"/>
        </w:rPr>
        <w:t xml:space="preserve"> member_i</w:t>
      </w:r>
      <w:r>
        <w:rPr>
          <w:rFonts w:ascii="Verdana" w:eastAsia="宋体" w:hAnsi="Verdana" w:cs="宋体"/>
          <w:color w:val="000000"/>
          <w:kern w:val="0"/>
          <w:sz w:val="20"/>
          <w:szCs w:val="20"/>
        </w:rPr>
        <w:t>。判断</w:t>
      </w:r>
      <w:r>
        <w:rPr>
          <w:rFonts w:ascii="Verdana" w:eastAsia="宋体" w:hAnsi="Verdana" w:cs="宋体"/>
          <w:color w:val="000000"/>
          <w:kern w:val="0"/>
          <w:sz w:val="20"/>
          <w:szCs w:val="20"/>
        </w:rPr>
        <w:t xml:space="preserve"> i </w:t>
      </w:r>
      <w:r>
        <w:rPr>
          <w:rFonts w:ascii="Verdana" w:eastAsia="宋体" w:hAnsi="Verdana" w:cs="宋体"/>
          <w:color w:val="000000"/>
          <w:kern w:val="0"/>
          <w:sz w:val="20"/>
          <w:szCs w:val="20"/>
        </w:rPr>
        <w:t>的值是否已经是成员的个数，如果小于成员个数等待</w:t>
      </w:r>
      <w:r>
        <w:rPr>
          <w:rFonts w:ascii="Verdana" w:eastAsia="宋体" w:hAnsi="Verdana" w:cs="宋体"/>
          <w:color w:val="000000"/>
          <w:kern w:val="0"/>
          <w:sz w:val="20"/>
          <w:szCs w:val="20"/>
        </w:rPr>
        <w:t xml:space="preserve"> /synchronizing/start </w:t>
      </w:r>
      <w:r>
        <w:rPr>
          <w:rFonts w:ascii="Verdana" w:eastAsia="宋体" w:hAnsi="Verdana" w:cs="宋体"/>
          <w:color w:val="000000"/>
          <w:kern w:val="0"/>
          <w:sz w:val="20"/>
          <w:szCs w:val="20"/>
        </w:rPr>
        <w:t>的出现，如果已经相等就创建</w:t>
      </w:r>
      <w:r>
        <w:rPr>
          <w:rFonts w:ascii="Verdana" w:eastAsia="宋体" w:hAnsi="Verdana" w:cs="宋体"/>
          <w:color w:val="000000"/>
          <w:kern w:val="0"/>
          <w:sz w:val="20"/>
          <w:szCs w:val="20"/>
        </w:rPr>
        <w:t xml:space="preserve"> /synchronizing/start</w:t>
      </w:r>
      <w:r>
        <w:rPr>
          <w:rFonts w:ascii="Verdana" w:eastAsia="宋体" w:hAnsi="Verdana" w:cs="宋体"/>
          <w:color w:val="000000"/>
          <w:kern w:val="0"/>
          <w:sz w:val="20"/>
          <w:szCs w:val="20"/>
        </w:rPr>
        <w:t>。</w:t>
      </w:r>
    </w:p>
    <w:p w:rsidR="001A7847" w:rsidRDefault="007D395D">
      <w:r>
        <w:rPr>
          <w:noProof/>
        </w:rPr>
        <w:drawing>
          <wp:inline distT="0" distB="0" distL="0" distR="0">
            <wp:extent cx="5274310" cy="32442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97"/>
                    <a:stretch>
                      <a:fillRect/>
                    </a:stretch>
                  </pic:blipFill>
                  <pic:spPr>
                    <a:xfrm>
                      <a:off x="0" y="0"/>
                      <a:ext cx="5274310" cy="3244555"/>
                    </a:xfrm>
                    <a:prstGeom prst="rect">
                      <a:avLst/>
                    </a:prstGeom>
                  </pic:spPr>
                </pic:pic>
              </a:graphicData>
            </a:graphic>
          </wp:inline>
        </w:drawing>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Synchronizing</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&lt;p/&gt;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Author By: sunddenly工作室</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Created Date: 2014-11-13</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class</w:t>
      </w:r>
      <w:r>
        <w:rPr>
          <w:rFonts w:ascii="宋体" w:eastAsia="宋体" w:hAnsi="宋体" w:cs="宋体"/>
          <w:color w:val="000000"/>
          <w:kern w:val="0"/>
          <w:sz w:val="24"/>
          <w:szCs w:val="24"/>
        </w:rPr>
        <w:t xml:space="preserve"> Synchronizing extends TestMainClient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int</w:t>
      </w:r>
      <w:r>
        <w:rPr>
          <w:rFonts w:ascii="宋体" w:eastAsia="宋体" w:hAnsi="宋体" w:cs="宋体"/>
          <w:color w:val="000000"/>
          <w:kern w:val="0"/>
          <w:sz w:val="24"/>
          <w:szCs w:val="24"/>
        </w:rPr>
        <w:t xml:space="preserve"> size;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String name;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static</w:t>
      </w:r>
      <w:r>
        <w:rPr>
          <w:rFonts w:ascii="宋体" w:eastAsia="宋体" w:hAnsi="宋体" w:cs="宋体"/>
          <w:color w:val="000000"/>
          <w:kern w:val="0"/>
          <w:sz w:val="24"/>
          <w:szCs w:val="24"/>
        </w:rPr>
        <w:t xml:space="preserve"> final Logger logger = Logger.getLogger(Synchronizing.</w:t>
      </w:r>
      <w:r>
        <w:rPr>
          <w:rFonts w:ascii="宋体" w:eastAsia="宋体" w:hAnsi="宋体" w:cs="宋体"/>
          <w:color w:val="0000FF"/>
          <w:kern w:val="0"/>
          <w:sz w:val="24"/>
          <w:szCs w:val="24"/>
        </w:rPr>
        <w:t>class</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构造函数</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@param connectString 服务器连接</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@param root 根目录</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@param size 队列大小</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Synchronizing(String connectString, String root, </w:t>
      </w:r>
      <w:r>
        <w:rPr>
          <w:rFonts w:ascii="宋体" w:eastAsia="宋体" w:hAnsi="宋体" w:cs="宋体"/>
          <w:color w:val="0000FF"/>
          <w:kern w:val="0"/>
          <w:sz w:val="24"/>
          <w:szCs w:val="24"/>
        </w:rPr>
        <w:t>int</w:t>
      </w:r>
      <w:r>
        <w:rPr>
          <w:rFonts w:ascii="宋体" w:eastAsia="宋体" w:hAnsi="宋体" w:cs="宋体"/>
          <w:color w:val="000000"/>
          <w:kern w:val="0"/>
          <w:sz w:val="24"/>
          <w:szCs w:val="24"/>
        </w:rPr>
        <w:t xml:space="preserve"> size)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super(connectString);</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this</w:t>
      </w:r>
      <w:r>
        <w:rPr>
          <w:rFonts w:ascii="宋体" w:eastAsia="宋体" w:hAnsi="宋体" w:cs="宋体"/>
          <w:color w:val="000000"/>
          <w:kern w:val="0"/>
          <w:sz w:val="24"/>
          <w:szCs w:val="24"/>
        </w:rPr>
        <w:t>.root = root;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lastRenderedPageBreak/>
        <w:t xml:space="preserve">            </w:t>
      </w:r>
      <w:r>
        <w:rPr>
          <w:rFonts w:ascii="宋体" w:eastAsia="宋体" w:hAnsi="宋体" w:cs="宋体"/>
          <w:color w:val="0000FF"/>
          <w:kern w:val="0"/>
          <w:sz w:val="24"/>
          <w:szCs w:val="24"/>
        </w:rPr>
        <w:t>this</w:t>
      </w:r>
      <w:r>
        <w:rPr>
          <w:rFonts w:ascii="宋体" w:eastAsia="宋体" w:hAnsi="宋体" w:cs="宋体"/>
          <w:color w:val="000000"/>
          <w:kern w:val="0"/>
          <w:sz w:val="24"/>
          <w:szCs w:val="24"/>
        </w:rPr>
        <w:t>.size = size;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 (zk != </w:t>
      </w:r>
      <w:r>
        <w:rPr>
          <w:rFonts w:ascii="宋体" w:eastAsia="宋体" w:hAnsi="宋体" w:cs="宋体"/>
          <w:color w:val="0000FF"/>
          <w:kern w:val="0"/>
          <w:sz w:val="24"/>
          <w:szCs w:val="24"/>
        </w:rPr>
        <w:t>null</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try</w:t>
      </w: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Stat s = zk.exists(root, </w:t>
      </w:r>
      <w:r>
        <w:rPr>
          <w:rFonts w:ascii="宋体" w:eastAsia="宋体" w:hAnsi="宋体" w:cs="宋体"/>
          <w:color w:val="0000FF"/>
          <w:kern w:val="0"/>
          <w:sz w:val="24"/>
          <w:szCs w:val="24"/>
        </w:rPr>
        <w:t>false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 (s == </w:t>
      </w:r>
      <w:r>
        <w:rPr>
          <w:rFonts w:ascii="宋体" w:eastAsia="宋体" w:hAnsi="宋体" w:cs="宋体"/>
          <w:color w:val="0000FF"/>
          <w:kern w:val="0"/>
          <w:sz w:val="24"/>
          <w:szCs w:val="24"/>
        </w:rPr>
        <w:t>null</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zk.create(root,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byte</w:t>
      </w:r>
      <w:r>
        <w:rPr>
          <w:rFonts w:ascii="宋体" w:eastAsia="宋体" w:hAnsi="宋体" w:cs="宋体"/>
          <w:color w:val="000000"/>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 Ids.OPEN_ACL_UNSAFE,CreateMode.PERSISTENT);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(KeeperException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(InterruptedException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try</w:t>
      </w: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name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String(InetAddress.getLocalHost().getCanonicalHostName().toString());</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(UnknownHostException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加入队列</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@return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@throws KeeperException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@throws InterruptedException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addQueue() throws KeeperException, InterruptedException{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zk.exists(root + </w:t>
      </w:r>
      <w:r>
        <w:rPr>
          <w:rFonts w:ascii="宋体" w:eastAsia="宋体" w:hAnsi="宋体" w:cs="宋体"/>
          <w:color w:val="800000"/>
          <w:kern w:val="0"/>
          <w:sz w:val="24"/>
          <w:szCs w:val="24"/>
        </w:rPr>
        <w:t>"/start"</w:t>
      </w:r>
      <w:r>
        <w:rPr>
          <w:rFonts w:ascii="宋体" w:eastAsia="宋体" w:hAnsi="宋体" w:cs="宋体"/>
          <w:color w:val="000000"/>
          <w:kern w:val="0"/>
          <w:sz w:val="24"/>
          <w:szCs w:val="24"/>
        </w:rPr>
        <w:t>,</w:t>
      </w:r>
      <w:r>
        <w:rPr>
          <w:rFonts w:ascii="宋体" w:eastAsia="宋体" w:hAnsi="宋体" w:cs="宋体"/>
          <w:color w:val="0000FF"/>
          <w:kern w:val="0"/>
          <w:sz w:val="24"/>
          <w:szCs w:val="24"/>
        </w:rPr>
        <w:t>true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zk.create(root + </w:t>
      </w:r>
      <w:r>
        <w:rPr>
          <w:rFonts w:ascii="宋体" w:eastAsia="宋体" w:hAnsi="宋体" w:cs="宋体"/>
          <w:color w:val="800000"/>
          <w:kern w:val="0"/>
          <w:sz w:val="24"/>
          <w:szCs w:val="24"/>
        </w:rPr>
        <w:t>"/"</w:t>
      </w:r>
      <w:r>
        <w:rPr>
          <w:rFonts w:ascii="宋体" w:eastAsia="宋体" w:hAnsi="宋体" w:cs="宋体"/>
          <w:color w:val="000000"/>
          <w:kern w:val="0"/>
          <w:sz w:val="24"/>
          <w:szCs w:val="24"/>
        </w:rPr>
        <w:t xml:space="preserve"> + name,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byte</w:t>
      </w:r>
      <w:r>
        <w:rPr>
          <w:rFonts w:ascii="宋体" w:eastAsia="宋体" w:hAnsi="宋体" w:cs="宋体"/>
          <w:color w:val="000000"/>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 Ids.OPEN_ACL_UNSAFE,CreateMode.EPHEMERAL_SEQUENTIAL);</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synchronized (mutex)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List&lt;String&gt; list = zk.getChildren(root, </w:t>
      </w:r>
      <w:r>
        <w:rPr>
          <w:rFonts w:ascii="宋体" w:eastAsia="宋体" w:hAnsi="宋体" w:cs="宋体"/>
          <w:color w:val="0000FF"/>
          <w:kern w:val="0"/>
          <w:sz w:val="24"/>
          <w:szCs w:val="24"/>
        </w:rPr>
        <w:t>false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 (list.size() &lt; size)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mutex.wait();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else</w:t>
      </w: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zk.create(root + </w:t>
      </w:r>
      <w:r>
        <w:rPr>
          <w:rFonts w:ascii="宋体" w:eastAsia="宋体" w:hAnsi="宋体" w:cs="宋体"/>
          <w:color w:val="800000"/>
          <w:kern w:val="0"/>
          <w:sz w:val="24"/>
          <w:szCs w:val="24"/>
        </w:rPr>
        <w:t>"/start"</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byte</w:t>
      </w:r>
      <w:r>
        <w:rPr>
          <w:rFonts w:ascii="宋体" w:eastAsia="宋体" w:hAnsi="宋体" w:cs="宋体"/>
          <w:color w:val="000000"/>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 Ids.OPEN_ACL_UNSAFE,CreateMode.PERSISTENT);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lastRenderedPageBreak/>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@Override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process(WatchedEvent </w:t>
      </w:r>
      <w:r>
        <w:rPr>
          <w:rFonts w:ascii="宋体" w:eastAsia="宋体" w:hAnsi="宋体" w:cs="宋体"/>
          <w:color w:val="0000FF"/>
          <w:kern w:val="0"/>
          <w:sz w:val="24"/>
          <w:szCs w:val="24"/>
        </w:rPr>
        <w:t>event</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w:t>
      </w:r>
      <w:r>
        <w:rPr>
          <w:rFonts w:ascii="宋体" w:eastAsia="宋体" w:hAnsi="宋体" w:cs="宋体"/>
          <w:color w:val="0000FF"/>
          <w:kern w:val="0"/>
          <w:sz w:val="24"/>
          <w:szCs w:val="24"/>
        </w:rPr>
        <w:t>event</w:t>
      </w:r>
      <w:r>
        <w:rPr>
          <w:rFonts w:ascii="宋体" w:eastAsia="宋体" w:hAnsi="宋体" w:cs="宋体"/>
          <w:color w:val="000000"/>
          <w:kern w:val="0"/>
          <w:sz w:val="24"/>
          <w:szCs w:val="24"/>
        </w:rPr>
        <w:t xml:space="preserve">.getPath().equals(root + </w:t>
      </w:r>
      <w:r>
        <w:rPr>
          <w:rFonts w:ascii="宋体" w:eastAsia="宋体" w:hAnsi="宋体" w:cs="宋体"/>
          <w:color w:val="800000"/>
          <w:kern w:val="0"/>
          <w:sz w:val="24"/>
          <w:szCs w:val="24"/>
        </w:rPr>
        <w:t>"/start"</w:t>
      </w:r>
      <w:r>
        <w:rPr>
          <w:rFonts w:ascii="宋体" w:eastAsia="宋体" w:hAnsi="宋体" w:cs="宋体"/>
          <w:color w:val="000000"/>
          <w:kern w:val="0"/>
          <w:sz w:val="24"/>
          <w:szCs w:val="24"/>
        </w:rPr>
        <w:t xml:space="preserve">) &amp;&amp; </w:t>
      </w:r>
      <w:r>
        <w:rPr>
          <w:rFonts w:ascii="宋体" w:eastAsia="宋体" w:hAnsi="宋体" w:cs="宋体"/>
          <w:color w:val="0000FF"/>
          <w:kern w:val="0"/>
          <w:sz w:val="24"/>
          <w:szCs w:val="24"/>
        </w:rPr>
        <w:t>event</w:t>
      </w:r>
      <w:r>
        <w:rPr>
          <w:rFonts w:ascii="宋体" w:eastAsia="宋体" w:hAnsi="宋体" w:cs="宋体"/>
          <w:color w:val="000000"/>
          <w:kern w:val="0"/>
          <w:sz w:val="24"/>
          <w:szCs w:val="24"/>
        </w:rPr>
        <w:t>.getType() == Event.EventType.NodeCreated){</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System.</w:t>
      </w:r>
      <w:r>
        <w:rPr>
          <w:rFonts w:ascii="宋体" w:eastAsia="宋体" w:hAnsi="宋体" w:cs="宋体"/>
          <w:color w:val="0000FF"/>
          <w:kern w:val="0"/>
          <w:sz w:val="24"/>
          <w:szCs w:val="24"/>
        </w:rPr>
        <w:t>out</w:t>
      </w:r>
      <w:r>
        <w:rPr>
          <w:rFonts w:ascii="宋体" w:eastAsia="宋体" w:hAnsi="宋体" w:cs="宋体"/>
          <w:color w:val="000000"/>
          <w:kern w:val="0"/>
          <w:sz w:val="24"/>
          <w:szCs w:val="24"/>
        </w:rPr>
        <w:t>.println(</w:t>
      </w:r>
      <w:r>
        <w:rPr>
          <w:rFonts w:ascii="宋体" w:eastAsia="宋体" w:hAnsi="宋体" w:cs="宋体"/>
          <w:color w:val="800000"/>
          <w:kern w:val="0"/>
          <w:sz w:val="24"/>
          <w:szCs w:val="24"/>
        </w:rPr>
        <w:t>"得到通知"</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super.process(</w:t>
      </w:r>
      <w:r>
        <w:rPr>
          <w:rFonts w:ascii="宋体" w:eastAsia="宋体" w:hAnsi="宋体" w:cs="宋体"/>
          <w:color w:val="0000FF"/>
          <w:kern w:val="0"/>
          <w:sz w:val="24"/>
          <w:szCs w:val="24"/>
        </w:rPr>
        <w:t>event</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doAction();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执行其他任务</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private</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doAction(){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System.</w:t>
      </w:r>
      <w:r>
        <w:rPr>
          <w:rFonts w:ascii="宋体" w:eastAsia="宋体" w:hAnsi="宋体" w:cs="宋体"/>
          <w:color w:val="0000FF"/>
          <w:kern w:val="0"/>
          <w:sz w:val="24"/>
          <w:szCs w:val="24"/>
        </w:rPr>
        <w:t>out</w:t>
      </w:r>
      <w:r>
        <w:rPr>
          <w:rFonts w:ascii="宋体" w:eastAsia="宋体" w:hAnsi="宋体" w:cs="宋体"/>
          <w:color w:val="000000"/>
          <w:kern w:val="0"/>
          <w:sz w:val="24"/>
          <w:szCs w:val="24"/>
        </w:rPr>
        <w:t>.println(</w:t>
      </w:r>
      <w:r>
        <w:rPr>
          <w:rFonts w:ascii="宋体" w:eastAsia="宋体" w:hAnsi="宋体" w:cs="宋体"/>
          <w:color w:val="800000"/>
          <w:kern w:val="0"/>
          <w:sz w:val="24"/>
          <w:szCs w:val="24"/>
        </w:rPr>
        <w:t>"同步队列已经得到同步，可以开始执行后面的任务了"</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static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main(String args[])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//启动Server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String connectString = </w:t>
      </w:r>
      <w:r>
        <w:rPr>
          <w:rFonts w:ascii="宋体" w:eastAsia="宋体" w:hAnsi="宋体" w:cs="宋体"/>
          <w:color w:val="800000"/>
          <w:kern w:val="0"/>
          <w:sz w:val="24"/>
          <w:szCs w:val="24"/>
        </w:rPr>
        <w:t>"localhost:2181"</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int</w:t>
      </w:r>
      <w:r>
        <w:rPr>
          <w:rFonts w:ascii="宋体" w:eastAsia="宋体" w:hAnsi="宋体" w:cs="宋体"/>
          <w:color w:val="000000"/>
          <w:kern w:val="0"/>
          <w:sz w:val="24"/>
          <w:szCs w:val="24"/>
        </w:rPr>
        <w:t xml:space="preserve"> size = </w:t>
      </w:r>
      <w:r>
        <w:rPr>
          <w:rFonts w:ascii="宋体" w:eastAsia="宋体" w:hAnsi="宋体" w:cs="宋体"/>
          <w:color w:val="800080"/>
          <w:kern w:val="0"/>
          <w:sz w:val="24"/>
          <w:szCs w:val="24"/>
        </w:rPr>
        <w:t>1</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Synchronizing b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Synchronizing(connectString, </w:t>
      </w:r>
      <w:r>
        <w:rPr>
          <w:rFonts w:ascii="宋体" w:eastAsia="宋体" w:hAnsi="宋体" w:cs="宋体"/>
          <w:color w:val="800000"/>
          <w:kern w:val="0"/>
          <w:sz w:val="24"/>
          <w:szCs w:val="24"/>
        </w:rPr>
        <w:t>"/synchronizing"</w:t>
      </w:r>
      <w:r>
        <w:rPr>
          <w:rFonts w:ascii="宋体" w:eastAsia="宋体" w:hAnsi="宋体" w:cs="宋体"/>
          <w:color w:val="000000"/>
          <w:kern w:val="0"/>
          <w:sz w:val="24"/>
          <w:szCs w:val="24"/>
        </w:rPr>
        <w:t>, size);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try</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b.addQueue();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(KeeperException 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(InterruptedException 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89865" cy="189865"/>
            <wp:effectExtent l="0" t="0" r="635" b="635"/>
            <wp:docPr id="129" name="图片 129"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89865" cy="189865"/>
                    </a:xfrm>
                    <a:prstGeom prst="rect">
                      <a:avLst/>
                    </a:prstGeom>
                    <a:noFill/>
                    <a:ln>
                      <a:noFill/>
                    </a:ln>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(2) </w:t>
      </w:r>
      <w:r>
        <w:rPr>
          <w:rFonts w:ascii="Verdana" w:eastAsia="宋体" w:hAnsi="Verdana" w:cs="宋体"/>
          <w:color w:val="000000"/>
          <w:kern w:val="0"/>
          <w:sz w:val="20"/>
          <w:szCs w:val="20"/>
        </w:rPr>
        <w:t xml:space="preserve">FIFO </w:t>
      </w:r>
      <w:r>
        <w:rPr>
          <w:rFonts w:ascii="Verdana" w:eastAsia="宋体" w:hAnsi="Verdana" w:cs="宋体"/>
          <w:color w:val="000000"/>
          <w:kern w:val="0"/>
          <w:sz w:val="20"/>
          <w:szCs w:val="20"/>
        </w:rPr>
        <w:t>队列用</w:t>
      </w:r>
      <w:r>
        <w:rPr>
          <w:rFonts w:ascii="Verdana" w:eastAsia="宋体" w:hAnsi="Verdana" w:cs="宋体"/>
          <w:color w:val="000000"/>
          <w:kern w:val="0"/>
          <w:sz w:val="20"/>
          <w:szCs w:val="20"/>
        </w:rPr>
        <w:t xml:space="preserve"> Zookeeper </w:t>
      </w:r>
      <w:r>
        <w:rPr>
          <w:rFonts w:ascii="Verdana" w:eastAsia="宋体" w:hAnsi="Verdana" w:cs="宋体"/>
          <w:color w:val="000000"/>
          <w:kern w:val="0"/>
          <w:sz w:val="20"/>
          <w:szCs w:val="20"/>
        </w:rPr>
        <w:t>实现思路如下：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实现的思路也非常简单，就是在特定的目录下创建</w:t>
      </w:r>
      <w:r>
        <w:rPr>
          <w:rFonts w:ascii="Verdana" w:eastAsia="宋体" w:hAnsi="Verdana" w:cs="宋体"/>
          <w:color w:val="000000"/>
          <w:kern w:val="0"/>
          <w:sz w:val="20"/>
          <w:szCs w:val="20"/>
        </w:rPr>
        <w:t xml:space="preserve"> SEQUENTIAL </w:t>
      </w:r>
      <w:r>
        <w:rPr>
          <w:rFonts w:ascii="Verdana" w:eastAsia="宋体" w:hAnsi="Verdana" w:cs="宋体"/>
          <w:color w:val="000000"/>
          <w:kern w:val="0"/>
          <w:sz w:val="20"/>
          <w:szCs w:val="20"/>
        </w:rPr>
        <w:t>类型的子目录</w:t>
      </w:r>
      <w:r>
        <w:rPr>
          <w:rFonts w:ascii="Verdana" w:eastAsia="宋体" w:hAnsi="Verdana" w:cs="宋体"/>
          <w:color w:val="000000"/>
          <w:kern w:val="0"/>
          <w:sz w:val="20"/>
          <w:szCs w:val="20"/>
        </w:rPr>
        <w:t xml:space="preserve"> /queue_i</w:t>
      </w:r>
      <w:r>
        <w:rPr>
          <w:rFonts w:ascii="Verdana" w:eastAsia="宋体" w:hAnsi="Verdana" w:cs="宋体"/>
          <w:color w:val="000000"/>
          <w:kern w:val="0"/>
          <w:sz w:val="20"/>
          <w:szCs w:val="20"/>
        </w:rPr>
        <w:t>，这样就能保证所有成员加入队列时都是有编号的，出队列时通过</w:t>
      </w:r>
      <w:r>
        <w:rPr>
          <w:rFonts w:ascii="Verdana" w:eastAsia="宋体" w:hAnsi="Verdana" w:cs="宋体"/>
          <w:color w:val="000000"/>
          <w:kern w:val="0"/>
          <w:sz w:val="20"/>
          <w:szCs w:val="20"/>
        </w:rPr>
        <w:t xml:space="preserve"> getChildren( ) </w:t>
      </w:r>
      <w:r>
        <w:rPr>
          <w:rFonts w:ascii="Verdana" w:eastAsia="宋体" w:hAnsi="Verdana" w:cs="宋体"/>
          <w:color w:val="000000"/>
          <w:kern w:val="0"/>
          <w:sz w:val="20"/>
          <w:szCs w:val="20"/>
        </w:rPr>
        <w:t>方法可以返回当前所有的队列中的元素，然后消费其中最小的一个，这样就能保证</w:t>
      </w:r>
      <w:r>
        <w:rPr>
          <w:rFonts w:ascii="Verdana" w:eastAsia="宋体" w:hAnsi="Verdana" w:cs="宋体"/>
          <w:color w:val="000000"/>
          <w:kern w:val="0"/>
          <w:sz w:val="20"/>
          <w:szCs w:val="20"/>
        </w:rPr>
        <w:t xml:space="preserve"> FIFO</w:t>
      </w:r>
      <w:r>
        <w:rPr>
          <w:rFonts w:ascii="Verdana" w:eastAsia="宋体" w:hAnsi="Verdana" w:cs="宋体"/>
          <w:color w:val="000000"/>
          <w:kern w:val="0"/>
          <w:sz w:val="20"/>
          <w:szCs w:val="20"/>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下面是生产者和消费者这种队列形式的示例代码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黑体" w:eastAsia="黑体" w:hAnsi="黑体" w:cs="宋体" w:hint="eastAsia"/>
          <w:b/>
          <w:bCs/>
          <w:color w:val="000000"/>
          <w:kern w:val="0"/>
          <w:sz w:val="20"/>
          <w:szCs w:val="20"/>
        </w:rPr>
        <w:lastRenderedPageBreak/>
        <w:t>清单 5 FIFOQueue 代码</w:t>
      </w:r>
    </w:p>
    <w:p w:rsidR="001A7847" w:rsidRDefault="007D395D">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66AA"/>
          <w:kern w:val="0"/>
          <w:sz w:val="24"/>
          <w:szCs w:val="24"/>
        </w:rPr>
        <w:drawing>
          <wp:inline distT="0" distB="0" distL="0" distR="0">
            <wp:extent cx="189865" cy="189865"/>
            <wp:effectExtent l="0" t="0" r="635" b="635"/>
            <wp:docPr id="128" name="图片 128" descr="复制代码">
              <a:hlinkClick xmlns:a="http://schemas.openxmlformats.org/drawingml/2006/main" r:id="rId5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复制代码"/>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189865" cy="189865"/>
                    </a:xfrm>
                    <a:prstGeom prst="rect">
                      <a:avLst/>
                    </a:prstGeom>
                    <a:noFill/>
                    <a:ln>
                      <a:noFill/>
                    </a:ln>
                  </pic:spPr>
                </pic:pic>
              </a:graphicData>
            </a:graphic>
          </wp:inline>
        </w:drawing>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org.apache.log4j.Logger;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org.apache.zookeeper.CreateMode;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org.apache.zookeeper.KeeperException;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org.apache.zookeeper.WatchedEvent;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org.apache.zookeeper.ZooDefs;</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org.apache.zookeeper.data.Stat;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java.nio.ByteBuffer;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import java.util.List;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FIFOQueue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&lt;p/&gt;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Author By: sunddenly工作室</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Created Date: 2014-11-13</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class</w:t>
      </w:r>
      <w:r>
        <w:rPr>
          <w:rFonts w:ascii="宋体" w:eastAsia="宋体" w:hAnsi="宋体" w:cs="宋体"/>
          <w:color w:val="000000"/>
          <w:kern w:val="0"/>
          <w:sz w:val="24"/>
          <w:szCs w:val="24"/>
        </w:rPr>
        <w:t xml:space="preserve"> FIFOQueue extends TestMainClient{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static</w:t>
      </w:r>
      <w:r>
        <w:rPr>
          <w:rFonts w:ascii="宋体" w:eastAsia="宋体" w:hAnsi="宋体" w:cs="宋体"/>
          <w:color w:val="000000"/>
          <w:kern w:val="0"/>
          <w:sz w:val="24"/>
          <w:szCs w:val="24"/>
        </w:rPr>
        <w:t xml:space="preserve"> final Logger logger = Logger.getLogger(FIFOQueue.</w:t>
      </w:r>
      <w:r>
        <w:rPr>
          <w:rFonts w:ascii="宋体" w:eastAsia="宋体" w:hAnsi="宋体" w:cs="宋体"/>
          <w:color w:val="0000FF"/>
          <w:kern w:val="0"/>
          <w:sz w:val="24"/>
          <w:szCs w:val="24"/>
        </w:rPr>
        <w:t>class</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Constructor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@param connectString</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@param root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FIFOQueue(String connectString, String root)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super(connectString);</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this</w:t>
      </w:r>
      <w:r>
        <w:rPr>
          <w:rFonts w:ascii="宋体" w:eastAsia="宋体" w:hAnsi="宋体" w:cs="宋体"/>
          <w:color w:val="000000"/>
          <w:kern w:val="0"/>
          <w:sz w:val="24"/>
          <w:szCs w:val="24"/>
        </w:rPr>
        <w:t>.root = root;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 (zk != </w:t>
      </w:r>
      <w:r>
        <w:rPr>
          <w:rFonts w:ascii="宋体" w:eastAsia="宋体" w:hAnsi="宋体" w:cs="宋体"/>
          <w:color w:val="0000FF"/>
          <w:kern w:val="0"/>
          <w:sz w:val="24"/>
          <w:szCs w:val="24"/>
        </w:rPr>
        <w:t>null</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try</w:t>
      </w: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Stat s = zk.exists(root, </w:t>
      </w:r>
      <w:r>
        <w:rPr>
          <w:rFonts w:ascii="宋体" w:eastAsia="宋体" w:hAnsi="宋体" w:cs="宋体"/>
          <w:color w:val="0000FF"/>
          <w:kern w:val="0"/>
          <w:sz w:val="24"/>
          <w:szCs w:val="24"/>
        </w:rPr>
        <w:t>false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 (s == </w:t>
      </w:r>
      <w:r>
        <w:rPr>
          <w:rFonts w:ascii="宋体" w:eastAsia="宋体" w:hAnsi="宋体" w:cs="宋体"/>
          <w:color w:val="0000FF"/>
          <w:kern w:val="0"/>
          <w:sz w:val="24"/>
          <w:szCs w:val="24"/>
        </w:rPr>
        <w:t>null</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zk.create(root,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byte</w:t>
      </w:r>
      <w:r>
        <w:rPr>
          <w:rFonts w:ascii="宋体" w:eastAsia="宋体" w:hAnsi="宋体" w:cs="宋体"/>
          <w:color w:val="000000"/>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 ZooDefs.Ids.OPEN_ACL_UNSAFE,CreateMode.PERSISTENT);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(KeeperException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(InterruptedException 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lastRenderedPageBreak/>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生产者</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@param i</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@return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boolean produce(</w:t>
      </w:r>
      <w:r>
        <w:rPr>
          <w:rFonts w:ascii="宋体" w:eastAsia="宋体" w:hAnsi="宋体" w:cs="宋体"/>
          <w:color w:val="0000FF"/>
          <w:kern w:val="0"/>
          <w:sz w:val="24"/>
          <w:szCs w:val="24"/>
        </w:rPr>
        <w:t>int</w:t>
      </w:r>
      <w:r>
        <w:rPr>
          <w:rFonts w:ascii="宋体" w:eastAsia="宋体" w:hAnsi="宋体" w:cs="宋体"/>
          <w:color w:val="000000"/>
          <w:kern w:val="0"/>
          <w:sz w:val="24"/>
          <w:szCs w:val="24"/>
        </w:rPr>
        <w:t xml:space="preserve"> i) throws KeeperException, InterruptedException{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ByteBuffer b = ByteBuffer.allocate(</w:t>
      </w:r>
      <w:r>
        <w:rPr>
          <w:rFonts w:ascii="宋体" w:eastAsia="宋体" w:hAnsi="宋体" w:cs="宋体"/>
          <w:color w:val="800080"/>
          <w:kern w:val="0"/>
          <w:sz w:val="24"/>
          <w:szCs w:val="24"/>
        </w:rPr>
        <w:t>4</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byte</w:t>
      </w:r>
      <w:r>
        <w:rPr>
          <w:rFonts w:ascii="宋体" w:eastAsia="宋体" w:hAnsi="宋体" w:cs="宋体"/>
          <w:color w:val="000000"/>
          <w:kern w:val="0"/>
          <w:sz w:val="24"/>
          <w:szCs w:val="24"/>
        </w:rPr>
        <w:t>[] value;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b.putInt(i);</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value = b.array();</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zk.create(root + </w:t>
      </w:r>
      <w:r>
        <w:rPr>
          <w:rFonts w:ascii="宋体" w:eastAsia="宋体" w:hAnsi="宋体" w:cs="宋体"/>
          <w:color w:val="800000"/>
          <w:kern w:val="0"/>
          <w:sz w:val="24"/>
          <w:szCs w:val="24"/>
        </w:rPr>
        <w:t>"/element"</w:t>
      </w:r>
      <w:r>
        <w:rPr>
          <w:rFonts w:ascii="宋体" w:eastAsia="宋体" w:hAnsi="宋体" w:cs="宋体"/>
          <w:color w:val="000000"/>
          <w:kern w:val="0"/>
          <w:sz w:val="24"/>
          <w:szCs w:val="24"/>
        </w:rPr>
        <w:t>, value, ZooDefs.Ids.OPEN_ACL_UNSAFE,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CreateMode.PERSISTENT_SEQUENTIAL);</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return</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true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消费者</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@return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@throws KeeperException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Pr>
          <w:rFonts w:ascii="宋体" w:eastAsia="宋体" w:hAnsi="宋体" w:cs="宋体"/>
          <w:color w:val="008000"/>
          <w:kern w:val="0"/>
          <w:sz w:val="24"/>
          <w:szCs w:val="24"/>
        </w:rPr>
        <w:t xml:space="preserve">         * @throws InterruptedException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8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int</w:t>
      </w:r>
      <w:r>
        <w:rPr>
          <w:rFonts w:ascii="宋体" w:eastAsia="宋体" w:hAnsi="宋体" w:cs="宋体"/>
          <w:color w:val="000000"/>
          <w:kern w:val="0"/>
          <w:sz w:val="24"/>
          <w:szCs w:val="24"/>
        </w:rPr>
        <w:t xml:space="preserve"> consume() throws KeeperException, InterruptedException{</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int</w:t>
      </w:r>
      <w:r>
        <w:rPr>
          <w:rFonts w:ascii="宋体" w:eastAsia="宋体" w:hAnsi="宋体" w:cs="宋体"/>
          <w:color w:val="000000"/>
          <w:kern w:val="0"/>
          <w:sz w:val="24"/>
          <w:szCs w:val="24"/>
        </w:rPr>
        <w:t xml:space="preserve"> retvalue = -</w:t>
      </w:r>
      <w:r>
        <w:rPr>
          <w:rFonts w:ascii="宋体" w:eastAsia="宋体" w:hAnsi="宋体" w:cs="宋体"/>
          <w:color w:val="800080"/>
          <w:kern w:val="0"/>
          <w:sz w:val="24"/>
          <w:szCs w:val="24"/>
        </w:rPr>
        <w:t>1</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Stat stat = </w:t>
      </w:r>
      <w:r>
        <w:rPr>
          <w:rFonts w:ascii="宋体" w:eastAsia="宋体" w:hAnsi="宋体" w:cs="宋体"/>
          <w:color w:val="0000FF"/>
          <w:kern w:val="0"/>
          <w:sz w:val="24"/>
          <w:szCs w:val="24"/>
        </w:rPr>
        <w:t>null</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while</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true</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synchronized (mutex)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List&lt;String&gt; list = zk.getChildren(root, </w:t>
      </w:r>
      <w:r>
        <w:rPr>
          <w:rFonts w:ascii="宋体" w:eastAsia="宋体" w:hAnsi="宋体" w:cs="宋体"/>
          <w:color w:val="0000FF"/>
          <w:kern w:val="0"/>
          <w:sz w:val="24"/>
          <w:szCs w:val="24"/>
        </w:rPr>
        <w:t>true</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 xml:space="preserve"> (list.size() == </w:t>
      </w:r>
      <w:r>
        <w:rPr>
          <w:rFonts w:ascii="宋体" w:eastAsia="宋体" w:hAnsi="宋体" w:cs="宋体"/>
          <w:color w:val="800080"/>
          <w:kern w:val="0"/>
          <w:sz w:val="24"/>
          <w:szCs w:val="24"/>
        </w:rPr>
        <w:t>0</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mutex.wait();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else</w:t>
      </w: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Integer min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Integer(list.</w:t>
      </w:r>
      <w:r>
        <w:rPr>
          <w:rFonts w:ascii="宋体" w:eastAsia="宋体" w:hAnsi="宋体" w:cs="宋体"/>
          <w:color w:val="0000FF"/>
          <w:kern w:val="0"/>
          <w:sz w:val="24"/>
          <w:szCs w:val="24"/>
        </w:rPr>
        <w:t>get</w:t>
      </w:r>
      <w:r>
        <w:rPr>
          <w:rFonts w:ascii="宋体" w:eastAsia="宋体" w:hAnsi="宋体" w:cs="宋体"/>
          <w:color w:val="000000"/>
          <w:kern w:val="0"/>
          <w:sz w:val="24"/>
          <w:szCs w:val="24"/>
        </w:rPr>
        <w:t>(</w:t>
      </w:r>
      <w:r>
        <w:rPr>
          <w:rFonts w:ascii="宋体" w:eastAsia="宋体" w:hAnsi="宋体" w:cs="宋体"/>
          <w:color w:val="800080"/>
          <w:kern w:val="0"/>
          <w:sz w:val="24"/>
          <w:szCs w:val="24"/>
        </w:rPr>
        <w:t>0</w:t>
      </w:r>
      <w:r>
        <w:rPr>
          <w:rFonts w:ascii="宋体" w:eastAsia="宋体" w:hAnsi="宋体" w:cs="宋体"/>
          <w:color w:val="000000"/>
          <w:kern w:val="0"/>
          <w:sz w:val="24"/>
          <w:szCs w:val="24"/>
        </w:rPr>
        <w:t>).substring(</w:t>
      </w:r>
      <w:r>
        <w:rPr>
          <w:rFonts w:ascii="宋体" w:eastAsia="宋体" w:hAnsi="宋体" w:cs="宋体"/>
          <w:color w:val="800080"/>
          <w:kern w:val="0"/>
          <w:sz w:val="24"/>
          <w:szCs w:val="24"/>
        </w:rPr>
        <w:t>7</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for</w:t>
      </w:r>
      <w:r>
        <w:rPr>
          <w:rFonts w:ascii="宋体" w:eastAsia="宋体" w:hAnsi="宋体" w:cs="宋体"/>
          <w:color w:val="000000"/>
          <w:kern w:val="0"/>
          <w:sz w:val="24"/>
          <w:szCs w:val="24"/>
        </w:rPr>
        <w:t>(String s : list){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Integer tempValue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Integer(s.substring(</w:t>
      </w:r>
      <w:r>
        <w:rPr>
          <w:rFonts w:ascii="宋体" w:eastAsia="宋体" w:hAnsi="宋体" w:cs="宋体"/>
          <w:color w:val="800080"/>
          <w:kern w:val="0"/>
          <w:sz w:val="24"/>
          <w:szCs w:val="24"/>
        </w:rPr>
        <w:t>7</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if</w:t>
      </w:r>
      <w:r>
        <w:rPr>
          <w:rFonts w:ascii="宋体" w:eastAsia="宋体" w:hAnsi="宋体" w:cs="宋体"/>
          <w:color w:val="000000"/>
          <w:kern w:val="0"/>
          <w:sz w:val="24"/>
          <w:szCs w:val="24"/>
        </w:rPr>
        <w:t>(tempValue &lt; min) min = tempValue;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lastRenderedPageBreak/>
        <w:t xml:space="preserve">                        </w:t>
      </w:r>
      <w:r>
        <w:rPr>
          <w:rFonts w:ascii="宋体" w:eastAsia="宋体" w:hAnsi="宋体" w:cs="宋体"/>
          <w:color w:val="0000FF"/>
          <w:kern w:val="0"/>
          <w:sz w:val="24"/>
          <w:szCs w:val="24"/>
        </w:rPr>
        <w:t>byte</w:t>
      </w:r>
      <w:r>
        <w:rPr>
          <w:rFonts w:ascii="宋体" w:eastAsia="宋体" w:hAnsi="宋体" w:cs="宋体"/>
          <w:color w:val="000000"/>
          <w:kern w:val="0"/>
          <w:sz w:val="24"/>
          <w:szCs w:val="24"/>
        </w:rPr>
        <w:t xml:space="preserve">[] b = zk.getData(root + </w:t>
      </w:r>
      <w:r>
        <w:rPr>
          <w:rFonts w:ascii="宋体" w:eastAsia="宋体" w:hAnsi="宋体" w:cs="宋体"/>
          <w:color w:val="800000"/>
          <w:kern w:val="0"/>
          <w:sz w:val="24"/>
          <w:szCs w:val="24"/>
        </w:rPr>
        <w:t>"/element"</w:t>
      </w:r>
      <w:r>
        <w:rPr>
          <w:rFonts w:ascii="宋体" w:eastAsia="宋体" w:hAnsi="宋体" w:cs="宋体"/>
          <w:color w:val="000000"/>
          <w:kern w:val="0"/>
          <w:sz w:val="24"/>
          <w:szCs w:val="24"/>
        </w:rPr>
        <w:t xml:space="preserve"> + min,</w:t>
      </w:r>
      <w:r>
        <w:rPr>
          <w:rFonts w:ascii="宋体" w:eastAsia="宋体" w:hAnsi="宋体" w:cs="宋体"/>
          <w:color w:val="0000FF"/>
          <w:kern w:val="0"/>
          <w:sz w:val="24"/>
          <w:szCs w:val="24"/>
        </w:rPr>
        <w:t>false</w:t>
      </w:r>
      <w:r>
        <w:rPr>
          <w:rFonts w:ascii="宋体" w:eastAsia="宋体" w:hAnsi="宋体" w:cs="宋体"/>
          <w:color w:val="000000"/>
          <w:kern w:val="0"/>
          <w:sz w:val="24"/>
          <w:szCs w:val="24"/>
        </w:rPr>
        <w:t>, stat);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zk.delete(root + </w:t>
      </w:r>
      <w:r>
        <w:rPr>
          <w:rFonts w:ascii="宋体" w:eastAsia="宋体" w:hAnsi="宋体" w:cs="宋体"/>
          <w:color w:val="800000"/>
          <w:kern w:val="0"/>
          <w:sz w:val="24"/>
          <w:szCs w:val="24"/>
        </w:rPr>
        <w:t>"/element"</w:t>
      </w:r>
      <w:r>
        <w:rPr>
          <w:rFonts w:ascii="宋体" w:eastAsia="宋体" w:hAnsi="宋体" w:cs="宋体"/>
          <w:color w:val="000000"/>
          <w:kern w:val="0"/>
          <w:sz w:val="24"/>
          <w:szCs w:val="24"/>
        </w:rPr>
        <w:t xml:space="preserve"> + min, </w:t>
      </w:r>
      <w:r>
        <w:rPr>
          <w:rFonts w:ascii="宋体" w:eastAsia="宋体" w:hAnsi="宋体" w:cs="宋体"/>
          <w:color w:val="800080"/>
          <w:kern w:val="0"/>
          <w:sz w:val="24"/>
          <w:szCs w:val="24"/>
        </w:rPr>
        <w:t>0</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ByteBuffer buffer = ByteBuffer.wrap(b);</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retvalue = buffer.getInt();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return</w:t>
      </w:r>
      <w:r>
        <w:rPr>
          <w:rFonts w:ascii="宋体" w:eastAsia="宋体" w:hAnsi="宋体" w:cs="宋体"/>
          <w:color w:val="000000"/>
          <w:kern w:val="0"/>
          <w:sz w:val="24"/>
          <w:szCs w:val="24"/>
        </w:rPr>
        <w:t xml:space="preserve"> retvalue;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@Override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process(WatchedEvent </w:t>
      </w:r>
      <w:r>
        <w:rPr>
          <w:rFonts w:ascii="宋体" w:eastAsia="宋体" w:hAnsi="宋体" w:cs="宋体"/>
          <w:color w:val="0000FF"/>
          <w:kern w:val="0"/>
          <w:sz w:val="24"/>
          <w:szCs w:val="24"/>
        </w:rPr>
        <w:t>event</w:t>
      </w:r>
      <w:r>
        <w:rPr>
          <w:rFonts w:ascii="宋体" w:eastAsia="宋体" w:hAnsi="宋体" w:cs="宋体"/>
          <w:color w:val="000000"/>
          <w:kern w:val="0"/>
          <w:sz w:val="24"/>
          <w:szCs w:val="24"/>
        </w:rPr>
        <w:t>)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super.process(</w:t>
      </w:r>
      <w:r>
        <w:rPr>
          <w:rFonts w:ascii="宋体" w:eastAsia="宋体" w:hAnsi="宋体" w:cs="宋体"/>
          <w:color w:val="0000FF"/>
          <w:kern w:val="0"/>
          <w:sz w:val="24"/>
          <w:szCs w:val="24"/>
        </w:rPr>
        <w:t>event</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public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static</w:t>
      </w: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void</w:t>
      </w:r>
      <w:r>
        <w:rPr>
          <w:rFonts w:ascii="宋体" w:eastAsia="宋体" w:hAnsi="宋体" w:cs="宋体"/>
          <w:color w:val="000000"/>
          <w:kern w:val="0"/>
          <w:sz w:val="24"/>
          <w:szCs w:val="24"/>
        </w:rPr>
        <w:t xml:space="preserve"> main(String args[])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8000"/>
          <w:kern w:val="0"/>
          <w:sz w:val="24"/>
          <w:szCs w:val="24"/>
        </w:rPr>
        <w:t>//启动Server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TestMainServer.start();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String connectString = </w:t>
      </w:r>
      <w:r>
        <w:rPr>
          <w:rFonts w:ascii="宋体" w:eastAsia="宋体" w:hAnsi="宋体" w:cs="宋体"/>
          <w:color w:val="800000"/>
          <w:kern w:val="0"/>
          <w:sz w:val="24"/>
          <w:szCs w:val="24"/>
        </w:rPr>
        <w:t>"localhost:"</w:t>
      </w:r>
      <w:r>
        <w:rPr>
          <w:rFonts w:ascii="宋体" w:eastAsia="宋体" w:hAnsi="宋体" w:cs="宋体"/>
          <w:color w:val="000000"/>
          <w:kern w:val="0"/>
          <w:sz w:val="24"/>
          <w:szCs w:val="24"/>
        </w:rPr>
        <w:t>+TestMainServer.CLIENT_PORT;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FIFOQueue q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FIFOQueue(connectString, </w:t>
      </w:r>
      <w:r>
        <w:rPr>
          <w:rFonts w:ascii="宋体" w:eastAsia="宋体" w:hAnsi="宋体" w:cs="宋体"/>
          <w:color w:val="800000"/>
          <w:kern w:val="0"/>
          <w:sz w:val="24"/>
          <w:szCs w:val="24"/>
        </w:rPr>
        <w:t>"/app1"</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int</w:t>
      </w:r>
      <w:r>
        <w:rPr>
          <w:rFonts w:ascii="宋体" w:eastAsia="宋体" w:hAnsi="宋体" w:cs="宋体"/>
          <w:color w:val="000000"/>
          <w:kern w:val="0"/>
          <w:sz w:val="24"/>
          <w:szCs w:val="24"/>
        </w:rPr>
        <w:t xml:space="preserve"> i;</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Integer max = </w:t>
      </w:r>
      <w:r>
        <w:rPr>
          <w:rFonts w:ascii="宋体" w:eastAsia="宋体" w:hAnsi="宋体" w:cs="宋体"/>
          <w:color w:val="0000FF"/>
          <w:kern w:val="0"/>
          <w:sz w:val="24"/>
          <w:szCs w:val="24"/>
        </w:rPr>
        <w:t>new</w:t>
      </w:r>
      <w:r>
        <w:rPr>
          <w:rFonts w:ascii="宋体" w:eastAsia="宋体" w:hAnsi="宋体" w:cs="宋体"/>
          <w:color w:val="000000"/>
          <w:kern w:val="0"/>
          <w:sz w:val="24"/>
          <w:szCs w:val="24"/>
        </w:rPr>
        <w:t xml:space="preserve"> Integer(</w:t>
      </w:r>
      <w:r>
        <w:rPr>
          <w:rFonts w:ascii="宋体" w:eastAsia="宋体" w:hAnsi="宋体" w:cs="宋体"/>
          <w:color w:val="800080"/>
          <w:kern w:val="0"/>
          <w:sz w:val="24"/>
          <w:szCs w:val="24"/>
        </w:rPr>
        <w:t>5</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System.</w:t>
      </w:r>
      <w:r>
        <w:rPr>
          <w:rFonts w:ascii="宋体" w:eastAsia="宋体" w:hAnsi="宋体" w:cs="宋体"/>
          <w:color w:val="0000FF"/>
          <w:kern w:val="0"/>
          <w:sz w:val="24"/>
          <w:szCs w:val="24"/>
        </w:rPr>
        <w:t>out</w:t>
      </w:r>
      <w:r>
        <w:rPr>
          <w:rFonts w:ascii="宋体" w:eastAsia="宋体" w:hAnsi="宋体" w:cs="宋体"/>
          <w:color w:val="000000"/>
          <w:kern w:val="0"/>
          <w:sz w:val="24"/>
          <w:szCs w:val="24"/>
        </w:rPr>
        <w:t>.println(</w:t>
      </w:r>
      <w:r>
        <w:rPr>
          <w:rFonts w:ascii="宋体" w:eastAsia="宋体" w:hAnsi="宋体" w:cs="宋体"/>
          <w:color w:val="800000"/>
          <w:kern w:val="0"/>
          <w:sz w:val="24"/>
          <w:szCs w:val="24"/>
        </w:rPr>
        <w:t>"Producer"</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for</w:t>
      </w:r>
      <w:r>
        <w:rPr>
          <w:rFonts w:ascii="宋体" w:eastAsia="宋体" w:hAnsi="宋体" w:cs="宋体"/>
          <w:color w:val="000000"/>
          <w:kern w:val="0"/>
          <w:sz w:val="24"/>
          <w:szCs w:val="24"/>
        </w:rPr>
        <w:t xml:space="preserve"> (i = </w:t>
      </w:r>
      <w:r>
        <w:rPr>
          <w:rFonts w:ascii="宋体" w:eastAsia="宋体" w:hAnsi="宋体" w:cs="宋体"/>
          <w:color w:val="800080"/>
          <w:kern w:val="0"/>
          <w:sz w:val="24"/>
          <w:szCs w:val="24"/>
        </w:rPr>
        <w:t>0</w:t>
      </w:r>
      <w:r>
        <w:rPr>
          <w:rFonts w:ascii="宋体" w:eastAsia="宋体" w:hAnsi="宋体" w:cs="宋体"/>
          <w:color w:val="000000"/>
          <w:kern w:val="0"/>
          <w:sz w:val="24"/>
          <w:szCs w:val="24"/>
        </w:rPr>
        <w:t>; i &lt; max; i++)</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try</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q.produce(</w:t>
      </w:r>
      <w:r>
        <w:rPr>
          <w:rFonts w:ascii="宋体" w:eastAsia="宋体" w:hAnsi="宋体" w:cs="宋体"/>
          <w:color w:val="800080"/>
          <w:kern w:val="0"/>
          <w:sz w:val="24"/>
          <w:szCs w:val="24"/>
        </w:rPr>
        <w:t>10</w:t>
      </w:r>
      <w:r>
        <w:rPr>
          <w:rFonts w:ascii="宋体" w:eastAsia="宋体" w:hAnsi="宋体" w:cs="宋体"/>
          <w:color w:val="000000"/>
          <w:kern w:val="0"/>
          <w:sz w:val="24"/>
          <w:szCs w:val="24"/>
        </w:rPr>
        <w:t xml:space="preserve"> + i);</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(KeeperException 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(InterruptedException 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for</w:t>
      </w:r>
      <w:r>
        <w:rPr>
          <w:rFonts w:ascii="宋体" w:eastAsia="宋体" w:hAnsi="宋体" w:cs="宋体"/>
          <w:color w:val="000000"/>
          <w:kern w:val="0"/>
          <w:sz w:val="24"/>
          <w:szCs w:val="24"/>
        </w:rPr>
        <w:t xml:space="preserve"> (i = </w:t>
      </w:r>
      <w:r>
        <w:rPr>
          <w:rFonts w:ascii="宋体" w:eastAsia="宋体" w:hAnsi="宋体" w:cs="宋体"/>
          <w:color w:val="800080"/>
          <w:kern w:val="0"/>
          <w:sz w:val="24"/>
          <w:szCs w:val="24"/>
        </w:rPr>
        <w:t>0</w:t>
      </w:r>
      <w:r>
        <w:rPr>
          <w:rFonts w:ascii="宋体" w:eastAsia="宋体" w:hAnsi="宋体" w:cs="宋体"/>
          <w:color w:val="000000"/>
          <w:kern w:val="0"/>
          <w:sz w:val="24"/>
          <w:szCs w:val="24"/>
        </w:rPr>
        <w:t>; i &lt; max; i++)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try</w:t>
      </w:r>
      <w:r>
        <w:rPr>
          <w:rFonts w:ascii="宋体" w:eastAsia="宋体" w:hAnsi="宋体" w:cs="宋体"/>
          <w:color w:val="000000"/>
          <w:kern w:val="0"/>
          <w:sz w:val="24"/>
          <w:szCs w:val="24"/>
        </w:rPr>
        <w:t>{</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r>
        <w:rPr>
          <w:rFonts w:ascii="宋体" w:eastAsia="宋体" w:hAnsi="宋体" w:cs="宋体"/>
          <w:color w:val="0000FF"/>
          <w:kern w:val="0"/>
          <w:sz w:val="24"/>
          <w:szCs w:val="24"/>
        </w:rPr>
        <w:t>int</w:t>
      </w:r>
      <w:r>
        <w:rPr>
          <w:rFonts w:ascii="宋体" w:eastAsia="宋体" w:hAnsi="宋体" w:cs="宋体"/>
          <w:color w:val="000000"/>
          <w:kern w:val="0"/>
          <w:sz w:val="24"/>
          <w:szCs w:val="24"/>
        </w:rPr>
        <w:t xml:space="preserve"> r = q.consume();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System.</w:t>
      </w:r>
      <w:r>
        <w:rPr>
          <w:rFonts w:ascii="宋体" w:eastAsia="宋体" w:hAnsi="宋体" w:cs="宋体"/>
          <w:color w:val="0000FF"/>
          <w:kern w:val="0"/>
          <w:sz w:val="24"/>
          <w:szCs w:val="24"/>
        </w:rPr>
        <w:t>out</w:t>
      </w:r>
      <w:r>
        <w:rPr>
          <w:rFonts w:ascii="宋体" w:eastAsia="宋体" w:hAnsi="宋体" w:cs="宋体"/>
          <w:color w:val="000000"/>
          <w:kern w:val="0"/>
          <w:sz w:val="24"/>
          <w:szCs w:val="24"/>
        </w:rPr>
        <w:t>.println(</w:t>
      </w:r>
      <w:r>
        <w:rPr>
          <w:rFonts w:ascii="宋体" w:eastAsia="宋体" w:hAnsi="宋体" w:cs="宋体"/>
          <w:color w:val="800000"/>
          <w:kern w:val="0"/>
          <w:sz w:val="24"/>
          <w:szCs w:val="24"/>
        </w:rPr>
        <w:t>"Item: "</w:t>
      </w:r>
      <w:r>
        <w:rPr>
          <w:rFonts w:ascii="宋体" w:eastAsia="宋体" w:hAnsi="宋体" w:cs="宋体"/>
          <w:color w:val="000000"/>
          <w:kern w:val="0"/>
          <w:sz w:val="24"/>
          <w:szCs w:val="24"/>
        </w:rPr>
        <w:t xml:space="preserve"> + r);</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(KeeperException 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i--;</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 </w:t>
      </w:r>
      <w:r>
        <w:rPr>
          <w:rFonts w:ascii="宋体" w:eastAsia="宋体" w:hAnsi="宋体" w:cs="宋体"/>
          <w:color w:val="0000FF"/>
          <w:kern w:val="0"/>
          <w:sz w:val="24"/>
          <w:szCs w:val="24"/>
        </w:rPr>
        <w:t>catch</w:t>
      </w:r>
      <w:r>
        <w:rPr>
          <w:rFonts w:ascii="宋体" w:eastAsia="宋体" w:hAnsi="宋体" w:cs="宋体"/>
          <w:color w:val="000000"/>
          <w:kern w:val="0"/>
          <w:sz w:val="24"/>
          <w:szCs w:val="24"/>
        </w:rPr>
        <w:t xml:space="preserve"> (InterruptedException 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lastRenderedPageBreak/>
        <w:t xml:space="preserve">                    logger.error(e);</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Pr>
          <w:rFonts w:ascii="宋体" w:eastAsia="宋体" w:hAnsi="宋体" w:cs="宋体"/>
          <w:color w:val="000000"/>
          <w:kern w:val="0"/>
          <w:sz w:val="24"/>
          <w:szCs w:val="24"/>
        </w:rPr>
        <w:t xml:space="preserve">    }</w:t>
      </w:r>
    </w:p>
    <w:p w:rsidR="001A7847" w:rsidRDefault="007D395D">
      <w:pPr>
        <w:pStyle w:val="4"/>
      </w:pPr>
      <w:r>
        <w:rPr>
          <w:rFonts w:hint="eastAsia"/>
        </w:rPr>
        <w:t>3</w:t>
      </w:r>
      <w:r>
        <w:t>、</w:t>
      </w:r>
      <w:r>
        <w:t>ZooKeeper</w:t>
      </w:r>
      <w:r>
        <w:t>实际应用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假设我们的集群有：</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(1) </w:t>
      </w:r>
      <w:r>
        <w:rPr>
          <w:rStyle w:val="ac"/>
          <w:rFonts w:ascii="Verdana" w:hAnsi="Verdana"/>
          <w:color w:val="000000"/>
          <w:sz w:val="20"/>
          <w:szCs w:val="20"/>
        </w:rPr>
        <w:t>20</w:t>
      </w:r>
      <w:r>
        <w:rPr>
          <w:rStyle w:val="ac"/>
          <w:rFonts w:ascii="Verdana" w:hAnsi="Verdana"/>
          <w:color w:val="000000"/>
          <w:sz w:val="20"/>
          <w:szCs w:val="20"/>
        </w:rPr>
        <w:t>个搜索引擎的服务器</w:t>
      </w:r>
      <w:r>
        <w:rPr>
          <w:rFonts w:ascii="Verdana" w:hAnsi="Verdana"/>
          <w:color w:val="000000"/>
          <w:sz w:val="20"/>
          <w:szCs w:val="20"/>
        </w:rPr>
        <w:t>：每个负责总索引中的一部分的搜索任务。</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①</w:t>
      </w:r>
      <w:r>
        <w:rPr>
          <w:rFonts w:ascii="Verdana" w:hAnsi="Verdana"/>
          <w:color w:val="000000"/>
          <w:sz w:val="20"/>
          <w:szCs w:val="20"/>
        </w:rPr>
        <w:t> </w:t>
      </w:r>
      <w:r>
        <w:rPr>
          <w:rFonts w:ascii="Verdana" w:hAnsi="Verdana"/>
          <w:color w:val="000000"/>
          <w:sz w:val="20"/>
          <w:szCs w:val="20"/>
        </w:rPr>
        <w:t>搜索引擎的服务器中的</w:t>
      </w:r>
      <w:r>
        <w:rPr>
          <w:rFonts w:ascii="Verdana" w:hAnsi="Verdana"/>
          <w:color w:val="C00000"/>
          <w:sz w:val="20"/>
          <w:szCs w:val="20"/>
        </w:rPr>
        <w:t>15</w:t>
      </w:r>
      <w:r>
        <w:rPr>
          <w:rFonts w:ascii="Verdana" w:hAnsi="Verdana"/>
          <w:color w:val="C00000"/>
          <w:sz w:val="20"/>
          <w:szCs w:val="20"/>
        </w:rPr>
        <w:t>个服务器现在</w:t>
      </w:r>
      <w:r>
        <w:rPr>
          <w:rFonts w:ascii="Verdana" w:hAnsi="Verdana"/>
          <w:color w:val="0000FF"/>
          <w:sz w:val="20"/>
          <w:szCs w:val="20"/>
        </w:rPr>
        <w:t>提供搜索服务。</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②</w:t>
      </w:r>
      <w:r>
        <w:rPr>
          <w:rFonts w:ascii="Verdana" w:hAnsi="Verdana"/>
          <w:color w:val="C00000"/>
          <w:sz w:val="20"/>
          <w:szCs w:val="20"/>
        </w:rPr>
        <w:t> 5</w:t>
      </w:r>
      <w:r>
        <w:rPr>
          <w:rFonts w:ascii="Verdana" w:hAnsi="Verdana"/>
          <w:color w:val="C00000"/>
          <w:sz w:val="20"/>
          <w:szCs w:val="20"/>
        </w:rPr>
        <w:t>个服务器</w:t>
      </w:r>
      <w:r>
        <w:rPr>
          <w:rFonts w:ascii="Verdana" w:hAnsi="Verdana"/>
          <w:color w:val="0000FF"/>
          <w:sz w:val="20"/>
          <w:szCs w:val="20"/>
        </w:rPr>
        <w:t>正在生成索引。</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Fonts w:ascii="Verdana" w:hAnsi="Verdana"/>
          <w:color w:val="000000"/>
          <w:sz w:val="20"/>
          <w:szCs w:val="20"/>
        </w:rPr>
        <w:t>这</w:t>
      </w:r>
      <w:r>
        <w:rPr>
          <w:rFonts w:ascii="Verdana" w:hAnsi="Verdana"/>
          <w:color w:val="000000"/>
          <w:sz w:val="20"/>
          <w:szCs w:val="20"/>
        </w:rPr>
        <w:t>20</w:t>
      </w:r>
      <w:r>
        <w:rPr>
          <w:rFonts w:ascii="Verdana" w:hAnsi="Verdana"/>
          <w:color w:val="000000"/>
          <w:sz w:val="20"/>
          <w:szCs w:val="20"/>
        </w:rPr>
        <w:t>个搜索引擎的服务器，经常要让正在</w:t>
      </w:r>
      <w:r>
        <w:rPr>
          <w:rFonts w:ascii="Verdana" w:hAnsi="Verdana"/>
          <w:color w:val="FF0000"/>
          <w:sz w:val="20"/>
          <w:szCs w:val="20"/>
        </w:rPr>
        <w:t>提供搜索服务的服务器停止提供服务开始生成索引</w:t>
      </w:r>
      <w:r>
        <w:rPr>
          <w:rFonts w:ascii="Verdana" w:hAnsi="Verdana"/>
          <w:color w:val="FF0000"/>
          <w:sz w:val="20"/>
          <w:szCs w:val="20"/>
        </w:rPr>
        <w:t>,</w:t>
      </w:r>
      <w:r>
        <w:rPr>
          <w:rFonts w:ascii="Verdana" w:hAnsi="Verdana"/>
          <w:color w:val="FF0000"/>
          <w:sz w:val="20"/>
          <w:szCs w:val="20"/>
        </w:rPr>
        <w:t>或生成索引的服务器已经把索引生成完成可以搜索提供服务了。</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(2) </w:t>
      </w:r>
      <w:r>
        <w:rPr>
          <w:rStyle w:val="ac"/>
          <w:rFonts w:ascii="Verdana" w:hAnsi="Verdana"/>
          <w:color w:val="000000"/>
          <w:sz w:val="20"/>
          <w:szCs w:val="20"/>
        </w:rPr>
        <w:t>一个总服务器</w:t>
      </w:r>
      <w:r>
        <w:rPr>
          <w:rFonts w:ascii="Verdana" w:hAnsi="Verdana"/>
          <w:color w:val="000000"/>
          <w:sz w:val="20"/>
          <w:szCs w:val="20"/>
        </w:rPr>
        <w:t>：负责向这</w:t>
      </w:r>
      <w:r>
        <w:rPr>
          <w:rFonts w:ascii="Verdana" w:hAnsi="Verdana"/>
          <w:color w:val="000000"/>
          <w:sz w:val="20"/>
          <w:szCs w:val="20"/>
        </w:rPr>
        <w:t>20</w:t>
      </w:r>
      <w:r>
        <w:rPr>
          <w:rFonts w:ascii="Verdana" w:hAnsi="Verdana"/>
          <w:color w:val="000000"/>
          <w:sz w:val="20"/>
          <w:szCs w:val="20"/>
        </w:rPr>
        <w:t>个搜索引擎的服务器发出搜索请求并合并结果集。</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(3) </w:t>
      </w:r>
      <w:r>
        <w:rPr>
          <w:rStyle w:val="ac"/>
          <w:rFonts w:ascii="Verdana" w:hAnsi="Verdana"/>
          <w:color w:val="000000"/>
          <w:sz w:val="20"/>
          <w:szCs w:val="20"/>
        </w:rPr>
        <w:t>一个备用的总服务器</w:t>
      </w:r>
      <w:r>
        <w:rPr>
          <w:rFonts w:ascii="Verdana" w:hAnsi="Verdana"/>
          <w:color w:val="000000"/>
          <w:sz w:val="20"/>
          <w:szCs w:val="20"/>
        </w:rPr>
        <w:t>：负责当总服务器宕机时替换总服务器。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(4) </w:t>
      </w:r>
      <w:r>
        <w:rPr>
          <w:rStyle w:val="ac"/>
          <w:rFonts w:ascii="Verdana" w:hAnsi="Verdana"/>
          <w:color w:val="000000"/>
          <w:sz w:val="20"/>
          <w:szCs w:val="20"/>
        </w:rPr>
        <w:t>一个</w:t>
      </w:r>
      <w:r>
        <w:rPr>
          <w:rStyle w:val="ac"/>
          <w:rFonts w:ascii="Verdana" w:hAnsi="Verdana"/>
          <w:color w:val="000000"/>
          <w:sz w:val="20"/>
          <w:szCs w:val="20"/>
        </w:rPr>
        <w:t>web</w:t>
      </w:r>
      <w:r>
        <w:rPr>
          <w:rStyle w:val="ac"/>
          <w:rFonts w:ascii="Verdana" w:hAnsi="Verdana"/>
          <w:color w:val="000000"/>
          <w:sz w:val="20"/>
          <w:szCs w:val="20"/>
        </w:rPr>
        <w:t>的</w:t>
      </w:r>
      <w:r>
        <w:rPr>
          <w:rStyle w:val="ac"/>
          <w:rFonts w:ascii="Verdana" w:hAnsi="Verdana"/>
          <w:color w:val="000000"/>
          <w:sz w:val="20"/>
          <w:szCs w:val="20"/>
        </w:rPr>
        <w:t>cgi</w:t>
      </w:r>
      <w:r>
        <w:rPr>
          <w:rFonts w:ascii="Verdana" w:hAnsi="Verdana"/>
          <w:color w:val="000000"/>
          <w:sz w:val="20"/>
          <w:szCs w:val="20"/>
        </w:rPr>
        <w:t>：向总服务器发出搜索请求。</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使用</w:t>
      </w:r>
      <w:r>
        <w:rPr>
          <w:rFonts w:ascii="Verdana" w:hAnsi="Verdana"/>
          <w:color w:val="000000"/>
          <w:sz w:val="20"/>
          <w:szCs w:val="20"/>
        </w:rPr>
        <w:t>Zookeeper</w:t>
      </w:r>
      <w:r>
        <w:rPr>
          <w:rFonts w:ascii="Verdana" w:hAnsi="Verdana"/>
          <w:color w:val="000000"/>
          <w:sz w:val="20"/>
          <w:szCs w:val="20"/>
        </w:rPr>
        <w:t>可以保证：</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(1) </w:t>
      </w:r>
      <w:r>
        <w:rPr>
          <w:rStyle w:val="ac"/>
          <w:rFonts w:ascii="Verdana" w:hAnsi="Verdana"/>
          <w:color w:val="000000"/>
          <w:sz w:val="20"/>
          <w:szCs w:val="20"/>
        </w:rPr>
        <w:t>总服务器：</w:t>
      </w:r>
      <w:r>
        <w:rPr>
          <w:rFonts w:ascii="Verdana" w:hAnsi="Verdana"/>
          <w:color w:val="0000FF"/>
          <w:sz w:val="20"/>
          <w:szCs w:val="20"/>
        </w:rPr>
        <w:t>自动感知有多少</w:t>
      </w:r>
      <w:r>
        <w:rPr>
          <w:rFonts w:ascii="Verdana" w:hAnsi="Verdana"/>
          <w:color w:val="FF0000"/>
          <w:sz w:val="20"/>
          <w:szCs w:val="20"/>
        </w:rPr>
        <w:t>提供搜索引擎的服务器，并向这些服务器发出搜索请求。</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(2) </w:t>
      </w:r>
      <w:r>
        <w:rPr>
          <w:rStyle w:val="ac"/>
          <w:rFonts w:ascii="Verdana" w:hAnsi="Verdana"/>
          <w:color w:val="000000"/>
          <w:sz w:val="20"/>
          <w:szCs w:val="20"/>
        </w:rPr>
        <w:t>备用的总服务器：</w:t>
      </w:r>
      <w:r>
        <w:rPr>
          <w:rFonts w:ascii="Verdana" w:hAnsi="Verdana"/>
          <w:color w:val="0000FF"/>
          <w:sz w:val="20"/>
          <w:szCs w:val="20"/>
        </w:rPr>
        <w:t>宕机时自动启用备用的总服务器。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(3) </w:t>
      </w:r>
      <w:r>
        <w:rPr>
          <w:rStyle w:val="ac"/>
          <w:rFonts w:ascii="Verdana" w:hAnsi="Verdana"/>
          <w:color w:val="000000"/>
          <w:sz w:val="20"/>
          <w:szCs w:val="20"/>
        </w:rPr>
        <w:t>web</w:t>
      </w:r>
      <w:r>
        <w:rPr>
          <w:rStyle w:val="ac"/>
          <w:rFonts w:ascii="Verdana" w:hAnsi="Verdana"/>
          <w:color w:val="000000"/>
          <w:sz w:val="20"/>
          <w:szCs w:val="20"/>
        </w:rPr>
        <w:t>的</w:t>
      </w:r>
      <w:r>
        <w:rPr>
          <w:rStyle w:val="ac"/>
          <w:rFonts w:ascii="Verdana" w:hAnsi="Verdana"/>
          <w:color w:val="000000"/>
          <w:sz w:val="20"/>
          <w:szCs w:val="20"/>
        </w:rPr>
        <w:t>cgi</w:t>
      </w:r>
      <w:r>
        <w:rPr>
          <w:rStyle w:val="ac"/>
          <w:rFonts w:ascii="Verdana" w:hAnsi="Verdana"/>
          <w:color w:val="000000"/>
          <w:sz w:val="20"/>
          <w:szCs w:val="20"/>
        </w:rPr>
        <w:t>：</w:t>
      </w:r>
      <w:r>
        <w:rPr>
          <w:rFonts w:ascii="Verdana" w:hAnsi="Verdana"/>
          <w:color w:val="000000"/>
          <w:sz w:val="20"/>
          <w:szCs w:val="20"/>
        </w:rPr>
        <w:t>能够自动地获知</w:t>
      </w:r>
      <w:r>
        <w:rPr>
          <w:rFonts w:ascii="Verdana" w:hAnsi="Verdana"/>
          <w:color w:val="FF0000"/>
          <w:sz w:val="20"/>
          <w:szCs w:val="20"/>
        </w:rPr>
        <w:t>总服务器的网络地址变化。</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(4) </w:t>
      </w:r>
      <w:r>
        <w:rPr>
          <w:rFonts w:ascii="Verdana" w:hAnsi="Verdana"/>
          <w:color w:val="000000"/>
          <w:sz w:val="20"/>
          <w:szCs w:val="20"/>
        </w:rPr>
        <w:t>实现如下：</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①</w:t>
      </w:r>
      <w:r>
        <w:rPr>
          <w:rStyle w:val="ac"/>
          <w:rFonts w:ascii="Verdana" w:hAnsi="Verdana" w:cs="Verdana"/>
          <w:color w:val="000000"/>
          <w:sz w:val="20"/>
          <w:szCs w:val="20"/>
        </w:rPr>
        <w:t> </w:t>
      </w:r>
      <w:r>
        <w:rPr>
          <w:rStyle w:val="ac"/>
          <w:rFonts w:ascii="Verdana" w:hAnsi="Verdana"/>
          <w:color w:val="000000"/>
          <w:sz w:val="20"/>
          <w:szCs w:val="20"/>
        </w:rPr>
        <w:t>提供搜索</w:t>
      </w:r>
      <w:r>
        <w:rPr>
          <w:rFonts w:ascii="Verdana" w:hAnsi="Verdana"/>
          <w:color w:val="000000"/>
          <w:sz w:val="20"/>
          <w:szCs w:val="20"/>
        </w:rPr>
        <w:t>引擎的服务器都在</w:t>
      </w:r>
      <w:r>
        <w:rPr>
          <w:rFonts w:ascii="Verdana" w:hAnsi="Verdana"/>
          <w:color w:val="000000"/>
          <w:sz w:val="20"/>
          <w:szCs w:val="20"/>
        </w:rPr>
        <w:t>Zookeeper</w:t>
      </w:r>
      <w:r>
        <w:rPr>
          <w:rFonts w:ascii="Verdana" w:hAnsi="Verdana"/>
          <w:color w:val="000000"/>
          <w:sz w:val="20"/>
          <w:szCs w:val="20"/>
        </w:rPr>
        <w:t>中创建</w:t>
      </w:r>
      <w:r>
        <w:rPr>
          <w:rFonts w:ascii="Verdana" w:hAnsi="Verdana"/>
          <w:color w:val="000000"/>
          <w:sz w:val="20"/>
          <w:szCs w:val="20"/>
        </w:rPr>
        <w:t>znode</w:t>
      </w:r>
      <w:r>
        <w:rPr>
          <w:rFonts w:ascii="Verdana" w:hAnsi="Verdana"/>
          <w:color w:val="000000"/>
          <w:sz w:val="20"/>
          <w:szCs w:val="20"/>
        </w:rPr>
        <w:t>，</w:t>
      </w:r>
      <w:r>
        <w:rPr>
          <w:rFonts w:ascii="Verdana" w:hAnsi="Verdana"/>
          <w:color w:val="000000"/>
          <w:sz w:val="20"/>
          <w:szCs w:val="20"/>
        </w:rPr>
        <w:t>zk.</w:t>
      </w:r>
      <w:r>
        <w:rPr>
          <w:rStyle w:val="ac"/>
          <w:rFonts w:ascii="Verdana" w:hAnsi="Verdana"/>
          <w:color w:val="000000"/>
          <w:sz w:val="20"/>
          <w:szCs w:val="20"/>
        </w:rPr>
        <w:t>create(</w:t>
      </w:r>
      <w:r>
        <w:rPr>
          <w:rFonts w:ascii="Verdana" w:hAnsi="Verdana"/>
          <w:color w:val="000000"/>
          <w:sz w:val="20"/>
          <w:szCs w:val="20"/>
        </w:rPr>
        <w:t>"</w:t>
      </w:r>
      <w:r>
        <w:rPr>
          <w:rFonts w:ascii="Verdana" w:hAnsi="Verdana"/>
          <w:color w:val="0000FF"/>
          <w:sz w:val="20"/>
          <w:szCs w:val="20"/>
        </w:rPr>
        <w:t>/search/nodes/node1"</w:t>
      </w:r>
      <w:r>
        <w:rPr>
          <w:rStyle w:val="ac"/>
          <w:rFonts w:ascii="Verdana" w:hAnsi="Verdana"/>
          <w:color w:val="0000FF"/>
          <w:sz w:val="20"/>
          <w:szCs w:val="20"/>
        </w:rPr>
        <w:t>, </w:t>
      </w:r>
      <w:r>
        <w:rPr>
          <w:rFonts w:ascii="Verdana" w:hAnsi="Verdana"/>
          <w:color w:val="0000FF"/>
          <w:sz w:val="20"/>
          <w:szCs w:val="20"/>
        </w:rPr>
        <w:t>"hostname".</w:t>
      </w:r>
      <w:r>
        <w:rPr>
          <w:rFonts w:ascii="Verdana" w:hAnsi="Verdana"/>
          <w:color w:val="7030A0"/>
          <w:sz w:val="20"/>
          <w:szCs w:val="20"/>
        </w:rPr>
        <w:t>getBytes()</w:t>
      </w:r>
      <w:r>
        <w:rPr>
          <w:rStyle w:val="ac"/>
          <w:rFonts w:ascii="Verdana" w:hAnsi="Verdana"/>
          <w:color w:val="7030A0"/>
          <w:sz w:val="20"/>
          <w:szCs w:val="20"/>
        </w:rPr>
        <w:t>, </w:t>
      </w:r>
      <w:r>
        <w:rPr>
          <w:rFonts w:ascii="Verdana" w:hAnsi="Verdana"/>
          <w:color w:val="7030A0"/>
          <w:sz w:val="20"/>
          <w:szCs w:val="20"/>
        </w:rPr>
        <w:t>Ids.</w:t>
      </w:r>
      <w:r>
        <w:rPr>
          <w:rFonts w:ascii="Verdana" w:hAnsi="Verdana"/>
          <w:color w:val="0000FF"/>
          <w:sz w:val="20"/>
          <w:szCs w:val="20"/>
        </w:rPr>
        <w:t>OPEN_ACL_UNSAFE</w:t>
      </w:r>
      <w:r>
        <w:rPr>
          <w:rStyle w:val="ac"/>
          <w:rFonts w:ascii="Verdana" w:hAnsi="Verdana"/>
          <w:color w:val="0000FF"/>
          <w:sz w:val="20"/>
          <w:szCs w:val="20"/>
        </w:rPr>
        <w:t>,</w:t>
      </w:r>
      <w:r>
        <w:rPr>
          <w:rFonts w:ascii="Verdana" w:hAnsi="Verdana"/>
          <w:color w:val="0000FF"/>
          <w:sz w:val="20"/>
          <w:szCs w:val="20"/>
        </w:rPr>
        <w:t> CreateFlags.EPHEMERAL</w:t>
      </w:r>
      <w:r>
        <w:rPr>
          <w:rStyle w:val="ac"/>
          <w:rFonts w:ascii="Verdana" w:hAnsi="Verdana"/>
          <w:color w:val="0000FF"/>
          <w:sz w:val="20"/>
          <w:szCs w:val="20"/>
        </w:rPr>
        <w:t>)</w:t>
      </w:r>
      <w:r>
        <w:rPr>
          <w:rFonts w:ascii="Verdana" w:hAnsi="Verdana"/>
          <w:color w:val="0000FF"/>
          <w:sz w:val="20"/>
          <w:szCs w:val="20"/>
        </w:rPr>
        <w:t>;</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②</w:t>
      </w:r>
      <w:r>
        <w:rPr>
          <w:rStyle w:val="ac"/>
          <w:rFonts w:ascii="Verdana" w:hAnsi="Verdana"/>
          <w:color w:val="000000"/>
          <w:sz w:val="20"/>
          <w:szCs w:val="20"/>
        </w:rPr>
        <w:t xml:space="preserve"> </w:t>
      </w:r>
      <w:r>
        <w:rPr>
          <w:rStyle w:val="ac"/>
          <w:rFonts w:ascii="Verdana" w:hAnsi="Verdana"/>
          <w:color w:val="000000"/>
          <w:sz w:val="20"/>
          <w:szCs w:val="20"/>
        </w:rPr>
        <w:t>总服务器</w:t>
      </w:r>
      <w:r>
        <w:rPr>
          <w:rFonts w:ascii="Verdana" w:hAnsi="Verdana"/>
          <w:color w:val="000000"/>
          <w:sz w:val="20"/>
          <w:szCs w:val="20"/>
        </w:rPr>
        <w:t>可以从</w:t>
      </w:r>
      <w:r>
        <w:rPr>
          <w:rFonts w:ascii="Verdana" w:hAnsi="Verdana"/>
          <w:color w:val="000000"/>
          <w:sz w:val="20"/>
          <w:szCs w:val="20"/>
        </w:rPr>
        <w:t>Zookeeper</w:t>
      </w:r>
      <w:r>
        <w:rPr>
          <w:rFonts w:ascii="Verdana" w:hAnsi="Verdana"/>
          <w:color w:val="000000"/>
          <w:sz w:val="20"/>
          <w:szCs w:val="20"/>
        </w:rPr>
        <w:t>中获取一个</w:t>
      </w:r>
      <w:r>
        <w:rPr>
          <w:rFonts w:ascii="Verdana" w:hAnsi="Verdana"/>
          <w:color w:val="000000"/>
          <w:sz w:val="20"/>
          <w:szCs w:val="20"/>
        </w:rPr>
        <w:t>znode</w:t>
      </w:r>
      <w:r>
        <w:rPr>
          <w:rFonts w:ascii="Verdana" w:hAnsi="Verdana"/>
          <w:color w:val="000000"/>
          <w:sz w:val="20"/>
          <w:szCs w:val="20"/>
        </w:rPr>
        <w:t>的子节点的列表，</w:t>
      </w:r>
      <w:r>
        <w:rPr>
          <w:rFonts w:ascii="Verdana" w:hAnsi="Verdana"/>
          <w:color w:val="000000"/>
          <w:sz w:val="20"/>
          <w:szCs w:val="20"/>
        </w:rPr>
        <w:t>zk.getChildren("</w:t>
      </w:r>
      <w:r>
        <w:rPr>
          <w:rFonts w:ascii="Verdana" w:hAnsi="Verdana"/>
          <w:color w:val="0000FF"/>
          <w:sz w:val="20"/>
          <w:szCs w:val="20"/>
        </w:rPr>
        <w:t>/search/nodes", true);</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③</w:t>
      </w:r>
      <w:r>
        <w:rPr>
          <w:rFonts w:ascii="Verdana" w:hAnsi="Verdana"/>
          <w:color w:val="000000"/>
          <w:sz w:val="20"/>
          <w:szCs w:val="20"/>
        </w:rPr>
        <w:t> </w:t>
      </w:r>
      <w:r>
        <w:rPr>
          <w:rStyle w:val="ac"/>
          <w:rFonts w:ascii="Verdana" w:hAnsi="Verdana"/>
          <w:color w:val="000000"/>
          <w:sz w:val="20"/>
          <w:szCs w:val="20"/>
        </w:rPr>
        <w:t>总服务器</w:t>
      </w:r>
      <w:r>
        <w:rPr>
          <w:rFonts w:ascii="Verdana" w:hAnsi="Verdana"/>
          <w:color w:val="000000"/>
          <w:sz w:val="20"/>
          <w:szCs w:val="20"/>
        </w:rPr>
        <w:t>遍历这些子节点，并获取子节点的数据</w:t>
      </w:r>
      <w:r>
        <w:rPr>
          <w:rFonts w:ascii="Verdana" w:hAnsi="Verdana"/>
          <w:color w:val="FF0000"/>
          <w:sz w:val="20"/>
          <w:szCs w:val="20"/>
        </w:rPr>
        <w:t>生成提供搜索引擎的</w:t>
      </w:r>
      <w:r>
        <w:rPr>
          <w:rFonts w:ascii="Verdana" w:hAnsi="Verdana"/>
          <w:color w:val="0000FF"/>
          <w:sz w:val="20"/>
          <w:szCs w:val="20"/>
        </w:rPr>
        <w:t>服务器列表；</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④</w:t>
      </w:r>
      <w:r>
        <w:rPr>
          <w:rFonts w:ascii="Verdana" w:hAnsi="Verdana"/>
          <w:color w:val="000000"/>
          <w:sz w:val="20"/>
          <w:szCs w:val="20"/>
        </w:rPr>
        <w:t> </w:t>
      </w:r>
      <w:r>
        <w:rPr>
          <w:rStyle w:val="ac"/>
          <w:rFonts w:ascii="Verdana" w:hAnsi="Verdana"/>
          <w:color w:val="000000"/>
          <w:sz w:val="20"/>
          <w:szCs w:val="20"/>
        </w:rPr>
        <w:t>当总服务器</w:t>
      </w:r>
      <w:r>
        <w:rPr>
          <w:rFonts w:ascii="Verdana" w:hAnsi="Verdana"/>
          <w:color w:val="000000"/>
          <w:sz w:val="20"/>
          <w:szCs w:val="20"/>
        </w:rPr>
        <w:t>接收到子节点改变的事件信息</w:t>
      </w:r>
      <w:r>
        <w:rPr>
          <w:rFonts w:ascii="Verdana" w:hAnsi="Verdana"/>
          <w:color w:val="000000"/>
          <w:sz w:val="20"/>
          <w:szCs w:val="20"/>
        </w:rPr>
        <w:t>,</w:t>
      </w:r>
      <w:r>
        <w:rPr>
          <w:rFonts w:ascii="Verdana" w:hAnsi="Verdana"/>
          <w:color w:val="000000"/>
          <w:sz w:val="20"/>
          <w:szCs w:val="20"/>
        </w:rPr>
        <w:t>重新返回第二步；</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⑤</w:t>
      </w:r>
      <w:r>
        <w:rPr>
          <w:rFonts w:ascii="Verdana" w:hAnsi="Verdana"/>
          <w:color w:val="000000"/>
          <w:sz w:val="20"/>
          <w:szCs w:val="20"/>
        </w:rPr>
        <w:t> </w:t>
      </w:r>
      <w:r>
        <w:rPr>
          <w:rStyle w:val="ac"/>
          <w:rFonts w:ascii="Verdana" w:hAnsi="Verdana"/>
          <w:color w:val="000000"/>
          <w:sz w:val="20"/>
          <w:szCs w:val="20"/>
        </w:rPr>
        <w:t>总服务器</w:t>
      </w:r>
      <w:r>
        <w:rPr>
          <w:rFonts w:ascii="Verdana" w:hAnsi="Verdana"/>
          <w:color w:val="000000"/>
          <w:sz w:val="20"/>
          <w:szCs w:val="20"/>
        </w:rPr>
        <w:t>在</w:t>
      </w:r>
      <w:r>
        <w:rPr>
          <w:rFonts w:ascii="Verdana" w:hAnsi="Verdana"/>
          <w:color w:val="000000"/>
          <w:sz w:val="20"/>
          <w:szCs w:val="20"/>
        </w:rPr>
        <w:t>Zookeeper</w:t>
      </w:r>
      <w:r>
        <w:rPr>
          <w:rFonts w:ascii="Verdana" w:hAnsi="Verdana"/>
          <w:color w:val="000000"/>
          <w:sz w:val="20"/>
          <w:szCs w:val="20"/>
        </w:rPr>
        <w:t>中创建节点，</w:t>
      </w:r>
      <w:r>
        <w:rPr>
          <w:rFonts w:ascii="Verdana" w:hAnsi="Verdana"/>
          <w:color w:val="000000"/>
          <w:sz w:val="20"/>
          <w:szCs w:val="20"/>
        </w:rPr>
        <w:t>zk.</w:t>
      </w:r>
      <w:r>
        <w:rPr>
          <w:rStyle w:val="ac"/>
          <w:rFonts w:ascii="Verdana" w:hAnsi="Verdana"/>
          <w:color w:val="000000"/>
          <w:sz w:val="20"/>
          <w:szCs w:val="20"/>
        </w:rPr>
        <w:t>create</w:t>
      </w:r>
      <w:r>
        <w:rPr>
          <w:rFonts w:ascii="Verdana" w:hAnsi="Verdana"/>
          <w:color w:val="000000"/>
          <w:sz w:val="20"/>
          <w:szCs w:val="20"/>
        </w:rPr>
        <w:t>("</w:t>
      </w:r>
      <w:r>
        <w:rPr>
          <w:rFonts w:ascii="Verdana" w:hAnsi="Verdana"/>
          <w:color w:val="0000FF"/>
          <w:sz w:val="20"/>
          <w:szCs w:val="20"/>
        </w:rPr>
        <w:t>/search/master", "hostname".</w:t>
      </w:r>
      <w:r>
        <w:rPr>
          <w:rFonts w:ascii="Verdana" w:hAnsi="Verdana"/>
          <w:color w:val="7030A0"/>
          <w:sz w:val="20"/>
          <w:szCs w:val="20"/>
        </w:rPr>
        <w:t>getBytes(), Ids.</w:t>
      </w:r>
      <w:r>
        <w:rPr>
          <w:rFonts w:ascii="Verdana" w:hAnsi="Verdana"/>
          <w:color w:val="0000FF"/>
          <w:sz w:val="20"/>
          <w:szCs w:val="20"/>
        </w:rPr>
        <w:t>OPEN_ACL_UNSAFE, CreateFlags.EPHEMERAL);</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t>⑥</w:t>
      </w:r>
      <w:r>
        <w:rPr>
          <w:rStyle w:val="ac"/>
          <w:rFonts w:ascii="Verdana" w:hAnsi="Verdana"/>
          <w:color w:val="000000"/>
          <w:sz w:val="20"/>
          <w:szCs w:val="20"/>
        </w:rPr>
        <w:t xml:space="preserve"> </w:t>
      </w:r>
      <w:r>
        <w:rPr>
          <w:rStyle w:val="ac"/>
          <w:rFonts w:ascii="Verdana" w:hAnsi="Verdana"/>
          <w:color w:val="000000"/>
          <w:sz w:val="20"/>
          <w:szCs w:val="20"/>
        </w:rPr>
        <w:t>备用的总服务器</w:t>
      </w:r>
      <w:r>
        <w:rPr>
          <w:rFonts w:ascii="Verdana" w:hAnsi="Verdana"/>
          <w:color w:val="000000"/>
          <w:sz w:val="20"/>
          <w:szCs w:val="20"/>
        </w:rPr>
        <w:t>监控</w:t>
      </w:r>
      <w:r>
        <w:rPr>
          <w:rFonts w:ascii="Verdana" w:hAnsi="Verdana"/>
          <w:color w:val="000000"/>
          <w:sz w:val="20"/>
          <w:szCs w:val="20"/>
        </w:rPr>
        <w:t>Zookeeper</w:t>
      </w:r>
      <w:r>
        <w:rPr>
          <w:rFonts w:ascii="Verdana" w:hAnsi="Verdana"/>
          <w:color w:val="000000"/>
          <w:sz w:val="20"/>
          <w:szCs w:val="20"/>
        </w:rPr>
        <w:t>中的</w:t>
      </w:r>
      <w:r>
        <w:rPr>
          <w:rFonts w:ascii="Verdana" w:hAnsi="Verdana"/>
          <w:color w:val="000000"/>
          <w:sz w:val="20"/>
          <w:szCs w:val="20"/>
        </w:rPr>
        <w:t>"</w:t>
      </w:r>
      <w:r>
        <w:rPr>
          <w:rFonts w:ascii="Verdana" w:hAnsi="Verdana"/>
          <w:color w:val="0000FF"/>
          <w:sz w:val="20"/>
          <w:szCs w:val="20"/>
        </w:rPr>
        <w:t>/search/master"</w:t>
      </w:r>
      <w:r>
        <w:rPr>
          <w:rFonts w:ascii="Verdana" w:hAnsi="Verdana"/>
          <w:color w:val="0000FF"/>
          <w:sz w:val="20"/>
          <w:szCs w:val="20"/>
        </w:rPr>
        <w:t>节点。当这个</w:t>
      </w:r>
      <w:r>
        <w:rPr>
          <w:rFonts w:ascii="Verdana" w:hAnsi="Verdana"/>
          <w:color w:val="0000FF"/>
          <w:sz w:val="20"/>
          <w:szCs w:val="20"/>
        </w:rPr>
        <w:t>znode</w:t>
      </w:r>
      <w:r>
        <w:rPr>
          <w:rFonts w:ascii="Verdana" w:hAnsi="Verdana"/>
          <w:color w:val="0000FF"/>
          <w:sz w:val="20"/>
          <w:szCs w:val="20"/>
        </w:rPr>
        <w:t>的节点数据改变时，把自己启动变成总服务器，并把自己的网络地址数据放进这个节点。</w:t>
      </w:r>
    </w:p>
    <w:p w:rsidR="001A7847" w:rsidRDefault="007D395D">
      <w:pPr>
        <w:pStyle w:val="aa"/>
        <w:shd w:val="clear" w:color="auto" w:fill="FFFFFF"/>
        <w:spacing w:before="150" w:beforeAutospacing="0" w:after="150" w:afterAutospacing="0"/>
        <w:ind w:left="450"/>
        <w:rPr>
          <w:rFonts w:ascii="Verdana" w:hAnsi="Verdana"/>
          <w:color w:val="000000"/>
          <w:sz w:val="20"/>
          <w:szCs w:val="20"/>
        </w:rPr>
      </w:pPr>
      <w:r>
        <w:rPr>
          <w:rStyle w:val="ac"/>
          <w:rFonts w:hint="eastAsia"/>
          <w:color w:val="000000"/>
          <w:sz w:val="20"/>
          <w:szCs w:val="20"/>
        </w:rPr>
        <w:lastRenderedPageBreak/>
        <w:t>⑦</w:t>
      </w:r>
      <w:r>
        <w:rPr>
          <w:rFonts w:ascii="Verdana" w:hAnsi="Verdana"/>
          <w:color w:val="000000"/>
          <w:sz w:val="20"/>
          <w:szCs w:val="20"/>
        </w:rPr>
        <w:t> </w:t>
      </w:r>
      <w:r>
        <w:rPr>
          <w:rStyle w:val="ac"/>
          <w:rFonts w:ascii="Verdana" w:hAnsi="Verdana"/>
          <w:color w:val="000000"/>
          <w:sz w:val="20"/>
          <w:szCs w:val="20"/>
        </w:rPr>
        <w:t>web</w:t>
      </w:r>
      <w:r>
        <w:rPr>
          <w:rStyle w:val="ac"/>
          <w:rFonts w:ascii="Verdana" w:hAnsi="Verdana"/>
          <w:color w:val="000000"/>
          <w:sz w:val="20"/>
          <w:szCs w:val="20"/>
        </w:rPr>
        <w:t>的</w:t>
      </w:r>
      <w:r>
        <w:rPr>
          <w:rStyle w:val="ac"/>
          <w:rFonts w:ascii="Verdana" w:hAnsi="Verdana"/>
          <w:color w:val="000000"/>
          <w:sz w:val="20"/>
          <w:szCs w:val="20"/>
        </w:rPr>
        <w:t>cgi</w:t>
      </w:r>
      <w:r>
        <w:rPr>
          <w:rFonts w:ascii="Verdana" w:hAnsi="Verdana"/>
          <w:color w:val="000000"/>
          <w:sz w:val="20"/>
          <w:szCs w:val="20"/>
        </w:rPr>
        <w:t>从</w:t>
      </w:r>
      <w:r>
        <w:rPr>
          <w:rFonts w:ascii="Verdana" w:hAnsi="Verdana"/>
          <w:color w:val="000000"/>
          <w:sz w:val="20"/>
          <w:szCs w:val="20"/>
        </w:rPr>
        <w:t>Zookeeper</w:t>
      </w:r>
      <w:r>
        <w:rPr>
          <w:rFonts w:ascii="Verdana" w:hAnsi="Verdana"/>
          <w:color w:val="000000"/>
          <w:sz w:val="20"/>
          <w:szCs w:val="20"/>
        </w:rPr>
        <w:t>中</w:t>
      </w:r>
      <w:r>
        <w:rPr>
          <w:rFonts w:ascii="Verdana" w:hAnsi="Verdana"/>
          <w:color w:val="000000"/>
          <w:sz w:val="20"/>
          <w:szCs w:val="20"/>
        </w:rPr>
        <w:t>"</w:t>
      </w:r>
      <w:r>
        <w:rPr>
          <w:rFonts w:ascii="Verdana" w:hAnsi="Verdana"/>
          <w:color w:val="0000FF"/>
          <w:sz w:val="20"/>
          <w:szCs w:val="20"/>
        </w:rPr>
        <w:t>/search/master"</w:t>
      </w:r>
      <w:r>
        <w:rPr>
          <w:rFonts w:ascii="Verdana" w:hAnsi="Verdana"/>
          <w:color w:val="0000FF"/>
          <w:sz w:val="20"/>
          <w:szCs w:val="20"/>
        </w:rPr>
        <w:t>节点获取总服务器的网络地址数据，并向其发送搜索请求。</w:t>
      </w:r>
    </w:p>
    <w:p w:rsidR="001A7847" w:rsidRDefault="007D395D">
      <w:pPr>
        <w:pStyle w:val="aa"/>
        <w:shd w:val="clear" w:color="auto" w:fill="FFFFFF"/>
        <w:spacing w:before="150" w:beforeAutospacing="0" w:after="150" w:afterAutospacing="0"/>
        <w:ind w:left="450"/>
        <w:rPr>
          <w:rFonts w:ascii="Verdana" w:hAnsi="Verdana"/>
          <w:color w:val="0000FF"/>
          <w:sz w:val="20"/>
          <w:szCs w:val="20"/>
        </w:rPr>
      </w:pPr>
      <w:r>
        <w:rPr>
          <w:rStyle w:val="ac"/>
          <w:rFonts w:hint="eastAsia"/>
          <w:color w:val="000000"/>
          <w:sz w:val="20"/>
          <w:szCs w:val="20"/>
        </w:rPr>
        <w:t>⑧</w:t>
      </w:r>
      <w:r>
        <w:rPr>
          <w:rFonts w:ascii="Verdana" w:hAnsi="Verdana"/>
          <w:color w:val="000000"/>
          <w:sz w:val="20"/>
          <w:szCs w:val="20"/>
        </w:rPr>
        <w:t> </w:t>
      </w:r>
      <w:r>
        <w:rPr>
          <w:rStyle w:val="ac"/>
          <w:rFonts w:ascii="Verdana" w:hAnsi="Verdana"/>
          <w:color w:val="000000"/>
          <w:sz w:val="20"/>
          <w:szCs w:val="20"/>
        </w:rPr>
        <w:t>web</w:t>
      </w:r>
      <w:r>
        <w:rPr>
          <w:rStyle w:val="ac"/>
          <w:rFonts w:ascii="Verdana" w:hAnsi="Verdana"/>
          <w:color w:val="000000"/>
          <w:sz w:val="20"/>
          <w:szCs w:val="20"/>
        </w:rPr>
        <w:t>的</w:t>
      </w:r>
      <w:r>
        <w:rPr>
          <w:rStyle w:val="ac"/>
          <w:rFonts w:ascii="Verdana" w:hAnsi="Verdana"/>
          <w:color w:val="000000"/>
          <w:sz w:val="20"/>
          <w:szCs w:val="20"/>
        </w:rPr>
        <w:t>cgi</w:t>
      </w:r>
      <w:r>
        <w:rPr>
          <w:rFonts w:ascii="Verdana" w:hAnsi="Verdana"/>
          <w:color w:val="000000"/>
          <w:sz w:val="20"/>
          <w:szCs w:val="20"/>
        </w:rPr>
        <w:t>监控</w:t>
      </w:r>
      <w:r>
        <w:rPr>
          <w:rFonts w:ascii="Verdana" w:hAnsi="Verdana"/>
          <w:color w:val="000000"/>
          <w:sz w:val="20"/>
          <w:szCs w:val="20"/>
        </w:rPr>
        <w:t>Zookeeper</w:t>
      </w:r>
      <w:r>
        <w:rPr>
          <w:rFonts w:ascii="Verdana" w:hAnsi="Verdana"/>
          <w:color w:val="000000"/>
          <w:sz w:val="20"/>
          <w:szCs w:val="20"/>
        </w:rPr>
        <w:t>中的</w:t>
      </w:r>
      <w:r>
        <w:rPr>
          <w:rFonts w:ascii="Verdana" w:hAnsi="Verdana"/>
          <w:color w:val="000000"/>
          <w:sz w:val="20"/>
          <w:szCs w:val="20"/>
        </w:rPr>
        <w:t>"</w:t>
      </w:r>
      <w:r>
        <w:rPr>
          <w:rFonts w:ascii="Verdana" w:hAnsi="Verdana"/>
          <w:color w:val="0000FF"/>
          <w:sz w:val="20"/>
          <w:szCs w:val="20"/>
        </w:rPr>
        <w:t>/search/master"</w:t>
      </w:r>
      <w:r>
        <w:rPr>
          <w:rFonts w:ascii="Verdana" w:hAnsi="Verdana"/>
          <w:color w:val="0000FF"/>
          <w:sz w:val="20"/>
          <w:szCs w:val="20"/>
        </w:rPr>
        <w:t>节点，当这个</w:t>
      </w:r>
      <w:r>
        <w:rPr>
          <w:rFonts w:ascii="Verdana" w:hAnsi="Verdana"/>
          <w:color w:val="0000FF"/>
          <w:sz w:val="20"/>
          <w:szCs w:val="20"/>
        </w:rPr>
        <w:t>znode</w:t>
      </w:r>
      <w:r>
        <w:rPr>
          <w:rFonts w:ascii="Verdana" w:hAnsi="Verdana"/>
          <w:color w:val="0000FF"/>
          <w:sz w:val="20"/>
          <w:szCs w:val="20"/>
        </w:rPr>
        <w:t>的节点数据改变时，从这个节点获取总服务器的网络地址数据</w:t>
      </w:r>
      <w:r>
        <w:rPr>
          <w:rFonts w:ascii="Verdana" w:hAnsi="Verdana"/>
          <w:color w:val="0000FF"/>
          <w:sz w:val="20"/>
          <w:szCs w:val="20"/>
        </w:rPr>
        <w:t>,</w:t>
      </w:r>
      <w:r>
        <w:rPr>
          <w:rFonts w:ascii="Verdana" w:hAnsi="Verdana"/>
          <w:color w:val="0000FF"/>
          <w:sz w:val="20"/>
          <w:szCs w:val="20"/>
        </w:rPr>
        <w:t>并改变当前的总服务器的网络地址。</w:t>
      </w:r>
    </w:p>
    <w:p w:rsidR="001A7847" w:rsidRDefault="003C5B7A">
      <w:pPr>
        <w:pStyle w:val="3"/>
      </w:pPr>
      <w:hyperlink r:id="rId598" w:history="1">
        <w:r w:rsidR="007D395D">
          <w:rPr>
            <w:rStyle w:val="af"/>
            <w:color w:val="auto"/>
            <w:u w:val="none"/>
          </w:rPr>
          <w:t>ZooKeeper</w:t>
        </w:r>
        <w:r w:rsidR="007D395D">
          <w:rPr>
            <w:rStyle w:val="af"/>
            <w:color w:val="auto"/>
            <w:u w:val="none"/>
          </w:rPr>
          <w:t>机制架构</w:t>
        </w:r>
      </w:hyperlink>
    </w:p>
    <w:p w:rsidR="001A7847" w:rsidRDefault="007D395D">
      <w:pPr>
        <w:pStyle w:val="4"/>
      </w:pPr>
      <w:r>
        <w:rPr>
          <w:rFonts w:hint="eastAsia"/>
        </w:rPr>
        <w:t xml:space="preserve">1. </w:t>
      </w:r>
      <w:r>
        <w:t>ZooKeeper</w:t>
      </w:r>
      <w:r>
        <w:t>权限管理机制</w:t>
      </w:r>
    </w:p>
    <w:p w:rsidR="001A7847" w:rsidRDefault="007D395D">
      <w:pPr>
        <w:pStyle w:val="5"/>
      </w:pPr>
      <w:r>
        <w:t xml:space="preserve">1.1 </w:t>
      </w:r>
      <w:r>
        <w:t>权限管理</w:t>
      </w:r>
      <w:r>
        <w:t>ACL(Access Control List)</w:t>
      </w:r>
      <w:r>
        <w:t xml:space="preserve">　</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的权限管理亦即</w:t>
      </w:r>
      <w:r>
        <w:rPr>
          <w:rFonts w:ascii="Verdana" w:eastAsia="宋体" w:hAnsi="Verdana" w:cs="宋体"/>
          <w:color w:val="000000"/>
          <w:kern w:val="0"/>
          <w:sz w:val="20"/>
          <w:szCs w:val="20"/>
        </w:rPr>
        <w:t xml:space="preserve">ACL </w:t>
      </w:r>
      <w:r>
        <w:rPr>
          <w:rFonts w:ascii="Verdana" w:eastAsia="宋体" w:hAnsi="Verdana" w:cs="宋体"/>
          <w:color w:val="000000"/>
          <w:kern w:val="0"/>
          <w:sz w:val="20"/>
          <w:szCs w:val="20"/>
        </w:rPr>
        <w:t>控制功能，使用</w:t>
      </w:r>
      <w:r>
        <w:rPr>
          <w:rFonts w:ascii="Verdana" w:eastAsia="宋体" w:hAnsi="Verdana" w:cs="宋体"/>
          <w:color w:val="000000"/>
          <w:kern w:val="0"/>
          <w:sz w:val="20"/>
          <w:szCs w:val="20"/>
        </w:rPr>
        <w:t>ACL</w:t>
      </w:r>
      <w:r>
        <w:rPr>
          <w:rFonts w:ascii="Verdana" w:eastAsia="宋体" w:hAnsi="Verdana" w:cs="宋体"/>
          <w:color w:val="000000"/>
          <w:kern w:val="0"/>
          <w:sz w:val="20"/>
          <w:szCs w:val="20"/>
        </w:rPr>
        <w:t>来对</w:t>
      </w:r>
      <w:r>
        <w:rPr>
          <w:rFonts w:ascii="Verdana" w:eastAsia="宋体" w:hAnsi="Verdana" w:cs="宋体"/>
          <w:color w:val="000000"/>
          <w:kern w:val="0"/>
          <w:sz w:val="20"/>
          <w:szCs w:val="20"/>
        </w:rPr>
        <w:t>Znode</w:t>
      </w:r>
      <w:r>
        <w:rPr>
          <w:rFonts w:ascii="Verdana" w:eastAsia="宋体" w:hAnsi="Verdana" w:cs="宋体"/>
          <w:color w:val="000000"/>
          <w:kern w:val="0"/>
          <w:sz w:val="20"/>
          <w:szCs w:val="20"/>
        </w:rPr>
        <w:t>进行访问控制。</w:t>
      </w:r>
      <w:r>
        <w:rPr>
          <w:rFonts w:ascii="Verdana" w:eastAsia="宋体" w:hAnsi="Verdana" w:cs="宋体"/>
          <w:color w:val="000000"/>
          <w:kern w:val="0"/>
          <w:sz w:val="20"/>
          <w:szCs w:val="20"/>
        </w:rPr>
        <w:t>ACL</w:t>
      </w:r>
      <w:r>
        <w:rPr>
          <w:rFonts w:ascii="Verdana" w:eastAsia="宋体" w:hAnsi="Verdana" w:cs="宋体"/>
          <w:color w:val="000000"/>
          <w:kern w:val="0"/>
          <w:sz w:val="20"/>
          <w:szCs w:val="20"/>
        </w:rPr>
        <w:t>的实现和</w:t>
      </w:r>
      <w:r>
        <w:rPr>
          <w:rFonts w:ascii="Verdana" w:eastAsia="宋体" w:hAnsi="Verdana" w:cs="宋体"/>
          <w:color w:val="000000"/>
          <w:kern w:val="0"/>
          <w:sz w:val="20"/>
          <w:szCs w:val="20"/>
        </w:rPr>
        <w:t>Unix</w:t>
      </w:r>
      <w:r>
        <w:rPr>
          <w:rFonts w:ascii="Verdana" w:eastAsia="宋体" w:hAnsi="Verdana" w:cs="宋体"/>
          <w:color w:val="000000"/>
          <w:kern w:val="0"/>
          <w:sz w:val="20"/>
          <w:szCs w:val="20"/>
        </w:rPr>
        <w:t>文件访问许可非常相似：它使用许可位来对一个节点的不同操作进行允许或禁止的权</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限控制。但是和标准的</w:t>
      </w:r>
      <w:r>
        <w:rPr>
          <w:rFonts w:ascii="Verdana" w:eastAsia="宋体" w:hAnsi="Verdana" w:cs="宋体"/>
          <w:color w:val="000000"/>
          <w:kern w:val="0"/>
          <w:sz w:val="20"/>
          <w:szCs w:val="20"/>
        </w:rPr>
        <w:t>Unix</w:t>
      </w:r>
      <w:r>
        <w:rPr>
          <w:rFonts w:ascii="Verdana" w:eastAsia="宋体" w:hAnsi="Verdana" w:cs="宋体"/>
          <w:color w:val="000000"/>
          <w:kern w:val="0"/>
          <w:sz w:val="20"/>
          <w:szCs w:val="20"/>
        </w:rPr>
        <w:t>许可不同的是，</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对于用户类别的区分，不止局限于所有者</w:t>
      </w:r>
      <w:r>
        <w:rPr>
          <w:rFonts w:ascii="Verdana" w:eastAsia="宋体" w:hAnsi="Verdana" w:cs="宋体"/>
          <w:color w:val="000000"/>
          <w:kern w:val="0"/>
          <w:sz w:val="20"/>
          <w:szCs w:val="20"/>
        </w:rPr>
        <w:t>(owner)</w:t>
      </w:r>
      <w:r>
        <w:rPr>
          <w:rFonts w:ascii="Verdana" w:eastAsia="宋体" w:hAnsi="Verdana" w:cs="宋体"/>
          <w:color w:val="000000"/>
          <w:kern w:val="0"/>
          <w:sz w:val="20"/>
          <w:szCs w:val="20"/>
        </w:rPr>
        <w:t>、组</w:t>
      </w:r>
      <w:r>
        <w:rPr>
          <w:rFonts w:ascii="Verdana" w:eastAsia="宋体" w:hAnsi="Verdana" w:cs="宋体"/>
          <w:color w:val="000000"/>
          <w:kern w:val="0"/>
          <w:sz w:val="20"/>
          <w:szCs w:val="20"/>
        </w:rPr>
        <w:t xml:space="preserve"> (group)</w:t>
      </w:r>
      <w:r>
        <w:rPr>
          <w:rFonts w:ascii="Verdana" w:eastAsia="宋体" w:hAnsi="Verdana" w:cs="宋体"/>
          <w:color w:val="000000"/>
          <w:kern w:val="0"/>
          <w:sz w:val="20"/>
          <w:szCs w:val="20"/>
        </w:rPr>
        <w:t>、所有人</w:t>
      </w:r>
      <w:r>
        <w:rPr>
          <w:rFonts w:ascii="Verdana" w:eastAsia="宋体" w:hAnsi="Verdana" w:cs="宋体"/>
          <w:color w:val="000000"/>
          <w:kern w:val="0"/>
          <w:sz w:val="20"/>
          <w:szCs w:val="20"/>
        </w:rPr>
        <w:t>(world)</w:t>
      </w:r>
      <w:r>
        <w:rPr>
          <w:rFonts w:ascii="Verdana" w:eastAsia="宋体" w:hAnsi="Verdana" w:cs="宋体"/>
          <w:color w:val="000000"/>
          <w:kern w:val="0"/>
          <w:sz w:val="20"/>
          <w:szCs w:val="20"/>
        </w:rPr>
        <w:t>三个级别。</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中，数据节点没有</w:t>
      </w:r>
      <w:r>
        <w:rPr>
          <w:rFonts w:ascii="Verdana" w:eastAsia="宋体" w:hAnsi="Verdana" w:cs="宋体"/>
          <w:color w:val="000000"/>
          <w:kern w:val="0"/>
          <w:sz w:val="20"/>
          <w:szCs w:val="20"/>
        </w:rPr>
        <w:t>"</w:t>
      </w:r>
      <w:r>
        <w:rPr>
          <w:rFonts w:ascii="Verdana" w:eastAsia="宋体" w:hAnsi="Verdana" w:cs="宋体"/>
          <w:color w:val="000000"/>
          <w:kern w:val="0"/>
          <w:sz w:val="20"/>
          <w:szCs w:val="20"/>
        </w:rPr>
        <w:t>所有者</w:t>
      </w:r>
      <w:r>
        <w:rPr>
          <w:rFonts w:ascii="Verdana" w:eastAsia="宋体" w:hAnsi="Verdana" w:cs="宋体"/>
          <w:color w:val="000000"/>
          <w:kern w:val="0"/>
          <w:sz w:val="20"/>
          <w:szCs w:val="20"/>
        </w:rPr>
        <w:t>"</w:t>
      </w:r>
      <w:r>
        <w:rPr>
          <w:rFonts w:ascii="Verdana" w:eastAsia="宋体" w:hAnsi="Verdana" w:cs="宋体"/>
          <w:color w:val="000000"/>
          <w:kern w:val="0"/>
          <w:sz w:val="20"/>
          <w:szCs w:val="20"/>
        </w:rPr>
        <w:t>的概念。访问者利用</w:t>
      </w:r>
      <w:r>
        <w:rPr>
          <w:rFonts w:ascii="Verdana" w:eastAsia="宋体" w:hAnsi="Verdana" w:cs="宋体"/>
          <w:color w:val="000000"/>
          <w:kern w:val="0"/>
          <w:sz w:val="20"/>
          <w:szCs w:val="20"/>
        </w:rPr>
        <w:t>id</w:t>
      </w:r>
      <w:r>
        <w:rPr>
          <w:rFonts w:ascii="Verdana" w:eastAsia="宋体" w:hAnsi="Verdana" w:cs="宋体"/>
          <w:color w:val="000000"/>
          <w:kern w:val="0"/>
          <w:sz w:val="20"/>
          <w:szCs w:val="20"/>
        </w:rPr>
        <w:t>标识自己的身份，并获得与之相应的</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不同的访问权限。</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的权限管理通过</w:t>
      </w:r>
      <w:r>
        <w:rPr>
          <w:rFonts w:ascii="Verdana" w:eastAsia="宋体" w:hAnsi="Verdana" w:cs="宋体"/>
          <w:color w:val="000000"/>
          <w:kern w:val="0"/>
          <w:sz w:val="20"/>
          <w:szCs w:val="20"/>
        </w:rPr>
        <w:t>Server</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Client </w:t>
      </w:r>
      <w:r>
        <w:rPr>
          <w:rFonts w:ascii="Verdana" w:eastAsia="宋体" w:hAnsi="Verdana" w:cs="宋体"/>
          <w:color w:val="000000"/>
          <w:kern w:val="0"/>
          <w:sz w:val="20"/>
          <w:szCs w:val="20"/>
        </w:rPr>
        <w:t>两端协调完成：</w:t>
      </w:r>
    </w:p>
    <w:p w:rsidR="001A7847" w:rsidRDefault="007D395D">
      <w:pPr>
        <w:rPr>
          <w:rStyle w:val="ac"/>
          <w:rFonts w:ascii="Verdana" w:hAnsi="Verdana"/>
          <w:color w:val="000000"/>
          <w:sz w:val="20"/>
          <w:szCs w:val="20"/>
          <w:shd w:val="clear" w:color="auto" w:fill="FFFFFF"/>
        </w:rPr>
      </w:pPr>
      <w:r>
        <w:rPr>
          <w:rStyle w:val="ac"/>
          <w:rFonts w:ascii="Verdana" w:hAnsi="Verdana"/>
          <w:color w:val="000000"/>
          <w:sz w:val="20"/>
          <w:szCs w:val="20"/>
          <w:shd w:val="clear" w:color="auto" w:fill="FFFFFF"/>
        </w:rPr>
        <w:t>(1) Server</w:t>
      </w:r>
      <w:r>
        <w:rPr>
          <w:rStyle w:val="ac"/>
          <w:rFonts w:ascii="Verdana" w:hAnsi="Verdana"/>
          <w:color w:val="000000"/>
          <w:sz w:val="20"/>
          <w:szCs w:val="20"/>
          <w:shd w:val="clear" w:color="auto" w:fill="FFFFFF"/>
        </w:rPr>
        <w:t>端</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一个</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的节点存储两部分内容：</w:t>
      </w:r>
      <w:r>
        <w:rPr>
          <w:rFonts w:ascii="Verdana" w:eastAsia="宋体" w:hAnsi="Verdana" w:cs="宋体"/>
          <w:b/>
          <w:bCs/>
          <w:color w:val="000000"/>
          <w:kern w:val="0"/>
          <w:sz w:val="20"/>
          <w:szCs w:val="20"/>
        </w:rPr>
        <w:t>数据</w:t>
      </w:r>
      <w:r>
        <w:rPr>
          <w:rFonts w:ascii="Verdana" w:eastAsia="宋体" w:hAnsi="Verdana" w:cs="宋体"/>
          <w:color w:val="000000"/>
          <w:kern w:val="0"/>
          <w:sz w:val="20"/>
          <w:szCs w:val="20"/>
        </w:rPr>
        <w:t>和</w:t>
      </w:r>
      <w:r>
        <w:rPr>
          <w:rFonts w:ascii="Verdana" w:eastAsia="宋体" w:hAnsi="Verdana" w:cs="宋体"/>
          <w:b/>
          <w:bCs/>
          <w:color w:val="000000"/>
          <w:kern w:val="0"/>
          <w:sz w:val="20"/>
          <w:szCs w:val="20"/>
        </w:rPr>
        <w:t>状态</w:t>
      </w:r>
      <w:r>
        <w:rPr>
          <w:rFonts w:ascii="Verdana" w:eastAsia="宋体" w:hAnsi="Verdana" w:cs="宋体"/>
          <w:color w:val="000000"/>
          <w:kern w:val="0"/>
          <w:sz w:val="20"/>
          <w:szCs w:val="20"/>
        </w:rPr>
        <w:t>，状态中包含</w:t>
      </w:r>
      <w:r>
        <w:rPr>
          <w:rFonts w:ascii="Verdana" w:eastAsia="宋体" w:hAnsi="Verdana" w:cs="宋体"/>
          <w:color w:val="000000"/>
          <w:kern w:val="0"/>
          <w:sz w:val="20"/>
          <w:szCs w:val="20"/>
        </w:rPr>
        <w:t xml:space="preserve">ACL </w:t>
      </w:r>
      <w:r>
        <w:rPr>
          <w:rFonts w:ascii="Verdana" w:eastAsia="宋体" w:hAnsi="Verdana" w:cs="宋体"/>
          <w:color w:val="000000"/>
          <w:kern w:val="0"/>
          <w:sz w:val="20"/>
          <w:szCs w:val="20"/>
        </w:rPr>
        <w:t>信息。创建一个</w:t>
      </w:r>
      <w:r>
        <w:rPr>
          <w:rFonts w:ascii="Verdana" w:eastAsia="宋体" w:hAnsi="Verdana" w:cs="宋体"/>
          <w:color w:val="000000"/>
          <w:kern w:val="0"/>
          <w:sz w:val="20"/>
          <w:szCs w:val="20"/>
        </w:rPr>
        <w:t xml:space="preserve">znode </w:t>
      </w:r>
      <w:r>
        <w:rPr>
          <w:rFonts w:ascii="Verdana" w:eastAsia="宋体" w:hAnsi="Verdana" w:cs="宋体"/>
          <w:color w:val="000000"/>
          <w:kern w:val="0"/>
          <w:sz w:val="20"/>
          <w:szCs w:val="20"/>
        </w:rPr>
        <w:t>会产生一个</w:t>
      </w:r>
      <w:r>
        <w:rPr>
          <w:rFonts w:ascii="Verdana" w:eastAsia="宋体" w:hAnsi="Verdana" w:cs="宋体"/>
          <w:color w:val="000000"/>
          <w:kern w:val="0"/>
          <w:sz w:val="20"/>
          <w:szCs w:val="20"/>
        </w:rPr>
        <w:t xml:space="preserve">ACL </w:t>
      </w:r>
      <w:r>
        <w:rPr>
          <w:rFonts w:ascii="Verdana" w:eastAsia="宋体" w:hAnsi="Verdana" w:cs="宋体"/>
          <w:color w:val="000000"/>
          <w:kern w:val="0"/>
          <w:sz w:val="20"/>
          <w:szCs w:val="20"/>
        </w:rPr>
        <w:t>列表，列表中每个</w:t>
      </w:r>
      <w:r>
        <w:rPr>
          <w:rFonts w:ascii="Verdana" w:eastAsia="宋体" w:hAnsi="Verdana" w:cs="宋体"/>
          <w:color w:val="000000"/>
          <w:kern w:val="0"/>
          <w:sz w:val="20"/>
          <w:szCs w:val="20"/>
        </w:rPr>
        <w:t xml:space="preserve">ACL </w:t>
      </w:r>
      <w:r>
        <w:rPr>
          <w:rFonts w:ascii="Verdana" w:eastAsia="宋体" w:hAnsi="Verdana" w:cs="宋体"/>
          <w:color w:val="000000"/>
          <w:kern w:val="0"/>
          <w:sz w:val="20"/>
          <w:szCs w:val="20"/>
        </w:rPr>
        <w:t>包括：</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color w:val="000000"/>
          <w:kern w:val="0"/>
          <w:sz w:val="20"/>
          <w:szCs w:val="20"/>
        </w:rPr>
        <w:t>权限</w:t>
      </w:r>
      <w:r>
        <w:rPr>
          <w:rFonts w:ascii="Verdana" w:eastAsia="宋体" w:hAnsi="Verdana" w:cs="宋体"/>
          <w:color w:val="000000"/>
          <w:kern w:val="0"/>
          <w:sz w:val="20"/>
          <w:szCs w:val="20"/>
        </w:rPr>
        <w:t>perms</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宋体"/>
          <w:color w:val="000000"/>
          <w:kern w:val="0"/>
          <w:sz w:val="20"/>
          <w:szCs w:val="20"/>
        </w:rPr>
        <w:t> </w:t>
      </w:r>
      <w:r>
        <w:rPr>
          <w:rFonts w:ascii="Verdana" w:eastAsia="宋体" w:hAnsi="Verdana" w:cs="宋体"/>
          <w:color w:val="000000"/>
          <w:kern w:val="0"/>
          <w:sz w:val="20"/>
          <w:szCs w:val="20"/>
        </w:rPr>
        <w:t>验证模式</w:t>
      </w:r>
      <w:r>
        <w:rPr>
          <w:rFonts w:ascii="Verdana" w:eastAsia="宋体" w:hAnsi="Verdana" w:cs="宋体"/>
          <w:color w:val="000000"/>
          <w:kern w:val="0"/>
          <w:sz w:val="20"/>
          <w:szCs w:val="20"/>
        </w:rPr>
        <w:t>scheme</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③</w:t>
      </w:r>
      <w:r>
        <w:rPr>
          <w:rFonts w:ascii="Verdana" w:eastAsia="宋体" w:hAnsi="Verdana" w:cs="宋体"/>
          <w:color w:val="000000"/>
          <w:kern w:val="0"/>
          <w:sz w:val="20"/>
          <w:szCs w:val="20"/>
        </w:rPr>
        <w:t> </w:t>
      </w:r>
      <w:r>
        <w:rPr>
          <w:rFonts w:ascii="Verdana" w:eastAsia="宋体" w:hAnsi="Verdana" w:cs="宋体"/>
          <w:color w:val="000000"/>
          <w:kern w:val="0"/>
          <w:sz w:val="20"/>
          <w:szCs w:val="20"/>
        </w:rPr>
        <w:t>具体内容</w:t>
      </w:r>
      <w:r>
        <w:rPr>
          <w:rFonts w:ascii="Verdana" w:eastAsia="宋体" w:hAnsi="Verdana" w:cs="宋体"/>
          <w:color w:val="000000"/>
          <w:kern w:val="0"/>
          <w:sz w:val="20"/>
          <w:szCs w:val="20"/>
        </w:rPr>
        <w:t>expression</w:t>
      </w:r>
      <w:r>
        <w:rPr>
          <w:rFonts w:ascii="Verdana" w:eastAsia="宋体" w:hAnsi="Verdana" w:cs="宋体"/>
          <w:color w:val="000000"/>
          <w:kern w:val="0"/>
          <w:sz w:val="20"/>
          <w:szCs w:val="20"/>
        </w:rPr>
        <w:t>：</w:t>
      </w:r>
      <w:r>
        <w:rPr>
          <w:rFonts w:ascii="Verdana" w:eastAsia="宋体" w:hAnsi="Verdana" w:cs="宋体"/>
          <w:color w:val="000000"/>
          <w:kern w:val="0"/>
          <w:sz w:val="20"/>
          <w:szCs w:val="20"/>
        </w:rPr>
        <w:t>Ids</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例如，当</w:t>
      </w:r>
      <w:r>
        <w:rPr>
          <w:rFonts w:ascii="Verdana" w:eastAsia="宋体" w:hAnsi="Verdana" w:cs="宋体"/>
          <w:color w:val="000000"/>
          <w:kern w:val="0"/>
          <w:sz w:val="20"/>
          <w:szCs w:val="20"/>
        </w:rPr>
        <w:t xml:space="preserve">scheme="digest" </w:t>
      </w:r>
      <w:r>
        <w:rPr>
          <w:rFonts w:ascii="Verdana" w:eastAsia="宋体" w:hAnsi="Verdana" w:cs="宋体"/>
          <w:color w:val="000000"/>
          <w:kern w:val="0"/>
          <w:sz w:val="20"/>
          <w:szCs w:val="20"/>
        </w:rPr>
        <w:t>时，</w:t>
      </w:r>
      <w:r>
        <w:rPr>
          <w:rFonts w:ascii="Verdana" w:eastAsia="宋体" w:hAnsi="Verdana" w:cs="宋体"/>
          <w:color w:val="000000"/>
          <w:kern w:val="0"/>
          <w:sz w:val="20"/>
          <w:szCs w:val="20"/>
        </w:rPr>
        <w:t xml:space="preserve"> Ids </w:t>
      </w:r>
      <w:r>
        <w:rPr>
          <w:rFonts w:ascii="Verdana" w:eastAsia="宋体" w:hAnsi="Verdana" w:cs="宋体"/>
          <w:color w:val="000000"/>
          <w:kern w:val="0"/>
          <w:sz w:val="20"/>
          <w:szCs w:val="20"/>
        </w:rPr>
        <w:t>为用户名密码，</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即</w:t>
      </w:r>
      <w:r>
        <w:rPr>
          <w:rFonts w:ascii="Verdana" w:eastAsia="宋体" w:hAnsi="Verdana" w:cs="宋体"/>
          <w:color w:val="000000"/>
          <w:kern w:val="0"/>
          <w:sz w:val="20"/>
          <w:szCs w:val="20"/>
        </w:rPr>
        <w:t xml:space="preserve">"root </w:t>
      </w:r>
      <w:r>
        <w:rPr>
          <w:rFonts w:ascii="Verdana" w:eastAsia="宋体" w:hAnsi="Verdana" w:cs="宋体"/>
          <w:color w:val="000000"/>
          <w:kern w:val="0"/>
          <w:sz w:val="20"/>
          <w:szCs w:val="20"/>
        </w:rPr>
        <w:t>：</w:t>
      </w:r>
      <w:r>
        <w:rPr>
          <w:rFonts w:ascii="Verdana" w:eastAsia="宋体" w:hAnsi="Verdana" w:cs="宋体"/>
          <w:color w:val="000000"/>
          <w:kern w:val="0"/>
          <w:sz w:val="20"/>
          <w:szCs w:val="20"/>
        </w:rPr>
        <w:t>J0sTy9BCUKubtK1y8pkbL7qoxSw"</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ZooKeeper </w:t>
      </w:r>
      <w:r>
        <w:rPr>
          <w:rFonts w:ascii="Verdana" w:eastAsia="宋体" w:hAnsi="Verdana" w:cs="宋体"/>
          <w:color w:val="000000"/>
          <w:kern w:val="0"/>
          <w:sz w:val="20"/>
          <w:szCs w:val="20"/>
        </w:rPr>
        <w:t>提供了如下几种验证模式：</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b/>
          <w:bCs/>
          <w:color w:val="000000"/>
          <w:kern w:val="0"/>
          <w:sz w:val="20"/>
          <w:szCs w:val="20"/>
        </w:rPr>
        <w:t xml:space="preserve"> Digest</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 Client </w:t>
      </w:r>
      <w:r>
        <w:rPr>
          <w:rFonts w:ascii="Verdana" w:eastAsia="宋体" w:hAnsi="Verdana" w:cs="宋体"/>
          <w:color w:val="000000"/>
          <w:kern w:val="0"/>
          <w:sz w:val="20"/>
          <w:szCs w:val="20"/>
        </w:rPr>
        <w:t>端由</w:t>
      </w:r>
      <w:r>
        <w:rPr>
          <w:rFonts w:ascii="Verdana" w:eastAsia="宋体" w:hAnsi="Verdana" w:cs="宋体"/>
          <w:color w:val="0000FF"/>
          <w:kern w:val="0"/>
          <w:sz w:val="20"/>
          <w:szCs w:val="20"/>
        </w:rPr>
        <w:t>用户名和密码验证，譬如</w:t>
      </w:r>
      <w:r>
        <w:rPr>
          <w:rFonts w:ascii="Verdana" w:eastAsia="宋体" w:hAnsi="Verdana" w:cs="宋体"/>
          <w:color w:val="0000FF"/>
          <w:kern w:val="0"/>
          <w:sz w:val="20"/>
          <w:szCs w:val="20"/>
        </w:rPr>
        <w:t>user:pwd</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宋体"/>
          <w:b/>
          <w:bCs/>
          <w:color w:val="000000"/>
          <w:kern w:val="0"/>
          <w:sz w:val="20"/>
          <w:szCs w:val="20"/>
        </w:rPr>
        <w:t xml:space="preserve"> Host</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 Client </w:t>
      </w:r>
      <w:r>
        <w:rPr>
          <w:rFonts w:ascii="Verdana" w:eastAsia="宋体" w:hAnsi="Verdana" w:cs="宋体"/>
          <w:color w:val="000000"/>
          <w:kern w:val="0"/>
          <w:sz w:val="20"/>
          <w:szCs w:val="20"/>
        </w:rPr>
        <w:t>端由</w:t>
      </w:r>
      <w:r>
        <w:rPr>
          <w:rFonts w:ascii="Verdana" w:eastAsia="宋体" w:hAnsi="Verdana" w:cs="宋体"/>
          <w:color w:val="0000FF"/>
          <w:kern w:val="0"/>
          <w:sz w:val="20"/>
          <w:szCs w:val="20"/>
        </w:rPr>
        <w:t>主机名验证，譬如</w:t>
      </w:r>
      <w:r>
        <w:rPr>
          <w:rFonts w:ascii="Verdana" w:eastAsia="宋体" w:hAnsi="Verdana" w:cs="宋体"/>
          <w:color w:val="0000FF"/>
          <w:kern w:val="0"/>
          <w:sz w:val="20"/>
          <w:szCs w:val="20"/>
        </w:rPr>
        <w:t>localhost</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③</w:t>
      </w:r>
      <w:r>
        <w:rPr>
          <w:rFonts w:ascii="Verdana" w:eastAsia="宋体" w:hAnsi="Verdana" w:cs="宋体"/>
          <w:b/>
          <w:bCs/>
          <w:color w:val="000000"/>
          <w:kern w:val="0"/>
          <w:sz w:val="20"/>
          <w:szCs w:val="20"/>
        </w:rPr>
        <w:t xml:space="preserve"> Ip</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Client </w:t>
      </w:r>
      <w:r>
        <w:rPr>
          <w:rFonts w:ascii="Verdana" w:eastAsia="宋体" w:hAnsi="Verdana" w:cs="宋体"/>
          <w:color w:val="000000"/>
          <w:kern w:val="0"/>
          <w:sz w:val="20"/>
          <w:szCs w:val="20"/>
        </w:rPr>
        <w:t>端由</w:t>
      </w:r>
      <w:r>
        <w:rPr>
          <w:rFonts w:ascii="Verdana" w:eastAsia="宋体" w:hAnsi="Verdana" w:cs="宋体"/>
          <w:color w:val="0000FF"/>
          <w:kern w:val="0"/>
          <w:sz w:val="20"/>
          <w:szCs w:val="20"/>
        </w:rPr>
        <w:t xml:space="preserve">IP </w:t>
      </w:r>
      <w:r>
        <w:rPr>
          <w:rFonts w:ascii="Verdana" w:eastAsia="宋体" w:hAnsi="Verdana" w:cs="宋体"/>
          <w:color w:val="0000FF"/>
          <w:kern w:val="0"/>
          <w:sz w:val="20"/>
          <w:szCs w:val="20"/>
        </w:rPr>
        <w:t>地址验证，譬如</w:t>
      </w:r>
      <w:r>
        <w:rPr>
          <w:rFonts w:ascii="Verdana" w:eastAsia="宋体" w:hAnsi="Verdana" w:cs="宋体"/>
          <w:color w:val="0000FF"/>
          <w:kern w:val="0"/>
          <w:sz w:val="20"/>
          <w:szCs w:val="20"/>
        </w:rPr>
        <w:t>172.2.0.0/24</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④</w:t>
      </w:r>
      <w:r>
        <w:rPr>
          <w:rFonts w:ascii="Verdana" w:eastAsia="宋体" w:hAnsi="Verdana" w:cs="宋体"/>
          <w:b/>
          <w:bCs/>
          <w:color w:val="000000"/>
          <w:kern w:val="0"/>
          <w:sz w:val="20"/>
          <w:szCs w:val="20"/>
        </w:rPr>
        <w:t xml:space="preserve"> World</w:t>
      </w:r>
      <w:r>
        <w:rPr>
          <w:rFonts w:ascii="Verdana" w:eastAsia="宋体" w:hAnsi="Verdana" w:cs="宋体"/>
          <w:color w:val="000000"/>
          <w:kern w:val="0"/>
          <w:sz w:val="20"/>
          <w:szCs w:val="20"/>
        </w:rPr>
        <w:t> </w:t>
      </w:r>
      <w:r>
        <w:rPr>
          <w:rFonts w:ascii="Verdana" w:eastAsia="宋体" w:hAnsi="Verdana" w:cs="宋体"/>
          <w:color w:val="000000"/>
          <w:kern w:val="0"/>
          <w:sz w:val="20"/>
          <w:szCs w:val="20"/>
        </w:rPr>
        <w:t>：固定用户为</w:t>
      </w:r>
      <w:r>
        <w:rPr>
          <w:rFonts w:ascii="Verdana" w:eastAsia="宋体" w:hAnsi="Verdana" w:cs="宋体"/>
          <w:color w:val="0000FF"/>
          <w:kern w:val="0"/>
          <w:sz w:val="20"/>
          <w:szCs w:val="20"/>
        </w:rPr>
        <w:t>anyone</w:t>
      </w:r>
      <w:r>
        <w:rPr>
          <w:rFonts w:ascii="Verdana" w:eastAsia="宋体" w:hAnsi="Verdana" w:cs="宋体"/>
          <w:color w:val="0000FF"/>
          <w:kern w:val="0"/>
          <w:sz w:val="20"/>
          <w:szCs w:val="20"/>
        </w:rPr>
        <w:t>，为所有</w:t>
      </w:r>
      <w:r>
        <w:rPr>
          <w:rFonts w:ascii="Verdana" w:eastAsia="宋体" w:hAnsi="Verdana" w:cs="宋体"/>
          <w:color w:val="0000FF"/>
          <w:kern w:val="0"/>
          <w:sz w:val="20"/>
          <w:szCs w:val="20"/>
        </w:rPr>
        <w:t xml:space="preserve">Client </w:t>
      </w:r>
      <w:r>
        <w:rPr>
          <w:rFonts w:ascii="Verdana" w:eastAsia="宋体" w:hAnsi="Verdana" w:cs="宋体"/>
          <w:color w:val="0000FF"/>
          <w:kern w:val="0"/>
          <w:sz w:val="20"/>
          <w:szCs w:val="20"/>
        </w:rPr>
        <w:t>端开放权限</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当会话建立的时候，客户端将会进行自我验证。</w:t>
      </w:r>
    </w:p>
    <w:p w:rsidR="001A7847" w:rsidRDefault="007D395D">
      <w:pPr>
        <w:widowControl/>
        <w:shd w:val="clear" w:color="auto" w:fill="FFFFFF"/>
        <w:spacing w:before="150" w:after="150"/>
        <w:rPr>
          <w:rFonts w:ascii="Verdana" w:eastAsia="宋体" w:hAnsi="Verdana" w:cs="宋体"/>
          <w:color w:val="000000"/>
          <w:kern w:val="0"/>
          <w:sz w:val="20"/>
          <w:szCs w:val="20"/>
        </w:rPr>
      </w:pPr>
      <w:r>
        <w:rPr>
          <w:rFonts w:ascii="Verdana" w:eastAsia="宋体" w:hAnsi="Verdana" w:cs="宋体"/>
          <w:color w:val="000000"/>
          <w:kern w:val="0"/>
          <w:sz w:val="20"/>
          <w:szCs w:val="20"/>
        </w:rPr>
        <w:t>权限许可集合如下：</w:t>
      </w:r>
    </w:p>
    <w:p w:rsidR="001A7847" w:rsidRDefault="007D395D">
      <w:pPr>
        <w:widowControl/>
        <w:shd w:val="clear" w:color="auto" w:fill="FFFFFF"/>
        <w:spacing w:before="150" w:after="150"/>
        <w:ind w:left="480"/>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b/>
          <w:bCs/>
          <w:color w:val="000000"/>
          <w:kern w:val="0"/>
          <w:sz w:val="20"/>
          <w:szCs w:val="20"/>
        </w:rPr>
        <w:t xml:space="preserve"> Create</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允许对</w:t>
      </w:r>
      <w:r>
        <w:rPr>
          <w:rFonts w:ascii="Verdana" w:eastAsia="宋体" w:hAnsi="Verdana" w:cs="宋体"/>
          <w:color w:val="0000FF"/>
          <w:kern w:val="0"/>
          <w:sz w:val="20"/>
          <w:szCs w:val="20"/>
        </w:rPr>
        <w:t>子节点</w:t>
      </w:r>
      <w:r>
        <w:rPr>
          <w:rFonts w:ascii="Verdana" w:eastAsia="宋体" w:hAnsi="Verdana" w:cs="宋体"/>
          <w:color w:val="0000FF"/>
          <w:kern w:val="0"/>
          <w:sz w:val="20"/>
          <w:szCs w:val="20"/>
        </w:rPr>
        <w:t xml:space="preserve">Create </w:t>
      </w:r>
      <w:r>
        <w:rPr>
          <w:rFonts w:ascii="Verdana" w:eastAsia="宋体" w:hAnsi="Verdana" w:cs="宋体"/>
          <w:color w:val="0000FF"/>
          <w:kern w:val="0"/>
          <w:sz w:val="20"/>
          <w:szCs w:val="20"/>
        </w:rPr>
        <w:t>操作</w:t>
      </w:r>
    </w:p>
    <w:p w:rsidR="001A7847" w:rsidRDefault="007D395D">
      <w:pPr>
        <w:widowControl/>
        <w:shd w:val="clear" w:color="auto" w:fill="FFFFFF"/>
        <w:spacing w:before="150" w:after="150"/>
        <w:ind w:left="480"/>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Read </w:t>
      </w:r>
      <w:r>
        <w:rPr>
          <w:rFonts w:ascii="Verdana" w:eastAsia="宋体" w:hAnsi="Verdana" w:cs="宋体"/>
          <w:color w:val="000000"/>
          <w:kern w:val="0"/>
          <w:sz w:val="20"/>
          <w:szCs w:val="20"/>
        </w:rPr>
        <w:t>允许对</w:t>
      </w:r>
      <w:r>
        <w:rPr>
          <w:rFonts w:ascii="Verdana" w:eastAsia="宋体" w:hAnsi="Verdana" w:cs="宋体"/>
          <w:color w:val="0000FF"/>
          <w:kern w:val="0"/>
          <w:sz w:val="20"/>
          <w:szCs w:val="20"/>
        </w:rPr>
        <w:t>本节点</w:t>
      </w:r>
      <w:r>
        <w:rPr>
          <w:rFonts w:ascii="Verdana" w:eastAsia="宋体" w:hAnsi="Verdana" w:cs="宋体"/>
          <w:color w:val="0000FF"/>
          <w:kern w:val="0"/>
          <w:sz w:val="20"/>
          <w:szCs w:val="20"/>
        </w:rPr>
        <w:t xml:space="preserve">GetChildren </w:t>
      </w:r>
      <w:r>
        <w:rPr>
          <w:rFonts w:ascii="Verdana" w:eastAsia="宋体" w:hAnsi="Verdana" w:cs="宋体"/>
          <w:color w:val="0000FF"/>
          <w:kern w:val="0"/>
          <w:sz w:val="20"/>
          <w:szCs w:val="20"/>
        </w:rPr>
        <w:t>和</w:t>
      </w:r>
      <w:r>
        <w:rPr>
          <w:rFonts w:ascii="Verdana" w:eastAsia="宋体" w:hAnsi="Verdana" w:cs="宋体"/>
          <w:color w:val="0000FF"/>
          <w:kern w:val="0"/>
          <w:sz w:val="20"/>
          <w:szCs w:val="20"/>
        </w:rPr>
        <w:t xml:space="preserve">GetData </w:t>
      </w:r>
      <w:r>
        <w:rPr>
          <w:rFonts w:ascii="Verdana" w:eastAsia="宋体" w:hAnsi="Verdana" w:cs="宋体"/>
          <w:color w:val="0000FF"/>
          <w:kern w:val="0"/>
          <w:sz w:val="20"/>
          <w:szCs w:val="20"/>
        </w:rPr>
        <w:t>操作</w:t>
      </w:r>
    </w:p>
    <w:p w:rsidR="001A7847" w:rsidRDefault="007D395D">
      <w:pPr>
        <w:widowControl/>
        <w:shd w:val="clear" w:color="auto" w:fill="FFFFFF"/>
        <w:spacing w:before="150" w:after="150"/>
        <w:ind w:left="480"/>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③</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Write</w:t>
      </w:r>
      <w:r>
        <w:rPr>
          <w:rFonts w:ascii="Verdana" w:eastAsia="宋体" w:hAnsi="Verdana" w:cs="宋体"/>
          <w:color w:val="000000"/>
          <w:kern w:val="0"/>
          <w:sz w:val="20"/>
          <w:szCs w:val="20"/>
        </w:rPr>
        <w:t> </w:t>
      </w:r>
      <w:r>
        <w:rPr>
          <w:rFonts w:ascii="Verdana" w:eastAsia="宋体" w:hAnsi="Verdana" w:cs="宋体"/>
          <w:color w:val="000000"/>
          <w:kern w:val="0"/>
          <w:sz w:val="20"/>
          <w:szCs w:val="20"/>
        </w:rPr>
        <w:t>允许对</w:t>
      </w:r>
      <w:r>
        <w:rPr>
          <w:rFonts w:ascii="Verdana" w:eastAsia="宋体" w:hAnsi="Verdana" w:cs="宋体"/>
          <w:color w:val="0000FF"/>
          <w:kern w:val="0"/>
          <w:sz w:val="20"/>
          <w:szCs w:val="20"/>
        </w:rPr>
        <w:t>本节点</w:t>
      </w:r>
      <w:r>
        <w:rPr>
          <w:rFonts w:ascii="Verdana" w:eastAsia="宋体" w:hAnsi="Verdana" w:cs="宋体"/>
          <w:color w:val="0000FF"/>
          <w:kern w:val="0"/>
          <w:sz w:val="20"/>
          <w:szCs w:val="20"/>
        </w:rPr>
        <w:t xml:space="preserve">SetData </w:t>
      </w:r>
      <w:r>
        <w:rPr>
          <w:rFonts w:ascii="Verdana" w:eastAsia="宋体" w:hAnsi="Verdana" w:cs="宋体"/>
          <w:color w:val="0000FF"/>
          <w:kern w:val="0"/>
          <w:sz w:val="20"/>
          <w:szCs w:val="20"/>
        </w:rPr>
        <w:t>操作</w:t>
      </w:r>
    </w:p>
    <w:p w:rsidR="001A7847" w:rsidRDefault="007D395D">
      <w:pPr>
        <w:widowControl/>
        <w:shd w:val="clear" w:color="auto" w:fill="FFFFFF"/>
        <w:spacing w:before="150" w:after="150"/>
        <w:ind w:left="480"/>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lastRenderedPageBreak/>
        <w:t>④</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Delete </w:t>
      </w:r>
      <w:r>
        <w:rPr>
          <w:rFonts w:ascii="Verdana" w:eastAsia="宋体" w:hAnsi="Verdana" w:cs="宋体"/>
          <w:color w:val="000000"/>
          <w:kern w:val="0"/>
          <w:sz w:val="20"/>
          <w:szCs w:val="20"/>
        </w:rPr>
        <w:t>允许对</w:t>
      </w:r>
      <w:r>
        <w:rPr>
          <w:rFonts w:ascii="Verdana" w:eastAsia="宋体" w:hAnsi="Verdana" w:cs="宋体"/>
          <w:color w:val="0000FF"/>
          <w:kern w:val="0"/>
          <w:sz w:val="20"/>
          <w:szCs w:val="20"/>
        </w:rPr>
        <w:t>子节点</w:t>
      </w:r>
      <w:r>
        <w:rPr>
          <w:rFonts w:ascii="Verdana" w:eastAsia="宋体" w:hAnsi="Verdana" w:cs="宋体"/>
          <w:color w:val="0000FF"/>
          <w:kern w:val="0"/>
          <w:sz w:val="20"/>
          <w:szCs w:val="20"/>
        </w:rPr>
        <w:t xml:space="preserve">Delete </w:t>
      </w:r>
      <w:r>
        <w:rPr>
          <w:rFonts w:ascii="Verdana" w:eastAsia="宋体" w:hAnsi="Verdana" w:cs="宋体"/>
          <w:color w:val="0000FF"/>
          <w:kern w:val="0"/>
          <w:sz w:val="20"/>
          <w:szCs w:val="20"/>
        </w:rPr>
        <w:t>操作</w:t>
      </w:r>
    </w:p>
    <w:p w:rsidR="001A7847" w:rsidRDefault="007D395D">
      <w:pPr>
        <w:widowControl/>
        <w:shd w:val="clear" w:color="auto" w:fill="FFFFFF"/>
        <w:spacing w:before="150" w:after="150"/>
        <w:ind w:left="480"/>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⑤</w:t>
      </w:r>
      <w:r>
        <w:rPr>
          <w:rFonts w:ascii="Verdana" w:eastAsia="宋体" w:hAnsi="Verdana" w:cs="宋体"/>
          <w:color w:val="000000"/>
          <w:kern w:val="0"/>
          <w:sz w:val="20"/>
          <w:szCs w:val="20"/>
        </w:rPr>
        <w:t> </w:t>
      </w:r>
      <w:r>
        <w:rPr>
          <w:rFonts w:ascii="Verdana" w:eastAsia="宋体" w:hAnsi="Verdana" w:cs="宋体"/>
          <w:b/>
          <w:bCs/>
          <w:color w:val="000000"/>
          <w:kern w:val="0"/>
          <w:sz w:val="20"/>
          <w:szCs w:val="20"/>
        </w:rPr>
        <w:t>Admin</w:t>
      </w:r>
      <w:r>
        <w:rPr>
          <w:rFonts w:ascii="Verdana" w:eastAsia="宋体" w:hAnsi="Verdana" w:cs="宋体"/>
          <w:color w:val="000000"/>
          <w:kern w:val="0"/>
          <w:sz w:val="20"/>
          <w:szCs w:val="20"/>
        </w:rPr>
        <w:t> </w:t>
      </w:r>
      <w:r>
        <w:rPr>
          <w:rFonts w:ascii="Verdana" w:eastAsia="宋体" w:hAnsi="Verdana" w:cs="宋体"/>
          <w:color w:val="000000"/>
          <w:kern w:val="0"/>
          <w:sz w:val="20"/>
          <w:szCs w:val="20"/>
        </w:rPr>
        <w:t>允许对</w:t>
      </w:r>
      <w:r>
        <w:rPr>
          <w:rFonts w:ascii="Verdana" w:eastAsia="宋体" w:hAnsi="Verdana" w:cs="宋体"/>
          <w:color w:val="0000FF"/>
          <w:kern w:val="0"/>
          <w:sz w:val="20"/>
          <w:szCs w:val="20"/>
        </w:rPr>
        <w:t>本节点</w:t>
      </w:r>
      <w:r>
        <w:rPr>
          <w:rFonts w:ascii="Verdana" w:eastAsia="宋体" w:hAnsi="Verdana" w:cs="宋体"/>
          <w:color w:val="0000FF"/>
          <w:kern w:val="0"/>
          <w:sz w:val="20"/>
          <w:szCs w:val="20"/>
        </w:rPr>
        <w:t xml:space="preserve">setAcl </w:t>
      </w:r>
      <w:r>
        <w:rPr>
          <w:rFonts w:ascii="Verdana" w:eastAsia="宋体" w:hAnsi="Verdana" w:cs="宋体"/>
          <w:color w:val="0000FF"/>
          <w:kern w:val="0"/>
          <w:sz w:val="20"/>
          <w:szCs w:val="20"/>
        </w:rPr>
        <w:t>操作</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另外，</w:t>
      </w:r>
      <w:r>
        <w:rPr>
          <w:rFonts w:ascii="Verdana" w:eastAsia="宋体" w:hAnsi="Verdana" w:cs="宋体"/>
          <w:color w:val="000000"/>
          <w:kern w:val="0"/>
          <w:sz w:val="20"/>
          <w:szCs w:val="20"/>
        </w:rPr>
        <w:t>ZooKeeper Java API</w:t>
      </w:r>
      <w:r>
        <w:rPr>
          <w:rFonts w:ascii="Verdana" w:eastAsia="宋体" w:hAnsi="Verdana" w:cs="宋体"/>
          <w:color w:val="000000"/>
          <w:kern w:val="0"/>
          <w:sz w:val="20"/>
          <w:szCs w:val="20"/>
        </w:rPr>
        <w:t>支持</w:t>
      </w:r>
      <w:r>
        <w:rPr>
          <w:rFonts w:ascii="Verdana" w:eastAsia="宋体" w:hAnsi="Verdana" w:cs="宋体"/>
          <w:b/>
          <w:bCs/>
          <w:color w:val="000000"/>
          <w:kern w:val="0"/>
          <w:sz w:val="20"/>
          <w:szCs w:val="20"/>
        </w:rPr>
        <w:t>三种标准的用户权限</w:t>
      </w:r>
      <w:r>
        <w:rPr>
          <w:rFonts w:ascii="Verdana" w:eastAsia="宋体" w:hAnsi="Verdana" w:cs="宋体"/>
          <w:color w:val="000000"/>
          <w:kern w:val="0"/>
          <w:sz w:val="20"/>
          <w:szCs w:val="20"/>
        </w:rPr>
        <w:t>，它们分别为：</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800080"/>
          <w:kern w:val="0"/>
          <w:sz w:val="20"/>
          <w:szCs w:val="20"/>
        </w:rPr>
        <w:t> ZOO_PEN_ACL_UNSAFE</w:t>
      </w:r>
      <w:r>
        <w:rPr>
          <w:rFonts w:ascii="Verdana" w:eastAsia="宋体" w:hAnsi="Verdana" w:cs="宋体"/>
          <w:color w:val="800080"/>
          <w:kern w:val="0"/>
          <w:sz w:val="20"/>
          <w:szCs w:val="20"/>
        </w:rPr>
        <w:t>：对于所有的</w:t>
      </w:r>
      <w:r>
        <w:rPr>
          <w:rFonts w:ascii="Verdana" w:eastAsia="宋体" w:hAnsi="Verdana" w:cs="宋体"/>
          <w:color w:val="800080"/>
          <w:kern w:val="0"/>
          <w:sz w:val="20"/>
          <w:szCs w:val="20"/>
        </w:rPr>
        <w:t>ACL</w:t>
      </w:r>
      <w:r>
        <w:rPr>
          <w:rFonts w:ascii="Verdana" w:eastAsia="宋体" w:hAnsi="Verdana" w:cs="宋体"/>
          <w:color w:val="800080"/>
          <w:kern w:val="0"/>
          <w:sz w:val="20"/>
          <w:szCs w:val="20"/>
        </w:rPr>
        <w:t>来说都是完全开放的，</w:t>
      </w:r>
      <w:r>
        <w:rPr>
          <w:rFonts w:ascii="Verdana" w:eastAsia="宋体" w:hAnsi="Verdana" w:cs="宋体"/>
          <w:color w:val="FF0000"/>
          <w:kern w:val="0"/>
          <w:sz w:val="20"/>
          <w:szCs w:val="20"/>
        </w:rPr>
        <w:t>任何应用程序可以在节点上执行</w:t>
      </w:r>
      <w:r>
        <w:rPr>
          <w:rFonts w:ascii="Verdana" w:eastAsia="宋体" w:hAnsi="Verdana" w:cs="宋体"/>
          <w:color w:val="0000FF"/>
          <w:kern w:val="0"/>
          <w:sz w:val="20"/>
          <w:szCs w:val="20"/>
        </w:rPr>
        <w:t>任何操作，比如创建、列出并删除子节点。</w:t>
      </w:r>
      <w:r>
        <w:rPr>
          <w:rFonts w:ascii="Verdana" w:eastAsia="宋体" w:hAnsi="Verdana" w:cs="宋体"/>
          <w:color w:val="0000FF"/>
          <w:kern w:val="0"/>
          <w:sz w:val="20"/>
          <w:szCs w:val="20"/>
        </w:rPr>
        <w:br/>
      </w:r>
      <w:r>
        <w:rPr>
          <w:rFonts w:ascii="宋体" w:eastAsia="宋体" w:hAnsi="宋体" w:cs="宋体" w:hint="eastAsia"/>
          <w:b/>
          <w:bCs/>
          <w:color w:val="000000"/>
          <w:kern w:val="0"/>
          <w:sz w:val="20"/>
          <w:szCs w:val="20"/>
        </w:rPr>
        <w:t>②</w:t>
      </w:r>
      <w:r>
        <w:rPr>
          <w:rFonts w:ascii="Verdana" w:eastAsia="宋体" w:hAnsi="Verdana" w:cs="宋体"/>
          <w:color w:val="800080"/>
          <w:kern w:val="0"/>
          <w:sz w:val="20"/>
          <w:szCs w:val="20"/>
        </w:rPr>
        <w:t> ZOO_READ_ACL_UNSAFE</w:t>
      </w:r>
      <w:r>
        <w:rPr>
          <w:rFonts w:ascii="Verdana" w:eastAsia="宋体" w:hAnsi="Verdana" w:cs="宋体"/>
          <w:color w:val="800080"/>
          <w:kern w:val="0"/>
          <w:sz w:val="20"/>
          <w:szCs w:val="20"/>
        </w:rPr>
        <w:t>：对于任意的应用程序来说，</w:t>
      </w:r>
      <w:r>
        <w:rPr>
          <w:rFonts w:ascii="Verdana" w:eastAsia="宋体" w:hAnsi="Verdana" w:cs="宋体"/>
          <w:color w:val="0000FF"/>
          <w:kern w:val="0"/>
          <w:sz w:val="20"/>
          <w:szCs w:val="20"/>
        </w:rPr>
        <w:t>仅仅具有读权限。</w:t>
      </w:r>
      <w:r>
        <w:rPr>
          <w:rFonts w:ascii="Verdana" w:eastAsia="宋体" w:hAnsi="Verdana" w:cs="宋体"/>
          <w:color w:val="0000FF"/>
          <w:kern w:val="0"/>
          <w:sz w:val="20"/>
          <w:szCs w:val="20"/>
        </w:rPr>
        <w:br/>
      </w:r>
      <w:r>
        <w:rPr>
          <w:rFonts w:ascii="宋体" w:eastAsia="宋体" w:hAnsi="宋体" w:cs="宋体" w:hint="eastAsia"/>
          <w:b/>
          <w:bCs/>
          <w:color w:val="000000"/>
          <w:kern w:val="0"/>
          <w:sz w:val="20"/>
          <w:szCs w:val="20"/>
        </w:rPr>
        <w:t>③</w:t>
      </w:r>
      <w:r>
        <w:rPr>
          <w:rFonts w:ascii="Verdana" w:eastAsia="宋体" w:hAnsi="Verdana" w:cs="宋体"/>
          <w:color w:val="800080"/>
          <w:kern w:val="0"/>
          <w:sz w:val="20"/>
          <w:szCs w:val="20"/>
        </w:rPr>
        <w:t> ZOO_CREATOR_ALL_ACL</w:t>
      </w:r>
      <w:r>
        <w:rPr>
          <w:rFonts w:ascii="Verdana" w:eastAsia="宋体" w:hAnsi="Verdana" w:cs="宋体"/>
          <w:color w:val="800080"/>
          <w:kern w:val="0"/>
          <w:sz w:val="20"/>
          <w:szCs w:val="20"/>
        </w:rPr>
        <w:t>：授予节点</w:t>
      </w:r>
      <w:r>
        <w:rPr>
          <w:rFonts w:ascii="Verdana" w:eastAsia="宋体" w:hAnsi="Verdana" w:cs="宋体"/>
          <w:color w:val="FF0000"/>
          <w:kern w:val="0"/>
          <w:sz w:val="20"/>
          <w:szCs w:val="20"/>
        </w:rPr>
        <w:t>创建者</w:t>
      </w:r>
      <w:r>
        <w:rPr>
          <w:rFonts w:ascii="Verdana" w:eastAsia="宋体" w:hAnsi="Verdana" w:cs="宋体"/>
          <w:color w:val="0000FF"/>
          <w:kern w:val="0"/>
          <w:sz w:val="20"/>
          <w:szCs w:val="20"/>
        </w:rPr>
        <w:t>所有权限。需要注意的是，设置此权限之前，创建者必须已经通了服务器的认证。</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Znode ACL </w:t>
      </w:r>
      <w:r>
        <w:rPr>
          <w:rFonts w:ascii="Verdana" w:hAnsi="Verdana"/>
          <w:color w:val="000000"/>
          <w:sz w:val="20"/>
          <w:szCs w:val="20"/>
        </w:rPr>
        <w:t>权限用一个</w:t>
      </w:r>
      <w:r>
        <w:rPr>
          <w:rFonts w:ascii="Verdana" w:hAnsi="Verdana"/>
          <w:color w:val="000000"/>
          <w:sz w:val="20"/>
          <w:szCs w:val="20"/>
        </w:rPr>
        <w:t xml:space="preserve">int </w:t>
      </w:r>
      <w:r>
        <w:rPr>
          <w:rFonts w:ascii="Verdana" w:hAnsi="Verdana"/>
          <w:color w:val="000000"/>
          <w:sz w:val="20"/>
          <w:szCs w:val="20"/>
        </w:rPr>
        <w:t>型数字</w:t>
      </w:r>
      <w:r>
        <w:rPr>
          <w:rFonts w:ascii="Verdana" w:hAnsi="Verdana"/>
          <w:color w:val="000000"/>
          <w:sz w:val="20"/>
          <w:szCs w:val="20"/>
        </w:rPr>
        <w:t xml:space="preserve">perms </w:t>
      </w:r>
      <w:r>
        <w:rPr>
          <w:rFonts w:ascii="Verdana" w:hAnsi="Verdana"/>
          <w:color w:val="000000"/>
          <w:sz w:val="20"/>
          <w:szCs w:val="20"/>
        </w:rPr>
        <w:t>表示，</w:t>
      </w:r>
      <w:r>
        <w:rPr>
          <w:rFonts w:ascii="Verdana" w:hAnsi="Verdana"/>
          <w:color w:val="000000"/>
          <w:sz w:val="20"/>
          <w:szCs w:val="20"/>
        </w:rPr>
        <w:t xml:space="preserve">perms </w:t>
      </w:r>
      <w:r>
        <w:rPr>
          <w:rFonts w:ascii="Verdana" w:hAnsi="Verdana"/>
          <w:color w:val="000000"/>
          <w:sz w:val="20"/>
          <w:szCs w:val="20"/>
        </w:rPr>
        <w:t>的</w:t>
      </w:r>
      <w:r>
        <w:rPr>
          <w:rFonts w:ascii="Verdana" w:hAnsi="Verdana"/>
          <w:color w:val="000000"/>
          <w:sz w:val="20"/>
          <w:szCs w:val="20"/>
        </w:rPr>
        <w:t xml:space="preserve">5 </w:t>
      </w:r>
      <w:r>
        <w:rPr>
          <w:rFonts w:ascii="Verdana" w:hAnsi="Verdana"/>
          <w:color w:val="000000"/>
          <w:sz w:val="20"/>
          <w:szCs w:val="20"/>
        </w:rPr>
        <w:t>个二进制位分别表示</w:t>
      </w:r>
      <w:r>
        <w:rPr>
          <w:rFonts w:ascii="Verdana" w:hAnsi="Verdana"/>
          <w:color w:val="000000"/>
          <w:sz w:val="20"/>
          <w:szCs w:val="20"/>
        </w:rPr>
        <w:t>set</w:t>
      </w:r>
      <w:r>
        <w:rPr>
          <w:rStyle w:val="ac"/>
          <w:rFonts w:ascii="Verdana" w:hAnsi="Verdana"/>
          <w:color w:val="FF0000"/>
          <w:sz w:val="20"/>
          <w:szCs w:val="20"/>
        </w:rPr>
        <w:t>a</w:t>
      </w:r>
      <w:r>
        <w:rPr>
          <w:rFonts w:ascii="Verdana" w:hAnsi="Verdana"/>
          <w:color w:val="FF0000"/>
          <w:sz w:val="20"/>
          <w:szCs w:val="20"/>
        </w:rPr>
        <w:t>cl</w:t>
      </w:r>
      <w:r>
        <w:rPr>
          <w:rFonts w:ascii="Verdana" w:hAnsi="Verdana"/>
          <w:color w:val="FF0000"/>
          <w:sz w:val="20"/>
          <w:szCs w:val="20"/>
        </w:rPr>
        <w:t>、</w:t>
      </w:r>
      <w:r>
        <w:rPr>
          <w:rStyle w:val="ac"/>
          <w:rFonts w:ascii="Verdana" w:hAnsi="Verdana"/>
          <w:color w:val="FF0000"/>
          <w:sz w:val="20"/>
          <w:szCs w:val="20"/>
        </w:rPr>
        <w:t>d</w:t>
      </w:r>
      <w:r>
        <w:rPr>
          <w:rFonts w:ascii="Verdana" w:hAnsi="Verdana"/>
          <w:color w:val="FF0000"/>
          <w:sz w:val="20"/>
          <w:szCs w:val="20"/>
        </w:rPr>
        <w:t>elete</w:t>
      </w:r>
      <w:r>
        <w:rPr>
          <w:rFonts w:ascii="Verdana" w:hAnsi="Verdana"/>
          <w:color w:val="FF0000"/>
          <w:sz w:val="20"/>
          <w:szCs w:val="20"/>
        </w:rPr>
        <w:t>、</w:t>
      </w:r>
      <w:r>
        <w:rPr>
          <w:rStyle w:val="ac"/>
          <w:rFonts w:ascii="Verdana" w:hAnsi="Verdana"/>
          <w:color w:val="FF0000"/>
          <w:sz w:val="20"/>
          <w:szCs w:val="20"/>
        </w:rPr>
        <w:t>c</w:t>
      </w:r>
      <w:r>
        <w:rPr>
          <w:rFonts w:ascii="Verdana" w:hAnsi="Verdana"/>
          <w:color w:val="FF0000"/>
          <w:sz w:val="20"/>
          <w:szCs w:val="20"/>
        </w:rPr>
        <w:t>reate</w:t>
      </w:r>
      <w:r>
        <w:rPr>
          <w:rFonts w:ascii="Verdana" w:hAnsi="Verdana"/>
          <w:color w:val="FF0000"/>
          <w:sz w:val="20"/>
          <w:szCs w:val="20"/>
        </w:rPr>
        <w:t>、</w:t>
      </w:r>
      <w:r>
        <w:rPr>
          <w:rStyle w:val="ac"/>
          <w:rFonts w:ascii="Verdana" w:hAnsi="Verdana"/>
          <w:color w:val="FF0000"/>
          <w:sz w:val="20"/>
          <w:szCs w:val="20"/>
        </w:rPr>
        <w:t>w</w:t>
      </w:r>
      <w:r>
        <w:rPr>
          <w:rFonts w:ascii="Verdana" w:hAnsi="Verdana"/>
          <w:color w:val="FF0000"/>
          <w:sz w:val="20"/>
          <w:szCs w:val="20"/>
        </w:rPr>
        <w:t>rite</w:t>
      </w:r>
      <w:r>
        <w:rPr>
          <w:rFonts w:ascii="Verdana" w:hAnsi="Verdana"/>
          <w:color w:val="FF0000"/>
          <w:sz w:val="20"/>
          <w:szCs w:val="20"/>
        </w:rPr>
        <w:t>、</w:t>
      </w:r>
      <w:r>
        <w:rPr>
          <w:rStyle w:val="ac"/>
          <w:rFonts w:ascii="Verdana" w:hAnsi="Verdana"/>
          <w:color w:val="FF0000"/>
          <w:sz w:val="20"/>
          <w:szCs w:val="20"/>
        </w:rPr>
        <w:t>r</w:t>
      </w:r>
      <w:r>
        <w:rPr>
          <w:rFonts w:ascii="Verdana" w:hAnsi="Verdana"/>
          <w:color w:val="FF0000"/>
          <w:sz w:val="20"/>
          <w:szCs w:val="20"/>
        </w:rPr>
        <w:t>ead</w:t>
      </w:r>
      <w:r>
        <w:rPr>
          <w:rFonts w:ascii="Verdana" w:hAnsi="Verdana"/>
          <w:color w:val="FF0000"/>
          <w:sz w:val="20"/>
          <w:szCs w:val="20"/>
        </w:rPr>
        <w:t>。比如</w:t>
      </w:r>
      <w:r>
        <w:rPr>
          <w:rFonts w:ascii="Verdana" w:hAnsi="Verdana"/>
          <w:color w:val="FF0000"/>
          <w:sz w:val="20"/>
          <w:szCs w:val="20"/>
        </w:rPr>
        <w:t>adcwr=0x1f</w:t>
      </w:r>
      <w:r>
        <w:rPr>
          <w:rFonts w:ascii="Verdana" w:hAnsi="Verdana"/>
          <w:color w:val="FF0000"/>
          <w:sz w:val="20"/>
          <w:szCs w:val="20"/>
        </w:rPr>
        <w:t>，</w:t>
      </w:r>
      <w:r>
        <w:rPr>
          <w:rFonts w:ascii="Verdana" w:hAnsi="Verdana"/>
          <w:color w:val="FF0000"/>
          <w:sz w:val="20"/>
          <w:szCs w:val="20"/>
        </w:rPr>
        <w:t>----r=0x1</w:t>
      </w:r>
      <w:r>
        <w:rPr>
          <w:rFonts w:ascii="Verdana" w:hAnsi="Verdana"/>
          <w:color w:val="FF0000"/>
          <w:sz w:val="20"/>
          <w:szCs w:val="20"/>
        </w:rPr>
        <w:t>，</w:t>
      </w:r>
      <w:r>
        <w:rPr>
          <w:rFonts w:ascii="Verdana" w:hAnsi="Verdana"/>
          <w:color w:val="FF0000"/>
          <w:sz w:val="20"/>
          <w:szCs w:val="20"/>
        </w:rPr>
        <w:t>a-c-r=0x15</w:t>
      </w:r>
      <w:r>
        <w:rPr>
          <w:rFonts w:ascii="Verdana" w:hAnsi="Verdana"/>
          <w:color w:val="FF0000"/>
          <w:sz w:val="20"/>
          <w:szCs w:val="20"/>
        </w:rPr>
        <w:t>。</w:t>
      </w:r>
    </w:p>
    <w:p w:rsidR="001A7847" w:rsidRDefault="007D395D">
      <w:pPr>
        <w:rPr>
          <w:b/>
        </w:rPr>
      </w:pPr>
      <w:r>
        <w:rPr>
          <w:b/>
        </w:rPr>
        <w:t>注意的是，</w:t>
      </w:r>
      <w:r>
        <w:rPr>
          <w:b/>
        </w:rPr>
        <w:t>exists</w:t>
      </w:r>
      <w:r>
        <w:rPr>
          <w:b/>
        </w:rPr>
        <w:t>操作和</w:t>
      </w:r>
      <w:r>
        <w:rPr>
          <w:b/>
        </w:rPr>
        <w:t>getAcl</w:t>
      </w:r>
      <w:r>
        <w:rPr>
          <w:b/>
        </w:rPr>
        <w:t>操作并不受</w:t>
      </w:r>
      <w:r>
        <w:rPr>
          <w:b/>
        </w:rPr>
        <w:t>ACL</w:t>
      </w:r>
      <w:r>
        <w:rPr>
          <w:b/>
        </w:rPr>
        <w:t>许可控制，因此任何客户端可以查询节点的状态和节点的</w:t>
      </w:r>
      <w:r>
        <w:rPr>
          <w:b/>
        </w:rPr>
        <w:t>ACL</w:t>
      </w:r>
      <w:r>
        <w:rPr>
          <w:b/>
        </w:rPr>
        <w:t>。</w:t>
      </w:r>
    </w:p>
    <w:p w:rsidR="001A7847" w:rsidRDefault="007D395D">
      <w:pPr>
        <w:widowControl/>
        <w:shd w:val="clear" w:color="auto" w:fill="FFFFFF"/>
        <w:spacing w:before="150" w:after="150"/>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(2) </w:t>
      </w:r>
      <w:r>
        <w:rPr>
          <w:rFonts w:ascii="Verdana" w:eastAsia="宋体" w:hAnsi="Verdana" w:cs="宋体"/>
          <w:b/>
          <w:bCs/>
          <w:color w:val="000000"/>
          <w:kern w:val="0"/>
          <w:sz w:val="20"/>
          <w:szCs w:val="20"/>
        </w:rPr>
        <w:t>客户端</w:t>
      </w:r>
    </w:p>
    <w:p w:rsidR="001A7847" w:rsidRDefault="007D395D">
      <w:pPr>
        <w:widowControl/>
        <w:shd w:val="clear" w:color="auto" w:fill="FFFFFF"/>
        <w:spacing w:before="150" w:after="150"/>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Client </w:t>
      </w:r>
      <w:r>
        <w:rPr>
          <w:rFonts w:ascii="Verdana" w:eastAsia="宋体" w:hAnsi="Verdana" w:cs="宋体"/>
          <w:color w:val="000000"/>
          <w:kern w:val="0"/>
          <w:sz w:val="20"/>
          <w:szCs w:val="20"/>
        </w:rPr>
        <w:t>通过调用</w:t>
      </w:r>
      <w:r>
        <w:rPr>
          <w:rFonts w:ascii="Verdana" w:eastAsia="宋体" w:hAnsi="Verdana" w:cs="宋体"/>
          <w:color w:val="000000"/>
          <w:kern w:val="0"/>
          <w:sz w:val="20"/>
          <w:szCs w:val="20"/>
        </w:rPr>
        <w:t>addAuthInfo()</w:t>
      </w:r>
      <w:r>
        <w:rPr>
          <w:rFonts w:ascii="Verdana" w:eastAsia="宋体" w:hAnsi="Verdana" w:cs="宋体"/>
          <w:color w:val="000000"/>
          <w:kern w:val="0"/>
          <w:sz w:val="20"/>
          <w:szCs w:val="20"/>
        </w:rPr>
        <w:t>函数设置当前会话的</w:t>
      </w:r>
      <w:r>
        <w:rPr>
          <w:rFonts w:ascii="Verdana" w:eastAsia="宋体" w:hAnsi="Verdana" w:cs="宋体"/>
          <w:color w:val="000000"/>
          <w:kern w:val="0"/>
          <w:sz w:val="20"/>
          <w:szCs w:val="20"/>
        </w:rPr>
        <w:t>Author</w:t>
      </w:r>
      <w:r>
        <w:rPr>
          <w:rFonts w:ascii="Verdana" w:eastAsia="宋体" w:hAnsi="Verdana" w:cs="宋体"/>
          <w:color w:val="000000"/>
          <w:kern w:val="0"/>
          <w:sz w:val="20"/>
          <w:szCs w:val="20"/>
        </w:rPr>
        <w:t>信息</w:t>
      </w:r>
      <w:r>
        <w:rPr>
          <w:rFonts w:ascii="Verdana" w:eastAsia="宋体" w:hAnsi="Verdana" w:cs="宋体"/>
          <w:b/>
          <w:bCs/>
          <w:color w:val="000000"/>
          <w:kern w:val="0"/>
          <w:sz w:val="20"/>
          <w:szCs w:val="20"/>
        </w:rPr>
        <w:t>（</w:t>
      </w:r>
      <w:r>
        <w:rPr>
          <w:rFonts w:ascii="Verdana" w:eastAsia="宋体" w:hAnsi="Verdana" w:cs="宋体"/>
          <w:color w:val="000000"/>
          <w:kern w:val="0"/>
          <w:sz w:val="20"/>
          <w:szCs w:val="20"/>
        </w:rPr>
        <w:t>针对</w:t>
      </w:r>
      <w:r>
        <w:rPr>
          <w:rFonts w:ascii="Verdana" w:eastAsia="宋体" w:hAnsi="Verdana" w:cs="宋体"/>
          <w:color w:val="FF0000"/>
          <w:kern w:val="0"/>
          <w:sz w:val="20"/>
          <w:szCs w:val="20"/>
        </w:rPr>
        <w:t xml:space="preserve">Digest </w:t>
      </w:r>
      <w:r>
        <w:rPr>
          <w:rFonts w:ascii="Verdana" w:eastAsia="宋体" w:hAnsi="Verdana" w:cs="宋体"/>
          <w:color w:val="FF0000"/>
          <w:kern w:val="0"/>
          <w:sz w:val="20"/>
          <w:szCs w:val="20"/>
        </w:rPr>
        <w:t>验证模式</w:t>
      </w:r>
      <w:r>
        <w:rPr>
          <w:rFonts w:ascii="Verdana" w:eastAsia="宋体" w:hAnsi="Verdana" w:cs="宋体"/>
          <w:b/>
          <w:bCs/>
          <w:color w:val="FF0000"/>
          <w:kern w:val="0"/>
          <w:sz w:val="20"/>
          <w:szCs w:val="20"/>
        </w:rPr>
        <w:t>）</w:t>
      </w:r>
      <w:r>
        <w:rPr>
          <w:rFonts w:ascii="Verdana" w:eastAsia="宋体" w:hAnsi="Verdana" w:cs="宋体"/>
          <w:color w:val="FF0000"/>
          <w:kern w:val="0"/>
          <w:sz w:val="20"/>
          <w:szCs w:val="20"/>
        </w:rPr>
        <w:t>。</w:t>
      </w:r>
      <w:r>
        <w:rPr>
          <w:rFonts w:ascii="Verdana" w:eastAsia="宋体" w:hAnsi="Verdana" w:cs="宋体"/>
          <w:color w:val="FF0000"/>
          <w:kern w:val="0"/>
          <w:sz w:val="20"/>
          <w:szCs w:val="20"/>
        </w:rPr>
        <w:t xml:space="preserve">Server </w:t>
      </w:r>
      <w:r>
        <w:rPr>
          <w:rFonts w:ascii="Verdana" w:eastAsia="宋体" w:hAnsi="Verdana" w:cs="宋体"/>
          <w:color w:val="FF0000"/>
          <w:kern w:val="0"/>
          <w:sz w:val="20"/>
          <w:szCs w:val="20"/>
        </w:rPr>
        <w:t>收到</w:t>
      </w:r>
      <w:r>
        <w:rPr>
          <w:rFonts w:ascii="Verdana" w:eastAsia="宋体" w:hAnsi="Verdana" w:cs="宋体"/>
          <w:color w:val="FF0000"/>
          <w:kern w:val="0"/>
          <w:sz w:val="20"/>
          <w:szCs w:val="20"/>
        </w:rPr>
        <w:t xml:space="preserve">Client </w:t>
      </w:r>
      <w:r>
        <w:rPr>
          <w:rFonts w:ascii="Verdana" w:eastAsia="宋体" w:hAnsi="Verdana" w:cs="宋体"/>
          <w:color w:val="FF0000"/>
          <w:kern w:val="0"/>
          <w:sz w:val="20"/>
          <w:szCs w:val="20"/>
        </w:rPr>
        <w:t>发送的操作请求</w:t>
      </w:r>
      <w:r>
        <w:rPr>
          <w:rFonts w:ascii="Verdana" w:eastAsia="宋体" w:hAnsi="Verdana" w:cs="宋体"/>
          <w:b/>
          <w:bCs/>
          <w:color w:val="FF0000"/>
          <w:kern w:val="0"/>
          <w:sz w:val="20"/>
          <w:szCs w:val="20"/>
        </w:rPr>
        <w:t>（</w:t>
      </w:r>
      <w:r>
        <w:rPr>
          <w:rFonts w:ascii="Verdana" w:eastAsia="宋体" w:hAnsi="Verdana" w:cs="宋体"/>
          <w:color w:val="FF0000"/>
          <w:kern w:val="0"/>
          <w:sz w:val="20"/>
          <w:szCs w:val="20"/>
        </w:rPr>
        <w:t>除</w:t>
      </w:r>
      <w:r>
        <w:rPr>
          <w:rFonts w:ascii="Verdana" w:eastAsia="宋体" w:hAnsi="Verdana" w:cs="宋体"/>
          <w:color w:val="FF0000"/>
          <w:kern w:val="0"/>
          <w:sz w:val="20"/>
          <w:szCs w:val="20"/>
        </w:rPr>
        <w:t>exists</w:t>
      </w:r>
      <w:r>
        <w:rPr>
          <w:rFonts w:ascii="Verdana" w:eastAsia="宋体" w:hAnsi="Verdana" w:cs="宋体"/>
          <w:color w:val="FF0000"/>
          <w:kern w:val="0"/>
          <w:sz w:val="20"/>
          <w:szCs w:val="20"/>
        </w:rPr>
        <w:t>、</w:t>
      </w:r>
      <w:r>
        <w:rPr>
          <w:rFonts w:ascii="Verdana" w:eastAsia="宋体" w:hAnsi="Verdana" w:cs="宋体"/>
          <w:color w:val="FF0000"/>
          <w:kern w:val="0"/>
          <w:sz w:val="20"/>
          <w:szCs w:val="20"/>
        </w:rPr>
        <w:t xml:space="preserve">getAcl </w:t>
      </w:r>
      <w:r>
        <w:rPr>
          <w:rFonts w:ascii="Verdana" w:eastAsia="宋体" w:hAnsi="Verdana" w:cs="宋体"/>
          <w:color w:val="FF0000"/>
          <w:kern w:val="0"/>
          <w:sz w:val="20"/>
          <w:szCs w:val="20"/>
        </w:rPr>
        <w:t>之外</w:t>
      </w:r>
      <w:r>
        <w:rPr>
          <w:rFonts w:ascii="Verdana" w:eastAsia="宋体" w:hAnsi="Verdana" w:cs="宋体"/>
          <w:b/>
          <w:bCs/>
          <w:color w:val="FF0000"/>
          <w:kern w:val="0"/>
          <w:sz w:val="20"/>
          <w:szCs w:val="20"/>
        </w:rPr>
        <w:t>）</w:t>
      </w:r>
      <w:r>
        <w:rPr>
          <w:rFonts w:ascii="Verdana" w:eastAsia="宋体" w:hAnsi="Verdana" w:cs="宋体"/>
          <w:color w:val="FF0000"/>
          <w:kern w:val="0"/>
          <w:sz w:val="20"/>
          <w:szCs w:val="20"/>
        </w:rPr>
        <w:t>，需要进行</w:t>
      </w:r>
      <w:r>
        <w:rPr>
          <w:rFonts w:ascii="Verdana" w:eastAsia="宋体" w:hAnsi="Verdana" w:cs="宋体"/>
          <w:b/>
          <w:bCs/>
          <w:color w:val="FF0000"/>
          <w:kern w:val="0"/>
          <w:sz w:val="20"/>
          <w:szCs w:val="20"/>
        </w:rPr>
        <w:t xml:space="preserve">ACL </w:t>
      </w:r>
      <w:r>
        <w:rPr>
          <w:rFonts w:ascii="Verdana" w:eastAsia="宋体" w:hAnsi="Verdana" w:cs="宋体"/>
          <w:b/>
          <w:bCs/>
          <w:color w:val="FF0000"/>
          <w:kern w:val="0"/>
          <w:sz w:val="20"/>
          <w:szCs w:val="20"/>
        </w:rPr>
        <w:t>验证</w:t>
      </w:r>
      <w:r>
        <w:rPr>
          <w:rFonts w:ascii="Verdana" w:eastAsia="宋体" w:hAnsi="Verdana" w:cs="宋体"/>
          <w:color w:val="FF0000"/>
          <w:kern w:val="0"/>
          <w:sz w:val="20"/>
          <w:szCs w:val="20"/>
        </w:rPr>
        <w:t>：对该请求携带的</w:t>
      </w:r>
      <w:r>
        <w:rPr>
          <w:rFonts w:ascii="Verdana" w:eastAsia="宋体" w:hAnsi="Verdana" w:cs="宋体"/>
          <w:color w:val="FF0000"/>
          <w:kern w:val="0"/>
          <w:sz w:val="20"/>
          <w:szCs w:val="20"/>
        </w:rPr>
        <w:t xml:space="preserve">Author </w:t>
      </w:r>
      <w:r>
        <w:rPr>
          <w:rFonts w:ascii="Verdana" w:eastAsia="宋体" w:hAnsi="Verdana" w:cs="宋体"/>
          <w:color w:val="FF0000"/>
          <w:kern w:val="0"/>
          <w:sz w:val="20"/>
          <w:szCs w:val="20"/>
        </w:rPr>
        <w:t>明文信息加密，并与目标节点的</w:t>
      </w:r>
      <w:r>
        <w:rPr>
          <w:rFonts w:ascii="Verdana" w:eastAsia="宋体" w:hAnsi="Verdana" w:cs="宋体"/>
          <w:color w:val="FF0000"/>
          <w:kern w:val="0"/>
          <w:sz w:val="20"/>
          <w:szCs w:val="20"/>
        </w:rPr>
        <w:t xml:space="preserve">ACL </w:t>
      </w:r>
      <w:r>
        <w:rPr>
          <w:rFonts w:ascii="Verdana" w:eastAsia="宋体" w:hAnsi="Verdana" w:cs="宋体"/>
          <w:color w:val="FF0000"/>
          <w:kern w:val="0"/>
          <w:sz w:val="20"/>
          <w:szCs w:val="20"/>
        </w:rPr>
        <w:t>信息进行比较，如果匹配则具有相应的权限，否则请求被</w:t>
      </w:r>
      <w:r>
        <w:rPr>
          <w:rFonts w:ascii="Verdana" w:eastAsia="宋体" w:hAnsi="Verdana" w:cs="宋体"/>
          <w:color w:val="FF0000"/>
          <w:kern w:val="0"/>
          <w:sz w:val="20"/>
          <w:szCs w:val="20"/>
        </w:rPr>
        <w:t xml:space="preserve">Server </w:t>
      </w:r>
      <w:r>
        <w:rPr>
          <w:rFonts w:ascii="Verdana" w:eastAsia="宋体" w:hAnsi="Verdana" w:cs="宋体"/>
          <w:color w:val="FF0000"/>
          <w:kern w:val="0"/>
          <w:sz w:val="20"/>
          <w:szCs w:val="20"/>
        </w:rPr>
        <w:t>拒绝。</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下面演示一个通过</w:t>
      </w:r>
      <w:r>
        <w:rPr>
          <w:rFonts w:ascii="Verdana" w:eastAsia="宋体" w:hAnsi="Verdana" w:cs="宋体"/>
          <w:color w:val="000000"/>
          <w:kern w:val="0"/>
          <w:sz w:val="20"/>
          <w:szCs w:val="20"/>
        </w:rPr>
        <w:t>digest(</w:t>
      </w:r>
      <w:r>
        <w:rPr>
          <w:rFonts w:ascii="Verdana" w:eastAsia="宋体" w:hAnsi="Verdana" w:cs="宋体"/>
          <w:color w:val="000000"/>
          <w:kern w:val="0"/>
          <w:sz w:val="20"/>
          <w:szCs w:val="20"/>
        </w:rPr>
        <w:t>用户名：密码的方式</w:t>
      </w:r>
      <w:r>
        <w:rPr>
          <w:rFonts w:ascii="Verdana" w:eastAsia="宋体" w:hAnsi="Verdana" w:cs="宋体"/>
          <w:color w:val="000000"/>
          <w:kern w:val="0"/>
          <w:sz w:val="20"/>
          <w:szCs w:val="20"/>
        </w:rPr>
        <w:t>)</w:t>
      </w:r>
      <w:r>
        <w:rPr>
          <w:rFonts w:ascii="Verdana" w:eastAsia="宋体" w:hAnsi="Verdana" w:cs="宋体"/>
          <w:color w:val="000000"/>
          <w:kern w:val="0"/>
          <w:sz w:val="20"/>
          <w:szCs w:val="20"/>
        </w:rPr>
        <w:t>为创建的节点设置</w:t>
      </w:r>
      <w:r>
        <w:rPr>
          <w:rFonts w:ascii="Verdana" w:eastAsia="宋体" w:hAnsi="Verdana" w:cs="宋体"/>
          <w:color w:val="000000"/>
          <w:kern w:val="0"/>
          <w:sz w:val="20"/>
          <w:szCs w:val="20"/>
        </w:rPr>
        <w:t>ACL</w:t>
      </w:r>
      <w:r>
        <w:rPr>
          <w:rFonts w:ascii="Verdana" w:eastAsia="宋体" w:hAnsi="Verdana" w:cs="宋体"/>
          <w:color w:val="000000"/>
          <w:kern w:val="0"/>
          <w:sz w:val="20"/>
          <w:szCs w:val="20"/>
        </w:rPr>
        <w:t>的例子，代码如下：</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import org.apache.Zookeeper.*;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org.apache.Zookeeper.server.auth.DigestAuthenticationProvider;</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org.apache.Zookeeper.data.*;</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import java.util.*;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class</w:t>
      </w:r>
      <w:r>
        <w:rPr>
          <w:rFonts w:ascii="宋体" w:eastAsia="宋体" w:hAnsi="宋体" w:cs="宋体"/>
          <w:color w:val="000000"/>
          <w:kern w:val="0"/>
          <w:sz w:val="18"/>
          <w:szCs w:val="18"/>
        </w:rPr>
        <w:t xml:space="preserve"> NewDigest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public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static</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void</w:t>
      </w:r>
      <w:r>
        <w:rPr>
          <w:rFonts w:ascii="宋体" w:eastAsia="宋体" w:hAnsi="宋体" w:cs="宋体"/>
          <w:color w:val="000000"/>
          <w:kern w:val="0"/>
          <w:sz w:val="18"/>
          <w:szCs w:val="18"/>
        </w:rPr>
        <w:t xml:space="preserve"> main(String[] args) throws Exception {</w:t>
      </w:r>
      <w:r>
        <w:rPr>
          <w:rFonts w:ascii="宋体" w:eastAsia="宋体" w:hAnsi="宋体" w:cs="宋体"/>
          <w:color w:val="008000"/>
          <w:kern w:val="0"/>
          <w:sz w:val="18"/>
          <w:szCs w:val="18"/>
        </w:rPr>
        <w:t>//new一个acl</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List&lt;ACL&gt; acls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ArrayList&lt;ACL&gt;();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//添加第一个id，采用用户名密码形式</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Id id1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Id(</w:t>
      </w:r>
      <w:r>
        <w:rPr>
          <w:rFonts w:ascii="宋体" w:eastAsia="宋体" w:hAnsi="宋体" w:cs="宋体"/>
          <w:color w:val="800000"/>
          <w:kern w:val="0"/>
          <w:sz w:val="18"/>
          <w:szCs w:val="18"/>
        </w:rPr>
        <w:t>"digest"</w:t>
      </w:r>
      <w:r>
        <w:rPr>
          <w:rFonts w:ascii="宋体" w:eastAsia="宋体" w:hAnsi="宋体" w:cs="宋体"/>
          <w:color w:val="000000"/>
          <w:kern w:val="0"/>
          <w:sz w:val="18"/>
          <w:szCs w:val="18"/>
        </w:rPr>
        <w:t>,DigestAuthenticationProvider.generateDigest(</w:t>
      </w:r>
      <w:r>
        <w:rPr>
          <w:rFonts w:ascii="宋体" w:eastAsia="宋体" w:hAnsi="宋体" w:cs="宋体"/>
          <w:color w:val="800000"/>
          <w:kern w:val="0"/>
          <w:sz w:val="18"/>
          <w:szCs w:val="18"/>
        </w:rPr>
        <w:t>"admin:admin"</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ACL acl1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ACL(ZooDefs.Perms.ALL, id1);</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acls.add(acl1);</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//添加第二个id，所有用户可读权限</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Id id2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Id(</w:t>
      </w:r>
      <w:r>
        <w:rPr>
          <w:rFonts w:ascii="宋体" w:eastAsia="宋体" w:hAnsi="宋体" w:cs="宋体"/>
          <w:color w:val="800000"/>
          <w:kern w:val="0"/>
          <w:sz w:val="18"/>
          <w:szCs w:val="18"/>
        </w:rPr>
        <w:t>"world"</w:t>
      </w:r>
      <w:r>
        <w:rPr>
          <w:rFonts w:ascii="宋体" w:eastAsia="宋体" w:hAnsi="宋体" w:cs="宋体"/>
          <w:color w:val="000000"/>
          <w:kern w:val="0"/>
          <w:sz w:val="18"/>
          <w:szCs w:val="18"/>
        </w:rPr>
        <w:t xml:space="preserve">, </w:t>
      </w:r>
      <w:r>
        <w:rPr>
          <w:rFonts w:ascii="宋体" w:eastAsia="宋体" w:hAnsi="宋体" w:cs="宋体"/>
          <w:color w:val="800000"/>
          <w:kern w:val="0"/>
          <w:sz w:val="18"/>
          <w:szCs w:val="18"/>
        </w:rPr>
        <w:t>"anyone"</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ACL acl2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ACL(ZooDefs.Perms.READ, id2);</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acls.add(acl2);</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Pr>
          <w:rFonts w:ascii="宋体" w:eastAsia="宋体" w:hAnsi="宋体" w:cs="宋体"/>
          <w:color w:val="008000"/>
          <w:kern w:val="0"/>
          <w:sz w:val="18"/>
          <w:szCs w:val="18"/>
        </w:rPr>
        <w:t>// Zk用admin认证，创建/test ZNode。</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ZooKeeper Zk = </w:t>
      </w:r>
      <w:r>
        <w:rPr>
          <w:rFonts w:ascii="宋体" w:eastAsia="宋体" w:hAnsi="宋体" w:cs="宋体"/>
          <w:color w:val="0000FF"/>
          <w:kern w:val="0"/>
          <w:sz w:val="18"/>
          <w:szCs w:val="18"/>
        </w:rPr>
        <w:t>new</w:t>
      </w:r>
      <w:r>
        <w:rPr>
          <w:rFonts w:ascii="宋体" w:eastAsia="宋体" w:hAnsi="宋体" w:cs="宋体"/>
          <w:color w:val="000000"/>
          <w:kern w:val="0"/>
          <w:sz w:val="18"/>
          <w:szCs w:val="18"/>
        </w:rPr>
        <w:t xml:space="preserve"> ZooKeeper(</w:t>
      </w:r>
      <w:r>
        <w:rPr>
          <w:rFonts w:ascii="宋体" w:eastAsia="宋体" w:hAnsi="宋体" w:cs="宋体"/>
          <w:color w:val="800000"/>
          <w:kern w:val="0"/>
          <w:sz w:val="18"/>
          <w:szCs w:val="18"/>
        </w:rPr>
        <w:t>"host1:2181,host2:2181,host3:2181"</w:t>
      </w:r>
      <w:r>
        <w:rPr>
          <w:rFonts w:ascii="宋体" w:eastAsia="宋体" w:hAnsi="宋体" w:cs="宋体"/>
          <w:color w:val="000000"/>
          <w:kern w:val="0"/>
          <w:sz w:val="18"/>
          <w:szCs w:val="18"/>
        </w:rPr>
        <w:t>,</w:t>
      </w:r>
      <w:r>
        <w:rPr>
          <w:rFonts w:ascii="宋体" w:eastAsia="宋体" w:hAnsi="宋体" w:cs="宋体"/>
          <w:color w:val="800080"/>
          <w:kern w:val="0"/>
          <w:sz w:val="18"/>
          <w:szCs w:val="18"/>
        </w:rPr>
        <w:t>2000</w:t>
      </w:r>
      <w:r>
        <w:rPr>
          <w:rFonts w:ascii="宋体" w:eastAsia="宋体" w:hAnsi="宋体" w:cs="宋体"/>
          <w:color w:val="000000"/>
          <w:kern w:val="0"/>
          <w:sz w:val="18"/>
          <w:szCs w:val="18"/>
        </w:rPr>
        <w:t xml:space="preserve">, </w:t>
      </w:r>
      <w:r>
        <w:rPr>
          <w:rFonts w:ascii="宋体" w:eastAsia="宋体" w:hAnsi="宋体" w:cs="宋体"/>
          <w:color w:val="0000FF"/>
          <w:kern w:val="0"/>
          <w:sz w:val="18"/>
          <w:szCs w:val="18"/>
        </w:rPr>
        <w:t>null</w:t>
      </w:r>
      <w:r>
        <w:rPr>
          <w:rFonts w:ascii="宋体" w:eastAsia="宋体" w:hAnsi="宋体" w:cs="宋体"/>
          <w:color w:val="000000"/>
          <w:kern w:val="0"/>
          <w:sz w:val="18"/>
          <w:szCs w:val="18"/>
        </w:rPr>
        <w: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Zk.addAuthInfo(</w:t>
      </w:r>
      <w:r>
        <w:rPr>
          <w:rFonts w:ascii="宋体" w:eastAsia="宋体" w:hAnsi="宋体" w:cs="宋体"/>
          <w:color w:val="800000"/>
          <w:kern w:val="0"/>
          <w:sz w:val="18"/>
          <w:szCs w:val="18"/>
        </w:rPr>
        <w:t>"digest"</w:t>
      </w:r>
      <w:r>
        <w:rPr>
          <w:rFonts w:ascii="宋体" w:eastAsia="宋体" w:hAnsi="宋体" w:cs="宋体"/>
          <w:color w:val="000000"/>
          <w:kern w:val="0"/>
          <w:sz w:val="18"/>
          <w:szCs w:val="18"/>
        </w:rPr>
        <w:t xml:space="preserve">, </w:t>
      </w:r>
      <w:r>
        <w:rPr>
          <w:rFonts w:ascii="宋体" w:eastAsia="宋体" w:hAnsi="宋体" w:cs="宋体"/>
          <w:color w:val="800000"/>
          <w:kern w:val="0"/>
          <w:sz w:val="18"/>
          <w:szCs w:val="18"/>
        </w:rPr>
        <w:t>"admin:admin"</w:t>
      </w:r>
      <w:r>
        <w:rPr>
          <w:rFonts w:ascii="宋体" w:eastAsia="宋体" w:hAnsi="宋体" w:cs="宋体"/>
          <w:color w:val="000000"/>
          <w:kern w:val="0"/>
          <w:sz w:val="18"/>
          <w:szCs w:val="18"/>
        </w:rPr>
        <w:t>.getBytes());</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Zk.create(</w:t>
      </w:r>
      <w:r>
        <w:rPr>
          <w:rFonts w:ascii="宋体" w:eastAsia="宋体" w:hAnsi="宋体" w:cs="宋体"/>
          <w:color w:val="800000"/>
          <w:kern w:val="0"/>
          <w:sz w:val="18"/>
          <w:szCs w:val="18"/>
        </w:rPr>
        <w:t>"/test"</w:t>
      </w:r>
      <w:r>
        <w:rPr>
          <w:rFonts w:ascii="宋体" w:eastAsia="宋体" w:hAnsi="宋体" w:cs="宋体"/>
          <w:color w:val="000000"/>
          <w:kern w:val="0"/>
          <w:sz w:val="18"/>
          <w:szCs w:val="18"/>
        </w:rPr>
        <w:t xml:space="preserve">, </w:t>
      </w:r>
      <w:r>
        <w:rPr>
          <w:rFonts w:ascii="宋体" w:eastAsia="宋体" w:hAnsi="宋体" w:cs="宋体"/>
          <w:color w:val="800000"/>
          <w:kern w:val="0"/>
          <w:sz w:val="18"/>
          <w:szCs w:val="18"/>
        </w:rPr>
        <w:t>"data"</w:t>
      </w:r>
      <w:r>
        <w:rPr>
          <w:rFonts w:ascii="宋体" w:eastAsia="宋体" w:hAnsi="宋体" w:cs="宋体"/>
          <w:color w:val="000000"/>
          <w:kern w:val="0"/>
          <w:sz w:val="18"/>
          <w:szCs w:val="18"/>
        </w:rPr>
        <w:t>.getBytes(), acls, CreateMode.PERSISTENT);</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p>
    <w:p w:rsidR="001A7847" w:rsidRDefault="007D395D">
      <w:pPr>
        <w:pStyle w:val="5"/>
      </w:pPr>
      <w:r>
        <w:lastRenderedPageBreak/>
        <w:t>1.2 ZooKeeper SuperDigest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(1)</w:t>
      </w:r>
      <w:r>
        <w:rPr>
          <w:rFonts w:ascii="Verdana" w:hAnsi="Verdana"/>
          <w:color w:val="000000"/>
          <w:sz w:val="20"/>
          <w:szCs w:val="20"/>
        </w:rPr>
        <w:t> </w:t>
      </w:r>
      <w:r>
        <w:rPr>
          <w:rFonts w:ascii="Verdana" w:hAnsi="Verdana"/>
          <w:color w:val="000000"/>
          <w:sz w:val="20"/>
          <w:szCs w:val="20"/>
        </w:rPr>
        <w:t>一次</w:t>
      </w:r>
      <w:r>
        <w:rPr>
          <w:rFonts w:ascii="Verdana" w:hAnsi="Verdana"/>
          <w:color w:val="000000"/>
          <w:sz w:val="20"/>
          <w:szCs w:val="20"/>
        </w:rPr>
        <w:t xml:space="preserve">Client </w:t>
      </w:r>
      <w:r>
        <w:rPr>
          <w:rFonts w:ascii="Verdana" w:hAnsi="Verdana"/>
          <w:color w:val="000000"/>
          <w:sz w:val="20"/>
          <w:szCs w:val="20"/>
        </w:rPr>
        <w:t>对</w:t>
      </w:r>
      <w:r>
        <w:rPr>
          <w:rFonts w:ascii="Verdana" w:hAnsi="Verdana"/>
          <w:color w:val="000000"/>
          <w:sz w:val="20"/>
          <w:szCs w:val="20"/>
        </w:rPr>
        <w:t xml:space="preserve">Znode </w:t>
      </w:r>
      <w:r>
        <w:rPr>
          <w:rFonts w:ascii="Verdana" w:hAnsi="Verdana"/>
          <w:color w:val="000000"/>
          <w:sz w:val="20"/>
          <w:szCs w:val="20"/>
        </w:rPr>
        <w:t>进行操作的验证</w:t>
      </w:r>
      <w:r>
        <w:rPr>
          <w:rFonts w:ascii="Verdana" w:hAnsi="Verdana"/>
          <w:color w:val="000000"/>
          <w:sz w:val="20"/>
          <w:szCs w:val="20"/>
        </w:rPr>
        <w:t xml:space="preserve">ACL </w:t>
      </w:r>
      <w:r>
        <w:rPr>
          <w:rFonts w:ascii="Verdana" w:hAnsi="Verdana"/>
          <w:color w:val="000000"/>
          <w:sz w:val="20"/>
          <w:szCs w:val="20"/>
        </w:rPr>
        <w:t>的方式为：</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 xml:space="preserve">a) </w:t>
      </w:r>
      <w:r>
        <w:rPr>
          <w:rStyle w:val="ac"/>
          <w:rFonts w:ascii="Verdana" w:hAnsi="Verdana"/>
          <w:color w:val="000000"/>
          <w:sz w:val="20"/>
          <w:szCs w:val="20"/>
        </w:rPr>
        <w:t>遍历</w:t>
      </w:r>
      <w:r>
        <w:rPr>
          <w:rStyle w:val="ac"/>
          <w:rFonts w:ascii="Verdana" w:hAnsi="Verdana"/>
          <w:color w:val="000000"/>
          <w:sz w:val="20"/>
          <w:szCs w:val="20"/>
        </w:rPr>
        <w:t>znode</w:t>
      </w:r>
      <w:r>
        <w:rPr>
          <w:rStyle w:val="ac"/>
          <w:rFonts w:ascii="Verdana" w:hAnsi="Verdana"/>
          <w:color w:val="000000"/>
          <w:sz w:val="20"/>
          <w:szCs w:val="20"/>
        </w:rPr>
        <w:t>的所有</w:t>
      </w:r>
      <w:r>
        <w:rPr>
          <w:rStyle w:val="ac"/>
          <w:rFonts w:ascii="Verdana" w:hAnsi="Verdana"/>
          <w:color w:val="000000"/>
          <w:sz w:val="20"/>
          <w:szCs w:val="20"/>
        </w:rPr>
        <w:t>ACL</w:t>
      </w:r>
      <w:r>
        <w:rPr>
          <w:rStyle w:val="ac"/>
          <w:rFonts w:ascii="Verdana" w:hAnsi="Verdana"/>
          <w:color w:val="000000"/>
          <w:sz w:val="20"/>
          <w:szCs w:val="20"/>
        </w:rPr>
        <w:t>：</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Fonts w:ascii="Verdana" w:hAnsi="Verdana"/>
          <w:color w:val="000000"/>
          <w:sz w:val="20"/>
          <w:szCs w:val="20"/>
        </w:rPr>
        <w:t> </w:t>
      </w:r>
      <w:r>
        <w:rPr>
          <w:rFonts w:ascii="Verdana" w:hAnsi="Verdana"/>
          <w:color w:val="000000"/>
          <w:sz w:val="20"/>
          <w:szCs w:val="20"/>
        </w:rPr>
        <w:t>对于每一个</w:t>
      </w:r>
      <w:r>
        <w:rPr>
          <w:rFonts w:ascii="Verdana" w:hAnsi="Verdana"/>
          <w:color w:val="000000"/>
          <w:sz w:val="20"/>
          <w:szCs w:val="20"/>
        </w:rPr>
        <w:t>ACL</w:t>
      </w:r>
      <w:r>
        <w:rPr>
          <w:rFonts w:ascii="Verdana" w:hAnsi="Verdana"/>
          <w:color w:val="000000"/>
          <w:sz w:val="20"/>
          <w:szCs w:val="20"/>
        </w:rPr>
        <w:t>，首先</w:t>
      </w:r>
      <w:r>
        <w:rPr>
          <w:rFonts w:ascii="Verdana" w:hAnsi="Verdana"/>
          <w:color w:val="0000FF"/>
          <w:sz w:val="20"/>
          <w:szCs w:val="20"/>
        </w:rPr>
        <w:t>操作类型与权限（</w:t>
      </w:r>
      <w:r>
        <w:rPr>
          <w:rFonts w:ascii="Verdana" w:hAnsi="Verdana"/>
          <w:color w:val="0000FF"/>
          <w:sz w:val="20"/>
          <w:szCs w:val="20"/>
        </w:rPr>
        <w:t>perms</w:t>
      </w:r>
      <w:r>
        <w:rPr>
          <w:rFonts w:ascii="Verdana" w:hAnsi="Verdana"/>
          <w:color w:val="0000FF"/>
          <w:sz w:val="20"/>
          <w:szCs w:val="20"/>
        </w:rPr>
        <w:t>）匹配</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②</w:t>
      </w:r>
      <w:r>
        <w:rPr>
          <w:rStyle w:val="ac"/>
          <w:rFonts w:ascii="Verdana" w:hAnsi="Verdana"/>
          <w:color w:val="000000"/>
          <w:sz w:val="20"/>
          <w:szCs w:val="20"/>
        </w:rPr>
        <w:t> </w:t>
      </w:r>
      <w:r>
        <w:rPr>
          <w:rFonts w:ascii="Verdana" w:hAnsi="Verdana"/>
          <w:color w:val="000000"/>
          <w:sz w:val="20"/>
          <w:szCs w:val="20"/>
        </w:rPr>
        <w:t>只有</w:t>
      </w:r>
      <w:r>
        <w:rPr>
          <w:rFonts w:ascii="Verdana" w:hAnsi="Verdana"/>
          <w:color w:val="0000FF"/>
          <w:sz w:val="20"/>
          <w:szCs w:val="20"/>
        </w:rPr>
        <w:t>匹配权限成功才进行</w:t>
      </w:r>
      <w:r>
        <w:rPr>
          <w:rFonts w:ascii="Verdana" w:hAnsi="Verdana"/>
          <w:color w:val="0000FF"/>
          <w:sz w:val="20"/>
          <w:szCs w:val="20"/>
        </w:rPr>
        <w:t xml:space="preserve">session </w:t>
      </w:r>
      <w:r>
        <w:rPr>
          <w:rFonts w:ascii="Verdana" w:hAnsi="Verdana"/>
          <w:color w:val="0000FF"/>
          <w:sz w:val="20"/>
          <w:szCs w:val="20"/>
        </w:rPr>
        <w:t>的</w:t>
      </w:r>
      <w:r>
        <w:rPr>
          <w:rFonts w:ascii="Verdana" w:hAnsi="Verdana"/>
          <w:color w:val="0000FF"/>
          <w:sz w:val="20"/>
          <w:szCs w:val="20"/>
        </w:rPr>
        <w:t xml:space="preserve">auth </w:t>
      </w:r>
      <w:r>
        <w:rPr>
          <w:rFonts w:ascii="Verdana" w:hAnsi="Verdana"/>
          <w:color w:val="0000FF"/>
          <w:sz w:val="20"/>
          <w:szCs w:val="20"/>
        </w:rPr>
        <w:t>信息与</w:t>
      </w:r>
      <w:r>
        <w:rPr>
          <w:rFonts w:ascii="Verdana" w:hAnsi="Verdana"/>
          <w:color w:val="0000FF"/>
          <w:sz w:val="20"/>
          <w:szCs w:val="20"/>
        </w:rPr>
        <w:t xml:space="preserve">ACL </w:t>
      </w:r>
      <w:r>
        <w:rPr>
          <w:rFonts w:ascii="Verdana" w:hAnsi="Verdana"/>
          <w:color w:val="0000FF"/>
          <w:sz w:val="20"/>
          <w:szCs w:val="20"/>
        </w:rPr>
        <w:t>的用户名、密码匹配</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b) </w:t>
      </w:r>
      <w:r>
        <w:rPr>
          <w:rFonts w:ascii="Verdana" w:hAnsi="Verdana"/>
          <w:color w:val="000000"/>
          <w:sz w:val="20"/>
          <w:szCs w:val="20"/>
        </w:rPr>
        <w:t>如果两次匹配都成功，则允许操作；否则，返回权限不够</w:t>
      </w:r>
      <w:r>
        <w:rPr>
          <w:rFonts w:ascii="Verdana" w:hAnsi="Verdana"/>
          <w:color w:val="000000"/>
          <w:sz w:val="20"/>
          <w:szCs w:val="20"/>
        </w:rPr>
        <w:t>error</w:t>
      </w:r>
      <w:r>
        <w:rPr>
          <w:rFonts w:ascii="Verdana" w:hAnsi="Verdana"/>
          <w:color w:val="000000"/>
          <w:sz w:val="20"/>
          <w:szCs w:val="20"/>
        </w:rPr>
        <w:t>（</w:t>
      </w:r>
      <w:r>
        <w:rPr>
          <w:rFonts w:ascii="Verdana" w:hAnsi="Verdana"/>
          <w:color w:val="000000"/>
          <w:sz w:val="20"/>
          <w:szCs w:val="20"/>
        </w:rPr>
        <w:t>rc=-102</w:t>
      </w:r>
      <w:r>
        <w:rPr>
          <w:rFonts w:ascii="Verdana" w:hAnsi="Verdana"/>
          <w:color w:val="000000"/>
          <w:sz w:val="20"/>
          <w:szCs w:val="20"/>
        </w:rPr>
        <w:t>）</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(2) </w:t>
      </w:r>
      <w:r>
        <w:rPr>
          <w:rFonts w:ascii="Verdana" w:hAnsi="Verdana"/>
          <w:color w:val="000000"/>
          <w:sz w:val="20"/>
          <w:szCs w:val="20"/>
        </w:rPr>
        <w:t>如果</w:t>
      </w:r>
      <w:r>
        <w:rPr>
          <w:rFonts w:ascii="Verdana" w:hAnsi="Verdana"/>
          <w:color w:val="000000"/>
          <w:sz w:val="20"/>
          <w:szCs w:val="20"/>
        </w:rPr>
        <w:t xml:space="preserve">Znode ACL List </w:t>
      </w:r>
      <w:r>
        <w:rPr>
          <w:rFonts w:ascii="Verdana" w:hAnsi="Verdana"/>
          <w:color w:val="000000"/>
          <w:sz w:val="20"/>
          <w:szCs w:val="20"/>
        </w:rPr>
        <w:t>中任何一个</w:t>
      </w:r>
      <w:r>
        <w:rPr>
          <w:rFonts w:ascii="Verdana" w:hAnsi="Verdana"/>
          <w:color w:val="000000"/>
          <w:sz w:val="20"/>
          <w:szCs w:val="20"/>
        </w:rPr>
        <w:t xml:space="preserve">ACL </w:t>
      </w:r>
      <w:r>
        <w:rPr>
          <w:rFonts w:ascii="Verdana" w:hAnsi="Verdana"/>
          <w:color w:val="000000"/>
          <w:sz w:val="20"/>
          <w:szCs w:val="20"/>
        </w:rPr>
        <w:t>都没有</w:t>
      </w:r>
      <w:r>
        <w:rPr>
          <w:rFonts w:ascii="Verdana" w:hAnsi="Verdana"/>
          <w:color w:val="000000"/>
          <w:sz w:val="20"/>
          <w:szCs w:val="20"/>
        </w:rPr>
        <w:t xml:space="preserve">setAcl </w:t>
      </w:r>
      <w:r>
        <w:rPr>
          <w:rFonts w:ascii="Verdana" w:hAnsi="Verdana"/>
          <w:color w:val="000000"/>
          <w:sz w:val="20"/>
          <w:szCs w:val="20"/>
        </w:rPr>
        <w:t>权限，那么就算</w:t>
      </w:r>
      <w:r>
        <w:rPr>
          <w:rFonts w:ascii="Verdana" w:hAnsi="Verdana"/>
          <w:color w:val="000000"/>
          <w:sz w:val="20"/>
          <w:szCs w:val="20"/>
        </w:rPr>
        <w:t xml:space="preserve">superDigest </w:t>
      </w:r>
      <w:r>
        <w:rPr>
          <w:rFonts w:ascii="Verdana" w:hAnsi="Verdana"/>
          <w:color w:val="000000"/>
          <w:sz w:val="20"/>
          <w:szCs w:val="20"/>
        </w:rPr>
        <w:t>也修改不了它的权限；再假如这个</w:t>
      </w:r>
      <w:r>
        <w:rPr>
          <w:rFonts w:ascii="Verdana" w:hAnsi="Verdana"/>
          <w:color w:val="000000"/>
          <w:sz w:val="20"/>
          <w:szCs w:val="20"/>
        </w:rPr>
        <w:t xml:space="preserve">Znode </w:t>
      </w:r>
      <w:r>
        <w:rPr>
          <w:rFonts w:ascii="Verdana" w:hAnsi="Verdana"/>
          <w:color w:val="000000"/>
          <w:sz w:val="20"/>
          <w:szCs w:val="20"/>
        </w:rPr>
        <w:t>还不开放</w:t>
      </w:r>
      <w:r>
        <w:rPr>
          <w:rFonts w:ascii="Verdana" w:hAnsi="Verdana"/>
          <w:color w:val="000000"/>
          <w:sz w:val="20"/>
          <w:szCs w:val="20"/>
        </w:rPr>
        <w:t xml:space="preserve">delete </w:t>
      </w:r>
      <w:r>
        <w:rPr>
          <w:rFonts w:ascii="Verdana" w:hAnsi="Verdana"/>
          <w:color w:val="000000"/>
          <w:sz w:val="20"/>
          <w:szCs w:val="20"/>
        </w:rPr>
        <w:t>权限，那么它的所有子节点都将不会被删除。唯一的办法是通过手动删除</w:t>
      </w:r>
      <w:r>
        <w:rPr>
          <w:rFonts w:ascii="Verdana" w:hAnsi="Verdana"/>
          <w:color w:val="000000"/>
          <w:sz w:val="20"/>
          <w:szCs w:val="20"/>
        </w:rPr>
        <w:t xml:space="preserve">snapshot </w:t>
      </w:r>
      <w:r>
        <w:rPr>
          <w:rFonts w:ascii="Verdana" w:hAnsi="Verdana"/>
          <w:color w:val="000000"/>
          <w:sz w:val="20"/>
          <w:szCs w:val="20"/>
        </w:rPr>
        <w:t>和</w:t>
      </w:r>
      <w:r>
        <w:rPr>
          <w:rFonts w:ascii="Verdana" w:hAnsi="Verdana"/>
          <w:color w:val="000000"/>
          <w:sz w:val="20"/>
          <w:szCs w:val="20"/>
        </w:rPr>
        <w:t xml:space="preserve">log </w:t>
      </w:r>
      <w:r>
        <w:rPr>
          <w:rFonts w:ascii="Verdana" w:hAnsi="Verdana"/>
          <w:color w:val="000000"/>
          <w:sz w:val="20"/>
          <w:szCs w:val="20"/>
        </w:rPr>
        <w:t>的方法，将</w:t>
      </w:r>
      <w:r>
        <w:rPr>
          <w:rFonts w:ascii="Verdana" w:hAnsi="Verdana"/>
          <w:color w:val="000000"/>
          <w:sz w:val="20"/>
          <w:szCs w:val="20"/>
        </w:rPr>
        <w:t xml:space="preserve">ZK </w:t>
      </w:r>
      <w:r>
        <w:rPr>
          <w:rFonts w:ascii="Verdana" w:hAnsi="Verdana"/>
          <w:color w:val="000000"/>
          <w:sz w:val="20"/>
          <w:szCs w:val="20"/>
        </w:rPr>
        <w:t>回滚到一个以前的状态，然后重启，当然这会影响到该</w:t>
      </w:r>
      <w:r>
        <w:rPr>
          <w:rFonts w:ascii="Verdana" w:hAnsi="Verdana"/>
          <w:color w:val="000000"/>
          <w:sz w:val="20"/>
          <w:szCs w:val="20"/>
        </w:rPr>
        <w:t xml:space="preserve">znode </w:t>
      </w:r>
      <w:r>
        <w:rPr>
          <w:rFonts w:ascii="Verdana" w:hAnsi="Verdana"/>
          <w:color w:val="000000"/>
          <w:sz w:val="20"/>
          <w:szCs w:val="20"/>
        </w:rPr>
        <w:t>以外其它节点的正常应用。</w:t>
      </w:r>
    </w:p>
    <w:p w:rsidR="001A7847" w:rsidRDefault="007D395D">
      <w:pPr>
        <w:pStyle w:val="aa"/>
        <w:shd w:val="clear" w:color="auto" w:fill="FFFFFF"/>
        <w:spacing w:before="150" w:beforeAutospacing="0" w:after="150" w:afterAutospacing="0"/>
        <w:rPr>
          <w:rFonts w:ascii="Verdana" w:hAnsi="Verdana"/>
          <w:color w:val="000000"/>
          <w:sz w:val="20"/>
          <w:szCs w:val="20"/>
        </w:rPr>
      </w:pPr>
      <w:r>
        <w:rPr>
          <w:rStyle w:val="ac"/>
          <w:rFonts w:ascii="Verdana" w:hAnsi="Verdana"/>
          <w:color w:val="000000"/>
          <w:sz w:val="20"/>
          <w:szCs w:val="20"/>
        </w:rPr>
        <w:t>(3)</w:t>
      </w:r>
      <w:r>
        <w:rPr>
          <w:rFonts w:ascii="Verdana" w:hAnsi="Verdana"/>
          <w:color w:val="000000"/>
          <w:sz w:val="20"/>
          <w:szCs w:val="20"/>
        </w:rPr>
        <w:t xml:space="preserve"> superDigest </w:t>
      </w:r>
      <w:r>
        <w:rPr>
          <w:rFonts w:ascii="Verdana" w:hAnsi="Verdana"/>
          <w:color w:val="000000"/>
          <w:sz w:val="20"/>
          <w:szCs w:val="20"/>
        </w:rPr>
        <w:t>设置的步骤：</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①</w:t>
      </w:r>
      <w:r>
        <w:rPr>
          <w:rStyle w:val="ac"/>
          <w:rFonts w:ascii="Verdana" w:hAnsi="Verdana" w:cs="Verdana"/>
          <w:color w:val="000000"/>
          <w:sz w:val="20"/>
          <w:szCs w:val="20"/>
        </w:rPr>
        <w:t> </w:t>
      </w:r>
      <w:r>
        <w:rPr>
          <w:rFonts w:ascii="Verdana" w:hAnsi="Verdana"/>
          <w:color w:val="000000"/>
          <w:sz w:val="20"/>
          <w:szCs w:val="20"/>
        </w:rPr>
        <w:t>启动</w:t>
      </w:r>
      <w:r>
        <w:rPr>
          <w:rFonts w:ascii="Verdana" w:hAnsi="Verdana"/>
          <w:color w:val="000000"/>
          <w:sz w:val="20"/>
          <w:szCs w:val="20"/>
        </w:rPr>
        <w:t xml:space="preserve">ZK </w:t>
      </w:r>
      <w:r>
        <w:rPr>
          <w:rFonts w:ascii="Verdana" w:hAnsi="Verdana"/>
          <w:color w:val="000000"/>
          <w:sz w:val="20"/>
          <w:szCs w:val="20"/>
        </w:rPr>
        <w:t>的时候</w:t>
      </w:r>
      <w:r>
        <w:rPr>
          <w:rFonts w:ascii="Verdana" w:hAnsi="Verdana"/>
          <w:color w:val="000000"/>
          <w:sz w:val="20"/>
          <w:szCs w:val="20"/>
        </w:rPr>
        <w:t xml:space="preserve">( zkServer.sh ) </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加入参数：</w:t>
      </w:r>
      <w:r>
        <w:rPr>
          <w:rFonts w:ascii="Verdana" w:hAnsi="Verdana"/>
          <w:color w:val="000000"/>
          <w:sz w:val="20"/>
          <w:szCs w:val="20"/>
        </w:rPr>
        <w:t xml:space="preserve"> Java"-Dzookeeper .DigestAuthenticationProvider.superDigest=super:D/InIHSb7yEEbrWz8b9l71RjZJU=" </w:t>
      </w:r>
      <w:r>
        <w:rPr>
          <w:rFonts w:ascii="Verdana" w:hAnsi="Verdana"/>
          <w:color w:val="000000"/>
          <w:sz w:val="20"/>
          <w:szCs w:val="20"/>
        </w:rPr>
        <w:t>（无空格）。</w:t>
      </w:r>
    </w:p>
    <w:p w:rsidR="001A7847" w:rsidRDefault="007D395D">
      <w:pPr>
        <w:pStyle w:val="aa"/>
        <w:shd w:val="clear" w:color="auto" w:fill="FFFFFF"/>
        <w:spacing w:before="150" w:beforeAutospacing="0" w:after="150" w:afterAutospacing="0"/>
        <w:ind w:left="480"/>
        <w:rPr>
          <w:rFonts w:ascii="Verdana" w:hAnsi="Verdana"/>
          <w:color w:val="000000"/>
          <w:sz w:val="20"/>
          <w:szCs w:val="20"/>
        </w:rPr>
      </w:pPr>
      <w:r>
        <w:rPr>
          <w:rStyle w:val="ac"/>
          <w:rFonts w:hint="eastAsia"/>
          <w:color w:val="000000"/>
          <w:sz w:val="20"/>
          <w:szCs w:val="20"/>
        </w:rPr>
        <w:t>②</w:t>
      </w:r>
      <w:r>
        <w:rPr>
          <w:rFonts w:ascii="Verdana" w:hAnsi="Verdana"/>
          <w:color w:val="000000"/>
          <w:sz w:val="20"/>
          <w:szCs w:val="20"/>
        </w:rPr>
        <w:t> </w:t>
      </w:r>
      <w:r>
        <w:rPr>
          <w:rFonts w:ascii="Verdana" w:hAnsi="Verdana"/>
          <w:color w:val="000000"/>
          <w:sz w:val="20"/>
          <w:szCs w:val="20"/>
        </w:rPr>
        <w:t>在客户端使用的时候，</w:t>
      </w:r>
      <w:r>
        <w:rPr>
          <w:rFonts w:ascii="Verdana" w:hAnsi="Verdana"/>
          <w:color w:val="000000"/>
          <w:sz w:val="20"/>
          <w:szCs w:val="20"/>
        </w:rPr>
        <w:t xml:space="preserve"> addAuthInfo("digest", "super:test", 10, 0, 0); " super:test" </w:t>
      </w:r>
      <w:r>
        <w:rPr>
          <w:rFonts w:ascii="Verdana" w:hAnsi="Verdana"/>
          <w:color w:val="000000"/>
          <w:sz w:val="20"/>
          <w:szCs w:val="20"/>
        </w:rPr>
        <w:t>为</w:t>
      </w:r>
      <w:r>
        <w:rPr>
          <w:rFonts w:ascii="Verdana" w:hAnsi="Verdana"/>
          <w:color w:val="000000"/>
          <w:sz w:val="20"/>
          <w:szCs w:val="20"/>
        </w:rPr>
        <w:t>"super:D/InIHSb7yEEbrWz8b9l71RjZJU="</w:t>
      </w:r>
      <w:r>
        <w:rPr>
          <w:rFonts w:ascii="Verdana" w:hAnsi="Verdana"/>
          <w:color w:val="000000"/>
          <w:sz w:val="20"/>
          <w:szCs w:val="20"/>
        </w:rPr>
        <w:t>的明文表示，加密算法同</w:t>
      </w:r>
      <w:r>
        <w:rPr>
          <w:rFonts w:ascii="Verdana" w:hAnsi="Verdana"/>
          <w:color w:val="000000"/>
          <w:sz w:val="20"/>
          <w:szCs w:val="20"/>
        </w:rPr>
        <w:t>setAcl</w:t>
      </w:r>
      <w:r>
        <w:rPr>
          <w:rFonts w:ascii="Verdana" w:hAnsi="Verdana"/>
          <w:color w:val="000000"/>
          <w:sz w:val="20"/>
          <w:szCs w:val="20"/>
        </w:rPr>
        <w:t>。</w:t>
      </w:r>
    </w:p>
    <w:p w:rsidR="001A7847" w:rsidRDefault="007D395D">
      <w:pPr>
        <w:pStyle w:val="4"/>
      </w:pPr>
      <w:r>
        <w:rPr>
          <w:rFonts w:hint="eastAsia"/>
        </w:rPr>
        <w:t>2</w:t>
      </w:r>
      <w:r>
        <w:t>、</w:t>
      </w:r>
      <w:r>
        <w:t xml:space="preserve"> Watch</w:t>
      </w:r>
      <w:r>
        <w:t>机制</w:t>
      </w:r>
    </w:p>
    <w:p w:rsidR="001A7847" w:rsidRDefault="007D395D">
      <w:pPr>
        <w:rPr>
          <w:rFonts w:ascii="Verdana" w:hAnsi="Verdana"/>
          <w:color w:val="000000"/>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客户端在数据节点上设置监视，则当数据节点发生变化时，客户端会收到提醒。</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中的各种读请求，如</w:t>
      </w:r>
      <w:r>
        <w:rPr>
          <w:rFonts w:ascii="Verdana" w:hAnsi="Verdana"/>
          <w:color w:val="000000"/>
          <w:sz w:val="20"/>
          <w:szCs w:val="20"/>
          <w:shd w:val="clear" w:color="auto" w:fill="FFFFFF"/>
        </w:rPr>
        <w:t>getDate()</w:t>
      </w:r>
      <w:r>
        <w:rPr>
          <w:rFonts w:ascii="Verdana" w:hAnsi="Verdana"/>
          <w:color w:val="000000"/>
          <w:sz w:val="20"/>
          <w:szCs w:val="20"/>
          <w:shd w:val="clear" w:color="auto" w:fill="FFFFFF"/>
        </w:rPr>
        <w:t>，</w:t>
      </w:r>
      <w:r>
        <w:rPr>
          <w:rFonts w:ascii="Verdana" w:hAnsi="Verdana"/>
          <w:color w:val="000000"/>
          <w:sz w:val="20"/>
          <w:szCs w:val="20"/>
          <w:shd w:val="clear" w:color="auto" w:fill="FFFFFF"/>
        </w:rPr>
        <w:t>getChildren()</w:t>
      </w:r>
      <w:r>
        <w:rPr>
          <w:rFonts w:ascii="Verdana" w:hAnsi="Verdana"/>
          <w:color w:val="000000"/>
          <w:sz w:val="20"/>
          <w:szCs w:val="20"/>
          <w:shd w:val="clear" w:color="auto" w:fill="FFFFFF"/>
        </w:rPr>
        <w:t>，和</w:t>
      </w:r>
      <w:r>
        <w:rPr>
          <w:rFonts w:ascii="Verdana" w:hAnsi="Verdana"/>
          <w:color w:val="000000"/>
          <w:sz w:val="20"/>
          <w:szCs w:val="20"/>
          <w:shd w:val="clear" w:color="auto" w:fill="FFFFFF"/>
        </w:rPr>
        <w:t>exists()</w:t>
      </w:r>
      <w:r>
        <w:rPr>
          <w:rFonts w:ascii="Verdana" w:hAnsi="Verdana"/>
          <w:color w:val="000000"/>
          <w:sz w:val="20"/>
          <w:szCs w:val="20"/>
          <w:shd w:val="clear" w:color="auto" w:fill="FFFFFF"/>
        </w:rPr>
        <w:t>，都可以选择加</w:t>
      </w:r>
      <w:r>
        <w:rPr>
          <w:rFonts w:ascii="Verdana" w:hAnsi="Verdana"/>
          <w:color w:val="000000"/>
          <w:sz w:val="20"/>
          <w:szCs w:val="20"/>
          <w:shd w:val="clear" w:color="auto" w:fill="FFFFFF"/>
        </w:rPr>
        <w:t>"</w:t>
      </w:r>
      <w:r>
        <w:rPr>
          <w:rFonts w:ascii="Verdana" w:hAnsi="Verdana"/>
          <w:color w:val="000000"/>
          <w:sz w:val="20"/>
          <w:szCs w:val="20"/>
          <w:shd w:val="clear" w:color="auto" w:fill="FFFFFF"/>
        </w:rPr>
        <w:t>监视点</w:t>
      </w:r>
      <w:r>
        <w:rPr>
          <w:rFonts w:ascii="Verdana" w:hAnsi="Verdana"/>
          <w:color w:val="000000"/>
          <w:sz w:val="20"/>
          <w:szCs w:val="20"/>
          <w:shd w:val="clear" w:color="auto" w:fill="FFFFFF"/>
        </w:rPr>
        <w:t>"(watch)</w:t>
      </w:r>
      <w:r>
        <w:rPr>
          <w:rFonts w:ascii="Verdana" w:hAnsi="Verdana"/>
          <w:color w:val="000000"/>
          <w:sz w:val="20"/>
          <w:szCs w:val="20"/>
          <w:shd w:val="clear" w:color="auto" w:fill="FFFFFF"/>
        </w:rPr>
        <w:t>。</w:t>
      </w:r>
      <w:r>
        <w:rPr>
          <w:rFonts w:ascii="Verdana" w:hAnsi="Verdana"/>
          <w:color w:val="000000"/>
          <w:sz w:val="20"/>
          <w:szCs w:val="20"/>
          <w:shd w:val="clear" w:color="auto" w:fill="FFFFFF"/>
        </w:rPr>
        <w:t>"</w:t>
      </w:r>
      <w:r>
        <w:rPr>
          <w:rFonts w:ascii="Verdana" w:hAnsi="Verdana"/>
          <w:color w:val="000000"/>
          <w:sz w:val="20"/>
          <w:szCs w:val="20"/>
          <w:shd w:val="clear" w:color="auto" w:fill="FFFFFF"/>
        </w:rPr>
        <w:t>监视点</w:t>
      </w:r>
      <w:r>
        <w:rPr>
          <w:rFonts w:ascii="Verdana" w:hAnsi="Verdana"/>
          <w:color w:val="000000"/>
          <w:sz w:val="20"/>
          <w:szCs w:val="20"/>
          <w:shd w:val="clear" w:color="auto" w:fill="FFFFFF"/>
        </w:rPr>
        <w:t>"</w:t>
      </w:r>
      <w:r>
        <w:rPr>
          <w:rFonts w:ascii="Verdana" w:hAnsi="Verdana"/>
          <w:color w:val="000000"/>
          <w:sz w:val="20"/>
          <w:szCs w:val="20"/>
          <w:shd w:val="clear" w:color="auto" w:fill="FFFFFF"/>
        </w:rPr>
        <w:t>指的是一种</w:t>
      </w:r>
      <w:r>
        <w:rPr>
          <w:rStyle w:val="ac"/>
          <w:rFonts w:ascii="Verdana" w:hAnsi="Verdana"/>
          <w:color w:val="000000"/>
          <w:sz w:val="20"/>
          <w:szCs w:val="20"/>
          <w:shd w:val="clear" w:color="auto" w:fill="FFFFFF"/>
        </w:rPr>
        <w:t>一次性的触发器</w:t>
      </w:r>
      <w:r>
        <w:rPr>
          <w:rFonts w:ascii="Verdana" w:hAnsi="Verdana"/>
          <w:color w:val="000000"/>
          <w:sz w:val="20"/>
          <w:szCs w:val="20"/>
          <w:shd w:val="clear" w:color="auto" w:fill="FFFFFF"/>
        </w:rPr>
        <w:t>(trigger)</w:t>
      </w:r>
      <w:r>
        <w:rPr>
          <w:rFonts w:ascii="Verdana" w:hAnsi="Verdana"/>
          <w:color w:val="000000"/>
          <w:sz w:val="20"/>
          <w:szCs w:val="20"/>
          <w:shd w:val="clear" w:color="auto" w:fill="FFFFFF"/>
        </w:rPr>
        <w:t>，当受监视的数据发生变化时，该触发器会通知客户端。</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 xml:space="preserve">(1) </w:t>
      </w:r>
      <w:r>
        <w:rPr>
          <w:rFonts w:ascii="Verdana" w:eastAsia="宋体" w:hAnsi="Verdana" w:cs="宋体"/>
          <w:b/>
          <w:bCs/>
          <w:color w:val="000000"/>
          <w:kern w:val="0"/>
          <w:sz w:val="20"/>
          <w:szCs w:val="20"/>
        </w:rPr>
        <w:t>监视机制有三个关键点：</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监视点</w:t>
      </w:r>
      <w:r>
        <w:rPr>
          <w:rFonts w:ascii="Verdana" w:eastAsia="宋体" w:hAnsi="Verdana" w:cs="宋体"/>
          <w:color w:val="000000"/>
          <w:kern w:val="0"/>
          <w:sz w:val="20"/>
          <w:szCs w:val="20"/>
        </w:rPr>
        <w:t>"</w:t>
      </w:r>
      <w:r>
        <w:rPr>
          <w:rFonts w:ascii="Verdana" w:eastAsia="宋体" w:hAnsi="Verdana" w:cs="宋体"/>
          <w:color w:val="000000"/>
          <w:kern w:val="0"/>
          <w:sz w:val="20"/>
          <w:szCs w:val="20"/>
        </w:rPr>
        <w:t>是</w:t>
      </w:r>
      <w:r>
        <w:rPr>
          <w:rFonts w:ascii="Verdana" w:eastAsia="宋体" w:hAnsi="Verdana" w:cs="宋体"/>
          <w:color w:val="0000FF"/>
          <w:kern w:val="0"/>
          <w:sz w:val="20"/>
          <w:szCs w:val="20"/>
        </w:rPr>
        <w:t>一次性的，当触发过一次之后，除非重新设置，新的数据变化不会提醒客户端。</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监视点</w:t>
      </w:r>
      <w:r>
        <w:rPr>
          <w:rFonts w:ascii="Verdana" w:eastAsia="宋体" w:hAnsi="Verdana" w:cs="宋体"/>
          <w:color w:val="000000"/>
          <w:kern w:val="0"/>
          <w:sz w:val="20"/>
          <w:szCs w:val="20"/>
        </w:rPr>
        <w:t>"</w:t>
      </w:r>
      <w:r>
        <w:rPr>
          <w:rFonts w:ascii="Verdana" w:eastAsia="宋体" w:hAnsi="Verdana" w:cs="宋体"/>
          <w:color w:val="000000"/>
          <w:kern w:val="0"/>
          <w:sz w:val="20"/>
          <w:szCs w:val="20"/>
        </w:rPr>
        <w:t>将数据改变的通知客户端。如果数据改变是</w:t>
      </w:r>
      <w:r>
        <w:rPr>
          <w:rFonts w:ascii="Verdana" w:eastAsia="宋体" w:hAnsi="Verdana" w:cs="宋体"/>
          <w:b/>
          <w:bCs/>
          <w:color w:val="000000"/>
          <w:kern w:val="0"/>
          <w:sz w:val="20"/>
          <w:szCs w:val="20"/>
        </w:rPr>
        <w:t>客户端</w:t>
      </w:r>
      <w:r>
        <w:rPr>
          <w:rFonts w:ascii="Verdana" w:eastAsia="宋体" w:hAnsi="Verdana" w:cs="宋体"/>
          <w:b/>
          <w:bCs/>
          <w:color w:val="000000"/>
          <w:kern w:val="0"/>
          <w:sz w:val="20"/>
          <w:szCs w:val="20"/>
        </w:rPr>
        <w:t>A</w:t>
      </w:r>
      <w:r>
        <w:rPr>
          <w:rFonts w:ascii="Verdana" w:eastAsia="宋体" w:hAnsi="Verdana" w:cs="宋体"/>
          <w:b/>
          <w:bCs/>
          <w:color w:val="000000"/>
          <w:kern w:val="0"/>
          <w:sz w:val="20"/>
          <w:szCs w:val="20"/>
        </w:rPr>
        <w:t>引起</w:t>
      </w:r>
      <w:r>
        <w:rPr>
          <w:rFonts w:ascii="Verdana" w:eastAsia="宋体" w:hAnsi="Verdana" w:cs="宋体"/>
          <w:color w:val="000000"/>
          <w:kern w:val="0"/>
          <w:sz w:val="20"/>
          <w:szCs w:val="20"/>
        </w:rPr>
        <w:t>的，不能保证</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监视点</w:t>
      </w:r>
      <w:r>
        <w:rPr>
          <w:rFonts w:ascii="Verdana" w:eastAsia="宋体" w:hAnsi="Verdana" w:cs="宋体"/>
          <w:color w:val="000000"/>
          <w:kern w:val="0"/>
          <w:sz w:val="20"/>
          <w:szCs w:val="20"/>
        </w:rPr>
        <w:t>"</w:t>
      </w:r>
      <w:r>
        <w:rPr>
          <w:rFonts w:ascii="Verdana" w:eastAsia="宋体" w:hAnsi="Verdana" w:cs="宋体"/>
          <w:color w:val="000000"/>
          <w:kern w:val="0"/>
          <w:sz w:val="20"/>
          <w:szCs w:val="20"/>
        </w:rPr>
        <w:t>通知事件会在</w:t>
      </w:r>
      <w:r>
        <w:rPr>
          <w:rFonts w:ascii="Verdana" w:eastAsia="宋体" w:hAnsi="Verdana" w:cs="宋体"/>
          <w:color w:val="FF0000"/>
          <w:kern w:val="0"/>
          <w:sz w:val="20"/>
          <w:szCs w:val="20"/>
        </w:rPr>
        <w:t>引发数据修改的函数返回前</w:t>
      </w:r>
      <w:r>
        <w:rPr>
          <w:rFonts w:ascii="Verdana" w:eastAsia="宋体" w:hAnsi="Verdana" w:cs="宋体"/>
          <w:b/>
          <w:bCs/>
          <w:color w:val="FF0000"/>
          <w:kern w:val="0"/>
          <w:sz w:val="20"/>
          <w:szCs w:val="20"/>
        </w:rPr>
        <w:t>到达客户端</w:t>
      </w:r>
      <w:r>
        <w:rPr>
          <w:rFonts w:ascii="Verdana" w:eastAsia="宋体" w:hAnsi="Verdana" w:cs="宋体"/>
          <w:b/>
          <w:bCs/>
          <w:color w:val="FF0000"/>
          <w:kern w:val="0"/>
          <w:sz w:val="20"/>
          <w:szCs w:val="20"/>
        </w:rPr>
        <w:t>A</w:t>
      </w:r>
      <w:r>
        <w:rPr>
          <w:rFonts w:ascii="Verdana" w:eastAsia="宋体" w:hAnsi="Verdana" w:cs="宋体"/>
          <w:color w:val="FF0000"/>
          <w:kern w:val="0"/>
          <w:sz w:val="20"/>
          <w:szCs w:val="20"/>
        </w:rPr>
        <w:t>。</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③</w:t>
      </w:r>
      <w:r>
        <w:rPr>
          <w:rFonts w:ascii="Verdana" w:eastAsia="宋体" w:hAnsi="Verdana" w:cs="宋体"/>
          <w:color w:val="000000"/>
          <w:kern w:val="0"/>
          <w:sz w:val="20"/>
          <w:szCs w:val="20"/>
        </w:rPr>
        <w:t> </w:t>
      </w:r>
      <w:r>
        <w:rPr>
          <w:rFonts w:ascii="Verdana" w:eastAsia="宋体" w:hAnsi="Verdana" w:cs="宋体"/>
          <w:color w:val="000000"/>
          <w:kern w:val="0"/>
          <w:sz w:val="20"/>
          <w:szCs w:val="20"/>
        </w:rPr>
        <w:t>对于</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监视点</w:t>
      </w:r>
      <w:r>
        <w:rPr>
          <w:rFonts w:ascii="Verdana" w:eastAsia="宋体" w:hAnsi="Verdana" w:cs="宋体"/>
          <w:color w:val="000000"/>
          <w:kern w:val="0"/>
          <w:sz w:val="20"/>
          <w:szCs w:val="20"/>
        </w:rPr>
        <w:t>"</w:t>
      </w:r>
      <w:r>
        <w:rPr>
          <w:rFonts w:ascii="Verdana" w:eastAsia="宋体" w:hAnsi="Verdana" w:cs="宋体"/>
          <w:color w:val="000000"/>
          <w:kern w:val="0"/>
          <w:sz w:val="20"/>
          <w:szCs w:val="20"/>
        </w:rPr>
        <w:t>，</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有如下保证：客户端一定是在接收到</w:t>
      </w:r>
      <w:r>
        <w:rPr>
          <w:rFonts w:ascii="Verdana" w:eastAsia="宋体" w:hAnsi="Verdana" w:cs="宋体"/>
          <w:color w:val="0000FF"/>
          <w:kern w:val="0"/>
          <w:sz w:val="20"/>
          <w:szCs w:val="20"/>
        </w:rPr>
        <w:t>"</w:t>
      </w:r>
      <w:r>
        <w:rPr>
          <w:rFonts w:ascii="Verdana" w:eastAsia="宋体" w:hAnsi="Verdana" w:cs="宋体"/>
          <w:color w:val="0000FF"/>
          <w:kern w:val="0"/>
          <w:sz w:val="20"/>
          <w:szCs w:val="20"/>
        </w:rPr>
        <w:t>监视</w:t>
      </w:r>
      <w:r>
        <w:rPr>
          <w:rFonts w:ascii="Verdana" w:eastAsia="宋体" w:hAnsi="Verdana" w:cs="宋体"/>
          <w:color w:val="0000FF"/>
          <w:kern w:val="0"/>
          <w:sz w:val="20"/>
          <w:szCs w:val="20"/>
        </w:rPr>
        <w:t>"</w:t>
      </w:r>
      <w:r>
        <w:rPr>
          <w:rFonts w:ascii="Verdana" w:eastAsia="宋体" w:hAnsi="Verdana" w:cs="宋体"/>
          <w:color w:val="0000FF"/>
          <w:kern w:val="0"/>
          <w:sz w:val="20"/>
          <w:szCs w:val="20"/>
        </w:rPr>
        <w:t>事件（</w:t>
      </w:r>
      <w:r>
        <w:rPr>
          <w:rFonts w:ascii="Verdana" w:eastAsia="宋体" w:hAnsi="Verdana" w:cs="宋体"/>
          <w:color w:val="0000FF"/>
          <w:kern w:val="0"/>
          <w:sz w:val="20"/>
          <w:szCs w:val="20"/>
        </w:rPr>
        <w:t>watch event</w:t>
      </w:r>
      <w:r>
        <w:rPr>
          <w:rFonts w:ascii="Verdana" w:eastAsia="宋体" w:hAnsi="Verdana" w:cs="宋体"/>
          <w:color w:val="0000FF"/>
          <w:kern w:val="0"/>
          <w:sz w:val="20"/>
          <w:szCs w:val="20"/>
        </w:rPr>
        <w:t>）之后才接收到数据的改变信息。</w:t>
      </w:r>
    </w:p>
    <w:p w:rsidR="001A7847" w:rsidRDefault="007D395D">
      <w:pPr>
        <w:rPr>
          <w:rFonts w:ascii="Verdana" w:hAnsi="Verdana"/>
          <w:color w:val="FF0000"/>
          <w:sz w:val="20"/>
          <w:szCs w:val="20"/>
          <w:shd w:val="clear" w:color="auto" w:fill="FFFFFF"/>
        </w:rPr>
      </w:pPr>
      <w:r>
        <w:rPr>
          <w:rStyle w:val="ac"/>
          <w:rFonts w:ascii="Verdana" w:hAnsi="Verdana"/>
          <w:color w:val="000000"/>
          <w:sz w:val="20"/>
          <w:szCs w:val="20"/>
          <w:shd w:val="clear" w:color="auto" w:fill="FFFFFF"/>
        </w:rPr>
        <w:t>(2)</w:t>
      </w:r>
      <w:r>
        <w:rPr>
          <w:rFonts w:ascii="Verdana" w:hAnsi="Verdana"/>
          <w:color w:val="000000"/>
          <w:sz w:val="20"/>
          <w:szCs w:val="20"/>
          <w:shd w:val="clear" w:color="auto" w:fill="FFFFFF"/>
        </w:rPr>
        <w:t> "</w:t>
      </w:r>
      <w:r>
        <w:rPr>
          <w:rStyle w:val="ac"/>
          <w:rFonts w:ascii="Verdana" w:hAnsi="Verdana"/>
          <w:color w:val="000000"/>
          <w:sz w:val="20"/>
          <w:szCs w:val="20"/>
          <w:shd w:val="clear" w:color="auto" w:fill="FFFFFF"/>
        </w:rPr>
        <w:t>监视点</w:t>
      </w:r>
      <w:r>
        <w:rPr>
          <w:rFonts w:ascii="Verdana" w:hAnsi="Verdana"/>
          <w:color w:val="000000"/>
          <w:sz w:val="20"/>
          <w:szCs w:val="20"/>
          <w:shd w:val="clear" w:color="auto" w:fill="FFFFFF"/>
        </w:rPr>
        <w:t>"</w:t>
      </w:r>
      <w:r>
        <w:rPr>
          <w:rFonts w:ascii="Verdana" w:hAnsi="Verdana"/>
          <w:color w:val="FF0000"/>
          <w:sz w:val="20"/>
          <w:szCs w:val="20"/>
          <w:shd w:val="clear" w:color="auto" w:fill="FFFFFF"/>
        </w:rPr>
        <w:t>保留在</w:t>
      </w:r>
      <w:r>
        <w:rPr>
          <w:rFonts w:ascii="Verdana" w:hAnsi="Verdana"/>
          <w:color w:val="FF0000"/>
          <w:sz w:val="20"/>
          <w:szCs w:val="20"/>
          <w:shd w:val="clear" w:color="auto" w:fill="FFFFFF"/>
        </w:rPr>
        <w:t>ZooKeeper</w:t>
      </w:r>
      <w:r>
        <w:rPr>
          <w:rFonts w:ascii="Verdana" w:hAnsi="Verdana"/>
          <w:color w:val="0000FF"/>
          <w:sz w:val="20"/>
          <w:szCs w:val="20"/>
          <w:shd w:val="clear" w:color="auto" w:fill="FFFFFF"/>
        </w:rPr>
        <w:t>服务器上，则当客户端连接到新的</w:t>
      </w:r>
      <w:r>
        <w:rPr>
          <w:rFonts w:ascii="Verdana" w:hAnsi="Verdana"/>
          <w:color w:val="0000FF"/>
          <w:sz w:val="20"/>
          <w:szCs w:val="20"/>
          <w:shd w:val="clear" w:color="auto" w:fill="FFFFFF"/>
        </w:rPr>
        <w:t>ZooKeeper</w:t>
      </w:r>
      <w:r>
        <w:rPr>
          <w:rFonts w:ascii="Verdana" w:hAnsi="Verdana"/>
          <w:color w:val="0000FF"/>
          <w:sz w:val="20"/>
          <w:szCs w:val="20"/>
          <w:shd w:val="clear" w:color="auto" w:fill="FFFFFF"/>
        </w:rPr>
        <w:t>服务器上时，所有需要被触发的相关</w:t>
      </w:r>
      <w:r>
        <w:rPr>
          <w:rFonts w:ascii="Verdana" w:hAnsi="Verdana"/>
          <w:color w:val="0000FF"/>
          <w:sz w:val="20"/>
          <w:szCs w:val="20"/>
          <w:shd w:val="clear" w:color="auto" w:fill="FFFFFF"/>
        </w:rPr>
        <w:t>"</w:t>
      </w:r>
      <w:r>
        <w:rPr>
          <w:rFonts w:ascii="Verdana" w:hAnsi="Verdana"/>
          <w:color w:val="0000FF"/>
          <w:sz w:val="20"/>
          <w:szCs w:val="20"/>
          <w:shd w:val="clear" w:color="auto" w:fill="FFFFFF"/>
        </w:rPr>
        <w:t>监视点</w:t>
      </w:r>
      <w:r>
        <w:rPr>
          <w:rFonts w:ascii="Verdana" w:hAnsi="Verdana"/>
          <w:color w:val="0000FF"/>
          <w:sz w:val="20"/>
          <w:szCs w:val="20"/>
          <w:shd w:val="clear" w:color="auto" w:fill="FFFFFF"/>
        </w:rPr>
        <w:t>"</w:t>
      </w:r>
      <w:r>
        <w:rPr>
          <w:rFonts w:ascii="Verdana" w:hAnsi="Verdana"/>
          <w:color w:val="0000FF"/>
          <w:sz w:val="20"/>
          <w:szCs w:val="20"/>
          <w:shd w:val="clear" w:color="auto" w:fill="FFFFFF"/>
        </w:rPr>
        <w:t>都会被触发。当客户端断线后重连，与它的相关的</w:t>
      </w:r>
      <w:r>
        <w:rPr>
          <w:rFonts w:ascii="Verdana" w:hAnsi="Verdana"/>
          <w:color w:val="0000FF"/>
          <w:sz w:val="20"/>
          <w:szCs w:val="20"/>
          <w:shd w:val="clear" w:color="auto" w:fill="FFFFFF"/>
        </w:rPr>
        <w:t>"</w:t>
      </w:r>
      <w:r>
        <w:rPr>
          <w:rFonts w:ascii="Verdana" w:hAnsi="Verdana"/>
          <w:color w:val="0000FF"/>
          <w:sz w:val="20"/>
          <w:szCs w:val="20"/>
          <w:shd w:val="clear" w:color="auto" w:fill="FFFFFF"/>
        </w:rPr>
        <w:t>监视点</w:t>
      </w:r>
      <w:r>
        <w:rPr>
          <w:rFonts w:ascii="Verdana" w:hAnsi="Verdana"/>
          <w:color w:val="0000FF"/>
          <w:sz w:val="20"/>
          <w:szCs w:val="20"/>
          <w:shd w:val="clear" w:color="auto" w:fill="FFFFFF"/>
        </w:rPr>
        <w:t>"</w:t>
      </w:r>
      <w:r>
        <w:rPr>
          <w:rFonts w:ascii="Verdana" w:hAnsi="Verdana"/>
          <w:color w:val="0000FF"/>
          <w:sz w:val="20"/>
          <w:szCs w:val="20"/>
          <w:shd w:val="clear" w:color="auto" w:fill="FFFFFF"/>
        </w:rPr>
        <w:t>都会自动重新注册，这对客户端来说是透明的。在以下情况，</w:t>
      </w:r>
      <w:r>
        <w:rPr>
          <w:rFonts w:ascii="Verdana" w:hAnsi="Verdana"/>
          <w:color w:val="0000FF"/>
          <w:sz w:val="20"/>
          <w:szCs w:val="20"/>
          <w:shd w:val="clear" w:color="auto" w:fill="FFFFFF"/>
        </w:rPr>
        <w:t>"</w:t>
      </w:r>
      <w:r>
        <w:rPr>
          <w:rFonts w:ascii="Verdana" w:hAnsi="Verdana"/>
          <w:color w:val="0000FF"/>
          <w:sz w:val="20"/>
          <w:szCs w:val="20"/>
          <w:shd w:val="clear" w:color="auto" w:fill="FFFFFF"/>
        </w:rPr>
        <w:t>监视点</w:t>
      </w:r>
      <w:r>
        <w:rPr>
          <w:rFonts w:ascii="Verdana" w:hAnsi="Verdana"/>
          <w:color w:val="0000FF"/>
          <w:sz w:val="20"/>
          <w:szCs w:val="20"/>
          <w:shd w:val="clear" w:color="auto" w:fill="FFFFFF"/>
        </w:rPr>
        <w:t>"</w:t>
      </w:r>
      <w:r>
        <w:rPr>
          <w:rFonts w:ascii="Verdana" w:hAnsi="Verdana"/>
          <w:color w:val="0000FF"/>
          <w:sz w:val="20"/>
          <w:szCs w:val="20"/>
          <w:shd w:val="clear" w:color="auto" w:fill="FFFFFF"/>
        </w:rPr>
        <w:t>会</w:t>
      </w:r>
      <w:r>
        <w:rPr>
          <w:rFonts w:ascii="Verdana" w:hAnsi="Verdana"/>
          <w:color w:val="FF0000"/>
          <w:sz w:val="20"/>
          <w:szCs w:val="20"/>
          <w:shd w:val="clear" w:color="auto" w:fill="FFFFFF"/>
        </w:rPr>
        <w:t>被错过：客户端</w:t>
      </w:r>
      <w:r>
        <w:rPr>
          <w:rFonts w:ascii="Verdana" w:hAnsi="Verdana"/>
          <w:color w:val="FF0000"/>
          <w:sz w:val="20"/>
          <w:szCs w:val="20"/>
          <w:shd w:val="clear" w:color="auto" w:fill="FFFFFF"/>
        </w:rPr>
        <w:t>B</w:t>
      </w:r>
      <w:r>
        <w:rPr>
          <w:rFonts w:ascii="Verdana" w:hAnsi="Verdana"/>
          <w:color w:val="FF0000"/>
          <w:sz w:val="20"/>
          <w:szCs w:val="20"/>
          <w:shd w:val="clear" w:color="auto" w:fill="FFFFFF"/>
        </w:rPr>
        <w:t>设置了关于节点</w:t>
      </w:r>
      <w:r>
        <w:rPr>
          <w:rFonts w:ascii="Verdana" w:hAnsi="Verdana"/>
          <w:color w:val="FF0000"/>
          <w:sz w:val="20"/>
          <w:szCs w:val="20"/>
          <w:shd w:val="clear" w:color="auto" w:fill="FFFFFF"/>
        </w:rPr>
        <w:t>A</w:t>
      </w:r>
      <w:r>
        <w:rPr>
          <w:rFonts w:ascii="Verdana" w:hAnsi="Verdana"/>
          <w:color w:val="FF0000"/>
          <w:sz w:val="20"/>
          <w:szCs w:val="20"/>
          <w:shd w:val="clear" w:color="auto" w:fill="FFFFFF"/>
        </w:rPr>
        <w:t>存在性的</w:t>
      </w:r>
      <w:r>
        <w:rPr>
          <w:rFonts w:ascii="Verdana" w:hAnsi="Verdana"/>
          <w:color w:val="FF0000"/>
          <w:sz w:val="20"/>
          <w:szCs w:val="20"/>
          <w:shd w:val="clear" w:color="auto" w:fill="FFFFFF"/>
        </w:rPr>
        <w:t>"</w:t>
      </w:r>
      <w:r>
        <w:rPr>
          <w:rFonts w:ascii="Verdana" w:hAnsi="Verdana"/>
          <w:color w:val="FF0000"/>
          <w:sz w:val="20"/>
          <w:szCs w:val="20"/>
          <w:shd w:val="clear" w:color="auto" w:fill="FFFFFF"/>
        </w:rPr>
        <w:t>监视点</w:t>
      </w:r>
      <w:r>
        <w:rPr>
          <w:rFonts w:ascii="Verdana" w:hAnsi="Verdana"/>
          <w:color w:val="FF0000"/>
          <w:sz w:val="20"/>
          <w:szCs w:val="20"/>
          <w:shd w:val="clear" w:color="auto" w:fill="FFFFFF"/>
        </w:rPr>
        <w:t>"</w:t>
      </w:r>
      <w:r>
        <w:rPr>
          <w:rFonts w:ascii="Verdana" w:hAnsi="Verdana"/>
          <w:color w:val="FF0000"/>
          <w:sz w:val="20"/>
          <w:szCs w:val="20"/>
          <w:shd w:val="clear" w:color="auto" w:fill="FFFFFF"/>
        </w:rPr>
        <w:t>，但</w:t>
      </w:r>
      <w:r>
        <w:rPr>
          <w:rFonts w:ascii="Verdana" w:hAnsi="Verdana"/>
          <w:color w:val="FF0000"/>
          <w:sz w:val="20"/>
          <w:szCs w:val="20"/>
          <w:shd w:val="clear" w:color="auto" w:fill="FFFFFF"/>
        </w:rPr>
        <w:t>B</w:t>
      </w:r>
      <w:r>
        <w:rPr>
          <w:rFonts w:ascii="Verdana" w:hAnsi="Verdana"/>
          <w:color w:val="FF0000"/>
          <w:sz w:val="20"/>
          <w:szCs w:val="20"/>
          <w:shd w:val="clear" w:color="auto" w:fill="FFFFFF"/>
        </w:rPr>
        <w:t>断线了，在</w:t>
      </w:r>
      <w:r>
        <w:rPr>
          <w:rFonts w:ascii="Verdana" w:hAnsi="Verdana"/>
          <w:color w:val="FF0000"/>
          <w:sz w:val="20"/>
          <w:szCs w:val="20"/>
          <w:shd w:val="clear" w:color="auto" w:fill="FFFFFF"/>
        </w:rPr>
        <w:t>B</w:t>
      </w:r>
      <w:r>
        <w:rPr>
          <w:rFonts w:ascii="Verdana" w:hAnsi="Verdana"/>
          <w:color w:val="FF0000"/>
          <w:sz w:val="20"/>
          <w:szCs w:val="20"/>
          <w:shd w:val="clear" w:color="auto" w:fill="FFFFFF"/>
        </w:rPr>
        <w:t>断线过程中节点</w:t>
      </w:r>
      <w:r>
        <w:rPr>
          <w:rFonts w:ascii="Verdana" w:hAnsi="Verdana"/>
          <w:color w:val="FF0000"/>
          <w:sz w:val="20"/>
          <w:szCs w:val="20"/>
          <w:shd w:val="clear" w:color="auto" w:fill="FFFFFF"/>
        </w:rPr>
        <w:t>A</w:t>
      </w:r>
      <w:r>
        <w:rPr>
          <w:rFonts w:ascii="Verdana" w:hAnsi="Verdana"/>
          <w:color w:val="FF0000"/>
          <w:sz w:val="20"/>
          <w:szCs w:val="20"/>
          <w:shd w:val="clear" w:color="auto" w:fill="FFFFFF"/>
        </w:rPr>
        <w:t>被创建又被删除。此时，</w:t>
      </w:r>
      <w:r>
        <w:rPr>
          <w:rFonts w:ascii="Verdana" w:hAnsi="Verdana"/>
          <w:color w:val="FF0000"/>
          <w:sz w:val="20"/>
          <w:szCs w:val="20"/>
          <w:shd w:val="clear" w:color="auto" w:fill="FFFFFF"/>
        </w:rPr>
        <w:lastRenderedPageBreak/>
        <w:t>B</w:t>
      </w:r>
      <w:r>
        <w:rPr>
          <w:rFonts w:ascii="Verdana" w:hAnsi="Verdana"/>
          <w:color w:val="FF0000"/>
          <w:sz w:val="20"/>
          <w:szCs w:val="20"/>
          <w:shd w:val="clear" w:color="auto" w:fill="FFFFFF"/>
        </w:rPr>
        <w:t>再连线后不知道</w:t>
      </w:r>
      <w:r>
        <w:rPr>
          <w:rFonts w:ascii="Verdana" w:hAnsi="Verdana"/>
          <w:color w:val="FF0000"/>
          <w:sz w:val="20"/>
          <w:szCs w:val="20"/>
          <w:shd w:val="clear" w:color="auto" w:fill="FFFFFF"/>
        </w:rPr>
        <w:t>A</w:t>
      </w:r>
      <w:r>
        <w:rPr>
          <w:rFonts w:ascii="Verdana" w:hAnsi="Verdana"/>
          <w:color w:val="FF0000"/>
          <w:sz w:val="20"/>
          <w:szCs w:val="20"/>
          <w:shd w:val="clear" w:color="auto" w:fill="FFFFFF"/>
        </w:rPr>
        <w:t>节点曾经被创建过。</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(3)</w:t>
      </w:r>
      <w:r>
        <w:rPr>
          <w:rFonts w:ascii="Verdana" w:eastAsia="宋体" w:hAnsi="Verdana" w:cs="宋体"/>
          <w:color w:val="000000"/>
          <w:kern w:val="0"/>
          <w:sz w:val="20"/>
          <w:szCs w:val="20"/>
        </w:rPr>
        <w:t> ZooKeeper</w:t>
      </w:r>
      <w:r>
        <w:rPr>
          <w:rFonts w:ascii="Verdana" w:eastAsia="宋体" w:hAnsi="Verdana" w:cs="宋体"/>
          <w:color w:val="000000"/>
          <w:kern w:val="0"/>
          <w:sz w:val="20"/>
          <w:szCs w:val="20"/>
        </w:rPr>
        <w:t>的</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w:t>
      </w:r>
      <w:r>
        <w:rPr>
          <w:rFonts w:ascii="Verdana" w:eastAsia="宋体" w:hAnsi="Verdana" w:cs="宋体"/>
          <w:color w:val="000000"/>
          <w:kern w:val="0"/>
          <w:sz w:val="20"/>
          <w:szCs w:val="20"/>
        </w:rPr>
        <w:t>"</w:t>
      </w:r>
      <w:r>
        <w:rPr>
          <w:rFonts w:ascii="Verdana" w:eastAsia="宋体" w:hAnsi="Verdana" w:cs="宋体"/>
          <w:color w:val="000000"/>
          <w:kern w:val="0"/>
          <w:sz w:val="20"/>
          <w:szCs w:val="20"/>
        </w:rPr>
        <w:t>机制保证以下几点：</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color w:val="000000"/>
          <w:kern w:val="0"/>
          <w:sz w:val="20"/>
          <w:szCs w:val="20"/>
        </w:rPr>
        <w:t>监视</w:t>
      </w:r>
      <w:r>
        <w:rPr>
          <w:rFonts w:ascii="Verdana" w:eastAsia="宋体" w:hAnsi="Verdana" w:cs="宋体"/>
          <w:color w:val="000000"/>
          <w:kern w:val="0"/>
          <w:sz w:val="20"/>
          <w:szCs w:val="20"/>
        </w:rPr>
        <w:t>"</w:t>
      </w:r>
      <w:r>
        <w:rPr>
          <w:rFonts w:ascii="Verdana" w:eastAsia="宋体" w:hAnsi="Verdana" w:cs="宋体"/>
          <w:color w:val="000000"/>
          <w:kern w:val="0"/>
          <w:sz w:val="20"/>
          <w:szCs w:val="20"/>
        </w:rPr>
        <w:t>事件的</w:t>
      </w:r>
      <w:r>
        <w:rPr>
          <w:rFonts w:ascii="Verdana" w:eastAsia="宋体" w:hAnsi="Verdana" w:cs="宋体"/>
          <w:color w:val="0000FF"/>
          <w:kern w:val="0"/>
          <w:sz w:val="20"/>
          <w:szCs w:val="20"/>
        </w:rPr>
        <w:t>触发顺序和事件的分发顺序一致。</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宋体"/>
          <w:color w:val="000000"/>
          <w:kern w:val="0"/>
          <w:sz w:val="20"/>
          <w:szCs w:val="20"/>
        </w:rPr>
        <w:t> </w:t>
      </w:r>
      <w:r>
        <w:rPr>
          <w:rFonts w:ascii="Verdana" w:eastAsia="宋体" w:hAnsi="Verdana" w:cs="宋体"/>
          <w:color w:val="000000"/>
          <w:kern w:val="0"/>
          <w:sz w:val="20"/>
          <w:szCs w:val="20"/>
        </w:rPr>
        <w:t>客户端将先接收到</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w:t>
      </w:r>
      <w:r>
        <w:rPr>
          <w:rFonts w:ascii="Verdana" w:eastAsia="宋体" w:hAnsi="Verdana" w:cs="宋体"/>
          <w:color w:val="000000"/>
          <w:kern w:val="0"/>
          <w:sz w:val="20"/>
          <w:szCs w:val="20"/>
        </w:rPr>
        <w:t>"</w:t>
      </w:r>
      <w:r>
        <w:rPr>
          <w:rFonts w:ascii="Verdana" w:eastAsia="宋体" w:hAnsi="Verdana" w:cs="宋体"/>
          <w:color w:val="000000"/>
          <w:kern w:val="0"/>
          <w:sz w:val="20"/>
          <w:szCs w:val="20"/>
        </w:rPr>
        <w:t>事件，然后才收到新的数据</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③</w:t>
      </w:r>
      <w:r>
        <w:rPr>
          <w:rFonts w:ascii="Verdana" w:eastAsia="宋体" w:hAnsi="Verdana" w:cs="宋体"/>
          <w:color w:val="000000"/>
          <w:kern w:val="0"/>
          <w:sz w:val="20"/>
          <w:szCs w:val="20"/>
        </w:rPr>
        <w:t> "</w:t>
      </w:r>
      <w:r>
        <w:rPr>
          <w:rFonts w:ascii="Verdana" w:eastAsia="宋体" w:hAnsi="Verdana" w:cs="宋体"/>
          <w:color w:val="000000"/>
          <w:kern w:val="0"/>
          <w:sz w:val="20"/>
          <w:szCs w:val="20"/>
        </w:rPr>
        <w:t>监视</w:t>
      </w:r>
      <w:r>
        <w:rPr>
          <w:rFonts w:ascii="Verdana" w:eastAsia="宋体" w:hAnsi="Verdana" w:cs="宋体"/>
          <w:color w:val="000000"/>
          <w:kern w:val="0"/>
          <w:sz w:val="20"/>
          <w:szCs w:val="20"/>
        </w:rPr>
        <w:t>"</w:t>
      </w:r>
      <w:r>
        <w:rPr>
          <w:rFonts w:ascii="Verdana" w:eastAsia="宋体" w:hAnsi="Verdana" w:cs="宋体"/>
          <w:color w:val="000000"/>
          <w:kern w:val="0"/>
          <w:sz w:val="20"/>
          <w:szCs w:val="20"/>
        </w:rPr>
        <w:t>事件</w:t>
      </w:r>
      <w:r>
        <w:rPr>
          <w:rFonts w:ascii="Verdana" w:eastAsia="宋体" w:hAnsi="Verdana" w:cs="宋体"/>
          <w:color w:val="0000FF"/>
          <w:kern w:val="0"/>
          <w:sz w:val="20"/>
          <w:szCs w:val="20"/>
        </w:rPr>
        <w:t>触发的顺序与</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服务器上数据变化的顺序一致</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(4) </w:t>
      </w:r>
      <w:r>
        <w:rPr>
          <w:rFonts w:ascii="Verdana" w:eastAsia="宋体" w:hAnsi="Verdana" w:cs="宋体"/>
          <w:color w:val="000000"/>
          <w:kern w:val="0"/>
          <w:sz w:val="20"/>
          <w:szCs w:val="20"/>
        </w:rPr>
        <w:t>关于</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监视</w:t>
      </w:r>
      <w:r>
        <w:rPr>
          <w:rFonts w:ascii="Verdana" w:eastAsia="宋体" w:hAnsi="Verdana" w:cs="宋体"/>
          <w:color w:val="000000"/>
          <w:kern w:val="0"/>
          <w:sz w:val="20"/>
          <w:szCs w:val="20"/>
        </w:rPr>
        <w:t>"</w:t>
      </w:r>
      <w:r>
        <w:rPr>
          <w:rFonts w:ascii="Verdana" w:eastAsia="宋体" w:hAnsi="Verdana" w:cs="宋体"/>
          <w:color w:val="000000"/>
          <w:kern w:val="0"/>
          <w:sz w:val="20"/>
          <w:szCs w:val="20"/>
        </w:rPr>
        <w:t>机制的注意点：</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color w:val="000000"/>
          <w:kern w:val="0"/>
          <w:sz w:val="20"/>
          <w:szCs w:val="20"/>
        </w:rPr>
        <w:t>监视点</w:t>
      </w:r>
      <w:r>
        <w:rPr>
          <w:rFonts w:ascii="Verdana" w:eastAsia="宋体" w:hAnsi="Verdana" w:cs="宋体"/>
          <w:color w:val="000000"/>
          <w:kern w:val="0"/>
          <w:sz w:val="20"/>
          <w:szCs w:val="20"/>
        </w:rPr>
        <w:t>"</w:t>
      </w:r>
      <w:r>
        <w:rPr>
          <w:rFonts w:ascii="Verdana" w:eastAsia="宋体" w:hAnsi="Verdana" w:cs="宋体"/>
          <w:color w:val="000000"/>
          <w:kern w:val="0"/>
          <w:sz w:val="20"/>
          <w:szCs w:val="20"/>
        </w:rPr>
        <w:t>是一次性的。</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由于</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监视点</w:t>
      </w:r>
      <w:r>
        <w:rPr>
          <w:rFonts w:ascii="Verdana" w:eastAsia="宋体" w:hAnsi="Verdana" w:cs="宋体"/>
          <w:color w:val="000000"/>
          <w:kern w:val="0"/>
          <w:sz w:val="20"/>
          <w:szCs w:val="20"/>
        </w:rPr>
        <w:t>"</w:t>
      </w:r>
      <w:r>
        <w:rPr>
          <w:rFonts w:ascii="Verdana" w:eastAsia="宋体" w:hAnsi="Verdana" w:cs="宋体"/>
          <w:color w:val="000000"/>
          <w:kern w:val="0"/>
          <w:sz w:val="20"/>
          <w:szCs w:val="20"/>
        </w:rPr>
        <w:t>是一次性的，而且，从接收到</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w:t>
      </w:r>
      <w:r>
        <w:rPr>
          <w:rFonts w:ascii="Verdana" w:eastAsia="宋体" w:hAnsi="Verdana" w:cs="宋体"/>
          <w:color w:val="000000"/>
          <w:kern w:val="0"/>
          <w:sz w:val="20"/>
          <w:szCs w:val="20"/>
        </w:rPr>
        <w:t>"</w:t>
      </w:r>
      <w:r>
        <w:rPr>
          <w:rFonts w:ascii="Verdana" w:eastAsia="宋体" w:hAnsi="Verdana" w:cs="宋体"/>
          <w:color w:val="000000"/>
          <w:kern w:val="0"/>
          <w:sz w:val="20"/>
          <w:szCs w:val="20"/>
        </w:rPr>
        <w:t>事件到设置新</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监视点</w:t>
      </w:r>
      <w:r>
        <w:rPr>
          <w:rFonts w:ascii="Verdana" w:eastAsia="宋体" w:hAnsi="Verdana" w:cs="宋体"/>
          <w:color w:val="000000"/>
          <w:kern w:val="0"/>
          <w:sz w:val="20"/>
          <w:szCs w:val="20"/>
        </w:rPr>
        <w:t>"</w:t>
      </w:r>
      <w:r>
        <w:rPr>
          <w:rFonts w:ascii="Verdana" w:eastAsia="宋体" w:hAnsi="Verdana" w:cs="宋体"/>
          <w:color w:val="000000"/>
          <w:kern w:val="0"/>
          <w:sz w:val="20"/>
          <w:szCs w:val="20"/>
        </w:rPr>
        <w:t>是有延时的，所以客户端可能监控不到数据的所有变化。</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③</w:t>
      </w:r>
      <w:r>
        <w:rPr>
          <w:rFonts w:ascii="Verdana" w:eastAsia="宋体" w:hAnsi="Verdana" w:cs="宋体"/>
          <w:color w:val="000000"/>
          <w:kern w:val="0"/>
          <w:sz w:val="20"/>
          <w:szCs w:val="20"/>
        </w:rPr>
        <w:t> </w:t>
      </w:r>
      <w:r>
        <w:rPr>
          <w:rFonts w:ascii="Verdana" w:eastAsia="宋体" w:hAnsi="Verdana" w:cs="宋体"/>
          <w:color w:val="000000"/>
          <w:kern w:val="0"/>
          <w:sz w:val="20"/>
          <w:szCs w:val="20"/>
        </w:rPr>
        <w:t>一个监控对象，只会被相关的通知触发一次。如果一个客户端设置了关于某个数据点</w:t>
      </w:r>
      <w:r>
        <w:rPr>
          <w:rFonts w:ascii="Verdana" w:eastAsia="宋体" w:hAnsi="Verdana" w:cs="宋体"/>
          <w:color w:val="000000"/>
          <w:kern w:val="0"/>
          <w:sz w:val="20"/>
          <w:szCs w:val="20"/>
        </w:rPr>
        <w:t>exists</w:t>
      </w:r>
      <w:r>
        <w:rPr>
          <w:rFonts w:ascii="Verdana" w:eastAsia="宋体" w:hAnsi="Verdana" w:cs="宋体"/>
          <w:color w:val="000000"/>
          <w:kern w:val="0"/>
          <w:sz w:val="20"/>
          <w:szCs w:val="20"/>
        </w:rPr>
        <w:t>和</w:t>
      </w:r>
      <w:r>
        <w:rPr>
          <w:rFonts w:ascii="Verdana" w:eastAsia="宋体" w:hAnsi="Verdana" w:cs="宋体"/>
          <w:color w:val="000000"/>
          <w:kern w:val="0"/>
          <w:sz w:val="20"/>
          <w:szCs w:val="20"/>
        </w:rPr>
        <w:t>getData</w:t>
      </w:r>
      <w:r>
        <w:rPr>
          <w:rFonts w:ascii="Verdana" w:eastAsia="宋体" w:hAnsi="Verdana" w:cs="宋体"/>
          <w:color w:val="000000"/>
          <w:kern w:val="0"/>
          <w:sz w:val="20"/>
          <w:szCs w:val="20"/>
        </w:rPr>
        <w:t>的监控，则当该数据被删除的时候，只会触发</w:t>
      </w:r>
      <w:r>
        <w:rPr>
          <w:rFonts w:ascii="Verdana" w:eastAsia="宋体" w:hAnsi="Verdana" w:cs="宋体"/>
          <w:color w:val="000000"/>
          <w:kern w:val="0"/>
          <w:sz w:val="20"/>
          <w:szCs w:val="20"/>
        </w:rPr>
        <w:t>"</w:t>
      </w:r>
      <w:r>
        <w:rPr>
          <w:rFonts w:ascii="Verdana" w:eastAsia="宋体" w:hAnsi="Verdana" w:cs="宋体"/>
          <w:color w:val="000000"/>
          <w:kern w:val="0"/>
          <w:sz w:val="20"/>
          <w:szCs w:val="20"/>
        </w:rPr>
        <w:t>文件被删除</w:t>
      </w:r>
      <w:r>
        <w:rPr>
          <w:rFonts w:ascii="Verdana" w:eastAsia="宋体" w:hAnsi="Verdana" w:cs="宋体"/>
          <w:color w:val="000000"/>
          <w:kern w:val="0"/>
          <w:sz w:val="20"/>
          <w:szCs w:val="20"/>
        </w:rPr>
        <w:t>"</w:t>
      </w:r>
      <w:r>
        <w:rPr>
          <w:rFonts w:ascii="Verdana" w:eastAsia="宋体" w:hAnsi="Verdana" w:cs="宋体"/>
          <w:color w:val="000000"/>
          <w:kern w:val="0"/>
          <w:sz w:val="20"/>
          <w:szCs w:val="20"/>
        </w:rPr>
        <w:t>的</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Verdana" w:eastAsia="宋体" w:hAnsi="Verdana" w:cs="宋体"/>
          <w:color w:val="000000"/>
          <w:kern w:val="0"/>
          <w:sz w:val="20"/>
          <w:szCs w:val="20"/>
        </w:rPr>
        <w:t>通知。</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④</w:t>
      </w:r>
      <w:r>
        <w:rPr>
          <w:rFonts w:ascii="Verdana" w:eastAsia="宋体" w:hAnsi="Verdana" w:cs="Verdana"/>
          <w:b/>
          <w:bCs/>
          <w:color w:val="000000"/>
          <w:kern w:val="0"/>
          <w:sz w:val="20"/>
          <w:szCs w:val="20"/>
        </w:rPr>
        <w:t> </w:t>
      </w:r>
      <w:r>
        <w:rPr>
          <w:rFonts w:ascii="Verdana" w:eastAsia="宋体" w:hAnsi="Verdana" w:cs="宋体"/>
          <w:color w:val="000000"/>
          <w:kern w:val="0"/>
          <w:sz w:val="20"/>
          <w:szCs w:val="20"/>
        </w:rPr>
        <w:t>当客户端断开与服务器的连接时，客户端不再能收到</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w:t>
      </w:r>
      <w:r>
        <w:rPr>
          <w:rFonts w:ascii="Verdana" w:eastAsia="宋体" w:hAnsi="Verdana" w:cs="宋体"/>
          <w:color w:val="000000"/>
          <w:kern w:val="0"/>
          <w:sz w:val="20"/>
          <w:szCs w:val="20"/>
        </w:rPr>
        <w:t>"</w:t>
      </w:r>
      <w:r>
        <w:rPr>
          <w:rFonts w:ascii="Verdana" w:eastAsia="宋体" w:hAnsi="Verdana" w:cs="宋体"/>
          <w:color w:val="000000"/>
          <w:kern w:val="0"/>
          <w:sz w:val="20"/>
          <w:szCs w:val="20"/>
        </w:rPr>
        <w:t>事件，直到重新获得连接。所以关于</w:t>
      </w:r>
      <w:r>
        <w:rPr>
          <w:rFonts w:ascii="Verdana" w:eastAsia="宋体" w:hAnsi="Verdana" w:cs="宋体"/>
          <w:color w:val="000000"/>
          <w:kern w:val="0"/>
          <w:sz w:val="20"/>
          <w:szCs w:val="20"/>
        </w:rPr>
        <w:t>Session</w:t>
      </w:r>
      <w:r>
        <w:rPr>
          <w:rFonts w:ascii="Verdana" w:eastAsia="宋体" w:hAnsi="Verdana" w:cs="宋体"/>
          <w:color w:val="000000"/>
          <w:kern w:val="0"/>
          <w:sz w:val="20"/>
          <w:szCs w:val="20"/>
        </w:rPr>
        <w:t>的信息将被发送给所有</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服务器。由于当连接断开时收不到</w:t>
      </w:r>
      <w:r>
        <w:rPr>
          <w:rFonts w:ascii="Verdana" w:eastAsia="宋体" w:hAnsi="Verdana" w:cs="宋体"/>
          <w:color w:val="000000"/>
          <w:kern w:val="0"/>
          <w:sz w:val="20"/>
          <w:szCs w:val="20"/>
        </w:rPr>
        <w:t>"</w:t>
      </w:r>
      <w:r>
        <w:rPr>
          <w:rFonts w:ascii="Verdana" w:eastAsia="宋体" w:hAnsi="Verdana" w:cs="宋体"/>
          <w:color w:val="000000"/>
          <w:kern w:val="0"/>
          <w:sz w:val="20"/>
          <w:szCs w:val="20"/>
        </w:rPr>
        <w:t>监视</w:t>
      </w:r>
      <w:r>
        <w:rPr>
          <w:rFonts w:ascii="Verdana" w:eastAsia="宋体" w:hAnsi="Verdana" w:cs="宋体"/>
          <w:color w:val="000000"/>
          <w:kern w:val="0"/>
          <w:sz w:val="20"/>
          <w:szCs w:val="20"/>
        </w:rPr>
        <w:t>"</w:t>
      </w:r>
      <w:r>
        <w:rPr>
          <w:rFonts w:ascii="Verdana" w:eastAsia="宋体" w:hAnsi="Verdana" w:cs="宋体"/>
          <w:color w:val="000000"/>
          <w:kern w:val="0"/>
          <w:sz w:val="20"/>
          <w:szCs w:val="20"/>
        </w:rPr>
        <w:t>，所以在这种情况下，模块行为需要容错方面的设计。</w:t>
      </w:r>
    </w:p>
    <w:p w:rsidR="001A7847" w:rsidRDefault="007D395D">
      <w:pPr>
        <w:pStyle w:val="4"/>
      </w:pPr>
      <w:r>
        <w:rPr>
          <w:rFonts w:hint="eastAsia"/>
        </w:rPr>
        <w:t>3</w:t>
      </w:r>
      <w:r>
        <w:t>、</w:t>
      </w:r>
      <w:r>
        <w:t>Session</w:t>
      </w:r>
      <w:r>
        <w:t>机制</w:t>
      </w:r>
    </w:p>
    <w:p w:rsidR="001A7847" w:rsidRDefault="007D395D">
      <w:pPr>
        <w:pStyle w:val="5"/>
      </w:pPr>
      <w:r>
        <w:t xml:space="preserve">3.1 </w:t>
      </w:r>
      <w:r>
        <w:t>会话概述</w:t>
      </w:r>
    </w:p>
    <w:p w:rsidR="001A7847" w:rsidRDefault="007D395D">
      <w:pPr>
        <w:pStyle w:val="aa"/>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每个</w:t>
      </w:r>
      <w:r>
        <w:rPr>
          <w:rFonts w:ascii="Verdana" w:hAnsi="Verdana"/>
          <w:color w:val="000000"/>
          <w:sz w:val="20"/>
          <w:szCs w:val="20"/>
        </w:rPr>
        <w:t>ZooKeeper</w:t>
      </w:r>
      <w:r>
        <w:rPr>
          <w:rFonts w:ascii="Verdana" w:hAnsi="Verdana"/>
          <w:color w:val="000000"/>
          <w:sz w:val="20"/>
          <w:szCs w:val="20"/>
        </w:rPr>
        <w:t>客户端的配置中都包括集合体中服务器的列表。在启动时，客户端会尝试连接到列表中的一台服务器。如果连接失败，它会尝试连接另一台服务器，以此类推，直到成功与一</w:t>
      </w:r>
      <w:r>
        <w:rPr>
          <w:rFonts w:ascii="Verdana" w:hAnsi="Verdana"/>
          <w:color w:val="000000"/>
          <w:sz w:val="20"/>
          <w:szCs w:val="20"/>
        </w:rPr>
        <w:lastRenderedPageBreak/>
        <w:t>台服务器建立连接或因为所有</w:t>
      </w:r>
      <w:r>
        <w:rPr>
          <w:rFonts w:ascii="Verdana" w:hAnsi="Verdana"/>
          <w:color w:val="000000"/>
          <w:sz w:val="20"/>
          <w:szCs w:val="20"/>
        </w:rPr>
        <w:t>ZooKeeper</w:t>
      </w:r>
      <w:r>
        <w:rPr>
          <w:rFonts w:ascii="Verdana" w:hAnsi="Verdana"/>
          <w:color w:val="000000"/>
          <w:sz w:val="20"/>
          <w:szCs w:val="20"/>
        </w:rPr>
        <w:t>服务器都不可用而失败。</w:t>
      </w:r>
      <w:r>
        <w:rPr>
          <w:noProof/>
        </w:rPr>
        <w:drawing>
          <wp:inline distT="0" distB="0" distL="0" distR="0">
            <wp:extent cx="4876165" cy="369506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99"/>
                    <a:stretch>
                      <a:fillRect/>
                    </a:stretch>
                  </pic:blipFill>
                  <pic:spPr>
                    <a:xfrm>
                      <a:off x="0" y="0"/>
                      <a:ext cx="4876191" cy="3695238"/>
                    </a:xfrm>
                    <a:prstGeom prst="rect">
                      <a:avLst/>
                    </a:prstGeom>
                  </pic:spPr>
                </pic:pic>
              </a:graphicData>
            </a:graphic>
          </wp:inline>
        </w:drawing>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一旦客户端与一台</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服务器建立连接，这台服务器就会为该客户端创建一个新的会话。每个会话都会有一个</w:t>
      </w:r>
      <w:r>
        <w:rPr>
          <w:rFonts w:ascii="Verdana" w:eastAsia="宋体" w:hAnsi="Verdana" w:cs="宋体"/>
          <w:color w:val="0000FF"/>
          <w:kern w:val="0"/>
          <w:sz w:val="20"/>
          <w:szCs w:val="20"/>
        </w:rPr>
        <w:t>超时的时间设置，这个设置</w:t>
      </w:r>
      <w:r>
        <w:rPr>
          <w:rFonts w:ascii="Verdana" w:eastAsia="宋体" w:hAnsi="Verdana" w:cs="宋体"/>
          <w:color w:val="FF0000"/>
          <w:kern w:val="0"/>
          <w:sz w:val="20"/>
          <w:szCs w:val="20"/>
        </w:rPr>
        <w:t>由创建会话的应用</w:t>
      </w:r>
      <w:r>
        <w:rPr>
          <w:rFonts w:ascii="Verdana" w:eastAsia="宋体" w:hAnsi="Verdana" w:cs="宋体"/>
          <w:color w:val="0000FF"/>
          <w:kern w:val="0"/>
          <w:sz w:val="20"/>
          <w:szCs w:val="20"/>
        </w:rPr>
        <w:t>来设定。如果服务器在超时时间段内没有收到任何请求，则相应的会话会过期。一旦一个</w:t>
      </w:r>
      <w:r>
        <w:rPr>
          <w:rFonts w:ascii="Verdana" w:eastAsia="宋体" w:hAnsi="Verdana" w:cs="宋体"/>
          <w:color w:val="FF0000"/>
          <w:kern w:val="0"/>
          <w:sz w:val="20"/>
          <w:szCs w:val="20"/>
        </w:rPr>
        <w:t>会话已经过期，就</w:t>
      </w:r>
      <w:r>
        <w:rPr>
          <w:rFonts w:ascii="Verdana" w:eastAsia="宋体" w:hAnsi="Verdana" w:cs="宋体"/>
          <w:color w:val="0000FF"/>
          <w:kern w:val="0"/>
          <w:sz w:val="20"/>
          <w:szCs w:val="20"/>
        </w:rPr>
        <w:t>无法重新打开，并且任何与该会话相关联的短暂</w:t>
      </w:r>
      <w:r>
        <w:rPr>
          <w:rFonts w:ascii="Verdana" w:eastAsia="宋体" w:hAnsi="Verdana" w:cs="宋体"/>
          <w:color w:val="0000FF"/>
          <w:kern w:val="0"/>
          <w:sz w:val="20"/>
          <w:szCs w:val="20"/>
        </w:rPr>
        <w:t>znode</w:t>
      </w:r>
      <w:r>
        <w:rPr>
          <w:rFonts w:ascii="Verdana" w:eastAsia="宋体" w:hAnsi="Verdana" w:cs="宋体"/>
          <w:color w:val="0000FF"/>
          <w:kern w:val="0"/>
          <w:sz w:val="20"/>
          <w:szCs w:val="20"/>
        </w:rPr>
        <w:t>都会丢失。会话通常长期存在，而且会话过期是一种比较罕见的事件，但对应用来说，如何处理会话过期仍是非常重要的。</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只要一个会话空闲超过一定时间，都可以通过客户端发送</w:t>
      </w:r>
      <w:r>
        <w:rPr>
          <w:rFonts w:ascii="Verdana" w:eastAsia="宋体" w:hAnsi="Verdana" w:cs="宋体"/>
          <w:color w:val="000000"/>
          <w:kern w:val="0"/>
          <w:sz w:val="20"/>
          <w:szCs w:val="20"/>
        </w:rPr>
        <w:t>ping</w:t>
      </w:r>
      <w:r>
        <w:rPr>
          <w:rFonts w:ascii="Verdana" w:eastAsia="宋体" w:hAnsi="Verdana" w:cs="宋体"/>
          <w:color w:val="000000"/>
          <w:kern w:val="0"/>
          <w:sz w:val="20"/>
          <w:szCs w:val="20"/>
        </w:rPr>
        <w:t>请求（也称为心跳）保持会话不过期。</w:t>
      </w:r>
      <w:r>
        <w:rPr>
          <w:rFonts w:ascii="Verdana" w:eastAsia="宋体" w:hAnsi="Verdana" w:cs="宋体"/>
          <w:color w:val="000000"/>
          <w:kern w:val="0"/>
          <w:sz w:val="20"/>
          <w:szCs w:val="20"/>
        </w:rPr>
        <w:t>ping</w:t>
      </w:r>
      <w:r>
        <w:rPr>
          <w:rFonts w:ascii="Verdana" w:eastAsia="宋体" w:hAnsi="Verdana" w:cs="宋体"/>
          <w:color w:val="000000"/>
          <w:kern w:val="0"/>
          <w:sz w:val="20"/>
          <w:szCs w:val="20"/>
        </w:rPr>
        <w:t>请求由</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w:t>
      </w:r>
      <w:r>
        <w:rPr>
          <w:rFonts w:ascii="Verdana" w:eastAsia="宋体" w:hAnsi="Verdana" w:cs="宋体"/>
          <w:color w:val="0000FF"/>
          <w:kern w:val="0"/>
          <w:sz w:val="20"/>
          <w:szCs w:val="20"/>
        </w:rPr>
        <w:t>客户端库自动发送，因此在我们的代码中不需要考虑如何维护会话。这个时间长度的设置应当足够低，以便能档检测出服务器故障（由读超时体现），并且能够在会话超时的时间段内重新莲接到另外一台服务器。</w:t>
      </w:r>
    </w:p>
    <w:p w:rsidR="001A7847" w:rsidRDefault="007D395D">
      <w:pPr>
        <w:pStyle w:val="5"/>
      </w:pPr>
      <w:r>
        <w:t xml:space="preserve">3.2 </w:t>
      </w:r>
      <w:r>
        <w:t>故障切换</w:t>
      </w:r>
    </w:p>
    <w:p w:rsidR="001A7847" w:rsidRDefault="007D395D">
      <w:pPr>
        <w:pStyle w:val="aa"/>
        <w:shd w:val="clear" w:color="auto" w:fill="FFFFFF"/>
        <w:spacing w:before="150" w:beforeAutospacing="0" w:after="150" w:afterAutospacing="0"/>
        <w:rPr>
          <w:rFonts w:ascii="Verdana" w:hAnsi="Verdana"/>
          <w:color w:val="FF0000"/>
          <w:sz w:val="20"/>
          <w:szCs w:val="20"/>
          <w:shd w:val="clear" w:color="auto" w:fill="FFFFFF"/>
        </w:rPr>
      </w:pP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客户端可以自动地进行故障切换，切换至另一台</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服务器。</w:t>
      </w:r>
      <w:r>
        <w:rPr>
          <w:rStyle w:val="ac"/>
          <w:rFonts w:ascii="Verdana" w:hAnsi="Verdana"/>
          <w:color w:val="000000"/>
          <w:sz w:val="20"/>
          <w:szCs w:val="20"/>
          <w:shd w:val="clear" w:color="auto" w:fill="FFFFFF"/>
        </w:rPr>
        <w:t>并且关键的一点是</w:t>
      </w:r>
      <w:r>
        <w:rPr>
          <w:rFonts w:ascii="Verdana" w:hAnsi="Verdana"/>
          <w:color w:val="000000"/>
          <w:sz w:val="20"/>
          <w:szCs w:val="20"/>
          <w:shd w:val="clear" w:color="auto" w:fill="FFFFFF"/>
        </w:rPr>
        <w:t>，在另一台服务器接替故障服务器之后，所有的会话和相关的短暂</w:t>
      </w:r>
      <w:r>
        <w:rPr>
          <w:rFonts w:ascii="Verdana" w:hAnsi="Verdana"/>
          <w:color w:val="000000"/>
          <w:sz w:val="20"/>
          <w:szCs w:val="20"/>
          <w:shd w:val="clear" w:color="auto" w:fill="FFFFFF"/>
        </w:rPr>
        <w:t>Znode</w:t>
      </w:r>
      <w:r>
        <w:rPr>
          <w:rFonts w:ascii="Verdana" w:hAnsi="Verdana"/>
          <w:color w:val="000000"/>
          <w:sz w:val="20"/>
          <w:szCs w:val="20"/>
          <w:shd w:val="clear" w:color="auto" w:fill="FFFFFF"/>
        </w:rPr>
        <w:t>仍然是有效的。</w:t>
      </w:r>
      <w:r>
        <w:rPr>
          <w:rStyle w:val="ac"/>
          <w:rFonts w:ascii="Verdana" w:hAnsi="Verdana"/>
          <w:color w:val="000000"/>
          <w:sz w:val="20"/>
          <w:szCs w:val="20"/>
          <w:shd w:val="clear" w:color="auto" w:fill="FFFFFF"/>
        </w:rPr>
        <w:t>在故障切换过程中</w:t>
      </w:r>
      <w:r>
        <w:rPr>
          <w:rFonts w:ascii="Verdana" w:hAnsi="Verdana"/>
          <w:color w:val="000000"/>
          <w:sz w:val="20"/>
          <w:szCs w:val="20"/>
          <w:shd w:val="clear" w:color="auto" w:fill="FFFFFF"/>
        </w:rPr>
        <w:t>，应用程序将收到</w:t>
      </w:r>
      <w:r>
        <w:rPr>
          <w:rFonts w:ascii="Verdana" w:hAnsi="Verdana"/>
          <w:color w:val="0000FF"/>
          <w:sz w:val="20"/>
          <w:szCs w:val="20"/>
          <w:shd w:val="clear" w:color="auto" w:fill="FFFFFF"/>
        </w:rPr>
        <w:t>断开连接和连接至服务的</w:t>
      </w:r>
      <w:r>
        <w:rPr>
          <w:rFonts w:ascii="Verdana" w:hAnsi="Verdana"/>
          <w:color w:val="FF0000"/>
          <w:sz w:val="20"/>
          <w:szCs w:val="20"/>
          <w:shd w:val="clear" w:color="auto" w:fill="FFFFFF"/>
        </w:rPr>
        <w:t>通知。当</w:t>
      </w:r>
      <w:r>
        <w:rPr>
          <w:rStyle w:val="ac"/>
          <w:rFonts w:ascii="Verdana" w:hAnsi="Verdana"/>
          <w:color w:val="FF0000"/>
          <w:sz w:val="20"/>
          <w:szCs w:val="20"/>
          <w:shd w:val="clear" w:color="auto" w:fill="FFFFFF"/>
        </w:rPr>
        <w:t>客户端断开连接时</w:t>
      </w:r>
      <w:r>
        <w:rPr>
          <w:rFonts w:ascii="Verdana" w:hAnsi="Verdana"/>
          <w:color w:val="FF0000"/>
          <w:sz w:val="20"/>
          <w:szCs w:val="20"/>
          <w:shd w:val="clear" w:color="auto" w:fill="FFFFFF"/>
        </w:rPr>
        <w:t>，观察通知将无法发送；但是当客户端成功恢复连接后，这些延迟的通知会被发送。当然，在客户端重新连接至另一台服务器的过程中，如果应用程序试图执行一个操作，这个操作将会失败。这充分体现了在真实的</w:t>
      </w:r>
      <w:r>
        <w:rPr>
          <w:rFonts w:ascii="Verdana" w:hAnsi="Verdana"/>
          <w:color w:val="FF0000"/>
          <w:sz w:val="20"/>
          <w:szCs w:val="20"/>
          <w:shd w:val="clear" w:color="auto" w:fill="FFFFFF"/>
        </w:rPr>
        <w:t>ZooKeeper</w:t>
      </w:r>
      <w:r>
        <w:rPr>
          <w:rFonts w:ascii="Verdana" w:hAnsi="Verdana"/>
          <w:color w:val="FF0000"/>
          <w:sz w:val="20"/>
          <w:szCs w:val="20"/>
          <w:shd w:val="clear" w:color="auto" w:fill="FFFFFF"/>
        </w:rPr>
        <w:t>应用中处理连接丢失异常的重要性。</w:t>
      </w:r>
    </w:p>
    <w:p w:rsidR="001A7847" w:rsidRDefault="007D395D">
      <w:pPr>
        <w:pStyle w:val="4"/>
      </w:pPr>
      <w:r>
        <w:rPr>
          <w:rFonts w:hint="eastAsia"/>
        </w:rPr>
        <w:t>4</w:t>
      </w:r>
      <w:r>
        <w:t>、</w:t>
      </w:r>
      <w:r>
        <w:t>ZooKeeper</w:t>
      </w:r>
      <w:r>
        <w:t>实例状态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(1) ZooKeeper</w:t>
      </w:r>
      <w:r>
        <w:rPr>
          <w:rFonts w:ascii="Verdana" w:eastAsia="宋体" w:hAnsi="Verdana" w:cs="宋体"/>
          <w:b/>
          <w:bCs/>
          <w:color w:val="000000"/>
          <w:kern w:val="0"/>
          <w:sz w:val="20"/>
          <w:szCs w:val="20"/>
        </w:rPr>
        <w:t>状态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lastRenderedPageBreak/>
        <w:t>ZooKeeper</w:t>
      </w:r>
      <w:r>
        <w:rPr>
          <w:rFonts w:ascii="Verdana" w:eastAsia="宋体" w:hAnsi="Verdana" w:cs="宋体"/>
          <w:color w:val="000000"/>
          <w:kern w:val="0"/>
          <w:sz w:val="20"/>
          <w:szCs w:val="20"/>
        </w:rPr>
        <w:t>对象在其生命周期中会经历几种不同的状态。你可以在任何时刻通过</w:t>
      </w:r>
      <w:r>
        <w:rPr>
          <w:rFonts w:ascii="Verdana" w:eastAsia="宋体" w:hAnsi="Verdana" w:cs="宋体"/>
          <w:color w:val="7030A0"/>
          <w:kern w:val="0"/>
          <w:sz w:val="20"/>
          <w:szCs w:val="20"/>
        </w:rPr>
        <w:t>getState()</w:t>
      </w:r>
      <w:r>
        <w:rPr>
          <w:rFonts w:ascii="Verdana" w:eastAsia="宋体" w:hAnsi="Verdana" w:cs="宋体"/>
          <w:color w:val="7030A0"/>
          <w:kern w:val="0"/>
          <w:sz w:val="20"/>
          <w:szCs w:val="20"/>
        </w:rPr>
        <w:t>方法来</w:t>
      </w:r>
      <w:r>
        <w:rPr>
          <w:rFonts w:ascii="Verdana" w:eastAsia="宋体" w:hAnsi="Verdana" w:cs="宋体"/>
          <w:color w:val="FF0000"/>
          <w:kern w:val="0"/>
          <w:sz w:val="20"/>
          <w:szCs w:val="20"/>
        </w:rPr>
        <w:t>查询对象的状态：</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Verdana" w:eastAsia="宋体" w:hAnsi="Verdana" w:cs="宋体"/>
          <w:color w:val="000000"/>
          <w:kern w:val="0"/>
          <w:sz w:val="20"/>
          <w:szCs w:val="20"/>
        </w:rPr>
        <w:t>public</w:t>
      </w:r>
      <w:r>
        <w:rPr>
          <w:rFonts w:ascii="Verdana" w:eastAsia="宋体" w:hAnsi="Verdana" w:cs="宋体"/>
          <w:color w:val="0000FF"/>
          <w:kern w:val="0"/>
          <w:sz w:val="20"/>
          <w:szCs w:val="20"/>
        </w:rPr>
        <w:t> States</w:t>
      </w:r>
      <w:r>
        <w:rPr>
          <w:rFonts w:ascii="Verdana" w:eastAsia="宋体" w:hAnsi="Verdana" w:cs="宋体"/>
          <w:color w:val="7030A0"/>
          <w:kern w:val="0"/>
          <w:sz w:val="20"/>
          <w:szCs w:val="20"/>
        </w:rPr>
        <w:t> getState()</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FF"/>
          <w:kern w:val="0"/>
          <w:sz w:val="20"/>
          <w:szCs w:val="20"/>
        </w:rPr>
        <w:t>States</w:t>
      </w:r>
      <w:r>
        <w:rPr>
          <w:rFonts w:ascii="Verdana" w:eastAsia="宋体" w:hAnsi="Verdana" w:cs="宋体"/>
          <w:color w:val="0000FF"/>
          <w:kern w:val="0"/>
          <w:sz w:val="20"/>
          <w:szCs w:val="20"/>
        </w:rPr>
        <w:t>被定义成代表</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对象不同状态的枚举类型值（不管是什么枚举值，一个</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的实例在一个时刻只能处于一种状态）。在试图与</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服务</w:t>
      </w:r>
      <w:r>
        <w:rPr>
          <w:rFonts w:ascii="Verdana" w:eastAsia="宋体" w:hAnsi="Verdana" w:cs="宋体"/>
          <w:b/>
          <w:bCs/>
          <w:color w:val="0000FF"/>
          <w:kern w:val="0"/>
          <w:sz w:val="20"/>
          <w:szCs w:val="20"/>
        </w:rPr>
        <w:t>建立连接的过程中</w:t>
      </w:r>
      <w:r>
        <w:rPr>
          <w:rFonts w:ascii="Verdana" w:eastAsia="宋体" w:hAnsi="Verdana" w:cs="宋体"/>
          <w:color w:val="0000FF"/>
          <w:kern w:val="0"/>
          <w:sz w:val="20"/>
          <w:szCs w:val="20"/>
        </w:rPr>
        <w:t>，一个新建的</w:t>
      </w:r>
      <w:r>
        <w:rPr>
          <w:rFonts w:ascii="Verdana" w:eastAsia="宋体" w:hAnsi="Verdana" w:cs="宋体"/>
          <w:color w:val="0000FF"/>
          <w:kern w:val="0"/>
          <w:sz w:val="20"/>
          <w:szCs w:val="20"/>
        </w:rPr>
        <w:t>ZooKeeper</w:t>
      </w:r>
      <w:r>
        <w:rPr>
          <w:rFonts w:ascii="Verdana" w:eastAsia="宋体" w:hAnsi="Verdana" w:cs="宋体"/>
          <w:color w:val="0000FF"/>
          <w:kern w:val="0"/>
          <w:sz w:val="20"/>
          <w:szCs w:val="20"/>
        </w:rPr>
        <w:t>实例处于</w:t>
      </w:r>
      <w:r>
        <w:rPr>
          <w:rFonts w:ascii="Verdana" w:eastAsia="宋体" w:hAnsi="Verdana" w:cs="宋体"/>
          <w:color w:val="0000FF"/>
          <w:kern w:val="0"/>
          <w:sz w:val="20"/>
          <w:szCs w:val="20"/>
        </w:rPr>
        <w:t>CONNECTING</w:t>
      </w:r>
      <w:r>
        <w:rPr>
          <w:rFonts w:ascii="Verdana" w:eastAsia="宋体" w:hAnsi="Verdana" w:cs="宋体"/>
          <w:color w:val="0000FF"/>
          <w:kern w:val="0"/>
          <w:sz w:val="20"/>
          <w:szCs w:val="20"/>
        </w:rPr>
        <w:t>状态。一旦</w:t>
      </w:r>
      <w:r>
        <w:rPr>
          <w:rFonts w:ascii="Verdana" w:eastAsia="宋体" w:hAnsi="Verdana" w:cs="宋体"/>
          <w:b/>
          <w:bCs/>
          <w:color w:val="0000FF"/>
          <w:kern w:val="0"/>
          <w:sz w:val="20"/>
          <w:szCs w:val="20"/>
        </w:rPr>
        <w:t>建立连接</w:t>
      </w:r>
      <w:r>
        <w:rPr>
          <w:rFonts w:ascii="Verdana" w:eastAsia="宋体" w:hAnsi="Verdana" w:cs="宋体"/>
          <w:color w:val="0000FF"/>
          <w:kern w:val="0"/>
          <w:sz w:val="20"/>
          <w:szCs w:val="20"/>
        </w:rPr>
        <w:t>，它就会进入</w:t>
      </w:r>
      <w:r>
        <w:rPr>
          <w:rFonts w:ascii="Verdana" w:eastAsia="宋体" w:hAnsi="Verdana" w:cs="宋体"/>
          <w:color w:val="0000FF"/>
          <w:kern w:val="0"/>
          <w:sz w:val="20"/>
          <w:szCs w:val="20"/>
        </w:rPr>
        <w:t>CONNECTED</w:t>
      </w:r>
      <w:r>
        <w:rPr>
          <w:rFonts w:ascii="Verdana" w:eastAsia="宋体" w:hAnsi="Verdana" w:cs="宋体"/>
          <w:color w:val="0000FF"/>
          <w:kern w:val="0"/>
          <w:sz w:val="20"/>
          <w:szCs w:val="20"/>
        </w:rPr>
        <w:t>状态。</w:t>
      </w:r>
      <w:r>
        <w:rPr>
          <w:rFonts w:ascii="Verdana" w:eastAsia="宋体" w:hAnsi="Verdana" w:cs="宋体"/>
          <w:color w:val="0000FF"/>
          <w:kern w:val="0"/>
          <w:sz w:val="20"/>
          <w:szCs w:val="20"/>
        </w:rPr>
        <w:t> </w:t>
      </w:r>
    </w:p>
    <w:p w:rsidR="001A7847" w:rsidRDefault="007D395D">
      <w:pPr>
        <w:pStyle w:val="aa"/>
        <w:shd w:val="clear" w:color="auto" w:fill="FFFFFF"/>
        <w:spacing w:before="150" w:beforeAutospacing="0" w:after="150" w:afterAutospacing="0"/>
      </w:pPr>
      <w:r>
        <w:rPr>
          <w:noProof/>
        </w:rPr>
        <w:drawing>
          <wp:inline distT="0" distB="0" distL="0" distR="0">
            <wp:extent cx="4790440" cy="4552315"/>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600"/>
                    <a:stretch>
                      <a:fillRect/>
                    </a:stretch>
                  </pic:blipFill>
                  <pic:spPr>
                    <a:xfrm>
                      <a:off x="0" y="0"/>
                      <a:ext cx="4790477" cy="4552381"/>
                    </a:xfrm>
                    <a:prstGeom prst="rect">
                      <a:avLst/>
                    </a:prstGeom>
                  </pic:spPr>
                </pic:pic>
              </a:graphicData>
            </a:graphic>
          </wp:inline>
        </w:drawing>
      </w:r>
    </w:p>
    <w:p w:rsidR="001A7847" w:rsidRDefault="007D395D">
      <w:pPr>
        <w:pStyle w:val="aa"/>
        <w:shd w:val="clear" w:color="auto" w:fill="FFFFFF"/>
        <w:spacing w:before="150" w:beforeAutospacing="0" w:after="150" w:afterAutospacing="0"/>
        <w:rPr>
          <w:rFonts w:ascii="Verdana" w:hAnsi="Verdana"/>
          <w:color w:val="FF0000"/>
          <w:sz w:val="20"/>
          <w:szCs w:val="20"/>
          <w:shd w:val="clear" w:color="auto" w:fill="FFFFFF"/>
        </w:rPr>
      </w:pPr>
      <w:r>
        <w:rPr>
          <w:rFonts w:ascii="Verdana" w:hAnsi="Verdana"/>
          <w:color w:val="000000"/>
          <w:sz w:val="20"/>
          <w:szCs w:val="20"/>
          <w:shd w:val="clear" w:color="auto" w:fill="FFFFFF"/>
        </w:rPr>
        <w:t>通过注册观察对象，使用了</w:t>
      </w:r>
      <w:r>
        <w:rPr>
          <w:rFonts w:ascii="Verdana" w:hAnsi="Verdana"/>
          <w:color w:val="000000"/>
          <w:sz w:val="20"/>
          <w:szCs w:val="20"/>
          <w:shd w:val="clear" w:color="auto" w:fill="FFFFFF"/>
        </w:rPr>
        <w:t>ZooKeeper</w:t>
      </w:r>
      <w:r>
        <w:rPr>
          <w:rFonts w:ascii="Verdana" w:hAnsi="Verdana"/>
          <w:color w:val="000000"/>
          <w:sz w:val="20"/>
          <w:szCs w:val="20"/>
          <w:shd w:val="clear" w:color="auto" w:fill="FFFFFF"/>
        </w:rPr>
        <w:t>对象的客户端可以收到</w:t>
      </w:r>
      <w:r>
        <w:rPr>
          <w:rFonts w:ascii="Verdana" w:hAnsi="Verdana"/>
          <w:color w:val="FF0000"/>
          <w:sz w:val="20"/>
          <w:szCs w:val="20"/>
          <w:shd w:val="clear" w:color="auto" w:fill="FFFFFF"/>
        </w:rPr>
        <w:t>状态转换通知。在进入</w:t>
      </w:r>
      <w:r>
        <w:rPr>
          <w:rFonts w:ascii="Verdana" w:hAnsi="Verdana"/>
          <w:color w:val="FF0000"/>
          <w:sz w:val="20"/>
          <w:szCs w:val="20"/>
          <w:shd w:val="clear" w:color="auto" w:fill="FFFFFF"/>
        </w:rPr>
        <w:t>CONNECTED</w:t>
      </w:r>
      <w:r>
        <w:rPr>
          <w:rFonts w:ascii="Verdana" w:hAnsi="Verdana"/>
          <w:color w:val="FF0000"/>
          <w:sz w:val="20"/>
          <w:szCs w:val="20"/>
          <w:shd w:val="clear" w:color="auto" w:fill="FFFFFF"/>
        </w:rPr>
        <w:t>状态时，观察对象会收到一个</w:t>
      </w:r>
      <w:r>
        <w:rPr>
          <w:rFonts w:ascii="Verdana" w:hAnsi="Verdana"/>
          <w:color w:val="FF0000"/>
          <w:sz w:val="20"/>
          <w:szCs w:val="20"/>
          <w:shd w:val="clear" w:color="auto" w:fill="FFFFFF"/>
        </w:rPr>
        <w:t>WatchedEvent</w:t>
      </w:r>
      <w:r>
        <w:rPr>
          <w:rFonts w:ascii="Verdana" w:hAnsi="Verdana"/>
          <w:color w:val="FF0000"/>
          <w:sz w:val="20"/>
          <w:szCs w:val="20"/>
          <w:shd w:val="clear" w:color="auto" w:fill="FFFFFF"/>
        </w:rPr>
        <w:t>通知，其中</w:t>
      </w:r>
      <w:r>
        <w:rPr>
          <w:rFonts w:ascii="Verdana" w:hAnsi="Verdana"/>
          <w:color w:val="FF0000"/>
          <w:sz w:val="20"/>
          <w:szCs w:val="20"/>
          <w:shd w:val="clear" w:color="auto" w:fill="FFFFFF"/>
        </w:rPr>
        <w:t>KeeperState</w:t>
      </w:r>
      <w:r>
        <w:rPr>
          <w:rFonts w:ascii="Verdana" w:hAnsi="Verdana"/>
          <w:color w:val="FF0000"/>
          <w:sz w:val="20"/>
          <w:szCs w:val="20"/>
          <w:shd w:val="clear" w:color="auto" w:fill="FFFFFF"/>
        </w:rPr>
        <w:t>的值是</w:t>
      </w:r>
      <w:r>
        <w:rPr>
          <w:rFonts w:ascii="Verdana" w:hAnsi="Verdana"/>
          <w:color w:val="FF0000"/>
          <w:sz w:val="20"/>
          <w:szCs w:val="20"/>
          <w:shd w:val="clear" w:color="auto" w:fill="FFFFFF"/>
        </w:rPr>
        <w:t>SyncConnected</w:t>
      </w:r>
      <w:r>
        <w:rPr>
          <w:rFonts w:ascii="Verdana" w:hAnsi="Verdana"/>
          <w:color w:val="FF0000"/>
          <w:sz w:val="20"/>
          <w:szCs w:val="20"/>
          <w:shd w:val="clear" w:color="auto" w:fill="FFFFFF"/>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b/>
          <w:bCs/>
          <w:color w:val="000000"/>
          <w:kern w:val="0"/>
          <w:sz w:val="20"/>
          <w:szCs w:val="20"/>
        </w:rPr>
        <w:t>(2) Watch</w:t>
      </w:r>
      <w:r>
        <w:rPr>
          <w:rFonts w:ascii="Verdana" w:eastAsia="宋体" w:hAnsi="Verdana" w:cs="宋体"/>
          <w:b/>
          <w:bCs/>
          <w:color w:val="000000"/>
          <w:kern w:val="0"/>
          <w:sz w:val="20"/>
          <w:szCs w:val="20"/>
        </w:rPr>
        <w:t>与</w:t>
      </w:r>
      <w:r>
        <w:rPr>
          <w:rFonts w:ascii="Verdana" w:eastAsia="宋体" w:hAnsi="Verdana" w:cs="宋体"/>
          <w:b/>
          <w:bCs/>
          <w:color w:val="000000"/>
          <w:kern w:val="0"/>
          <w:sz w:val="20"/>
          <w:szCs w:val="20"/>
        </w:rPr>
        <w:t>ZooKeeper</w:t>
      </w:r>
      <w:r>
        <w:rPr>
          <w:rFonts w:ascii="Verdana" w:eastAsia="宋体" w:hAnsi="Verdana" w:cs="宋体"/>
          <w:b/>
          <w:bCs/>
          <w:color w:val="000000"/>
          <w:kern w:val="0"/>
          <w:sz w:val="20"/>
          <w:szCs w:val="20"/>
        </w:rPr>
        <w:t>状态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ZooKeeper</w:t>
      </w:r>
      <w:r>
        <w:rPr>
          <w:rFonts w:ascii="Verdana" w:eastAsia="宋体" w:hAnsi="Verdana" w:cs="宋体"/>
          <w:color w:val="000000"/>
          <w:kern w:val="0"/>
          <w:sz w:val="20"/>
          <w:szCs w:val="20"/>
        </w:rPr>
        <w:t>的观察对象肩负着双重责任：</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①</w:t>
      </w:r>
      <w:r>
        <w:rPr>
          <w:rFonts w:ascii="Verdana" w:eastAsia="宋体" w:hAnsi="Verdana" w:cs="宋体"/>
          <w:color w:val="000000"/>
          <w:kern w:val="0"/>
          <w:sz w:val="20"/>
          <w:szCs w:val="20"/>
        </w:rPr>
        <w:t> </w:t>
      </w:r>
      <w:r>
        <w:rPr>
          <w:rFonts w:ascii="Verdana" w:eastAsia="宋体" w:hAnsi="Verdana" w:cs="宋体"/>
          <w:color w:val="000000"/>
          <w:kern w:val="0"/>
          <w:sz w:val="20"/>
          <w:szCs w:val="20"/>
        </w:rPr>
        <w:t>可以用来获得</w:t>
      </w:r>
      <w:r>
        <w:rPr>
          <w:rFonts w:ascii="Verdana" w:eastAsia="宋体" w:hAnsi="Verdana" w:cs="宋体"/>
          <w:color w:val="FF0000"/>
          <w:kern w:val="0"/>
          <w:sz w:val="20"/>
          <w:szCs w:val="20"/>
        </w:rPr>
        <w:t>ZooKeeper</w:t>
      </w:r>
      <w:r>
        <w:rPr>
          <w:rFonts w:ascii="Verdana" w:eastAsia="宋体" w:hAnsi="Verdana" w:cs="宋体"/>
          <w:color w:val="FF0000"/>
          <w:kern w:val="0"/>
          <w:sz w:val="20"/>
          <w:szCs w:val="20"/>
        </w:rPr>
        <w:t>状态变化的相关通知；</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宋体" w:eastAsia="宋体" w:hAnsi="宋体" w:cs="宋体" w:hint="eastAsia"/>
          <w:b/>
          <w:bCs/>
          <w:color w:val="000000"/>
          <w:kern w:val="0"/>
          <w:sz w:val="20"/>
          <w:szCs w:val="20"/>
        </w:rPr>
        <w:t>②</w:t>
      </w:r>
      <w:r>
        <w:rPr>
          <w:rFonts w:ascii="Verdana" w:eastAsia="宋体" w:hAnsi="Verdana" w:cs="宋体"/>
          <w:color w:val="000000"/>
          <w:kern w:val="0"/>
          <w:sz w:val="20"/>
          <w:szCs w:val="20"/>
        </w:rPr>
        <w:t> </w:t>
      </w:r>
      <w:r>
        <w:rPr>
          <w:rFonts w:ascii="Verdana" w:eastAsia="宋体" w:hAnsi="Verdana" w:cs="宋体"/>
          <w:color w:val="000000"/>
          <w:kern w:val="0"/>
          <w:sz w:val="20"/>
          <w:szCs w:val="20"/>
        </w:rPr>
        <w:t>可以用来获得</w:t>
      </w:r>
      <w:r>
        <w:rPr>
          <w:rFonts w:ascii="Verdana" w:eastAsia="宋体" w:hAnsi="Verdana" w:cs="宋体"/>
          <w:color w:val="FF0000"/>
          <w:kern w:val="0"/>
          <w:sz w:val="20"/>
          <w:szCs w:val="20"/>
        </w:rPr>
        <w:t>Znode</w:t>
      </w:r>
      <w:r>
        <w:rPr>
          <w:rFonts w:ascii="Verdana" w:eastAsia="宋体" w:hAnsi="Verdana" w:cs="宋体"/>
          <w:color w:val="FF0000"/>
          <w:kern w:val="0"/>
          <w:sz w:val="20"/>
          <w:szCs w:val="20"/>
        </w:rPr>
        <w:t>变化的相关通知。</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监视</w:t>
      </w:r>
      <w:r>
        <w:rPr>
          <w:rFonts w:ascii="Verdana" w:eastAsia="宋体" w:hAnsi="Verdana" w:cs="宋体"/>
          <w:b/>
          <w:bCs/>
          <w:color w:val="000000"/>
          <w:kern w:val="0"/>
          <w:sz w:val="20"/>
          <w:szCs w:val="20"/>
        </w:rPr>
        <w:t>ZooKeeper</w:t>
      </w:r>
      <w:r>
        <w:rPr>
          <w:rFonts w:ascii="Verdana" w:eastAsia="宋体" w:hAnsi="Verdana" w:cs="宋体"/>
          <w:b/>
          <w:bCs/>
          <w:color w:val="000000"/>
          <w:kern w:val="0"/>
          <w:sz w:val="20"/>
          <w:szCs w:val="20"/>
        </w:rPr>
        <w:t>状态变化</w:t>
      </w:r>
      <w:r>
        <w:rPr>
          <w:rFonts w:ascii="Verdana" w:eastAsia="宋体" w:hAnsi="Verdana" w:cs="宋体"/>
          <w:color w:val="000000"/>
          <w:kern w:val="0"/>
          <w:sz w:val="20"/>
          <w:szCs w:val="20"/>
        </w:rPr>
        <w:t>：可以使用</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对象</w:t>
      </w:r>
      <w:r>
        <w:rPr>
          <w:rFonts w:ascii="Verdana" w:eastAsia="宋体" w:hAnsi="Verdana" w:cs="宋体"/>
          <w:color w:val="0000FF"/>
          <w:kern w:val="0"/>
          <w:sz w:val="20"/>
          <w:szCs w:val="20"/>
        </w:rPr>
        <w:t>默认构造函数的观察。</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监视</w:t>
      </w:r>
      <w:r>
        <w:rPr>
          <w:rFonts w:ascii="Verdana" w:eastAsia="宋体" w:hAnsi="Verdana" w:cs="宋体"/>
          <w:b/>
          <w:bCs/>
          <w:color w:val="000000"/>
          <w:kern w:val="0"/>
          <w:sz w:val="20"/>
          <w:szCs w:val="20"/>
        </w:rPr>
        <w:t>Znode</w:t>
      </w:r>
      <w:r>
        <w:rPr>
          <w:rFonts w:ascii="Verdana" w:eastAsia="宋体" w:hAnsi="Verdana" w:cs="宋体"/>
          <w:b/>
          <w:bCs/>
          <w:color w:val="000000"/>
          <w:kern w:val="0"/>
          <w:sz w:val="20"/>
          <w:szCs w:val="20"/>
        </w:rPr>
        <w:t>变化：</w:t>
      </w:r>
      <w:r>
        <w:rPr>
          <w:rFonts w:ascii="Verdana" w:eastAsia="宋体" w:hAnsi="Verdana" w:cs="宋体"/>
          <w:color w:val="000000"/>
          <w:kern w:val="0"/>
          <w:sz w:val="20"/>
          <w:szCs w:val="20"/>
        </w:rPr>
        <w:t>可以使用一个</w:t>
      </w:r>
      <w:r>
        <w:rPr>
          <w:rFonts w:ascii="Verdana" w:eastAsia="宋体" w:hAnsi="Verdana" w:cs="宋体"/>
          <w:color w:val="0000FF"/>
          <w:kern w:val="0"/>
          <w:sz w:val="20"/>
          <w:szCs w:val="20"/>
        </w:rPr>
        <w:t>专用的观察对象，将其传递给适当的读操作。也可以通过读操作中的布尔标识来设定是否共享使用默认的观察。</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lastRenderedPageBreak/>
        <w:t>ZooKeeper</w:t>
      </w:r>
      <w:r>
        <w:rPr>
          <w:rFonts w:ascii="Verdana" w:eastAsia="宋体" w:hAnsi="Verdana" w:cs="宋体"/>
          <w:color w:val="000000"/>
          <w:kern w:val="0"/>
          <w:sz w:val="20"/>
          <w:szCs w:val="20"/>
        </w:rPr>
        <w:t>实例可能失去或重新连接</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服务，在</w:t>
      </w:r>
      <w:r>
        <w:rPr>
          <w:rFonts w:ascii="Verdana" w:eastAsia="宋体" w:hAnsi="Verdana" w:cs="宋体"/>
          <w:color w:val="000000"/>
          <w:kern w:val="0"/>
          <w:sz w:val="20"/>
          <w:szCs w:val="20"/>
        </w:rPr>
        <w:t>CONNECTED</w:t>
      </w:r>
      <w:r>
        <w:rPr>
          <w:rFonts w:ascii="Verdana" w:eastAsia="宋体" w:hAnsi="Verdana" w:cs="宋体"/>
          <w:color w:val="000000"/>
          <w:kern w:val="0"/>
          <w:sz w:val="20"/>
          <w:szCs w:val="20"/>
        </w:rPr>
        <w:t>和</w:t>
      </w:r>
      <w:r>
        <w:rPr>
          <w:rFonts w:ascii="Verdana" w:eastAsia="宋体" w:hAnsi="Verdana" w:cs="宋体"/>
          <w:color w:val="000000"/>
          <w:kern w:val="0"/>
          <w:sz w:val="20"/>
          <w:szCs w:val="20"/>
        </w:rPr>
        <w:t>CONNECTING</w:t>
      </w:r>
      <w:r>
        <w:rPr>
          <w:rFonts w:ascii="Verdana" w:eastAsia="宋体" w:hAnsi="Verdana" w:cs="宋体"/>
          <w:color w:val="000000"/>
          <w:kern w:val="0"/>
          <w:sz w:val="20"/>
          <w:szCs w:val="20"/>
        </w:rPr>
        <w:t>状态中切换。如果连接断</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开，</w:t>
      </w:r>
      <w:r>
        <w:rPr>
          <w:rFonts w:ascii="Verdana" w:eastAsia="宋体" w:hAnsi="Verdana" w:cs="宋体"/>
          <w:color w:val="000000"/>
          <w:kern w:val="0"/>
          <w:sz w:val="20"/>
          <w:szCs w:val="20"/>
        </w:rPr>
        <w:t>watcher</w:t>
      </w:r>
      <w:r>
        <w:rPr>
          <w:rFonts w:ascii="Verdana" w:eastAsia="宋体" w:hAnsi="Verdana" w:cs="宋体"/>
          <w:color w:val="000000"/>
          <w:kern w:val="0"/>
          <w:sz w:val="20"/>
          <w:szCs w:val="20"/>
        </w:rPr>
        <w:t>得到一个</w:t>
      </w:r>
      <w:r>
        <w:rPr>
          <w:rFonts w:ascii="Verdana" w:eastAsia="宋体" w:hAnsi="Verdana" w:cs="宋体"/>
          <w:color w:val="000000"/>
          <w:kern w:val="0"/>
          <w:sz w:val="20"/>
          <w:szCs w:val="20"/>
        </w:rPr>
        <w:t>Disconnected</w:t>
      </w:r>
      <w:r>
        <w:rPr>
          <w:rFonts w:ascii="Verdana" w:eastAsia="宋体" w:hAnsi="Verdana" w:cs="宋体"/>
          <w:color w:val="000000"/>
          <w:kern w:val="0"/>
          <w:sz w:val="20"/>
          <w:szCs w:val="20"/>
        </w:rPr>
        <w:t>事件。学要注意的是，这些状态的迁移是由</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实例自己发起的，如果连接断开他将自动尝</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试自动连接。</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如果任何一个</w:t>
      </w:r>
      <w:r>
        <w:rPr>
          <w:rFonts w:ascii="Verdana" w:eastAsia="宋体" w:hAnsi="Verdana" w:cs="宋体"/>
          <w:color w:val="000000"/>
          <w:kern w:val="0"/>
          <w:sz w:val="20"/>
          <w:szCs w:val="20"/>
        </w:rPr>
        <w:t>close()</w:t>
      </w:r>
      <w:r>
        <w:rPr>
          <w:rFonts w:ascii="Verdana" w:eastAsia="宋体" w:hAnsi="Verdana" w:cs="宋体"/>
          <w:color w:val="000000"/>
          <w:kern w:val="0"/>
          <w:sz w:val="20"/>
          <w:szCs w:val="20"/>
        </w:rPr>
        <w:t>方法被调用，或是会话由</w:t>
      </w:r>
      <w:r>
        <w:rPr>
          <w:rFonts w:ascii="Verdana" w:eastAsia="宋体" w:hAnsi="Verdana" w:cs="宋体"/>
          <w:color w:val="000000"/>
          <w:kern w:val="0"/>
          <w:sz w:val="20"/>
          <w:szCs w:val="20"/>
        </w:rPr>
        <w:t>Expired</w:t>
      </w:r>
      <w:r>
        <w:rPr>
          <w:rFonts w:ascii="Verdana" w:eastAsia="宋体" w:hAnsi="Verdana" w:cs="宋体"/>
          <w:color w:val="000000"/>
          <w:kern w:val="0"/>
          <w:sz w:val="20"/>
          <w:szCs w:val="20"/>
        </w:rPr>
        <w:t>类型的</w:t>
      </w:r>
      <w:r>
        <w:rPr>
          <w:rFonts w:ascii="Verdana" w:eastAsia="宋体" w:hAnsi="Verdana" w:cs="宋体"/>
          <w:color w:val="000000"/>
          <w:kern w:val="0"/>
          <w:sz w:val="20"/>
          <w:szCs w:val="20"/>
        </w:rPr>
        <w:t>KeepState</w:t>
      </w:r>
      <w:r>
        <w:rPr>
          <w:rFonts w:ascii="Verdana" w:eastAsia="宋体" w:hAnsi="Verdana" w:cs="宋体"/>
          <w:color w:val="000000"/>
          <w:kern w:val="0"/>
          <w:sz w:val="20"/>
          <w:szCs w:val="20"/>
        </w:rPr>
        <w:t>提示过期时，</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可能会转变成第三种状态</w:t>
      </w:r>
      <w:r>
        <w:rPr>
          <w:rFonts w:ascii="Verdana" w:eastAsia="宋体" w:hAnsi="Verdana" w:cs="宋体"/>
          <w:color w:val="000000"/>
          <w:kern w:val="0"/>
          <w:sz w:val="20"/>
          <w:szCs w:val="20"/>
        </w:rPr>
        <w:t xml:space="preserve"> CLOSED</w:t>
      </w:r>
      <w:r>
        <w:rPr>
          <w:rFonts w:ascii="Verdana" w:eastAsia="宋体" w:hAnsi="Verdana" w:cs="宋体"/>
          <w:color w:val="000000"/>
          <w:kern w:val="0"/>
          <w:sz w:val="20"/>
          <w:szCs w:val="20"/>
        </w:rPr>
        <w:t>。一旦处于</w:t>
      </w:r>
      <w:r>
        <w:rPr>
          <w:rFonts w:ascii="Verdana" w:eastAsia="宋体" w:hAnsi="Verdana" w:cs="宋体"/>
          <w:color w:val="000000"/>
          <w:kern w:val="0"/>
          <w:sz w:val="20"/>
          <w:szCs w:val="20"/>
        </w:rPr>
        <w:t>CLOSED</w:t>
      </w:r>
      <w:r>
        <w:rPr>
          <w:rFonts w:ascii="Verdana" w:eastAsia="宋体" w:hAnsi="Verdana" w:cs="宋体"/>
          <w:color w:val="000000"/>
          <w:kern w:val="0"/>
          <w:sz w:val="20"/>
          <w:szCs w:val="20"/>
        </w:rPr>
        <w:t>状态，</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对象将不再是活动的了</w:t>
      </w:r>
      <w:r>
        <w:rPr>
          <w:rFonts w:ascii="Verdana" w:eastAsia="宋体" w:hAnsi="Verdana" w:cs="宋体"/>
          <w:color w:val="000000"/>
          <w:kern w:val="0"/>
          <w:sz w:val="20"/>
          <w:szCs w:val="20"/>
        </w:rPr>
        <w:t>(</w:t>
      </w:r>
      <w:r>
        <w:rPr>
          <w:rFonts w:ascii="Verdana" w:eastAsia="宋体" w:hAnsi="Verdana" w:cs="宋体"/>
          <w:color w:val="000000"/>
          <w:kern w:val="0"/>
          <w:sz w:val="20"/>
          <w:szCs w:val="20"/>
        </w:rPr>
        <w:t>可以使用</w:t>
      </w:r>
      <w:r>
        <w:rPr>
          <w:rFonts w:ascii="Verdana" w:eastAsia="宋体" w:hAnsi="Verdana" w:cs="宋体"/>
          <w:color w:val="000000"/>
          <w:kern w:val="0"/>
          <w:sz w:val="20"/>
          <w:szCs w:val="20"/>
        </w:rPr>
        <w:t>states</w:t>
      </w:r>
      <w:r>
        <w:rPr>
          <w:rFonts w:ascii="Verdana" w:eastAsia="宋体" w:hAnsi="Verdana" w:cs="宋体"/>
          <w:color w:val="000000"/>
          <w:kern w:val="0"/>
          <w:sz w:val="20"/>
          <w:szCs w:val="20"/>
        </w:rPr>
        <w:t>的</w:t>
      </w:r>
      <w:r>
        <w:rPr>
          <w:rFonts w:ascii="Verdana" w:eastAsia="宋体" w:hAnsi="Verdana" w:cs="宋体"/>
          <w:color w:val="000000"/>
          <w:kern w:val="0"/>
          <w:sz w:val="20"/>
          <w:szCs w:val="20"/>
        </w:rPr>
        <w:t>isActive()</w:t>
      </w:r>
      <w:r>
        <w:rPr>
          <w:rFonts w:ascii="Verdana" w:eastAsia="宋体" w:hAnsi="Verdana" w:cs="宋体"/>
          <w:color w:val="000000"/>
          <w:kern w:val="0"/>
          <w:sz w:val="20"/>
          <w:szCs w:val="20"/>
        </w:rPr>
        <w:t>方法进行测试</w:t>
      </w:r>
      <w:r>
        <w:rPr>
          <w:rFonts w:ascii="Verdana" w:eastAsia="宋体" w:hAnsi="Verdana" w:cs="宋体"/>
          <w:color w:val="000000"/>
          <w:kern w:val="0"/>
          <w:sz w:val="20"/>
          <w:szCs w:val="20"/>
        </w:rPr>
        <w:t>)</w:t>
      </w:r>
      <w:r>
        <w:rPr>
          <w:rFonts w:ascii="Verdana" w:eastAsia="宋体" w:hAnsi="Verdana" w:cs="宋体"/>
          <w:color w:val="000000"/>
          <w:kern w:val="0"/>
          <w:sz w:val="20"/>
          <w:szCs w:val="20"/>
        </w:rPr>
        <w:t>，而且不</w:t>
      </w:r>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能被重用。客户端必须建立一个新的</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实例才能重新连接到</w:t>
      </w:r>
      <w:r>
        <w:rPr>
          <w:rFonts w:ascii="Verdana" w:eastAsia="宋体" w:hAnsi="Verdana" w:cs="宋体"/>
          <w:color w:val="000000"/>
          <w:kern w:val="0"/>
          <w:sz w:val="20"/>
          <w:szCs w:val="20"/>
        </w:rPr>
        <w:t>ZooKeeper</w:t>
      </w:r>
      <w:r>
        <w:rPr>
          <w:rFonts w:ascii="Verdana" w:eastAsia="宋体" w:hAnsi="Verdana" w:cs="宋体"/>
          <w:color w:val="000000"/>
          <w:kern w:val="0"/>
          <w:sz w:val="20"/>
          <w:szCs w:val="20"/>
        </w:rPr>
        <w:t>服务。</w:t>
      </w:r>
    </w:p>
    <w:p w:rsidR="001A7847" w:rsidRDefault="003C5B7A">
      <w:pPr>
        <w:pStyle w:val="3"/>
      </w:pPr>
      <w:hyperlink r:id="rId601" w:history="1">
        <w:r w:rsidR="007D395D">
          <w:rPr>
            <w:rStyle w:val="af"/>
            <w:rFonts w:ascii="Verdana" w:hAnsi="Verdana"/>
            <w:color w:val="auto"/>
            <w:sz w:val="24"/>
            <w:szCs w:val="24"/>
            <w:u w:val="none"/>
          </w:rPr>
          <w:t>ZooKeeper</w:t>
        </w:r>
        <w:r w:rsidR="007D395D">
          <w:rPr>
            <w:rStyle w:val="af"/>
            <w:rFonts w:ascii="Verdana" w:hAnsi="Verdana"/>
            <w:color w:val="auto"/>
            <w:sz w:val="24"/>
            <w:szCs w:val="24"/>
            <w:u w:val="none"/>
          </w:rPr>
          <w:t>一致性原理</w:t>
        </w:r>
      </w:hyperlink>
    </w:p>
    <w:p w:rsidR="001A7847" w:rsidRDefault="007D395D">
      <w:pPr>
        <w:pStyle w:val="4"/>
        <w:rPr>
          <w:rFonts w:ascii="Verdana" w:hAnsi="Verdana"/>
        </w:rPr>
      </w:pPr>
      <w:r>
        <w:rPr>
          <w:rFonts w:hint="eastAsia"/>
        </w:rPr>
        <w:t>1</w:t>
      </w:r>
      <w:r>
        <w:rPr>
          <w:rFonts w:hint="eastAsia"/>
        </w:rPr>
        <w:t>、</w:t>
      </w:r>
      <w:r>
        <w:rPr>
          <w:rFonts w:hint="eastAsia"/>
        </w:rPr>
        <w:t xml:space="preserve">ZooKeeper </w:t>
      </w:r>
      <w:r>
        <w:rPr>
          <w:rFonts w:hint="eastAsia"/>
        </w:rPr>
        <w:t>的实现</w:t>
      </w:r>
    </w:p>
    <w:p w:rsidR="001A7847" w:rsidRDefault="007D395D">
      <w:pPr>
        <w:pStyle w:val="5"/>
        <w:rPr>
          <w:rFonts w:ascii="Verdana" w:hAnsi="Verdana"/>
        </w:rPr>
      </w:pPr>
      <w:r>
        <w:rPr>
          <w:rFonts w:hint="eastAsia"/>
        </w:rPr>
        <w:t>1.1 ZooKeeper</w:t>
      </w:r>
      <w:r>
        <w:rPr>
          <w:rFonts w:hint="eastAsia"/>
        </w:rPr>
        <w:t>处理单点故障</w:t>
      </w:r>
    </w:p>
    <w:p w:rsidR="001A7847" w:rsidRDefault="007D395D">
      <w:r>
        <w:rPr>
          <w:rFonts w:hint="eastAsia"/>
        </w:rPr>
        <w:t>我们知道可以通过</w:t>
      </w:r>
      <w:r>
        <w:rPr>
          <w:rFonts w:hint="eastAsia"/>
        </w:rPr>
        <w:t>ZooKeeper</w:t>
      </w:r>
      <w:r>
        <w:rPr>
          <w:rFonts w:hint="eastAsia"/>
        </w:rPr>
        <w:t>对分布式系统进行</w:t>
      </w:r>
      <w:r>
        <w:rPr>
          <w:rFonts w:hint="eastAsia"/>
        </w:rPr>
        <w:t>Master</w:t>
      </w:r>
      <w:r>
        <w:rPr>
          <w:rFonts w:hint="eastAsia"/>
        </w:rPr>
        <w:t>选举，来解决分布式系统的单点故障，如图所示。</w:t>
      </w:r>
      <w:r>
        <w:rPr>
          <w:noProof/>
        </w:rPr>
        <w:drawing>
          <wp:inline distT="0" distB="0" distL="0" distR="0">
            <wp:extent cx="5274310" cy="48101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602"/>
                    <a:stretch>
                      <a:fillRect/>
                    </a:stretch>
                  </pic:blipFill>
                  <pic:spPr>
                    <a:xfrm>
                      <a:off x="0" y="0"/>
                      <a:ext cx="5274310" cy="4810366"/>
                    </a:xfrm>
                    <a:prstGeom prst="rect">
                      <a:avLst/>
                    </a:prstGeom>
                  </pic:spPr>
                </pic:pic>
              </a:graphicData>
            </a:graphic>
          </wp:inline>
        </w:drawing>
      </w:r>
    </w:p>
    <w:p w:rsidR="001A7847" w:rsidRDefault="001A7847"/>
    <w:p w:rsidR="001A7847" w:rsidRDefault="007D395D">
      <w:pPr>
        <w:rPr>
          <w:color w:val="0000FF"/>
          <w:shd w:val="clear" w:color="auto" w:fill="FFFFFF"/>
        </w:rPr>
      </w:pPr>
      <w:r>
        <w:rPr>
          <w:rFonts w:hint="eastAsia"/>
          <w:shd w:val="clear" w:color="auto" w:fill="FFFFFF"/>
        </w:rPr>
        <w:lastRenderedPageBreak/>
        <w:t>那么我们继续分析一下，</w:t>
      </w:r>
      <w:r>
        <w:rPr>
          <w:rFonts w:hint="eastAsia"/>
          <w:shd w:val="clear" w:color="auto" w:fill="FFFFFF"/>
        </w:rPr>
        <w:t>ZooKeeper</w:t>
      </w:r>
      <w:r>
        <w:rPr>
          <w:rFonts w:hint="eastAsia"/>
          <w:shd w:val="clear" w:color="auto" w:fill="FFFFFF"/>
        </w:rPr>
        <w:t>通过</w:t>
      </w:r>
      <w:r>
        <w:rPr>
          <w:rFonts w:hint="eastAsia"/>
          <w:shd w:val="clear" w:color="auto" w:fill="FFFFFF"/>
        </w:rPr>
        <w:t>Master</w:t>
      </w:r>
      <w:r>
        <w:rPr>
          <w:rFonts w:hint="eastAsia"/>
          <w:shd w:val="clear" w:color="auto" w:fill="FFFFFF"/>
        </w:rPr>
        <w:t>选举来帮助分布式系统解决</w:t>
      </w:r>
      <w:r>
        <w:rPr>
          <w:rStyle w:val="ac"/>
          <w:rFonts w:ascii="微软雅黑" w:eastAsia="微软雅黑" w:hAnsi="微软雅黑" w:hint="eastAsia"/>
          <w:color w:val="000000"/>
          <w:sz w:val="20"/>
          <w:szCs w:val="20"/>
          <w:shd w:val="clear" w:color="auto" w:fill="FFFFFF"/>
        </w:rPr>
        <w:t>单点故障</w:t>
      </w:r>
      <w:r>
        <w:rPr>
          <w:rFonts w:hint="eastAsia"/>
          <w:shd w:val="clear" w:color="auto" w:fill="FFFFFF"/>
        </w:rPr>
        <w:t>，</w:t>
      </w:r>
      <w:r>
        <w:rPr>
          <w:rFonts w:hint="eastAsia"/>
          <w:shd w:val="clear" w:color="auto" w:fill="FFFFFF"/>
        </w:rPr>
        <w:t xml:space="preserve"> </w:t>
      </w:r>
      <w:r>
        <w:rPr>
          <w:rFonts w:hint="eastAsia"/>
          <w:shd w:val="clear" w:color="auto" w:fill="FFFFFF"/>
        </w:rPr>
        <w:t>保证该系统中每时每刻只有一个</w:t>
      </w:r>
      <w:r>
        <w:rPr>
          <w:rFonts w:hint="eastAsia"/>
          <w:shd w:val="clear" w:color="auto" w:fill="FFFFFF"/>
        </w:rPr>
        <w:t>Master</w:t>
      </w:r>
      <w:r>
        <w:rPr>
          <w:rFonts w:hint="eastAsia"/>
          <w:shd w:val="clear" w:color="auto" w:fill="FFFFFF"/>
        </w:rPr>
        <w:t>为分布式系统提供服务。也就是说分布式的单点问题交给了</w:t>
      </w:r>
      <w:r>
        <w:rPr>
          <w:rFonts w:hint="eastAsia"/>
          <w:shd w:val="clear" w:color="auto" w:fill="FFFFFF"/>
        </w:rPr>
        <w:t>ZooKeeper</w:t>
      </w:r>
      <w:r>
        <w:rPr>
          <w:rFonts w:hint="eastAsia"/>
          <w:shd w:val="clear" w:color="auto" w:fill="FFFFFF"/>
        </w:rPr>
        <w:t>来处理，不知道大家此时有没有发现一</w:t>
      </w:r>
      <w:r>
        <w:rPr>
          <w:rFonts w:hint="eastAsia"/>
          <w:shd w:val="clear" w:color="auto" w:fill="FFFFFF"/>
        </w:rPr>
        <w:t xml:space="preserve"> </w:t>
      </w:r>
      <w:r>
        <w:rPr>
          <w:rFonts w:hint="eastAsia"/>
          <w:shd w:val="clear" w:color="auto" w:fill="FFFFFF"/>
        </w:rPr>
        <w:t>个问题——</w:t>
      </w:r>
      <w:r>
        <w:rPr>
          <w:rFonts w:hint="eastAsia"/>
          <w:shd w:val="clear" w:color="auto" w:fill="FFFFFF"/>
        </w:rPr>
        <w:t>"</w:t>
      </w:r>
      <w:r>
        <w:rPr>
          <w:rFonts w:hint="eastAsia"/>
          <w:shd w:val="clear" w:color="auto" w:fill="FFFFFF"/>
        </w:rPr>
        <w:t>故障转移到了</w:t>
      </w:r>
      <w:r>
        <w:rPr>
          <w:rFonts w:hint="eastAsia"/>
          <w:shd w:val="clear" w:color="auto" w:fill="FFFFFF"/>
        </w:rPr>
        <w:t>ZooKeeper</w:t>
      </w:r>
      <w:r>
        <w:rPr>
          <w:rFonts w:hint="eastAsia"/>
          <w:shd w:val="clear" w:color="auto" w:fill="FFFFFF"/>
        </w:rPr>
        <w:t>身上</w:t>
      </w:r>
      <w:r>
        <w:rPr>
          <w:rFonts w:hint="eastAsia"/>
          <w:shd w:val="clear" w:color="auto" w:fill="FFFFFF"/>
        </w:rPr>
        <w:t>"</w:t>
      </w:r>
      <w:r>
        <w:rPr>
          <w:rFonts w:hint="eastAsia"/>
          <w:shd w:val="clear" w:color="auto" w:fill="FFFFFF"/>
        </w:rPr>
        <w:t>。大家看一下图就会发现，如果我们的</w:t>
      </w:r>
      <w:r>
        <w:rPr>
          <w:rFonts w:hint="eastAsia"/>
          <w:shd w:val="clear" w:color="auto" w:fill="FFFFFF"/>
        </w:rPr>
        <w:t>ZooKeeper</w:t>
      </w:r>
      <w:r>
        <w:rPr>
          <w:rFonts w:hint="eastAsia"/>
          <w:shd w:val="clear" w:color="auto" w:fill="FFFFFF"/>
        </w:rPr>
        <w:t>只用一台机器来提供服务，若这台机器挂了，那么</w:t>
      </w:r>
      <w:r>
        <w:rPr>
          <w:rFonts w:hint="eastAsia"/>
          <w:shd w:val="clear" w:color="auto" w:fill="FFFFFF"/>
        </w:rPr>
        <w:t xml:space="preserve"> </w:t>
      </w:r>
      <w:r>
        <w:rPr>
          <w:rFonts w:hint="eastAsia"/>
          <w:shd w:val="clear" w:color="auto" w:fill="FFFFFF"/>
        </w:rPr>
        <w:t>该分布式系统就直接变成双</w:t>
      </w:r>
      <w:r>
        <w:rPr>
          <w:rFonts w:hint="eastAsia"/>
          <w:shd w:val="clear" w:color="auto" w:fill="FFFFFF"/>
        </w:rPr>
        <w:t>Master</w:t>
      </w:r>
      <w:r>
        <w:rPr>
          <w:rFonts w:hint="eastAsia"/>
          <w:shd w:val="clear" w:color="auto" w:fill="FFFFFF"/>
        </w:rPr>
        <w:t>模式了，那么我们在分布式系统中引入</w:t>
      </w:r>
      <w:r>
        <w:rPr>
          <w:rFonts w:hint="eastAsia"/>
          <w:shd w:val="clear" w:color="auto" w:fill="FFFFFF"/>
        </w:rPr>
        <w:t>ZooKeeper</w:t>
      </w:r>
      <w:r>
        <w:rPr>
          <w:rFonts w:hint="eastAsia"/>
          <w:shd w:val="clear" w:color="auto" w:fill="FFFFFF"/>
        </w:rPr>
        <w:t>也就失去了意义。那么这也就意味着，</w:t>
      </w:r>
      <w:r>
        <w:rPr>
          <w:rFonts w:hint="eastAsia"/>
          <w:shd w:val="clear" w:color="auto" w:fill="FFFFFF"/>
        </w:rPr>
        <w:t>ZooKeeper</w:t>
      </w:r>
      <w:r>
        <w:rPr>
          <w:rFonts w:hint="eastAsia"/>
          <w:shd w:val="clear" w:color="auto" w:fill="FFFFFF"/>
        </w:rPr>
        <w:t>在其</w:t>
      </w:r>
      <w:r>
        <w:rPr>
          <w:rStyle w:val="ac"/>
          <w:rFonts w:ascii="微软雅黑" w:eastAsia="微软雅黑" w:hAnsi="微软雅黑" w:hint="eastAsia"/>
          <w:color w:val="000000"/>
          <w:sz w:val="20"/>
          <w:szCs w:val="20"/>
          <w:shd w:val="clear" w:color="auto" w:fill="FFFFFF"/>
        </w:rPr>
        <w:t>实现的过程</w:t>
      </w:r>
      <w:r>
        <w:rPr>
          <w:rFonts w:hint="eastAsia"/>
          <w:shd w:val="clear" w:color="auto" w:fill="FFFFFF"/>
        </w:rPr>
        <w:t>中要做一些</w:t>
      </w:r>
      <w:r>
        <w:rPr>
          <w:rFonts w:hint="eastAsia"/>
          <w:color w:val="0000FF"/>
          <w:shd w:val="clear" w:color="auto" w:fill="FFFFFF"/>
        </w:rPr>
        <w:t>可用性和恢复性的保证。这样才能让我们放心的以</w:t>
      </w:r>
      <w:r>
        <w:rPr>
          <w:rFonts w:hint="eastAsia"/>
          <w:color w:val="0000FF"/>
          <w:shd w:val="clear" w:color="auto" w:fill="FFFFFF"/>
        </w:rPr>
        <w:t>ZooKeeper</w:t>
      </w:r>
      <w:r>
        <w:rPr>
          <w:rFonts w:hint="eastAsia"/>
          <w:color w:val="0000FF"/>
          <w:shd w:val="clear" w:color="auto" w:fill="FFFFFF"/>
        </w:rPr>
        <w:t>为起点来构建我们的分布式系统，来达到节省成本和减少</w:t>
      </w:r>
      <w:r>
        <w:rPr>
          <w:rFonts w:hint="eastAsia"/>
          <w:color w:val="0000FF"/>
          <w:shd w:val="clear" w:color="auto" w:fill="FFFFFF"/>
        </w:rPr>
        <w:t>bug</w:t>
      </w:r>
      <w:r>
        <w:rPr>
          <w:rFonts w:hint="eastAsia"/>
          <w:color w:val="0000FF"/>
          <w:shd w:val="clear" w:color="auto" w:fill="FFFFFF"/>
        </w:rPr>
        <w:t>的目的。</w:t>
      </w:r>
    </w:p>
    <w:p w:rsidR="001A7847" w:rsidRDefault="001A7847">
      <w:pPr>
        <w:rPr>
          <w:color w:val="0000FF"/>
          <w:shd w:val="clear" w:color="auto" w:fill="FFFFFF"/>
        </w:rPr>
      </w:pPr>
    </w:p>
    <w:p w:rsidR="001A7847" w:rsidRDefault="007D395D">
      <w:pPr>
        <w:pStyle w:val="5"/>
        <w:rPr>
          <w:rFonts w:ascii="Verdana" w:hAnsi="Verdana"/>
        </w:rPr>
      </w:pPr>
      <w:r>
        <w:rPr>
          <w:rFonts w:hint="eastAsia"/>
        </w:rPr>
        <w:t>1.2 ZooKeeper</w:t>
      </w:r>
      <w:r>
        <w:rPr>
          <w:rFonts w:hint="eastAsia"/>
        </w:rPr>
        <w:t>运行模式</w:t>
      </w:r>
    </w:p>
    <w:p w:rsidR="001A7847" w:rsidRDefault="007D395D">
      <w:pPr>
        <w:rPr>
          <w:shd w:val="clear" w:color="auto" w:fill="FFFFFF"/>
        </w:rPr>
      </w:pPr>
      <w:r>
        <w:rPr>
          <w:rFonts w:hint="eastAsia"/>
          <w:color w:val="000000"/>
          <w:shd w:val="clear" w:color="auto" w:fill="FFFFFF"/>
        </w:rPr>
        <w:t>ZooKeeper</w:t>
      </w:r>
      <w:r>
        <w:rPr>
          <w:rFonts w:hint="eastAsia"/>
          <w:color w:val="000000"/>
          <w:shd w:val="clear" w:color="auto" w:fill="FFFFFF"/>
        </w:rPr>
        <w:t>服务有两种不同的运行模式。一种是</w:t>
      </w:r>
      <w:r>
        <w:rPr>
          <w:rFonts w:hint="eastAsia"/>
          <w:color w:val="000000"/>
          <w:shd w:val="clear" w:color="auto" w:fill="FFFFFF"/>
        </w:rPr>
        <w:t>"</w:t>
      </w:r>
      <w:r>
        <w:rPr>
          <w:rStyle w:val="ac"/>
          <w:rFonts w:ascii="微软雅黑" w:eastAsia="微软雅黑" w:hAnsi="微软雅黑" w:hint="eastAsia"/>
          <w:color w:val="000000"/>
          <w:sz w:val="20"/>
          <w:szCs w:val="20"/>
          <w:shd w:val="clear" w:color="auto" w:fill="FFFFFF"/>
        </w:rPr>
        <w:t>独立模式</w:t>
      </w:r>
      <w:r>
        <w:rPr>
          <w:rFonts w:hint="eastAsia"/>
          <w:color w:val="000000"/>
          <w:shd w:val="clear" w:color="auto" w:fill="FFFFFF"/>
        </w:rPr>
        <w:t>"(</w:t>
      </w:r>
      <w:r>
        <w:rPr>
          <w:rFonts w:hint="eastAsia"/>
          <w:shd w:val="clear" w:color="auto" w:fill="FFFFFF"/>
        </w:rPr>
        <w:t>standalone mode)</w:t>
      </w:r>
      <w:r>
        <w:rPr>
          <w:rFonts w:hint="eastAsia"/>
          <w:shd w:val="clear" w:color="auto" w:fill="FFFFFF"/>
        </w:rPr>
        <w:t>，即只有一个</w:t>
      </w:r>
      <w:r>
        <w:rPr>
          <w:rFonts w:hint="eastAsia"/>
          <w:shd w:val="clear" w:color="auto" w:fill="FFFFFF"/>
        </w:rPr>
        <w:t>ZooKeeper</w:t>
      </w:r>
      <w:r>
        <w:rPr>
          <w:rFonts w:hint="eastAsia"/>
          <w:shd w:val="clear" w:color="auto" w:fill="FFFFFF"/>
        </w:rPr>
        <w:t>服务器。这种模式较为简单，比较适合于测试环境，甚至可以在单元测试中采用，但是不能保证</w:t>
      </w:r>
      <w:r>
        <w:rPr>
          <w:rFonts w:hint="eastAsia"/>
          <w:color w:val="FF0000"/>
          <w:shd w:val="clear" w:color="auto" w:fill="FFFFFF"/>
        </w:rPr>
        <w:t>高可用性和恢复性。在生产环境中的</w:t>
      </w:r>
      <w:r>
        <w:rPr>
          <w:rFonts w:hint="eastAsia"/>
          <w:color w:val="FF0000"/>
          <w:shd w:val="clear" w:color="auto" w:fill="FFFFFF"/>
        </w:rPr>
        <w:t>ZooKeeper</w:t>
      </w:r>
      <w:r>
        <w:rPr>
          <w:rFonts w:hint="eastAsia"/>
          <w:color w:val="FF0000"/>
          <w:shd w:val="clear" w:color="auto" w:fill="FFFFFF"/>
        </w:rPr>
        <w:t>通常以</w:t>
      </w:r>
      <w:r>
        <w:rPr>
          <w:rFonts w:hint="eastAsia"/>
          <w:color w:val="FF0000"/>
          <w:shd w:val="clear" w:color="auto" w:fill="FFFFFF"/>
        </w:rPr>
        <w:t>"</w:t>
      </w:r>
      <w:r>
        <w:rPr>
          <w:rStyle w:val="ac"/>
          <w:rFonts w:ascii="微软雅黑" w:eastAsia="微软雅黑" w:hAnsi="微软雅黑" w:hint="eastAsia"/>
          <w:color w:val="FF0000"/>
          <w:sz w:val="20"/>
          <w:szCs w:val="20"/>
          <w:shd w:val="clear" w:color="auto" w:fill="FFFFFF"/>
        </w:rPr>
        <w:t>复制模式</w:t>
      </w:r>
      <w:r>
        <w:rPr>
          <w:rFonts w:hint="eastAsia"/>
          <w:color w:val="FF0000"/>
          <w:shd w:val="clear" w:color="auto" w:fill="FFFFFF"/>
        </w:rPr>
        <w:t>"(</w:t>
      </w:r>
      <w:r>
        <w:rPr>
          <w:rFonts w:hint="eastAsia"/>
          <w:shd w:val="clear" w:color="auto" w:fill="FFFFFF"/>
        </w:rPr>
        <w:t>replicated mode)</w:t>
      </w:r>
      <w:r>
        <w:rPr>
          <w:rFonts w:hint="eastAsia"/>
          <w:shd w:val="clear" w:color="auto" w:fill="FFFFFF"/>
        </w:rPr>
        <w:t>运行于一个计算机集群上，这个计算机集群被称为一个</w:t>
      </w:r>
      <w:r>
        <w:rPr>
          <w:rFonts w:hint="eastAsia"/>
          <w:shd w:val="clear" w:color="auto" w:fill="FFFFFF"/>
        </w:rPr>
        <w:t>"</w:t>
      </w:r>
      <w:r>
        <w:rPr>
          <w:rStyle w:val="ac"/>
          <w:rFonts w:ascii="微软雅黑" w:eastAsia="微软雅黑" w:hAnsi="微软雅黑" w:hint="eastAsia"/>
          <w:color w:val="0000FF"/>
          <w:sz w:val="20"/>
          <w:szCs w:val="20"/>
          <w:shd w:val="clear" w:color="auto" w:fill="FFFFFF"/>
        </w:rPr>
        <w:t>集合体</w:t>
      </w:r>
      <w:r>
        <w:rPr>
          <w:rFonts w:hint="eastAsia"/>
          <w:shd w:val="clear" w:color="auto" w:fill="FFFFFF"/>
        </w:rPr>
        <w:t>"(ensemble)</w:t>
      </w:r>
      <w:r>
        <w:rPr>
          <w:rFonts w:hint="eastAsia"/>
          <w:shd w:val="clear" w:color="auto" w:fill="FFFFFF"/>
        </w:rPr>
        <w:t>。</w:t>
      </w:r>
    </w:p>
    <w:p w:rsidR="001A7847" w:rsidRDefault="001A7847">
      <w:pPr>
        <w:rPr>
          <w:shd w:val="clear" w:color="auto" w:fill="FFFFFF"/>
        </w:rPr>
      </w:pPr>
    </w:p>
    <w:p w:rsidR="001A7847" w:rsidRDefault="007D395D">
      <w:r>
        <w:rPr>
          <w:noProof/>
        </w:rPr>
        <w:drawing>
          <wp:inline distT="0" distB="0" distL="0" distR="0">
            <wp:extent cx="5274310" cy="390652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03"/>
                    <a:stretch>
                      <a:fillRect/>
                    </a:stretch>
                  </pic:blipFill>
                  <pic:spPr>
                    <a:xfrm>
                      <a:off x="0" y="0"/>
                      <a:ext cx="5274310" cy="3906896"/>
                    </a:xfrm>
                    <a:prstGeom prst="rect">
                      <a:avLst/>
                    </a:prstGeom>
                  </pic:spPr>
                </pic:pic>
              </a:graphicData>
            </a:graphic>
          </wp:inline>
        </w:drawing>
      </w:r>
    </w:p>
    <w:p w:rsidR="001A7847" w:rsidRDefault="007D395D">
      <w:pPr>
        <w:rPr>
          <w:rFonts w:ascii="Verdana" w:hAnsi="Verdana"/>
          <w:color w:val="000000"/>
        </w:rPr>
      </w:pPr>
      <w:r>
        <w:rPr>
          <w:rFonts w:hint="eastAsia"/>
          <w:color w:val="000000"/>
        </w:rPr>
        <w:t>ZooKeeper</w:t>
      </w:r>
      <w:r>
        <w:rPr>
          <w:rFonts w:hint="eastAsia"/>
          <w:color w:val="000000"/>
        </w:rPr>
        <w:t>通过</w:t>
      </w:r>
      <w:r>
        <w:rPr>
          <w:rStyle w:val="ac"/>
          <w:rFonts w:ascii="微软雅黑" w:eastAsia="微软雅黑" w:hAnsi="微软雅黑" w:hint="eastAsia"/>
          <w:color w:val="FF0000"/>
          <w:sz w:val="20"/>
          <w:szCs w:val="20"/>
        </w:rPr>
        <w:t>复制</w:t>
      </w:r>
      <w:r>
        <w:rPr>
          <w:rFonts w:hint="eastAsia"/>
        </w:rPr>
        <w:t>来实现</w:t>
      </w:r>
      <w:r>
        <w:rPr>
          <w:rFonts w:hint="eastAsia"/>
          <w:color w:val="0000FF"/>
        </w:rPr>
        <w:t>高可用性，只要集合体中</w:t>
      </w:r>
      <w:r>
        <w:rPr>
          <w:rStyle w:val="ac"/>
          <w:rFonts w:ascii="微软雅黑" w:eastAsia="微软雅黑" w:hAnsi="微软雅黑" w:hint="eastAsia"/>
          <w:color w:val="FF0000"/>
          <w:sz w:val="20"/>
          <w:szCs w:val="20"/>
        </w:rPr>
        <w:t>半数以上</w:t>
      </w:r>
      <w:r>
        <w:rPr>
          <w:rFonts w:hint="eastAsia"/>
        </w:rPr>
        <w:t>的机器处于可用状态，它就能</w:t>
      </w:r>
      <w:r>
        <w:rPr>
          <w:rFonts w:hint="eastAsia"/>
        </w:rPr>
        <w:lastRenderedPageBreak/>
        <w:t>够提供服务。例如，在一个有</w:t>
      </w:r>
      <w:r>
        <w:rPr>
          <w:rFonts w:hint="eastAsia"/>
        </w:rPr>
        <w:t>5</w:t>
      </w:r>
      <w:r>
        <w:rPr>
          <w:rFonts w:hint="eastAsia"/>
        </w:rPr>
        <w:t>个节点的集合体中，每个</w:t>
      </w:r>
      <w:r>
        <w:rPr>
          <w:rFonts w:hint="eastAsia"/>
        </w:rPr>
        <w:t>Follower</w:t>
      </w:r>
      <w:r>
        <w:rPr>
          <w:rFonts w:hint="eastAsia"/>
        </w:rPr>
        <w:t>节点的数据都是</w:t>
      </w:r>
      <w:r>
        <w:rPr>
          <w:rFonts w:hint="eastAsia"/>
        </w:rPr>
        <w:t>Leader</w:t>
      </w:r>
      <w:r>
        <w:rPr>
          <w:rFonts w:hint="eastAsia"/>
        </w:rPr>
        <w:t>节点数据的副本，也就是说我们的每个节点的数据视图都是一样的，这样就可以有五个节点提供</w:t>
      </w:r>
      <w:r>
        <w:rPr>
          <w:rFonts w:hint="eastAsia"/>
        </w:rPr>
        <w:t>ZooKeeper</w:t>
      </w:r>
      <w:r>
        <w:rPr>
          <w:rFonts w:hint="eastAsia"/>
        </w:rPr>
        <w:t>服务。并且集合体中任意</w:t>
      </w:r>
      <w:r>
        <w:rPr>
          <w:rFonts w:hint="eastAsia"/>
        </w:rPr>
        <w:t>2</w:t>
      </w:r>
      <w:r>
        <w:rPr>
          <w:rFonts w:hint="eastAsia"/>
        </w:rPr>
        <w:t>台机器出现故障，都可以保证服务继续，因为剩下的</w:t>
      </w:r>
      <w:r>
        <w:rPr>
          <w:rFonts w:hint="eastAsia"/>
        </w:rPr>
        <w:t>3</w:t>
      </w:r>
      <w:r>
        <w:rPr>
          <w:rFonts w:hint="eastAsia"/>
        </w:rPr>
        <w:t>台机器超过了半数。</w:t>
      </w:r>
    </w:p>
    <w:p w:rsidR="001A7847" w:rsidRDefault="007D395D">
      <w:pPr>
        <w:rPr>
          <w:rFonts w:ascii="Verdana" w:hAnsi="Verdana"/>
          <w:color w:val="000000"/>
          <w:szCs w:val="21"/>
        </w:rPr>
      </w:pPr>
      <w:r>
        <w:rPr>
          <w:rFonts w:hint="eastAsia"/>
          <w:color w:val="000000"/>
          <w:szCs w:val="21"/>
        </w:rPr>
        <w:t>注意，</w:t>
      </w:r>
      <w:r>
        <w:rPr>
          <w:rFonts w:hint="eastAsia"/>
          <w:color w:val="000000"/>
          <w:szCs w:val="21"/>
        </w:rPr>
        <w:t>6</w:t>
      </w:r>
      <w:r>
        <w:rPr>
          <w:rFonts w:hint="eastAsia"/>
          <w:color w:val="000000"/>
          <w:szCs w:val="21"/>
        </w:rPr>
        <w:t>个节点的集合体也只能够容忍</w:t>
      </w:r>
      <w:r>
        <w:rPr>
          <w:rFonts w:hint="eastAsia"/>
          <w:color w:val="000000"/>
          <w:szCs w:val="21"/>
        </w:rPr>
        <w:t>2</w:t>
      </w:r>
      <w:r>
        <w:rPr>
          <w:rFonts w:hint="eastAsia"/>
          <w:color w:val="000000"/>
          <w:szCs w:val="21"/>
        </w:rPr>
        <w:t>台机器出现故障，因为如果</w:t>
      </w:r>
      <w:r>
        <w:rPr>
          <w:rFonts w:hint="eastAsia"/>
          <w:color w:val="000000"/>
          <w:szCs w:val="21"/>
        </w:rPr>
        <w:t>3</w:t>
      </w:r>
      <w:r>
        <w:rPr>
          <w:rFonts w:hint="eastAsia"/>
          <w:color w:val="000000"/>
          <w:szCs w:val="21"/>
        </w:rPr>
        <w:t>台机器出现故障，剩下的</w:t>
      </w:r>
      <w:r>
        <w:rPr>
          <w:rFonts w:hint="eastAsia"/>
          <w:color w:val="000000"/>
          <w:szCs w:val="21"/>
        </w:rPr>
        <w:t>3</w:t>
      </w:r>
      <w:r>
        <w:rPr>
          <w:rFonts w:hint="eastAsia"/>
          <w:color w:val="000000"/>
          <w:szCs w:val="21"/>
        </w:rPr>
        <w:t>台机器没有超过集合体的半数。出于这个原因，一个集合体通常包含奇数台机器。</w:t>
      </w:r>
    </w:p>
    <w:p w:rsidR="001A7847" w:rsidRDefault="001A7847"/>
    <w:p w:rsidR="001A7847" w:rsidRDefault="007D395D">
      <w:pPr>
        <w:rPr>
          <w:shd w:val="clear" w:color="auto" w:fill="FFFFFF"/>
        </w:rPr>
      </w:pPr>
      <w:r>
        <w:rPr>
          <w:rFonts w:hint="eastAsia"/>
          <w:color w:val="000000"/>
          <w:shd w:val="clear" w:color="auto" w:fill="FFFFFF"/>
        </w:rPr>
        <w:t>从概念上来说，</w:t>
      </w:r>
      <w:r>
        <w:rPr>
          <w:rFonts w:hint="eastAsia"/>
          <w:color w:val="000000"/>
          <w:shd w:val="clear" w:color="auto" w:fill="FFFFFF"/>
        </w:rPr>
        <w:t>ZooKeeper</w:t>
      </w:r>
      <w:r>
        <w:rPr>
          <w:rFonts w:hint="eastAsia"/>
          <w:color w:val="000000"/>
          <w:shd w:val="clear" w:color="auto" w:fill="FFFFFF"/>
        </w:rPr>
        <w:t>它所做的就是确保对</w:t>
      </w:r>
      <w:r>
        <w:rPr>
          <w:rFonts w:hint="eastAsia"/>
          <w:shd w:val="clear" w:color="auto" w:fill="FFFFFF"/>
        </w:rPr>
        <w:t>Znode</w:t>
      </w:r>
      <w:r>
        <w:rPr>
          <w:rFonts w:hint="eastAsia"/>
          <w:shd w:val="clear" w:color="auto" w:fill="FFFFFF"/>
        </w:rPr>
        <w:t>树的每一个</w:t>
      </w:r>
      <w:r>
        <w:rPr>
          <w:rFonts w:hint="eastAsia"/>
          <w:color w:val="0000FF"/>
          <w:shd w:val="clear" w:color="auto" w:fill="FFFFFF"/>
        </w:rPr>
        <w:t>修改都会被复制到集合体中</w:t>
      </w:r>
      <w:r>
        <w:rPr>
          <w:rFonts w:hint="eastAsia"/>
          <w:shd w:val="clear" w:color="auto" w:fill="FFFFFF"/>
        </w:rPr>
        <w:t>超过半数的</w:t>
      </w:r>
      <w:r>
        <w:rPr>
          <w:rFonts w:hint="eastAsia"/>
          <w:shd w:val="clear" w:color="auto" w:fill="FFFFFF"/>
        </w:rPr>
        <w:t xml:space="preserve"> </w:t>
      </w:r>
      <w:r>
        <w:rPr>
          <w:rFonts w:hint="eastAsia"/>
          <w:shd w:val="clear" w:color="auto" w:fill="FFFFFF"/>
        </w:rPr>
        <w:t>机器上。如果少于半数的机器出现故障，则最少有一台机器会保存最新的状态，那么这台机器就是我们的</w:t>
      </w:r>
      <w:r>
        <w:rPr>
          <w:rFonts w:hint="eastAsia"/>
          <w:shd w:val="clear" w:color="auto" w:fill="FFFFFF"/>
        </w:rPr>
        <w:t>Leader</w:t>
      </w:r>
      <w:r>
        <w:rPr>
          <w:rFonts w:hint="eastAsia"/>
          <w:shd w:val="clear" w:color="auto" w:fill="FFFFFF"/>
        </w:rPr>
        <w:t>。其余的副本最终也会更新到这个状态。如果</w:t>
      </w:r>
      <w:r>
        <w:rPr>
          <w:rFonts w:hint="eastAsia"/>
          <w:shd w:val="clear" w:color="auto" w:fill="FFFFFF"/>
        </w:rPr>
        <w:t xml:space="preserve"> Leader</w:t>
      </w:r>
      <w:r>
        <w:rPr>
          <w:rFonts w:hint="eastAsia"/>
          <w:shd w:val="clear" w:color="auto" w:fill="FFFFFF"/>
        </w:rPr>
        <w:t>挂了，由于其他机器保存了</w:t>
      </w:r>
      <w:r>
        <w:rPr>
          <w:rFonts w:hint="eastAsia"/>
          <w:shd w:val="clear" w:color="auto" w:fill="FFFFFF"/>
        </w:rPr>
        <w:t>Leader</w:t>
      </w:r>
      <w:r>
        <w:rPr>
          <w:rFonts w:hint="eastAsia"/>
          <w:shd w:val="clear" w:color="auto" w:fill="FFFFFF"/>
        </w:rPr>
        <w:t>的副本，那就可以从中选出一台机器作为新的</w:t>
      </w:r>
      <w:r>
        <w:rPr>
          <w:rFonts w:hint="eastAsia"/>
          <w:shd w:val="clear" w:color="auto" w:fill="FFFFFF"/>
        </w:rPr>
        <w:t>Leader</w:t>
      </w:r>
      <w:r>
        <w:rPr>
          <w:rFonts w:hint="eastAsia"/>
          <w:shd w:val="clear" w:color="auto" w:fill="FFFFFF"/>
        </w:rPr>
        <w:t>继续提供服务。</w:t>
      </w:r>
    </w:p>
    <w:p w:rsidR="001A7847" w:rsidRDefault="001A7847">
      <w:pPr>
        <w:rPr>
          <w:shd w:val="clear" w:color="auto" w:fill="FFFFFF"/>
        </w:rPr>
      </w:pPr>
    </w:p>
    <w:p w:rsidR="001A7847" w:rsidRDefault="007D395D">
      <w:pPr>
        <w:pStyle w:val="5"/>
        <w:rPr>
          <w:rFonts w:ascii="Verdana" w:hAnsi="Verdana"/>
        </w:rPr>
      </w:pPr>
      <w:r>
        <w:rPr>
          <w:rFonts w:hint="eastAsia"/>
        </w:rPr>
        <w:t>1.3 ZooKeeper</w:t>
      </w:r>
      <w:r>
        <w:rPr>
          <w:rFonts w:hint="eastAsia"/>
        </w:rPr>
        <w:t>的读写机制</w:t>
      </w:r>
    </w:p>
    <w:p w:rsidR="001A7847" w:rsidRDefault="007D395D">
      <w:pPr>
        <w:rPr>
          <w:rStyle w:val="ac"/>
          <w:rFonts w:ascii="微软雅黑" w:eastAsia="微软雅黑" w:hAnsi="微软雅黑"/>
          <w:color w:val="000000"/>
          <w:sz w:val="20"/>
          <w:szCs w:val="20"/>
          <w:shd w:val="clear" w:color="auto" w:fill="FFFFFF"/>
        </w:rPr>
      </w:pPr>
      <w:r>
        <w:rPr>
          <w:rStyle w:val="ac"/>
          <w:rFonts w:ascii="微软雅黑" w:eastAsia="微软雅黑" w:hAnsi="微软雅黑" w:hint="eastAsia"/>
          <w:color w:val="000000"/>
          <w:sz w:val="20"/>
          <w:szCs w:val="20"/>
          <w:shd w:val="clear" w:color="auto" w:fill="FFFFFF"/>
        </w:rPr>
        <w:t>(1) 概述</w:t>
      </w:r>
    </w:p>
    <w:p w:rsidR="001A7847" w:rsidRDefault="007D395D">
      <w:pPr>
        <w:rPr>
          <w:shd w:val="clear" w:color="auto" w:fill="FFFFFF"/>
        </w:rPr>
      </w:pPr>
      <w:r>
        <w:rPr>
          <w:rStyle w:val="ac"/>
          <w:rFonts w:ascii="微软雅黑" w:eastAsia="微软雅黑" w:hAnsi="微软雅黑" w:hint="eastAsia"/>
          <w:color w:val="000000"/>
          <w:sz w:val="20"/>
          <w:szCs w:val="20"/>
          <w:shd w:val="clear" w:color="auto" w:fill="FFFFFF"/>
        </w:rPr>
        <w:t>ZooKeeper</w:t>
      </w:r>
      <w:r>
        <w:rPr>
          <w:rFonts w:hint="eastAsia"/>
          <w:color w:val="000000"/>
          <w:shd w:val="clear" w:color="auto" w:fill="FFFFFF"/>
        </w:rPr>
        <w:t>的</w:t>
      </w:r>
      <w:r>
        <w:rPr>
          <w:rStyle w:val="ac"/>
          <w:rFonts w:ascii="微软雅黑" w:eastAsia="微软雅黑" w:hAnsi="微软雅黑" w:hint="eastAsia"/>
          <w:color w:val="000000"/>
          <w:sz w:val="20"/>
          <w:szCs w:val="20"/>
          <w:shd w:val="clear" w:color="auto" w:fill="FFFFFF"/>
        </w:rPr>
        <w:t>核心思想</w:t>
      </w:r>
      <w:r>
        <w:rPr>
          <w:rFonts w:hint="eastAsia"/>
          <w:color w:val="000000"/>
          <w:shd w:val="clear" w:color="auto" w:fill="FFFFFF"/>
        </w:rPr>
        <w:t>是，提供一个</w:t>
      </w:r>
      <w:r>
        <w:rPr>
          <w:rFonts w:hint="eastAsia"/>
          <w:color w:val="FF6600"/>
          <w:shd w:val="clear" w:color="auto" w:fill="FFFFFF"/>
        </w:rPr>
        <w:t>非锁机制的</w:t>
      </w:r>
      <w:r>
        <w:rPr>
          <w:rFonts w:hint="eastAsia"/>
          <w:color w:val="993366"/>
          <w:shd w:val="clear" w:color="auto" w:fill="FFFFFF"/>
        </w:rPr>
        <w:t>Wait Free</w:t>
      </w:r>
      <w:r>
        <w:rPr>
          <w:rFonts w:hint="eastAsia"/>
          <w:color w:val="993366"/>
          <w:shd w:val="clear" w:color="auto" w:fill="FFFFFF"/>
        </w:rPr>
        <w:t>的</w:t>
      </w:r>
      <w:r>
        <w:rPr>
          <w:rFonts w:hint="eastAsia"/>
          <w:color w:val="FF0000"/>
          <w:shd w:val="clear" w:color="auto" w:fill="FFFFFF"/>
        </w:rPr>
        <w:t>用于分布式系统同步的核心服务。提供简单的文件创建、读写操作接口，其系统核心本身对</w:t>
      </w:r>
      <w:r>
        <w:rPr>
          <w:rStyle w:val="ac"/>
          <w:rFonts w:ascii="微软雅黑" w:eastAsia="微软雅黑" w:hAnsi="微软雅黑" w:hint="eastAsia"/>
          <w:color w:val="FF0000"/>
          <w:sz w:val="20"/>
          <w:szCs w:val="20"/>
          <w:shd w:val="clear" w:color="auto" w:fill="FFFFFF"/>
        </w:rPr>
        <w:t>文件读写</w:t>
      </w:r>
      <w:r>
        <w:rPr>
          <w:rFonts w:hint="eastAsia"/>
          <w:color w:val="FF0000"/>
          <w:shd w:val="clear" w:color="auto" w:fill="FFFFFF"/>
        </w:rPr>
        <w:t>并不提供</w:t>
      </w:r>
      <w:r>
        <w:rPr>
          <w:rFonts w:hint="eastAsia"/>
          <w:shd w:val="clear" w:color="auto" w:fill="FFFFFF"/>
        </w:rPr>
        <w:t>加锁互斥的服务，但是提供基于版本比对的更新操作，客户端可以基于此自己实现加锁逻辑。如下图</w:t>
      </w:r>
      <w:r>
        <w:rPr>
          <w:rFonts w:hint="eastAsia"/>
          <w:shd w:val="clear" w:color="auto" w:fill="FFFFFF"/>
        </w:rPr>
        <w:t>1.3</w:t>
      </w:r>
      <w:r>
        <w:rPr>
          <w:rFonts w:hint="eastAsia"/>
          <w:shd w:val="clear" w:color="auto" w:fill="FFFFFF"/>
        </w:rPr>
        <w:t>所示。</w:t>
      </w:r>
    </w:p>
    <w:p w:rsidR="001A7847" w:rsidRDefault="007D395D">
      <w:r>
        <w:rPr>
          <w:noProof/>
        </w:rPr>
        <w:drawing>
          <wp:inline distT="0" distB="0" distL="0" distR="0">
            <wp:extent cx="5274310" cy="2684145"/>
            <wp:effectExtent l="0" t="0" r="2540"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604"/>
                    <a:stretch>
                      <a:fillRect/>
                    </a:stretch>
                  </pic:blipFill>
                  <pic:spPr>
                    <a:xfrm>
                      <a:off x="0" y="0"/>
                      <a:ext cx="5274310" cy="2684770"/>
                    </a:xfrm>
                    <a:prstGeom prst="rect">
                      <a:avLst/>
                    </a:prstGeom>
                  </pic:spPr>
                </pic:pic>
              </a:graphicData>
            </a:graphic>
          </wp:inline>
        </w:drawing>
      </w:r>
    </w:p>
    <w:p w:rsidR="001A7847" w:rsidRDefault="007D395D">
      <w:pPr>
        <w:rPr>
          <w:rStyle w:val="ac"/>
          <w:rFonts w:ascii="Verdana" w:hAnsi="Verdana"/>
          <w:color w:val="000000"/>
          <w:sz w:val="20"/>
          <w:szCs w:val="20"/>
          <w:shd w:val="clear" w:color="auto" w:fill="FFFFFF"/>
        </w:rPr>
      </w:pPr>
      <w:r>
        <w:rPr>
          <w:rStyle w:val="ac"/>
          <w:rFonts w:ascii="Verdana" w:hAnsi="Verdana"/>
          <w:color w:val="000000"/>
          <w:sz w:val="20"/>
          <w:szCs w:val="20"/>
          <w:shd w:val="clear" w:color="auto" w:fill="FFFFFF"/>
        </w:rPr>
        <w:t>(2) ZK</w:t>
      </w:r>
      <w:r>
        <w:rPr>
          <w:rStyle w:val="ac"/>
          <w:rFonts w:ascii="Verdana" w:hAnsi="Verdana"/>
          <w:color w:val="000000"/>
          <w:sz w:val="20"/>
          <w:szCs w:val="20"/>
          <w:shd w:val="clear" w:color="auto" w:fill="FFFFFF"/>
        </w:rPr>
        <w:t>集群服务</w:t>
      </w:r>
    </w:p>
    <w:p w:rsidR="001A7847" w:rsidRDefault="007D395D">
      <w:pPr>
        <w:rPr>
          <w:shd w:val="clear" w:color="auto" w:fill="FFFFFF"/>
        </w:rPr>
      </w:pPr>
      <w:r>
        <w:rPr>
          <w:rFonts w:ascii="Verdana" w:hAnsi="Verdana"/>
          <w:shd w:val="clear" w:color="auto" w:fill="FFFFFF"/>
        </w:rPr>
        <w:t> </w:t>
      </w:r>
      <w:r>
        <w:rPr>
          <w:rFonts w:hint="eastAsia"/>
          <w:shd w:val="clear" w:color="auto" w:fill="FFFFFF"/>
        </w:rPr>
        <w:t>Zookeeper</w:t>
      </w:r>
      <w:r>
        <w:rPr>
          <w:rFonts w:hint="eastAsia"/>
          <w:shd w:val="clear" w:color="auto" w:fill="FFFFFF"/>
        </w:rPr>
        <w:t>是一个由多个</w:t>
      </w:r>
      <w:r>
        <w:rPr>
          <w:rFonts w:hint="eastAsia"/>
          <w:shd w:val="clear" w:color="auto" w:fill="FFFFFF"/>
        </w:rPr>
        <w:t>Server</w:t>
      </w:r>
      <w:r>
        <w:rPr>
          <w:rFonts w:hint="eastAsia"/>
          <w:shd w:val="clear" w:color="auto" w:fill="FFFFFF"/>
        </w:rPr>
        <w:t>组成的集群，该集群有一个</w:t>
      </w:r>
      <w:r>
        <w:rPr>
          <w:rFonts w:hint="eastAsia"/>
          <w:shd w:val="clear" w:color="auto" w:fill="FFFFFF"/>
        </w:rPr>
        <w:t>Leader</w:t>
      </w:r>
      <w:r>
        <w:rPr>
          <w:rFonts w:hint="eastAsia"/>
          <w:shd w:val="clear" w:color="auto" w:fill="FFFFFF"/>
        </w:rPr>
        <w:t>，多个</w:t>
      </w:r>
      <w:r>
        <w:rPr>
          <w:rFonts w:hint="eastAsia"/>
          <w:shd w:val="clear" w:color="auto" w:fill="FFFFFF"/>
        </w:rPr>
        <w:t>Follower</w:t>
      </w:r>
      <w:r>
        <w:rPr>
          <w:rFonts w:hint="eastAsia"/>
          <w:shd w:val="clear" w:color="auto" w:fill="FFFFFF"/>
        </w:rPr>
        <w:t>。客户端可以连接任意</w:t>
      </w:r>
      <w:r>
        <w:rPr>
          <w:rFonts w:hint="eastAsia"/>
          <w:shd w:val="clear" w:color="auto" w:fill="FFFFFF"/>
        </w:rPr>
        <w:t>ZooKeeper</w:t>
      </w:r>
      <w:r>
        <w:rPr>
          <w:rFonts w:hint="eastAsia"/>
          <w:shd w:val="clear" w:color="auto" w:fill="FFFFFF"/>
        </w:rPr>
        <w:t>服务节点来读写数据，如下图</w:t>
      </w:r>
      <w:r>
        <w:rPr>
          <w:rFonts w:hint="eastAsia"/>
          <w:shd w:val="clear" w:color="auto" w:fill="FFFFFF"/>
        </w:rPr>
        <w:t>1.4</w:t>
      </w:r>
      <w:r>
        <w:rPr>
          <w:rFonts w:hint="eastAsia"/>
          <w:shd w:val="clear" w:color="auto" w:fill="FFFFFF"/>
        </w:rPr>
        <w:t>所示。</w:t>
      </w:r>
    </w:p>
    <w:p w:rsidR="001A7847" w:rsidRDefault="007D395D">
      <w:r>
        <w:rPr>
          <w:noProof/>
        </w:rPr>
        <w:lastRenderedPageBreak/>
        <w:drawing>
          <wp:inline distT="0" distB="0" distL="0" distR="0">
            <wp:extent cx="5274310" cy="317246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605"/>
                    <a:stretch>
                      <a:fillRect/>
                    </a:stretch>
                  </pic:blipFill>
                  <pic:spPr>
                    <a:xfrm>
                      <a:off x="0" y="0"/>
                      <a:ext cx="5274310" cy="3172522"/>
                    </a:xfrm>
                    <a:prstGeom prst="rect">
                      <a:avLst/>
                    </a:prstGeom>
                  </pic:spPr>
                </pic:pic>
              </a:graphicData>
            </a:graphic>
          </wp:inline>
        </w:drawing>
      </w:r>
    </w:p>
    <w:p w:rsidR="001A7847" w:rsidRDefault="007D395D">
      <w:pPr>
        <w:rPr>
          <w:shd w:val="clear" w:color="auto" w:fill="FFFFFF"/>
        </w:rPr>
      </w:pPr>
      <w:r>
        <w:rPr>
          <w:rFonts w:hint="eastAsia"/>
          <w:shd w:val="clear" w:color="auto" w:fill="FFFFFF"/>
        </w:rPr>
        <w:t>ZK</w:t>
      </w:r>
      <w:r>
        <w:rPr>
          <w:rFonts w:hint="eastAsia"/>
          <w:shd w:val="clear" w:color="auto" w:fill="FFFFFF"/>
        </w:rPr>
        <w:t>集群中每个</w:t>
      </w:r>
      <w:r>
        <w:rPr>
          <w:rFonts w:hint="eastAsia"/>
          <w:shd w:val="clear" w:color="auto" w:fill="FFFFFF"/>
        </w:rPr>
        <w:t>Server</w:t>
      </w:r>
      <w:r>
        <w:rPr>
          <w:rFonts w:hint="eastAsia"/>
          <w:shd w:val="clear" w:color="auto" w:fill="FFFFFF"/>
        </w:rPr>
        <w:t>，都保存一份数据副本。</w:t>
      </w:r>
      <w:r>
        <w:rPr>
          <w:rFonts w:hint="eastAsia"/>
          <w:shd w:val="clear" w:color="auto" w:fill="FFFFFF"/>
        </w:rPr>
        <w:t>Zookeeper</w:t>
      </w:r>
      <w:r>
        <w:rPr>
          <w:rFonts w:hint="eastAsia"/>
          <w:shd w:val="clear" w:color="auto" w:fill="FFFFFF"/>
        </w:rPr>
        <w:t>使用简单的同步策略，通过以下两条基本保证来实现数据的一致性：</w:t>
      </w:r>
    </w:p>
    <w:p w:rsidR="001A7847" w:rsidRDefault="007D395D">
      <w:pPr>
        <w:widowControl/>
        <w:shd w:val="clear" w:color="auto" w:fill="FFFFFF"/>
        <w:spacing w:before="150" w:after="150"/>
        <w:ind w:left="900"/>
        <w:jc w:val="left"/>
        <w:rPr>
          <w:rFonts w:ascii="Verdana" w:eastAsia="宋体" w:hAnsi="Verdana" w:cs="宋体"/>
          <w:color w:val="000000"/>
          <w:kern w:val="0"/>
          <w:sz w:val="20"/>
          <w:szCs w:val="20"/>
        </w:rPr>
      </w:pPr>
      <w:r>
        <w:rPr>
          <w:rFonts w:ascii="微软雅黑" w:eastAsia="微软雅黑" w:hAnsi="微软雅黑" w:cs="宋体" w:hint="eastAsia"/>
          <w:color w:val="000000"/>
          <w:kern w:val="0"/>
          <w:sz w:val="20"/>
          <w:szCs w:val="20"/>
        </w:rPr>
        <w:t>① 全局</w:t>
      </w:r>
      <w:r>
        <w:rPr>
          <w:rFonts w:ascii="微软雅黑" w:eastAsia="微软雅黑" w:hAnsi="微软雅黑" w:cs="宋体" w:hint="eastAsia"/>
          <w:b/>
          <w:bCs/>
          <w:color w:val="000000"/>
          <w:kern w:val="0"/>
          <w:sz w:val="20"/>
          <w:szCs w:val="20"/>
        </w:rPr>
        <w:t>串行化</w:t>
      </w:r>
      <w:r>
        <w:rPr>
          <w:rFonts w:ascii="微软雅黑" w:eastAsia="微软雅黑" w:hAnsi="微软雅黑" w:cs="宋体" w:hint="eastAsia"/>
          <w:color w:val="000000"/>
          <w:kern w:val="0"/>
          <w:sz w:val="20"/>
          <w:szCs w:val="20"/>
        </w:rPr>
        <w:t>所有的</w:t>
      </w:r>
      <w:r>
        <w:rPr>
          <w:rFonts w:ascii="微软雅黑" w:eastAsia="微软雅黑" w:hAnsi="微软雅黑" w:cs="宋体" w:hint="eastAsia"/>
          <w:b/>
          <w:bCs/>
          <w:color w:val="000000"/>
          <w:kern w:val="0"/>
          <w:sz w:val="20"/>
          <w:szCs w:val="20"/>
        </w:rPr>
        <w:t>写操作</w:t>
      </w:r>
    </w:p>
    <w:p w:rsidR="001A7847" w:rsidRDefault="007D395D">
      <w:pPr>
        <w:widowControl/>
        <w:shd w:val="clear" w:color="auto" w:fill="FFFFFF"/>
        <w:spacing w:before="150" w:after="150"/>
        <w:ind w:left="900"/>
        <w:jc w:val="left"/>
        <w:rPr>
          <w:rFonts w:ascii="Verdana" w:eastAsia="宋体" w:hAnsi="Verdana" w:cs="宋体"/>
          <w:color w:val="000000"/>
          <w:kern w:val="0"/>
          <w:sz w:val="20"/>
          <w:szCs w:val="20"/>
        </w:rPr>
      </w:pPr>
      <w:r>
        <w:rPr>
          <w:rFonts w:ascii="微软雅黑" w:eastAsia="微软雅黑" w:hAnsi="微软雅黑" w:cs="宋体" w:hint="eastAsia"/>
          <w:color w:val="000000"/>
          <w:kern w:val="0"/>
          <w:sz w:val="20"/>
          <w:szCs w:val="20"/>
        </w:rPr>
        <w:t>② 保证</w:t>
      </w:r>
      <w:r>
        <w:rPr>
          <w:rFonts w:ascii="微软雅黑" w:eastAsia="微软雅黑" w:hAnsi="微软雅黑" w:cs="宋体" w:hint="eastAsia"/>
          <w:b/>
          <w:bCs/>
          <w:color w:val="000000"/>
          <w:kern w:val="0"/>
          <w:sz w:val="20"/>
          <w:szCs w:val="20"/>
        </w:rPr>
        <w:t>同一客户</w:t>
      </w:r>
      <w:r>
        <w:rPr>
          <w:rFonts w:ascii="微软雅黑" w:eastAsia="微软雅黑" w:hAnsi="微软雅黑" w:cs="宋体" w:hint="eastAsia"/>
          <w:color w:val="000000"/>
          <w:kern w:val="0"/>
          <w:sz w:val="20"/>
          <w:szCs w:val="20"/>
        </w:rPr>
        <w:t>端的指令被FIFO执行（以及消息通知的FIFO）</w:t>
      </w:r>
    </w:p>
    <w:p w:rsidR="001A7847" w:rsidRDefault="007D395D">
      <w:pPr>
        <w:rPr>
          <w:rFonts w:ascii="微软雅黑" w:eastAsia="微软雅黑" w:hAnsi="微软雅黑"/>
          <w:color w:val="000000"/>
          <w:sz w:val="20"/>
          <w:szCs w:val="20"/>
          <w:shd w:val="clear" w:color="auto" w:fill="FFFFFF"/>
        </w:rPr>
      </w:pPr>
      <w:r>
        <w:rPr>
          <w:rFonts w:ascii="微软雅黑" w:eastAsia="微软雅黑" w:hAnsi="微软雅黑" w:hint="eastAsia"/>
          <w:color w:val="000000"/>
          <w:sz w:val="20"/>
          <w:szCs w:val="20"/>
          <w:shd w:val="clear" w:color="auto" w:fill="FFFFFF"/>
        </w:rPr>
        <w:t>所有的读请求由Zk Server 本地响应，所有的更新请求将转发给Leader，由Leader实施。</w:t>
      </w:r>
    </w:p>
    <w:p w:rsidR="001A7847" w:rsidRDefault="007D395D">
      <w:pPr>
        <w:rPr>
          <w:rStyle w:val="ac"/>
          <w:rFonts w:ascii="微软雅黑" w:eastAsia="微软雅黑" w:hAnsi="微软雅黑"/>
          <w:color w:val="000000"/>
          <w:sz w:val="20"/>
          <w:szCs w:val="20"/>
          <w:shd w:val="clear" w:color="auto" w:fill="FFFFFF"/>
        </w:rPr>
      </w:pPr>
      <w:r>
        <w:rPr>
          <w:rStyle w:val="ac"/>
          <w:rFonts w:ascii="微软雅黑" w:eastAsia="微软雅黑" w:hAnsi="微软雅黑" w:hint="eastAsia"/>
          <w:color w:val="000000"/>
          <w:sz w:val="20"/>
          <w:szCs w:val="20"/>
          <w:shd w:val="clear" w:color="auto" w:fill="FFFFFF"/>
        </w:rPr>
        <w:t>(3) ZK组件</w:t>
      </w:r>
    </w:p>
    <w:p w:rsidR="001A7847" w:rsidRDefault="007D395D">
      <w:pPr>
        <w:rPr>
          <w:shd w:val="clear" w:color="auto" w:fill="FFFFFF"/>
        </w:rPr>
      </w:pPr>
      <w:r>
        <w:rPr>
          <w:rFonts w:hint="eastAsia"/>
          <w:shd w:val="clear" w:color="auto" w:fill="FFFFFF"/>
        </w:rPr>
        <w:t>ZK</w:t>
      </w:r>
      <w:r>
        <w:rPr>
          <w:rFonts w:hint="eastAsia"/>
          <w:shd w:val="clear" w:color="auto" w:fill="FFFFFF"/>
        </w:rPr>
        <w:t>组件，如图</w:t>
      </w:r>
      <w:r>
        <w:rPr>
          <w:rFonts w:hint="eastAsia"/>
          <w:shd w:val="clear" w:color="auto" w:fill="FFFFFF"/>
        </w:rPr>
        <w:t>1.5</w:t>
      </w:r>
      <w:r>
        <w:rPr>
          <w:rFonts w:hint="eastAsia"/>
          <w:shd w:val="clear" w:color="auto" w:fill="FFFFFF"/>
        </w:rPr>
        <w:t>所示。</w:t>
      </w:r>
      <w:r>
        <w:rPr>
          <w:rFonts w:hint="eastAsia"/>
          <w:shd w:val="clear" w:color="auto" w:fill="FFFFFF"/>
        </w:rPr>
        <w:t>ZK</w:t>
      </w:r>
      <w:r>
        <w:rPr>
          <w:rFonts w:hint="eastAsia"/>
          <w:shd w:val="clear" w:color="auto" w:fill="FFFFFF"/>
        </w:rPr>
        <w:t>组件除了</w:t>
      </w:r>
      <w:r>
        <w:rPr>
          <w:rStyle w:val="ac"/>
          <w:rFonts w:ascii="微软雅黑" w:eastAsia="微软雅黑" w:hAnsi="微软雅黑" w:hint="eastAsia"/>
          <w:color w:val="000000"/>
          <w:sz w:val="20"/>
          <w:szCs w:val="20"/>
          <w:shd w:val="clear" w:color="auto" w:fill="FFFFFF"/>
        </w:rPr>
        <w:t>请求处理器</w:t>
      </w:r>
      <w:r>
        <w:rPr>
          <w:rFonts w:hint="eastAsia"/>
          <w:shd w:val="clear" w:color="auto" w:fill="FFFFFF"/>
        </w:rPr>
        <w:t>（</w:t>
      </w:r>
      <w:r>
        <w:rPr>
          <w:rFonts w:hint="eastAsia"/>
          <w:shd w:val="clear" w:color="auto" w:fill="FFFFFF"/>
        </w:rPr>
        <w:t>Request Processor</w:t>
      </w:r>
      <w:r>
        <w:rPr>
          <w:rFonts w:hint="eastAsia"/>
          <w:shd w:val="clear" w:color="auto" w:fill="FFFFFF"/>
        </w:rPr>
        <w:t>）以外，组成</w:t>
      </w:r>
      <w:r>
        <w:rPr>
          <w:rFonts w:hint="eastAsia"/>
          <w:shd w:val="clear" w:color="auto" w:fill="FFFFFF"/>
        </w:rPr>
        <w:t>ZK</w:t>
      </w:r>
      <w:r>
        <w:rPr>
          <w:rFonts w:hint="eastAsia"/>
          <w:shd w:val="clear" w:color="auto" w:fill="FFFFFF"/>
        </w:rPr>
        <w:t>服务的每一个</w:t>
      </w:r>
      <w:r>
        <w:rPr>
          <w:rFonts w:hint="eastAsia"/>
          <w:shd w:val="clear" w:color="auto" w:fill="FFFFFF"/>
        </w:rPr>
        <w:t>Server</w:t>
      </w:r>
      <w:r>
        <w:rPr>
          <w:rFonts w:hint="eastAsia"/>
          <w:shd w:val="clear" w:color="auto" w:fill="FFFFFF"/>
        </w:rPr>
        <w:t>会复制这些组件的副本。</w:t>
      </w:r>
      <w:r>
        <w:rPr>
          <w:rFonts w:hint="eastAsia"/>
          <w:shd w:val="clear" w:color="auto" w:fill="FFFFFF"/>
        </w:rPr>
        <w:t> </w:t>
      </w:r>
    </w:p>
    <w:p w:rsidR="001A7847" w:rsidRDefault="007D395D">
      <w:r>
        <w:rPr>
          <w:noProof/>
        </w:rPr>
        <w:drawing>
          <wp:inline distT="0" distB="0" distL="0" distR="0">
            <wp:extent cx="5274310" cy="2315845"/>
            <wp:effectExtent l="0" t="0" r="2540" b="82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606"/>
                    <a:stretch>
                      <a:fillRect/>
                    </a:stretch>
                  </pic:blipFill>
                  <pic:spPr>
                    <a:xfrm>
                      <a:off x="0" y="0"/>
                      <a:ext cx="5274310" cy="2316057"/>
                    </a:xfrm>
                    <a:prstGeom prst="rect">
                      <a:avLst/>
                    </a:prstGeom>
                  </pic:spPr>
                </pic:pic>
              </a:graphicData>
            </a:graphic>
          </wp:inline>
        </w:drawing>
      </w:r>
    </w:p>
    <w:p w:rsidR="001A7847" w:rsidRDefault="007D395D">
      <w:pPr>
        <w:rPr>
          <w:color w:val="FF0000"/>
          <w:shd w:val="clear" w:color="auto" w:fill="FFFFFF"/>
        </w:rPr>
      </w:pPr>
      <w:r>
        <w:rPr>
          <w:rStyle w:val="ac"/>
          <w:rFonts w:ascii="微软雅黑" w:eastAsia="微软雅黑" w:hAnsi="微软雅黑" w:hint="eastAsia"/>
          <w:color w:val="000000"/>
          <w:sz w:val="20"/>
          <w:szCs w:val="20"/>
          <w:shd w:val="clear" w:color="auto" w:fill="FFFFFF"/>
        </w:rPr>
        <w:lastRenderedPageBreak/>
        <w:t>ReplicatedDatabase</w:t>
      </w:r>
      <w:r>
        <w:rPr>
          <w:rFonts w:hint="eastAsia"/>
          <w:shd w:val="clear" w:color="auto" w:fill="FFFFFF"/>
        </w:rPr>
        <w:t>是一个内存数据库，它包含了整个</w:t>
      </w:r>
      <w:r>
        <w:rPr>
          <w:rFonts w:hint="eastAsia"/>
          <w:shd w:val="clear" w:color="auto" w:fill="FFFFFF"/>
        </w:rPr>
        <w:t>Data Tree</w:t>
      </w:r>
      <w:r>
        <w:rPr>
          <w:rFonts w:hint="eastAsia"/>
          <w:shd w:val="clear" w:color="auto" w:fill="FFFFFF"/>
        </w:rPr>
        <w:t>。为了恢复，更新会被</w:t>
      </w:r>
      <w:r>
        <w:rPr>
          <w:rFonts w:hint="eastAsia"/>
          <w:color w:val="FF0000"/>
          <w:shd w:val="clear" w:color="auto" w:fill="FFFFFF"/>
        </w:rPr>
        <w:t>记录到磁盘，并且写在被应用到内存数据库之前，先被序列化到磁盘。</w:t>
      </w:r>
    </w:p>
    <w:p w:rsidR="001A7847" w:rsidRDefault="007D395D">
      <w:pPr>
        <w:rPr>
          <w:rFonts w:ascii="Verdana" w:eastAsia="宋体" w:hAnsi="Verdana"/>
        </w:rPr>
      </w:pPr>
      <w:r>
        <w:rPr>
          <w:rFonts w:hint="eastAsia"/>
        </w:rPr>
        <w:t>每一个</w:t>
      </w:r>
      <w:r>
        <w:rPr>
          <w:rFonts w:hint="eastAsia"/>
        </w:rPr>
        <w:t>ZK Server</w:t>
      </w:r>
      <w:r>
        <w:rPr>
          <w:rFonts w:hint="eastAsia"/>
        </w:rPr>
        <w:t>，可服务于多个</w:t>
      </w:r>
      <w:r>
        <w:rPr>
          <w:rFonts w:hint="eastAsia"/>
        </w:rPr>
        <w:t>Client</w:t>
      </w:r>
      <w:r>
        <w:rPr>
          <w:rFonts w:hint="eastAsia"/>
        </w:rPr>
        <w:t>。</w:t>
      </w:r>
      <w:r>
        <w:rPr>
          <w:rFonts w:hint="eastAsia"/>
        </w:rPr>
        <w:t>Client</w:t>
      </w:r>
      <w:r>
        <w:rPr>
          <w:rFonts w:hint="eastAsia"/>
        </w:rPr>
        <w:t>可以连接到一台</w:t>
      </w:r>
      <w:r>
        <w:rPr>
          <w:rFonts w:hint="eastAsia"/>
        </w:rPr>
        <w:t>Server</w:t>
      </w:r>
      <w:r>
        <w:rPr>
          <w:rFonts w:hint="eastAsia"/>
        </w:rPr>
        <w:t>，来提交请求。</w:t>
      </w:r>
      <w:r>
        <w:rPr>
          <w:rFonts w:hint="eastAsia"/>
          <w:b/>
          <w:bCs/>
        </w:rPr>
        <w:t>读请求</w:t>
      </w:r>
      <w:r>
        <w:rPr>
          <w:rFonts w:hint="eastAsia"/>
        </w:rPr>
        <w:t>，由每台</w:t>
      </w:r>
      <w:r>
        <w:rPr>
          <w:rFonts w:hint="eastAsia"/>
        </w:rPr>
        <w:t>Server</w:t>
      </w:r>
      <w:r>
        <w:rPr>
          <w:rFonts w:hint="eastAsia"/>
        </w:rPr>
        <w:t>数据库的本地副本来进行服务。改变服务器的状态的写请求，需要通过一致性协议来处理。</w:t>
      </w:r>
    </w:p>
    <w:p w:rsidR="001A7847" w:rsidRDefault="007D395D">
      <w:pPr>
        <w:rPr>
          <w:rFonts w:ascii="Verdana" w:eastAsia="宋体" w:hAnsi="Verdana"/>
        </w:rPr>
      </w:pPr>
      <w:r>
        <w:rPr>
          <w:rFonts w:hint="eastAsia"/>
        </w:rPr>
        <w:t>作为一致性协议的一部分，来自</w:t>
      </w:r>
      <w:r>
        <w:rPr>
          <w:rFonts w:hint="eastAsia"/>
        </w:rPr>
        <w:t>Client</w:t>
      </w:r>
      <w:r>
        <w:rPr>
          <w:rFonts w:hint="eastAsia"/>
        </w:rPr>
        <w:t>的所有写请求，都要被转发到一个单独的</w:t>
      </w:r>
      <w:r>
        <w:rPr>
          <w:rFonts w:hint="eastAsia"/>
        </w:rPr>
        <w:t>Server</w:t>
      </w:r>
      <w:r>
        <w:rPr>
          <w:rFonts w:hint="eastAsia"/>
        </w:rPr>
        <w:t>，称作</w:t>
      </w:r>
      <w:r>
        <w:rPr>
          <w:rFonts w:hint="eastAsia"/>
        </w:rPr>
        <w:t>Leader</w:t>
      </w:r>
      <w:r>
        <w:rPr>
          <w:rFonts w:hint="eastAsia"/>
        </w:rPr>
        <w:t>。</w:t>
      </w:r>
      <w:r>
        <w:rPr>
          <w:rFonts w:hint="eastAsia"/>
        </w:rPr>
        <w:t>ZK</w:t>
      </w:r>
      <w:r>
        <w:rPr>
          <w:rFonts w:hint="eastAsia"/>
        </w:rPr>
        <w:t>集群中其他</w:t>
      </w:r>
      <w:r>
        <w:rPr>
          <w:rFonts w:hint="eastAsia"/>
        </w:rPr>
        <w:t xml:space="preserve">Server </w:t>
      </w:r>
      <w:r>
        <w:rPr>
          <w:rFonts w:hint="eastAsia"/>
        </w:rPr>
        <w:t>称作</w:t>
      </w:r>
      <w:r>
        <w:rPr>
          <w:rFonts w:hint="eastAsia"/>
        </w:rPr>
        <w:t>Follower</w:t>
      </w:r>
      <w:r>
        <w:rPr>
          <w:rFonts w:hint="eastAsia"/>
        </w:rPr>
        <w:t>，负责接收</w:t>
      </w:r>
      <w:r>
        <w:rPr>
          <w:rFonts w:hint="eastAsia"/>
        </w:rPr>
        <w:t>Leader</w:t>
      </w:r>
      <w:r>
        <w:rPr>
          <w:rFonts w:hint="eastAsia"/>
        </w:rPr>
        <w:t>发来的提议消息，并且对消息转发达成一致。消息层处理</w:t>
      </w:r>
      <w:r>
        <w:rPr>
          <w:rFonts w:hint="eastAsia"/>
        </w:rPr>
        <w:t>leader</w:t>
      </w:r>
      <w:r>
        <w:rPr>
          <w:rFonts w:hint="eastAsia"/>
        </w:rPr>
        <w:t>失效，同步</w:t>
      </w:r>
      <w:r>
        <w:rPr>
          <w:rFonts w:hint="eastAsia"/>
        </w:rPr>
        <w:t>Followers</w:t>
      </w:r>
      <w:r>
        <w:rPr>
          <w:rFonts w:hint="eastAsia"/>
        </w:rPr>
        <w:t>和</w:t>
      </w:r>
      <w:r>
        <w:rPr>
          <w:rFonts w:hint="eastAsia"/>
        </w:rPr>
        <w:t>Leader</w:t>
      </w:r>
      <w:r>
        <w:rPr>
          <w:rFonts w:hint="eastAsia"/>
        </w:rPr>
        <w:t>。</w:t>
      </w:r>
    </w:p>
    <w:p w:rsidR="001A7847" w:rsidRDefault="007D395D">
      <w:pPr>
        <w:rPr>
          <w:rFonts w:ascii="Verdana" w:eastAsia="宋体" w:hAnsi="Verdana"/>
        </w:rPr>
      </w:pPr>
      <w:r>
        <w:rPr>
          <w:rFonts w:hint="eastAsia"/>
        </w:rPr>
        <w:t>ZooKeeper</w:t>
      </w:r>
      <w:r>
        <w:rPr>
          <w:rFonts w:hint="eastAsia"/>
        </w:rPr>
        <w:t>使用自定义的原子性消息协议。由于消息传送层是原子性的，</w:t>
      </w:r>
      <w:r>
        <w:rPr>
          <w:rFonts w:hint="eastAsia"/>
        </w:rPr>
        <w:t>ZooKeeper</w:t>
      </w:r>
      <w:r>
        <w:rPr>
          <w:rFonts w:hint="eastAsia"/>
        </w:rPr>
        <w:t>能够保证本地副本不产生分歧。当</w:t>
      </w:r>
      <w:r>
        <w:rPr>
          <w:rFonts w:hint="eastAsia"/>
        </w:rPr>
        <w:t>leader</w:t>
      </w:r>
      <w:r>
        <w:rPr>
          <w:rFonts w:hint="eastAsia"/>
        </w:rPr>
        <w:t>收到一个写请求，它会计算出当写操作完成后系统将会是什么状态，接着将之转变为一个捕获状态的事务。</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微软雅黑" w:eastAsia="微软雅黑" w:hAnsi="微软雅黑" w:cs="宋体" w:hint="eastAsia"/>
          <w:b/>
          <w:bCs/>
          <w:color w:val="000000"/>
          <w:kern w:val="0"/>
          <w:sz w:val="20"/>
          <w:szCs w:val="20"/>
        </w:rPr>
        <w:t>(4) ZK性能</w:t>
      </w:r>
    </w:p>
    <w:p w:rsidR="001A7847" w:rsidRDefault="007D395D">
      <w:pPr>
        <w:rPr>
          <w:rFonts w:ascii="Verdana" w:eastAsia="宋体" w:hAnsi="Verdana"/>
        </w:rPr>
      </w:pPr>
      <w:r>
        <w:rPr>
          <w:rFonts w:hint="eastAsia"/>
        </w:rPr>
        <w:t>ZooKeeper</w:t>
      </w:r>
      <w:r>
        <w:rPr>
          <w:rFonts w:hint="eastAsia"/>
        </w:rPr>
        <w:t>被应用程序广泛使用，并有数以千计</w:t>
      </w:r>
      <w:r>
        <w:rPr>
          <w:rFonts w:hint="eastAsia"/>
        </w:rPr>
        <w:t xml:space="preserve"> </w:t>
      </w:r>
      <w:r>
        <w:rPr>
          <w:rFonts w:hint="eastAsia"/>
        </w:rPr>
        <w:t>的客户端同时的访问它，所以我们需要高吞吐量。我们为</w:t>
      </w:r>
      <w:r>
        <w:rPr>
          <w:rFonts w:hint="eastAsia"/>
        </w:rPr>
        <w:t xml:space="preserve">ZooKeeper </w:t>
      </w:r>
      <w:r>
        <w:rPr>
          <w:rFonts w:hint="eastAsia"/>
        </w:rPr>
        <w:t>设计的工作负载的读写比例是</w:t>
      </w:r>
      <w:r>
        <w:rPr>
          <w:rFonts w:hint="eastAsia"/>
        </w:rPr>
        <w:t xml:space="preserve"> 2</w:t>
      </w:r>
      <w:r>
        <w:rPr>
          <w:rFonts w:hint="eastAsia"/>
        </w:rPr>
        <w:t>：</w:t>
      </w:r>
      <w:r>
        <w:rPr>
          <w:rFonts w:hint="eastAsia"/>
        </w:rPr>
        <w:t>1</w:t>
      </w:r>
      <w:r>
        <w:rPr>
          <w:rFonts w:hint="eastAsia"/>
        </w:rPr>
        <w:t>以上。然而我们发现，</w:t>
      </w:r>
      <w:r>
        <w:rPr>
          <w:rFonts w:hint="eastAsia"/>
        </w:rPr>
        <w:t>ZooKeeper</w:t>
      </w:r>
      <w:r>
        <w:rPr>
          <w:rFonts w:hint="eastAsia"/>
        </w:rPr>
        <w:t>的高写入吞吐量，也允许它被用于一些写占主导的工作负载。</w:t>
      </w:r>
      <w:r>
        <w:rPr>
          <w:rFonts w:hint="eastAsia"/>
        </w:rPr>
        <w:t>ZooKeeper</w:t>
      </w:r>
      <w:r>
        <w:rPr>
          <w:rFonts w:hint="eastAsia"/>
        </w:rPr>
        <w:t>通过每台</w:t>
      </w:r>
      <w:r>
        <w:rPr>
          <w:rFonts w:hint="eastAsia"/>
        </w:rPr>
        <w:t>Server</w:t>
      </w:r>
      <w:r>
        <w:rPr>
          <w:rFonts w:hint="eastAsia"/>
        </w:rPr>
        <w:t>上的本地</w:t>
      </w:r>
      <w:r>
        <w:rPr>
          <w:rFonts w:hint="eastAsia"/>
        </w:rPr>
        <w:t xml:space="preserve"> ZK</w:t>
      </w:r>
      <w:r>
        <w:rPr>
          <w:rFonts w:hint="eastAsia"/>
        </w:rPr>
        <w:t>的状态副本，来提供高读取吞吐量。因此，</w:t>
      </w:r>
      <w:r>
        <w:rPr>
          <w:rFonts w:hint="eastAsia"/>
          <w:b/>
          <w:bCs/>
        </w:rPr>
        <w:t>容错性</w:t>
      </w:r>
      <w:r>
        <w:rPr>
          <w:rFonts w:hint="eastAsia"/>
        </w:rPr>
        <w:t>和</w:t>
      </w:r>
      <w:r>
        <w:rPr>
          <w:rFonts w:hint="eastAsia"/>
          <w:b/>
          <w:bCs/>
        </w:rPr>
        <w:t>读吞吐量</w:t>
      </w:r>
      <w:r>
        <w:rPr>
          <w:rFonts w:hint="eastAsia"/>
        </w:rPr>
        <w:t>是以添加到该服务的</w:t>
      </w:r>
      <w:r>
        <w:rPr>
          <w:rFonts w:hint="eastAsia"/>
          <w:color w:val="0000FF"/>
        </w:rPr>
        <w:t>服务器数量为尺度。</w:t>
      </w:r>
      <w:r>
        <w:rPr>
          <w:rFonts w:hint="eastAsia"/>
          <w:b/>
          <w:bCs/>
          <w:color w:val="0000FF"/>
        </w:rPr>
        <w:t>写吞吐量</w:t>
      </w:r>
      <w:r>
        <w:rPr>
          <w:rFonts w:hint="eastAsia"/>
          <w:color w:val="0000FF"/>
        </w:rPr>
        <w:t>并不以添加到该服务的机器数量为尺度。</w:t>
      </w:r>
    </w:p>
    <w:p w:rsidR="001A7847" w:rsidRDefault="007D395D">
      <w:pPr>
        <w:rPr>
          <w:color w:val="0000FF"/>
        </w:rPr>
      </w:pPr>
      <w:r>
        <w:rPr>
          <w:rFonts w:hint="eastAsia"/>
        </w:rPr>
        <w:t>例如，在它的诞生地</w:t>
      </w:r>
      <w:r>
        <w:rPr>
          <w:rFonts w:hint="eastAsia"/>
        </w:rPr>
        <w:t>Yahoo</w:t>
      </w:r>
      <w:r>
        <w:rPr>
          <w:rFonts w:hint="eastAsia"/>
        </w:rPr>
        <w:t>公司，对于</w:t>
      </w:r>
      <w:r>
        <w:rPr>
          <w:rFonts w:hint="eastAsia"/>
          <w:color w:val="0000FF"/>
        </w:rPr>
        <w:t>写占主导的工作负载来说，</w:t>
      </w:r>
      <w:r>
        <w:rPr>
          <w:rFonts w:hint="eastAsia"/>
          <w:color w:val="0000FF"/>
        </w:rPr>
        <w:t>ZooKeeper</w:t>
      </w:r>
      <w:r>
        <w:rPr>
          <w:rFonts w:hint="eastAsia"/>
          <w:color w:val="0000FF"/>
        </w:rPr>
        <w:t>的基准吞吐量已经超过每秒</w:t>
      </w:r>
      <w:r>
        <w:rPr>
          <w:rFonts w:hint="eastAsia"/>
          <w:color w:val="0000FF"/>
        </w:rPr>
        <w:t>10000</w:t>
      </w:r>
      <w:r>
        <w:rPr>
          <w:rFonts w:hint="eastAsia"/>
          <w:color w:val="0000FF"/>
        </w:rPr>
        <w:t>个操作；对于常规的以读为主导的工作负载来说，吞吐量更是高出了好几倍。</w:t>
      </w:r>
    </w:p>
    <w:p w:rsidR="001A7847" w:rsidRDefault="007D395D">
      <w:pPr>
        <w:pStyle w:val="4"/>
        <w:rPr>
          <w:rFonts w:ascii="Verdana" w:hAnsi="Verdana"/>
        </w:rPr>
      </w:pPr>
      <w:r>
        <w:rPr>
          <w:rFonts w:hint="eastAsia"/>
        </w:rPr>
        <w:t>2</w:t>
      </w:r>
      <w:r>
        <w:rPr>
          <w:rFonts w:hint="eastAsia"/>
        </w:rPr>
        <w:t>、</w:t>
      </w:r>
      <w:r>
        <w:rPr>
          <w:rFonts w:hint="eastAsia"/>
        </w:rPr>
        <w:t>ZooKeeper</w:t>
      </w:r>
      <w:r>
        <w:rPr>
          <w:rFonts w:hint="eastAsia"/>
        </w:rPr>
        <w:t>的保证</w:t>
      </w:r>
    </w:p>
    <w:p w:rsidR="001A7847" w:rsidRDefault="007D395D">
      <w:pPr>
        <w:rPr>
          <w:rFonts w:ascii="Verdana" w:eastAsia="宋体" w:hAnsi="Verdana"/>
        </w:rPr>
      </w:pPr>
      <w:r>
        <w:rPr>
          <w:rFonts w:hint="eastAsia"/>
          <w:color w:val="000000"/>
          <w:shd w:val="clear" w:color="auto" w:fill="FFFFFF"/>
        </w:rPr>
        <w:t>经过上面的分析，我们知道要保证</w:t>
      </w:r>
      <w:r>
        <w:rPr>
          <w:rFonts w:hint="eastAsia"/>
          <w:color w:val="000000"/>
          <w:shd w:val="clear" w:color="auto" w:fill="FFFFFF"/>
        </w:rPr>
        <w:t>ZooKeeper</w:t>
      </w:r>
      <w:r>
        <w:rPr>
          <w:rFonts w:hint="eastAsia"/>
          <w:color w:val="000000"/>
          <w:shd w:val="clear" w:color="auto" w:fill="FFFFFF"/>
        </w:rPr>
        <w:t>服务的</w:t>
      </w:r>
      <w:r>
        <w:rPr>
          <w:rFonts w:hint="eastAsia"/>
          <w:shd w:val="clear" w:color="auto" w:fill="FFFFFF"/>
        </w:rPr>
        <w:t>高可用性就需要采用</w:t>
      </w:r>
      <w:r>
        <w:rPr>
          <w:rStyle w:val="ac"/>
          <w:rFonts w:ascii="微软雅黑" w:eastAsia="微软雅黑" w:hAnsi="微软雅黑" w:hint="eastAsia"/>
          <w:color w:val="0000FF"/>
          <w:sz w:val="20"/>
          <w:szCs w:val="20"/>
          <w:shd w:val="clear" w:color="auto" w:fill="FFFFFF"/>
        </w:rPr>
        <w:t>分布式模式</w:t>
      </w:r>
      <w:r>
        <w:rPr>
          <w:rFonts w:hint="eastAsia"/>
          <w:shd w:val="clear" w:color="auto" w:fill="FFFFFF"/>
        </w:rPr>
        <w:t>，来</w:t>
      </w:r>
      <w:r>
        <w:rPr>
          <w:rFonts w:hint="eastAsia"/>
          <w:color w:val="7030A0"/>
          <w:shd w:val="clear" w:color="auto" w:fill="FFFFFF"/>
        </w:rPr>
        <w:t>冗余数据写多份，写多份带来</w:t>
      </w:r>
      <w:r>
        <w:rPr>
          <w:rFonts w:hint="eastAsia"/>
          <w:shd w:val="clear" w:color="auto" w:fill="FFFFFF"/>
        </w:rPr>
        <w:t>一致性问题，一致性问题又会带来性能问题，那么就此陷入了无解的死循环。那么在这，就涉及到了我们分布式领域的著名的</w:t>
      </w:r>
      <w:r>
        <w:rPr>
          <w:rFonts w:hint="eastAsia"/>
          <w:shd w:val="clear" w:color="auto" w:fill="FFFFFF"/>
        </w:rPr>
        <w:t>CAP</w:t>
      </w:r>
      <w:r>
        <w:rPr>
          <w:rFonts w:hint="eastAsia"/>
          <w:shd w:val="clear" w:color="auto" w:fill="FFFFFF"/>
        </w:rPr>
        <w:t>理论，在这就简单的给大家介绍一下，关于</w:t>
      </w:r>
      <w:r>
        <w:rPr>
          <w:rFonts w:hint="eastAsia"/>
          <w:shd w:val="clear" w:color="auto" w:fill="FFFFFF"/>
        </w:rPr>
        <w:t>CAP</w:t>
      </w:r>
      <w:r>
        <w:rPr>
          <w:rFonts w:hint="eastAsia"/>
          <w:shd w:val="clear" w:color="auto" w:fill="FFFFFF"/>
        </w:rPr>
        <w:t>的详细内容大家可以网上查阅。</w:t>
      </w:r>
    </w:p>
    <w:p w:rsidR="001A7847" w:rsidRDefault="007D395D">
      <w:pPr>
        <w:pStyle w:val="5"/>
        <w:rPr>
          <w:rFonts w:ascii="Verdana" w:hAnsi="Verdana"/>
        </w:rPr>
      </w:pPr>
      <w:r>
        <w:rPr>
          <w:rFonts w:hint="eastAsia"/>
        </w:rPr>
        <w:t>2.1 CAP</w:t>
      </w:r>
      <w:r>
        <w:rPr>
          <w:rFonts w:hint="eastAsia"/>
        </w:rPr>
        <w:t>理论</w:t>
      </w:r>
    </w:p>
    <w:p w:rsidR="001A7847" w:rsidRDefault="007D395D">
      <w:pPr>
        <w:rPr>
          <w:rStyle w:val="ac"/>
          <w:rFonts w:ascii="微软雅黑" w:eastAsia="微软雅黑" w:hAnsi="微软雅黑"/>
          <w:color w:val="000000"/>
          <w:sz w:val="20"/>
          <w:szCs w:val="20"/>
          <w:shd w:val="clear" w:color="auto" w:fill="FFFFFF"/>
        </w:rPr>
      </w:pPr>
      <w:r>
        <w:rPr>
          <w:rStyle w:val="ac"/>
          <w:rFonts w:ascii="微软雅黑" w:eastAsia="微软雅黑" w:hAnsi="微软雅黑" w:hint="eastAsia"/>
          <w:color w:val="000000"/>
          <w:sz w:val="20"/>
          <w:szCs w:val="20"/>
          <w:shd w:val="clear" w:color="auto" w:fill="FFFFFF"/>
        </w:rPr>
        <w:t>(1) 理论概述</w:t>
      </w:r>
    </w:p>
    <w:p w:rsidR="001A7847" w:rsidRDefault="007D395D">
      <w:pPr>
        <w:rPr>
          <w:rFonts w:ascii="Verdana" w:eastAsia="宋体" w:hAnsi="Verdana"/>
        </w:rPr>
      </w:pPr>
      <w:r>
        <w:rPr>
          <w:rFonts w:hint="eastAsia"/>
        </w:rPr>
        <w:t>分布式领域中存在</w:t>
      </w:r>
      <w:r>
        <w:rPr>
          <w:rFonts w:hint="eastAsia"/>
        </w:rPr>
        <w:t>CAP</w:t>
      </w:r>
      <w:r>
        <w:rPr>
          <w:rFonts w:hint="eastAsia"/>
        </w:rPr>
        <w:t>理论：</w:t>
      </w:r>
    </w:p>
    <w:p w:rsidR="001A7847" w:rsidRDefault="007D395D">
      <w:pPr>
        <w:rPr>
          <w:rFonts w:ascii="Verdana" w:eastAsia="宋体" w:hAnsi="Verdana"/>
        </w:rPr>
      </w:pPr>
      <w:r>
        <w:rPr>
          <w:rFonts w:hint="eastAsia"/>
          <w:b/>
          <w:bCs/>
        </w:rPr>
        <w:t>①</w:t>
      </w:r>
      <w:r>
        <w:rPr>
          <w:rFonts w:hint="eastAsia"/>
        </w:rPr>
        <w:t> </w:t>
      </w:r>
      <w:r>
        <w:rPr>
          <w:rFonts w:hint="eastAsia"/>
          <w:b/>
          <w:bCs/>
        </w:rPr>
        <w:t>C</w:t>
      </w:r>
      <w:r>
        <w:rPr>
          <w:rFonts w:hint="eastAsia"/>
          <w:b/>
          <w:bCs/>
        </w:rPr>
        <w:t>：</w:t>
      </w:r>
      <w:r>
        <w:rPr>
          <w:rFonts w:hint="eastAsia"/>
          <w:b/>
          <w:bCs/>
        </w:rPr>
        <w:t>Consistency</w:t>
      </w:r>
      <w:r>
        <w:rPr>
          <w:rFonts w:hint="eastAsia"/>
        </w:rPr>
        <w:t>，一致性，数据一致更新，所有数据变动都是同步的。</w:t>
      </w:r>
    </w:p>
    <w:p w:rsidR="001A7847" w:rsidRDefault="007D395D">
      <w:pPr>
        <w:rPr>
          <w:rFonts w:ascii="Verdana" w:eastAsia="宋体" w:hAnsi="Verdana"/>
        </w:rPr>
      </w:pPr>
      <w:r>
        <w:rPr>
          <w:rFonts w:hint="eastAsia"/>
          <w:b/>
          <w:bCs/>
        </w:rPr>
        <w:t>②</w:t>
      </w:r>
      <w:r>
        <w:rPr>
          <w:rFonts w:hint="eastAsia"/>
        </w:rPr>
        <w:t> </w:t>
      </w:r>
      <w:r>
        <w:rPr>
          <w:rFonts w:hint="eastAsia"/>
          <w:b/>
          <w:bCs/>
        </w:rPr>
        <w:t>A</w:t>
      </w:r>
      <w:r>
        <w:rPr>
          <w:rFonts w:hint="eastAsia"/>
          <w:b/>
          <w:bCs/>
        </w:rPr>
        <w:t>：</w:t>
      </w:r>
      <w:r>
        <w:rPr>
          <w:rFonts w:hint="eastAsia"/>
          <w:b/>
          <w:bCs/>
        </w:rPr>
        <w:t>Availability</w:t>
      </w:r>
      <w:r>
        <w:rPr>
          <w:rFonts w:hint="eastAsia"/>
        </w:rPr>
        <w:t>，可用性，系统具有好的响应性能。</w:t>
      </w:r>
    </w:p>
    <w:p w:rsidR="001A7847" w:rsidRDefault="007D395D">
      <w:pPr>
        <w:rPr>
          <w:rFonts w:ascii="Verdana" w:eastAsia="宋体" w:hAnsi="Verdana"/>
        </w:rPr>
      </w:pPr>
      <w:r>
        <w:rPr>
          <w:rFonts w:hint="eastAsia"/>
          <w:b/>
          <w:bCs/>
        </w:rPr>
        <w:t>③</w:t>
      </w:r>
      <w:r>
        <w:rPr>
          <w:rFonts w:hint="eastAsia"/>
        </w:rPr>
        <w:t> </w:t>
      </w:r>
      <w:r>
        <w:rPr>
          <w:rFonts w:hint="eastAsia"/>
          <w:b/>
          <w:bCs/>
        </w:rPr>
        <w:t>P</w:t>
      </w:r>
      <w:r>
        <w:rPr>
          <w:rFonts w:hint="eastAsia"/>
          <w:b/>
          <w:bCs/>
        </w:rPr>
        <w:t>：</w:t>
      </w:r>
      <w:r>
        <w:rPr>
          <w:rFonts w:hint="eastAsia"/>
          <w:b/>
          <w:bCs/>
        </w:rPr>
        <w:t>Partition tolerance</w:t>
      </w:r>
      <w:r>
        <w:rPr>
          <w:rFonts w:hint="eastAsia"/>
        </w:rPr>
        <w:t>，分区容错性。以实际效果而言，分区相当于对通信的时限要求。系统如果不能在时限内达成数据一致性，就意味着发生了分区的情况，必须就当前操作在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之间做出选择，也就是说无论任何消息丢失，系统都可用。</w:t>
      </w:r>
    </w:p>
    <w:p w:rsidR="001A7847" w:rsidRDefault="007D395D">
      <w:pPr>
        <w:rPr>
          <w:rFonts w:ascii="Verdana" w:eastAsia="宋体" w:hAnsi="Verdana"/>
        </w:rPr>
      </w:pPr>
      <w:r>
        <w:rPr>
          <w:rFonts w:hint="eastAsia"/>
        </w:rPr>
        <w:t>该理论已被</w:t>
      </w:r>
      <w:r>
        <w:rPr>
          <w:rFonts w:hint="eastAsia"/>
          <w:b/>
          <w:bCs/>
        </w:rPr>
        <w:t>证明</w:t>
      </w:r>
      <w:r>
        <w:rPr>
          <w:rFonts w:hint="eastAsia"/>
        </w:rPr>
        <w:t>：任何分布式系统只可同时满足两点，无法三者兼顾。</w:t>
      </w:r>
      <w:r>
        <w:rPr>
          <w:rFonts w:hint="eastAsia"/>
        </w:rPr>
        <w:t xml:space="preserve"> </w:t>
      </w:r>
      <w:r>
        <w:rPr>
          <w:rFonts w:hint="eastAsia"/>
        </w:rPr>
        <w:t>因此，将精力浪费</w:t>
      </w:r>
      <w:r>
        <w:rPr>
          <w:rFonts w:hint="eastAsia"/>
        </w:rPr>
        <w:lastRenderedPageBreak/>
        <w:t>在思考如何设计能满足三者的完美系统上是愚钝的，应该根据应用场景进行适当取舍。</w:t>
      </w:r>
    </w:p>
    <w:p w:rsidR="001A7847" w:rsidRDefault="007D395D">
      <w:pPr>
        <w:rPr>
          <w:rStyle w:val="ac"/>
          <w:rFonts w:ascii="微软雅黑" w:eastAsia="微软雅黑" w:hAnsi="微软雅黑"/>
          <w:color w:val="000000"/>
          <w:sz w:val="20"/>
          <w:szCs w:val="20"/>
          <w:shd w:val="clear" w:color="auto" w:fill="FFFFFF"/>
        </w:rPr>
      </w:pPr>
      <w:r>
        <w:rPr>
          <w:rFonts w:ascii="微软雅黑" w:eastAsia="微软雅黑" w:hAnsi="微软雅黑" w:hint="eastAsia"/>
          <w:color w:val="000000"/>
          <w:sz w:val="20"/>
          <w:szCs w:val="20"/>
          <w:shd w:val="clear" w:color="auto" w:fill="FFFFFF"/>
        </w:rPr>
        <w:t>(2) </w:t>
      </w:r>
      <w:r>
        <w:rPr>
          <w:rStyle w:val="ac"/>
          <w:rFonts w:ascii="微软雅黑" w:eastAsia="微软雅黑" w:hAnsi="微软雅黑" w:hint="eastAsia"/>
          <w:color w:val="000000"/>
          <w:sz w:val="20"/>
          <w:szCs w:val="20"/>
          <w:shd w:val="clear" w:color="auto" w:fill="FFFFFF"/>
        </w:rPr>
        <w:t>一致性分类</w:t>
      </w:r>
    </w:p>
    <w:p w:rsidR="001A7847" w:rsidRDefault="007D395D">
      <w:pPr>
        <w:rPr>
          <w:rFonts w:ascii="Verdana" w:eastAsia="宋体" w:hAnsi="Verdana"/>
          <w:color w:val="000000"/>
        </w:rPr>
      </w:pPr>
      <w:r>
        <w:rPr>
          <w:rFonts w:hint="eastAsia"/>
        </w:rPr>
        <w:t>一致性是指从系统外部读取系统内部的数据时，在一定约束条件下相同，即数据变动在系统内部各节点应该是同步的。根据一致性的强弱程度不同，可以将一致性级别分为如下几种：</w:t>
      </w:r>
    </w:p>
    <w:p w:rsidR="001A7847" w:rsidRDefault="007D395D">
      <w:pPr>
        <w:rPr>
          <w:rFonts w:ascii="Verdana" w:eastAsia="宋体" w:hAnsi="Verdana"/>
          <w:color w:val="000000"/>
        </w:rPr>
      </w:pPr>
      <w:r>
        <w:rPr>
          <w:rFonts w:hint="eastAsia"/>
          <w:b/>
          <w:bCs/>
          <w:color w:val="000000"/>
        </w:rPr>
        <w:t>①</w:t>
      </w:r>
      <w:r>
        <w:rPr>
          <w:rFonts w:hint="eastAsia"/>
          <w:b/>
          <w:bCs/>
          <w:color w:val="000000"/>
        </w:rPr>
        <w:t xml:space="preserve"> </w:t>
      </w:r>
      <w:r>
        <w:rPr>
          <w:rFonts w:hint="eastAsia"/>
          <w:b/>
          <w:bCs/>
          <w:color w:val="000000"/>
        </w:rPr>
        <w:t>强一致性</w:t>
      </w:r>
      <w:r>
        <w:rPr>
          <w:rFonts w:hint="eastAsia"/>
          <w:color w:val="000000"/>
        </w:rPr>
        <w:t>（</w:t>
      </w:r>
      <w:r>
        <w:rPr>
          <w:rFonts w:hint="eastAsia"/>
          <w:color w:val="000000"/>
        </w:rPr>
        <w:t>strong consistency</w:t>
      </w:r>
      <w:r>
        <w:rPr>
          <w:rFonts w:hint="eastAsia"/>
          <w:color w:val="000000"/>
        </w:rPr>
        <w:t>）。任何时刻，任何用户都能读取到</w:t>
      </w:r>
      <w:r>
        <w:rPr>
          <w:rFonts w:hint="eastAsia"/>
        </w:rPr>
        <w:t>最近一次成功更新的数据。</w:t>
      </w:r>
    </w:p>
    <w:p w:rsidR="001A7847" w:rsidRDefault="007D395D">
      <w:pPr>
        <w:rPr>
          <w:rFonts w:ascii="Verdana" w:eastAsia="宋体" w:hAnsi="Verdana"/>
          <w:color w:val="000000"/>
        </w:rPr>
      </w:pPr>
      <w:r>
        <w:rPr>
          <w:rFonts w:hint="eastAsia"/>
          <w:b/>
          <w:bCs/>
          <w:color w:val="000000"/>
        </w:rPr>
        <w:t>②</w:t>
      </w:r>
      <w:r>
        <w:rPr>
          <w:rFonts w:hint="eastAsia"/>
          <w:b/>
          <w:bCs/>
          <w:color w:val="000000"/>
        </w:rPr>
        <w:t xml:space="preserve"> </w:t>
      </w:r>
      <w:r>
        <w:rPr>
          <w:rFonts w:hint="eastAsia"/>
          <w:b/>
          <w:bCs/>
          <w:color w:val="000000"/>
        </w:rPr>
        <w:t>单调一致性</w:t>
      </w:r>
      <w:r>
        <w:rPr>
          <w:rFonts w:hint="eastAsia"/>
          <w:color w:val="000000"/>
        </w:rPr>
        <w:t>（</w:t>
      </w:r>
      <w:r>
        <w:rPr>
          <w:rFonts w:hint="eastAsia"/>
          <w:color w:val="000000"/>
        </w:rPr>
        <w:t>monotonic consistency</w:t>
      </w:r>
      <w:r>
        <w:rPr>
          <w:rFonts w:hint="eastAsia"/>
          <w:color w:val="000000"/>
        </w:rPr>
        <w:t>）。任何时刻，任何用户一旦读到某个数据在某次更新后的值，那么就不会再读到比这个</w:t>
      </w:r>
      <w:r>
        <w:rPr>
          <w:rFonts w:hint="eastAsia"/>
        </w:rPr>
        <w:t>值更旧的值。也就是说，可获取的数据顺序必是单调递增的。</w:t>
      </w:r>
    </w:p>
    <w:p w:rsidR="001A7847" w:rsidRDefault="007D395D">
      <w:pPr>
        <w:rPr>
          <w:rFonts w:ascii="Verdana" w:eastAsia="宋体" w:hAnsi="Verdana"/>
          <w:color w:val="000000"/>
        </w:rPr>
      </w:pPr>
      <w:r>
        <w:rPr>
          <w:rFonts w:hint="eastAsia"/>
          <w:b/>
          <w:bCs/>
          <w:color w:val="000000"/>
        </w:rPr>
        <w:t>③</w:t>
      </w:r>
      <w:r>
        <w:rPr>
          <w:rFonts w:hint="eastAsia"/>
          <w:b/>
          <w:bCs/>
          <w:color w:val="000000"/>
        </w:rPr>
        <w:t xml:space="preserve"> </w:t>
      </w:r>
      <w:r>
        <w:rPr>
          <w:rFonts w:hint="eastAsia"/>
          <w:b/>
          <w:bCs/>
          <w:color w:val="000000"/>
        </w:rPr>
        <w:t>会话一致性</w:t>
      </w:r>
      <w:r>
        <w:rPr>
          <w:rFonts w:hint="eastAsia"/>
          <w:color w:val="000000"/>
        </w:rPr>
        <w:t>（</w:t>
      </w:r>
      <w:r>
        <w:rPr>
          <w:rFonts w:hint="eastAsia"/>
          <w:color w:val="000000"/>
        </w:rPr>
        <w:t>session consistency</w:t>
      </w:r>
      <w:r>
        <w:rPr>
          <w:rFonts w:hint="eastAsia"/>
          <w:color w:val="000000"/>
        </w:rPr>
        <w:t>）。任何用户在某次会话中，一旦读到某个数据在某次更新后的值，那么在本次会话中就不会再读到比这个值</w:t>
      </w:r>
      <w:r>
        <w:rPr>
          <w:rFonts w:hint="eastAsia"/>
        </w:rPr>
        <w:t>更旧的值。会话一致性是在单调一致性的基础上进一步放松约束，只保证单个用户单个会话内的单调性，在不同用户或同一用户不同会话间则没有保障。</w:t>
      </w:r>
    </w:p>
    <w:p w:rsidR="001A7847" w:rsidRDefault="007D395D">
      <w:pPr>
        <w:rPr>
          <w:rFonts w:ascii="Verdana" w:eastAsia="宋体" w:hAnsi="Verdana"/>
          <w:color w:val="000000"/>
        </w:rPr>
      </w:pPr>
      <w:r>
        <w:rPr>
          <w:rFonts w:hint="eastAsia"/>
          <w:b/>
          <w:bCs/>
          <w:color w:val="000000"/>
        </w:rPr>
        <w:t>④</w:t>
      </w:r>
      <w:r>
        <w:rPr>
          <w:rFonts w:hint="eastAsia"/>
          <w:color w:val="000000"/>
        </w:rPr>
        <w:t> </w:t>
      </w:r>
      <w:r>
        <w:rPr>
          <w:rFonts w:hint="eastAsia"/>
          <w:b/>
          <w:bCs/>
          <w:color w:val="000000"/>
        </w:rPr>
        <w:t>最终一致性</w:t>
      </w:r>
      <w:r>
        <w:rPr>
          <w:rFonts w:hint="eastAsia"/>
          <w:color w:val="000000"/>
        </w:rPr>
        <w:t>（</w:t>
      </w:r>
      <w:r>
        <w:rPr>
          <w:rFonts w:hint="eastAsia"/>
          <w:color w:val="000000"/>
        </w:rPr>
        <w:t>eventual consistency</w:t>
      </w:r>
      <w:r>
        <w:rPr>
          <w:rFonts w:hint="eastAsia"/>
          <w:color w:val="000000"/>
        </w:rPr>
        <w:t>）。用户只能读到某次更新后的值，但系统保证数据将最终达到完全一致的状态，只是所需时间不能保障。</w:t>
      </w:r>
    </w:p>
    <w:p w:rsidR="001A7847" w:rsidRDefault="007D395D">
      <w:pPr>
        <w:rPr>
          <w:color w:val="000000"/>
        </w:rPr>
      </w:pPr>
      <w:r>
        <w:rPr>
          <w:rFonts w:hint="eastAsia"/>
          <w:b/>
          <w:bCs/>
          <w:color w:val="000000"/>
        </w:rPr>
        <w:t>⑤</w:t>
      </w:r>
      <w:r>
        <w:rPr>
          <w:rFonts w:hint="eastAsia"/>
          <w:b/>
          <w:bCs/>
          <w:color w:val="000000"/>
        </w:rPr>
        <w:t xml:space="preserve"> </w:t>
      </w:r>
      <w:r>
        <w:rPr>
          <w:rFonts w:hint="eastAsia"/>
          <w:b/>
          <w:bCs/>
          <w:color w:val="000000"/>
        </w:rPr>
        <w:t>弱一致性</w:t>
      </w:r>
      <w:r>
        <w:rPr>
          <w:rFonts w:hint="eastAsia"/>
          <w:color w:val="000000"/>
        </w:rPr>
        <w:t>（</w:t>
      </w:r>
      <w:r>
        <w:rPr>
          <w:rFonts w:hint="eastAsia"/>
          <w:color w:val="000000"/>
        </w:rPr>
        <w:t>weak consistency</w:t>
      </w:r>
      <w:r>
        <w:rPr>
          <w:rFonts w:hint="eastAsia"/>
          <w:color w:val="000000"/>
        </w:rPr>
        <w:t>）。用户无法在确定时间内读到最新更新的值。</w:t>
      </w:r>
    </w:p>
    <w:p w:rsidR="001A7847" w:rsidRDefault="007D395D">
      <w:pPr>
        <w:pStyle w:val="5"/>
        <w:rPr>
          <w:rFonts w:ascii="Verdana" w:hAnsi="Verdana"/>
        </w:rPr>
      </w:pPr>
      <w:r>
        <w:rPr>
          <w:rFonts w:hint="eastAsia"/>
        </w:rPr>
        <w:t>2.2 ZooKeeper</w:t>
      </w:r>
      <w:r>
        <w:rPr>
          <w:rFonts w:hint="eastAsia"/>
        </w:rPr>
        <w:t>与</w:t>
      </w:r>
      <w:r>
        <w:rPr>
          <w:rFonts w:hint="eastAsia"/>
        </w:rPr>
        <w:t>CAP</w:t>
      </w:r>
      <w:r>
        <w:rPr>
          <w:rFonts w:hint="eastAsia"/>
        </w:rPr>
        <w:t>理论</w:t>
      </w:r>
    </w:p>
    <w:p w:rsidR="001A7847" w:rsidRDefault="007D395D">
      <w:pPr>
        <w:rPr>
          <w:shd w:val="clear" w:color="auto" w:fill="FFFFFF"/>
        </w:rPr>
      </w:pPr>
      <w:r>
        <w:rPr>
          <w:rFonts w:hint="eastAsia"/>
          <w:color w:val="000000"/>
          <w:shd w:val="clear" w:color="auto" w:fill="FFFFFF"/>
        </w:rPr>
        <w:t>我们知道</w:t>
      </w:r>
      <w:r>
        <w:rPr>
          <w:rFonts w:hint="eastAsia"/>
          <w:color w:val="000000"/>
          <w:shd w:val="clear" w:color="auto" w:fill="FFFFFF"/>
        </w:rPr>
        <w:t>ZooKeeper</w:t>
      </w:r>
      <w:r>
        <w:rPr>
          <w:rFonts w:hint="eastAsia"/>
          <w:color w:val="000000"/>
          <w:shd w:val="clear" w:color="auto" w:fill="FFFFFF"/>
        </w:rPr>
        <w:t>也是一种分布式系统，它在</w:t>
      </w:r>
      <w:r>
        <w:rPr>
          <w:rFonts w:hint="eastAsia"/>
          <w:shd w:val="clear" w:color="auto" w:fill="FFFFFF"/>
        </w:rPr>
        <w:t>一致性上有人认为它提供的是一种</w:t>
      </w:r>
      <w:r>
        <w:rPr>
          <w:rFonts w:hint="eastAsia"/>
          <w:color w:val="FF0000"/>
          <w:shd w:val="clear" w:color="auto" w:fill="FFFFFF"/>
        </w:rPr>
        <w:t>强一致性的服务（通过</w:t>
      </w:r>
      <w:r>
        <w:rPr>
          <w:rFonts w:hint="eastAsia"/>
          <w:color w:val="FF0000"/>
          <w:shd w:val="clear" w:color="auto" w:fill="FFFFFF"/>
        </w:rPr>
        <w:t>sync</w:t>
      </w:r>
      <w:r>
        <w:rPr>
          <w:rFonts w:hint="eastAsia"/>
          <w:color w:val="FF0000"/>
          <w:shd w:val="clear" w:color="auto" w:fill="FFFFFF"/>
        </w:rPr>
        <w:t>操作），也有人认为是单调一致性</w:t>
      </w:r>
      <w:r>
        <w:rPr>
          <w:rFonts w:hint="eastAsia"/>
          <w:color w:val="000000"/>
          <w:shd w:val="clear" w:color="auto" w:fill="FFFFFF"/>
        </w:rPr>
        <w:t>（更新时的大多说概念），还有人为是</w:t>
      </w:r>
      <w:r>
        <w:rPr>
          <w:rFonts w:hint="eastAsia"/>
          <w:color w:val="FF0000"/>
          <w:shd w:val="clear" w:color="auto" w:fill="FFFFFF"/>
        </w:rPr>
        <w:t>最终一致性（顺序一致性），反正各有各的道理这里就不在争辩了。然后它在</w:t>
      </w:r>
      <w:r>
        <w:rPr>
          <w:rFonts w:hint="eastAsia"/>
          <w:shd w:val="clear" w:color="auto" w:fill="FFFFFF"/>
        </w:rPr>
        <w:t>分区容错性和可用性上做了一定折中，这和</w:t>
      </w:r>
      <w:r>
        <w:rPr>
          <w:rFonts w:hint="eastAsia"/>
          <w:shd w:val="clear" w:color="auto" w:fill="FFFFFF"/>
        </w:rPr>
        <w:t>CAP</w:t>
      </w:r>
      <w:r>
        <w:rPr>
          <w:rFonts w:hint="eastAsia"/>
          <w:shd w:val="clear" w:color="auto" w:fill="FFFFFF"/>
        </w:rPr>
        <w:t>理论是吻合的。</w:t>
      </w:r>
      <w:r>
        <w:rPr>
          <w:rFonts w:hint="eastAsia"/>
          <w:shd w:val="clear" w:color="auto" w:fill="FFFFFF"/>
        </w:rPr>
        <w:t>ZooKeeper</w:t>
      </w:r>
      <w:r>
        <w:rPr>
          <w:rFonts w:hint="eastAsia"/>
          <w:shd w:val="clear" w:color="auto" w:fill="FFFFFF"/>
        </w:rPr>
        <w:t>从以下几点保证了数据的一致性</w:t>
      </w:r>
    </w:p>
    <w:p w:rsidR="001A7847" w:rsidRDefault="001A7847">
      <w:pPr>
        <w:rPr>
          <w:shd w:val="clear" w:color="auto" w:fill="FFFFFF"/>
        </w:rPr>
      </w:pPr>
    </w:p>
    <w:p w:rsidR="001A7847" w:rsidRDefault="007D395D">
      <w:pPr>
        <w:pStyle w:val="af2"/>
        <w:numPr>
          <w:ilvl w:val="1"/>
          <w:numId w:val="56"/>
        </w:numPr>
        <w:ind w:firstLineChars="0"/>
        <w:rPr>
          <w:rFonts w:ascii="Verdana" w:eastAsia="宋体" w:hAnsi="Verdana"/>
          <w:color w:val="000000"/>
        </w:rPr>
      </w:pPr>
      <w:r>
        <w:rPr>
          <w:rStyle w:val="ac"/>
          <w:rFonts w:ascii="微软雅黑" w:eastAsia="微软雅黑" w:hAnsi="微软雅黑" w:hint="eastAsia"/>
          <w:color w:val="000000"/>
          <w:sz w:val="20"/>
          <w:szCs w:val="20"/>
          <w:shd w:val="clear" w:color="auto" w:fill="FFFFFF"/>
        </w:rPr>
        <w:t xml:space="preserve"> 顺序一致性:</w:t>
      </w:r>
      <w:r>
        <w:rPr>
          <w:rFonts w:ascii="微软雅黑" w:eastAsia="微软雅黑" w:hAnsi="微软雅黑" w:hint="eastAsia"/>
          <w:color w:val="000000"/>
          <w:sz w:val="20"/>
          <w:szCs w:val="20"/>
          <w:shd w:val="clear" w:color="auto" w:fill="FFFFFF"/>
        </w:rPr>
        <w:t xml:space="preserve"> 来自任意特定客户端的更新都会按其发送顺序被提交。也就是说，如果一个客户端将Znode z的值更新为a，在之后的操作中，它又将z的值更新为b，有客户端不可能在看到z的值是b之后再看到值a（如果没有其他对z的更新）。</w:t>
      </w:r>
    </w:p>
    <w:p w:rsidR="001A7847" w:rsidRDefault="007D395D">
      <w:pPr>
        <w:pStyle w:val="af2"/>
        <w:numPr>
          <w:ilvl w:val="1"/>
          <w:numId w:val="56"/>
        </w:numPr>
        <w:ind w:firstLineChars="0"/>
        <w:rPr>
          <w:rFonts w:ascii="Verdana" w:eastAsia="宋体" w:hAnsi="Verdana"/>
          <w:color w:val="000000"/>
        </w:rPr>
      </w:pPr>
      <w:r>
        <w:rPr>
          <w:rStyle w:val="ac"/>
          <w:rFonts w:ascii="微软雅黑" w:eastAsia="微软雅黑" w:hAnsi="微软雅黑" w:hint="eastAsia"/>
          <w:color w:val="000000"/>
          <w:sz w:val="20"/>
          <w:szCs w:val="20"/>
          <w:shd w:val="clear" w:color="auto" w:fill="FFFFFF"/>
        </w:rPr>
        <w:t>原子性：</w:t>
      </w:r>
      <w:r>
        <w:rPr>
          <w:rFonts w:hint="eastAsia"/>
        </w:rPr>
        <w:t>每个更新要么成功，要么失败。这意味着如果一个更新失败，则不会有客户端会看到这个更新的结果。</w:t>
      </w:r>
    </w:p>
    <w:p w:rsidR="001A7847" w:rsidRDefault="007D395D">
      <w:pPr>
        <w:pStyle w:val="af2"/>
        <w:numPr>
          <w:ilvl w:val="1"/>
          <w:numId w:val="56"/>
        </w:numPr>
        <w:ind w:firstLineChars="0"/>
        <w:rPr>
          <w:rFonts w:ascii="Verdana" w:eastAsia="宋体" w:hAnsi="Verdana"/>
          <w:color w:val="000000"/>
        </w:rPr>
      </w:pPr>
      <w:r>
        <w:rPr>
          <w:rStyle w:val="ac"/>
          <w:rFonts w:ascii="微软雅黑" w:eastAsia="微软雅黑" w:hAnsi="微软雅黑" w:hint="eastAsia"/>
          <w:color w:val="000000"/>
          <w:sz w:val="20"/>
          <w:szCs w:val="20"/>
          <w:shd w:val="clear" w:color="auto" w:fill="FFFFFF"/>
        </w:rPr>
        <w:t> 单一系统映像：</w:t>
      </w:r>
      <w:r>
        <w:rPr>
          <w:rFonts w:hint="eastAsia"/>
        </w:rPr>
        <w:t>一</w:t>
      </w:r>
      <w:r>
        <w:rPr>
          <w:rFonts w:hint="eastAsia"/>
        </w:rPr>
        <w:t xml:space="preserve"> </w:t>
      </w:r>
      <w:r>
        <w:rPr>
          <w:rFonts w:hint="eastAsia"/>
        </w:rPr>
        <w:t>个客户端无论连接到哪一台服务器，它看到的都是同样的系统视图。这意味着，如果一个客户端在同一个会话中连接到一台新的服务器，它所看到的系统状态不会比</w:t>
      </w:r>
      <w:r>
        <w:rPr>
          <w:rFonts w:hint="eastAsia"/>
        </w:rPr>
        <w:t xml:space="preserve"> </w:t>
      </w:r>
      <w:r>
        <w:rPr>
          <w:rFonts w:hint="eastAsia"/>
        </w:rPr>
        <w:t>在之前服务器上所看到的更老。当一台服务器出现故障，导致它的一个客户端需要尝试连接集合体中其他的服务器时，所有滞后于故障服务器的服务器都不会接受该</w:t>
      </w:r>
      <w:r>
        <w:rPr>
          <w:rFonts w:hint="eastAsia"/>
        </w:rPr>
        <w:t xml:space="preserve"> </w:t>
      </w:r>
      <w:r>
        <w:rPr>
          <w:rFonts w:hint="eastAsia"/>
        </w:rPr>
        <w:t>连接请求，除非这些服务器赶上故障服务器。</w:t>
      </w:r>
    </w:p>
    <w:p w:rsidR="001A7847" w:rsidRDefault="007D395D">
      <w:pPr>
        <w:pStyle w:val="af2"/>
        <w:numPr>
          <w:ilvl w:val="1"/>
          <w:numId w:val="56"/>
        </w:numPr>
        <w:ind w:firstLineChars="0"/>
        <w:rPr>
          <w:rFonts w:ascii="Verdana" w:eastAsia="宋体" w:hAnsi="Verdana"/>
          <w:color w:val="000000"/>
        </w:rPr>
      </w:pPr>
      <w:r>
        <w:rPr>
          <w:rStyle w:val="ac"/>
          <w:rFonts w:ascii="微软雅黑" w:eastAsia="微软雅黑" w:hAnsi="微软雅黑" w:hint="eastAsia"/>
          <w:color w:val="000000"/>
          <w:sz w:val="20"/>
          <w:szCs w:val="20"/>
          <w:shd w:val="clear" w:color="auto" w:fill="FFFFFF"/>
        </w:rPr>
        <w:t> 持久性：</w:t>
      </w:r>
      <w:r>
        <w:rPr>
          <w:rFonts w:ascii="微软雅黑" w:eastAsia="微软雅黑" w:hAnsi="微软雅黑" w:hint="eastAsia"/>
          <w:color w:val="000000"/>
          <w:sz w:val="20"/>
          <w:szCs w:val="20"/>
          <w:shd w:val="clear" w:color="auto" w:fill="FFFFFF"/>
        </w:rPr>
        <w:t>个更新一旦成功，其结果就会持久存在并且不会被撤销。这表明更新不会受</w:t>
      </w:r>
      <w:r>
        <w:rPr>
          <w:rFonts w:ascii="微软雅黑" w:eastAsia="微软雅黑" w:hAnsi="微软雅黑" w:hint="eastAsia"/>
          <w:color w:val="000000"/>
          <w:sz w:val="20"/>
          <w:szCs w:val="20"/>
          <w:shd w:val="clear" w:color="auto" w:fill="FFFFFF"/>
        </w:rPr>
        <w:lastRenderedPageBreak/>
        <w:t>到服务器故障的影响。</w:t>
      </w:r>
    </w:p>
    <w:p w:rsidR="001A7847" w:rsidRDefault="007D395D">
      <w:pPr>
        <w:pStyle w:val="4"/>
        <w:rPr>
          <w:rFonts w:ascii="Verdana" w:hAnsi="Verdana"/>
        </w:rPr>
      </w:pPr>
      <w:r>
        <w:rPr>
          <w:rFonts w:hint="eastAsia"/>
        </w:rPr>
        <w:t>3</w:t>
      </w:r>
      <w:r>
        <w:rPr>
          <w:rFonts w:hint="eastAsia"/>
        </w:rPr>
        <w:t>、</w:t>
      </w:r>
      <w:r>
        <w:rPr>
          <w:rFonts w:hint="eastAsia"/>
        </w:rPr>
        <w:t>ZooKeeper</w:t>
      </w:r>
      <w:r>
        <w:rPr>
          <w:rFonts w:hint="eastAsia"/>
        </w:rPr>
        <w:t>原理</w:t>
      </w:r>
    </w:p>
    <w:p w:rsidR="001A7847" w:rsidRDefault="007D395D">
      <w:pPr>
        <w:pStyle w:val="5"/>
        <w:rPr>
          <w:rFonts w:ascii="Verdana" w:hAnsi="Verdana"/>
        </w:rPr>
      </w:pPr>
      <w:r>
        <w:rPr>
          <w:rFonts w:hint="eastAsia"/>
        </w:rPr>
        <w:t xml:space="preserve">3.1 </w:t>
      </w:r>
      <w:r>
        <w:rPr>
          <w:rFonts w:hint="eastAsia"/>
        </w:rPr>
        <w:t>原理概述</w:t>
      </w:r>
    </w:p>
    <w:p w:rsidR="001A7847" w:rsidRDefault="007D395D">
      <w:pPr>
        <w:rPr>
          <w:shd w:val="clear" w:color="auto" w:fill="FFFFFF"/>
        </w:rPr>
      </w:pPr>
      <w:r>
        <w:rPr>
          <w:rFonts w:hint="eastAsia"/>
          <w:color w:val="000000"/>
          <w:shd w:val="clear" w:color="auto" w:fill="FFFFFF"/>
        </w:rPr>
        <w:t>Zookeeper</w:t>
      </w:r>
      <w:r>
        <w:rPr>
          <w:rFonts w:hint="eastAsia"/>
          <w:color w:val="000000"/>
          <w:shd w:val="clear" w:color="auto" w:fill="FFFFFF"/>
        </w:rPr>
        <w:t>的核心是</w:t>
      </w:r>
      <w:r>
        <w:rPr>
          <w:rFonts w:hint="eastAsia"/>
          <w:shd w:val="clear" w:color="auto" w:fill="FFFFFF"/>
        </w:rPr>
        <w:t>原子广播机制，这个机制保证了各个</w:t>
      </w:r>
      <w:r>
        <w:rPr>
          <w:rFonts w:hint="eastAsia"/>
          <w:shd w:val="clear" w:color="auto" w:fill="FFFFFF"/>
        </w:rPr>
        <w:t>server</w:t>
      </w:r>
      <w:r>
        <w:rPr>
          <w:rFonts w:hint="eastAsia"/>
          <w:shd w:val="clear" w:color="auto" w:fill="FFFFFF"/>
        </w:rPr>
        <w:t>之间的同步。实现这个机制的协议叫做</w:t>
      </w:r>
      <w:r>
        <w:rPr>
          <w:rFonts w:hint="eastAsia"/>
          <w:shd w:val="clear" w:color="auto" w:fill="FFFFFF"/>
        </w:rPr>
        <w:t>Zab</w:t>
      </w:r>
      <w:r>
        <w:rPr>
          <w:rFonts w:hint="eastAsia"/>
          <w:shd w:val="clear" w:color="auto" w:fill="FFFFFF"/>
        </w:rPr>
        <w:t>协议。</w:t>
      </w:r>
      <w:r>
        <w:rPr>
          <w:rFonts w:hint="eastAsia"/>
          <w:shd w:val="clear" w:color="auto" w:fill="FFFFFF"/>
        </w:rPr>
        <w:t>Zab</w:t>
      </w:r>
      <w:r>
        <w:rPr>
          <w:rFonts w:hint="eastAsia"/>
          <w:shd w:val="clear" w:color="auto" w:fill="FFFFFF"/>
        </w:rPr>
        <w:t>协议有两种模式，它们分别是</w:t>
      </w:r>
      <w:r>
        <w:rPr>
          <w:rStyle w:val="ac"/>
          <w:rFonts w:ascii="微软雅黑" w:eastAsia="微软雅黑" w:hAnsi="微软雅黑" w:hint="eastAsia"/>
          <w:color w:val="0000FF"/>
          <w:sz w:val="20"/>
          <w:szCs w:val="20"/>
          <w:shd w:val="clear" w:color="auto" w:fill="FFFFFF"/>
        </w:rPr>
        <w:t>恢复模式</w:t>
      </w:r>
      <w:r>
        <w:rPr>
          <w:rFonts w:hint="eastAsia"/>
          <w:shd w:val="clear" w:color="auto" w:fill="FFFFFF"/>
        </w:rPr>
        <w:t>和</w:t>
      </w:r>
      <w:r>
        <w:rPr>
          <w:rStyle w:val="ac"/>
          <w:rFonts w:ascii="微软雅黑" w:eastAsia="微软雅黑" w:hAnsi="微软雅黑" w:hint="eastAsia"/>
          <w:color w:val="0000FF"/>
          <w:sz w:val="20"/>
          <w:szCs w:val="20"/>
          <w:shd w:val="clear" w:color="auto" w:fill="FFFFFF"/>
        </w:rPr>
        <w:t>广播模式</w:t>
      </w:r>
      <w:r>
        <w:rPr>
          <w:rFonts w:hint="eastAsia"/>
          <w:shd w:val="clear" w:color="auto" w:fill="FFFFFF"/>
        </w:rPr>
        <w:t>。</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微软雅黑" w:eastAsia="微软雅黑" w:hAnsi="微软雅黑" w:cs="宋体" w:hint="eastAsia"/>
          <w:b/>
          <w:bCs/>
          <w:color w:val="000000"/>
          <w:kern w:val="0"/>
          <w:sz w:val="20"/>
          <w:szCs w:val="20"/>
        </w:rPr>
        <w:t>(1) 恢复模式</w:t>
      </w:r>
    </w:p>
    <w:p w:rsidR="001A7847" w:rsidRDefault="007D395D">
      <w:pPr>
        <w:rPr>
          <w:color w:val="0000FF"/>
        </w:rPr>
      </w:pPr>
      <w:r>
        <w:rPr>
          <w:rFonts w:hint="eastAsia"/>
          <w:color w:val="000000"/>
        </w:rPr>
        <w:t>当服务</w:t>
      </w:r>
      <w:r>
        <w:rPr>
          <w:rFonts w:hint="eastAsia"/>
        </w:rPr>
        <w:t>启动或者在领导者崩溃后，</w:t>
      </w:r>
      <w:r>
        <w:rPr>
          <w:rFonts w:hint="eastAsia"/>
        </w:rPr>
        <w:t>Zab</w:t>
      </w:r>
      <w:r>
        <w:rPr>
          <w:rFonts w:hint="eastAsia"/>
        </w:rPr>
        <w:t>就进入了恢复模式，当领导者被选举出来，且大多数</w:t>
      </w:r>
      <w:r>
        <w:rPr>
          <w:rFonts w:hint="eastAsia"/>
        </w:rPr>
        <w:t>server</w:t>
      </w:r>
      <w:r>
        <w:rPr>
          <w:rFonts w:hint="eastAsia"/>
        </w:rPr>
        <w:t>完成了和</w:t>
      </w:r>
      <w:r>
        <w:rPr>
          <w:rFonts w:hint="eastAsia"/>
        </w:rPr>
        <w:t>leader</w:t>
      </w:r>
      <w:r>
        <w:rPr>
          <w:rFonts w:hint="eastAsia"/>
        </w:rPr>
        <w:t>的</w:t>
      </w:r>
      <w:r>
        <w:rPr>
          <w:rFonts w:hint="eastAsia"/>
          <w:color w:val="0000FF"/>
        </w:rPr>
        <w:t>状态同步以后，恢复模式就结束了。状态同步保证了</w:t>
      </w:r>
      <w:r>
        <w:rPr>
          <w:rFonts w:hint="eastAsia"/>
          <w:color w:val="0000FF"/>
        </w:rPr>
        <w:t>leader</w:t>
      </w:r>
      <w:r>
        <w:rPr>
          <w:rFonts w:hint="eastAsia"/>
          <w:color w:val="0000FF"/>
        </w:rPr>
        <w:t>和</w:t>
      </w:r>
      <w:r>
        <w:rPr>
          <w:rFonts w:hint="eastAsia"/>
          <w:color w:val="0000FF"/>
        </w:rPr>
        <w:t>server</w:t>
      </w:r>
      <w:r>
        <w:rPr>
          <w:rFonts w:hint="eastAsia"/>
          <w:color w:val="0000FF"/>
        </w:rPr>
        <w:t>具有相同的系统状态。</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微软雅黑" w:eastAsia="微软雅黑" w:hAnsi="微软雅黑" w:cs="宋体" w:hint="eastAsia"/>
          <w:b/>
          <w:bCs/>
          <w:color w:val="000000"/>
          <w:kern w:val="0"/>
          <w:sz w:val="20"/>
          <w:szCs w:val="20"/>
        </w:rPr>
        <w:t>(2) 广播模式</w:t>
      </w:r>
    </w:p>
    <w:p w:rsidR="001A7847" w:rsidRDefault="007D395D">
      <w:pPr>
        <w:rPr>
          <w:rFonts w:ascii="Verdana" w:eastAsia="宋体" w:hAnsi="Verdana"/>
          <w:color w:val="000000"/>
        </w:rPr>
      </w:pPr>
      <w:r>
        <w:rPr>
          <w:rFonts w:hint="eastAsia"/>
          <w:color w:val="000000"/>
        </w:rPr>
        <w:t>一旦</w:t>
      </w:r>
      <w:r>
        <w:rPr>
          <w:rFonts w:hint="eastAsia"/>
          <w:color w:val="000000"/>
        </w:rPr>
        <w:t>Leader</w:t>
      </w:r>
      <w:r>
        <w:rPr>
          <w:rFonts w:hint="eastAsia"/>
          <w:color w:val="000000"/>
        </w:rPr>
        <w:t>已经和多数的</w:t>
      </w:r>
      <w:r>
        <w:rPr>
          <w:rFonts w:hint="eastAsia"/>
          <w:color w:val="000000"/>
        </w:rPr>
        <w:t>Follower</w:t>
      </w:r>
      <w:r>
        <w:rPr>
          <w:rFonts w:hint="eastAsia"/>
          <w:color w:val="000000"/>
        </w:rPr>
        <w:t>进行了</w:t>
      </w:r>
      <w:r>
        <w:rPr>
          <w:rFonts w:hint="eastAsia"/>
          <w:color w:val="FF0000"/>
        </w:rPr>
        <w:t>状态同步后，他就可以开始</w:t>
      </w:r>
      <w:r>
        <w:rPr>
          <w:rFonts w:hint="eastAsia"/>
        </w:rPr>
        <w:t>广播消息了，即进入广播状态。这时候当一个</w:t>
      </w:r>
      <w:r>
        <w:rPr>
          <w:rFonts w:hint="eastAsia"/>
        </w:rPr>
        <w:t>Server</w:t>
      </w:r>
      <w:r>
        <w:rPr>
          <w:rFonts w:hint="eastAsia"/>
        </w:rPr>
        <w:t>加入</w:t>
      </w:r>
      <w:r>
        <w:rPr>
          <w:rFonts w:hint="eastAsia"/>
        </w:rPr>
        <w:t>ZooKeeper</w:t>
      </w:r>
      <w:r>
        <w:rPr>
          <w:rFonts w:hint="eastAsia"/>
        </w:rPr>
        <w:t>服务中，它会在恢复模式下启动，发现</w:t>
      </w:r>
      <w:r>
        <w:rPr>
          <w:rFonts w:hint="eastAsia"/>
        </w:rPr>
        <w:t>Leader</w:t>
      </w:r>
      <w:r>
        <w:rPr>
          <w:rFonts w:hint="eastAsia"/>
        </w:rPr>
        <w:t>，并和</w:t>
      </w:r>
      <w:r>
        <w:rPr>
          <w:rFonts w:hint="eastAsia"/>
        </w:rPr>
        <w:t>Leader</w:t>
      </w:r>
      <w:r>
        <w:rPr>
          <w:rFonts w:hint="eastAsia"/>
        </w:rPr>
        <w:t>进行状态同步。待到同步结束，它也参与消息广播。</w:t>
      </w:r>
      <w:r>
        <w:rPr>
          <w:rFonts w:hint="eastAsia"/>
        </w:rPr>
        <w:t>ZooKeeper</w:t>
      </w:r>
      <w:r>
        <w:rPr>
          <w:rFonts w:hint="eastAsia"/>
        </w:rPr>
        <w:t>服务一直维持在广播模式状态，直到</w:t>
      </w:r>
      <w:r>
        <w:rPr>
          <w:rFonts w:hint="eastAsia"/>
        </w:rPr>
        <w:t>Leader</w:t>
      </w:r>
      <w:r>
        <w:rPr>
          <w:rFonts w:hint="eastAsia"/>
        </w:rPr>
        <w:t>崩溃了或者</w:t>
      </w:r>
      <w:r>
        <w:rPr>
          <w:rFonts w:hint="eastAsia"/>
        </w:rPr>
        <w:t>Leader</w:t>
      </w:r>
      <w:r>
        <w:rPr>
          <w:rFonts w:hint="eastAsia"/>
        </w:rPr>
        <w:t>失去了大部分的</w:t>
      </w:r>
      <w:r>
        <w:rPr>
          <w:rFonts w:hint="eastAsia"/>
        </w:rPr>
        <w:t>Followers</w:t>
      </w:r>
      <w:r>
        <w:rPr>
          <w:rFonts w:hint="eastAsia"/>
        </w:rPr>
        <w:t>支持。</w:t>
      </w:r>
    </w:p>
    <w:p w:rsidR="001A7847" w:rsidRDefault="007D395D">
      <w:pPr>
        <w:rPr>
          <w:shd w:val="clear" w:color="auto" w:fill="FFFFFF"/>
        </w:rPr>
      </w:pPr>
      <w:r>
        <w:rPr>
          <w:rStyle w:val="ac"/>
          <w:rFonts w:ascii="微软雅黑" w:eastAsia="微软雅黑" w:hAnsi="微软雅黑" w:hint="eastAsia"/>
          <w:color w:val="000000"/>
          <w:sz w:val="20"/>
          <w:szCs w:val="20"/>
          <w:shd w:val="clear" w:color="auto" w:fill="FFFFFF"/>
        </w:rPr>
        <w:t>广播模式</w:t>
      </w:r>
      <w:r>
        <w:rPr>
          <w:rFonts w:hint="eastAsia"/>
          <w:shd w:val="clear" w:color="auto" w:fill="FFFFFF"/>
        </w:rPr>
        <w:t>极其类似于分布式事务中的</w:t>
      </w:r>
      <w:r>
        <w:rPr>
          <w:rFonts w:hint="eastAsia"/>
          <w:shd w:val="clear" w:color="auto" w:fill="FFFFFF"/>
        </w:rPr>
        <w:t>2pc</w:t>
      </w:r>
      <w:r>
        <w:rPr>
          <w:rFonts w:hint="eastAsia"/>
          <w:shd w:val="clear" w:color="auto" w:fill="FFFFFF"/>
        </w:rPr>
        <w:t>（</w:t>
      </w:r>
      <w:r>
        <w:rPr>
          <w:rFonts w:hint="eastAsia"/>
          <w:shd w:val="clear" w:color="auto" w:fill="FFFFFF"/>
        </w:rPr>
        <w:t>two-phrase commit </w:t>
      </w:r>
      <w:r>
        <w:rPr>
          <w:rStyle w:val="ac"/>
          <w:rFonts w:ascii="微软雅黑" w:eastAsia="微软雅黑" w:hAnsi="微软雅黑" w:hint="eastAsia"/>
          <w:color w:val="000000"/>
          <w:sz w:val="20"/>
          <w:szCs w:val="20"/>
          <w:shd w:val="clear" w:color="auto" w:fill="FFFFFF"/>
        </w:rPr>
        <w:t>两阶段提交</w:t>
      </w:r>
      <w:r>
        <w:rPr>
          <w:rFonts w:hint="eastAsia"/>
          <w:shd w:val="clear" w:color="auto" w:fill="FFFFFF"/>
        </w:rPr>
        <w:t>）：即</w:t>
      </w:r>
      <w:r>
        <w:rPr>
          <w:rFonts w:hint="eastAsia"/>
          <w:shd w:val="clear" w:color="auto" w:fill="FFFFFF"/>
        </w:rPr>
        <w:t>Leader</w:t>
      </w:r>
      <w:r>
        <w:rPr>
          <w:rFonts w:hint="eastAsia"/>
          <w:shd w:val="clear" w:color="auto" w:fill="FFFFFF"/>
        </w:rPr>
        <w:t>提起一个决议，由</w:t>
      </w:r>
      <w:r>
        <w:rPr>
          <w:rFonts w:hint="eastAsia"/>
          <w:shd w:val="clear" w:color="auto" w:fill="FFFFFF"/>
        </w:rPr>
        <w:t>Followers</w:t>
      </w:r>
      <w:r>
        <w:rPr>
          <w:rFonts w:hint="eastAsia"/>
          <w:shd w:val="clear" w:color="auto" w:fill="FFFFFF"/>
        </w:rPr>
        <w:t>进行投票，</w:t>
      </w:r>
      <w:r>
        <w:rPr>
          <w:rFonts w:hint="eastAsia"/>
          <w:shd w:val="clear" w:color="auto" w:fill="FFFFFF"/>
        </w:rPr>
        <w:t>Leader</w:t>
      </w:r>
      <w:r>
        <w:rPr>
          <w:rFonts w:hint="eastAsia"/>
          <w:shd w:val="clear" w:color="auto" w:fill="FFFFFF"/>
        </w:rPr>
        <w:t>对投票结果进行计算决定是否通过该决议，如果通过执行该决议（事务），否则什么也不做。</w:t>
      </w:r>
    </w:p>
    <w:p w:rsidR="001A7847" w:rsidRDefault="007D395D">
      <w:r>
        <w:rPr>
          <w:noProof/>
        </w:rPr>
        <w:drawing>
          <wp:inline distT="0" distB="0" distL="0" distR="0">
            <wp:extent cx="5274310" cy="2949575"/>
            <wp:effectExtent l="0" t="0" r="254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07"/>
                    <a:stretch>
                      <a:fillRect/>
                    </a:stretch>
                  </pic:blipFill>
                  <pic:spPr>
                    <a:xfrm>
                      <a:off x="0" y="0"/>
                      <a:ext cx="5274310" cy="2949707"/>
                    </a:xfrm>
                    <a:prstGeom prst="rect">
                      <a:avLst/>
                    </a:prstGeom>
                  </pic:spPr>
                </pic:pic>
              </a:graphicData>
            </a:graphic>
          </wp:inline>
        </w:drawing>
      </w:r>
    </w:p>
    <w:p w:rsidR="001A7847" w:rsidRDefault="007D395D">
      <w:pPr>
        <w:rPr>
          <w:shd w:val="clear" w:color="auto" w:fill="FFFFFF"/>
        </w:rPr>
      </w:pPr>
      <w:r>
        <w:rPr>
          <w:rFonts w:hint="eastAsia"/>
          <w:color w:val="000000"/>
          <w:shd w:val="clear" w:color="auto" w:fill="FFFFFF"/>
        </w:rPr>
        <w:lastRenderedPageBreak/>
        <w:t>在</w:t>
      </w:r>
      <w:r>
        <w:rPr>
          <w:rStyle w:val="ac"/>
          <w:rFonts w:ascii="微软雅黑" w:eastAsia="微软雅黑" w:hAnsi="微软雅黑" w:hint="eastAsia"/>
          <w:color w:val="000000"/>
          <w:sz w:val="20"/>
          <w:szCs w:val="20"/>
          <w:shd w:val="clear" w:color="auto" w:fill="FFFFFF"/>
        </w:rPr>
        <w:t>广播模式</w:t>
      </w:r>
      <w:r>
        <w:rPr>
          <w:rFonts w:hint="eastAsia"/>
          <w:color w:val="000000"/>
          <w:shd w:val="clear" w:color="auto" w:fill="FFFFFF"/>
        </w:rPr>
        <w:t>ZooKeeper Server</w:t>
      </w:r>
      <w:r>
        <w:rPr>
          <w:rFonts w:hint="eastAsia"/>
          <w:color w:val="000000"/>
          <w:shd w:val="clear" w:color="auto" w:fill="FFFFFF"/>
        </w:rPr>
        <w:t>会接受</w:t>
      </w:r>
      <w:r>
        <w:rPr>
          <w:rFonts w:hint="eastAsia"/>
          <w:color w:val="000000"/>
          <w:shd w:val="clear" w:color="auto" w:fill="FFFFFF"/>
        </w:rPr>
        <w:t>Client</w:t>
      </w:r>
      <w:r>
        <w:rPr>
          <w:rFonts w:hint="eastAsia"/>
          <w:color w:val="000000"/>
          <w:shd w:val="clear" w:color="auto" w:fill="FFFFFF"/>
        </w:rPr>
        <w:t>请求，所有的</w:t>
      </w:r>
      <w:r>
        <w:rPr>
          <w:rFonts w:hint="eastAsia"/>
          <w:shd w:val="clear" w:color="auto" w:fill="FFFFFF"/>
        </w:rPr>
        <w:t>写请求都被转发给</w:t>
      </w:r>
      <w:r>
        <w:rPr>
          <w:rStyle w:val="ac"/>
          <w:rFonts w:ascii="微软雅黑" w:eastAsia="微软雅黑" w:hAnsi="微软雅黑" w:hint="eastAsia"/>
          <w:color w:val="0000FF"/>
          <w:sz w:val="20"/>
          <w:szCs w:val="20"/>
          <w:shd w:val="clear" w:color="auto" w:fill="FFFFFF"/>
        </w:rPr>
        <w:t>领导者</w:t>
      </w:r>
      <w:r>
        <w:rPr>
          <w:rFonts w:hint="eastAsia"/>
          <w:shd w:val="clear" w:color="auto" w:fill="FFFFFF"/>
        </w:rPr>
        <w:t>，再由领导者将更新广播给</w:t>
      </w:r>
      <w:r>
        <w:rPr>
          <w:rStyle w:val="ac"/>
          <w:rFonts w:ascii="微软雅黑" w:eastAsia="微软雅黑" w:hAnsi="微软雅黑" w:hint="eastAsia"/>
          <w:color w:val="0000FF"/>
          <w:sz w:val="20"/>
          <w:szCs w:val="20"/>
          <w:shd w:val="clear" w:color="auto" w:fill="FFFFFF"/>
        </w:rPr>
        <w:t>跟随者</w:t>
      </w:r>
      <w:r>
        <w:rPr>
          <w:rFonts w:hint="eastAsia"/>
          <w:shd w:val="clear" w:color="auto" w:fill="FFFFFF"/>
        </w:rPr>
        <w:t>。当半数以上的跟随者已经将修改</w:t>
      </w:r>
      <w:r>
        <w:rPr>
          <w:rStyle w:val="ac"/>
          <w:rFonts w:ascii="微软雅黑" w:eastAsia="微软雅黑" w:hAnsi="微软雅黑" w:hint="eastAsia"/>
          <w:color w:val="0000FF"/>
          <w:sz w:val="20"/>
          <w:szCs w:val="20"/>
          <w:shd w:val="clear" w:color="auto" w:fill="FFFFFF"/>
        </w:rPr>
        <w:t>持久化</w:t>
      </w:r>
      <w:r>
        <w:rPr>
          <w:rFonts w:hint="eastAsia"/>
          <w:shd w:val="clear" w:color="auto" w:fill="FFFFFF"/>
        </w:rPr>
        <w:t>之后，领导者才会提交这个更新，然后客户端才会收到一个更新成功的响应。这个用来达成共识的协议被设计成具有原子性，因此每个修改要么成功要么失败。</w:t>
      </w:r>
    </w:p>
    <w:p w:rsidR="001A7847" w:rsidRDefault="007D395D">
      <w:r>
        <w:rPr>
          <w:noProof/>
        </w:rPr>
        <w:drawing>
          <wp:inline distT="0" distB="0" distL="0" distR="0">
            <wp:extent cx="5274310" cy="27470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608"/>
                    <a:stretch>
                      <a:fillRect/>
                    </a:stretch>
                  </pic:blipFill>
                  <pic:spPr>
                    <a:xfrm>
                      <a:off x="0" y="0"/>
                      <a:ext cx="5274310" cy="2747036"/>
                    </a:xfrm>
                    <a:prstGeom prst="rect">
                      <a:avLst/>
                    </a:prstGeom>
                  </pic:spPr>
                </pic:pic>
              </a:graphicData>
            </a:graphic>
          </wp:inline>
        </w:drawing>
      </w:r>
    </w:p>
    <w:p w:rsidR="001A7847" w:rsidRDefault="007D395D">
      <w:pPr>
        <w:pStyle w:val="5"/>
        <w:rPr>
          <w:rFonts w:ascii="Verdana" w:hAnsi="Verdana"/>
        </w:rPr>
      </w:pPr>
      <w:r>
        <w:rPr>
          <w:rFonts w:hint="eastAsia"/>
        </w:rPr>
        <w:t>3.2 Zab</w:t>
      </w:r>
      <w:r>
        <w:rPr>
          <w:rFonts w:hint="eastAsia"/>
        </w:rPr>
        <w:t>协议详解</w:t>
      </w:r>
    </w:p>
    <w:p w:rsidR="001A7847" w:rsidRDefault="007D395D">
      <w:pPr>
        <w:rPr>
          <w:color w:val="FF0000"/>
          <w:shd w:val="clear" w:color="auto" w:fill="FFFFFF"/>
        </w:rPr>
      </w:pPr>
      <w:r>
        <w:rPr>
          <w:rStyle w:val="ac"/>
          <w:rFonts w:ascii="微软雅黑" w:eastAsia="微软雅黑" w:hAnsi="微软雅黑" w:hint="eastAsia"/>
          <w:color w:val="000000"/>
          <w:sz w:val="20"/>
          <w:szCs w:val="20"/>
          <w:shd w:val="clear" w:color="auto" w:fill="FFFFFF"/>
        </w:rPr>
        <w:t>广播模式</w:t>
      </w:r>
      <w:r>
        <w:rPr>
          <w:rFonts w:hint="eastAsia"/>
          <w:shd w:val="clear" w:color="auto" w:fill="FFFFFF"/>
        </w:rPr>
        <w:t>类似一个简单的</w:t>
      </w:r>
      <w:r>
        <w:rPr>
          <w:rStyle w:val="ac"/>
          <w:rFonts w:ascii="微软雅黑" w:eastAsia="微软雅黑" w:hAnsi="微软雅黑" w:hint="eastAsia"/>
          <w:color w:val="000000"/>
          <w:sz w:val="20"/>
          <w:szCs w:val="20"/>
          <w:shd w:val="clear" w:color="auto" w:fill="FFFFFF"/>
        </w:rPr>
        <w:t>两阶段提交</w:t>
      </w:r>
      <w:r>
        <w:rPr>
          <w:rFonts w:hint="eastAsia"/>
          <w:shd w:val="clear" w:color="auto" w:fill="FFFFFF"/>
        </w:rPr>
        <w:t>：</w:t>
      </w:r>
      <w:r>
        <w:rPr>
          <w:rFonts w:hint="eastAsia"/>
          <w:shd w:val="clear" w:color="auto" w:fill="FFFFFF"/>
        </w:rPr>
        <w:t>Leader</w:t>
      </w:r>
      <w:r>
        <w:rPr>
          <w:rFonts w:hint="eastAsia"/>
          <w:shd w:val="clear" w:color="auto" w:fill="FFFFFF"/>
        </w:rPr>
        <w:t>发起一个请求，收集选票，并且最终提交，图</w:t>
      </w:r>
      <w:r>
        <w:rPr>
          <w:rFonts w:hint="eastAsia"/>
          <w:shd w:val="clear" w:color="auto" w:fill="FFFFFF"/>
        </w:rPr>
        <w:t>3.3</w:t>
      </w:r>
      <w:r>
        <w:rPr>
          <w:rFonts w:hint="eastAsia"/>
          <w:shd w:val="clear" w:color="auto" w:fill="FFFFFF"/>
        </w:rPr>
        <w:t>演示了我们协议的消息流程。我们可以简化该两阶段提交协议，因为我们并没有</w:t>
      </w:r>
      <w:r>
        <w:rPr>
          <w:rFonts w:hint="eastAsia"/>
          <w:shd w:val="clear" w:color="auto" w:fill="FFFFFF"/>
        </w:rPr>
        <w:t>"aborts"</w:t>
      </w:r>
      <w:r>
        <w:rPr>
          <w:rFonts w:hint="eastAsia"/>
          <w:shd w:val="clear" w:color="auto" w:fill="FFFFFF"/>
        </w:rPr>
        <w:t>的情况。</w:t>
      </w:r>
      <w:r>
        <w:rPr>
          <w:rFonts w:hint="eastAsia"/>
          <w:shd w:val="clear" w:color="auto" w:fill="FFFFFF"/>
        </w:rPr>
        <w:t>followers</w:t>
      </w:r>
      <w:r>
        <w:rPr>
          <w:rFonts w:hint="eastAsia"/>
          <w:shd w:val="clear" w:color="auto" w:fill="FFFFFF"/>
        </w:rPr>
        <w:t>要么</w:t>
      </w:r>
      <w:r>
        <w:rPr>
          <w:rFonts w:hint="eastAsia"/>
          <w:color w:val="FF0000"/>
          <w:shd w:val="clear" w:color="auto" w:fill="FFFFFF"/>
        </w:rPr>
        <w:t>确认</w:t>
      </w:r>
      <w:r>
        <w:rPr>
          <w:rFonts w:hint="eastAsia"/>
          <w:color w:val="FF0000"/>
          <w:shd w:val="clear" w:color="auto" w:fill="FFFFFF"/>
        </w:rPr>
        <w:t>Leader</w:t>
      </w:r>
      <w:r>
        <w:rPr>
          <w:rFonts w:hint="eastAsia"/>
          <w:color w:val="FF0000"/>
          <w:shd w:val="clear" w:color="auto" w:fill="FFFFFF"/>
        </w:rPr>
        <w:t>的</w:t>
      </w:r>
      <w:r>
        <w:rPr>
          <w:rFonts w:hint="eastAsia"/>
          <w:color w:val="FF0000"/>
          <w:shd w:val="clear" w:color="auto" w:fill="FFFFFF"/>
        </w:rPr>
        <w:t>Propose</w:t>
      </w:r>
      <w:r>
        <w:rPr>
          <w:rFonts w:hint="eastAsia"/>
          <w:color w:val="FF0000"/>
          <w:shd w:val="clear" w:color="auto" w:fill="FFFFFF"/>
        </w:rPr>
        <w:t>，要么丢弃该</w:t>
      </w:r>
      <w:r>
        <w:rPr>
          <w:rFonts w:hint="eastAsia"/>
          <w:color w:val="FF0000"/>
          <w:shd w:val="clear" w:color="auto" w:fill="FFFFFF"/>
        </w:rPr>
        <w:t>Leader</w:t>
      </w:r>
      <w:r>
        <w:rPr>
          <w:rFonts w:hint="eastAsia"/>
          <w:color w:val="FF0000"/>
          <w:shd w:val="clear" w:color="auto" w:fill="FFFFFF"/>
        </w:rPr>
        <w:t>的</w:t>
      </w:r>
      <w:r>
        <w:rPr>
          <w:rFonts w:hint="eastAsia"/>
          <w:color w:val="FF0000"/>
          <w:shd w:val="clear" w:color="auto" w:fill="FFFFFF"/>
        </w:rPr>
        <w:t>Propose</w:t>
      </w:r>
      <w:r>
        <w:rPr>
          <w:rFonts w:hint="eastAsia"/>
          <w:color w:val="FF0000"/>
          <w:shd w:val="clear" w:color="auto" w:fill="FFFFFF"/>
        </w:rPr>
        <w:t>。没有</w:t>
      </w:r>
      <w:r>
        <w:rPr>
          <w:rFonts w:hint="eastAsia"/>
          <w:color w:val="FF0000"/>
          <w:shd w:val="clear" w:color="auto" w:fill="FFFFFF"/>
        </w:rPr>
        <w:t>"aborts"</w:t>
      </w:r>
      <w:r>
        <w:rPr>
          <w:rFonts w:hint="eastAsia"/>
          <w:color w:val="FF0000"/>
          <w:shd w:val="clear" w:color="auto" w:fill="FFFFFF"/>
        </w:rPr>
        <w:t>意味着，只要有指定数量的机器确认了该</w:t>
      </w:r>
      <w:r>
        <w:rPr>
          <w:rFonts w:hint="eastAsia"/>
          <w:color w:val="FF0000"/>
          <w:shd w:val="clear" w:color="auto" w:fill="FFFFFF"/>
        </w:rPr>
        <w:t>Propose</w:t>
      </w:r>
      <w:r>
        <w:rPr>
          <w:rFonts w:hint="eastAsia"/>
          <w:color w:val="FF0000"/>
          <w:shd w:val="clear" w:color="auto" w:fill="FFFFFF"/>
        </w:rPr>
        <w:t>，而不是等待所有机器的回应。</w:t>
      </w:r>
    </w:p>
    <w:p w:rsidR="001A7847" w:rsidRDefault="001A7847">
      <w:pPr>
        <w:rPr>
          <w:color w:val="FF0000"/>
          <w:shd w:val="clear" w:color="auto" w:fill="FFFFFF"/>
        </w:rPr>
      </w:pPr>
    </w:p>
    <w:p w:rsidR="001A7847" w:rsidRDefault="007D395D">
      <w:r>
        <w:rPr>
          <w:noProof/>
        </w:rPr>
        <w:drawing>
          <wp:inline distT="0" distB="0" distL="0" distR="0">
            <wp:extent cx="5274310" cy="28244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09"/>
                    <a:stretch>
                      <a:fillRect/>
                    </a:stretch>
                  </pic:blipFill>
                  <pic:spPr>
                    <a:xfrm>
                      <a:off x="0" y="0"/>
                      <a:ext cx="5274310" cy="2824564"/>
                    </a:xfrm>
                    <a:prstGeom prst="rect">
                      <a:avLst/>
                    </a:prstGeom>
                  </pic:spPr>
                </pic:pic>
              </a:graphicData>
            </a:graphic>
          </wp:inline>
        </w:drawing>
      </w:r>
    </w:p>
    <w:p w:rsidR="001A7847" w:rsidRDefault="007D395D">
      <w:pPr>
        <w:rPr>
          <w:rFonts w:ascii="Verdana" w:eastAsia="宋体" w:hAnsi="Verdana"/>
        </w:rPr>
      </w:pPr>
      <w:r>
        <w:rPr>
          <w:rFonts w:hint="eastAsia"/>
        </w:rPr>
        <w:lastRenderedPageBreak/>
        <w:t>广播协议在所有的通讯过程中使用</w:t>
      </w:r>
      <w:r>
        <w:rPr>
          <w:rFonts w:hint="eastAsia"/>
        </w:rPr>
        <w:t>TCP</w:t>
      </w:r>
      <w:r>
        <w:rPr>
          <w:rFonts w:hint="eastAsia"/>
        </w:rPr>
        <w:t>的</w:t>
      </w:r>
      <w:r>
        <w:rPr>
          <w:rFonts w:hint="eastAsia"/>
        </w:rPr>
        <w:t>FIFO</w:t>
      </w:r>
      <w:r>
        <w:rPr>
          <w:rFonts w:hint="eastAsia"/>
        </w:rPr>
        <w:t>信道，通过使用该信道，使保持有序性变得非常的容易。通过</w:t>
      </w:r>
      <w:r>
        <w:rPr>
          <w:rFonts w:hint="eastAsia"/>
        </w:rPr>
        <w:t>FIFO</w:t>
      </w:r>
      <w:r>
        <w:rPr>
          <w:rFonts w:hint="eastAsia"/>
        </w:rPr>
        <w:t>信道，消息被有序的</w:t>
      </w:r>
      <w:r>
        <w:rPr>
          <w:rFonts w:hint="eastAsia"/>
        </w:rPr>
        <w:t>deliver</w:t>
      </w:r>
      <w:r>
        <w:rPr>
          <w:rFonts w:hint="eastAsia"/>
        </w:rPr>
        <w:t>。只要收到的消息一被处理，其顺序就会被保存下来。</w:t>
      </w:r>
    </w:p>
    <w:p w:rsidR="001A7847" w:rsidRDefault="007D395D">
      <w:pPr>
        <w:rPr>
          <w:color w:val="0000FF"/>
        </w:rPr>
      </w:pPr>
      <w:r>
        <w:rPr>
          <w:rFonts w:hint="eastAsia"/>
        </w:rPr>
        <w:t>Leader</w:t>
      </w:r>
      <w:r>
        <w:rPr>
          <w:rFonts w:hint="eastAsia"/>
        </w:rPr>
        <w:t>会广播已经被</w:t>
      </w:r>
      <w:r>
        <w:rPr>
          <w:rFonts w:hint="eastAsia"/>
        </w:rPr>
        <w:t>deliver</w:t>
      </w:r>
      <w:r>
        <w:rPr>
          <w:rFonts w:hint="eastAsia"/>
        </w:rPr>
        <w:t>的</w:t>
      </w:r>
      <w:r>
        <w:rPr>
          <w:rFonts w:hint="eastAsia"/>
        </w:rPr>
        <w:t>Proposal</w:t>
      </w:r>
      <w:r>
        <w:rPr>
          <w:rFonts w:hint="eastAsia"/>
        </w:rPr>
        <w:t>消息。在发出一个</w:t>
      </w:r>
      <w:r>
        <w:rPr>
          <w:rFonts w:hint="eastAsia"/>
        </w:rPr>
        <w:t>Proposal</w:t>
      </w:r>
      <w:r>
        <w:rPr>
          <w:rFonts w:hint="eastAsia"/>
        </w:rPr>
        <w:t>消息前，</w:t>
      </w:r>
      <w:r>
        <w:rPr>
          <w:rFonts w:hint="eastAsia"/>
        </w:rPr>
        <w:t>Leader</w:t>
      </w:r>
      <w:r>
        <w:rPr>
          <w:rFonts w:hint="eastAsia"/>
        </w:rPr>
        <w:t>会分配给</w:t>
      </w:r>
      <w:r>
        <w:rPr>
          <w:rFonts w:hint="eastAsia"/>
        </w:rPr>
        <w:t>Proposal</w:t>
      </w:r>
      <w:r>
        <w:rPr>
          <w:rFonts w:hint="eastAsia"/>
        </w:rPr>
        <w:t>一个单调递增的唯一</w:t>
      </w:r>
      <w:r>
        <w:rPr>
          <w:rFonts w:hint="eastAsia"/>
          <w:color w:val="0000FF"/>
        </w:rPr>
        <w:t>id</w:t>
      </w:r>
      <w:r>
        <w:rPr>
          <w:rFonts w:hint="eastAsia"/>
          <w:color w:val="0000FF"/>
        </w:rPr>
        <w:t>，称之为</w:t>
      </w:r>
      <w:r>
        <w:rPr>
          <w:rFonts w:hint="eastAsia"/>
          <w:b/>
          <w:bCs/>
          <w:color w:val="0000FF"/>
        </w:rPr>
        <w:t>zxid</w:t>
      </w:r>
      <w:r>
        <w:rPr>
          <w:rFonts w:hint="eastAsia"/>
          <w:color w:val="0000FF"/>
        </w:rPr>
        <w:t>。因为</w:t>
      </w:r>
      <w:r>
        <w:rPr>
          <w:rFonts w:hint="eastAsia"/>
          <w:color w:val="0000FF"/>
        </w:rPr>
        <w:t>Zab</w:t>
      </w:r>
      <w:r>
        <w:rPr>
          <w:rFonts w:hint="eastAsia"/>
          <w:color w:val="0000FF"/>
        </w:rPr>
        <w:t>保证了因果有序，</w:t>
      </w:r>
      <w:r>
        <w:rPr>
          <w:rFonts w:hint="eastAsia"/>
          <w:color w:val="0000FF"/>
        </w:rPr>
        <w:t xml:space="preserve"> </w:t>
      </w:r>
      <w:r>
        <w:rPr>
          <w:rFonts w:hint="eastAsia"/>
          <w:color w:val="0000FF"/>
        </w:rPr>
        <w:t>所以递交的消息也会按照</w:t>
      </w:r>
      <w:r>
        <w:rPr>
          <w:rFonts w:hint="eastAsia"/>
          <w:color w:val="0000FF"/>
        </w:rPr>
        <w:t>zxid</w:t>
      </w:r>
      <w:r>
        <w:rPr>
          <w:rFonts w:hint="eastAsia"/>
          <w:color w:val="0000FF"/>
        </w:rPr>
        <w:t>进行排序。广播是把</w:t>
      </w:r>
      <w:r>
        <w:rPr>
          <w:rFonts w:hint="eastAsia"/>
          <w:color w:val="0000FF"/>
        </w:rPr>
        <w:t>Proposal</w:t>
      </w:r>
      <w:r>
        <w:rPr>
          <w:rFonts w:hint="eastAsia"/>
          <w:color w:val="0000FF"/>
        </w:rPr>
        <w:t>封装到消息当中，并添加到指向</w:t>
      </w:r>
      <w:r>
        <w:rPr>
          <w:rFonts w:hint="eastAsia"/>
          <w:color w:val="0000FF"/>
        </w:rPr>
        <w:t>Follower</w:t>
      </w:r>
      <w:r>
        <w:rPr>
          <w:rFonts w:hint="eastAsia"/>
          <w:color w:val="0000FF"/>
        </w:rPr>
        <w:t>的输出队列中，通过</w:t>
      </w:r>
      <w:r>
        <w:rPr>
          <w:rFonts w:hint="eastAsia"/>
          <w:color w:val="0000FF"/>
        </w:rPr>
        <w:t>FIFO</w:t>
      </w:r>
      <w:r>
        <w:rPr>
          <w:rFonts w:hint="eastAsia"/>
          <w:color w:val="0000FF"/>
        </w:rPr>
        <w:t>信道发送到</w:t>
      </w:r>
      <w:r>
        <w:rPr>
          <w:rFonts w:hint="eastAsia"/>
          <w:color w:val="0000FF"/>
        </w:rPr>
        <w:t xml:space="preserve"> Follower</w:t>
      </w:r>
      <w:r>
        <w:rPr>
          <w:rFonts w:hint="eastAsia"/>
          <w:color w:val="0000FF"/>
        </w:rPr>
        <w:t>。当</w:t>
      </w:r>
      <w:r>
        <w:rPr>
          <w:rFonts w:hint="eastAsia"/>
          <w:color w:val="0000FF"/>
        </w:rPr>
        <w:t>Follower</w:t>
      </w:r>
      <w:r>
        <w:rPr>
          <w:rFonts w:hint="eastAsia"/>
          <w:color w:val="0000FF"/>
        </w:rPr>
        <w:t>收到一个</w:t>
      </w:r>
      <w:r>
        <w:rPr>
          <w:rFonts w:hint="eastAsia"/>
          <w:color w:val="0000FF"/>
        </w:rPr>
        <w:t>Proposal</w:t>
      </w:r>
      <w:r>
        <w:rPr>
          <w:rFonts w:hint="eastAsia"/>
          <w:color w:val="0000FF"/>
        </w:rPr>
        <w:t>时，会将其写入到磁盘，可以的话进行批量写入。一旦被写入到磁盘媒介当</w:t>
      </w:r>
      <w:r>
        <w:rPr>
          <w:rFonts w:hint="eastAsia"/>
          <w:color w:val="0000FF"/>
        </w:rPr>
        <w:t xml:space="preserve"> </w:t>
      </w:r>
      <w:r>
        <w:rPr>
          <w:rFonts w:hint="eastAsia"/>
          <w:color w:val="0000FF"/>
        </w:rPr>
        <w:t>中，</w:t>
      </w:r>
      <w:r>
        <w:rPr>
          <w:rFonts w:hint="eastAsia"/>
          <w:color w:val="0000FF"/>
        </w:rPr>
        <w:t>Follower</w:t>
      </w:r>
      <w:r>
        <w:rPr>
          <w:rFonts w:hint="eastAsia"/>
          <w:color w:val="0000FF"/>
        </w:rPr>
        <w:t>就会发送一个</w:t>
      </w:r>
      <w:r>
        <w:rPr>
          <w:rFonts w:hint="eastAsia"/>
          <w:color w:val="0000FF"/>
        </w:rPr>
        <w:t>ACK</w:t>
      </w:r>
      <w:r>
        <w:rPr>
          <w:rFonts w:hint="eastAsia"/>
          <w:color w:val="0000FF"/>
        </w:rPr>
        <w:t>给</w:t>
      </w:r>
      <w:r>
        <w:rPr>
          <w:rFonts w:hint="eastAsia"/>
          <w:color w:val="0000FF"/>
        </w:rPr>
        <w:t>Leader</w:t>
      </w:r>
      <w:r>
        <w:rPr>
          <w:rFonts w:hint="eastAsia"/>
          <w:color w:val="0000FF"/>
        </w:rPr>
        <w:t>。</w:t>
      </w:r>
      <w:r>
        <w:rPr>
          <w:rFonts w:hint="eastAsia"/>
          <w:color w:val="0000FF"/>
        </w:rPr>
        <w:t xml:space="preserve"> </w:t>
      </w:r>
      <w:r>
        <w:rPr>
          <w:rFonts w:hint="eastAsia"/>
          <w:color w:val="0000FF"/>
        </w:rPr>
        <w:t>当</w:t>
      </w:r>
      <w:r>
        <w:rPr>
          <w:rFonts w:hint="eastAsia"/>
          <w:color w:val="0000FF"/>
        </w:rPr>
        <w:t>Leader</w:t>
      </w:r>
      <w:r>
        <w:rPr>
          <w:rFonts w:hint="eastAsia"/>
          <w:color w:val="0000FF"/>
        </w:rPr>
        <w:t>收到了指定数量的</w:t>
      </w:r>
      <w:r>
        <w:rPr>
          <w:rFonts w:hint="eastAsia"/>
          <w:color w:val="0000FF"/>
        </w:rPr>
        <w:t>ACK</w:t>
      </w:r>
      <w:r>
        <w:rPr>
          <w:rFonts w:hint="eastAsia"/>
          <w:color w:val="0000FF"/>
        </w:rPr>
        <w:t>时，</w:t>
      </w:r>
      <w:r>
        <w:rPr>
          <w:rFonts w:hint="eastAsia"/>
          <w:color w:val="0000FF"/>
        </w:rPr>
        <w:t>Leader</w:t>
      </w:r>
      <w:r>
        <w:rPr>
          <w:rFonts w:hint="eastAsia"/>
          <w:color w:val="0000FF"/>
        </w:rPr>
        <w:t>将广播</w:t>
      </w:r>
      <w:r>
        <w:rPr>
          <w:rFonts w:hint="eastAsia"/>
          <w:color w:val="0000FF"/>
        </w:rPr>
        <w:t>commit</w:t>
      </w:r>
      <w:r>
        <w:rPr>
          <w:rFonts w:hint="eastAsia"/>
          <w:color w:val="0000FF"/>
        </w:rPr>
        <w:t>消息并在本地</w:t>
      </w:r>
      <w:r>
        <w:rPr>
          <w:rFonts w:hint="eastAsia"/>
          <w:color w:val="0000FF"/>
        </w:rPr>
        <w:t>deliver</w:t>
      </w:r>
      <w:r>
        <w:rPr>
          <w:rFonts w:hint="eastAsia"/>
          <w:color w:val="0000FF"/>
        </w:rPr>
        <w:t>该消息。当收到</w:t>
      </w:r>
      <w:r>
        <w:rPr>
          <w:rFonts w:hint="eastAsia"/>
          <w:color w:val="0000FF"/>
        </w:rPr>
        <w:t>Leader</w:t>
      </w:r>
      <w:r>
        <w:rPr>
          <w:rFonts w:hint="eastAsia"/>
          <w:color w:val="0000FF"/>
        </w:rPr>
        <w:t>发来</w:t>
      </w:r>
      <w:r>
        <w:rPr>
          <w:rFonts w:hint="eastAsia"/>
          <w:color w:val="0000FF"/>
        </w:rPr>
        <w:t>commit</w:t>
      </w:r>
      <w:r>
        <w:rPr>
          <w:rFonts w:hint="eastAsia"/>
          <w:color w:val="0000FF"/>
        </w:rPr>
        <w:t>消息</w:t>
      </w:r>
      <w:r>
        <w:rPr>
          <w:rFonts w:hint="eastAsia"/>
          <w:color w:val="0000FF"/>
        </w:rPr>
        <w:t xml:space="preserve"> </w:t>
      </w:r>
      <w:r>
        <w:rPr>
          <w:rFonts w:hint="eastAsia"/>
          <w:color w:val="0000FF"/>
        </w:rPr>
        <w:t>时，</w:t>
      </w:r>
      <w:r>
        <w:rPr>
          <w:rFonts w:hint="eastAsia"/>
          <w:color w:val="0000FF"/>
        </w:rPr>
        <w:t>Follower</w:t>
      </w:r>
      <w:r>
        <w:rPr>
          <w:rFonts w:hint="eastAsia"/>
          <w:color w:val="0000FF"/>
        </w:rPr>
        <w:t>也会递交该消息。</w:t>
      </w:r>
    </w:p>
    <w:p w:rsidR="001A7847" w:rsidRDefault="001A7847">
      <w:pPr>
        <w:rPr>
          <w:color w:val="0000FF"/>
        </w:rPr>
      </w:pPr>
    </w:p>
    <w:p w:rsidR="001A7847" w:rsidRDefault="007D395D">
      <w:pPr>
        <w:rPr>
          <w:shd w:val="clear" w:color="auto" w:fill="FFFFFF"/>
        </w:rPr>
      </w:pPr>
      <w:r>
        <w:rPr>
          <w:rFonts w:hint="eastAsia"/>
          <w:color w:val="000000"/>
          <w:shd w:val="clear" w:color="auto" w:fill="FFFFFF"/>
        </w:rPr>
        <w:t>需要注意的是，</w:t>
      </w:r>
      <w:r>
        <w:rPr>
          <w:rFonts w:hint="eastAsia"/>
          <w:color w:val="000000"/>
          <w:shd w:val="clear" w:color="auto" w:fill="FFFFFF"/>
        </w:rPr>
        <w:t xml:space="preserve"> </w:t>
      </w:r>
      <w:r>
        <w:rPr>
          <w:rFonts w:hint="eastAsia"/>
          <w:color w:val="000000"/>
          <w:shd w:val="clear" w:color="auto" w:fill="FFFFFF"/>
        </w:rPr>
        <w:t>该简化的两阶段提交自身并不能解决</w:t>
      </w:r>
      <w:r>
        <w:rPr>
          <w:rFonts w:hint="eastAsia"/>
          <w:shd w:val="clear" w:color="auto" w:fill="FFFFFF"/>
        </w:rPr>
        <w:t>Leader</w:t>
      </w:r>
      <w:r>
        <w:rPr>
          <w:rFonts w:hint="eastAsia"/>
          <w:shd w:val="clear" w:color="auto" w:fill="FFFFFF"/>
        </w:rPr>
        <w:t>故障，所以我们</w:t>
      </w:r>
      <w:r>
        <w:rPr>
          <w:rFonts w:hint="eastAsia"/>
          <w:shd w:val="clear" w:color="auto" w:fill="FFFFFF"/>
        </w:rPr>
        <w:t xml:space="preserve"> </w:t>
      </w:r>
      <w:r>
        <w:rPr>
          <w:rFonts w:hint="eastAsia"/>
          <w:shd w:val="clear" w:color="auto" w:fill="FFFFFF"/>
        </w:rPr>
        <w:t>添加恢复模式来解决</w:t>
      </w:r>
      <w:r>
        <w:rPr>
          <w:rFonts w:hint="eastAsia"/>
          <w:shd w:val="clear" w:color="auto" w:fill="FFFFFF"/>
        </w:rPr>
        <w:t>Leader</w:t>
      </w:r>
      <w:r>
        <w:rPr>
          <w:rFonts w:hint="eastAsia"/>
          <w:shd w:val="clear" w:color="auto" w:fill="FFFFFF"/>
        </w:rPr>
        <w:t>故障。</w:t>
      </w:r>
    </w:p>
    <w:p w:rsidR="001A7847" w:rsidRDefault="001A7847">
      <w:pPr>
        <w:rPr>
          <w:shd w:val="clear" w:color="auto" w:fill="FFFFFF"/>
        </w:rPr>
      </w:pPr>
    </w:p>
    <w:p w:rsidR="001A7847" w:rsidRDefault="007D395D">
      <w:pPr>
        <w:rPr>
          <w:rFonts w:ascii="Verdana" w:eastAsia="宋体" w:hAnsi="Verdana"/>
        </w:rPr>
      </w:pPr>
      <w:r>
        <w:rPr>
          <w:rStyle w:val="ac"/>
          <w:rFonts w:ascii="微软雅黑" w:eastAsia="微软雅黑" w:hAnsi="微软雅黑" w:hint="eastAsia"/>
          <w:color w:val="000000"/>
          <w:sz w:val="20"/>
          <w:szCs w:val="20"/>
          <w:shd w:val="clear" w:color="auto" w:fill="FFFFFF"/>
        </w:rPr>
        <w:t>3.2.2 恢复模式</w:t>
      </w:r>
    </w:p>
    <w:p w:rsidR="001A7847" w:rsidRDefault="007D395D">
      <w:pPr>
        <w:rPr>
          <w:rStyle w:val="ac"/>
          <w:rFonts w:ascii="微软雅黑" w:eastAsia="微软雅黑" w:hAnsi="微软雅黑"/>
          <w:color w:val="000000"/>
          <w:sz w:val="20"/>
          <w:szCs w:val="20"/>
          <w:shd w:val="clear" w:color="auto" w:fill="FFFFFF"/>
        </w:rPr>
      </w:pPr>
      <w:r>
        <w:rPr>
          <w:rStyle w:val="ac"/>
          <w:rFonts w:ascii="微软雅黑" w:eastAsia="微软雅黑" w:hAnsi="微软雅黑" w:hint="eastAsia"/>
          <w:color w:val="000000"/>
          <w:sz w:val="20"/>
          <w:szCs w:val="20"/>
          <w:shd w:val="clear" w:color="auto" w:fill="FFFFFF"/>
        </w:rPr>
        <w:t>(1) 恢复阶段概述</w:t>
      </w:r>
    </w:p>
    <w:p w:rsidR="001A7847" w:rsidRDefault="007D395D">
      <w:pPr>
        <w:rPr>
          <w:shd w:val="clear" w:color="auto" w:fill="FFFFFF"/>
        </w:rPr>
      </w:pPr>
      <w:r>
        <w:rPr>
          <w:rFonts w:hint="eastAsia"/>
          <w:color w:val="000000"/>
          <w:shd w:val="clear" w:color="auto" w:fill="FFFFFF"/>
        </w:rPr>
        <w:t>正常工作时</w:t>
      </w:r>
      <w:r>
        <w:rPr>
          <w:rFonts w:hint="eastAsia"/>
          <w:color w:val="000000"/>
          <w:shd w:val="clear" w:color="auto" w:fill="FFFFFF"/>
        </w:rPr>
        <w:t>Zab</w:t>
      </w:r>
      <w:r>
        <w:rPr>
          <w:rFonts w:hint="eastAsia"/>
          <w:color w:val="000000"/>
          <w:shd w:val="clear" w:color="auto" w:fill="FFFFFF"/>
        </w:rPr>
        <w:t>协议会一直处于广播模式，直到</w:t>
      </w:r>
      <w:r>
        <w:rPr>
          <w:rFonts w:hint="eastAsia"/>
          <w:shd w:val="clear" w:color="auto" w:fill="FFFFFF"/>
        </w:rPr>
        <w:t>Leader</w:t>
      </w:r>
      <w:r>
        <w:rPr>
          <w:rFonts w:hint="eastAsia"/>
          <w:shd w:val="clear" w:color="auto" w:fill="FFFFFF"/>
        </w:rPr>
        <w:t>故障或失去了指定数量的</w:t>
      </w:r>
      <w:r>
        <w:rPr>
          <w:rFonts w:hint="eastAsia"/>
          <w:shd w:val="clear" w:color="auto" w:fill="FFFFFF"/>
        </w:rPr>
        <w:t>Followers</w:t>
      </w:r>
      <w:r>
        <w:rPr>
          <w:rFonts w:hint="eastAsia"/>
          <w:shd w:val="clear" w:color="auto" w:fill="FFFFFF"/>
        </w:rPr>
        <w:t>。</w:t>
      </w:r>
      <w:r>
        <w:rPr>
          <w:rFonts w:hint="eastAsia"/>
          <w:shd w:val="clear" w:color="auto" w:fill="FFFFFF"/>
        </w:rPr>
        <w:t xml:space="preserve"> </w:t>
      </w:r>
      <w:r>
        <w:rPr>
          <w:rFonts w:hint="eastAsia"/>
          <w:shd w:val="clear" w:color="auto" w:fill="FFFFFF"/>
        </w:rPr>
        <w:t>为了保证进度，恢复过程中必须选举出一个新</w:t>
      </w:r>
      <w:r>
        <w:rPr>
          <w:rFonts w:hint="eastAsia"/>
          <w:shd w:val="clear" w:color="auto" w:fill="FFFFFF"/>
        </w:rPr>
        <w:t>Leader</w:t>
      </w:r>
      <w:r>
        <w:rPr>
          <w:rFonts w:hint="eastAsia"/>
          <w:shd w:val="clear" w:color="auto" w:fill="FFFFFF"/>
        </w:rPr>
        <w:t>，并且最终让所有的</w:t>
      </w:r>
      <w:r>
        <w:rPr>
          <w:rFonts w:hint="eastAsia"/>
          <w:shd w:val="clear" w:color="auto" w:fill="FFFFFF"/>
        </w:rPr>
        <w:t>Server</w:t>
      </w:r>
      <w:r>
        <w:rPr>
          <w:rFonts w:hint="eastAsia"/>
          <w:shd w:val="clear" w:color="auto" w:fill="FFFFFF"/>
        </w:rPr>
        <w:t>拥有一个正确的状态。对于</w:t>
      </w:r>
      <w:r>
        <w:rPr>
          <w:rFonts w:hint="eastAsia"/>
          <w:shd w:val="clear" w:color="auto" w:fill="FFFFFF"/>
        </w:rPr>
        <w:t>Leader</w:t>
      </w:r>
      <w:r>
        <w:rPr>
          <w:rFonts w:hint="eastAsia"/>
          <w:shd w:val="clear" w:color="auto" w:fill="FFFFFF"/>
        </w:rPr>
        <w:t>选举，需要一个能够成功高几</w:t>
      </w:r>
      <w:r>
        <w:rPr>
          <w:rFonts w:hint="eastAsia"/>
          <w:shd w:val="clear" w:color="auto" w:fill="FFFFFF"/>
        </w:rPr>
        <w:t xml:space="preserve"> </w:t>
      </w:r>
      <w:r>
        <w:rPr>
          <w:rFonts w:hint="eastAsia"/>
          <w:shd w:val="clear" w:color="auto" w:fill="FFFFFF"/>
        </w:rPr>
        <w:t>率的保证存活的算法。</w:t>
      </w:r>
      <w:r>
        <w:rPr>
          <w:rFonts w:hint="eastAsia"/>
          <w:shd w:val="clear" w:color="auto" w:fill="FFFFFF"/>
        </w:rPr>
        <w:t>Leader</w:t>
      </w:r>
      <w:r>
        <w:rPr>
          <w:rFonts w:hint="eastAsia"/>
          <w:shd w:val="clear" w:color="auto" w:fill="FFFFFF"/>
        </w:rPr>
        <w:t>选举协议，不仅能够让一个</w:t>
      </w:r>
      <w:r>
        <w:rPr>
          <w:rFonts w:hint="eastAsia"/>
          <w:shd w:val="clear" w:color="auto" w:fill="FFFFFF"/>
        </w:rPr>
        <w:t>Leader</w:t>
      </w:r>
      <w:r>
        <w:rPr>
          <w:rFonts w:hint="eastAsia"/>
          <w:shd w:val="clear" w:color="auto" w:fill="FFFFFF"/>
        </w:rPr>
        <w:t>得知它是</w:t>
      </w:r>
      <w:r>
        <w:rPr>
          <w:rFonts w:hint="eastAsia"/>
          <w:shd w:val="clear" w:color="auto" w:fill="FFFFFF"/>
        </w:rPr>
        <w:t>leader</w:t>
      </w:r>
      <w:r>
        <w:rPr>
          <w:rFonts w:hint="eastAsia"/>
          <w:shd w:val="clear" w:color="auto" w:fill="FFFFFF"/>
        </w:rPr>
        <w:t>，并且有指定数量的</w:t>
      </w:r>
      <w:r>
        <w:rPr>
          <w:rFonts w:hint="eastAsia"/>
          <w:shd w:val="clear" w:color="auto" w:fill="FFFFFF"/>
        </w:rPr>
        <w:t>Follower</w:t>
      </w:r>
      <w:r>
        <w:rPr>
          <w:rFonts w:hint="eastAsia"/>
          <w:shd w:val="clear" w:color="auto" w:fill="FFFFFF"/>
        </w:rPr>
        <w:t>同意该决定。如果</w:t>
      </w:r>
      <w:r>
        <w:rPr>
          <w:rFonts w:hint="eastAsia"/>
          <w:shd w:val="clear" w:color="auto" w:fill="FFFFFF"/>
        </w:rPr>
        <w:t xml:space="preserve"> Leader</w:t>
      </w:r>
      <w:r>
        <w:rPr>
          <w:rFonts w:hint="eastAsia"/>
          <w:shd w:val="clear" w:color="auto" w:fill="FFFFFF"/>
        </w:rPr>
        <w:t>选举阶段发生错误，那么</w:t>
      </w:r>
      <w:r>
        <w:rPr>
          <w:rFonts w:hint="eastAsia"/>
          <w:shd w:val="clear" w:color="auto" w:fill="FFFFFF"/>
        </w:rPr>
        <w:t>Servers</w:t>
      </w:r>
      <w:r>
        <w:rPr>
          <w:rFonts w:hint="eastAsia"/>
          <w:shd w:val="clear" w:color="auto" w:fill="FFFFFF"/>
        </w:rPr>
        <w:t>将不会取得进展。最终会发生超时，重新进行</w:t>
      </w:r>
      <w:r>
        <w:rPr>
          <w:rFonts w:hint="eastAsia"/>
          <w:shd w:val="clear" w:color="auto" w:fill="FFFFFF"/>
        </w:rPr>
        <w:t>Leader</w:t>
      </w:r>
      <w:r>
        <w:rPr>
          <w:rFonts w:hint="eastAsia"/>
          <w:shd w:val="clear" w:color="auto" w:fill="FFFFFF"/>
        </w:rPr>
        <w:t>选举。在我们的实现中，</w:t>
      </w:r>
      <w:r>
        <w:rPr>
          <w:rStyle w:val="ac"/>
          <w:rFonts w:ascii="微软雅黑" w:eastAsia="微软雅黑" w:hAnsi="微软雅黑" w:hint="eastAsia"/>
          <w:color w:val="FF0000"/>
          <w:sz w:val="20"/>
          <w:szCs w:val="20"/>
          <w:shd w:val="clear" w:color="auto" w:fill="FFFFFF"/>
        </w:rPr>
        <w:t>Leader选举</w:t>
      </w:r>
      <w:r>
        <w:rPr>
          <w:rFonts w:hint="eastAsia"/>
          <w:shd w:val="clear" w:color="auto" w:fill="FFFFFF"/>
        </w:rPr>
        <w:t>有两种不同的实现方式。如果有指定数量的</w:t>
      </w:r>
      <w:r>
        <w:rPr>
          <w:rFonts w:hint="eastAsia"/>
          <w:shd w:val="clear" w:color="auto" w:fill="FFFFFF"/>
        </w:rPr>
        <w:t>Server</w:t>
      </w:r>
      <w:r>
        <w:rPr>
          <w:rFonts w:hint="eastAsia"/>
          <w:shd w:val="clear" w:color="auto" w:fill="FFFFFF"/>
        </w:rPr>
        <w:t>正常运行，快速选举的完成只需要几百毫秒。</w:t>
      </w:r>
    </w:p>
    <w:p w:rsidR="001A7847" w:rsidRDefault="001A7847">
      <w:pPr>
        <w:rPr>
          <w:shd w:val="clear" w:color="auto" w:fill="FFFFFF"/>
        </w:rPr>
      </w:pP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微软雅黑" w:eastAsia="微软雅黑" w:hAnsi="微软雅黑" w:cs="宋体" w:hint="eastAsia"/>
          <w:b/>
          <w:bCs/>
          <w:color w:val="000000"/>
          <w:kern w:val="0"/>
          <w:sz w:val="20"/>
          <w:szCs w:val="20"/>
        </w:rPr>
        <w:t>(2)恢复阶段的保证</w:t>
      </w:r>
    </w:p>
    <w:p w:rsidR="001A7847" w:rsidRDefault="007D395D">
      <w:pPr>
        <w:rPr>
          <w:rFonts w:ascii="Verdana" w:eastAsia="宋体" w:hAnsi="Verdana"/>
          <w:color w:val="000000"/>
        </w:rPr>
      </w:pPr>
      <w:r>
        <w:rPr>
          <w:rFonts w:hint="eastAsia"/>
          <w:color w:val="000000"/>
        </w:rPr>
        <w:t>该恢复过程的复杂部分是在一个给定的时间内，提议冲突的绝对数量。</w:t>
      </w:r>
      <w:r>
        <w:rPr>
          <w:rFonts w:hint="eastAsia"/>
        </w:rPr>
        <w:t>最大数量冲突提议是一个可配置的选项，但是默认是</w:t>
      </w:r>
      <w:r>
        <w:rPr>
          <w:rFonts w:hint="eastAsia"/>
        </w:rPr>
        <w:t>1000</w:t>
      </w:r>
      <w:r>
        <w:rPr>
          <w:rFonts w:hint="eastAsia"/>
        </w:rPr>
        <w:t>。为了使该协议能够即使在</w:t>
      </w:r>
      <w:r>
        <w:rPr>
          <w:rFonts w:hint="eastAsia"/>
        </w:rPr>
        <w:t>Leader</w:t>
      </w:r>
      <w:r>
        <w:rPr>
          <w:rFonts w:hint="eastAsia"/>
        </w:rPr>
        <w:t>故障的情况下也能正常运作。我们需要做出两条具体的保证：</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微软雅黑" w:eastAsia="微软雅黑" w:hAnsi="微软雅黑" w:cs="宋体" w:hint="eastAsia"/>
          <w:b/>
          <w:bCs/>
          <w:color w:val="000000"/>
          <w:kern w:val="0"/>
          <w:sz w:val="20"/>
          <w:szCs w:val="20"/>
        </w:rPr>
        <w:t>①</w:t>
      </w:r>
      <w:r>
        <w:rPr>
          <w:rFonts w:ascii="微软雅黑" w:eastAsia="微软雅黑" w:hAnsi="微软雅黑" w:cs="宋体" w:hint="eastAsia"/>
          <w:color w:val="000000"/>
          <w:kern w:val="0"/>
          <w:sz w:val="20"/>
          <w:szCs w:val="20"/>
        </w:rPr>
        <w:t> 我们绝不能遗忘已经被deliver的消息，若一条消息在一台机器上被</w:t>
      </w:r>
      <w:r>
        <w:rPr>
          <w:rFonts w:ascii="微软雅黑" w:eastAsia="微软雅黑" w:hAnsi="微软雅黑" w:cs="宋体" w:hint="eastAsia"/>
          <w:b/>
          <w:bCs/>
          <w:color w:val="000000"/>
          <w:kern w:val="0"/>
          <w:sz w:val="20"/>
          <w:szCs w:val="20"/>
        </w:rPr>
        <w:t>deliver</w:t>
      </w:r>
      <w:r>
        <w:rPr>
          <w:rFonts w:ascii="微软雅黑" w:eastAsia="微软雅黑" w:hAnsi="微软雅黑" w:cs="宋体" w:hint="eastAsia"/>
          <w:color w:val="000000"/>
          <w:kern w:val="0"/>
          <w:sz w:val="20"/>
          <w:szCs w:val="20"/>
        </w:rPr>
        <w:t>，那么该消息必须将在每台机器上</w:t>
      </w:r>
      <w:r>
        <w:rPr>
          <w:rFonts w:ascii="微软雅黑" w:eastAsia="微软雅黑" w:hAnsi="微软雅黑" w:cs="宋体" w:hint="eastAsia"/>
          <w:b/>
          <w:bCs/>
          <w:color w:val="000000"/>
          <w:kern w:val="0"/>
          <w:sz w:val="20"/>
          <w:szCs w:val="20"/>
        </w:rPr>
        <w:t>deliver</w:t>
      </w:r>
      <w:r>
        <w:rPr>
          <w:rFonts w:ascii="微软雅黑" w:eastAsia="微软雅黑" w:hAnsi="微软雅黑" w:cs="宋体" w:hint="eastAsia"/>
          <w:color w:val="000000"/>
          <w:kern w:val="0"/>
          <w:sz w:val="20"/>
          <w:szCs w:val="20"/>
        </w:rPr>
        <w:t>。</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微软雅黑" w:eastAsia="微软雅黑" w:hAnsi="微软雅黑" w:cs="宋体" w:hint="eastAsia"/>
          <w:b/>
          <w:bCs/>
          <w:color w:val="000000"/>
          <w:kern w:val="0"/>
          <w:sz w:val="20"/>
          <w:szCs w:val="20"/>
        </w:rPr>
        <w:t>②</w:t>
      </w:r>
      <w:r>
        <w:rPr>
          <w:rFonts w:ascii="微软雅黑" w:eastAsia="微软雅黑" w:hAnsi="微软雅黑" w:cs="宋体" w:hint="eastAsia"/>
          <w:color w:val="000000"/>
          <w:kern w:val="0"/>
          <w:sz w:val="20"/>
          <w:szCs w:val="20"/>
        </w:rPr>
        <w:t> 我们必须丢弃已经被skip的消息。</w:t>
      </w:r>
    </w:p>
    <w:p w:rsidR="001A7847" w:rsidRDefault="007D395D">
      <w:pPr>
        <w:rPr>
          <w:rStyle w:val="ac"/>
          <w:rFonts w:ascii="微软雅黑" w:eastAsia="微软雅黑" w:hAnsi="微软雅黑"/>
          <w:color w:val="000000"/>
          <w:sz w:val="20"/>
          <w:szCs w:val="20"/>
          <w:shd w:val="clear" w:color="auto" w:fill="FFFFFF"/>
        </w:rPr>
      </w:pPr>
      <w:r>
        <w:rPr>
          <w:rStyle w:val="ac"/>
          <w:rFonts w:ascii="微软雅黑" w:eastAsia="微软雅黑" w:hAnsi="微软雅黑" w:hint="eastAsia"/>
          <w:color w:val="000000"/>
          <w:sz w:val="20"/>
          <w:szCs w:val="20"/>
          <w:shd w:val="clear" w:color="auto" w:fill="FFFFFF"/>
        </w:rPr>
        <w:t>(3) 保证示例</w:t>
      </w:r>
    </w:p>
    <w:p w:rsidR="001A7847" w:rsidRDefault="007D395D">
      <w:pPr>
        <w:widowControl/>
        <w:shd w:val="clear" w:color="auto" w:fill="FFFFFF"/>
        <w:spacing w:before="150" w:after="150"/>
        <w:jc w:val="left"/>
        <w:rPr>
          <w:rFonts w:ascii="Verdana" w:eastAsia="宋体" w:hAnsi="Verdana" w:cs="宋体"/>
          <w:color w:val="000000"/>
          <w:kern w:val="0"/>
          <w:sz w:val="20"/>
          <w:szCs w:val="20"/>
        </w:rPr>
      </w:pPr>
      <w:r>
        <w:rPr>
          <w:rFonts w:ascii="微软雅黑" w:eastAsia="微软雅黑" w:hAnsi="微软雅黑" w:cs="宋体" w:hint="eastAsia"/>
          <w:b/>
          <w:bCs/>
          <w:color w:val="000000"/>
          <w:kern w:val="0"/>
          <w:sz w:val="20"/>
          <w:szCs w:val="20"/>
        </w:rPr>
        <w:t>第一条：</w:t>
      </w:r>
    </w:p>
    <w:p w:rsidR="001A7847" w:rsidRDefault="007D395D">
      <w:pPr>
        <w:rPr>
          <w:rFonts w:ascii="Verdana" w:eastAsia="宋体" w:hAnsi="Verdana"/>
          <w:color w:val="000000"/>
        </w:rPr>
      </w:pPr>
      <w:r>
        <w:rPr>
          <w:rFonts w:hint="eastAsia"/>
          <w:b/>
          <w:bCs/>
          <w:color w:val="000000"/>
        </w:rPr>
        <w:lastRenderedPageBreak/>
        <w:t>若一条消息在一台机器上被</w:t>
      </w:r>
      <w:r>
        <w:rPr>
          <w:rFonts w:hint="eastAsia"/>
          <w:b/>
          <w:bCs/>
          <w:color w:val="000000"/>
        </w:rPr>
        <w:t>deliver</w:t>
      </w:r>
      <w:r>
        <w:rPr>
          <w:rFonts w:hint="eastAsia"/>
          <w:b/>
          <w:bCs/>
          <w:color w:val="000000"/>
        </w:rPr>
        <w:t>，那么该消息必须将在每台机器上</w:t>
      </w:r>
      <w:r>
        <w:rPr>
          <w:rFonts w:hint="eastAsia"/>
          <w:b/>
          <w:bCs/>
          <w:color w:val="000000"/>
        </w:rPr>
        <w:t>deliver</w:t>
      </w:r>
      <w:r>
        <w:rPr>
          <w:rFonts w:hint="eastAsia"/>
          <w:b/>
          <w:bCs/>
          <w:color w:val="000000"/>
        </w:rPr>
        <w:t>，即使那台机器故障了</w:t>
      </w:r>
      <w:r>
        <w:rPr>
          <w:rFonts w:hint="eastAsia"/>
          <w:color w:val="000000"/>
        </w:rPr>
        <w:t>。例如，出现了这样</w:t>
      </w:r>
      <w:r>
        <w:rPr>
          <w:rFonts w:hint="eastAsia"/>
          <w:b/>
          <w:bCs/>
          <w:color w:val="000000"/>
        </w:rPr>
        <w:t>一种情况</w:t>
      </w:r>
      <w:r>
        <w:rPr>
          <w:rFonts w:hint="eastAsia"/>
          <w:color w:val="000000"/>
        </w:rPr>
        <w:t>：</w:t>
      </w:r>
      <w:r>
        <w:rPr>
          <w:rFonts w:hint="eastAsia"/>
          <w:color w:val="000000"/>
        </w:rPr>
        <w:t>Leader</w:t>
      </w:r>
      <w:r>
        <w:rPr>
          <w:rFonts w:hint="eastAsia"/>
          <w:color w:val="000000"/>
        </w:rPr>
        <w:t>发送了</w:t>
      </w:r>
      <w:r>
        <w:rPr>
          <w:rFonts w:hint="eastAsia"/>
        </w:rPr>
        <w:t>commit</w:t>
      </w:r>
      <w:r>
        <w:rPr>
          <w:rFonts w:hint="eastAsia"/>
        </w:rPr>
        <w:t>消息，但在该</w:t>
      </w:r>
      <w:r>
        <w:rPr>
          <w:rFonts w:hint="eastAsia"/>
        </w:rPr>
        <w:t>commit</w:t>
      </w:r>
      <w:r>
        <w:rPr>
          <w:rFonts w:hint="eastAsia"/>
        </w:rPr>
        <w:t>消息到达其他任何机器之前，</w:t>
      </w:r>
      <w:r>
        <w:rPr>
          <w:rFonts w:hint="eastAsia"/>
        </w:rPr>
        <w:t>Leader</w:t>
      </w:r>
      <w:r>
        <w:rPr>
          <w:rFonts w:hint="eastAsia"/>
        </w:rPr>
        <w:t>发生了故障。也就是说，只有</w:t>
      </w:r>
      <w:r>
        <w:rPr>
          <w:rFonts w:hint="eastAsia"/>
        </w:rPr>
        <w:t>Leader</w:t>
      </w:r>
      <w:r>
        <w:rPr>
          <w:rFonts w:hint="eastAsia"/>
        </w:rPr>
        <w:t>自己收到了</w:t>
      </w:r>
      <w:r>
        <w:rPr>
          <w:rFonts w:hint="eastAsia"/>
          <w:b/>
          <w:bCs/>
        </w:rPr>
        <w:t>commit</w:t>
      </w:r>
      <w:r>
        <w:rPr>
          <w:rFonts w:hint="eastAsia"/>
        </w:rPr>
        <w:t>消息。如图</w:t>
      </w:r>
      <w:r>
        <w:rPr>
          <w:rFonts w:hint="eastAsia"/>
        </w:rPr>
        <w:t>3.4</w:t>
      </w:r>
      <w:r>
        <w:rPr>
          <w:rFonts w:hint="eastAsia"/>
        </w:rPr>
        <w:t>中的</w:t>
      </w:r>
      <w:r>
        <w:rPr>
          <w:rFonts w:hint="eastAsia"/>
          <w:b/>
          <w:bCs/>
        </w:rPr>
        <w:t>C2</w:t>
      </w:r>
      <w:r>
        <w:rPr>
          <w:rFonts w:hint="eastAsia"/>
        </w:rPr>
        <w:t>。</w:t>
      </w:r>
    </w:p>
    <w:p w:rsidR="001A7847" w:rsidRDefault="007D395D">
      <w:r>
        <w:rPr>
          <w:noProof/>
        </w:rPr>
        <w:drawing>
          <wp:inline distT="0" distB="0" distL="0" distR="0">
            <wp:extent cx="5274310" cy="4221480"/>
            <wp:effectExtent l="0" t="0" r="254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10"/>
                    <a:stretch>
                      <a:fillRect/>
                    </a:stretch>
                  </pic:blipFill>
                  <pic:spPr>
                    <a:xfrm>
                      <a:off x="0" y="0"/>
                      <a:ext cx="5274310" cy="4221665"/>
                    </a:xfrm>
                    <a:prstGeom prst="rect">
                      <a:avLst/>
                    </a:prstGeom>
                  </pic:spPr>
                </pic:pic>
              </a:graphicData>
            </a:graphic>
          </wp:inline>
        </w:drawing>
      </w:r>
    </w:p>
    <w:p w:rsidR="001A7847" w:rsidRDefault="007D395D">
      <w:pPr>
        <w:rPr>
          <w:color w:val="FF0000"/>
          <w:shd w:val="clear" w:color="auto" w:fill="FFFFFF"/>
        </w:rPr>
      </w:pPr>
      <w:r>
        <w:rPr>
          <w:rFonts w:hint="eastAsia"/>
          <w:color w:val="000000"/>
          <w:shd w:val="clear" w:color="auto" w:fill="FFFFFF"/>
        </w:rPr>
        <w:t>图</w:t>
      </w:r>
      <w:r>
        <w:rPr>
          <w:rFonts w:hint="eastAsia"/>
          <w:color w:val="000000"/>
          <w:shd w:val="clear" w:color="auto" w:fill="FFFFFF"/>
        </w:rPr>
        <w:t>3.4</w:t>
      </w:r>
      <w:r>
        <w:rPr>
          <w:rFonts w:hint="eastAsia"/>
          <w:color w:val="000000"/>
          <w:shd w:val="clear" w:color="auto" w:fill="FFFFFF"/>
        </w:rPr>
        <w:t>是</w:t>
      </w:r>
      <w:r>
        <w:rPr>
          <w:rFonts w:hint="eastAsia"/>
          <w:color w:val="000000"/>
          <w:shd w:val="clear" w:color="auto" w:fill="FFFFFF"/>
        </w:rPr>
        <w:t>"</w:t>
      </w:r>
      <w:r>
        <w:rPr>
          <w:rFonts w:hint="eastAsia"/>
          <w:color w:val="000000"/>
          <w:shd w:val="clear" w:color="auto" w:fill="FFFFFF"/>
        </w:rPr>
        <w:t>第一条保证</w:t>
      </w:r>
      <w:r>
        <w:rPr>
          <w:rFonts w:hint="eastAsia"/>
          <w:color w:val="000000"/>
          <w:shd w:val="clear" w:color="auto" w:fill="FFFFFF"/>
        </w:rPr>
        <w:t>"</w:t>
      </w:r>
      <w:r>
        <w:rPr>
          <w:rFonts w:hint="eastAsia"/>
          <w:color w:val="000000"/>
          <w:shd w:val="clear" w:color="auto" w:fill="FFFFFF"/>
        </w:rPr>
        <w:t>（</w:t>
      </w:r>
      <w:r>
        <w:rPr>
          <w:rFonts w:hint="eastAsia"/>
          <w:color w:val="000000"/>
          <w:shd w:val="clear" w:color="auto" w:fill="FFFFFF"/>
        </w:rPr>
        <w:t>deliver</w:t>
      </w:r>
      <w:r>
        <w:rPr>
          <w:rFonts w:hint="eastAsia"/>
          <w:color w:val="000000"/>
          <w:shd w:val="clear" w:color="auto" w:fill="FFFFFF"/>
        </w:rPr>
        <w:t>消息不能忘记）的一个示例。在该图中</w:t>
      </w:r>
      <w:r>
        <w:rPr>
          <w:rFonts w:hint="eastAsia"/>
          <w:color w:val="FF0000"/>
          <w:shd w:val="clear" w:color="auto" w:fill="FFFFFF"/>
        </w:rPr>
        <w:t>Server1</w:t>
      </w:r>
      <w:r>
        <w:rPr>
          <w:rFonts w:hint="eastAsia"/>
          <w:color w:val="FF0000"/>
          <w:shd w:val="clear" w:color="auto" w:fill="FFFFFF"/>
        </w:rPr>
        <w:t>是一个</w:t>
      </w:r>
      <w:r>
        <w:rPr>
          <w:rStyle w:val="ac"/>
          <w:rFonts w:ascii="微软雅黑" w:eastAsia="微软雅黑" w:hAnsi="微软雅黑" w:hint="eastAsia"/>
          <w:color w:val="FF0000"/>
          <w:sz w:val="20"/>
          <w:szCs w:val="20"/>
          <w:shd w:val="clear" w:color="auto" w:fill="FFFFFF"/>
        </w:rPr>
        <w:t>Leader，</w:t>
      </w:r>
      <w:r>
        <w:rPr>
          <w:rFonts w:hint="eastAsia"/>
          <w:color w:val="FF0000"/>
          <w:shd w:val="clear" w:color="auto" w:fill="FFFFFF"/>
        </w:rPr>
        <w:t>我们用</w:t>
      </w:r>
      <w:r>
        <w:rPr>
          <w:rStyle w:val="ac"/>
          <w:rFonts w:ascii="微软雅黑" w:eastAsia="微软雅黑" w:hAnsi="微软雅黑" w:hint="eastAsia"/>
          <w:color w:val="FF0000"/>
          <w:sz w:val="20"/>
          <w:szCs w:val="20"/>
          <w:shd w:val="clear" w:color="auto" w:fill="FFFFFF"/>
        </w:rPr>
        <w:t>L1</w:t>
      </w:r>
      <w:r>
        <w:rPr>
          <w:rFonts w:hint="eastAsia"/>
          <w:color w:val="FF0000"/>
          <w:shd w:val="clear" w:color="auto" w:fill="FFFFFF"/>
        </w:rPr>
        <w:t>表示，</w:t>
      </w:r>
      <w:r>
        <w:rPr>
          <w:rFonts w:hint="eastAsia"/>
          <w:color w:val="FF0000"/>
          <w:shd w:val="clear" w:color="auto" w:fill="FFFFFF"/>
        </w:rPr>
        <w:t>Server2</w:t>
      </w:r>
      <w:r>
        <w:rPr>
          <w:rFonts w:hint="eastAsia"/>
          <w:color w:val="FF0000"/>
          <w:shd w:val="clear" w:color="auto" w:fill="FFFFFF"/>
        </w:rPr>
        <w:t>和</w:t>
      </w:r>
      <w:r>
        <w:rPr>
          <w:rFonts w:hint="eastAsia"/>
          <w:color w:val="FF0000"/>
          <w:shd w:val="clear" w:color="auto" w:fill="FFFFFF"/>
        </w:rPr>
        <w:t>Server3</w:t>
      </w:r>
      <w:r>
        <w:rPr>
          <w:rFonts w:hint="eastAsia"/>
          <w:color w:val="FF0000"/>
          <w:shd w:val="clear" w:color="auto" w:fill="FFFFFF"/>
        </w:rPr>
        <w:t>为</w:t>
      </w:r>
      <w:r>
        <w:rPr>
          <w:rStyle w:val="ac"/>
          <w:rFonts w:ascii="微软雅黑" w:eastAsia="微软雅黑" w:hAnsi="微软雅黑" w:hint="eastAsia"/>
          <w:color w:val="FF0000"/>
          <w:sz w:val="20"/>
          <w:szCs w:val="20"/>
          <w:shd w:val="clear" w:color="auto" w:fill="FFFFFF"/>
        </w:rPr>
        <w:t>Follower</w:t>
      </w:r>
      <w:r>
        <w:rPr>
          <w:rFonts w:hint="eastAsia"/>
          <w:color w:val="FF0000"/>
          <w:shd w:val="clear" w:color="auto" w:fill="FFFFFF"/>
        </w:rPr>
        <w:t>。首先</w:t>
      </w:r>
      <w:r>
        <w:rPr>
          <w:rFonts w:hint="eastAsia"/>
          <w:color w:val="FF0000"/>
          <w:shd w:val="clear" w:color="auto" w:fill="FFFFFF"/>
        </w:rPr>
        <w:t>Leader</w:t>
      </w:r>
      <w:r>
        <w:rPr>
          <w:rFonts w:hint="eastAsia"/>
          <w:color w:val="FF0000"/>
          <w:shd w:val="clear" w:color="auto" w:fill="FFFFFF"/>
        </w:rPr>
        <w:t>发起了两个</w:t>
      </w:r>
      <w:r>
        <w:rPr>
          <w:rFonts w:hint="eastAsia"/>
          <w:color w:val="FF0000"/>
          <w:shd w:val="clear" w:color="auto" w:fill="FFFFFF"/>
        </w:rPr>
        <w:t>Proposal</w:t>
      </w:r>
      <w:r>
        <w:rPr>
          <w:rFonts w:hint="eastAsia"/>
          <w:color w:val="FF0000"/>
          <w:shd w:val="clear" w:color="auto" w:fill="FFFFFF"/>
        </w:rPr>
        <w:t>，</w:t>
      </w:r>
      <w:r>
        <w:rPr>
          <w:rFonts w:hint="eastAsia"/>
          <w:shd w:val="clear" w:color="auto" w:fill="FFFFFF"/>
        </w:rPr>
        <w:t>P1</w:t>
      </w:r>
      <w:r>
        <w:rPr>
          <w:rFonts w:hint="eastAsia"/>
          <w:shd w:val="clear" w:color="auto" w:fill="FFFFFF"/>
        </w:rPr>
        <w:t>和</w:t>
      </w:r>
      <w:r>
        <w:rPr>
          <w:rFonts w:hint="eastAsia"/>
          <w:shd w:val="clear" w:color="auto" w:fill="FFFFFF"/>
        </w:rPr>
        <w:t>P2</w:t>
      </w:r>
      <w:r>
        <w:rPr>
          <w:rFonts w:hint="eastAsia"/>
          <w:shd w:val="clear" w:color="auto" w:fill="FFFFFF"/>
        </w:rPr>
        <w:t>，并将</w:t>
      </w:r>
      <w:r>
        <w:rPr>
          <w:rFonts w:hint="eastAsia"/>
          <w:shd w:val="clear" w:color="auto" w:fill="FFFFFF"/>
        </w:rPr>
        <w:t>P1</w:t>
      </w:r>
      <w:r>
        <w:rPr>
          <w:rFonts w:hint="eastAsia"/>
          <w:shd w:val="clear" w:color="auto" w:fill="FFFFFF"/>
        </w:rPr>
        <w:t>、</w:t>
      </w:r>
      <w:r>
        <w:rPr>
          <w:rFonts w:hint="eastAsia"/>
          <w:shd w:val="clear" w:color="auto" w:fill="FFFFFF"/>
        </w:rPr>
        <w:t>P2</w:t>
      </w:r>
      <w:r>
        <w:rPr>
          <w:rFonts w:hint="eastAsia"/>
          <w:shd w:val="clear" w:color="auto" w:fill="FFFFFF"/>
        </w:rPr>
        <w:t>发送给了</w:t>
      </w:r>
      <w:r>
        <w:rPr>
          <w:rFonts w:hint="eastAsia"/>
          <w:shd w:val="clear" w:color="auto" w:fill="FFFFFF"/>
        </w:rPr>
        <w:t>Server1</w:t>
      </w:r>
      <w:r>
        <w:rPr>
          <w:rFonts w:hint="eastAsia"/>
          <w:shd w:val="clear" w:color="auto" w:fill="FFFFFF"/>
        </w:rPr>
        <w:t>和</w:t>
      </w:r>
      <w:r>
        <w:rPr>
          <w:rFonts w:hint="eastAsia"/>
          <w:shd w:val="clear" w:color="auto" w:fill="FFFFFF"/>
        </w:rPr>
        <w:t>Server2</w:t>
      </w:r>
      <w:r>
        <w:rPr>
          <w:rFonts w:hint="eastAsia"/>
          <w:shd w:val="clear" w:color="auto" w:fill="FFFFFF"/>
        </w:rPr>
        <w:t>。然后</w:t>
      </w:r>
      <w:r>
        <w:rPr>
          <w:rFonts w:hint="eastAsia"/>
          <w:shd w:val="clear" w:color="auto" w:fill="FFFFFF"/>
        </w:rPr>
        <w:t>Leader</w:t>
      </w:r>
      <w:r>
        <w:rPr>
          <w:rFonts w:hint="eastAsia"/>
          <w:shd w:val="clear" w:color="auto" w:fill="FFFFFF"/>
        </w:rPr>
        <w:t>对</w:t>
      </w:r>
      <w:r>
        <w:rPr>
          <w:rFonts w:hint="eastAsia"/>
          <w:shd w:val="clear" w:color="auto" w:fill="FFFFFF"/>
        </w:rPr>
        <w:t>P1</w:t>
      </w:r>
      <w:r>
        <w:rPr>
          <w:rFonts w:hint="eastAsia"/>
          <w:shd w:val="clear" w:color="auto" w:fill="FFFFFF"/>
        </w:rPr>
        <w:t>发起了</w:t>
      </w:r>
      <w:r>
        <w:rPr>
          <w:rFonts w:hint="eastAsia"/>
          <w:shd w:val="clear" w:color="auto" w:fill="FFFFFF"/>
        </w:rPr>
        <w:t>Commit</w:t>
      </w:r>
      <w:r>
        <w:rPr>
          <w:rFonts w:hint="eastAsia"/>
          <w:shd w:val="clear" w:color="auto" w:fill="FFFFFF"/>
        </w:rPr>
        <w:t>即</w:t>
      </w:r>
      <w:r>
        <w:rPr>
          <w:rFonts w:hint="eastAsia"/>
          <w:shd w:val="clear" w:color="auto" w:fill="FFFFFF"/>
        </w:rPr>
        <w:t>C1</w:t>
      </w:r>
      <w:r>
        <w:rPr>
          <w:rFonts w:hint="eastAsia"/>
          <w:shd w:val="clear" w:color="auto" w:fill="FFFFFF"/>
        </w:rPr>
        <w:t>，之后又发起了一个</w:t>
      </w:r>
      <w:r>
        <w:rPr>
          <w:rFonts w:hint="eastAsia"/>
          <w:shd w:val="clear" w:color="auto" w:fill="FFFFFF"/>
        </w:rPr>
        <w:t>Proposal</w:t>
      </w:r>
      <w:r>
        <w:rPr>
          <w:rFonts w:hint="eastAsia"/>
          <w:shd w:val="clear" w:color="auto" w:fill="FFFFFF"/>
        </w:rPr>
        <w:t>即</w:t>
      </w:r>
      <w:r>
        <w:rPr>
          <w:rFonts w:hint="eastAsia"/>
          <w:shd w:val="clear" w:color="auto" w:fill="FFFFFF"/>
        </w:rPr>
        <w:t>P3</w:t>
      </w:r>
      <w:r>
        <w:rPr>
          <w:rFonts w:hint="eastAsia"/>
          <w:shd w:val="clear" w:color="auto" w:fill="FFFFFF"/>
        </w:rPr>
        <w:t>，再后来又对</w:t>
      </w:r>
      <w:r>
        <w:rPr>
          <w:rFonts w:hint="eastAsia"/>
          <w:shd w:val="clear" w:color="auto" w:fill="FFFFFF"/>
        </w:rPr>
        <w:t>P2</w:t>
      </w:r>
      <w:r>
        <w:rPr>
          <w:rFonts w:hint="eastAsia"/>
          <w:shd w:val="clear" w:color="auto" w:fill="FFFFFF"/>
        </w:rPr>
        <w:t>发起了</w:t>
      </w:r>
      <w:r>
        <w:rPr>
          <w:rFonts w:hint="eastAsia"/>
          <w:shd w:val="clear" w:color="auto" w:fill="FFFFFF"/>
        </w:rPr>
        <w:t>commit</w:t>
      </w:r>
      <w:r>
        <w:rPr>
          <w:rFonts w:hint="eastAsia"/>
          <w:shd w:val="clear" w:color="auto" w:fill="FFFFFF"/>
        </w:rPr>
        <w:t>即</w:t>
      </w:r>
      <w:r>
        <w:rPr>
          <w:rFonts w:hint="eastAsia"/>
          <w:shd w:val="clear" w:color="auto" w:fill="FFFFFF"/>
        </w:rPr>
        <w:t>C2</w:t>
      </w:r>
      <w:r>
        <w:rPr>
          <w:rFonts w:hint="eastAsia"/>
          <w:shd w:val="clear" w:color="auto" w:fill="FFFFFF"/>
        </w:rPr>
        <w:t>，就在此时我们的</w:t>
      </w:r>
      <w:r>
        <w:rPr>
          <w:rFonts w:hint="eastAsia"/>
          <w:shd w:val="clear" w:color="auto" w:fill="FFFFFF"/>
        </w:rPr>
        <w:t>Leader</w:t>
      </w:r>
      <w:r>
        <w:rPr>
          <w:rFonts w:hint="eastAsia"/>
          <w:shd w:val="clear" w:color="auto" w:fill="FFFFFF"/>
        </w:rPr>
        <w:t>挂了。那么这时候，</w:t>
      </w:r>
      <w:r>
        <w:rPr>
          <w:rFonts w:hint="eastAsia"/>
          <w:shd w:val="clear" w:color="auto" w:fill="FFFFFF"/>
        </w:rPr>
        <w:t>P3</w:t>
      </w:r>
      <w:r>
        <w:rPr>
          <w:rFonts w:hint="eastAsia"/>
          <w:shd w:val="clear" w:color="auto" w:fill="FFFFFF"/>
        </w:rPr>
        <w:t>和</w:t>
      </w:r>
      <w:r>
        <w:rPr>
          <w:rFonts w:hint="eastAsia"/>
          <w:shd w:val="clear" w:color="auto" w:fill="FFFFFF"/>
        </w:rPr>
        <w:t>C2</w:t>
      </w:r>
      <w:r>
        <w:rPr>
          <w:rFonts w:hint="eastAsia"/>
          <w:shd w:val="clear" w:color="auto" w:fill="FFFFFF"/>
        </w:rPr>
        <w:t>这两个消息只有</w:t>
      </w:r>
      <w:r>
        <w:rPr>
          <w:rStyle w:val="ac"/>
          <w:rFonts w:ascii="微软雅黑" w:eastAsia="微软雅黑" w:hAnsi="微软雅黑" w:hint="eastAsia"/>
          <w:color w:val="FF0000"/>
          <w:sz w:val="20"/>
          <w:szCs w:val="20"/>
          <w:shd w:val="clear" w:color="auto" w:fill="FFFFFF"/>
        </w:rPr>
        <w:t>Leader自己</w:t>
      </w:r>
      <w:r>
        <w:rPr>
          <w:rFonts w:hint="eastAsia"/>
          <w:color w:val="FF0000"/>
          <w:shd w:val="clear" w:color="auto" w:fill="FFFFFF"/>
        </w:rPr>
        <w:t>收到了。</w:t>
      </w:r>
    </w:p>
    <w:p w:rsidR="001A7847" w:rsidRDefault="001A7847">
      <w:pPr>
        <w:rPr>
          <w:color w:val="FF0000"/>
          <w:shd w:val="clear" w:color="auto" w:fill="FFFFFF"/>
        </w:rPr>
      </w:pPr>
    </w:p>
    <w:p w:rsidR="001A7847" w:rsidRDefault="007D395D">
      <w:pPr>
        <w:rPr>
          <w:shd w:val="clear" w:color="auto" w:fill="FFFFFF"/>
        </w:rPr>
      </w:pPr>
      <w:r>
        <w:rPr>
          <w:rFonts w:hint="eastAsia"/>
          <w:shd w:val="clear" w:color="auto" w:fill="FFFFFF"/>
        </w:rPr>
        <w:t>因为</w:t>
      </w:r>
      <w:r>
        <w:rPr>
          <w:rFonts w:hint="eastAsia"/>
          <w:shd w:val="clear" w:color="auto" w:fill="FFFFFF"/>
        </w:rPr>
        <w:t>Leader</w:t>
      </w:r>
      <w:r>
        <w:rPr>
          <w:rFonts w:hint="eastAsia"/>
          <w:shd w:val="clear" w:color="auto" w:fill="FFFFFF"/>
        </w:rPr>
        <w:t>已经</w:t>
      </w:r>
      <w:r>
        <w:rPr>
          <w:rFonts w:hint="eastAsia"/>
          <w:shd w:val="clear" w:color="auto" w:fill="FFFFFF"/>
        </w:rPr>
        <w:t>deliver</w:t>
      </w:r>
      <w:r>
        <w:rPr>
          <w:rFonts w:hint="eastAsia"/>
          <w:shd w:val="clear" w:color="auto" w:fill="FFFFFF"/>
        </w:rPr>
        <w:t>了该</w:t>
      </w:r>
      <w:r>
        <w:rPr>
          <w:rFonts w:hint="eastAsia"/>
          <w:shd w:val="clear" w:color="auto" w:fill="FFFFFF"/>
        </w:rPr>
        <w:t>C2</w:t>
      </w:r>
      <w:r>
        <w:rPr>
          <w:rFonts w:hint="eastAsia"/>
          <w:shd w:val="clear" w:color="auto" w:fill="FFFFFF"/>
        </w:rPr>
        <w:t>消息，</w:t>
      </w:r>
      <w:r>
        <w:rPr>
          <w:rFonts w:hint="eastAsia"/>
          <w:shd w:val="clear" w:color="auto" w:fill="FFFFFF"/>
        </w:rPr>
        <w:t>client</w:t>
      </w:r>
      <w:r>
        <w:rPr>
          <w:rFonts w:hint="eastAsia"/>
          <w:shd w:val="clear" w:color="auto" w:fill="FFFFFF"/>
        </w:rPr>
        <w:t>能够在消息中看到该事务的结果。所以该事务必须能够在其他所有的</w:t>
      </w:r>
      <w:r>
        <w:rPr>
          <w:rFonts w:hint="eastAsia"/>
          <w:shd w:val="clear" w:color="auto" w:fill="FFFFFF"/>
        </w:rPr>
        <w:t>Server</w:t>
      </w:r>
      <w:r>
        <w:rPr>
          <w:rFonts w:hint="eastAsia"/>
          <w:shd w:val="clear" w:color="auto" w:fill="FFFFFF"/>
        </w:rPr>
        <w:t>中</w:t>
      </w:r>
      <w:r>
        <w:rPr>
          <w:rFonts w:hint="eastAsia"/>
          <w:shd w:val="clear" w:color="auto" w:fill="FFFFFF"/>
        </w:rPr>
        <w:t>deliver</w:t>
      </w:r>
      <w:r>
        <w:rPr>
          <w:rFonts w:hint="eastAsia"/>
          <w:shd w:val="clear" w:color="auto" w:fill="FFFFFF"/>
        </w:rPr>
        <w:t>，最终使得</w:t>
      </w:r>
      <w:r>
        <w:rPr>
          <w:rFonts w:hint="eastAsia"/>
          <w:shd w:val="clear" w:color="auto" w:fill="FFFFFF"/>
        </w:rPr>
        <w:t>client</w:t>
      </w:r>
      <w:r>
        <w:rPr>
          <w:rFonts w:hint="eastAsia"/>
          <w:shd w:val="clear" w:color="auto" w:fill="FFFFFF"/>
        </w:rPr>
        <w:t>看到了一个一致性的服务视图。</w:t>
      </w:r>
    </w:p>
    <w:p w:rsidR="001A7847" w:rsidRDefault="001A7847">
      <w:pPr>
        <w:rPr>
          <w:shd w:val="clear" w:color="auto" w:fill="FFFFFF"/>
        </w:rPr>
      </w:pPr>
    </w:p>
    <w:p w:rsidR="001A7847" w:rsidRDefault="007D395D">
      <w:pPr>
        <w:rPr>
          <w:rFonts w:ascii="Verdana" w:eastAsia="宋体" w:hAnsi="Verdana"/>
          <w:color w:val="000000"/>
        </w:rPr>
      </w:pPr>
      <w:r>
        <w:rPr>
          <w:rFonts w:hint="eastAsia"/>
          <w:b/>
          <w:bCs/>
          <w:color w:val="000000"/>
        </w:rPr>
        <w:t>一个被</w:t>
      </w:r>
      <w:r>
        <w:rPr>
          <w:rFonts w:hint="eastAsia"/>
          <w:b/>
          <w:bCs/>
          <w:color w:val="000000"/>
        </w:rPr>
        <w:t>skip</w:t>
      </w:r>
      <w:r>
        <w:rPr>
          <w:rFonts w:hint="eastAsia"/>
          <w:b/>
          <w:bCs/>
          <w:color w:val="000000"/>
        </w:rPr>
        <w:t>的消息，必须仍然需要被</w:t>
      </w:r>
      <w:r>
        <w:rPr>
          <w:rFonts w:hint="eastAsia"/>
          <w:b/>
          <w:bCs/>
          <w:color w:val="000000"/>
        </w:rPr>
        <w:t>skip</w:t>
      </w:r>
      <w:r>
        <w:rPr>
          <w:rFonts w:hint="eastAsia"/>
          <w:b/>
          <w:bCs/>
          <w:color w:val="000000"/>
        </w:rPr>
        <w:t>。</w:t>
      </w:r>
      <w:r>
        <w:rPr>
          <w:rFonts w:hint="eastAsia"/>
          <w:color w:val="000000"/>
        </w:rPr>
        <w:t>例如，发生了这样</w:t>
      </w:r>
      <w:r>
        <w:rPr>
          <w:rFonts w:hint="eastAsia"/>
          <w:b/>
          <w:bCs/>
          <w:color w:val="000000"/>
        </w:rPr>
        <w:t>一种情况：</w:t>
      </w:r>
      <w:r>
        <w:rPr>
          <w:rFonts w:hint="eastAsia"/>
          <w:color w:val="000000"/>
        </w:rPr>
        <w:t>Leader</w:t>
      </w:r>
      <w:r>
        <w:rPr>
          <w:rFonts w:hint="eastAsia"/>
          <w:color w:val="000000"/>
        </w:rPr>
        <w:t>发送了</w:t>
      </w:r>
      <w:r>
        <w:rPr>
          <w:rFonts w:hint="eastAsia"/>
        </w:rPr>
        <w:t>propose</w:t>
      </w:r>
      <w:r>
        <w:rPr>
          <w:rFonts w:hint="eastAsia"/>
        </w:rPr>
        <w:t>消息，但在该</w:t>
      </w:r>
      <w:r>
        <w:rPr>
          <w:rFonts w:hint="eastAsia"/>
        </w:rPr>
        <w:t>propose</w:t>
      </w:r>
      <w:r>
        <w:rPr>
          <w:rFonts w:hint="eastAsia"/>
        </w:rPr>
        <w:t>消息到达其他任何机器之前，</w:t>
      </w:r>
      <w:r>
        <w:rPr>
          <w:rFonts w:hint="eastAsia"/>
        </w:rPr>
        <w:t>Leader</w:t>
      </w:r>
      <w:r>
        <w:rPr>
          <w:rFonts w:hint="eastAsia"/>
        </w:rPr>
        <w:t>发生了故障。也就是说，只有</w:t>
      </w:r>
      <w:r>
        <w:rPr>
          <w:rFonts w:hint="eastAsia"/>
        </w:rPr>
        <w:t>Leader</w:t>
      </w:r>
      <w:r>
        <w:rPr>
          <w:rFonts w:hint="eastAsia"/>
        </w:rPr>
        <w:t>自己收到了</w:t>
      </w:r>
      <w:r>
        <w:rPr>
          <w:rFonts w:hint="eastAsia"/>
        </w:rPr>
        <w:t>propose</w:t>
      </w:r>
      <w:r>
        <w:rPr>
          <w:rFonts w:hint="eastAsia"/>
        </w:rPr>
        <w:t>消息。如图</w:t>
      </w:r>
      <w:r>
        <w:rPr>
          <w:rFonts w:hint="eastAsia"/>
        </w:rPr>
        <w:t>3.4</w:t>
      </w:r>
      <w:r>
        <w:rPr>
          <w:rFonts w:hint="eastAsia"/>
        </w:rPr>
        <w:t>中的</w:t>
      </w:r>
      <w:r>
        <w:rPr>
          <w:rFonts w:hint="eastAsia"/>
        </w:rPr>
        <w:t>P3</w:t>
      </w:r>
      <w:r>
        <w:rPr>
          <w:rFonts w:hint="eastAsia"/>
        </w:rPr>
        <w:t>所示。</w:t>
      </w:r>
    </w:p>
    <w:p w:rsidR="001A7847" w:rsidRDefault="007D395D">
      <w:pPr>
        <w:rPr>
          <w:rFonts w:ascii="Verdana" w:eastAsia="宋体" w:hAnsi="Verdana"/>
          <w:color w:val="000000"/>
        </w:rPr>
      </w:pPr>
      <w:r>
        <w:rPr>
          <w:rFonts w:hint="eastAsia"/>
          <w:color w:val="000000"/>
        </w:rPr>
        <w:t>在图</w:t>
      </w:r>
      <w:r>
        <w:rPr>
          <w:rFonts w:hint="eastAsia"/>
          <w:color w:val="000000"/>
        </w:rPr>
        <w:t>3.4</w:t>
      </w:r>
      <w:r>
        <w:rPr>
          <w:rFonts w:hint="eastAsia"/>
          <w:color w:val="000000"/>
        </w:rPr>
        <w:t>中没有任何一个</w:t>
      </w:r>
      <w:r>
        <w:rPr>
          <w:rFonts w:hint="eastAsia"/>
          <w:color w:val="000000"/>
        </w:rPr>
        <w:t>server</w:t>
      </w:r>
      <w:r>
        <w:rPr>
          <w:rFonts w:hint="eastAsia"/>
          <w:color w:val="000000"/>
        </w:rPr>
        <w:t>能够看到</w:t>
      </w:r>
      <w:r>
        <w:rPr>
          <w:rFonts w:hint="eastAsia"/>
          <w:b/>
          <w:bCs/>
          <w:color w:val="000000"/>
        </w:rPr>
        <w:t>3</w:t>
      </w:r>
      <w:r>
        <w:rPr>
          <w:rFonts w:hint="eastAsia"/>
          <w:b/>
          <w:bCs/>
          <w:color w:val="000000"/>
        </w:rPr>
        <w:t>号提议</w:t>
      </w:r>
      <w:r>
        <w:rPr>
          <w:rFonts w:hint="eastAsia"/>
          <w:color w:val="000000"/>
        </w:rPr>
        <w:t>，所以在图</w:t>
      </w:r>
      <w:r>
        <w:rPr>
          <w:rFonts w:hint="eastAsia"/>
          <w:color w:val="000000"/>
        </w:rPr>
        <w:t>3.5</w:t>
      </w:r>
      <w:r>
        <w:rPr>
          <w:rFonts w:hint="eastAsia"/>
          <w:color w:val="000000"/>
        </w:rPr>
        <w:t>中当</w:t>
      </w:r>
      <w:r>
        <w:rPr>
          <w:rFonts w:hint="eastAsia"/>
          <w:color w:val="000000"/>
        </w:rPr>
        <w:t>server 1</w:t>
      </w:r>
      <w:r>
        <w:rPr>
          <w:rFonts w:hint="eastAsia"/>
          <w:color w:val="000000"/>
        </w:rPr>
        <w:t>恢复时他需要在系统恢复时</w:t>
      </w:r>
      <w:r>
        <w:rPr>
          <w:rFonts w:hint="eastAsia"/>
          <w:color w:val="FF0000"/>
        </w:rPr>
        <w:t>丢弃三号提议</w:t>
      </w:r>
      <w:r>
        <w:rPr>
          <w:rFonts w:hint="eastAsia"/>
        </w:rPr>
        <w:t>P3</w:t>
      </w:r>
      <w:r>
        <w:rPr>
          <w:rFonts w:hint="eastAsia"/>
        </w:rPr>
        <w:t>。</w:t>
      </w:r>
    </w:p>
    <w:p w:rsidR="001A7847" w:rsidRDefault="001A7847"/>
    <w:p w:rsidR="001A7847" w:rsidRDefault="007D395D">
      <w:r>
        <w:rPr>
          <w:noProof/>
        </w:rPr>
        <w:lastRenderedPageBreak/>
        <w:drawing>
          <wp:inline distT="0" distB="0" distL="0" distR="0">
            <wp:extent cx="4942840" cy="460946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611"/>
                    <a:stretch>
                      <a:fillRect/>
                    </a:stretch>
                  </pic:blipFill>
                  <pic:spPr>
                    <a:xfrm>
                      <a:off x="0" y="0"/>
                      <a:ext cx="4942857" cy="4609524"/>
                    </a:xfrm>
                    <a:prstGeom prst="rect">
                      <a:avLst/>
                    </a:prstGeom>
                  </pic:spPr>
                </pic:pic>
              </a:graphicData>
            </a:graphic>
          </wp:inline>
        </w:drawing>
      </w:r>
    </w:p>
    <w:p w:rsidR="001A7847" w:rsidRDefault="001A7847"/>
    <w:p w:rsidR="001A7847" w:rsidRDefault="007D395D">
      <w:pPr>
        <w:rPr>
          <w:shd w:val="clear" w:color="auto" w:fill="FFFFFF"/>
        </w:rPr>
      </w:pPr>
      <w:r>
        <w:rPr>
          <w:rFonts w:hint="eastAsia"/>
          <w:color w:val="000000"/>
          <w:shd w:val="clear" w:color="auto" w:fill="FFFFFF"/>
        </w:rPr>
        <w:t>在图</w:t>
      </w:r>
      <w:r>
        <w:rPr>
          <w:rFonts w:hint="eastAsia"/>
          <w:color w:val="000000"/>
          <w:shd w:val="clear" w:color="auto" w:fill="FFFFFF"/>
        </w:rPr>
        <w:t>3.5</w:t>
      </w:r>
      <w:r>
        <w:rPr>
          <w:rFonts w:hint="eastAsia"/>
          <w:color w:val="000000"/>
          <w:shd w:val="clear" w:color="auto" w:fill="FFFFFF"/>
        </w:rPr>
        <w:t>是</w:t>
      </w:r>
      <w:r>
        <w:rPr>
          <w:rFonts w:hint="eastAsia"/>
          <w:color w:val="000000"/>
          <w:shd w:val="clear" w:color="auto" w:fill="FFFFFF"/>
        </w:rPr>
        <w:t>"</w:t>
      </w:r>
      <w:r>
        <w:rPr>
          <w:rFonts w:hint="eastAsia"/>
          <w:color w:val="000000"/>
          <w:shd w:val="clear" w:color="auto" w:fill="FFFFFF"/>
        </w:rPr>
        <w:t>第二条保证</w:t>
      </w:r>
      <w:r>
        <w:rPr>
          <w:rFonts w:hint="eastAsia"/>
          <w:color w:val="000000"/>
          <w:shd w:val="clear" w:color="auto" w:fill="FFFFFF"/>
        </w:rPr>
        <w:t>"</w:t>
      </w:r>
      <w:r>
        <w:rPr>
          <w:rFonts w:hint="eastAsia"/>
          <w:color w:val="000000"/>
          <w:shd w:val="clear" w:color="auto" w:fill="FFFFFF"/>
        </w:rPr>
        <w:t>（</w:t>
      </w:r>
      <w:r>
        <w:rPr>
          <w:rFonts w:hint="eastAsia"/>
          <w:color w:val="000000"/>
          <w:shd w:val="clear" w:color="auto" w:fill="FFFFFF"/>
        </w:rPr>
        <w:t>skip</w:t>
      </w:r>
      <w:r>
        <w:rPr>
          <w:rFonts w:hint="eastAsia"/>
          <w:color w:val="000000"/>
          <w:shd w:val="clear" w:color="auto" w:fill="FFFFFF"/>
        </w:rPr>
        <w:t>消息必须被丢弃）的一个示例。</w:t>
      </w:r>
      <w:r>
        <w:rPr>
          <w:rFonts w:hint="eastAsia"/>
          <w:color w:val="000000"/>
          <w:shd w:val="clear" w:color="auto" w:fill="FFFFFF"/>
        </w:rPr>
        <w:t>Server1</w:t>
      </w:r>
      <w:r>
        <w:rPr>
          <w:rFonts w:hint="eastAsia"/>
          <w:color w:val="000000"/>
          <w:shd w:val="clear" w:color="auto" w:fill="FFFFFF"/>
        </w:rPr>
        <w:t>挂掉以后，</w:t>
      </w:r>
      <w:r>
        <w:rPr>
          <w:rFonts w:hint="eastAsia"/>
          <w:color w:val="FF0000"/>
          <w:shd w:val="clear" w:color="auto" w:fill="FFFFFF"/>
        </w:rPr>
        <w:t>Server3</w:t>
      </w:r>
      <w:r>
        <w:rPr>
          <w:rFonts w:hint="eastAsia"/>
          <w:color w:val="FF0000"/>
          <w:shd w:val="clear" w:color="auto" w:fill="FFFFFF"/>
        </w:rPr>
        <w:t>被选举为</w:t>
      </w:r>
      <w:r>
        <w:rPr>
          <w:rFonts w:hint="eastAsia"/>
          <w:color w:val="FF0000"/>
          <w:shd w:val="clear" w:color="auto" w:fill="FFFFFF"/>
        </w:rPr>
        <w:t>Leader</w:t>
      </w:r>
      <w:r>
        <w:rPr>
          <w:rFonts w:hint="eastAsia"/>
          <w:color w:val="FF0000"/>
          <w:shd w:val="clear" w:color="auto" w:fill="FFFFFF"/>
        </w:rPr>
        <w:t>，我们用</w:t>
      </w:r>
      <w:r>
        <w:rPr>
          <w:rFonts w:hint="eastAsia"/>
          <w:color w:val="FF0000"/>
          <w:shd w:val="clear" w:color="auto" w:fill="FFFFFF"/>
        </w:rPr>
        <w:t>L2</w:t>
      </w:r>
      <w:r>
        <w:rPr>
          <w:rFonts w:hint="eastAsia"/>
          <w:color w:val="FF0000"/>
          <w:shd w:val="clear" w:color="auto" w:fill="FFFFFF"/>
        </w:rPr>
        <w:t>表示。</w:t>
      </w:r>
      <w:r>
        <w:rPr>
          <w:rFonts w:hint="eastAsia"/>
          <w:color w:val="FF0000"/>
          <w:shd w:val="clear" w:color="auto" w:fill="FFFFFF"/>
        </w:rPr>
        <w:t>L2</w:t>
      </w:r>
      <w:r>
        <w:rPr>
          <w:rFonts w:hint="eastAsia"/>
          <w:color w:val="FF0000"/>
          <w:shd w:val="clear" w:color="auto" w:fill="FFFFFF"/>
        </w:rPr>
        <w:t>中还有未被</w:t>
      </w:r>
      <w:r>
        <w:rPr>
          <w:rFonts w:hint="eastAsia"/>
          <w:color w:val="FF0000"/>
          <w:shd w:val="clear" w:color="auto" w:fill="FFFFFF"/>
        </w:rPr>
        <w:t>deliver</w:t>
      </w:r>
      <w:r>
        <w:rPr>
          <w:rFonts w:hint="eastAsia"/>
          <w:color w:val="FF0000"/>
          <w:shd w:val="clear" w:color="auto" w:fill="FFFFFF"/>
        </w:rPr>
        <w:t>的消息</w:t>
      </w:r>
      <w:r>
        <w:rPr>
          <w:rFonts w:hint="eastAsia"/>
          <w:shd w:val="clear" w:color="auto" w:fill="FFFFFF"/>
        </w:rPr>
        <w:t>P1</w:t>
      </w:r>
      <w:r>
        <w:rPr>
          <w:rFonts w:hint="eastAsia"/>
          <w:shd w:val="clear" w:color="auto" w:fill="FFFFFF"/>
        </w:rPr>
        <w:t>、</w:t>
      </w:r>
      <w:r>
        <w:rPr>
          <w:rFonts w:hint="eastAsia"/>
          <w:shd w:val="clear" w:color="auto" w:fill="FFFFFF"/>
        </w:rPr>
        <w:t>P2</w:t>
      </w:r>
      <w:r>
        <w:rPr>
          <w:rFonts w:hint="eastAsia"/>
          <w:shd w:val="clear" w:color="auto" w:fill="FFFFFF"/>
        </w:rPr>
        <w:t>，所以，</w:t>
      </w:r>
      <w:r>
        <w:rPr>
          <w:rFonts w:hint="eastAsia"/>
          <w:color w:val="FF0000"/>
          <w:shd w:val="clear" w:color="auto" w:fill="FFFFFF"/>
        </w:rPr>
        <w:t>L2</w:t>
      </w:r>
      <w:r>
        <w:rPr>
          <w:rFonts w:hint="eastAsia"/>
          <w:color w:val="FF0000"/>
          <w:shd w:val="clear" w:color="auto" w:fill="FFFFFF"/>
        </w:rPr>
        <w:t>在发出新提议</w:t>
      </w:r>
      <w:r>
        <w:rPr>
          <w:rFonts w:hint="eastAsia"/>
          <w:shd w:val="clear" w:color="auto" w:fill="FFFFFF"/>
        </w:rPr>
        <w:t>P10000001</w:t>
      </w:r>
      <w:r>
        <w:rPr>
          <w:rFonts w:hint="eastAsia"/>
          <w:shd w:val="clear" w:color="auto" w:fill="FFFFFF"/>
        </w:rPr>
        <w:t>、</w:t>
      </w:r>
      <w:r>
        <w:rPr>
          <w:rFonts w:hint="eastAsia"/>
          <w:shd w:val="clear" w:color="auto" w:fill="FFFFFF"/>
        </w:rPr>
        <w:t>P10000002</w:t>
      </w:r>
      <w:r>
        <w:rPr>
          <w:rFonts w:hint="eastAsia"/>
          <w:shd w:val="clear" w:color="auto" w:fill="FFFFFF"/>
        </w:rPr>
        <w:t>之前，</w:t>
      </w:r>
      <w:r>
        <w:rPr>
          <w:rFonts w:hint="eastAsia"/>
          <w:color w:val="FF0000"/>
          <w:shd w:val="clear" w:color="auto" w:fill="FFFFFF"/>
        </w:rPr>
        <w:t>L2</w:t>
      </w:r>
      <w:r>
        <w:rPr>
          <w:rFonts w:hint="eastAsia"/>
          <w:color w:val="FF0000"/>
          <w:shd w:val="clear" w:color="auto" w:fill="FFFFFF"/>
        </w:rPr>
        <w:t>先将</w:t>
      </w:r>
      <w:r>
        <w:rPr>
          <w:rFonts w:hint="eastAsia"/>
          <w:shd w:val="clear" w:color="auto" w:fill="FFFFFF"/>
        </w:rPr>
        <w:t>P1</w:t>
      </w:r>
      <w:r>
        <w:rPr>
          <w:rFonts w:hint="eastAsia"/>
          <w:shd w:val="clear" w:color="auto" w:fill="FFFFFF"/>
        </w:rPr>
        <w:t>、</w:t>
      </w:r>
      <w:r>
        <w:rPr>
          <w:rFonts w:hint="eastAsia"/>
          <w:shd w:val="clear" w:color="auto" w:fill="FFFFFF"/>
        </w:rPr>
        <w:t>P2</w:t>
      </w:r>
      <w:r>
        <w:rPr>
          <w:rFonts w:hint="eastAsia"/>
          <w:shd w:val="clear" w:color="auto" w:fill="FFFFFF"/>
        </w:rPr>
        <w:t>两个消息</w:t>
      </w:r>
      <w:r>
        <w:rPr>
          <w:rStyle w:val="ac"/>
          <w:rFonts w:ascii="微软雅黑" w:eastAsia="微软雅黑" w:hAnsi="微软雅黑" w:hint="eastAsia"/>
          <w:color w:val="0000FF"/>
          <w:sz w:val="20"/>
          <w:szCs w:val="20"/>
          <w:shd w:val="clear" w:color="auto" w:fill="FFFFFF"/>
        </w:rPr>
        <w:t>deliver</w:t>
      </w:r>
      <w:r>
        <w:rPr>
          <w:rFonts w:hint="eastAsia"/>
          <w:shd w:val="clear" w:color="auto" w:fill="FFFFFF"/>
        </w:rPr>
        <w:t>。因此，</w:t>
      </w:r>
      <w:r>
        <w:rPr>
          <w:rFonts w:hint="eastAsia"/>
          <w:shd w:val="clear" w:color="auto" w:fill="FFFFFF"/>
        </w:rPr>
        <w:t>L2</w:t>
      </w:r>
      <w:r>
        <w:rPr>
          <w:rFonts w:hint="eastAsia"/>
          <w:shd w:val="clear" w:color="auto" w:fill="FFFFFF"/>
        </w:rPr>
        <w:t>先发出了两个</w:t>
      </w:r>
      <w:r>
        <w:rPr>
          <w:rStyle w:val="ac"/>
          <w:rFonts w:ascii="微软雅黑" w:eastAsia="微软雅黑" w:hAnsi="微软雅黑" w:hint="eastAsia"/>
          <w:color w:val="0000FF"/>
          <w:sz w:val="20"/>
          <w:szCs w:val="20"/>
          <w:shd w:val="clear" w:color="auto" w:fill="FFFFFF"/>
        </w:rPr>
        <w:t>commit</w:t>
      </w:r>
      <w:r>
        <w:rPr>
          <w:rFonts w:hint="eastAsia"/>
          <w:shd w:val="clear" w:color="auto" w:fill="FFFFFF"/>
        </w:rPr>
        <w:t>消息</w:t>
      </w:r>
      <w:r>
        <w:rPr>
          <w:rFonts w:hint="eastAsia"/>
          <w:shd w:val="clear" w:color="auto" w:fill="FFFFFF"/>
        </w:rPr>
        <w:t>C1</w:t>
      </w:r>
      <w:r>
        <w:rPr>
          <w:rFonts w:hint="eastAsia"/>
          <w:shd w:val="clear" w:color="auto" w:fill="FFFFFF"/>
        </w:rPr>
        <w:t>、</w:t>
      </w:r>
      <w:r>
        <w:rPr>
          <w:rFonts w:hint="eastAsia"/>
          <w:shd w:val="clear" w:color="auto" w:fill="FFFFFF"/>
        </w:rPr>
        <w:t>C2</w:t>
      </w:r>
      <w:r>
        <w:rPr>
          <w:rFonts w:hint="eastAsia"/>
          <w:shd w:val="clear" w:color="auto" w:fill="FFFFFF"/>
        </w:rPr>
        <w:t>，之后</w:t>
      </w:r>
      <w:r>
        <w:rPr>
          <w:rFonts w:hint="eastAsia"/>
          <w:shd w:val="clear" w:color="auto" w:fill="FFFFFF"/>
        </w:rPr>
        <w:t>L2</w:t>
      </w:r>
      <w:r>
        <w:rPr>
          <w:rFonts w:hint="eastAsia"/>
          <w:shd w:val="clear" w:color="auto" w:fill="FFFFFF"/>
        </w:rPr>
        <w:t>才发出了新的提议</w:t>
      </w:r>
      <w:r>
        <w:rPr>
          <w:rFonts w:hint="eastAsia"/>
          <w:shd w:val="clear" w:color="auto" w:fill="FFFFFF"/>
        </w:rPr>
        <w:t>P10000001</w:t>
      </w:r>
      <w:r>
        <w:rPr>
          <w:rFonts w:hint="eastAsia"/>
          <w:shd w:val="clear" w:color="auto" w:fill="FFFFFF"/>
        </w:rPr>
        <w:t>和</w:t>
      </w:r>
      <w:r>
        <w:rPr>
          <w:rFonts w:hint="eastAsia"/>
          <w:shd w:val="clear" w:color="auto" w:fill="FFFFFF"/>
        </w:rPr>
        <w:t>P10000002</w:t>
      </w:r>
      <w:r>
        <w:rPr>
          <w:rFonts w:hint="eastAsia"/>
          <w:shd w:val="clear" w:color="auto" w:fill="FFFFFF"/>
        </w:rPr>
        <w:t>。</w:t>
      </w:r>
    </w:p>
    <w:p w:rsidR="001A7847" w:rsidRDefault="007D395D">
      <w:pPr>
        <w:rPr>
          <w:shd w:val="clear" w:color="auto" w:fill="FFFFFF"/>
        </w:rPr>
      </w:pPr>
      <w:r>
        <w:rPr>
          <w:rFonts w:hint="eastAsia"/>
          <w:color w:val="000000"/>
          <w:shd w:val="clear" w:color="auto" w:fill="FFFFFF"/>
        </w:rPr>
        <w:t>如果</w:t>
      </w:r>
      <w:r>
        <w:rPr>
          <w:rFonts w:hint="eastAsia"/>
          <w:color w:val="000000"/>
          <w:shd w:val="clear" w:color="auto" w:fill="FFFFFF"/>
        </w:rPr>
        <w:t xml:space="preserve">Server1 </w:t>
      </w:r>
      <w:r>
        <w:rPr>
          <w:rFonts w:hint="eastAsia"/>
          <w:color w:val="000000"/>
          <w:shd w:val="clear" w:color="auto" w:fill="FFFFFF"/>
        </w:rPr>
        <w:t>恢复之后</w:t>
      </w:r>
      <w:r>
        <w:rPr>
          <w:rStyle w:val="ac"/>
          <w:rFonts w:ascii="微软雅黑" w:eastAsia="微软雅黑" w:hAnsi="微软雅黑" w:hint="eastAsia"/>
          <w:color w:val="000000"/>
          <w:sz w:val="20"/>
          <w:szCs w:val="20"/>
          <w:shd w:val="clear" w:color="auto" w:fill="FFFFFF"/>
        </w:rPr>
        <w:t>再次成为了Leader</w:t>
      </w:r>
      <w:r>
        <w:rPr>
          <w:rFonts w:hint="eastAsia"/>
          <w:color w:val="000000"/>
          <w:shd w:val="clear" w:color="auto" w:fill="FFFFFF"/>
        </w:rPr>
        <w:t>，此时再次将</w:t>
      </w:r>
      <w:r>
        <w:rPr>
          <w:rStyle w:val="ac"/>
          <w:rFonts w:ascii="微软雅黑" w:eastAsia="微软雅黑" w:hAnsi="微软雅黑" w:hint="eastAsia"/>
          <w:color w:val="0000FF"/>
          <w:sz w:val="20"/>
          <w:szCs w:val="20"/>
          <w:shd w:val="clear" w:color="auto" w:fill="FFFFFF"/>
        </w:rPr>
        <w:t>P3</w:t>
      </w:r>
      <w:r>
        <w:rPr>
          <w:rFonts w:hint="eastAsia"/>
          <w:shd w:val="clear" w:color="auto" w:fill="FFFFFF"/>
        </w:rPr>
        <w:t>在</w:t>
      </w:r>
      <w:r>
        <w:rPr>
          <w:rFonts w:hint="eastAsia"/>
          <w:shd w:val="clear" w:color="auto" w:fill="FFFFFF"/>
        </w:rPr>
        <w:t>P10000001</w:t>
      </w:r>
      <w:r>
        <w:rPr>
          <w:rFonts w:hint="eastAsia"/>
          <w:shd w:val="clear" w:color="auto" w:fill="FFFFFF"/>
        </w:rPr>
        <w:t>和</w:t>
      </w:r>
      <w:r>
        <w:rPr>
          <w:rFonts w:hint="eastAsia"/>
          <w:shd w:val="clear" w:color="auto" w:fill="FFFFFF"/>
        </w:rPr>
        <w:t>P10000002</w:t>
      </w:r>
      <w:r>
        <w:rPr>
          <w:rFonts w:hint="eastAsia"/>
          <w:shd w:val="clear" w:color="auto" w:fill="FFFFFF"/>
        </w:rPr>
        <w:t>之后</w:t>
      </w:r>
      <w:r>
        <w:rPr>
          <w:rStyle w:val="ac"/>
          <w:rFonts w:ascii="微软雅黑" w:eastAsia="微软雅黑" w:hAnsi="微软雅黑" w:hint="eastAsia"/>
          <w:color w:val="0000FF"/>
          <w:sz w:val="20"/>
          <w:szCs w:val="20"/>
          <w:shd w:val="clear" w:color="auto" w:fill="FFFFFF"/>
        </w:rPr>
        <w:t>deliver</w:t>
      </w:r>
      <w:r>
        <w:rPr>
          <w:rFonts w:hint="eastAsia"/>
          <w:shd w:val="clear" w:color="auto" w:fill="FFFFFF"/>
        </w:rPr>
        <w:t>，那么将违背顺序性的保障。</w:t>
      </w:r>
    </w:p>
    <w:p w:rsidR="001A7847" w:rsidRDefault="001A7847">
      <w:pPr>
        <w:rPr>
          <w:shd w:val="clear" w:color="auto" w:fill="FFFFFF"/>
        </w:rPr>
      </w:pPr>
    </w:p>
    <w:p w:rsidR="001A7847" w:rsidRDefault="007D395D">
      <w:pPr>
        <w:rPr>
          <w:rStyle w:val="ac"/>
          <w:rFonts w:ascii="微软雅黑" w:eastAsia="微软雅黑" w:hAnsi="微软雅黑"/>
          <w:color w:val="000000"/>
          <w:sz w:val="20"/>
          <w:szCs w:val="20"/>
          <w:shd w:val="clear" w:color="auto" w:fill="FFFFFF"/>
        </w:rPr>
      </w:pPr>
      <w:r>
        <w:rPr>
          <w:rStyle w:val="ac"/>
          <w:rFonts w:ascii="微软雅黑" w:eastAsia="微软雅黑" w:hAnsi="微软雅黑" w:hint="eastAsia"/>
          <w:color w:val="000000"/>
          <w:sz w:val="20"/>
          <w:szCs w:val="20"/>
          <w:shd w:val="clear" w:color="auto" w:fill="FFFFFF"/>
        </w:rPr>
        <w:t>(4) 保证的实现</w:t>
      </w:r>
    </w:p>
    <w:p w:rsidR="001A7847" w:rsidRDefault="007D395D">
      <w:pPr>
        <w:rPr>
          <w:color w:val="FF0000"/>
          <w:shd w:val="clear" w:color="auto" w:fill="FFFFFF"/>
        </w:rPr>
      </w:pPr>
      <w:r>
        <w:rPr>
          <w:rFonts w:hint="eastAsia"/>
          <w:color w:val="000000"/>
          <w:shd w:val="clear" w:color="auto" w:fill="FFFFFF"/>
        </w:rPr>
        <w:t>如果</w:t>
      </w:r>
      <w:r>
        <w:rPr>
          <w:rFonts w:hint="eastAsia"/>
          <w:color w:val="000000"/>
          <w:shd w:val="clear" w:color="auto" w:fill="FFFFFF"/>
        </w:rPr>
        <w:t>Leader</w:t>
      </w:r>
      <w:r>
        <w:rPr>
          <w:rFonts w:hint="eastAsia"/>
          <w:color w:val="000000"/>
          <w:shd w:val="clear" w:color="auto" w:fill="FFFFFF"/>
        </w:rPr>
        <w:t>选举协议保证了</w:t>
      </w:r>
      <w:r>
        <w:rPr>
          <w:rStyle w:val="ac"/>
          <w:rFonts w:ascii="微软雅黑" w:eastAsia="微软雅黑" w:hAnsi="微软雅黑" w:hint="eastAsia"/>
          <w:color w:val="000000"/>
          <w:sz w:val="20"/>
          <w:szCs w:val="20"/>
          <w:shd w:val="clear" w:color="auto" w:fill="FFFFFF"/>
        </w:rPr>
        <w:t>新Leader</w:t>
      </w:r>
      <w:r>
        <w:rPr>
          <w:rFonts w:hint="eastAsia"/>
          <w:color w:val="000000"/>
          <w:shd w:val="clear" w:color="auto" w:fill="FFFFFF"/>
        </w:rPr>
        <w:t>在</w:t>
      </w:r>
      <w:r>
        <w:rPr>
          <w:rStyle w:val="ac"/>
          <w:rFonts w:ascii="微软雅黑" w:eastAsia="微软雅黑" w:hAnsi="微软雅黑" w:hint="eastAsia"/>
          <w:color w:val="000000"/>
          <w:sz w:val="20"/>
          <w:szCs w:val="20"/>
          <w:shd w:val="clear" w:color="auto" w:fill="FFFFFF"/>
        </w:rPr>
        <w:t>Quorum Server</w:t>
      </w:r>
      <w:r>
        <w:rPr>
          <w:rFonts w:hint="eastAsia"/>
          <w:color w:val="000000"/>
          <w:shd w:val="clear" w:color="auto" w:fill="FFFFFF"/>
        </w:rPr>
        <w:t>中具有最高的提议编号，即</w:t>
      </w:r>
      <w:r>
        <w:rPr>
          <w:rFonts w:hint="eastAsia"/>
          <w:color w:val="000000"/>
          <w:shd w:val="clear" w:color="auto" w:fill="FFFFFF"/>
        </w:rPr>
        <w:t>Zxid</w:t>
      </w:r>
      <w:r>
        <w:rPr>
          <w:rFonts w:hint="eastAsia"/>
          <w:color w:val="000000"/>
          <w:shd w:val="clear" w:color="auto" w:fill="FFFFFF"/>
        </w:rPr>
        <w:t>最高。那么新选举出来的</w:t>
      </w:r>
      <w:r>
        <w:rPr>
          <w:rFonts w:hint="eastAsia"/>
          <w:color w:val="000000"/>
          <w:shd w:val="clear" w:color="auto" w:fill="FFFFFF"/>
        </w:rPr>
        <w:t>leader</w:t>
      </w:r>
      <w:r>
        <w:rPr>
          <w:rFonts w:hint="eastAsia"/>
          <w:color w:val="000000"/>
          <w:shd w:val="clear" w:color="auto" w:fill="FFFFFF"/>
        </w:rPr>
        <w:t>将具有所有已</w:t>
      </w:r>
      <w:r>
        <w:rPr>
          <w:rFonts w:hint="eastAsia"/>
          <w:shd w:val="clear" w:color="auto" w:fill="FFFFFF"/>
        </w:rPr>
        <w:t>deliver</w:t>
      </w:r>
      <w:r>
        <w:rPr>
          <w:rFonts w:hint="eastAsia"/>
          <w:shd w:val="clear" w:color="auto" w:fill="FFFFFF"/>
        </w:rPr>
        <w:t>的消息。新选举出来的</w:t>
      </w:r>
      <w:r>
        <w:rPr>
          <w:rFonts w:hint="eastAsia"/>
          <w:shd w:val="clear" w:color="auto" w:fill="FFFFFF"/>
        </w:rPr>
        <w:t>Leader</w:t>
      </w:r>
      <w:r>
        <w:rPr>
          <w:rFonts w:hint="eastAsia"/>
          <w:shd w:val="clear" w:color="auto" w:fill="FFFFFF"/>
        </w:rPr>
        <w:t>，在提出一个新消息之前，首先要保证</w:t>
      </w:r>
      <w:r>
        <w:rPr>
          <w:rStyle w:val="ac"/>
          <w:rFonts w:ascii="微软雅黑" w:eastAsia="微软雅黑" w:hAnsi="微软雅黑" w:hint="eastAsia"/>
          <w:color w:val="0000FF"/>
          <w:sz w:val="20"/>
          <w:szCs w:val="20"/>
          <w:shd w:val="clear" w:color="auto" w:fill="FFFFFF"/>
        </w:rPr>
        <w:t>事务日志</w:t>
      </w:r>
      <w:r>
        <w:rPr>
          <w:rFonts w:hint="eastAsia"/>
          <w:shd w:val="clear" w:color="auto" w:fill="FFFFFF"/>
        </w:rPr>
        <w:t>中的所有消息都由</w:t>
      </w:r>
      <w:r>
        <w:rPr>
          <w:rStyle w:val="ac"/>
          <w:rFonts w:ascii="微软雅黑" w:eastAsia="微软雅黑" w:hAnsi="微软雅黑" w:hint="eastAsia"/>
          <w:color w:val="0000FF"/>
          <w:sz w:val="20"/>
          <w:szCs w:val="20"/>
          <w:shd w:val="clear" w:color="auto" w:fill="FFFFFF"/>
        </w:rPr>
        <w:t>Quorum Follower</w:t>
      </w:r>
      <w:r>
        <w:rPr>
          <w:rFonts w:hint="eastAsia"/>
          <w:shd w:val="clear" w:color="auto" w:fill="FFFFFF"/>
        </w:rPr>
        <w:t>已</w:t>
      </w:r>
      <w:r>
        <w:rPr>
          <w:rFonts w:hint="eastAsia"/>
          <w:shd w:val="clear" w:color="auto" w:fill="FFFFFF"/>
        </w:rPr>
        <w:t>Propose</w:t>
      </w:r>
      <w:r>
        <w:rPr>
          <w:rFonts w:hint="eastAsia"/>
          <w:shd w:val="clear" w:color="auto" w:fill="FFFFFF"/>
        </w:rPr>
        <w:t>并</w:t>
      </w:r>
      <w:r>
        <w:rPr>
          <w:rFonts w:hint="eastAsia"/>
          <w:shd w:val="clear" w:color="auto" w:fill="FFFFFF"/>
        </w:rPr>
        <w:t>deliver</w:t>
      </w:r>
      <w:r>
        <w:rPr>
          <w:rFonts w:hint="eastAsia"/>
          <w:shd w:val="clear" w:color="auto" w:fill="FFFFFF"/>
        </w:rPr>
        <w:t>。需要注意的是，我们可以让</w:t>
      </w:r>
      <w:r>
        <w:rPr>
          <w:rFonts w:hint="eastAsia"/>
          <w:color w:val="FF0000"/>
          <w:shd w:val="clear" w:color="auto" w:fill="FFFFFF"/>
        </w:rPr>
        <w:t>新</w:t>
      </w:r>
      <w:r>
        <w:rPr>
          <w:rFonts w:hint="eastAsia"/>
          <w:color w:val="FF0000"/>
          <w:shd w:val="clear" w:color="auto" w:fill="FFFFFF"/>
        </w:rPr>
        <w:t>Leader</w:t>
      </w:r>
      <w:r>
        <w:rPr>
          <w:rFonts w:hint="eastAsia"/>
          <w:color w:val="FF0000"/>
          <w:shd w:val="clear" w:color="auto" w:fill="FFFFFF"/>
        </w:rPr>
        <w:t>成为一个用最高</w:t>
      </w:r>
      <w:r>
        <w:rPr>
          <w:rFonts w:hint="eastAsia"/>
          <w:color w:val="FF0000"/>
          <w:shd w:val="clear" w:color="auto" w:fill="FFFFFF"/>
        </w:rPr>
        <w:t>zxid</w:t>
      </w:r>
      <w:r>
        <w:rPr>
          <w:rFonts w:hint="eastAsia"/>
          <w:color w:val="FF0000"/>
          <w:shd w:val="clear" w:color="auto" w:fill="FFFFFF"/>
        </w:rPr>
        <w:t>来处理事务的</w:t>
      </w:r>
      <w:r>
        <w:rPr>
          <w:rFonts w:hint="eastAsia"/>
          <w:color w:val="FF0000"/>
          <w:shd w:val="clear" w:color="auto" w:fill="FFFFFF"/>
        </w:rPr>
        <w:t>server</w:t>
      </w:r>
      <w:r>
        <w:rPr>
          <w:rFonts w:hint="eastAsia"/>
          <w:color w:val="FF0000"/>
          <w:shd w:val="clear" w:color="auto" w:fill="FFFFFF"/>
        </w:rPr>
        <w:t>，</w:t>
      </w:r>
      <w:r>
        <w:rPr>
          <w:rFonts w:hint="eastAsia"/>
          <w:color w:val="FF0000"/>
          <w:shd w:val="clear" w:color="auto" w:fill="FFFFFF"/>
        </w:rPr>
        <w:lastRenderedPageBreak/>
        <w:t>来作为一个优化。这样，作为新被选举出来的</w:t>
      </w:r>
      <w:r>
        <w:rPr>
          <w:rFonts w:hint="eastAsia"/>
          <w:color w:val="FF0000"/>
          <w:shd w:val="clear" w:color="auto" w:fill="FFFFFF"/>
        </w:rPr>
        <w:t>Leader</w:t>
      </w:r>
      <w:r>
        <w:rPr>
          <w:rFonts w:hint="eastAsia"/>
          <w:color w:val="FF0000"/>
          <w:shd w:val="clear" w:color="auto" w:fill="FFFFFF"/>
        </w:rPr>
        <w:t>，就不必去从一组</w:t>
      </w:r>
      <w:r>
        <w:rPr>
          <w:rFonts w:hint="eastAsia"/>
          <w:color w:val="FF0000"/>
          <w:shd w:val="clear" w:color="auto" w:fill="FFFFFF"/>
        </w:rPr>
        <w:t>Followers</w:t>
      </w:r>
      <w:r>
        <w:rPr>
          <w:rFonts w:hint="eastAsia"/>
          <w:color w:val="FF0000"/>
          <w:shd w:val="clear" w:color="auto" w:fill="FFFFFF"/>
        </w:rPr>
        <w:t>中找出包含最高</w:t>
      </w:r>
      <w:r>
        <w:rPr>
          <w:rFonts w:hint="eastAsia"/>
          <w:color w:val="FF0000"/>
          <w:shd w:val="clear" w:color="auto" w:fill="FFFFFF"/>
        </w:rPr>
        <w:t>zxid</w:t>
      </w:r>
      <w:r>
        <w:rPr>
          <w:rFonts w:hint="eastAsia"/>
          <w:color w:val="FF0000"/>
          <w:shd w:val="clear" w:color="auto" w:fill="FFFFFF"/>
        </w:rPr>
        <w:t>的</w:t>
      </w:r>
      <w:r>
        <w:rPr>
          <w:rFonts w:hint="eastAsia"/>
          <w:color w:val="FF0000"/>
          <w:shd w:val="clear" w:color="auto" w:fill="FFFFFF"/>
        </w:rPr>
        <w:t>Followers</w:t>
      </w:r>
      <w:r>
        <w:rPr>
          <w:rFonts w:hint="eastAsia"/>
          <w:color w:val="FF0000"/>
          <w:shd w:val="clear" w:color="auto" w:fill="FFFFFF"/>
        </w:rPr>
        <w:t>和获取丢失的事务。</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微软雅黑" w:eastAsia="微软雅黑" w:hAnsi="微软雅黑" w:cs="宋体" w:hint="eastAsia"/>
          <w:b/>
          <w:bCs/>
          <w:color w:val="000000"/>
          <w:kern w:val="0"/>
          <w:sz w:val="20"/>
          <w:szCs w:val="20"/>
        </w:rPr>
        <w:t>① 第一条</w:t>
      </w:r>
    </w:p>
    <w:p w:rsidR="001A7847" w:rsidRDefault="007D395D">
      <w:pPr>
        <w:rPr>
          <w:rFonts w:ascii="Verdana" w:eastAsia="宋体" w:hAnsi="Verdana"/>
          <w:color w:val="000000"/>
        </w:rPr>
      </w:pPr>
      <w:r>
        <w:rPr>
          <w:rFonts w:hint="eastAsia"/>
          <w:color w:val="000000"/>
        </w:rPr>
        <w:t>所有的正确启动的</w:t>
      </w:r>
      <w:r>
        <w:rPr>
          <w:rFonts w:hint="eastAsia"/>
          <w:color w:val="000000"/>
        </w:rPr>
        <w:t>Servers</w:t>
      </w:r>
      <w:r>
        <w:rPr>
          <w:rFonts w:hint="eastAsia"/>
          <w:color w:val="000000"/>
        </w:rPr>
        <w:t>，将会成为</w:t>
      </w:r>
      <w:r>
        <w:rPr>
          <w:rFonts w:hint="eastAsia"/>
          <w:color w:val="000000"/>
        </w:rPr>
        <w:t>Leader</w:t>
      </w:r>
      <w:r>
        <w:rPr>
          <w:rFonts w:hint="eastAsia"/>
          <w:color w:val="000000"/>
        </w:rPr>
        <w:t>或者</w:t>
      </w:r>
      <w:r>
        <w:rPr>
          <w:rFonts w:hint="eastAsia"/>
          <w:b/>
          <w:bCs/>
          <w:color w:val="000000"/>
        </w:rPr>
        <w:t>跟随</w:t>
      </w:r>
      <w:r>
        <w:rPr>
          <w:rFonts w:hint="eastAsia"/>
          <w:color w:val="000000"/>
        </w:rPr>
        <w:t>一个</w:t>
      </w:r>
      <w:r>
        <w:rPr>
          <w:rFonts w:hint="eastAsia"/>
          <w:b/>
          <w:bCs/>
          <w:color w:val="000000"/>
        </w:rPr>
        <w:t>Leader</w:t>
      </w:r>
      <w:r>
        <w:rPr>
          <w:rFonts w:hint="eastAsia"/>
          <w:color w:val="000000"/>
        </w:rPr>
        <w:t>。</w:t>
      </w:r>
      <w:r>
        <w:rPr>
          <w:rFonts w:hint="eastAsia"/>
          <w:color w:val="000000"/>
        </w:rPr>
        <w:t>Leader</w:t>
      </w:r>
      <w:r>
        <w:rPr>
          <w:rFonts w:hint="eastAsia"/>
          <w:color w:val="000000"/>
        </w:rPr>
        <w:t>能够确保它的</w:t>
      </w:r>
      <w:r>
        <w:rPr>
          <w:rFonts w:hint="eastAsia"/>
          <w:color w:val="000000"/>
        </w:rPr>
        <w:t>Followers</w:t>
      </w:r>
      <w:r>
        <w:rPr>
          <w:rFonts w:hint="eastAsia"/>
          <w:color w:val="000000"/>
        </w:rPr>
        <w:t>看到所有的提议，并</w:t>
      </w:r>
      <w:r>
        <w:rPr>
          <w:rFonts w:hint="eastAsia"/>
          <w:color w:val="000000"/>
        </w:rPr>
        <w:t>deliver</w:t>
      </w:r>
      <w:r>
        <w:rPr>
          <w:rFonts w:hint="eastAsia"/>
          <w:color w:val="000000"/>
        </w:rPr>
        <w:t>所有已经</w:t>
      </w:r>
      <w:r>
        <w:rPr>
          <w:rFonts w:hint="eastAsia"/>
          <w:color w:val="000000"/>
        </w:rPr>
        <w:t>deliver</w:t>
      </w:r>
      <w:r>
        <w:rPr>
          <w:rFonts w:hint="eastAsia"/>
          <w:color w:val="000000"/>
        </w:rPr>
        <w:t>的消息。通过将</w:t>
      </w:r>
      <w:r>
        <w:rPr>
          <w:rFonts w:hint="eastAsia"/>
          <w:color w:val="FF0000"/>
        </w:rPr>
        <w:t>新连接上的</w:t>
      </w:r>
      <w:r>
        <w:rPr>
          <w:rFonts w:hint="eastAsia"/>
          <w:color w:val="FF0000"/>
        </w:rPr>
        <w:t>Follower</w:t>
      </w:r>
      <w:r>
        <w:rPr>
          <w:rFonts w:hint="eastAsia"/>
          <w:color w:val="FF0000"/>
        </w:rPr>
        <w:t>所没有见过的所有</w:t>
      </w:r>
      <w:r>
        <w:rPr>
          <w:rFonts w:hint="eastAsia"/>
          <w:color w:val="FF0000"/>
        </w:rPr>
        <w:t>PROPOSAL</w:t>
      </w:r>
      <w:r>
        <w:rPr>
          <w:rFonts w:hint="eastAsia"/>
          <w:color w:val="FF0000"/>
        </w:rPr>
        <w:t>进行</w:t>
      </w:r>
      <w:r>
        <w:rPr>
          <w:rFonts w:hint="eastAsia"/>
          <w:b/>
          <w:bCs/>
          <w:color w:val="FF0000"/>
        </w:rPr>
        <w:t>排队，</w:t>
      </w:r>
      <w:r>
        <w:rPr>
          <w:rFonts w:hint="eastAsia"/>
          <w:color w:val="FF0000"/>
        </w:rPr>
        <w:t>并之后对该</w:t>
      </w:r>
      <w:r>
        <w:rPr>
          <w:rFonts w:hint="eastAsia"/>
          <w:color w:val="FF0000"/>
        </w:rPr>
        <w:t>Proposals</w:t>
      </w:r>
      <w:r>
        <w:rPr>
          <w:rFonts w:hint="eastAsia"/>
          <w:color w:val="FF0000"/>
        </w:rPr>
        <w:t>的</w:t>
      </w:r>
      <w:r>
        <w:rPr>
          <w:rFonts w:hint="eastAsia"/>
        </w:rPr>
        <w:t>COMMIT</w:t>
      </w:r>
      <w:r>
        <w:rPr>
          <w:rFonts w:hint="eastAsia"/>
        </w:rPr>
        <w:t>消息进行</w:t>
      </w:r>
      <w:r>
        <w:rPr>
          <w:rFonts w:hint="eastAsia"/>
          <w:b/>
          <w:bCs/>
        </w:rPr>
        <w:t>排队</w:t>
      </w:r>
      <w:r>
        <w:rPr>
          <w:rFonts w:hint="eastAsia"/>
        </w:rPr>
        <w:t>，直到最后一个</w:t>
      </w:r>
      <w:r>
        <w:rPr>
          <w:rFonts w:hint="eastAsia"/>
        </w:rPr>
        <w:t>COMMIT</w:t>
      </w:r>
      <w:r>
        <w:rPr>
          <w:rFonts w:hint="eastAsia"/>
        </w:rPr>
        <w:t>消息。在所有这样的消息已经排好队之后，</w:t>
      </w:r>
      <w:r>
        <w:rPr>
          <w:rFonts w:hint="eastAsia"/>
        </w:rPr>
        <w:t>Leader</w:t>
      </w:r>
      <w:r>
        <w:rPr>
          <w:rFonts w:hint="eastAsia"/>
        </w:rPr>
        <w:t>将会把</w:t>
      </w:r>
      <w:r>
        <w:rPr>
          <w:rFonts w:hint="eastAsia"/>
        </w:rPr>
        <w:t>Follower</w:t>
      </w:r>
      <w:r>
        <w:rPr>
          <w:rFonts w:hint="eastAsia"/>
        </w:rPr>
        <w:t>加入到广播列表，以便今后的提议和确认。</w:t>
      </w:r>
      <w:r>
        <w:rPr>
          <w:rFonts w:hint="eastAsia"/>
          <w:b/>
          <w:bCs/>
        </w:rPr>
        <w:t>这一条是为了保证一致性</w:t>
      </w:r>
      <w:r>
        <w:rPr>
          <w:rFonts w:hint="eastAsia"/>
        </w:rPr>
        <w:t>，因为如果一条</w:t>
      </w:r>
      <w:r>
        <w:rPr>
          <w:rFonts w:hint="eastAsia"/>
          <w:b/>
          <w:bCs/>
          <w:color w:val="7030A0"/>
        </w:rPr>
        <w:t>消息</w:t>
      </w:r>
      <w:r>
        <w:rPr>
          <w:rFonts w:hint="eastAsia"/>
          <w:b/>
          <w:bCs/>
          <w:color w:val="7030A0"/>
        </w:rPr>
        <w:t>P</w:t>
      </w:r>
      <w:r>
        <w:rPr>
          <w:rFonts w:hint="eastAsia"/>
          <w:color w:val="7030A0"/>
        </w:rPr>
        <w:t>已经在</w:t>
      </w:r>
      <w:r>
        <w:rPr>
          <w:rFonts w:hint="eastAsia"/>
          <w:b/>
          <w:bCs/>
          <w:color w:val="7030A0"/>
        </w:rPr>
        <w:t>旧</w:t>
      </w:r>
      <w:r>
        <w:rPr>
          <w:rFonts w:hint="eastAsia"/>
          <w:b/>
          <w:bCs/>
          <w:color w:val="7030A0"/>
        </w:rPr>
        <w:t>Leader</w:t>
      </w:r>
      <w:r>
        <w:rPr>
          <w:rFonts w:hint="eastAsia"/>
          <w:color w:val="7030A0"/>
        </w:rPr>
        <w:t>-</w:t>
      </w:r>
      <w:r>
        <w:rPr>
          <w:rFonts w:hint="eastAsia"/>
          <w:color w:val="FF0000"/>
        </w:rPr>
        <w:t>Server1</w:t>
      </w:r>
      <w:r>
        <w:rPr>
          <w:rFonts w:hint="eastAsia"/>
          <w:color w:val="FF0000"/>
        </w:rPr>
        <w:t>中</w:t>
      </w:r>
      <w:r>
        <w:rPr>
          <w:rFonts w:hint="eastAsia"/>
        </w:rPr>
        <w:t>deliver</w:t>
      </w:r>
      <w:r>
        <w:rPr>
          <w:rFonts w:hint="eastAsia"/>
        </w:rPr>
        <w:t>了，即使它刚刚将</w:t>
      </w:r>
      <w:r>
        <w:rPr>
          <w:rFonts w:hint="eastAsia"/>
          <w:b/>
          <w:bCs/>
          <w:color w:val="7030A0"/>
        </w:rPr>
        <w:t>消息</w:t>
      </w:r>
      <w:r>
        <w:rPr>
          <w:rFonts w:hint="eastAsia"/>
          <w:b/>
          <w:bCs/>
          <w:color w:val="7030A0"/>
        </w:rPr>
        <w:t>P </w:t>
      </w:r>
      <w:r>
        <w:rPr>
          <w:rFonts w:hint="eastAsia"/>
        </w:rPr>
        <w:t>deliver</w:t>
      </w:r>
      <w:r>
        <w:rPr>
          <w:rFonts w:hint="eastAsia"/>
        </w:rPr>
        <w:t>之后就挂了，但是当旧</w:t>
      </w:r>
      <w:r>
        <w:rPr>
          <w:rFonts w:hint="eastAsia"/>
          <w:b/>
          <w:bCs/>
        </w:rPr>
        <w:t>Leader</w:t>
      </w:r>
      <w:r>
        <w:rPr>
          <w:rFonts w:hint="eastAsia"/>
        </w:rPr>
        <w:t>-</w:t>
      </w:r>
      <w:r>
        <w:rPr>
          <w:rFonts w:hint="eastAsia"/>
          <w:b/>
          <w:bCs/>
          <w:color w:val="FF0000"/>
        </w:rPr>
        <w:t>Server1</w:t>
      </w:r>
      <w:r>
        <w:rPr>
          <w:rFonts w:hint="eastAsia"/>
          <w:color w:val="FF0000"/>
        </w:rPr>
        <w:t>重启恢复之后，我们的</w:t>
      </w:r>
      <w:r>
        <w:rPr>
          <w:rFonts w:hint="eastAsia"/>
          <w:color w:val="FF0000"/>
        </w:rPr>
        <w:t>Client</w:t>
      </w:r>
      <w:r>
        <w:rPr>
          <w:rFonts w:hint="eastAsia"/>
          <w:color w:val="FF0000"/>
        </w:rPr>
        <w:t>就可以从该</w:t>
      </w:r>
      <w:r>
        <w:rPr>
          <w:rFonts w:hint="eastAsia"/>
          <w:color w:val="FF0000"/>
        </w:rPr>
        <w:t>Server</w:t>
      </w:r>
      <w:r>
        <w:rPr>
          <w:rFonts w:hint="eastAsia"/>
          <w:color w:val="FF0000"/>
        </w:rPr>
        <w:t>中看到该</w:t>
      </w:r>
      <w:r>
        <w:rPr>
          <w:rFonts w:hint="eastAsia"/>
          <w:b/>
          <w:bCs/>
          <w:color w:val="7030A0"/>
        </w:rPr>
        <w:t>消息</w:t>
      </w:r>
      <w:r>
        <w:rPr>
          <w:rFonts w:hint="eastAsia"/>
          <w:b/>
          <w:bCs/>
          <w:color w:val="7030A0"/>
        </w:rPr>
        <w:t>P</w:t>
      </w:r>
      <w:r>
        <w:rPr>
          <w:rFonts w:hint="eastAsia"/>
          <w:color w:val="7030A0"/>
        </w:rPr>
        <w:t> </w:t>
      </w:r>
      <w:r>
        <w:rPr>
          <w:rFonts w:hint="eastAsia"/>
        </w:rPr>
        <w:t>deliver</w:t>
      </w:r>
      <w:r>
        <w:rPr>
          <w:rFonts w:hint="eastAsia"/>
        </w:rPr>
        <w:t>的事务，所以为了保证每一个</w:t>
      </w:r>
      <w:r>
        <w:rPr>
          <w:rFonts w:hint="eastAsia"/>
        </w:rPr>
        <w:t>client</w:t>
      </w:r>
      <w:r>
        <w:rPr>
          <w:rFonts w:hint="eastAsia"/>
        </w:rPr>
        <w:t>都能看到一个一致性的视图，我们需要将该消息在每个</w:t>
      </w:r>
      <w:r>
        <w:rPr>
          <w:rFonts w:hint="eastAsia"/>
        </w:rPr>
        <w:t>Server</w:t>
      </w:r>
      <w:r>
        <w:rPr>
          <w:rFonts w:hint="eastAsia"/>
        </w:rPr>
        <w:t>上</w:t>
      </w:r>
      <w:r>
        <w:rPr>
          <w:rFonts w:hint="eastAsia"/>
        </w:rPr>
        <w:t>deliver</w:t>
      </w:r>
      <w:r>
        <w:rPr>
          <w:rFonts w:hint="eastAsia"/>
        </w:rPr>
        <w:t>。</w:t>
      </w:r>
    </w:p>
    <w:p w:rsidR="001A7847" w:rsidRDefault="001A7847">
      <w:pPr>
        <w:rPr>
          <w:color w:val="FF0000"/>
          <w:shd w:val="clear" w:color="auto" w:fill="FFFFFF"/>
        </w:rPr>
      </w:pPr>
    </w:p>
    <w:p w:rsidR="001A7847" w:rsidRDefault="001A7847">
      <w:pPr>
        <w:rPr>
          <w:color w:val="FF0000"/>
          <w:shd w:val="clear" w:color="auto" w:fill="FFFFFF"/>
        </w:rPr>
      </w:pP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微软雅黑" w:eastAsia="微软雅黑" w:hAnsi="微软雅黑" w:cs="宋体" w:hint="eastAsia"/>
          <w:b/>
          <w:bCs/>
          <w:color w:val="000000"/>
          <w:kern w:val="0"/>
          <w:sz w:val="20"/>
          <w:szCs w:val="20"/>
        </w:rPr>
        <w:t>② 第二条</w:t>
      </w:r>
    </w:p>
    <w:p w:rsidR="001A7847" w:rsidRDefault="007D395D">
      <w:pPr>
        <w:rPr>
          <w:rFonts w:ascii="Verdana" w:eastAsia="宋体" w:hAnsi="Verdana"/>
          <w:color w:val="000000"/>
        </w:rPr>
      </w:pPr>
      <w:r>
        <w:rPr>
          <w:rFonts w:hint="eastAsia"/>
          <w:color w:val="000000"/>
        </w:rPr>
        <w:t>skip</w:t>
      </w:r>
      <w:r>
        <w:rPr>
          <w:rFonts w:hint="eastAsia"/>
          <w:color w:val="000000"/>
        </w:rPr>
        <w:t>已经</w:t>
      </w:r>
      <w:r>
        <w:rPr>
          <w:rFonts w:hint="eastAsia"/>
          <w:color w:val="000000"/>
        </w:rPr>
        <w:t>Propose</w:t>
      </w:r>
      <w:r>
        <w:rPr>
          <w:rFonts w:hint="eastAsia"/>
          <w:color w:val="000000"/>
        </w:rPr>
        <w:t>，但不能</w:t>
      </w:r>
      <w:r>
        <w:rPr>
          <w:rFonts w:hint="eastAsia"/>
          <w:color w:val="000000"/>
        </w:rPr>
        <w:t>deliver</w:t>
      </w:r>
      <w:r>
        <w:rPr>
          <w:rFonts w:hint="eastAsia"/>
          <w:color w:val="000000"/>
        </w:rPr>
        <w:t>的消息，处理起来也比较简单。在我们的实现中，</w:t>
      </w:r>
      <w:r>
        <w:rPr>
          <w:rFonts w:hint="eastAsia"/>
          <w:b/>
          <w:bCs/>
          <w:color w:val="000000"/>
        </w:rPr>
        <w:t>Zxid</w:t>
      </w:r>
      <w:r>
        <w:rPr>
          <w:rFonts w:hint="eastAsia"/>
          <w:color w:val="000000"/>
        </w:rPr>
        <w:t>是由</w:t>
      </w:r>
      <w:r>
        <w:rPr>
          <w:rFonts w:hint="eastAsia"/>
          <w:b/>
          <w:bCs/>
          <w:color w:val="FF0000"/>
        </w:rPr>
        <w:t>64</w:t>
      </w:r>
      <w:r>
        <w:rPr>
          <w:rFonts w:hint="eastAsia"/>
          <w:b/>
          <w:bCs/>
          <w:color w:val="FF0000"/>
        </w:rPr>
        <w:t>位</w:t>
      </w:r>
      <w:r>
        <w:rPr>
          <w:rFonts w:hint="eastAsia"/>
          <w:color w:val="FF0000"/>
        </w:rPr>
        <w:t>数字组成的，</w:t>
      </w:r>
      <w:r>
        <w:rPr>
          <w:rFonts w:hint="eastAsia"/>
          <w:b/>
          <w:bCs/>
          <w:color w:val="FF0000"/>
        </w:rPr>
        <w:t>低</w:t>
      </w:r>
      <w:r>
        <w:rPr>
          <w:rFonts w:hint="eastAsia"/>
          <w:b/>
          <w:bCs/>
          <w:color w:val="FF0000"/>
        </w:rPr>
        <w:t>32</w:t>
      </w:r>
      <w:r>
        <w:rPr>
          <w:rFonts w:hint="eastAsia"/>
          <w:color w:val="FF0000"/>
        </w:rPr>
        <w:t>位用作简单</w:t>
      </w:r>
      <w:r>
        <w:rPr>
          <w:rFonts w:hint="eastAsia"/>
          <w:b/>
          <w:bCs/>
        </w:rPr>
        <w:t>计数器</w:t>
      </w:r>
      <w:r>
        <w:rPr>
          <w:rFonts w:hint="eastAsia"/>
        </w:rPr>
        <w:t>。</w:t>
      </w:r>
      <w:r>
        <w:rPr>
          <w:rFonts w:hint="eastAsia"/>
          <w:b/>
          <w:bCs/>
          <w:color w:val="FF0000"/>
        </w:rPr>
        <w:t>高</w:t>
      </w:r>
      <w:r>
        <w:rPr>
          <w:rFonts w:hint="eastAsia"/>
          <w:b/>
          <w:bCs/>
          <w:color w:val="FF0000"/>
        </w:rPr>
        <w:t>32</w:t>
      </w:r>
      <w:r>
        <w:rPr>
          <w:rFonts w:hint="eastAsia"/>
          <w:b/>
          <w:bCs/>
          <w:color w:val="FF0000"/>
        </w:rPr>
        <w:t>位</w:t>
      </w:r>
      <w:r>
        <w:rPr>
          <w:rFonts w:hint="eastAsia"/>
          <w:color w:val="FF0000"/>
        </w:rPr>
        <w:t>是一个</w:t>
      </w:r>
      <w:r>
        <w:rPr>
          <w:rFonts w:hint="eastAsia"/>
          <w:b/>
          <w:bCs/>
        </w:rPr>
        <w:t>epoch</w:t>
      </w:r>
      <w:r>
        <w:rPr>
          <w:rFonts w:hint="eastAsia"/>
        </w:rPr>
        <w:t>。每当</w:t>
      </w:r>
      <w:r>
        <w:rPr>
          <w:rFonts w:hint="eastAsia"/>
          <w:b/>
          <w:bCs/>
        </w:rPr>
        <w:t>新</w:t>
      </w:r>
      <w:r>
        <w:rPr>
          <w:rFonts w:hint="eastAsia"/>
          <w:b/>
          <w:bCs/>
        </w:rPr>
        <w:t>Leader</w:t>
      </w:r>
      <w:r>
        <w:rPr>
          <w:rFonts w:hint="eastAsia"/>
          <w:b/>
          <w:bCs/>
        </w:rPr>
        <w:t>接管它时</w:t>
      </w:r>
      <w:r>
        <w:rPr>
          <w:rFonts w:hint="eastAsia"/>
        </w:rPr>
        <w:t>，将获取日志中</w:t>
      </w:r>
      <w:r>
        <w:rPr>
          <w:rFonts w:hint="eastAsia"/>
        </w:rPr>
        <w:t>Zxid</w:t>
      </w:r>
      <w:r>
        <w:rPr>
          <w:rFonts w:hint="eastAsia"/>
        </w:rPr>
        <w:t>最大的</w:t>
      </w:r>
      <w:r>
        <w:rPr>
          <w:rFonts w:hint="eastAsia"/>
        </w:rPr>
        <w:t>epoch</w:t>
      </w:r>
      <w:r>
        <w:rPr>
          <w:rFonts w:hint="eastAsia"/>
        </w:rPr>
        <w:t>，新</w:t>
      </w:r>
      <w:r>
        <w:rPr>
          <w:rFonts w:hint="eastAsia"/>
        </w:rPr>
        <w:t>Leader </w:t>
      </w:r>
      <w:r>
        <w:rPr>
          <w:rFonts w:hint="eastAsia"/>
          <w:b/>
          <w:bCs/>
        </w:rPr>
        <w:t>Zxid</w:t>
      </w:r>
      <w:r>
        <w:rPr>
          <w:rFonts w:hint="eastAsia"/>
        </w:rPr>
        <w:t>的</w:t>
      </w:r>
      <w:r>
        <w:rPr>
          <w:rFonts w:hint="eastAsia"/>
          <w:b/>
          <w:bCs/>
          <w:color w:val="FF0000"/>
        </w:rPr>
        <w:t>epoch</w:t>
      </w:r>
      <w:r>
        <w:rPr>
          <w:rFonts w:hint="eastAsia"/>
          <w:b/>
          <w:bCs/>
          <w:color w:val="FF0000"/>
        </w:rPr>
        <w:t>位</w:t>
      </w:r>
      <w:r>
        <w:rPr>
          <w:rFonts w:hint="eastAsia"/>
          <w:color w:val="FF0000"/>
        </w:rPr>
        <w:t>设置为</w:t>
      </w:r>
      <w:r>
        <w:rPr>
          <w:rFonts w:hint="eastAsia"/>
        </w:rPr>
        <w:t>epoch+1</w:t>
      </w:r>
      <w:r>
        <w:rPr>
          <w:rFonts w:hint="eastAsia"/>
        </w:rPr>
        <w:t>，</w:t>
      </w:r>
      <w:r>
        <w:rPr>
          <w:rFonts w:hint="eastAsia"/>
          <w:b/>
          <w:bCs/>
          <w:color w:val="FF0000"/>
        </w:rPr>
        <w:t>counter</w:t>
      </w:r>
      <w:r>
        <w:rPr>
          <w:rFonts w:hint="eastAsia"/>
          <w:b/>
          <w:bCs/>
          <w:color w:val="FF0000"/>
        </w:rPr>
        <w:t>位</w:t>
      </w:r>
      <w:r>
        <w:rPr>
          <w:rFonts w:hint="eastAsia"/>
          <w:color w:val="FF0000"/>
        </w:rPr>
        <w:t>设置</w:t>
      </w:r>
      <w:r>
        <w:rPr>
          <w:rFonts w:hint="eastAsia"/>
        </w:rPr>
        <w:t>0</w:t>
      </w:r>
      <w:r>
        <w:rPr>
          <w:rFonts w:hint="eastAsia"/>
        </w:rPr>
        <w:t>。用</w:t>
      </w:r>
      <w:r>
        <w:rPr>
          <w:rFonts w:hint="eastAsia"/>
        </w:rPr>
        <w:t>epoch</w:t>
      </w:r>
      <w:r>
        <w:rPr>
          <w:rFonts w:hint="eastAsia"/>
        </w:rPr>
        <w:t>来标记领导关系的改变</w:t>
      </w:r>
      <w:r>
        <w:rPr>
          <w:rFonts w:hint="eastAsia"/>
        </w:rPr>
        <w:t>,</w:t>
      </w:r>
      <w:r>
        <w:rPr>
          <w:rFonts w:hint="eastAsia"/>
        </w:rPr>
        <w:t>并要求</w:t>
      </w:r>
      <w:r>
        <w:rPr>
          <w:rFonts w:hint="eastAsia"/>
          <w:b/>
          <w:bCs/>
        </w:rPr>
        <w:t>Quorum Servers</w:t>
      </w:r>
      <w:r>
        <w:rPr>
          <w:rFonts w:hint="eastAsia"/>
        </w:rPr>
        <w:t> </w:t>
      </w:r>
      <w:r>
        <w:rPr>
          <w:rFonts w:hint="eastAsia"/>
        </w:rPr>
        <w:t>通过</w:t>
      </w:r>
      <w:r>
        <w:rPr>
          <w:rFonts w:hint="eastAsia"/>
        </w:rPr>
        <w:t>epoch</w:t>
      </w:r>
      <w:r>
        <w:rPr>
          <w:rFonts w:hint="eastAsia"/>
        </w:rPr>
        <w:t>来识别该</w:t>
      </w:r>
      <w:r>
        <w:rPr>
          <w:rFonts w:hint="eastAsia"/>
        </w:rPr>
        <w:t>leader</w:t>
      </w:r>
      <w:r>
        <w:rPr>
          <w:rFonts w:hint="eastAsia"/>
        </w:rPr>
        <w:t>，避免了多个</w:t>
      </w:r>
      <w:r>
        <w:rPr>
          <w:rFonts w:hint="eastAsia"/>
        </w:rPr>
        <w:t>Leader</w:t>
      </w:r>
      <w:r>
        <w:rPr>
          <w:rFonts w:hint="eastAsia"/>
        </w:rPr>
        <w:t>用同一个</w:t>
      </w:r>
      <w:r>
        <w:rPr>
          <w:rFonts w:hint="eastAsia"/>
          <w:b/>
          <w:bCs/>
        </w:rPr>
        <w:t>Zxid</w:t>
      </w:r>
      <w:r>
        <w:rPr>
          <w:rFonts w:hint="eastAsia"/>
        </w:rPr>
        <w:t>发布不同的提议。</w:t>
      </w:r>
    </w:p>
    <w:p w:rsidR="001A7847" w:rsidRDefault="007D395D">
      <w:pPr>
        <w:rPr>
          <w:rFonts w:ascii="Verdana" w:eastAsia="宋体" w:hAnsi="Verdana"/>
          <w:color w:val="000000"/>
        </w:rPr>
      </w:pPr>
      <w:r>
        <w:rPr>
          <w:rFonts w:hint="eastAsia"/>
          <w:color w:val="000000"/>
        </w:rPr>
        <w:t>这</w:t>
      </w:r>
      <w:r>
        <w:rPr>
          <w:rFonts w:hint="eastAsia"/>
          <w:color w:val="000000"/>
        </w:rPr>
        <w:t xml:space="preserve"> </w:t>
      </w:r>
      <w:r>
        <w:rPr>
          <w:rFonts w:hint="eastAsia"/>
          <w:color w:val="000000"/>
        </w:rPr>
        <w:t>个方案的一个优点就是，我们可以</w:t>
      </w:r>
      <w:r>
        <w:rPr>
          <w:rFonts w:hint="eastAsia"/>
          <w:color w:val="000000"/>
        </w:rPr>
        <w:t>skip</w:t>
      </w:r>
      <w:r>
        <w:rPr>
          <w:rFonts w:hint="eastAsia"/>
          <w:color w:val="000000"/>
        </w:rPr>
        <w:t>一个失败的领导者的实例，从而加速并简化了恢复过程。如果一台宕机的</w:t>
      </w:r>
      <w:r>
        <w:rPr>
          <w:rFonts w:hint="eastAsia"/>
          <w:color w:val="000000"/>
        </w:rPr>
        <w:t>Server</w:t>
      </w:r>
      <w:r>
        <w:rPr>
          <w:rFonts w:hint="eastAsia"/>
          <w:color w:val="000000"/>
        </w:rPr>
        <w:t>重启，并带有未发布的</w:t>
      </w:r>
      <w:r>
        <w:rPr>
          <w:rFonts w:hint="eastAsia"/>
          <w:color w:val="000000"/>
        </w:rPr>
        <w:t xml:space="preserve"> Proposal</w:t>
      </w:r>
      <w:r>
        <w:rPr>
          <w:rFonts w:hint="eastAsia"/>
          <w:color w:val="000000"/>
        </w:rPr>
        <w:t>，那么先前的未发布的所有提议将永不会被</w:t>
      </w:r>
      <w:r>
        <w:rPr>
          <w:rFonts w:hint="eastAsia"/>
          <w:color w:val="000000"/>
        </w:rPr>
        <w:t>deliver</w:t>
      </w:r>
      <w:r>
        <w:rPr>
          <w:rFonts w:hint="eastAsia"/>
          <w:color w:val="000000"/>
        </w:rPr>
        <w:t>。并且它不能够成为一个新</w:t>
      </w:r>
      <w:r>
        <w:rPr>
          <w:rFonts w:hint="eastAsia"/>
          <w:color w:val="000000"/>
        </w:rPr>
        <w:t>leader</w:t>
      </w:r>
      <w:r>
        <w:rPr>
          <w:rFonts w:hint="eastAsia"/>
          <w:color w:val="000000"/>
        </w:rPr>
        <w:t>，因为任何一种可能的</w:t>
      </w:r>
      <w:r>
        <w:rPr>
          <w:rFonts w:hint="eastAsia"/>
          <w:color w:val="000000"/>
        </w:rPr>
        <w:t xml:space="preserve"> Quorum Servers </w:t>
      </w:r>
      <w:r>
        <w:rPr>
          <w:rFonts w:hint="eastAsia"/>
          <w:color w:val="000000"/>
        </w:rPr>
        <w:t>，都会有一个</w:t>
      </w:r>
      <w:r>
        <w:rPr>
          <w:rFonts w:hint="eastAsia"/>
          <w:color w:val="000000"/>
        </w:rPr>
        <w:t>Server</w:t>
      </w:r>
      <w:r>
        <w:rPr>
          <w:rFonts w:hint="eastAsia"/>
          <w:color w:val="000000"/>
        </w:rPr>
        <w:t>其</w:t>
      </w:r>
      <w:r>
        <w:rPr>
          <w:rFonts w:hint="eastAsia"/>
          <w:color w:val="000000"/>
        </w:rPr>
        <w:t xml:space="preserve">Proposal </w:t>
      </w:r>
      <w:r>
        <w:rPr>
          <w:rFonts w:hint="eastAsia"/>
          <w:color w:val="000000"/>
        </w:rPr>
        <w:t>来自与一个新</w:t>
      </w:r>
      <w:r>
        <w:rPr>
          <w:rFonts w:hint="eastAsia"/>
          <w:color w:val="000000"/>
        </w:rPr>
        <w:t>epoch</w:t>
      </w:r>
      <w:r>
        <w:rPr>
          <w:rFonts w:hint="eastAsia"/>
          <w:color w:val="000000"/>
        </w:rPr>
        <w:t>因此它具有一个较高的</w:t>
      </w:r>
      <w:r>
        <w:rPr>
          <w:rFonts w:hint="eastAsia"/>
          <w:color w:val="000000"/>
        </w:rPr>
        <w:t>zxid</w:t>
      </w:r>
      <w:r>
        <w:rPr>
          <w:rFonts w:hint="eastAsia"/>
          <w:color w:val="000000"/>
        </w:rPr>
        <w:t>。当</w:t>
      </w:r>
      <w:r>
        <w:rPr>
          <w:rFonts w:hint="eastAsia"/>
          <w:color w:val="000000"/>
        </w:rPr>
        <w:t>Server</w:t>
      </w:r>
      <w:r>
        <w:rPr>
          <w:rFonts w:hint="eastAsia"/>
          <w:color w:val="000000"/>
        </w:rPr>
        <w:t>以</w:t>
      </w:r>
      <w:r>
        <w:rPr>
          <w:rFonts w:hint="eastAsia"/>
          <w:color w:val="000000"/>
        </w:rPr>
        <w:t>Follower</w:t>
      </w:r>
      <w:r>
        <w:rPr>
          <w:rFonts w:hint="eastAsia"/>
          <w:color w:val="000000"/>
        </w:rPr>
        <w:t>的身份连接，领导者检查自身最后提交的提议，该提议的</w:t>
      </w:r>
      <w:r>
        <w:rPr>
          <w:rFonts w:hint="eastAsia"/>
          <w:color w:val="000000"/>
        </w:rPr>
        <w:t xml:space="preserve">epoch </w:t>
      </w:r>
      <w:r>
        <w:rPr>
          <w:rFonts w:hint="eastAsia"/>
          <w:color w:val="000000"/>
        </w:rPr>
        <w:t>为</w:t>
      </w:r>
      <w:r>
        <w:rPr>
          <w:rFonts w:hint="eastAsia"/>
          <w:color w:val="000000"/>
        </w:rPr>
        <w:t>Follower</w:t>
      </w:r>
      <w:r>
        <w:rPr>
          <w:rFonts w:hint="eastAsia"/>
          <w:color w:val="000000"/>
        </w:rPr>
        <w:t>的最新提议的</w:t>
      </w:r>
      <w:r>
        <w:rPr>
          <w:rFonts w:hint="eastAsia"/>
          <w:color w:val="000000"/>
        </w:rPr>
        <w:t>epoch</w:t>
      </w:r>
      <w:r>
        <w:rPr>
          <w:rFonts w:hint="eastAsia"/>
          <w:color w:val="000000"/>
        </w:rPr>
        <w:t>（也就是图</w:t>
      </w:r>
      <w:r>
        <w:rPr>
          <w:rFonts w:hint="eastAsia"/>
          <w:color w:val="000000"/>
        </w:rPr>
        <w:t>3.5</w:t>
      </w:r>
      <w:r>
        <w:rPr>
          <w:rFonts w:hint="eastAsia"/>
          <w:color w:val="000000"/>
        </w:rPr>
        <w:t>中新</w:t>
      </w:r>
      <w:r>
        <w:rPr>
          <w:rFonts w:hint="eastAsia"/>
          <w:color w:val="000000"/>
        </w:rPr>
        <w:t>Leader-Server2</w:t>
      </w:r>
      <w:r>
        <w:rPr>
          <w:rFonts w:hint="eastAsia"/>
          <w:color w:val="000000"/>
        </w:rPr>
        <w:t>中</w:t>
      </w:r>
      <w:r>
        <w:rPr>
          <w:rFonts w:hint="eastAsia"/>
          <w:color w:val="000000"/>
        </w:rPr>
        <w:t>deliver</w:t>
      </w:r>
      <w:r>
        <w:rPr>
          <w:rFonts w:hint="eastAsia"/>
          <w:color w:val="000000"/>
        </w:rPr>
        <w:t>的</w:t>
      </w:r>
      <w:r>
        <w:rPr>
          <w:rFonts w:hint="eastAsia"/>
          <w:color w:val="000000"/>
        </w:rPr>
        <w:t>C2</w:t>
      </w:r>
      <w:r>
        <w:rPr>
          <w:rFonts w:hint="eastAsia"/>
          <w:color w:val="000000"/>
        </w:rPr>
        <w:t>提议），并告诉</w:t>
      </w:r>
      <w:r>
        <w:rPr>
          <w:rFonts w:hint="eastAsia"/>
          <w:color w:val="000000"/>
        </w:rPr>
        <w:t>Follower</w:t>
      </w:r>
      <w:r>
        <w:rPr>
          <w:rFonts w:hint="eastAsia"/>
          <w:color w:val="000000"/>
        </w:rPr>
        <w:t>截断</w:t>
      </w:r>
      <w:r>
        <w:rPr>
          <w:rFonts w:hint="eastAsia"/>
          <w:color w:val="000000"/>
        </w:rPr>
        <w:t xml:space="preserve"> </w:t>
      </w:r>
      <w:r>
        <w:rPr>
          <w:rFonts w:hint="eastAsia"/>
          <w:color w:val="000000"/>
        </w:rPr>
        <w:t>事务日志</w:t>
      </w:r>
      <w:r>
        <w:rPr>
          <w:rFonts w:hint="eastAsia"/>
          <w:b/>
          <w:bCs/>
          <w:color w:val="FF0000"/>
        </w:rPr>
        <w:t>直到</w:t>
      </w:r>
      <w:r>
        <w:rPr>
          <w:rFonts w:hint="eastAsia"/>
          <w:color w:val="FF0000"/>
        </w:rPr>
        <w:t>该</w:t>
      </w:r>
      <w:r>
        <w:rPr>
          <w:rFonts w:hint="eastAsia"/>
          <w:color w:val="FF0000"/>
        </w:rPr>
        <w:t>epoch</w:t>
      </w:r>
      <w:r>
        <w:rPr>
          <w:rFonts w:hint="eastAsia"/>
          <w:color w:val="FF0000"/>
        </w:rPr>
        <w:t>在新</w:t>
      </w:r>
      <w:r>
        <w:rPr>
          <w:rFonts w:hint="eastAsia"/>
          <w:color w:val="FF0000"/>
        </w:rPr>
        <w:t>Leader</w:t>
      </w:r>
      <w:r>
        <w:rPr>
          <w:rFonts w:hint="eastAsia"/>
          <w:color w:val="FF0000"/>
        </w:rPr>
        <w:t>中</w:t>
      </w:r>
      <w:r>
        <w:rPr>
          <w:rFonts w:hint="eastAsia"/>
          <w:color w:val="FF0000"/>
        </w:rPr>
        <w:t>deliver</w:t>
      </w:r>
      <w:r>
        <w:rPr>
          <w:rFonts w:hint="eastAsia"/>
          <w:color w:val="FF0000"/>
        </w:rPr>
        <w:t>的最后的</w:t>
      </w:r>
      <w:r>
        <w:rPr>
          <w:rFonts w:hint="eastAsia"/>
          <w:color w:val="FF0000"/>
        </w:rPr>
        <w:t>Proposal</w:t>
      </w:r>
      <w:r>
        <w:rPr>
          <w:rFonts w:hint="eastAsia"/>
          <w:color w:val="FF0000"/>
        </w:rPr>
        <w:t>即</w:t>
      </w:r>
      <w:r>
        <w:rPr>
          <w:rFonts w:hint="eastAsia"/>
          <w:color w:val="FF0000"/>
        </w:rPr>
        <w:t>C2</w:t>
      </w:r>
      <w:r>
        <w:rPr>
          <w:rFonts w:hint="eastAsia"/>
          <w:color w:val="FF0000"/>
        </w:rPr>
        <w:t>。在图</w:t>
      </w:r>
      <w:r>
        <w:rPr>
          <w:rFonts w:hint="eastAsia"/>
          <w:color w:val="FF0000"/>
        </w:rPr>
        <w:t>3.5</w:t>
      </w:r>
      <w:r>
        <w:rPr>
          <w:rFonts w:hint="eastAsia"/>
          <w:color w:val="FF0000"/>
        </w:rPr>
        <w:t>中，当</w:t>
      </w:r>
      <w:r>
        <w:rPr>
          <w:rFonts w:hint="eastAsia"/>
          <w:b/>
          <w:bCs/>
          <w:color w:val="FF0000"/>
        </w:rPr>
        <w:t>旧</w:t>
      </w:r>
      <w:r>
        <w:rPr>
          <w:rFonts w:hint="eastAsia"/>
          <w:b/>
          <w:bCs/>
          <w:color w:val="FF0000"/>
        </w:rPr>
        <w:t>Leader</w:t>
      </w:r>
      <w:r>
        <w:rPr>
          <w:rFonts w:hint="eastAsia"/>
          <w:color w:val="FF0000"/>
        </w:rPr>
        <w:t>-Server1</w:t>
      </w:r>
      <w:r>
        <w:rPr>
          <w:rFonts w:hint="eastAsia"/>
          <w:color w:val="FF0000"/>
        </w:rPr>
        <w:t>连接到了</w:t>
      </w:r>
      <w:r>
        <w:rPr>
          <w:rFonts w:hint="eastAsia"/>
          <w:b/>
          <w:bCs/>
          <w:color w:val="FF0000"/>
        </w:rPr>
        <w:t>新</w:t>
      </w:r>
      <w:r>
        <w:rPr>
          <w:rFonts w:hint="eastAsia"/>
          <w:b/>
          <w:bCs/>
          <w:color w:val="FF0000"/>
        </w:rPr>
        <w:t>leader</w:t>
      </w:r>
      <w:r>
        <w:rPr>
          <w:rFonts w:hint="eastAsia"/>
          <w:color w:val="FF0000"/>
        </w:rPr>
        <w:t>-Server2</w:t>
      </w:r>
      <w:r>
        <w:rPr>
          <w:rFonts w:hint="eastAsia"/>
          <w:color w:val="FF0000"/>
        </w:rPr>
        <w:t>，</w:t>
      </w:r>
      <w:r>
        <w:rPr>
          <w:rFonts w:hint="eastAsia"/>
          <w:color w:val="FF0000"/>
        </w:rPr>
        <w:t>leader</w:t>
      </w:r>
      <w:r>
        <w:rPr>
          <w:rFonts w:hint="eastAsia"/>
          <w:color w:val="FF0000"/>
        </w:rPr>
        <w:t>将告诉他从事务日志中清除</w:t>
      </w:r>
      <w:r>
        <w:rPr>
          <w:rFonts w:hint="eastAsia"/>
          <w:color w:val="FF0000"/>
        </w:rPr>
        <w:t>3</w:t>
      </w:r>
      <w:r>
        <w:rPr>
          <w:rFonts w:hint="eastAsia"/>
          <w:color w:val="FF0000"/>
        </w:rPr>
        <w:t>号提议</w:t>
      </w:r>
      <w:r>
        <w:rPr>
          <w:rFonts w:hint="eastAsia"/>
        </w:rPr>
        <w:t>P3</w:t>
      </w:r>
      <w:r>
        <w:rPr>
          <w:rFonts w:hint="eastAsia"/>
        </w:rPr>
        <w:t>，具体点就是清除</w:t>
      </w:r>
      <w:r>
        <w:rPr>
          <w:rFonts w:hint="eastAsia"/>
        </w:rPr>
        <w:t>P2</w:t>
      </w:r>
      <w:r>
        <w:rPr>
          <w:rFonts w:hint="eastAsia"/>
        </w:rPr>
        <w:t>之后的所有提议，因为</w:t>
      </w:r>
      <w:r>
        <w:rPr>
          <w:rFonts w:hint="eastAsia"/>
        </w:rPr>
        <w:t>P2</w:t>
      </w:r>
      <w:r>
        <w:rPr>
          <w:rFonts w:hint="eastAsia"/>
        </w:rPr>
        <w:t>之后的所有提议只有</w:t>
      </w:r>
      <w:r>
        <w:rPr>
          <w:rFonts w:hint="eastAsia"/>
          <w:b/>
          <w:bCs/>
        </w:rPr>
        <w:t>旧</w:t>
      </w:r>
      <w:r>
        <w:rPr>
          <w:rFonts w:hint="eastAsia"/>
          <w:b/>
          <w:bCs/>
        </w:rPr>
        <w:t>Leader</w:t>
      </w:r>
      <w:r>
        <w:rPr>
          <w:rFonts w:hint="eastAsia"/>
        </w:rPr>
        <w:t>-</w:t>
      </w:r>
      <w:r>
        <w:rPr>
          <w:rFonts w:hint="eastAsia"/>
          <w:color w:val="FF0000"/>
        </w:rPr>
        <w:t>Server1</w:t>
      </w:r>
      <w:r>
        <w:rPr>
          <w:rFonts w:hint="eastAsia"/>
          <w:color w:val="FF0000"/>
        </w:rPr>
        <w:t>知道，其他</w:t>
      </w:r>
      <w:r>
        <w:rPr>
          <w:rFonts w:hint="eastAsia"/>
          <w:color w:val="FF0000"/>
        </w:rPr>
        <w:t>Server</w:t>
      </w:r>
      <w:r>
        <w:rPr>
          <w:rFonts w:hint="eastAsia"/>
          <w:color w:val="FF0000"/>
        </w:rPr>
        <w:t>不知道。</w:t>
      </w:r>
    </w:p>
    <w:p w:rsidR="001A7847" w:rsidRDefault="007D395D">
      <w:pPr>
        <w:rPr>
          <w:rStyle w:val="ac"/>
          <w:rFonts w:ascii="微软雅黑" w:eastAsia="微软雅黑" w:hAnsi="微软雅黑"/>
          <w:color w:val="000000"/>
          <w:sz w:val="20"/>
          <w:szCs w:val="20"/>
          <w:shd w:val="clear" w:color="auto" w:fill="FFFFFF"/>
        </w:rPr>
      </w:pPr>
      <w:r>
        <w:rPr>
          <w:rStyle w:val="ac"/>
          <w:rFonts w:ascii="微软雅黑" w:eastAsia="微软雅黑" w:hAnsi="微软雅黑" w:hint="eastAsia"/>
          <w:color w:val="000000"/>
          <w:sz w:val="20"/>
          <w:szCs w:val="20"/>
          <w:shd w:val="clear" w:color="auto" w:fill="FFFFFF"/>
        </w:rPr>
        <w:t>(5) Paxos与Zab</w:t>
      </w:r>
    </w:p>
    <w:p w:rsidR="001A7847" w:rsidRDefault="007D395D">
      <w:pPr>
        <w:rPr>
          <w:rStyle w:val="ac"/>
          <w:rFonts w:ascii="微软雅黑" w:eastAsia="微软雅黑" w:hAnsi="微软雅黑"/>
          <w:color w:val="000000"/>
          <w:sz w:val="20"/>
          <w:szCs w:val="20"/>
          <w:shd w:val="clear" w:color="auto" w:fill="FFFFFF"/>
        </w:rPr>
      </w:pPr>
      <w:r>
        <w:rPr>
          <w:rStyle w:val="ac"/>
          <w:rFonts w:ascii="微软雅黑" w:eastAsia="微软雅黑" w:hAnsi="微软雅黑" w:hint="eastAsia"/>
          <w:color w:val="000000"/>
          <w:sz w:val="20"/>
          <w:szCs w:val="20"/>
          <w:shd w:val="clear" w:color="auto" w:fill="FFFFFF"/>
        </w:rPr>
        <w:t>① Paxos一致性</w:t>
      </w:r>
    </w:p>
    <w:p w:rsidR="001A7847" w:rsidRDefault="007D395D">
      <w:pPr>
        <w:rPr>
          <w:shd w:val="clear" w:color="auto" w:fill="FFFFFF"/>
        </w:rPr>
      </w:pPr>
      <w:r>
        <w:rPr>
          <w:rFonts w:hint="eastAsia"/>
          <w:shd w:val="clear" w:color="auto" w:fill="FFFFFF"/>
        </w:rPr>
        <w:t>Paxos</w:t>
      </w:r>
      <w:r>
        <w:rPr>
          <w:rFonts w:hint="eastAsia"/>
          <w:shd w:val="clear" w:color="auto" w:fill="FFFFFF"/>
        </w:rPr>
        <w:t>的一致性不能达到</w:t>
      </w:r>
      <w:r>
        <w:rPr>
          <w:rFonts w:hint="eastAsia"/>
          <w:shd w:val="clear" w:color="auto" w:fill="FFFFFF"/>
        </w:rPr>
        <w:t>ZooKeeper</w:t>
      </w:r>
      <w:r>
        <w:rPr>
          <w:rFonts w:hint="eastAsia"/>
          <w:shd w:val="clear" w:color="auto" w:fill="FFFFFF"/>
        </w:rPr>
        <w:t>的要</w:t>
      </w:r>
      <w:r>
        <w:rPr>
          <w:rFonts w:hint="eastAsia"/>
          <w:shd w:val="clear" w:color="auto" w:fill="FFFFFF"/>
        </w:rPr>
        <w:t xml:space="preserve"> </w:t>
      </w:r>
      <w:r>
        <w:rPr>
          <w:rFonts w:hint="eastAsia"/>
          <w:shd w:val="clear" w:color="auto" w:fill="FFFFFF"/>
        </w:rPr>
        <w:t>求，我们可以下面一个例子。我们假设</w:t>
      </w:r>
      <w:r>
        <w:rPr>
          <w:rFonts w:hint="eastAsia"/>
          <w:shd w:val="clear" w:color="auto" w:fill="FFFFFF"/>
        </w:rPr>
        <w:t>ZK</w:t>
      </w:r>
      <w:r>
        <w:rPr>
          <w:rFonts w:hint="eastAsia"/>
          <w:shd w:val="clear" w:color="auto" w:fill="FFFFFF"/>
        </w:rPr>
        <w:t>集群由三台机器组成，</w:t>
      </w:r>
      <w:r>
        <w:rPr>
          <w:rFonts w:hint="eastAsia"/>
          <w:shd w:val="clear" w:color="auto" w:fill="FFFFFF"/>
        </w:rPr>
        <w:t>Server1</w:t>
      </w:r>
      <w:r>
        <w:rPr>
          <w:rFonts w:hint="eastAsia"/>
          <w:shd w:val="clear" w:color="auto" w:fill="FFFFFF"/>
        </w:rPr>
        <w:t>、</w:t>
      </w:r>
      <w:r>
        <w:rPr>
          <w:rFonts w:hint="eastAsia"/>
          <w:shd w:val="clear" w:color="auto" w:fill="FFFFFF"/>
        </w:rPr>
        <w:t>Server2</w:t>
      </w:r>
      <w:r>
        <w:rPr>
          <w:rFonts w:hint="eastAsia"/>
          <w:shd w:val="clear" w:color="auto" w:fill="FFFFFF"/>
        </w:rPr>
        <w:t>、</w:t>
      </w:r>
      <w:r>
        <w:rPr>
          <w:rFonts w:hint="eastAsia"/>
          <w:shd w:val="clear" w:color="auto" w:fill="FFFFFF"/>
        </w:rPr>
        <w:t>Server3</w:t>
      </w:r>
      <w:r>
        <w:rPr>
          <w:rFonts w:hint="eastAsia"/>
          <w:shd w:val="clear" w:color="auto" w:fill="FFFFFF"/>
        </w:rPr>
        <w:t>。</w:t>
      </w:r>
      <w:r>
        <w:rPr>
          <w:rFonts w:hint="eastAsia"/>
          <w:shd w:val="clear" w:color="auto" w:fill="FFFFFF"/>
        </w:rPr>
        <w:t>Server1</w:t>
      </w:r>
      <w:r>
        <w:rPr>
          <w:rFonts w:hint="eastAsia"/>
          <w:shd w:val="clear" w:color="auto" w:fill="FFFFFF"/>
        </w:rPr>
        <w:t>为</w:t>
      </w:r>
      <w:r>
        <w:rPr>
          <w:rFonts w:hint="eastAsia"/>
          <w:shd w:val="clear" w:color="auto" w:fill="FFFFFF"/>
        </w:rPr>
        <w:t>Leader</w:t>
      </w:r>
      <w:r>
        <w:rPr>
          <w:rFonts w:hint="eastAsia"/>
          <w:shd w:val="clear" w:color="auto" w:fill="FFFFFF"/>
        </w:rPr>
        <w:t>，他生成了</w:t>
      </w:r>
      <w:r>
        <w:rPr>
          <w:rFonts w:hint="eastAsia"/>
          <w:shd w:val="clear" w:color="auto" w:fill="FFFFFF"/>
        </w:rPr>
        <w:t xml:space="preserve"> </w:t>
      </w:r>
      <w:r>
        <w:rPr>
          <w:rFonts w:hint="eastAsia"/>
          <w:shd w:val="clear" w:color="auto" w:fill="FFFFFF"/>
        </w:rPr>
        <w:t>三条</w:t>
      </w:r>
      <w:r>
        <w:rPr>
          <w:rFonts w:hint="eastAsia"/>
          <w:shd w:val="clear" w:color="auto" w:fill="FFFFFF"/>
        </w:rPr>
        <w:t>Proposal</w:t>
      </w:r>
      <w:r>
        <w:rPr>
          <w:rFonts w:hint="eastAsia"/>
          <w:shd w:val="clear" w:color="auto" w:fill="FFFFFF"/>
        </w:rPr>
        <w:t>，</w:t>
      </w:r>
      <w:r>
        <w:rPr>
          <w:rFonts w:hint="eastAsia"/>
          <w:shd w:val="clear" w:color="auto" w:fill="FFFFFF"/>
        </w:rPr>
        <w:t>P1</w:t>
      </w:r>
      <w:r>
        <w:rPr>
          <w:rFonts w:hint="eastAsia"/>
          <w:shd w:val="clear" w:color="auto" w:fill="FFFFFF"/>
        </w:rPr>
        <w:t>、</w:t>
      </w:r>
      <w:r>
        <w:rPr>
          <w:rFonts w:hint="eastAsia"/>
          <w:shd w:val="clear" w:color="auto" w:fill="FFFFFF"/>
        </w:rPr>
        <w:t>P2</w:t>
      </w:r>
      <w:r>
        <w:rPr>
          <w:rFonts w:hint="eastAsia"/>
          <w:shd w:val="clear" w:color="auto" w:fill="FFFFFF"/>
        </w:rPr>
        <w:t>、</w:t>
      </w:r>
      <w:r>
        <w:rPr>
          <w:rFonts w:hint="eastAsia"/>
          <w:shd w:val="clear" w:color="auto" w:fill="FFFFFF"/>
        </w:rPr>
        <w:t>P3</w:t>
      </w:r>
      <w:r>
        <w:rPr>
          <w:rFonts w:hint="eastAsia"/>
          <w:shd w:val="clear" w:color="auto" w:fill="FFFFFF"/>
        </w:rPr>
        <w:t>。但是在发送完</w:t>
      </w:r>
      <w:r>
        <w:rPr>
          <w:rFonts w:hint="eastAsia"/>
          <w:shd w:val="clear" w:color="auto" w:fill="FFFFFF"/>
        </w:rPr>
        <w:t>P1</w:t>
      </w:r>
      <w:r>
        <w:rPr>
          <w:rFonts w:hint="eastAsia"/>
          <w:shd w:val="clear" w:color="auto" w:fill="FFFFFF"/>
        </w:rPr>
        <w:t>之后，</w:t>
      </w:r>
      <w:r>
        <w:rPr>
          <w:rFonts w:hint="eastAsia"/>
          <w:shd w:val="clear" w:color="auto" w:fill="FFFFFF"/>
        </w:rPr>
        <w:t>Server1</w:t>
      </w:r>
      <w:r>
        <w:rPr>
          <w:rFonts w:hint="eastAsia"/>
          <w:shd w:val="clear" w:color="auto" w:fill="FFFFFF"/>
        </w:rPr>
        <w:t>就挂了。如下图</w:t>
      </w:r>
      <w:r>
        <w:rPr>
          <w:rFonts w:hint="eastAsia"/>
          <w:shd w:val="clear" w:color="auto" w:fill="FFFFFF"/>
        </w:rPr>
        <w:t>3.6</w:t>
      </w:r>
      <w:r>
        <w:rPr>
          <w:rFonts w:hint="eastAsia"/>
          <w:shd w:val="clear" w:color="auto" w:fill="FFFFFF"/>
        </w:rPr>
        <w:t>所示。</w:t>
      </w:r>
    </w:p>
    <w:p w:rsidR="001A7847" w:rsidRDefault="001A7847">
      <w:pPr>
        <w:rPr>
          <w:shd w:val="clear" w:color="auto" w:fill="FFFFFF"/>
        </w:rPr>
      </w:pPr>
    </w:p>
    <w:p w:rsidR="001A7847" w:rsidRDefault="001A7847">
      <w:pPr>
        <w:rPr>
          <w:shd w:val="clear" w:color="auto" w:fill="FFFFFF"/>
        </w:rPr>
      </w:pPr>
    </w:p>
    <w:p w:rsidR="001A7847" w:rsidRDefault="001A7847">
      <w:pPr>
        <w:rPr>
          <w:shd w:val="clear" w:color="auto" w:fill="FFFFFF"/>
        </w:rPr>
      </w:pPr>
    </w:p>
    <w:p w:rsidR="001A7847" w:rsidRDefault="007D395D">
      <w:r>
        <w:rPr>
          <w:noProof/>
        </w:rPr>
        <w:lastRenderedPageBreak/>
        <w:drawing>
          <wp:inline distT="0" distB="0" distL="0" distR="0">
            <wp:extent cx="5274310" cy="32111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612"/>
                    <a:stretch>
                      <a:fillRect/>
                    </a:stretch>
                  </pic:blipFill>
                  <pic:spPr>
                    <a:xfrm>
                      <a:off x="0" y="0"/>
                      <a:ext cx="5274310" cy="3211591"/>
                    </a:xfrm>
                    <a:prstGeom prst="rect">
                      <a:avLst/>
                    </a:prstGeom>
                  </pic:spPr>
                </pic:pic>
              </a:graphicData>
            </a:graphic>
          </wp:inline>
        </w:drawing>
      </w:r>
    </w:p>
    <w:p w:rsidR="001A7847" w:rsidRDefault="007D395D">
      <w:pPr>
        <w:rPr>
          <w:color w:val="FF0000"/>
          <w:shd w:val="clear" w:color="auto" w:fill="FFFFFF"/>
        </w:rPr>
      </w:pPr>
      <w:r>
        <w:rPr>
          <w:rFonts w:hint="eastAsia"/>
          <w:shd w:val="clear" w:color="auto" w:fill="FFFFFF"/>
        </w:rPr>
        <w:t>Server1</w:t>
      </w:r>
      <w:r>
        <w:rPr>
          <w:rFonts w:hint="eastAsia"/>
          <w:shd w:val="clear" w:color="auto" w:fill="FFFFFF"/>
        </w:rPr>
        <w:t>挂掉之后，</w:t>
      </w:r>
      <w:r>
        <w:rPr>
          <w:rFonts w:hint="eastAsia"/>
          <w:shd w:val="clear" w:color="auto" w:fill="FFFFFF"/>
        </w:rPr>
        <w:t>Server3</w:t>
      </w:r>
      <w:r>
        <w:rPr>
          <w:rFonts w:hint="eastAsia"/>
          <w:shd w:val="clear" w:color="auto" w:fill="FFFFFF"/>
        </w:rPr>
        <w:t>被选举成为</w:t>
      </w:r>
      <w:r>
        <w:rPr>
          <w:rFonts w:hint="eastAsia"/>
          <w:shd w:val="clear" w:color="auto" w:fill="FFFFFF"/>
        </w:rPr>
        <w:t>Leader</w:t>
      </w:r>
      <w:r>
        <w:rPr>
          <w:rFonts w:hint="eastAsia"/>
          <w:shd w:val="clear" w:color="auto" w:fill="FFFFFF"/>
        </w:rPr>
        <w:t>，因为在</w:t>
      </w:r>
      <w:r>
        <w:rPr>
          <w:rFonts w:hint="eastAsia"/>
          <w:shd w:val="clear" w:color="auto" w:fill="FFFFFF"/>
        </w:rPr>
        <w:t>Server3</w:t>
      </w:r>
      <w:r>
        <w:rPr>
          <w:rFonts w:hint="eastAsia"/>
          <w:shd w:val="clear" w:color="auto" w:fill="FFFFFF"/>
        </w:rPr>
        <w:t>里只有一条</w:t>
      </w:r>
      <w:r>
        <w:rPr>
          <w:rFonts w:hint="eastAsia"/>
          <w:shd w:val="clear" w:color="auto" w:fill="FFFFFF"/>
        </w:rPr>
        <w:t>Proposal</w:t>
      </w:r>
      <w:r>
        <w:rPr>
          <w:rFonts w:hint="eastAsia"/>
          <w:shd w:val="clear" w:color="auto" w:fill="FFFFFF"/>
        </w:rPr>
        <w:t>—</w:t>
      </w:r>
      <w:r>
        <w:rPr>
          <w:rFonts w:hint="eastAsia"/>
          <w:shd w:val="clear" w:color="auto" w:fill="FFFFFF"/>
        </w:rPr>
        <w:t>P1</w:t>
      </w:r>
      <w:r>
        <w:rPr>
          <w:rFonts w:hint="eastAsia"/>
          <w:shd w:val="clear" w:color="auto" w:fill="FFFFFF"/>
        </w:rPr>
        <w:t>。所以，</w:t>
      </w:r>
      <w:r>
        <w:rPr>
          <w:rFonts w:hint="eastAsia"/>
          <w:shd w:val="clear" w:color="auto" w:fill="FFFFFF"/>
        </w:rPr>
        <w:t>Server3</w:t>
      </w:r>
      <w:r>
        <w:rPr>
          <w:rFonts w:hint="eastAsia"/>
          <w:shd w:val="clear" w:color="auto" w:fill="FFFFFF"/>
        </w:rPr>
        <w:t>在</w:t>
      </w:r>
      <w:r>
        <w:rPr>
          <w:rFonts w:hint="eastAsia"/>
          <w:shd w:val="clear" w:color="auto" w:fill="FFFFFF"/>
        </w:rPr>
        <w:t>P1</w:t>
      </w:r>
      <w:r>
        <w:rPr>
          <w:rFonts w:hint="eastAsia"/>
          <w:shd w:val="clear" w:color="auto" w:fill="FFFFFF"/>
        </w:rPr>
        <w:t>的基础之上又发出了一条新</w:t>
      </w:r>
      <w:r>
        <w:rPr>
          <w:rFonts w:hint="eastAsia"/>
          <w:shd w:val="clear" w:color="auto" w:fill="FFFFFF"/>
        </w:rPr>
        <w:t>Proposal</w:t>
      </w:r>
      <w:r>
        <w:rPr>
          <w:rFonts w:hint="eastAsia"/>
          <w:shd w:val="clear" w:color="auto" w:fill="FFFFFF"/>
        </w:rPr>
        <w:t>—</w:t>
      </w:r>
      <w:r>
        <w:rPr>
          <w:rFonts w:hint="eastAsia"/>
          <w:shd w:val="clear" w:color="auto" w:fill="FFFFFF"/>
        </w:rPr>
        <w:t>P2</w:t>
      </w:r>
      <w:r>
        <w:rPr>
          <w:rFonts w:hint="eastAsia"/>
          <w:shd w:val="clear" w:color="auto" w:fill="FFFFFF"/>
        </w:rPr>
        <w:t>＇，</w:t>
      </w:r>
      <w:r>
        <w:rPr>
          <w:rFonts w:hint="eastAsia"/>
          <w:shd w:val="clear" w:color="auto" w:fill="FFFFFF"/>
        </w:rPr>
        <w:t>P2</w:t>
      </w:r>
      <w:r>
        <w:rPr>
          <w:rFonts w:hint="eastAsia"/>
          <w:shd w:val="clear" w:color="auto" w:fill="FFFFFF"/>
        </w:rPr>
        <w:t>＇的</w:t>
      </w:r>
      <w:r>
        <w:rPr>
          <w:rFonts w:hint="eastAsia"/>
          <w:shd w:val="clear" w:color="auto" w:fill="FFFFFF"/>
        </w:rPr>
        <w:t>Zxid</w:t>
      </w:r>
      <w:r>
        <w:rPr>
          <w:rFonts w:hint="eastAsia"/>
          <w:shd w:val="clear" w:color="auto" w:fill="FFFFFF"/>
        </w:rPr>
        <w:t>为</w:t>
      </w:r>
      <w:r>
        <w:rPr>
          <w:rFonts w:hint="eastAsia"/>
          <w:color w:val="FF0000"/>
          <w:shd w:val="clear" w:color="auto" w:fill="FFFFFF"/>
        </w:rPr>
        <w:t>02</w:t>
      </w:r>
      <w:r>
        <w:rPr>
          <w:rFonts w:hint="eastAsia"/>
          <w:color w:val="FF0000"/>
          <w:shd w:val="clear" w:color="auto" w:fill="FFFFFF"/>
        </w:rPr>
        <w:t>。如下图</w:t>
      </w:r>
      <w:r>
        <w:rPr>
          <w:rFonts w:hint="eastAsia"/>
          <w:color w:val="FF0000"/>
          <w:shd w:val="clear" w:color="auto" w:fill="FFFFFF"/>
        </w:rPr>
        <w:t>3.7</w:t>
      </w:r>
      <w:r>
        <w:rPr>
          <w:rFonts w:hint="eastAsia"/>
          <w:color w:val="FF0000"/>
          <w:shd w:val="clear" w:color="auto" w:fill="FFFFFF"/>
        </w:rPr>
        <w:t>所示。</w:t>
      </w:r>
    </w:p>
    <w:p w:rsidR="001A7847" w:rsidRDefault="007D395D">
      <w:r>
        <w:rPr>
          <w:noProof/>
        </w:rPr>
        <w:drawing>
          <wp:inline distT="0" distB="0" distL="0" distR="0">
            <wp:extent cx="5274310" cy="332105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613"/>
                    <a:stretch>
                      <a:fillRect/>
                    </a:stretch>
                  </pic:blipFill>
                  <pic:spPr>
                    <a:xfrm>
                      <a:off x="0" y="0"/>
                      <a:ext cx="5274310" cy="3321472"/>
                    </a:xfrm>
                    <a:prstGeom prst="rect">
                      <a:avLst/>
                    </a:prstGeom>
                  </pic:spPr>
                </pic:pic>
              </a:graphicData>
            </a:graphic>
          </wp:inline>
        </w:drawing>
      </w:r>
    </w:p>
    <w:p w:rsidR="001A7847" w:rsidRDefault="007D395D">
      <w:pPr>
        <w:rPr>
          <w:color w:val="FF0000"/>
          <w:shd w:val="clear" w:color="auto" w:fill="FFFFFF"/>
        </w:rPr>
      </w:pPr>
      <w:r>
        <w:rPr>
          <w:rFonts w:hint="eastAsia"/>
          <w:shd w:val="clear" w:color="auto" w:fill="FFFFFF"/>
        </w:rPr>
        <w:t>Server2</w:t>
      </w:r>
      <w:r>
        <w:rPr>
          <w:rFonts w:hint="eastAsia"/>
          <w:shd w:val="clear" w:color="auto" w:fill="FFFFFF"/>
        </w:rPr>
        <w:t>发送完</w:t>
      </w:r>
      <w:r>
        <w:rPr>
          <w:rFonts w:hint="eastAsia"/>
          <w:shd w:val="clear" w:color="auto" w:fill="FFFFFF"/>
        </w:rPr>
        <w:t>P2</w:t>
      </w:r>
      <w:r>
        <w:rPr>
          <w:rFonts w:hint="eastAsia"/>
          <w:shd w:val="clear" w:color="auto" w:fill="FFFFFF"/>
        </w:rPr>
        <w:t>＇之后，它也挂了。此时</w:t>
      </w:r>
      <w:r>
        <w:rPr>
          <w:rFonts w:hint="eastAsia"/>
          <w:shd w:val="clear" w:color="auto" w:fill="FFFFFF"/>
        </w:rPr>
        <w:t>Server1</w:t>
      </w:r>
      <w:r>
        <w:rPr>
          <w:rFonts w:hint="eastAsia"/>
          <w:shd w:val="clear" w:color="auto" w:fill="FFFFFF"/>
        </w:rPr>
        <w:t>已经重启恢复，并再次成为了</w:t>
      </w:r>
      <w:r>
        <w:rPr>
          <w:rFonts w:hint="eastAsia"/>
          <w:shd w:val="clear" w:color="auto" w:fill="FFFFFF"/>
        </w:rPr>
        <w:t>Leader</w:t>
      </w:r>
      <w:r>
        <w:rPr>
          <w:rFonts w:hint="eastAsia"/>
          <w:shd w:val="clear" w:color="auto" w:fill="FFFFFF"/>
        </w:rPr>
        <w:t>。那么，</w:t>
      </w:r>
      <w:r>
        <w:rPr>
          <w:rFonts w:hint="eastAsia"/>
          <w:shd w:val="clear" w:color="auto" w:fill="FFFFFF"/>
        </w:rPr>
        <w:t>Server1</w:t>
      </w:r>
      <w:r>
        <w:rPr>
          <w:rFonts w:hint="eastAsia"/>
          <w:shd w:val="clear" w:color="auto" w:fill="FFFFFF"/>
        </w:rPr>
        <w:t>将发送还没有被</w:t>
      </w:r>
      <w:r>
        <w:rPr>
          <w:rFonts w:hint="eastAsia"/>
          <w:shd w:val="clear" w:color="auto" w:fill="FFFFFF"/>
        </w:rPr>
        <w:t>deliver</w:t>
      </w:r>
      <w:r>
        <w:rPr>
          <w:rFonts w:hint="eastAsia"/>
          <w:shd w:val="clear" w:color="auto" w:fill="FFFFFF"/>
        </w:rPr>
        <w:t>的</w:t>
      </w:r>
      <w:r>
        <w:rPr>
          <w:rFonts w:hint="eastAsia"/>
          <w:shd w:val="clear" w:color="auto" w:fill="FFFFFF"/>
        </w:rPr>
        <w:t>Proposal</w:t>
      </w:r>
      <w:r>
        <w:rPr>
          <w:rFonts w:hint="eastAsia"/>
          <w:shd w:val="clear" w:color="auto" w:fill="FFFFFF"/>
        </w:rPr>
        <w:t>—</w:t>
      </w:r>
      <w:r>
        <w:rPr>
          <w:rFonts w:hint="eastAsia"/>
          <w:shd w:val="clear" w:color="auto" w:fill="FFFFFF"/>
        </w:rPr>
        <w:t>P2</w:t>
      </w:r>
      <w:r>
        <w:rPr>
          <w:rFonts w:hint="eastAsia"/>
          <w:shd w:val="clear" w:color="auto" w:fill="FFFFFF"/>
        </w:rPr>
        <w:t>和</w:t>
      </w:r>
      <w:r>
        <w:rPr>
          <w:rFonts w:hint="eastAsia"/>
          <w:shd w:val="clear" w:color="auto" w:fill="FFFFFF"/>
        </w:rPr>
        <w:t>P3</w:t>
      </w:r>
      <w:r>
        <w:rPr>
          <w:rFonts w:hint="eastAsia"/>
          <w:shd w:val="clear" w:color="auto" w:fill="FFFFFF"/>
        </w:rPr>
        <w:t>。由于</w:t>
      </w:r>
      <w:r>
        <w:rPr>
          <w:rFonts w:hint="eastAsia"/>
          <w:shd w:val="clear" w:color="auto" w:fill="FFFFFF"/>
        </w:rPr>
        <w:t>Follower-Server2</w:t>
      </w:r>
      <w:r>
        <w:rPr>
          <w:rFonts w:hint="eastAsia"/>
          <w:shd w:val="clear" w:color="auto" w:fill="FFFFFF"/>
        </w:rPr>
        <w:t>中</w:t>
      </w:r>
      <w:r>
        <w:rPr>
          <w:rStyle w:val="ac"/>
          <w:rFonts w:ascii="微软雅黑" w:eastAsia="微软雅黑" w:hAnsi="微软雅黑" w:hint="eastAsia"/>
          <w:color w:val="FF0000"/>
          <w:sz w:val="20"/>
          <w:szCs w:val="20"/>
          <w:shd w:val="clear" w:color="auto" w:fill="FFFFFF"/>
        </w:rPr>
        <w:t>P2＇</w:t>
      </w:r>
      <w:r>
        <w:rPr>
          <w:rFonts w:hint="eastAsia"/>
          <w:color w:val="FF0000"/>
          <w:shd w:val="clear" w:color="auto" w:fill="FFFFFF"/>
        </w:rPr>
        <w:t>的</w:t>
      </w:r>
      <w:r>
        <w:rPr>
          <w:rFonts w:hint="eastAsia"/>
          <w:color w:val="FF0000"/>
          <w:shd w:val="clear" w:color="auto" w:fill="FFFFFF"/>
        </w:rPr>
        <w:t>Zxid</w:t>
      </w:r>
      <w:r>
        <w:rPr>
          <w:rFonts w:hint="eastAsia"/>
          <w:color w:val="FF0000"/>
          <w:shd w:val="clear" w:color="auto" w:fill="FFFFFF"/>
        </w:rPr>
        <w:t>为</w:t>
      </w:r>
      <w:r>
        <w:rPr>
          <w:rFonts w:hint="eastAsia"/>
          <w:color w:val="FF0000"/>
          <w:shd w:val="clear" w:color="auto" w:fill="FFFFFF"/>
        </w:rPr>
        <w:t>02</w:t>
      </w:r>
      <w:r>
        <w:rPr>
          <w:rFonts w:hint="eastAsia"/>
          <w:color w:val="FF0000"/>
          <w:shd w:val="clear" w:color="auto" w:fill="FFFFFF"/>
        </w:rPr>
        <w:t>和</w:t>
      </w:r>
      <w:r>
        <w:rPr>
          <w:rFonts w:hint="eastAsia"/>
          <w:color w:val="FF0000"/>
          <w:shd w:val="clear" w:color="auto" w:fill="FFFFFF"/>
        </w:rPr>
        <w:t>Leader-Server1</w:t>
      </w:r>
      <w:r>
        <w:rPr>
          <w:rFonts w:hint="eastAsia"/>
          <w:color w:val="FF0000"/>
          <w:shd w:val="clear" w:color="auto" w:fill="FFFFFF"/>
        </w:rPr>
        <w:t>中</w:t>
      </w:r>
      <w:r>
        <w:rPr>
          <w:rStyle w:val="ac"/>
          <w:rFonts w:ascii="微软雅黑" w:eastAsia="微软雅黑" w:hAnsi="微软雅黑" w:hint="eastAsia"/>
          <w:color w:val="FF0000"/>
          <w:sz w:val="20"/>
          <w:szCs w:val="20"/>
          <w:shd w:val="clear" w:color="auto" w:fill="FFFFFF"/>
        </w:rPr>
        <w:t>P2</w:t>
      </w:r>
      <w:r>
        <w:rPr>
          <w:rFonts w:hint="eastAsia"/>
          <w:color w:val="FF0000"/>
          <w:shd w:val="clear" w:color="auto" w:fill="FFFFFF"/>
        </w:rPr>
        <w:t>的</w:t>
      </w:r>
      <w:r>
        <w:rPr>
          <w:rFonts w:hint="eastAsia"/>
          <w:color w:val="FF0000"/>
          <w:shd w:val="clear" w:color="auto" w:fill="FFFFFF"/>
        </w:rPr>
        <w:t>Zxid</w:t>
      </w:r>
      <w:r>
        <w:rPr>
          <w:rFonts w:hint="eastAsia"/>
          <w:color w:val="FF0000"/>
          <w:shd w:val="clear" w:color="auto" w:fill="FFFFFF"/>
        </w:rPr>
        <w:t>相等，所以</w:t>
      </w:r>
      <w:r>
        <w:rPr>
          <w:rFonts w:hint="eastAsia"/>
          <w:color w:val="FF0000"/>
          <w:shd w:val="clear" w:color="auto" w:fill="FFFFFF"/>
        </w:rPr>
        <w:t>P2</w:t>
      </w:r>
      <w:r>
        <w:rPr>
          <w:rFonts w:hint="eastAsia"/>
          <w:color w:val="FF0000"/>
          <w:shd w:val="clear" w:color="auto" w:fill="FFFFFF"/>
        </w:rPr>
        <w:t>会被拒绝。而</w:t>
      </w:r>
      <w:r>
        <w:rPr>
          <w:rStyle w:val="ac"/>
          <w:rFonts w:ascii="微软雅黑" w:eastAsia="微软雅黑" w:hAnsi="微软雅黑" w:hint="eastAsia"/>
          <w:color w:val="FF0000"/>
          <w:sz w:val="20"/>
          <w:szCs w:val="20"/>
          <w:shd w:val="clear" w:color="auto" w:fill="FFFFFF"/>
        </w:rPr>
        <w:t>P3</w:t>
      </w:r>
      <w:r>
        <w:rPr>
          <w:rFonts w:hint="eastAsia"/>
          <w:color w:val="FF0000"/>
          <w:shd w:val="clear" w:color="auto" w:fill="FFFFFF"/>
        </w:rPr>
        <w:t>，将会被</w:t>
      </w:r>
      <w:r>
        <w:rPr>
          <w:rFonts w:hint="eastAsia"/>
          <w:color w:val="FF0000"/>
          <w:shd w:val="clear" w:color="auto" w:fill="FFFFFF"/>
        </w:rPr>
        <w:t>Server2</w:t>
      </w:r>
      <w:r>
        <w:rPr>
          <w:rFonts w:hint="eastAsia"/>
          <w:color w:val="FF0000"/>
          <w:shd w:val="clear" w:color="auto" w:fill="FFFFFF"/>
        </w:rPr>
        <w:t>接受。如图</w:t>
      </w:r>
      <w:r>
        <w:rPr>
          <w:rFonts w:hint="eastAsia"/>
          <w:color w:val="FF0000"/>
          <w:shd w:val="clear" w:color="auto" w:fill="FFFFFF"/>
        </w:rPr>
        <w:t>3.8</w:t>
      </w:r>
      <w:r>
        <w:rPr>
          <w:rFonts w:hint="eastAsia"/>
          <w:color w:val="FF0000"/>
          <w:shd w:val="clear" w:color="auto" w:fill="FFFFFF"/>
        </w:rPr>
        <w:t>所示。</w:t>
      </w:r>
    </w:p>
    <w:p w:rsidR="001A7847" w:rsidRDefault="001A7847">
      <w:pPr>
        <w:rPr>
          <w:color w:val="FF0000"/>
          <w:shd w:val="clear" w:color="auto" w:fill="FFFFFF"/>
        </w:rPr>
      </w:pPr>
    </w:p>
    <w:p w:rsidR="001A7847" w:rsidRDefault="007D395D">
      <w:r>
        <w:rPr>
          <w:noProof/>
        </w:rPr>
        <w:lastRenderedPageBreak/>
        <w:drawing>
          <wp:inline distT="0" distB="0" distL="0" distR="0">
            <wp:extent cx="5274310" cy="362775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14"/>
                    <a:stretch>
                      <a:fillRect/>
                    </a:stretch>
                  </pic:blipFill>
                  <pic:spPr>
                    <a:xfrm>
                      <a:off x="0" y="0"/>
                      <a:ext cx="5274310" cy="3627919"/>
                    </a:xfrm>
                    <a:prstGeom prst="rect">
                      <a:avLst/>
                    </a:prstGeom>
                  </pic:spPr>
                </pic:pic>
              </a:graphicData>
            </a:graphic>
          </wp:inline>
        </w:drawing>
      </w:r>
    </w:p>
    <w:p w:rsidR="001A7847" w:rsidRDefault="007D395D">
      <w:pPr>
        <w:rPr>
          <w:shd w:val="clear" w:color="auto" w:fill="FFFFFF"/>
        </w:rPr>
      </w:pPr>
      <w:r>
        <w:rPr>
          <w:rFonts w:hint="eastAsia"/>
          <w:shd w:val="clear" w:color="auto" w:fill="FFFFFF"/>
        </w:rPr>
        <w:t>我们分析一下</w:t>
      </w:r>
      <w:r>
        <w:rPr>
          <w:rFonts w:hint="eastAsia"/>
          <w:shd w:val="clear" w:color="auto" w:fill="FFFFFF"/>
        </w:rPr>
        <w:t>Follower-Server2</w:t>
      </w:r>
      <w:r>
        <w:rPr>
          <w:rFonts w:hint="eastAsia"/>
          <w:shd w:val="clear" w:color="auto" w:fill="FFFFFF"/>
        </w:rPr>
        <w:t>中的</w:t>
      </w:r>
      <w:r>
        <w:rPr>
          <w:rFonts w:hint="eastAsia"/>
          <w:shd w:val="clear" w:color="auto" w:fill="FFFFFF"/>
        </w:rPr>
        <w:t>Proposal</w:t>
      </w:r>
      <w:r>
        <w:rPr>
          <w:rFonts w:hint="eastAsia"/>
          <w:shd w:val="clear" w:color="auto" w:fill="FFFFFF"/>
        </w:rPr>
        <w:t>，由于</w:t>
      </w:r>
      <w:r>
        <w:rPr>
          <w:rFonts w:hint="eastAsia"/>
          <w:shd w:val="clear" w:color="auto" w:fill="FFFFFF"/>
        </w:rPr>
        <w:t>P2'</w:t>
      </w:r>
      <w:r>
        <w:rPr>
          <w:rFonts w:hint="eastAsia"/>
          <w:shd w:val="clear" w:color="auto" w:fill="FFFFFF"/>
        </w:rPr>
        <w:t>将</w:t>
      </w:r>
      <w:r>
        <w:rPr>
          <w:rFonts w:hint="eastAsia"/>
          <w:shd w:val="clear" w:color="auto" w:fill="FFFFFF"/>
        </w:rPr>
        <w:t>P2</w:t>
      </w:r>
      <w:r>
        <w:rPr>
          <w:rFonts w:hint="eastAsia"/>
          <w:shd w:val="clear" w:color="auto" w:fill="FFFFFF"/>
        </w:rPr>
        <w:t>的内容覆盖了。所以导致，</w:t>
      </w:r>
      <w:r>
        <w:rPr>
          <w:rFonts w:hint="eastAsia"/>
          <w:shd w:val="clear" w:color="auto" w:fill="FFFFFF"/>
        </w:rPr>
        <w:t>Server2</w:t>
      </w:r>
      <w:r>
        <w:rPr>
          <w:rFonts w:hint="eastAsia"/>
          <w:shd w:val="clear" w:color="auto" w:fill="FFFFFF"/>
        </w:rPr>
        <w:t>中的</w:t>
      </w:r>
      <w:r>
        <w:rPr>
          <w:rFonts w:hint="eastAsia"/>
          <w:shd w:val="clear" w:color="auto" w:fill="FFFFFF"/>
        </w:rPr>
        <w:t>Proposal-P3</w:t>
      </w:r>
      <w:r>
        <w:rPr>
          <w:rFonts w:hint="eastAsia"/>
          <w:shd w:val="clear" w:color="auto" w:fill="FFFFFF"/>
        </w:rPr>
        <w:t>无法生效，因为他的父节点并不存在。</w:t>
      </w:r>
    </w:p>
    <w:p w:rsidR="001A7847" w:rsidRDefault="001A7847">
      <w:pPr>
        <w:rPr>
          <w:shd w:val="clear" w:color="auto" w:fill="FFFFFF"/>
        </w:rPr>
      </w:pPr>
    </w:p>
    <w:p w:rsidR="001A7847" w:rsidRDefault="007D395D">
      <w:pPr>
        <w:rPr>
          <w:rStyle w:val="ac"/>
          <w:rFonts w:ascii="微软雅黑" w:eastAsia="微软雅黑" w:hAnsi="微软雅黑"/>
          <w:color w:val="000000"/>
          <w:sz w:val="20"/>
          <w:szCs w:val="20"/>
          <w:shd w:val="clear" w:color="auto" w:fill="FFFFFF"/>
        </w:rPr>
      </w:pPr>
      <w:r>
        <w:rPr>
          <w:rStyle w:val="ac"/>
          <w:rFonts w:ascii="微软雅黑" w:eastAsia="微软雅黑" w:hAnsi="微软雅黑" w:hint="eastAsia"/>
          <w:color w:val="000000"/>
          <w:sz w:val="20"/>
          <w:szCs w:val="20"/>
          <w:shd w:val="clear" w:color="auto" w:fill="FFFFFF"/>
        </w:rPr>
        <w:t>② Zab一致性</w:t>
      </w:r>
    </w:p>
    <w:p w:rsidR="001A7847" w:rsidRDefault="007D395D">
      <w:pPr>
        <w:rPr>
          <w:color w:val="0000FF"/>
          <w:shd w:val="clear" w:color="auto" w:fill="FFFFFF"/>
        </w:rPr>
      </w:pPr>
      <w:r>
        <w:rPr>
          <w:rFonts w:hint="eastAsia"/>
          <w:shd w:val="clear" w:color="auto" w:fill="FFFFFF"/>
        </w:rPr>
        <w:t>首先来分析一下，上面的示例中为什么不满足</w:t>
      </w:r>
      <w:r>
        <w:rPr>
          <w:rFonts w:hint="eastAsia"/>
          <w:shd w:val="clear" w:color="auto" w:fill="FFFFFF"/>
        </w:rPr>
        <w:t>ZooKeeper</w:t>
      </w:r>
      <w:r>
        <w:rPr>
          <w:rFonts w:hint="eastAsia"/>
          <w:shd w:val="clear" w:color="auto" w:fill="FFFFFF"/>
        </w:rPr>
        <w:t>需求。</w:t>
      </w:r>
      <w:r>
        <w:rPr>
          <w:rFonts w:hint="eastAsia"/>
          <w:shd w:val="clear" w:color="auto" w:fill="FFFFFF"/>
        </w:rPr>
        <w:t>ZooKeeper</w:t>
      </w:r>
      <w:r>
        <w:rPr>
          <w:rFonts w:hint="eastAsia"/>
          <w:shd w:val="clear" w:color="auto" w:fill="FFFFFF"/>
        </w:rPr>
        <w:t>是一个树形结构，很多操作都要先检查才能确定能不能执行，比如，在图</w:t>
      </w:r>
      <w:r>
        <w:rPr>
          <w:rFonts w:hint="eastAsia"/>
          <w:shd w:val="clear" w:color="auto" w:fill="FFFFFF"/>
        </w:rPr>
        <w:t>3.8</w:t>
      </w:r>
      <w:r>
        <w:rPr>
          <w:rFonts w:hint="eastAsia"/>
          <w:shd w:val="clear" w:color="auto" w:fill="FFFFFF"/>
        </w:rPr>
        <w:t>中</w:t>
      </w:r>
      <w:r>
        <w:rPr>
          <w:rFonts w:hint="eastAsia"/>
          <w:shd w:val="clear" w:color="auto" w:fill="FFFFFF"/>
        </w:rPr>
        <w:t>Server2</w:t>
      </w:r>
      <w:r>
        <w:rPr>
          <w:rFonts w:hint="eastAsia"/>
          <w:shd w:val="clear" w:color="auto" w:fill="FFFFFF"/>
        </w:rPr>
        <w:t>有三条</w:t>
      </w:r>
      <w:r>
        <w:rPr>
          <w:rFonts w:hint="eastAsia"/>
          <w:shd w:val="clear" w:color="auto" w:fill="FFFFFF"/>
        </w:rPr>
        <w:t>Proposal</w:t>
      </w:r>
      <w:r>
        <w:rPr>
          <w:rFonts w:hint="eastAsia"/>
          <w:shd w:val="clear" w:color="auto" w:fill="FFFFFF"/>
        </w:rPr>
        <w:t>。</w:t>
      </w:r>
      <w:r>
        <w:rPr>
          <w:rStyle w:val="ac"/>
          <w:rFonts w:ascii="微软雅黑" w:eastAsia="微软雅黑" w:hAnsi="微软雅黑" w:hint="eastAsia"/>
          <w:color w:val="FF0000"/>
          <w:sz w:val="20"/>
          <w:szCs w:val="20"/>
          <w:shd w:val="clear" w:color="auto" w:fill="FFFFFF"/>
        </w:rPr>
        <w:t>P1</w:t>
      </w:r>
      <w:r>
        <w:rPr>
          <w:rFonts w:hint="eastAsia"/>
          <w:color w:val="FF0000"/>
          <w:shd w:val="clear" w:color="auto" w:fill="FFFFFF"/>
        </w:rPr>
        <w:t>的事务是创建节点</w:t>
      </w:r>
      <w:r>
        <w:rPr>
          <w:rFonts w:hint="eastAsia"/>
          <w:color w:val="0000FF"/>
          <w:shd w:val="clear" w:color="auto" w:fill="FFFFFF"/>
        </w:rPr>
        <w:t>"/zk"</w:t>
      </w:r>
      <w:r>
        <w:rPr>
          <w:rFonts w:hint="eastAsia"/>
          <w:color w:val="0000FF"/>
          <w:shd w:val="clear" w:color="auto" w:fill="FFFFFF"/>
        </w:rPr>
        <w:t>，</w:t>
      </w:r>
      <w:r>
        <w:rPr>
          <w:rStyle w:val="ac"/>
          <w:rFonts w:ascii="微软雅黑" w:eastAsia="微软雅黑" w:hAnsi="微软雅黑" w:hint="eastAsia"/>
          <w:color w:val="FF0000"/>
          <w:sz w:val="20"/>
          <w:szCs w:val="20"/>
          <w:shd w:val="clear" w:color="auto" w:fill="FFFFFF"/>
        </w:rPr>
        <w:t>P2'</w:t>
      </w:r>
      <w:r>
        <w:rPr>
          <w:rFonts w:hint="eastAsia"/>
          <w:color w:val="FF0000"/>
          <w:shd w:val="clear" w:color="auto" w:fill="FFFFFF"/>
        </w:rPr>
        <w:t>是创建节点</w:t>
      </w:r>
      <w:r>
        <w:rPr>
          <w:rFonts w:hint="eastAsia"/>
          <w:color w:val="0000FF"/>
          <w:shd w:val="clear" w:color="auto" w:fill="FFFFFF"/>
        </w:rPr>
        <w:t>"/c"</w:t>
      </w:r>
      <w:r>
        <w:rPr>
          <w:rFonts w:hint="eastAsia"/>
          <w:color w:val="0000FF"/>
          <w:shd w:val="clear" w:color="auto" w:fill="FFFFFF"/>
        </w:rPr>
        <w:t>，而</w:t>
      </w:r>
      <w:r>
        <w:rPr>
          <w:rStyle w:val="ac"/>
          <w:rFonts w:ascii="微软雅黑" w:eastAsia="微软雅黑" w:hAnsi="微软雅黑" w:hint="eastAsia"/>
          <w:color w:val="FF0000"/>
          <w:sz w:val="20"/>
          <w:szCs w:val="20"/>
          <w:shd w:val="clear" w:color="auto" w:fill="FFFFFF"/>
        </w:rPr>
        <w:t>P3</w:t>
      </w:r>
      <w:r>
        <w:rPr>
          <w:rFonts w:hint="eastAsia"/>
          <w:color w:val="FF0000"/>
          <w:shd w:val="clear" w:color="auto" w:fill="FFFFFF"/>
        </w:rPr>
        <w:t>是创建节点</w:t>
      </w:r>
      <w:r>
        <w:rPr>
          <w:rFonts w:hint="eastAsia"/>
          <w:color w:val="0000FF"/>
          <w:shd w:val="clear" w:color="auto" w:fill="FFFFFF"/>
        </w:rPr>
        <w:t> "/a/b",</w:t>
      </w:r>
      <w:r>
        <w:rPr>
          <w:rFonts w:hint="eastAsia"/>
          <w:color w:val="0000FF"/>
          <w:shd w:val="clear" w:color="auto" w:fill="FFFFFF"/>
        </w:rPr>
        <w:t>由于</w:t>
      </w:r>
      <w:r>
        <w:rPr>
          <w:rFonts w:hint="eastAsia"/>
          <w:color w:val="0000FF"/>
          <w:shd w:val="clear" w:color="auto" w:fill="FFFFFF"/>
        </w:rPr>
        <w:t>"/a"</w:t>
      </w:r>
      <w:r>
        <w:rPr>
          <w:rFonts w:hint="eastAsia"/>
          <w:color w:val="0000FF"/>
          <w:shd w:val="clear" w:color="auto" w:fill="FFFFFF"/>
        </w:rPr>
        <w:t>还没建，创建</w:t>
      </w:r>
      <w:r>
        <w:rPr>
          <w:rFonts w:hint="eastAsia"/>
          <w:color w:val="0000FF"/>
          <w:shd w:val="clear" w:color="auto" w:fill="FFFFFF"/>
        </w:rPr>
        <w:t>"a/b"</w:t>
      </w:r>
      <w:r>
        <w:rPr>
          <w:rFonts w:hint="eastAsia"/>
          <w:color w:val="0000FF"/>
          <w:shd w:val="clear" w:color="auto" w:fill="FFFFFF"/>
        </w:rPr>
        <w:t>就搞不定了。那么，我们就能从此看出</w:t>
      </w:r>
      <w:r>
        <w:rPr>
          <w:rFonts w:hint="eastAsia"/>
          <w:color w:val="0000FF"/>
          <w:shd w:val="clear" w:color="auto" w:fill="FFFFFF"/>
        </w:rPr>
        <w:t>Paxos</w:t>
      </w:r>
      <w:r>
        <w:rPr>
          <w:rFonts w:hint="eastAsia"/>
          <w:color w:val="0000FF"/>
          <w:shd w:val="clear" w:color="auto" w:fill="FFFFFF"/>
        </w:rPr>
        <w:t>的一致性达不到</w:t>
      </w:r>
      <w:r>
        <w:rPr>
          <w:rFonts w:hint="eastAsia"/>
          <w:color w:val="0000FF"/>
          <w:shd w:val="clear" w:color="auto" w:fill="FFFFFF"/>
        </w:rPr>
        <w:t>ZooKeeper</w:t>
      </w:r>
      <w:r>
        <w:rPr>
          <w:rFonts w:hint="eastAsia"/>
          <w:color w:val="0000FF"/>
          <w:shd w:val="clear" w:color="auto" w:fill="FFFFFF"/>
        </w:rPr>
        <w:t>一致性的要求。</w:t>
      </w:r>
    </w:p>
    <w:p w:rsidR="001A7847" w:rsidRDefault="007D395D">
      <w:pPr>
        <w:rPr>
          <w:shd w:val="clear" w:color="auto" w:fill="FFFFFF"/>
        </w:rPr>
      </w:pPr>
      <w:r>
        <w:rPr>
          <w:rFonts w:hint="eastAsia"/>
          <w:shd w:val="clear" w:color="auto" w:fill="FFFFFF"/>
        </w:rPr>
        <w:t>为了达到</w:t>
      </w:r>
      <w:r>
        <w:rPr>
          <w:rFonts w:hint="eastAsia"/>
          <w:shd w:val="clear" w:color="auto" w:fill="FFFFFF"/>
        </w:rPr>
        <w:t>ZooKeeper</w:t>
      </w:r>
      <w:r>
        <w:rPr>
          <w:rFonts w:hint="eastAsia"/>
          <w:shd w:val="clear" w:color="auto" w:fill="FFFFFF"/>
        </w:rPr>
        <w:t>所需要的一致性，</w:t>
      </w:r>
      <w:r>
        <w:rPr>
          <w:rFonts w:hint="eastAsia"/>
          <w:shd w:val="clear" w:color="auto" w:fill="FFFFFF"/>
        </w:rPr>
        <w:t>ZooKeeper</w:t>
      </w:r>
      <w:r>
        <w:rPr>
          <w:rFonts w:hint="eastAsia"/>
          <w:shd w:val="clear" w:color="auto" w:fill="FFFFFF"/>
        </w:rPr>
        <w:t>采用了</w:t>
      </w:r>
      <w:r>
        <w:rPr>
          <w:rFonts w:hint="eastAsia"/>
          <w:shd w:val="clear" w:color="auto" w:fill="FFFFFF"/>
        </w:rPr>
        <w:t>Zab</w:t>
      </w:r>
      <w:r>
        <w:rPr>
          <w:rFonts w:hint="eastAsia"/>
          <w:shd w:val="clear" w:color="auto" w:fill="FFFFFF"/>
        </w:rPr>
        <w:t>协议。</w:t>
      </w:r>
      <w:r>
        <w:rPr>
          <w:rFonts w:hint="eastAsia"/>
          <w:shd w:val="clear" w:color="auto" w:fill="FFFFFF"/>
        </w:rPr>
        <w:t>Zab</w:t>
      </w:r>
      <w:r>
        <w:rPr>
          <w:rFonts w:hint="eastAsia"/>
          <w:shd w:val="clear" w:color="auto" w:fill="FFFFFF"/>
        </w:rPr>
        <w:t>做了如下几条保证，来达到</w:t>
      </w:r>
      <w:r>
        <w:rPr>
          <w:rFonts w:hint="eastAsia"/>
          <w:shd w:val="clear" w:color="auto" w:fill="FFFFFF"/>
        </w:rPr>
        <w:t>ZooKeeper</w:t>
      </w:r>
      <w:r>
        <w:rPr>
          <w:rFonts w:hint="eastAsia"/>
          <w:shd w:val="clear" w:color="auto" w:fill="FFFFFF"/>
        </w:rPr>
        <w:t>要求的一致性。</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微软雅黑" w:eastAsia="微软雅黑" w:hAnsi="微软雅黑" w:cs="宋体" w:hint="eastAsia"/>
          <w:color w:val="000000"/>
          <w:kern w:val="0"/>
          <w:sz w:val="20"/>
          <w:szCs w:val="20"/>
        </w:rPr>
        <w:t>(a) Zab要保证同一个leader的发起的事务要按顺序被apply，同时还要保证只有先前的leader的所有事务都被apply之后，新选的leader才能在发起事务。</w:t>
      </w:r>
    </w:p>
    <w:p w:rsidR="001A7847" w:rsidRDefault="007D395D">
      <w:pPr>
        <w:widowControl/>
        <w:shd w:val="clear" w:color="auto" w:fill="FFFFFF"/>
        <w:spacing w:before="150" w:after="150"/>
        <w:ind w:left="480"/>
        <w:jc w:val="left"/>
        <w:rPr>
          <w:rFonts w:ascii="Verdana" w:eastAsia="宋体" w:hAnsi="Verdana" w:cs="宋体"/>
          <w:color w:val="000000"/>
          <w:kern w:val="0"/>
          <w:sz w:val="20"/>
          <w:szCs w:val="20"/>
        </w:rPr>
      </w:pPr>
      <w:r>
        <w:rPr>
          <w:rFonts w:ascii="微软雅黑" w:eastAsia="微软雅黑" w:hAnsi="微软雅黑" w:cs="宋体" w:hint="eastAsia"/>
          <w:color w:val="000000"/>
          <w:kern w:val="0"/>
          <w:sz w:val="20"/>
          <w:szCs w:val="20"/>
        </w:rPr>
        <w:t>(b) 一些已经Skip的消息，需要仍然被Skip。</w:t>
      </w:r>
    </w:p>
    <w:p w:rsidR="001A7847" w:rsidRDefault="007D395D">
      <w:pPr>
        <w:rPr>
          <w:shd w:val="clear" w:color="auto" w:fill="FFFFFF"/>
        </w:rPr>
      </w:pPr>
      <w:r>
        <w:rPr>
          <w:rFonts w:hint="eastAsia"/>
          <w:shd w:val="clear" w:color="auto" w:fill="FFFFFF"/>
        </w:rPr>
        <w:t>我想对于第一条保证大家都能理解，它主要是为了保证每</w:t>
      </w:r>
      <w:r>
        <w:rPr>
          <w:rFonts w:hint="eastAsia"/>
          <w:shd w:val="clear" w:color="auto" w:fill="FFFFFF"/>
        </w:rPr>
        <w:t xml:space="preserve"> </w:t>
      </w:r>
      <w:r>
        <w:rPr>
          <w:rFonts w:hint="eastAsia"/>
          <w:shd w:val="clear" w:color="auto" w:fill="FFFFFF"/>
        </w:rPr>
        <w:t>个</w:t>
      </w:r>
      <w:r>
        <w:rPr>
          <w:rFonts w:hint="eastAsia"/>
          <w:shd w:val="clear" w:color="auto" w:fill="FFFFFF"/>
        </w:rPr>
        <w:t>Server</w:t>
      </w:r>
      <w:r>
        <w:rPr>
          <w:rFonts w:hint="eastAsia"/>
          <w:shd w:val="clear" w:color="auto" w:fill="FFFFFF"/>
        </w:rPr>
        <w:t>的数据视图的一致性。我重点解释一下第二条，它是如何实现。为了能够实现，</w:t>
      </w:r>
      <w:r>
        <w:rPr>
          <w:rFonts w:hint="eastAsia"/>
          <w:shd w:val="clear" w:color="auto" w:fill="FFFFFF"/>
        </w:rPr>
        <w:t>Skip</w:t>
      </w:r>
      <w:r>
        <w:rPr>
          <w:rFonts w:hint="eastAsia"/>
          <w:shd w:val="clear" w:color="auto" w:fill="FFFFFF"/>
        </w:rPr>
        <w:t>已经被</w:t>
      </w:r>
      <w:r>
        <w:rPr>
          <w:rFonts w:hint="eastAsia"/>
          <w:shd w:val="clear" w:color="auto" w:fill="FFFFFF"/>
        </w:rPr>
        <w:t>skip</w:t>
      </w:r>
      <w:r>
        <w:rPr>
          <w:rFonts w:hint="eastAsia"/>
          <w:shd w:val="clear" w:color="auto" w:fill="FFFFFF"/>
        </w:rPr>
        <w:t>的消息。我们在</w:t>
      </w:r>
      <w:r>
        <w:rPr>
          <w:rFonts w:hint="eastAsia"/>
          <w:shd w:val="clear" w:color="auto" w:fill="FFFFFF"/>
        </w:rPr>
        <w:t>Zxid</w:t>
      </w:r>
      <w:r>
        <w:rPr>
          <w:rFonts w:hint="eastAsia"/>
          <w:shd w:val="clear" w:color="auto" w:fill="FFFFFF"/>
        </w:rPr>
        <w:t>中引入了</w:t>
      </w:r>
      <w:r>
        <w:rPr>
          <w:rFonts w:hint="eastAsia"/>
          <w:shd w:val="clear" w:color="auto" w:fill="FFFFFF"/>
        </w:rPr>
        <w:t xml:space="preserve"> epoch</w:t>
      </w:r>
      <w:r>
        <w:rPr>
          <w:rFonts w:hint="eastAsia"/>
          <w:shd w:val="clear" w:color="auto" w:fill="FFFFFF"/>
        </w:rPr>
        <w:t>，如下图所示。每当</w:t>
      </w:r>
      <w:r>
        <w:rPr>
          <w:rFonts w:hint="eastAsia"/>
          <w:shd w:val="clear" w:color="auto" w:fill="FFFFFF"/>
        </w:rPr>
        <w:t>Leader</w:t>
      </w:r>
      <w:r>
        <w:rPr>
          <w:rFonts w:hint="eastAsia"/>
          <w:shd w:val="clear" w:color="auto" w:fill="FFFFFF"/>
        </w:rPr>
        <w:t>发生变换时，</w:t>
      </w:r>
      <w:r>
        <w:rPr>
          <w:rFonts w:hint="eastAsia"/>
          <w:shd w:val="clear" w:color="auto" w:fill="FFFFFF"/>
        </w:rPr>
        <w:t>epoch</w:t>
      </w:r>
      <w:r>
        <w:rPr>
          <w:rFonts w:hint="eastAsia"/>
          <w:shd w:val="clear" w:color="auto" w:fill="FFFFFF"/>
        </w:rPr>
        <w:t>位就加</w:t>
      </w:r>
      <w:r>
        <w:rPr>
          <w:rFonts w:hint="eastAsia"/>
          <w:shd w:val="clear" w:color="auto" w:fill="FFFFFF"/>
        </w:rPr>
        <w:t>1</w:t>
      </w:r>
      <w:r>
        <w:rPr>
          <w:rFonts w:hint="eastAsia"/>
          <w:shd w:val="clear" w:color="auto" w:fill="FFFFFF"/>
        </w:rPr>
        <w:t>，</w:t>
      </w:r>
      <w:r>
        <w:rPr>
          <w:rFonts w:hint="eastAsia"/>
          <w:shd w:val="clear" w:color="auto" w:fill="FFFFFF"/>
        </w:rPr>
        <w:t>counter</w:t>
      </w:r>
      <w:r>
        <w:rPr>
          <w:rFonts w:hint="eastAsia"/>
          <w:shd w:val="clear" w:color="auto" w:fill="FFFFFF"/>
        </w:rPr>
        <w:t>位置</w:t>
      </w:r>
      <w:r>
        <w:rPr>
          <w:rFonts w:hint="eastAsia"/>
          <w:shd w:val="clear" w:color="auto" w:fill="FFFFFF"/>
        </w:rPr>
        <w:t>0</w:t>
      </w:r>
      <w:r>
        <w:rPr>
          <w:rFonts w:hint="eastAsia"/>
          <w:shd w:val="clear" w:color="auto" w:fill="FFFFFF"/>
        </w:rPr>
        <w:t>。</w:t>
      </w:r>
    </w:p>
    <w:p w:rsidR="001A7847" w:rsidRDefault="007D395D">
      <w:r>
        <w:rPr>
          <w:noProof/>
        </w:rPr>
        <w:lastRenderedPageBreak/>
        <w:drawing>
          <wp:inline distT="0" distB="0" distL="0" distR="0">
            <wp:extent cx="3161665" cy="1675765"/>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615"/>
                    <a:stretch>
                      <a:fillRect/>
                    </a:stretch>
                  </pic:blipFill>
                  <pic:spPr>
                    <a:xfrm>
                      <a:off x="0" y="0"/>
                      <a:ext cx="3161905" cy="1676191"/>
                    </a:xfrm>
                    <a:prstGeom prst="rect">
                      <a:avLst/>
                    </a:prstGeom>
                  </pic:spPr>
                </pic:pic>
              </a:graphicData>
            </a:graphic>
          </wp:inline>
        </w:drawing>
      </w:r>
    </w:p>
    <w:p w:rsidR="001A7847" w:rsidRDefault="007D395D">
      <w:pPr>
        <w:rPr>
          <w:shd w:val="clear" w:color="auto" w:fill="FFFFFF"/>
        </w:rPr>
      </w:pPr>
      <w:r>
        <w:rPr>
          <w:rFonts w:hint="eastAsia"/>
          <w:shd w:val="clear" w:color="auto" w:fill="FFFFFF"/>
        </w:rPr>
        <w:t>我们继续使用上面的例子，看一下他是如何实现</w:t>
      </w:r>
      <w:r>
        <w:rPr>
          <w:rFonts w:hint="eastAsia"/>
          <w:shd w:val="clear" w:color="auto" w:fill="FFFFFF"/>
        </w:rPr>
        <w:t>Zab</w:t>
      </w:r>
      <w:r>
        <w:rPr>
          <w:rFonts w:hint="eastAsia"/>
          <w:shd w:val="clear" w:color="auto" w:fill="FFFFFF"/>
        </w:rPr>
        <w:t>的</w:t>
      </w:r>
      <w:r>
        <w:rPr>
          <w:rFonts w:hint="eastAsia"/>
          <w:shd w:val="clear" w:color="auto" w:fill="FFFFFF"/>
        </w:rPr>
        <w:t xml:space="preserve"> </w:t>
      </w:r>
      <w:r>
        <w:rPr>
          <w:rFonts w:hint="eastAsia"/>
          <w:shd w:val="clear" w:color="auto" w:fill="FFFFFF"/>
        </w:rPr>
        <w:t>第二条保证的。我们假设</w:t>
      </w:r>
      <w:r>
        <w:rPr>
          <w:rFonts w:hint="eastAsia"/>
          <w:shd w:val="clear" w:color="auto" w:fill="FFFFFF"/>
        </w:rPr>
        <w:t>ZK</w:t>
      </w:r>
      <w:r>
        <w:rPr>
          <w:rFonts w:hint="eastAsia"/>
          <w:shd w:val="clear" w:color="auto" w:fill="FFFFFF"/>
        </w:rPr>
        <w:t>集群由三台机器组成，</w:t>
      </w:r>
      <w:r>
        <w:rPr>
          <w:rFonts w:hint="eastAsia"/>
          <w:shd w:val="clear" w:color="auto" w:fill="FFFFFF"/>
        </w:rPr>
        <w:t>Server1</w:t>
      </w:r>
      <w:r>
        <w:rPr>
          <w:rFonts w:hint="eastAsia"/>
          <w:shd w:val="clear" w:color="auto" w:fill="FFFFFF"/>
        </w:rPr>
        <w:t>、</w:t>
      </w:r>
      <w:r>
        <w:rPr>
          <w:rFonts w:hint="eastAsia"/>
          <w:shd w:val="clear" w:color="auto" w:fill="FFFFFF"/>
        </w:rPr>
        <w:t>Server2</w:t>
      </w:r>
      <w:r>
        <w:rPr>
          <w:rFonts w:hint="eastAsia"/>
          <w:shd w:val="clear" w:color="auto" w:fill="FFFFFF"/>
        </w:rPr>
        <w:t>、</w:t>
      </w:r>
      <w:r>
        <w:rPr>
          <w:rFonts w:hint="eastAsia"/>
          <w:shd w:val="clear" w:color="auto" w:fill="FFFFFF"/>
        </w:rPr>
        <w:t>Server3</w:t>
      </w:r>
      <w:r>
        <w:rPr>
          <w:rFonts w:hint="eastAsia"/>
          <w:shd w:val="clear" w:color="auto" w:fill="FFFFFF"/>
        </w:rPr>
        <w:t>。</w:t>
      </w:r>
      <w:r>
        <w:rPr>
          <w:rFonts w:hint="eastAsia"/>
          <w:shd w:val="clear" w:color="auto" w:fill="FFFFFF"/>
        </w:rPr>
        <w:t>Server1</w:t>
      </w:r>
      <w:r>
        <w:rPr>
          <w:rFonts w:hint="eastAsia"/>
          <w:shd w:val="clear" w:color="auto" w:fill="FFFFFF"/>
        </w:rPr>
        <w:t>为</w:t>
      </w:r>
      <w:r>
        <w:rPr>
          <w:rFonts w:hint="eastAsia"/>
          <w:shd w:val="clear" w:color="auto" w:fill="FFFFFF"/>
        </w:rPr>
        <w:t>Leader</w:t>
      </w:r>
      <w:r>
        <w:rPr>
          <w:rFonts w:hint="eastAsia"/>
          <w:shd w:val="clear" w:color="auto" w:fill="FFFFFF"/>
        </w:rPr>
        <w:t>，他生成了三条</w:t>
      </w:r>
      <w:r>
        <w:rPr>
          <w:rFonts w:hint="eastAsia"/>
          <w:shd w:val="clear" w:color="auto" w:fill="FFFFFF"/>
        </w:rPr>
        <w:t xml:space="preserve"> Proposal</w:t>
      </w:r>
      <w:r>
        <w:rPr>
          <w:rFonts w:hint="eastAsia"/>
          <w:shd w:val="clear" w:color="auto" w:fill="FFFFFF"/>
        </w:rPr>
        <w:t>，</w:t>
      </w:r>
      <w:r>
        <w:rPr>
          <w:rFonts w:hint="eastAsia"/>
          <w:shd w:val="clear" w:color="auto" w:fill="FFFFFF"/>
        </w:rPr>
        <w:t>P1</w:t>
      </w:r>
      <w:r>
        <w:rPr>
          <w:rFonts w:hint="eastAsia"/>
          <w:shd w:val="clear" w:color="auto" w:fill="FFFFFF"/>
        </w:rPr>
        <w:t>、</w:t>
      </w:r>
      <w:r>
        <w:rPr>
          <w:rFonts w:hint="eastAsia"/>
          <w:shd w:val="clear" w:color="auto" w:fill="FFFFFF"/>
        </w:rPr>
        <w:t>P2</w:t>
      </w:r>
      <w:r>
        <w:rPr>
          <w:rFonts w:hint="eastAsia"/>
          <w:shd w:val="clear" w:color="auto" w:fill="FFFFFF"/>
        </w:rPr>
        <w:t>、</w:t>
      </w:r>
      <w:r>
        <w:rPr>
          <w:rFonts w:hint="eastAsia"/>
          <w:shd w:val="clear" w:color="auto" w:fill="FFFFFF"/>
        </w:rPr>
        <w:t>P3</w:t>
      </w:r>
      <w:r>
        <w:rPr>
          <w:rFonts w:hint="eastAsia"/>
          <w:shd w:val="clear" w:color="auto" w:fill="FFFFFF"/>
        </w:rPr>
        <w:t>。但是在发送完</w:t>
      </w:r>
      <w:r>
        <w:rPr>
          <w:rFonts w:hint="eastAsia"/>
          <w:shd w:val="clear" w:color="auto" w:fill="FFFFFF"/>
        </w:rPr>
        <w:t>P1</w:t>
      </w:r>
      <w:r>
        <w:rPr>
          <w:rFonts w:hint="eastAsia"/>
          <w:shd w:val="clear" w:color="auto" w:fill="FFFFFF"/>
        </w:rPr>
        <w:t>之后，</w:t>
      </w:r>
      <w:r>
        <w:rPr>
          <w:rFonts w:hint="eastAsia"/>
          <w:shd w:val="clear" w:color="auto" w:fill="FFFFFF"/>
        </w:rPr>
        <w:t>Server1</w:t>
      </w:r>
      <w:r>
        <w:rPr>
          <w:rFonts w:hint="eastAsia"/>
          <w:shd w:val="clear" w:color="auto" w:fill="FFFFFF"/>
        </w:rPr>
        <w:t>就挂了。如下图</w:t>
      </w:r>
      <w:r>
        <w:rPr>
          <w:rFonts w:hint="eastAsia"/>
          <w:shd w:val="clear" w:color="auto" w:fill="FFFFFF"/>
        </w:rPr>
        <w:t>3.10</w:t>
      </w:r>
      <w:r>
        <w:rPr>
          <w:rFonts w:hint="eastAsia"/>
          <w:shd w:val="clear" w:color="auto" w:fill="FFFFFF"/>
        </w:rPr>
        <w:t>所示。</w:t>
      </w:r>
    </w:p>
    <w:p w:rsidR="001A7847" w:rsidRDefault="007D395D">
      <w:r>
        <w:rPr>
          <w:noProof/>
        </w:rPr>
        <w:drawing>
          <wp:inline distT="0" distB="0" distL="0" distR="0">
            <wp:extent cx="5274310" cy="316865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16"/>
                    <a:stretch>
                      <a:fillRect/>
                    </a:stretch>
                  </pic:blipFill>
                  <pic:spPr>
                    <a:xfrm>
                      <a:off x="0" y="0"/>
                      <a:ext cx="5274310" cy="3168859"/>
                    </a:xfrm>
                    <a:prstGeom prst="rect">
                      <a:avLst/>
                    </a:prstGeom>
                  </pic:spPr>
                </pic:pic>
              </a:graphicData>
            </a:graphic>
          </wp:inline>
        </w:drawing>
      </w:r>
    </w:p>
    <w:p w:rsidR="001A7847" w:rsidRDefault="001A7847"/>
    <w:p w:rsidR="001A7847" w:rsidRDefault="001A7847"/>
    <w:p w:rsidR="001A7847" w:rsidRDefault="007D395D">
      <w:pPr>
        <w:rPr>
          <w:color w:val="FF0000"/>
          <w:shd w:val="clear" w:color="auto" w:fill="FFFFFF"/>
        </w:rPr>
      </w:pPr>
      <w:r>
        <w:rPr>
          <w:rFonts w:hint="eastAsia"/>
          <w:shd w:val="clear" w:color="auto" w:fill="FFFFFF"/>
        </w:rPr>
        <w:t>Server1</w:t>
      </w:r>
      <w:r>
        <w:rPr>
          <w:rFonts w:hint="eastAsia"/>
          <w:shd w:val="clear" w:color="auto" w:fill="FFFFFF"/>
        </w:rPr>
        <w:t>挂掉之后，</w:t>
      </w:r>
      <w:r>
        <w:rPr>
          <w:rFonts w:hint="eastAsia"/>
          <w:shd w:val="clear" w:color="auto" w:fill="FFFFFF"/>
        </w:rPr>
        <w:t>Server3</w:t>
      </w:r>
      <w:r>
        <w:rPr>
          <w:rFonts w:hint="eastAsia"/>
          <w:shd w:val="clear" w:color="auto" w:fill="FFFFFF"/>
        </w:rPr>
        <w:t>被选举成为</w:t>
      </w:r>
      <w:r>
        <w:rPr>
          <w:rFonts w:hint="eastAsia"/>
          <w:shd w:val="clear" w:color="auto" w:fill="FFFFFF"/>
        </w:rPr>
        <w:t xml:space="preserve"> Leader</w:t>
      </w:r>
      <w:r>
        <w:rPr>
          <w:rFonts w:hint="eastAsia"/>
          <w:shd w:val="clear" w:color="auto" w:fill="FFFFFF"/>
        </w:rPr>
        <w:t>，因为在</w:t>
      </w:r>
      <w:r>
        <w:rPr>
          <w:rFonts w:hint="eastAsia"/>
          <w:shd w:val="clear" w:color="auto" w:fill="FFFFFF"/>
        </w:rPr>
        <w:t>Server3</w:t>
      </w:r>
      <w:r>
        <w:rPr>
          <w:rFonts w:hint="eastAsia"/>
          <w:shd w:val="clear" w:color="auto" w:fill="FFFFFF"/>
        </w:rPr>
        <w:t>里只有一条</w:t>
      </w:r>
      <w:r>
        <w:rPr>
          <w:rFonts w:hint="eastAsia"/>
          <w:shd w:val="clear" w:color="auto" w:fill="FFFFFF"/>
        </w:rPr>
        <w:t>Proposal</w:t>
      </w:r>
      <w:r>
        <w:rPr>
          <w:rFonts w:hint="eastAsia"/>
          <w:shd w:val="clear" w:color="auto" w:fill="FFFFFF"/>
        </w:rPr>
        <w:t>—</w:t>
      </w:r>
      <w:r>
        <w:rPr>
          <w:rFonts w:hint="eastAsia"/>
          <w:shd w:val="clear" w:color="auto" w:fill="FFFFFF"/>
        </w:rPr>
        <w:t>P1</w:t>
      </w:r>
      <w:r>
        <w:rPr>
          <w:rFonts w:hint="eastAsia"/>
          <w:shd w:val="clear" w:color="auto" w:fill="FFFFFF"/>
        </w:rPr>
        <w:t>。所以，</w:t>
      </w:r>
      <w:r>
        <w:rPr>
          <w:rFonts w:hint="eastAsia"/>
          <w:shd w:val="clear" w:color="auto" w:fill="FFFFFF"/>
        </w:rPr>
        <w:t>Server3</w:t>
      </w:r>
      <w:r>
        <w:rPr>
          <w:rFonts w:hint="eastAsia"/>
          <w:shd w:val="clear" w:color="auto" w:fill="FFFFFF"/>
        </w:rPr>
        <w:t>在</w:t>
      </w:r>
      <w:r>
        <w:rPr>
          <w:rFonts w:hint="eastAsia"/>
          <w:shd w:val="clear" w:color="auto" w:fill="FFFFFF"/>
        </w:rPr>
        <w:t>P1</w:t>
      </w:r>
      <w:r>
        <w:rPr>
          <w:rFonts w:hint="eastAsia"/>
          <w:shd w:val="clear" w:color="auto" w:fill="FFFFFF"/>
        </w:rPr>
        <w:t>的基础之上又发出了一条新</w:t>
      </w:r>
      <w:r>
        <w:rPr>
          <w:rFonts w:hint="eastAsia"/>
          <w:shd w:val="clear" w:color="auto" w:fill="FFFFFF"/>
        </w:rPr>
        <w:t>Proposal</w:t>
      </w:r>
      <w:r>
        <w:rPr>
          <w:rFonts w:hint="eastAsia"/>
          <w:shd w:val="clear" w:color="auto" w:fill="FFFFFF"/>
        </w:rPr>
        <w:t>—</w:t>
      </w:r>
      <w:r>
        <w:rPr>
          <w:rFonts w:hint="eastAsia"/>
          <w:shd w:val="clear" w:color="auto" w:fill="FFFFFF"/>
        </w:rPr>
        <w:t>P2</w:t>
      </w:r>
      <w:r>
        <w:rPr>
          <w:rFonts w:hint="eastAsia"/>
          <w:shd w:val="clear" w:color="auto" w:fill="FFFFFF"/>
        </w:rPr>
        <w:t>＇，</w:t>
      </w:r>
      <w:r>
        <w:rPr>
          <w:rFonts w:hint="eastAsia"/>
          <w:shd w:val="clear" w:color="auto" w:fill="FFFFFF"/>
        </w:rPr>
        <w:t xml:space="preserve"> </w:t>
      </w:r>
      <w:r>
        <w:rPr>
          <w:rFonts w:hint="eastAsia"/>
          <w:shd w:val="clear" w:color="auto" w:fill="FFFFFF"/>
        </w:rPr>
        <w:t>由于</w:t>
      </w:r>
      <w:r>
        <w:rPr>
          <w:rFonts w:hint="eastAsia"/>
          <w:shd w:val="clear" w:color="auto" w:fill="FFFFFF"/>
        </w:rPr>
        <w:t>Leader</w:t>
      </w:r>
      <w:r>
        <w:rPr>
          <w:rFonts w:hint="eastAsia"/>
          <w:shd w:val="clear" w:color="auto" w:fill="FFFFFF"/>
        </w:rPr>
        <w:t>发生了变换，</w:t>
      </w:r>
      <w:r>
        <w:rPr>
          <w:rFonts w:hint="eastAsia"/>
          <w:shd w:val="clear" w:color="auto" w:fill="FFFFFF"/>
        </w:rPr>
        <w:t>epoch</w:t>
      </w:r>
      <w:r>
        <w:rPr>
          <w:rFonts w:hint="eastAsia"/>
          <w:shd w:val="clear" w:color="auto" w:fill="FFFFFF"/>
        </w:rPr>
        <w:t>要加</w:t>
      </w:r>
      <w:r>
        <w:rPr>
          <w:rFonts w:hint="eastAsia"/>
          <w:shd w:val="clear" w:color="auto" w:fill="FFFFFF"/>
        </w:rPr>
        <w:t>1</w:t>
      </w:r>
      <w:r>
        <w:rPr>
          <w:rFonts w:hint="eastAsia"/>
          <w:shd w:val="clear" w:color="auto" w:fill="FFFFFF"/>
        </w:rPr>
        <w:t>，所以</w:t>
      </w:r>
      <w:r>
        <w:rPr>
          <w:rFonts w:hint="eastAsia"/>
          <w:shd w:val="clear" w:color="auto" w:fill="FFFFFF"/>
        </w:rPr>
        <w:t>epoch</w:t>
      </w:r>
      <w:r>
        <w:rPr>
          <w:rFonts w:hint="eastAsia"/>
          <w:shd w:val="clear" w:color="auto" w:fill="FFFFFF"/>
        </w:rPr>
        <w:t>由原来的</w:t>
      </w:r>
      <w:r>
        <w:rPr>
          <w:rFonts w:hint="eastAsia"/>
          <w:shd w:val="clear" w:color="auto" w:fill="FFFFFF"/>
        </w:rPr>
        <w:t>0</w:t>
      </w:r>
      <w:r>
        <w:rPr>
          <w:rFonts w:hint="eastAsia"/>
          <w:shd w:val="clear" w:color="auto" w:fill="FFFFFF"/>
        </w:rPr>
        <w:t>变成了</w:t>
      </w:r>
      <w:r>
        <w:rPr>
          <w:rFonts w:hint="eastAsia"/>
          <w:shd w:val="clear" w:color="auto" w:fill="FFFFFF"/>
        </w:rPr>
        <w:t>1</w:t>
      </w:r>
      <w:r>
        <w:rPr>
          <w:rFonts w:hint="eastAsia"/>
          <w:shd w:val="clear" w:color="auto" w:fill="FFFFFF"/>
        </w:rPr>
        <w:t>，而</w:t>
      </w:r>
      <w:r>
        <w:rPr>
          <w:rFonts w:hint="eastAsia"/>
          <w:shd w:val="clear" w:color="auto" w:fill="FFFFFF"/>
        </w:rPr>
        <w:t>counter</w:t>
      </w:r>
      <w:r>
        <w:rPr>
          <w:rFonts w:hint="eastAsia"/>
          <w:shd w:val="clear" w:color="auto" w:fill="FFFFFF"/>
        </w:rPr>
        <w:t>要置</w:t>
      </w:r>
      <w:r>
        <w:rPr>
          <w:rFonts w:hint="eastAsia"/>
          <w:shd w:val="clear" w:color="auto" w:fill="FFFFFF"/>
        </w:rPr>
        <w:t>0</w:t>
      </w:r>
      <w:r>
        <w:rPr>
          <w:rFonts w:hint="eastAsia"/>
          <w:shd w:val="clear" w:color="auto" w:fill="FFFFFF"/>
        </w:rPr>
        <w:t>。那么，</w:t>
      </w:r>
      <w:r>
        <w:rPr>
          <w:rFonts w:hint="eastAsia"/>
          <w:shd w:val="clear" w:color="auto" w:fill="FFFFFF"/>
        </w:rPr>
        <w:t>P2</w:t>
      </w:r>
      <w:r>
        <w:rPr>
          <w:rFonts w:hint="eastAsia"/>
          <w:shd w:val="clear" w:color="auto" w:fill="FFFFFF"/>
        </w:rPr>
        <w:t>＇的</w:t>
      </w:r>
      <w:r>
        <w:rPr>
          <w:rFonts w:hint="eastAsia"/>
          <w:shd w:val="clear" w:color="auto" w:fill="FFFFFF"/>
        </w:rPr>
        <w:t>Zxid</w:t>
      </w:r>
      <w:r>
        <w:rPr>
          <w:rFonts w:hint="eastAsia"/>
          <w:shd w:val="clear" w:color="auto" w:fill="FFFFFF"/>
        </w:rPr>
        <w:t>为</w:t>
      </w:r>
      <w:r>
        <w:rPr>
          <w:rStyle w:val="ac"/>
          <w:rFonts w:ascii="微软雅黑" w:eastAsia="微软雅黑" w:hAnsi="微软雅黑" w:hint="eastAsia"/>
          <w:color w:val="0000FF"/>
          <w:sz w:val="20"/>
          <w:szCs w:val="20"/>
          <w:shd w:val="clear" w:color="auto" w:fill="FFFFFF"/>
        </w:rPr>
        <w:t>1</w:t>
      </w:r>
      <w:r>
        <w:rPr>
          <w:rFonts w:hint="eastAsia"/>
          <w:color w:val="FF0000"/>
          <w:shd w:val="clear" w:color="auto" w:fill="FFFFFF"/>
        </w:rPr>
        <w:t>0</w:t>
      </w:r>
      <w:r>
        <w:rPr>
          <w:rFonts w:hint="eastAsia"/>
          <w:color w:val="FF0000"/>
          <w:shd w:val="clear" w:color="auto" w:fill="FFFFFF"/>
        </w:rPr>
        <w:t>。如下图</w:t>
      </w:r>
      <w:r>
        <w:rPr>
          <w:rFonts w:hint="eastAsia"/>
          <w:color w:val="FF0000"/>
          <w:shd w:val="clear" w:color="auto" w:fill="FFFFFF"/>
        </w:rPr>
        <w:t>3.11</w:t>
      </w:r>
      <w:r>
        <w:rPr>
          <w:rFonts w:hint="eastAsia"/>
          <w:color w:val="FF0000"/>
          <w:shd w:val="clear" w:color="auto" w:fill="FFFFFF"/>
        </w:rPr>
        <w:t>所示。</w:t>
      </w:r>
    </w:p>
    <w:p w:rsidR="001A7847" w:rsidRDefault="007D395D">
      <w:r>
        <w:rPr>
          <w:noProof/>
        </w:rPr>
        <w:lastRenderedPageBreak/>
        <w:drawing>
          <wp:inline distT="0" distB="0" distL="0" distR="0">
            <wp:extent cx="5274310" cy="34137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17"/>
                    <a:stretch>
                      <a:fillRect/>
                    </a:stretch>
                  </pic:blipFill>
                  <pic:spPr>
                    <a:xfrm>
                      <a:off x="0" y="0"/>
                      <a:ext cx="5274310" cy="3414261"/>
                    </a:xfrm>
                    <a:prstGeom prst="rect">
                      <a:avLst/>
                    </a:prstGeom>
                  </pic:spPr>
                </pic:pic>
              </a:graphicData>
            </a:graphic>
          </wp:inline>
        </w:drawing>
      </w:r>
    </w:p>
    <w:p w:rsidR="001A7847" w:rsidRDefault="007D395D">
      <w:pPr>
        <w:rPr>
          <w:shd w:val="clear" w:color="auto" w:fill="FFFFFF"/>
        </w:rPr>
      </w:pPr>
      <w:r>
        <w:rPr>
          <w:rFonts w:hint="eastAsia"/>
          <w:color w:val="000000"/>
          <w:shd w:val="clear" w:color="auto" w:fill="FFFFFF"/>
        </w:rPr>
        <w:t>Server2</w:t>
      </w:r>
      <w:r>
        <w:rPr>
          <w:rFonts w:hint="eastAsia"/>
          <w:color w:val="000000"/>
          <w:shd w:val="clear" w:color="auto" w:fill="FFFFFF"/>
        </w:rPr>
        <w:t>发送完</w:t>
      </w:r>
      <w:r>
        <w:rPr>
          <w:rFonts w:hint="eastAsia"/>
          <w:color w:val="000000"/>
          <w:shd w:val="clear" w:color="auto" w:fill="FFFFFF"/>
        </w:rPr>
        <w:t>P2</w:t>
      </w:r>
      <w:r>
        <w:rPr>
          <w:rFonts w:hint="eastAsia"/>
          <w:color w:val="000000"/>
          <w:shd w:val="clear" w:color="auto" w:fill="FFFFFF"/>
        </w:rPr>
        <w:t>＇之后，它也挂了。此时</w:t>
      </w:r>
      <w:r>
        <w:rPr>
          <w:rFonts w:hint="eastAsia"/>
          <w:color w:val="000000"/>
          <w:shd w:val="clear" w:color="auto" w:fill="FFFFFF"/>
        </w:rPr>
        <w:t>Server1</w:t>
      </w:r>
      <w:r>
        <w:rPr>
          <w:rFonts w:hint="eastAsia"/>
          <w:color w:val="000000"/>
          <w:shd w:val="clear" w:color="auto" w:fill="FFFFFF"/>
        </w:rPr>
        <w:t>已经重启恢复，并再次成为了</w:t>
      </w:r>
      <w:r>
        <w:rPr>
          <w:rFonts w:hint="eastAsia"/>
          <w:color w:val="000000"/>
          <w:shd w:val="clear" w:color="auto" w:fill="FFFFFF"/>
        </w:rPr>
        <w:t>Leader</w:t>
      </w:r>
      <w:r>
        <w:rPr>
          <w:rFonts w:hint="eastAsia"/>
          <w:color w:val="000000"/>
          <w:shd w:val="clear" w:color="auto" w:fill="FFFFFF"/>
        </w:rPr>
        <w:t>。那么，</w:t>
      </w:r>
      <w:r>
        <w:rPr>
          <w:rFonts w:hint="eastAsia"/>
          <w:color w:val="000000"/>
          <w:shd w:val="clear" w:color="auto" w:fill="FFFFFF"/>
        </w:rPr>
        <w:t>Server1</w:t>
      </w:r>
      <w:r>
        <w:rPr>
          <w:rFonts w:hint="eastAsia"/>
          <w:color w:val="000000"/>
          <w:shd w:val="clear" w:color="auto" w:fill="FFFFFF"/>
        </w:rPr>
        <w:t>将发送还没有被</w:t>
      </w:r>
      <w:r>
        <w:rPr>
          <w:rFonts w:hint="eastAsia"/>
          <w:color w:val="000000"/>
          <w:shd w:val="clear" w:color="auto" w:fill="FFFFFF"/>
        </w:rPr>
        <w:t>deliver</w:t>
      </w:r>
      <w:r>
        <w:rPr>
          <w:rFonts w:hint="eastAsia"/>
          <w:color w:val="000000"/>
          <w:shd w:val="clear" w:color="auto" w:fill="FFFFFF"/>
        </w:rPr>
        <w:t>的</w:t>
      </w:r>
      <w:r>
        <w:rPr>
          <w:rFonts w:hint="eastAsia"/>
          <w:color w:val="000000"/>
          <w:shd w:val="clear" w:color="auto" w:fill="FFFFFF"/>
        </w:rPr>
        <w:t>Proposal</w:t>
      </w:r>
      <w:r>
        <w:rPr>
          <w:rFonts w:hint="eastAsia"/>
          <w:color w:val="000000"/>
          <w:shd w:val="clear" w:color="auto" w:fill="FFFFFF"/>
        </w:rPr>
        <w:t>—</w:t>
      </w:r>
      <w:r>
        <w:rPr>
          <w:rFonts w:hint="eastAsia"/>
          <w:color w:val="000000"/>
          <w:shd w:val="clear" w:color="auto" w:fill="FFFFFF"/>
        </w:rPr>
        <w:t>P2</w:t>
      </w:r>
      <w:r>
        <w:rPr>
          <w:rFonts w:hint="eastAsia"/>
          <w:color w:val="000000"/>
          <w:shd w:val="clear" w:color="auto" w:fill="FFFFFF"/>
        </w:rPr>
        <w:t>和</w:t>
      </w:r>
      <w:r>
        <w:rPr>
          <w:rFonts w:hint="eastAsia"/>
          <w:color w:val="000000"/>
          <w:shd w:val="clear" w:color="auto" w:fill="FFFFFF"/>
        </w:rPr>
        <w:t>P3</w:t>
      </w:r>
      <w:r>
        <w:rPr>
          <w:rFonts w:hint="eastAsia"/>
          <w:color w:val="000000"/>
          <w:shd w:val="clear" w:color="auto" w:fill="FFFFFF"/>
        </w:rPr>
        <w:t>。由于</w:t>
      </w:r>
      <w:r>
        <w:rPr>
          <w:rFonts w:hint="eastAsia"/>
          <w:color w:val="000000"/>
          <w:shd w:val="clear" w:color="auto" w:fill="FFFFFF"/>
        </w:rPr>
        <w:t>Server2</w:t>
      </w:r>
      <w:r>
        <w:rPr>
          <w:rFonts w:hint="eastAsia"/>
          <w:color w:val="000000"/>
          <w:shd w:val="clear" w:color="auto" w:fill="FFFFFF"/>
        </w:rPr>
        <w:t>中</w:t>
      </w:r>
      <w:r>
        <w:rPr>
          <w:rStyle w:val="ac"/>
          <w:rFonts w:ascii="微软雅黑" w:eastAsia="微软雅黑" w:hAnsi="微软雅黑" w:hint="eastAsia"/>
          <w:color w:val="FF0000"/>
          <w:sz w:val="20"/>
          <w:szCs w:val="20"/>
          <w:shd w:val="clear" w:color="auto" w:fill="FFFFFF"/>
        </w:rPr>
        <w:t>P2＇</w:t>
      </w:r>
      <w:r>
        <w:rPr>
          <w:rFonts w:hint="eastAsia"/>
          <w:shd w:val="clear" w:color="auto" w:fill="FFFFFF"/>
        </w:rPr>
        <w:t>的</w:t>
      </w:r>
      <w:r>
        <w:rPr>
          <w:rFonts w:hint="eastAsia"/>
          <w:shd w:val="clear" w:color="auto" w:fill="FFFFFF"/>
        </w:rPr>
        <w:t>Zxid</w:t>
      </w:r>
      <w:r>
        <w:rPr>
          <w:rFonts w:hint="eastAsia"/>
          <w:shd w:val="clear" w:color="auto" w:fill="FFFFFF"/>
        </w:rPr>
        <w:t>为</w:t>
      </w:r>
      <w:r>
        <w:rPr>
          <w:rStyle w:val="ac"/>
          <w:rFonts w:ascii="微软雅黑" w:eastAsia="微软雅黑" w:hAnsi="微软雅黑" w:hint="eastAsia"/>
          <w:color w:val="0000FF"/>
          <w:sz w:val="20"/>
          <w:szCs w:val="20"/>
          <w:shd w:val="clear" w:color="auto" w:fill="FFFFFF"/>
        </w:rPr>
        <w:t>1</w:t>
      </w:r>
      <w:r>
        <w:rPr>
          <w:rStyle w:val="ac"/>
          <w:rFonts w:ascii="微软雅黑" w:eastAsia="微软雅黑" w:hAnsi="微软雅黑" w:hint="eastAsia"/>
          <w:color w:val="FF0000"/>
          <w:sz w:val="20"/>
          <w:szCs w:val="20"/>
          <w:shd w:val="clear" w:color="auto" w:fill="FFFFFF"/>
        </w:rPr>
        <w:t>0，</w:t>
      </w:r>
      <w:r>
        <w:rPr>
          <w:rFonts w:hint="eastAsia"/>
          <w:color w:val="0000FF"/>
          <w:shd w:val="clear" w:color="auto" w:fill="FFFFFF"/>
        </w:rPr>
        <w:t>而</w:t>
      </w:r>
      <w:r>
        <w:rPr>
          <w:rFonts w:hint="eastAsia"/>
          <w:color w:val="0000FF"/>
          <w:shd w:val="clear" w:color="auto" w:fill="FFFFFF"/>
        </w:rPr>
        <w:t>Leader-Server1</w:t>
      </w:r>
      <w:r>
        <w:rPr>
          <w:rFonts w:hint="eastAsia"/>
          <w:color w:val="0000FF"/>
          <w:shd w:val="clear" w:color="auto" w:fill="FFFFFF"/>
        </w:rPr>
        <w:t>中</w:t>
      </w:r>
      <w:r>
        <w:rPr>
          <w:rStyle w:val="ac"/>
          <w:rFonts w:ascii="微软雅黑" w:eastAsia="微软雅黑" w:hAnsi="微软雅黑" w:hint="eastAsia"/>
          <w:color w:val="FF0000"/>
          <w:sz w:val="20"/>
          <w:szCs w:val="20"/>
          <w:shd w:val="clear" w:color="auto" w:fill="FFFFFF"/>
        </w:rPr>
        <w:t>P2</w:t>
      </w:r>
      <w:r>
        <w:rPr>
          <w:rFonts w:hint="eastAsia"/>
          <w:shd w:val="clear" w:color="auto" w:fill="FFFFFF"/>
        </w:rPr>
        <w:t>和</w:t>
      </w:r>
      <w:r>
        <w:rPr>
          <w:rStyle w:val="ac"/>
          <w:rFonts w:ascii="微软雅黑" w:eastAsia="微软雅黑" w:hAnsi="微软雅黑" w:hint="eastAsia"/>
          <w:color w:val="FF0000"/>
          <w:sz w:val="20"/>
          <w:szCs w:val="20"/>
          <w:shd w:val="clear" w:color="auto" w:fill="FFFFFF"/>
        </w:rPr>
        <w:t>P3</w:t>
      </w:r>
      <w:r>
        <w:rPr>
          <w:rFonts w:hint="eastAsia"/>
          <w:shd w:val="clear" w:color="auto" w:fill="FFFFFF"/>
        </w:rPr>
        <w:t>的</w:t>
      </w:r>
      <w:r>
        <w:rPr>
          <w:rFonts w:hint="eastAsia"/>
          <w:shd w:val="clear" w:color="auto" w:fill="FFFFFF"/>
        </w:rPr>
        <w:t>Zxid</w:t>
      </w:r>
      <w:r>
        <w:rPr>
          <w:rFonts w:hint="eastAsia"/>
          <w:shd w:val="clear" w:color="auto" w:fill="FFFFFF"/>
        </w:rPr>
        <w:t>分别为</w:t>
      </w:r>
      <w:r>
        <w:rPr>
          <w:rStyle w:val="ac"/>
          <w:rFonts w:ascii="微软雅黑" w:eastAsia="微软雅黑" w:hAnsi="微软雅黑" w:hint="eastAsia"/>
          <w:color w:val="0000FF"/>
          <w:sz w:val="20"/>
          <w:szCs w:val="20"/>
          <w:shd w:val="clear" w:color="auto" w:fill="FFFFFF"/>
        </w:rPr>
        <w:t>0</w:t>
      </w:r>
      <w:r>
        <w:rPr>
          <w:rStyle w:val="ac"/>
          <w:rFonts w:ascii="微软雅黑" w:eastAsia="微软雅黑" w:hAnsi="微软雅黑" w:hint="eastAsia"/>
          <w:color w:val="FF0000"/>
          <w:sz w:val="20"/>
          <w:szCs w:val="20"/>
          <w:shd w:val="clear" w:color="auto" w:fill="FFFFFF"/>
        </w:rPr>
        <w:t>2</w:t>
      </w:r>
      <w:r>
        <w:rPr>
          <w:rFonts w:hint="eastAsia"/>
          <w:color w:val="0000FF"/>
          <w:shd w:val="clear" w:color="auto" w:fill="FFFFFF"/>
        </w:rPr>
        <w:t>和</w:t>
      </w:r>
      <w:r>
        <w:rPr>
          <w:rStyle w:val="ac"/>
          <w:rFonts w:ascii="微软雅黑" w:eastAsia="微软雅黑" w:hAnsi="微软雅黑" w:hint="eastAsia"/>
          <w:color w:val="0000FF"/>
          <w:sz w:val="20"/>
          <w:szCs w:val="20"/>
          <w:shd w:val="clear" w:color="auto" w:fill="FFFFFF"/>
        </w:rPr>
        <w:t>0</w:t>
      </w:r>
      <w:r>
        <w:rPr>
          <w:rStyle w:val="ac"/>
          <w:rFonts w:ascii="微软雅黑" w:eastAsia="微软雅黑" w:hAnsi="微软雅黑" w:hint="eastAsia"/>
          <w:color w:val="FF0000"/>
          <w:sz w:val="20"/>
          <w:szCs w:val="20"/>
          <w:shd w:val="clear" w:color="auto" w:fill="FFFFFF"/>
        </w:rPr>
        <w:t>3</w:t>
      </w:r>
      <w:r>
        <w:rPr>
          <w:rFonts w:hint="eastAsia"/>
          <w:color w:val="0000FF"/>
          <w:shd w:val="clear" w:color="auto" w:fill="FFFFFF"/>
        </w:rPr>
        <w:t>，</w:t>
      </w:r>
      <w:r>
        <w:rPr>
          <w:rStyle w:val="ac"/>
          <w:rFonts w:ascii="微软雅黑" w:eastAsia="微软雅黑" w:hAnsi="微软雅黑" w:hint="eastAsia"/>
          <w:color w:val="FF0000"/>
          <w:sz w:val="20"/>
          <w:szCs w:val="20"/>
          <w:shd w:val="clear" w:color="auto" w:fill="FFFFFF"/>
        </w:rPr>
        <w:t>P2＇</w:t>
      </w:r>
      <w:r>
        <w:rPr>
          <w:rFonts w:hint="eastAsia"/>
          <w:shd w:val="clear" w:color="auto" w:fill="FFFFFF"/>
        </w:rPr>
        <w:t>的</w:t>
      </w:r>
      <w:r>
        <w:rPr>
          <w:rFonts w:hint="eastAsia"/>
          <w:shd w:val="clear" w:color="auto" w:fill="FFFFFF"/>
        </w:rPr>
        <w:t>epoch</w:t>
      </w:r>
      <w:r>
        <w:rPr>
          <w:rFonts w:hint="eastAsia"/>
          <w:shd w:val="clear" w:color="auto" w:fill="FFFFFF"/>
        </w:rPr>
        <w:t>位高于</w:t>
      </w:r>
      <w:r>
        <w:rPr>
          <w:rFonts w:hint="eastAsia"/>
          <w:shd w:val="clear" w:color="auto" w:fill="FFFFFF"/>
        </w:rPr>
        <w:t>P2</w:t>
      </w:r>
      <w:r>
        <w:rPr>
          <w:rFonts w:hint="eastAsia"/>
          <w:shd w:val="clear" w:color="auto" w:fill="FFFFFF"/>
        </w:rPr>
        <w:t>和</w:t>
      </w:r>
      <w:r>
        <w:rPr>
          <w:rFonts w:hint="eastAsia"/>
          <w:shd w:val="clear" w:color="auto" w:fill="FFFFFF"/>
        </w:rPr>
        <w:t>P3</w:t>
      </w:r>
      <w:r>
        <w:rPr>
          <w:rFonts w:hint="eastAsia"/>
          <w:shd w:val="clear" w:color="auto" w:fill="FFFFFF"/>
        </w:rPr>
        <w:t>。所以此时</w:t>
      </w:r>
      <w:r>
        <w:rPr>
          <w:rFonts w:hint="eastAsia"/>
          <w:shd w:val="clear" w:color="auto" w:fill="FFFFFF"/>
        </w:rPr>
        <w:t>Leader-Server1</w:t>
      </w:r>
      <w:r>
        <w:rPr>
          <w:rFonts w:hint="eastAsia"/>
          <w:shd w:val="clear" w:color="auto" w:fill="FFFFFF"/>
        </w:rPr>
        <w:t>的</w:t>
      </w:r>
      <w:r>
        <w:rPr>
          <w:rFonts w:hint="eastAsia"/>
          <w:shd w:val="clear" w:color="auto" w:fill="FFFFFF"/>
        </w:rPr>
        <w:t>P2</w:t>
      </w:r>
      <w:r>
        <w:rPr>
          <w:rFonts w:hint="eastAsia"/>
          <w:shd w:val="clear" w:color="auto" w:fill="FFFFFF"/>
        </w:rPr>
        <w:t>和</w:t>
      </w:r>
      <w:r>
        <w:rPr>
          <w:rFonts w:hint="eastAsia"/>
          <w:shd w:val="clear" w:color="auto" w:fill="FFFFFF"/>
        </w:rPr>
        <w:t>P3</w:t>
      </w:r>
      <w:r>
        <w:rPr>
          <w:rFonts w:hint="eastAsia"/>
          <w:shd w:val="clear" w:color="auto" w:fill="FFFFFF"/>
        </w:rPr>
        <w:t>都会被拒绝</w:t>
      </w:r>
      <w:r>
        <w:rPr>
          <w:rFonts w:hint="eastAsia"/>
          <w:shd w:val="clear" w:color="auto" w:fill="FFFFFF"/>
        </w:rPr>
        <w:t>,</w:t>
      </w:r>
      <w:r>
        <w:rPr>
          <w:rFonts w:hint="eastAsia"/>
          <w:shd w:val="clear" w:color="auto" w:fill="FFFFFF"/>
        </w:rPr>
        <w:t>那么我们</w:t>
      </w:r>
      <w:r>
        <w:rPr>
          <w:rFonts w:hint="eastAsia"/>
          <w:shd w:val="clear" w:color="auto" w:fill="FFFFFF"/>
        </w:rPr>
        <w:t>Zab</w:t>
      </w:r>
      <w:r>
        <w:rPr>
          <w:rFonts w:hint="eastAsia"/>
          <w:shd w:val="clear" w:color="auto" w:fill="FFFFFF"/>
        </w:rPr>
        <w:t>的第二条保证也就实现了。如图</w:t>
      </w:r>
      <w:r>
        <w:rPr>
          <w:rFonts w:hint="eastAsia"/>
          <w:shd w:val="clear" w:color="auto" w:fill="FFFFFF"/>
        </w:rPr>
        <w:t>3.12</w:t>
      </w:r>
      <w:r>
        <w:rPr>
          <w:rFonts w:hint="eastAsia"/>
          <w:shd w:val="clear" w:color="auto" w:fill="FFFFFF"/>
        </w:rPr>
        <w:t>所示。</w:t>
      </w:r>
    </w:p>
    <w:p w:rsidR="001A7847" w:rsidRDefault="007D395D">
      <w:r>
        <w:rPr>
          <w:noProof/>
        </w:rPr>
        <w:drawing>
          <wp:inline distT="0" distB="0" distL="0" distR="0">
            <wp:extent cx="5274310" cy="328485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18"/>
                    <a:stretch>
                      <a:fillRect/>
                    </a:stretch>
                  </pic:blipFill>
                  <pic:spPr>
                    <a:xfrm>
                      <a:off x="0" y="0"/>
                      <a:ext cx="5274310" cy="3285456"/>
                    </a:xfrm>
                    <a:prstGeom prst="rect">
                      <a:avLst/>
                    </a:prstGeom>
                  </pic:spPr>
                </pic:pic>
              </a:graphicData>
            </a:graphic>
          </wp:inline>
        </w:drawing>
      </w:r>
    </w:p>
    <w:p w:rsidR="001A7847" w:rsidRDefault="007D395D">
      <w:pPr>
        <w:pStyle w:val="3"/>
      </w:pPr>
      <w:r>
        <w:rPr>
          <w:rFonts w:hint="eastAsia"/>
        </w:rPr>
        <w:lastRenderedPageBreak/>
        <w:t xml:space="preserve">4. Zookeeper </w:t>
      </w:r>
      <w:r>
        <w:rPr>
          <w:rFonts w:hint="eastAsia"/>
        </w:rPr>
        <w:t>高级</w:t>
      </w:r>
    </w:p>
    <w:p w:rsidR="001A7847" w:rsidRDefault="007D395D">
      <w:r>
        <w:t>https://www.cnblogs.com/leesf456/default.html?page=3</w:t>
      </w:r>
    </w:p>
    <w:p w:rsidR="001A7847" w:rsidRDefault="003C5B7A">
      <w:pPr>
        <w:pStyle w:val="3"/>
        <w:rPr>
          <w:sz w:val="28"/>
          <w:szCs w:val="28"/>
        </w:rPr>
      </w:pPr>
      <w:hyperlink r:id="rId619" w:history="1">
        <w:r w:rsidR="007D395D">
          <w:rPr>
            <w:rStyle w:val="af"/>
            <w:rFonts w:ascii="Verdana" w:hAnsi="Verdana"/>
            <w:b w:val="0"/>
            <w:bCs w:val="0"/>
            <w:color w:val="333333"/>
            <w:sz w:val="28"/>
            <w:szCs w:val="28"/>
            <w:u w:val="none"/>
          </w:rPr>
          <w:t>Zookeeper</w:t>
        </w:r>
        <w:r w:rsidR="007D395D">
          <w:rPr>
            <w:rStyle w:val="af"/>
            <w:rFonts w:ascii="Verdana" w:hAnsi="Verdana"/>
            <w:b w:val="0"/>
            <w:bCs w:val="0"/>
            <w:color w:val="333333"/>
            <w:sz w:val="28"/>
            <w:szCs w:val="28"/>
            <w:u w:val="none"/>
          </w:rPr>
          <w:t>的</w:t>
        </w:r>
        <w:r w:rsidR="007D395D">
          <w:rPr>
            <w:rStyle w:val="af"/>
            <w:rFonts w:ascii="Verdana" w:hAnsi="Verdana"/>
            <w:b w:val="0"/>
            <w:bCs w:val="0"/>
            <w:color w:val="333333"/>
            <w:sz w:val="28"/>
            <w:szCs w:val="28"/>
            <w:u w:val="none"/>
          </w:rPr>
          <w:t>Leader</w:t>
        </w:r>
        <w:r w:rsidR="007D395D">
          <w:rPr>
            <w:rStyle w:val="af"/>
            <w:rFonts w:ascii="Verdana" w:hAnsi="Verdana"/>
            <w:b w:val="0"/>
            <w:bCs w:val="0"/>
            <w:color w:val="333333"/>
            <w:sz w:val="28"/>
            <w:szCs w:val="28"/>
            <w:u w:val="none"/>
          </w:rPr>
          <w:t>选举</w:t>
        </w:r>
      </w:hyperlink>
    </w:p>
    <w:p w:rsidR="001A7847" w:rsidRDefault="007D395D">
      <w:pPr>
        <w:pStyle w:val="4"/>
        <w:numPr>
          <w:ilvl w:val="0"/>
          <w:numId w:val="65"/>
        </w:numPr>
      </w:pPr>
      <w:r>
        <w:rPr>
          <w:rFonts w:hint="eastAsia"/>
        </w:rPr>
        <w:t>选举概述</w:t>
      </w:r>
    </w:p>
    <w:p w:rsidR="001A7847" w:rsidRDefault="007D395D">
      <w:pPr>
        <w:pStyle w:val="af2"/>
        <w:widowControl/>
        <w:shd w:val="clear" w:color="auto" w:fill="FFFFFF"/>
        <w:spacing w:before="150" w:after="150"/>
        <w:ind w:firstLineChars="0" w:firstLine="0"/>
        <w:jc w:val="left"/>
        <w:rPr>
          <w:rFonts w:ascii="Verdana" w:eastAsia="宋体" w:hAnsi="Verdana" w:cs="宋体"/>
          <w:color w:val="333333"/>
          <w:kern w:val="0"/>
          <w:szCs w:val="21"/>
        </w:rPr>
      </w:pPr>
      <w:r>
        <w:rPr>
          <w:rFonts w:ascii="Verdana" w:eastAsia="宋体" w:hAnsi="Verdana" w:cs="宋体"/>
          <w:color w:val="333333"/>
          <w:kern w:val="0"/>
          <w:szCs w:val="21"/>
        </w:rPr>
        <w:t>Leader</w:t>
      </w:r>
      <w:r>
        <w:rPr>
          <w:rFonts w:ascii="Verdana" w:eastAsia="宋体" w:hAnsi="Verdana" w:cs="宋体"/>
          <w:color w:val="333333"/>
          <w:kern w:val="0"/>
          <w:szCs w:val="21"/>
        </w:rPr>
        <w:t>选举是保证分布式数据一致性的关键所在。当</w:t>
      </w:r>
      <w:r>
        <w:rPr>
          <w:rFonts w:ascii="Verdana" w:eastAsia="宋体" w:hAnsi="Verdana" w:cs="宋体"/>
          <w:color w:val="333333"/>
          <w:kern w:val="0"/>
          <w:szCs w:val="21"/>
        </w:rPr>
        <w:t>Zookeeper</w:t>
      </w:r>
      <w:r>
        <w:rPr>
          <w:rFonts w:ascii="Verdana" w:eastAsia="宋体" w:hAnsi="Verdana" w:cs="宋体"/>
          <w:color w:val="333333"/>
          <w:kern w:val="0"/>
          <w:szCs w:val="21"/>
        </w:rPr>
        <w:t>集群中的一台服务器出现以下两种情况之一时，需要进入</w:t>
      </w:r>
      <w:r>
        <w:rPr>
          <w:rFonts w:ascii="Verdana" w:eastAsia="宋体" w:hAnsi="Verdana" w:cs="宋体"/>
          <w:color w:val="333333"/>
          <w:kern w:val="0"/>
          <w:szCs w:val="21"/>
        </w:rPr>
        <w:t>Leader</w:t>
      </w:r>
      <w:r>
        <w:rPr>
          <w:rFonts w:ascii="Verdana" w:eastAsia="宋体" w:hAnsi="Verdana" w:cs="宋体"/>
          <w:color w:val="333333"/>
          <w:kern w:val="0"/>
          <w:szCs w:val="21"/>
        </w:rPr>
        <w:t>选举。</w:t>
      </w:r>
    </w:p>
    <w:p w:rsidR="001A7847" w:rsidRDefault="007D395D">
      <w:pPr>
        <w:pStyle w:val="af2"/>
        <w:widowControl/>
        <w:shd w:val="clear" w:color="auto" w:fill="FFFFFF"/>
        <w:spacing w:before="150" w:after="150"/>
        <w:ind w:firstLineChars="0" w:firstLine="0"/>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 xml:space="preserve">(1) </w:t>
      </w:r>
      <w:r>
        <w:rPr>
          <w:rFonts w:ascii="Verdana" w:eastAsia="宋体" w:hAnsi="Verdana" w:cs="宋体"/>
          <w:color w:val="333333"/>
          <w:kern w:val="0"/>
          <w:szCs w:val="21"/>
        </w:rPr>
        <w:t>服务器初始化启动。</w:t>
      </w:r>
    </w:p>
    <w:p w:rsidR="001A7847" w:rsidRDefault="007D395D">
      <w:pPr>
        <w:pStyle w:val="af2"/>
        <w:widowControl/>
        <w:shd w:val="clear" w:color="auto" w:fill="FFFFFF"/>
        <w:spacing w:before="150" w:after="150"/>
        <w:ind w:firstLineChars="0"/>
        <w:jc w:val="left"/>
        <w:rPr>
          <w:rFonts w:ascii="Verdana" w:eastAsia="宋体" w:hAnsi="Verdana" w:cs="宋体"/>
          <w:color w:val="333333"/>
          <w:kern w:val="0"/>
          <w:szCs w:val="21"/>
        </w:rPr>
      </w:pPr>
      <w:r>
        <w:rPr>
          <w:rFonts w:ascii="Verdana" w:eastAsia="宋体" w:hAnsi="Verdana" w:cs="宋体"/>
          <w:color w:val="333333"/>
          <w:kern w:val="0"/>
          <w:szCs w:val="21"/>
        </w:rPr>
        <w:t xml:space="preserve">(2) </w:t>
      </w:r>
      <w:r>
        <w:rPr>
          <w:rFonts w:ascii="Verdana" w:eastAsia="宋体" w:hAnsi="Verdana" w:cs="宋体"/>
          <w:color w:val="333333"/>
          <w:kern w:val="0"/>
          <w:szCs w:val="21"/>
        </w:rPr>
        <w:t>服务器运行期间无法和</w:t>
      </w:r>
      <w:r>
        <w:rPr>
          <w:rFonts w:ascii="Verdana" w:eastAsia="宋体" w:hAnsi="Verdana" w:cs="宋体"/>
          <w:color w:val="333333"/>
          <w:kern w:val="0"/>
          <w:szCs w:val="21"/>
        </w:rPr>
        <w:t>Leader</w:t>
      </w:r>
      <w:r>
        <w:rPr>
          <w:rFonts w:ascii="Verdana" w:eastAsia="宋体" w:hAnsi="Verdana" w:cs="宋体"/>
          <w:color w:val="333333"/>
          <w:kern w:val="0"/>
          <w:szCs w:val="21"/>
        </w:rPr>
        <w:t>保持连接。</w:t>
      </w:r>
    </w:p>
    <w:p w:rsidR="001A7847" w:rsidRDefault="007D395D">
      <w:pPr>
        <w:widowControl/>
        <w:shd w:val="clear" w:color="auto" w:fill="FFFFFF"/>
        <w:spacing w:before="150" w:after="150"/>
        <w:jc w:val="left"/>
        <w:rPr>
          <w:rFonts w:ascii="Verdana" w:hAnsi="Verdana"/>
          <w:color w:val="333333"/>
          <w:szCs w:val="21"/>
          <w:shd w:val="clear" w:color="auto" w:fill="FFFFFF"/>
        </w:rPr>
      </w:pPr>
      <w:r>
        <w:rPr>
          <w:rFonts w:ascii="Verdana" w:hAnsi="Verdana" w:hint="eastAsia"/>
          <w:color w:val="333333"/>
          <w:szCs w:val="21"/>
          <w:shd w:val="clear" w:color="auto" w:fill="FFFFFF"/>
        </w:rPr>
        <w:t>选举共分两种选择，分别是以下两种</w:t>
      </w:r>
    </w:p>
    <w:p w:rsidR="001A7847" w:rsidRDefault="007D395D">
      <w:pPr>
        <w:pStyle w:val="af2"/>
        <w:widowControl/>
        <w:numPr>
          <w:ilvl w:val="0"/>
          <w:numId w:val="66"/>
        </w:numPr>
        <w:shd w:val="clear" w:color="auto" w:fill="FFFFFF"/>
        <w:spacing w:before="150" w:after="150"/>
        <w:ind w:firstLineChars="0"/>
        <w:jc w:val="left"/>
        <w:rPr>
          <w:rFonts w:ascii="Verdana" w:hAnsi="Verdana"/>
          <w:color w:val="0000FF"/>
          <w:szCs w:val="21"/>
          <w:shd w:val="clear" w:color="auto" w:fill="FFFFFF"/>
        </w:rPr>
      </w:pPr>
      <w:r>
        <w:rPr>
          <w:rFonts w:ascii="Verdana" w:hAnsi="Verdana"/>
          <w:color w:val="0000FF"/>
          <w:szCs w:val="21"/>
          <w:shd w:val="clear" w:color="auto" w:fill="FFFFFF"/>
        </w:rPr>
        <w:t>服务器启动时期的</w:t>
      </w:r>
      <w:r>
        <w:rPr>
          <w:rFonts w:ascii="Verdana" w:hAnsi="Verdana"/>
          <w:color w:val="0000FF"/>
          <w:szCs w:val="21"/>
          <w:shd w:val="clear" w:color="auto" w:fill="FFFFFF"/>
        </w:rPr>
        <w:t>Leader</w:t>
      </w:r>
      <w:r>
        <w:rPr>
          <w:rFonts w:ascii="Verdana" w:hAnsi="Verdana"/>
          <w:color w:val="0000FF"/>
          <w:szCs w:val="21"/>
          <w:shd w:val="clear" w:color="auto" w:fill="FFFFFF"/>
        </w:rPr>
        <w:t>选举</w:t>
      </w:r>
    </w:p>
    <w:p w:rsidR="001A7847" w:rsidRDefault="007D395D">
      <w:pPr>
        <w:pStyle w:val="af2"/>
        <w:widowControl/>
        <w:numPr>
          <w:ilvl w:val="0"/>
          <w:numId w:val="66"/>
        </w:numPr>
        <w:shd w:val="clear" w:color="auto" w:fill="FFFFFF"/>
        <w:spacing w:before="150" w:after="150"/>
        <w:ind w:firstLineChars="0"/>
        <w:jc w:val="left"/>
        <w:rPr>
          <w:rFonts w:ascii="Verdana" w:eastAsia="宋体" w:hAnsi="Verdana" w:cs="宋体"/>
          <w:color w:val="333333"/>
          <w:kern w:val="0"/>
          <w:szCs w:val="21"/>
        </w:rPr>
      </w:pPr>
      <w:r>
        <w:rPr>
          <w:rFonts w:ascii="Verdana" w:hAnsi="Verdana"/>
          <w:color w:val="0000FF"/>
          <w:szCs w:val="21"/>
          <w:shd w:val="clear" w:color="auto" w:fill="FFFFFF"/>
        </w:rPr>
        <w:t>服务器运行时期的</w:t>
      </w:r>
      <w:r>
        <w:rPr>
          <w:rFonts w:ascii="Verdana" w:hAnsi="Verdana"/>
          <w:color w:val="0000FF"/>
          <w:szCs w:val="21"/>
          <w:shd w:val="clear" w:color="auto" w:fill="FFFFFF"/>
        </w:rPr>
        <w:t>Leader</w:t>
      </w:r>
      <w:r>
        <w:rPr>
          <w:rFonts w:ascii="Verdana" w:hAnsi="Verdana"/>
          <w:color w:val="0000FF"/>
          <w:szCs w:val="21"/>
          <w:shd w:val="clear" w:color="auto" w:fill="FFFFFF"/>
        </w:rPr>
        <w:t>选举</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hint="eastAsia"/>
          <w:color w:val="333333"/>
          <w:kern w:val="0"/>
          <w:szCs w:val="21"/>
        </w:rPr>
        <w:t>下面来分别进行分析</w:t>
      </w:r>
    </w:p>
    <w:p w:rsidR="001A7847" w:rsidRDefault="007D395D">
      <w:pPr>
        <w:pStyle w:val="4"/>
        <w:rPr>
          <w:shd w:val="clear" w:color="auto" w:fill="FFFFFF"/>
        </w:rPr>
      </w:pPr>
      <w:r>
        <w:rPr>
          <w:rFonts w:hint="eastAsia"/>
        </w:rPr>
        <w:t>2.</w:t>
      </w:r>
      <w:r>
        <w:rPr>
          <w:shd w:val="clear" w:color="auto" w:fill="FFFFFF"/>
        </w:rPr>
        <w:t xml:space="preserve"> </w:t>
      </w:r>
      <w:r>
        <w:rPr>
          <w:shd w:val="clear" w:color="auto" w:fill="FFFFFF"/>
        </w:rPr>
        <w:t>服务器启动时期的</w:t>
      </w:r>
      <w:r>
        <w:rPr>
          <w:shd w:val="clear" w:color="auto" w:fill="FFFFFF"/>
        </w:rPr>
        <w:t>Leader</w:t>
      </w:r>
      <w:r>
        <w:rPr>
          <w:shd w:val="clear" w:color="auto" w:fill="FFFFFF"/>
        </w:rPr>
        <w:t>选举</w:t>
      </w:r>
    </w:p>
    <w:p w:rsidR="001A7847" w:rsidRDefault="007D395D">
      <w:pPr>
        <w:rPr>
          <w:rFonts w:ascii="Verdana" w:hAnsi="Verdana"/>
          <w:color w:val="333333"/>
          <w:szCs w:val="21"/>
          <w:shd w:val="clear" w:color="auto" w:fill="FFFFFF"/>
        </w:rPr>
      </w:pPr>
      <w:r>
        <w:rPr>
          <w:rFonts w:ascii="Verdana" w:hAnsi="Verdana"/>
          <w:color w:val="333333"/>
          <w:szCs w:val="21"/>
          <w:shd w:val="clear" w:color="auto" w:fill="FFFFFF"/>
        </w:rPr>
        <w:t>若进行</w:t>
      </w:r>
      <w:r>
        <w:rPr>
          <w:rFonts w:ascii="Verdana" w:hAnsi="Verdana"/>
          <w:color w:val="333333"/>
          <w:szCs w:val="21"/>
          <w:shd w:val="clear" w:color="auto" w:fill="FFFFFF"/>
        </w:rPr>
        <w:t>Leader</w:t>
      </w:r>
      <w:r>
        <w:rPr>
          <w:rFonts w:ascii="Verdana" w:hAnsi="Verdana"/>
          <w:color w:val="333333"/>
          <w:szCs w:val="21"/>
          <w:shd w:val="clear" w:color="auto" w:fill="FFFFFF"/>
        </w:rPr>
        <w:t>选举，则至少需要两台机器，这里选取</w:t>
      </w:r>
      <w:r>
        <w:rPr>
          <w:rFonts w:ascii="Verdana" w:hAnsi="Verdana"/>
          <w:color w:val="333333"/>
          <w:szCs w:val="21"/>
          <w:shd w:val="clear" w:color="auto" w:fill="FFFFFF"/>
        </w:rPr>
        <w:t>3</w:t>
      </w:r>
      <w:r>
        <w:rPr>
          <w:rFonts w:ascii="Verdana" w:hAnsi="Verdana"/>
          <w:color w:val="333333"/>
          <w:szCs w:val="21"/>
          <w:shd w:val="clear" w:color="auto" w:fill="FFFFFF"/>
        </w:rPr>
        <w:t>台机器组成的服务器集群为例。在集群初始化阶段，当有一台服务器</w:t>
      </w:r>
      <w:r>
        <w:rPr>
          <w:rFonts w:ascii="Verdana" w:hAnsi="Verdana"/>
          <w:color w:val="333333"/>
          <w:szCs w:val="21"/>
          <w:shd w:val="clear" w:color="auto" w:fill="FFFFFF"/>
        </w:rPr>
        <w:t>Server1</w:t>
      </w:r>
      <w:r>
        <w:rPr>
          <w:rFonts w:ascii="Verdana" w:hAnsi="Verdana"/>
          <w:color w:val="333333"/>
          <w:szCs w:val="21"/>
          <w:shd w:val="clear" w:color="auto" w:fill="FFFFFF"/>
        </w:rPr>
        <w:t>启动时，其单独无法进行和完成</w:t>
      </w:r>
      <w:r>
        <w:rPr>
          <w:rFonts w:ascii="Verdana" w:hAnsi="Verdana"/>
          <w:color w:val="333333"/>
          <w:szCs w:val="21"/>
          <w:shd w:val="clear" w:color="auto" w:fill="FFFFFF"/>
        </w:rPr>
        <w:t>Leader</w:t>
      </w:r>
      <w:r>
        <w:rPr>
          <w:rFonts w:ascii="Verdana" w:hAnsi="Verdana"/>
          <w:color w:val="333333"/>
          <w:szCs w:val="21"/>
          <w:shd w:val="clear" w:color="auto" w:fill="FFFFFF"/>
        </w:rPr>
        <w:t>选举，当第二台服务器</w:t>
      </w:r>
      <w:r>
        <w:rPr>
          <w:rFonts w:ascii="Verdana" w:hAnsi="Verdana"/>
          <w:color w:val="333333"/>
          <w:szCs w:val="21"/>
          <w:shd w:val="clear" w:color="auto" w:fill="FFFFFF"/>
        </w:rPr>
        <w:t>Server2</w:t>
      </w:r>
      <w:r>
        <w:rPr>
          <w:rFonts w:ascii="Verdana" w:hAnsi="Verdana"/>
          <w:color w:val="333333"/>
          <w:szCs w:val="21"/>
          <w:shd w:val="clear" w:color="auto" w:fill="FFFFFF"/>
        </w:rPr>
        <w:t>启动时，此时两台机器可以相互通信，每台机器都试图找到</w:t>
      </w:r>
      <w:r>
        <w:rPr>
          <w:rFonts w:ascii="Verdana" w:hAnsi="Verdana"/>
          <w:color w:val="333333"/>
          <w:szCs w:val="21"/>
          <w:shd w:val="clear" w:color="auto" w:fill="FFFFFF"/>
        </w:rPr>
        <w:t>Leader</w:t>
      </w:r>
      <w:r>
        <w:rPr>
          <w:rFonts w:ascii="Verdana" w:hAnsi="Verdana"/>
          <w:color w:val="333333"/>
          <w:szCs w:val="21"/>
          <w:shd w:val="clear" w:color="auto" w:fill="FFFFFF"/>
        </w:rPr>
        <w:t>，于是进入</w:t>
      </w:r>
      <w:r>
        <w:rPr>
          <w:rFonts w:ascii="Verdana" w:hAnsi="Verdana"/>
          <w:color w:val="333333"/>
          <w:szCs w:val="21"/>
          <w:shd w:val="clear" w:color="auto" w:fill="FFFFFF"/>
        </w:rPr>
        <w:t>Leader</w:t>
      </w:r>
      <w:r>
        <w:rPr>
          <w:rFonts w:ascii="Verdana" w:hAnsi="Verdana"/>
          <w:color w:val="333333"/>
          <w:szCs w:val="21"/>
          <w:shd w:val="clear" w:color="auto" w:fill="FFFFFF"/>
        </w:rPr>
        <w:t>选举过程。选举过程如下</w:t>
      </w:r>
    </w:p>
    <w:p w:rsidR="001A7847" w:rsidRDefault="001A7847">
      <w:pPr>
        <w:rPr>
          <w:rFonts w:ascii="Verdana" w:hAnsi="Verdana"/>
          <w:color w:val="333333"/>
          <w:szCs w:val="21"/>
          <w:shd w:val="clear" w:color="auto" w:fill="FFFFFF"/>
        </w:rPr>
      </w:pPr>
    </w:p>
    <w:p w:rsidR="001A7847" w:rsidRDefault="007D395D">
      <w:pPr>
        <w:rPr>
          <w:rFonts w:ascii="Verdana" w:hAnsi="Verdana"/>
          <w:color w:val="333333"/>
          <w:szCs w:val="21"/>
          <w:shd w:val="clear" w:color="auto" w:fill="FFFFFF"/>
        </w:rPr>
      </w:pPr>
      <w:r>
        <w:rPr>
          <w:rStyle w:val="ac"/>
          <w:rFonts w:ascii="Verdana" w:hAnsi="Verdana"/>
          <w:color w:val="333333"/>
          <w:szCs w:val="21"/>
          <w:shd w:val="clear" w:color="auto" w:fill="FFFFFF"/>
        </w:rPr>
        <w:t xml:space="preserve">(1) </w:t>
      </w:r>
      <w:r>
        <w:rPr>
          <w:rStyle w:val="ac"/>
          <w:rFonts w:ascii="Verdana" w:hAnsi="Verdana"/>
          <w:color w:val="333333"/>
          <w:szCs w:val="21"/>
          <w:shd w:val="clear" w:color="auto" w:fill="FFFFFF"/>
        </w:rPr>
        <w:t>每个</w:t>
      </w:r>
      <w:r>
        <w:rPr>
          <w:rStyle w:val="ac"/>
          <w:rFonts w:ascii="Verdana" w:hAnsi="Verdana"/>
          <w:color w:val="333333"/>
          <w:szCs w:val="21"/>
          <w:shd w:val="clear" w:color="auto" w:fill="FFFFFF"/>
        </w:rPr>
        <w:t>Server</w:t>
      </w:r>
      <w:r>
        <w:rPr>
          <w:rStyle w:val="ac"/>
          <w:rFonts w:ascii="Verdana" w:hAnsi="Verdana"/>
          <w:color w:val="333333"/>
          <w:szCs w:val="21"/>
          <w:shd w:val="clear" w:color="auto" w:fill="FFFFFF"/>
        </w:rPr>
        <w:t>发出一个投票</w:t>
      </w:r>
      <w:r>
        <w:rPr>
          <w:rFonts w:ascii="Verdana" w:hAnsi="Verdana"/>
          <w:color w:val="333333"/>
          <w:szCs w:val="21"/>
          <w:shd w:val="clear" w:color="auto" w:fill="FFFFFF"/>
        </w:rPr>
        <w:t>。由于是初始情况，</w:t>
      </w:r>
      <w:r>
        <w:rPr>
          <w:rFonts w:ascii="Verdana" w:hAnsi="Verdana"/>
          <w:color w:val="333333"/>
          <w:szCs w:val="21"/>
          <w:shd w:val="clear" w:color="auto" w:fill="FFFFFF"/>
        </w:rPr>
        <w:t>Server1</w:t>
      </w:r>
      <w:r>
        <w:rPr>
          <w:rFonts w:ascii="Verdana" w:hAnsi="Verdana"/>
          <w:color w:val="333333"/>
          <w:szCs w:val="21"/>
          <w:shd w:val="clear" w:color="auto" w:fill="FFFFFF"/>
        </w:rPr>
        <w:t>和</w:t>
      </w:r>
      <w:r>
        <w:rPr>
          <w:rFonts w:ascii="Verdana" w:hAnsi="Verdana"/>
          <w:color w:val="333333"/>
          <w:szCs w:val="21"/>
          <w:shd w:val="clear" w:color="auto" w:fill="FFFFFF"/>
        </w:rPr>
        <w:t>Server2</w:t>
      </w:r>
      <w:r>
        <w:rPr>
          <w:rFonts w:ascii="Verdana" w:hAnsi="Verdana"/>
          <w:color w:val="333333"/>
          <w:szCs w:val="21"/>
          <w:shd w:val="clear" w:color="auto" w:fill="FFFFFF"/>
        </w:rPr>
        <w:t>都会将自己作为</w:t>
      </w:r>
      <w:r>
        <w:rPr>
          <w:rFonts w:ascii="Verdana" w:hAnsi="Verdana"/>
          <w:color w:val="333333"/>
          <w:szCs w:val="21"/>
          <w:shd w:val="clear" w:color="auto" w:fill="FFFFFF"/>
        </w:rPr>
        <w:t>Leader</w:t>
      </w:r>
      <w:r>
        <w:rPr>
          <w:rFonts w:ascii="Verdana" w:hAnsi="Verdana"/>
          <w:color w:val="333333"/>
          <w:szCs w:val="21"/>
          <w:shd w:val="clear" w:color="auto" w:fill="FFFFFF"/>
        </w:rPr>
        <w:t>服务器来进行投票，每次投票会包含所推举的服务器的</w:t>
      </w:r>
      <w:r>
        <w:rPr>
          <w:rFonts w:ascii="Verdana" w:hAnsi="Verdana"/>
          <w:color w:val="333333"/>
          <w:szCs w:val="21"/>
          <w:shd w:val="clear" w:color="auto" w:fill="FFFFFF"/>
        </w:rPr>
        <w:t>myid</w:t>
      </w:r>
      <w:r>
        <w:rPr>
          <w:rFonts w:ascii="Verdana" w:hAnsi="Verdana"/>
          <w:color w:val="333333"/>
          <w:szCs w:val="21"/>
          <w:shd w:val="clear" w:color="auto" w:fill="FFFFFF"/>
        </w:rPr>
        <w:t>和</w:t>
      </w:r>
      <w:r>
        <w:rPr>
          <w:rFonts w:ascii="Verdana" w:hAnsi="Verdana"/>
          <w:color w:val="333333"/>
          <w:szCs w:val="21"/>
          <w:shd w:val="clear" w:color="auto" w:fill="FFFFFF"/>
        </w:rPr>
        <w:t>ZXID</w:t>
      </w:r>
      <w:r>
        <w:rPr>
          <w:rFonts w:ascii="Verdana" w:hAnsi="Verdana"/>
          <w:color w:val="333333"/>
          <w:szCs w:val="21"/>
          <w:shd w:val="clear" w:color="auto" w:fill="FFFFFF"/>
        </w:rPr>
        <w:t>，使用</w:t>
      </w:r>
      <w:r>
        <w:rPr>
          <w:rFonts w:ascii="Verdana" w:hAnsi="Verdana"/>
          <w:color w:val="333333"/>
          <w:szCs w:val="21"/>
          <w:shd w:val="clear" w:color="auto" w:fill="FFFFFF"/>
        </w:rPr>
        <w:t>(myid, ZXID)</w:t>
      </w:r>
      <w:r>
        <w:rPr>
          <w:rFonts w:ascii="Verdana" w:hAnsi="Verdana"/>
          <w:color w:val="333333"/>
          <w:szCs w:val="21"/>
          <w:shd w:val="clear" w:color="auto" w:fill="FFFFFF"/>
        </w:rPr>
        <w:t>来表示，此时</w:t>
      </w:r>
      <w:r>
        <w:rPr>
          <w:rFonts w:ascii="Verdana" w:hAnsi="Verdana"/>
          <w:color w:val="333333"/>
          <w:szCs w:val="21"/>
          <w:shd w:val="clear" w:color="auto" w:fill="FFFFFF"/>
        </w:rPr>
        <w:t>Server1</w:t>
      </w:r>
      <w:r>
        <w:rPr>
          <w:rFonts w:ascii="Verdana" w:hAnsi="Verdana"/>
          <w:color w:val="333333"/>
          <w:szCs w:val="21"/>
          <w:shd w:val="clear" w:color="auto" w:fill="FFFFFF"/>
        </w:rPr>
        <w:t>的投票为</w:t>
      </w:r>
      <w:r>
        <w:rPr>
          <w:rFonts w:ascii="Verdana" w:hAnsi="Verdana"/>
          <w:color w:val="333333"/>
          <w:szCs w:val="21"/>
          <w:shd w:val="clear" w:color="auto" w:fill="FFFFFF"/>
        </w:rPr>
        <w:t>(1, 0)</w:t>
      </w:r>
      <w:r>
        <w:rPr>
          <w:rFonts w:ascii="Verdana" w:hAnsi="Verdana"/>
          <w:color w:val="333333"/>
          <w:szCs w:val="21"/>
          <w:shd w:val="clear" w:color="auto" w:fill="FFFFFF"/>
        </w:rPr>
        <w:t>，</w:t>
      </w:r>
      <w:r>
        <w:rPr>
          <w:rFonts w:ascii="Verdana" w:hAnsi="Verdana"/>
          <w:color w:val="333333"/>
          <w:szCs w:val="21"/>
          <w:shd w:val="clear" w:color="auto" w:fill="FFFFFF"/>
        </w:rPr>
        <w:t>Server2</w:t>
      </w:r>
      <w:r>
        <w:rPr>
          <w:rFonts w:ascii="Verdana" w:hAnsi="Verdana"/>
          <w:color w:val="333333"/>
          <w:szCs w:val="21"/>
          <w:shd w:val="clear" w:color="auto" w:fill="FFFFFF"/>
        </w:rPr>
        <w:t>的投票为</w:t>
      </w:r>
      <w:r>
        <w:rPr>
          <w:rFonts w:ascii="Verdana" w:hAnsi="Verdana"/>
          <w:color w:val="333333"/>
          <w:szCs w:val="21"/>
          <w:shd w:val="clear" w:color="auto" w:fill="FFFFFF"/>
        </w:rPr>
        <w:t>(2, 0)</w:t>
      </w:r>
      <w:r>
        <w:rPr>
          <w:rFonts w:ascii="Verdana" w:hAnsi="Verdana"/>
          <w:color w:val="333333"/>
          <w:szCs w:val="21"/>
          <w:shd w:val="clear" w:color="auto" w:fill="FFFFFF"/>
        </w:rPr>
        <w:t>，然后各自将这个投票发给集群中其他机器。</w:t>
      </w:r>
    </w:p>
    <w:p w:rsidR="001A7847" w:rsidRDefault="007D395D">
      <w:pPr>
        <w:rPr>
          <w:rFonts w:ascii="Verdana" w:hAnsi="Verdana"/>
          <w:color w:val="333333"/>
          <w:szCs w:val="21"/>
          <w:shd w:val="clear" w:color="auto" w:fill="FFFFFF"/>
        </w:rPr>
      </w:pPr>
      <w:r>
        <w:rPr>
          <w:rStyle w:val="ac"/>
          <w:rFonts w:ascii="Verdana" w:hAnsi="Verdana"/>
          <w:color w:val="333333"/>
          <w:szCs w:val="21"/>
          <w:shd w:val="clear" w:color="auto" w:fill="FFFFFF"/>
        </w:rPr>
        <w:t>(2) </w:t>
      </w:r>
      <w:r>
        <w:rPr>
          <w:rStyle w:val="ac"/>
          <w:rFonts w:ascii="Verdana" w:hAnsi="Verdana"/>
          <w:color w:val="333333"/>
          <w:szCs w:val="21"/>
          <w:shd w:val="clear" w:color="auto" w:fill="FFFFFF"/>
        </w:rPr>
        <w:t>接受来自各个服务器的投票</w:t>
      </w:r>
      <w:r>
        <w:rPr>
          <w:rFonts w:ascii="Verdana" w:hAnsi="Verdana"/>
          <w:color w:val="333333"/>
          <w:szCs w:val="21"/>
          <w:shd w:val="clear" w:color="auto" w:fill="FFFFFF"/>
        </w:rPr>
        <w:t>。集群的每个服务器收到投票后，首先判断该投票的有效性，如检查是否是本轮投票、是否来自</w:t>
      </w:r>
      <w:r>
        <w:rPr>
          <w:rFonts w:ascii="Verdana" w:hAnsi="Verdana"/>
          <w:color w:val="333333"/>
          <w:szCs w:val="21"/>
          <w:shd w:val="clear" w:color="auto" w:fill="FFFFFF"/>
        </w:rPr>
        <w:t>LOOKING</w:t>
      </w:r>
      <w:r>
        <w:rPr>
          <w:rFonts w:ascii="Verdana" w:hAnsi="Verdana"/>
          <w:color w:val="333333"/>
          <w:szCs w:val="21"/>
          <w:shd w:val="clear" w:color="auto" w:fill="FFFFFF"/>
        </w:rPr>
        <w:t>状态的服务器</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b/>
          <w:bCs/>
          <w:color w:val="333333"/>
          <w:kern w:val="0"/>
          <w:szCs w:val="21"/>
        </w:rPr>
        <w:t xml:space="preserve">(3) </w:t>
      </w:r>
      <w:r>
        <w:rPr>
          <w:rFonts w:ascii="Verdana" w:eastAsia="宋体" w:hAnsi="Verdana" w:cs="宋体"/>
          <w:b/>
          <w:bCs/>
          <w:color w:val="333333"/>
          <w:kern w:val="0"/>
          <w:szCs w:val="21"/>
        </w:rPr>
        <w:t>处理投票</w:t>
      </w:r>
      <w:r>
        <w:rPr>
          <w:rFonts w:ascii="Verdana" w:eastAsia="宋体" w:hAnsi="Verdana" w:cs="宋体"/>
          <w:color w:val="333333"/>
          <w:kern w:val="0"/>
          <w:szCs w:val="21"/>
        </w:rPr>
        <w:t>。针对每一个投票，服务器都需要将别人的投票和自己的投票进行</w:t>
      </w:r>
      <w:r>
        <w:rPr>
          <w:rFonts w:ascii="Verdana" w:eastAsia="宋体" w:hAnsi="Verdana" w:cs="宋体"/>
          <w:color w:val="333333"/>
          <w:kern w:val="0"/>
          <w:szCs w:val="21"/>
        </w:rPr>
        <w:t>PK</w:t>
      </w:r>
      <w:r>
        <w:rPr>
          <w:rFonts w:ascii="Verdana" w:eastAsia="宋体" w:hAnsi="Verdana" w:cs="宋体"/>
          <w:color w:val="333333"/>
          <w:kern w:val="0"/>
          <w:szCs w:val="21"/>
        </w:rPr>
        <w:t>，</w:t>
      </w:r>
      <w:r>
        <w:rPr>
          <w:rFonts w:ascii="Verdana" w:eastAsia="宋体" w:hAnsi="Verdana" w:cs="宋体"/>
          <w:color w:val="333333"/>
          <w:kern w:val="0"/>
          <w:szCs w:val="21"/>
        </w:rPr>
        <w:t>PK</w:t>
      </w:r>
      <w:r>
        <w:rPr>
          <w:rFonts w:ascii="Verdana" w:eastAsia="宋体" w:hAnsi="Verdana" w:cs="宋体"/>
          <w:color w:val="333333"/>
          <w:kern w:val="0"/>
          <w:szCs w:val="21"/>
        </w:rPr>
        <w:t>规则如下</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b/>
          <w:bCs/>
          <w:color w:val="333333"/>
          <w:kern w:val="0"/>
          <w:szCs w:val="21"/>
        </w:rPr>
        <w:t xml:space="preserve">· </w:t>
      </w:r>
      <w:r>
        <w:rPr>
          <w:rFonts w:ascii="Verdana" w:eastAsia="宋体" w:hAnsi="Verdana" w:cs="宋体"/>
          <w:b/>
          <w:bCs/>
          <w:color w:val="333333"/>
          <w:kern w:val="0"/>
          <w:szCs w:val="21"/>
        </w:rPr>
        <w:t>优先检查</w:t>
      </w:r>
      <w:r>
        <w:rPr>
          <w:rFonts w:ascii="Verdana" w:eastAsia="宋体" w:hAnsi="Verdana" w:cs="宋体"/>
          <w:b/>
          <w:bCs/>
          <w:color w:val="333333"/>
          <w:kern w:val="0"/>
          <w:szCs w:val="21"/>
        </w:rPr>
        <w:t>ZXID</w:t>
      </w:r>
      <w:r>
        <w:rPr>
          <w:rFonts w:ascii="Verdana" w:eastAsia="宋体" w:hAnsi="Verdana" w:cs="宋体"/>
          <w:color w:val="333333"/>
          <w:kern w:val="0"/>
          <w:szCs w:val="21"/>
        </w:rPr>
        <w:t>。</w:t>
      </w:r>
      <w:r>
        <w:rPr>
          <w:rFonts w:ascii="Verdana" w:eastAsia="宋体" w:hAnsi="Verdana" w:cs="宋体"/>
          <w:color w:val="333333"/>
          <w:kern w:val="0"/>
          <w:szCs w:val="21"/>
        </w:rPr>
        <w:t>ZXID</w:t>
      </w:r>
      <w:r>
        <w:rPr>
          <w:rFonts w:ascii="Verdana" w:eastAsia="宋体" w:hAnsi="Verdana" w:cs="宋体"/>
          <w:color w:val="333333"/>
          <w:kern w:val="0"/>
          <w:szCs w:val="21"/>
        </w:rPr>
        <w:t>比较大的服务器优先作为</w:t>
      </w:r>
      <w:r>
        <w:rPr>
          <w:rFonts w:ascii="Verdana" w:eastAsia="宋体" w:hAnsi="Verdana" w:cs="宋体"/>
          <w:color w:val="333333"/>
          <w:kern w:val="0"/>
          <w:szCs w:val="21"/>
        </w:rPr>
        <w:t>Leader</w:t>
      </w:r>
      <w:r>
        <w:rPr>
          <w:rFonts w:ascii="Verdana" w:eastAsia="宋体" w:hAnsi="Verdana" w:cs="宋体"/>
          <w:color w:val="333333"/>
          <w:kern w:val="0"/>
          <w:szCs w:val="21"/>
        </w:rPr>
        <w:t>。</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b/>
          <w:bCs/>
          <w:color w:val="333333"/>
          <w:kern w:val="0"/>
          <w:szCs w:val="21"/>
        </w:rPr>
        <w:t xml:space="preserve">· </w:t>
      </w:r>
      <w:r>
        <w:rPr>
          <w:rFonts w:ascii="Verdana" w:eastAsia="宋体" w:hAnsi="Verdana" w:cs="宋体"/>
          <w:b/>
          <w:bCs/>
          <w:color w:val="333333"/>
          <w:kern w:val="0"/>
          <w:szCs w:val="21"/>
        </w:rPr>
        <w:t>如果</w:t>
      </w:r>
      <w:r>
        <w:rPr>
          <w:rFonts w:ascii="Verdana" w:eastAsia="宋体" w:hAnsi="Verdana" w:cs="宋体"/>
          <w:b/>
          <w:bCs/>
          <w:color w:val="333333"/>
          <w:kern w:val="0"/>
          <w:szCs w:val="21"/>
        </w:rPr>
        <w:t>ZXID</w:t>
      </w:r>
      <w:r>
        <w:rPr>
          <w:rFonts w:ascii="Verdana" w:eastAsia="宋体" w:hAnsi="Verdana" w:cs="宋体"/>
          <w:b/>
          <w:bCs/>
          <w:color w:val="333333"/>
          <w:kern w:val="0"/>
          <w:szCs w:val="21"/>
        </w:rPr>
        <w:t>相同，那么就比较</w:t>
      </w:r>
      <w:r>
        <w:rPr>
          <w:rFonts w:ascii="Verdana" w:eastAsia="宋体" w:hAnsi="Verdana" w:cs="宋体"/>
          <w:b/>
          <w:bCs/>
          <w:color w:val="333333"/>
          <w:kern w:val="0"/>
          <w:szCs w:val="21"/>
        </w:rPr>
        <w:t>myid</w:t>
      </w:r>
      <w:r>
        <w:rPr>
          <w:rFonts w:ascii="Verdana" w:eastAsia="宋体" w:hAnsi="Verdana" w:cs="宋体"/>
          <w:color w:val="333333"/>
          <w:kern w:val="0"/>
          <w:szCs w:val="21"/>
        </w:rPr>
        <w:t>。</w:t>
      </w:r>
      <w:r>
        <w:rPr>
          <w:rFonts w:ascii="Verdana" w:eastAsia="宋体" w:hAnsi="Verdana" w:cs="宋体"/>
          <w:color w:val="333333"/>
          <w:kern w:val="0"/>
          <w:szCs w:val="21"/>
        </w:rPr>
        <w:t>myid</w:t>
      </w:r>
      <w:r>
        <w:rPr>
          <w:rFonts w:ascii="Verdana" w:eastAsia="宋体" w:hAnsi="Verdana" w:cs="宋体"/>
          <w:color w:val="333333"/>
          <w:kern w:val="0"/>
          <w:szCs w:val="21"/>
        </w:rPr>
        <w:t>较大的服务器作为</w:t>
      </w:r>
      <w:r>
        <w:rPr>
          <w:rFonts w:ascii="Verdana" w:eastAsia="宋体" w:hAnsi="Verdana" w:cs="宋体"/>
          <w:color w:val="333333"/>
          <w:kern w:val="0"/>
          <w:szCs w:val="21"/>
        </w:rPr>
        <w:t>Leader</w:t>
      </w:r>
      <w:r>
        <w:rPr>
          <w:rFonts w:ascii="Verdana" w:eastAsia="宋体" w:hAnsi="Verdana" w:cs="宋体"/>
          <w:color w:val="333333"/>
          <w:kern w:val="0"/>
          <w:szCs w:val="21"/>
        </w:rPr>
        <w:t>服务器。</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对于</w:t>
      </w:r>
      <w:r>
        <w:rPr>
          <w:rFonts w:ascii="Verdana" w:eastAsia="宋体" w:hAnsi="Verdana" w:cs="宋体"/>
          <w:color w:val="333333"/>
          <w:kern w:val="0"/>
          <w:szCs w:val="21"/>
        </w:rPr>
        <w:t>Server1</w:t>
      </w:r>
      <w:r>
        <w:rPr>
          <w:rFonts w:ascii="Verdana" w:eastAsia="宋体" w:hAnsi="Verdana" w:cs="宋体"/>
          <w:color w:val="333333"/>
          <w:kern w:val="0"/>
          <w:szCs w:val="21"/>
        </w:rPr>
        <w:t>而言，它的投票是</w:t>
      </w:r>
      <w:r>
        <w:rPr>
          <w:rFonts w:ascii="Verdana" w:eastAsia="宋体" w:hAnsi="Verdana" w:cs="宋体"/>
          <w:color w:val="333333"/>
          <w:kern w:val="0"/>
          <w:szCs w:val="21"/>
        </w:rPr>
        <w:t>(1, 0)</w:t>
      </w:r>
      <w:r>
        <w:rPr>
          <w:rFonts w:ascii="Verdana" w:eastAsia="宋体" w:hAnsi="Verdana" w:cs="宋体"/>
          <w:color w:val="333333"/>
          <w:kern w:val="0"/>
          <w:szCs w:val="21"/>
        </w:rPr>
        <w:t>，接收</w:t>
      </w:r>
      <w:r>
        <w:rPr>
          <w:rFonts w:ascii="Verdana" w:eastAsia="宋体" w:hAnsi="Verdana" w:cs="宋体"/>
          <w:color w:val="333333"/>
          <w:kern w:val="0"/>
          <w:szCs w:val="21"/>
        </w:rPr>
        <w:t>Server2</w:t>
      </w:r>
      <w:r>
        <w:rPr>
          <w:rFonts w:ascii="Verdana" w:eastAsia="宋体" w:hAnsi="Verdana" w:cs="宋体"/>
          <w:color w:val="333333"/>
          <w:kern w:val="0"/>
          <w:szCs w:val="21"/>
        </w:rPr>
        <w:t>的投票为</w:t>
      </w:r>
      <w:r>
        <w:rPr>
          <w:rFonts w:ascii="Verdana" w:eastAsia="宋体" w:hAnsi="Verdana" w:cs="宋体"/>
          <w:color w:val="333333"/>
          <w:kern w:val="0"/>
          <w:szCs w:val="21"/>
        </w:rPr>
        <w:t>(2, 0)</w:t>
      </w:r>
      <w:r>
        <w:rPr>
          <w:rFonts w:ascii="Verdana" w:eastAsia="宋体" w:hAnsi="Verdana" w:cs="宋体"/>
          <w:color w:val="333333"/>
          <w:kern w:val="0"/>
          <w:szCs w:val="21"/>
        </w:rPr>
        <w:t>，首先会比较两者的</w:t>
      </w:r>
      <w:r>
        <w:rPr>
          <w:rFonts w:ascii="Verdana" w:eastAsia="宋体" w:hAnsi="Verdana" w:cs="宋体"/>
          <w:color w:val="333333"/>
          <w:kern w:val="0"/>
          <w:szCs w:val="21"/>
        </w:rPr>
        <w:t>ZXID</w:t>
      </w:r>
      <w:r>
        <w:rPr>
          <w:rFonts w:ascii="Verdana" w:eastAsia="宋体" w:hAnsi="Verdana" w:cs="宋体"/>
          <w:color w:val="333333"/>
          <w:kern w:val="0"/>
          <w:szCs w:val="21"/>
        </w:rPr>
        <w:t>，均为</w:t>
      </w:r>
      <w:r>
        <w:rPr>
          <w:rFonts w:ascii="Verdana" w:eastAsia="宋体" w:hAnsi="Verdana" w:cs="宋体"/>
          <w:color w:val="333333"/>
          <w:kern w:val="0"/>
          <w:szCs w:val="21"/>
        </w:rPr>
        <w:t>0</w:t>
      </w:r>
      <w:r>
        <w:rPr>
          <w:rFonts w:ascii="Verdana" w:eastAsia="宋体" w:hAnsi="Verdana" w:cs="宋体"/>
          <w:color w:val="333333"/>
          <w:kern w:val="0"/>
          <w:szCs w:val="21"/>
        </w:rPr>
        <w:t>，再比较</w:t>
      </w:r>
      <w:r>
        <w:rPr>
          <w:rFonts w:ascii="Verdana" w:eastAsia="宋体" w:hAnsi="Verdana" w:cs="宋体"/>
          <w:color w:val="333333"/>
          <w:kern w:val="0"/>
          <w:szCs w:val="21"/>
        </w:rPr>
        <w:t>myid</w:t>
      </w:r>
      <w:r>
        <w:rPr>
          <w:rFonts w:ascii="Verdana" w:eastAsia="宋体" w:hAnsi="Verdana" w:cs="宋体"/>
          <w:color w:val="333333"/>
          <w:kern w:val="0"/>
          <w:szCs w:val="21"/>
        </w:rPr>
        <w:t>，此时</w:t>
      </w:r>
      <w:r>
        <w:rPr>
          <w:rFonts w:ascii="Verdana" w:eastAsia="宋体" w:hAnsi="Verdana" w:cs="宋体"/>
          <w:color w:val="333333"/>
          <w:kern w:val="0"/>
          <w:szCs w:val="21"/>
        </w:rPr>
        <w:t>Server2</w:t>
      </w:r>
      <w:r>
        <w:rPr>
          <w:rFonts w:ascii="Verdana" w:eastAsia="宋体" w:hAnsi="Verdana" w:cs="宋体"/>
          <w:color w:val="333333"/>
          <w:kern w:val="0"/>
          <w:szCs w:val="21"/>
        </w:rPr>
        <w:t>的</w:t>
      </w:r>
      <w:r>
        <w:rPr>
          <w:rFonts w:ascii="Verdana" w:eastAsia="宋体" w:hAnsi="Verdana" w:cs="宋体"/>
          <w:color w:val="333333"/>
          <w:kern w:val="0"/>
          <w:szCs w:val="21"/>
        </w:rPr>
        <w:t>myid</w:t>
      </w:r>
      <w:r>
        <w:rPr>
          <w:rFonts w:ascii="Verdana" w:eastAsia="宋体" w:hAnsi="Verdana" w:cs="宋体"/>
          <w:color w:val="333333"/>
          <w:kern w:val="0"/>
          <w:szCs w:val="21"/>
        </w:rPr>
        <w:t>最大，于是更新自己的投票为</w:t>
      </w:r>
      <w:r>
        <w:rPr>
          <w:rFonts w:ascii="Verdana" w:eastAsia="宋体" w:hAnsi="Verdana" w:cs="宋体"/>
          <w:color w:val="333333"/>
          <w:kern w:val="0"/>
          <w:szCs w:val="21"/>
        </w:rPr>
        <w:t>(2, 0)</w:t>
      </w:r>
      <w:r>
        <w:rPr>
          <w:rFonts w:ascii="Verdana" w:eastAsia="宋体" w:hAnsi="Verdana" w:cs="宋体"/>
          <w:color w:val="333333"/>
          <w:kern w:val="0"/>
          <w:szCs w:val="21"/>
        </w:rPr>
        <w:t>，然后重新投票，对于</w:t>
      </w:r>
      <w:r>
        <w:rPr>
          <w:rFonts w:ascii="Verdana" w:eastAsia="宋体" w:hAnsi="Verdana" w:cs="宋体"/>
          <w:color w:val="333333"/>
          <w:kern w:val="0"/>
          <w:szCs w:val="21"/>
        </w:rPr>
        <w:t>Server2</w:t>
      </w:r>
      <w:r>
        <w:rPr>
          <w:rFonts w:ascii="Verdana" w:eastAsia="宋体" w:hAnsi="Verdana" w:cs="宋体"/>
          <w:color w:val="333333"/>
          <w:kern w:val="0"/>
          <w:szCs w:val="21"/>
        </w:rPr>
        <w:t>而言，其无须更新自己的投票，只是再次向集群中所有机器发出上一次投票信息即可。</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b/>
          <w:bCs/>
          <w:color w:val="333333"/>
          <w:kern w:val="0"/>
          <w:szCs w:val="21"/>
        </w:rPr>
        <w:lastRenderedPageBreak/>
        <w:t xml:space="preserve">(4) </w:t>
      </w:r>
      <w:r>
        <w:rPr>
          <w:rFonts w:ascii="Verdana" w:eastAsia="宋体" w:hAnsi="Verdana" w:cs="宋体"/>
          <w:b/>
          <w:bCs/>
          <w:color w:val="333333"/>
          <w:kern w:val="0"/>
          <w:szCs w:val="21"/>
        </w:rPr>
        <w:t>统计投票</w:t>
      </w:r>
      <w:r>
        <w:rPr>
          <w:rFonts w:ascii="Verdana" w:eastAsia="宋体" w:hAnsi="Verdana" w:cs="宋体"/>
          <w:color w:val="333333"/>
          <w:kern w:val="0"/>
          <w:szCs w:val="21"/>
        </w:rPr>
        <w:t>。每次投票后，服务器都会统计投票信息，判断是否已经有过半机器接受到相同的投票信息，对于</w:t>
      </w:r>
      <w:r>
        <w:rPr>
          <w:rFonts w:ascii="Verdana" w:eastAsia="宋体" w:hAnsi="Verdana" w:cs="宋体"/>
          <w:color w:val="333333"/>
          <w:kern w:val="0"/>
          <w:szCs w:val="21"/>
        </w:rPr>
        <w:t>Server1</w:t>
      </w:r>
      <w:r>
        <w:rPr>
          <w:rFonts w:ascii="Verdana" w:eastAsia="宋体" w:hAnsi="Verdana" w:cs="宋体"/>
          <w:color w:val="333333"/>
          <w:kern w:val="0"/>
          <w:szCs w:val="21"/>
        </w:rPr>
        <w:t>、</w:t>
      </w:r>
      <w:r>
        <w:rPr>
          <w:rFonts w:ascii="Verdana" w:eastAsia="宋体" w:hAnsi="Verdana" w:cs="宋体"/>
          <w:color w:val="333333"/>
          <w:kern w:val="0"/>
          <w:szCs w:val="21"/>
        </w:rPr>
        <w:t>Server2</w:t>
      </w:r>
      <w:r>
        <w:rPr>
          <w:rFonts w:ascii="Verdana" w:eastAsia="宋体" w:hAnsi="Verdana" w:cs="宋体"/>
          <w:color w:val="333333"/>
          <w:kern w:val="0"/>
          <w:szCs w:val="21"/>
        </w:rPr>
        <w:t>而言，都统计出集群中已经有两台机器接受了</w:t>
      </w:r>
      <w:r>
        <w:rPr>
          <w:rFonts w:ascii="Verdana" w:eastAsia="宋体" w:hAnsi="Verdana" w:cs="宋体"/>
          <w:color w:val="333333"/>
          <w:kern w:val="0"/>
          <w:szCs w:val="21"/>
        </w:rPr>
        <w:t>(2, 0)</w:t>
      </w:r>
      <w:r>
        <w:rPr>
          <w:rFonts w:ascii="Verdana" w:eastAsia="宋体" w:hAnsi="Verdana" w:cs="宋体"/>
          <w:color w:val="333333"/>
          <w:kern w:val="0"/>
          <w:szCs w:val="21"/>
        </w:rPr>
        <w:t>的投票信息，此时便认为已经选出了</w:t>
      </w:r>
      <w:r>
        <w:rPr>
          <w:rFonts w:ascii="Verdana" w:eastAsia="宋体" w:hAnsi="Verdana" w:cs="宋体"/>
          <w:color w:val="333333"/>
          <w:kern w:val="0"/>
          <w:szCs w:val="21"/>
        </w:rPr>
        <w:t>Leader</w:t>
      </w:r>
      <w:r>
        <w:rPr>
          <w:rFonts w:ascii="Verdana" w:eastAsia="宋体" w:hAnsi="Verdana" w:cs="宋体"/>
          <w:color w:val="333333"/>
          <w:kern w:val="0"/>
          <w:szCs w:val="21"/>
        </w:rPr>
        <w:t>。</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b/>
          <w:bCs/>
          <w:color w:val="333333"/>
          <w:kern w:val="0"/>
          <w:szCs w:val="21"/>
        </w:rPr>
        <w:t xml:space="preserve">(5) </w:t>
      </w:r>
      <w:r>
        <w:rPr>
          <w:rFonts w:ascii="Verdana" w:eastAsia="宋体" w:hAnsi="Verdana" w:cs="宋体"/>
          <w:b/>
          <w:bCs/>
          <w:color w:val="333333"/>
          <w:kern w:val="0"/>
          <w:szCs w:val="21"/>
        </w:rPr>
        <w:t>改变服务器状态</w:t>
      </w:r>
      <w:r>
        <w:rPr>
          <w:rFonts w:ascii="Verdana" w:eastAsia="宋体" w:hAnsi="Verdana" w:cs="宋体"/>
          <w:color w:val="333333"/>
          <w:kern w:val="0"/>
          <w:szCs w:val="21"/>
        </w:rPr>
        <w:t>。一旦确定了</w:t>
      </w:r>
      <w:r>
        <w:rPr>
          <w:rFonts w:ascii="Verdana" w:eastAsia="宋体" w:hAnsi="Verdana" w:cs="宋体"/>
          <w:color w:val="333333"/>
          <w:kern w:val="0"/>
          <w:szCs w:val="21"/>
        </w:rPr>
        <w:t>Leader</w:t>
      </w:r>
      <w:r>
        <w:rPr>
          <w:rFonts w:ascii="Verdana" w:eastAsia="宋体" w:hAnsi="Verdana" w:cs="宋体"/>
          <w:color w:val="333333"/>
          <w:kern w:val="0"/>
          <w:szCs w:val="21"/>
        </w:rPr>
        <w:t>，每个服务器就会更新自己的状态，如果是</w:t>
      </w:r>
      <w:r>
        <w:rPr>
          <w:rFonts w:ascii="Verdana" w:eastAsia="宋体" w:hAnsi="Verdana" w:cs="宋体"/>
          <w:color w:val="333333"/>
          <w:kern w:val="0"/>
          <w:szCs w:val="21"/>
        </w:rPr>
        <w:t>Follower</w:t>
      </w:r>
      <w:r>
        <w:rPr>
          <w:rFonts w:ascii="Verdana" w:eastAsia="宋体" w:hAnsi="Verdana" w:cs="宋体"/>
          <w:color w:val="333333"/>
          <w:kern w:val="0"/>
          <w:szCs w:val="21"/>
        </w:rPr>
        <w:t>，那么就变更为</w:t>
      </w:r>
      <w:r>
        <w:rPr>
          <w:rFonts w:ascii="Verdana" w:eastAsia="宋体" w:hAnsi="Verdana" w:cs="宋体"/>
          <w:color w:val="333333"/>
          <w:kern w:val="0"/>
          <w:szCs w:val="21"/>
        </w:rPr>
        <w:t>FOLLOWING</w:t>
      </w:r>
      <w:r>
        <w:rPr>
          <w:rFonts w:ascii="Verdana" w:eastAsia="宋体" w:hAnsi="Verdana" w:cs="宋体"/>
          <w:color w:val="333333"/>
          <w:kern w:val="0"/>
          <w:szCs w:val="21"/>
        </w:rPr>
        <w:t>，如果是</w:t>
      </w:r>
      <w:r>
        <w:rPr>
          <w:rFonts w:ascii="Verdana" w:eastAsia="宋体" w:hAnsi="Verdana" w:cs="宋体"/>
          <w:color w:val="333333"/>
          <w:kern w:val="0"/>
          <w:szCs w:val="21"/>
        </w:rPr>
        <w:t>Leader</w:t>
      </w:r>
      <w:r>
        <w:rPr>
          <w:rFonts w:ascii="Verdana" w:eastAsia="宋体" w:hAnsi="Verdana" w:cs="宋体"/>
          <w:color w:val="333333"/>
          <w:kern w:val="0"/>
          <w:szCs w:val="21"/>
        </w:rPr>
        <w:t>，就变更为</w:t>
      </w:r>
      <w:r>
        <w:rPr>
          <w:rFonts w:ascii="Verdana" w:eastAsia="宋体" w:hAnsi="Verdana" w:cs="宋体"/>
          <w:color w:val="333333"/>
          <w:kern w:val="0"/>
          <w:szCs w:val="21"/>
        </w:rPr>
        <w:t>LEADING</w:t>
      </w:r>
      <w:r>
        <w:rPr>
          <w:rFonts w:ascii="Verdana" w:eastAsia="宋体" w:hAnsi="Verdana" w:cs="宋体"/>
          <w:color w:val="333333"/>
          <w:kern w:val="0"/>
          <w:szCs w:val="21"/>
        </w:rPr>
        <w:t>。</w:t>
      </w:r>
    </w:p>
    <w:p w:rsidR="001A7847" w:rsidRDefault="007D395D">
      <w:pPr>
        <w:pStyle w:val="4"/>
        <w:rPr>
          <w:shd w:val="clear" w:color="auto" w:fill="FFFFFF"/>
        </w:rPr>
      </w:pPr>
      <w:r>
        <w:rPr>
          <w:rFonts w:hint="eastAsia"/>
          <w:shd w:val="clear" w:color="auto" w:fill="FFFFFF"/>
        </w:rPr>
        <w:t>3</w:t>
      </w:r>
      <w:r>
        <w:rPr>
          <w:shd w:val="clear" w:color="auto" w:fill="FFFFFF"/>
        </w:rPr>
        <w:t xml:space="preserve">. </w:t>
      </w:r>
      <w:r>
        <w:rPr>
          <w:shd w:val="clear" w:color="auto" w:fill="FFFFFF"/>
        </w:rPr>
        <w:t>服务器运行时期的</w:t>
      </w:r>
      <w:r>
        <w:rPr>
          <w:shd w:val="clear" w:color="auto" w:fill="FFFFFF"/>
        </w:rPr>
        <w:t>Leader</w:t>
      </w:r>
      <w:r>
        <w:rPr>
          <w:shd w:val="clear" w:color="auto" w:fill="FFFFFF"/>
        </w:rPr>
        <w:t>选举</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在</w:t>
      </w:r>
      <w:r>
        <w:rPr>
          <w:rFonts w:ascii="Verdana" w:eastAsia="宋体" w:hAnsi="Verdana" w:cs="宋体"/>
          <w:color w:val="333333"/>
          <w:kern w:val="0"/>
          <w:szCs w:val="21"/>
        </w:rPr>
        <w:t>Zookeeper</w:t>
      </w:r>
      <w:r>
        <w:rPr>
          <w:rFonts w:ascii="Verdana" w:eastAsia="宋体" w:hAnsi="Verdana" w:cs="宋体"/>
          <w:color w:val="333333"/>
          <w:kern w:val="0"/>
          <w:szCs w:val="21"/>
        </w:rPr>
        <w:t>运行期间，</w:t>
      </w:r>
      <w:r>
        <w:rPr>
          <w:rFonts w:ascii="Verdana" w:eastAsia="宋体" w:hAnsi="Verdana" w:cs="宋体"/>
          <w:color w:val="333333"/>
          <w:kern w:val="0"/>
          <w:szCs w:val="21"/>
        </w:rPr>
        <w:t>Leader</w:t>
      </w:r>
      <w:r>
        <w:rPr>
          <w:rFonts w:ascii="Verdana" w:eastAsia="宋体" w:hAnsi="Verdana" w:cs="宋体"/>
          <w:color w:val="333333"/>
          <w:kern w:val="0"/>
          <w:szCs w:val="21"/>
        </w:rPr>
        <w:t>与非</w:t>
      </w:r>
      <w:r>
        <w:rPr>
          <w:rFonts w:ascii="Verdana" w:eastAsia="宋体" w:hAnsi="Verdana" w:cs="宋体"/>
          <w:color w:val="333333"/>
          <w:kern w:val="0"/>
          <w:szCs w:val="21"/>
        </w:rPr>
        <w:t>Leader</w:t>
      </w:r>
      <w:r>
        <w:rPr>
          <w:rFonts w:ascii="Verdana" w:eastAsia="宋体" w:hAnsi="Verdana" w:cs="宋体"/>
          <w:color w:val="333333"/>
          <w:kern w:val="0"/>
          <w:szCs w:val="21"/>
        </w:rPr>
        <w:t>服务器各司其职，即便当有非</w:t>
      </w:r>
      <w:r>
        <w:rPr>
          <w:rFonts w:ascii="Verdana" w:eastAsia="宋体" w:hAnsi="Verdana" w:cs="宋体"/>
          <w:color w:val="333333"/>
          <w:kern w:val="0"/>
          <w:szCs w:val="21"/>
        </w:rPr>
        <w:t>Leader</w:t>
      </w:r>
      <w:r>
        <w:rPr>
          <w:rFonts w:ascii="Verdana" w:eastAsia="宋体" w:hAnsi="Verdana" w:cs="宋体"/>
          <w:color w:val="333333"/>
          <w:kern w:val="0"/>
          <w:szCs w:val="21"/>
        </w:rPr>
        <w:t>服务器宕机或新加入，此时也不会影响</w:t>
      </w:r>
      <w:r>
        <w:rPr>
          <w:rFonts w:ascii="Verdana" w:eastAsia="宋体" w:hAnsi="Verdana" w:cs="宋体"/>
          <w:color w:val="333333"/>
          <w:kern w:val="0"/>
          <w:szCs w:val="21"/>
        </w:rPr>
        <w:t>Leader</w:t>
      </w:r>
      <w:r>
        <w:rPr>
          <w:rFonts w:ascii="Verdana" w:eastAsia="宋体" w:hAnsi="Verdana" w:cs="宋体"/>
          <w:color w:val="333333"/>
          <w:kern w:val="0"/>
          <w:szCs w:val="21"/>
        </w:rPr>
        <w:t>，但是一旦</w:t>
      </w:r>
      <w:r>
        <w:rPr>
          <w:rFonts w:ascii="Verdana" w:eastAsia="宋体" w:hAnsi="Verdana" w:cs="宋体"/>
          <w:color w:val="333333"/>
          <w:kern w:val="0"/>
          <w:szCs w:val="21"/>
        </w:rPr>
        <w:t>Leader</w:t>
      </w:r>
      <w:r>
        <w:rPr>
          <w:rFonts w:ascii="Verdana" w:eastAsia="宋体" w:hAnsi="Verdana" w:cs="宋体"/>
          <w:color w:val="333333"/>
          <w:kern w:val="0"/>
          <w:szCs w:val="21"/>
        </w:rPr>
        <w:t>服务器挂了，那么整个集群将暂停对外服务，进入新一轮</w:t>
      </w:r>
      <w:r>
        <w:rPr>
          <w:rFonts w:ascii="Verdana" w:eastAsia="宋体" w:hAnsi="Verdana" w:cs="宋体"/>
          <w:color w:val="333333"/>
          <w:kern w:val="0"/>
          <w:szCs w:val="21"/>
        </w:rPr>
        <w:t>Leader</w:t>
      </w:r>
      <w:r>
        <w:rPr>
          <w:rFonts w:ascii="Verdana" w:eastAsia="宋体" w:hAnsi="Verdana" w:cs="宋体"/>
          <w:color w:val="333333"/>
          <w:kern w:val="0"/>
          <w:szCs w:val="21"/>
        </w:rPr>
        <w:t>选举，其过程和启动时期的</w:t>
      </w:r>
      <w:r>
        <w:rPr>
          <w:rFonts w:ascii="Verdana" w:eastAsia="宋体" w:hAnsi="Verdana" w:cs="宋体"/>
          <w:color w:val="333333"/>
          <w:kern w:val="0"/>
          <w:szCs w:val="21"/>
        </w:rPr>
        <w:t>Leader</w:t>
      </w:r>
      <w:r>
        <w:rPr>
          <w:rFonts w:ascii="Verdana" w:eastAsia="宋体" w:hAnsi="Verdana" w:cs="宋体"/>
          <w:color w:val="333333"/>
          <w:kern w:val="0"/>
          <w:szCs w:val="21"/>
        </w:rPr>
        <w:t>选举过程基本一致。假设正在运行的有</w:t>
      </w:r>
      <w:r>
        <w:rPr>
          <w:rFonts w:ascii="Verdana" w:eastAsia="宋体" w:hAnsi="Verdana" w:cs="宋体"/>
          <w:color w:val="333333"/>
          <w:kern w:val="0"/>
          <w:szCs w:val="21"/>
        </w:rPr>
        <w:t>Server1</w:t>
      </w:r>
      <w:r>
        <w:rPr>
          <w:rFonts w:ascii="Verdana" w:eastAsia="宋体" w:hAnsi="Verdana" w:cs="宋体"/>
          <w:color w:val="333333"/>
          <w:kern w:val="0"/>
          <w:szCs w:val="21"/>
        </w:rPr>
        <w:t>、</w:t>
      </w:r>
      <w:r>
        <w:rPr>
          <w:rFonts w:ascii="Verdana" w:eastAsia="宋体" w:hAnsi="Verdana" w:cs="宋体"/>
          <w:color w:val="333333"/>
          <w:kern w:val="0"/>
          <w:szCs w:val="21"/>
        </w:rPr>
        <w:t>Server2</w:t>
      </w:r>
      <w:r>
        <w:rPr>
          <w:rFonts w:ascii="Verdana" w:eastAsia="宋体" w:hAnsi="Verdana" w:cs="宋体"/>
          <w:color w:val="333333"/>
          <w:kern w:val="0"/>
          <w:szCs w:val="21"/>
        </w:rPr>
        <w:t>、</w:t>
      </w:r>
      <w:r>
        <w:rPr>
          <w:rFonts w:ascii="Verdana" w:eastAsia="宋体" w:hAnsi="Verdana" w:cs="宋体"/>
          <w:color w:val="333333"/>
          <w:kern w:val="0"/>
          <w:szCs w:val="21"/>
        </w:rPr>
        <w:t>Server3</w:t>
      </w:r>
      <w:r>
        <w:rPr>
          <w:rFonts w:ascii="Verdana" w:eastAsia="宋体" w:hAnsi="Verdana" w:cs="宋体"/>
          <w:color w:val="333333"/>
          <w:kern w:val="0"/>
          <w:szCs w:val="21"/>
        </w:rPr>
        <w:t>三台服务器，当前</w:t>
      </w:r>
      <w:r>
        <w:rPr>
          <w:rFonts w:ascii="Verdana" w:eastAsia="宋体" w:hAnsi="Verdana" w:cs="宋体"/>
          <w:color w:val="333333"/>
          <w:kern w:val="0"/>
          <w:szCs w:val="21"/>
        </w:rPr>
        <w:t>Leader</w:t>
      </w:r>
      <w:r>
        <w:rPr>
          <w:rFonts w:ascii="Verdana" w:eastAsia="宋体" w:hAnsi="Verdana" w:cs="宋体"/>
          <w:color w:val="333333"/>
          <w:kern w:val="0"/>
          <w:szCs w:val="21"/>
        </w:rPr>
        <w:t>是</w:t>
      </w:r>
      <w:r>
        <w:rPr>
          <w:rFonts w:ascii="Verdana" w:eastAsia="宋体" w:hAnsi="Verdana" w:cs="宋体"/>
          <w:color w:val="333333"/>
          <w:kern w:val="0"/>
          <w:szCs w:val="21"/>
        </w:rPr>
        <w:t>Server2</w:t>
      </w:r>
      <w:r>
        <w:rPr>
          <w:rFonts w:ascii="Verdana" w:eastAsia="宋体" w:hAnsi="Verdana" w:cs="宋体"/>
          <w:color w:val="333333"/>
          <w:kern w:val="0"/>
          <w:szCs w:val="21"/>
        </w:rPr>
        <w:t>，若某一时刻</w:t>
      </w:r>
      <w:r>
        <w:rPr>
          <w:rFonts w:ascii="Verdana" w:eastAsia="宋体" w:hAnsi="Verdana" w:cs="宋体"/>
          <w:color w:val="333333"/>
          <w:kern w:val="0"/>
          <w:szCs w:val="21"/>
        </w:rPr>
        <w:t>Leader</w:t>
      </w:r>
      <w:r>
        <w:rPr>
          <w:rFonts w:ascii="Verdana" w:eastAsia="宋体" w:hAnsi="Verdana" w:cs="宋体"/>
          <w:color w:val="333333"/>
          <w:kern w:val="0"/>
          <w:szCs w:val="21"/>
        </w:rPr>
        <w:t>挂了，此时便开始</w:t>
      </w:r>
      <w:r>
        <w:rPr>
          <w:rFonts w:ascii="Verdana" w:eastAsia="宋体" w:hAnsi="Verdana" w:cs="宋体"/>
          <w:color w:val="333333"/>
          <w:kern w:val="0"/>
          <w:szCs w:val="21"/>
        </w:rPr>
        <w:t>Leader</w:t>
      </w:r>
      <w:r>
        <w:rPr>
          <w:rFonts w:ascii="Verdana" w:eastAsia="宋体" w:hAnsi="Verdana" w:cs="宋体"/>
          <w:color w:val="333333"/>
          <w:kern w:val="0"/>
          <w:szCs w:val="21"/>
        </w:rPr>
        <w:t>选举。选举过程如下</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(1)</w:t>
      </w:r>
      <w:r>
        <w:rPr>
          <w:rFonts w:ascii="Verdana" w:eastAsia="宋体" w:hAnsi="Verdana" w:cs="宋体"/>
          <w:b/>
          <w:bCs/>
          <w:color w:val="333333"/>
          <w:kern w:val="0"/>
          <w:szCs w:val="21"/>
        </w:rPr>
        <w:t> </w:t>
      </w:r>
      <w:r>
        <w:rPr>
          <w:rFonts w:ascii="Verdana" w:eastAsia="宋体" w:hAnsi="Verdana" w:cs="宋体"/>
          <w:b/>
          <w:bCs/>
          <w:color w:val="333333"/>
          <w:kern w:val="0"/>
          <w:szCs w:val="21"/>
        </w:rPr>
        <w:t>变更状态</w:t>
      </w:r>
      <w:r>
        <w:rPr>
          <w:rFonts w:ascii="Verdana" w:eastAsia="宋体" w:hAnsi="Verdana" w:cs="宋体"/>
          <w:color w:val="333333"/>
          <w:kern w:val="0"/>
          <w:szCs w:val="21"/>
        </w:rPr>
        <w:t>。</w:t>
      </w:r>
      <w:r>
        <w:rPr>
          <w:rFonts w:ascii="Verdana" w:eastAsia="宋体" w:hAnsi="Verdana" w:cs="宋体"/>
          <w:color w:val="333333"/>
          <w:kern w:val="0"/>
          <w:szCs w:val="21"/>
        </w:rPr>
        <w:t>Leader</w:t>
      </w:r>
      <w:r>
        <w:rPr>
          <w:rFonts w:ascii="Verdana" w:eastAsia="宋体" w:hAnsi="Verdana" w:cs="宋体"/>
          <w:color w:val="333333"/>
          <w:kern w:val="0"/>
          <w:szCs w:val="21"/>
        </w:rPr>
        <w:t>挂后，余下的非</w:t>
      </w:r>
      <w:r>
        <w:rPr>
          <w:rFonts w:ascii="Verdana" w:eastAsia="宋体" w:hAnsi="Verdana" w:cs="宋体"/>
          <w:color w:val="333333"/>
          <w:kern w:val="0"/>
          <w:szCs w:val="21"/>
        </w:rPr>
        <w:t>Observer</w:t>
      </w:r>
      <w:r>
        <w:rPr>
          <w:rFonts w:ascii="Verdana" w:eastAsia="宋体" w:hAnsi="Verdana" w:cs="宋体"/>
          <w:color w:val="333333"/>
          <w:kern w:val="0"/>
          <w:szCs w:val="21"/>
        </w:rPr>
        <w:t>服务器都会讲自己的服务器状态变更为</w:t>
      </w:r>
      <w:r>
        <w:rPr>
          <w:rFonts w:ascii="Verdana" w:eastAsia="宋体" w:hAnsi="Verdana" w:cs="宋体"/>
          <w:color w:val="333333"/>
          <w:kern w:val="0"/>
          <w:szCs w:val="21"/>
        </w:rPr>
        <w:t>LOOKING</w:t>
      </w:r>
      <w:r>
        <w:rPr>
          <w:rFonts w:ascii="Verdana" w:eastAsia="宋体" w:hAnsi="Verdana" w:cs="宋体"/>
          <w:color w:val="333333"/>
          <w:kern w:val="0"/>
          <w:szCs w:val="21"/>
        </w:rPr>
        <w:t>，然后开始进入</w:t>
      </w:r>
      <w:r>
        <w:rPr>
          <w:rFonts w:ascii="Verdana" w:eastAsia="宋体" w:hAnsi="Verdana" w:cs="宋体"/>
          <w:color w:val="333333"/>
          <w:kern w:val="0"/>
          <w:szCs w:val="21"/>
        </w:rPr>
        <w:t>Leader</w:t>
      </w:r>
      <w:r>
        <w:rPr>
          <w:rFonts w:ascii="Verdana" w:eastAsia="宋体" w:hAnsi="Verdana" w:cs="宋体"/>
          <w:color w:val="333333"/>
          <w:kern w:val="0"/>
          <w:szCs w:val="21"/>
        </w:rPr>
        <w:t>选举过程。</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(2)</w:t>
      </w:r>
      <w:r>
        <w:rPr>
          <w:rFonts w:ascii="Verdana" w:eastAsia="宋体" w:hAnsi="Verdana" w:cs="宋体"/>
          <w:b/>
          <w:bCs/>
          <w:color w:val="333333"/>
          <w:kern w:val="0"/>
          <w:szCs w:val="21"/>
        </w:rPr>
        <w:t> </w:t>
      </w:r>
      <w:r>
        <w:rPr>
          <w:rFonts w:ascii="Verdana" w:eastAsia="宋体" w:hAnsi="Verdana" w:cs="宋体"/>
          <w:b/>
          <w:bCs/>
          <w:color w:val="333333"/>
          <w:kern w:val="0"/>
          <w:szCs w:val="21"/>
        </w:rPr>
        <w:t>每个</w:t>
      </w:r>
      <w:r>
        <w:rPr>
          <w:rFonts w:ascii="Verdana" w:eastAsia="宋体" w:hAnsi="Verdana" w:cs="宋体"/>
          <w:b/>
          <w:bCs/>
          <w:color w:val="333333"/>
          <w:kern w:val="0"/>
          <w:szCs w:val="21"/>
        </w:rPr>
        <w:t>Server</w:t>
      </w:r>
      <w:r>
        <w:rPr>
          <w:rFonts w:ascii="Verdana" w:eastAsia="宋体" w:hAnsi="Verdana" w:cs="宋体"/>
          <w:b/>
          <w:bCs/>
          <w:color w:val="333333"/>
          <w:kern w:val="0"/>
          <w:szCs w:val="21"/>
        </w:rPr>
        <w:t>会发出一个投票</w:t>
      </w:r>
      <w:r>
        <w:rPr>
          <w:rFonts w:ascii="Verdana" w:eastAsia="宋体" w:hAnsi="Verdana" w:cs="宋体"/>
          <w:color w:val="333333"/>
          <w:kern w:val="0"/>
          <w:szCs w:val="21"/>
        </w:rPr>
        <w:t>。在运行期间，每个服务器上的</w:t>
      </w:r>
      <w:r>
        <w:rPr>
          <w:rFonts w:ascii="Verdana" w:eastAsia="宋体" w:hAnsi="Verdana" w:cs="宋体"/>
          <w:color w:val="333333"/>
          <w:kern w:val="0"/>
          <w:szCs w:val="21"/>
        </w:rPr>
        <w:t>ZXID</w:t>
      </w:r>
      <w:r>
        <w:rPr>
          <w:rFonts w:ascii="Verdana" w:eastAsia="宋体" w:hAnsi="Verdana" w:cs="宋体"/>
          <w:color w:val="333333"/>
          <w:kern w:val="0"/>
          <w:szCs w:val="21"/>
        </w:rPr>
        <w:t>可能不同，此时假定</w:t>
      </w:r>
      <w:r>
        <w:rPr>
          <w:rFonts w:ascii="Verdana" w:eastAsia="宋体" w:hAnsi="Verdana" w:cs="宋体"/>
          <w:color w:val="333333"/>
          <w:kern w:val="0"/>
          <w:szCs w:val="21"/>
        </w:rPr>
        <w:t>Server1</w:t>
      </w:r>
      <w:r>
        <w:rPr>
          <w:rFonts w:ascii="Verdana" w:eastAsia="宋体" w:hAnsi="Verdana" w:cs="宋体"/>
          <w:color w:val="333333"/>
          <w:kern w:val="0"/>
          <w:szCs w:val="21"/>
        </w:rPr>
        <w:t>的</w:t>
      </w:r>
      <w:r>
        <w:rPr>
          <w:rFonts w:ascii="Verdana" w:eastAsia="宋体" w:hAnsi="Verdana" w:cs="宋体"/>
          <w:color w:val="333333"/>
          <w:kern w:val="0"/>
          <w:szCs w:val="21"/>
        </w:rPr>
        <w:t>ZXID</w:t>
      </w:r>
      <w:r>
        <w:rPr>
          <w:rFonts w:ascii="Verdana" w:eastAsia="宋体" w:hAnsi="Verdana" w:cs="宋体"/>
          <w:color w:val="333333"/>
          <w:kern w:val="0"/>
          <w:szCs w:val="21"/>
        </w:rPr>
        <w:t>为</w:t>
      </w:r>
      <w:r>
        <w:rPr>
          <w:rFonts w:ascii="Verdana" w:eastAsia="宋体" w:hAnsi="Verdana" w:cs="宋体"/>
          <w:color w:val="333333"/>
          <w:kern w:val="0"/>
          <w:szCs w:val="21"/>
        </w:rPr>
        <w:t>123</w:t>
      </w:r>
      <w:r>
        <w:rPr>
          <w:rFonts w:ascii="Verdana" w:eastAsia="宋体" w:hAnsi="Verdana" w:cs="宋体"/>
          <w:color w:val="333333"/>
          <w:kern w:val="0"/>
          <w:szCs w:val="21"/>
        </w:rPr>
        <w:t>，</w:t>
      </w:r>
      <w:r>
        <w:rPr>
          <w:rFonts w:ascii="Verdana" w:eastAsia="宋体" w:hAnsi="Verdana" w:cs="宋体"/>
          <w:color w:val="333333"/>
          <w:kern w:val="0"/>
          <w:szCs w:val="21"/>
        </w:rPr>
        <w:t>Server3</w:t>
      </w:r>
      <w:r>
        <w:rPr>
          <w:rFonts w:ascii="Verdana" w:eastAsia="宋体" w:hAnsi="Verdana" w:cs="宋体"/>
          <w:color w:val="333333"/>
          <w:kern w:val="0"/>
          <w:szCs w:val="21"/>
        </w:rPr>
        <w:t>的</w:t>
      </w:r>
      <w:r>
        <w:rPr>
          <w:rFonts w:ascii="Verdana" w:eastAsia="宋体" w:hAnsi="Verdana" w:cs="宋体"/>
          <w:color w:val="333333"/>
          <w:kern w:val="0"/>
          <w:szCs w:val="21"/>
        </w:rPr>
        <w:t>ZXID</w:t>
      </w:r>
      <w:r>
        <w:rPr>
          <w:rFonts w:ascii="Verdana" w:eastAsia="宋体" w:hAnsi="Verdana" w:cs="宋体"/>
          <w:color w:val="333333"/>
          <w:kern w:val="0"/>
          <w:szCs w:val="21"/>
        </w:rPr>
        <w:t>为</w:t>
      </w:r>
      <w:r>
        <w:rPr>
          <w:rFonts w:ascii="Verdana" w:eastAsia="宋体" w:hAnsi="Verdana" w:cs="宋体"/>
          <w:color w:val="333333"/>
          <w:kern w:val="0"/>
          <w:szCs w:val="21"/>
        </w:rPr>
        <w:t>122</w:t>
      </w:r>
      <w:r>
        <w:rPr>
          <w:rFonts w:ascii="Verdana" w:eastAsia="宋体" w:hAnsi="Verdana" w:cs="宋体"/>
          <w:color w:val="333333"/>
          <w:kern w:val="0"/>
          <w:szCs w:val="21"/>
        </w:rPr>
        <w:t>；在第一轮投票中，</w:t>
      </w:r>
      <w:r>
        <w:rPr>
          <w:rFonts w:ascii="Verdana" w:eastAsia="宋体" w:hAnsi="Verdana" w:cs="宋体"/>
          <w:color w:val="333333"/>
          <w:kern w:val="0"/>
          <w:szCs w:val="21"/>
        </w:rPr>
        <w:t>Server1</w:t>
      </w:r>
      <w:r>
        <w:rPr>
          <w:rFonts w:ascii="Verdana" w:eastAsia="宋体" w:hAnsi="Verdana" w:cs="宋体"/>
          <w:color w:val="333333"/>
          <w:kern w:val="0"/>
          <w:szCs w:val="21"/>
        </w:rPr>
        <w:t>和</w:t>
      </w:r>
      <w:r>
        <w:rPr>
          <w:rFonts w:ascii="Verdana" w:eastAsia="宋体" w:hAnsi="Verdana" w:cs="宋体"/>
          <w:color w:val="333333"/>
          <w:kern w:val="0"/>
          <w:szCs w:val="21"/>
        </w:rPr>
        <w:t>Server3</w:t>
      </w:r>
      <w:r>
        <w:rPr>
          <w:rFonts w:ascii="Verdana" w:eastAsia="宋体" w:hAnsi="Verdana" w:cs="宋体"/>
          <w:color w:val="333333"/>
          <w:kern w:val="0"/>
          <w:szCs w:val="21"/>
        </w:rPr>
        <w:t>都会投自己，产生投票</w:t>
      </w:r>
      <w:r>
        <w:rPr>
          <w:rFonts w:ascii="Verdana" w:eastAsia="宋体" w:hAnsi="Verdana" w:cs="宋体"/>
          <w:color w:val="333333"/>
          <w:kern w:val="0"/>
          <w:szCs w:val="21"/>
        </w:rPr>
        <w:t>(1, 123)</w:t>
      </w:r>
      <w:r>
        <w:rPr>
          <w:rFonts w:ascii="Verdana" w:eastAsia="宋体" w:hAnsi="Verdana" w:cs="宋体"/>
          <w:color w:val="333333"/>
          <w:kern w:val="0"/>
          <w:szCs w:val="21"/>
        </w:rPr>
        <w:t>，</w:t>
      </w:r>
      <w:r>
        <w:rPr>
          <w:rFonts w:ascii="Verdana" w:eastAsia="宋体" w:hAnsi="Verdana" w:cs="宋体"/>
          <w:color w:val="333333"/>
          <w:kern w:val="0"/>
          <w:szCs w:val="21"/>
        </w:rPr>
        <w:t>(3, 122)</w:t>
      </w:r>
      <w:r>
        <w:rPr>
          <w:rFonts w:ascii="Verdana" w:eastAsia="宋体" w:hAnsi="Verdana" w:cs="宋体"/>
          <w:color w:val="333333"/>
          <w:kern w:val="0"/>
          <w:szCs w:val="21"/>
        </w:rPr>
        <w:t>，然后各自将投票发送给集群中所有机器。</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(3)</w:t>
      </w:r>
      <w:r>
        <w:rPr>
          <w:rFonts w:ascii="Verdana" w:eastAsia="宋体" w:hAnsi="Verdana" w:cs="宋体"/>
          <w:b/>
          <w:bCs/>
          <w:color w:val="333333"/>
          <w:kern w:val="0"/>
          <w:szCs w:val="21"/>
        </w:rPr>
        <w:t> </w:t>
      </w:r>
      <w:r>
        <w:rPr>
          <w:rFonts w:ascii="Verdana" w:eastAsia="宋体" w:hAnsi="Verdana" w:cs="宋体"/>
          <w:b/>
          <w:bCs/>
          <w:color w:val="333333"/>
          <w:kern w:val="0"/>
          <w:szCs w:val="21"/>
        </w:rPr>
        <w:t>接收来自各个服务器的投票</w:t>
      </w:r>
      <w:r>
        <w:rPr>
          <w:rFonts w:ascii="Verdana" w:eastAsia="宋体" w:hAnsi="Verdana" w:cs="宋体"/>
          <w:color w:val="333333"/>
          <w:kern w:val="0"/>
          <w:szCs w:val="21"/>
        </w:rPr>
        <w:t>。与启动时过程相同。</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(4)</w:t>
      </w:r>
      <w:r>
        <w:rPr>
          <w:rFonts w:ascii="Verdana" w:eastAsia="宋体" w:hAnsi="Verdana" w:cs="宋体"/>
          <w:b/>
          <w:bCs/>
          <w:color w:val="333333"/>
          <w:kern w:val="0"/>
          <w:szCs w:val="21"/>
        </w:rPr>
        <w:t> </w:t>
      </w:r>
      <w:r>
        <w:rPr>
          <w:rFonts w:ascii="Verdana" w:eastAsia="宋体" w:hAnsi="Verdana" w:cs="宋体"/>
          <w:b/>
          <w:bCs/>
          <w:color w:val="333333"/>
          <w:kern w:val="0"/>
          <w:szCs w:val="21"/>
        </w:rPr>
        <w:t>处理投票</w:t>
      </w:r>
      <w:r>
        <w:rPr>
          <w:rFonts w:ascii="Verdana" w:eastAsia="宋体" w:hAnsi="Verdana" w:cs="宋体"/>
          <w:color w:val="333333"/>
          <w:kern w:val="0"/>
          <w:szCs w:val="21"/>
        </w:rPr>
        <w:t>。与启动时过程相同，此时，</w:t>
      </w:r>
      <w:r>
        <w:rPr>
          <w:rFonts w:ascii="Verdana" w:eastAsia="宋体" w:hAnsi="Verdana" w:cs="宋体"/>
          <w:color w:val="333333"/>
          <w:kern w:val="0"/>
          <w:szCs w:val="21"/>
        </w:rPr>
        <w:t>Server1</w:t>
      </w:r>
      <w:r>
        <w:rPr>
          <w:rFonts w:ascii="Verdana" w:eastAsia="宋体" w:hAnsi="Verdana" w:cs="宋体"/>
          <w:color w:val="333333"/>
          <w:kern w:val="0"/>
          <w:szCs w:val="21"/>
        </w:rPr>
        <w:t>将会成为</w:t>
      </w:r>
      <w:r>
        <w:rPr>
          <w:rFonts w:ascii="Verdana" w:eastAsia="宋体" w:hAnsi="Verdana" w:cs="宋体"/>
          <w:color w:val="333333"/>
          <w:kern w:val="0"/>
          <w:szCs w:val="21"/>
        </w:rPr>
        <w:t>Leader</w:t>
      </w:r>
      <w:r>
        <w:rPr>
          <w:rFonts w:ascii="Verdana" w:eastAsia="宋体" w:hAnsi="Verdana" w:cs="宋体"/>
          <w:color w:val="333333"/>
          <w:kern w:val="0"/>
          <w:szCs w:val="21"/>
        </w:rPr>
        <w:t>。</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(5)</w:t>
      </w:r>
      <w:r>
        <w:rPr>
          <w:rFonts w:ascii="Verdana" w:eastAsia="宋体" w:hAnsi="Verdana" w:cs="宋体"/>
          <w:b/>
          <w:bCs/>
          <w:color w:val="333333"/>
          <w:kern w:val="0"/>
          <w:szCs w:val="21"/>
        </w:rPr>
        <w:t> </w:t>
      </w:r>
      <w:r>
        <w:rPr>
          <w:rFonts w:ascii="Verdana" w:eastAsia="宋体" w:hAnsi="Verdana" w:cs="宋体"/>
          <w:b/>
          <w:bCs/>
          <w:color w:val="333333"/>
          <w:kern w:val="0"/>
          <w:szCs w:val="21"/>
        </w:rPr>
        <w:t>统计投票</w:t>
      </w:r>
      <w:r>
        <w:rPr>
          <w:rFonts w:ascii="Verdana" w:eastAsia="宋体" w:hAnsi="Verdana" w:cs="宋体"/>
          <w:color w:val="333333"/>
          <w:kern w:val="0"/>
          <w:szCs w:val="21"/>
        </w:rPr>
        <w:t>。与启动时过程相同。</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(6)</w:t>
      </w:r>
      <w:r>
        <w:rPr>
          <w:rFonts w:ascii="Verdana" w:eastAsia="宋体" w:hAnsi="Verdana" w:cs="宋体"/>
          <w:b/>
          <w:bCs/>
          <w:color w:val="333333"/>
          <w:kern w:val="0"/>
          <w:szCs w:val="21"/>
        </w:rPr>
        <w:t> </w:t>
      </w:r>
      <w:r>
        <w:rPr>
          <w:rFonts w:ascii="Verdana" w:eastAsia="宋体" w:hAnsi="Verdana" w:cs="宋体"/>
          <w:b/>
          <w:bCs/>
          <w:color w:val="333333"/>
          <w:kern w:val="0"/>
          <w:szCs w:val="21"/>
        </w:rPr>
        <w:t>改变服务器的状态</w:t>
      </w:r>
      <w:r>
        <w:rPr>
          <w:rFonts w:ascii="Verdana" w:eastAsia="宋体" w:hAnsi="Verdana" w:cs="宋体"/>
          <w:color w:val="333333"/>
          <w:kern w:val="0"/>
          <w:szCs w:val="21"/>
        </w:rPr>
        <w:t>。与启动时过程相同。</w:t>
      </w:r>
    </w:p>
    <w:p w:rsidR="001A7847" w:rsidRDefault="007D395D">
      <w:pPr>
        <w:pStyle w:val="4"/>
        <w:rPr>
          <w:shd w:val="clear" w:color="auto" w:fill="FFFFFF"/>
        </w:rPr>
      </w:pPr>
      <w:r>
        <w:rPr>
          <w:rFonts w:hint="eastAsia"/>
        </w:rPr>
        <w:t>4.</w:t>
      </w:r>
      <w:r>
        <w:rPr>
          <w:shd w:val="clear" w:color="auto" w:fill="FFFFFF"/>
        </w:rPr>
        <w:t xml:space="preserve"> Leader</w:t>
      </w:r>
      <w:r>
        <w:rPr>
          <w:shd w:val="clear" w:color="auto" w:fill="FFFFFF"/>
        </w:rPr>
        <w:t>选举算法分析</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在</w:t>
      </w:r>
      <w:r>
        <w:rPr>
          <w:rFonts w:ascii="Verdana" w:eastAsia="宋体" w:hAnsi="Verdana" w:cs="宋体"/>
          <w:color w:val="333333"/>
          <w:kern w:val="0"/>
          <w:szCs w:val="21"/>
        </w:rPr>
        <w:t>3.4.0</w:t>
      </w:r>
      <w:r>
        <w:rPr>
          <w:rFonts w:ascii="Verdana" w:eastAsia="宋体" w:hAnsi="Verdana" w:cs="宋体"/>
          <w:color w:val="333333"/>
          <w:kern w:val="0"/>
          <w:szCs w:val="21"/>
        </w:rPr>
        <w:t>后的</w:t>
      </w:r>
      <w:r>
        <w:rPr>
          <w:rFonts w:ascii="Verdana" w:eastAsia="宋体" w:hAnsi="Verdana" w:cs="宋体"/>
          <w:color w:val="333333"/>
          <w:kern w:val="0"/>
          <w:szCs w:val="21"/>
        </w:rPr>
        <w:t>Zookeeper</w:t>
      </w:r>
      <w:r>
        <w:rPr>
          <w:rFonts w:ascii="Verdana" w:eastAsia="宋体" w:hAnsi="Verdana" w:cs="宋体"/>
          <w:color w:val="333333"/>
          <w:kern w:val="0"/>
          <w:szCs w:val="21"/>
        </w:rPr>
        <w:t>的版本只保留了</w:t>
      </w:r>
      <w:r>
        <w:rPr>
          <w:rFonts w:ascii="Verdana" w:eastAsia="宋体" w:hAnsi="Verdana" w:cs="宋体"/>
          <w:color w:val="333333"/>
          <w:kern w:val="0"/>
          <w:szCs w:val="21"/>
        </w:rPr>
        <w:t>TCP</w:t>
      </w:r>
      <w:r>
        <w:rPr>
          <w:rFonts w:ascii="Verdana" w:eastAsia="宋体" w:hAnsi="Verdana" w:cs="宋体"/>
          <w:color w:val="333333"/>
          <w:kern w:val="0"/>
          <w:szCs w:val="21"/>
        </w:rPr>
        <w:t>版本的</w:t>
      </w:r>
      <w:r>
        <w:rPr>
          <w:rFonts w:ascii="Verdana" w:eastAsia="宋体" w:hAnsi="Verdana" w:cs="宋体"/>
          <w:b/>
          <w:color w:val="FF0000"/>
          <w:kern w:val="0"/>
          <w:szCs w:val="21"/>
        </w:rPr>
        <w:t>FastLeaderElection</w:t>
      </w:r>
      <w:r>
        <w:rPr>
          <w:rFonts w:ascii="Verdana" w:eastAsia="宋体" w:hAnsi="Verdana" w:cs="宋体"/>
          <w:color w:val="333333"/>
          <w:kern w:val="0"/>
          <w:szCs w:val="21"/>
        </w:rPr>
        <w:t>选举算法。当一台机器进入</w:t>
      </w:r>
      <w:r>
        <w:rPr>
          <w:rFonts w:ascii="Verdana" w:eastAsia="宋体" w:hAnsi="Verdana" w:cs="宋体"/>
          <w:color w:val="333333"/>
          <w:kern w:val="0"/>
          <w:szCs w:val="21"/>
        </w:rPr>
        <w:t>Leader</w:t>
      </w:r>
      <w:r>
        <w:rPr>
          <w:rFonts w:ascii="Verdana" w:eastAsia="宋体" w:hAnsi="Verdana" w:cs="宋体"/>
          <w:color w:val="333333"/>
          <w:kern w:val="0"/>
          <w:szCs w:val="21"/>
        </w:rPr>
        <w:t>选举时，当前集群可能会处于以下两种状态</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 xml:space="preserve">· </w:t>
      </w:r>
      <w:r>
        <w:rPr>
          <w:rFonts w:ascii="Verdana" w:eastAsia="宋体" w:hAnsi="Verdana" w:cs="宋体"/>
          <w:color w:val="333333"/>
          <w:kern w:val="0"/>
          <w:szCs w:val="21"/>
        </w:rPr>
        <w:t>集群中已经存在</w:t>
      </w:r>
      <w:r>
        <w:rPr>
          <w:rFonts w:ascii="Verdana" w:eastAsia="宋体" w:hAnsi="Verdana" w:cs="宋体"/>
          <w:color w:val="333333"/>
          <w:kern w:val="0"/>
          <w:szCs w:val="21"/>
        </w:rPr>
        <w:t>Leader</w:t>
      </w:r>
      <w:r>
        <w:rPr>
          <w:rFonts w:ascii="Verdana" w:eastAsia="宋体" w:hAnsi="Verdana" w:cs="宋体"/>
          <w:color w:val="333333"/>
          <w:kern w:val="0"/>
          <w:szCs w:val="21"/>
        </w:rPr>
        <w:t>。</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 xml:space="preserve">· </w:t>
      </w:r>
      <w:r>
        <w:rPr>
          <w:rFonts w:ascii="Verdana" w:eastAsia="宋体" w:hAnsi="Verdana" w:cs="宋体"/>
          <w:color w:val="333333"/>
          <w:kern w:val="0"/>
          <w:szCs w:val="21"/>
        </w:rPr>
        <w:t>集群中不存在</w:t>
      </w:r>
      <w:r>
        <w:rPr>
          <w:rFonts w:ascii="Verdana" w:eastAsia="宋体" w:hAnsi="Verdana" w:cs="宋体"/>
          <w:color w:val="333333"/>
          <w:kern w:val="0"/>
          <w:szCs w:val="21"/>
        </w:rPr>
        <w:t>Leader</w:t>
      </w:r>
      <w:r>
        <w:rPr>
          <w:rFonts w:ascii="Verdana" w:eastAsia="宋体" w:hAnsi="Verdana" w:cs="宋体"/>
          <w:color w:val="333333"/>
          <w:kern w:val="0"/>
          <w:szCs w:val="21"/>
        </w:rPr>
        <w:t>。</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 xml:space="preserve">　　对于集群中已经存在</w:t>
      </w:r>
      <w:r>
        <w:rPr>
          <w:rFonts w:ascii="Verdana" w:eastAsia="宋体" w:hAnsi="Verdana" w:cs="宋体"/>
          <w:color w:val="333333"/>
          <w:kern w:val="0"/>
          <w:szCs w:val="21"/>
        </w:rPr>
        <w:t>Leader</w:t>
      </w:r>
      <w:r>
        <w:rPr>
          <w:rFonts w:ascii="Verdana" w:eastAsia="宋体" w:hAnsi="Verdana" w:cs="宋体"/>
          <w:color w:val="333333"/>
          <w:kern w:val="0"/>
          <w:szCs w:val="21"/>
        </w:rPr>
        <w:t>而言，此种情况一般都是某台机器启动得较晚，在其启动之前，集群已经在正常工作，对这种情况，该机器试图去选举</w:t>
      </w:r>
      <w:r>
        <w:rPr>
          <w:rFonts w:ascii="Verdana" w:eastAsia="宋体" w:hAnsi="Verdana" w:cs="宋体"/>
          <w:color w:val="333333"/>
          <w:kern w:val="0"/>
          <w:szCs w:val="21"/>
        </w:rPr>
        <w:t>Leader</w:t>
      </w:r>
      <w:r>
        <w:rPr>
          <w:rFonts w:ascii="Verdana" w:eastAsia="宋体" w:hAnsi="Verdana" w:cs="宋体"/>
          <w:color w:val="333333"/>
          <w:kern w:val="0"/>
          <w:szCs w:val="21"/>
        </w:rPr>
        <w:t>时，会被告知当前服务器的</w:t>
      </w:r>
      <w:r>
        <w:rPr>
          <w:rFonts w:ascii="Verdana" w:eastAsia="宋体" w:hAnsi="Verdana" w:cs="宋体"/>
          <w:color w:val="333333"/>
          <w:kern w:val="0"/>
          <w:szCs w:val="21"/>
        </w:rPr>
        <w:t>Leader</w:t>
      </w:r>
      <w:r>
        <w:rPr>
          <w:rFonts w:ascii="Verdana" w:eastAsia="宋体" w:hAnsi="Verdana" w:cs="宋体"/>
          <w:color w:val="333333"/>
          <w:kern w:val="0"/>
          <w:szCs w:val="21"/>
        </w:rPr>
        <w:t>信息，对于该机器而言，仅仅需要和</w:t>
      </w:r>
      <w:r>
        <w:rPr>
          <w:rFonts w:ascii="Verdana" w:eastAsia="宋体" w:hAnsi="Verdana" w:cs="宋体"/>
          <w:color w:val="333333"/>
          <w:kern w:val="0"/>
          <w:szCs w:val="21"/>
        </w:rPr>
        <w:t>Leader</w:t>
      </w:r>
      <w:r>
        <w:rPr>
          <w:rFonts w:ascii="Verdana" w:eastAsia="宋体" w:hAnsi="Verdana" w:cs="宋体"/>
          <w:color w:val="333333"/>
          <w:kern w:val="0"/>
          <w:szCs w:val="21"/>
        </w:rPr>
        <w:t>机器建立起连接，并进行状态同步即可。而在集群中不存在</w:t>
      </w:r>
      <w:r>
        <w:rPr>
          <w:rFonts w:ascii="Verdana" w:eastAsia="宋体" w:hAnsi="Verdana" w:cs="宋体"/>
          <w:color w:val="333333"/>
          <w:kern w:val="0"/>
          <w:szCs w:val="21"/>
        </w:rPr>
        <w:t>Leader</w:t>
      </w:r>
      <w:r>
        <w:rPr>
          <w:rFonts w:ascii="Verdana" w:eastAsia="宋体" w:hAnsi="Verdana" w:cs="宋体"/>
          <w:color w:val="333333"/>
          <w:kern w:val="0"/>
          <w:szCs w:val="21"/>
        </w:rPr>
        <w:t>情况下则会相对复杂，其步骤如下</w:t>
      </w:r>
    </w:p>
    <w:p w:rsidR="001A7847" w:rsidRDefault="007D395D">
      <w:pPr>
        <w:rPr>
          <w:rFonts w:ascii="Verdana" w:hAnsi="Verdana"/>
          <w:color w:val="333333"/>
          <w:szCs w:val="21"/>
          <w:shd w:val="clear" w:color="auto" w:fill="FFFFFF"/>
        </w:rPr>
      </w:pPr>
      <w:r>
        <w:rPr>
          <w:rFonts w:ascii="Verdana" w:hAnsi="Verdana"/>
          <w:color w:val="333333"/>
          <w:szCs w:val="21"/>
          <w:shd w:val="clear" w:color="auto" w:fill="FFFFFF"/>
        </w:rPr>
        <w:t>(1) </w:t>
      </w:r>
      <w:r>
        <w:rPr>
          <w:rStyle w:val="ac"/>
          <w:rFonts w:ascii="Verdana" w:hAnsi="Verdana"/>
          <w:color w:val="333333"/>
          <w:szCs w:val="21"/>
          <w:shd w:val="clear" w:color="auto" w:fill="FFFFFF"/>
        </w:rPr>
        <w:t>第一次投票</w:t>
      </w:r>
      <w:r>
        <w:rPr>
          <w:rFonts w:ascii="Verdana" w:hAnsi="Verdana"/>
          <w:color w:val="333333"/>
          <w:szCs w:val="21"/>
          <w:shd w:val="clear" w:color="auto" w:fill="FFFFFF"/>
        </w:rPr>
        <w:t>。无论哪种导致进行</w:t>
      </w:r>
      <w:r>
        <w:rPr>
          <w:rFonts w:ascii="Verdana" w:hAnsi="Verdana"/>
          <w:color w:val="333333"/>
          <w:szCs w:val="21"/>
          <w:shd w:val="clear" w:color="auto" w:fill="FFFFFF"/>
        </w:rPr>
        <w:t>Leader</w:t>
      </w:r>
      <w:r>
        <w:rPr>
          <w:rFonts w:ascii="Verdana" w:hAnsi="Verdana"/>
          <w:color w:val="333333"/>
          <w:szCs w:val="21"/>
          <w:shd w:val="clear" w:color="auto" w:fill="FFFFFF"/>
        </w:rPr>
        <w:t>选举，集群的所有机器都处于试图选举出一个</w:t>
      </w:r>
      <w:r>
        <w:rPr>
          <w:rFonts w:ascii="Verdana" w:hAnsi="Verdana"/>
          <w:color w:val="333333"/>
          <w:szCs w:val="21"/>
          <w:shd w:val="clear" w:color="auto" w:fill="FFFFFF"/>
        </w:rPr>
        <w:t>Leader</w:t>
      </w:r>
      <w:r>
        <w:rPr>
          <w:rFonts w:ascii="Verdana" w:hAnsi="Verdana"/>
          <w:color w:val="333333"/>
          <w:szCs w:val="21"/>
          <w:shd w:val="clear" w:color="auto" w:fill="FFFFFF"/>
        </w:rPr>
        <w:t>的状态，即</w:t>
      </w:r>
      <w:r>
        <w:rPr>
          <w:rFonts w:ascii="Verdana" w:hAnsi="Verdana"/>
          <w:color w:val="333333"/>
          <w:szCs w:val="21"/>
          <w:shd w:val="clear" w:color="auto" w:fill="FFFFFF"/>
        </w:rPr>
        <w:t>LOOKING</w:t>
      </w:r>
      <w:r>
        <w:rPr>
          <w:rFonts w:ascii="Verdana" w:hAnsi="Verdana"/>
          <w:color w:val="333333"/>
          <w:szCs w:val="21"/>
          <w:shd w:val="clear" w:color="auto" w:fill="FFFFFF"/>
        </w:rPr>
        <w:t>状态，</w:t>
      </w:r>
      <w:r>
        <w:rPr>
          <w:rFonts w:ascii="Verdana" w:hAnsi="Verdana"/>
          <w:color w:val="333333"/>
          <w:szCs w:val="21"/>
          <w:shd w:val="clear" w:color="auto" w:fill="FFFFFF"/>
        </w:rPr>
        <w:t>LOOKING</w:t>
      </w:r>
      <w:r>
        <w:rPr>
          <w:rFonts w:ascii="Verdana" w:hAnsi="Verdana"/>
          <w:color w:val="333333"/>
          <w:szCs w:val="21"/>
          <w:shd w:val="clear" w:color="auto" w:fill="FFFFFF"/>
        </w:rPr>
        <w:t>机器会向所有其他机器发送消息，该消息称为投票。投票中包含了</w:t>
      </w:r>
      <w:r>
        <w:rPr>
          <w:rFonts w:ascii="Verdana" w:hAnsi="Verdana"/>
          <w:color w:val="333333"/>
          <w:szCs w:val="21"/>
          <w:shd w:val="clear" w:color="auto" w:fill="FFFFFF"/>
        </w:rPr>
        <w:t>SID</w:t>
      </w:r>
      <w:r>
        <w:rPr>
          <w:rFonts w:ascii="Verdana" w:hAnsi="Verdana"/>
          <w:color w:val="333333"/>
          <w:szCs w:val="21"/>
          <w:shd w:val="clear" w:color="auto" w:fill="FFFFFF"/>
        </w:rPr>
        <w:t>（服务器的唯一标识）和</w:t>
      </w:r>
      <w:r>
        <w:rPr>
          <w:rFonts w:ascii="Verdana" w:hAnsi="Verdana"/>
          <w:color w:val="333333"/>
          <w:szCs w:val="21"/>
          <w:shd w:val="clear" w:color="auto" w:fill="FFFFFF"/>
        </w:rPr>
        <w:t>ZXID</w:t>
      </w:r>
      <w:r>
        <w:rPr>
          <w:rFonts w:ascii="Verdana" w:hAnsi="Verdana"/>
          <w:color w:val="333333"/>
          <w:szCs w:val="21"/>
          <w:shd w:val="clear" w:color="auto" w:fill="FFFFFF"/>
        </w:rPr>
        <w:t>（事务</w:t>
      </w:r>
      <w:r>
        <w:rPr>
          <w:rFonts w:ascii="Verdana" w:hAnsi="Verdana"/>
          <w:color w:val="333333"/>
          <w:szCs w:val="21"/>
          <w:shd w:val="clear" w:color="auto" w:fill="FFFFFF"/>
        </w:rPr>
        <w:t>ID</w:t>
      </w:r>
      <w:r>
        <w:rPr>
          <w:rFonts w:ascii="Verdana" w:hAnsi="Verdana"/>
          <w:color w:val="333333"/>
          <w:szCs w:val="21"/>
          <w:shd w:val="clear" w:color="auto" w:fill="FFFFFF"/>
        </w:rPr>
        <w:t>），</w:t>
      </w:r>
      <w:r>
        <w:rPr>
          <w:rFonts w:ascii="Verdana" w:hAnsi="Verdana"/>
          <w:color w:val="333333"/>
          <w:szCs w:val="21"/>
          <w:shd w:val="clear" w:color="auto" w:fill="FFFFFF"/>
        </w:rPr>
        <w:t>(SID, ZXID)</w:t>
      </w:r>
      <w:r>
        <w:rPr>
          <w:rFonts w:ascii="Verdana" w:hAnsi="Verdana"/>
          <w:color w:val="333333"/>
          <w:szCs w:val="21"/>
          <w:shd w:val="clear" w:color="auto" w:fill="FFFFFF"/>
        </w:rPr>
        <w:t>形式来标识一次投票信息。假定</w:t>
      </w:r>
      <w:r>
        <w:rPr>
          <w:rFonts w:ascii="Verdana" w:hAnsi="Verdana"/>
          <w:color w:val="333333"/>
          <w:szCs w:val="21"/>
          <w:shd w:val="clear" w:color="auto" w:fill="FFFFFF"/>
        </w:rPr>
        <w:t>Zookeeper</w:t>
      </w:r>
      <w:r>
        <w:rPr>
          <w:rFonts w:ascii="Verdana" w:hAnsi="Verdana"/>
          <w:color w:val="333333"/>
          <w:szCs w:val="21"/>
          <w:shd w:val="clear" w:color="auto" w:fill="FFFFFF"/>
        </w:rPr>
        <w:t>由</w:t>
      </w:r>
      <w:r>
        <w:rPr>
          <w:rFonts w:ascii="Verdana" w:hAnsi="Verdana"/>
          <w:color w:val="333333"/>
          <w:szCs w:val="21"/>
          <w:shd w:val="clear" w:color="auto" w:fill="FFFFFF"/>
        </w:rPr>
        <w:t>5</w:t>
      </w:r>
      <w:r>
        <w:rPr>
          <w:rFonts w:ascii="Verdana" w:hAnsi="Verdana"/>
          <w:color w:val="333333"/>
          <w:szCs w:val="21"/>
          <w:shd w:val="clear" w:color="auto" w:fill="FFFFFF"/>
        </w:rPr>
        <w:t>台机器组成，</w:t>
      </w:r>
      <w:r>
        <w:rPr>
          <w:rFonts w:ascii="Verdana" w:hAnsi="Verdana"/>
          <w:color w:val="333333"/>
          <w:szCs w:val="21"/>
          <w:shd w:val="clear" w:color="auto" w:fill="FFFFFF"/>
        </w:rPr>
        <w:t>SID</w:t>
      </w:r>
      <w:r>
        <w:rPr>
          <w:rFonts w:ascii="Verdana" w:hAnsi="Verdana"/>
          <w:color w:val="333333"/>
          <w:szCs w:val="21"/>
          <w:shd w:val="clear" w:color="auto" w:fill="FFFFFF"/>
        </w:rPr>
        <w:t>分别为</w:t>
      </w: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5</w:t>
      </w:r>
      <w:r>
        <w:rPr>
          <w:rFonts w:ascii="Verdana" w:hAnsi="Verdana"/>
          <w:color w:val="333333"/>
          <w:szCs w:val="21"/>
          <w:shd w:val="clear" w:color="auto" w:fill="FFFFFF"/>
        </w:rPr>
        <w:t>，</w:t>
      </w:r>
      <w:r>
        <w:rPr>
          <w:rFonts w:ascii="Verdana" w:hAnsi="Verdana"/>
          <w:color w:val="333333"/>
          <w:szCs w:val="21"/>
          <w:shd w:val="clear" w:color="auto" w:fill="FFFFFF"/>
        </w:rPr>
        <w:t>ZXID</w:t>
      </w:r>
      <w:r>
        <w:rPr>
          <w:rFonts w:ascii="Verdana" w:hAnsi="Verdana"/>
          <w:color w:val="333333"/>
          <w:szCs w:val="21"/>
          <w:shd w:val="clear" w:color="auto" w:fill="FFFFFF"/>
        </w:rPr>
        <w:t>分别为</w:t>
      </w: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9</w:t>
      </w:r>
      <w:r>
        <w:rPr>
          <w:rFonts w:ascii="Verdana" w:hAnsi="Verdana"/>
          <w:color w:val="333333"/>
          <w:szCs w:val="21"/>
          <w:shd w:val="clear" w:color="auto" w:fill="FFFFFF"/>
        </w:rPr>
        <w:t>、</w:t>
      </w:r>
      <w:r>
        <w:rPr>
          <w:rFonts w:ascii="Verdana" w:hAnsi="Verdana"/>
          <w:color w:val="333333"/>
          <w:szCs w:val="21"/>
          <w:shd w:val="clear" w:color="auto" w:fill="FFFFFF"/>
        </w:rPr>
        <w:t>8</w:t>
      </w:r>
      <w:r>
        <w:rPr>
          <w:rFonts w:ascii="Verdana" w:hAnsi="Verdana"/>
          <w:color w:val="333333"/>
          <w:szCs w:val="21"/>
          <w:shd w:val="clear" w:color="auto" w:fill="FFFFFF"/>
        </w:rPr>
        <w:t>、</w:t>
      </w:r>
      <w:r>
        <w:rPr>
          <w:rFonts w:ascii="Verdana" w:hAnsi="Verdana"/>
          <w:color w:val="333333"/>
          <w:szCs w:val="21"/>
          <w:shd w:val="clear" w:color="auto" w:fill="FFFFFF"/>
        </w:rPr>
        <w:t>8</w:t>
      </w:r>
      <w:r>
        <w:rPr>
          <w:rFonts w:ascii="Verdana" w:hAnsi="Verdana"/>
          <w:color w:val="333333"/>
          <w:szCs w:val="21"/>
          <w:shd w:val="clear" w:color="auto" w:fill="FFFFFF"/>
        </w:rPr>
        <w:t>，并且此时</w:t>
      </w:r>
      <w:r>
        <w:rPr>
          <w:rFonts w:ascii="Verdana" w:hAnsi="Verdana"/>
          <w:color w:val="333333"/>
          <w:szCs w:val="21"/>
          <w:shd w:val="clear" w:color="auto" w:fill="FFFFFF"/>
        </w:rPr>
        <w:t>SID</w:t>
      </w:r>
      <w:r>
        <w:rPr>
          <w:rFonts w:ascii="Verdana" w:hAnsi="Verdana"/>
          <w:color w:val="333333"/>
          <w:szCs w:val="21"/>
          <w:shd w:val="clear" w:color="auto" w:fill="FFFFFF"/>
        </w:rPr>
        <w:t>为</w:t>
      </w:r>
      <w:r>
        <w:rPr>
          <w:rFonts w:ascii="Verdana" w:hAnsi="Verdana"/>
          <w:color w:val="333333"/>
          <w:szCs w:val="21"/>
          <w:shd w:val="clear" w:color="auto" w:fill="FFFFFF"/>
        </w:rPr>
        <w:t>2</w:t>
      </w:r>
      <w:r>
        <w:rPr>
          <w:rFonts w:ascii="Verdana" w:hAnsi="Verdana"/>
          <w:color w:val="333333"/>
          <w:szCs w:val="21"/>
          <w:shd w:val="clear" w:color="auto" w:fill="FFFFFF"/>
        </w:rPr>
        <w:t>的机器是</w:t>
      </w:r>
      <w:r>
        <w:rPr>
          <w:rFonts w:ascii="Verdana" w:hAnsi="Verdana"/>
          <w:color w:val="333333"/>
          <w:szCs w:val="21"/>
          <w:shd w:val="clear" w:color="auto" w:fill="FFFFFF"/>
        </w:rPr>
        <w:t>Leader</w:t>
      </w:r>
      <w:r>
        <w:rPr>
          <w:rFonts w:ascii="Verdana" w:hAnsi="Verdana"/>
          <w:color w:val="333333"/>
          <w:szCs w:val="21"/>
          <w:shd w:val="clear" w:color="auto" w:fill="FFFFFF"/>
        </w:rPr>
        <w:t>机器，某一时刻，</w:t>
      </w: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333333"/>
          <w:szCs w:val="21"/>
          <w:shd w:val="clear" w:color="auto" w:fill="FFFFFF"/>
        </w:rPr>
        <w:t>2</w:t>
      </w:r>
      <w:r>
        <w:rPr>
          <w:rFonts w:ascii="Verdana" w:hAnsi="Verdana"/>
          <w:color w:val="333333"/>
          <w:szCs w:val="21"/>
          <w:shd w:val="clear" w:color="auto" w:fill="FFFFFF"/>
        </w:rPr>
        <w:t>所在机器出现故障，因此集群开始进行</w:t>
      </w:r>
      <w:r>
        <w:rPr>
          <w:rFonts w:ascii="Verdana" w:hAnsi="Verdana"/>
          <w:color w:val="333333"/>
          <w:szCs w:val="21"/>
          <w:shd w:val="clear" w:color="auto" w:fill="FFFFFF"/>
        </w:rPr>
        <w:t>Leader</w:t>
      </w:r>
      <w:r>
        <w:rPr>
          <w:rFonts w:ascii="Verdana" w:hAnsi="Verdana"/>
          <w:color w:val="333333"/>
          <w:szCs w:val="21"/>
          <w:shd w:val="clear" w:color="auto" w:fill="FFFFFF"/>
        </w:rPr>
        <w:t>选举。在第一次投票时，每台机器都</w:t>
      </w:r>
      <w:r>
        <w:rPr>
          <w:rFonts w:ascii="Verdana" w:hAnsi="Verdana"/>
          <w:color w:val="333333"/>
          <w:szCs w:val="21"/>
          <w:shd w:val="clear" w:color="auto" w:fill="FFFFFF"/>
        </w:rPr>
        <w:lastRenderedPageBreak/>
        <w:t>会将自己作为投票对象，于是</w:t>
      </w:r>
      <w:r>
        <w:rPr>
          <w:rFonts w:ascii="Verdana" w:hAnsi="Verdana"/>
          <w:color w:val="333333"/>
          <w:szCs w:val="21"/>
          <w:shd w:val="clear" w:color="auto" w:fill="FFFFFF"/>
        </w:rPr>
        <w:t>SID</w:t>
      </w:r>
      <w:r>
        <w:rPr>
          <w:rFonts w:ascii="Verdana" w:hAnsi="Verdana"/>
          <w:color w:val="333333"/>
          <w:szCs w:val="21"/>
          <w:shd w:val="clear" w:color="auto" w:fill="FFFFFF"/>
        </w:rPr>
        <w:t>为</w:t>
      </w: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333333"/>
          <w:szCs w:val="21"/>
          <w:shd w:val="clear" w:color="auto" w:fill="FFFFFF"/>
        </w:rPr>
        <w:t>4</w:t>
      </w:r>
      <w:r>
        <w:rPr>
          <w:rFonts w:ascii="Verdana" w:hAnsi="Verdana"/>
          <w:color w:val="333333"/>
          <w:szCs w:val="21"/>
          <w:shd w:val="clear" w:color="auto" w:fill="FFFFFF"/>
        </w:rPr>
        <w:t>、</w:t>
      </w:r>
      <w:r>
        <w:rPr>
          <w:rFonts w:ascii="Verdana" w:hAnsi="Verdana"/>
          <w:color w:val="333333"/>
          <w:szCs w:val="21"/>
          <w:shd w:val="clear" w:color="auto" w:fill="FFFFFF"/>
        </w:rPr>
        <w:t>5</w:t>
      </w:r>
      <w:r>
        <w:rPr>
          <w:rFonts w:ascii="Verdana" w:hAnsi="Verdana"/>
          <w:color w:val="333333"/>
          <w:szCs w:val="21"/>
          <w:shd w:val="clear" w:color="auto" w:fill="FFFFFF"/>
        </w:rPr>
        <w:t>的机器投票情况分别为</w:t>
      </w:r>
      <w:r>
        <w:rPr>
          <w:rFonts w:ascii="Verdana" w:hAnsi="Verdana"/>
          <w:color w:val="333333"/>
          <w:szCs w:val="21"/>
          <w:shd w:val="clear" w:color="auto" w:fill="FFFFFF"/>
        </w:rPr>
        <w:t>(3, 9)</w:t>
      </w:r>
      <w:r>
        <w:rPr>
          <w:rFonts w:ascii="Verdana" w:hAnsi="Verdana"/>
          <w:color w:val="333333"/>
          <w:szCs w:val="21"/>
          <w:shd w:val="clear" w:color="auto" w:fill="FFFFFF"/>
        </w:rPr>
        <w:t>，</w:t>
      </w:r>
      <w:r>
        <w:rPr>
          <w:rFonts w:ascii="Verdana" w:hAnsi="Verdana"/>
          <w:color w:val="333333"/>
          <w:szCs w:val="21"/>
          <w:shd w:val="clear" w:color="auto" w:fill="FFFFFF"/>
        </w:rPr>
        <w:t>(4, 8)(5, 8)</w:t>
      </w:r>
    </w:p>
    <w:p w:rsidR="001A7847" w:rsidRDefault="001A7847">
      <w:pPr>
        <w:rPr>
          <w:rFonts w:ascii="Verdana" w:hAnsi="Verdana"/>
          <w:color w:val="333333"/>
          <w:szCs w:val="21"/>
          <w:shd w:val="clear" w:color="auto" w:fill="FFFFFF"/>
        </w:rPr>
      </w:pP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(2) </w:t>
      </w:r>
      <w:r>
        <w:rPr>
          <w:rFonts w:ascii="Verdana" w:eastAsia="宋体" w:hAnsi="Verdana" w:cs="宋体"/>
          <w:b/>
          <w:bCs/>
          <w:color w:val="333333"/>
          <w:kern w:val="0"/>
          <w:szCs w:val="21"/>
        </w:rPr>
        <w:t>变更投票</w:t>
      </w:r>
      <w:r>
        <w:rPr>
          <w:rFonts w:ascii="Verdana" w:eastAsia="宋体" w:hAnsi="Verdana" w:cs="宋体"/>
          <w:color w:val="333333"/>
          <w:kern w:val="0"/>
          <w:szCs w:val="21"/>
        </w:rPr>
        <w:t>。每台机器发出投票后，也会收到其他机器的投票，每台机器会根据一定规则来处理收到的其他机器的投票，并以此来决定是否需要变更自己的投票，这个规则也是整个</w:t>
      </w:r>
      <w:r>
        <w:rPr>
          <w:rFonts w:ascii="Verdana" w:eastAsia="宋体" w:hAnsi="Verdana" w:cs="宋体"/>
          <w:color w:val="333333"/>
          <w:kern w:val="0"/>
          <w:szCs w:val="21"/>
        </w:rPr>
        <w:t>Leader</w:t>
      </w:r>
      <w:r>
        <w:rPr>
          <w:rFonts w:ascii="Verdana" w:eastAsia="宋体" w:hAnsi="Verdana" w:cs="宋体"/>
          <w:color w:val="333333"/>
          <w:kern w:val="0"/>
          <w:szCs w:val="21"/>
        </w:rPr>
        <w:t>选举算法的核心所在，其中术语描述如下</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b/>
          <w:bCs/>
          <w:color w:val="333333"/>
          <w:kern w:val="0"/>
          <w:szCs w:val="21"/>
        </w:rPr>
        <w:t>· vote_sid</w:t>
      </w:r>
      <w:r>
        <w:rPr>
          <w:rFonts w:ascii="Verdana" w:eastAsia="宋体" w:hAnsi="Verdana" w:cs="宋体"/>
          <w:color w:val="333333"/>
          <w:kern w:val="0"/>
          <w:szCs w:val="21"/>
        </w:rPr>
        <w:t>：接收到的投票中所推举</w:t>
      </w:r>
      <w:r>
        <w:rPr>
          <w:rFonts w:ascii="Verdana" w:eastAsia="宋体" w:hAnsi="Verdana" w:cs="宋体"/>
          <w:color w:val="333333"/>
          <w:kern w:val="0"/>
          <w:szCs w:val="21"/>
        </w:rPr>
        <w:t>Leader</w:t>
      </w:r>
      <w:r>
        <w:rPr>
          <w:rFonts w:ascii="Verdana" w:eastAsia="宋体" w:hAnsi="Verdana" w:cs="宋体"/>
          <w:color w:val="333333"/>
          <w:kern w:val="0"/>
          <w:szCs w:val="21"/>
        </w:rPr>
        <w:t>服务器的</w:t>
      </w:r>
      <w:r>
        <w:rPr>
          <w:rFonts w:ascii="Verdana" w:eastAsia="宋体" w:hAnsi="Verdana" w:cs="宋体"/>
          <w:color w:val="333333"/>
          <w:kern w:val="0"/>
          <w:szCs w:val="21"/>
        </w:rPr>
        <w:t>SID</w:t>
      </w:r>
      <w:r>
        <w:rPr>
          <w:rFonts w:ascii="Verdana" w:eastAsia="宋体" w:hAnsi="Verdana" w:cs="宋体"/>
          <w:color w:val="333333"/>
          <w:kern w:val="0"/>
          <w:szCs w:val="21"/>
        </w:rPr>
        <w:t>。</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b/>
          <w:bCs/>
          <w:color w:val="333333"/>
          <w:kern w:val="0"/>
          <w:szCs w:val="21"/>
        </w:rPr>
        <w:t>· vote_zxid</w:t>
      </w:r>
      <w:r>
        <w:rPr>
          <w:rFonts w:ascii="Verdana" w:eastAsia="宋体" w:hAnsi="Verdana" w:cs="宋体"/>
          <w:color w:val="333333"/>
          <w:kern w:val="0"/>
          <w:szCs w:val="21"/>
        </w:rPr>
        <w:t>：接收到的投票中所推举</w:t>
      </w:r>
      <w:r>
        <w:rPr>
          <w:rFonts w:ascii="Verdana" w:eastAsia="宋体" w:hAnsi="Verdana" w:cs="宋体"/>
          <w:color w:val="333333"/>
          <w:kern w:val="0"/>
          <w:szCs w:val="21"/>
        </w:rPr>
        <w:t>Leader</w:t>
      </w:r>
      <w:r>
        <w:rPr>
          <w:rFonts w:ascii="Verdana" w:eastAsia="宋体" w:hAnsi="Verdana" w:cs="宋体"/>
          <w:color w:val="333333"/>
          <w:kern w:val="0"/>
          <w:szCs w:val="21"/>
        </w:rPr>
        <w:t>服务器的</w:t>
      </w:r>
      <w:r>
        <w:rPr>
          <w:rFonts w:ascii="Verdana" w:eastAsia="宋体" w:hAnsi="Verdana" w:cs="宋体"/>
          <w:color w:val="333333"/>
          <w:kern w:val="0"/>
          <w:szCs w:val="21"/>
        </w:rPr>
        <w:t>ZXID</w:t>
      </w:r>
      <w:r>
        <w:rPr>
          <w:rFonts w:ascii="Verdana" w:eastAsia="宋体" w:hAnsi="Verdana" w:cs="宋体"/>
          <w:color w:val="333333"/>
          <w:kern w:val="0"/>
          <w:szCs w:val="21"/>
        </w:rPr>
        <w:t>。</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b/>
          <w:bCs/>
          <w:color w:val="333333"/>
          <w:kern w:val="0"/>
          <w:szCs w:val="21"/>
        </w:rPr>
        <w:t>· self_sid</w:t>
      </w:r>
      <w:r>
        <w:rPr>
          <w:rFonts w:ascii="Verdana" w:eastAsia="宋体" w:hAnsi="Verdana" w:cs="宋体"/>
          <w:color w:val="333333"/>
          <w:kern w:val="0"/>
          <w:szCs w:val="21"/>
        </w:rPr>
        <w:t>：当前服务器自己的</w:t>
      </w:r>
      <w:r>
        <w:rPr>
          <w:rFonts w:ascii="Verdana" w:eastAsia="宋体" w:hAnsi="Verdana" w:cs="宋体"/>
          <w:color w:val="333333"/>
          <w:kern w:val="0"/>
          <w:szCs w:val="21"/>
        </w:rPr>
        <w:t>SID</w:t>
      </w:r>
      <w:r>
        <w:rPr>
          <w:rFonts w:ascii="Verdana" w:eastAsia="宋体" w:hAnsi="Verdana" w:cs="宋体"/>
          <w:color w:val="333333"/>
          <w:kern w:val="0"/>
          <w:szCs w:val="21"/>
        </w:rPr>
        <w:t>。</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b/>
          <w:bCs/>
          <w:color w:val="333333"/>
          <w:kern w:val="0"/>
          <w:szCs w:val="21"/>
        </w:rPr>
        <w:t>· self_zxid</w:t>
      </w:r>
      <w:r>
        <w:rPr>
          <w:rFonts w:ascii="Verdana" w:eastAsia="宋体" w:hAnsi="Verdana" w:cs="宋体"/>
          <w:color w:val="333333"/>
          <w:kern w:val="0"/>
          <w:szCs w:val="21"/>
        </w:rPr>
        <w:t>：当前服务器自己的</w:t>
      </w:r>
      <w:r>
        <w:rPr>
          <w:rFonts w:ascii="Verdana" w:eastAsia="宋体" w:hAnsi="Verdana" w:cs="宋体"/>
          <w:color w:val="333333"/>
          <w:kern w:val="0"/>
          <w:szCs w:val="21"/>
        </w:rPr>
        <w:t>ZXID</w:t>
      </w:r>
      <w:r>
        <w:rPr>
          <w:rFonts w:ascii="Verdana" w:eastAsia="宋体" w:hAnsi="Verdana" w:cs="宋体"/>
          <w:color w:val="333333"/>
          <w:kern w:val="0"/>
          <w:szCs w:val="21"/>
        </w:rPr>
        <w:t>。</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每次对收到的投票的处理，都是对</w:t>
      </w:r>
      <w:r>
        <w:rPr>
          <w:rFonts w:ascii="Verdana" w:eastAsia="宋体" w:hAnsi="Verdana" w:cs="宋体"/>
          <w:color w:val="333333"/>
          <w:kern w:val="0"/>
          <w:szCs w:val="21"/>
        </w:rPr>
        <w:t>(vote_sid, vote_zxid)</w:t>
      </w:r>
      <w:r>
        <w:rPr>
          <w:rFonts w:ascii="Verdana" w:eastAsia="宋体" w:hAnsi="Verdana" w:cs="宋体"/>
          <w:color w:val="333333"/>
          <w:kern w:val="0"/>
          <w:szCs w:val="21"/>
        </w:rPr>
        <w:t>和</w:t>
      </w:r>
      <w:r>
        <w:rPr>
          <w:rFonts w:ascii="Verdana" w:eastAsia="宋体" w:hAnsi="Verdana" w:cs="宋体"/>
          <w:color w:val="333333"/>
          <w:kern w:val="0"/>
          <w:szCs w:val="21"/>
        </w:rPr>
        <w:t>(self_sid, self_zxid)</w:t>
      </w:r>
      <w:r>
        <w:rPr>
          <w:rFonts w:ascii="Verdana" w:eastAsia="宋体" w:hAnsi="Verdana" w:cs="宋体"/>
          <w:color w:val="333333"/>
          <w:kern w:val="0"/>
          <w:szCs w:val="21"/>
        </w:rPr>
        <w:t>对比的过程。</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 xml:space="preserve">　　　　规则一：如果</w:t>
      </w:r>
      <w:r>
        <w:rPr>
          <w:rFonts w:ascii="Verdana" w:eastAsia="宋体" w:hAnsi="Verdana" w:cs="宋体"/>
          <w:color w:val="333333"/>
          <w:kern w:val="0"/>
          <w:szCs w:val="21"/>
        </w:rPr>
        <w:t>vote_zxid</w:t>
      </w:r>
      <w:r>
        <w:rPr>
          <w:rFonts w:ascii="Verdana" w:eastAsia="宋体" w:hAnsi="Verdana" w:cs="宋体"/>
          <w:color w:val="333333"/>
          <w:kern w:val="0"/>
          <w:szCs w:val="21"/>
        </w:rPr>
        <w:t>大于</w:t>
      </w:r>
      <w:r>
        <w:rPr>
          <w:rFonts w:ascii="Verdana" w:eastAsia="宋体" w:hAnsi="Verdana" w:cs="宋体"/>
          <w:color w:val="333333"/>
          <w:kern w:val="0"/>
          <w:szCs w:val="21"/>
        </w:rPr>
        <w:t>self_zxid</w:t>
      </w:r>
      <w:r>
        <w:rPr>
          <w:rFonts w:ascii="Verdana" w:eastAsia="宋体" w:hAnsi="Verdana" w:cs="宋体"/>
          <w:color w:val="333333"/>
          <w:kern w:val="0"/>
          <w:szCs w:val="21"/>
        </w:rPr>
        <w:t>，就认可当前收到的投票，并再次将该投票发送出去。</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 xml:space="preserve">　　　　规则二：如果</w:t>
      </w:r>
      <w:r>
        <w:rPr>
          <w:rFonts w:ascii="Verdana" w:eastAsia="宋体" w:hAnsi="Verdana" w:cs="宋体"/>
          <w:color w:val="333333"/>
          <w:kern w:val="0"/>
          <w:szCs w:val="21"/>
        </w:rPr>
        <w:t>vote_zxid</w:t>
      </w:r>
      <w:r>
        <w:rPr>
          <w:rFonts w:ascii="Verdana" w:eastAsia="宋体" w:hAnsi="Verdana" w:cs="宋体"/>
          <w:color w:val="333333"/>
          <w:kern w:val="0"/>
          <w:szCs w:val="21"/>
        </w:rPr>
        <w:t>小于</w:t>
      </w:r>
      <w:r>
        <w:rPr>
          <w:rFonts w:ascii="Verdana" w:eastAsia="宋体" w:hAnsi="Verdana" w:cs="宋体"/>
          <w:color w:val="333333"/>
          <w:kern w:val="0"/>
          <w:szCs w:val="21"/>
        </w:rPr>
        <w:t>self_zxid</w:t>
      </w:r>
      <w:r>
        <w:rPr>
          <w:rFonts w:ascii="Verdana" w:eastAsia="宋体" w:hAnsi="Verdana" w:cs="宋体"/>
          <w:color w:val="333333"/>
          <w:kern w:val="0"/>
          <w:szCs w:val="21"/>
        </w:rPr>
        <w:t>，那么坚持自己的投票，不做任何变更。</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 xml:space="preserve">　　　　规则三：如果</w:t>
      </w:r>
      <w:r>
        <w:rPr>
          <w:rFonts w:ascii="Verdana" w:eastAsia="宋体" w:hAnsi="Verdana" w:cs="宋体"/>
          <w:color w:val="333333"/>
          <w:kern w:val="0"/>
          <w:szCs w:val="21"/>
        </w:rPr>
        <w:t>vote_zxid</w:t>
      </w:r>
      <w:r>
        <w:rPr>
          <w:rFonts w:ascii="Verdana" w:eastAsia="宋体" w:hAnsi="Verdana" w:cs="宋体"/>
          <w:color w:val="333333"/>
          <w:kern w:val="0"/>
          <w:szCs w:val="21"/>
        </w:rPr>
        <w:t>等于</w:t>
      </w:r>
      <w:r>
        <w:rPr>
          <w:rFonts w:ascii="Verdana" w:eastAsia="宋体" w:hAnsi="Verdana" w:cs="宋体"/>
          <w:color w:val="333333"/>
          <w:kern w:val="0"/>
          <w:szCs w:val="21"/>
        </w:rPr>
        <w:t>self_zxid</w:t>
      </w:r>
      <w:r>
        <w:rPr>
          <w:rFonts w:ascii="Verdana" w:eastAsia="宋体" w:hAnsi="Verdana" w:cs="宋体"/>
          <w:color w:val="333333"/>
          <w:kern w:val="0"/>
          <w:szCs w:val="21"/>
        </w:rPr>
        <w:t>，那么就对比两者的</w:t>
      </w:r>
      <w:r>
        <w:rPr>
          <w:rFonts w:ascii="Verdana" w:eastAsia="宋体" w:hAnsi="Verdana" w:cs="宋体"/>
          <w:color w:val="333333"/>
          <w:kern w:val="0"/>
          <w:szCs w:val="21"/>
        </w:rPr>
        <w:t>SID</w:t>
      </w:r>
      <w:r>
        <w:rPr>
          <w:rFonts w:ascii="Verdana" w:eastAsia="宋体" w:hAnsi="Verdana" w:cs="宋体"/>
          <w:color w:val="333333"/>
          <w:kern w:val="0"/>
          <w:szCs w:val="21"/>
        </w:rPr>
        <w:t>，如果</w:t>
      </w:r>
      <w:r>
        <w:rPr>
          <w:rFonts w:ascii="Verdana" w:eastAsia="宋体" w:hAnsi="Verdana" w:cs="宋体"/>
          <w:color w:val="333333"/>
          <w:kern w:val="0"/>
          <w:szCs w:val="21"/>
        </w:rPr>
        <w:t>vote_sid</w:t>
      </w:r>
      <w:r>
        <w:rPr>
          <w:rFonts w:ascii="Verdana" w:eastAsia="宋体" w:hAnsi="Verdana" w:cs="宋体"/>
          <w:color w:val="333333"/>
          <w:kern w:val="0"/>
          <w:szCs w:val="21"/>
        </w:rPr>
        <w:t>大于</w:t>
      </w:r>
      <w:r>
        <w:rPr>
          <w:rFonts w:ascii="Verdana" w:eastAsia="宋体" w:hAnsi="Verdana" w:cs="宋体"/>
          <w:color w:val="333333"/>
          <w:kern w:val="0"/>
          <w:szCs w:val="21"/>
        </w:rPr>
        <w:t>self_sid</w:t>
      </w:r>
      <w:r>
        <w:rPr>
          <w:rFonts w:ascii="Verdana" w:eastAsia="宋体" w:hAnsi="Verdana" w:cs="宋体"/>
          <w:color w:val="333333"/>
          <w:kern w:val="0"/>
          <w:szCs w:val="21"/>
        </w:rPr>
        <w:t>，那么就认可当前收到的投票，并再次将该投票发送出去。</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 xml:space="preserve">　　　　规则四：如果</w:t>
      </w:r>
      <w:r>
        <w:rPr>
          <w:rFonts w:ascii="Verdana" w:eastAsia="宋体" w:hAnsi="Verdana" w:cs="宋体"/>
          <w:color w:val="333333"/>
          <w:kern w:val="0"/>
          <w:szCs w:val="21"/>
        </w:rPr>
        <w:t>vote_zxid</w:t>
      </w:r>
      <w:r>
        <w:rPr>
          <w:rFonts w:ascii="Verdana" w:eastAsia="宋体" w:hAnsi="Verdana" w:cs="宋体"/>
          <w:color w:val="333333"/>
          <w:kern w:val="0"/>
          <w:szCs w:val="21"/>
        </w:rPr>
        <w:t>等于</w:t>
      </w:r>
      <w:r>
        <w:rPr>
          <w:rFonts w:ascii="Verdana" w:eastAsia="宋体" w:hAnsi="Verdana" w:cs="宋体"/>
          <w:color w:val="333333"/>
          <w:kern w:val="0"/>
          <w:szCs w:val="21"/>
        </w:rPr>
        <w:t>self_zxid</w:t>
      </w:r>
      <w:r>
        <w:rPr>
          <w:rFonts w:ascii="Verdana" w:eastAsia="宋体" w:hAnsi="Verdana" w:cs="宋体"/>
          <w:color w:val="333333"/>
          <w:kern w:val="0"/>
          <w:szCs w:val="21"/>
        </w:rPr>
        <w:t>，并且</w:t>
      </w:r>
      <w:r>
        <w:rPr>
          <w:rFonts w:ascii="Verdana" w:eastAsia="宋体" w:hAnsi="Verdana" w:cs="宋体"/>
          <w:color w:val="333333"/>
          <w:kern w:val="0"/>
          <w:szCs w:val="21"/>
        </w:rPr>
        <w:t>vote_sid</w:t>
      </w:r>
      <w:r>
        <w:rPr>
          <w:rFonts w:ascii="Verdana" w:eastAsia="宋体" w:hAnsi="Verdana" w:cs="宋体"/>
          <w:color w:val="333333"/>
          <w:kern w:val="0"/>
          <w:szCs w:val="21"/>
        </w:rPr>
        <w:t>小于</w:t>
      </w:r>
      <w:r>
        <w:rPr>
          <w:rFonts w:ascii="Verdana" w:eastAsia="宋体" w:hAnsi="Verdana" w:cs="宋体"/>
          <w:color w:val="333333"/>
          <w:kern w:val="0"/>
          <w:szCs w:val="21"/>
        </w:rPr>
        <w:t>self_sid</w:t>
      </w:r>
      <w:r>
        <w:rPr>
          <w:rFonts w:ascii="Verdana" w:eastAsia="宋体" w:hAnsi="Verdana" w:cs="宋体"/>
          <w:color w:val="333333"/>
          <w:kern w:val="0"/>
          <w:szCs w:val="21"/>
        </w:rPr>
        <w:t>，那么坚持自己的投票，不做任何变更。</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 xml:space="preserve">　　结合上面规则，给出下面的集群变更过程。</w:t>
      </w:r>
    </w:p>
    <w:p w:rsidR="001A7847" w:rsidRDefault="007D395D">
      <w:r>
        <w:rPr>
          <w:noProof/>
        </w:rPr>
        <w:drawing>
          <wp:inline distT="0" distB="0" distL="0" distR="0">
            <wp:extent cx="5274310" cy="171958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20"/>
                    <a:stretch>
                      <a:fillRect/>
                    </a:stretch>
                  </pic:blipFill>
                  <pic:spPr>
                    <a:xfrm>
                      <a:off x="0" y="0"/>
                      <a:ext cx="5274310" cy="1719645"/>
                    </a:xfrm>
                    <a:prstGeom prst="rect">
                      <a:avLst/>
                    </a:prstGeom>
                  </pic:spPr>
                </pic:pic>
              </a:graphicData>
            </a:graphic>
          </wp:inline>
        </w:drawing>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(3)</w:t>
      </w:r>
      <w:r>
        <w:rPr>
          <w:rFonts w:ascii="Verdana" w:eastAsia="宋体" w:hAnsi="Verdana" w:cs="宋体"/>
          <w:b/>
          <w:bCs/>
          <w:color w:val="333333"/>
          <w:kern w:val="0"/>
          <w:szCs w:val="21"/>
        </w:rPr>
        <w:t> </w:t>
      </w:r>
      <w:r>
        <w:rPr>
          <w:rFonts w:ascii="Verdana" w:eastAsia="宋体" w:hAnsi="Verdana" w:cs="宋体"/>
          <w:b/>
          <w:bCs/>
          <w:color w:val="333333"/>
          <w:kern w:val="0"/>
          <w:szCs w:val="21"/>
        </w:rPr>
        <w:t>确定</w:t>
      </w:r>
      <w:r>
        <w:rPr>
          <w:rFonts w:ascii="Verdana" w:eastAsia="宋体" w:hAnsi="Verdana" w:cs="宋体"/>
          <w:b/>
          <w:bCs/>
          <w:color w:val="333333"/>
          <w:kern w:val="0"/>
          <w:szCs w:val="21"/>
        </w:rPr>
        <w:t>Leader</w:t>
      </w:r>
      <w:r>
        <w:rPr>
          <w:rFonts w:ascii="Verdana" w:eastAsia="宋体" w:hAnsi="Verdana" w:cs="宋体"/>
          <w:color w:val="333333"/>
          <w:kern w:val="0"/>
          <w:szCs w:val="21"/>
        </w:rPr>
        <w:t>。经过第二轮投票后，集群中的每台机器都会再次接收到其他机器的投票，然后开始统计投票，如果一台机器收到了超过半数的相同投票，那么这个投票对应的</w:t>
      </w:r>
      <w:r>
        <w:rPr>
          <w:rFonts w:ascii="Verdana" w:eastAsia="宋体" w:hAnsi="Verdana" w:cs="宋体"/>
          <w:color w:val="333333"/>
          <w:kern w:val="0"/>
          <w:szCs w:val="21"/>
        </w:rPr>
        <w:t>SID</w:t>
      </w:r>
      <w:r>
        <w:rPr>
          <w:rFonts w:ascii="Verdana" w:eastAsia="宋体" w:hAnsi="Verdana" w:cs="宋体"/>
          <w:color w:val="333333"/>
          <w:kern w:val="0"/>
          <w:szCs w:val="21"/>
        </w:rPr>
        <w:t>机器即为</w:t>
      </w:r>
      <w:r>
        <w:rPr>
          <w:rFonts w:ascii="Verdana" w:eastAsia="宋体" w:hAnsi="Verdana" w:cs="宋体"/>
          <w:color w:val="333333"/>
          <w:kern w:val="0"/>
          <w:szCs w:val="21"/>
        </w:rPr>
        <w:t>Leader</w:t>
      </w:r>
      <w:r>
        <w:rPr>
          <w:rFonts w:ascii="Verdana" w:eastAsia="宋体" w:hAnsi="Verdana" w:cs="宋体"/>
          <w:color w:val="333333"/>
          <w:kern w:val="0"/>
          <w:szCs w:val="21"/>
        </w:rPr>
        <w:t>。此时</w:t>
      </w:r>
      <w:r>
        <w:rPr>
          <w:rFonts w:ascii="Verdana" w:eastAsia="宋体" w:hAnsi="Verdana" w:cs="宋体"/>
          <w:color w:val="333333"/>
          <w:kern w:val="0"/>
          <w:szCs w:val="21"/>
        </w:rPr>
        <w:t>Server3</w:t>
      </w:r>
      <w:r>
        <w:rPr>
          <w:rFonts w:ascii="Verdana" w:eastAsia="宋体" w:hAnsi="Verdana" w:cs="宋体"/>
          <w:color w:val="333333"/>
          <w:kern w:val="0"/>
          <w:szCs w:val="21"/>
        </w:rPr>
        <w:t>将成为</w:t>
      </w:r>
      <w:r>
        <w:rPr>
          <w:rFonts w:ascii="Verdana" w:eastAsia="宋体" w:hAnsi="Verdana" w:cs="宋体"/>
          <w:color w:val="333333"/>
          <w:kern w:val="0"/>
          <w:szCs w:val="21"/>
        </w:rPr>
        <w:t>Leader</w:t>
      </w:r>
      <w:r>
        <w:rPr>
          <w:rFonts w:ascii="Verdana" w:eastAsia="宋体" w:hAnsi="Verdana" w:cs="宋体"/>
          <w:color w:val="333333"/>
          <w:kern w:val="0"/>
          <w:szCs w:val="21"/>
        </w:rPr>
        <w:t>。</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 xml:space="preserve">　　由上面规则可知，通常那台服务器上的数据越新（</w:t>
      </w:r>
      <w:r>
        <w:rPr>
          <w:rFonts w:ascii="Verdana" w:eastAsia="宋体" w:hAnsi="Verdana" w:cs="宋体"/>
          <w:color w:val="333333"/>
          <w:kern w:val="0"/>
          <w:szCs w:val="21"/>
        </w:rPr>
        <w:t>ZXID</w:t>
      </w:r>
      <w:r>
        <w:rPr>
          <w:rFonts w:ascii="Verdana" w:eastAsia="宋体" w:hAnsi="Verdana" w:cs="宋体"/>
          <w:color w:val="333333"/>
          <w:kern w:val="0"/>
          <w:szCs w:val="21"/>
        </w:rPr>
        <w:t>会越大），其成为</w:t>
      </w:r>
      <w:r>
        <w:rPr>
          <w:rFonts w:ascii="Verdana" w:eastAsia="宋体" w:hAnsi="Verdana" w:cs="宋体"/>
          <w:color w:val="333333"/>
          <w:kern w:val="0"/>
          <w:szCs w:val="21"/>
        </w:rPr>
        <w:t>Leader</w:t>
      </w:r>
      <w:r>
        <w:rPr>
          <w:rFonts w:ascii="Verdana" w:eastAsia="宋体" w:hAnsi="Verdana" w:cs="宋体"/>
          <w:color w:val="333333"/>
          <w:kern w:val="0"/>
          <w:szCs w:val="21"/>
        </w:rPr>
        <w:t>的可能性越大，也就越能够保证数据的恢复。如果</w:t>
      </w:r>
      <w:r>
        <w:rPr>
          <w:rFonts w:ascii="Verdana" w:eastAsia="宋体" w:hAnsi="Verdana" w:cs="宋体"/>
          <w:color w:val="333333"/>
          <w:kern w:val="0"/>
          <w:szCs w:val="21"/>
        </w:rPr>
        <w:t>ZXID</w:t>
      </w:r>
      <w:r>
        <w:rPr>
          <w:rFonts w:ascii="Verdana" w:eastAsia="宋体" w:hAnsi="Verdana" w:cs="宋体"/>
          <w:color w:val="333333"/>
          <w:kern w:val="0"/>
          <w:szCs w:val="21"/>
        </w:rPr>
        <w:t>相同，则</w:t>
      </w:r>
      <w:r>
        <w:rPr>
          <w:rFonts w:ascii="Verdana" w:eastAsia="宋体" w:hAnsi="Verdana" w:cs="宋体"/>
          <w:color w:val="333333"/>
          <w:kern w:val="0"/>
          <w:szCs w:val="21"/>
        </w:rPr>
        <w:t>SID</w:t>
      </w:r>
      <w:r>
        <w:rPr>
          <w:rFonts w:ascii="Verdana" w:eastAsia="宋体" w:hAnsi="Verdana" w:cs="宋体"/>
          <w:color w:val="333333"/>
          <w:kern w:val="0"/>
          <w:szCs w:val="21"/>
        </w:rPr>
        <w:t>越大机会越大。</w:t>
      </w:r>
    </w:p>
    <w:p w:rsidR="001A7847" w:rsidRDefault="007D395D">
      <w:pPr>
        <w:pStyle w:val="4"/>
        <w:numPr>
          <w:ilvl w:val="0"/>
          <w:numId w:val="29"/>
        </w:numPr>
        <w:rPr>
          <w:shd w:val="clear" w:color="auto" w:fill="FFFFFF"/>
        </w:rPr>
      </w:pPr>
      <w:r>
        <w:rPr>
          <w:shd w:val="clear" w:color="auto" w:fill="FFFFFF"/>
        </w:rPr>
        <w:t>Leader</w:t>
      </w:r>
      <w:r>
        <w:rPr>
          <w:shd w:val="clear" w:color="auto" w:fill="FFFFFF"/>
        </w:rPr>
        <w:t>选举实现细节</w:t>
      </w:r>
    </w:p>
    <w:p w:rsidR="001A7847" w:rsidRDefault="007D395D">
      <w:pPr>
        <w:pStyle w:val="6"/>
        <w:numPr>
          <w:ilvl w:val="0"/>
          <w:numId w:val="67"/>
        </w:numPr>
        <w:rPr>
          <w:shd w:val="clear" w:color="auto" w:fill="FFFFFF"/>
        </w:rPr>
      </w:pPr>
      <w:r>
        <w:rPr>
          <w:shd w:val="clear" w:color="auto" w:fill="FFFFFF"/>
        </w:rPr>
        <w:t>服务器状态</w:t>
      </w:r>
    </w:p>
    <w:p w:rsidR="001A7847" w:rsidRDefault="007D395D">
      <w:pPr>
        <w:widowControl/>
        <w:shd w:val="clear" w:color="auto" w:fill="FFFFFF"/>
        <w:spacing w:before="150" w:after="150"/>
        <w:ind w:left="360"/>
        <w:jc w:val="left"/>
        <w:rPr>
          <w:rFonts w:ascii="Verdana" w:eastAsia="宋体" w:hAnsi="Verdana" w:cs="宋体"/>
          <w:color w:val="333333"/>
          <w:kern w:val="0"/>
          <w:szCs w:val="21"/>
        </w:rPr>
      </w:pPr>
      <w:r>
        <w:rPr>
          <w:rFonts w:ascii="Verdana" w:eastAsia="宋体" w:hAnsi="Verdana" w:cs="宋体"/>
          <w:color w:val="333333"/>
          <w:kern w:val="0"/>
          <w:szCs w:val="21"/>
        </w:rPr>
        <w:t>服务器具有四种状态，分别是</w:t>
      </w:r>
      <w:r>
        <w:rPr>
          <w:rFonts w:ascii="Verdana" w:eastAsia="宋体" w:hAnsi="Verdana" w:cs="宋体"/>
          <w:color w:val="333333"/>
          <w:kern w:val="0"/>
          <w:szCs w:val="21"/>
        </w:rPr>
        <w:t>LOOKING</w:t>
      </w:r>
      <w:r>
        <w:rPr>
          <w:rFonts w:ascii="Verdana" w:eastAsia="宋体" w:hAnsi="Verdana" w:cs="宋体"/>
          <w:color w:val="333333"/>
          <w:kern w:val="0"/>
          <w:szCs w:val="21"/>
        </w:rPr>
        <w:t>、</w:t>
      </w:r>
      <w:r>
        <w:rPr>
          <w:rFonts w:ascii="Verdana" w:eastAsia="宋体" w:hAnsi="Verdana" w:cs="宋体"/>
          <w:color w:val="333333"/>
          <w:kern w:val="0"/>
          <w:szCs w:val="21"/>
        </w:rPr>
        <w:t>FOLLOWING</w:t>
      </w:r>
      <w:r>
        <w:rPr>
          <w:rFonts w:ascii="Verdana" w:eastAsia="宋体" w:hAnsi="Verdana" w:cs="宋体"/>
          <w:color w:val="333333"/>
          <w:kern w:val="0"/>
          <w:szCs w:val="21"/>
        </w:rPr>
        <w:t>、</w:t>
      </w:r>
      <w:r>
        <w:rPr>
          <w:rFonts w:ascii="Verdana" w:eastAsia="宋体" w:hAnsi="Verdana" w:cs="宋体"/>
          <w:color w:val="333333"/>
          <w:kern w:val="0"/>
          <w:szCs w:val="21"/>
        </w:rPr>
        <w:t>LEADING</w:t>
      </w:r>
      <w:r>
        <w:rPr>
          <w:rFonts w:ascii="Verdana" w:eastAsia="宋体" w:hAnsi="Verdana" w:cs="宋体"/>
          <w:color w:val="333333"/>
          <w:kern w:val="0"/>
          <w:szCs w:val="21"/>
        </w:rPr>
        <w:t>、</w:t>
      </w:r>
      <w:r>
        <w:rPr>
          <w:rFonts w:ascii="Verdana" w:eastAsia="宋体" w:hAnsi="Verdana" w:cs="宋体"/>
          <w:color w:val="333333"/>
          <w:kern w:val="0"/>
          <w:szCs w:val="21"/>
        </w:rPr>
        <w:t>OBSERVING</w:t>
      </w:r>
      <w:r>
        <w:rPr>
          <w:rFonts w:ascii="Verdana" w:eastAsia="宋体" w:hAnsi="Verdana" w:cs="宋体"/>
          <w:color w:val="333333"/>
          <w:kern w:val="0"/>
          <w:szCs w:val="21"/>
        </w:rPr>
        <w:t>。</w:t>
      </w:r>
    </w:p>
    <w:p w:rsidR="001A7847" w:rsidRDefault="007D395D">
      <w:pPr>
        <w:widowControl/>
        <w:shd w:val="clear" w:color="auto" w:fill="FFFFFF"/>
        <w:ind w:left="360"/>
        <w:jc w:val="left"/>
        <w:rPr>
          <w:rFonts w:ascii="Verdana" w:eastAsia="宋体" w:hAnsi="Verdana" w:cs="宋体"/>
          <w:color w:val="333333"/>
          <w:kern w:val="0"/>
          <w:szCs w:val="21"/>
        </w:rPr>
      </w:pPr>
      <w:r>
        <w:rPr>
          <w:rFonts w:ascii="Verdana" w:eastAsia="宋体" w:hAnsi="Verdana" w:cs="宋体"/>
          <w:b/>
          <w:bCs/>
          <w:color w:val="333333"/>
          <w:kern w:val="0"/>
          <w:szCs w:val="21"/>
        </w:rPr>
        <w:lastRenderedPageBreak/>
        <w:t>LOOKING</w:t>
      </w:r>
      <w:r>
        <w:rPr>
          <w:rFonts w:ascii="Verdana" w:eastAsia="宋体" w:hAnsi="Verdana" w:cs="宋体"/>
          <w:color w:val="333333"/>
          <w:kern w:val="0"/>
          <w:szCs w:val="21"/>
        </w:rPr>
        <w:t>：寻找</w:t>
      </w:r>
      <w:r>
        <w:rPr>
          <w:rFonts w:ascii="Verdana" w:eastAsia="宋体" w:hAnsi="Verdana" w:cs="宋体"/>
          <w:color w:val="333333"/>
          <w:kern w:val="0"/>
          <w:szCs w:val="21"/>
        </w:rPr>
        <w:t>Leader</w:t>
      </w:r>
      <w:r>
        <w:rPr>
          <w:rFonts w:ascii="Verdana" w:eastAsia="宋体" w:hAnsi="Verdana" w:cs="宋体"/>
          <w:color w:val="333333"/>
          <w:kern w:val="0"/>
          <w:szCs w:val="21"/>
        </w:rPr>
        <w:t>状态。当服务器处于该状态时，它会认为当前集群中没有</w:t>
      </w:r>
      <w:r>
        <w:rPr>
          <w:rFonts w:ascii="Verdana" w:eastAsia="宋体" w:hAnsi="Verdana" w:cs="宋体"/>
          <w:color w:val="333333"/>
          <w:kern w:val="0"/>
          <w:szCs w:val="21"/>
        </w:rPr>
        <w:t>Leader</w:t>
      </w:r>
      <w:r>
        <w:rPr>
          <w:rFonts w:ascii="Verdana" w:eastAsia="宋体" w:hAnsi="Verdana" w:cs="宋体"/>
          <w:color w:val="333333"/>
          <w:kern w:val="0"/>
          <w:szCs w:val="21"/>
        </w:rPr>
        <w:t>，因此需要进入</w:t>
      </w:r>
      <w:r>
        <w:rPr>
          <w:rFonts w:ascii="Verdana" w:eastAsia="宋体" w:hAnsi="Verdana" w:cs="宋体"/>
          <w:color w:val="333333"/>
          <w:kern w:val="0"/>
          <w:szCs w:val="21"/>
        </w:rPr>
        <w:t>Leader</w:t>
      </w:r>
      <w:r>
        <w:rPr>
          <w:rFonts w:ascii="Verdana" w:eastAsia="宋体" w:hAnsi="Verdana" w:cs="宋体"/>
          <w:color w:val="333333"/>
          <w:kern w:val="0"/>
          <w:szCs w:val="21"/>
        </w:rPr>
        <w:t>选举状态。</w:t>
      </w:r>
    </w:p>
    <w:p w:rsidR="001A7847" w:rsidRDefault="007D395D">
      <w:pPr>
        <w:widowControl/>
        <w:shd w:val="clear" w:color="auto" w:fill="FFFFFF"/>
        <w:ind w:firstLine="360"/>
        <w:jc w:val="left"/>
        <w:rPr>
          <w:rFonts w:ascii="Verdana" w:eastAsia="宋体" w:hAnsi="Verdana" w:cs="宋体"/>
          <w:color w:val="333333"/>
          <w:kern w:val="0"/>
          <w:szCs w:val="21"/>
        </w:rPr>
      </w:pPr>
      <w:r>
        <w:rPr>
          <w:rFonts w:ascii="Verdana" w:eastAsia="宋体" w:hAnsi="Verdana" w:cs="宋体"/>
          <w:b/>
          <w:bCs/>
          <w:color w:val="333333"/>
          <w:kern w:val="0"/>
          <w:szCs w:val="21"/>
        </w:rPr>
        <w:t>FOLLOWING</w:t>
      </w:r>
      <w:r>
        <w:rPr>
          <w:rFonts w:ascii="Verdana" w:eastAsia="宋体" w:hAnsi="Verdana" w:cs="宋体"/>
          <w:color w:val="333333"/>
          <w:kern w:val="0"/>
          <w:szCs w:val="21"/>
        </w:rPr>
        <w:t>：跟随者状态。表明当前服务器角色是</w:t>
      </w:r>
      <w:r>
        <w:rPr>
          <w:rFonts w:ascii="Verdana" w:eastAsia="宋体" w:hAnsi="Verdana" w:cs="宋体"/>
          <w:color w:val="333333"/>
          <w:kern w:val="0"/>
          <w:szCs w:val="21"/>
        </w:rPr>
        <w:t>Follower</w:t>
      </w:r>
      <w:r>
        <w:rPr>
          <w:rFonts w:ascii="Verdana" w:eastAsia="宋体" w:hAnsi="Verdana" w:cs="宋体"/>
          <w:color w:val="333333"/>
          <w:kern w:val="0"/>
          <w:szCs w:val="21"/>
        </w:rPr>
        <w:t>。</w:t>
      </w:r>
    </w:p>
    <w:p w:rsidR="001A7847" w:rsidRDefault="007D395D">
      <w:pPr>
        <w:widowControl/>
        <w:shd w:val="clear" w:color="auto" w:fill="FFFFFF"/>
        <w:ind w:left="360"/>
        <w:jc w:val="left"/>
        <w:rPr>
          <w:rFonts w:ascii="Verdana" w:eastAsia="宋体" w:hAnsi="Verdana" w:cs="宋体"/>
          <w:color w:val="333333"/>
          <w:kern w:val="0"/>
          <w:szCs w:val="21"/>
        </w:rPr>
      </w:pPr>
      <w:r>
        <w:rPr>
          <w:rFonts w:ascii="Verdana" w:eastAsia="宋体" w:hAnsi="Verdana" w:cs="宋体"/>
          <w:b/>
          <w:bCs/>
          <w:color w:val="333333"/>
          <w:kern w:val="0"/>
          <w:szCs w:val="21"/>
        </w:rPr>
        <w:t>LEADING</w:t>
      </w:r>
      <w:r>
        <w:rPr>
          <w:rFonts w:ascii="Verdana" w:eastAsia="宋体" w:hAnsi="Verdana" w:cs="宋体"/>
          <w:color w:val="333333"/>
          <w:kern w:val="0"/>
          <w:szCs w:val="21"/>
        </w:rPr>
        <w:t>：领导者状态。表明当前服务器角色是</w:t>
      </w:r>
      <w:r>
        <w:rPr>
          <w:rFonts w:ascii="Verdana" w:eastAsia="宋体" w:hAnsi="Verdana" w:cs="宋体"/>
          <w:color w:val="333333"/>
          <w:kern w:val="0"/>
          <w:szCs w:val="21"/>
        </w:rPr>
        <w:t>Leader</w:t>
      </w:r>
      <w:r>
        <w:rPr>
          <w:rFonts w:ascii="Verdana" w:eastAsia="宋体" w:hAnsi="Verdana" w:cs="宋体"/>
          <w:color w:val="333333"/>
          <w:kern w:val="0"/>
          <w:szCs w:val="21"/>
        </w:rPr>
        <w:t>。</w:t>
      </w:r>
    </w:p>
    <w:p w:rsidR="001A7847" w:rsidRDefault="007D395D">
      <w:pPr>
        <w:widowControl/>
        <w:shd w:val="clear" w:color="auto" w:fill="FFFFFF"/>
        <w:ind w:firstLine="360"/>
        <w:jc w:val="left"/>
        <w:rPr>
          <w:rFonts w:ascii="Verdana" w:eastAsia="宋体" w:hAnsi="Verdana" w:cs="宋体"/>
          <w:color w:val="333333"/>
          <w:kern w:val="0"/>
          <w:szCs w:val="21"/>
        </w:rPr>
      </w:pPr>
      <w:r>
        <w:rPr>
          <w:rFonts w:ascii="Verdana" w:eastAsia="宋体" w:hAnsi="Verdana" w:cs="宋体"/>
          <w:b/>
          <w:bCs/>
          <w:color w:val="333333"/>
          <w:kern w:val="0"/>
          <w:szCs w:val="21"/>
        </w:rPr>
        <w:t>OBSERVING</w:t>
      </w:r>
      <w:r>
        <w:rPr>
          <w:rFonts w:ascii="Verdana" w:eastAsia="宋体" w:hAnsi="Verdana" w:cs="宋体"/>
          <w:color w:val="333333"/>
          <w:kern w:val="0"/>
          <w:szCs w:val="21"/>
        </w:rPr>
        <w:t>：观察者状态。表明当前服务器角色是</w:t>
      </w:r>
      <w:r>
        <w:rPr>
          <w:rFonts w:ascii="Verdana" w:eastAsia="宋体" w:hAnsi="Verdana" w:cs="宋体"/>
          <w:color w:val="333333"/>
          <w:kern w:val="0"/>
          <w:szCs w:val="21"/>
        </w:rPr>
        <w:t>Observer</w:t>
      </w:r>
      <w:r>
        <w:rPr>
          <w:rFonts w:ascii="Verdana" w:eastAsia="宋体" w:hAnsi="Verdana" w:cs="宋体"/>
          <w:color w:val="333333"/>
          <w:kern w:val="0"/>
          <w:szCs w:val="21"/>
        </w:rPr>
        <w:t>。</w:t>
      </w:r>
    </w:p>
    <w:p w:rsidR="001A7847" w:rsidRDefault="007D395D">
      <w:pPr>
        <w:pStyle w:val="6"/>
        <w:numPr>
          <w:ilvl w:val="0"/>
          <w:numId w:val="66"/>
        </w:numPr>
        <w:rPr>
          <w:shd w:val="clear" w:color="auto" w:fill="FFFFFF"/>
        </w:rPr>
      </w:pPr>
      <w:r>
        <w:rPr>
          <w:shd w:val="clear" w:color="auto" w:fill="FFFFFF"/>
        </w:rPr>
        <w:t>投票数据结构</w:t>
      </w:r>
    </w:p>
    <w:p w:rsidR="001A7847" w:rsidRDefault="007D395D">
      <w:pPr>
        <w:ind w:left="360"/>
        <w:rPr>
          <w:rFonts w:ascii="Verdana" w:hAnsi="Verdana"/>
          <w:color w:val="333333"/>
          <w:szCs w:val="21"/>
          <w:shd w:val="clear" w:color="auto" w:fill="FFFFFF"/>
        </w:rPr>
      </w:pPr>
      <w:r>
        <w:rPr>
          <w:rFonts w:ascii="Verdana" w:hAnsi="Verdana"/>
          <w:color w:val="333333"/>
          <w:szCs w:val="21"/>
          <w:shd w:val="clear" w:color="auto" w:fill="FFFFFF"/>
        </w:rPr>
        <w:t>每个投票中包含了两个最基本的信息，所推举服务器的</w:t>
      </w:r>
      <w:r>
        <w:rPr>
          <w:rFonts w:ascii="Verdana" w:hAnsi="Verdana"/>
          <w:color w:val="333333"/>
          <w:szCs w:val="21"/>
          <w:shd w:val="clear" w:color="auto" w:fill="FFFFFF"/>
        </w:rPr>
        <w:t>SID</w:t>
      </w:r>
      <w:r>
        <w:rPr>
          <w:rFonts w:ascii="Verdana" w:hAnsi="Verdana"/>
          <w:color w:val="333333"/>
          <w:szCs w:val="21"/>
          <w:shd w:val="clear" w:color="auto" w:fill="FFFFFF"/>
        </w:rPr>
        <w:t>和</w:t>
      </w:r>
      <w:r>
        <w:rPr>
          <w:rFonts w:ascii="Verdana" w:hAnsi="Verdana"/>
          <w:color w:val="333333"/>
          <w:szCs w:val="21"/>
          <w:shd w:val="clear" w:color="auto" w:fill="FFFFFF"/>
        </w:rPr>
        <w:t>ZXID</w:t>
      </w:r>
      <w:r>
        <w:rPr>
          <w:rFonts w:ascii="Verdana" w:hAnsi="Verdana"/>
          <w:color w:val="333333"/>
          <w:szCs w:val="21"/>
          <w:shd w:val="clear" w:color="auto" w:fill="FFFFFF"/>
        </w:rPr>
        <w:t>，投票（</w:t>
      </w:r>
      <w:r>
        <w:rPr>
          <w:rFonts w:ascii="Verdana" w:hAnsi="Verdana"/>
          <w:color w:val="333333"/>
          <w:szCs w:val="21"/>
          <w:shd w:val="clear" w:color="auto" w:fill="FFFFFF"/>
        </w:rPr>
        <w:t>Vote</w:t>
      </w:r>
      <w:r>
        <w:rPr>
          <w:rFonts w:ascii="Verdana" w:hAnsi="Verdana"/>
          <w:color w:val="333333"/>
          <w:szCs w:val="21"/>
          <w:shd w:val="clear" w:color="auto" w:fill="FFFFFF"/>
        </w:rPr>
        <w:t>）在</w:t>
      </w:r>
      <w:r>
        <w:rPr>
          <w:rFonts w:ascii="Verdana" w:hAnsi="Verdana"/>
          <w:color w:val="333333"/>
          <w:szCs w:val="21"/>
          <w:shd w:val="clear" w:color="auto" w:fill="FFFFFF"/>
        </w:rPr>
        <w:t>Zookeeper</w:t>
      </w:r>
      <w:r>
        <w:rPr>
          <w:rFonts w:ascii="Verdana" w:hAnsi="Verdana"/>
          <w:color w:val="333333"/>
          <w:szCs w:val="21"/>
          <w:shd w:val="clear" w:color="auto" w:fill="FFFFFF"/>
        </w:rPr>
        <w:t>中包含字段如下</w:t>
      </w:r>
    </w:p>
    <w:p w:rsidR="001A7847" w:rsidRDefault="007D395D">
      <w:pPr>
        <w:pStyle w:val="aa"/>
        <w:shd w:val="clear" w:color="auto" w:fill="FFFFFF"/>
        <w:spacing w:before="0" w:beforeAutospacing="0" w:after="0" w:afterAutospacing="0"/>
        <w:rPr>
          <w:rFonts w:ascii="Verdana" w:hAnsi="Verdana"/>
          <w:color w:val="333333"/>
          <w:sz w:val="21"/>
          <w:szCs w:val="21"/>
        </w:rPr>
      </w:pPr>
      <w:r>
        <w:rPr>
          <w:rFonts w:ascii="Verdana" w:hAnsi="Verdana" w:hint="eastAsia"/>
          <w:color w:val="333333"/>
          <w:szCs w:val="21"/>
          <w:shd w:val="clear" w:color="auto" w:fill="FFFFFF"/>
        </w:rPr>
        <w:tab/>
      </w:r>
      <w:r>
        <w:rPr>
          <w:rFonts w:ascii="Verdana" w:hAnsi="Verdana"/>
          <w:b/>
          <w:bCs/>
          <w:color w:val="333333"/>
          <w:sz w:val="21"/>
          <w:szCs w:val="21"/>
        </w:rPr>
        <w:t>id</w:t>
      </w:r>
      <w:r>
        <w:rPr>
          <w:rFonts w:ascii="Verdana" w:hAnsi="Verdana"/>
          <w:color w:val="333333"/>
          <w:sz w:val="21"/>
          <w:szCs w:val="21"/>
        </w:rPr>
        <w:t>：被推举的</w:t>
      </w:r>
      <w:r>
        <w:rPr>
          <w:rFonts w:ascii="Verdana" w:hAnsi="Verdana"/>
          <w:color w:val="333333"/>
          <w:sz w:val="21"/>
          <w:szCs w:val="21"/>
        </w:rPr>
        <w:t>Leader</w:t>
      </w:r>
      <w:r>
        <w:rPr>
          <w:rFonts w:ascii="Verdana" w:hAnsi="Verdana"/>
          <w:color w:val="333333"/>
          <w:sz w:val="21"/>
          <w:szCs w:val="21"/>
        </w:rPr>
        <w:t>的</w:t>
      </w:r>
      <w:r>
        <w:rPr>
          <w:rFonts w:ascii="Verdana" w:hAnsi="Verdana"/>
          <w:color w:val="333333"/>
          <w:sz w:val="21"/>
          <w:szCs w:val="21"/>
        </w:rPr>
        <w:t>SID</w:t>
      </w:r>
      <w:r>
        <w:rPr>
          <w:rFonts w:ascii="Verdana" w:hAnsi="Verdana"/>
          <w:color w:val="333333"/>
          <w:sz w:val="21"/>
          <w:szCs w:val="21"/>
        </w:rPr>
        <w:t>。</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b/>
          <w:bCs/>
          <w:color w:val="333333"/>
          <w:kern w:val="0"/>
          <w:szCs w:val="21"/>
        </w:rPr>
        <w:t>zxid</w:t>
      </w:r>
      <w:r>
        <w:rPr>
          <w:rFonts w:ascii="Verdana" w:eastAsia="宋体" w:hAnsi="Verdana" w:cs="宋体"/>
          <w:color w:val="333333"/>
          <w:kern w:val="0"/>
          <w:szCs w:val="21"/>
        </w:rPr>
        <w:t>：被推举的</w:t>
      </w:r>
      <w:r>
        <w:rPr>
          <w:rFonts w:ascii="Verdana" w:eastAsia="宋体" w:hAnsi="Verdana" w:cs="宋体"/>
          <w:color w:val="333333"/>
          <w:kern w:val="0"/>
          <w:szCs w:val="21"/>
        </w:rPr>
        <w:t>Leader</w:t>
      </w:r>
      <w:r>
        <w:rPr>
          <w:rFonts w:ascii="Verdana" w:eastAsia="宋体" w:hAnsi="Verdana" w:cs="宋体"/>
          <w:color w:val="333333"/>
          <w:kern w:val="0"/>
          <w:szCs w:val="21"/>
        </w:rPr>
        <w:t>事务</w:t>
      </w:r>
      <w:r>
        <w:rPr>
          <w:rFonts w:ascii="Verdana" w:eastAsia="宋体" w:hAnsi="Verdana" w:cs="宋体"/>
          <w:color w:val="333333"/>
          <w:kern w:val="0"/>
          <w:szCs w:val="21"/>
        </w:rPr>
        <w:t>ID</w:t>
      </w:r>
      <w:r>
        <w:rPr>
          <w:rFonts w:ascii="Verdana" w:eastAsia="宋体" w:hAnsi="Verdana" w:cs="宋体"/>
          <w:color w:val="333333"/>
          <w:kern w:val="0"/>
          <w:szCs w:val="21"/>
        </w:rPr>
        <w:t>。</w:t>
      </w:r>
    </w:p>
    <w:p w:rsidR="001A7847" w:rsidRDefault="007D395D">
      <w:pPr>
        <w:widowControl/>
        <w:shd w:val="clear" w:color="auto" w:fill="FFFFFF"/>
        <w:ind w:left="420"/>
        <w:jc w:val="left"/>
        <w:rPr>
          <w:rFonts w:ascii="Verdana" w:eastAsia="宋体" w:hAnsi="Verdana" w:cs="宋体"/>
          <w:color w:val="333333"/>
          <w:kern w:val="0"/>
          <w:szCs w:val="21"/>
        </w:rPr>
      </w:pPr>
      <w:r>
        <w:rPr>
          <w:rFonts w:ascii="Verdana" w:eastAsia="宋体" w:hAnsi="Verdana" w:cs="宋体"/>
          <w:b/>
          <w:bCs/>
          <w:color w:val="333333"/>
          <w:kern w:val="0"/>
          <w:szCs w:val="21"/>
        </w:rPr>
        <w:t>electionEpoch</w:t>
      </w:r>
      <w:r>
        <w:rPr>
          <w:rFonts w:ascii="Verdana" w:eastAsia="宋体" w:hAnsi="Verdana" w:cs="宋体"/>
          <w:color w:val="333333"/>
          <w:kern w:val="0"/>
          <w:szCs w:val="21"/>
        </w:rPr>
        <w:t>：逻辑时钟，用来判断多个投票是否在同一轮选举周期中，该值在服务端是一个自增序列，每次进入新一轮的投票后，都会对该值进行加</w:t>
      </w:r>
      <w:r>
        <w:rPr>
          <w:rFonts w:ascii="Verdana" w:eastAsia="宋体" w:hAnsi="Verdana" w:cs="宋体"/>
          <w:color w:val="333333"/>
          <w:kern w:val="0"/>
          <w:szCs w:val="21"/>
        </w:rPr>
        <w:t>1</w:t>
      </w:r>
      <w:r>
        <w:rPr>
          <w:rFonts w:ascii="Verdana" w:eastAsia="宋体" w:hAnsi="Verdana" w:cs="宋体"/>
          <w:color w:val="333333"/>
          <w:kern w:val="0"/>
          <w:szCs w:val="21"/>
        </w:rPr>
        <w:t>操作。</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b/>
          <w:bCs/>
          <w:color w:val="333333"/>
          <w:kern w:val="0"/>
          <w:szCs w:val="21"/>
        </w:rPr>
        <w:t>peerEpoch</w:t>
      </w:r>
      <w:r>
        <w:rPr>
          <w:rFonts w:ascii="Verdana" w:eastAsia="宋体" w:hAnsi="Verdana" w:cs="宋体"/>
          <w:color w:val="333333"/>
          <w:kern w:val="0"/>
          <w:szCs w:val="21"/>
        </w:rPr>
        <w:t>：被推举的</w:t>
      </w:r>
      <w:r>
        <w:rPr>
          <w:rFonts w:ascii="Verdana" w:eastAsia="宋体" w:hAnsi="Verdana" w:cs="宋体"/>
          <w:color w:val="333333"/>
          <w:kern w:val="0"/>
          <w:szCs w:val="21"/>
        </w:rPr>
        <w:t>Leader</w:t>
      </w:r>
      <w:r>
        <w:rPr>
          <w:rFonts w:ascii="Verdana" w:eastAsia="宋体" w:hAnsi="Verdana" w:cs="宋体"/>
          <w:color w:val="333333"/>
          <w:kern w:val="0"/>
          <w:szCs w:val="21"/>
        </w:rPr>
        <w:t>的</w:t>
      </w:r>
      <w:r>
        <w:rPr>
          <w:rFonts w:ascii="Verdana" w:eastAsia="宋体" w:hAnsi="Verdana" w:cs="宋体"/>
          <w:color w:val="333333"/>
          <w:kern w:val="0"/>
          <w:szCs w:val="21"/>
        </w:rPr>
        <w:t>epoch</w:t>
      </w:r>
      <w:r>
        <w:rPr>
          <w:rFonts w:ascii="Verdana" w:eastAsia="宋体" w:hAnsi="Verdana" w:cs="宋体"/>
          <w:color w:val="333333"/>
          <w:kern w:val="0"/>
          <w:szCs w:val="21"/>
        </w:rPr>
        <w:t>。</w:t>
      </w: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b/>
          <w:bCs/>
          <w:color w:val="333333"/>
          <w:kern w:val="0"/>
          <w:szCs w:val="21"/>
        </w:rPr>
        <w:t>state</w:t>
      </w:r>
      <w:r>
        <w:rPr>
          <w:rFonts w:ascii="Verdana" w:eastAsia="宋体" w:hAnsi="Verdana" w:cs="宋体"/>
          <w:color w:val="333333"/>
          <w:kern w:val="0"/>
          <w:szCs w:val="21"/>
        </w:rPr>
        <w:t>：当前服务器的状态。</w:t>
      </w:r>
    </w:p>
    <w:p w:rsidR="001A7847" w:rsidRDefault="007D395D">
      <w:pPr>
        <w:pStyle w:val="6"/>
        <w:numPr>
          <w:ilvl w:val="0"/>
          <w:numId w:val="66"/>
        </w:numPr>
        <w:rPr>
          <w:shd w:val="clear" w:color="auto" w:fill="FFFFFF"/>
        </w:rPr>
      </w:pPr>
      <w:r>
        <w:rPr>
          <w:shd w:val="clear" w:color="auto" w:fill="FFFFFF"/>
        </w:rPr>
        <w:t>QuorumCnxManager</w:t>
      </w:r>
      <w:r>
        <w:rPr>
          <w:shd w:val="clear" w:color="auto" w:fill="FFFFFF"/>
        </w:rPr>
        <w:t>：网络</w:t>
      </w:r>
      <w:r>
        <w:rPr>
          <w:shd w:val="clear" w:color="auto" w:fill="FFFFFF"/>
        </w:rPr>
        <w:t>I/O</w:t>
      </w:r>
    </w:p>
    <w:p w:rsidR="001A7847" w:rsidRDefault="007D395D">
      <w:pPr>
        <w:rPr>
          <w:rFonts w:ascii="Verdana" w:hAnsi="Verdana"/>
          <w:color w:val="333333"/>
          <w:szCs w:val="21"/>
          <w:shd w:val="clear" w:color="auto" w:fill="FFFFFF"/>
        </w:rPr>
      </w:pPr>
      <w:r>
        <w:rPr>
          <w:rFonts w:ascii="Verdana" w:hAnsi="Verdana"/>
          <w:color w:val="333333"/>
          <w:szCs w:val="21"/>
          <w:shd w:val="clear" w:color="auto" w:fill="FFFFFF"/>
        </w:rPr>
        <w:t>每台服务器在启动的过程中，会启动一个</w:t>
      </w:r>
      <w:r>
        <w:rPr>
          <w:rFonts w:ascii="Verdana" w:hAnsi="Verdana"/>
          <w:color w:val="333333"/>
          <w:szCs w:val="21"/>
          <w:shd w:val="clear" w:color="auto" w:fill="FFFFFF"/>
        </w:rPr>
        <w:t>QuorumPeerManager</w:t>
      </w:r>
      <w:r>
        <w:rPr>
          <w:rFonts w:ascii="Verdana" w:hAnsi="Verdana"/>
          <w:color w:val="333333"/>
          <w:szCs w:val="21"/>
          <w:shd w:val="clear" w:color="auto" w:fill="FFFFFF"/>
        </w:rPr>
        <w:t>，负责各台服务器之间的底层</w:t>
      </w:r>
      <w:r>
        <w:rPr>
          <w:rFonts w:ascii="Verdana" w:hAnsi="Verdana"/>
          <w:color w:val="333333"/>
          <w:szCs w:val="21"/>
          <w:shd w:val="clear" w:color="auto" w:fill="FFFFFF"/>
        </w:rPr>
        <w:t>Leader</w:t>
      </w:r>
      <w:r>
        <w:rPr>
          <w:rFonts w:ascii="Verdana" w:hAnsi="Verdana"/>
          <w:color w:val="333333"/>
          <w:szCs w:val="21"/>
          <w:shd w:val="clear" w:color="auto" w:fill="FFFFFF"/>
        </w:rPr>
        <w:t>选举过程中的网络通信。</w:t>
      </w:r>
    </w:p>
    <w:p w:rsidR="001A7847" w:rsidRDefault="007D395D">
      <w:pPr>
        <w:rPr>
          <w:rFonts w:ascii="Verdana" w:hAnsi="Verdana"/>
          <w:color w:val="333333"/>
          <w:szCs w:val="21"/>
          <w:shd w:val="clear" w:color="auto" w:fill="FFFFFF"/>
        </w:rPr>
      </w:pPr>
      <w:r>
        <w:rPr>
          <w:rFonts w:ascii="Verdana" w:hAnsi="Verdana"/>
          <w:color w:val="333333"/>
          <w:szCs w:val="21"/>
          <w:shd w:val="clear" w:color="auto" w:fill="FFFFFF"/>
        </w:rPr>
        <w:t xml:space="preserve">　</w:t>
      </w:r>
      <w:r>
        <w:rPr>
          <w:rFonts w:ascii="Verdana" w:hAnsi="Verdana"/>
          <w:color w:val="333333"/>
          <w:szCs w:val="21"/>
          <w:shd w:val="clear" w:color="auto" w:fill="FFFFFF"/>
        </w:rPr>
        <w:t>(1) </w:t>
      </w:r>
      <w:r>
        <w:rPr>
          <w:rStyle w:val="ac"/>
          <w:rFonts w:ascii="Verdana" w:hAnsi="Verdana"/>
          <w:color w:val="333333"/>
          <w:szCs w:val="21"/>
          <w:shd w:val="clear" w:color="auto" w:fill="FFFFFF"/>
        </w:rPr>
        <w:t>消息队列</w:t>
      </w:r>
      <w:r>
        <w:rPr>
          <w:rFonts w:ascii="Verdana" w:hAnsi="Verdana"/>
          <w:color w:val="333333"/>
          <w:szCs w:val="21"/>
          <w:shd w:val="clear" w:color="auto" w:fill="FFFFFF"/>
        </w:rPr>
        <w:t>。</w:t>
      </w:r>
      <w:r>
        <w:rPr>
          <w:rFonts w:ascii="Verdana" w:hAnsi="Verdana"/>
          <w:color w:val="333333"/>
          <w:szCs w:val="21"/>
          <w:shd w:val="clear" w:color="auto" w:fill="FFFFFF"/>
        </w:rPr>
        <w:t>QuorumCnxManager</w:t>
      </w:r>
      <w:r>
        <w:rPr>
          <w:rFonts w:ascii="Verdana" w:hAnsi="Verdana"/>
          <w:color w:val="333333"/>
          <w:szCs w:val="21"/>
          <w:shd w:val="clear" w:color="auto" w:fill="FFFFFF"/>
        </w:rPr>
        <w:t>内部维护了一系列的队列，用来保存接收到的、待发送的消息以及消息的发送器，除接收队列以外，其他队列都按照</w:t>
      </w:r>
      <w:r>
        <w:rPr>
          <w:rFonts w:ascii="Verdana" w:hAnsi="Verdana"/>
          <w:color w:val="333333"/>
          <w:szCs w:val="21"/>
          <w:shd w:val="clear" w:color="auto" w:fill="FFFFFF"/>
        </w:rPr>
        <w:t>SID</w:t>
      </w:r>
      <w:r>
        <w:rPr>
          <w:rFonts w:ascii="Verdana" w:hAnsi="Verdana"/>
          <w:color w:val="333333"/>
          <w:szCs w:val="21"/>
          <w:shd w:val="clear" w:color="auto" w:fill="FFFFFF"/>
        </w:rPr>
        <w:t>分组形成队列集合，如一个集群中除了自身还有</w:t>
      </w:r>
      <w:r>
        <w:rPr>
          <w:rFonts w:ascii="Verdana" w:hAnsi="Verdana"/>
          <w:color w:val="333333"/>
          <w:szCs w:val="21"/>
          <w:shd w:val="clear" w:color="auto" w:fill="FFFFFF"/>
        </w:rPr>
        <w:t>3</w:t>
      </w:r>
      <w:r>
        <w:rPr>
          <w:rFonts w:ascii="Verdana" w:hAnsi="Verdana"/>
          <w:color w:val="333333"/>
          <w:szCs w:val="21"/>
          <w:shd w:val="clear" w:color="auto" w:fill="FFFFFF"/>
        </w:rPr>
        <w:t>台机器，那么就会为这</w:t>
      </w:r>
      <w:r>
        <w:rPr>
          <w:rFonts w:ascii="Verdana" w:hAnsi="Verdana"/>
          <w:color w:val="333333"/>
          <w:szCs w:val="21"/>
          <w:shd w:val="clear" w:color="auto" w:fill="FFFFFF"/>
        </w:rPr>
        <w:t>3</w:t>
      </w:r>
      <w:r>
        <w:rPr>
          <w:rFonts w:ascii="Verdana" w:hAnsi="Verdana"/>
          <w:color w:val="333333"/>
          <w:szCs w:val="21"/>
          <w:shd w:val="clear" w:color="auto" w:fill="FFFFFF"/>
        </w:rPr>
        <w:t>台机器分别创建一个发送队列，互不干扰。</w:t>
      </w:r>
    </w:p>
    <w:p w:rsidR="001A7847" w:rsidRDefault="007D395D">
      <w:pPr>
        <w:rPr>
          <w:rFonts w:ascii="Verdana" w:hAnsi="Verdana"/>
          <w:color w:val="333333"/>
          <w:szCs w:val="21"/>
          <w:shd w:val="clear" w:color="auto" w:fill="FFFFFF"/>
        </w:rPr>
      </w:pPr>
      <w:r>
        <w:rPr>
          <w:rFonts w:hint="eastAsia"/>
        </w:rPr>
        <w:tab/>
      </w:r>
      <w:r>
        <w:rPr>
          <w:rStyle w:val="ac"/>
          <w:rFonts w:ascii="Verdana" w:hAnsi="Verdana"/>
          <w:color w:val="333333"/>
          <w:szCs w:val="21"/>
          <w:shd w:val="clear" w:color="auto" w:fill="FFFFFF"/>
        </w:rPr>
        <w:t>recvQueue</w:t>
      </w:r>
      <w:r>
        <w:rPr>
          <w:rFonts w:ascii="Verdana" w:hAnsi="Verdana"/>
          <w:color w:val="333333"/>
          <w:szCs w:val="21"/>
          <w:shd w:val="clear" w:color="auto" w:fill="FFFFFF"/>
        </w:rPr>
        <w:t>：消息接收队列，用于存放那些从其他服务器接收到的消息。</w:t>
      </w:r>
    </w:p>
    <w:p w:rsidR="001A7847" w:rsidRDefault="007D395D">
      <w:pPr>
        <w:rPr>
          <w:rFonts w:ascii="Verdana" w:hAnsi="Verdana"/>
          <w:color w:val="333333"/>
          <w:szCs w:val="21"/>
          <w:shd w:val="clear" w:color="auto" w:fill="FFFFFF"/>
        </w:rPr>
      </w:pPr>
      <w:r>
        <w:rPr>
          <w:rFonts w:ascii="Verdana" w:hAnsi="Verdana" w:hint="eastAsia"/>
          <w:color w:val="333333"/>
          <w:szCs w:val="21"/>
          <w:shd w:val="clear" w:color="auto" w:fill="FFFFFF"/>
        </w:rPr>
        <w:tab/>
      </w:r>
      <w:r>
        <w:rPr>
          <w:rStyle w:val="ac"/>
          <w:rFonts w:ascii="Verdana" w:hAnsi="Verdana"/>
          <w:color w:val="333333"/>
          <w:szCs w:val="21"/>
          <w:shd w:val="clear" w:color="auto" w:fill="FFFFFF"/>
        </w:rPr>
        <w:t>queueSendMap</w:t>
      </w:r>
      <w:r>
        <w:rPr>
          <w:rFonts w:ascii="Verdana" w:hAnsi="Verdana"/>
          <w:color w:val="333333"/>
          <w:szCs w:val="21"/>
          <w:shd w:val="clear" w:color="auto" w:fill="FFFFFF"/>
        </w:rPr>
        <w:t>：消息发送队列，用于保存那些待发送的消息，按照</w:t>
      </w:r>
      <w:r>
        <w:rPr>
          <w:rFonts w:ascii="Verdana" w:hAnsi="Verdana"/>
          <w:color w:val="333333"/>
          <w:szCs w:val="21"/>
          <w:shd w:val="clear" w:color="auto" w:fill="FFFFFF"/>
        </w:rPr>
        <w:t>SID</w:t>
      </w:r>
      <w:r>
        <w:rPr>
          <w:rFonts w:ascii="Verdana" w:hAnsi="Verdana"/>
          <w:color w:val="333333"/>
          <w:szCs w:val="21"/>
          <w:shd w:val="clear" w:color="auto" w:fill="FFFFFF"/>
        </w:rPr>
        <w:t>进行分组。</w:t>
      </w:r>
    </w:p>
    <w:p w:rsidR="001A7847" w:rsidRDefault="007D395D">
      <w:pPr>
        <w:ind w:left="420"/>
        <w:rPr>
          <w:rFonts w:ascii="Verdana" w:hAnsi="Verdana"/>
          <w:color w:val="333333"/>
          <w:szCs w:val="21"/>
          <w:shd w:val="clear" w:color="auto" w:fill="FFFFFF"/>
        </w:rPr>
      </w:pPr>
      <w:r>
        <w:rPr>
          <w:rStyle w:val="ac"/>
          <w:rFonts w:ascii="Verdana" w:hAnsi="Verdana"/>
          <w:color w:val="333333"/>
          <w:szCs w:val="21"/>
          <w:shd w:val="clear" w:color="auto" w:fill="FFFFFF"/>
        </w:rPr>
        <w:t>senderWorkerMap</w:t>
      </w:r>
      <w:r>
        <w:rPr>
          <w:rFonts w:ascii="Verdana" w:hAnsi="Verdana"/>
          <w:color w:val="333333"/>
          <w:szCs w:val="21"/>
          <w:shd w:val="clear" w:color="auto" w:fill="FFFFFF"/>
        </w:rPr>
        <w:t>：发送器集合，每个</w:t>
      </w:r>
      <w:r>
        <w:rPr>
          <w:rFonts w:ascii="Verdana" w:hAnsi="Verdana"/>
          <w:color w:val="333333"/>
          <w:szCs w:val="21"/>
          <w:shd w:val="clear" w:color="auto" w:fill="FFFFFF"/>
        </w:rPr>
        <w:t>SenderWorker</w:t>
      </w:r>
      <w:r>
        <w:rPr>
          <w:rFonts w:ascii="Verdana" w:hAnsi="Verdana"/>
          <w:color w:val="333333"/>
          <w:szCs w:val="21"/>
          <w:shd w:val="clear" w:color="auto" w:fill="FFFFFF"/>
        </w:rPr>
        <w:t>消息发送器，都对应一台远程</w:t>
      </w:r>
      <w:r>
        <w:rPr>
          <w:rFonts w:ascii="Verdana" w:hAnsi="Verdana"/>
          <w:color w:val="333333"/>
          <w:szCs w:val="21"/>
          <w:shd w:val="clear" w:color="auto" w:fill="FFFFFF"/>
        </w:rPr>
        <w:t>Zookeeper</w:t>
      </w:r>
      <w:r>
        <w:rPr>
          <w:rFonts w:ascii="Verdana" w:hAnsi="Verdana"/>
          <w:color w:val="333333"/>
          <w:szCs w:val="21"/>
          <w:shd w:val="clear" w:color="auto" w:fill="FFFFFF"/>
        </w:rPr>
        <w:t>服务器，负责消息的发送，也按照</w:t>
      </w:r>
      <w:r>
        <w:rPr>
          <w:rFonts w:ascii="Verdana" w:hAnsi="Verdana"/>
          <w:color w:val="333333"/>
          <w:szCs w:val="21"/>
          <w:shd w:val="clear" w:color="auto" w:fill="FFFFFF"/>
        </w:rPr>
        <w:t>SID</w:t>
      </w:r>
      <w:r>
        <w:rPr>
          <w:rFonts w:ascii="Verdana" w:hAnsi="Verdana"/>
          <w:color w:val="333333"/>
          <w:szCs w:val="21"/>
          <w:shd w:val="clear" w:color="auto" w:fill="FFFFFF"/>
        </w:rPr>
        <w:t>进行分组。</w:t>
      </w:r>
    </w:p>
    <w:p w:rsidR="001A7847" w:rsidRDefault="007D395D">
      <w:pPr>
        <w:ind w:left="420"/>
        <w:rPr>
          <w:rFonts w:ascii="Verdana" w:hAnsi="Verdana"/>
          <w:color w:val="333333"/>
          <w:szCs w:val="21"/>
          <w:shd w:val="clear" w:color="auto" w:fill="FFFFFF"/>
        </w:rPr>
      </w:pPr>
      <w:r>
        <w:rPr>
          <w:rStyle w:val="ac"/>
          <w:rFonts w:ascii="Verdana" w:hAnsi="Verdana"/>
          <w:color w:val="333333"/>
          <w:szCs w:val="21"/>
          <w:shd w:val="clear" w:color="auto" w:fill="FFFFFF"/>
        </w:rPr>
        <w:t>lastMessageSent</w:t>
      </w:r>
      <w:r>
        <w:rPr>
          <w:rFonts w:ascii="Verdana" w:hAnsi="Verdana"/>
          <w:color w:val="333333"/>
          <w:szCs w:val="21"/>
          <w:shd w:val="clear" w:color="auto" w:fill="FFFFFF"/>
        </w:rPr>
        <w:t>：最近发送过的消息，为每个</w:t>
      </w:r>
      <w:r>
        <w:rPr>
          <w:rFonts w:ascii="Verdana" w:hAnsi="Verdana"/>
          <w:color w:val="333333"/>
          <w:szCs w:val="21"/>
          <w:shd w:val="clear" w:color="auto" w:fill="FFFFFF"/>
        </w:rPr>
        <w:t>SID</w:t>
      </w:r>
      <w:r>
        <w:rPr>
          <w:rFonts w:ascii="Verdana" w:hAnsi="Verdana"/>
          <w:color w:val="333333"/>
          <w:szCs w:val="21"/>
          <w:shd w:val="clear" w:color="auto" w:fill="FFFFFF"/>
        </w:rPr>
        <w:t>保留最近发送过的一个消息。</w:t>
      </w:r>
    </w:p>
    <w:p w:rsidR="001A7847" w:rsidRDefault="001A7847">
      <w:pPr>
        <w:ind w:left="420"/>
        <w:rPr>
          <w:rFonts w:ascii="Verdana" w:hAnsi="Verdana"/>
          <w:color w:val="333333"/>
          <w:szCs w:val="21"/>
          <w:shd w:val="clear" w:color="auto" w:fill="FFFFFF"/>
        </w:rPr>
      </w:pPr>
    </w:p>
    <w:p w:rsidR="001A7847" w:rsidRDefault="007D395D">
      <w:pPr>
        <w:ind w:firstLineChars="100" w:firstLine="210"/>
        <w:rPr>
          <w:rFonts w:ascii="Verdana" w:hAnsi="Verdana"/>
          <w:color w:val="333333"/>
          <w:szCs w:val="21"/>
          <w:shd w:val="clear" w:color="auto" w:fill="FFFFFF"/>
        </w:rPr>
      </w:pPr>
      <w:r>
        <w:rPr>
          <w:rFonts w:ascii="Verdana" w:hAnsi="Verdana"/>
          <w:color w:val="333333"/>
          <w:szCs w:val="21"/>
          <w:shd w:val="clear" w:color="auto" w:fill="FFFFFF"/>
        </w:rPr>
        <w:t>(2) </w:t>
      </w:r>
      <w:r>
        <w:rPr>
          <w:rStyle w:val="ac"/>
          <w:rFonts w:ascii="Verdana" w:hAnsi="Verdana"/>
          <w:color w:val="333333"/>
          <w:szCs w:val="21"/>
          <w:shd w:val="clear" w:color="auto" w:fill="FFFFFF"/>
        </w:rPr>
        <w:t>建立连接</w:t>
      </w:r>
      <w:r>
        <w:rPr>
          <w:rFonts w:ascii="Verdana" w:hAnsi="Verdana"/>
          <w:color w:val="333333"/>
          <w:szCs w:val="21"/>
          <w:shd w:val="clear" w:color="auto" w:fill="FFFFFF"/>
        </w:rPr>
        <w:t>。为了能够相互投票，</w:t>
      </w:r>
      <w:r>
        <w:rPr>
          <w:rFonts w:ascii="Verdana" w:hAnsi="Verdana"/>
          <w:color w:val="333333"/>
          <w:szCs w:val="21"/>
          <w:shd w:val="clear" w:color="auto" w:fill="FFFFFF"/>
        </w:rPr>
        <w:t>Zookeeper</w:t>
      </w:r>
      <w:r>
        <w:rPr>
          <w:rFonts w:ascii="Verdana" w:hAnsi="Verdana"/>
          <w:color w:val="333333"/>
          <w:szCs w:val="21"/>
          <w:shd w:val="clear" w:color="auto" w:fill="FFFFFF"/>
        </w:rPr>
        <w:t>集群中的所有机器都需要两两建立起网络连接。</w:t>
      </w:r>
      <w:r>
        <w:rPr>
          <w:rFonts w:ascii="Verdana" w:hAnsi="Verdana"/>
          <w:color w:val="333333"/>
          <w:szCs w:val="21"/>
          <w:shd w:val="clear" w:color="auto" w:fill="FFFFFF"/>
        </w:rPr>
        <w:t>QuorumCnxManager</w:t>
      </w:r>
      <w:r>
        <w:rPr>
          <w:rFonts w:ascii="Verdana" w:hAnsi="Verdana"/>
          <w:color w:val="333333"/>
          <w:szCs w:val="21"/>
          <w:shd w:val="clear" w:color="auto" w:fill="FFFFFF"/>
        </w:rPr>
        <w:t>在启动时会创建一个</w:t>
      </w:r>
      <w:r>
        <w:rPr>
          <w:rFonts w:ascii="Verdana" w:hAnsi="Verdana"/>
          <w:color w:val="333333"/>
          <w:szCs w:val="21"/>
          <w:shd w:val="clear" w:color="auto" w:fill="FFFFFF"/>
        </w:rPr>
        <w:t>ServerSocket</w:t>
      </w:r>
      <w:r>
        <w:rPr>
          <w:rFonts w:ascii="Verdana" w:hAnsi="Verdana"/>
          <w:color w:val="333333"/>
          <w:szCs w:val="21"/>
          <w:shd w:val="clear" w:color="auto" w:fill="FFFFFF"/>
        </w:rPr>
        <w:t>来监听</w:t>
      </w:r>
      <w:r>
        <w:rPr>
          <w:rFonts w:ascii="Verdana" w:hAnsi="Verdana"/>
          <w:color w:val="333333"/>
          <w:szCs w:val="21"/>
          <w:shd w:val="clear" w:color="auto" w:fill="FFFFFF"/>
        </w:rPr>
        <w:t>Leader</w:t>
      </w:r>
      <w:r>
        <w:rPr>
          <w:rFonts w:ascii="Verdana" w:hAnsi="Verdana"/>
          <w:color w:val="333333"/>
          <w:szCs w:val="21"/>
          <w:shd w:val="clear" w:color="auto" w:fill="FFFFFF"/>
        </w:rPr>
        <w:t>选举的通信端口</w:t>
      </w:r>
      <w:r>
        <w:rPr>
          <w:rFonts w:ascii="Verdana" w:hAnsi="Verdana"/>
          <w:color w:val="333333"/>
          <w:szCs w:val="21"/>
          <w:shd w:val="clear" w:color="auto" w:fill="FFFFFF"/>
        </w:rPr>
        <w:t>(</w:t>
      </w:r>
      <w:r>
        <w:rPr>
          <w:rFonts w:ascii="Verdana" w:hAnsi="Verdana"/>
          <w:color w:val="333333"/>
          <w:szCs w:val="21"/>
          <w:shd w:val="clear" w:color="auto" w:fill="FFFFFF"/>
        </w:rPr>
        <w:t>默认为</w:t>
      </w:r>
      <w:r>
        <w:rPr>
          <w:rFonts w:ascii="Verdana" w:hAnsi="Verdana"/>
          <w:color w:val="333333"/>
          <w:szCs w:val="21"/>
          <w:shd w:val="clear" w:color="auto" w:fill="FFFFFF"/>
        </w:rPr>
        <w:t>3888)</w:t>
      </w:r>
      <w:r>
        <w:rPr>
          <w:rFonts w:ascii="Verdana" w:hAnsi="Verdana"/>
          <w:color w:val="333333"/>
          <w:szCs w:val="21"/>
          <w:shd w:val="clear" w:color="auto" w:fill="FFFFFF"/>
        </w:rPr>
        <w:t>。开启监听后，</w:t>
      </w:r>
      <w:r>
        <w:rPr>
          <w:rFonts w:ascii="Verdana" w:hAnsi="Verdana"/>
          <w:color w:val="333333"/>
          <w:szCs w:val="21"/>
          <w:shd w:val="clear" w:color="auto" w:fill="FFFFFF"/>
        </w:rPr>
        <w:t>Zookeeper</w:t>
      </w:r>
      <w:r>
        <w:rPr>
          <w:rFonts w:ascii="Verdana" w:hAnsi="Verdana"/>
          <w:color w:val="333333"/>
          <w:szCs w:val="21"/>
          <w:shd w:val="clear" w:color="auto" w:fill="FFFFFF"/>
        </w:rPr>
        <w:t>能够不断地接收到来自其他服务器的创建连接请求，在接收到其他服务器的</w:t>
      </w:r>
      <w:r>
        <w:rPr>
          <w:rFonts w:ascii="Verdana" w:hAnsi="Verdana"/>
          <w:color w:val="333333"/>
          <w:szCs w:val="21"/>
          <w:shd w:val="clear" w:color="auto" w:fill="FFFFFF"/>
        </w:rPr>
        <w:t>TCP</w:t>
      </w:r>
      <w:r>
        <w:rPr>
          <w:rFonts w:ascii="Verdana" w:hAnsi="Verdana"/>
          <w:color w:val="333333"/>
          <w:szCs w:val="21"/>
          <w:shd w:val="clear" w:color="auto" w:fill="FFFFFF"/>
        </w:rPr>
        <w:t>连接请求时，会进行处理。为了避免两台机器之间重复地创建</w:t>
      </w:r>
      <w:r>
        <w:rPr>
          <w:rFonts w:ascii="Verdana" w:hAnsi="Verdana"/>
          <w:color w:val="333333"/>
          <w:szCs w:val="21"/>
          <w:shd w:val="clear" w:color="auto" w:fill="FFFFFF"/>
        </w:rPr>
        <w:t>TCP</w:t>
      </w:r>
      <w:r>
        <w:rPr>
          <w:rFonts w:ascii="Verdana" w:hAnsi="Verdana"/>
          <w:color w:val="333333"/>
          <w:szCs w:val="21"/>
          <w:shd w:val="clear" w:color="auto" w:fill="FFFFFF"/>
        </w:rPr>
        <w:t>连接，</w:t>
      </w:r>
      <w:r>
        <w:rPr>
          <w:rFonts w:ascii="Verdana" w:hAnsi="Verdana"/>
          <w:color w:val="333333"/>
          <w:szCs w:val="21"/>
          <w:shd w:val="clear" w:color="auto" w:fill="FFFFFF"/>
        </w:rPr>
        <w:t>Zookeeper</w:t>
      </w:r>
      <w:r>
        <w:rPr>
          <w:rFonts w:ascii="Verdana" w:hAnsi="Verdana"/>
          <w:color w:val="333333"/>
          <w:szCs w:val="21"/>
          <w:shd w:val="clear" w:color="auto" w:fill="FFFFFF"/>
        </w:rPr>
        <w:t>只允许</w:t>
      </w:r>
      <w:r>
        <w:rPr>
          <w:rFonts w:ascii="Verdana" w:hAnsi="Verdana"/>
          <w:color w:val="333333"/>
          <w:szCs w:val="21"/>
          <w:shd w:val="clear" w:color="auto" w:fill="FFFFFF"/>
        </w:rPr>
        <w:t>SID</w:t>
      </w:r>
      <w:r>
        <w:rPr>
          <w:rFonts w:ascii="Verdana" w:hAnsi="Verdana"/>
          <w:color w:val="333333"/>
          <w:szCs w:val="21"/>
          <w:shd w:val="clear" w:color="auto" w:fill="FFFFFF"/>
        </w:rPr>
        <w:t>大的服务器主动和其他机器建立连接，否则断开连接。在接收到创建连接请求后，服务器通过对比自己和远程服务器的</w:t>
      </w:r>
      <w:r>
        <w:rPr>
          <w:rFonts w:ascii="Verdana" w:hAnsi="Verdana"/>
          <w:color w:val="333333"/>
          <w:szCs w:val="21"/>
          <w:shd w:val="clear" w:color="auto" w:fill="FFFFFF"/>
        </w:rPr>
        <w:t>SID</w:t>
      </w:r>
      <w:r>
        <w:rPr>
          <w:rFonts w:ascii="Verdana" w:hAnsi="Verdana"/>
          <w:color w:val="333333"/>
          <w:szCs w:val="21"/>
          <w:shd w:val="clear" w:color="auto" w:fill="FFFFFF"/>
        </w:rPr>
        <w:t>值来判断是否接收连接请求，如果当前服务器发现自己的</w:t>
      </w:r>
      <w:r>
        <w:rPr>
          <w:rFonts w:ascii="Verdana" w:hAnsi="Verdana"/>
          <w:color w:val="333333"/>
          <w:szCs w:val="21"/>
          <w:shd w:val="clear" w:color="auto" w:fill="FFFFFF"/>
        </w:rPr>
        <w:t>SID</w:t>
      </w:r>
      <w:r>
        <w:rPr>
          <w:rFonts w:ascii="Verdana" w:hAnsi="Verdana"/>
          <w:color w:val="333333"/>
          <w:szCs w:val="21"/>
          <w:shd w:val="clear" w:color="auto" w:fill="FFFFFF"/>
        </w:rPr>
        <w:t>更大，那么会断开当前连接，然后自己主动和远程服务器建立连接。一旦连接建立，就会根据远程服务器的</w:t>
      </w:r>
      <w:r>
        <w:rPr>
          <w:rFonts w:ascii="Verdana" w:hAnsi="Verdana"/>
          <w:color w:val="333333"/>
          <w:szCs w:val="21"/>
          <w:shd w:val="clear" w:color="auto" w:fill="FFFFFF"/>
        </w:rPr>
        <w:t>SID</w:t>
      </w:r>
      <w:r>
        <w:rPr>
          <w:rFonts w:ascii="Verdana" w:hAnsi="Verdana"/>
          <w:color w:val="333333"/>
          <w:szCs w:val="21"/>
          <w:shd w:val="clear" w:color="auto" w:fill="FFFFFF"/>
        </w:rPr>
        <w:t>来创建相应的消息发送器</w:t>
      </w:r>
      <w:r>
        <w:rPr>
          <w:rFonts w:ascii="Verdana" w:hAnsi="Verdana"/>
          <w:color w:val="333333"/>
          <w:szCs w:val="21"/>
          <w:shd w:val="clear" w:color="auto" w:fill="FFFFFF"/>
        </w:rPr>
        <w:t>SendWorker</w:t>
      </w:r>
      <w:r>
        <w:rPr>
          <w:rFonts w:ascii="Verdana" w:hAnsi="Verdana"/>
          <w:color w:val="333333"/>
          <w:szCs w:val="21"/>
          <w:shd w:val="clear" w:color="auto" w:fill="FFFFFF"/>
        </w:rPr>
        <w:t>和消息接收器</w:t>
      </w:r>
      <w:r>
        <w:rPr>
          <w:rFonts w:ascii="Verdana" w:hAnsi="Verdana"/>
          <w:color w:val="333333"/>
          <w:szCs w:val="21"/>
          <w:shd w:val="clear" w:color="auto" w:fill="FFFFFF"/>
        </w:rPr>
        <w:t>RecvWorker</w:t>
      </w:r>
      <w:r>
        <w:rPr>
          <w:rFonts w:ascii="Verdana" w:hAnsi="Verdana"/>
          <w:color w:val="333333"/>
          <w:szCs w:val="21"/>
          <w:shd w:val="clear" w:color="auto" w:fill="FFFFFF"/>
        </w:rPr>
        <w:t>，并启动。</w:t>
      </w:r>
    </w:p>
    <w:p w:rsidR="001A7847" w:rsidRDefault="001A7847">
      <w:pPr>
        <w:rPr>
          <w:rFonts w:ascii="Verdana" w:hAnsi="Verdana"/>
          <w:color w:val="333333"/>
          <w:szCs w:val="21"/>
          <w:shd w:val="clear" w:color="auto" w:fill="FFFFFF"/>
        </w:rPr>
      </w:pPr>
    </w:p>
    <w:p w:rsidR="001A7847" w:rsidRDefault="007D395D">
      <w:pPr>
        <w:ind w:firstLineChars="100" w:firstLine="210"/>
        <w:rPr>
          <w:rFonts w:ascii="Verdana" w:hAnsi="Verdana"/>
          <w:color w:val="333333"/>
          <w:szCs w:val="21"/>
          <w:shd w:val="clear" w:color="auto" w:fill="FFFFFF"/>
        </w:rPr>
      </w:pPr>
      <w:r>
        <w:rPr>
          <w:rFonts w:ascii="Verdana" w:hAnsi="Verdana"/>
          <w:color w:val="333333"/>
          <w:szCs w:val="21"/>
          <w:shd w:val="clear" w:color="auto" w:fill="FFFFFF"/>
        </w:rPr>
        <w:t>(3) </w:t>
      </w:r>
      <w:r>
        <w:rPr>
          <w:rStyle w:val="ac"/>
          <w:rFonts w:ascii="Verdana" w:hAnsi="Verdana"/>
          <w:color w:val="333333"/>
          <w:szCs w:val="21"/>
          <w:shd w:val="clear" w:color="auto" w:fill="FFFFFF"/>
        </w:rPr>
        <w:t>消息接收与发送</w:t>
      </w:r>
      <w:r>
        <w:rPr>
          <w:rFonts w:ascii="Verdana" w:hAnsi="Verdana"/>
          <w:color w:val="333333"/>
          <w:szCs w:val="21"/>
          <w:shd w:val="clear" w:color="auto" w:fill="FFFFFF"/>
        </w:rPr>
        <w:t>。</w:t>
      </w:r>
      <w:r>
        <w:rPr>
          <w:rStyle w:val="ac"/>
          <w:rFonts w:ascii="Verdana" w:hAnsi="Verdana"/>
          <w:color w:val="333333"/>
          <w:szCs w:val="21"/>
          <w:shd w:val="clear" w:color="auto" w:fill="FFFFFF"/>
        </w:rPr>
        <w:t>消息接收</w:t>
      </w:r>
      <w:r>
        <w:rPr>
          <w:rFonts w:ascii="Verdana" w:hAnsi="Verdana"/>
          <w:color w:val="333333"/>
          <w:szCs w:val="21"/>
          <w:shd w:val="clear" w:color="auto" w:fill="FFFFFF"/>
        </w:rPr>
        <w:t>：由消息接收器</w:t>
      </w:r>
      <w:r>
        <w:rPr>
          <w:rFonts w:ascii="Verdana" w:hAnsi="Verdana"/>
          <w:color w:val="333333"/>
          <w:szCs w:val="21"/>
          <w:shd w:val="clear" w:color="auto" w:fill="FFFFFF"/>
        </w:rPr>
        <w:t>RecvWorker</w:t>
      </w:r>
      <w:r>
        <w:rPr>
          <w:rFonts w:ascii="Verdana" w:hAnsi="Verdana"/>
          <w:color w:val="333333"/>
          <w:szCs w:val="21"/>
          <w:shd w:val="clear" w:color="auto" w:fill="FFFFFF"/>
        </w:rPr>
        <w:t>负责，由于</w:t>
      </w:r>
      <w:r>
        <w:rPr>
          <w:rFonts w:ascii="Verdana" w:hAnsi="Verdana"/>
          <w:color w:val="333333"/>
          <w:szCs w:val="21"/>
          <w:shd w:val="clear" w:color="auto" w:fill="FFFFFF"/>
        </w:rPr>
        <w:t>Zookeeper</w:t>
      </w:r>
      <w:r>
        <w:rPr>
          <w:rFonts w:ascii="Verdana" w:hAnsi="Verdana"/>
          <w:color w:val="333333"/>
          <w:szCs w:val="21"/>
          <w:shd w:val="clear" w:color="auto" w:fill="FFFFFF"/>
        </w:rPr>
        <w:t>为每个远程服务器都分配一个单独的</w:t>
      </w:r>
      <w:r>
        <w:rPr>
          <w:rFonts w:ascii="Verdana" w:hAnsi="Verdana"/>
          <w:color w:val="333333"/>
          <w:szCs w:val="21"/>
          <w:shd w:val="clear" w:color="auto" w:fill="FFFFFF"/>
        </w:rPr>
        <w:t>RecvWorker</w:t>
      </w:r>
      <w:r>
        <w:rPr>
          <w:rFonts w:ascii="Verdana" w:hAnsi="Verdana"/>
          <w:color w:val="333333"/>
          <w:szCs w:val="21"/>
          <w:shd w:val="clear" w:color="auto" w:fill="FFFFFF"/>
        </w:rPr>
        <w:t>，因此，每个</w:t>
      </w:r>
      <w:r>
        <w:rPr>
          <w:rFonts w:ascii="Verdana" w:hAnsi="Verdana"/>
          <w:color w:val="333333"/>
          <w:szCs w:val="21"/>
          <w:shd w:val="clear" w:color="auto" w:fill="FFFFFF"/>
        </w:rPr>
        <w:t>RecvWorker</w:t>
      </w:r>
      <w:r>
        <w:rPr>
          <w:rFonts w:ascii="Verdana" w:hAnsi="Verdana"/>
          <w:color w:val="333333"/>
          <w:szCs w:val="21"/>
          <w:shd w:val="clear" w:color="auto" w:fill="FFFFFF"/>
        </w:rPr>
        <w:t>只需要不断地从这个</w:t>
      </w:r>
      <w:r>
        <w:rPr>
          <w:rFonts w:ascii="Verdana" w:hAnsi="Verdana"/>
          <w:color w:val="333333"/>
          <w:szCs w:val="21"/>
          <w:shd w:val="clear" w:color="auto" w:fill="FFFFFF"/>
        </w:rPr>
        <w:t>TCP</w:t>
      </w:r>
      <w:r>
        <w:rPr>
          <w:rFonts w:ascii="Verdana" w:hAnsi="Verdana"/>
          <w:color w:val="333333"/>
          <w:szCs w:val="21"/>
          <w:shd w:val="clear" w:color="auto" w:fill="FFFFFF"/>
        </w:rPr>
        <w:t>连接中读取消息，并将其保存到</w:t>
      </w:r>
      <w:r>
        <w:rPr>
          <w:rFonts w:ascii="Verdana" w:hAnsi="Verdana"/>
          <w:color w:val="333333"/>
          <w:szCs w:val="21"/>
          <w:shd w:val="clear" w:color="auto" w:fill="FFFFFF"/>
        </w:rPr>
        <w:t>recvQueue</w:t>
      </w:r>
      <w:r>
        <w:rPr>
          <w:rFonts w:ascii="Verdana" w:hAnsi="Verdana"/>
          <w:color w:val="333333"/>
          <w:szCs w:val="21"/>
          <w:shd w:val="clear" w:color="auto" w:fill="FFFFFF"/>
        </w:rPr>
        <w:t>队列中。</w:t>
      </w:r>
      <w:r>
        <w:rPr>
          <w:rStyle w:val="ac"/>
          <w:rFonts w:ascii="Verdana" w:hAnsi="Verdana"/>
          <w:color w:val="333333"/>
          <w:szCs w:val="21"/>
          <w:shd w:val="clear" w:color="auto" w:fill="FFFFFF"/>
        </w:rPr>
        <w:t>消息发送</w:t>
      </w:r>
      <w:r>
        <w:rPr>
          <w:rFonts w:ascii="Verdana" w:hAnsi="Verdana"/>
          <w:color w:val="333333"/>
          <w:szCs w:val="21"/>
          <w:shd w:val="clear" w:color="auto" w:fill="FFFFFF"/>
        </w:rPr>
        <w:t>：由于</w:t>
      </w:r>
      <w:r>
        <w:rPr>
          <w:rFonts w:ascii="Verdana" w:hAnsi="Verdana"/>
          <w:color w:val="333333"/>
          <w:szCs w:val="21"/>
          <w:shd w:val="clear" w:color="auto" w:fill="FFFFFF"/>
        </w:rPr>
        <w:t>Zookeeper</w:t>
      </w:r>
      <w:r>
        <w:rPr>
          <w:rFonts w:ascii="Verdana" w:hAnsi="Verdana"/>
          <w:color w:val="333333"/>
          <w:szCs w:val="21"/>
          <w:shd w:val="clear" w:color="auto" w:fill="FFFFFF"/>
        </w:rPr>
        <w:t>为每个远程服务器都分配一个单独的</w:t>
      </w:r>
      <w:r>
        <w:rPr>
          <w:rFonts w:ascii="Verdana" w:hAnsi="Verdana"/>
          <w:color w:val="333333"/>
          <w:szCs w:val="21"/>
          <w:shd w:val="clear" w:color="auto" w:fill="FFFFFF"/>
        </w:rPr>
        <w:t>SendWorker</w:t>
      </w:r>
      <w:r>
        <w:rPr>
          <w:rFonts w:ascii="Verdana" w:hAnsi="Verdana"/>
          <w:color w:val="333333"/>
          <w:szCs w:val="21"/>
          <w:shd w:val="clear" w:color="auto" w:fill="FFFFFF"/>
        </w:rPr>
        <w:t>，因此，每个</w:t>
      </w:r>
      <w:r>
        <w:rPr>
          <w:rFonts w:ascii="Verdana" w:hAnsi="Verdana"/>
          <w:color w:val="333333"/>
          <w:szCs w:val="21"/>
          <w:shd w:val="clear" w:color="auto" w:fill="FFFFFF"/>
        </w:rPr>
        <w:t>SendWorker</w:t>
      </w:r>
      <w:r>
        <w:rPr>
          <w:rFonts w:ascii="Verdana" w:hAnsi="Verdana"/>
          <w:color w:val="333333"/>
          <w:szCs w:val="21"/>
          <w:shd w:val="clear" w:color="auto" w:fill="FFFFFF"/>
        </w:rPr>
        <w:t>只需要不断地从对应的消息发送队列中获取出一个消息发送即可，同时将这个消息放入</w:t>
      </w:r>
      <w:r>
        <w:rPr>
          <w:rFonts w:ascii="Verdana" w:hAnsi="Verdana"/>
          <w:color w:val="333333"/>
          <w:szCs w:val="21"/>
          <w:shd w:val="clear" w:color="auto" w:fill="FFFFFF"/>
        </w:rPr>
        <w:lastRenderedPageBreak/>
        <w:t>lastMessageSent</w:t>
      </w:r>
      <w:r>
        <w:rPr>
          <w:rFonts w:ascii="Verdana" w:hAnsi="Verdana"/>
          <w:color w:val="333333"/>
          <w:szCs w:val="21"/>
          <w:shd w:val="clear" w:color="auto" w:fill="FFFFFF"/>
        </w:rPr>
        <w:t>中。在</w:t>
      </w:r>
      <w:r>
        <w:rPr>
          <w:rFonts w:ascii="Verdana" w:hAnsi="Verdana"/>
          <w:color w:val="333333"/>
          <w:szCs w:val="21"/>
          <w:shd w:val="clear" w:color="auto" w:fill="FFFFFF"/>
        </w:rPr>
        <w:t>SendWorker</w:t>
      </w:r>
      <w:r>
        <w:rPr>
          <w:rFonts w:ascii="Verdana" w:hAnsi="Verdana"/>
          <w:color w:val="333333"/>
          <w:szCs w:val="21"/>
          <w:shd w:val="clear" w:color="auto" w:fill="FFFFFF"/>
        </w:rPr>
        <w:t>中，一旦</w:t>
      </w:r>
      <w:r>
        <w:rPr>
          <w:rFonts w:ascii="Verdana" w:hAnsi="Verdana"/>
          <w:color w:val="333333"/>
          <w:szCs w:val="21"/>
          <w:shd w:val="clear" w:color="auto" w:fill="FFFFFF"/>
        </w:rPr>
        <w:t>Zookeeper</w:t>
      </w:r>
      <w:r>
        <w:rPr>
          <w:rFonts w:ascii="Verdana" w:hAnsi="Verdana"/>
          <w:color w:val="333333"/>
          <w:szCs w:val="21"/>
          <w:shd w:val="clear" w:color="auto" w:fill="FFFFFF"/>
        </w:rPr>
        <w:t>发现针对当前服务器的消息发送队列为空，那么此时需要从</w:t>
      </w:r>
      <w:r>
        <w:rPr>
          <w:rFonts w:ascii="Verdana" w:hAnsi="Verdana"/>
          <w:color w:val="333333"/>
          <w:szCs w:val="21"/>
          <w:shd w:val="clear" w:color="auto" w:fill="FFFFFF"/>
        </w:rPr>
        <w:t>lastMessageSent</w:t>
      </w:r>
      <w:r>
        <w:rPr>
          <w:rFonts w:ascii="Verdana" w:hAnsi="Verdana"/>
          <w:color w:val="333333"/>
          <w:szCs w:val="21"/>
          <w:shd w:val="clear" w:color="auto" w:fill="FFFFFF"/>
        </w:rPr>
        <w:t>中取出一个最近发送过的消息来进行再次发送，这是为了解决接收方在消息接收前或者接收到消息后服务器挂了，导致消息尚未被正确处理。同时，</w:t>
      </w:r>
      <w:r>
        <w:rPr>
          <w:rFonts w:ascii="Verdana" w:hAnsi="Verdana"/>
          <w:color w:val="333333"/>
          <w:szCs w:val="21"/>
          <w:shd w:val="clear" w:color="auto" w:fill="FFFFFF"/>
        </w:rPr>
        <w:t>Zookeeper</w:t>
      </w:r>
      <w:r>
        <w:rPr>
          <w:rFonts w:ascii="Verdana" w:hAnsi="Verdana"/>
          <w:color w:val="333333"/>
          <w:szCs w:val="21"/>
          <w:shd w:val="clear" w:color="auto" w:fill="FFFFFF"/>
        </w:rPr>
        <w:t>能够保证接收方在处理消息时，会对重复消息进行正确的处理。</w:t>
      </w:r>
    </w:p>
    <w:p w:rsidR="001A7847" w:rsidRDefault="001A7847">
      <w:pPr>
        <w:rPr>
          <w:rFonts w:ascii="Verdana" w:hAnsi="Verdana"/>
          <w:color w:val="333333"/>
          <w:szCs w:val="21"/>
          <w:shd w:val="clear" w:color="auto" w:fill="FFFFFF"/>
        </w:rPr>
      </w:pPr>
    </w:p>
    <w:p w:rsidR="001A7847" w:rsidRDefault="007D395D">
      <w:pPr>
        <w:pStyle w:val="4"/>
        <w:numPr>
          <w:ilvl w:val="0"/>
          <w:numId w:val="66"/>
        </w:numPr>
        <w:rPr>
          <w:shd w:val="clear" w:color="auto" w:fill="FFFFFF"/>
        </w:rPr>
      </w:pPr>
      <w:r>
        <w:rPr>
          <w:shd w:val="clear" w:color="auto" w:fill="FFFFFF"/>
        </w:rPr>
        <w:t>FastLeaderElection</w:t>
      </w:r>
      <w:r>
        <w:rPr>
          <w:shd w:val="clear" w:color="auto" w:fill="FFFFFF"/>
        </w:rPr>
        <w:t>：选举算法核心</w:t>
      </w:r>
    </w:p>
    <w:p w:rsidR="001A7847" w:rsidRDefault="007D395D">
      <w:pPr>
        <w:pStyle w:val="af2"/>
        <w:widowControl/>
        <w:shd w:val="clear" w:color="auto" w:fill="FFFFFF"/>
        <w:ind w:left="360" w:firstLineChars="0" w:firstLine="0"/>
        <w:jc w:val="left"/>
        <w:rPr>
          <w:rFonts w:ascii="Verdana" w:eastAsia="宋体" w:hAnsi="Verdana" w:cs="宋体"/>
          <w:color w:val="333333"/>
          <w:kern w:val="0"/>
          <w:szCs w:val="21"/>
        </w:rPr>
      </w:pPr>
      <w:r>
        <w:rPr>
          <w:rFonts w:ascii="Verdana" w:eastAsia="宋体" w:hAnsi="Verdana" w:cs="宋体"/>
          <w:b/>
          <w:bCs/>
          <w:color w:val="333333"/>
          <w:kern w:val="0"/>
          <w:szCs w:val="21"/>
        </w:rPr>
        <w:t xml:space="preserve">· </w:t>
      </w:r>
      <w:r>
        <w:rPr>
          <w:rFonts w:ascii="Verdana" w:eastAsia="宋体" w:hAnsi="Verdana" w:cs="宋体"/>
          <w:b/>
          <w:bCs/>
          <w:color w:val="333333"/>
          <w:kern w:val="0"/>
          <w:szCs w:val="21"/>
        </w:rPr>
        <w:t>外部投票</w:t>
      </w:r>
      <w:r>
        <w:rPr>
          <w:rFonts w:ascii="Verdana" w:eastAsia="宋体" w:hAnsi="Verdana" w:cs="宋体"/>
          <w:color w:val="333333"/>
          <w:kern w:val="0"/>
          <w:szCs w:val="21"/>
        </w:rPr>
        <w:t>：特指其他服务器发来的投票。</w:t>
      </w:r>
    </w:p>
    <w:p w:rsidR="001A7847" w:rsidRDefault="007D395D">
      <w:pPr>
        <w:widowControl/>
        <w:shd w:val="clear" w:color="auto" w:fill="FFFFFF"/>
        <w:ind w:firstLine="360"/>
        <w:jc w:val="left"/>
        <w:rPr>
          <w:rFonts w:ascii="Verdana" w:eastAsia="宋体" w:hAnsi="Verdana" w:cs="宋体"/>
          <w:color w:val="333333"/>
          <w:kern w:val="0"/>
          <w:szCs w:val="21"/>
        </w:rPr>
      </w:pPr>
      <w:r>
        <w:rPr>
          <w:rFonts w:ascii="Verdana" w:eastAsia="宋体" w:hAnsi="Verdana" w:cs="宋体"/>
          <w:b/>
          <w:bCs/>
          <w:color w:val="333333"/>
          <w:kern w:val="0"/>
          <w:szCs w:val="21"/>
        </w:rPr>
        <w:t xml:space="preserve">· </w:t>
      </w:r>
      <w:r>
        <w:rPr>
          <w:rFonts w:ascii="Verdana" w:eastAsia="宋体" w:hAnsi="Verdana" w:cs="宋体"/>
          <w:b/>
          <w:bCs/>
          <w:color w:val="333333"/>
          <w:kern w:val="0"/>
          <w:szCs w:val="21"/>
        </w:rPr>
        <w:t>内部投票</w:t>
      </w:r>
      <w:r>
        <w:rPr>
          <w:rFonts w:ascii="Verdana" w:eastAsia="宋体" w:hAnsi="Verdana" w:cs="宋体"/>
          <w:color w:val="333333"/>
          <w:kern w:val="0"/>
          <w:szCs w:val="21"/>
        </w:rPr>
        <w:t>：服务器自身当前的投票。</w:t>
      </w:r>
    </w:p>
    <w:p w:rsidR="001A7847" w:rsidRDefault="007D395D">
      <w:pPr>
        <w:pStyle w:val="af2"/>
        <w:widowControl/>
        <w:shd w:val="clear" w:color="auto" w:fill="FFFFFF"/>
        <w:ind w:left="360" w:firstLineChars="0" w:firstLine="0"/>
        <w:jc w:val="left"/>
        <w:rPr>
          <w:rFonts w:ascii="Verdana" w:eastAsia="宋体" w:hAnsi="Verdana" w:cs="宋体"/>
          <w:color w:val="333333"/>
          <w:kern w:val="0"/>
          <w:szCs w:val="21"/>
        </w:rPr>
      </w:pPr>
      <w:r>
        <w:rPr>
          <w:rFonts w:ascii="Verdana" w:eastAsia="宋体" w:hAnsi="Verdana" w:cs="宋体"/>
          <w:b/>
          <w:bCs/>
          <w:color w:val="333333"/>
          <w:kern w:val="0"/>
          <w:szCs w:val="21"/>
        </w:rPr>
        <w:t xml:space="preserve">· </w:t>
      </w:r>
      <w:r>
        <w:rPr>
          <w:rFonts w:ascii="Verdana" w:eastAsia="宋体" w:hAnsi="Verdana" w:cs="宋体"/>
          <w:b/>
          <w:bCs/>
          <w:color w:val="333333"/>
          <w:kern w:val="0"/>
          <w:szCs w:val="21"/>
        </w:rPr>
        <w:t>选举轮次</w:t>
      </w:r>
      <w:r>
        <w:rPr>
          <w:rFonts w:ascii="Verdana" w:eastAsia="宋体" w:hAnsi="Verdana" w:cs="宋体"/>
          <w:color w:val="333333"/>
          <w:kern w:val="0"/>
          <w:szCs w:val="21"/>
        </w:rPr>
        <w:t>：</w:t>
      </w:r>
      <w:r>
        <w:rPr>
          <w:rFonts w:ascii="Verdana" w:eastAsia="宋体" w:hAnsi="Verdana" w:cs="宋体"/>
          <w:color w:val="333333"/>
          <w:kern w:val="0"/>
          <w:szCs w:val="21"/>
        </w:rPr>
        <w:t>Zookeeper</w:t>
      </w:r>
      <w:r>
        <w:rPr>
          <w:rFonts w:ascii="Verdana" w:eastAsia="宋体" w:hAnsi="Verdana" w:cs="宋体"/>
          <w:color w:val="333333"/>
          <w:kern w:val="0"/>
          <w:szCs w:val="21"/>
        </w:rPr>
        <w:t>服务器</w:t>
      </w:r>
      <w:r>
        <w:rPr>
          <w:rFonts w:ascii="Verdana" w:eastAsia="宋体" w:hAnsi="Verdana" w:cs="宋体"/>
          <w:color w:val="333333"/>
          <w:kern w:val="0"/>
          <w:szCs w:val="21"/>
        </w:rPr>
        <w:t>Leader</w:t>
      </w:r>
      <w:r>
        <w:rPr>
          <w:rFonts w:ascii="Verdana" w:eastAsia="宋体" w:hAnsi="Verdana" w:cs="宋体"/>
          <w:color w:val="333333"/>
          <w:kern w:val="0"/>
          <w:szCs w:val="21"/>
        </w:rPr>
        <w:t>选举的轮次，即</w:t>
      </w:r>
      <w:r>
        <w:rPr>
          <w:rFonts w:ascii="Verdana" w:eastAsia="宋体" w:hAnsi="Verdana" w:cs="宋体"/>
          <w:color w:val="333333"/>
          <w:kern w:val="0"/>
          <w:szCs w:val="21"/>
        </w:rPr>
        <w:t>logicalclock</w:t>
      </w:r>
      <w:r>
        <w:rPr>
          <w:rFonts w:ascii="Verdana" w:eastAsia="宋体" w:hAnsi="Verdana" w:cs="宋体"/>
          <w:color w:val="333333"/>
          <w:kern w:val="0"/>
          <w:szCs w:val="21"/>
        </w:rPr>
        <w:t>。</w:t>
      </w:r>
    </w:p>
    <w:p w:rsidR="001A7847" w:rsidRDefault="007D395D">
      <w:pPr>
        <w:pStyle w:val="af2"/>
        <w:widowControl/>
        <w:shd w:val="clear" w:color="auto" w:fill="FFFFFF"/>
        <w:ind w:left="360" w:firstLineChars="0" w:firstLine="0"/>
        <w:jc w:val="left"/>
        <w:rPr>
          <w:rFonts w:ascii="Verdana" w:eastAsia="宋体" w:hAnsi="Verdana" w:cs="宋体"/>
          <w:color w:val="333333"/>
          <w:kern w:val="0"/>
          <w:szCs w:val="21"/>
        </w:rPr>
      </w:pPr>
      <w:r>
        <w:rPr>
          <w:rFonts w:ascii="Verdana" w:eastAsia="宋体" w:hAnsi="Verdana" w:cs="宋体"/>
          <w:b/>
          <w:bCs/>
          <w:color w:val="333333"/>
          <w:kern w:val="0"/>
          <w:szCs w:val="21"/>
        </w:rPr>
        <w:t>· PK</w:t>
      </w:r>
      <w:r>
        <w:rPr>
          <w:rFonts w:ascii="Verdana" w:eastAsia="宋体" w:hAnsi="Verdana" w:cs="宋体"/>
          <w:color w:val="333333"/>
          <w:kern w:val="0"/>
          <w:szCs w:val="21"/>
        </w:rPr>
        <w:t>：对内部投票和外部投票进行对比来确定是否需要变更内部投票。</w:t>
      </w:r>
    </w:p>
    <w:p w:rsidR="001A7847" w:rsidRDefault="007D395D">
      <w:pPr>
        <w:pStyle w:val="5"/>
        <w:numPr>
          <w:ilvl w:val="0"/>
          <w:numId w:val="68"/>
        </w:numPr>
        <w:rPr>
          <w:shd w:val="clear" w:color="auto" w:fill="FFFFFF"/>
        </w:rPr>
      </w:pPr>
      <w:r>
        <w:rPr>
          <w:shd w:val="clear" w:color="auto" w:fill="FFFFFF"/>
        </w:rPr>
        <w:t>选票管理</w:t>
      </w:r>
    </w:p>
    <w:p w:rsidR="001A7847" w:rsidRDefault="007D395D">
      <w:pPr>
        <w:pStyle w:val="af2"/>
        <w:widowControl/>
        <w:shd w:val="clear" w:color="auto" w:fill="FFFFFF"/>
        <w:ind w:left="450" w:firstLineChars="0" w:firstLine="0"/>
        <w:jc w:val="left"/>
        <w:rPr>
          <w:rFonts w:ascii="Verdana" w:eastAsia="宋体" w:hAnsi="Verdana" w:cs="宋体"/>
          <w:color w:val="333333"/>
          <w:kern w:val="0"/>
          <w:szCs w:val="21"/>
        </w:rPr>
      </w:pPr>
      <w:r>
        <w:rPr>
          <w:rFonts w:ascii="Verdana" w:eastAsia="宋体" w:hAnsi="Verdana" w:cs="宋体"/>
          <w:b/>
          <w:bCs/>
          <w:color w:val="333333"/>
          <w:kern w:val="0"/>
          <w:szCs w:val="21"/>
        </w:rPr>
        <w:t>· sendqueue</w:t>
      </w:r>
      <w:r>
        <w:rPr>
          <w:rFonts w:ascii="Verdana" w:eastAsia="宋体" w:hAnsi="Verdana" w:cs="宋体"/>
          <w:color w:val="333333"/>
          <w:kern w:val="0"/>
          <w:szCs w:val="21"/>
        </w:rPr>
        <w:t>：选票发送队列，用于保存待发送的选票。</w:t>
      </w:r>
    </w:p>
    <w:p w:rsidR="001A7847" w:rsidRDefault="007D395D">
      <w:pPr>
        <w:widowControl/>
        <w:shd w:val="clear" w:color="auto" w:fill="FFFFFF"/>
        <w:ind w:firstLine="420"/>
        <w:jc w:val="left"/>
        <w:rPr>
          <w:rFonts w:ascii="Verdana" w:eastAsia="宋体" w:hAnsi="Verdana" w:cs="宋体"/>
          <w:color w:val="333333"/>
          <w:kern w:val="0"/>
          <w:szCs w:val="21"/>
        </w:rPr>
      </w:pPr>
      <w:r>
        <w:rPr>
          <w:rFonts w:ascii="Verdana" w:eastAsia="宋体" w:hAnsi="Verdana" w:cs="宋体"/>
          <w:b/>
          <w:bCs/>
          <w:color w:val="333333"/>
          <w:kern w:val="0"/>
          <w:szCs w:val="21"/>
        </w:rPr>
        <w:t>· recvqueue</w:t>
      </w:r>
      <w:r>
        <w:rPr>
          <w:rFonts w:ascii="Verdana" w:eastAsia="宋体" w:hAnsi="Verdana" w:cs="宋体"/>
          <w:color w:val="333333"/>
          <w:kern w:val="0"/>
          <w:szCs w:val="21"/>
        </w:rPr>
        <w:t>：选票接收队列，用于保存接收到的外部投票。</w:t>
      </w:r>
    </w:p>
    <w:p w:rsidR="001A7847" w:rsidRDefault="007D395D">
      <w:pPr>
        <w:pStyle w:val="af2"/>
        <w:widowControl/>
        <w:shd w:val="clear" w:color="auto" w:fill="FFFFFF"/>
        <w:ind w:left="450" w:firstLineChars="0" w:firstLine="0"/>
        <w:jc w:val="left"/>
        <w:rPr>
          <w:rFonts w:ascii="Verdana" w:eastAsia="宋体" w:hAnsi="Verdana" w:cs="宋体"/>
          <w:color w:val="333333"/>
          <w:kern w:val="0"/>
          <w:szCs w:val="21"/>
        </w:rPr>
      </w:pPr>
      <w:r>
        <w:rPr>
          <w:rFonts w:ascii="Verdana" w:eastAsia="宋体" w:hAnsi="Verdana" w:cs="宋体"/>
          <w:b/>
          <w:bCs/>
          <w:color w:val="333333"/>
          <w:kern w:val="0"/>
          <w:szCs w:val="21"/>
        </w:rPr>
        <w:t>· WorkerReceiver</w:t>
      </w:r>
      <w:r>
        <w:rPr>
          <w:rFonts w:ascii="Verdana" w:eastAsia="宋体" w:hAnsi="Verdana" w:cs="宋体"/>
          <w:color w:val="333333"/>
          <w:kern w:val="0"/>
          <w:szCs w:val="21"/>
        </w:rPr>
        <w:t>：选票接收器。其会不断地从</w:t>
      </w:r>
      <w:r>
        <w:rPr>
          <w:rFonts w:ascii="Verdana" w:eastAsia="宋体" w:hAnsi="Verdana" w:cs="宋体"/>
          <w:color w:val="333333"/>
          <w:kern w:val="0"/>
          <w:szCs w:val="21"/>
        </w:rPr>
        <w:t>QuorumCnxManager</w:t>
      </w:r>
      <w:r>
        <w:rPr>
          <w:rFonts w:ascii="Verdana" w:eastAsia="宋体" w:hAnsi="Verdana" w:cs="宋体"/>
          <w:color w:val="333333"/>
          <w:kern w:val="0"/>
          <w:szCs w:val="21"/>
        </w:rPr>
        <w:t>中获取其他服务器发来的选举消息，并将其转换成一个选票，然后保存到</w:t>
      </w:r>
      <w:r>
        <w:rPr>
          <w:rFonts w:ascii="Verdana" w:eastAsia="宋体" w:hAnsi="Verdana" w:cs="宋体"/>
          <w:color w:val="333333"/>
          <w:kern w:val="0"/>
          <w:szCs w:val="21"/>
        </w:rPr>
        <w:t>recvqueue</w:t>
      </w:r>
      <w:r>
        <w:rPr>
          <w:rFonts w:ascii="Verdana" w:eastAsia="宋体" w:hAnsi="Verdana" w:cs="宋体"/>
          <w:color w:val="333333"/>
          <w:kern w:val="0"/>
          <w:szCs w:val="21"/>
        </w:rPr>
        <w:t>中，在选票接收过程中，如果发现该外部选票的选举轮次小于当前服务器的，那么忽略该外部投票，同时立即发送自己的内部投票。</w:t>
      </w:r>
    </w:p>
    <w:p w:rsidR="001A7847" w:rsidRDefault="007D395D">
      <w:pPr>
        <w:pStyle w:val="af2"/>
        <w:widowControl/>
        <w:shd w:val="clear" w:color="auto" w:fill="FFFFFF"/>
        <w:ind w:left="450" w:firstLineChars="0" w:firstLine="0"/>
        <w:jc w:val="left"/>
        <w:rPr>
          <w:rFonts w:ascii="Verdana" w:eastAsia="宋体" w:hAnsi="Verdana" w:cs="宋体"/>
          <w:color w:val="333333"/>
          <w:kern w:val="0"/>
          <w:szCs w:val="21"/>
        </w:rPr>
      </w:pPr>
      <w:r>
        <w:rPr>
          <w:rFonts w:ascii="Verdana" w:eastAsia="宋体" w:hAnsi="Verdana" w:cs="宋体"/>
          <w:b/>
          <w:bCs/>
          <w:color w:val="333333"/>
          <w:kern w:val="0"/>
          <w:szCs w:val="21"/>
        </w:rPr>
        <w:t>· WorkerSender</w:t>
      </w:r>
      <w:r>
        <w:rPr>
          <w:rFonts w:ascii="Verdana" w:eastAsia="宋体" w:hAnsi="Verdana" w:cs="宋体"/>
          <w:color w:val="333333"/>
          <w:kern w:val="0"/>
          <w:szCs w:val="21"/>
        </w:rPr>
        <w:t>：选票发送器，不断地从</w:t>
      </w:r>
      <w:r>
        <w:rPr>
          <w:rFonts w:ascii="Verdana" w:eastAsia="宋体" w:hAnsi="Verdana" w:cs="宋体"/>
          <w:color w:val="333333"/>
          <w:kern w:val="0"/>
          <w:szCs w:val="21"/>
        </w:rPr>
        <w:t>sendqueue</w:t>
      </w:r>
      <w:r>
        <w:rPr>
          <w:rFonts w:ascii="Verdana" w:eastAsia="宋体" w:hAnsi="Verdana" w:cs="宋体"/>
          <w:color w:val="333333"/>
          <w:kern w:val="0"/>
          <w:szCs w:val="21"/>
        </w:rPr>
        <w:t>中获取待发送的选票，并将其传递到底层</w:t>
      </w:r>
      <w:r>
        <w:rPr>
          <w:rFonts w:ascii="Verdana" w:eastAsia="宋体" w:hAnsi="Verdana" w:cs="宋体"/>
          <w:color w:val="333333"/>
          <w:kern w:val="0"/>
          <w:szCs w:val="21"/>
        </w:rPr>
        <w:t>QuorumCnxManager</w:t>
      </w:r>
      <w:r>
        <w:rPr>
          <w:rFonts w:ascii="Verdana" w:eastAsia="宋体" w:hAnsi="Verdana" w:cs="宋体"/>
          <w:color w:val="333333"/>
          <w:kern w:val="0"/>
          <w:szCs w:val="21"/>
        </w:rPr>
        <w:t>中</w:t>
      </w:r>
    </w:p>
    <w:p w:rsidR="001A7847" w:rsidRDefault="007D395D">
      <w:pPr>
        <w:pStyle w:val="5"/>
        <w:numPr>
          <w:ilvl w:val="0"/>
          <w:numId w:val="68"/>
        </w:numPr>
        <w:rPr>
          <w:shd w:val="clear" w:color="auto" w:fill="FFFFFF"/>
        </w:rPr>
      </w:pPr>
      <w:r>
        <w:rPr>
          <w:shd w:val="clear" w:color="auto" w:fill="FFFFFF"/>
        </w:rPr>
        <w:t>算法核心</w:t>
      </w:r>
    </w:p>
    <w:p w:rsidR="001A7847" w:rsidRDefault="007D395D">
      <w:r>
        <w:rPr>
          <w:noProof/>
        </w:rPr>
        <w:drawing>
          <wp:inline distT="0" distB="0" distL="0" distR="0">
            <wp:extent cx="5218430" cy="2790190"/>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621"/>
                    <a:stretch>
                      <a:fillRect/>
                    </a:stretch>
                  </pic:blipFill>
                  <pic:spPr>
                    <a:xfrm>
                      <a:off x="0" y="0"/>
                      <a:ext cx="5219048" cy="2790476"/>
                    </a:xfrm>
                    <a:prstGeom prst="rect">
                      <a:avLst/>
                    </a:prstGeom>
                  </pic:spPr>
                </pic:pic>
              </a:graphicData>
            </a:graphic>
          </wp:inline>
        </w:drawing>
      </w:r>
    </w:p>
    <w:p w:rsidR="001A7847" w:rsidRDefault="007D395D">
      <w:pPr>
        <w:rPr>
          <w:rFonts w:ascii="Verdana" w:hAnsi="Verdana"/>
          <w:color w:val="333333"/>
          <w:szCs w:val="21"/>
          <w:shd w:val="clear" w:color="auto" w:fill="FFFFFF"/>
        </w:rPr>
      </w:pPr>
      <w:r>
        <w:rPr>
          <w:rFonts w:ascii="Verdana" w:hAnsi="Verdana"/>
          <w:color w:val="333333"/>
          <w:szCs w:val="21"/>
          <w:shd w:val="clear" w:color="auto" w:fill="FFFFFF"/>
        </w:rPr>
        <w:lastRenderedPageBreak/>
        <w:t>上图展示了</w:t>
      </w:r>
      <w:r>
        <w:rPr>
          <w:rFonts w:ascii="Verdana" w:hAnsi="Verdana"/>
          <w:color w:val="333333"/>
          <w:szCs w:val="21"/>
          <w:shd w:val="clear" w:color="auto" w:fill="FFFFFF"/>
        </w:rPr>
        <w:t>FastLeaderElection</w:t>
      </w:r>
      <w:r>
        <w:rPr>
          <w:rFonts w:ascii="Verdana" w:hAnsi="Verdana"/>
          <w:color w:val="333333"/>
          <w:szCs w:val="21"/>
          <w:shd w:val="clear" w:color="auto" w:fill="FFFFFF"/>
        </w:rPr>
        <w:t>模块是如何与底层网络</w:t>
      </w:r>
      <w:r>
        <w:rPr>
          <w:rFonts w:ascii="Verdana" w:hAnsi="Verdana"/>
          <w:color w:val="333333"/>
          <w:szCs w:val="21"/>
          <w:shd w:val="clear" w:color="auto" w:fill="FFFFFF"/>
        </w:rPr>
        <w:t>I/O</w:t>
      </w:r>
      <w:r>
        <w:rPr>
          <w:rFonts w:ascii="Verdana" w:hAnsi="Verdana"/>
          <w:color w:val="333333"/>
          <w:szCs w:val="21"/>
          <w:shd w:val="clear" w:color="auto" w:fill="FFFFFF"/>
        </w:rPr>
        <w:t>进行交互的。</w:t>
      </w:r>
      <w:r>
        <w:rPr>
          <w:rFonts w:ascii="Verdana" w:hAnsi="Verdana"/>
          <w:color w:val="333333"/>
          <w:szCs w:val="21"/>
          <w:shd w:val="clear" w:color="auto" w:fill="FFFFFF"/>
        </w:rPr>
        <w:t>Leader</w:t>
      </w:r>
      <w:r>
        <w:rPr>
          <w:rFonts w:ascii="Verdana" w:hAnsi="Verdana"/>
          <w:color w:val="333333"/>
          <w:szCs w:val="21"/>
          <w:shd w:val="clear" w:color="auto" w:fill="FFFFFF"/>
        </w:rPr>
        <w:t>选举的基本流程如下</w:t>
      </w:r>
    </w:p>
    <w:p w:rsidR="001A7847" w:rsidRDefault="007D395D">
      <w:pPr>
        <w:pStyle w:val="af2"/>
        <w:numPr>
          <w:ilvl w:val="0"/>
          <w:numId w:val="69"/>
        </w:numPr>
        <w:ind w:firstLineChars="0"/>
        <w:rPr>
          <w:rFonts w:ascii="Verdana" w:hAnsi="Verdana"/>
          <w:color w:val="333333"/>
          <w:szCs w:val="21"/>
          <w:shd w:val="clear" w:color="auto" w:fill="FFFFFF"/>
        </w:rPr>
      </w:pPr>
      <w:r>
        <w:rPr>
          <w:rStyle w:val="ac"/>
          <w:rFonts w:ascii="Verdana" w:hAnsi="Verdana"/>
          <w:color w:val="333333"/>
          <w:szCs w:val="21"/>
          <w:shd w:val="clear" w:color="auto" w:fill="FFFFFF"/>
        </w:rPr>
        <w:t>自增选举轮次</w:t>
      </w:r>
      <w:r>
        <w:rPr>
          <w:rFonts w:ascii="Verdana" w:hAnsi="Verdana"/>
          <w:color w:val="333333"/>
          <w:szCs w:val="21"/>
          <w:shd w:val="clear" w:color="auto" w:fill="FFFFFF"/>
        </w:rPr>
        <w:t>。</w:t>
      </w:r>
      <w:r>
        <w:rPr>
          <w:rFonts w:ascii="Verdana" w:hAnsi="Verdana"/>
          <w:color w:val="333333"/>
          <w:szCs w:val="21"/>
          <w:shd w:val="clear" w:color="auto" w:fill="FFFFFF"/>
        </w:rPr>
        <w:t>Zookeeper</w:t>
      </w:r>
      <w:r>
        <w:rPr>
          <w:rFonts w:ascii="Verdana" w:hAnsi="Verdana"/>
          <w:color w:val="333333"/>
          <w:szCs w:val="21"/>
          <w:shd w:val="clear" w:color="auto" w:fill="FFFFFF"/>
        </w:rPr>
        <w:t>规定所有有效的投票都必须在同一轮次中，在开始新一轮投票时，会首先对</w:t>
      </w:r>
      <w:r>
        <w:rPr>
          <w:rFonts w:ascii="Verdana" w:hAnsi="Verdana"/>
          <w:color w:val="333333"/>
          <w:szCs w:val="21"/>
          <w:shd w:val="clear" w:color="auto" w:fill="FFFFFF"/>
        </w:rPr>
        <w:t>logicalclock</w:t>
      </w:r>
      <w:r>
        <w:rPr>
          <w:rFonts w:ascii="Verdana" w:hAnsi="Verdana"/>
          <w:color w:val="333333"/>
          <w:szCs w:val="21"/>
          <w:shd w:val="clear" w:color="auto" w:fill="FFFFFF"/>
        </w:rPr>
        <w:t>进行自增操作。</w:t>
      </w:r>
    </w:p>
    <w:p w:rsidR="001A7847" w:rsidRDefault="007D395D">
      <w:pPr>
        <w:pStyle w:val="af2"/>
        <w:numPr>
          <w:ilvl w:val="0"/>
          <w:numId w:val="69"/>
        </w:numPr>
        <w:ind w:firstLineChars="0"/>
        <w:rPr>
          <w:rFonts w:ascii="Verdana" w:hAnsi="Verdana"/>
          <w:color w:val="333333"/>
          <w:szCs w:val="21"/>
          <w:shd w:val="clear" w:color="auto" w:fill="FFFFFF"/>
        </w:rPr>
      </w:pPr>
      <w:r>
        <w:rPr>
          <w:rStyle w:val="ac"/>
          <w:rFonts w:ascii="Verdana" w:hAnsi="Verdana"/>
          <w:color w:val="333333"/>
          <w:szCs w:val="21"/>
          <w:shd w:val="clear" w:color="auto" w:fill="FFFFFF"/>
        </w:rPr>
        <w:t>初始化选票</w:t>
      </w:r>
      <w:r>
        <w:rPr>
          <w:rFonts w:ascii="Verdana" w:hAnsi="Verdana"/>
          <w:color w:val="333333"/>
          <w:szCs w:val="21"/>
          <w:shd w:val="clear" w:color="auto" w:fill="FFFFFF"/>
        </w:rPr>
        <w:t>。在开始进行新一轮投票之前，每个服务器都会初始化自身的选票，并且在初始化阶段，每台服务器都会将自己推举为</w:t>
      </w:r>
      <w:r>
        <w:rPr>
          <w:rFonts w:ascii="Verdana" w:hAnsi="Verdana"/>
          <w:color w:val="333333"/>
          <w:szCs w:val="21"/>
          <w:shd w:val="clear" w:color="auto" w:fill="FFFFFF"/>
        </w:rPr>
        <w:t>Leader</w:t>
      </w:r>
      <w:r>
        <w:rPr>
          <w:rFonts w:ascii="Verdana" w:hAnsi="Verdana"/>
          <w:color w:val="333333"/>
          <w:szCs w:val="21"/>
          <w:shd w:val="clear" w:color="auto" w:fill="FFFFFF"/>
        </w:rPr>
        <w:t>。</w:t>
      </w:r>
    </w:p>
    <w:p w:rsidR="001A7847" w:rsidRDefault="007D395D">
      <w:pPr>
        <w:pStyle w:val="af2"/>
        <w:numPr>
          <w:ilvl w:val="0"/>
          <w:numId w:val="69"/>
        </w:numPr>
        <w:ind w:firstLineChars="0"/>
        <w:rPr>
          <w:rFonts w:ascii="Verdana" w:hAnsi="Verdana"/>
          <w:color w:val="333333"/>
          <w:szCs w:val="21"/>
          <w:shd w:val="clear" w:color="auto" w:fill="FFFFFF"/>
        </w:rPr>
      </w:pPr>
      <w:r>
        <w:rPr>
          <w:rStyle w:val="ac"/>
          <w:rFonts w:ascii="Verdana" w:hAnsi="Verdana"/>
          <w:color w:val="333333"/>
          <w:szCs w:val="21"/>
          <w:shd w:val="clear" w:color="auto" w:fill="FFFFFF"/>
        </w:rPr>
        <w:t>发送初始化选票</w:t>
      </w:r>
      <w:r>
        <w:rPr>
          <w:rFonts w:ascii="Verdana" w:hAnsi="Verdana"/>
          <w:color w:val="333333"/>
          <w:szCs w:val="21"/>
          <w:shd w:val="clear" w:color="auto" w:fill="FFFFFF"/>
        </w:rPr>
        <w:t>。完成选票的初始化后，服务器就会发起第一次投票。</w:t>
      </w:r>
      <w:r>
        <w:rPr>
          <w:rFonts w:ascii="Verdana" w:hAnsi="Verdana"/>
          <w:color w:val="333333"/>
          <w:szCs w:val="21"/>
          <w:shd w:val="clear" w:color="auto" w:fill="FFFFFF"/>
        </w:rPr>
        <w:t>Zookeeper</w:t>
      </w:r>
      <w:r>
        <w:rPr>
          <w:rFonts w:ascii="Verdana" w:hAnsi="Verdana"/>
          <w:color w:val="333333"/>
          <w:szCs w:val="21"/>
          <w:shd w:val="clear" w:color="auto" w:fill="FFFFFF"/>
        </w:rPr>
        <w:t>会将刚刚初始化好的选票放入</w:t>
      </w:r>
      <w:r>
        <w:rPr>
          <w:rFonts w:ascii="Verdana" w:hAnsi="Verdana"/>
          <w:color w:val="333333"/>
          <w:szCs w:val="21"/>
          <w:shd w:val="clear" w:color="auto" w:fill="FFFFFF"/>
        </w:rPr>
        <w:t>sendqueue</w:t>
      </w:r>
      <w:r>
        <w:rPr>
          <w:rFonts w:ascii="Verdana" w:hAnsi="Verdana"/>
          <w:color w:val="333333"/>
          <w:szCs w:val="21"/>
          <w:shd w:val="clear" w:color="auto" w:fill="FFFFFF"/>
        </w:rPr>
        <w:t>中，由发送器</w:t>
      </w:r>
      <w:r>
        <w:rPr>
          <w:rFonts w:ascii="Verdana" w:hAnsi="Verdana"/>
          <w:color w:val="333333"/>
          <w:szCs w:val="21"/>
          <w:shd w:val="clear" w:color="auto" w:fill="FFFFFF"/>
        </w:rPr>
        <w:t>WorkerSender</w:t>
      </w:r>
      <w:r>
        <w:rPr>
          <w:rFonts w:ascii="Verdana" w:hAnsi="Verdana"/>
          <w:color w:val="333333"/>
          <w:szCs w:val="21"/>
          <w:shd w:val="clear" w:color="auto" w:fill="FFFFFF"/>
        </w:rPr>
        <w:t>负责发送出去。</w:t>
      </w:r>
    </w:p>
    <w:p w:rsidR="001A7847" w:rsidRDefault="007D395D">
      <w:pPr>
        <w:pStyle w:val="af2"/>
        <w:numPr>
          <w:ilvl w:val="0"/>
          <w:numId w:val="69"/>
        </w:numPr>
        <w:ind w:firstLineChars="0"/>
        <w:rPr>
          <w:rFonts w:ascii="Verdana" w:hAnsi="Verdana"/>
          <w:color w:val="333333"/>
          <w:szCs w:val="21"/>
          <w:shd w:val="clear" w:color="auto" w:fill="FFFFFF"/>
        </w:rPr>
      </w:pPr>
      <w:r>
        <w:rPr>
          <w:rStyle w:val="ac"/>
          <w:rFonts w:ascii="Verdana" w:hAnsi="Verdana"/>
          <w:color w:val="333333"/>
          <w:szCs w:val="21"/>
          <w:shd w:val="clear" w:color="auto" w:fill="FFFFFF"/>
        </w:rPr>
        <w:t>接收外部投票</w:t>
      </w:r>
      <w:r>
        <w:rPr>
          <w:rFonts w:ascii="Verdana" w:hAnsi="Verdana"/>
          <w:color w:val="333333"/>
          <w:szCs w:val="21"/>
          <w:shd w:val="clear" w:color="auto" w:fill="FFFFFF"/>
        </w:rPr>
        <w:t>。每台服务器会不断地从</w:t>
      </w:r>
      <w:r>
        <w:rPr>
          <w:rFonts w:ascii="Verdana" w:hAnsi="Verdana"/>
          <w:color w:val="333333"/>
          <w:szCs w:val="21"/>
          <w:shd w:val="clear" w:color="auto" w:fill="FFFFFF"/>
        </w:rPr>
        <w:t>recvqueue</w:t>
      </w:r>
      <w:r>
        <w:rPr>
          <w:rFonts w:ascii="Verdana" w:hAnsi="Verdana"/>
          <w:color w:val="333333"/>
          <w:szCs w:val="21"/>
          <w:shd w:val="clear" w:color="auto" w:fill="FFFFFF"/>
        </w:rPr>
        <w:t>队列中获取外部选票。如果服务器发现无法获取到任何外部投票，那么就会立即确认自己是否和集群中其他服务器保持着有效的连接，如果没有连接，则马上建立连接，如果已经建立了连接，则再次发送自己当前的内部投票。</w:t>
      </w:r>
    </w:p>
    <w:p w:rsidR="001A7847" w:rsidRDefault="007D395D">
      <w:pPr>
        <w:pStyle w:val="af2"/>
        <w:widowControl/>
        <w:numPr>
          <w:ilvl w:val="0"/>
          <w:numId w:val="69"/>
        </w:numPr>
        <w:shd w:val="clear" w:color="auto" w:fill="FFFFFF"/>
        <w:spacing w:before="150" w:after="150"/>
        <w:ind w:firstLineChars="0"/>
        <w:jc w:val="left"/>
        <w:rPr>
          <w:rFonts w:ascii="Verdana" w:eastAsia="宋体" w:hAnsi="Verdana" w:cs="宋体"/>
          <w:color w:val="333333"/>
          <w:kern w:val="0"/>
          <w:szCs w:val="21"/>
        </w:rPr>
      </w:pPr>
      <w:r>
        <w:rPr>
          <w:rStyle w:val="ac"/>
          <w:rFonts w:ascii="Verdana" w:hAnsi="Verdana"/>
          <w:color w:val="333333"/>
          <w:szCs w:val="21"/>
          <w:shd w:val="clear" w:color="auto" w:fill="FFFFFF"/>
        </w:rPr>
        <w:t>判断选举轮次</w:t>
      </w:r>
      <w:r>
        <w:rPr>
          <w:rStyle w:val="ac"/>
          <w:rFonts w:ascii="Verdana" w:hAnsi="Verdana" w:hint="eastAsia"/>
          <w:color w:val="333333"/>
          <w:szCs w:val="21"/>
          <w:shd w:val="clear" w:color="auto" w:fill="FFFFFF"/>
        </w:rPr>
        <w:t xml:space="preserve"> </w:t>
      </w:r>
      <w:r>
        <w:rPr>
          <w:rFonts w:ascii="Verdana" w:eastAsia="宋体" w:hAnsi="Verdana" w:cs="宋体"/>
          <w:color w:val="333333"/>
          <w:kern w:val="0"/>
          <w:szCs w:val="21"/>
        </w:rPr>
        <w:t>在发送完初始化选票之后，接着开始处理外部投票。在处理外部投票时，会根据选举轮次来进行不同的处理。</w:t>
      </w:r>
    </w:p>
    <w:p w:rsidR="001A7847" w:rsidRDefault="007D395D">
      <w:pPr>
        <w:pStyle w:val="af2"/>
        <w:widowControl/>
        <w:shd w:val="clear" w:color="auto" w:fill="FFFFFF"/>
        <w:ind w:left="360" w:firstLineChars="0" w:firstLine="0"/>
        <w:jc w:val="left"/>
        <w:rPr>
          <w:rFonts w:ascii="Verdana" w:eastAsia="宋体" w:hAnsi="Verdana" w:cs="宋体"/>
          <w:color w:val="333333"/>
          <w:kern w:val="0"/>
          <w:szCs w:val="21"/>
        </w:rPr>
      </w:pPr>
      <w:r>
        <w:rPr>
          <w:rFonts w:ascii="Verdana" w:eastAsia="宋体" w:hAnsi="Verdana" w:cs="宋体"/>
          <w:b/>
          <w:bCs/>
          <w:color w:val="FF0000"/>
          <w:kern w:val="0"/>
          <w:szCs w:val="21"/>
        </w:rPr>
        <w:t xml:space="preserve">· </w:t>
      </w:r>
      <w:r>
        <w:rPr>
          <w:rFonts w:ascii="Verdana" w:eastAsia="宋体" w:hAnsi="Verdana" w:cs="宋体"/>
          <w:b/>
          <w:bCs/>
          <w:color w:val="FF0000"/>
          <w:kern w:val="0"/>
          <w:szCs w:val="21"/>
        </w:rPr>
        <w:t>外部投票的选举轮次大于内部投票</w:t>
      </w:r>
      <w:r>
        <w:rPr>
          <w:rFonts w:ascii="Verdana" w:eastAsia="宋体" w:hAnsi="Verdana" w:cs="宋体"/>
          <w:color w:val="333333"/>
          <w:kern w:val="0"/>
          <w:szCs w:val="21"/>
        </w:rPr>
        <w:t>。若服务器自身的选举轮次落后于该外部投票对应服务器的选举轮次，那么就会立即更新自己的选举轮次</w:t>
      </w:r>
      <w:r>
        <w:rPr>
          <w:rFonts w:ascii="Verdana" w:eastAsia="宋体" w:hAnsi="Verdana" w:cs="宋体"/>
          <w:color w:val="333333"/>
          <w:kern w:val="0"/>
          <w:szCs w:val="21"/>
        </w:rPr>
        <w:t>(logicalclock)</w:t>
      </w:r>
      <w:r>
        <w:rPr>
          <w:rFonts w:ascii="Verdana" w:eastAsia="宋体" w:hAnsi="Verdana" w:cs="宋体"/>
          <w:color w:val="333333"/>
          <w:kern w:val="0"/>
          <w:szCs w:val="21"/>
        </w:rPr>
        <w:t>，并且清空所有已经收到的投票，然后使用初始化的投票来进行</w:t>
      </w:r>
      <w:r>
        <w:rPr>
          <w:rFonts w:ascii="Verdana" w:eastAsia="宋体" w:hAnsi="Verdana" w:cs="宋体"/>
          <w:color w:val="333333"/>
          <w:kern w:val="0"/>
          <w:szCs w:val="21"/>
        </w:rPr>
        <w:t>PK</w:t>
      </w:r>
      <w:r>
        <w:rPr>
          <w:rFonts w:ascii="Verdana" w:eastAsia="宋体" w:hAnsi="Verdana" w:cs="宋体"/>
          <w:color w:val="333333"/>
          <w:kern w:val="0"/>
          <w:szCs w:val="21"/>
        </w:rPr>
        <w:t>以确定是否变更内部投票。最终再将内部投票发送出去。</w:t>
      </w:r>
    </w:p>
    <w:p w:rsidR="001A7847" w:rsidRDefault="007D395D">
      <w:pPr>
        <w:widowControl/>
        <w:shd w:val="clear" w:color="auto" w:fill="FFFFFF"/>
        <w:ind w:left="360"/>
        <w:jc w:val="left"/>
        <w:rPr>
          <w:rFonts w:ascii="Verdana" w:eastAsia="宋体" w:hAnsi="Verdana" w:cs="宋体"/>
          <w:color w:val="333333"/>
          <w:kern w:val="0"/>
          <w:szCs w:val="21"/>
        </w:rPr>
      </w:pPr>
      <w:r>
        <w:rPr>
          <w:rFonts w:ascii="Verdana" w:eastAsia="宋体" w:hAnsi="Verdana" w:cs="宋体"/>
          <w:b/>
          <w:bCs/>
          <w:color w:val="FF0000"/>
          <w:kern w:val="0"/>
          <w:szCs w:val="21"/>
        </w:rPr>
        <w:t xml:space="preserve">· </w:t>
      </w:r>
      <w:r>
        <w:rPr>
          <w:rFonts w:ascii="Verdana" w:eastAsia="宋体" w:hAnsi="Verdana" w:cs="宋体"/>
          <w:b/>
          <w:bCs/>
          <w:color w:val="FF0000"/>
          <w:kern w:val="0"/>
          <w:szCs w:val="21"/>
        </w:rPr>
        <w:t>外部投票的选举轮次小于内部投票</w:t>
      </w:r>
      <w:r>
        <w:rPr>
          <w:rFonts w:ascii="Verdana" w:eastAsia="宋体" w:hAnsi="Verdana" w:cs="宋体"/>
          <w:color w:val="333333"/>
          <w:kern w:val="0"/>
          <w:szCs w:val="21"/>
        </w:rPr>
        <w:t>。若服务器接收的外选票的选举轮次落后于自身的选举轮次，那么</w:t>
      </w:r>
      <w:r>
        <w:rPr>
          <w:rFonts w:ascii="Verdana" w:eastAsia="宋体" w:hAnsi="Verdana" w:cs="宋体"/>
          <w:color w:val="333333"/>
          <w:kern w:val="0"/>
          <w:szCs w:val="21"/>
        </w:rPr>
        <w:t>Zookeeper</w:t>
      </w:r>
      <w:r>
        <w:rPr>
          <w:rFonts w:ascii="Verdana" w:eastAsia="宋体" w:hAnsi="Verdana" w:cs="宋体"/>
          <w:color w:val="333333"/>
          <w:kern w:val="0"/>
          <w:szCs w:val="21"/>
        </w:rPr>
        <w:t>就会直接忽略该外部投票，不做任何处理，并返回步骤</w:t>
      </w:r>
      <w:r>
        <w:rPr>
          <w:rFonts w:ascii="Verdana" w:eastAsia="宋体" w:hAnsi="Verdana" w:cs="宋体"/>
          <w:color w:val="333333"/>
          <w:kern w:val="0"/>
          <w:szCs w:val="21"/>
        </w:rPr>
        <w:t>4</w:t>
      </w:r>
      <w:r>
        <w:rPr>
          <w:rFonts w:ascii="Verdana" w:eastAsia="宋体" w:hAnsi="Verdana" w:cs="宋体"/>
          <w:color w:val="333333"/>
          <w:kern w:val="0"/>
          <w:szCs w:val="21"/>
        </w:rPr>
        <w:t>。</w:t>
      </w:r>
    </w:p>
    <w:p w:rsidR="001A7847" w:rsidRDefault="007D395D">
      <w:pPr>
        <w:pStyle w:val="af2"/>
        <w:widowControl/>
        <w:shd w:val="clear" w:color="auto" w:fill="FFFFFF"/>
        <w:ind w:left="360" w:firstLineChars="0" w:firstLine="0"/>
        <w:jc w:val="left"/>
        <w:rPr>
          <w:rFonts w:ascii="Verdana" w:eastAsia="宋体" w:hAnsi="Verdana" w:cs="宋体"/>
          <w:color w:val="333333"/>
          <w:kern w:val="0"/>
          <w:szCs w:val="21"/>
        </w:rPr>
      </w:pPr>
      <w:r>
        <w:rPr>
          <w:rFonts w:ascii="Verdana" w:eastAsia="宋体" w:hAnsi="Verdana" w:cs="宋体"/>
          <w:b/>
          <w:bCs/>
          <w:color w:val="FF0000"/>
          <w:kern w:val="0"/>
          <w:szCs w:val="21"/>
        </w:rPr>
        <w:t xml:space="preserve">· </w:t>
      </w:r>
      <w:r>
        <w:rPr>
          <w:rFonts w:ascii="Verdana" w:eastAsia="宋体" w:hAnsi="Verdana" w:cs="宋体"/>
          <w:b/>
          <w:bCs/>
          <w:color w:val="FF0000"/>
          <w:kern w:val="0"/>
          <w:szCs w:val="21"/>
        </w:rPr>
        <w:t>外部投票的选举轮次等于内部投票</w:t>
      </w:r>
      <w:r>
        <w:rPr>
          <w:rFonts w:ascii="Verdana" w:eastAsia="宋体" w:hAnsi="Verdana" w:cs="宋体"/>
          <w:color w:val="333333"/>
          <w:kern w:val="0"/>
          <w:szCs w:val="21"/>
        </w:rPr>
        <w:t>。此时可以开始进行选票</w:t>
      </w:r>
      <w:r>
        <w:rPr>
          <w:rFonts w:ascii="Verdana" w:eastAsia="宋体" w:hAnsi="Verdana" w:cs="宋体"/>
          <w:color w:val="333333"/>
          <w:kern w:val="0"/>
          <w:szCs w:val="21"/>
        </w:rPr>
        <w:t>PK</w:t>
      </w:r>
      <w:r>
        <w:rPr>
          <w:rFonts w:ascii="Verdana" w:eastAsia="宋体" w:hAnsi="Verdana" w:cs="宋体"/>
          <w:color w:val="333333"/>
          <w:kern w:val="0"/>
          <w:szCs w:val="21"/>
        </w:rPr>
        <w:t>。</w:t>
      </w:r>
    </w:p>
    <w:p w:rsidR="001A7847" w:rsidRDefault="007D395D">
      <w:pPr>
        <w:pStyle w:val="af2"/>
        <w:numPr>
          <w:ilvl w:val="0"/>
          <w:numId w:val="69"/>
        </w:numPr>
        <w:ind w:firstLineChars="0"/>
        <w:rPr>
          <w:rFonts w:ascii="Verdana" w:hAnsi="Verdana"/>
          <w:color w:val="333333"/>
          <w:szCs w:val="21"/>
          <w:shd w:val="clear" w:color="auto" w:fill="FFFFFF"/>
        </w:rPr>
      </w:pPr>
      <w:r>
        <w:rPr>
          <w:rStyle w:val="ac"/>
          <w:rFonts w:ascii="Verdana" w:hAnsi="Verdana"/>
          <w:color w:val="333333"/>
          <w:szCs w:val="21"/>
          <w:shd w:val="clear" w:color="auto" w:fill="FFFFFF"/>
        </w:rPr>
        <w:t>选票</w:t>
      </w:r>
      <w:r>
        <w:rPr>
          <w:rStyle w:val="ac"/>
          <w:rFonts w:ascii="Verdana" w:hAnsi="Verdana"/>
          <w:color w:val="333333"/>
          <w:szCs w:val="21"/>
          <w:shd w:val="clear" w:color="auto" w:fill="FFFFFF"/>
        </w:rPr>
        <w:t>PK</w:t>
      </w:r>
    </w:p>
    <w:p w:rsidR="001A7847" w:rsidRDefault="007D395D">
      <w:pPr>
        <w:pStyle w:val="af2"/>
        <w:ind w:left="360" w:firstLineChars="0" w:firstLine="0"/>
        <w:rPr>
          <w:rFonts w:ascii="Verdana" w:hAnsi="Verdana"/>
          <w:color w:val="333333"/>
          <w:szCs w:val="21"/>
          <w:shd w:val="clear" w:color="auto" w:fill="FFFFFF"/>
        </w:rPr>
      </w:pPr>
      <w:r>
        <w:rPr>
          <w:rFonts w:ascii="Verdana" w:hAnsi="Verdana"/>
          <w:color w:val="333333"/>
          <w:szCs w:val="21"/>
          <w:shd w:val="clear" w:color="auto" w:fill="FFFFFF"/>
        </w:rPr>
        <w:t>在进行选票</w:t>
      </w:r>
      <w:r>
        <w:rPr>
          <w:rFonts w:ascii="Verdana" w:hAnsi="Verdana"/>
          <w:color w:val="333333"/>
          <w:szCs w:val="21"/>
          <w:shd w:val="clear" w:color="auto" w:fill="FFFFFF"/>
        </w:rPr>
        <w:t>PK</w:t>
      </w:r>
      <w:r>
        <w:rPr>
          <w:rFonts w:ascii="Verdana" w:hAnsi="Verdana"/>
          <w:color w:val="333333"/>
          <w:szCs w:val="21"/>
          <w:shd w:val="clear" w:color="auto" w:fill="FFFFFF"/>
        </w:rPr>
        <w:t>时，符合</w:t>
      </w:r>
      <w:r>
        <w:rPr>
          <w:rFonts w:ascii="Verdana" w:hAnsi="Verdana" w:hint="eastAsia"/>
          <w:color w:val="333333"/>
          <w:szCs w:val="21"/>
          <w:shd w:val="clear" w:color="auto" w:fill="FFFFFF"/>
        </w:rPr>
        <w:t>以下</w:t>
      </w:r>
      <w:r>
        <w:rPr>
          <w:rFonts w:ascii="Verdana" w:hAnsi="Verdana"/>
          <w:color w:val="333333"/>
          <w:szCs w:val="21"/>
          <w:shd w:val="clear" w:color="auto" w:fill="FFFFFF"/>
        </w:rPr>
        <w:t>任意一个条件就需要变更投票。</w:t>
      </w:r>
    </w:p>
    <w:p w:rsidR="001A7847" w:rsidRDefault="007D395D">
      <w:pPr>
        <w:widowControl/>
        <w:shd w:val="clear" w:color="auto" w:fill="FFFFFF"/>
        <w:spacing w:before="150" w:after="150"/>
        <w:ind w:firstLine="360"/>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若外部投票中推举的</w:t>
      </w:r>
      <w:r>
        <w:rPr>
          <w:rFonts w:ascii="Verdana" w:eastAsia="宋体" w:hAnsi="Verdana" w:cs="宋体"/>
          <w:color w:val="333333"/>
          <w:kern w:val="0"/>
          <w:szCs w:val="21"/>
        </w:rPr>
        <w:t>Leader</w:t>
      </w:r>
      <w:r>
        <w:rPr>
          <w:rFonts w:ascii="Verdana" w:eastAsia="宋体" w:hAnsi="Verdana" w:cs="宋体"/>
          <w:color w:val="333333"/>
          <w:kern w:val="0"/>
          <w:szCs w:val="21"/>
        </w:rPr>
        <w:t>服务器的选举轮次大于内部投票，那么需要变更投票。</w:t>
      </w:r>
    </w:p>
    <w:p w:rsidR="001A7847" w:rsidRDefault="007D395D">
      <w:pPr>
        <w:widowControl/>
        <w:shd w:val="clear" w:color="auto" w:fill="FFFFFF"/>
        <w:spacing w:before="150" w:after="150"/>
        <w:ind w:left="360" w:firstLine="60"/>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若选举轮次一致，那么就对比两者的</w:t>
      </w:r>
      <w:r>
        <w:rPr>
          <w:rFonts w:ascii="Verdana" w:eastAsia="宋体" w:hAnsi="Verdana" w:cs="宋体"/>
          <w:color w:val="333333"/>
          <w:kern w:val="0"/>
          <w:szCs w:val="21"/>
        </w:rPr>
        <w:t>ZXID</w:t>
      </w:r>
      <w:r>
        <w:rPr>
          <w:rFonts w:ascii="Verdana" w:eastAsia="宋体" w:hAnsi="Verdana" w:cs="宋体"/>
          <w:color w:val="333333"/>
          <w:kern w:val="0"/>
          <w:szCs w:val="21"/>
        </w:rPr>
        <w:t>，若外部投票的</w:t>
      </w:r>
      <w:r>
        <w:rPr>
          <w:rFonts w:ascii="Verdana" w:eastAsia="宋体" w:hAnsi="Verdana" w:cs="宋体"/>
          <w:color w:val="333333"/>
          <w:kern w:val="0"/>
          <w:szCs w:val="21"/>
        </w:rPr>
        <w:t>ZXID</w:t>
      </w:r>
      <w:r>
        <w:rPr>
          <w:rFonts w:ascii="Verdana" w:eastAsia="宋体" w:hAnsi="Verdana" w:cs="宋体"/>
          <w:color w:val="333333"/>
          <w:kern w:val="0"/>
          <w:szCs w:val="21"/>
        </w:rPr>
        <w:t>大，那么需要变更投票。</w:t>
      </w:r>
    </w:p>
    <w:p w:rsidR="001A7847" w:rsidRDefault="007D395D">
      <w:pPr>
        <w:widowControl/>
        <w:shd w:val="clear" w:color="auto" w:fill="FFFFFF"/>
        <w:spacing w:before="150" w:after="150"/>
        <w:ind w:left="360" w:firstLine="60"/>
        <w:jc w:val="left"/>
        <w:rPr>
          <w:rFonts w:ascii="Verdana" w:eastAsia="宋体" w:hAnsi="Verdana" w:cs="宋体"/>
          <w:color w:val="333333"/>
          <w:kern w:val="0"/>
          <w:szCs w:val="21"/>
        </w:rPr>
      </w:pPr>
      <w:r>
        <w:rPr>
          <w:rFonts w:ascii="Verdana" w:eastAsia="宋体" w:hAnsi="Verdana" w:cs="宋体"/>
          <w:color w:val="333333"/>
          <w:kern w:val="0"/>
          <w:szCs w:val="21"/>
        </w:rPr>
        <w:t xml:space="preserve">· </w:t>
      </w:r>
      <w:r>
        <w:rPr>
          <w:rFonts w:ascii="Verdana" w:eastAsia="宋体" w:hAnsi="Verdana" w:cs="宋体"/>
          <w:color w:val="333333"/>
          <w:kern w:val="0"/>
          <w:szCs w:val="21"/>
        </w:rPr>
        <w:t>若两者的</w:t>
      </w:r>
      <w:r>
        <w:rPr>
          <w:rFonts w:ascii="Verdana" w:eastAsia="宋体" w:hAnsi="Verdana" w:cs="宋体"/>
          <w:color w:val="333333"/>
          <w:kern w:val="0"/>
          <w:szCs w:val="21"/>
        </w:rPr>
        <w:t>ZXID</w:t>
      </w:r>
      <w:r>
        <w:rPr>
          <w:rFonts w:ascii="Verdana" w:eastAsia="宋体" w:hAnsi="Verdana" w:cs="宋体"/>
          <w:color w:val="333333"/>
          <w:kern w:val="0"/>
          <w:szCs w:val="21"/>
        </w:rPr>
        <w:t>一致，那么就对比两者的</w:t>
      </w:r>
      <w:r>
        <w:rPr>
          <w:rFonts w:ascii="Verdana" w:eastAsia="宋体" w:hAnsi="Verdana" w:cs="宋体"/>
          <w:color w:val="333333"/>
          <w:kern w:val="0"/>
          <w:szCs w:val="21"/>
        </w:rPr>
        <w:t>SID</w:t>
      </w:r>
      <w:r>
        <w:rPr>
          <w:rFonts w:ascii="Verdana" w:eastAsia="宋体" w:hAnsi="Verdana" w:cs="宋体"/>
          <w:color w:val="333333"/>
          <w:kern w:val="0"/>
          <w:szCs w:val="21"/>
        </w:rPr>
        <w:t>，若外部投票的</w:t>
      </w:r>
      <w:r>
        <w:rPr>
          <w:rFonts w:ascii="Verdana" w:eastAsia="宋体" w:hAnsi="Verdana" w:cs="宋体"/>
          <w:color w:val="333333"/>
          <w:kern w:val="0"/>
          <w:szCs w:val="21"/>
        </w:rPr>
        <w:t>SID</w:t>
      </w:r>
      <w:r>
        <w:rPr>
          <w:rFonts w:ascii="Verdana" w:eastAsia="宋体" w:hAnsi="Verdana" w:cs="宋体"/>
          <w:color w:val="333333"/>
          <w:kern w:val="0"/>
          <w:szCs w:val="21"/>
        </w:rPr>
        <w:t>大，那么就需要变更投票。</w:t>
      </w:r>
    </w:p>
    <w:p w:rsidR="001A7847" w:rsidRDefault="007D395D">
      <w:pPr>
        <w:pStyle w:val="af2"/>
        <w:numPr>
          <w:ilvl w:val="0"/>
          <w:numId w:val="69"/>
        </w:numPr>
        <w:ind w:firstLineChars="0"/>
        <w:rPr>
          <w:rFonts w:ascii="Verdana" w:hAnsi="Verdana"/>
          <w:color w:val="333333"/>
          <w:szCs w:val="21"/>
          <w:shd w:val="clear" w:color="auto" w:fill="FFFFFF"/>
        </w:rPr>
      </w:pPr>
      <w:r>
        <w:rPr>
          <w:rStyle w:val="ac"/>
          <w:rFonts w:ascii="Verdana" w:hAnsi="Verdana"/>
          <w:color w:val="333333"/>
          <w:szCs w:val="21"/>
          <w:shd w:val="clear" w:color="auto" w:fill="FFFFFF"/>
        </w:rPr>
        <w:t>变更投票</w:t>
      </w:r>
      <w:r>
        <w:rPr>
          <w:rFonts w:ascii="Verdana" w:hAnsi="Verdana"/>
          <w:color w:val="333333"/>
          <w:szCs w:val="21"/>
          <w:shd w:val="clear" w:color="auto" w:fill="FFFFFF"/>
        </w:rPr>
        <w:t>。经过</w:t>
      </w:r>
      <w:r>
        <w:rPr>
          <w:rFonts w:ascii="Verdana" w:hAnsi="Verdana"/>
          <w:color w:val="333333"/>
          <w:szCs w:val="21"/>
          <w:shd w:val="clear" w:color="auto" w:fill="FFFFFF"/>
        </w:rPr>
        <w:t>PK</w:t>
      </w:r>
      <w:r>
        <w:rPr>
          <w:rFonts w:ascii="Verdana" w:hAnsi="Verdana"/>
          <w:color w:val="333333"/>
          <w:szCs w:val="21"/>
          <w:shd w:val="clear" w:color="auto" w:fill="FFFFFF"/>
        </w:rPr>
        <w:t>后，若确定了外部投票优于内部投票，那么就变更投票，即使用外部投票的选票信息来覆盖内部投票，变更完成后，再次将这个变更后的内部投票发送出去。</w:t>
      </w:r>
    </w:p>
    <w:p w:rsidR="001A7847" w:rsidRDefault="001A7847">
      <w:pPr>
        <w:pStyle w:val="af2"/>
        <w:ind w:left="360" w:firstLineChars="0" w:firstLine="0"/>
        <w:rPr>
          <w:rFonts w:ascii="Verdana" w:hAnsi="Verdana"/>
          <w:color w:val="333333"/>
          <w:szCs w:val="21"/>
          <w:shd w:val="clear" w:color="auto" w:fill="FFFFFF"/>
        </w:rPr>
      </w:pPr>
    </w:p>
    <w:p w:rsidR="001A7847" w:rsidRDefault="007D395D">
      <w:pPr>
        <w:rPr>
          <w:rFonts w:ascii="Verdana" w:hAnsi="Verdana"/>
          <w:color w:val="333333"/>
          <w:szCs w:val="21"/>
          <w:shd w:val="clear" w:color="auto" w:fill="FFFFFF"/>
        </w:rPr>
      </w:pPr>
      <w:r>
        <w:rPr>
          <w:rFonts w:ascii="Verdana" w:hAnsi="Verdana"/>
          <w:color w:val="333333"/>
          <w:szCs w:val="21"/>
          <w:shd w:val="clear" w:color="auto" w:fill="FFFFFF"/>
        </w:rPr>
        <w:t>8. </w:t>
      </w:r>
      <w:r>
        <w:rPr>
          <w:rStyle w:val="ac"/>
          <w:rFonts w:ascii="Verdana" w:hAnsi="Verdana"/>
          <w:color w:val="333333"/>
          <w:szCs w:val="21"/>
          <w:shd w:val="clear" w:color="auto" w:fill="FFFFFF"/>
        </w:rPr>
        <w:t>选票归档</w:t>
      </w:r>
      <w:r>
        <w:rPr>
          <w:rFonts w:ascii="Verdana" w:hAnsi="Verdana"/>
          <w:color w:val="333333"/>
          <w:szCs w:val="21"/>
          <w:shd w:val="clear" w:color="auto" w:fill="FFFFFF"/>
        </w:rPr>
        <w:t>。无论是否变更了投票，都会将刚刚收到的那份外部投票放入选票集合</w:t>
      </w:r>
      <w:r>
        <w:rPr>
          <w:rFonts w:ascii="Verdana" w:hAnsi="Verdana"/>
          <w:color w:val="333333"/>
          <w:szCs w:val="21"/>
          <w:shd w:val="clear" w:color="auto" w:fill="FFFFFF"/>
        </w:rPr>
        <w:t>recvset</w:t>
      </w:r>
      <w:r>
        <w:rPr>
          <w:rFonts w:ascii="Verdana" w:hAnsi="Verdana"/>
          <w:color w:val="333333"/>
          <w:szCs w:val="21"/>
          <w:shd w:val="clear" w:color="auto" w:fill="FFFFFF"/>
        </w:rPr>
        <w:t>中进行归档。</w:t>
      </w:r>
      <w:r>
        <w:rPr>
          <w:rFonts w:ascii="Verdana" w:hAnsi="Verdana"/>
          <w:color w:val="333333"/>
          <w:szCs w:val="21"/>
          <w:shd w:val="clear" w:color="auto" w:fill="FFFFFF"/>
        </w:rPr>
        <w:t>recvset</w:t>
      </w:r>
      <w:r>
        <w:rPr>
          <w:rFonts w:ascii="Verdana" w:hAnsi="Verdana"/>
          <w:color w:val="333333"/>
          <w:szCs w:val="21"/>
          <w:shd w:val="clear" w:color="auto" w:fill="FFFFFF"/>
        </w:rPr>
        <w:t>用于记录当前服务器在本轮次的</w:t>
      </w:r>
      <w:r>
        <w:rPr>
          <w:rFonts w:ascii="Verdana" w:hAnsi="Verdana"/>
          <w:color w:val="333333"/>
          <w:szCs w:val="21"/>
          <w:shd w:val="clear" w:color="auto" w:fill="FFFFFF"/>
        </w:rPr>
        <w:t>Leader</w:t>
      </w:r>
      <w:r>
        <w:rPr>
          <w:rFonts w:ascii="Verdana" w:hAnsi="Verdana"/>
          <w:color w:val="333333"/>
          <w:szCs w:val="21"/>
          <w:shd w:val="clear" w:color="auto" w:fill="FFFFFF"/>
        </w:rPr>
        <w:t>选举中收到的所有外部投票（按照服务队的</w:t>
      </w:r>
      <w:r>
        <w:rPr>
          <w:rFonts w:ascii="Verdana" w:hAnsi="Verdana"/>
          <w:color w:val="333333"/>
          <w:szCs w:val="21"/>
          <w:shd w:val="clear" w:color="auto" w:fill="FFFFFF"/>
        </w:rPr>
        <w:t>SID</w:t>
      </w:r>
      <w:r>
        <w:rPr>
          <w:rFonts w:ascii="Verdana" w:hAnsi="Verdana"/>
          <w:color w:val="333333"/>
          <w:szCs w:val="21"/>
          <w:shd w:val="clear" w:color="auto" w:fill="FFFFFF"/>
        </w:rPr>
        <w:t>区别，如</w:t>
      </w:r>
      <w:r>
        <w:rPr>
          <w:rFonts w:ascii="Verdana" w:hAnsi="Verdana"/>
          <w:color w:val="333333"/>
          <w:szCs w:val="21"/>
          <w:shd w:val="clear" w:color="auto" w:fill="FFFFFF"/>
        </w:rPr>
        <w:t>{(1, vote1), (2, vote2)...}</w:t>
      </w:r>
      <w:r>
        <w:rPr>
          <w:rFonts w:ascii="Verdana" w:hAnsi="Verdana"/>
          <w:color w:val="333333"/>
          <w:szCs w:val="21"/>
          <w:shd w:val="clear" w:color="auto" w:fill="FFFFFF"/>
        </w:rPr>
        <w:t>）。</w:t>
      </w:r>
    </w:p>
    <w:p w:rsidR="001A7847" w:rsidRDefault="001A7847">
      <w:pPr>
        <w:rPr>
          <w:rFonts w:ascii="Verdana" w:hAnsi="Verdana"/>
          <w:color w:val="333333"/>
          <w:szCs w:val="21"/>
          <w:shd w:val="clear" w:color="auto" w:fill="FFFFFF"/>
        </w:rPr>
      </w:pP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t>9. </w:t>
      </w:r>
      <w:r>
        <w:rPr>
          <w:rFonts w:ascii="Verdana" w:eastAsia="宋体" w:hAnsi="Verdana" w:cs="宋体"/>
          <w:b/>
          <w:bCs/>
          <w:color w:val="333333"/>
          <w:kern w:val="0"/>
          <w:szCs w:val="21"/>
        </w:rPr>
        <w:t>统计投票</w:t>
      </w:r>
      <w:r>
        <w:rPr>
          <w:rFonts w:ascii="Verdana" w:eastAsia="宋体" w:hAnsi="Verdana" w:cs="宋体"/>
          <w:color w:val="333333"/>
          <w:kern w:val="0"/>
          <w:szCs w:val="21"/>
        </w:rPr>
        <w:t>。完成选票归档后，就可以开始统计投票，统计投票是为了统计集群中是否已经有过半的服务器认可了当前的内部投票，如果确定已经有过半服务器认可了该投票，则终止投票。否则返回步骤</w:t>
      </w:r>
      <w:r>
        <w:rPr>
          <w:rFonts w:ascii="Verdana" w:eastAsia="宋体" w:hAnsi="Verdana" w:cs="宋体"/>
          <w:color w:val="333333"/>
          <w:kern w:val="0"/>
          <w:szCs w:val="21"/>
        </w:rPr>
        <w:t>4</w:t>
      </w:r>
      <w:r>
        <w:rPr>
          <w:rFonts w:ascii="Verdana" w:eastAsia="宋体" w:hAnsi="Verdana" w:cs="宋体"/>
          <w:color w:val="333333"/>
          <w:kern w:val="0"/>
          <w:szCs w:val="21"/>
        </w:rPr>
        <w:t>。</w:t>
      </w:r>
    </w:p>
    <w:p w:rsidR="001A7847" w:rsidRDefault="001A7847">
      <w:pPr>
        <w:widowControl/>
        <w:shd w:val="clear" w:color="auto" w:fill="FFFFFF"/>
        <w:jc w:val="left"/>
        <w:rPr>
          <w:rFonts w:ascii="Verdana" w:eastAsia="宋体" w:hAnsi="Verdana" w:cs="宋体"/>
          <w:color w:val="333333"/>
          <w:kern w:val="0"/>
          <w:szCs w:val="21"/>
        </w:rPr>
      </w:pPr>
    </w:p>
    <w:p w:rsidR="001A7847" w:rsidRDefault="007D395D">
      <w:pPr>
        <w:widowControl/>
        <w:shd w:val="clear" w:color="auto" w:fill="FFFFFF"/>
        <w:jc w:val="left"/>
        <w:rPr>
          <w:rFonts w:ascii="Verdana" w:eastAsia="宋体" w:hAnsi="Verdana" w:cs="宋体"/>
          <w:color w:val="333333"/>
          <w:kern w:val="0"/>
          <w:szCs w:val="21"/>
        </w:rPr>
      </w:pPr>
      <w:r>
        <w:rPr>
          <w:rFonts w:ascii="Verdana" w:eastAsia="宋体" w:hAnsi="Verdana" w:cs="宋体"/>
          <w:color w:val="333333"/>
          <w:kern w:val="0"/>
          <w:szCs w:val="21"/>
        </w:rPr>
        <w:lastRenderedPageBreak/>
        <w:t>10.</w:t>
      </w:r>
      <w:r>
        <w:rPr>
          <w:rFonts w:ascii="Verdana" w:eastAsia="宋体" w:hAnsi="Verdana" w:cs="宋体"/>
          <w:b/>
          <w:bCs/>
          <w:color w:val="333333"/>
          <w:kern w:val="0"/>
          <w:szCs w:val="21"/>
        </w:rPr>
        <w:t> </w:t>
      </w:r>
      <w:r>
        <w:rPr>
          <w:rFonts w:ascii="Verdana" w:eastAsia="宋体" w:hAnsi="Verdana" w:cs="宋体"/>
          <w:b/>
          <w:bCs/>
          <w:color w:val="333333"/>
          <w:kern w:val="0"/>
          <w:szCs w:val="21"/>
        </w:rPr>
        <w:t>更新服务器状态</w:t>
      </w:r>
      <w:r>
        <w:rPr>
          <w:rFonts w:ascii="Verdana" w:eastAsia="宋体" w:hAnsi="Verdana" w:cs="宋体"/>
          <w:color w:val="333333"/>
          <w:kern w:val="0"/>
          <w:szCs w:val="21"/>
        </w:rPr>
        <w:t>。若已经确定可以终止投票，那么就开始更新服务器状态，服务器首选判断当前被过半服务器认可的投票所对应的</w:t>
      </w:r>
      <w:r>
        <w:rPr>
          <w:rFonts w:ascii="Verdana" w:eastAsia="宋体" w:hAnsi="Verdana" w:cs="宋体"/>
          <w:color w:val="333333"/>
          <w:kern w:val="0"/>
          <w:szCs w:val="21"/>
        </w:rPr>
        <w:t>Leader</w:t>
      </w:r>
      <w:r>
        <w:rPr>
          <w:rFonts w:ascii="Verdana" w:eastAsia="宋体" w:hAnsi="Verdana" w:cs="宋体"/>
          <w:color w:val="333333"/>
          <w:kern w:val="0"/>
          <w:szCs w:val="21"/>
        </w:rPr>
        <w:t>服务器是否是自己，若是自己，则将自己的服务器状态更新为</w:t>
      </w:r>
      <w:r>
        <w:rPr>
          <w:rFonts w:ascii="Verdana" w:eastAsia="宋体" w:hAnsi="Verdana" w:cs="宋体"/>
          <w:color w:val="333333"/>
          <w:kern w:val="0"/>
          <w:szCs w:val="21"/>
        </w:rPr>
        <w:t>LEADING</w:t>
      </w:r>
      <w:r>
        <w:rPr>
          <w:rFonts w:ascii="Verdana" w:eastAsia="宋体" w:hAnsi="Verdana" w:cs="宋体"/>
          <w:color w:val="333333"/>
          <w:kern w:val="0"/>
          <w:szCs w:val="21"/>
        </w:rPr>
        <w:t>，若不是，则根据具体情况来确定自己是</w:t>
      </w:r>
      <w:r>
        <w:rPr>
          <w:rFonts w:ascii="Verdana" w:eastAsia="宋体" w:hAnsi="Verdana" w:cs="宋体"/>
          <w:color w:val="333333"/>
          <w:kern w:val="0"/>
          <w:szCs w:val="21"/>
        </w:rPr>
        <w:t>FOLLOWING</w:t>
      </w:r>
      <w:r>
        <w:rPr>
          <w:rFonts w:ascii="Verdana" w:eastAsia="宋体" w:hAnsi="Verdana" w:cs="宋体"/>
          <w:color w:val="333333"/>
          <w:kern w:val="0"/>
          <w:szCs w:val="21"/>
        </w:rPr>
        <w:t>或是</w:t>
      </w:r>
      <w:r>
        <w:rPr>
          <w:rFonts w:ascii="Verdana" w:eastAsia="宋体" w:hAnsi="Verdana" w:cs="宋体"/>
          <w:color w:val="333333"/>
          <w:kern w:val="0"/>
          <w:szCs w:val="21"/>
        </w:rPr>
        <w:t>OBSERVING</w:t>
      </w:r>
      <w:r>
        <w:rPr>
          <w:rFonts w:ascii="Verdana" w:eastAsia="宋体" w:hAnsi="Verdana" w:cs="宋体"/>
          <w:color w:val="333333"/>
          <w:kern w:val="0"/>
          <w:szCs w:val="21"/>
        </w:rPr>
        <w:t>。</w:t>
      </w:r>
    </w:p>
    <w:p w:rsidR="001A7847" w:rsidRDefault="007D395D">
      <w:pPr>
        <w:widowControl/>
        <w:shd w:val="clear" w:color="auto" w:fill="FFFFFF"/>
        <w:spacing w:before="150" w:after="150"/>
        <w:jc w:val="left"/>
        <w:rPr>
          <w:rFonts w:ascii="Verdana" w:eastAsia="宋体" w:hAnsi="Verdana" w:cs="宋体"/>
          <w:color w:val="333333"/>
          <w:kern w:val="0"/>
          <w:szCs w:val="21"/>
        </w:rPr>
      </w:pPr>
      <w:r>
        <w:rPr>
          <w:rFonts w:ascii="Verdana" w:eastAsia="宋体" w:hAnsi="Verdana" w:cs="宋体"/>
          <w:color w:val="333333"/>
          <w:kern w:val="0"/>
          <w:szCs w:val="21"/>
        </w:rPr>
        <w:t>以上</w:t>
      </w:r>
      <w:r>
        <w:rPr>
          <w:rFonts w:ascii="Verdana" w:eastAsia="宋体" w:hAnsi="Verdana" w:cs="宋体"/>
          <w:color w:val="333333"/>
          <w:kern w:val="0"/>
          <w:szCs w:val="21"/>
        </w:rPr>
        <w:t>10</w:t>
      </w:r>
      <w:r>
        <w:rPr>
          <w:rFonts w:ascii="Verdana" w:eastAsia="宋体" w:hAnsi="Verdana" w:cs="宋体"/>
          <w:color w:val="333333"/>
          <w:kern w:val="0"/>
          <w:szCs w:val="21"/>
        </w:rPr>
        <w:t>个步骤就是</w:t>
      </w:r>
      <w:r>
        <w:rPr>
          <w:rFonts w:ascii="Verdana" w:eastAsia="宋体" w:hAnsi="Verdana" w:cs="宋体"/>
          <w:color w:val="333333"/>
          <w:kern w:val="0"/>
          <w:szCs w:val="21"/>
        </w:rPr>
        <w:t>FastLeaderElection</w:t>
      </w:r>
      <w:r>
        <w:rPr>
          <w:rFonts w:ascii="Verdana" w:eastAsia="宋体" w:hAnsi="Verdana" w:cs="宋体"/>
          <w:color w:val="333333"/>
          <w:kern w:val="0"/>
          <w:szCs w:val="21"/>
        </w:rPr>
        <w:t>的核心，其中步骤</w:t>
      </w:r>
      <w:r>
        <w:rPr>
          <w:rFonts w:ascii="Verdana" w:eastAsia="宋体" w:hAnsi="Verdana" w:cs="宋体"/>
          <w:color w:val="333333"/>
          <w:kern w:val="0"/>
          <w:szCs w:val="21"/>
        </w:rPr>
        <w:t>4-9</w:t>
      </w:r>
      <w:r>
        <w:rPr>
          <w:rFonts w:ascii="Verdana" w:eastAsia="宋体" w:hAnsi="Verdana" w:cs="宋体"/>
          <w:color w:val="333333"/>
          <w:kern w:val="0"/>
          <w:szCs w:val="21"/>
        </w:rPr>
        <w:t>会经过几轮循环，直到有</w:t>
      </w:r>
      <w:r>
        <w:rPr>
          <w:rFonts w:ascii="Verdana" w:eastAsia="宋体" w:hAnsi="Verdana" w:cs="宋体"/>
          <w:color w:val="333333"/>
          <w:kern w:val="0"/>
          <w:szCs w:val="21"/>
        </w:rPr>
        <w:t>Leader</w:t>
      </w:r>
      <w:r>
        <w:rPr>
          <w:rFonts w:ascii="Verdana" w:eastAsia="宋体" w:hAnsi="Verdana" w:cs="宋体"/>
          <w:color w:val="333333"/>
          <w:kern w:val="0"/>
          <w:szCs w:val="21"/>
        </w:rPr>
        <w:t>选举产生。</w:t>
      </w:r>
    </w:p>
    <w:p w:rsidR="001A7847" w:rsidRDefault="007D395D">
      <w:pPr>
        <w:pStyle w:val="3"/>
      </w:pPr>
      <w:r>
        <w:rPr>
          <w:rFonts w:hint="eastAsia"/>
        </w:rPr>
        <w:t>Zookeeper</w:t>
      </w:r>
      <w:r>
        <w:rPr>
          <w:rFonts w:hint="eastAsia"/>
        </w:rPr>
        <w:t>的</w:t>
      </w:r>
      <w:r>
        <w:rPr>
          <w:rFonts w:ascii="Arial" w:hAnsi="Arial" w:cs="Arial"/>
          <w:color w:val="333333"/>
          <w:sz w:val="36"/>
          <w:szCs w:val="36"/>
        </w:rPr>
        <w:t>Watch</w:t>
      </w:r>
      <w:r>
        <w:rPr>
          <w:rFonts w:hint="eastAsia"/>
        </w:rPr>
        <w:t>机制</w:t>
      </w:r>
    </w:p>
    <w:p w:rsidR="001A7847" w:rsidRDefault="001A7847"/>
    <w:p w:rsidR="001A7847" w:rsidRDefault="007D395D">
      <w:pPr>
        <w:pStyle w:val="2"/>
      </w:pPr>
      <w:r>
        <w:rPr>
          <w:rFonts w:hint="eastAsia"/>
        </w:rPr>
        <w:t>5.</w:t>
      </w:r>
      <w:r>
        <w:t>S</w:t>
      </w:r>
      <w:r>
        <w:rPr>
          <w:rFonts w:hint="eastAsia"/>
        </w:rPr>
        <w:t>pring boot</w:t>
      </w:r>
    </w:p>
    <w:p w:rsidR="001A7847" w:rsidRDefault="003C5B7A">
      <w:hyperlink r:id="rId622" w:history="1">
        <w:r w:rsidR="007D395D">
          <w:rPr>
            <w:rStyle w:val="af"/>
          </w:rPr>
          <w:t>https://blog.csdn.net/column/details/15397.html</w:t>
        </w:r>
      </w:hyperlink>
    </w:p>
    <w:p w:rsidR="001A7847" w:rsidRDefault="007D395D">
      <w:pPr>
        <w:pStyle w:val="3"/>
      </w:pPr>
      <w:r>
        <w:rPr>
          <w:rStyle w:val="ac"/>
          <w:rFonts w:ascii="Helvetica" w:hAnsi="Helvetica"/>
          <w:b/>
          <w:bCs/>
          <w:color w:val="333333"/>
          <w:sz w:val="54"/>
          <w:szCs w:val="54"/>
        </w:rPr>
        <w:t>一、</w:t>
      </w:r>
      <w:r>
        <w:t xml:space="preserve">Spring Boot </w:t>
      </w:r>
      <w:r>
        <w:t>入门</w:t>
      </w:r>
    </w:p>
    <w:p w:rsidR="001A7847" w:rsidRDefault="007D395D">
      <w:pPr>
        <w:pStyle w:val="4"/>
      </w:pPr>
      <w:r>
        <w:t>1</w:t>
      </w:r>
      <w:r>
        <w:t>、</w:t>
      </w:r>
      <w:r>
        <w:t xml:space="preserve">Spring Boot </w:t>
      </w:r>
      <w:r>
        <w:t>简介</w:t>
      </w:r>
    </w:p>
    <w:p w:rsidR="001A7847" w:rsidRDefault="007D395D">
      <w:pPr>
        <w:pStyle w:val="aa"/>
        <w:spacing w:before="0" w:beforeAutospacing="0" w:after="192" w:afterAutospacing="0"/>
        <w:rPr>
          <w:rFonts w:ascii="Helvetica" w:hAnsi="Helvetica"/>
          <w:color w:val="777777"/>
        </w:rPr>
      </w:pPr>
      <w:r>
        <w:rPr>
          <w:rStyle w:val="md-line"/>
          <w:rFonts w:ascii="Helvetica" w:hAnsi="Helvetica"/>
          <w:color w:val="777777"/>
        </w:rPr>
        <w:t>简化</w:t>
      </w:r>
      <w:r>
        <w:rPr>
          <w:rStyle w:val="md-line"/>
          <w:rFonts w:ascii="Helvetica" w:hAnsi="Helvetica"/>
          <w:color w:val="777777"/>
        </w:rPr>
        <w:t>Spring</w:t>
      </w:r>
      <w:r>
        <w:rPr>
          <w:rStyle w:val="md-line"/>
          <w:rFonts w:ascii="Helvetica" w:hAnsi="Helvetica"/>
          <w:color w:val="777777"/>
        </w:rPr>
        <w:t>应用开发的一个框架；</w:t>
      </w:r>
    </w:p>
    <w:p w:rsidR="001A7847" w:rsidRDefault="007D395D">
      <w:pPr>
        <w:pStyle w:val="aa"/>
        <w:spacing w:before="192" w:beforeAutospacing="0" w:after="192" w:afterAutospacing="0"/>
        <w:rPr>
          <w:rFonts w:ascii="Helvetica" w:hAnsi="Helvetica"/>
          <w:color w:val="777777"/>
        </w:rPr>
      </w:pPr>
      <w:r>
        <w:rPr>
          <w:rStyle w:val="md-line"/>
          <w:rFonts w:ascii="Helvetica" w:hAnsi="Helvetica"/>
          <w:color w:val="777777"/>
        </w:rPr>
        <w:t>整个</w:t>
      </w:r>
      <w:r>
        <w:rPr>
          <w:rStyle w:val="md-line"/>
          <w:rFonts w:ascii="Helvetica" w:hAnsi="Helvetica"/>
          <w:color w:val="777777"/>
        </w:rPr>
        <w:t>Spring</w:t>
      </w:r>
      <w:r>
        <w:rPr>
          <w:rStyle w:val="md-line"/>
          <w:rFonts w:ascii="Helvetica" w:hAnsi="Helvetica"/>
          <w:color w:val="777777"/>
        </w:rPr>
        <w:t>技术栈的一个大整合；</w:t>
      </w:r>
    </w:p>
    <w:p w:rsidR="001A7847" w:rsidRDefault="007D395D">
      <w:pPr>
        <w:pStyle w:val="aa"/>
        <w:spacing w:before="192" w:beforeAutospacing="0" w:after="0" w:afterAutospacing="0"/>
        <w:rPr>
          <w:rFonts w:ascii="Helvetica" w:hAnsi="Helvetica"/>
          <w:color w:val="777777"/>
        </w:rPr>
      </w:pPr>
      <w:r>
        <w:rPr>
          <w:rStyle w:val="md-line"/>
          <w:rFonts w:ascii="Helvetica" w:hAnsi="Helvetica"/>
          <w:color w:val="777777"/>
        </w:rPr>
        <w:t>J2EE</w:t>
      </w:r>
      <w:r>
        <w:rPr>
          <w:rStyle w:val="md-line"/>
          <w:rFonts w:ascii="Helvetica" w:hAnsi="Helvetica"/>
          <w:color w:val="777777"/>
        </w:rPr>
        <w:t>开发的一站式解决方案；</w:t>
      </w:r>
    </w:p>
    <w:p w:rsidR="001A7847" w:rsidRDefault="007D395D">
      <w:pPr>
        <w:pStyle w:val="4"/>
      </w:pPr>
      <w:r>
        <w:t>2</w:t>
      </w:r>
      <w:r>
        <w:t>、微服务</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2014</w:t>
      </w:r>
      <w:r>
        <w:rPr>
          <w:rStyle w:val="md-line"/>
          <w:rFonts w:ascii="Helvetica" w:hAnsi="Helvetica"/>
          <w:color w:val="333333"/>
        </w:rPr>
        <w:t>，</w:t>
      </w:r>
      <w:r>
        <w:rPr>
          <w:rStyle w:val="md-line"/>
          <w:rFonts w:ascii="Helvetica" w:hAnsi="Helvetica"/>
          <w:color w:val="333333"/>
        </w:rPr>
        <w:t>martin fowler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微服务：架构风格（服务微化）</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一个应用应该是一组小型服务；可以通过</w:t>
      </w:r>
      <w:r>
        <w:rPr>
          <w:rStyle w:val="md-line"/>
          <w:rFonts w:ascii="Helvetica" w:hAnsi="Helvetica"/>
          <w:color w:val="333333"/>
        </w:rPr>
        <w:t>HTTP</w:t>
      </w:r>
      <w:r>
        <w:rPr>
          <w:rStyle w:val="md-line"/>
          <w:rFonts w:ascii="Helvetica" w:hAnsi="Helvetica"/>
          <w:color w:val="333333"/>
        </w:rPr>
        <w:t>的方式进行互通；</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单体应用：</w:t>
      </w:r>
      <w:r>
        <w:rPr>
          <w:rStyle w:val="md-line"/>
          <w:rFonts w:ascii="Helvetica" w:hAnsi="Helvetica"/>
          <w:color w:val="333333"/>
        </w:rPr>
        <w:t>ALL IN ONE</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微服务：每一个功能元素最终都是一个可独立替换和独立升级的软件单元；</w:t>
      </w:r>
    </w:p>
    <w:p w:rsidR="001A7847" w:rsidRDefault="003C5B7A">
      <w:pPr>
        <w:pStyle w:val="aa"/>
        <w:spacing w:before="192" w:beforeAutospacing="0" w:after="192" w:afterAutospacing="0"/>
        <w:rPr>
          <w:rFonts w:ascii="Helvetica" w:hAnsi="Helvetica"/>
          <w:color w:val="333333"/>
        </w:rPr>
      </w:pPr>
      <w:hyperlink r:id="rId623" w:anchor="MicroservicesAndSoa" w:history="1">
        <w:r w:rsidR="007D395D">
          <w:rPr>
            <w:rStyle w:val="af"/>
            <w:rFonts w:ascii="Helvetica" w:hAnsi="Helvetica"/>
            <w:color w:val="4183C4"/>
          </w:rPr>
          <w:t>详细参照微服务文档</w:t>
        </w:r>
      </w:hyperlink>
    </w:p>
    <w:p w:rsidR="001A7847" w:rsidRDefault="007D395D">
      <w:pPr>
        <w:pStyle w:val="4"/>
      </w:pPr>
      <w:r>
        <w:lastRenderedPageBreak/>
        <w:t>3</w:t>
      </w:r>
      <w:r>
        <w:t>、环境准备</w:t>
      </w:r>
    </w:p>
    <w:p w:rsidR="001A7847" w:rsidRDefault="003C5B7A">
      <w:pPr>
        <w:pStyle w:val="aa"/>
        <w:spacing w:before="192" w:beforeAutospacing="0" w:after="192" w:afterAutospacing="0"/>
        <w:rPr>
          <w:rFonts w:ascii="Helvetica" w:hAnsi="Helvetica"/>
          <w:color w:val="333333"/>
        </w:rPr>
      </w:pPr>
      <w:hyperlink r:id="rId624" w:history="1">
        <w:r w:rsidR="007D395D">
          <w:rPr>
            <w:rStyle w:val="af"/>
            <w:rFonts w:ascii="Helvetica" w:hAnsi="Helvetica"/>
            <w:color w:val="4183C4"/>
          </w:rPr>
          <w:t>http://www.gulixueyuan.com/</w:t>
        </w:r>
      </w:hyperlink>
      <w:r w:rsidR="007D395D">
        <w:rPr>
          <w:rStyle w:val="md-line"/>
          <w:rFonts w:ascii="Helvetica" w:hAnsi="Helvetica"/>
          <w:color w:val="333333"/>
        </w:rPr>
        <w:t xml:space="preserve"> </w:t>
      </w:r>
      <w:r w:rsidR="007D395D">
        <w:rPr>
          <w:rStyle w:val="md-line"/>
          <w:rFonts w:ascii="Helvetica" w:hAnsi="Helvetica"/>
          <w:color w:val="333333"/>
        </w:rPr>
        <w:t>谷粒学院</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环境约束</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–jdk1.8</w:t>
      </w:r>
      <w:r>
        <w:rPr>
          <w:rStyle w:val="md-line"/>
          <w:rFonts w:ascii="Helvetica" w:hAnsi="Helvetica"/>
          <w:color w:val="333333"/>
        </w:rPr>
        <w:t>：</w:t>
      </w:r>
      <w:r>
        <w:rPr>
          <w:rStyle w:val="md-line"/>
          <w:rFonts w:ascii="Helvetica" w:hAnsi="Helvetica"/>
          <w:color w:val="333333"/>
        </w:rPr>
        <w:t xml:space="preserve">Spring Boot </w:t>
      </w:r>
      <w:r>
        <w:rPr>
          <w:rStyle w:val="md-line"/>
          <w:rFonts w:ascii="Helvetica" w:hAnsi="Helvetica"/>
          <w:color w:val="333333"/>
        </w:rPr>
        <w:t>推荐</w:t>
      </w:r>
      <w:r>
        <w:rPr>
          <w:rStyle w:val="md-line"/>
          <w:rFonts w:ascii="Helvetica" w:hAnsi="Helvetica"/>
          <w:color w:val="333333"/>
        </w:rPr>
        <w:t>jdk1.7</w:t>
      </w:r>
      <w:r>
        <w:rPr>
          <w:rStyle w:val="md-line"/>
          <w:rFonts w:ascii="Helvetica" w:hAnsi="Helvetica"/>
          <w:color w:val="333333"/>
        </w:rPr>
        <w:t>及以上；</w:t>
      </w:r>
      <w:r>
        <w:rPr>
          <w:rStyle w:val="md-line"/>
          <w:rFonts w:ascii="Helvetica" w:hAnsi="Helvetica"/>
          <w:color w:val="333333"/>
        </w:rPr>
        <w:t>java version "1.8.0_112"</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–maven3.x</w:t>
      </w:r>
      <w:r>
        <w:rPr>
          <w:rStyle w:val="md-line"/>
          <w:rFonts w:ascii="Helvetica" w:hAnsi="Helvetica"/>
          <w:color w:val="333333"/>
        </w:rPr>
        <w:t>：</w:t>
      </w:r>
      <w:r>
        <w:rPr>
          <w:rStyle w:val="md-line"/>
          <w:rFonts w:ascii="Helvetica" w:hAnsi="Helvetica"/>
          <w:color w:val="333333"/>
        </w:rPr>
        <w:t>maven 3.3</w:t>
      </w:r>
      <w:r>
        <w:rPr>
          <w:rStyle w:val="md-line"/>
          <w:rFonts w:ascii="Helvetica" w:hAnsi="Helvetica"/>
          <w:color w:val="333333"/>
        </w:rPr>
        <w:t>以上版本；</w:t>
      </w:r>
      <w:r>
        <w:rPr>
          <w:rStyle w:val="md-line"/>
          <w:rFonts w:ascii="Helvetica" w:hAnsi="Helvetica"/>
          <w:color w:val="333333"/>
        </w:rPr>
        <w:t>Apache Maven 3.3.9</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–IntelliJIDEA2017</w:t>
      </w:r>
      <w:r>
        <w:rPr>
          <w:rStyle w:val="md-line"/>
          <w:rFonts w:ascii="Helvetica" w:hAnsi="Helvetica"/>
          <w:color w:val="333333"/>
        </w:rPr>
        <w:t>：</w:t>
      </w:r>
      <w:r>
        <w:rPr>
          <w:rStyle w:val="md-line"/>
          <w:rFonts w:ascii="Helvetica" w:hAnsi="Helvetica"/>
          <w:color w:val="333333"/>
        </w:rPr>
        <w:t>IntelliJ IDEA 2017.2.2 x64</w:t>
      </w:r>
      <w:r>
        <w:rPr>
          <w:rStyle w:val="md-line"/>
          <w:rFonts w:ascii="Helvetica" w:hAnsi="Helvetica"/>
          <w:color w:val="333333"/>
        </w:rPr>
        <w:t>、</w:t>
      </w:r>
      <w:r>
        <w:rPr>
          <w:rStyle w:val="md-line"/>
          <w:rFonts w:ascii="Helvetica" w:hAnsi="Helvetica"/>
          <w:color w:val="333333"/>
        </w:rPr>
        <w:t>STS</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 1.5.9.RELEASE</w:t>
      </w:r>
      <w:r>
        <w:rPr>
          <w:rStyle w:val="md-line"/>
          <w:rFonts w:ascii="Helvetica" w:hAnsi="Helvetica"/>
          <w:color w:val="333333"/>
        </w:rPr>
        <w:t>：</w:t>
      </w:r>
      <w:r>
        <w:rPr>
          <w:rStyle w:val="md-line"/>
          <w:rFonts w:ascii="Helvetica" w:hAnsi="Helvetica"/>
          <w:color w:val="333333"/>
        </w:rPr>
        <w:t>1.5.9</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统一环境；</w:t>
      </w:r>
    </w:p>
    <w:p w:rsidR="001A7847" w:rsidRDefault="007D395D">
      <w:pPr>
        <w:pStyle w:val="5"/>
      </w:pPr>
      <w:r>
        <w:t>1</w:t>
      </w:r>
      <w:r>
        <w:t>、</w:t>
      </w:r>
      <w:r>
        <w:t>MAVEN</w:t>
      </w:r>
      <w:r>
        <w:t>设置；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给</w:t>
      </w:r>
      <w:r>
        <w:rPr>
          <w:rStyle w:val="md-line"/>
          <w:rFonts w:ascii="Helvetica" w:hAnsi="Helvetica"/>
          <w:color w:val="333333"/>
        </w:rPr>
        <w:t xml:space="preserve">maven </w:t>
      </w:r>
      <w:r>
        <w:rPr>
          <w:rStyle w:val="md-line"/>
          <w:rFonts w:ascii="Helvetica" w:hAnsi="Helvetica"/>
          <w:color w:val="333333"/>
        </w:rPr>
        <w:t>的</w:t>
      </w:r>
      <w:r>
        <w:rPr>
          <w:rStyle w:val="md-line"/>
          <w:rFonts w:ascii="Helvetica" w:hAnsi="Helvetica"/>
          <w:color w:val="333333"/>
        </w:rPr>
        <w:t>settings.xml</w:t>
      </w:r>
      <w:r>
        <w:rPr>
          <w:rStyle w:val="md-line"/>
          <w:rFonts w:ascii="Helvetica" w:hAnsi="Helvetica"/>
          <w:color w:val="333333"/>
        </w:rPr>
        <w:t>配置文件的</w:t>
      </w:r>
      <w:r>
        <w:rPr>
          <w:rStyle w:val="md-line"/>
          <w:rFonts w:ascii="Helvetica" w:hAnsi="Helvetica"/>
          <w:color w:val="333333"/>
        </w:rPr>
        <w:t>profiles</w:t>
      </w:r>
      <w:r>
        <w:rPr>
          <w:rStyle w:val="md-line"/>
          <w:rFonts w:ascii="Helvetica" w:hAnsi="Helvetica"/>
          <w:color w:val="333333"/>
        </w:rPr>
        <w:t>标签添加</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Style w:val="cm-tag"/>
          <w:rFonts w:ascii="Consolas" w:hAnsi="Consolas" w:cs="Consolas"/>
          <w:color w:val="117700"/>
          <w:sz w:val="22"/>
          <w:szCs w:val="22"/>
        </w:rPr>
        <w:t>&lt;profile&gt;</w:t>
      </w:r>
      <w:r>
        <w:rPr>
          <w:rFonts w:ascii="Consolas" w:hAnsi="Consolas" w:cs="Consolas"/>
          <w:color w:val="333333"/>
          <w:sz w:val="22"/>
          <w:szCs w:val="22"/>
        </w:rPr>
        <w:br/>
        <w:t xml:space="preserve">  </w:t>
      </w:r>
      <w:r>
        <w:rPr>
          <w:rStyle w:val="cm-tag"/>
          <w:rFonts w:ascii="Consolas" w:hAnsi="Consolas" w:cs="Consolas"/>
          <w:color w:val="117700"/>
          <w:sz w:val="22"/>
          <w:szCs w:val="22"/>
        </w:rPr>
        <w:t>&lt;id&gt;</w:t>
      </w:r>
      <w:r>
        <w:rPr>
          <w:rFonts w:ascii="Consolas" w:hAnsi="Consolas" w:cs="Consolas"/>
          <w:color w:val="333333"/>
          <w:sz w:val="22"/>
          <w:szCs w:val="22"/>
        </w:rPr>
        <w:t>jdk-1.8</w:t>
      </w:r>
      <w:r>
        <w:rPr>
          <w:rStyle w:val="cm-tag"/>
          <w:rFonts w:ascii="Consolas" w:hAnsi="Consolas" w:cs="Consolas"/>
          <w:color w:val="117700"/>
          <w:sz w:val="22"/>
          <w:szCs w:val="22"/>
        </w:rPr>
        <w:t>&lt;/id&gt;</w:t>
      </w:r>
      <w:r>
        <w:rPr>
          <w:rFonts w:ascii="Consolas" w:hAnsi="Consolas" w:cs="Consolas"/>
          <w:color w:val="333333"/>
          <w:sz w:val="22"/>
          <w:szCs w:val="22"/>
        </w:rPr>
        <w:br/>
        <w:t xml:space="preserve">  </w:t>
      </w:r>
      <w:r>
        <w:rPr>
          <w:rStyle w:val="cm-tag"/>
          <w:rFonts w:ascii="Consolas" w:hAnsi="Consolas" w:cs="Consolas"/>
          <w:color w:val="117700"/>
          <w:sz w:val="22"/>
          <w:szCs w:val="22"/>
        </w:rPr>
        <w:t>&lt;activation&gt;</w:t>
      </w:r>
      <w:r>
        <w:rPr>
          <w:rFonts w:ascii="Consolas" w:hAnsi="Consolas" w:cs="Consolas"/>
          <w:color w:val="333333"/>
          <w:sz w:val="22"/>
          <w:szCs w:val="22"/>
        </w:rPr>
        <w:br/>
        <w:t xml:space="preserve">    </w:t>
      </w:r>
      <w:r>
        <w:rPr>
          <w:rStyle w:val="cm-tag"/>
          <w:rFonts w:ascii="Consolas" w:hAnsi="Consolas" w:cs="Consolas"/>
          <w:color w:val="117700"/>
          <w:sz w:val="22"/>
          <w:szCs w:val="22"/>
        </w:rPr>
        <w:t>&lt;activeByDefault&gt;</w:t>
      </w:r>
      <w:r>
        <w:rPr>
          <w:rFonts w:ascii="Consolas" w:hAnsi="Consolas" w:cs="Consolas"/>
          <w:color w:val="333333"/>
          <w:sz w:val="22"/>
          <w:szCs w:val="22"/>
        </w:rPr>
        <w:t>true</w:t>
      </w:r>
      <w:r>
        <w:rPr>
          <w:rStyle w:val="cm-tag"/>
          <w:rFonts w:ascii="Consolas" w:hAnsi="Consolas" w:cs="Consolas"/>
          <w:color w:val="117700"/>
          <w:sz w:val="22"/>
          <w:szCs w:val="22"/>
        </w:rPr>
        <w:t>&lt;/activeByDefault&gt;</w:t>
      </w:r>
      <w:r>
        <w:rPr>
          <w:rFonts w:ascii="Consolas" w:hAnsi="Consolas" w:cs="Consolas"/>
          <w:color w:val="333333"/>
          <w:sz w:val="22"/>
          <w:szCs w:val="22"/>
        </w:rPr>
        <w:br/>
        <w:t xml:space="preserve">    </w:t>
      </w:r>
      <w:r>
        <w:rPr>
          <w:rStyle w:val="cm-tag"/>
          <w:rFonts w:ascii="Consolas" w:hAnsi="Consolas" w:cs="Consolas"/>
          <w:color w:val="117700"/>
          <w:sz w:val="22"/>
          <w:szCs w:val="22"/>
        </w:rPr>
        <w:t>&lt;jdk&gt;</w:t>
      </w:r>
      <w:r>
        <w:rPr>
          <w:rFonts w:ascii="Consolas" w:hAnsi="Consolas" w:cs="Consolas"/>
          <w:color w:val="333333"/>
          <w:sz w:val="22"/>
          <w:szCs w:val="22"/>
        </w:rPr>
        <w:t>1.8</w:t>
      </w:r>
      <w:r>
        <w:rPr>
          <w:rStyle w:val="cm-tag"/>
          <w:rFonts w:ascii="Consolas" w:hAnsi="Consolas" w:cs="Consolas"/>
          <w:color w:val="117700"/>
          <w:sz w:val="22"/>
          <w:szCs w:val="22"/>
        </w:rPr>
        <w:t>&lt;/jdk&gt;</w:t>
      </w:r>
      <w:r>
        <w:rPr>
          <w:rFonts w:ascii="Consolas" w:hAnsi="Consolas" w:cs="Consolas"/>
          <w:color w:val="333333"/>
          <w:sz w:val="22"/>
          <w:szCs w:val="22"/>
        </w:rPr>
        <w:br/>
        <w:t xml:space="preserve">  </w:t>
      </w:r>
      <w:r>
        <w:rPr>
          <w:rStyle w:val="cm-tag"/>
          <w:rFonts w:ascii="Consolas" w:hAnsi="Consolas" w:cs="Consolas"/>
          <w:color w:val="117700"/>
          <w:sz w:val="22"/>
          <w:szCs w:val="22"/>
        </w:rPr>
        <w:t>&lt;/activation&gt;</w:t>
      </w:r>
      <w:r>
        <w:rPr>
          <w:rFonts w:ascii="Consolas" w:hAnsi="Consolas" w:cs="Consolas"/>
          <w:color w:val="333333"/>
          <w:sz w:val="22"/>
          <w:szCs w:val="22"/>
        </w:rPr>
        <w:br/>
        <w:t xml:space="preserve">  </w:t>
      </w:r>
      <w:r>
        <w:rPr>
          <w:rStyle w:val="cm-tag"/>
          <w:rFonts w:ascii="Consolas" w:hAnsi="Consolas" w:cs="Consolas"/>
          <w:color w:val="117700"/>
          <w:sz w:val="22"/>
          <w:szCs w:val="22"/>
        </w:rPr>
        <w:t>&lt;properties&gt;</w:t>
      </w:r>
      <w:r>
        <w:rPr>
          <w:rFonts w:ascii="Consolas" w:hAnsi="Consolas" w:cs="Consolas"/>
          <w:color w:val="333333"/>
          <w:sz w:val="22"/>
          <w:szCs w:val="22"/>
        </w:rPr>
        <w:br/>
        <w:t xml:space="preserve">    </w:t>
      </w:r>
      <w:r>
        <w:rPr>
          <w:rStyle w:val="cm-tag"/>
          <w:rFonts w:ascii="Consolas" w:hAnsi="Consolas" w:cs="Consolas"/>
          <w:color w:val="117700"/>
          <w:sz w:val="22"/>
          <w:szCs w:val="22"/>
        </w:rPr>
        <w:t>&lt;maven.compiler.source&gt;</w:t>
      </w:r>
      <w:r>
        <w:rPr>
          <w:rFonts w:ascii="Consolas" w:hAnsi="Consolas" w:cs="Consolas"/>
          <w:color w:val="333333"/>
          <w:sz w:val="22"/>
          <w:szCs w:val="22"/>
        </w:rPr>
        <w:t>1.8</w:t>
      </w:r>
      <w:r>
        <w:rPr>
          <w:rStyle w:val="cm-tag"/>
          <w:rFonts w:ascii="Consolas" w:hAnsi="Consolas" w:cs="Consolas"/>
          <w:color w:val="117700"/>
          <w:sz w:val="22"/>
          <w:szCs w:val="22"/>
        </w:rPr>
        <w:t>&lt;/maven.compiler.source&gt;</w:t>
      </w:r>
      <w:r>
        <w:rPr>
          <w:rFonts w:ascii="Consolas" w:hAnsi="Consolas" w:cs="Consolas"/>
          <w:color w:val="333333"/>
          <w:sz w:val="22"/>
          <w:szCs w:val="22"/>
        </w:rPr>
        <w:br/>
        <w:t xml:space="preserve">    </w:t>
      </w:r>
      <w:r>
        <w:rPr>
          <w:rStyle w:val="cm-tag"/>
          <w:rFonts w:ascii="Consolas" w:hAnsi="Consolas" w:cs="Consolas"/>
          <w:color w:val="117700"/>
          <w:sz w:val="22"/>
          <w:szCs w:val="22"/>
        </w:rPr>
        <w:t>&lt;maven.compiler.target&gt;</w:t>
      </w:r>
      <w:r>
        <w:rPr>
          <w:rFonts w:ascii="Consolas" w:hAnsi="Consolas" w:cs="Consolas"/>
          <w:color w:val="333333"/>
          <w:sz w:val="22"/>
          <w:szCs w:val="22"/>
        </w:rPr>
        <w:t>1.8</w:t>
      </w:r>
      <w:r>
        <w:rPr>
          <w:rStyle w:val="cm-tag"/>
          <w:rFonts w:ascii="Consolas" w:hAnsi="Consolas" w:cs="Consolas"/>
          <w:color w:val="117700"/>
          <w:sz w:val="22"/>
          <w:szCs w:val="22"/>
        </w:rPr>
        <w:t>&lt;/maven.compiler.target&gt;</w:t>
      </w:r>
      <w:r>
        <w:rPr>
          <w:rFonts w:ascii="Consolas" w:hAnsi="Consolas" w:cs="Consolas"/>
          <w:color w:val="333333"/>
          <w:sz w:val="22"/>
          <w:szCs w:val="22"/>
        </w:rPr>
        <w:br/>
        <w:t xml:space="preserve">    </w:t>
      </w:r>
      <w:r>
        <w:rPr>
          <w:rStyle w:val="cm-tag"/>
          <w:rFonts w:ascii="Consolas" w:hAnsi="Consolas" w:cs="Consolas"/>
          <w:color w:val="117700"/>
          <w:sz w:val="22"/>
          <w:szCs w:val="22"/>
        </w:rPr>
        <w:t>&lt;maven.compiler.compilerVersion&gt;</w:t>
      </w:r>
      <w:r>
        <w:rPr>
          <w:rFonts w:ascii="Consolas" w:hAnsi="Consolas" w:cs="Consolas"/>
          <w:color w:val="333333"/>
          <w:sz w:val="22"/>
          <w:szCs w:val="22"/>
        </w:rPr>
        <w:t>1.8</w:t>
      </w:r>
      <w:r>
        <w:rPr>
          <w:rStyle w:val="cm-tag"/>
          <w:rFonts w:ascii="Consolas" w:hAnsi="Consolas" w:cs="Consolas"/>
          <w:color w:val="117700"/>
          <w:sz w:val="22"/>
          <w:szCs w:val="22"/>
        </w:rPr>
        <w:t>&lt;/maven.compiler.compilerVersion&gt;</w:t>
      </w:r>
      <w:r>
        <w:rPr>
          <w:rFonts w:ascii="Consolas" w:hAnsi="Consolas" w:cs="Consolas"/>
          <w:color w:val="333333"/>
          <w:sz w:val="22"/>
          <w:szCs w:val="22"/>
        </w:rPr>
        <w:br/>
        <w:t xml:space="preserve">  </w:t>
      </w:r>
      <w:r>
        <w:rPr>
          <w:rStyle w:val="cm-tag"/>
          <w:rFonts w:ascii="Consolas" w:hAnsi="Consolas" w:cs="Consolas"/>
          <w:color w:val="117700"/>
          <w:sz w:val="22"/>
          <w:szCs w:val="22"/>
        </w:rPr>
        <w:t>&lt;/properties&gt;</w:t>
      </w:r>
      <w:r>
        <w:rPr>
          <w:rFonts w:ascii="Consolas" w:hAnsi="Consolas" w:cs="Consolas"/>
          <w:color w:val="333333"/>
          <w:sz w:val="22"/>
          <w:szCs w:val="22"/>
        </w:rPr>
        <w:br/>
      </w:r>
      <w:r>
        <w:rPr>
          <w:rStyle w:val="cm-tag"/>
          <w:rFonts w:ascii="Consolas" w:hAnsi="Consolas" w:cs="Consolas"/>
          <w:color w:val="117700"/>
          <w:sz w:val="22"/>
          <w:szCs w:val="22"/>
        </w:rPr>
        <w:t>&lt;/profile&gt;</w:t>
      </w:r>
    </w:p>
    <w:p w:rsidR="001A7847" w:rsidRDefault="007D395D">
      <w:pPr>
        <w:pStyle w:val="5"/>
        <w:rPr>
          <w:rFonts w:cs="宋体"/>
        </w:rPr>
      </w:pPr>
      <w:r>
        <w:t>2</w:t>
      </w:r>
      <w:r>
        <w:t>、</w:t>
      </w:r>
      <w:r>
        <w:t>IDEA</w:t>
      </w:r>
      <w:r>
        <w:t>设置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整合</w:t>
      </w:r>
      <w:r>
        <w:rPr>
          <w:rStyle w:val="md-line"/>
          <w:rFonts w:ascii="Helvetica" w:hAnsi="Helvetica"/>
          <w:color w:val="333333"/>
        </w:rPr>
        <w:t>maven</w:t>
      </w:r>
      <w:r>
        <w:rPr>
          <w:rStyle w:val="md-line"/>
          <w:rFonts w:ascii="Helvetica" w:hAnsi="Helvetica"/>
          <w:color w:val="333333"/>
        </w:rPr>
        <w:t>进来；</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53" name="矩形 353" descr="C:\Users\Administrator\Desktop\学习课程\尚硅谷SpringBoot核心技术篇\源码、资料、课件\文档\Spring Boot 笔记\images\%E6%90%9C%E7%8B%97%E6%88%AA%E5%9B%BE20180129151045.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129151045.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CTmbnr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52" name="矩形 352" descr="C:\Users\Administrator\Desktop\学习课程\尚硅谷SpringBoot核心技术篇\源码、资料、课件\文档\Spring Boot 笔记\images\%E6%90%9C%E7%8B%97%E6%88%AA%E5%9B%BE20180129151112.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129151112.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EnxKiDTAAAAAwEAAA8A&#10;AAAAAAAAAQAgAAAAIgAAAGRycy9kb3ducmV2LnhtbFBLAQIUABQAAAAIAIdO4kB1k5icxwIAAKME&#10;AAAOAAAAAAAAAAEAIAAAACIBAABkcnMvZTJvRG9jLnhtbFBLBQYAAAAABgAGAFkBAABbBgAAAAA=&#10;">
                <v:fill on="f" focussize="0,0"/>
                <v:stroke on="f"/>
                <v:imagedata o:title=""/>
                <o:lock v:ext="edit" aspectratio="t"/>
                <w10:wrap type="none"/>
                <w10:anchorlock/>
              </v:rect>
            </w:pict>
          </mc:Fallback>
        </mc:AlternateContent>
      </w:r>
    </w:p>
    <w:p w:rsidR="001A7847" w:rsidRDefault="007D395D">
      <w:pPr>
        <w:pStyle w:val="4"/>
      </w:pPr>
      <w:r>
        <w:lastRenderedPageBreak/>
        <w:t>4</w:t>
      </w:r>
      <w:r>
        <w:t>、</w:t>
      </w:r>
      <w:r>
        <w:t>Spring Boot HelloWorld</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一个功能：</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浏览器发送</w:t>
      </w:r>
      <w:r>
        <w:rPr>
          <w:rStyle w:val="md-line"/>
          <w:rFonts w:ascii="Helvetica" w:hAnsi="Helvetica"/>
          <w:color w:val="333333"/>
        </w:rPr>
        <w:t>hello</w:t>
      </w:r>
      <w:r>
        <w:rPr>
          <w:rStyle w:val="md-line"/>
          <w:rFonts w:ascii="Helvetica" w:hAnsi="Helvetica"/>
          <w:color w:val="333333"/>
        </w:rPr>
        <w:t>请求，服务器接受请求并处理，响应</w:t>
      </w:r>
      <w:r>
        <w:rPr>
          <w:rStyle w:val="md-line"/>
          <w:rFonts w:ascii="Helvetica" w:hAnsi="Helvetica"/>
          <w:color w:val="333333"/>
        </w:rPr>
        <w:t>Hello World</w:t>
      </w:r>
      <w:r>
        <w:rPr>
          <w:rStyle w:val="md-line"/>
          <w:rFonts w:ascii="Helvetica" w:hAnsi="Helvetica"/>
          <w:color w:val="333333"/>
        </w:rPr>
        <w:t>字符串；</w:t>
      </w:r>
    </w:p>
    <w:p w:rsidR="001A7847" w:rsidRDefault="007D395D">
      <w:pPr>
        <w:pStyle w:val="5"/>
      </w:pPr>
      <w:r>
        <w:t>1</w:t>
      </w:r>
      <w:r>
        <w:t>、创建一个</w:t>
      </w:r>
      <w:r>
        <w:t>maven</w:t>
      </w:r>
      <w:r>
        <w:t>工程；（</w:t>
      </w:r>
      <w:r>
        <w:t>jar</w:t>
      </w:r>
      <w:r>
        <w:t>）</w:t>
      </w:r>
    </w:p>
    <w:p w:rsidR="001A7847" w:rsidRDefault="007D395D">
      <w:pPr>
        <w:pStyle w:val="5"/>
      </w:pPr>
      <w:r>
        <w:t>2</w:t>
      </w:r>
      <w:r>
        <w:t>、导入</w:t>
      </w:r>
      <w:r>
        <w:t>spring boot</w:t>
      </w:r>
      <w:r>
        <w:t>相关的依赖</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 xml:space="preserve">    </w:t>
      </w:r>
      <w:r>
        <w:rPr>
          <w:rStyle w:val="cm-tag"/>
          <w:rFonts w:ascii="Consolas" w:hAnsi="Consolas" w:cs="Consolas"/>
          <w:color w:val="117700"/>
          <w:sz w:val="22"/>
          <w:szCs w:val="22"/>
        </w:rPr>
        <w:t>&lt;parent&gt;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spring-boot-starter-parent</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&lt;version&gt;</w:t>
      </w:r>
      <w:r>
        <w:rPr>
          <w:rFonts w:ascii="Consolas" w:hAnsi="Consolas" w:cs="Consolas"/>
          <w:color w:val="333333"/>
          <w:sz w:val="22"/>
          <w:szCs w:val="22"/>
        </w:rPr>
        <w:t>1.5.9.RELEASE</w:t>
      </w:r>
      <w:r>
        <w:rPr>
          <w:rStyle w:val="cm-tag"/>
          <w:rFonts w:ascii="Consolas" w:hAnsi="Consolas" w:cs="Consolas"/>
          <w:color w:val="117700"/>
          <w:sz w:val="22"/>
          <w:szCs w:val="22"/>
        </w:rPr>
        <w:t>&lt;/version&gt;</w:t>
      </w:r>
      <w:r>
        <w:rPr>
          <w:rFonts w:ascii="Consolas" w:hAnsi="Consolas" w:cs="Consolas"/>
          <w:color w:val="333333"/>
          <w:sz w:val="22"/>
          <w:szCs w:val="22"/>
        </w:rPr>
        <w:br/>
        <w:t xml:space="preserve">    </w:t>
      </w:r>
      <w:r>
        <w:rPr>
          <w:rStyle w:val="cm-tag"/>
          <w:rFonts w:ascii="Consolas" w:hAnsi="Consolas" w:cs="Consolas"/>
          <w:color w:val="117700"/>
          <w:sz w:val="22"/>
          <w:szCs w:val="22"/>
        </w:rPr>
        <w:t>&lt;/parent&gt;</w:t>
      </w:r>
      <w:r>
        <w:rPr>
          <w:rFonts w:ascii="Consolas" w:hAnsi="Consolas" w:cs="Consolas"/>
          <w:color w:val="333333"/>
          <w:sz w:val="22"/>
          <w:szCs w:val="22"/>
        </w:rPr>
        <w:br/>
        <w:t xml:space="preserve">    </w:t>
      </w:r>
      <w:r>
        <w:rPr>
          <w:rStyle w:val="cm-tag"/>
          <w:rFonts w:ascii="Consolas" w:hAnsi="Consolas" w:cs="Consolas"/>
          <w:color w:val="117700"/>
          <w:sz w:val="22"/>
          <w:szCs w:val="22"/>
        </w:rPr>
        <w:t>&lt;dependencies&gt;</w:t>
      </w:r>
      <w:r>
        <w:rPr>
          <w:rFonts w:ascii="Consolas" w:hAnsi="Consolas" w:cs="Consolas"/>
          <w:color w:val="333333"/>
          <w:sz w:val="22"/>
          <w:szCs w:val="22"/>
        </w:rPr>
        <w:b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spring-boot-starter-web</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&lt;/dependencies&gt;</w:t>
      </w:r>
    </w:p>
    <w:p w:rsidR="001A7847" w:rsidRDefault="007D395D">
      <w:pPr>
        <w:pStyle w:val="5"/>
        <w:rPr>
          <w:rFonts w:cs="宋体"/>
        </w:rPr>
      </w:pPr>
      <w:r>
        <w:t>3</w:t>
      </w:r>
      <w:r>
        <w:t>、编写一个主程序；启动</w:t>
      </w:r>
      <w:r>
        <w:t>Spring Boot</w:t>
      </w:r>
      <w:r>
        <w:t>应用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w:t>
      </w:r>
      <w:r>
        <w:rPr>
          <w:rFonts w:ascii="Consolas" w:hAnsi="Consolas" w:cs="Consolas"/>
          <w:color w:val="333333"/>
          <w:sz w:val="22"/>
          <w:szCs w:val="22"/>
        </w:rPr>
        <w:br/>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  @SpringBootApplication </w:t>
      </w:r>
      <w:r>
        <w:rPr>
          <w:rStyle w:val="cm-comment"/>
          <w:rFonts w:ascii="Consolas" w:hAnsi="Consolas" w:cs="Consolas"/>
          <w:color w:val="AA5500"/>
          <w:sz w:val="22"/>
          <w:szCs w:val="22"/>
        </w:rPr>
        <w:t>来标注一个主程序类，说明这是一个</w:t>
      </w:r>
      <w:r>
        <w:rPr>
          <w:rStyle w:val="cm-comment"/>
          <w:rFonts w:ascii="Consolas" w:hAnsi="Consolas" w:cs="Consolas"/>
          <w:color w:val="AA5500"/>
          <w:sz w:val="22"/>
          <w:szCs w:val="22"/>
        </w:rPr>
        <w:t>Spring Boot</w:t>
      </w:r>
      <w:r>
        <w:rPr>
          <w:rStyle w:val="cm-comment"/>
          <w:rFonts w:ascii="Consolas" w:hAnsi="Consolas" w:cs="Consolas"/>
          <w:color w:val="AA5500"/>
          <w:sz w:val="22"/>
          <w:szCs w:val="22"/>
        </w:rPr>
        <w:t>应用</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meta"/>
          <w:rFonts w:ascii="Consolas" w:hAnsi="Consolas" w:cs="Consolas"/>
          <w:color w:val="555555"/>
          <w:sz w:val="22"/>
          <w:szCs w:val="22"/>
        </w:rPr>
        <w:t>@SpringBootApplication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HelloWorldMainApplication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main</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Spring</w:t>
      </w:r>
      <w:r>
        <w:rPr>
          <w:rStyle w:val="cm-comment"/>
          <w:rFonts w:ascii="Consolas" w:hAnsi="Consolas" w:cs="Consolas"/>
          <w:color w:val="AA5500"/>
          <w:sz w:val="22"/>
          <w:szCs w:val="22"/>
        </w:rPr>
        <w:t>应用启动起来</w:t>
      </w:r>
      <w:r>
        <w:rPr>
          <w:rFonts w:ascii="Consolas" w:hAnsi="Consolas" w:cs="Consolas"/>
          <w:color w:val="333333"/>
          <w:sz w:val="22"/>
          <w:szCs w:val="22"/>
        </w:rPr>
        <w:br/>
        <w:t xml:space="preserve">        </w:t>
      </w:r>
      <w:r>
        <w:rPr>
          <w:rStyle w:val="cm-variable"/>
          <w:rFonts w:ascii="Consolas" w:hAnsi="Consolas" w:cs="Consolas"/>
          <w:color w:val="000000"/>
          <w:sz w:val="22"/>
          <w:szCs w:val="22"/>
        </w:rPr>
        <w:t>SpringApplication</w:t>
      </w:r>
      <w:r>
        <w:rPr>
          <w:rFonts w:ascii="Consolas" w:hAnsi="Consolas" w:cs="Consolas"/>
          <w:color w:val="333333"/>
          <w:sz w:val="22"/>
          <w:szCs w:val="22"/>
        </w:rPr>
        <w:t>.</w:t>
      </w:r>
      <w:r>
        <w:rPr>
          <w:rStyle w:val="cm-variable"/>
          <w:rFonts w:ascii="Consolas" w:hAnsi="Consolas" w:cs="Consolas"/>
          <w:color w:val="000000"/>
          <w:sz w:val="22"/>
          <w:szCs w:val="22"/>
        </w:rPr>
        <w:t>run</w:t>
      </w:r>
      <w:r>
        <w:rPr>
          <w:rFonts w:ascii="Consolas" w:hAnsi="Consolas" w:cs="Consolas"/>
          <w:color w:val="333333"/>
          <w:sz w:val="22"/>
          <w:szCs w:val="22"/>
        </w:rPr>
        <w:t>(</w:t>
      </w:r>
      <w:r>
        <w:rPr>
          <w:rStyle w:val="cm-variable"/>
          <w:rFonts w:ascii="Consolas" w:hAnsi="Consolas" w:cs="Consolas"/>
          <w:color w:val="000000"/>
          <w:sz w:val="22"/>
          <w:szCs w:val="22"/>
        </w:rPr>
        <w:t>HelloWorldMainApplication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Style w:val="cm-variable"/>
          <w:rFonts w:ascii="Consolas" w:hAnsi="Consolas" w:cs="Consolas"/>
          <w:color w:val="000000"/>
          <w:sz w:val="22"/>
          <w:szCs w:val="22"/>
        </w:rPr>
        <w:t>args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5"/>
        <w:rPr>
          <w:rFonts w:cs="宋体"/>
        </w:rPr>
      </w:pPr>
      <w:r>
        <w:lastRenderedPageBreak/>
        <w:t>4</w:t>
      </w:r>
      <w:r>
        <w:t>、编写相关的</w:t>
      </w:r>
      <w:r>
        <w:t>Controller</w:t>
      </w:r>
      <w:r>
        <w:t>、</w:t>
      </w:r>
      <w:r>
        <w:t>Service</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@Controller</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HelloController</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@ResponseBody</w:t>
      </w:r>
      <w:r>
        <w:rPr>
          <w:rFonts w:ascii="Consolas" w:hAnsi="Consolas" w:cs="Consolas"/>
          <w:color w:val="333333"/>
          <w:sz w:val="22"/>
          <w:szCs w:val="22"/>
        </w:rPr>
        <w:br/>
        <w:t xml:space="preserve">    </w:t>
      </w:r>
      <w:r>
        <w:rPr>
          <w:rStyle w:val="cm-meta"/>
          <w:rFonts w:ascii="Consolas" w:hAnsi="Consolas" w:cs="Consolas"/>
          <w:color w:val="555555"/>
          <w:sz w:val="22"/>
          <w:szCs w:val="22"/>
        </w:rPr>
        <w:t>@RequestMapping</w:t>
      </w:r>
      <w:r>
        <w:rPr>
          <w:rFonts w:ascii="Consolas" w:hAnsi="Consolas" w:cs="Consolas"/>
          <w:color w:val="333333"/>
          <w:sz w:val="22"/>
          <w:szCs w:val="22"/>
        </w:rPr>
        <w:t>(</w:t>
      </w:r>
      <w:r>
        <w:rPr>
          <w:rStyle w:val="cm-string"/>
          <w:rFonts w:ascii="Consolas" w:hAnsi="Consolas" w:cs="Consolas"/>
          <w:color w:val="AA1111"/>
          <w:sz w:val="22"/>
          <w:szCs w:val="22"/>
        </w:rPr>
        <w:t>"/hello"</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hello</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string"/>
          <w:rFonts w:ascii="Consolas" w:hAnsi="Consolas" w:cs="Consolas"/>
          <w:color w:val="AA1111"/>
          <w:sz w:val="22"/>
          <w:szCs w:val="22"/>
        </w:rPr>
        <w:t>"Hello World!"</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5"/>
        <w:rPr>
          <w:rFonts w:cs="宋体"/>
        </w:rPr>
      </w:pPr>
      <w:r>
        <w:t>5</w:t>
      </w:r>
      <w:r>
        <w:t>、运行主程序测试</w:t>
      </w:r>
    </w:p>
    <w:p w:rsidR="001A7847" w:rsidRDefault="007D395D">
      <w:pPr>
        <w:pStyle w:val="5"/>
      </w:pPr>
      <w:r>
        <w:t>6</w:t>
      </w:r>
      <w:r>
        <w:t>、简化部署</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&lt;!-- </w:t>
      </w:r>
      <w:r>
        <w:rPr>
          <w:rStyle w:val="cm-comment"/>
          <w:rFonts w:ascii="Consolas" w:hAnsi="Consolas" w:cs="Consolas"/>
          <w:color w:val="AA5500"/>
          <w:sz w:val="22"/>
          <w:szCs w:val="22"/>
        </w:rPr>
        <w:t>这个插件，可以将应用打包成一个可执行的</w:t>
      </w:r>
      <w:r>
        <w:rPr>
          <w:rStyle w:val="cm-comment"/>
          <w:rFonts w:ascii="Consolas" w:hAnsi="Consolas" w:cs="Consolas"/>
          <w:color w:val="AA5500"/>
          <w:sz w:val="22"/>
          <w:szCs w:val="22"/>
        </w:rPr>
        <w:t>jar</w:t>
      </w:r>
      <w:r>
        <w:rPr>
          <w:rStyle w:val="cm-comment"/>
          <w:rFonts w:ascii="Consolas" w:hAnsi="Consolas" w:cs="Consolas"/>
          <w:color w:val="AA5500"/>
          <w:sz w:val="22"/>
          <w:szCs w:val="22"/>
        </w:rPr>
        <w:t>包；</w:t>
      </w:r>
      <w:r>
        <w:rPr>
          <w:rStyle w:val="cm-comment"/>
          <w:rFonts w:ascii="Consolas" w:hAnsi="Consolas" w:cs="Consolas"/>
          <w:color w:val="AA55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&lt;build&gt;</w:t>
      </w:r>
      <w:r>
        <w:rPr>
          <w:rFonts w:ascii="Consolas" w:hAnsi="Consolas" w:cs="Consolas"/>
          <w:color w:val="333333"/>
          <w:sz w:val="22"/>
          <w:szCs w:val="22"/>
        </w:rPr>
        <w:br/>
        <w:t xml:space="preserve">        </w:t>
      </w:r>
      <w:r>
        <w:rPr>
          <w:rStyle w:val="cm-tag"/>
          <w:rFonts w:ascii="Consolas" w:hAnsi="Consolas" w:cs="Consolas"/>
          <w:color w:val="117700"/>
          <w:sz w:val="22"/>
          <w:szCs w:val="22"/>
        </w:rPr>
        <w:t>&lt;plugins&gt;</w:t>
      </w:r>
      <w:r>
        <w:rPr>
          <w:rFonts w:ascii="Consolas" w:hAnsi="Consolas" w:cs="Consolas"/>
          <w:color w:val="333333"/>
          <w:sz w:val="22"/>
          <w:szCs w:val="22"/>
        </w:rPr>
        <w:br/>
        <w:t xml:space="preserve">            </w:t>
      </w:r>
      <w:r>
        <w:rPr>
          <w:rStyle w:val="cm-tag"/>
          <w:rFonts w:ascii="Consolas" w:hAnsi="Consolas" w:cs="Consolas"/>
          <w:color w:val="117700"/>
          <w:sz w:val="22"/>
          <w:szCs w:val="22"/>
        </w:rPr>
        <w:t>&lt;plugin&gt;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spring-boot-maven-plugin</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&lt;/plugin&gt;</w:t>
      </w:r>
      <w:r>
        <w:rPr>
          <w:rFonts w:ascii="Consolas" w:hAnsi="Consolas" w:cs="Consolas"/>
          <w:color w:val="333333"/>
          <w:sz w:val="22"/>
          <w:szCs w:val="22"/>
        </w:rPr>
        <w:br/>
        <w:t xml:space="preserve">        </w:t>
      </w:r>
      <w:r>
        <w:rPr>
          <w:rStyle w:val="cm-tag"/>
          <w:rFonts w:ascii="Consolas" w:hAnsi="Consolas" w:cs="Consolas"/>
          <w:color w:val="117700"/>
          <w:sz w:val="22"/>
          <w:szCs w:val="22"/>
        </w:rPr>
        <w:t>&lt;/plugins&gt;</w:t>
      </w:r>
      <w:r>
        <w:rPr>
          <w:rFonts w:ascii="Consolas" w:hAnsi="Consolas" w:cs="Consolas"/>
          <w:color w:val="333333"/>
          <w:sz w:val="22"/>
          <w:szCs w:val="22"/>
        </w:rPr>
        <w:br/>
        <w:t xml:space="preserve">    </w:t>
      </w:r>
      <w:r>
        <w:rPr>
          <w:rStyle w:val="cm-tag"/>
          <w:rFonts w:ascii="Consolas" w:hAnsi="Consolas" w:cs="Consolas"/>
          <w:color w:val="117700"/>
          <w:sz w:val="22"/>
          <w:szCs w:val="22"/>
        </w:rPr>
        <w:t>&lt;/build&gt;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将这个应用打成</w:t>
      </w:r>
      <w:r>
        <w:rPr>
          <w:rStyle w:val="md-line"/>
          <w:rFonts w:ascii="Helvetica" w:hAnsi="Helvetica"/>
          <w:color w:val="333333"/>
        </w:rPr>
        <w:t>jar</w:t>
      </w:r>
      <w:r>
        <w:rPr>
          <w:rStyle w:val="md-line"/>
          <w:rFonts w:ascii="Helvetica" w:hAnsi="Helvetica"/>
          <w:color w:val="333333"/>
        </w:rPr>
        <w:t>包，直接使用</w:t>
      </w:r>
      <w:r>
        <w:rPr>
          <w:rStyle w:val="md-line"/>
          <w:rFonts w:ascii="Helvetica" w:hAnsi="Helvetica"/>
          <w:color w:val="333333"/>
        </w:rPr>
        <w:t>java -jar</w:t>
      </w:r>
      <w:r>
        <w:rPr>
          <w:rStyle w:val="md-line"/>
          <w:rFonts w:ascii="Helvetica" w:hAnsi="Helvetica"/>
          <w:color w:val="333333"/>
        </w:rPr>
        <w:t>的命令进行执行；</w:t>
      </w:r>
    </w:p>
    <w:p w:rsidR="001A7847" w:rsidRDefault="007D395D">
      <w:pPr>
        <w:pStyle w:val="4"/>
      </w:pPr>
      <w:r>
        <w:lastRenderedPageBreak/>
        <w:t>5</w:t>
      </w:r>
      <w:r>
        <w:t>、</w:t>
      </w:r>
      <w:r>
        <w:t>Hello World</w:t>
      </w:r>
      <w:r>
        <w:t>探究</w:t>
      </w:r>
    </w:p>
    <w:p w:rsidR="001A7847" w:rsidRDefault="007D395D">
      <w:pPr>
        <w:pStyle w:val="5"/>
      </w:pPr>
      <w:r>
        <w:t>1</w:t>
      </w:r>
      <w:r>
        <w:t>、</w:t>
      </w:r>
      <w:r>
        <w:t>POM</w:t>
      </w:r>
      <w:r>
        <w:t>文件</w:t>
      </w:r>
    </w:p>
    <w:p w:rsidR="001A7847" w:rsidRDefault="007D395D">
      <w:pPr>
        <w:pStyle w:val="6"/>
      </w:pPr>
      <w:r>
        <w:t>1</w:t>
      </w:r>
      <w:r>
        <w:t>、父项目</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&lt;parent&gt;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spring-boot-starter-parent</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&lt;version&gt;</w:t>
      </w:r>
      <w:r>
        <w:rPr>
          <w:rFonts w:ascii="Consolas" w:hAnsi="Consolas" w:cs="Consolas"/>
          <w:color w:val="333333"/>
          <w:sz w:val="22"/>
          <w:szCs w:val="22"/>
        </w:rPr>
        <w:t>1.5.9.RELEASE</w:t>
      </w:r>
      <w:r>
        <w:rPr>
          <w:rStyle w:val="cm-tag"/>
          <w:rFonts w:ascii="Consolas" w:hAnsi="Consolas" w:cs="Consolas"/>
          <w:color w:val="117700"/>
          <w:sz w:val="22"/>
          <w:szCs w:val="22"/>
        </w:rPr>
        <w:t>&lt;/version&gt;</w:t>
      </w:r>
      <w:r>
        <w:rPr>
          <w:rFonts w:ascii="Consolas" w:hAnsi="Consolas" w:cs="Consolas"/>
          <w:color w:val="333333"/>
          <w:sz w:val="22"/>
          <w:szCs w:val="22"/>
        </w:rPr>
        <w:br/>
      </w:r>
      <w:r>
        <w:rPr>
          <w:rStyle w:val="cm-tag"/>
          <w:rFonts w:ascii="Consolas" w:hAnsi="Consolas" w:cs="Consolas"/>
          <w:color w:val="117700"/>
          <w:sz w:val="22"/>
          <w:szCs w:val="22"/>
        </w:rPr>
        <w:t>&lt;/parent&gt;</w:t>
      </w:r>
      <w:r>
        <w:rPr>
          <w:rFonts w:ascii="Consolas" w:hAnsi="Consolas" w:cs="Consolas"/>
          <w:color w:val="333333"/>
          <w:sz w:val="22"/>
          <w:szCs w:val="22"/>
        </w:rPr>
        <w:br/>
        <w:t>​</w:t>
      </w:r>
      <w:r>
        <w:rPr>
          <w:rFonts w:ascii="Consolas" w:hAnsi="Consolas" w:cs="Consolas"/>
          <w:color w:val="333333"/>
          <w:sz w:val="22"/>
          <w:szCs w:val="22"/>
        </w:rPr>
        <w:br/>
      </w:r>
      <w:r>
        <w:rPr>
          <w:rFonts w:ascii="Consolas" w:hAnsi="Consolas" w:cs="Consolas"/>
          <w:color w:val="333333"/>
          <w:sz w:val="22"/>
          <w:szCs w:val="22"/>
        </w:rPr>
        <w:t>他的父项目是</w:t>
      </w:r>
      <w:r>
        <w:rPr>
          <w:rFonts w:ascii="Consolas" w:hAnsi="Consolas" w:cs="Consolas"/>
          <w:color w:val="333333"/>
          <w:sz w:val="22"/>
          <w:szCs w:val="22"/>
        </w:rPr>
        <w:br/>
      </w:r>
      <w:r>
        <w:rPr>
          <w:rStyle w:val="cm-tag"/>
          <w:rFonts w:ascii="Consolas" w:hAnsi="Consolas" w:cs="Consolas"/>
          <w:color w:val="117700"/>
          <w:sz w:val="22"/>
          <w:szCs w:val="22"/>
        </w:rPr>
        <w:t>&lt;parent&gt;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spring-boot-dependencies</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&lt;version&gt;</w:t>
      </w:r>
      <w:r>
        <w:rPr>
          <w:rFonts w:ascii="Consolas" w:hAnsi="Consolas" w:cs="Consolas"/>
          <w:color w:val="333333"/>
          <w:sz w:val="22"/>
          <w:szCs w:val="22"/>
        </w:rPr>
        <w:t>1.5.9.RELEASE</w:t>
      </w:r>
      <w:r>
        <w:rPr>
          <w:rStyle w:val="cm-tag"/>
          <w:rFonts w:ascii="Consolas" w:hAnsi="Consolas" w:cs="Consolas"/>
          <w:color w:val="117700"/>
          <w:sz w:val="22"/>
          <w:szCs w:val="22"/>
        </w:rPr>
        <w:t>&lt;/version&gt;</w:t>
      </w:r>
      <w:r>
        <w:rPr>
          <w:rFonts w:ascii="Consolas" w:hAnsi="Consolas" w:cs="Consolas"/>
          <w:color w:val="333333"/>
          <w:sz w:val="22"/>
          <w:szCs w:val="22"/>
        </w:rPr>
        <w:br/>
        <w:t xml:space="preserve">  </w:t>
      </w:r>
      <w:r>
        <w:rPr>
          <w:rStyle w:val="cm-tag"/>
          <w:rFonts w:ascii="Consolas" w:hAnsi="Consolas" w:cs="Consolas"/>
          <w:color w:val="117700"/>
          <w:sz w:val="22"/>
          <w:szCs w:val="22"/>
        </w:rPr>
        <w:t>&lt;relativePath&gt;</w:t>
      </w:r>
      <w:r>
        <w:rPr>
          <w:rFonts w:ascii="Consolas" w:hAnsi="Consolas" w:cs="Consolas"/>
          <w:color w:val="333333"/>
          <w:sz w:val="22"/>
          <w:szCs w:val="22"/>
        </w:rPr>
        <w:t>../../spring-boot-dependencies</w:t>
      </w:r>
      <w:r>
        <w:rPr>
          <w:rStyle w:val="cm-tag"/>
          <w:rFonts w:ascii="Consolas" w:hAnsi="Consolas" w:cs="Consolas"/>
          <w:color w:val="117700"/>
          <w:sz w:val="22"/>
          <w:szCs w:val="22"/>
        </w:rPr>
        <w:t>&lt;/relativePath&gt;</w:t>
      </w:r>
      <w:r>
        <w:rPr>
          <w:rFonts w:ascii="Consolas" w:hAnsi="Consolas" w:cs="Consolas"/>
          <w:color w:val="333333"/>
          <w:sz w:val="22"/>
          <w:szCs w:val="22"/>
        </w:rPr>
        <w:br/>
      </w:r>
      <w:r>
        <w:rPr>
          <w:rStyle w:val="cm-tag"/>
          <w:rFonts w:ascii="Consolas" w:hAnsi="Consolas" w:cs="Consolas"/>
          <w:color w:val="117700"/>
          <w:sz w:val="22"/>
          <w:szCs w:val="22"/>
        </w:rPr>
        <w:t>&lt;/parent&gt;</w:t>
      </w:r>
      <w:r>
        <w:rPr>
          <w:rFonts w:ascii="Consolas" w:hAnsi="Consolas" w:cs="Consolas"/>
          <w:color w:val="333333"/>
          <w:sz w:val="22"/>
          <w:szCs w:val="22"/>
        </w:rPr>
        <w:br/>
      </w:r>
      <w:r>
        <w:rPr>
          <w:rFonts w:ascii="Consolas" w:hAnsi="Consolas" w:cs="Consolas"/>
          <w:color w:val="333333"/>
          <w:sz w:val="22"/>
          <w:szCs w:val="22"/>
        </w:rPr>
        <w:t>他来真正管理</w:t>
      </w:r>
      <w:r>
        <w:rPr>
          <w:rFonts w:ascii="Consolas" w:hAnsi="Consolas" w:cs="Consolas"/>
          <w:color w:val="333333"/>
          <w:sz w:val="22"/>
          <w:szCs w:val="22"/>
        </w:rPr>
        <w:t>Spring Boot</w:t>
      </w:r>
      <w:r>
        <w:rPr>
          <w:rFonts w:ascii="Consolas" w:hAnsi="Consolas" w:cs="Consolas"/>
          <w:color w:val="333333"/>
          <w:sz w:val="22"/>
          <w:szCs w:val="22"/>
        </w:rPr>
        <w:t>应用里面的所有依赖版本；</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 Boot</w:t>
      </w:r>
      <w:r>
        <w:rPr>
          <w:rStyle w:val="md-line"/>
          <w:rFonts w:ascii="Helvetica" w:hAnsi="Helvetica"/>
          <w:color w:val="333333"/>
        </w:rPr>
        <w:t>的版本仲裁中心；</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以后我们导入依赖默认是不需要写版本；（没有在</w:t>
      </w:r>
      <w:r>
        <w:rPr>
          <w:rStyle w:val="md-line"/>
          <w:rFonts w:ascii="Helvetica" w:hAnsi="Helvetica"/>
          <w:color w:val="333333"/>
        </w:rPr>
        <w:t>dependencies</w:t>
      </w:r>
      <w:r>
        <w:rPr>
          <w:rStyle w:val="md-line"/>
          <w:rFonts w:ascii="Helvetica" w:hAnsi="Helvetica"/>
          <w:color w:val="333333"/>
        </w:rPr>
        <w:t>里面管理的依赖自然需要声明版本号）</w:t>
      </w:r>
    </w:p>
    <w:p w:rsidR="001A7847" w:rsidRDefault="007D395D">
      <w:pPr>
        <w:pStyle w:val="6"/>
      </w:pPr>
      <w:r>
        <w:t>2</w:t>
      </w:r>
      <w:r>
        <w:t>、启动器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spring-boot-starter-web</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g"/>
          <w:rFonts w:ascii="Consolas" w:hAnsi="Consolas" w:cs="Consolas"/>
          <w:color w:val="117700"/>
          <w:sz w:val="22"/>
          <w:szCs w:val="22"/>
        </w:rPr>
        <w:t>&lt;/dependency&gt;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spring-boot-starter</w:t>
      </w:r>
      <w:r>
        <w:rPr>
          <w:rStyle w:val="md-line"/>
          <w:rFonts w:ascii="Helvetica" w:hAnsi="Helvetica"/>
          <w:color w:val="333333"/>
        </w:rPr>
        <w:t>-==web==</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spring-boot-starter</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场景启动器；帮我们导入了</w:t>
      </w:r>
      <w:r>
        <w:rPr>
          <w:rStyle w:val="md-line"/>
          <w:rFonts w:ascii="Helvetica" w:hAnsi="Helvetica"/>
          <w:color w:val="333333"/>
        </w:rPr>
        <w:t>web</w:t>
      </w:r>
      <w:r>
        <w:rPr>
          <w:rStyle w:val="md-line"/>
          <w:rFonts w:ascii="Helvetica" w:hAnsi="Helvetica"/>
          <w:color w:val="333333"/>
        </w:rPr>
        <w:t>模块正常运行所依赖的组件；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Spring Boot</w:t>
      </w:r>
      <w:r>
        <w:rPr>
          <w:rStyle w:val="md-line"/>
          <w:rFonts w:ascii="Helvetica" w:hAnsi="Helvetica"/>
          <w:color w:val="333333"/>
        </w:rPr>
        <w:t>将所有的功能场景都抽取出来，做成一个个的</w:t>
      </w:r>
      <w:r>
        <w:rPr>
          <w:rStyle w:val="md-line"/>
          <w:rFonts w:ascii="Helvetica" w:hAnsi="Helvetica"/>
          <w:color w:val="333333"/>
        </w:rPr>
        <w:t>starters</w:t>
      </w:r>
      <w:r>
        <w:rPr>
          <w:rStyle w:val="md-line"/>
          <w:rFonts w:ascii="Helvetica" w:hAnsi="Helvetica"/>
          <w:color w:val="333333"/>
        </w:rPr>
        <w:t>（启动器），只需要在项目里面引入这些</w:t>
      </w:r>
      <w:r>
        <w:rPr>
          <w:rStyle w:val="md-line"/>
          <w:rFonts w:ascii="Helvetica" w:hAnsi="Helvetica"/>
          <w:color w:val="333333"/>
        </w:rPr>
        <w:t>starter</w:t>
      </w:r>
      <w:r>
        <w:rPr>
          <w:rStyle w:val="md-line"/>
          <w:rFonts w:ascii="Helvetica" w:hAnsi="Helvetica"/>
          <w:color w:val="333333"/>
        </w:rPr>
        <w:t>相关场景的所有依赖都会导入进来。要用什么功能就导入什么场景的启动器</w:t>
      </w:r>
    </w:p>
    <w:p w:rsidR="001A7847" w:rsidRDefault="007D395D">
      <w:pPr>
        <w:pStyle w:val="6"/>
      </w:pPr>
      <w:r>
        <w:rPr>
          <w:rFonts w:hint="eastAsia"/>
        </w:rPr>
        <w:t>3</w:t>
      </w:r>
      <w:r>
        <w:t>、主程序类，主入口类</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  @SpringBootApplication </w:t>
      </w:r>
      <w:r>
        <w:rPr>
          <w:rStyle w:val="cm-comment"/>
          <w:rFonts w:ascii="Consolas" w:hAnsi="Consolas" w:cs="Consolas"/>
          <w:color w:val="AA5500"/>
          <w:sz w:val="22"/>
          <w:szCs w:val="22"/>
        </w:rPr>
        <w:t>来标注一个主程序类，说明这是一个</w:t>
      </w:r>
      <w:r>
        <w:rPr>
          <w:rStyle w:val="cm-comment"/>
          <w:rFonts w:ascii="Consolas" w:hAnsi="Consolas" w:cs="Consolas"/>
          <w:color w:val="AA5500"/>
          <w:sz w:val="22"/>
          <w:szCs w:val="22"/>
        </w:rPr>
        <w:t>Spring Boot</w:t>
      </w:r>
      <w:r>
        <w:rPr>
          <w:rStyle w:val="cm-comment"/>
          <w:rFonts w:ascii="Consolas" w:hAnsi="Consolas" w:cs="Consolas"/>
          <w:color w:val="AA5500"/>
          <w:sz w:val="22"/>
          <w:szCs w:val="22"/>
        </w:rPr>
        <w:t>应用</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meta"/>
          <w:rFonts w:ascii="Consolas" w:hAnsi="Consolas" w:cs="Consolas"/>
          <w:color w:val="555555"/>
          <w:sz w:val="22"/>
          <w:szCs w:val="22"/>
        </w:rPr>
        <w:t>@SpringBootApplication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HelloWorldMainApplication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main</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Spring</w:t>
      </w:r>
      <w:r>
        <w:rPr>
          <w:rStyle w:val="cm-comment"/>
          <w:rFonts w:ascii="Consolas" w:hAnsi="Consolas" w:cs="Consolas"/>
          <w:color w:val="AA5500"/>
          <w:sz w:val="22"/>
          <w:szCs w:val="22"/>
        </w:rPr>
        <w:t>应用启动起来</w:t>
      </w:r>
      <w:r>
        <w:rPr>
          <w:rFonts w:ascii="Consolas" w:hAnsi="Consolas" w:cs="Consolas"/>
          <w:color w:val="333333"/>
          <w:sz w:val="22"/>
          <w:szCs w:val="22"/>
        </w:rPr>
        <w:br/>
        <w:t xml:space="preserve">        </w:t>
      </w:r>
      <w:r>
        <w:rPr>
          <w:rStyle w:val="cm-variable"/>
          <w:rFonts w:ascii="Consolas" w:hAnsi="Consolas" w:cs="Consolas"/>
          <w:color w:val="000000"/>
          <w:sz w:val="22"/>
          <w:szCs w:val="22"/>
        </w:rPr>
        <w:t>SpringApplication</w:t>
      </w:r>
      <w:r>
        <w:rPr>
          <w:rFonts w:ascii="Consolas" w:hAnsi="Consolas" w:cs="Consolas"/>
          <w:color w:val="333333"/>
          <w:sz w:val="22"/>
          <w:szCs w:val="22"/>
        </w:rPr>
        <w:t>.</w:t>
      </w:r>
      <w:r>
        <w:rPr>
          <w:rStyle w:val="cm-variable"/>
          <w:rFonts w:ascii="Consolas" w:hAnsi="Consolas" w:cs="Consolas"/>
          <w:color w:val="000000"/>
          <w:sz w:val="22"/>
          <w:szCs w:val="22"/>
        </w:rPr>
        <w:t>run</w:t>
      </w:r>
      <w:r>
        <w:rPr>
          <w:rFonts w:ascii="Consolas" w:hAnsi="Consolas" w:cs="Consolas"/>
          <w:color w:val="333333"/>
          <w:sz w:val="22"/>
          <w:szCs w:val="22"/>
        </w:rPr>
        <w:t>(</w:t>
      </w:r>
      <w:r>
        <w:rPr>
          <w:rStyle w:val="cm-variable"/>
          <w:rFonts w:ascii="Consolas" w:hAnsi="Consolas" w:cs="Consolas"/>
          <w:color w:val="000000"/>
          <w:sz w:val="22"/>
          <w:szCs w:val="22"/>
        </w:rPr>
        <w:t>HelloWorldMainApplication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Style w:val="cm-variable"/>
          <w:rFonts w:ascii="Consolas" w:hAnsi="Consolas" w:cs="Consolas"/>
          <w:color w:val="000000"/>
          <w:sz w:val="22"/>
          <w:szCs w:val="22"/>
        </w:rPr>
        <w:t>args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ac"/>
          <w:rFonts w:ascii="Helvetica" w:hAnsi="Helvetica"/>
          <w:color w:val="333333"/>
        </w:rPr>
        <w:t>SpringBootApplication</w:t>
      </w:r>
      <w:r>
        <w:rPr>
          <w:rStyle w:val="md-line"/>
          <w:rFonts w:ascii="Helvetica" w:hAnsi="Helvetica"/>
          <w:color w:val="333333"/>
        </w:rPr>
        <w:t>: Spring Boot</w:t>
      </w:r>
      <w:r>
        <w:rPr>
          <w:rStyle w:val="md-line"/>
          <w:rFonts w:ascii="Helvetica" w:hAnsi="Helvetica"/>
          <w:color w:val="333333"/>
        </w:rPr>
        <w:t>应用标注在某个类上说明这个类是</w:t>
      </w:r>
      <w:r>
        <w:rPr>
          <w:rStyle w:val="md-line"/>
          <w:rFonts w:ascii="Helvetica" w:hAnsi="Helvetica"/>
          <w:color w:val="333333"/>
        </w:rPr>
        <w:t>SpringBoot</w:t>
      </w:r>
      <w:r>
        <w:rPr>
          <w:rStyle w:val="md-line"/>
          <w:rFonts w:ascii="Helvetica" w:hAnsi="Helvetica"/>
          <w:color w:val="333333"/>
        </w:rPr>
        <w:t>的主配置类，</w:t>
      </w:r>
      <w:r>
        <w:rPr>
          <w:rStyle w:val="md-line"/>
          <w:rFonts w:ascii="Helvetica" w:hAnsi="Helvetica"/>
          <w:color w:val="333333"/>
        </w:rPr>
        <w:t>SpringBoot</w:t>
      </w:r>
      <w:r>
        <w:rPr>
          <w:rStyle w:val="md-line"/>
          <w:rFonts w:ascii="Helvetica" w:hAnsi="Helvetica"/>
          <w:color w:val="333333"/>
        </w:rPr>
        <w:t>就应该运行这个类的</w:t>
      </w:r>
      <w:r>
        <w:rPr>
          <w:rStyle w:val="md-line"/>
          <w:rFonts w:ascii="Helvetica" w:hAnsi="Helvetica"/>
          <w:color w:val="333333"/>
        </w:rPr>
        <w:t>main</w:t>
      </w:r>
      <w:r>
        <w:rPr>
          <w:rStyle w:val="md-line"/>
          <w:rFonts w:ascii="Helvetica" w:hAnsi="Helvetica"/>
          <w:color w:val="333333"/>
        </w:rPr>
        <w:t>方法来启动</w:t>
      </w:r>
      <w:r>
        <w:rPr>
          <w:rStyle w:val="md-line"/>
          <w:rFonts w:ascii="Helvetica" w:hAnsi="Helvetica"/>
          <w:color w:val="333333"/>
        </w:rPr>
        <w:t>SpringBoot</w:t>
      </w:r>
      <w:r>
        <w:rPr>
          <w:rStyle w:val="md-line"/>
          <w:rFonts w:ascii="Helvetica" w:hAnsi="Helvetica"/>
          <w:color w:val="333333"/>
        </w:rPr>
        <w:t>应用；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@Target</w:t>
      </w:r>
      <w:r>
        <w:rPr>
          <w:rFonts w:ascii="Consolas" w:hAnsi="Consolas" w:cs="Consolas"/>
          <w:color w:val="333333"/>
          <w:sz w:val="22"/>
          <w:szCs w:val="22"/>
        </w:rPr>
        <w:t>(</w:t>
      </w:r>
      <w:r>
        <w:rPr>
          <w:rStyle w:val="cm-variable"/>
          <w:rFonts w:ascii="Consolas" w:hAnsi="Consolas" w:cs="Consolas"/>
          <w:color w:val="000000"/>
          <w:sz w:val="22"/>
          <w:szCs w:val="22"/>
        </w:rPr>
        <w:t>ElementType</w:t>
      </w:r>
      <w:r>
        <w:rPr>
          <w:rFonts w:ascii="Consolas" w:hAnsi="Consolas" w:cs="Consolas"/>
          <w:color w:val="333333"/>
          <w:sz w:val="22"/>
          <w:szCs w:val="22"/>
        </w:rPr>
        <w:t>.</w:t>
      </w:r>
      <w:r>
        <w:rPr>
          <w:rStyle w:val="cm-variable"/>
          <w:rFonts w:ascii="Consolas" w:hAnsi="Consolas" w:cs="Consolas"/>
          <w:color w:val="000000"/>
          <w:sz w:val="22"/>
          <w:szCs w:val="22"/>
        </w:rPr>
        <w:t>TYPE</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@Retention</w:t>
      </w:r>
      <w:r>
        <w:rPr>
          <w:rFonts w:ascii="Consolas" w:hAnsi="Consolas" w:cs="Consolas"/>
          <w:color w:val="333333"/>
          <w:sz w:val="22"/>
          <w:szCs w:val="22"/>
        </w:rPr>
        <w:t>(</w:t>
      </w:r>
      <w:r>
        <w:rPr>
          <w:rStyle w:val="cm-variable"/>
          <w:rFonts w:ascii="Consolas" w:hAnsi="Consolas" w:cs="Consolas"/>
          <w:color w:val="000000"/>
          <w:sz w:val="22"/>
          <w:szCs w:val="22"/>
        </w:rPr>
        <w:t>RetentionPolicy</w:t>
      </w:r>
      <w:r>
        <w:rPr>
          <w:rFonts w:ascii="Consolas" w:hAnsi="Consolas" w:cs="Consolas"/>
          <w:color w:val="333333"/>
          <w:sz w:val="22"/>
          <w:szCs w:val="22"/>
        </w:rPr>
        <w:t>.</w:t>
      </w:r>
      <w:r>
        <w:rPr>
          <w:rStyle w:val="cm-variable"/>
          <w:rFonts w:ascii="Consolas" w:hAnsi="Consolas" w:cs="Consolas"/>
          <w:color w:val="000000"/>
          <w:sz w:val="22"/>
          <w:szCs w:val="22"/>
        </w:rPr>
        <w:t>RUNTIME</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@Documented</w:t>
      </w:r>
      <w:r>
        <w:rPr>
          <w:rFonts w:ascii="Consolas" w:hAnsi="Consolas" w:cs="Consolas"/>
          <w:color w:val="333333"/>
          <w:sz w:val="22"/>
          <w:szCs w:val="22"/>
        </w:rPr>
        <w:br/>
      </w:r>
      <w:r>
        <w:rPr>
          <w:rStyle w:val="cm-meta"/>
          <w:rFonts w:ascii="Consolas" w:hAnsi="Consolas" w:cs="Consolas"/>
          <w:color w:val="555555"/>
          <w:sz w:val="22"/>
          <w:szCs w:val="22"/>
        </w:rPr>
        <w:t>@Inherited</w:t>
      </w:r>
      <w:r>
        <w:rPr>
          <w:rFonts w:ascii="Consolas" w:hAnsi="Consolas" w:cs="Consolas"/>
          <w:color w:val="333333"/>
          <w:sz w:val="22"/>
          <w:szCs w:val="22"/>
        </w:rPr>
        <w:br/>
      </w:r>
      <w:r>
        <w:rPr>
          <w:rStyle w:val="cm-meta"/>
          <w:rFonts w:ascii="Consolas" w:hAnsi="Consolas" w:cs="Consolas"/>
          <w:color w:val="555555"/>
          <w:sz w:val="22"/>
          <w:szCs w:val="22"/>
        </w:rPr>
        <w:t>@SpringBootConfiguration</w:t>
      </w:r>
      <w:r>
        <w:rPr>
          <w:rFonts w:ascii="Consolas" w:hAnsi="Consolas" w:cs="Consolas"/>
          <w:color w:val="333333"/>
          <w:sz w:val="22"/>
          <w:szCs w:val="22"/>
        </w:rPr>
        <w:br/>
      </w:r>
      <w:r>
        <w:rPr>
          <w:rStyle w:val="cm-meta"/>
          <w:rFonts w:ascii="Consolas" w:hAnsi="Consolas" w:cs="Consolas"/>
          <w:color w:val="555555"/>
          <w:sz w:val="22"/>
          <w:szCs w:val="22"/>
        </w:rPr>
        <w:t>@EnableAutoConfiguration</w:t>
      </w:r>
      <w:r>
        <w:rPr>
          <w:rFonts w:ascii="Consolas" w:hAnsi="Consolas" w:cs="Consolas"/>
          <w:color w:val="333333"/>
          <w:sz w:val="22"/>
          <w:szCs w:val="22"/>
        </w:rPr>
        <w:br/>
      </w:r>
      <w:r>
        <w:rPr>
          <w:rStyle w:val="cm-meta"/>
          <w:rFonts w:ascii="Consolas" w:hAnsi="Consolas" w:cs="Consolas"/>
          <w:color w:val="555555"/>
          <w:sz w:val="22"/>
          <w:szCs w:val="22"/>
        </w:rPr>
        <w:t>@ComponentScan</w:t>
      </w:r>
      <w:r>
        <w:rPr>
          <w:rFonts w:ascii="Consolas" w:hAnsi="Consolas" w:cs="Consolas"/>
          <w:color w:val="333333"/>
          <w:sz w:val="22"/>
          <w:szCs w:val="22"/>
        </w:rPr>
        <w:t>(</w:t>
      </w:r>
      <w:r>
        <w:rPr>
          <w:rStyle w:val="cm-variable"/>
          <w:rFonts w:ascii="Consolas" w:hAnsi="Consolas" w:cs="Consolas"/>
          <w:color w:val="000000"/>
          <w:sz w:val="22"/>
          <w:szCs w:val="22"/>
        </w:rPr>
        <w:t>excludeFilters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meta"/>
          <w:rFonts w:ascii="Consolas" w:hAnsi="Consolas" w:cs="Consolas"/>
          <w:color w:val="555555"/>
          <w:sz w:val="22"/>
          <w:szCs w:val="22"/>
        </w:rPr>
        <w:t>@Filter</w:t>
      </w:r>
      <w:r>
        <w:rPr>
          <w:rFonts w:ascii="Consolas" w:hAnsi="Consolas" w:cs="Consolas"/>
          <w:color w:val="333333"/>
          <w:sz w:val="22"/>
          <w:szCs w:val="22"/>
        </w:rPr>
        <w:t>(</w:t>
      </w:r>
      <w:r>
        <w:rPr>
          <w:rStyle w:val="cm-variable"/>
          <w:rFonts w:ascii="Consolas" w:hAnsi="Consolas" w:cs="Consolas"/>
          <w:color w:val="000000"/>
          <w:sz w:val="22"/>
          <w:szCs w:val="22"/>
        </w:rPr>
        <w:t>type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FilterType</w:t>
      </w:r>
      <w:r>
        <w:rPr>
          <w:rFonts w:ascii="Consolas" w:hAnsi="Consolas" w:cs="Consolas"/>
          <w:color w:val="333333"/>
          <w:sz w:val="22"/>
          <w:szCs w:val="22"/>
        </w:rPr>
        <w:t>.</w:t>
      </w:r>
      <w:r>
        <w:rPr>
          <w:rStyle w:val="cm-variable"/>
          <w:rFonts w:ascii="Consolas" w:hAnsi="Consolas" w:cs="Consolas"/>
          <w:color w:val="000000"/>
          <w:sz w:val="22"/>
          <w:szCs w:val="22"/>
        </w:rPr>
        <w:t>CUSTOM</w:t>
      </w:r>
      <w:r>
        <w:rPr>
          <w:rFonts w:ascii="Consolas" w:hAnsi="Consolas" w:cs="Consolas"/>
          <w:color w:val="333333"/>
          <w:sz w:val="22"/>
          <w:szCs w:val="22"/>
        </w:rPr>
        <w:t xml:space="preserve">, </w:t>
      </w:r>
      <w:r>
        <w:rPr>
          <w:rStyle w:val="cm-variable"/>
          <w:rFonts w:ascii="Consolas" w:hAnsi="Consolas" w:cs="Consolas"/>
          <w:color w:val="000000"/>
          <w:sz w:val="22"/>
          <w:szCs w:val="22"/>
        </w:rPr>
        <w:t>classes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TypeExcludeFilter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meta"/>
          <w:rFonts w:ascii="Consolas" w:hAnsi="Consolas" w:cs="Consolas"/>
          <w:color w:val="555555"/>
          <w:sz w:val="22"/>
          <w:szCs w:val="22"/>
        </w:rPr>
        <w:t>@Filter</w:t>
      </w:r>
      <w:r>
        <w:rPr>
          <w:rFonts w:ascii="Consolas" w:hAnsi="Consolas" w:cs="Consolas"/>
          <w:color w:val="333333"/>
          <w:sz w:val="22"/>
          <w:szCs w:val="22"/>
        </w:rPr>
        <w:t>(</w:t>
      </w:r>
      <w:r>
        <w:rPr>
          <w:rStyle w:val="cm-variable"/>
          <w:rFonts w:ascii="Consolas" w:hAnsi="Consolas" w:cs="Consolas"/>
          <w:color w:val="000000"/>
          <w:sz w:val="22"/>
          <w:szCs w:val="22"/>
        </w:rPr>
        <w:t>type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FilterType</w:t>
      </w:r>
      <w:r>
        <w:rPr>
          <w:rFonts w:ascii="Consolas" w:hAnsi="Consolas" w:cs="Consolas"/>
          <w:color w:val="333333"/>
          <w:sz w:val="22"/>
          <w:szCs w:val="22"/>
        </w:rPr>
        <w:t>.</w:t>
      </w:r>
      <w:r>
        <w:rPr>
          <w:rStyle w:val="cm-variable"/>
          <w:rFonts w:ascii="Consolas" w:hAnsi="Consolas" w:cs="Consolas"/>
          <w:color w:val="000000"/>
          <w:sz w:val="22"/>
          <w:szCs w:val="22"/>
        </w:rPr>
        <w:t>CUSTOM</w:t>
      </w:r>
      <w:r>
        <w:rPr>
          <w:rFonts w:ascii="Consolas" w:hAnsi="Consolas" w:cs="Consolas"/>
          <w:color w:val="333333"/>
          <w:sz w:val="22"/>
          <w:szCs w:val="22"/>
        </w:rPr>
        <w:t xml:space="preserve">, </w:t>
      </w:r>
      <w:r>
        <w:rPr>
          <w:rStyle w:val="cm-variable"/>
          <w:rFonts w:ascii="Consolas" w:hAnsi="Consolas" w:cs="Consolas"/>
          <w:color w:val="000000"/>
          <w:sz w:val="22"/>
          <w:szCs w:val="22"/>
        </w:rPr>
        <w:t>classes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AutoConfigurationExcludeFilter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@interface</w:t>
      </w:r>
      <w:r>
        <w:rPr>
          <w:rFonts w:ascii="Consolas" w:hAnsi="Consolas" w:cs="Consolas"/>
          <w:color w:val="333333"/>
          <w:sz w:val="22"/>
          <w:szCs w:val="22"/>
        </w:rPr>
        <w:t xml:space="preserve"> </w:t>
      </w:r>
      <w:r>
        <w:rPr>
          <w:rStyle w:val="cm-def"/>
          <w:rFonts w:ascii="Consolas" w:hAnsi="Consolas" w:cs="Consolas"/>
          <w:color w:val="0000FF"/>
          <w:sz w:val="22"/>
          <w:szCs w:val="22"/>
        </w:rPr>
        <w:t>SpringBootApplication</w:t>
      </w:r>
      <w:r>
        <w:rPr>
          <w:rFonts w:ascii="Consolas" w:hAnsi="Consolas" w:cs="Consolas"/>
          <w:color w:val="333333"/>
          <w:sz w:val="22"/>
          <w:szCs w:val="22"/>
        </w:rPr>
        <w:t xml:space="preserve"> {</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ac"/>
          <w:rFonts w:ascii="Helvetica" w:hAnsi="Helvetica"/>
          <w:color w:val="333333"/>
        </w:rPr>
        <w:t>SpringBootConfiguration</w:t>
      </w:r>
      <w:r>
        <w:rPr>
          <w:rStyle w:val="md-line"/>
          <w:rFonts w:ascii="Helvetica" w:hAnsi="Helvetica"/>
          <w:color w:val="333333"/>
        </w:rPr>
        <w:t>:Spring Boot</w:t>
      </w:r>
      <w:r>
        <w:rPr>
          <w:rStyle w:val="md-line"/>
          <w:rFonts w:ascii="Helvetica" w:hAnsi="Helvetica"/>
          <w:color w:val="333333"/>
        </w:rPr>
        <w:t>的配置类；</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标注在某个类上，表示这是一个</w:t>
      </w:r>
      <w:r>
        <w:rPr>
          <w:rStyle w:val="md-line"/>
          <w:rFonts w:ascii="Helvetica" w:hAnsi="Helvetica"/>
          <w:color w:val="333333"/>
        </w:rPr>
        <w:t>Spring Boot</w:t>
      </w:r>
      <w:r>
        <w:rPr>
          <w:rStyle w:val="md-line"/>
          <w:rFonts w:ascii="Helvetica" w:hAnsi="Helvetica"/>
          <w:color w:val="333333"/>
        </w:rPr>
        <w:t>的配置类；</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 @</w:t>
      </w:r>
      <w:r>
        <w:rPr>
          <w:rStyle w:val="ac"/>
          <w:rFonts w:ascii="Helvetica" w:hAnsi="Helvetica"/>
          <w:color w:val="333333"/>
        </w:rPr>
        <w:t>Configuration</w:t>
      </w:r>
      <w:r>
        <w:rPr>
          <w:rStyle w:val="md-line"/>
          <w:rFonts w:ascii="Helvetica" w:hAnsi="Helvetica"/>
          <w:color w:val="333333"/>
        </w:rPr>
        <w:t>:</w:t>
      </w:r>
      <w:r>
        <w:rPr>
          <w:rStyle w:val="md-line"/>
          <w:rFonts w:ascii="Helvetica" w:hAnsi="Helvetica"/>
          <w:color w:val="333333"/>
        </w:rPr>
        <w:t>配置类上来标注这个注解；</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配置类</w:t>
      </w:r>
      <w:r>
        <w:rPr>
          <w:rStyle w:val="md-line"/>
          <w:rFonts w:ascii="Helvetica" w:hAnsi="Helvetica"/>
          <w:color w:val="333333"/>
        </w:rPr>
        <w:t xml:space="preserve"> ----- </w:t>
      </w:r>
      <w:r>
        <w:rPr>
          <w:rStyle w:val="md-line"/>
          <w:rFonts w:ascii="Helvetica" w:hAnsi="Helvetica"/>
          <w:color w:val="333333"/>
        </w:rPr>
        <w:t>配置文件；配置类也是容器中的一个组件；</w:t>
      </w:r>
      <w:r>
        <w:rPr>
          <w:rStyle w:val="md-line"/>
          <w:rFonts w:ascii="Helvetica" w:hAnsi="Helvetica"/>
          <w:color w:val="333333"/>
        </w:rPr>
        <w:t>@Component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ac"/>
          <w:rFonts w:ascii="Helvetica" w:hAnsi="Helvetica"/>
          <w:color w:val="333333"/>
        </w:rPr>
        <w:t>EnableAutoConfiguration</w:t>
      </w:r>
      <w:r>
        <w:rPr>
          <w:rStyle w:val="md-line"/>
          <w:rFonts w:ascii="Helvetica" w:hAnsi="Helvetica"/>
          <w:color w:val="333333"/>
        </w:rPr>
        <w:t>：开启自动配置功能；</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以前我们需要配置的东西，</w:t>
      </w:r>
      <w:r>
        <w:rPr>
          <w:rStyle w:val="md-line"/>
          <w:rFonts w:ascii="Helvetica" w:hAnsi="Helvetica"/>
          <w:color w:val="333333"/>
        </w:rPr>
        <w:t>Spring Boot</w:t>
      </w:r>
      <w:r>
        <w:rPr>
          <w:rStyle w:val="md-line"/>
          <w:rFonts w:ascii="Helvetica" w:hAnsi="Helvetica"/>
          <w:color w:val="333333"/>
        </w:rPr>
        <w:t>帮我们自动配置；</w:t>
      </w:r>
      <w:r>
        <w:rPr>
          <w:rStyle w:val="md-line"/>
          <w:rFonts w:ascii="Helvetica" w:hAnsi="Helvetica"/>
          <w:color w:val="333333"/>
        </w:rPr>
        <w:t>@</w:t>
      </w:r>
      <w:r>
        <w:rPr>
          <w:rStyle w:val="ac"/>
          <w:rFonts w:ascii="Helvetica" w:hAnsi="Helvetica"/>
          <w:color w:val="333333"/>
        </w:rPr>
        <w:t>EnableAutoConfiguration</w:t>
      </w:r>
      <w:r>
        <w:rPr>
          <w:rStyle w:val="md-line"/>
          <w:rFonts w:ascii="Helvetica" w:hAnsi="Helvetica"/>
          <w:color w:val="333333"/>
        </w:rPr>
        <w:t>告诉</w:t>
      </w:r>
      <w:r>
        <w:rPr>
          <w:rStyle w:val="md-line"/>
          <w:rFonts w:ascii="Helvetica" w:hAnsi="Helvetica"/>
          <w:color w:val="333333"/>
        </w:rPr>
        <w:t>SpringBoot</w:t>
      </w:r>
      <w:r>
        <w:rPr>
          <w:rStyle w:val="md-line"/>
          <w:rFonts w:ascii="Helvetica" w:hAnsi="Helvetica"/>
          <w:color w:val="333333"/>
        </w:rPr>
        <w:t>开启自动配置功能；这样自动配置才能生效；</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@AutoConfigurationPackage</w:t>
      </w:r>
      <w:r>
        <w:rPr>
          <w:rFonts w:ascii="Consolas" w:hAnsi="Consolas" w:cs="Consolas"/>
          <w:color w:val="333333"/>
          <w:sz w:val="22"/>
          <w:szCs w:val="22"/>
        </w:rPr>
        <w:br/>
      </w:r>
      <w:r>
        <w:rPr>
          <w:rStyle w:val="cm-meta"/>
          <w:rFonts w:ascii="Consolas" w:hAnsi="Consolas" w:cs="Consolas"/>
          <w:color w:val="555555"/>
          <w:sz w:val="22"/>
          <w:szCs w:val="22"/>
        </w:rPr>
        <w:t>@Import</w:t>
      </w:r>
      <w:r>
        <w:rPr>
          <w:rFonts w:ascii="Consolas" w:hAnsi="Consolas" w:cs="Consolas"/>
          <w:color w:val="333333"/>
          <w:sz w:val="22"/>
          <w:szCs w:val="22"/>
        </w:rPr>
        <w:t>(</w:t>
      </w:r>
      <w:r>
        <w:rPr>
          <w:rStyle w:val="cm-variable"/>
          <w:rFonts w:ascii="Consolas" w:hAnsi="Consolas" w:cs="Consolas"/>
          <w:color w:val="000000"/>
          <w:sz w:val="22"/>
          <w:szCs w:val="22"/>
        </w:rPr>
        <w:t>EnableAutoConfigurationImportSelector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@interface</w:t>
      </w:r>
      <w:r>
        <w:rPr>
          <w:rFonts w:ascii="Consolas" w:hAnsi="Consolas" w:cs="Consolas"/>
          <w:color w:val="333333"/>
          <w:sz w:val="22"/>
          <w:szCs w:val="22"/>
        </w:rPr>
        <w:t xml:space="preserve"> </w:t>
      </w:r>
      <w:r>
        <w:rPr>
          <w:rStyle w:val="cm-def"/>
          <w:rFonts w:ascii="Consolas" w:hAnsi="Consolas" w:cs="Consolas"/>
          <w:color w:val="0000FF"/>
          <w:sz w:val="22"/>
          <w:szCs w:val="22"/>
        </w:rPr>
        <w:t>EnableAutoConfiguration</w:t>
      </w:r>
      <w:r>
        <w:rPr>
          <w:rFonts w:ascii="Consolas" w:hAnsi="Consolas" w:cs="Consolas"/>
          <w:color w:val="333333"/>
          <w:sz w:val="22"/>
          <w:szCs w:val="22"/>
        </w:rPr>
        <w:t xml:space="preserve"> {</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w:t>
      </w:r>
      <w:r>
        <w:rPr>
          <w:rStyle w:val="ac"/>
          <w:rFonts w:ascii="Helvetica" w:hAnsi="Helvetica"/>
          <w:color w:val="333333"/>
        </w:rPr>
        <w:t>AutoConfigurationPackage</w:t>
      </w:r>
      <w:r>
        <w:rPr>
          <w:rStyle w:val="md-line"/>
          <w:rFonts w:ascii="Helvetica" w:hAnsi="Helvetica"/>
          <w:color w:val="333333"/>
        </w:rPr>
        <w:t>：自动配置包</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w:t>
      </w:r>
      <w:r>
        <w:rPr>
          <w:rStyle w:val="ac"/>
          <w:rFonts w:ascii="Helvetica" w:hAnsi="Helvetica"/>
          <w:color w:val="333333"/>
        </w:rPr>
        <w:t>Import</w:t>
      </w:r>
      <w:r>
        <w:rPr>
          <w:rStyle w:val="md-line"/>
          <w:rFonts w:ascii="Helvetica" w:hAnsi="Helvetica"/>
          <w:color w:val="333333"/>
        </w:rPr>
        <w:t>(AutoConfigurationPackages.Registrar.class)</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Spring</w:t>
      </w:r>
      <w:r>
        <w:rPr>
          <w:rStyle w:val="md-line"/>
          <w:rFonts w:ascii="Helvetica" w:hAnsi="Helvetica"/>
          <w:color w:val="333333"/>
        </w:rPr>
        <w:t>的底层注解</w:t>
      </w:r>
      <w:r>
        <w:rPr>
          <w:rStyle w:val="md-line"/>
          <w:rFonts w:ascii="Helvetica" w:hAnsi="Helvetica"/>
          <w:color w:val="333333"/>
        </w:rPr>
        <w:t>@Import</w:t>
      </w:r>
      <w:r>
        <w:rPr>
          <w:rStyle w:val="md-line"/>
          <w:rFonts w:ascii="Helvetica" w:hAnsi="Helvetica"/>
          <w:color w:val="333333"/>
        </w:rPr>
        <w:t>，给容器中导入一个组件；导入的组件由</w:t>
      </w:r>
      <w:r>
        <w:rPr>
          <w:rStyle w:val="md-line"/>
          <w:rFonts w:ascii="Helvetica" w:hAnsi="Helvetica"/>
          <w:color w:val="333333"/>
        </w:rPr>
        <w:t>AutoConfigurationPackages.Registrar.class</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md-line"/>
          <w:rFonts w:ascii="Helvetica" w:hAnsi="Helvetica"/>
          <w:color w:val="333333"/>
        </w:rPr>
        <w:t>将主配置类（</w:t>
      </w:r>
      <w:r>
        <w:rPr>
          <w:rStyle w:val="md-line"/>
          <w:rFonts w:ascii="Helvetica" w:hAnsi="Helvetica"/>
          <w:color w:val="333333"/>
        </w:rPr>
        <w:t>@SpringBootApplication</w:t>
      </w:r>
      <w:r>
        <w:rPr>
          <w:rStyle w:val="md-line"/>
          <w:rFonts w:ascii="Helvetica" w:hAnsi="Helvetica"/>
          <w:color w:val="333333"/>
        </w:rPr>
        <w:t>标注的类）的所在包及下面所有子包里面的所有组件扫描到</w:t>
      </w:r>
      <w:r>
        <w:rPr>
          <w:rStyle w:val="md-line"/>
          <w:rFonts w:ascii="Helvetica" w:hAnsi="Helvetica"/>
          <w:color w:val="333333"/>
        </w:rPr>
        <w:t>Spring</w:t>
      </w:r>
      <w:r>
        <w:rPr>
          <w:rStyle w:val="md-line"/>
          <w:rFonts w:ascii="Helvetica" w:hAnsi="Helvetica"/>
          <w:color w:val="333333"/>
        </w:rPr>
        <w:t>容器；</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w:t>
      </w:r>
      <w:r>
        <w:rPr>
          <w:rStyle w:val="ac"/>
          <w:rFonts w:ascii="Helvetica" w:hAnsi="Helvetica"/>
          <w:color w:val="333333"/>
        </w:rPr>
        <w:t>Import</w:t>
      </w:r>
      <w:r>
        <w:rPr>
          <w:rStyle w:val="md-line"/>
          <w:rFonts w:ascii="Helvetica" w:hAnsi="Helvetica"/>
          <w:color w:val="333333"/>
        </w:rPr>
        <w:t>(EnableAutoConfigurationImportSelector.class)</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给容器中导入组件？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ac"/>
          <w:rFonts w:ascii="Helvetica" w:hAnsi="Helvetica"/>
          <w:color w:val="333333"/>
        </w:rPr>
        <w:t>EnableAutoConfigurationImportSelector</w:t>
      </w:r>
      <w:r>
        <w:rPr>
          <w:rStyle w:val="md-line"/>
          <w:rFonts w:ascii="Helvetica" w:hAnsi="Helvetica"/>
          <w:color w:val="333333"/>
        </w:rPr>
        <w:t>：导入哪些组件的选择器；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将所有需要导入的组件以全类名的方式返回；这些组件就会被添加到容器中；</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会给容器中导入非常多的自动配置类（</w:t>
      </w:r>
      <w:r>
        <w:rPr>
          <w:rStyle w:val="md-line"/>
          <w:rFonts w:ascii="Helvetica" w:hAnsi="Helvetica"/>
          <w:color w:val="333333"/>
        </w:rPr>
        <w:t>xxxAutoConfiguration</w:t>
      </w:r>
      <w:r>
        <w:rPr>
          <w:rStyle w:val="md-line"/>
          <w:rFonts w:ascii="Helvetica" w:hAnsi="Helvetica"/>
          <w:color w:val="333333"/>
        </w:rPr>
        <w:t>）；就是给容器中导入这个场景需要的所有组件，并配置好这些组件；</w:t>
      </w:r>
      <w:r>
        <w:rPr>
          <w:rStyle w:val="md-line"/>
          <w:rFonts w:ascii="Helvetica" w:hAnsi="Helvetica"/>
          <w:color w:val="333333"/>
        </w:rPr>
        <w:t xml:space="preserve"> </w:t>
      </w:r>
      <w:r>
        <w:rPr>
          <w:rFonts w:ascii="Courier New" w:hAnsi="Courier New" w:cs="Courier New" w:hint="eastAsia"/>
          <w:noProof/>
          <w:color w:val="333333"/>
        </w:rPr>
        <mc:AlternateContent>
          <mc:Choice Requires="wps">
            <w:drawing>
              <wp:inline distT="0" distB="0" distL="0" distR="0">
                <wp:extent cx="302260" cy="302260"/>
                <wp:effectExtent l="0" t="0" r="0" b="0"/>
                <wp:docPr id="351" name="矩形 351" descr="C:\Users\Administrator\Desktop\学习课程\尚硅谷SpringBoot核心技术篇\源码、资料、课件\文档\Spring Boot 笔记\images\%E6%90%9C%E7%8B%97%E6%88%AA%E5%9B%BE20180129224104.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129224104.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EnxKiDTAAAAAwEAAA8A&#10;AAAAAAAAAQAgAAAAIgAAAGRycy9kb3ducmV2LnhtbFBLAQIUABQAAAAIAIdO4kCHypqDxwIAAKME&#10;AAAOAAAAAAAAAAEAIAAAACIBAABkcnMvZTJvRG9jLnhtbFBLBQYAAAAABgAGAFkBAABb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有了自动配置类，免去了我们手动编写配置注入功能组件等的工作；</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SpringFactoriesLoader.loadFactoryNames(EnableAutoConfiguration.class,classLoader)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 Boot</w:t>
      </w:r>
      <w:r>
        <w:rPr>
          <w:rStyle w:val="md-line"/>
          <w:rFonts w:ascii="Helvetica" w:hAnsi="Helvetica"/>
          <w:color w:val="333333"/>
        </w:rPr>
        <w:t>在启动的时候从类路径下的</w:t>
      </w:r>
      <w:r>
        <w:rPr>
          <w:rStyle w:val="md-line"/>
          <w:rFonts w:ascii="Helvetica" w:hAnsi="Helvetica"/>
          <w:color w:val="333333"/>
        </w:rPr>
        <w:t>META-INF/spring.factories</w:t>
      </w:r>
      <w:r>
        <w:rPr>
          <w:rStyle w:val="md-line"/>
          <w:rFonts w:ascii="Helvetica" w:hAnsi="Helvetica"/>
          <w:color w:val="333333"/>
        </w:rPr>
        <w:t>中获取</w:t>
      </w:r>
      <w:r>
        <w:rPr>
          <w:rStyle w:val="md-line"/>
          <w:rFonts w:ascii="Helvetica" w:hAnsi="Helvetica"/>
          <w:color w:val="333333"/>
        </w:rPr>
        <w:t>EnableAutoConfiguration</w:t>
      </w:r>
      <w:r>
        <w:rPr>
          <w:rStyle w:val="md-line"/>
          <w:rFonts w:ascii="Helvetica" w:hAnsi="Helvetica"/>
          <w:color w:val="333333"/>
        </w:rPr>
        <w:t>指定的值，将这些值作为自动配置类导入到容器中，自动配置类就生效，帮我们进行自动配置工作；</w:t>
      </w:r>
      <w:r>
        <w:rPr>
          <w:rStyle w:val="md-line"/>
          <w:rFonts w:ascii="Helvetica" w:hAnsi="Helvetica"/>
          <w:color w:val="333333"/>
        </w:rPr>
        <w:t>==</w:t>
      </w:r>
      <w:r>
        <w:rPr>
          <w:rStyle w:val="md-line"/>
          <w:rFonts w:ascii="Helvetica" w:hAnsi="Helvetica"/>
          <w:color w:val="333333"/>
        </w:rPr>
        <w:t>以前我们需要自己配置的东西，自动配置类都帮我们；</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J2EE</w:t>
      </w:r>
      <w:r>
        <w:rPr>
          <w:rStyle w:val="md-line"/>
          <w:rFonts w:ascii="Helvetica" w:hAnsi="Helvetica"/>
          <w:color w:val="333333"/>
        </w:rPr>
        <w:t>的整体整合解决方案和自动配置都在</w:t>
      </w:r>
      <w:r>
        <w:rPr>
          <w:rStyle w:val="md-line"/>
          <w:rFonts w:ascii="Helvetica" w:hAnsi="Helvetica"/>
          <w:color w:val="333333"/>
        </w:rPr>
        <w:t>spring-boot-autoconfigure-1.5.9.RELEASE.jar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 xml:space="preserve">​ </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w:t>
      </w:r>
      <w:r>
        <w:rPr>
          <w:rStyle w:val="md-line"/>
          <w:rFonts w:ascii="Helvetica" w:hAnsi="Helvetica"/>
          <w:color w:val="333333"/>
        </w:rPr>
        <w:t>注解版（谷粒学院）</w:t>
      </w:r>
      <w:r>
        <w:rPr>
          <w:rStyle w:val="md-line"/>
          <w:rFonts w:ascii="Helvetica" w:hAnsi="Helvetica"/>
          <w:color w:val="333333"/>
        </w:rPr>
        <w:t>==</w:t>
      </w:r>
    </w:p>
    <w:p w:rsidR="001A7847" w:rsidRDefault="007D395D">
      <w:pPr>
        <w:pStyle w:val="4"/>
      </w:pPr>
      <w:r>
        <w:t>6</w:t>
      </w:r>
      <w:r>
        <w:t>、使用</w:t>
      </w:r>
      <w:r>
        <w:t>Spring Initializer</w:t>
      </w:r>
      <w:r>
        <w:t>快速创建</w:t>
      </w:r>
      <w:r>
        <w:t>Spring Boot</w:t>
      </w:r>
      <w:r>
        <w:t>项目</w:t>
      </w:r>
    </w:p>
    <w:p w:rsidR="001A7847" w:rsidRDefault="007D395D">
      <w:pPr>
        <w:pStyle w:val="5"/>
      </w:pPr>
      <w:r>
        <w:t>1</w:t>
      </w:r>
      <w:r>
        <w:t>、</w:t>
      </w:r>
      <w:r>
        <w:t>IDEA</w:t>
      </w:r>
      <w:r>
        <w:t>：使用</w:t>
      </w:r>
      <w:r>
        <w:t xml:space="preserve"> Spring Initializer</w:t>
      </w:r>
      <w:r>
        <w:t>快速创建项目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IDE</w:t>
      </w:r>
      <w:r>
        <w:rPr>
          <w:rStyle w:val="md-line"/>
          <w:rFonts w:ascii="Helvetica" w:hAnsi="Helvetica"/>
          <w:color w:val="333333"/>
        </w:rPr>
        <w:t>都支持使用</w:t>
      </w:r>
      <w:r>
        <w:rPr>
          <w:rStyle w:val="md-line"/>
          <w:rFonts w:ascii="Helvetica" w:hAnsi="Helvetica"/>
          <w:color w:val="333333"/>
        </w:rPr>
        <w:t>Spring</w:t>
      </w:r>
      <w:r>
        <w:rPr>
          <w:rStyle w:val="md-line"/>
          <w:rFonts w:ascii="Helvetica" w:hAnsi="Helvetica"/>
          <w:color w:val="333333"/>
        </w:rPr>
        <w:t>的项目创建向导快速创建一个</w:t>
      </w:r>
      <w:r>
        <w:rPr>
          <w:rStyle w:val="md-line"/>
          <w:rFonts w:ascii="Helvetica" w:hAnsi="Helvetica"/>
          <w:color w:val="333333"/>
        </w:rPr>
        <w:t>Spring Boot</w:t>
      </w:r>
      <w:r>
        <w:rPr>
          <w:rStyle w:val="md-line"/>
          <w:rFonts w:ascii="Helvetica" w:hAnsi="Helvetica"/>
          <w:color w:val="333333"/>
        </w:rPr>
        <w:t>项目；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选择我们需要的模块；向导会联网创建</w:t>
      </w:r>
      <w:r>
        <w:rPr>
          <w:rStyle w:val="md-line"/>
          <w:rFonts w:ascii="Helvetica" w:hAnsi="Helvetica"/>
          <w:color w:val="333333"/>
        </w:rPr>
        <w:t>Spring Boot</w:t>
      </w:r>
      <w:r>
        <w:rPr>
          <w:rStyle w:val="md-line"/>
          <w:rFonts w:ascii="Helvetica" w:hAnsi="Helvetica"/>
          <w:color w:val="333333"/>
        </w:rPr>
        <w:t>项目；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默认生成的</w:t>
      </w:r>
      <w:r>
        <w:rPr>
          <w:rStyle w:val="md-line"/>
          <w:rFonts w:ascii="Helvetica" w:hAnsi="Helvetica"/>
          <w:color w:val="333333"/>
        </w:rPr>
        <w:t>Spring Boot</w:t>
      </w:r>
      <w:r>
        <w:rPr>
          <w:rStyle w:val="md-line"/>
          <w:rFonts w:ascii="Helvetica" w:hAnsi="Helvetica"/>
          <w:color w:val="333333"/>
        </w:rPr>
        <w:t>项目；</w:t>
      </w:r>
    </w:p>
    <w:p w:rsidR="001A7847" w:rsidRDefault="007D395D">
      <w:pPr>
        <w:pStyle w:val="aa"/>
        <w:numPr>
          <w:ilvl w:val="0"/>
          <w:numId w:val="70"/>
        </w:numPr>
        <w:ind w:left="0"/>
        <w:rPr>
          <w:rFonts w:ascii="Helvetica" w:hAnsi="Helvetica"/>
          <w:color w:val="333333"/>
        </w:rPr>
      </w:pPr>
      <w:r>
        <w:rPr>
          <w:rStyle w:val="md-line"/>
          <w:rFonts w:ascii="Helvetica" w:hAnsi="Helvetica"/>
          <w:color w:val="333333"/>
        </w:rPr>
        <w:t>主程序已经生成好了，我们只需要我们自己的逻辑</w:t>
      </w:r>
    </w:p>
    <w:p w:rsidR="001A7847" w:rsidRDefault="007D395D">
      <w:pPr>
        <w:pStyle w:val="aa"/>
        <w:numPr>
          <w:ilvl w:val="0"/>
          <w:numId w:val="70"/>
        </w:numPr>
        <w:ind w:left="0"/>
        <w:rPr>
          <w:rFonts w:ascii="Helvetica" w:hAnsi="Helvetica"/>
          <w:color w:val="333333"/>
        </w:rPr>
      </w:pPr>
      <w:r>
        <w:rPr>
          <w:rStyle w:val="md-line"/>
          <w:rFonts w:ascii="Helvetica" w:hAnsi="Helvetica"/>
          <w:color w:val="333333"/>
        </w:rPr>
        <w:t>resources</w:t>
      </w:r>
      <w:r>
        <w:rPr>
          <w:rStyle w:val="md-line"/>
          <w:rFonts w:ascii="Helvetica" w:hAnsi="Helvetica"/>
          <w:color w:val="333333"/>
        </w:rPr>
        <w:t>文件夹中目录结构</w:t>
      </w:r>
    </w:p>
    <w:p w:rsidR="001A7847" w:rsidRDefault="007D395D">
      <w:pPr>
        <w:pStyle w:val="aa"/>
        <w:numPr>
          <w:ilvl w:val="1"/>
          <w:numId w:val="70"/>
        </w:numPr>
        <w:ind w:left="0"/>
        <w:rPr>
          <w:rFonts w:ascii="Helvetica" w:hAnsi="Helvetica"/>
          <w:color w:val="333333"/>
        </w:rPr>
      </w:pPr>
      <w:r>
        <w:rPr>
          <w:rStyle w:val="md-line"/>
          <w:rFonts w:ascii="Helvetica" w:hAnsi="Helvetica"/>
          <w:color w:val="333333"/>
        </w:rPr>
        <w:t>static</w:t>
      </w:r>
      <w:r>
        <w:rPr>
          <w:rStyle w:val="md-line"/>
          <w:rFonts w:ascii="Helvetica" w:hAnsi="Helvetica"/>
          <w:color w:val="333333"/>
        </w:rPr>
        <w:t>：保存所有的静态资源；</w:t>
      </w:r>
      <w:r>
        <w:rPr>
          <w:rStyle w:val="md-line"/>
          <w:rFonts w:ascii="Helvetica" w:hAnsi="Helvetica"/>
          <w:color w:val="333333"/>
        </w:rPr>
        <w:t xml:space="preserve"> js css images</w:t>
      </w:r>
      <w:r>
        <w:rPr>
          <w:rStyle w:val="md-line"/>
          <w:rFonts w:ascii="Helvetica" w:hAnsi="Helvetica"/>
          <w:color w:val="333333"/>
        </w:rPr>
        <w:t>；</w:t>
      </w:r>
    </w:p>
    <w:p w:rsidR="001A7847" w:rsidRDefault="007D395D">
      <w:pPr>
        <w:pStyle w:val="aa"/>
        <w:numPr>
          <w:ilvl w:val="1"/>
          <w:numId w:val="70"/>
        </w:numPr>
        <w:ind w:left="0"/>
        <w:rPr>
          <w:rFonts w:ascii="Helvetica" w:hAnsi="Helvetica"/>
          <w:color w:val="333333"/>
        </w:rPr>
      </w:pPr>
      <w:r>
        <w:rPr>
          <w:rStyle w:val="md-line"/>
          <w:rFonts w:ascii="Helvetica" w:hAnsi="Helvetica"/>
          <w:color w:val="333333"/>
        </w:rPr>
        <w:t>templates</w:t>
      </w:r>
      <w:r>
        <w:rPr>
          <w:rStyle w:val="md-line"/>
          <w:rFonts w:ascii="Helvetica" w:hAnsi="Helvetica"/>
          <w:color w:val="333333"/>
        </w:rPr>
        <w:t>：保存所有的模板页面；（</w:t>
      </w:r>
      <w:r>
        <w:rPr>
          <w:rStyle w:val="md-line"/>
          <w:rFonts w:ascii="Helvetica" w:hAnsi="Helvetica"/>
          <w:color w:val="333333"/>
        </w:rPr>
        <w:t>Spring Boot</w:t>
      </w:r>
      <w:r>
        <w:rPr>
          <w:rStyle w:val="md-line"/>
          <w:rFonts w:ascii="Helvetica" w:hAnsi="Helvetica"/>
          <w:color w:val="333333"/>
        </w:rPr>
        <w:t>默认</w:t>
      </w:r>
      <w:r>
        <w:rPr>
          <w:rStyle w:val="md-line"/>
          <w:rFonts w:ascii="Helvetica" w:hAnsi="Helvetica"/>
          <w:color w:val="333333"/>
        </w:rPr>
        <w:t>jar</w:t>
      </w:r>
      <w:r>
        <w:rPr>
          <w:rStyle w:val="md-line"/>
          <w:rFonts w:ascii="Helvetica" w:hAnsi="Helvetica"/>
          <w:color w:val="333333"/>
        </w:rPr>
        <w:t>包使用嵌入式的</w:t>
      </w:r>
      <w:r>
        <w:rPr>
          <w:rStyle w:val="md-line"/>
          <w:rFonts w:ascii="Helvetica" w:hAnsi="Helvetica"/>
          <w:color w:val="333333"/>
        </w:rPr>
        <w:t>Tomcat</w:t>
      </w:r>
      <w:r>
        <w:rPr>
          <w:rStyle w:val="md-line"/>
          <w:rFonts w:ascii="Helvetica" w:hAnsi="Helvetica"/>
          <w:color w:val="333333"/>
        </w:rPr>
        <w:t>，默认不支持</w:t>
      </w:r>
      <w:r>
        <w:rPr>
          <w:rStyle w:val="md-line"/>
          <w:rFonts w:ascii="Helvetica" w:hAnsi="Helvetica"/>
          <w:color w:val="333333"/>
        </w:rPr>
        <w:t>JSP</w:t>
      </w:r>
      <w:r>
        <w:rPr>
          <w:rStyle w:val="md-line"/>
          <w:rFonts w:ascii="Helvetica" w:hAnsi="Helvetica"/>
          <w:color w:val="333333"/>
        </w:rPr>
        <w:t>页面）；可以使用模板引擎（</w:t>
      </w:r>
      <w:r>
        <w:rPr>
          <w:rStyle w:val="md-line"/>
          <w:rFonts w:ascii="Helvetica" w:hAnsi="Helvetica"/>
          <w:color w:val="333333"/>
        </w:rPr>
        <w:t>freemarker</w:t>
      </w:r>
      <w:r>
        <w:rPr>
          <w:rStyle w:val="md-line"/>
          <w:rFonts w:ascii="Helvetica" w:hAnsi="Helvetica"/>
          <w:color w:val="333333"/>
        </w:rPr>
        <w:t>、</w:t>
      </w:r>
      <w:r>
        <w:rPr>
          <w:rStyle w:val="md-line"/>
          <w:rFonts w:ascii="Helvetica" w:hAnsi="Helvetica"/>
          <w:color w:val="333333"/>
        </w:rPr>
        <w:t>thymeleaf</w:t>
      </w:r>
      <w:r>
        <w:rPr>
          <w:rStyle w:val="md-line"/>
          <w:rFonts w:ascii="Helvetica" w:hAnsi="Helvetica"/>
          <w:color w:val="333333"/>
        </w:rPr>
        <w:t>）；</w:t>
      </w:r>
    </w:p>
    <w:p w:rsidR="001A7847" w:rsidRDefault="007D395D">
      <w:pPr>
        <w:pStyle w:val="aa"/>
        <w:numPr>
          <w:ilvl w:val="1"/>
          <w:numId w:val="70"/>
        </w:numPr>
        <w:ind w:left="0"/>
        <w:rPr>
          <w:rFonts w:ascii="Helvetica" w:hAnsi="Helvetica"/>
          <w:color w:val="333333"/>
        </w:rPr>
      </w:pPr>
      <w:r>
        <w:rPr>
          <w:rStyle w:val="md-line"/>
          <w:rFonts w:ascii="Helvetica" w:hAnsi="Helvetica"/>
          <w:color w:val="333333"/>
        </w:rPr>
        <w:t>application.properties</w:t>
      </w:r>
      <w:r>
        <w:rPr>
          <w:rStyle w:val="md-line"/>
          <w:rFonts w:ascii="Helvetica" w:hAnsi="Helvetica"/>
          <w:color w:val="333333"/>
        </w:rPr>
        <w:t>：</w:t>
      </w:r>
      <w:r>
        <w:rPr>
          <w:rStyle w:val="md-line"/>
          <w:rFonts w:ascii="Helvetica" w:hAnsi="Helvetica"/>
          <w:color w:val="333333"/>
        </w:rPr>
        <w:t>Spring Boot</w:t>
      </w:r>
      <w:r>
        <w:rPr>
          <w:rStyle w:val="md-line"/>
          <w:rFonts w:ascii="Helvetica" w:hAnsi="Helvetica"/>
          <w:color w:val="333333"/>
        </w:rPr>
        <w:t>应用的配置文件；可以修改一些默认设置；</w:t>
      </w:r>
    </w:p>
    <w:p w:rsidR="001A7847" w:rsidRDefault="007D395D">
      <w:pPr>
        <w:pStyle w:val="5"/>
      </w:pPr>
      <w:r>
        <w:t>2</w:t>
      </w:r>
      <w:r>
        <w:t>、</w:t>
      </w:r>
      <w:r>
        <w:t>STS</w:t>
      </w:r>
      <w:r>
        <w:t>使用</w:t>
      </w:r>
      <w:r>
        <w:t xml:space="preserve"> Spring Starter Project</w:t>
      </w:r>
      <w:r>
        <w:t>快速创建项目</w:t>
      </w:r>
    </w:p>
    <w:p w:rsidR="001A7847" w:rsidRDefault="003C5B7A">
      <w:pPr>
        <w:spacing w:before="240" w:after="240"/>
        <w:rPr>
          <w:rFonts w:ascii="Helvetica" w:hAnsi="Helvetica"/>
          <w:color w:val="333333"/>
          <w:sz w:val="24"/>
          <w:szCs w:val="24"/>
        </w:rPr>
      </w:pPr>
      <w:r>
        <w:rPr>
          <w:rFonts w:ascii="Helvetica" w:hAnsi="Helvetica"/>
          <w:color w:val="333333"/>
        </w:rPr>
        <w:pict>
          <v:rect id="_x0000_i1025" style="width:0;height:3pt" o:hralign="center" o:hrstd="t" o:hr="t" fillcolor="#a0a0a0" stroked="f"/>
        </w:pict>
      </w:r>
    </w:p>
    <w:p w:rsidR="001A7847" w:rsidRDefault="007D395D">
      <w:pPr>
        <w:pStyle w:val="3"/>
      </w:pPr>
      <w:r>
        <w:t>二、配置文件</w:t>
      </w:r>
    </w:p>
    <w:p w:rsidR="001A7847" w:rsidRDefault="007D395D">
      <w:pPr>
        <w:pStyle w:val="4"/>
      </w:pPr>
      <w:r>
        <w:t>1</w:t>
      </w:r>
      <w:r>
        <w:t>、配置文件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使用一个全局的配置文件，配置文件名是固定的；</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•application.properties</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•application.yml</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配置文件的作用：修改</w:t>
      </w:r>
      <w:r>
        <w:rPr>
          <w:rStyle w:val="md-line"/>
          <w:rFonts w:ascii="Helvetica" w:hAnsi="Helvetica"/>
          <w:color w:val="333333"/>
        </w:rPr>
        <w:t>SpringBoot</w:t>
      </w:r>
      <w:r>
        <w:rPr>
          <w:rStyle w:val="md-line"/>
          <w:rFonts w:ascii="Helvetica" w:hAnsi="Helvetica"/>
          <w:color w:val="333333"/>
        </w:rPr>
        <w:t>自动配置的默认值；</w:t>
      </w:r>
      <w:r>
        <w:rPr>
          <w:rStyle w:val="md-line"/>
          <w:rFonts w:ascii="Helvetica" w:hAnsi="Helvetica"/>
          <w:color w:val="333333"/>
        </w:rPr>
        <w:t>SpringBoot</w:t>
      </w:r>
      <w:r>
        <w:rPr>
          <w:rStyle w:val="md-line"/>
          <w:rFonts w:ascii="Helvetica" w:hAnsi="Helvetica"/>
          <w:color w:val="333333"/>
        </w:rPr>
        <w:t>在底层都给我们自动配置好；</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YAML</w:t>
      </w:r>
      <w:r>
        <w:rPr>
          <w:rStyle w:val="md-line"/>
          <w:rFonts w:ascii="Helvetica" w:hAnsi="Helvetica"/>
          <w:color w:val="333333"/>
        </w:rPr>
        <w:t>（</w:t>
      </w:r>
      <w:r>
        <w:rPr>
          <w:rStyle w:val="md-line"/>
          <w:rFonts w:ascii="Helvetica" w:hAnsi="Helvetica"/>
          <w:color w:val="333333"/>
        </w:rPr>
        <w:t>YAML Ain't Markup Language</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YAML A Markup Language</w:t>
      </w:r>
      <w:r>
        <w:rPr>
          <w:rStyle w:val="md-line"/>
          <w:rFonts w:ascii="Helvetica" w:hAnsi="Helvetica"/>
          <w:color w:val="333333"/>
        </w:rPr>
        <w:t>：是一个标记语言</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 YAML isn't Markup Language</w:t>
      </w:r>
      <w:r>
        <w:rPr>
          <w:rStyle w:val="md-line"/>
          <w:rFonts w:ascii="Helvetica" w:hAnsi="Helvetica"/>
          <w:color w:val="333333"/>
        </w:rPr>
        <w:t>：不是一个标记语言；</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标记语言：</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以前的配置文件；大多都使用的是</w:t>
      </w:r>
      <w:r>
        <w:rPr>
          <w:rStyle w:val="md-line"/>
          <w:rFonts w:ascii="Helvetica" w:hAnsi="Helvetica"/>
          <w:color w:val="333333"/>
        </w:rPr>
        <w:t xml:space="preserve"> </w:t>
      </w:r>
      <w:r>
        <w:rPr>
          <w:rStyle w:val="ac"/>
          <w:rFonts w:ascii="Helvetica" w:hAnsi="Helvetica"/>
          <w:color w:val="333333"/>
        </w:rPr>
        <w:t>xxxx.xml</w:t>
      </w:r>
      <w:r>
        <w:rPr>
          <w:rStyle w:val="md-line"/>
          <w:rFonts w:ascii="Helvetica" w:hAnsi="Helvetica"/>
          <w:color w:val="333333"/>
        </w:rPr>
        <w:t>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YAML</w:t>
      </w:r>
      <w:r>
        <w:rPr>
          <w:rStyle w:val="md-line"/>
          <w:rFonts w:ascii="Helvetica" w:hAnsi="Helvetica"/>
          <w:color w:val="333333"/>
        </w:rPr>
        <w:t>：</w:t>
      </w:r>
      <w:r>
        <w:rPr>
          <w:rStyle w:val="ac"/>
          <w:rFonts w:ascii="Helvetica" w:hAnsi="Helvetica"/>
          <w:color w:val="333333"/>
        </w:rPr>
        <w:t>以数据为中心</w:t>
      </w:r>
      <w:r>
        <w:rPr>
          <w:rStyle w:val="md-line"/>
          <w:rFonts w:ascii="Helvetica" w:hAnsi="Helvetica"/>
          <w:color w:val="333333"/>
        </w:rPr>
        <w:t>，比</w:t>
      </w:r>
      <w:r>
        <w:rPr>
          <w:rStyle w:val="md-line"/>
          <w:rFonts w:ascii="Helvetica" w:hAnsi="Helvetica"/>
          <w:color w:val="333333"/>
        </w:rPr>
        <w:t>json</w:t>
      </w:r>
      <w:r>
        <w:rPr>
          <w:rStyle w:val="md-line"/>
          <w:rFonts w:ascii="Helvetica" w:hAnsi="Helvetica"/>
          <w:color w:val="333333"/>
        </w:rPr>
        <w:t>、</w:t>
      </w:r>
      <w:r>
        <w:rPr>
          <w:rStyle w:val="md-line"/>
          <w:rFonts w:ascii="Helvetica" w:hAnsi="Helvetica"/>
          <w:color w:val="333333"/>
        </w:rPr>
        <w:t>xml</w:t>
      </w:r>
      <w:r>
        <w:rPr>
          <w:rStyle w:val="md-line"/>
          <w:rFonts w:ascii="Helvetica" w:hAnsi="Helvetica"/>
          <w:color w:val="333333"/>
        </w:rPr>
        <w:t>等更适合做配置文件；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YAML</w:t>
      </w:r>
      <w:r>
        <w:rPr>
          <w:rStyle w:val="md-line"/>
          <w:rFonts w:ascii="Helvetica" w:hAnsi="Helvetica"/>
          <w:color w:val="333333"/>
        </w:rPr>
        <w:t>：配置例子</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atom"/>
          <w:rFonts w:ascii="Consolas" w:hAnsi="Consolas" w:cs="Consolas"/>
          <w:color w:val="221199"/>
          <w:sz w:val="22"/>
          <w:szCs w:val="22"/>
        </w:rPr>
        <w:t>server</w:t>
      </w:r>
      <w:r>
        <w:rPr>
          <w:rStyle w:val="cm-meta"/>
          <w:rFonts w:ascii="Consolas" w:hAnsi="Consolas" w:cs="Consolas"/>
          <w:color w:val="555555"/>
          <w:sz w:val="22"/>
          <w:szCs w:val="22"/>
        </w:rPr>
        <w:t>:</w:t>
      </w:r>
      <w:r>
        <w:rPr>
          <w:rFonts w:ascii="Consolas" w:hAnsi="Consolas" w:cs="Consolas"/>
          <w:color w:val="333333"/>
          <w:sz w:val="22"/>
          <w:szCs w:val="22"/>
        </w:rPr>
        <w:br/>
      </w:r>
      <w:r>
        <w:rPr>
          <w:rStyle w:val="cm-atom"/>
          <w:rFonts w:ascii="Consolas" w:hAnsi="Consolas" w:cs="Consolas"/>
          <w:color w:val="221199"/>
          <w:sz w:val="22"/>
          <w:szCs w:val="22"/>
        </w:rPr>
        <w:t xml:space="preserve">  port</w:t>
      </w:r>
      <w:r>
        <w:rPr>
          <w:rStyle w:val="cm-meta"/>
          <w:rFonts w:ascii="Consolas" w:hAnsi="Consolas" w:cs="Consolas"/>
          <w:color w:val="555555"/>
          <w:sz w:val="22"/>
          <w:szCs w:val="22"/>
        </w:rPr>
        <w:t xml:space="preserve">: </w:t>
      </w:r>
      <w:r>
        <w:rPr>
          <w:rStyle w:val="cm-number"/>
          <w:rFonts w:ascii="Consolas" w:hAnsi="Consolas" w:cs="Consolas"/>
          <w:color w:val="116644"/>
          <w:szCs w:val="22"/>
        </w:rPr>
        <w:t>8081</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&lt;server&gt;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&lt;port&gt;</w:t>
      </w:r>
      <w:r>
        <w:rPr>
          <w:rFonts w:ascii="Consolas" w:hAnsi="Consolas" w:cs="Consolas"/>
          <w:color w:val="333333"/>
          <w:sz w:val="22"/>
          <w:szCs w:val="22"/>
        </w:rPr>
        <w:t>8081</w:t>
      </w:r>
      <w:r>
        <w:rPr>
          <w:rStyle w:val="cm-tag"/>
          <w:rFonts w:ascii="Consolas" w:hAnsi="Consolas" w:cs="Consolas"/>
          <w:color w:val="117700"/>
          <w:sz w:val="22"/>
          <w:szCs w:val="22"/>
        </w:rPr>
        <w:t>&lt;/port&gt;</w:t>
      </w:r>
      <w:r>
        <w:rPr>
          <w:rFonts w:ascii="Consolas" w:hAnsi="Consolas" w:cs="Consolas"/>
          <w:color w:val="333333"/>
          <w:sz w:val="22"/>
          <w:szCs w:val="22"/>
        </w:rPr>
        <w:br/>
      </w:r>
      <w:r>
        <w:rPr>
          <w:rStyle w:val="cm-tag"/>
          <w:rFonts w:ascii="Consolas" w:hAnsi="Consolas" w:cs="Consolas"/>
          <w:color w:val="117700"/>
          <w:sz w:val="22"/>
          <w:szCs w:val="22"/>
        </w:rPr>
        <w:t>&lt;/server&gt;</w:t>
      </w:r>
    </w:p>
    <w:p w:rsidR="001A7847" w:rsidRDefault="007D395D">
      <w:pPr>
        <w:pStyle w:val="4"/>
        <w:rPr>
          <w:rFonts w:cs="宋体"/>
        </w:rPr>
      </w:pPr>
      <w:r>
        <w:t>2</w:t>
      </w:r>
      <w:r>
        <w:t>、</w:t>
      </w:r>
      <w:r>
        <w:t>YAML</w:t>
      </w:r>
      <w:r>
        <w:t>语法：</w:t>
      </w:r>
    </w:p>
    <w:p w:rsidR="001A7847" w:rsidRDefault="007D395D">
      <w:pPr>
        <w:pStyle w:val="5"/>
      </w:pPr>
      <w:r>
        <w:t>1</w:t>
      </w:r>
      <w:r>
        <w:t>、基本语法</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k:(</w:t>
      </w:r>
      <w:r>
        <w:rPr>
          <w:rStyle w:val="md-line"/>
          <w:rFonts w:ascii="Helvetica" w:hAnsi="Helvetica"/>
          <w:color w:val="333333"/>
        </w:rPr>
        <w:t>空格</w:t>
      </w:r>
      <w:r>
        <w:rPr>
          <w:rStyle w:val="md-line"/>
          <w:rFonts w:ascii="Helvetica" w:hAnsi="Helvetica"/>
          <w:color w:val="333333"/>
        </w:rPr>
        <w:t>)v</w:t>
      </w:r>
      <w:r>
        <w:rPr>
          <w:rStyle w:val="md-line"/>
          <w:rFonts w:ascii="Helvetica" w:hAnsi="Helvetica"/>
          <w:color w:val="333333"/>
        </w:rPr>
        <w:t>：表示一对键值对（空格必须有）；</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以</w:t>
      </w:r>
      <w:r>
        <w:rPr>
          <w:rStyle w:val="ac"/>
          <w:rFonts w:ascii="Helvetica" w:hAnsi="Helvetica"/>
          <w:color w:val="333333"/>
        </w:rPr>
        <w:t>空格</w:t>
      </w:r>
      <w:r>
        <w:rPr>
          <w:rStyle w:val="md-line"/>
          <w:rFonts w:ascii="Helvetica" w:hAnsi="Helvetica"/>
          <w:color w:val="333333"/>
        </w:rPr>
        <w:t>的缩进来控制层级关系；只要是左对齐的一列数据，都是同一个层级的</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atom"/>
          <w:rFonts w:ascii="Consolas" w:hAnsi="Consolas" w:cs="Consolas"/>
          <w:color w:val="221199"/>
          <w:sz w:val="22"/>
          <w:szCs w:val="22"/>
        </w:rPr>
        <w:t>server</w:t>
      </w:r>
      <w:r>
        <w:rPr>
          <w:rStyle w:val="cm-meta"/>
          <w:rFonts w:ascii="Consolas" w:hAnsi="Consolas" w:cs="Consolas"/>
          <w:color w:val="555555"/>
          <w:sz w:val="22"/>
          <w:szCs w:val="22"/>
        </w:rPr>
        <w:t>:</w:t>
      </w:r>
      <w:r>
        <w:rPr>
          <w:rFonts w:ascii="Consolas" w:hAnsi="Consolas" w:cs="Consolas"/>
          <w:color w:val="333333"/>
          <w:sz w:val="22"/>
          <w:szCs w:val="22"/>
        </w:rPr>
        <w:br/>
      </w:r>
      <w:r>
        <w:rPr>
          <w:rStyle w:val="cm-atom"/>
          <w:rFonts w:ascii="Consolas" w:hAnsi="Consolas" w:cs="Consolas"/>
          <w:color w:val="221199"/>
          <w:sz w:val="22"/>
          <w:szCs w:val="22"/>
        </w:rPr>
        <w:t xml:space="preserve">    port</w:t>
      </w:r>
      <w:r>
        <w:rPr>
          <w:rStyle w:val="cm-meta"/>
          <w:rFonts w:ascii="Consolas" w:hAnsi="Consolas" w:cs="Consolas"/>
          <w:color w:val="555555"/>
          <w:sz w:val="22"/>
          <w:szCs w:val="22"/>
        </w:rPr>
        <w:t xml:space="preserve">: </w:t>
      </w:r>
      <w:r>
        <w:rPr>
          <w:rStyle w:val="cm-number"/>
          <w:rFonts w:ascii="Consolas" w:hAnsi="Consolas" w:cs="Consolas"/>
          <w:color w:val="116644"/>
          <w:szCs w:val="22"/>
        </w:rPr>
        <w:t>8081</w:t>
      </w:r>
      <w:r>
        <w:rPr>
          <w:rFonts w:ascii="Consolas" w:hAnsi="Consolas" w:cs="Consolas"/>
          <w:color w:val="333333"/>
          <w:sz w:val="22"/>
          <w:szCs w:val="22"/>
        </w:rPr>
        <w:br/>
      </w:r>
      <w:r>
        <w:rPr>
          <w:rStyle w:val="cm-atom"/>
          <w:rFonts w:ascii="Consolas" w:hAnsi="Consolas" w:cs="Consolas"/>
          <w:color w:val="221199"/>
          <w:sz w:val="22"/>
          <w:szCs w:val="22"/>
        </w:rPr>
        <w:t xml:space="preserve">    path</w:t>
      </w:r>
      <w:r>
        <w:rPr>
          <w:rStyle w:val="cm-meta"/>
          <w:rFonts w:ascii="Consolas" w:hAnsi="Consolas" w:cs="Consolas"/>
          <w:color w:val="555555"/>
          <w:sz w:val="22"/>
          <w:szCs w:val="22"/>
        </w:rPr>
        <w:t xml:space="preserve">: </w:t>
      </w:r>
      <w:r>
        <w:rPr>
          <w:rFonts w:ascii="Consolas" w:hAnsi="Consolas" w:cs="Consolas"/>
          <w:color w:val="333333"/>
          <w:sz w:val="22"/>
          <w:szCs w:val="22"/>
        </w:rPr>
        <w:t>/hello</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属性和值也是大小写敏感；</w:t>
      </w:r>
    </w:p>
    <w:p w:rsidR="001A7847" w:rsidRDefault="007D395D">
      <w:pPr>
        <w:pStyle w:val="5"/>
      </w:pPr>
      <w:r>
        <w:t>2</w:t>
      </w:r>
      <w:r>
        <w:t>、值的写法</w:t>
      </w:r>
    </w:p>
    <w:p w:rsidR="001A7847" w:rsidRDefault="007D395D">
      <w:pPr>
        <w:pStyle w:val="6"/>
      </w:pPr>
      <w:r>
        <w:t>字面量：普通的值（数字，字符串，布尔）</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k: v</w:t>
      </w:r>
      <w:r>
        <w:rPr>
          <w:rStyle w:val="md-line"/>
          <w:rFonts w:ascii="Helvetica" w:hAnsi="Helvetica"/>
          <w:color w:val="333333"/>
        </w:rPr>
        <w:t>：字面直接来写；</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字符串默认不用加上单引号或者双引号；</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 ""</w:t>
      </w:r>
      <w:r>
        <w:rPr>
          <w:rStyle w:val="md-line"/>
          <w:rFonts w:ascii="Helvetica" w:hAnsi="Helvetica"/>
          <w:color w:val="333333"/>
        </w:rPr>
        <w:t>：双引号；不会转义字符串里面的特殊字符；特殊字符会作为本身想表示的意思</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name: "zhangsan \n lisi"</w:t>
      </w:r>
      <w:r>
        <w:rPr>
          <w:rStyle w:val="md-line"/>
          <w:rFonts w:ascii="Helvetica" w:hAnsi="Helvetica"/>
          <w:color w:val="333333"/>
        </w:rPr>
        <w:t>：输出；</w:t>
      </w:r>
      <w:r>
        <w:rPr>
          <w:rStyle w:val="md-line"/>
          <w:rFonts w:ascii="Helvetica" w:hAnsi="Helvetica"/>
          <w:color w:val="333333"/>
        </w:rPr>
        <w:t xml:space="preserve">zhangsan </w:t>
      </w:r>
      <w:r>
        <w:rPr>
          <w:rStyle w:val="md-line"/>
          <w:rFonts w:ascii="Helvetica" w:hAnsi="Helvetica"/>
          <w:color w:val="333333"/>
        </w:rPr>
        <w:t>换行</w:t>
      </w:r>
      <w:r>
        <w:rPr>
          <w:rStyle w:val="md-line"/>
          <w:rFonts w:ascii="Helvetica" w:hAnsi="Helvetica"/>
          <w:color w:val="333333"/>
        </w:rPr>
        <w:t xml:space="preserve"> lisi</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w:t>
      </w:r>
      <w:r>
        <w:rPr>
          <w:rStyle w:val="md-line"/>
          <w:rFonts w:ascii="Helvetica" w:hAnsi="Helvetica"/>
          <w:color w:val="333333"/>
        </w:rPr>
        <w:t>：单引号；会转义特殊字符，特殊字符最终只是一个普通的字符串数据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name: ‘zhangsan \n lisi’</w:t>
      </w:r>
      <w:r>
        <w:rPr>
          <w:rStyle w:val="md-line"/>
          <w:rFonts w:ascii="Helvetica" w:hAnsi="Helvetica"/>
          <w:color w:val="333333"/>
        </w:rPr>
        <w:t>：输出；</w:t>
      </w:r>
      <w:r>
        <w:rPr>
          <w:rStyle w:val="md-line"/>
          <w:rFonts w:ascii="Helvetica" w:hAnsi="Helvetica"/>
          <w:color w:val="333333"/>
        </w:rPr>
        <w:t>zhangsan \n lisi</w:t>
      </w:r>
    </w:p>
    <w:p w:rsidR="001A7847" w:rsidRDefault="007D395D">
      <w:pPr>
        <w:pStyle w:val="6"/>
      </w:pPr>
      <w:r>
        <w:t>对象、</w:t>
      </w:r>
      <w:r>
        <w:t>Map</w:t>
      </w:r>
      <w:r>
        <w:t>（属性和值）（键值对）：</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k: v</w:t>
      </w:r>
      <w:r>
        <w:rPr>
          <w:rStyle w:val="md-line"/>
          <w:rFonts w:ascii="Helvetica" w:hAnsi="Helvetica"/>
          <w:color w:val="333333"/>
        </w:rPr>
        <w:t>：在下一行来写对象的属性和值的关系；注意缩进</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对象还是</w:t>
      </w:r>
      <w:r>
        <w:rPr>
          <w:rStyle w:val="md-line"/>
          <w:rFonts w:ascii="Helvetica" w:hAnsi="Helvetica"/>
          <w:color w:val="333333"/>
        </w:rPr>
        <w:t>k: v</w:t>
      </w:r>
      <w:r>
        <w:rPr>
          <w:rStyle w:val="md-line"/>
          <w:rFonts w:ascii="Helvetica" w:hAnsi="Helvetica"/>
          <w:color w:val="333333"/>
        </w:rPr>
        <w:t>的方式</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atom"/>
          <w:rFonts w:ascii="Consolas" w:hAnsi="Consolas" w:cs="Consolas"/>
          <w:color w:val="221199"/>
          <w:sz w:val="22"/>
          <w:szCs w:val="22"/>
        </w:rPr>
        <w:t>friends</w:t>
      </w:r>
      <w:r>
        <w:rPr>
          <w:rStyle w:val="cm-meta"/>
          <w:rFonts w:ascii="Consolas" w:hAnsi="Consolas" w:cs="Consolas"/>
          <w:color w:val="555555"/>
          <w:sz w:val="22"/>
          <w:szCs w:val="22"/>
        </w:rPr>
        <w:t>:</w:t>
      </w:r>
      <w:r>
        <w:rPr>
          <w:rFonts w:ascii="Consolas" w:hAnsi="Consolas" w:cs="Consolas"/>
          <w:color w:val="333333"/>
          <w:sz w:val="22"/>
          <w:szCs w:val="22"/>
        </w:rPr>
        <w:br/>
      </w:r>
      <w:r>
        <w:rPr>
          <w:rStyle w:val="cm-tab"/>
          <w:rFonts w:ascii="Courier New" w:hAnsi="Courier New" w:cs="Courier New"/>
          <w:color w:val="221199"/>
          <w:sz w:val="22"/>
          <w:szCs w:val="22"/>
        </w:rPr>
        <w:t xml:space="preserve">        </w:t>
      </w:r>
      <w:r>
        <w:rPr>
          <w:rStyle w:val="cm-atom"/>
          <w:rFonts w:ascii="Consolas" w:hAnsi="Consolas" w:cs="Consolas"/>
          <w:color w:val="221199"/>
          <w:sz w:val="22"/>
          <w:szCs w:val="22"/>
        </w:rPr>
        <w:t>lastName</w:t>
      </w:r>
      <w:r>
        <w:rPr>
          <w:rStyle w:val="cm-meta"/>
          <w:rFonts w:ascii="Consolas" w:hAnsi="Consolas" w:cs="Consolas"/>
          <w:color w:val="555555"/>
          <w:sz w:val="22"/>
          <w:szCs w:val="22"/>
        </w:rPr>
        <w:t xml:space="preserve">: </w:t>
      </w:r>
      <w:r>
        <w:rPr>
          <w:rFonts w:ascii="Consolas" w:hAnsi="Consolas" w:cs="Consolas"/>
          <w:color w:val="333333"/>
          <w:sz w:val="22"/>
          <w:szCs w:val="22"/>
        </w:rPr>
        <w:t>zhangsan</w:t>
      </w:r>
      <w:r>
        <w:rPr>
          <w:rFonts w:ascii="Consolas" w:hAnsi="Consolas" w:cs="Consolas"/>
          <w:color w:val="333333"/>
          <w:sz w:val="22"/>
          <w:szCs w:val="22"/>
        </w:rPr>
        <w:br/>
      </w:r>
      <w:r>
        <w:rPr>
          <w:rStyle w:val="cm-tab"/>
          <w:rFonts w:ascii="Courier New" w:hAnsi="Courier New" w:cs="Courier New"/>
          <w:color w:val="221199"/>
          <w:sz w:val="22"/>
          <w:szCs w:val="22"/>
        </w:rPr>
        <w:t xml:space="preserve">        </w:t>
      </w:r>
      <w:r>
        <w:rPr>
          <w:rStyle w:val="cm-atom"/>
          <w:rFonts w:ascii="Consolas" w:hAnsi="Consolas" w:cs="Consolas"/>
          <w:color w:val="221199"/>
          <w:sz w:val="22"/>
          <w:szCs w:val="22"/>
        </w:rPr>
        <w:t>age</w:t>
      </w:r>
      <w:r>
        <w:rPr>
          <w:rStyle w:val="cm-meta"/>
          <w:rFonts w:ascii="Consolas" w:hAnsi="Consolas" w:cs="Consolas"/>
          <w:color w:val="555555"/>
          <w:sz w:val="22"/>
          <w:szCs w:val="22"/>
        </w:rPr>
        <w:t xml:space="preserve">: </w:t>
      </w:r>
      <w:r>
        <w:rPr>
          <w:rStyle w:val="cm-number"/>
          <w:rFonts w:ascii="Consolas" w:hAnsi="Consolas" w:cs="Consolas"/>
          <w:color w:val="116644"/>
          <w:szCs w:val="22"/>
        </w:rPr>
        <w:t>20</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行内写法：</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atom"/>
          <w:rFonts w:ascii="Consolas" w:hAnsi="Consolas" w:cs="Consolas"/>
          <w:color w:val="221199"/>
          <w:sz w:val="22"/>
          <w:szCs w:val="22"/>
        </w:rPr>
        <w:t>friends</w:t>
      </w:r>
      <w:r>
        <w:rPr>
          <w:rStyle w:val="cm-meta"/>
          <w:rFonts w:ascii="Consolas" w:hAnsi="Consolas" w:cs="Consolas"/>
          <w:color w:val="555555"/>
          <w:sz w:val="22"/>
          <w:szCs w:val="22"/>
        </w:rPr>
        <w:t>: {</w:t>
      </w:r>
      <w:r>
        <w:rPr>
          <w:rFonts w:ascii="Consolas" w:hAnsi="Consolas" w:cs="Consolas"/>
          <w:color w:val="333333"/>
          <w:sz w:val="22"/>
          <w:szCs w:val="22"/>
        </w:rPr>
        <w:t>lastName</w:t>
      </w:r>
      <w:r>
        <w:rPr>
          <w:rStyle w:val="cm-meta"/>
          <w:rFonts w:ascii="Consolas" w:hAnsi="Consolas" w:cs="Consolas"/>
          <w:color w:val="555555"/>
          <w:sz w:val="22"/>
          <w:szCs w:val="22"/>
        </w:rPr>
        <w:t xml:space="preserve">: </w:t>
      </w:r>
      <w:r>
        <w:rPr>
          <w:rFonts w:ascii="Consolas" w:hAnsi="Consolas" w:cs="Consolas"/>
          <w:color w:val="333333"/>
          <w:sz w:val="22"/>
          <w:szCs w:val="22"/>
        </w:rPr>
        <w:t>zhangsan</w:t>
      </w:r>
      <w:r>
        <w:rPr>
          <w:rStyle w:val="cm-meta"/>
          <w:rFonts w:ascii="Consolas" w:hAnsi="Consolas" w:cs="Consolas"/>
          <w:color w:val="555555"/>
          <w:sz w:val="22"/>
          <w:szCs w:val="22"/>
        </w:rPr>
        <w:t>,</w:t>
      </w:r>
      <w:r>
        <w:rPr>
          <w:rStyle w:val="cm-atom"/>
          <w:rFonts w:ascii="Consolas" w:hAnsi="Consolas" w:cs="Consolas"/>
          <w:color w:val="221199"/>
          <w:sz w:val="22"/>
          <w:szCs w:val="22"/>
        </w:rPr>
        <w:t>age</w:t>
      </w:r>
      <w:r>
        <w:rPr>
          <w:rStyle w:val="cm-meta"/>
          <w:rFonts w:ascii="Consolas" w:hAnsi="Consolas" w:cs="Consolas"/>
          <w:color w:val="555555"/>
          <w:sz w:val="22"/>
          <w:szCs w:val="22"/>
        </w:rPr>
        <w:t xml:space="preserve">: </w:t>
      </w:r>
      <w:r>
        <w:rPr>
          <w:rStyle w:val="cm-number"/>
          <w:rFonts w:ascii="Consolas" w:hAnsi="Consolas" w:cs="Consolas"/>
          <w:color w:val="116644"/>
          <w:szCs w:val="22"/>
        </w:rPr>
        <w:t>18</w:t>
      </w:r>
      <w:r>
        <w:rPr>
          <w:rStyle w:val="cm-meta"/>
          <w:rFonts w:ascii="Consolas" w:hAnsi="Consolas" w:cs="Consolas"/>
          <w:color w:val="555555"/>
          <w:sz w:val="22"/>
          <w:szCs w:val="22"/>
        </w:rPr>
        <w:t>}</w:t>
      </w:r>
    </w:p>
    <w:p w:rsidR="001A7847" w:rsidRDefault="007D395D">
      <w:pPr>
        <w:pStyle w:val="6"/>
        <w:rPr>
          <w:rFonts w:cs="宋体"/>
        </w:rPr>
      </w:pPr>
      <w:r>
        <w:t>数组（</w:t>
      </w:r>
      <w:r>
        <w:t>List</w:t>
      </w:r>
      <w:r>
        <w:t>、</w:t>
      </w:r>
      <w:r>
        <w:t>Set</w:t>
      </w:r>
      <w: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用</w:t>
      </w:r>
      <w:r>
        <w:rPr>
          <w:rStyle w:val="md-line"/>
          <w:rFonts w:ascii="Helvetica" w:hAnsi="Helvetica"/>
          <w:color w:val="333333"/>
        </w:rPr>
        <w:t xml:space="preserve">- </w:t>
      </w:r>
      <w:r>
        <w:rPr>
          <w:rStyle w:val="md-line"/>
          <w:rFonts w:ascii="Helvetica" w:hAnsi="Helvetica"/>
          <w:color w:val="333333"/>
        </w:rPr>
        <w:t>值表示数组中的一个元素</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atom"/>
          <w:rFonts w:ascii="Consolas" w:hAnsi="Consolas" w:cs="Consolas"/>
          <w:color w:val="221199"/>
          <w:sz w:val="22"/>
          <w:szCs w:val="22"/>
        </w:rPr>
        <w:t>pets</w:t>
      </w:r>
      <w:r>
        <w:rPr>
          <w:rStyle w:val="cm-meta"/>
          <w:rFonts w:ascii="Consolas" w:hAnsi="Consolas" w:cs="Consolas"/>
          <w:color w:val="555555"/>
          <w:sz w:val="22"/>
          <w:szCs w:val="22"/>
        </w:rPr>
        <w:t>:</w:t>
      </w:r>
      <w:r>
        <w:rPr>
          <w:rFonts w:ascii="Consolas" w:hAnsi="Consolas" w:cs="Consolas"/>
          <w:color w:val="333333"/>
          <w:sz w:val="22"/>
          <w:szCs w:val="22"/>
        </w:rPr>
        <w:br/>
      </w:r>
      <w:r>
        <w:rPr>
          <w:rStyle w:val="cm-meta"/>
          <w:rFonts w:ascii="Consolas" w:hAnsi="Consolas" w:cs="Consolas"/>
          <w:color w:val="555555"/>
          <w:sz w:val="22"/>
          <w:szCs w:val="22"/>
        </w:rPr>
        <w:t xml:space="preserve"> - </w:t>
      </w:r>
      <w:r>
        <w:rPr>
          <w:rFonts w:ascii="Consolas" w:hAnsi="Consolas" w:cs="Consolas"/>
          <w:color w:val="333333"/>
          <w:sz w:val="22"/>
          <w:szCs w:val="22"/>
        </w:rPr>
        <w:t>cat</w:t>
      </w:r>
      <w:r>
        <w:rPr>
          <w:rFonts w:ascii="Consolas" w:hAnsi="Consolas" w:cs="Consolas"/>
          <w:color w:val="333333"/>
          <w:sz w:val="22"/>
          <w:szCs w:val="22"/>
        </w:rPr>
        <w:br/>
      </w:r>
      <w:r>
        <w:rPr>
          <w:rStyle w:val="cm-meta"/>
          <w:rFonts w:ascii="Consolas" w:hAnsi="Consolas" w:cs="Consolas"/>
          <w:color w:val="555555"/>
          <w:sz w:val="22"/>
          <w:szCs w:val="22"/>
        </w:rPr>
        <w:t xml:space="preserve"> - </w:t>
      </w:r>
      <w:r>
        <w:rPr>
          <w:rFonts w:ascii="Consolas" w:hAnsi="Consolas" w:cs="Consolas"/>
          <w:color w:val="333333"/>
          <w:sz w:val="22"/>
          <w:szCs w:val="22"/>
        </w:rPr>
        <w:t>dog</w:t>
      </w:r>
      <w:r>
        <w:rPr>
          <w:rFonts w:ascii="Consolas" w:hAnsi="Consolas" w:cs="Consolas"/>
          <w:color w:val="333333"/>
          <w:sz w:val="22"/>
          <w:szCs w:val="22"/>
        </w:rPr>
        <w:br/>
      </w:r>
      <w:r>
        <w:rPr>
          <w:rStyle w:val="cm-meta"/>
          <w:rFonts w:ascii="Consolas" w:hAnsi="Consolas" w:cs="Consolas"/>
          <w:color w:val="555555"/>
          <w:sz w:val="22"/>
          <w:szCs w:val="22"/>
        </w:rPr>
        <w:t xml:space="preserve"> - </w:t>
      </w:r>
      <w:r>
        <w:rPr>
          <w:rFonts w:ascii="Consolas" w:hAnsi="Consolas" w:cs="Consolas"/>
          <w:color w:val="333333"/>
          <w:sz w:val="22"/>
          <w:szCs w:val="22"/>
        </w:rPr>
        <w:t>pig</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行内写法</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atom"/>
          <w:rFonts w:ascii="Consolas" w:hAnsi="Consolas" w:cs="Consolas"/>
          <w:color w:val="221199"/>
          <w:sz w:val="22"/>
          <w:szCs w:val="22"/>
        </w:rPr>
        <w:t>pets</w:t>
      </w:r>
      <w:r>
        <w:rPr>
          <w:rStyle w:val="cm-meta"/>
          <w:rFonts w:ascii="Consolas" w:hAnsi="Consolas" w:cs="Consolas"/>
          <w:color w:val="555555"/>
          <w:sz w:val="22"/>
          <w:szCs w:val="22"/>
        </w:rPr>
        <w:t>: [</w:t>
      </w:r>
      <w:r>
        <w:rPr>
          <w:rFonts w:ascii="Consolas" w:hAnsi="Consolas" w:cs="Consolas"/>
          <w:color w:val="333333"/>
          <w:sz w:val="22"/>
          <w:szCs w:val="22"/>
        </w:rPr>
        <w:t>cat</w:t>
      </w:r>
      <w:r>
        <w:rPr>
          <w:rStyle w:val="cm-meta"/>
          <w:rFonts w:ascii="Consolas" w:hAnsi="Consolas" w:cs="Consolas"/>
          <w:color w:val="555555"/>
          <w:sz w:val="22"/>
          <w:szCs w:val="22"/>
        </w:rPr>
        <w:t>,</w:t>
      </w:r>
      <w:r>
        <w:rPr>
          <w:rFonts w:ascii="Consolas" w:hAnsi="Consolas" w:cs="Consolas"/>
          <w:color w:val="333333"/>
          <w:sz w:val="22"/>
          <w:szCs w:val="22"/>
        </w:rPr>
        <w:t>dog</w:t>
      </w:r>
      <w:r>
        <w:rPr>
          <w:rStyle w:val="cm-meta"/>
          <w:rFonts w:ascii="Consolas" w:hAnsi="Consolas" w:cs="Consolas"/>
          <w:color w:val="555555"/>
          <w:sz w:val="22"/>
          <w:szCs w:val="22"/>
        </w:rPr>
        <w:t>,</w:t>
      </w:r>
      <w:r>
        <w:rPr>
          <w:rFonts w:ascii="Consolas" w:hAnsi="Consolas" w:cs="Consolas"/>
          <w:color w:val="333333"/>
          <w:sz w:val="22"/>
          <w:szCs w:val="22"/>
        </w:rPr>
        <w:t>pig</w:t>
      </w:r>
      <w:r>
        <w:rPr>
          <w:rStyle w:val="cm-meta"/>
          <w:rFonts w:ascii="Consolas" w:hAnsi="Consolas" w:cs="Consolas"/>
          <w:color w:val="555555"/>
          <w:sz w:val="22"/>
          <w:szCs w:val="22"/>
        </w:rPr>
        <w:t>]</w:t>
      </w:r>
    </w:p>
    <w:p w:rsidR="001A7847" w:rsidRDefault="007D395D">
      <w:pPr>
        <w:pStyle w:val="4"/>
        <w:rPr>
          <w:rFonts w:cs="宋体"/>
        </w:rPr>
      </w:pPr>
      <w:r>
        <w:t>3</w:t>
      </w:r>
      <w:r>
        <w:t>、配置文件值注入</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配置文件</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lastRenderedPageBreak/>
        <w:br/>
      </w:r>
      <w:r>
        <w:rPr>
          <w:rStyle w:val="cm-atom"/>
          <w:rFonts w:ascii="Consolas" w:hAnsi="Consolas" w:cs="Consolas"/>
          <w:color w:val="221199"/>
          <w:sz w:val="22"/>
          <w:szCs w:val="22"/>
        </w:rPr>
        <w:t>person</w:t>
      </w:r>
      <w:r>
        <w:rPr>
          <w:rStyle w:val="cm-meta"/>
          <w:rFonts w:ascii="Consolas" w:hAnsi="Consolas" w:cs="Consolas"/>
          <w:color w:val="555555"/>
          <w:sz w:val="22"/>
          <w:szCs w:val="22"/>
        </w:rPr>
        <w:t>:</w:t>
      </w:r>
      <w:r>
        <w:rPr>
          <w:rFonts w:ascii="Consolas" w:hAnsi="Consolas" w:cs="Consolas"/>
          <w:color w:val="333333"/>
          <w:sz w:val="22"/>
          <w:szCs w:val="22"/>
        </w:rPr>
        <w:br/>
      </w:r>
      <w:r>
        <w:rPr>
          <w:rStyle w:val="cm-atom"/>
          <w:rFonts w:ascii="Consolas" w:hAnsi="Consolas" w:cs="Consolas"/>
          <w:color w:val="221199"/>
          <w:sz w:val="22"/>
          <w:szCs w:val="22"/>
        </w:rPr>
        <w:t xml:space="preserve">    lastName</w:t>
      </w:r>
      <w:r>
        <w:rPr>
          <w:rStyle w:val="cm-meta"/>
          <w:rFonts w:ascii="Consolas" w:hAnsi="Consolas" w:cs="Consolas"/>
          <w:color w:val="555555"/>
          <w:sz w:val="22"/>
          <w:szCs w:val="22"/>
        </w:rPr>
        <w:t xml:space="preserve">: </w:t>
      </w:r>
      <w:r>
        <w:rPr>
          <w:rFonts w:ascii="Consolas" w:hAnsi="Consolas" w:cs="Consolas"/>
          <w:color w:val="333333"/>
          <w:sz w:val="22"/>
          <w:szCs w:val="22"/>
        </w:rPr>
        <w:t>hello</w:t>
      </w:r>
      <w:r>
        <w:rPr>
          <w:rFonts w:ascii="Consolas" w:hAnsi="Consolas" w:cs="Consolas"/>
          <w:color w:val="333333"/>
          <w:sz w:val="22"/>
          <w:szCs w:val="22"/>
        </w:rPr>
        <w:br/>
      </w:r>
      <w:r>
        <w:rPr>
          <w:rStyle w:val="cm-atom"/>
          <w:rFonts w:ascii="Consolas" w:hAnsi="Consolas" w:cs="Consolas"/>
          <w:color w:val="221199"/>
          <w:sz w:val="22"/>
          <w:szCs w:val="22"/>
        </w:rPr>
        <w:t xml:space="preserve">    age</w:t>
      </w:r>
      <w:r>
        <w:rPr>
          <w:rStyle w:val="cm-meta"/>
          <w:rFonts w:ascii="Consolas" w:hAnsi="Consolas" w:cs="Consolas"/>
          <w:color w:val="555555"/>
          <w:sz w:val="22"/>
          <w:szCs w:val="22"/>
        </w:rPr>
        <w:t xml:space="preserve">: </w:t>
      </w:r>
      <w:r>
        <w:rPr>
          <w:rStyle w:val="cm-number"/>
          <w:rFonts w:ascii="Consolas" w:hAnsi="Consolas" w:cs="Consolas"/>
          <w:color w:val="116644"/>
          <w:szCs w:val="22"/>
        </w:rPr>
        <w:t>18</w:t>
      </w:r>
      <w:r>
        <w:rPr>
          <w:rFonts w:ascii="Consolas" w:hAnsi="Consolas" w:cs="Consolas"/>
          <w:color w:val="333333"/>
          <w:sz w:val="22"/>
          <w:szCs w:val="22"/>
        </w:rPr>
        <w:br/>
      </w:r>
      <w:r>
        <w:rPr>
          <w:rStyle w:val="cm-atom"/>
          <w:rFonts w:ascii="Consolas" w:hAnsi="Consolas" w:cs="Consolas"/>
          <w:color w:val="221199"/>
          <w:sz w:val="22"/>
          <w:szCs w:val="22"/>
        </w:rPr>
        <w:t xml:space="preserve">    boss</w:t>
      </w:r>
      <w:r>
        <w:rPr>
          <w:rStyle w:val="cm-meta"/>
          <w:rFonts w:ascii="Consolas" w:hAnsi="Consolas" w:cs="Consolas"/>
          <w:color w:val="555555"/>
          <w:sz w:val="22"/>
          <w:szCs w:val="22"/>
        </w:rPr>
        <w:t xml:space="preserve">: </w:t>
      </w:r>
      <w:r>
        <w:rPr>
          <w:rStyle w:val="cm-keyword"/>
          <w:rFonts w:ascii="Consolas" w:hAnsi="Consolas" w:cs="Consolas"/>
          <w:color w:val="770088"/>
          <w:sz w:val="22"/>
          <w:szCs w:val="22"/>
        </w:rPr>
        <w:t>false</w:t>
      </w:r>
      <w:r>
        <w:rPr>
          <w:rFonts w:ascii="Consolas" w:hAnsi="Consolas" w:cs="Consolas"/>
          <w:color w:val="333333"/>
          <w:sz w:val="22"/>
          <w:szCs w:val="22"/>
        </w:rPr>
        <w:br/>
      </w:r>
      <w:r>
        <w:rPr>
          <w:rStyle w:val="cm-atom"/>
          <w:rFonts w:ascii="Consolas" w:hAnsi="Consolas" w:cs="Consolas"/>
          <w:color w:val="221199"/>
          <w:sz w:val="22"/>
          <w:szCs w:val="22"/>
        </w:rPr>
        <w:t xml:space="preserve">    birth</w:t>
      </w:r>
      <w:r>
        <w:rPr>
          <w:rStyle w:val="cm-meta"/>
          <w:rFonts w:ascii="Consolas" w:hAnsi="Consolas" w:cs="Consolas"/>
          <w:color w:val="555555"/>
          <w:sz w:val="22"/>
          <w:szCs w:val="22"/>
        </w:rPr>
        <w:t xml:space="preserve">: </w:t>
      </w:r>
      <w:r>
        <w:rPr>
          <w:rFonts w:ascii="Consolas" w:hAnsi="Consolas" w:cs="Consolas"/>
          <w:color w:val="333333"/>
          <w:sz w:val="22"/>
          <w:szCs w:val="22"/>
        </w:rPr>
        <w:t>2017/12/12</w:t>
      </w:r>
      <w:r>
        <w:rPr>
          <w:rFonts w:ascii="Consolas" w:hAnsi="Consolas" w:cs="Consolas"/>
          <w:color w:val="333333"/>
          <w:sz w:val="22"/>
          <w:szCs w:val="22"/>
        </w:rPr>
        <w:br/>
      </w:r>
      <w:r>
        <w:rPr>
          <w:rStyle w:val="cm-atom"/>
          <w:rFonts w:ascii="Consolas" w:hAnsi="Consolas" w:cs="Consolas"/>
          <w:color w:val="221199"/>
          <w:sz w:val="22"/>
          <w:szCs w:val="22"/>
        </w:rPr>
        <w:t xml:space="preserve">    maps</w:t>
      </w:r>
      <w:r>
        <w:rPr>
          <w:rStyle w:val="cm-meta"/>
          <w:rFonts w:ascii="Consolas" w:hAnsi="Consolas" w:cs="Consolas"/>
          <w:color w:val="555555"/>
          <w:sz w:val="22"/>
          <w:szCs w:val="22"/>
        </w:rPr>
        <w:t>: {</w:t>
      </w:r>
      <w:r>
        <w:rPr>
          <w:rFonts w:ascii="Consolas" w:hAnsi="Consolas" w:cs="Consolas"/>
          <w:color w:val="333333"/>
          <w:sz w:val="22"/>
          <w:szCs w:val="22"/>
        </w:rPr>
        <w:t>k1</w:t>
      </w:r>
      <w:r>
        <w:rPr>
          <w:rStyle w:val="cm-meta"/>
          <w:rFonts w:ascii="Consolas" w:hAnsi="Consolas" w:cs="Consolas"/>
          <w:color w:val="555555"/>
          <w:sz w:val="22"/>
          <w:szCs w:val="22"/>
        </w:rPr>
        <w:t xml:space="preserve">: </w:t>
      </w:r>
      <w:r>
        <w:rPr>
          <w:rFonts w:ascii="Consolas" w:hAnsi="Consolas" w:cs="Consolas"/>
          <w:color w:val="333333"/>
          <w:sz w:val="22"/>
          <w:szCs w:val="22"/>
        </w:rPr>
        <w:t>v1</w:t>
      </w:r>
      <w:r>
        <w:rPr>
          <w:rStyle w:val="cm-meta"/>
          <w:rFonts w:ascii="Consolas" w:hAnsi="Consolas" w:cs="Consolas"/>
          <w:color w:val="555555"/>
          <w:sz w:val="22"/>
          <w:szCs w:val="22"/>
        </w:rPr>
        <w:t>,</w:t>
      </w:r>
      <w:r>
        <w:rPr>
          <w:rStyle w:val="cm-atom"/>
          <w:rFonts w:ascii="Consolas" w:hAnsi="Consolas" w:cs="Consolas"/>
          <w:color w:val="221199"/>
          <w:sz w:val="22"/>
          <w:szCs w:val="22"/>
        </w:rPr>
        <w:t>k2</w:t>
      </w:r>
      <w:r>
        <w:rPr>
          <w:rStyle w:val="cm-meta"/>
          <w:rFonts w:ascii="Consolas" w:hAnsi="Consolas" w:cs="Consolas"/>
          <w:color w:val="555555"/>
          <w:sz w:val="22"/>
          <w:szCs w:val="22"/>
        </w:rPr>
        <w:t xml:space="preserve">: </w:t>
      </w:r>
      <w:r>
        <w:rPr>
          <w:rStyle w:val="cm-number"/>
          <w:rFonts w:ascii="Consolas" w:hAnsi="Consolas" w:cs="Consolas"/>
          <w:color w:val="116644"/>
          <w:szCs w:val="22"/>
        </w:rPr>
        <w:t>12</w:t>
      </w:r>
      <w:r>
        <w:rPr>
          <w:rStyle w:val="cm-meta"/>
          <w:rFonts w:ascii="Consolas" w:hAnsi="Consolas" w:cs="Consolas"/>
          <w:color w:val="555555"/>
          <w:sz w:val="22"/>
          <w:szCs w:val="22"/>
        </w:rPr>
        <w:t>}</w:t>
      </w:r>
      <w:r>
        <w:rPr>
          <w:rFonts w:ascii="Consolas" w:hAnsi="Consolas" w:cs="Consolas"/>
          <w:color w:val="333333"/>
          <w:sz w:val="22"/>
          <w:szCs w:val="22"/>
        </w:rPr>
        <w:br/>
      </w:r>
      <w:r>
        <w:rPr>
          <w:rStyle w:val="cm-atom"/>
          <w:rFonts w:ascii="Consolas" w:hAnsi="Consolas" w:cs="Consolas"/>
          <w:color w:val="221199"/>
          <w:sz w:val="22"/>
          <w:szCs w:val="22"/>
        </w:rPr>
        <w:t xml:space="preserve">    lists</w:t>
      </w:r>
      <w:r>
        <w:rPr>
          <w:rStyle w:val="cm-meta"/>
          <w:rFonts w:ascii="Consolas" w:hAnsi="Consolas" w:cs="Consolas"/>
          <w:color w:val="555555"/>
          <w:sz w:val="22"/>
          <w:szCs w:val="22"/>
        </w:rPr>
        <w:t>:</w:t>
      </w:r>
      <w:r>
        <w:rPr>
          <w:rFonts w:ascii="Consolas" w:hAnsi="Consolas" w:cs="Consolas"/>
          <w:color w:val="333333"/>
          <w:sz w:val="22"/>
          <w:szCs w:val="22"/>
        </w:rPr>
        <w:br/>
      </w:r>
      <w:r>
        <w:rPr>
          <w:rStyle w:val="cm-meta"/>
          <w:rFonts w:ascii="Consolas" w:hAnsi="Consolas" w:cs="Consolas"/>
          <w:color w:val="555555"/>
          <w:sz w:val="22"/>
          <w:szCs w:val="22"/>
        </w:rPr>
        <w:t xml:space="preserve">      - </w:t>
      </w:r>
      <w:r>
        <w:rPr>
          <w:rFonts w:ascii="Consolas" w:hAnsi="Consolas" w:cs="Consolas"/>
          <w:color w:val="333333"/>
          <w:sz w:val="22"/>
          <w:szCs w:val="22"/>
        </w:rPr>
        <w:t>lisi</w:t>
      </w:r>
      <w:r>
        <w:rPr>
          <w:rFonts w:ascii="Consolas" w:hAnsi="Consolas" w:cs="Consolas"/>
          <w:color w:val="333333"/>
          <w:sz w:val="22"/>
          <w:szCs w:val="22"/>
        </w:rPr>
        <w:br/>
      </w:r>
      <w:r>
        <w:rPr>
          <w:rStyle w:val="cm-meta"/>
          <w:rFonts w:ascii="Consolas" w:hAnsi="Consolas" w:cs="Consolas"/>
          <w:color w:val="555555"/>
          <w:sz w:val="22"/>
          <w:szCs w:val="22"/>
        </w:rPr>
        <w:t xml:space="preserve">      - </w:t>
      </w:r>
      <w:r>
        <w:rPr>
          <w:rFonts w:ascii="Consolas" w:hAnsi="Consolas" w:cs="Consolas"/>
          <w:color w:val="333333"/>
          <w:sz w:val="22"/>
          <w:szCs w:val="22"/>
        </w:rPr>
        <w:t>zhaoliu</w:t>
      </w:r>
      <w:r>
        <w:rPr>
          <w:rFonts w:ascii="Consolas" w:hAnsi="Consolas" w:cs="Consolas"/>
          <w:color w:val="333333"/>
          <w:sz w:val="22"/>
          <w:szCs w:val="22"/>
        </w:rPr>
        <w:br/>
      </w:r>
      <w:r>
        <w:rPr>
          <w:rStyle w:val="cm-atom"/>
          <w:rFonts w:ascii="Consolas" w:hAnsi="Consolas" w:cs="Consolas"/>
          <w:color w:val="221199"/>
          <w:sz w:val="22"/>
          <w:szCs w:val="22"/>
        </w:rPr>
        <w:t xml:space="preserve">    dog</w:t>
      </w:r>
      <w:r>
        <w:rPr>
          <w:rStyle w:val="cm-meta"/>
          <w:rFonts w:ascii="Consolas" w:hAnsi="Consolas" w:cs="Consolas"/>
          <w:color w:val="555555"/>
          <w:sz w:val="22"/>
          <w:szCs w:val="22"/>
        </w:rPr>
        <w:t>:</w:t>
      </w:r>
      <w:r>
        <w:rPr>
          <w:rFonts w:ascii="Consolas" w:hAnsi="Consolas" w:cs="Consolas"/>
          <w:color w:val="333333"/>
          <w:sz w:val="22"/>
          <w:szCs w:val="22"/>
        </w:rPr>
        <w:br/>
      </w:r>
      <w:r>
        <w:rPr>
          <w:rStyle w:val="cm-atom"/>
          <w:rFonts w:ascii="Consolas" w:hAnsi="Consolas" w:cs="Consolas"/>
          <w:color w:val="221199"/>
          <w:sz w:val="22"/>
          <w:szCs w:val="22"/>
        </w:rPr>
        <w:t xml:space="preserve">      name</w:t>
      </w:r>
      <w:r>
        <w:rPr>
          <w:rStyle w:val="cm-meta"/>
          <w:rFonts w:ascii="Consolas" w:hAnsi="Consolas" w:cs="Consolas"/>
          <w:color w:val="555555"/>
          <w:sz w:val="22"/>
          <w:szCs w:val="22"/>
        </w:rPr>
        <w:t xml:space="preserve">: </w:t>
      </w:r>
      <w:r>
        <w:rPr>
          <w:rFonts w:ascii="Consolas" w:hAnsi="Consolas" w:cs="Consolas"/>
          <w:color w:val="333333"/>
          <w:sz w:val="22"/>
          <w:szCs w:val="22"/>
        </w:rPr>
        <w:t>小狗</w:t>
      </w:r>
      <w:r>
        <w:rPr>
          <w:rFonts w:ascii="Consolas" w:hAnsi="Consolas" w:cs="Consolas"/>
          <w:color w:val="333333"/>
          <w:sz w:val="22"/>
          <w:szCs w:val="22"/>
        </w:rPr>
        <w:br/>
      </w:r>
      <w:r>
        <w:rPr>
          <w:rStyle w:val="cm-atom"/>
          <w:rFonts w:ascii="Consolas" w:hAnsi="Consolas" w:cs="Consolas"/>
          <w:color w:val="221199"/>
          <w:sz w:val="22"/>
          <w:szCs w:val="22"/>
        </w:rPr>
        <w:t xml:space="preserve">      age</w:t>
      </w:r>
      <w:r>
        <w:rPr>
          <w:rStyle w:val="cm-meta"/>
          <w:rFonts w:ascii="Consolas" w:hAnsi="Consolas" w:cs="Consolas"/>
          <w:color w:val="555555"/>
          <w:sz w:val="22"/>
          <w:szCs w:val="22"/>
        </w:rPr>
        <w:t xml:space="preserve">: </w:t>
      </w:r>
      <w:r>
        <w:rPr>
          <w:rStyle w:val="cm-number"/>
          <w:rFonts w:ascii="Consolas" w:hAnsi="Consolas" w:cs="Consolas"/>
          <w:color w:val="116644"/>
          <w:szCs w:val="22"/>
        </w:rPr>
        <w:t>12</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javaBean</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将配置文件中配置的每一个属性的值，映射到这个组件中</w:t>
      </w:r>
      <w:r>
        <w:rPr>
          <w:rFonts w:ascii="Consolas" w:hAnsi="Consolas" w:cs="Consolas"/>
          <w:color w:val="333333"/>
          <w:sz w:val="22"/>
          <w:szCs w:val="22"/>
        </w:rPr>
        <w:br/>
        <w:t xml:space="preserve"> </w:t>
      </w:r>
      <w:r>
        <w:rPr>
          <w:rStyle w:val="cm-comment"/>
          <w:rFonts w:ascii="Consolas" w:hAnsi="Consolas" w:cs="Consolas"/>
          <w:color w:val="AA5500"/>
          <w:sz w:val="22"/>
          <w:szCs w:val="22"/>
        </w:rPr>
        <w:t>* @ConfigurationProperties</w:t>
      </w:r>
      <w:r>
        <w:rPr>
          <w:rStyle w:val="cm-comment"/>
          <w:rFonts w:ascii="Consolas" w:hAnsi="Consolas" w:cs="Consolas"/>
          <w:color w:val="AA5500"/>
          <w:sz w:val="22"/>
          <w:szCs w:val="22"/>
        </w:rPr>
        <w:t>：告诉</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将本类中的所有属性和配置文件中相关的配置进行绑定；</w:t>
      </w:r>
      <w:r>
        <w:rPr>
          <w:rFonts w:ascii="Consolas" w:hAnsi="Consolas" w:cs="Consolas"/>
          <w:color w:val="333333"/>
          <w:sz w:val="22"/>
          <w:szCs w:val="22"/>
        </w:rPr>
        <w:br/>
        <w:t xml:space="preserve"> </w:t>
      </w:r>
      <w:r>
        <w:rPr>
          <w:rStyle w:val="cm-comment"/>
          <w:rFonts w:ascii="Consolas" w:hAnsi="Consolas" w:cs="Consolas"/>
          <w:color w:val="AA5500"/>
          <w:sz w:val="22"/>
          <w:szCs w:val="22"/>
        </w:rPr>
        <w:t>*      prefix = "person"</w:t>
      </w:r>
      <w:r>
        <w:rPr>
          <w:rStyle w:val="cm-comment"/>
          <w:rFonts w:ascii="Consolas" w:hAnsi="Consolas" w:cs="Consolas"/>
          <w:color w:val="AA5500"/>
          <w:sz w:val="22"/>
          <w:szCs w:val="22"/>
        </w:rPr>
        <w:t>：配置文件中哪个下面的所有属性进行一一映射</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只有这个组件是容器中的组件，才能容器提供的</w:t>
      </w:r>
      <w:r>
        <w:rPr>
          <w:rStyle w:val="cm-comment"/>
          <w:rFonts w:ascii="Consolas" w:hAnsi="Consolas" w:cs="Consolas"/>
          <w:color w:val="AA5500"/>
          <w:sz w:val="22"/>
          <w:szCs w:val="22"/>
        </w:rPr>
        <w:t>@ConfigurationProperties</w:t>
      </w:r>
      <w:r>
        <w:rPr>
          <w:rStyle w:val="cm-comment"/>
          <w:rFonts w:ascii="Consolas" w:hAnsi="Consolas" w:cs="Consolas"/>
          <w:color w:val="AA5500"/>
          <w:sz w:val="22"/>
          <w:szCs w:val="22"/>
        </w:rPr>
        <w:t>功能；</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meta"/>
          <w:rFonts w:ascii="Consolas" w:hAnsi="Consolas" w:cs="Consolas"/>
          <w:color w:val="555555"/>
          <w:sz w:val="22"/>
          <w:szCs w:val="22"/>
        </w:rPr>
        <w:t>@Component</w:t>
      </w:r>
      <w:r>
        <w:rPr>
          <w:rFonts w:ascii="Consolas" w:hAnsi="Consolas" w:cs="Consolas"/>
          <w:color w:val="333333"/>
          <w:sz w:val="22"/>
          <w:szCs w:val="22"/>
        </w:rPr>
        <w:br/>
      </w:r>
      <w:r>
        <w:rPr>
          <w:rStyle w:val="cm-meta"/>
          <w:rFonts w:ascii="Consolas" w:hAnsi="Consolas" w:cs="Consolas"/>
          <w:color w:val="555555"/>
          <w:sz w:val="22"/>
          <w:szCs w:val="22"/>
        </w:rPr>
        <w:t>@ConfigurationProperties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"person"</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Person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lastName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Integer</w:t>
      </w:r>
      <w:r>
        <w:rPr>
          <w:rFonts w:ascii="Consolas" w:hAnsi="Consolas" w:cs="Consolas"/>
          <w:color w:val="333333"/>
          <w:sz w:val="22"/>
          <w:szCs w:val="22"/>
        </w:rPr>
        <w:t xml:space="preserve"> </w:t>
      </w:r>
      <w:r>
        <w:rPr>
          <w:rStyle w:val="cm-variable"/>
          <w:rFonts w:ascii="Consolas" w:hAnsi="Consolas" w:cs="Consolas"/>
          <w:color w:val="000000"/>
          <w:sz w:val="22"/>
          <w:szCs w:val="22"/>
        </w:rPr>
        <w:t>age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Boolean</w:t>
      </w:r>
      <w:r>
        <w:rPr>
          <w:rFonts w:ascii="Consolas" w:hAnsi="Consolas" w:cs="Consolas"/>
          <w:color w:val="333333"/>
          <w:sz w:val="22"/>
          <w:szCs w:val="22"/>
        </w:rPr>
        <w:t xml:space="preserve"> </w:t>
      </w:r>
      <w:r>
        <w:rPr>
          <w:rStyle w:val="cm-variable"/>
          <w:rFonts w:ascii="Consolas" w:hAnsi="Consolas" w:cs="Consolas"/>
          <w:color w:val="000000"/>
          <w:sz w:val="22"/>
          <w:szCs w:val="22"/>
        </w:rPr>
        <w:t>boss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Date</w:t>
      </w:r>
      <w:r>
        <w:rPr>
          <w:rFonts w:ascii="Consolas" w:hAnsi="Consolas" w:cs="Consolas"/>
          <w:color w:val="333333"/>
          <w:sz w:val="22"/>
          <w:szCs w:val="22"/>
        </w:rPr>
        <w:t xml:space="preserve"> </w:t>
      </w:r>
      <w:r>
        <w:rPr>
          <w:rStyle w:val="cm-variable"/>
          <w:rFonts w:ascii="Consolas" w:hAnsi="Consolas" w:cs="Consolas"/>
          <w:color w:val="000000"/>
          <w:sz w:val="22"/>
          <w:szCs w:val="22"/>
        </w:rPr>
        <w:t>birth</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maps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List</w:t>
      </w:r>
      <w:r>
        <w:rPr>
          <w:rStyle w:val="cm-operator"/>
          <w:rFonts w:ascii="Consolas" w:hAnsi="Consolas" w:cs="Consolas"/>
          <w:color w:val="981A1A"/>
          <w:sz w:val="22"/>
          <w:szCs w:val="22"/>
        </w:rPr>
        <w:t>&lt;</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lists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Dog</w:t>
      </w:r>
      <w:r>
        <w:rPr>
          <w:rFonts w:ascii="Consolas" w:hAnsi="Consolas" w:cs="Consolas"/>
          <w:color w:val="333333"/>
          <w:sz w:val="22"/>
          <w:szCs w:val="22"/>
        </w:rPr>
        <w:t xml:space="preserve"> </w:t>
      </w:r>
      <w:r>
        <w:rPr>
          <w:rStyle w:val="cm-variable"/>
          <w:rFonts w:ascii="Consolas" w:hAnsi="Consolas" w:cs="Consolas"/>
          <w:color w:val="000000"/>
          <w:sz w:val="22"/>
          <w:szCs w:val="22"/>
        </w:rPr>
        <w:t>dog</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我们可以导入配置文件处理器，以后编写配置就有提示了</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lastRenderedPageBreak/>
        <w:br/>
      </w:r>
      <w:r>
        <w:rPr>
          <w:rStyle w:val="cm-comment"/>
          <w:rFonts w:ascii="Consolas" w:hAnsi="Consolas" w:cs="Consolas"/>
          <w:color w:val="AA5500"/>
          <w:sz w:val="22"/>
          <w:szCs w:val="22"/>
        </w:rPr>
        <w:t>&lt;!--</w:t>
      </w:r>
      <w:r>
        <w:rPr>
          <w:rStyle w:val="cm-comment"/>
          <w:rFonts w:ascii="Consolas" w:hAnsi="Consolas" w:cs="Consolas"/>
          <w:color w:val="AA5500"/>
          <w:sz w:val="22"/>
          <w:szCs w:val="22"/>
        </w:rPr>
        <w:t>导入配置文件处理器，配置文件进行绑定就会有提示</w:t>
      </w:r>
      <w:r>
        <w:rPr>
          <w:rStyle w:val="cm-comment"/>
          <w:rFonts w:ascii="Consolas" w:hAnsi="Consolas" w:cs="Consolas"/>
          <w:color w:val="AA55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spring-boot-configuration-processor</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&lt;optional&gt;</w:t>
      </w:r>
      <w:r>
        <w:rPr>
          <w:rFonts w:ascii="Consolas" w:hAnsi="Consolas" w:cs="Consolas"/>
          <w:color w:val="333333"/>
          <w:sz w:val="22"/>
          <w:szCs w:val="22"/>
        </w:rPr>
        <w:t>true</w:t>
      </w:r>
      <w:r>
        <w:rPr>
          <w:rStyle w:val="cm-tag"/>
          <w:rFonts w:ascii="Consolas" w:hAnsi="Consolas" w:cs="Consolas"/>
          <w:color w:val="117700"/>
          <w:sz w:val="22"/>
          <w:szCs w:val="22"/>
        </w:rPr>
        <w:t>&lt;/optional&gt;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p>
    <w:p w:rsidR="001A7847" w:rsidRDefault="007D395D">
      <w:pPr>
        <w:pStyle w:val="6"/>
        <w:rPr>
          <w:rFonts w:cs="宋体"/>
        </w:rPr>
      </w:pPr>
      <w:r>
        <w:t>1</w:t>
      </w:r>
      <w:r>
        <w:t>、</w:t>
      </w:r>
      <w:r>
        <w:t>properties</w:t>
      </w:r>
      <w:r>
        <w:t>配置文件在</w:t>
      </w:r>
      <w:r>
        <w:t>idea</w:t>
      </w:r>
      <w:r>
        <w:t>中默认</w:t>
      </w:r>
      <w:r>
        <w:t>utf-8</w:t>
      </w:r>
      <w:r>
        <w:t>可能会乱码</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调整</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50" name="矩形 350" descr="C:\Users\Administrator\Desktop\学习课程\尚硅谷SpringBoot核心技术篇\源码、资料、课件\文档\Spring Boot 笔记\images\%E6%90%9C%E7%8B%97%E6%88%AA%E5%9B%BE20180130161620.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130161620.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AwvLzT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6"/>
      </w:pPr>
      <w:r>
        <w:t>2</w:t>
      </w:r>
      <w:r>
        <w:t>、</w:t>
      </w:r>
      <w:r>
        <w:t>@Value</w:t>
      </w:r>
      <w:r>
        <w:t>获取值和</w:t>
      </w:r>
      <w:r>
        <w:t>@ConfigurationProperties</w:t>
      </w:r>
      <w:r>
        <w:t>获取值比较</w:t>
      </w:r>
    </w:p>
    <w:tbl>
      <w:tblPr>
        <w:tblW w:w="12000" w:type="dxa"/>
        <w:tblLayout w:type="fixed"/>
        <w:tblCellMar>
          <w:left w:w="0" w:type="dxa"/>
          <w:right w:w="0" w:type="dxa"/>
        </w:tblCellMar>
        <w:tblLook w:val="04A0" w:firstRow="1" w:lastRow="0" w:firstColumn="1" w:lastColumn="0" w:noHBand="0" w:noVBand="1"/>
      </w:tblPr>
      <w:tblGrid>
        <w:gridCol w:w="4369"/>
        <w:gridCol w:w="5105"/>
        <w:gridCol w:w="2526"/>
      </w:tblGrid>
      <w:tr w:rsidR="001A7847">
        <w:trPr>
          <w:tblHeader/>
        </w:trPr>
        <w:tc>
          <w:tcPr>
            <w:tcW w:w="4369"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1A7847">
            <w:pPr>
              <w:rPr>
                <w:rFonts w:ascii="宋体" w:eastAsia="宋体" w:hAnsi="宋体" w:cs="宋体"/>
                <w:b/>
                <w:bCs/>
                <w:sz w:val="24"/>
                <w:szCs w:val="24"/>
              </w:rPr>
            </w:pPr>
          </w:p>
        </w:tc>
        <w:tc>
          <w:tcPr>
            <w:tcW w:w="510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@ConfigurationProperties</w:t>
            </w:r>
          </w:p>
        </w:tc>
        <w:tc>
          <w:tcPr>
            <w:tcW w:w="252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@Value</w:t>
            </w:r>
          </w:p>
        </w:tc>
      </w:tr>
      <w:tr w:rsidR="001A7847">
        <w:tc>
          <w:tcPr>
            <w:tcW w:w="4369"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功能</w:t>
            </w:r>
          </w:p>
        </w:tc>
        <w:tc>
          <w:tcPr>
            <w:tcW w:w="510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批量注入配置文件中的属性</w:t>
            </w:r>
          </w:p>
        </w:tc>
        <w:tc>
          <w:tcPr>
            <w:tcW w:w="252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一个个指定</w:t>
            </w:r>
          </w:p>
        </w:tc>
      </w:tr>
      <w:tr w:rsidR="001A7847">
        <w:tc>
          <w:tcPr>
            <w:tcW w:w="4369"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松散绑定（松散语法）</w:t>
            </w:r>
          </w:p>
        </w:tc>
        <w:tc>
          <w:tcPr>
            <w:tcW w:w="510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支持</w:t>
            </w:r>
          </w:p>
        </w:tc>
        <w:tc>
          <w:tcPr>
            <w:tcW w:w="252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不支持</w:t>
            </w:r>
          </w:p>
        </w:tc>
      </w:tr>
      <w:tr w:rsidR="001A7847">
        <w:tc>
          <w:tcPr>
            <w:tcW w:w="4369"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SpEL</w:t>
            </w:r>
          </w:p>
        </w:tc>
        <w:tc>
          <w:tcPr>
            <w:tcW w:w="510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不支持</w:t>
            </w:r>
          </w:p>
        </w:tc>
        <w:tc>
          <w:tcPr>
            <w:tcW w:w="252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支持</w:t>
            </w:r>
          </w:p>
        </w:tc>
      </w:tr>
      <w:tr w:rsidR="001A7847">
        <w:tc>
          <w:tcPr>
            <w:tcW w:w="4369"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JSR303</w:t>
            </w:r>
            <w:r>
              <w:rPr>
                <w:rStyle w:val="td-span"/>
              </w:rPr>
              <w:t>数据校验</w:t>
            </w:r>
          </w:p>
        </w:tc>
        <w:tc>
          <w:tcPr>
            <w:tcW w:w="510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支持</w:t>
            </w:r>
          </w:p>
        </w:tc>
        <w:tc>
          <w:tcPr>
            <w:tcW w:w="252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不支持</w:t>
            </w:r>
          </w:p>
        </w:tc>
      </w:tr>
      <w:tr w:rsidR="001A7847">
        <w:tc>
          <w:tcPr>
            <w:tcW w:w="4369"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复杂类型封装</w:t>
            </w:r>
          </w:p>
        </w:tc>
        <w:tc>
          <w:tcPr>
            <w:tcW w:w="510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支持</w:t>
            </w:r>
          </w:p>
        </w:tc>
        <w:tc>
          <w:tcPr>
            <w:tcW w:w="252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不支持</w:t>
            </w:r>
          </w:p>
        </w:tc>
      </w:tr>
    </w:tbl>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配置文件</w:t>
      </w:r>
      <w:r>
        <w:rPr>
          <w:rStyle w:val="md-line"/>
          <w:rFonts w:ascii="Helvetica" w:hAnsi="Helvetica"/>
          <w:color w:val="333333"/>
        </w:rPr>
        <w:t>yml</w:t>
      </w:r>
      <w:r>
        <w:rPr>
          <w:rStyle w:val="md-line"/>
          <w:rFonts w:ascii="Helvetica" w:hAnsi="Helvetica"/>
          <w:color w:val="333333"/>
        </w:rPr>
        <w:t>还是</w:t>
      </w:r>
      <w:r>
        <w:rPr>
          <w:rStyle w:val="md-line"/>
          <w:rFonts w:ascii="Helvetica" w:hAnsi="Helvetica"/>
          <w:color w:val="333333"/>
        </w:rPr>
        <w:t>properties</w:t>
      </w:r>
      <w:r>
        <w:rPr>
          <w:rStyle w:val="md-line"/>
          <w:rFonts w:ascii="Helvetica" w:hAnsi="Helvetica"/>
          <w:color w:val="333333"/>
        </w:rPr>
        <w:t>他们都能获取到值；</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如果说，我们只是在某个业务逻辑中需要获取一下配置文件中的某项值，使用</w:t>
      </w:r>
      <w:r>
        <w:rPr>
          <w:rStyle w:val="md-line"/>
          <w:rFonts w:ascii="Helvetica" w:hAnsi="Helvetica"/>
          <w:color w:val="333333"/>
        </w:rPr>
        <w:t>@Value</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如果说，我们专门编写了一个</w:t>
      </w:r>
      <w:r>
        <w:rPr>
          <w:rStyle w:val="md-line"/>
          <w:rFonts w:ascii="Helvetica" w:hAnsi="Helvetica"/>
          <w:color w:val="333333"/>
        </w:rPr>
        <w:t>javaBean</w:t>
      </w:r>
      <w:r>
        <w:rPr>
          <w:rStyle w:val="md-line"/>
          <w:rFonts w:ascii="Helvetica" w:hAnsi="Helvetica"/>
          <w:color w:val="333333"/>
        </w:rPr>
        <w:t>来和配置文件进行映射，我们就直接使用</w:t>
      </w:r>
      <w:r>
        <w:rPr>
          <w:rStyle w:val="md-line"/>
          <w:rFonts w:ascii="Helvetica" w:hAnsi="Helvetica"/>
          <w:color w:val="333333"/>
        </w:rPr>
        <w:t>@ConfigurationProperties</w:t>
      </w:r>
      <w:r>
        <w:rPr>
          <w:rStyle w:val="md-line"/>
          <w:rFonts w:ascii="Helvetica" w:hAnsi="Helvetica"/>
          <w:color w:val="333333"/>
        </w:rPr>
        <w:t>；</w:t>
      </w:r>
    </w:p>
    <w:p w:rsidR="001A7847" w:rsidRDefault="007D395D">
      <w:pPr>
        <w:pStyle w:val="6"/>
      </w:pPr>
      <w:r>
        <w:t>3</w:t>
      </w:r>
      <w:r>
        <w:t>、配置文件注入值数据校验</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@Component</w:t>
      </w:r>
      <w:r>
        <w:rPr>
          <w:rFonts w:ascii="Consolas" w:hAnsi="Consolas" w:cs="Consolas"/>
          <w:color w:val="333333"/>
          <w:sz w:val="22"/>
          <w:szCs w:val="22"/>
        </w:rPr>
        <w:br/>
      </w:r>
      <w:r>
        <w:rPr>
          <w:rStyle w:val="cm-meta"/>
          <w:rFonts w:ascii="Consolas" w:hAnsi="Consolas" w:cs="Consolas"/>
          <w:color w:val="555555"/>
          <w:sz w:val="22"/>
          <w:szCs w:val="22"/>
        </w:rPr>
        <w:t>@ConfigurationProperties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"person"</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@Validated</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Person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comment"/>
          <w:rFonts w:ascii="Consolas" w:hAnsi="Consolas" w:cs="Consolas"/>
          <w:color w:val="AA5500"/>
          <w:sz w:val="22"/>
          <w:szCs w:val="22"/>
        </w:rPr>
        <w:t>* &lt;bean class="Person"&gt;</w:t>
      </w:r>
      <w:r>
        <w:rPr>
          <w:rFonts w:ascii="Consolas" w:hAnsi="Consolas" w:cs="Consolas"/>
          <w:color w:val="333333"/>
          <w:sz w:val="22"/>
          <w:szCs w:val="22"/>
        </w:rPr>
        <w:br/>
        <w:t xml:space="preserve">     </w:t>
      </w:r>
      <w:r>
        <w:rPr>
          <w:rStyle w:val="cm-comment"/>
          <w:rFonts w:ascii="Consolas" w:hAnsi="Consolas" w:cs="Consolas"/>
          <w:color w:val="AA5500"/>
          <w:sz w:val="22"/>
          <w:szCs w:val="22"/>
        </w:rPr>
        <w:t>*      &lt;property name="lastName" value="</w:t>
      </w:r>
      <w:r>
        <w:rPr>
          <w:rStyle w:val="cm-comment"/>
          <w:rFonts w:ascii="Consolas" w:hAnsi="Consolas" w:cs="Consolas"/>
          <w:color w:val="AA5500"/>
          <w:sz w:val="22"/>
          <w:szCs w:val="22"/>
        </w:rPr>
        <w:t>字面量</w:t>
      </w:r>
      <w:r>
        <w:rPr>
          <w:rStyle w:val="cm-comment"/>
          <w:rFonts w:ascii="Consolas" w:hAnsi="Consolas" w:cs="Consolas"/>
          <w:color w:val="AA5500"/>
          <w:sz w:val="22"/>
          <w:szCs w:val="22"/>
        </w:rPr>
        <w:t>/${key}</w:t>
      </w:r>
      <w:r>
        <w:rPr>
          <w:rStyle w:val="cm-comment"/>
          <w:rFonts w:ascii="Consolas" w:hAnsi="Consolas" w:cs="Consolas"/>
          <w:color w:val="AA5500"/>
          <w:sz w:val="22"/>
          <w:szCs w:val="22"/>
        </w:rPr>
        <w:t>从环境变量、配置文件中获取值</w:t>
      </w:r>
      <w:r>
        <w:rPr>
          <w:rStyle w:val="cm-comment"/>
          <w:rFonts w:ascii="Consolas" w:hAnsi="Consolas" w:cs="Consolas"/>
          <w:color w:val="AA5500"/>
          <w:sz w:val="22"/>
          <w:szCs w:val="22"/>
        </w:rPr>
        <w:t>/#{SpEL}"&gt;&lt;/property&gt;</w:t>
      </w:r>
      <w:r>
        <w:rPr>
          <w:rFonts w:ascii="Consolas" w:hAnsi="Consolas" w:cs="Consolas"/>
          <w:color w:val="333333"/>
          <w:sz w:val="22"/>
          <w:szCs w:val="22"/>
        </w:rPr>
        <w:br/>
        <w:t xml:space="preserve">     </w:t>
      </w:r>
      <w:r>
        <w:rPr>
          <w:rStyle w:val="cm-comment"/>
          <w:rFonts w:ascii="Consolas" w:hAnsi="Consolas" w:cs="Consolas"/>
          <w:color w:val="AA5500"/>
          <w:sz w:val="22"/>
          <w:szCs w:val="22"/>
        </w:rPr>
        <w:t>* &lt;bean/&gt;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//lastName</w:t>
      </w:r>
      <w:r>
        <w:rPr>
          <w:rStyle w:val="cm-comment"/>
          <w:rFonts w:ascii="Consolas" w:hAnsi="Consolas" w:cs="Consolas"/>
          <w:color w:val="AA5500"/>
          <w:sz w:val="22"/>
          <w:szCs w:val="22"/>
        </w:rPr>
        <w:t>必须是邮箱格式</w:t>
      </w:r>
      <w:r>
        <w:rPr>
          <w:rFonts w:ascii="Consolas" w:hAnsi="Consolas" w:cs="Consolas"/>
          <w:color w:val="333333"/>
          <w:sz w:val="22"/>
          <w:szCs w:val="22"/>
        </w:rPr>
        <w:br/>
        <w:t xml:space="preserve">    </w:t>
      </w:r>
      <w:r>
        <w:rPr>
          <w:rStyle w:val="cm-meta"/>
          <w:rFonts w:ascii="Consolas" w:hAnsi="Consolas" w:cs="Consolas"/>
          <w:color w:val="555555"/>
          <w:sz w:val="22"/>
          <w:szCs w:val="22"/>
        </w:rPr>
        <w:t>@Email</w:t>
      </w:r>
      <w:r>
        <w:rPr>
          <w:rFonts w:ascii="Consolas" w:hAnsi="Consolas" w:cs="Consolas"/>
          <w:color w:val="333333"/>
          <w:sz w:val="22"/>
          <w:szCs w:val="22"/>
        </w:rPr>
        <w:br/>
        <w:t xml:space="preserve">    </w:t>
      </w:r>
      <w:r>
        <w:rPr>
          <w:rStyle w:val="cm-comment"/>
          <w:rFonts w:ascii="Consolas" w:hAnsi="Consolas" w:cs="Consolas"/>
          <w:color w:val="AA5500"/>
          <w:sz w:val="22"/>
          <w:szCs w:val="22"/>
        </w:rPr>
        <w:t>//@Value("${person.last-name}")</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lastName</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//@Value("#{11*2}")</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Integer</w:t>
      </w:r>
      <w:r>
        <w:rPr>
          <w:rFonts w:ascii="Consolas" w:hAnsi="Consolas" w:cs="Consolas"/>
          <w:color w:val="333333"/>
          <w:sz w:val="22"/>
          <w:szCs w:val="22"/>
        </w:rPr>
        <w:t xml:space="preserve"> </w:t>
      </w:r>
      <w:r>
        <w:rPr>
          <w:rStyle w:val="cm-variable"/>
          <w:rFonts w:ascii="Consolas" w:hAnsi="Consolas" w:cs="Consolas"/>
          <w:color w:val="000000"/>
          <w:sz w:val="22"/>
          <w:szCs w:val="22"/>
        </w:rPr>
        <w:t>age</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//@Value("true")</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Boolean</w:t>
      </w:r>
      <w:r>
        <w:rPr>
          <w:rFonts w:ascii="Consolas" w:hAnsi="Consolas" w:cs="Consolas"/>
          <w:color w:val="333333"/>
          <w:sz w:val="22"/>
          <w:szCs w:val="22"/>
        </w:rPr>
        <w:t xml:space="preserve"> </w:t>
      </w:r>
      <w:r>
        <w:rPr>
          <w:rStyle w:val="cm-variable"/>
          <w:rFonts w:ascii="Consolas" w:hAnsi="Consolas" w:cs="Consolas"/>
          <w:color w:val="000000"/>
          <w:sz w:val="22"/>
          <w:szCs w:val="22"/>
        </w:rPr>
        <w:t>boss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Date</w:t>
      </w:r>
      <w:r>
        <w:rPr>
          <w:rFonts w:ascii="Consolas" w:hAnsi="Consolas" w:cs="Consolas"/>
          <w:color w:val="333333"/>
          <w:sz w:val="22"/>
          <w:szCs w:val="22"/>
        </w:rPr>
        <w:t xml:space="preserve"> </w:t>
      </w:r>
      <w:r>
        <w:rPr>
          <w:rStyle w:val="cm-variable"/>
          <w:rFonts w:ascii="Consolas" w:hAnsi="Consolas" w:cs="Consolas"/>
          <w:color w:val="000000"/>
          <w:sz w:val="22"/>
          <w:szCs w:val="22"/>
        </w:rPr>
        <w:t>birth</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maps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List</w:t>
      </w:r>
      <w:r>
        <w:rPr>
          <w:rStyle w:val="cm-operator"/>
          <w:rFonts w:ascii="Consolas" w:hAnsi="Consolas" w:cs="Consolas"/>
          <w:color w:val="981A1A"/>
          <w:sz w:val="22"/>
          <w:szCs w:val="22"/>
        </w:rPr>
        <w:t>&lt;</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lists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Dog</w:t>
      </w:r>
      <w:r>
        <w:rPr>
          <w:rFonts w:ascii="Consolas" w:hAnsi="Consolas" w:cs="Consolas"/>
          <w:color w:val="333333"/>
          <w:sz w:val="22"/>
          <w:szCs w:val="22"/>
        </w:rPr>
        <w:t xml:space="preserve"> </w:t>
      </w:r>
      <w:r>
        <w:rPr>
          <w:rStyle w:val="cm-variable"/>
          <w:rFonts w:ascii="Consolas" w:hAnsi="Consolas" w:cs="Consolas"/>
          <w:color w:val="000000"/>
          <w:sz w:val="22"/>
          <w:szCs w:val="22"/>
        </w:rPr>
        <w:t>dog</w:t>
      </w:r>
      <w:r>
        <w:rPr>
          <w:rFonts w:ascii="Consolas" w:hAnsi="Consolas" w:cs="Consolas"/>
          <w:color w:val="333333"/>
          <w:sz w:val="22"/>
          <w:szCs w:val="22"/>
        </w:rPr>
        <w:t>;</w:t>
      </w:r>
    </w:p>
    <w:p w:rsidR="001A7847" w:rsidRDefault="007D395D">
      <w:pPr>
        <w:pStyle w:val="6"/>
        <w:rPr>
          <w:rFonts w:cs="宋体"/>
        </w:rPr>
      </w:pPr>
      <w:r>
        <w:t>4</w:t>
      </w:r>
      <w:r>
        <w:t>、</w:t>
      </w:r>
      <w:r>
        <w:t>@PropertySource&amp;@ImportResource&amp;@Bean</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ac"/>
          <w:rFonts w:ascii="Helvetica" w:hAnsi="Helvetica"/>
          <w:color w:val="333333"/>
        </w:rPr>
        <w:t>PropertySource</w:t>
      </w:r>
      <w:r>
        <w:rPr>
          <w:rStyle w:val="md-line"/>
          <w:rFonts w:ascii="Helvetica" w:hAnsi="Helvetica"/>
          <w:color w:val="333333"/>
        </w:rPr>
        <w:t>：加载指定的配置文件；</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将配置文件中配置的每一个属性的值，映射到这个组件中</w:t>
      </w:r>
      <w:r>
        <w:rPr>
          <w:rFonts w:ascii="Consolas" w:hAnsi="Consolas" w:cs="Consolas"/>
          <w:color w:val="333333"/>
          <w:sz w:val="22"/>
          <w:szCs w:val="22"/>
        </w:rPr>
        <w:br/>
        <w:t xml:space="preserve"> </w:t>
      </w:r>
      <w:r>
        <w:rPr>
          <w:rStyle w:val="cm-comment"/>
          <w:rFonts w:ascii="Consolas" w:hAnsi="Consolas" w:cs="Consolas"/>
          <w:color w:val="AA5500"/>
          <w:sz w:val="22"/>
          <w:szCs w:val="22"/>
        </w:rPr>
        <w:t>* @ConfigurationProperties</w:t>
      </w:r>
      <w:r>
        <w:rPr>
          <w:rStyle w:val="cm-comment"/>
          <w:rFonts w:ascii="Consolas" w:hAnsi="Consolas" w:cs="Consolas"/>
          <w:color w:val="AA5500"/>
          <w:sz w:val="22"/>
          <w:szCs w:val="22"/>
        </w:rPr>
        <w:t>：告诉</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将本类中的所有属性和配置文件中相关的配置进行绑定；</w:t>
      </w:r>
      <w:r>
        <w:rPr>
          <w:rFonts w:ascii="Consolas" w:hAnsi="Consolas" w:cs="Consolas"/>
          <w:color w:val="333333"/>
          <w:sz w:val="22"/>
          <w:szCs w:val="22"/>
        </w:rPr>
        <w:br/>
        <w:t xml:space="preserve"> </w:t>
      </w:r>
      <w:r>
        <w:rPr>
          <w:rStyle w:val="cm-comment"/>
          <w:rFonts w:ascii="Consolas" w:hAnsi="Consolas" w:cs="Consolas"/>
          <w:color w:val="AA5500"/>
          <w:sz w:val="22"/>
          <w:szCs w:val="22"/>
        </w:rPr>
        <w:t>*      prefix = "person"</w:t>
      </w:r>
      <w:r>
        <w:rPr>
          <w:rStyle w:val="cm-comment"/>
          <w:rFonts w:ascii="Consolas" w:hAnsi="Consolas" w:cs="Consolas"/>
          <w:color w:val="AA5500"/>
          <w:sz w:val="22"/>
          <w:szCs w:val="22"/>
        </w:rPr>
        <w:t>：配置文件中哪个下面的所有属性进行一一映射</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只有这个组件是容器中的组件，才能容器提供的</w:t>
      </w:r>
      <w:r>
        <w:rPr>
          <w:rStyle w:val="cm-comment"/>
          <w:rFonts w:ascii="Consolas" w:hAnsi="Consolas" w:cs="Consolas"/>
          <w:color w:val="AA5500"/>
          <w:sz w:val="22"/>
          <w:szCs w:val="22"/>
        </w:rPr>
        <w:t>@ConfigurationProperties</w:t>
      </w:r>
      <w:r>
        <w:rPr>
          <w:rStyle w:val="cm-comment"/>
          <w:rFonts w:ascii="Consolas" w:hAnsi="Consolas" w:cs="Consolas"/>
          <w:color w:val="AA5500"/>
          <w:sz w:val="22"/>
          <w:szCs w:val="22"/>
        </w:rPr>
        <w:t>功能；</w:t>
      </w:r>
      <w:r>
        <w:rPr>
          <w:rFonts w:ascii="Consolas" w:hAnsi="Consolas" w:cs="Consolas"/>
          <w:color w:val="333333"/>
          <w:sz w:val="22"/>
          <w:szCs w:val="22"/>
        </w:rPr>
        <w:br/>
        <w:t xml:space="preserve"> </w:t>
      </w:r>
      <w:r>
        <w:rPr>
          <w:rStyle w:val="cm-comment"/>
          <w:rFonts w:ascii="Consolas" w:hAnsi="Consolas" w:cs="Consolas"/>
          <w:color w:val="AA5500"/>
          <w:sz w:val="22"/>
          <w:szCs w:val="22"/>
        </w:rPr>
        <w:t>*  @ConfigurationProperties(prefix = "person")</w:t>
      </w:r>
      <w:r>
        <w:rPr>
          <w:rStyle w:val="cm-comment"/>
          <w:rFonts w:ascii="Consolas" w:hAnsi="Consolas" w:cs="Consolas"/>
          <w:color w:val="AA5500"/>
          <w:sz w:val="22"/>
          <w:szCs w:val="22"/>
        </w:rPr>
        <w:t>默认从全局配置文件中获取值；</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meta"/>
          <w:rFonts w:ascii="Consolas" w:hAnsi="Consolas" w:cs="Consolas"/>
          <w:color w:val="555555"/>
          <w:sz w:val="22"/>
          <w:szCs w:val="22"/>
        </w:rPr>
        <w:t>@PropertySource</w:t>
      </w:r>
      <w:r>
        <w:rPr>
          <w:rFonts w:ascii="Consolas" w:hAnsi="Consolas" w:cs="Consolas"/>
          <w:color w:val="333333"/>
          <w:sz w:val="22"/>
          <w:szCs w:val="22"/>
        </w:rPr>
        <w:t>(</w:t>
      </w:r>
      <w:r>
        <w:rPr>
          <w:rStyle w:val="cm-variable"/>
          <w:rFonts w:ascii="Consolas" w:hAnsi="Consolas" w:cs="Consolas"/>
          <w:color w:val="000000"/>
          <w:sz w:val="22"/>
          <w:szCs w:val="22"/>
        </w:rPr>
        <w:t>value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"classpath:person.properties"</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@Component</w:t>
      </w:r>
      <w:r>
        <w:rPr>
          <w:rFonts w:ascii="Consolas" w:hAnsi="Consolas" w:cs="Consolas"/>
          <w:color w:val="333333"/>
          <w:sz w:val="22"/>
          <w:szCs w:val="22"/>
        </w:rPr>
        <w:br/>
      </w:r>
      <w:r>
        <w:rPr>
          <w:rStyle w:val="cm-meta"/>
          <w:rFonts w:ascii="Consolas" w:hAnsi="Consolas" w:cs="Consolas"/>
          <w:color w:val="555555"/>
          <w:sz w:val="22"/>
          <w:szCs w:val="22"/>
        </w:rPr>
        <w:t>@ConfigurationProperties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"person"</w:t>
      </w:r>
      <w:r>
        <w:rPr>
          <w:rFonts w:ascii="Consolas" w:hAnsi="Consolas" w:cs="Consolas"/>
          <w:color w:val="333333"/>
          <w:sz w:val="22"/>
          <w:szCs w:val="22"/>
        </w:rPr>
        <w:t>)</w:t>
      </w:r>
      <w:r>
        <w:rPr>
          <w:rFonts w:ascii="Consolas" w:hAnsi="Consolas" w:cs="Consolas"/>
          <w:color w:val="333333"/>
          <w:sz w:val="22"/>
          <w:szCs w:val="22"/>
        </w:rPr>
        <w:br/>
      </w:r>
      <w:r>
        <w:rPr>
          <w:rStyle w:val="cm-comment"/>
          <w:rFonts w:ascii="Consolas" w:hAnsi="Consolas" w:cs="Consolas"/>
          <w:color w:val="AA5500"/>
          <w:sz w:val="22"/>
          <w:szCs w:val="22"/>
        </w:rPr>
        <w:t>//@Validated</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Person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comment"/>
          <w:rFonts w:ascii="Consolas" w:hAnsi="Consolas" w:cs="Consolas"/>
          <w:color w:val="AA5500"/>
          <w:sz w:val="22"/>
          <w:szCs w:val="22"/>
        </w:rPr>
        <w:t>* &lt;bean class="Person"&gt;</w:t>
      </w:r>
      <w:r>
        <w:rPr>
          <w:rFonts w:ascii="Consolas" w:hAnsi="Consolas" w:cs="Consolas"/>
          <w:color w:val="333333"/>
          <w:sz w:val="22"/>
          <w:szCs w:val="22"/>
        </w:rPr>
        <w:br/>
        <w:t xml:space="preserve">     </w:t>
      </w:r>
      <w:r>
        <w:rPr>
          <w:rStyle w:val="cm-comment"/>
          <w:rFonts w:ascii="Consolas" w:hAnsi="Consolas" w:cs="Consolas"/>
          <w:color w:val="AA5500"/>
          <w:sz w:val="22"/>
          <w:szCs w:val="22"/>
        </w:rPr>
        <w:t>*      &lt;property name="lastName" value="</w:t>
      </w:r>
      <w:r>
        <w:rPr>
          <w:rStyle w:val="cm-comment"/>
          <w:rFonts w:ascii="Consolas" w:hAnsi="Consolas" w:cs="Consolas"/>
          <w:color w:val="AA5500"/>
          <w:sz w:val="22"/>
          <w:szCs w:val="22"/>
        </w:rPr>
        <w:t>字面量</w:t>
      </w:r>
      <w:r>
        <w:rPr>
          <w:rStyle w:val="cm-comment"/>
          <w:rFonts w:ascii="Consolas" w:hAnsi="Consolas" w:cs="Consolas"/>
          <w:color w:val="AA5500"/>
          <w:sz w:val="22"/>
          <w:szCs w:val="22"/>
        </w:rPr>
        <w:t>/${key}</w:t>
      </w:r>
      <w:r>
        <w:rPr>
          <w:rStyle w:val="cm-comment"/>
          <w:rFonts w:ascii="Consolas" w:hAnsi="Consolas" w:cs="Consolas"/>
          <w:color w:val="AA5500"/>
          <w:sz w:val="22"/>
          <w:szCs w:val="22"/>
        </w:rPr>
        <w:t>从环境变量、配置文件中获取值</w:t>
      </w:r>
      <w:r>
        <w:rPr>
          <w:rStyle w:val="cm-comment"/>
          <w:rFonts w:ascii="Consolas" w:hAnsi="Consolas" w:cs="Consolas"/>
          <w:color w:val="AA5500"/>
          <w:sz w:val="22"/>
          <w:szCs w:val="22"/>
        </w:rPr>
        <w:t>/#{SpEL}"&gt;&lt;/property&gt;</w:t>
      </w:r>
      <w:r>
        <w:rPr>
          <w:rFonts w:ascii="Consolas" w:hAnsi="Consolas" w:cs="Consolas"/>
          <w:color w:val="333333"/>
          <w:sz w:val="22"/>
          <w:szCs w:val="22"/>
        </w:rPr>
        <w:br/>
        <w:t xml:space="preserve">     </w:t>
      </w:r>
      <w:r>
        <w:rPr>
          <w:rStyle w:val="cm-comment"/>
          <w:rFonts w:ascii="Consolas" w:hAnsi="Consolas" w:cs="Consolas"/>
          <w:color w:val="AA5500"/>
          <w:sz w:val="22"/>
          <w:szCs w:val="22"/>
        </w:rPr>
        <w:t>* &lt;bean/&gt;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//lastName</w:t>
      </w:r>
      <w:r>
        <w:rPr>
          <w:rStyle w:val="cm-comment"/>
          <w:rFonts w:ascii="Consolas" w:hAnsi="Consolas" w:cs="Consolas"/>
          <w:color w:val="AA5500"/>
          <w:sz w:val="22"/>
          <w:szCs w:val="22"/>
        </w:rPr>
        <w:t>必须是邮箱格式</w:t>
      </w:r>
      <w:r>
        <w:rPr>
          <w:rFonts w:ascii="Consolas" w:hAnsi="Consolas" w:cs="Consolas"/>
          <w:color w:val="333333"/>
          <w:sz w:val="22"/>
          <w:szCs w:val="22"/>
        </w:rPr>
        <w:br/>
        <w:t xml:space="preserve">   </w:t>
      </w:r>
      <w:r>
        <w:rPr>
          <w:rStyle w:val="cm-comment"/>
          <w:rFonts w:ascii="Consolas" w:hAnsi="Consolas" w:cs="Consolas"/>
          <w:color w:val="AA5500"/>
          <w:sz w:val="22"/>
          <w:szCs w:val="22"/>
        </w:rPr>
        <w:t>// @Email</w:t>
      </w:r>
      <w:r>
        <w:rPr>
          <w:rFonts w:ascii="Consolas" w:hAnsi="Consolas" w:cs="Consolas"/>
          <w:color w:val="333333"/>
          <w:sz w:val="22"/>
          <w:szCs w:val="22"/>
        </w:rPr>
        <w:br/>
        <w:t xml:space="preserve">    </w:t>
      </w:r>
      <w:r>
        <w:rPr>
          <w:rStyle w:val="cm-comment"/>
          <w:rFonts w:ascii="Consolas" w:hAnsi="Consolas" w:cs="Consolas"/>
          <w:color w:val="AA5500"/>
          <w:sz w:val="22"/>
          <w:szCs w:val="22"/>
        </w:rPr>
        <w:t>//@Value("${person.last-name}")</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lastName</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//@Value("#{11*2}")</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Integer</w:t>
      </w:r>
      <w:r>
        <w:rPr>
          <w:rFonts w:ascii="Consolas" w:hAnsi="Consolas" w:cs="Consolas"/>
          <w:color w:val="333333"/>
          <w:sz w:val="22"/>
          <w:szCs w:val="22"/>
        </w:rPr>
        <w:t xml:space="preserve"> </w:t>
      </w:r>
      <w:r>
        <w:rPr>
          <w:rStyle w:val="cm-variable"/>
          <w:rFonts w:ascii="Consolas" w:hAnsi="Consolas" w:cs="Consolas"/>
          <w:color w:val="000000"/>
          <w:sz w:val="22"/>
          <w:szCs w:val="22"/>
        </w:rPr>
        <w:t>age</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//@Value("true")</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Boolean</w:t>
      </w:r>
      <w:r>
        <w:rPr>
          <w:rFonts w:ascii="Consolas" w:hAnsi="Consolas" w:cs="Consolas"/>
          <w:color w:val="333333"/>
          <w:sz w:val="22"/>
          <w:szCs w:val="22"/>
        </w:rPr>
        <w:t xml:space="preserve"> </w:t>
      </w:r>
      <w:r>
        <w:rPr>
          <w:rStyle w:val="cm-variable"/>
          <w:rFonts w:ascii="Consolas" w:hAnsi="Consolas" w:cs="Consolas"/>
          <w:color w:val="000000"/>
          <w:sz w:val="22"/>
          <w:szCs w:val="22"/>
        </w:rPr>
        <w:t>boss</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ac"/>
          <w:rFonts w:ascii="Helvetica" w:hAnsi="Helvetica"/>
          <w:color w:val="333333"/>
        </w:rPr>
        <w:t>ImportResource</w:t>
      </w:r>
      <w:r>
        <w:rPr>
          <w:rStyle w:val="md-line"/>
          <w:rFonts w:ascii="Helvetica" w:hAnsi="Helvetica"/>
          <w:color w:val="333333"/>
        </w:rPr>
        <w:t>：导入</w:t>
      </w:r>
      <w:r>
        <w:rPr>
          <w:rStyle w:val="md-line"/>
          <w:rFonts w:ascii="Helvetica" w:hAnsi="Helvetica"/>
          <w:color w:val="333333"/>
        </w:rPr>
        <w:t>Spring</w:t>
      </w:r>
      <w:r>
        <w:rPr>
          <w:rStyle w:val="md-line"/>
          <w:rFonts w:ascii="Helvetica" w:hAnsi="Helvetica"/>
          <w:color w:val="333333"/>
        </w:rPr>
        <w:t>的配置文件，让配置文件里面的内容生效；</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 Boot</w:t>
      </w:r>
      <w:r>
        <w:rPr>
          <w:rStyle w:val="md-line"/>
          <w:rFonts w:ascii="Helvetica" w:hAnsi="Helvetica"/>
          <w:color w:val="333333"/>
        </w:rPr>
        <w:t>里面没有</w:t>
      </w:r>
      <w:r>
        <w:rPr>
          <w:rStyle w:val="md-line"/>
          <w:rFonts w:ascii="Helvetica" w:hAnsi="Helvetica"/>
          <w:color w:val="333333"/>
        </w:rPr>
        <w:t>Spring</w:t>
      </w:r>
      <w:r>
        <w:rPr>
          <w:rStyle w:val="md-line"/>
          <w:rFonts w:ascii="Helvetica" w:hAnsi="Helvetica"/>
          <w:color w:val="333333"/>
        </w:rPr>
        <w:t>的配置文件，我们自己编写的配置文件，也不能自动识别；</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想让</w:t>
      </w:r>
      <w:r>
        <w:rPr>
          <w:rStyle w:val="md-line"/>
          <w:rFonts w:ascii="Helvetica" w:hAnsi="Helvetica"/>
          <w:color w:val="333333"/>
        </w:rPr>
        <w:t>Spring</w:t>
      </w:r>
      <w:r>
        <w:rPr>
          <w:rStyle w:val="md-line"/>
          <w:rFonts w:ascii="Helvetica" w:hAnsi="Helvetica"/>
          <w:color w:val="333333"/>
        </w:rPr>
        <w:t>的配置文件生效，加载进来；</w:t>
      </w:r>
      <w:r>
        <w:rPr>
          <w:rStyle w:val="md-line"/>
          <w:rFonts w:ascii="Helvetica" w:hAnsi="Helvetica"/>
          <w:color w:val="333333"/>
        </w:rPr>
        <w:t>@</w:t>
      </w:r>
      <w:r>
        <w:rPr>
          <w:rStyle w:val="ac"/>
          <w:rFonts w:ascii="Helvetica" w:hAnsi="Helvetica"/>
          <w:color w:val="333333"/>
        </w:rPr>
        <w:t>ImportResource</w:t>
      </w:r>
      <w:r>
        <w:rPr>
          <w:rStyle w:val="md-line"/>
          <w:rFonts w:ascii="Helvetica" w:hAnsi="Helvetica"/>
          <w:color w:val="333333"/>
        </w:rPr>
        <w:t>标注在一个配置类上</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@ImportResource</w:t>
      </w:r>
      <w:r>
        <w:rPr>
          <w:rFonts w:ascii="Consolas" w:hAnsi="Consolas" w:cs="Consolas"/>
          <w:color w:val="333333"/>
          <w:sz w:val="22"/>
          <w:szCs w:val="22"/>
        </w:rPr>
        <w:t>(</w:t>
      </w:r>
      <w:r>
        <w:rPr>
          <w:rStyle w:val="cm-variable"/>
          <w:rFonts w:ascii="Consolas" w:hAnsi="Consolas" w:cs="Consolas"/>
          <w:color w:val="000000"/>
          <w:sz w:val="22"/>
          <w:szCs w:val="22"/>
        </w:rPr>
        <w:t>locations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"classpath:beans.xml"</w:t>
      </w:r>
      <w:r>
        <w:rPr>
          <w:rFonts w:ascii="Consolas" w:hAnsi="Consolas" w:cs="Consolas"/>
          <w:color w:val="333333"/>
          <w:sz w:val="22"/>
          <w:szCs w:val="22"/>
        </w:rPr>
        <w:t>})</w:t>
      </w:r>
      <w:r>
        <w:rPr>
          <w:rFonts w:ascii="Consolas" w:hAnsi="Consolas" w:cs="Consolas"/>
          <w:color w:val="333333"/>
          <w:sz w:val="22"/>
          <w:szCs w:val="22"/>
        </w:rPr>
        <w:br/>
      </w:r>
      <w:r>
        <w:rPr>
          <w:rStyle w:val="cm-variable"/>
          <w:rFonts w:ascii="Consolas" w:hAnsi="Consolas" w:cs="Consolas"/>
          <w:color w:val="000000"/>
          <w:sz w:val="22"/>
          <w:szCs w:val="22"/>
        </w:rPr>
        <w:t>导入</w:t>
      </w:r>
      <w:r>
        <w:rPr>
          <w:rStyle w:val="cm-variable"/>
          <w:rFonts w:ascii="Consolas" w:hAnsi="Consolas" w:cs="Consolas"/>
          <w:color w:val="000000"/>
          <w:sz w:val="22"/>
          <w:szCs w:val="22"/>
        </w:rPr>
        <w:t>Spring</w:t>
      </w:r>
      <w:r>
        <w:rPr>
          <w:rStyle w:val="cm-variable"/>
          <w:rFonts w:ascii="Consolas" w:hAnsi="Consolas" w:cs="Consolas"/>
          <w:color w:val="000000"/>
          <w:sz w:val="22"/>
          <w:szCs w:val="22"/>
        </w:rPr>
        <w:t>的配置文件让其生效</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不来编写</w:t>
      </w:r>
      <w:r>
        <w:rPr>
          <w:rStyle w:val="md-line"/>
          <w:rFonts w:ascii="Helvetica" w:hAnsi="Helvetica"/>
          <w:color w:val="333333"/>
        </w:rPr>
        <w:t>Spring</w:t>
      </w:r>
      <w:r>
        <w:rPr>
          <w:rStyle w:val="md-line"/>
          <w:rFonts w:ascii="Helvetica" w:hAnsi="Helvetica"/>
          <w:color w:val="333333"/>
        </w:rPr>
        <w:t>的配置文件</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&lt;?xml</w:t>
      </w:r>
      <w:r>
        <w:rPr>
          <w:rFonts w:ascii="Consolas" w:hAnsi="Consolas" w:cs="Consolas"/>
          <w:color w:val="333333"/>
          <w:sz w:val="22"/>
          <w:szCs w:val="22"/>
        </w:rPr>
        <w:t xml:space="preserve"> </w:t>
      </w:r>
      <w:r>
        <w:rPr>
          <w:rStyle w:val="cm-meta"/>
          <w:rFonts w:ascii="Consolas" w:hAnsi="Consolas" w:cs="Consolas"/>
          <w:color w:val="555555"/>
          <w:sz w:val="22"/>
          <w:szCs w:val="22"/>
        </w:rPr>
        <w:t>version="1.0" encoding="UTF-8"?&gt;</w:t>
      </w:r>
      <w:r>
        <w:rPr>
          <w:rFonts w:ascii="Consolas" w:hAnsi="Consolas" w:cs="Consolas"/>
          <w:color w:val="333333"/>
          <w:sz w:val="22"/>
          <w:szCs w:val="22"/>
        </w:rPr>
        <w:br/>
      </w:r>
      <w:r>
        <w:rPr>
          <w:rStyle w:val="cm-tag"/>
          <w:rFonts w:ascii="Consolas" w:hAnsi="Consolas" w:cs="Consolas"/>
          <w:color w:val="117700"/>
          <w:sz w:val="22"/>
          <w:szCs w:val="22"/>
        </w:rPr>
        <w:t>&lt;beans</w:t>
      </w:r>
      <w:r>
        <w:rPr>
          <w:rFonts w:ascii="Consolas" w:hAnsi="Consolas" w:cs="Consolas"/>
          <w:color w:val="333333"/>
          <w:sz w:val="22"/>
          <w:szCs w:val="22"/>
        </w:rPr>
        <w:t xml:space="preserve"> </w:t>
      </w:r>
      <w:r>
        <w:rPr>
          <w:rStyle w:val="cm-attribute"/>
          <w:rFonts w:ascii="Consolas" w:hAnsi="Consolas" w:cs="Consolas"/>
          <w:color w:val="0000CC"/>
          <w:sz w:val="22"/>
          <w:szCs w:val="22"/>
        </w:rPr>
        <w:t>xmlns</w:t>
      </w:r>
      <w:r>
        <w:rPr>
          <w:rFonts w:ascii="Consolas" w:hAnsi="Consolas" w:cs="Consolas"/>
          <w:color w:val="333333"/>
          <w:sz w:val="22"/>
          <w:szCs w:val="22"/>
        </w:rPr>
        <w:t>=</w:t>
      </w:r>
      <w:r>
        <w:rPr>
          <w:rStyle w:val="cm-string"/>
          <w:rFonts w:ascii="Consolas" w:hAnsi="Consolas" w:cs="Consolas"/>
          <w:color w:val="AA1111"/>
          <w:sz w:val="22"/>
          <w:szCs w:val="22"/>
        </w:rPr>
        <w:t>"http://www.springframework.org/schema/beans"</w:t>
      </w:r>
      <w:r>
        <w:rPr>
          <w:rFonts w:ascii="Consolas" w:hAnsi="Consolas" w:cs="Consolas"/>
          <w:color w:val="333333"/>
          <w:sz w:val="22"/>
          <w:szCs w:val="22"/>
        </w:rPr>
        <w:br/>
        <w:t xml:space="preserve">       </w:t>
      </w:r>
      <w:r>
        <w:rPr>
          <w:rStyle w:val="cm-attribute"/>
          <w:rFonts w:ascii="Consolas" w:hAnsi="Consolas" w:cs="Consolas"/>
          <w:color w:val="0000CC"/>
          <w:sz w:val="22"/>
          <w:szCs w:val="22"/>
        </w:rPr>
        <w:t>xmlns:xsi</w:t>
      </w:r>
      <w:r>
        <w:rPr>
          <w:rFonts w:ascii="Consolas" w:hAnsi="Consolas" w:cs="Consolas"/>
          <w:color w:val="333333"/>
          <w:sz w:val="22"/>
          <w:szCs w:val="22"/>
        </w:rPr>
        <w:t>=</w:t>
      </w:r>
      <w:r>
        <w:rPr>
          <w:rStyle w:val="cm-string"/>
          <w:rFonts w:ascii="Consolas" w:hAnsi="Consolas" w:cs="Consolas"/>
          <w:color w:val="AA1111"/>
          <w:sz w:val="22"/>
          <w:szCs w:val="22"/>
        </w:rPr>
        <w:t>"http://www.w3.org/2001/XMLSchema-instance"</w:t>
      </w:r>
      <w:r>
        <w:rPr>
          <w:rFonts w:ascii="Consolas" w:hAnsi="Consolas" w:cs="Consolas"/>
          <w:color w:val="333333"/>
          <w:sz w:val="22"/>
          <w:szCs w:val="22"/>
        </w:rPr>
        <w:br/>
        <w:t xml:space="preserve">       </w:t>
      </w:r>
      <w:r>
        <w:rPr>
          <w:rStyle w:val="cm-attribute"/>
          <w:rFonts w:ascii="Consolas" w:hAnsi="Consolas" w:cs="Consolas"/>
          <w:color w:val="0000CC"/>
          <w:sz w:val="22"/>
          <w:szCs w:val="22"/>
        </w:rPr>
        <w:t>xsi:schemaLocation</w:t>
      </w:r>
      <w:r>
        <w:rPr>
          <w:rFonts w:ascii="Consolas" w:hAnsi="Consolas" w:cs="Consolas"/>
          <w:color w:val="333333"/>
          <w:sz w:val="22"/>
          <w:szCs w:val="22"/>
        </w:rPr>
        <w:t>=</w:t>
      </w:r>
      <w:r>
        <w:rPr>
          <w:rStyle w:val="cm-string"/>
          <w:rFonts w:ascii="Consolas" w:hAnsi="Consolas" w:cs="Consolas"/>
          <w:color w:val="AA1111"/>
          <w:sz w:val="22"/>
          <w:szCs w:val="22"/>
        </w:rPr>
        <w:t>"http://www.springframework.org/schema/beans http://www.springframework.org/schema/beans/spring-beans.xsd"</w:t>
      </w:r>
      <w:r>
        <w:rPr>
          <w:rStyle w:val="cm-tag"/>
          <w:rFonts w:ascii="Consolas" w:hAnsi="Consolas" w:cs="Consolas"/>
          <w:color w:val="117700"/>
          <w:sz w:val="22"/>
          <w:szCs w:val="22"/>
        </w:rPr>
        <w:t>&gt;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tag"/>
          <w:rFonts w:ascii="Consolas" w:hAnsi="Consolas" w:cs="Consolas"/>
          <w:color w:val="117700"/>
          <w:sz w:val="22"/>
          <w:szCs w:val="22"/>
        </w:rPr>
        <w:t>&lt;bean</w:t>
      </w:r>
      <w:r>
        <w:rPr>
          <w:rFonts w:ascii="Consolas" w:hAnsi="Consolas" w:cs="Consolas"/>
          <w:color w:val="333333"/>
          <w:sz w:val="22"/>
          <w:szCs w:val="22"/>
        </w:rPr>
        <w:t xml:space="preserve"> </w:t>
      </w:r>
      <w:r>
        <w:rPr>
          <w:rStyle w:val="cm-attribute"/>
          <w:rFonts w:ascii="Consolas" w:hAnsi="Consolas" w:cs="Consolas"/>
          <w:color w:val="0000CC"/>
          <w:sz w:val="22"/>
          <w:szCs w:val="22"/>
        </w:rPr>
        <w:t>id</w:t>
      </w:r>
      <w:r>
        <w:rPr>
          <w:rFonts w:ascii="Consolas" w:hAnsi="Consolas" w:cs="Consolas"/>
          <w:color w:val="333333"/>
          <w:sz w:val="22"/>
          <w:szCs w:val="22"/>
        </w:rPr>
        <w:t>=</w:t>
      </w:r>
      <w:r>
        <w:rPr>
          <w:rStyle w:val="cm-string"/>
          <w:rFonts w:ascii="Consolas" w:hAnsi="Consolas" w:cs="Consolas"/>
          <w:color w:val="AA1111"/>
          <w:sz w:val="22"/>
          <w:szCs w:val="22"/>
        </w:rPr>
        <w:t>"helloService"</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"com.atguigu.springboot.service.HelloService"</w:t>
      </w:r>
      <w:r>
        <w:rPr>
          <w:rStyle w:val="cm-tag"/>
          <w:rFonts w:ascii="Consolas" w:hAnsi="Consolas" w:cs="Consolas"/>
          <w:color w:val="117700"/>
          <w:sz w:val="22"/>
          <w:szCs w:val="22"/>
        </w:rPr>
        <w:t>&gt;&lt;/bean&gt;</w:t>
      </w:r>
      <w:r>
        <w:rPr>
          <w:rFonts w:ascii="Consolas" w:hAnsi="Consolas" w:cs="Consolas"/>
          <w:color w:val="333333"/>
          <w:sz w:val="22"/>
          <w:szCs w:val="22"/>
        </w:rPr>
        <w:br/>
      </w:r>
      <w:r>
        <w:rPr>
          <w:rStyle w:val="cm-tag"/>
          <w:rFonts w:ascii="Consolas" w:hAnsi="Consolas" w:cs="Consolas"/>
          <w:color w:val="117700"/>
          <w:sz w:val="22"/>
          <w:szCs w:val="22"/>
        </w:rPr>
        <w:t>&lt;/beans&gt;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推荐给容器中添加组件的方式；推荐使用全注解的方式</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、配置类</w:t>
      </w:r>
      <w:r>
        <w:rPr>
          <w:rStyle w:val="ac"/>
          <w:rFonts w:ascii="Helvetica" w:hAnsi="Helvetica"/>
          <w:color w:val="333333"/>
        </w:rPr>
        <w:t>@Configuration</w:t>
      </w:r>
      <w:r>
        <w:rPr>
          <w:rStyle w:val="md-line"/>
          <w:rFonts w:ascii="Helvetica" w:hAnsi="Helvetica"/>
          <w:color w:val="333333"/>
        </w:rPr>
        <w:t>------&gt;Spring</w:t>
      </w:r>
      <w:r>
        <w:rPr>
          <w:rStyle w:val="md-line"/>
          <w:rFonts w:ascii="Helvetica" w:hAnsi="Helvetica"/>
          <w:color w:val="333333"/>
        </w:rPr>
        <w:t>配置文件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2</w:t>
      </w:r>
      <w:r>
        <w:rPr>
          <w:rStyle w:val="md-line"/>
          <w:rFonts w:ascii="Helvetica" w:hAnsi="Helvetica"/>
          <w:color w:val="333333"/>
        </w:rPr>
        <w:t>、使用</w:t>
      </w:r>
      <w:r>
        <w:rPr>
          <w:rStyle w:val="ac"/>
          <w:rFonts w:ascii="Helvetica" w:hAnsi="Helvetica"/>
          <w:color w:val="333333"/>
        </w:rPr>
        <w:t>@Bean</w:t>
      </w:r>
      <w:r>
        <w:rPr>
          <w:rStyle w:val="md-line"/>
          <w:rFonts w:ascii="Helvetica" w:hAnsi="Helvetica"/>
          <w:color w:val="333333"/>
        </w:rPr>
        <w:t>给容器中添加组件</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@Configuration</w:t>
      </w:r>
      <w:r>
        <w:rPr>
          <w:rStyle w:val="cm-comment"/>
          <w:rFonts w:ascii="Consolas" w:hAnsi="Consolas" w:cs="Consolas"/>
          <w:color w:val="AA5500"/>
          <w:sz w:val="22"/>
          <w:szCs w:val="22"/>
        </w:rPr>
        <w:t>：指明当前类是一个配置类；就是来替代之前的</w:t>
      </w:r>
      <w:r>
        <w:rPr>
          <w:rStyle w:val="cm-comment"/>
          <w:rFonts w:ascii="Consolas" w:hAnsi="Consolas" w:cs="Consolas"/>
          <w:color w:val="AA5500"/>
          <w:sz w:val="22"/>
          <w:szCs w:val="22"/>
        </w:rPr>
        <w:t>Spring</w:t>
      </w:r>
      <w:r>
        <w:rPr>
          <w:rStyle w:val="cm-comment"/>
          <w:rFonts w:ascii="Consolas" w:hAnsi="Consolas" w:cs="Consolas"/>
          <w:color w:val="AA5500"/>
          <w:sz w:val="22"/>
          <w:szCs w:val="22"/>
        </w:rPr>
        <w:t>配置文件</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在配置文件中用</w:t>
      </w:r>
      <w:r>
        <w:rPr>
          <w:rStyle w:val="cm-comment"/>
          <w:rFonts w:ascii="Consolas" w:hAnsi="Consolas" w:cs="Consolas"/>
          <w:color w:val="AA5500"/>
          <w:sz w:val="22"/>
          <w:szCs w:val="22"/>
        </w:rPr>
        <w:t>&lt;bean&gt;&lt;bean/&gt;</w:t>
      </w:r>
      <w:r>
        <w:rPr>
          <w:rStyle w:val="cm-comment"/>
          <w:rFonts w:ascii="Consolas" w:hAnsi="Consolas" w:cs="Consolas"/>
          <w:color w:val="AA5500"/>
          <w:sz w:val="22"/>
          <w:szCs w:val="22"/>
        </w:rPr>
        <w:t>标签添加组件</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MyAppConfig</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将方法的返回值添加到容器中；容器中这个组件默认的</w:t>
      </w:r>
      <w:r>
        <w:rPr>
          <w:rStyle w:val="cm-comment"/>
          <w:rFonts w:ascii="Consolas" w:hAnsi="Consolas" w:cs="Consolas"/>
          <w:color w:val="AA5500"/>
          <w:sz w:val="22"/>
          <w:szCs w:val="22"/>
        </w:rPr>
        <w:t>id</w:t>
      </w:r>
      <w:r>
        <w:rPr>
          <w:rStyle w:val="cm-comment"/>
          <w:rFonts w:ascii="Consolas" w:hAnsi="Consolas" w:cs="Consolas"/>
          <w:color w:val="AA5500"/>
          <w:sz w:val="22"/>
          <w:szCs w:val="22"/>
        </w:rPr>
        <w:t>就是方法名</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HelloService</w:t>
      </w:r>
      <w:r>
        <w:rPr>
          <w:rFonts w:ascii="Consolas" w:hAnsi="Consolas" w:cs="Consolas"/>
          <w:color w:val="333333"/>
          <w:sz w:val="22"/>
          <w:szCs w:val="22"/>
        </w:rPr>
        <w:t xml:space="preserve"> </w:t>
      </w:r>
      <w:r>
        <w:rPr>
          <w:rStyle w:val="cm-variable"/>
          <w:rFonts w:ascii="Consolas" w:hAnsi="Consolas" w:cs="Consolas"/>
          <w:color w:val="000000"/>
          <w:sz w:val="22"/>
          <w:szCs w:val="22"/>
        </w:rPr>
        <w:t>helloService02</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System</w:t>
      </w:r>
      <w:r>
        <w:rPr>
          <w:rFonts w:ascii="Consolas" w:hAnsi="Consolas" w:cs="Consolas"/>
          <w:color w:val="333333"/>
          <w:sz w:val="22"/>
          <w:szCs w:val="22"/>
        </w:rPr>
        <w:t>.</w:t>
      </w:r>
      <w:r>
        <w:rPr>
          <w:rStyle w:val="cm-variable"/>
          <w:rFonts w:ascii="Consolas" w:hAnsi="Consolas" w:cs="Consolas"/>
          <w:color w:val="000000"/>
          <w:sz w:val="22"/>
          <w:szCs w:val="22"/>
        </w:rPr>
        <w:t>out</w:t>
      </w:r>
      <w:r>
        <w:rPr>
          <w:rFonts w:ascii="Consolas" w:hAnsi="Consolas" w:cs="Consolas"/>
          <w:color w:val="333333"/>
          <w:sz w:val="22"/>
          <w:szCs w:val="22"/>
        </w:rPr>
        <w:t>.</w:t>
      </w:r>
      <w:r>
        <w:rPr>
          <w:rStyle w:val="cm-variable"/>
          <w:rFonts w:ascii="Consolas" w:hAnsi="Consolas" w:cs="Consolas"/>
          <w:color w:val="000000"/>
          <w:sz w:val="22"/>
          <w:szCs w:val="22"/>
        </w:rPr>
        <w:t>println</w:t>
      </w:r>
      <w:r>
        <w:rPr>
          <w:rFonts w:ascii="Consolas" w:hAnsi="Consolas" w:cs="Consolas"/>
          <w:color w:val="333333"/>
          <w:sz w:val="22"/>
          <w:szCs w:val="22"/>
        </w:rPr>
        <w:t>(</w:t>
      </w:r>
      <w:r>
        <w:rPr>
          <w:rStyle w:val="cm-string"/>
          <w:rFonts w:ascii="Consolas" w:hAnsi="Consolas" w:cs="Consolas"/>
          <w:color w:val="AA1111"/>
          <w:sz w:val="22"/>
          <w:szCs w:val="22"/>
        </w:rPr>
        <w:t>"</w:t>
      </w:r>
      <w:r>
        <w:rPr>
          <w:rStyle w:val="cm-string"/>
          <w:rFonts w:ascii="Consolas" w:hAnsi="Consolas" w:cs="Consolas"/>
          <w:color w:val="AA1111"/>
          <w:sz w:val="22"/>
          <w:szCs w:val="22"/>
        </w:rPr>
        <w:t>配置类</w:t>
      </w:r>
      <w:r>
        <w:rPr>
          <w:rStyle w:val="cm-string"/>
          <w:rFonts w:ascii="Consolas" w:hAnsi="Consolas" w:cs="Consolas"/>
          <w:color w:val="AA1111"/>
          <w:sz w:val="22"/>
          <w:szCs w:val="22"/>
        </w:rPr>
        <w:t>@Bean</w:t>
      </w:r>
      <w:r>
        <w:rPr>
          <w:rStyle w:val="cm-string"/>
          <w:rFonts w:ascii="Consolas" w:hAnsi="Consolas" w:cs="Consolas"/>
          <w:color w:val="AA1111"/>
          <w:sz w:val="22"/>
          <w:szCs w:val="22"/>
        </w:rPr>
        <w:t>给容器中添加组件了</w:t>
      </w:r>
      <w:r>
        <w:rPr>
          <w:rStyle w:val="cm-string"/>
          <w:rFonts w:ascii="Consolas" w:hAnsi="Consolas" w:cs="Consolas"/>
          <w:color w:val="AA1111"/>
          <w:sz w:val="22"/>
          <w:szCs w:val="22"/>
        </w:rPr>
        <w:t>..."</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HelloService</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4"/>
        <w:rPr>
          <w:rFonts w:cs="宋体"/>
        </w:rPr>
      </w:pPr>
      <w:r>
        <w:t>4</w:t>
      </w:r>
      <w:r>
        <w:t>、配置文件占位符</w:t>
      </w:r>
    </w:p>
    <w:p w:rsidR="001A7847" w:rsidRDefault="007D395D">
      <w:pPr>
        <w:pStyle w:val="5"/>
      </w:pPr>
      <w:r>
        <w:t>1</w:t>
      </w:r>
      <w:r>
        <w:t>、随机数</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variable"/>
          <w:rFonts w:ascii="Consolas" w:hAnsi="Consolas" w:cs="Consolas"/>
          <w:color w:val="000000"/>
          <w:sz w:val="22"/>
          <w:szCs w:val="22"/>
        </w:rPr>
        <w:t>$</w:t>
      </w:r>
      <w:r>
        <w:rPr>
          <w:rFonts w:ascii="Consolas" w:hAnsi="Consolas" w:cs="Consolas"/>
          <w:color w:val="333333"/>
          <w:sz w:val="22"/>
          <w:szCs w:val="22"/>
        </w:rPr>
        <w:t>{</w:t>
      </w:r>
      <w:r>
        <w:rPr>
          <w:rStyle w:val="cm-variable"/>
          <w:rFonts w:ascii="Consolas" w:hAnsi="Consolas" w:cs="Consolas"/>
          <w:color w:val="000000"/>
          <w:sz w:val="22"/>
          <w:szCs w:val="22"/>
        </w:rPr>
        <w:t>random</w:t>
      </w:r>
      <w:r>
        <w:rPr>
          <w:rFonts w:ascii="Consolas" w:hAnsi="Consolas" w:cs="Consolas"/>
          <w:color w:val="333333"/>
          <w:sz w:val="22"/>
          <w:szCs w:val="22"/>
        </w:rPr>
        <w:t>.</w:t>
      </w:r>
      <w:r>
        <w:rPr>
          <w:rStyle w:val="cm-variable"/>
          <w:rFonts w:ascii="Consolas" w:hAnsi="Consolas" w:cs="Consolas"/>
          <w:color w:val="000000"/>
          <w:sz w:val="22"/>
          <w:szCs w:val="22"/>
        </w:rPr>
        <w:t>value</w:t>
      </w:r>
      <w:r>
        <w:rPr>
          <w:rFonts w:ascii="Consolas" w:hAnsi="Consolas" w:cs="Consolas"/>
          <w:color w:val="333333"/>
          <w:sz w:val="22"/>
          <w:szCs w:val="22"/>
        </w:rPr>
        <w:t>}</w:t>
      </w:r>
      <w:r>
        <w:rPr>
          <w:rStyle w:val="cm-variable"/>
          <w:rFonts w:ascii="Consolas" w:hAnsi="Consolas" w:cs="Consolas"/>
          <w:color w:val="000000"/>
          <w:sz w:val="22"/>
          <w:szCs w:val="22"/>
        </w:rPr>
        <w:t>、</w:t>
      </w:r>
      <w:r>
        <w:rPr>
          <w:rStyle w:val="cm-variable"/>
          <w:rFonts w:ascii="Consolas" w:hAnsi="Consolas" w:cs="Consolas"/>
          <w:color w:val="000000"/>
          <w:sz w:val="22"/>
          <w:szCs w:val="22"/>
        </w:rPr>
        <w:t>$</w:t>
      </w:r>
      <w:r>
        <w:rPr>
          <w:rFonts w:ascii="Consolas" w:hAnsi="Consolas" w:cs="Consolas"/>
          <w:color w:val="333333"/>
          <w:sz w:val="22"/>
          <w:szCs w:val="22"/>
        </w:rPr>
        <w:t>{</w:t>
      </w:r>
      <w:r>
        <w:rPr>
          <w:rStyle w:val="cm-variable"/>
          <w:rFonts w:ascii="Consolas" w:hAnsi="Consolas" w:cs="Consolas"/>
          <w:color w:val="000000"/>
          <w:sz w:val="22"/>
          <w:szCs w:val="22"/>
        </w:rPr>
        <w:t>random</w:t>
      </w:r>
      <w:r>
        <w:rPr>
          <w:rFonts w:ascii="Consolas" w:hAnsi="Consolas" w:cs="Consolas"/>
          <w:color w:val="333333"/>
          <w:sz w:val="22"/>
          <w:szCs w:val="22"/>
        </w:rPr>
        <w:t>.</w:t>
      </w:r>
      <w:r>
        <w:rPr>
          <w:rStyle w:val="cm-variable-3"/>
          <w:rFonts w:ascii="Consolas" w:hAnsi="Consolas" w:cs="Consolas"/>
          <w:color w:val="008855"/>
          <w:sz w:val="22"/>
          <w:szCs w:val="22"/>
        </w:rPr>
        <w:t>int</w:t>
      </w:r>
      <w:r>
        <w:rPr>
          <w:rFonts w:ascii="Consolas" w:hAnsi="Consolas" w:cs="Consolas"/>
          <w:color w:val="333333"/>
          <w:sz w:val="22"/>
          <w:szCs w:val="22"/>
        </w:rPr>
        <w:t>}</w:t>
      </w:r>
      <w:r>
        <w:rPr>
          <w:rStyle w:val="cm-variable"/>
          <w:rFonts w:ascii="Consolas" w:hAnsi="Consolas" w:cs="Consolas"/>
          <w:color w:val="000000"/>
          <w:sz w:val="22"/>
          <w:szCs w:val="22"/>
        </w:rPr>
        <w:t>、</w:t>
      </w:r>
      <w:r>
        <w:rPr>
          <w:rStyle w:val="cm-variable"/>
          <w:rFonts w:ascii="Consolas" w:hAnsi="Consolas" w:cs="Consolas"/>
          <w:color w:val="000000"/>
          <w:sz w:val="22"/>
          <w:szCs w:val="22"/>
        </w:rPr>
        <w:t>$</w:t>
      </w:r>
      <w:r>
        <w:rPr>
          <w:rFonts w:ascii="Consolas" w:hAnsi="Consolas" w:cs="Consolas"/>
          <w:color w:val="333333"/>
          <w:sz w:val="22"/>
          <w:szCs w:val="22"/>
        </w:rPr>
        <w:t>{</w:t>
      </w:r>
      <w:r>
        <w:rPr>
          <w:rStyle w:val="cm-variable"/>
          <w:rFonts w:ascii="Consolas" w:hAnsi="Consolas" w:cs="Consolas"/>
          <w:color w:val="000000"/>
          <w:sz w:val="22"/>
          <w:szCs w:val="22"/>
        </w:rPr>
        <w:t>random</w:t>
      </w:r>
      <w:r>
        <w:rPr>
          <w:rFonts w:ascii="Consolas" w:hAnsi="Consolas" w:cs="Consolas"/>
          <w:color w:val="333333"/>
          <w:sz w:val="22"/>
          <w:szCs w:val="22"/>
        </w:rPr>
        <w:t>.</w:t>
      </w:r>
      <w:r>
        <w:rPr>
          <w:rStyle w:val="cm-variable-3"/>
          <w:rFonts w:ascii="Consolas" w:hAnsi="Consolas" w:cs="Consolas"/>
          <w:color w:val="008855"/>
          <w:sz w:val="22"/>
          <w:szCs w:val="22"/>
        </w:rPr>
        <w:t>long</w:t>
      </w:r>
      <w:r>
        <w:rPr>
          <w:rFonts w:ascii="Consolas" w:hAnsi="Consolas" w:cs="Consolas"/>
          <w:color w:val="333333"/>
          <w:sz w:val="22"/>
          <w:szCs w:val="22"/>
        </w:rPr>
        <w:t>}</w:t>
      </w:r>
      <w:r>
        <w:rPr>
          <w:rFonts w:ascii="Consolas" w:hAnsi="Consolas" w:cs="Consolas"/>
          <w:color w:val="333333"/>
          <w:sz w:val="22"/>
          <w:szCs w:val="22"/>
        </w:rPr>
        <w:br/>
      </w:r>
      <w:r>
        <w:rPr>
          <w:rStyle w:val="cm-variable"/>
          <w:rFonts w:ascii="Consolas" w:hAnsi="Consolas" w:cs="Consolas"/>
          <w:color w:val="000000"/>
          <w:sz w:val="22"/>
          <w:szCs w:val="22"/>
        </w:rPr>
        <w:t>$</w:t>
      </w:r>
      <w:r>
        <w:rPr>
          <w:rFonts w:ascii="Consolas" w:hAnsi="Consolas" w:cs="Consolas"/>
          <w:color w:val="333333"/>
          <w:sz w:val="22"/>
          <w:szCs w:val="22"/>
        </w:rPr>
        <w:t>{</w:t>
      </w:r>
      <w:r>
        <w:rPr>
          <w:rStyle w:val="cm-variable"/>
          <w:rFonts w:ascii="Consolas" w:hAnsi="Consolas" w:cs="Consolas"/>
          <w:color w:val="000000"/>
          <w:sz w:val="22"/>
          <w:szCs w:val="22"/>
        </w:rPr>
        <w:t>random</w:t>
      </w:r>
      <w:r>
        <w:rPr>
          <w:rFonts w:ascii="Consolas" w:hAnsi="Consolas" w:cs="Consolas"/>
          <w:color w:val="333333"/>
          <w:sz w:val="22"/>
          <w:szCs w:val="22"/>
        </w:rPr>
        <w:t>.</w:t>
      </w:r>
      <w:r>
        <w:rPr>
          <w:rStyle w:val="cm-variable-3"/>
          <w:rFonts w:ascii="Consolas" w:hAnsi="Consolas" w:cs="Consolas"/>
          <w:color w:val="008855"/>
          <w:sz w:val="22"/>
          <w:szCs w:val="22"/>
        </w:rPr>
        <w:t>int</w:t>
      </w:r>
      <w:r>
        <w:rPr>
          <w:rFonts w:ascii="Consolas" w:hAnsi="Consolas" w:cs="Consolas"/>
          <w:color w:val="333333"/>
          <w:sz w:val="22"/>
          <w:szCs w:val="22"/>
        </w:rPr>
        <w:t>(</w:t>
      </w:r>
      <w:r>
        <w:rPr>
          <w:rStyle w:val="cm-number"/>
          <w:rFonts w:ascii="Consolas" w:hAnsi="Consolas" w:cs="Consolas"/>
          <w:color w:val="116644"/>
          <w:szCs w:val="22"/>
        </w:rPr>
        <w:t>10</w:t>
      </w:r>
      <w:r>
        <w:rPr>
          <w:rFonts w:ascii="Consolas" w:hAnsi="Consolas" w:cs="Consolas"/>
          <w:color w:val="333333"/>
          <w:sz w:val="22"/>
          <w:szCs w:val="22"/>
        </w:rPr>
        <w:t>)}</w:t>
      </w:r>
      <w:r>
        <w:rPr>
          <w:rStyle w:val="cm-variable"/>
          <w:rFonts w:ascii="Consolas" w:hAnsi="Consolas" w:cs="Consolas"/>
          <w:color w:val="000000"/>
          <w:sz w:val="22"/>
          <w:szCs w:val="22"/>
        </w:rPr>
        <w:t>、</w:t>
      </w:r>
      <w:r>
        <w:rPr>
          <w:rStyle w:val="cm-variable"/>
          <w:rFonts w:ascii="Consolas" w:hAnsi="Consolas" w:cs="Consolas"/>
          <w:color w:val="000000"/>
          <w:sz w:val="22"/>
          <w:szCs w:val="22"/>
        </w:rPr>
        <w:t>$</w:t>
      </w:r>
      <w:r>
        <w:rPr>
          <w:rFonts w:ascii="Consolas" w:hAnsi="Consolas" w:cs="Consolas"/>
          <w:color w:val="333333"/>
          <w:sz w:val="22"/>
          <w:szCs w:val="22"/>
        </w:rPr>
        <w:t>{</w:t>
      </w:r>
      <w:r>
        <w:rPr>
          <w:rStyle w:val="cm-variable"/>
          <w:rFonts w:ascii="Consolas" w:hAnsi="Consolas" w:cs="Consolas"/>
          <w:color w:val="000000"/>
          <w:sz w:val="22"/>
          <w:szCs w:val="22"/>
        </w:rPr>
        <w:t>random</w:t>
      </w:r>
      <w:r>
        <w:rPr>
          <w:rFonts w:ascii="Consolas" w:hAnsi="Consolas" w:cs="Consolas"/>
          <w:color w:val="333333"/>
          <w:sz w:val="22"/>
          <w:szCs w:val="22"/>
        </w:rPr>
        <w:t>.</w:t>
      </w:r>
      <w:r>
        <w:rPr>
          <w:rStyle w:val="cm-variable-3"/>
          <w:rFonts w:ascii="Consolas" w:hAnsi="Consolas" w:cs="Consolas"/>
          <w:color w:val="008855"/>
          <w:sz w:val="22"/>
          <w:szCs w:val="22"/>
        </w:rPr>
        <w:t>int</w:t>
      </w:r>
      <w:r>
        <w:rPr>
          <w:rFonts w:ascii="Consolas" w:hAnsi="Consolas" w:cs="Consolas"/>
          <w:color w:val="333333"/>
          <w:sz w:val="22"/>
          <w:szCs w:val="22"/>
        </w:rPr>
        <w:t>[</w:t>
      </w:r>
      <w:r>
        <w:rPr>
          <w:rStyle w:val="cm-number"/>
          <w:rFonts w:ascii="Consolas" w:hAnsi="Consolas" w:cs="Consolas"/>
          <w:color w:val="116644"/>
          <w:szCs w:val="22"/>
        </w:rPr>
        <w:t>1024</w:t>
      </w:r>
      <w:r>
        <w:rPr>
          <w:rFonts w:ascii="Consolas" w:hAnsi="Consolas" w:cs="Consolas"/>
          <w:color w:val="333333"/>
          <w:sz w:val="22"/>
          <w:szCs w:val="22"/>
        </w:rPr>
        <w:t>,</w:t>
      </w:r>
      <w:r>
        <w:rPr>
          <w:rStyle w:val="cm-number"/>
          <w:rFonts w:ascii="Consolas" w:hAnsi="Consolas" w:cs="Consolas"/>
          <w:color w:val="116644"/>
          <w:szCs w:val="22"/>
        </w:rPr>
        <w:t>65536</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5"/>
        <w:rPr>
          <w:rFonts w:cs="宋体"/>
        </w:rPr>
      </w:pPr>
      <w:r>
        <w:t>2</w:t>
      </w:r>
      <w:r>
        <w:t>、占位符获取之前配置的值，如果没有可以是用</w:t>
      </w:r>
      <w:r>
        <w:t>:</w:t>
      </w:r>
      <w:r>
        <w:t>指定默认值</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def"/>
          <w:rFonts w:ascii="Consolas" w:hAnsi="Consolas" w:cs="Consolas"/>
          <w:color w:val="0000FF"/>
          <w:sz w:val="22"/>
          <w:szCs w:val="22"/>
        </w:rPr>
        <w:t>person.last-name</w:t>
      </w:r>
      <w:r>
        <w:rPr>
          <w:rFonts w:ascii="Consolas" w:hAnsi="Consolas" w:cs="Consolas"/>
          <w:color w:val="333333"/>
          <w:sz w:val="22"/>
          <w:szCs w:val="22"/>
        </w:rPr>
        <w:t>=</w:t>
      </w:r>
      <w:r>
        <w:rPr>
          <w:rStyle w:val="cm-quote"/>
          <w:rFonts w:ascii="Consolas" w:hAnsi="Consolas" w:cs="Consolas"/>
          <w:color w:val="009900"/>
          <w:sz w:val="22"/>
          <w:szCs w:val="22"/>
        </w:rPr>
        <w:t>张三</w:t>
      </w:r>
      <w:r>
        <w:rPr>
          <w:rStyle w:val="cm-quote"/>
          <w:rFonts w:ascii="Consolas" w:hAnsi="Consolas" w:cs="Consolas"/>
          <w:color w:val="009900"/>
          <w:sz w:val="22"/>
          <w:szCs w:val="22"/>
        </w:rPr>
        <w:t>${random.uuid}</w:t>
      </w:r>
      <w:r>
        <w:rPr>
          <w:rFonts w:ascii="Consolas" w:hAnsi="Consolas" w:cs="Consolas"/>
          <w:color w:val="333333"/>
          <w:sz w:val="22"/>
          <w:szCs w:val="22"/>
        </w:rPr>
        <w:br/>
      </w:r>
      <w:r>
        <w:rPr>
          <w:rStyle w:val="cm-def"/>
          <w:rFonts w:ascii="Consolas" w:hAnsi="Consolas" w:cs="Consolas"/>
          <w:color w:val="0000FF"/>
          <w:sz w:val="22"/>
          <w:szCs w:val="22"/>
        </w:rPr>
        <w:t>person.age</w:t>
      </w:r>
      <w:r>
        <w:rPr>
          <w:rFonts w:ascii="Consolas" w:hAnsi="Consolas" w:cs="Consolas"/>
          <w:color w:val="333333"/>
          <w:sz w:val="22"/>
          <w:szCs w:val="22"/>
        </w:rPr>
        <w:t>=</w:t>
      </w:r>
      <w:r>
        <w:rPr>
          <w:rStyle w:val="cm-quote"/>
          <w:rFonts w:ascii="Consolas" w:hAnsi="Consolas" w:cs="Consolas"/>
          <w:color w:val="009900"/>
          <w:sz w:val="22"/>
          <w:szCs w:val="22"/>
        </w:rPr>
        <w:t>${random.int}</w:t>
      </w:r>
      <w:r>
        <w:rPr>
          <w:rFonts w:ascii="Consolas" w:hAnsi="Consolas" w:cs="Consolas"/>
          <w:color w:val="333333"/>
          <w:sz w:val="22"/>
          <w:szCs w:val="22"/>
        </w:rPr>
        <w:br/>
      </w:r>
      <w:r>
        <w:rPr>
          <w:rStyle w:val="cm-def"/>
          <w:rFonts w:ascii="Consolas" w:hAnsi="Consolas" w:cs="Consolas"/>
          <w:color w:val="0000FF"/>
          <w:sz w:val="22"/>
          <w:szCs w:val="22"/>
        </w:rPr>
        <w:t>person.birth</w:t>
      </w:r>
      <w:r>
        <w:rPr>
          <w:rFonts w:ascii="Consolas" w:hAnsi="Consolas" w:cs="Consolas"/>
          <w:color w:val="333333"/>
          <w:sz w:val="22"/>
          <w:szCs w:val="22"/>
        </w:rPr>
        <w:t>=</w:t>
      </w:r>
      <w:r>
        <w:rPr>
          <w:rStyle w:val="cm-quote"/>
          <w:rFonts w:ascii="Consolas" w:hAnsi="Consolas" w:cs="Consolas"/>
          <w:color w:val="009900"/>
          <w:sz w:val="22"/>
          <w:szCs w:val="22"/>
        </w:rPr>
        <w:t>2017/12/15</w:t>
      </w:r>
      <w:r>
        <w:rPr>
          <w:rFonts w:ascii="Consolas" w:hAnsi="Consolas" w:cs="Consolas"/>
          <w:color w:val="333333"/>
          <w:sz w:val="22"/>
          <w:szCs w:val="22"/>
        </w:rPr>
        <w:br/>
      </w:r>
      <w:r>
        <w:rPr>
          <w:rStyle w:val="cm-def"/>
          <w:rFonts w:ascii="Consolas" w:hAnsi="Consolas" w:cs="Consolas"/>
          <w:color w:val="0000FF"/>
          <w:sz w:val="22"/>
          <w:szCs w:val="22"/>
        </w:rPr>
        <w:t>person.boss</w:t>
      </w:r>
      <w:r>
        <w:rPr>
          <w:rFonts w:ascii="Consolas" w:hAnsi="Consolas" w:cs="Consolas"/>
          <w:color w:val="333333"/>
          <w:sz w:val="22"/>
          <w:szCs w:val="22"/>
        </w:rPr>
        <w:t>=</w:t>
      </w:r>
      <w:r>
        <w:rPr>
          <w:rStyle w:val="cm-quote"/>
          <w:rFonts w:ascii="Consolas" w:hAnsi="Consolas" w:cs="Consolas"/>
          <w:color w:val="009900"/>
          <w:sz w:val="22"/>
          <w:szCs w:val="22"/>
        </w:rPr>
        <w:t>false</w:t>
      </w:r>
      <w:r>
        <w:rPr>
          <w:rFonts w:ascii="Consolas" w:hAnsi="Consolas" w:cs="Consolas"/>
          <w:color w:val="333333"/>
          <w:sz w:val="22"/>
          <w:szCs w:val="22"/>
        </w:rPr>
        <w:br/>
      </w:r>
      <w:r>
        <w:rPr>
          <w:rStyle w:val="cm-def"/>
          <w:rFonts w:ascii="Consolas" w:hAnsi="Consolas" w:cs="Consolas"/>
          <w:color w:val="0000FF"/>
          <w:sz w:val="22"/>
          <w:szCs w:val="22"/>
        </w:rPr>
        <w:t>person.maps.k1</w:t>
      </w:r>
      <w:r>
        <w:rPr>
          <w:rFonts w:ascii="Consolas" w:hAnsi="Consolas" w:cs="Consolas"/>
          <w:color w:val="333333"/>
          <w:sz w:val="22"/>
          <w:szCs w:val="22"/>
        </w:rPr>
        <w:t>=</w:t>
      </w:r>
      <w:r>
        <w:rPr>
          <w:rStyle w:val="cm-quote"/>
          <w:rFonts w:ascii="Consolas" w:hAnsi="Consolas" w:cs="Consolas"/>
          <w:color w:val="009900"/>
          <w:sz w:val="22"/>
          <w:szCs w:val="22"/>
        </w:rPr>
        <w:t>v1</w:t>
      </w:r>
      <w:r>
        <w:rPr>
          <w:rFonts w:ascii="Consolas" w:hAnsi="Consolas" w:cs="Consolas"/>
          <w:color w:val="333333"/>
          <w:sz w:val="22"/>
          <w:szCs w:val="22"/>
        </w:rPr>
        <w:br/>
      </w:r>
      <w:r>
        <w:rPr>
          <w:rStyle w:val="cm-def"/>
          <w:rFonts w:ascii="Consolas" w:hAnsi="Consolas" w:cs="Consolas"/>
          <w:color w:val="0000FF"/>
          <w:sz w:val="22"/>
          <w:szCs w:val="22"/>
        </w:rPr>
        <w:t>person.maps.k2</w:t>
      </w:r>
      <w:r>
        <w:rPr>
          <w:rFonts w:ascii="Consolas" w:hAnsi="Consolas" w:cs="Consolas"/>
          <w:color w:val="333333"/>
          <w:sz w:val="22"/>
          <w:szCs w:val="22"/>
        </w:rPr>
        <w:t>=</w:t>
      </w:r>
      <w:r>
        <w:rPr>
          <w:rStyle w:val="cm-quote"/>
          <w:rFonts w:ascii="Consolas" w:hAnsi="Consolas" w:cs="Consolas"/>
          <w:color w:val="009900"/>
          <w:sz w:val="22"/>
          <w:szCs w:val="22"/>
        </w:rPr>
        <w:t>14</w:t>
      </w:r>
      <w:r>
        <w:rPr>
          <w:rFonts w:ascii="Consolas" w:hAnsi="Consolas" w:cs="Consolas"/>
          <w:color w:val="333333"/>
          <w:sz w:val="22"/>
          <w:szCs w:val="22"/>
        </w:rPr>
        <w:br/>
      </w:r>
      <w:r>
        <w:rPr>
          <w:rStyle w:val="cm-def"/>
          <w:rFonts w:ascii="Consolas" w:hAnsi="Consolas" w:cs="Consolas"/>
          <w:color w:val="0000FF"/>
          <w:sz w:val="22"/>
          <w:szCs w:val="22"/>
        </w:rPr>
        <w:t>person.lists</w:t>
      </w:r>
      <w:r>
        <w:rPr>
          <w:rFonts w:ascii="Consolas" w:hAnsi="Consolas" w:cs="Consolas"/>
          <w:color w:val="333333"/>
          <w:sz w:val="22"/>
          <w:szCs w:val="22"/>
        </w:rPr>
        <w:t>=</w:t>
      </w:r>
      <w:r>
        <w:rPr>
          <w:rStyle w:val="cm-quote"/>
          <w:rFonts w:ascii="Consolas" w:hAnsi="Consolas" w:cs="Consolas"/>
          <w:color w:val="009900"/>
          <w:sz w:val="22"/>
          <w:szCs w:val="22"/>
        </w:rPr>
        <w:t>a,b,c</w:t>
      </w:r>
      <w:r>
        <w:rPr>
          <w:rFonts w:ascii="Consolas" w:hAnsi="Consolas" w:cs="Consolas"/>
          <w:color w:val="333333"/>
          <w:sz w:val="22"/>
          <w:szCs w:val="22"/>
        </w:rPr>
        <w:br/>
      </w:r>
      <w:r>
        <w:rPr>
          <w:rStyle w:val="cm-def"/>
          <w:rFonts w:ascii="Consolas" w:hAnsi="Consolas" w:cs="Consolas"/>
          <w:color w:val="0000FF"/>
          <w:sz w:val="22"/>
          <w:szCs w:val="22"/>
        </w:rPr>
        <w:lastRenderedPageBreak/>
        <w:t>person.dog.name</w:t>
      </w:r>
      <w:r>
        <w:rPr>
          <w:rFonts w:ascii="Consolas" w:hAnsi="Consolas" w:cs="Consolas"/>
          <w:color w:val="333333"/>
          <w:sz w:val="22"/>
          <w:szCs w:val="22"/>
        </w:rPr>
        <w:t>=</w:t>
      </w:r>
      <w:r>
        <w:rPr>
          <w:rStyle w:val="cm-quote"/>
          <w:rFonts w:ascii="Consolas" w:hAnsi="Consolas" w:cs="Consolas"/>
          <w:color w:val="009900"/>
          <w:sz w:val="22"/>
          <w:szCs w:val="22"/>
        </w:rPr>
        <w:t>${person.hello</w:t>
      </w:r>
      <w:r>
        <w:rPr>
          <w:rFonts w:ascii="Consolas" w:hAnsi="Consolas" w:cs="Consolas"/>
          <w:color w:val="333333"/>
          <w:sz w:val="22"/>
          <w:szCs w:val="22"/>
        </w:rPr>
        <w:t>:</w:t>
      </w:r>
      <w:r>
        <w:rPr>
          <w:rStyle w:val="cm-quote"/>
          <w:rFonts w:ascii="Consolas" w:hAnsi="Consolas" w:cs="Consolas"/>
          <w:color w:val="009900"/>
          <w:sz w:val="22"/>
          <w:szCs w:val="22"/>
        </w:rPr>
        <w:t>hello}_dog</w:t>
      </w:r>
      <w:r>
        <w:rPr>
          <w:rFonts w:ascii="Consolas" w:hAnsi="Consolas" w:cs="Consolas"/>
          <w:color w:val="333333"/>
          <w:sz w:val="22"/>
          <w:szCs w:val="22"/>
        </w:rPr>
        <w:br/>
      </w:r>
      <w:r>
        <w:rPr>
          <w:rStyle w:val="cm-def"/>
          <w:rFonts w:ascii="Consolas" w:hAnsi="Consolas" w:cs="Consolas"/>
          <w:color w:val="0000FF"/>
          <w:sz w:val="22"/>
          <w:szCs w:val="22"/>
        </w:rPr>
        <w:t>person.dog.age</w:t>
      </w:r>
      <w:r>
        <w:rPr>
          <w:rFonts w:ascii="Consolas" w:hAnsi="Consolas" w:cs="Consolas"/>
          <w:color w:val="333333"/>
          <w:sz w:val="22"/>
          <w:szCs w:val="22"/>
        </w:rPr>
        <w:t>=</w:t>
      </w:r>
      <w:r>
        <w:rPr>
          <w:rStyle w:val="cm-quote"/>
          <w:rFonts w:ascii="Consolas" w:hAnsi="Consolas" w:cs="Consolas"/>
          <w:color w:val="009900"/>
          <w:sz w:val="22"/>
          <w:szCs w:val="22"/>
        </w:rPr>
        <w:t>15</w:t>
      </w:r>
    </w:p>
    <w:p w:rsidR="001A7847" w:rsidRDefault="007D395D">
      <w:pPr>
        <w:pStyle w:val="4"/>
        <w:rPr>
          <w:rFonts w:cs="宋体"/>
        </w:rPr>
      </w:pPr>
      <w:r>
        <w:t>5</w:t>
      </w:r>
      <w:r>
        <w:t>、</w:t>
      </w:r>
      <w:r>
        <w:t>Profile</w:t>
      </w:r>
    </w:p>
    <w:p w:rsidR="001A7847" w:rsidRDefault="007D395D">
      <w:pPr>
        <w:pStyle w:val="5"/>
      </w:pPr>
      <w:r>
        <w:t>1</w:t>
      </w:r>
      <w:r>
        <w:t>、多</w:t>
      </w:r>
      <w:r>
        <w:t>Profile</w:t>
      </w:r>
      <w:r>
        <w:t>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我们在主配置文件编写的时候，文件名可以是</w:t>
      </w:r>
      <w:r>
        <w:rPr>
          <w:rStyle w:val="md-line"/>
          <w:rFonts w:ascii="Helvetica" w:hAnsi="Helvetica"/>
          <w:color w:val="333333"/>
        </w:rPr>
        <w:t xml:space="preserve"> application-{profile}.properties/yml</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默认使用</w:t>
      </w:r>
      <w:r>
        <w:rPr>
          <w:rStyle w:val="md-line"/>
          <w:rFonts w:ascii="Helvetica" w:hAnsi="Helvetica"/>
          <w:color w:val="333333"/>
        </w:rPr>
        <w:t>application.properties</w:t>
      </w:r>
      <w:r>
        <w:rPr>
          <w:rStyle w:val="md-line"/>
          <w:rFonts w:ascii="Helvetica" w:hAnsi="Helvetica"/>
          <w:color w:val="333333"/>
        </w:rPr>
        <w:t>的配置；</w:t>
      </w:r>
    </w:p>
    <w:p w:rsidR="001A7847" w:rsidRDefault="007D395D">
      <w:pPr>
        <w:pStyle w:val="5"/>
      </w:pPr>
      <w:r>
        <w:t>2</w:t>
      </w:r>
      <w:r>
        <w:t>、</w:t>
      </w:r>
      <w:r>
        <w:t>yml</w:t>
      </w:r>
      <w:r>
        <w:t>支持多文档块方式</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w:t>
      </w:r>
      <w:r>
        <w:rPr>
          <w:rFonts w:ascii="Consolas" w:hAnsi="Consolas" w:cs="Consolas"/>
          <w:color w:val="333333"/>
          <w:sz w:val="22"/>
          <w:szCs w:val="22"/>
        </w:rPr>
        <w:br/>
        <w:t>server:</w:t>
      </w:r>
      <w:r>
        <w:rPr>
          <w:rFonts w:ascii="Consolas" w:hAnsi="Consolas" w:cs="Consolas"/>
          <w:color w:val="333333"/>
          <w:sz w:val="22"/>
          <w:szCs w:val="22"/>
        </w:rPr>
        <w:br/>
        <w:t xml:space="preserve">  port: 8081</w:t>
      </w:r>
      <w:r>
        <w:rPr>
          <w:rFonts w:ascii="Consolas" w:hAnsi="Consolas" w:cs="Consolas"/>
          <w:color w:val="333333"/>
          <w:sz w:val="22"/>
          <w:szCs w:val="22"/>
        </w:rPr>
        <w:br/>
        <w:t>spring:</w:t>
      </w:r>
      <w:r>
        <w:rPr>
          <w:rFonts w:ascii="Consolas" w:hAnsi="Consolas" w:cs="Consolas"/>
          <w:color w:val="333333"/>
          <w:sz w:val="22"/>
          <w:szCs w:val="22"/>
        </w:rPr>
        <w:br/>
        <w:t xml:space="preserve">  profiles:</w:t>
      </w:r>
      <w:r>
        <w:rPr>
          <w:rFonts w:ascii="Consolas" w:hAnsi="Consolas" w:cs="Consolas"/>
          <w:color w:val="333333"/>
          <w:sz w:val="22"/>
          <w:szCs w:val="22"/>
        </w:rPr>
        <w:br/>
        <w:t xml:space="preserve">    active: prod</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server:</w:t>
      </w:r>
      <w:r>
        <w:rPr>
          <w:rFonts w:ascii="Consolas" w:hAnsi="Consolas" w:cs="Consolas"/>
          <w:color w:val="333333"/>
          <w:sz w:val="22"/>
          <w:szCs w:val="22"/>
        </w:rPr>
        <w:br/>
        <w:t xml:space="preserve">  port: 8083</w:t>
      </w:r>
      <w:r>
        <w:rPr>
          <w:rFonts w:ascii="Consolas" w:hAnsi="Consolas" w:cs="Consolas"/>
          <w:color w:val="333333"/>
          <w:sz w:val="22"/>
          <w:szCs w:val="22"/>
        </w:rPr>
        <w:br/>
        <w:t>spring:</w:t>
      </w:r>
      <w:r>
        <w:rPr>
          <w:rFonts w:ascii="Consolas" w:hAnsi="Consolas" w:cs="Consolas"/>
          <w:color w:val="333333"/>
          <w:sz w:val="22"/>
          <w:szCs w:val="22"/>
        </w:rPr>
        <w:br/>
        <w:t xml:space="preserve">  profiles: dev</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server:</w:t>
      </w:r>
      <w:r>
        <w:rPr>
          <w:rFonts w:ascii="Consolas" w:hAnsi="Consolas" w:cs="Consolas"/>
          <w:color w:val="333333"/>
          <w:sz w:val="22"/>
          <w:szCs w:val="22"/>
        </w:rPr>
        <w:br/>
        <w:t xml:space="preserve">  port: 8084</w:t>
      </w:r>
      <w:r>
        <w:rPr>
          <w:rFonts w:ascii="Consolas" w:hAnsi="Consolas" w:cs="Consolas"/>
          <w:color w:val="333333"/>
          <w:sz w:val="22"/>
          <w:szCs w:val="22"/>
        </w:rPr>
        <w:br/>
        <w:t>spring:</w:t>
      </w:r>
      <w:r>
        <w:rPr>
          <w:rFonts w:ascii="Consolas" w:hAnsi="Consolas" w:cs="Consolas"/>
          <w:color w:val="333333"/>
          <w:sz w:val="22"/>
          <w:szCs w:val="22"/>
        </w:rPr>
        <w:br/>
        <w:t xml:space="preserve">  profiles: prod  #</w:t>
      </w:r>
      <w:r>
        <w:rPr>
          <w:rFonts w:ascii="Consolas" w:hAnsi="Consolas" w:cs="Consolas"/>
          <w:color w:val="333333"/>
          <w:sz w:val="22"/>
          <w:szCs w:val="22"/>
        </w:rPr>
        <w:t>指定属于哪个环境</w:t>
      </w:r>
    </w:p>
    <w:p w:rsidR="001A7847" w:rsidRDefault="007D395D">
      <w:pPr>
        <w:pStyle w:val="5"/>
        <w:rPr>
          <w:rFonts w:cs="宋体"/>
        </w:rPr>
      </w:pPr>
      <w:r>
        <w:t>3</w:t>
      </w:r>
      <w:r>
        <w:t>、激活指定</w:t>
      </w:r>
      <w:r>
        <w:t>profile</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、在配置文件中指定</w:t>
      </w:r>
      <w:r>
        <w:rPr>
          <w:rStyle w:val="md-line"/>
          <w:rFonts w:ascii="Helvetica" w:hAnsi="Helvetica"/>
          <w:color w:val="333333"/>
        </w:rPr>
        <w:t xml:space="preserve"> spring.profiles.active=dev</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 2</w:t>
      </w:r>
      <w:r>
        <w:rPr>
          <w:rStyle w:val="md-line"/>
          <w:rFonts w:ascii="Helvetica" w:hAnsi="Helvetica"/>
          <w:color w:val="333333"/>
        </w:rPr>
        <w:t>、命令行：</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java -jar spring-boot-02-config-0.0.1-SNAPSHOT.jar --spring.profiles.active=dev</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可以直接在测试的时候，配置传入命令行参数</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、虚拟机参数；</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-Dspring.profiles.active=dev</w:t>
      </w:r>
    </w:p>
    <w:p w:rsidR="001A7847" w:rsidRDefault="007D395D">
      <w:pPr>
        <w:pStyle w:val="4"/>
      </w:pPr>
      <w:r>
        <w:t>6</w:t>
      </w:r>
      <w:r>
        <w:t>、配置文件加载位置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springboot </w:t>
      </w:r>
      <w:r>
        <w:rPr>
          <w:rStyle w:val="md-line"/>
          <w:rFonts w:ascii="Helvetica" w:hAnsi="Helvetica"/>
          <w:color w:val="333333"/>
        </w:rPr>
        <w:t>启动会扫描以下位置的</w:t>
      </w:r>
      <w:r>
        <w:rPr>
          <w:rStyle w:val="md-line"/>
          <w:rFonts w:ascii="Helvetica" w:hAnsi="Helvetica"/>
          <w:color w:val="333333"/>
        </w:rPr>
        <w:t>application.properties</w:t>
      </w:r>
      <w:r>
        <w:rPr>
          <w:rStyle w:val="md-line"/>
          <w:rFonts w:ascii="Helvetica" w:hAnsi="Helvetica"/>
          <w:color w:val="333333"/>
        </w:rPr>
        <w:t>或者</w:t>
      </w:r>
      <w:r>
        <w:rPr>
          <w:rStyle w:val="md-line"/>
          <w:rFonts w:ascii="Helvetica" w:hAnsi="Helvetica"/>
          <w:color w:val="333333"/>
        </w:rPr>
        <w:t>application.yml</w:t>
      </w:r>
      <w:r>
        <w:rPr>
          <w:rStyle w:val="md-line"/>
          <w:rFonts w:ascii="Helvetica" w:hAnsi="Helvetica"/>
          <w:color w:val="333333"/>
        </w:rPr>
        <w:t>文件作为</w:t>
      </w:r>
      <w:r>
        <w:rPr>
          <w:rStyle w:val="md-line"/>
          <w:rFonts w:ascii="Helvetica" w:hAnsi="Helvetica"/>
          <w:color w:val="333333"/>
        </w:rPr>
        <w:t>Spring boot</w:t>
      </w:r>
      <w:r>
        <w:rPr>
          <w:rStyle w:val="md-line"/>
          <w:rFonts w:ascii="Helvetica" w:hAnsi="Helvetica"/>
          <w:color w:val="333333"/>
        </w:rPr>
        <w:t>的默认配置文件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–file:./config/</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–file:./</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–classpath:/config/</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–classpath:/</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优先级由高到底，高优先级的配置会覆盖低优先级的配置；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会从这四个位置全部加载主配置文件；</w:t>
      </w:r>
      <w:r>
        <w:rPr>
          <w:rStyle w:val="ac"/>
          <w:rFonts w:ascii="Helvetica" w:hAnsi="Helvetica"/>
          <w:color w:val="333333"/>
        </w:rPr>
        <w:t>互补配置</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md-line"/>
          <w:rFonts w:ascii="Helvetica" w:hAnsi="Helvetica"/>
          <w:color w:val="333333"/>
        </w:rPr>
        <w:t>我们还可以通过</w:t>
      </w:r>
      <w:r>
        <w:rPr>
          <w:rStyle w:val="md-line"/>
          <w:rFonts w:ascii="Helvetica" w:hAnsi="Helvetica"/>
          <w:color w:val="333333"/>
        </w:rPr>
        <w:t>spring.config.location</w:t>
      </w:r>
      <w:r>
        <w:rPr>
          <w:rStyle w:val="md-line"/>
          <w:rFonts w:ascii="Helvetica" w:hAnsi="Helvetica"/>
          <w:color w:val="333333"/>
        </w:rPr>
        <w:t>来改变默认的配置文件位置</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项目打包好以后，我们可以使用命令行参数的形式，启动项目的时候来指定配置文件的新位置；指定配置文件和默认加载的这些配置文件共同起作用形成互补配置；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java -jar spring-boot-02-config-02-0.0.1-SNAPSHOT.jar --spring.config.location=G:/application.properties</w:t>
      </w:r>
    </w:p>
    <w:p w:rsidR="001A7847" w:rsidRDefault="007D395D">
      <w:pPr>
        <w:pStyle w:val="4"/>
      </w:pPr>
      <w:r>
        <w:t>7</w:t>
      </w:r>
      <w:r>
        <w:t>、外部配置加载顺序</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==SpringBoot</w:t>
      </w:r>
      <w:r>
        <w:rPr>
          <w:rStyle w:val="ac"/>
          <w:rFonts w:ascii="Helvetica" w:hAnsi="Helvetica"/>
          <w:color w:val="333333"/>
        </w:rPr>
        <w:t>也可以从以下位置加载配置；</w:t>
      </w:r>
      <w:r>
        <w:rPr>
          <w:rStyle w:val="ac"/>
          <w:rFonts w:ascii="Helvetica" w:hAnsi="Helvetica"/>
          <w:color w:val="333333"/>
        </w:rPr>
        <w:t xml:space="preserve"> </w:t>
      </w:r>
      <w:r>
        <w:rPr>
          <w:rStyle w:val="ac"/>
          <w:rFonts w:ascii="Helvetica" w:hAnsi="Helvetica"/>
          <w:color w:val="333333"/>
        </w:rPr>
        <w:t>优先级从高到低；高优先级的配置覆盖低优先级的配置，所有的配置会形成互补配置</w:t>
      </w:r>
      <w:r>
        <w:rPr>
          <w:rStyle w:val="ac"/>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1.</w:t>
      </w:r>
      <w:r>
        <w:rPr>
          <w:rStyle w:val="ac"/>
          <w:rFonts w:ascii="Helvetica" w:hAnsi="Helvetica"/>
          <w:color w:val="333333"/>
        </w:rPr>
        <w:t>命令行参数</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所有的配置都可以在命令行上进行指定</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java -jar spring-boot-02-config-02-0.0.1-SNAPSHOT.jar --server.port=8087 --server.context-path=/abc</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多个配置用空格分开；</w:t>
      </w:r>
      <w:r>
        <w:rPr>
          <w:rStyle w:val="md-line"/>
          <w:rFonts w:ascii="Helvetica" w:hAnsi="Helvetica"/>
          <w:color w:val="333333"/>
        </w:rPr>
        <w:t xml:space="preserve"> --</w:t>
      </w:r>
      <w:r>
        <w:rPr>
          <w:rStyle w:val="md-line"/>
          <w:rFonts w:ascii="Helvetica" w:hAnsi="Helvetica"/>
          <w:color w:val="333333"/>
        </w:rPr>
        <w:t>配置项</w:t>
      </w:r>
      <w:r>
        <w:rPr>
          <w:rStyle w:val="md-line"/>
          <w:rFonts w:ascii="Helvetica" w:hAnsi="Helvetica"/>
          <w:color w:val="333333"/>
        </w:rPr>
        <w:t>=</w:t>
      </w:r>
      <w:r>
        <w:rPr>
          <w:rStyle w:val="md-line"/>
          <w:rFonts w:ascii="Helvetica" w:hAnsi="Helvetica"/>
          <w:color w:val="333333"/>
        </w:rPr>
        <w:t>值</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来自</w:t>
      </w:r>
      <w:r>
        <w:rPr>
          <w:rStyle w:val="md-line"/>
          <w:rFonts w:ascii="Helvetica" w:hAnsi="Helvetica"/>
          <w:color w:val="333333"/>
        </w:rPr>
        <w:t>java:comp/env</w:t>
      </w:r>
      <w:r>
        <w:rPr>
          <w:rStyle w:val="md-line"/>
          <w:rFonts w:ascii="Helvetica" w:hAnsi="Helvetica"/>
          <w:color w:val="333333"/>
        </w:rPr>
        <w:t>的</w:t>
      </w:r>
      <w:r>
        <w:rPr>
          <w:rStyle w:val="md-line"/>
          <w:rFonts w:ascii="Helvetica" w:hAnsi="Helvetica"/>
          <w:color w:val="333333"/>
        </w:rPr>
        <w:t>JNDI</w:t>
      </w:r>
      <w:r>
        <w:rPr>
          <w:rStyle w:val="md-line"/>
          <w:rFonts w:ascii="Helvetica" w:hAnsi="Helvetica"/>
          <w:color w:val="333333"/>
        </w:rPr>
        <w:t>属性</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3.Java</w:t>
      </w:r>
      <w:r>
        <w:rPr>
          <w:rStyle w:val="md-line"/>
          <w:rFonts w:ascii="Helvetica" w:hAnsi="Helvetica"/>
          <w:color w:val="333333"/>
        </w:rPr>
        <w:t>系统属性（</w:t>
      </w:r>
      <w:r>
        <w:rPr>
          <w:rStyle w:val="md-line"/>
          <w:rFonts w:ascii="Helvetica" w:hAnsi="Helvetica"/>
          <w:color w:val="333333"/>
        </w:rPr>
        <w:t>System.getProperties()</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操作系统环境变量</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5.RandomValuePropertySource</w:t>
      </w:r>
      <w:r>
        <w:rPr>
          <w:rStyle w:val="md-line"/>
          <w:rFonts w:ascii="Helvetica" w:hAnsi="Helvetica"/>
          <w:color w:val="333333"/>
        </w:rPr>
        <w:t>配置的</w:t>
      </w:r>
      <w:r>
        <w:rPr>
          <w:rStyle w:val="md-line"/>
          <w:rFonts w:ascii="Helvetica" w:hAnsi="Helvetica"/>
          <w:color w:val="333333"/>
        </w:rPr>
        <w:t>random.*</w:t>
      </w:r>
      <w:r>
        <w:rPr>
          <w:rStyle w:val="md-line"/>
          <w:rFonts w:ascii="Helvetica" w:hAnsi="Helvetica"/>
          <w:color w:val="333333"/>
        </w:rPr>
        <w:t>属性值</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ac"/>
          <w:rFonts w:ascii="Helvetica" w:hAnsi="Helvetica"/>
          <w:color w:val="333333"/>
        </w:rPr>
        <w:t>由</w:t>
      </w:r>
      <w:r>
        <w:rPr>
          <w:rStyle w:val="ac"/>
          <w:rFonts w:ascii="Helvetica" w:hAnsi="Helvetica"/>
          <w:color w:val="333333"/>
        </w:rPr>
        <w:t>jar</w:t>
      </w:r>
      <w:r>
        <w:rPr>
          <w:rStyle w:val="ac"/>
          <w:rFonts w:ascii="Helvetica" w:hAnsi="Helvetica"/>
          <w:color w:val="333333"/>
        </w:rPr>
        <w:t>包外向</w:t>
      </w:r>
      <w:r>
        <w:rPr>
          <w:rStyle w:val="ac"/>
          <w:rFonts w:ascii="Helvetica" w:hAnsi="Helvetica"/>
          <w:color w:val="333333"/>
        </w:rPr>
        <w:t>jar</w:t>
      </w:r>
      <w:r>
        <w:rPr>
          <w:rStyle w:val="ac"/>
          <w:rFonts w:ascii="Helvetica" w:hAnsi="Helvetica"/>
          <w:color w:val="333333"/>
        </w:rPr>
        <w:t>包内进行寻找；</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ac"/>
          <w:rFonts w:ascii="Helvetica" w:hAnsi="Helvetica"/>
          <w:color w:val="333333"/>
        </w:rPr>
        <w:t>优先加载带</w:t>
      </w:r>
      <w:r>
        <w:rPr>
          <w:rStyle w:val="ac"/>
          <w:rFonts w:ascii="Helvetica" w:hAnsi="Helvetica"/>
          <w:color w:val="333333"/>
        </w:rPr>
        <w:t>profile</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6.jar</w:t>
      </w:r>
      <w:r>
        <w:rPr>
          <w:rStyle w:val="ac"/>
          <w:rFonts w:ascii="Helvetica" w:hAnsi="Helvetica"/>
          <w:color w:val="333333"/>
        </w:rPr>
        <w:t>包外部的</w:t>
      </w:r>
      <w:r>
        <w:rPr>
          <w:rStyle w:val="ac"/>
          <w:rFonts w:ascii="Helvetica" w:hAnsi="Helvetica"/>
          <w:color w:val="333333"/>
        </w:rPr>
        <w:t>application-{profile}.properties</w:t>
      </w:r>
      <w:r>
        <w:rPr>
          <w:rStyle w:val="ac"/>
          <w:rFonts w:ascii="Helvetica" w:hAnsi="Helvetica"/>
          <w:color w:val="333333"/>
        </w:rPr>
        <w:t>或</w:t>
      </w:r>
      <w:r>
        <w:rPr>
          <w:rStyle w:val="ac"/>
          <w:rFonts w:ascii="Helvetica" w:hAnsi="Helvetica"/>
          <w:color w:val="333333"/>
        </w:rPr>
        <w:t>application.yml(</w:t>
      </w:r>
      <w:r>
        <w:rPr>
          <w:rStyle w:val="ac"/>
          <w:rFonts w:ascii="Helvetica" w:hAnsi="Helvetica"/>
          <w:color w:val="333333"/>
        </w:rPr>
        <w:t>带</w:t>
      </w:r>
      <w:r>
        <w:rPr>
          <w:rStyle w:val="ac"/>
          <w:rFonts w:ascii="Helvetica" w:hAnsi="Helvetica"/>
          <w:color w:val="333333"/>
        </w:rPr>
        <w:t>spring.profile)</w:t>
      </w:r>
      <w:r>
        <w:rPr>
          <w:rStyle w:val="ac"/>
          <w:rFonts w:ascii="Helvetica" w:hAnsi="Helvetica"/>
          <w:color w:val="333333"/>
        </w:rPr>
        <w:t>配置文件</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7.jar</w:t>
      </w:r>
      <w:r>
        <w:rPr>
          <w:rStyle w:val="ac"/>
          <w:rFonts w:ascii="Helvetica" w:hAnsi="Helvetica"/>
          <w:color w:val="333333"/>
        </w:rPr>
        <w:t>包内部的</w:t>
      </w:r>
      <w:r>
        <w:rPr>
          <w:rStyle w:val="ac"/>
          <w:rFonts w:ascii="Helvetica" w:hAnsi="Helvetica"/>
          <w:color w:val="333333"/>
        </w:rPr>
        <w:t>application-{profile}.properties</w:t>
      </w:r>
      <w:r>
        <w:rPr>
          <w:rStyle w:val="ac"/>
          <w:rFonts w:ascii="Helvetica" w:hAnsi="Helvetica"/>
          <w:color w:val="333333"/>
        </w:rPr>
        <w:t>或</w:t>
      </w:r>
      <w:r>
        <w:rPr>
          <w:rStyle w:val="ac"/>
          <w:rFonts w:ascii="Helvetica" w:hAnsi="Helvetica"/>
          <w:color w:val="333333"/>
        </w:rPr>
        <w:t>application.yml(</w:t>
      </w:r>
      <w:r>
        <w:rPr>
          <w:rStyle w:val="ac"/>
          <w:rFonts w:ascii="Helvetica" w:hAnsi="Helvetica"/>
          <w:color w:val="333333"/>
        </w:rPr>
        <w:t>带</w:t>
      </w:r>
      <w:r>
        <w:rPr>
          <w:rStyle w:val="ac"/>
          <w:rFonts w:ascii="Helvetica" w:hAnsi="Helvetica"/>
          <w:color w:val="333333"/>
        </w:rPr>
        <w:t>spring.profile)</w:t>
      </w:r>
      <w:r>
        <w:rPr>
          <w:rStyle w:val="ac"/>
          <w:rFonts w:ascii="Helvetica" w:hAnsi="Helvetica"/>
          <w:color w:val="333333"/>
        </w:rPr>
        <w:t>配置文件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t>
      </w:r>
      <w:r>
        <w:rPr>
          <w:rStyle w:val="ac"/>
          <w:rFonts w:ascii="Helvetica" w:hAnsi="Helvetica"/>
          <w:color w:val="333333"/>
        </w:rPr>
        <w:t>再来加载不带</w:t>
      </w:r>
      <w:r>
        <w:rPr>
          <w:rStyle w:val="ac"/>
          <w:rFonts w:ascii="Helvetica" w:hAnsi="Helvetica"/>
          <w:color w:val="333333"/>
        </w:rPr>
        <w:t>profile</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8.jar</w:t>
      </w:r>
      <w:r>
        <w:rPr>
          <w:rStyle w:val="ac"/>
          <w:rFonts w:ascii="Helvetica" w:hAnsi="Helvetica"/>
          <w:color w:val="333333"/>
        </w:rPr>
        <w:t>包外部的</w:t>
      </w:r>
      <w:r>
        <w:rPr>
          <w:rStyle w:val="ac"/>
          <w:rFonts w:ascii="Helvetica" w:hAnsi="Helvetica"/>
          <w:color w:val="333333"/>
        </w:rPr>
        <w:t>application.properties</w:t>
      </w:r>
      <w:r>
        <w:rPr>
          <w:rStyle w:val="ac"/>
          <w:rFonts w:ascii="Helvetica" w:hAnsi="Helvetica"/>
          <w:color w:val="333333"/>
        </w:rPr>
        <w:t>或</w:t>
      </w:r>
      <w:r>
        <w:rPr>
          <w:rStyle w:val="ac"/>
          <w:rFonts w:ascii="Helvetica" w:hAnsi="Helvetica"/>
          <w:color w:val="333333"/>
        </w:rPr>
        <w:t>application.yml(</w:t>
      </w:r>
      <w:r>
        <w:rPr>
          <w:rStyle w:val="ac"/>
          <w:rFonts w:ascii="Helvetica" w:hAnsi="Helvetica"/>
          <w:color w:val="333333"/>
        </w:rPr>
        <w:t>不带</w:t>
      </w:r>
      <w:r>
        <w:rPr>
          <w:rStyle w:val="ac"/>
          <w:rFonts w:ascii="Helvetica" w:hAnsi="Helvetica"/>
          <w:color w:val="333333"/>
        </w:rPr>
        <w:t>spring.profile)</w:t>
      </w:r>
      <w:r>
        <w:rPr>
          <w:rStyle w:val="ac"/>
          <w:rFonts w:ascii="Helvetica" w:hAnsi="Helvetica"/>
          <w:color w:val="333333"/>
        </w:rPr>
        <w:t>配置文件</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9.jar</w:t>
      </w:r>
      <w:r>
        <w:rPr>
          <w:rStyle w:val="ac"/>
          <w:rFonts w:ascii="Helvetica" w:hAnsi="Helvetica"/>
          <w:color w:val="333333"/>
        </w:rPr>
        <w:t>包内部的</w:t>
      </w:r>
      <w:r>
        <w:rPr>
          <w:rStyle w:val="ac"/>
          <w:rFonts w:ascii="Helvetica" w:hAnsi="Helvetica"/>
          <w:color w:val="333333"/>
        </w:rPr>
        <w:t>application.properties</w:t>
      </w:r>
      <w:r>
        <w:rPr>
          <w:rStyle w:val="ac"/>
          <w:rFonts w:ascii="Helvetica" w:hAnsi="Helvetica"/>
          <w:color w:val="333333"/>
        </w:rPr>
        <w:t>或</w:t>
      </w:r>
      <w:r>
        <w:rPr>
          <w:rStyle w:val="ac"/>
          <w:rFonts w:ascii="Helvetica" w:hAnsi="Helvetica"/>
          <w:color w:val="333333"/>
        </w:rPr>
        <w:t>application.yml(</w:t>
      </w:r>
      <w:r>
        <w:rPr>
          <w:rStyle w:val="ac"/>
          <w:rFonts w:ascii="Helvetica" w:hAnsi="Helvetica"/>
          <w:color w:val="333333"/>
        </w:rPr>
        <w:t>不带</w:t>
      </w:r>
      <w:r>
        <w:rPr>
          <w:rStyle w:val="ac"/>
          <w:rFonts w:ascii="Helvetica" w:hAnsi="Helvetica"/>
          <w:color w:val="333333"/>
        </w:rPr>
        <w:t>spring.profile)</w:t>
      </w:r>
      <w:r>
        <w:rPr>
          <w:rStyle w:val="ac"/>
          <w:rFonts w:ascii="Helvetica" w:hAnsi="Helvetica"/>
          <w:color w:val="333333"/>
        </w:rPr>
        <w:t>配置文件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10.@Configuration</w:t>
      </w:r>
      <w:r>
        <w:rPr>
          <w:rStyle w:val="md-line"/>
          <w:rFonts w:ascii="Helvetica" w:hAnsi="Helvetica"/>
          <w:color w:val="333333"/>
        </w:rPr>
        <w:t>注解类上的</w:t>
      </w:r>
      <w:r>
        <w:rPr>
          <w:rStyle w:val="md-line"/>
          <w:rFonts w:ascii="Helvetica" w:hAnsi="Helvetica"/>
          <w:color w:val="333333"/>
        </w:rPr>
        <w:t>@PropertySource</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11.</w:t>
      </w:r>
      <w:r>
        <w:rPr>
          <w:rStyle w:val="md-line"/>
          <w:rFonts w:ascii="Helvetica" w:hAnsi="Helvetica"/>
          <w:color w:val="333333"/>
        </w:rPr>
        <w:t>通过</w:t>
      </w:r>
      <w:r>
        <w:rPr>
          <w:rStyle w:val="md-line"/>
          <w:rFonts w:ascii="Helvetica" w:hAnsi="Helvetica"/>
          <w:color w:val="333333"/>
        </w:rPr>
        <w:t>SpringApplication.setDefaultProperties</w:t>
      </w:r>
      <w:r>
        <w:rPr>
          <w:rStyle w:val="md-line"/>
          <w:rFonts w:ascii="Helvetica" w:hAnsi="Helvetica"/>
          <w:color w:val="333333"/>
        </w:rPr>
        <w:t>指定的默认属性</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所有支持的配置加载来源；</w:t>
      </w:r>
    </w:p>
    <w:p w:rsidR="001A7847" w:rsidRDefault="003C5B7A">
      <w:pPr>
        <w:pStyle w:val="aa"/>
        <w:spacing w:before="192" w:beforeAutospacing="0" w:after="192" w:afterAutospacing="0"/>
        <w:rPr>
          <w:rFonts w:ascii="Helvetica" w:hAnsi="Helvetica"/>
          <w:color w:val="333333"/>
        </w:rPr>
      </w:pPr>
      <w:hyperlink r:id="rId625" w:anchor="boot-features-external-config" w:history="1">
        <w:r w:rsidR="007D395D">
          <w:rPr>
            <w:rStyle w:val="af"/>
            <w:rFonts w:ascii="Helvetica" w:hAnsi="Helvetica"/>
            <w:color w:val="4183C4"/>
          </w:rPr>
          <w:t>参考官方文档</w:t>
        </w:r>
      </w:hyperlink>
    </w:p>
    <w:p w:rsidR="001A7847" w:rsidRDefault="007D395D">
      <w:pPr>
        <w:pStyle w:val="4"/>
      </w:pPr>
      <w:r>
        <w:t>8</w:t>
      </w:r>
      <w:r>
        <w:t>、自动配置原理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配置文件到底能写什么？怎么写？自动配置原理；</w:t>
      </w:r>
    </w:p>
    <w:p w:rsidR="001A7847" w:rsidRDefault="003C5B7A">
      <w:pPr>
        <w:pStyle w:val="aa"/>
        <w:spacing w:before="192" w:beforeAutospacing="0" w:after="192" w:afterAutospacing="0"/>
        <w:rPr>
          <w:rFonts w:ascii="Helvetica" w:hAnsi="Helvetica"/>
          <w:color w:val="333333"/>
        </w:rPr>
      </w:pPr>
      <w:hyperlink r:id="rId626" w:anchor="common-application-properties" w:history="1">
        <w:r w:rsidR="007D395D">
          <w:rPr>
            <w:rStyle w:val="af"/>
            <w:rFonts w:ascii="Helvetica" w:hAnsi="Helvetica"/>
            <w:color w:val="4183C4"/>
          </w:rPr>
          <w:t>配置文件能配置的属性参照</w:t>
        </w:r>
      </w:hyperlink>
    </w:p>
    <w:p w:rsidR="001A7847" w:rsidRDefault="007D395D">
      <w:pPr>
        <w:pStyle w:val="5"/>
      </w:pPr>
      <w:r>
        <w:t>1</w:t>
      </w:r>
      <w:r>
        <w:t>、</w:t>
      </w:r>
      <w:r>
        <w:rPr>
          <w:rStyle w:val="ac"/>
          <w:rFonts w:ascii="Helvetica" w:hAnsi="Helvetica"/>
          <w:b/>
          <w:bCs/>
          <w:color w:val="333333"/>
          <w:sz w:val="36"/>
          <w:szCs w:val="36"/>
        </w:rPr>
        <w:t>自动配置原理：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启动的时候加载主配置类，开启了自动配置功能</w:t>
      </w:r>
      <w:r>
        <w:rPr>
          <w:rStyle w:val="md-line"/>
          <w:rFonts w:ascii="Helvetica" w:hAnsi="Helvetica"/>
          <w:color w:val="333333"/>
        </w:rPr>
        <w:t xml:space="preserve"> ==@EnableAutoConfiguration==</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2</w:t>
      </w:r>
      <w:r>
        <w:rPr>
          <w:rStyle w:val="ac"/>
          <w:rFonts w:ascii="Helvetica" w:hAnsi="Helvetica"/>
          <w:color w:val="333333"/>
        </w:rPr>
        <w:t>）、</w:t>
      </w:r>
      <w:r>
        <w:rPr>
          <w:rStyle w:val="ac"/>
          <w:rFonts w:ascii="Helvetica" w:hAnsi="Helvetica"/>
          <w:color w:val="333333"/>
        </w:rPr>
        <w:t xml:space="preserve">@EnableAutoConfiguration </w:t>
      </w:r>
      <w:r>
        <w:rPr>
          <w:rStyle w:val="ac"/>
          <w:rFonts w:ascii="Helvetica" w:hAnsi="Helvetica"/>
          <w:color w:val="333333"/>
        </w:rPr>
        <w:t>作用：</w:t>
      </w:r>
    </w:p>
    <w:p w:rsidR="001A7847" w:rsidRDefault="007D395D">
      <w:pPr>
        <w:pStyle w:val="aa"/>
        <w:numPr>
          <w:ilvl w:val="0"/>
          <w:numId w:val="71"/>
        </w:numPr>
        <w:ind w:left="0"/>
        <w:rPr>
          <w:rFonts w:ascii="Helvetica" w:hAnsi="Helvetica"/>
          <w:color w:val="333333"/>
        </w:rPr>
      </w:pPr>
      <w:r>
        <w:rPr>
          <w:rStyle w:val="md-line"/>
          <w:rFonts w:ascii="Helvetica" w:hAnsi="Helvetica"/>
          <w:color w:val="333333"/>
        </w:rPr>
        <w:lastRenderedPageBreak/>
        <w:t>利用</w:t>
      </w:r>
      <w:r>
        <w:rPr>
          <w:rStyle w:val="md-line"/>
          <w:rFonts w:ascii="Helvetica" w:hAnsi="Helvetica"/>
          <w:color w:val="333333"/>
        </w:rPr>
        <w:t>EnableAutoConfigurationImportSelector</w:t>
      </w:r>
      <w:r>
        <w:rPr>
          <w:rStyle w:val="md-line"/>
          <w:rFonts w:ascii="Helvetica" w:hAnsi="Helvetica"/>
          <w:color w:val="333333"/>
        </w:rPr>
        <w:t>给容器中导入一些组件？</w:t>
      </w:r>
    </w:p>
    <w:p w:rsidR="001A7847" w:rsidRDefault="007D395D">
      <w:pPr>
        <w:pStyle w:val="aa"/>
        <w:numPr>
          <w:ilvl w:val="0"/>
          <w:numId w:val="71"/>
        </w:numPr>
        <w:ind w:left="0"/>
        <w:rPr>
          <w:rFonts w:ascii="Helvetica" w:hAnsi="Helvetica"/>
          <w:color w:val="333333"/>
        </w:rPr>
      </w:pPr>
      <w:r>
        <w:rPr>
          <w:rStyle w:val="md-line"/>
          <w:rFonts w:ascii="Helvetica" w:hAnsi="Helvetica"/>
          <w:color w:val="333333"/>
        </w:rPr>
        <w:t>可以查看</w:t>
      </w:r>
      <w:r>
        <w:rPr>
          <w:rStyle w:val="md-line"/>
          <w:rFonts w:ascii="Helvetica" w:hAnsi="Helvetica"/>
          <w:color w:val="333333"/>
        </w:rPr>
        <w:t>selectImports()</w:t>
      </w:r>
      <w:r>
        <w:rPr>
          <w:rStyle w:val="md-line"/>
          <w:rFonts w:ascii="Helvetica" w:hAnsi="Helvetica"/>
          <w:color w:val="333333"/>
        </w:rPr>
        <w:t>方法的内容；</w:t>
      </w:r>
    </w:p>
    <w:p w:rsidR="001A7847" w:rsidRDefault="007D395D">
      <w:pPr>
        <w:pStyle w:val="aa"/>
        <w:numPr>
          <w:ilvl w:val="0"/>
          <w:numId w:val="71"/>
        </w:numPr>
        <w:ind w:left="0"/>
        <w:rPr>
          <w:rFonts w:ascii="Helvetica" w:hAnsi="Helvetica"/>
          <w:color w:val="333333"/>
        </w:rPr>
      </w:pPr>
      <w:r>
        <w:rPr>
          <w:rStyle w:val="md-line"/>
          <w:rFonts w:ascii="Helvetica" w:hAnsi="Helvetica"/>
          <w:color w:val="333333"/>
        </w:rPr>
        <w:t>List</w:t>
      </w:r>
      <w:r>
        <w:rPr>
          <w:rStyle w:val="md-tag"/>
          <w:rFonts w:ascii="Helvetica" w:hAnsi="Helvetica"/>
          <w:color w:val="333333"/>
        </w:rPr>
        <w:t>&lt;String&gt;</w:t>
      </w:r>
      <w:r>
        <w:rPr>
          <w:rStyle w:val="md-line"/>
          <w:rFonts w:ascii="Helvetica" w:hAnsi="Helvetica"/>
          <w:color w:val="333333"/>
        </w:rPr>
        <w:t xml:space="preserve"> configurations = getCandidateConfigurations(annotationMetadata, attributes);</w:t>
      </w:r>
      <w:r>
        <w:rPr>
          <w:rStyle w:val="md-line"/>
          <w:rFonts w:ascii="Helvetica" w:hAnsi="Helvetica"/>
          <w:color w:val="333333"/>
        </w:rPr>
        <w:t>获取候选的配置</w:t>
      </w:r>
    </w:p>
    <w:p w:rsidR="001A7847" w:rsidRDefault="007D395D">
      <w:pPr>
        <w:pStyle w:val="HTML"/>
        <w:numPr>
          <w:ilvl w:val="1"/>
          <w:numId w:val="71"/>
        </w:numPr>
        <w:pBdr>
          <w:top w:val="single" w:sz="6" w:space="6" w:color="DDDDDD"/>
          <w:left w:val="single" w:sz="6" w:space="12" w:color="DDDDDD"/>
          <w:bottom w:val="single" w:sz="6" w:space="5" w:color="DDDDDD"/>
          <w:right w:val="single" w:sz="6" w:space="12" w:color="DDDDDD"/>
        </w:pBdr>
        <w:shd w:val="clear" w:color="auto" w:fill="F8F8F8"/>
        <w:tabs>
          <w:tab w:val="clear" w:pos="1440"/>
        </w:tabs>
        <w:spacing w:before="225" w:after="225"/>
        <w:ind w:left="0"/>
        <w:rPr>
          <w:rFonts w:ascii="Consolas" w:hAnsi="Consolas" w:cs="Consolas"/>
          <w:color w:val="333333"/>
          <w:sz w:val="22"/>
          <w:szCs w:val="22"/>
        </w:rPr>
      </w:pPr>
      <w:r>
        <w:rPr>
          <w:rFonts w:ascii="Consolas" w:hAnsi="Consolas" w:cs="Consolas"/>
          <w:color w:val="333333"/>
          <w:sz w:val="22"/>
          <w:szCs w:val="22"/>
        </w:rPr>
        <w:br/>
      </w:r>
      <w:r>
        <w:rPr>
          <w:rStyle w:val="cm-variable"/>
          <w:rFonts w:ascii="Consolas" w:hAnsi="Consolas" w:cs="Consolas"/>
          <w:color w:val="000000"/>
          <w:sz w:val="22"/>
          <w:szCs w:val="22"/>
        </w:rPr>
        <w:t>SpringFactoriesLoader</w:t>
      </w:r>
      <w:r>
        <w:rPr>
          <w:rFonts w:ascii="Consolas" w:hAnsi="Consolas" w:cs="Consolas"/>
          <w:color w:val="333333"/>
          <w:sz w:val="22"/>
          <w:szCs w:val="22"/>
        </w:rPr>
        <w:t>.</w:t>
      </w:r>
      <w:r>
        <w:rPr>
          <w:rStyle w:val="cm-variable"/>
          <w:rFonts w:ascii="Consolas" w:hAnsi="Consolas" w:cs="Consolas"/>
          <w:color w:val="000000"/>
          <w:sz w:val="22"/>
          <w:szCs w:val="22"/>
        </w:rPr>
        <w:t>loadFactoryNames</w:t>
      </w:r>
      <w:r>
        <w:rPr>
          <w:rFonts w:ascii="Consolas" w:hAnsi="Consolas" w:cs="Consolas"/>
          <w:color w:val="333333"/>
          <w:sz w:val="22"/>
          <w:szCs w:val="22"/>
        </w:rPr>
        <w:t>()</w:t>
      </w:r>
      <w:r>
        <w:rPr>
          <w:rFonts w:ascii="Consolas" w:hAnsi="Consolas" w:cs="Consolas"/>
          <w:color w:val="333333"/>
          <w:sz w:val="22"/>
          <w:szCs w:val="22"/>
        </w:rPr>
        <w:br/>
      </w:r>
      <w:r>
        <w:rPr>
          <w:rStyle w:val="cm-variable"/>
          <w:rFonts w:ascii="Consolas" w:hAnsi="Consolas" w:cs="Consolas"/>
          <w:color w:val="000000"/>
          <w:sz w:val="22"/>
          <w:szCs w:val="22"/>
        </w:rPr>
        <w:t>扫描所有</w:t>
      </w:r>
      <w:r>
        <w:rPr>
          <w:rStyle w:val="cm-variable"/>
          <w:rFonts w:ascii="Consolas" w:hAnsi="Consolas" w:cs="Consolas"/>
          <w:color w:val="000000"/>
          <w:sz w:val="22"/>
          <w:szCs w:val="22"/>
        </w:rPr>
        <w:t>jar</w:t>
      </w:r>
      <w:r>
        <w:rPr>
          <w:rStyle w:val="cm-variable"/>
          <w:rFonts w:ascii="Consolas" w:hAnsi="Consolas" w:cs="Consolas"/>
          <w:color w:val="000000"/>
          <w:sz w:val="22"/>
          <w:szCs w:val="22"/>
        </w:rPr>
        <w:t>包类路径下</w:t>
      </w:r>
      <w:r>
        <w:rPr>
          <w:rFonts w:ascii="Consolas" w:hAnsi="Consolas" w:cs="Consolas"/>
          <w:color w:val="333333"/>
          <w:sz w:val="22"/>
          <w:szCs w:val="22"/>
        </w:rPr>
        <w:t xml:space="preserve">  </w:t>
      </w:r>
      <w:r>
        <w:rPr>
          <w:rStyle w:val="cm-variable"/>
          <w:rFonts w:ascii="Consolas" w:hAnsi="Consolas" w:cs="Consolas"/>
          <w:color w:val="000000"/>
          <w:sz w:val="22"/>
          <w:szCs w:val="22"/>
        </w:rPr>
        <w:t>META</w:t>
      </w:r>
      <w:r>
        <w:rPr>
          <w:rStyle w:val="cm-operator"/>
          <w:rFonts w:ascii="Consolas" w:hAnsi="Consolas" w:cs="Consolas"/>
          <w:color w:val="981A1A"/>
          <w:sz w:val="22"/>
          <w:szCs w:val="22"/>
        </w:rPr>
        <w:t>-</w:t>
      </w:r>
      <w:r>
        <w:rPr>
          <w:rStyle w:val="cm-variable"/>
          <w:rFonts w:ascii="Consolas" w:hAnsi="Consolas" w:cs="Consolas"/>
          <w:color w:val="000000"/>
          <w:sz w:val="22"/>
          <w:szCs w:val="22"/>
        </w:rPr>
        <w:t>INF</w:t>
      </w:r>
      <w:r>
        <w:rPr>
          <w:rStyle w:val="cm-operator"/>
          <w:rFonts w:ascii="Consolas" w:hAnsi="Consolas" w:cs="Consolas"/>
          <w:color w:val="981A1A"/>
          <w:sz w:val="22"/>
          <w:szCs w:val="22"/>
        </w:rPr>
        <w:t>/</w:t>
      </w:r>
      <w:r>
        <w:rPr>
          <w:rStyle w:val="cm-variable"/>
          <w:rFonts w:ascii="Consolas" w:hAnsi="Consolas" w:cs="Consolas"/>
          <w:color w:val="000000"/>
          <w:sz w:val="22"/>
          <w:szCs w:val="22"/>
        </w:rPr>
        <w:t>spring</w:t>
      </w:r>
      <w:r>
        <w:rPr>
          <w:rFonts w:ascii="Consolas" w:hAnsi="Consolas" w:cs="Consolas"/>
          <w:color w:val="333333"/>
          <w:sz w:val="22"/>
          <w:szCs w:val="22"/>
        </w:rPr>
        <w:t>.</w:t>
      </w:r>
      <w:r>
        <w:rPr>
          <w:rStyle w:val="cm-variable"/>
          <w:rFonts w:ascii="Consolas" w:hAnsi="Consolas" w:cs="Consolas"/>
          <w:color w:val="000000"/>
          <w:sz w:val="22"/>
          <w:szCs w:val="22"/>
        </w:rPr>
        <w:t>factories</w:t>
      </w:r>
      <w:r>
        <w:rPr>
          <w:rFonts w:ascii="Consolas" w:hAnsi="Consolas" w:cs="Consolas"/>
          <w:color w:val="333333"/>
          <w:sz w:val="22"/>
          <w:szCs w:val="22"/>
        </w:rPr>
        <w:br/>
      </w:r>
      <w:r>
        <w:rPr>
          <w:rStyle w:val="cm-variable"/>
          <w:rFonts w:ascii="Consolas" w:hAnsi="Consolas" w:cs="Consolas"/>
          <w:color w:val="000000"/>
          <w:sz w:val="22"/>
          <w:szCs w:val="22"/>
        </w:rPr>
        <w:t>把扫描到的这些文件的内容包装成</w:t>
      </w:r>
      <w:r>
        <w:rPr>
          <w:rStyle w:val="cm-variable"/>
          <w:rFonts w:ascii="Consolas" w:hAnsi="Consolas" w:cs="Consolas"/>
          <w:color w:val="000000"/>
          <w:sz w:val="22"/>
          <w:szCs w:val="22"/>
        </w:rPr>
        <w:t>properties</w:t>
      </w:r>
      <w:r>
        <w:rPr>
          <w:rStyle w:val="cm-variable"/>
          <w:rFonts w:ascii="Consolas" w:hAnsi="Consolas" w:cs="Consolas"/>
          <w:color w:val="000000"/>
          <w:sz w:val="22"/>
          <w:szCs w:val="22"/>
        </w:rPr>
        <w:t>对象</w:t>
      </w:r>
      <w:r>
        <w:rPr>
          <w:rFonts w:ascii="Consolas" w:hAnsi="Consolas" w:cs="Consolas"/>
          <w:color w:val="333333"/>
          <w:sz w:val="22"/>
          <w:szCs w:val="22"/>
        </w:rPr>
        <w:br/>
      </w:r>
      <w:r>
        <w:rPr>
          <w:rStyle w:val="cm-variable"/>
          <w:rFonts w:ascii="Consolas" w:hAnsi="Consolas" w:cs="Consolas"/>
          <w:color w:val="000000"/>
          <w:sz w:val="22"/>
          <w:szCs w:val="22"/>
        </w:rPr>
        <w:t>从</w:t>
      </w:r>
      <w:r>
        <w:rPr>
          <w:rStyle w:val="cm-variable"/>
          <w:rFonts w:ascii="Consolas" w:hAnsi="Consolas" w:cs="Consolas"/>
          <w:color w:val="000000"/>
          <w:sz w:val="22"/>
          <w:szCs w:val="22"/>
        </w:rPr>
        <w:t>properties</w:t>
      </w:r>
      <w:r>
        <w:rPr>
          <w:rStyle w:val="cm-variable"/>
          <w:rFonts w:ascii="Consolas" w:hAnsi="Consolas" w:cs="Consolas"/>
          <w:color w:val="000000"/>
          <w:sz w:val="22"/>
          <w:szCs w:val="22"/>
        </w:rPr>
        <w:t>中获取到</w:t>
      </w:r>
      <w:r>
        <w:rPr>
          <w:rStyle w:val="cm-variable"/>
          <w:rFonts w:ascii="Consolas" w:hAnsi="Consolas" w:cs="Consolas"/>
          <w:color w:val="000000"/>
          <w:sz w:val="22"/>
          <w:szCs w:val="22"/>
        </w:rPr>
        <w:t>EnableAutoConfiguration</w:t>
      </w:r>
      <w:r>
        <w:rPr>
          <w:rFonts w:ascii="Consolas" w:hAnsi="Consolas" w:cs="Consolas"/>
          <w:color w:val="333333"/>
          <w:sz w:val="22"/>
          <w:szCs w:val="22"/>
        </w:rPr>
        <w:t>.</w:t>
      </w:r>
      <w:r>
        <w:rPr>
          <w:rStyle w:val="cm-variable"/>
          <w:rFonts w:ascii="Consolas" w:hAnsi="Consolas" w:cs="Consolas"/>
          <w:color w:val="000000"/>
          <w:sz w:val="22"/>
          <w:szCs w:val="22"/>
        </w:rPr>
        <w:t>class</w:t>
      </w:r>
      <w:r>
        <w:rPr>
          <w:rStyle w:val="cm-variable"/>
          <w:rFonts w:ascii="Consolas" w:hAnsi="Consolas" w:cs="Consolas"/>
          <w:color w:val="000000"/>
          <w:sz w:val="22"/>
          <w:szCs w:val="22"/>
        </w:rPr>
        <w:t>类（类名）对应的值，然后把他们添加在容器中</w:t>
      </w:r>
      <w:r>
        <w:rPr>
          <w:rFonts w:ascii="Consolas" w:hAnsi="Consolas" w:cs="Consolas"/>
          <w:color w:val="333333"/>
          <w:sz w:val="22"/>
          <w:szCs w:val="22"/>
        </w:rPr>
        <w:br/>
        <w:t>​</w:t>
      </w:r>
    </w:p>
    <w:p w:rsidR="001A7847" w:rsidRDefault="007D395D">
      <w:pPr>
        <w:pStyle w:val="aa"/>
        <w:rPr>
          <w:rFonts w:ascii="Helvetica" w:hAnsi="Helvetica"/>
          <w:color w:val="333333"/>
        </w:rPr>
      </w:pP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w:t>
      </w:r>
      <w:r>
        <w:rPr>
          <w:rStyle w:val="ac"/>
          <w:rFonts w:ascii="Helvetica" w:hAnsi="Helvetica"/>
          <w:color w:val="333333"/>
        </w:rPr>
        <w:t>将</w:t>
      </w:r>
      <w:r>
        <w:rPr>
          <w:rStyle w:val="ac"/>
          <w:rFonts w:ascii="Helvetica" w:hAnsi="Helvetica"/>
          <w:color w:val="333333"/>
        </w:rPr>
        <w:t xml:space="preserve"> </w:t>
      </w:r>
      <w:r>
        <w:rPr>
          <w:rStyle w:val="ac"/>
          <w:rFonts w:ascii="Helvetica" w:hAnsi="Helvetica"/>
          <w:color w:val="333333"/>
        </w:rPr>
        <w:t>类路径下</w:t>
      </w:r>
      <w:r>
        <w:rPr>
          <w:rStyle w:val="ac"/>
          <w:rFonts w:ascii="Helvetica" w:hAnsi="Helvetica"/>
          <w:color w:val="333333"/>
        </w:rPr>
        <w:t xml:space="preserve"> META-INF/spring.factories </w:t>
      </w:r>
      <w:r>
        <w:rPr>
          <w:rStyle w:val="ac"/>
          <w:rFonts w:ascii="Helvetica" w:hAnsi="Helvetica"/>
          <w:color w:val="333333"/>
        </w:rPr>
        <w:t>里面配置的所有</w:t>
      </w:r>
      <w:r>
        <w:rPr>
          <w:rStyle w:val="ac"/>
          <w:rFonts w:ascii="Helvetica" w:hAnsi="Helvetica"/>
          <w:color w:val="333333"/>
        </w:rPr>
        <w:t>EnableAutoConfiguration</w:t>
      </w:r>
      <w:r>
        <w:rPr>
          <w:rStyle w:val="ac"/>
          <w:rFonts w:ascii="Helvetica" w:hAnsi="Helvetica"/>
          <w:color w:val="333333"/>
        </w:rPr>
        <w:t>的值加入到了容器中；</w:t>
      </w:r>
      <w:r>
        <w:rPr>
          <w:rStyle w:val="ac"/>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 Auto Configure</w:t>
      </w:r>
      <w:r>
        <w:rPr>
          <w:rFonts w:ascii="Consolas" w:hAnsi="Consolas" w:cs="Consolas"/>
          <w:color w:val="333333"/>
          <w:sz w:val="22"/>
          <w:szCs w:val="22"/>
        </w:rPr>
        <w:br/>
      </w:r>
      <w:r>
        <w:rPr>
          <w:rStyle w:val="cm-def"/>
          <w:rFonts w:ascii="Consolas" w:hAnsi="Consolas" w:cs="Consolas"/>
          <w:color w:val="0000FF"/>
          <w:sz w:val="22"/>
          <w:szCs w:val="22"/>
        </w:rPr>
        <w:t>org.springframework.boot.autoconfigure.EnableAutoConfiguration</w:t>
      </w:r>
      <w:r>
        <w:rPr>
          <w:rFonts w:ascii="Consolas" w:hAnsi="Consolas" w:cs="Consolas"/>
          <w:color w:val="333333"/>
          <w:sz w:val="22"/>
          <w:szCs w:val="22"/>
        </w:rPr>
        <w:t>=</w:t>
      </w:r>
      <w:r>
        <w:rPr>
          <w:rStyle w:val="cm-quote"/>
          <w:rFonts w:ascii="Consolas" w:hAnsi="Consolas" w:cs="Consolas"/>
          <w:color w:val="009900"/>
          <w:sz w:val="22"/>
          <w:szCs w:val="22"/>
        </w:rPr>
        <w:t>\</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org.springframework.boot.autoconfigure.admin.SpringApplicationAdminJmxAutoConfiguration,\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org.springframework.boot.autoconfigure.aop.AopAutoConfiguration,\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org.springframework.boot.autoconfigure.amqp.RabbitAutoConfiguration,\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org.springframework.boot.autoconfigure.batch.BatchAutoConfiguration,\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org.springframework.boot.autoconfigure.cache.CacheAutoConfiguration,\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org.springframework.boot.autoconfigure.cassandra.CassandraAutoConfiguration,\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org.springframework.boot.autoconfigure.cloud.CloudAutoConfiguration,\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org.springframework.boot.autoconfigure.context.ConfigurationPropertiesAutoConfiguration,\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org.springframework.boot.autoconfigure.context.MessageSourceAutoConfiguration,\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org.springframework.boot.autoconfigure.context.PropertyPlaceholderAutoConfiguration,\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org.springframework.boot.autoconfigure.couchbase.CouchbaseAutoConfiguration,\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org.springframework.boot.autoconfigure.dao.PersistenceExceptionTrans</w:t>
      </w:r>
      <w:r>
        <w:rPr>
          <w:rStyle w:val="cm-quote"/>
          <w:rFonts w:ascii="Consolas" w:hAnsi="Consolas" w:cs="Consolas"/>
          <w:color w:val="009900"/>
          <w:sz w:val="22"/>
          <w:szCs w:val="22"/>
        </w:rPr>
        <w:lastRenderedPageBreak/>
        <w:t>lationAutoConfiguration,\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org.springframework.boot.autoconfigure.data.cassandra.CassandraDataAutoConfiguration,\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org.springframework.boot.autoconfigure.data.cassandra.CassandraRepositoriesAutoConfiguration,\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org.springframework.boot.autoconfigure.data.couchbase.CouchbaseDataAutoConfiguration,\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org.springframework.boot.autoconfigure.data.couchbase.CouchbaseRepositoriesAutoConfiguration,\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org.springframework.boot.autoconfigure.data.elasticsearch.ElasticsearchAutoConfiguration,\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org.springframework.boot.autoconfigure.data.elasticsearch.ElasticsearchDataAutoConfiguration,\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org.springframework.boot.autoconfigure.data.elasticsearch.ElasticsearchRepositoriesAutoConfiguration,\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org.springframework.boot.autoconfigure.data.jpa.JpaRepositoriesAutoConfiguration,\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org.springframework.boot.autoconfigure.data.ldap.LdapDataAutoConfiguration,\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org.springframework.boot.autoconfigure.data.ldap.LdapRepositoriesAutoConfiguration,\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org.springframework.boot.autoconfigure.data.mongo.MongoDataAutoConfiguration,\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org.springframework.boot.autoconfigure.data.mongo.MongoRepositoriesAutoConfiguration,\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org.springframework.boot.autoconfigure.data.neo4j.Neo4jDataAutoConfiguration,\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org.springframework.boot.autoconfigure.data.neo4j.Neo4jRepositoriesAutoConfiguration,\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org.springframework.boot.autoconfigure.data.solr.SolrRepositoriesAutoConfiguration,\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org.springframework.boot.autoconfigure.data.redis.RedisAutoConfiguration,\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org.springframework.boot.autoconfigure.data.redis.RedisRepositoriesAutoConfiguration,\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org.springframework.boot.autoconfigure.data.rest.RepositoryRestMvcAutoConfiguration,\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org.springframework.boot.autoconfigure.data.web.SpringDataWebAutoConfiguration,\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org.springframework.boot.autoconfigure.elasticsearch.jest.JestAutoConfiguration,\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org.springframework.boot.autoconfigure.freemarker.FreeMarkerAutoConfiguration,\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org.springframework.boot.autoconfigure.gson.GsonAutoConfiguration,\</w:t>
      </w:r>
      <w:r>
        <w:rPr>
          <w:rFonts w:ascii="Consolas" w:hAnsi="Consolas" w:cs="Consolas"/>
          <w:color w:val="333333"/>
          <w:sz w:val="22"/>
          <w:szCs w:val="22"/>
        </w:rPr>
        <w:br/>
      </w:r>
      <w:r>
        <w:rPr>
          <w:rStyle w:val="cm-quote"/>
          <w:rFonts w:ascii="Consolas" w:hAnsi="Consolas" w:cs="Consolas"/>
          <w:color w:val="009900"/>
          <w:sz w:val="22"/>
          <w:szCs w:val="22"/>
        </w:rPr>
        <w:lastRenderedPageBreak/>
        <w:t>org.springframework.boot.autoconfigure.h2.H2ConsoleAutoConfiguration,\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org.springframework.boot.autoconfigure.hateoas.HypermediaAutoConfiguration,\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org.springframework.boot.autoconfigure.hazelcast.HazelcastAutoConfiguration,\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org.springframework.boot.autoconfigure.hazelcast.HazelcastJpaDependencyAutoConfiguration,\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org.springframework.boot.autoconfigure.info.ProjectInfoAutoConfiguration,\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org.springframework.boot.autoconfigure.integration.IntegrationAutoConfiguration,\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org.springframework.boot.autoconfigure.jackson.JacksonAutoConfiguration,\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org.springframework.boot.autoconfigure.jdbc.DataSourceAutoConfiguration,\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org.springframework.boot.autoconfigure.jdbc.JdbcTemplateAutoConfiguration,\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org.springframework.boot.autoconfigure.jdbc.JndiDataSourceAutoConfiguration,\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org.springframework.boot.autoconfigure.jdbc.XADataSourceAutoConfiguration,\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org.springframework.boot.autoconfigure.jdbc.DataSourceTransactionManagerAutoConfiguration,\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org.springframework.boot.autoconfigure.jms.JmsAutoConfiguration,\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org.springframework.boot.autoconfigure.jmx.JmxAutoConfiguration,\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org.springframework.boot.autoconfigure.jms.JndiConnectionFactoryAutoConfiguration,\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org.springframework.boot.autoconfigure.jms.activemq.ActiveMQAutoConfiguration,\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org.springframework.boot.autoconfigure.jms.artemis.ArtemisAutoConfiguration,\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org.springframework.boot.autoconfigure.flyway.FlywayAutoConfiguration,\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org.springframework.boot.autoconfigure.groovy.template.GroovyTemplateAutoConfiguration,\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org.springframework.boot.autoconfigure.jersey.JerseyAutoConfiguration,\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org.springframework.boot.autoconfigure.jooq.JooqAutoConfiguration,\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org.springframework.boot.autoconfigure.kafka.KafkaAutoConfiguration,\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org.springframework.boot.autoconfigure.ldap.embedded.EmbeddedLdapAutoConfiguration,\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org.springframework.boot.autoconfigure.ldap.LdapAutoConfiguration,\</w:t>
      </w:r>
      <w:r>
        <w:rPr>
          <w:rFonts w:ascii="Consolas" w:hAnsi="Consolas" w:cs="Consolas"/>
          <w:color w:val="333333"/>
          <w:sz w:val="22"/>
          <w:szCs w:val="22"/>
        </w:rPr>
        <w:br/>
      </w:r>
      <w:r>
        <w:rPr>
          <w:rStyle w:val="cm-quote"/>
          <w:rFonts w:ascii="Consolas" w:hAnsi="Consolas" w:cs="Consolas"/>
          <w:color w:val="009900"/>
          <w:sz w:val="22"/>
          <w:szCs w:val="22"/>
        </w:rPr>
        <w:lastRenderedPageBreak/>
        <w:t>org.springframework.boot.autoconfigure.liquibase.LiquibaseAutoConfiguration,\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org.springframework.boot.autoconfigure.mail.MailSenderAutoConfiguration,\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org.springframework.boot.autoconfigure.mail.MailSenderValidatorAutoConfiguration,\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org.springframework.boot.autoconfigure.mobile.DeviceResolverAutoConfiguration,\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org.springframework.boot.autoconfigure.mobile.DeviceDelegatingViewResolverAutoConfiguration,\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org.springframework.boot.autoconfigure.mobile.SitePreferenceAutoConfiguration,\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org.springframework.boot.autoconfigure.mongo.embedded.EmbeddedMongoAutoConfiguration,\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org.springframework.boot.autoconfigure.mongo.MongoAutoConfiguration,\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org.springframework.boot.autoconfigure.mustache.MustacheAutoConfiguration,\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org.springframework.boot.autoconfigure.orm.jpa.HibernateJpaAutoConfiguration,\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org.springframework.boot.autoconfigure.reactor.ReactorAutoConfiguration,\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org.springframework.boot.autoconfigure.security.SecurityAutoConfiguration,\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org.springframework.boot.autoconfigure.security.SecurityFilterAutoConfiguration,\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org.springframework.boot.autoconfigure.security.FallbackWebSecurityAutoConfiguration,\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org.springframework.boot.autoconfigure.security.oauth2.OAuth2AutoConfiguration,\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org.springframework.boot.autoconfigure.sendgrid.SendGridAutoConfiguration,\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org.springframework.boot.autoconfigure.session.SessionAutoConfiguration,\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org.springframework.boot.autoconfigure.social.SocialWebAutoConfiguration,\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org.springframework.boot.autoconfigure.social.FacebookAutoConfiguration,\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org.springframework.boot.autoconfigure.social.LinkedInAutoConfiguration,\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org.springframework.boot.autoconfigure.social.TwitterAutoConfiguration,\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org.springframework.boot.autoconfigure.solr.SolrAutoConfiguration,\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org.springframework.boot.autoconfigure.thymeleaf.ThymeleafAutoConfig</w:t>
      </w:r>
      <w:r>
        <w:rPr>
          <w:rStyle w:val="cm-quote"/>
          <w:rFonts w:ascii="Consolas" w:hAnsi="Consolas" w:cs="Consolas"/>
          <w:color w:val="009900"/>
          <w:sz w:val="22"/>
          <w:szCs w:val="22"/>
        </w:rPr>
        <w:lastRenderedPageBreak/>
        <w:t>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org.springframework.boot.autoconfigure.transaction.TransactionAutoConfiguration,\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org.springframework.boot.autoconfigure.transaction.jta.JtaAutoConfiguration,\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org.springframework.boot.autoconfigure.validation.ValidationAutoConfiguration,\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org.springframework.boot.autoconfigure.web.DispatcherServletAutoConfiguration,\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org.springframework.boot.autoconfigure.web.EmbeddedServletContainerAutoConfiguration,\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org.springframework.boot.autoconfigure.web.ErrorMvcAutoConfiguration,\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org.springframework.boot.autoconfigure.web.HttpEncodingAutoConfiguration,\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org.springframework.boot.autoconfigure.web.HttpMessageConvertersAutoConfiguration,\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org.springframework.boot.autoconfigure.web.MultipartAutoConfiguration,\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org.springframework.boot.autoconfigure.web.ServerPropertiesAutoConfiguration,\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org.springframework.boot.autoconfigure.web.WebClientAutoConfiguration,\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org.springframework.boot.autoconfigure.web.WebMvcAutoConfiguration,\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org.springframework.boot.autoconfigure.websocket.WebSocketAutoConfiguration,\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org.springframework.boot.autoconfigure.websocket.WebSocketMessagingAutoConfiguration,\</w:t>
      </w:r>
      <w:r>
        <w:rPr>
          <w:rFonts w:ascii="Consolas" w:hAnsi="Consolas" w:cs="Consolas"/>
          <w:color w:val="333333"/>
          <w:sz w:val="22"/>
          <w:szCs w:val="22"/>
        </w:rPr>
        <w:br/>
      </w:r>
      <w:r>
        <w:rPr>
          <w:rStyle w:val="cm-quote"/>
          <w:rFonts w:ascii="Consolas" w:hAnsi="Consolas" w:cs="Consolas"/>
          <w:color w:val="009900"/>
          <w:sz w:val="22"/>
          <w:szCs w:val="22"/>
        </w:rPr>
        <w:t>org.springframework.boot.autoconfigure.webservices.WebServicesAutoConfiguration</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每一个这样的</w:t>
      </w:r>
      <w:r>
        <w:rPr>
          <w:rStyle w:val="md-line"/>
          <w:rFonts w:ascii="Helvetica" w:hAnsi="Helvetica"/>
          <w:color w:val="333333"/>
        </w:rPr>
        <w:t xml:space="preserve"> xxxAutoConfiguration</w:t>
      </w:r>
      <w:r>
        <w:rPr>
          <w:rStyle w:val="md-line"/>
          <w:rFonts w:ascii="Helvetica" w:hAnsi="Helvetica"/>
          <w:color w:val="333333"/>
        </w:rPr>
        <w:t>类都是容器中的一个组件，都加入到容器中；用他们来做自动配置；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）、每一个自动配置类进行自动配置功能；</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）、以</w:t>
      </w:r>
      <w:r>
        <w:rPr>
          <w:rStyle w:val="ac"/>
          <w:rFonts w:ascii="Helvetica" w:hAnsi="Helvetica"/>
          <w:color w:val="333333"/>
        </w:rPr>
        <w:t>HttpEncodingAutoConfiguration</w:t>
      </w:r>
      <w:r>
        <w:rPr>
          <w:rStyle w:val="ac"/>
          <w:rFonts w:ascii="Helvetica" w:hAnsi="Helvetica"/>
          <w:color w:val="333333"/>
        </w:rPr>
        <w:t>（</w:t>
      </w:r>
      <w:r>
        <w:rPr>
          <w:rStyle w:val="ac"/>
          <w:rFonts w:ascii="Helvetica" w:hAnsi="Helvetica"/>
          <w:color w:val="333333"/>
        </w:rPr>
        <w:t>Http</w:t>
      </w:r>
      <w:r>
        <w:rPr>
          <w:rStyle w:val="ac"/>
          <w:rFonts w:ascii="Helvetica" w:hAnsi="Helvetica"/>
          <w:color w:val="333333"/>
        </w:rPr>
        <w:t>编码自动配置）</w:t>
      </w:r>
      <w:r>
        <w:rPr>
          <w:rStyle w:val="md-line"/>
          <w:rFonts w:ascii="Helvetica" w:hAnsi="Helvetica"/>
          <w:color w:val="333333"/>
        </w:rPr>
        <w:t>为例解释自动配置原理；</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表示这是一个配置类，以前编写的配置文件一样，也可以给容器中添加组件</w:t>
      </w:r>
      <w:r>
        <w:rPr>
          <w:rFonts w:ascii="Consolas" w:hAnsi="Consolas" w:cs="Consolas"/>
          <w:color w:val="333333"/>
          <w:sz w:val="22"/>
          <w:szCs w:val="22"/>
        </w:rPr>
        <w:br/>
      </w:r>
      <w:r>
        <w:rPr>
          <w:rStyle w:val="cm-meta"/>
          <w:rFonts w:ascii="Consolas" w:hAnsi="Consolas" w:cs="Consolas"/>
          <w:color w:val="555555"/>
          <w:sz w:val="22"/>
          <w:szCs w:val="22"/>
        </w:rPr>
        <w:t>@EnableConfigurationProperties</w:t>
      </w:r>
      <w:r>
        <w:rPr>
          <w:rFonts w:ascii="Consolas" w:hAnsi="Consolas" w:cs="Consolas"/>
          <w:color w:val="333333"/>
          <w:sz w:val="22"/>
          <w:szCs w:val="22"/>
        </w:rPr>
        <w:t>(</w:t>
      </w:r>
      <w:r>
        <w:rPr>
          <w:rStyle w:val="cm-variable"/>
          <w:rFonts w:ascii="Consolas" w:hAnsi="Consolas" w:cs="Consolas"/>
          <w:color w:val="000000"/>
          <w:sz w:val="22"/>
          <w:szCs w:val="22"/>
        </w:rPr>
        <w:t>HttpEncodingProperties</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w:t>
      </w:r>
      <w:r>
        <w:rPr>
          <w:rStyle w:val="cm-comment"/>
          <w:rFonts w:ascii="Consolas" w:hAnsi="Consolas" w:cs="Consolas"/>
          <w:color w:val="AA5500"/>
          <w:sz w:val="22"/>
          <w:szCs w:val="22"/>
        </w:rPr>
        <w:t>//</w:t>
      </w:r>
      <w:r>
        <w:rPr>
          <w:rStyle w:val="cm-comment"/>
          <w:rFonts w:ascii="Consolas" w:hAnsi="Consolas" w:cs="Consolas"/>
          <w:color w:val="AA5500"/>
          <w:sz w:val="22"/>
          <w:szCs w:val="22"/>
        </w:rPr>
        <w:t>启动指定类的</w:t>
      </w:r>
      <w:r>
        <w:rPr>
          <w:rStyle w:val="cm-comment"/>
          <w:rFonts w:ascii="Consolas" w:hAnsi="Consolas" w:cs="Consolas"/>
          <w:color w:val="AA5500"/>
          <w:sz w:val="22"/>
          <w:szCs w:val="22"/>
        </w:rPr>
        <w:t>ConfigurationProperties</w:t>
      </w:r>
      <w:r>
        <w:rPr>
          <w:rStyle w:val="cm-comment"/>
          <w:rFonts w:ascii="Consolas" w:hAnsi="Consolas" w:cs="Consolas"/>
          <w:color w:val="AA5500"/>
          <w:sz w:val="22"/>
          <w:szCs w:val="22"/>
        </w:rPr>
        <w:t>功能；将配置文件中对应的值和</w:t>
      </w:r>
      <w:r>
        <w:rPr>
          <w:rStyle w:val="cm-comment"/>
          <w:rFonts w:ascii="Consolas" w:hAnsi="Consolas" w:cs="Consolas"/>
          <w:color w:val="AA5500"/>
          <w:sz w:val="22"/>
          <w:szCs w:val="22"/>
        </w:rPr>
        <w:lastRenderedPageBreak/>
        <w:t>HttpEncodingProperties</w:t>
      </w:r>
      <w:r>
        <w:rPr>
          <w:rStyle w:val="cm-comment"/>
          <w:rFonts w:ascii="Consolas" w:hAnsi="Consolas" w:cs="Consolas"/>
          <w:color w:val="AA5500"/>
          <w:sz w:val="22"/>
          <w:szCs w:val="22"/>
        </w:rPr>
        <w:t>绑定起来；并把</w:t>
      </w:r>
      <w:r>
        <w:rPr>
          <w:rStyle w:val="cm-comment"/>
          <w:rFonts w:ascii="Consolas" w:hAnsi="Consolas" w:cs="Consolas"/>
          <w:color w:val="AA5500"/>
          <w:sz w:val="22"/>
          <w:szCs w:val="22"/>
        </w:rPr>
        <w:t>HttpEncodingProperties</w:t>
      </w:r>
      <w:r>
        <w:rPr>
          <w:rStyle w:val="cm-comment"/>
          <w:rFonts w:ascii="Consolas" w:hAnsi="Consolas" w:cs="Consolas"/>
          <w:color w:val="AA5500"/>
          <w:sz w:val="22"/>
          <w:szCs w:val="22"/>
        </w:rPr>
        <w:t>加入到</w:t>
      </w:r>
      <w:r>
        <w:rPr>
          <w:rStyle w:val="cm-comment"/>
          <w:rFonts w:ascii="Consolas" w:hAnsi="Consolas" w:cs="Consolas"/>
          <w:color w:val="AA5500"/>
          <w:sz w:val="22"/>
          <w:szCs w:val="22"/>
        </w:rPr>
        <w:t>ioc</w:t>
      </w:r>
      <w:r>
        <w:rPr>
          <w:rStyle w:val="cm-comment"/>
          <w:rFonts w:ascii="Consolas" w:hAnsi="Consolas" w:cs="Consolas"/>
          <w:color w:val="AA5500"/>
          <w:sz w:val="22"/>
          <w:szCs w:val="22"/>
        </w:rPr>
        <w:t>容器中</w:t>
      </w:r>
      <w:r>
        <w:rPr>
          <w:rFonts w:ascii="Consolas" w:hAnsi="Consolas" w:cs="Consolas"/>
          <w:color w:val="333333"/>
          <w:sz w:val="22"/>
          <w:szCs w:val="22"/>
        </w:rPr>
        <w:br/>
        <w:t>​</w:t>
      </w:r>
      <w:r>
        <w:rPr>
          <w:rFonts w:ascii="Consolas" w:hAnsi="Consolas" w:cs="Consolas"/>
          <w:color w:val="333333"/>
          <w:sz w:val="22"/>
          <w:szCs w:val="22"/>
        </w:rPr>
        <w:br/>
      </w:r>
      <w:r>
        <w:rPr>
          <w:rStyle w:val="cm-meta"/>
          <w:rFonts w:ascii="Consolas" w:hAnsi="Consolas" w:cs="Consolas"/>
          <w:color w:val="555555"/>
          <w:sz w:val="22"/>
          <w:szCs w:val="22"/>
        </w:rPr>
        <w:t>@ConditionalOnWebApplication</w:t>
      </w:r>
      <w:r>
        <w:rPr>
          <w:rFonts w:ascii="Consolas" w:hAnsi="Consolas" w:cs="Consolas"/>
          <w:color w:val="333333"/>
          <w:sz w:val="22"/>
          <w:szCs w:val="22"/>
        </w:rPr>
        <w:t xml:space="preserve"> </w:t>
      </w:r>
      <w:r>
        <w:rPr>
          <w:rStyle w:val="cm-comment"/>
          <w:rFonts w:ascii="Consolas" w:hAnsi="Consolas" w:cs="Consolas"/>
          <w:color w:val="AA5500"/>
          <w:sz w:val="22"/>
          <w:szCs w:val="22"/>
        </w:rPr>
        <w:t>//Spring</w:t>
      </w:r>
      <w:r>
        <w:rPr>
          <w:rStyle w:val="cm-comment"/>
          <w:rFonts w:ascii="Consolas" w:hAnsi="Consolas" w:cs="Consolas"/>
          <w:color w:val="AA5500"/>
          <w:sz w:val="22"/>
          <w:szCs w:val="22"/>
        </w:rPr>
        <w:t>底层</w:t>
      </w:r>
      <w:r>
        <w:rPr>
          <w:rStyle w:val="cm-comment"/>
          <w:rFonts w:ascii="Consolas" w:hAnsi="Consolas" w:cs="Consolas"/>
          <w:color w:val="AA5500"/>
          <w:sz w:val="22"/>
          <w:szCs w:val="22"/>
        </w:rPr>
        <w:t>@Conditional</w:t>
      </w:r>
      <w:r>
        <w:rPr>
          <w:rStyle w:val="cm-comment"/>
          <w:rFonts w:ascii="Consolas" w:hAnsi="Consolas" w:cs="Consolas"/>
          <w:color w:val="AA5500"/>
          <w:sz w:val="22"/>
          <w:szCs w:val="22"/>
        </w:rPr>
        <w:t>注解（</w:t>
      </w:r>
      <w:r>
        <w:rPr>
          <w:rStyle w:val="cm-comment"/>
          <w:rFonts w:ascii="Consolas" w:hAnsi="Consolas" w:cs="Consolas"/>
          <w:color w:val="AA5500"/>
          <w:sz w:val="22"/>
          <w:szCs w:val="22"/>
        </w:rPr>
        <w:t>Spring</w:t>
      </w:r>
      <w:r>
        <w:rPr>
          <w:rStyle w:val="cm-comment"/>
          <w:rFonts w:ascii="Consolas" w:hAnsi="Consolas" w:cs="Consolas"/>
          <w:color w:val="AA5500"/>
          <w:sz w:val="22"/>
          <w:szCs w:val="22"/>
        </w:rPr>
        <w:t>注解版），根据不同的条件，如果满足指定的条件，整个配置类里面的配置就会生效；</w:t>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判断当前应用是否是</w:t>
      </w:r>
      <w:r>
        <w:rPr>
          <w:rStyle w:val="cm-comment"/>
          <w:rFonts w:ascii="Consolas" w:hAnsi="Consolas" w:cs="Consolas"/>
          <w:color w:val="AA5500"/>
          <w:sz w:val="22"/>
          <w:szCs w:val="22"/>
        </w:rPr>
        <w:t>web</w:t>
      </w:r>
      <w:r>
        <w:rPr>
          <w:rStyle w:val="cm-comment"/>
          <w:rFonts w:ascii="Consolas" w:hAnsi="Consolas" w:cs="Consolas"/>
          <w:color w:val="AA5500"/>
          <w:sz w:val="22"/>
          <w:szCs w:val="22"/>
        </w:rPr>
        <w:t>应用，如果是，当前配置类生效</w:t>
      </w:r>
      <w:r>
        <w:rPr>
          <w:rFonts w:ascii="Consolas" w:hAnsi="Consolas" w:cs="Consolas"/>
          <w:color w:val="333333"/>
          <w:sz w:val="22"/>
          <w:szCs w:val="22"/>
        </w:rPr>
        <w:br/>
        <w:t>​</w:t>
      </w:r>
      <w:r>
        <w:rPr>
          <w:rFonts w:ascii="Consolas" w:hAnsi="Consolas" w:cs="Consolas"/>
          <w:color w:val="333333"/>
          <w:sz w:val="22"/>
          <w:szCs w:val="22"/>
        </w:rPr>
        <w:br/>
      </w:r>
      <w:r>
        <w:rPr>
          <w:rStyle w:val="cm-meta"/>
          <w:rFonts w:ascii="Consolas" w:hAnsi="Consolas" w:cs="Consolas"/>
          <w:color w:val="555555"/>
          <w:sz w:val="22"/>
          <w:szCs w:val="22"/>
        </w:rPr>
        <w:t>@ConditionalOnClass</w:t>
      </w:r>
      <w:r>
        <w:rPr>
          <w:rFonts w:ascii="Consolas" w:hAnsi="Consolas" w:cs="Consolas"/>
          <w:color w:val="333333"/>
          <w:sz w:val="22"/>
          <w:szCs w:val="22"/>
        </w:rPr>
        <w:t>(</w:t>
      </w:r>
      <w:r>
        <w:rPr>
          <w:rStyle w:val="cm-variable"/>
          <w:rFonts w:ascii="Consolas" w:hAnsi="Consolas" w:cs="Consolas"/>
          <w:color w:val="000000"/>
          <w:sz w:val="22"/>
          <w:szCs w:val="22"/>
        </w:rPr>
        <w:t>CharacterEncodingFilter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w:t>
      </w:r>
      <w:r>
        <w:rPr>
          <w:rStyle w:val="cm-comment"/>
          <w:rFonts w:ascii="Consolas" w:hAnsi="Consolas" w:cs="Consolas"/>
          <w:color w:val="AA5500"/>
          <w:sz w:val="22"/>
          <w:szCs w:val="22"/>
        </w:rPr>
        <w:t>//</w:t>
      </w:r>
      <w:r>
        <w:rPr>
          <w:rStyle w:val="cm-comment"/>
          <w:rFonts w:ascii="Consolas" w:hAnsi="Consolas" w:cs="Consolas"/>
          <w:color w:val="AA5500"/>
          <w:sz w:val="22"/>
          <w:szCs w:val="22"/>
        </w:rPr>
        <w:t>判断当前项目有没有这个类</w:t>
      </w:r>
      <w:r>
        <w:rPr>
          <w:rStyle w:val="cm-comment"/>
          <w:rFonts w:ascii="Consolas" w:hAnsi="Consolas" w:cs="Consolas"/>
          <w:color w:val="AA5500"/>
          <w:sz w:val="22"/>
          <w:szCs w:val="22"/>
        </w:rPr>
        <w:t>CharacterEncodingFilter</w:t>
      </w:r>
      <w:r>
        <w:rPr>
          <w:rStyle w:val="cm-comment"/>
          <w:rFonts w:ascii="Consolas" w:hAnsi="Consolas" w:cs="Consolas"/>
          <w:color w:val="AA5500"/>
          <w:sz w:val="22"/>
          <w:szCs w:val="22"/>
        </w:rPr>
        <w:t>；</w:t>
      </w:r>
      <w:r>
        <w:rPr>
          <w:rStyle w:val="cm-comment"/>
          <w:rFonts w:ascii="Consolas" w:hAnsi="Consolas" w:cs="Consolas"/>
          <w:color w:val="AA5500"/>
          <w:sz w:val="22"/>
          <w:szCs w:val="22"/>
        </w:rPr>
        <w:t>SpringMVC</w:t>
      </w:r>
      <w:r>
        <w:rPr>
          <w:rStyle w:val="cm-comment"/>
          <w:rFonts w:ascii="Consolas" w:hAnsi="Consolas" w:cs="Consolas"/>
          <w:color w:val="AA5500"/>
          <w:sz w:val="22"/>
          <w:szCs w:val="22"/>
        </w:rPr>
        <w:t>中进行乱码解决的过滤器；</w:t>
      </w:r>
      <w:r>
        <w:rPr>
          <w:rFonts w:ascii="Consolas" w:hAnsi="Consolas" w:cs="Consolas"/>
          <w:color w:val="333333"/>
          <w:sz w:val="22"/>
          <w:szCs w:val="22"/>
        </w:rPr>
        <w:br/>
        <w:t>​</w:t>
      </w:r>
      <w:r>
        <w:rPr>
          <w:rFonts w:ascii="Consolas" w:hAnsi="Consolas" w:cs="Consolas"/>
          <w:color w:val="333333"/>
          <w:sz w:val="22"/>
          <w:szCs w:val="22"/>
        </w:rPr>
        <w:br/>
      </w:r>
      <w:r>
        <w:rPr>
          <w:rStyle w:val="cm-meta"/>
          <w:rFonts w:ascii="Consolas" w:hAnsi="Consolas" w:cs="Consolas"/>
          <w:color w:val="555555"/>
          <w:sz w:val="22"/>
          <w:szCs w:val="22"/>
        </w:rPr>
        <w:t>@ConditionalOnProperty</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"spring.http.encoding"</w:t>
      </w:r>
      <w:r>
        <w:rPr>
          <w:rFonts w:ascii="Consolas" w:hAnsi="Consolas" w:cs="Consolas"/>
          <w:color w:val="333333"/>
          <w:sz w:val="22"/>
          <w:szCs w:val="22"/>
        </w:rPr>
        <w:t xml:space="preserve">, </w:t>
      </w:r>
      <w:r>
        <w:rPr>
          <w:rStyle w:val="cm-variable"/>
          <w:rFonts w:ascii="Consolas" w:hAnsi="Consolas" w:cs="Consolas"/>
          <w:color w:val="000000"/>
          <w:sz w:val="22"/>
          <w:szCs w:val="22"/>
        </w:rPr>
        <w:t>value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"enabled"</w:t>
      </w:r>
      <w:r>
        <w:rPr>
          <w:rFonts w:ascii="Consolas" w:hAnsi="Consolas" w:cs="Consolas"/>
          <w:color w:val="333333"/>
          <w:sz w:val="22"/>
          <w:szCs w:val="22"/>
        </w:rPr>
        <w:t xml:space="preserve">, </w:t>
      </w:r>
      <w:r>
        <w:rPr>
          <w:rStyle w:val="cm-variable"/>
          <w:rFonts w:ascii="Consolas" w:hAnsi="Consolas" w:cs="Consolas"/>
          <w:color w:val="000000"/>
          <w:sz w:val="22"/>
          <w:szCs w:val="22"/>
        </w:rPr>
        <w:t>matchIfMissing</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true</w:t>
      </w:r>
      <w:r>
        <w:rPr>
          <w:rFonts w:ascii="Consolas" w:hAnsi="Consolas" w:cs="Consolas"/>
          <w:color w:val="333333"/>
          <w:sz w:val="22"/>
          <w:szCs w:val="22"/>
        </w:rPr>
        <w:t>)  </w:t>
      </w:r>
      <w:r>
        <w:rPr>
          <w:rStyle w:val="cm-comment"/>
          <w:rFonts w:ascii="Consolas" w:hAnsi="Consolas" w:cs="Consolas"/>
          <w:color w:val="AA5500"/>
          <w:sz w:val="22"/>
          <w:szCs w:val="22"/>
        </w:rPr>
        <w:t>//</w:t>
      </w:r>
      <w:r>
        <w:rPr>
          <w:rStyle w:val="cm-comment"/>
          <w:rFonts w:ascii="Consolas" w:hAnsi="Consolas" w:cs="Consolas"/>
          <w:color w:val="AA5500"/>
          <w:sz w:val="22"/>
          <w:szCs w:val="22"/>
        </w:rPr>
        <w:t>判断配置文件中是否存在某个配置</w:t>
      </w:r>
      <w:r>
        <w:rPr>
          <w:rStyle w:val="cm-comment"/>
          <w:rFonts w:ascii="Consolas" w:hAnsi="Consolas" w:cs="Consolas"/>
          <w:color w:val="AA5500"/>
          <w:sz w:val="22"/>
          <w:szCs w:val="22"/>
        </w:rPr>
        <w:t xml:space="preserve">  spring.http.encoding.enabled</w:t>
      </w:r>
      <w:r>
        <w:rPr>
          <w:rStyle w:val="cm-comment"/>
          <w:rFonts w:ascii="Consolas" w:hAnsi="Consolas" w:cs="Consolas"/>
          <w:color w:val="AA5500"/>
          <w:sz w:val="22"/>
          <w:szCs w:val="22"/>
        </w:rPr>
        <w:t>；如果不存在，判断也是成立的</w:t>
      </w: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即使我们配置文件中不配置</w:t>
      </w:r>
      <w:r>
        <w:rPr>
          <w:rStyle w:val="cm-comment"/>
          <w:rFonts w:ascii="Consolas" w:hAnsi="Consolas" w:cs="Consolas"/>
          <w:color w:val="AA5500"/>
          <w:sz w:val="22"/>
          <w:szCs w:val="22"/>
        </w:rPr>
        <w:t>pring.http.encoding.enabled=true</w:t>
      </w:r>
      <w:r>
        <w:rPr>
          <w:rStyle w:val="cm-comment"/>
          <w:rFonts w:ascii="Consolas" w:hAnsi="Consolas" w:cs="Consolas"/>
          <w:color w:val="AA5500"/>
          <w:sz w:val="22"/>
          <w:szCs w:val="22"/>
        </w:rPr>
        <w:t>，也是默认生效的；</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HttpEncodingAutoConfiguration</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他已经和</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的配置文件映射了</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keyword"/>
          <w:rFonts w:ascii="Consolas" w:hAnsi="Consolas" w:cs="Consolas"/>
          <w:color w:val="770088"/>
          <w:sz w:val="22"/>
          <w:szCs w:val="22"/>
        </w:rPr>
        <w:t>final</w:t>
      </w:r>
      <w:r>
        <w:rPr>
          <w:rFonts w:ascii="Consolas" w:hAnsi="Consolas" w:cs="Consolas"/>
          <w:color w:val="333333"/>
          <w:sz w:val="22"/>
          <w:szCs w:val="22"/>
        </w:rPr>
        <w:t xml:space="preserve"> </w:t>
      </w:r>
      <w:r>
        <w:rPr>
          <w:rStyle w:val="cm-variable"/>
          <w:rFonts w:ascii="Consolas" w:hAnsi="Consolas" w:cs="Consolas"/>
          <w:color w:val="000000"/>
          <w:sz w:val="22"/>
          <w:szCs w:val="22"/>
        </w:rPr>
        <w:t>HttpEncodingProperties</w:t>
      </w:r>
      <w:r>
        <w:rPr>
          <w:rFonts w:ascii="Consolas" w:hAnsi="Consolas" w:cs="Consolas"/>
          <w:color w:val="333333"/>
          <w:sz w:val="22"/>
          <w:szCs w:val="22"/>
        </w:rPr>
        <w:t xml:space="preserve"> </w:t>
      </w:r>
      <w:r>
        <w:rPr>
          <w:rStyle w:val="cm-variable"/>
          <w:rFonts w:ascii="Consolas" w:hAnsi="Consolas" w:cs="Consolas"/>
          <w:color w:val="000000"/>
          <w:sz w:val="22"/>
          <w:szCs w:val="22"/>
        </w:rPr>
        <w:t>properties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只有一个有参构造器的情况下，参数的值就会从容器中拿</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HttpEncodingAutoConfiguration</w:t>
      </w:r>
      <w:r>
        <w:rPr>
          <w:rFonts w:ascii="Consolas" w:hAnsi="Consolas" w:cs="Consolas"/>
          <w:color w:val="333333"/>
          <w:sz w:val="22"/>
          <w:szCs w:val="22"/>
        </w:rPr>
        <w:t>(</w:t>
      </w:r>
      <w:r>
        <w:rPr>
          <w:rStyle w:val="cm-variable"/>
          <w:rFonts w:ascii="Consolas" w:hAnsi="Consolas" w:cs="Consolas"/>
          <w:color w:val="000000"/>
          <w:sz w:val="22"/>
          <w:szCs w:val="22"/>
        </w:rPr>
        <w:t>HttpEncodingProperties</w:t>
      </w:r>
      <w:r>
        <w:rPr>
          <w:rFonts w:ascii="Consolas" w:hAnsi="Consolas" w:cs="Consolas"/>
          <w:color w:val="333333"/>
          <w:sz w:val="22"/>
          <w:szCs w:val="22"/>
        </w:rPr>
        <w:t xml:space="preserve"> </w:t>
      </w:r>
      <w:r>
        <w:rPr>
          <w:rStyle w:val="cm-variable"/>
          <w:rFonts w:ascii="Consolas" w:hAnsi="Consolas" w:cs="Consolas"/>
          <w:color w:val="000000"/>
          <w:sz w:val="22"/>
          <w:szCs w:val="22"/>
        </w:rPr>
        <w:t>properties</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properties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properties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给容器中添加一个组件，这个组件的某些值需要从</w:t>
      </w:r>
      <w:r>
        <w:rPr>
          <w:rStyle w:val="cm-comment"/>
          <w:rFonts w:ascii="Consolas" w:hAnsi="Consolas" w:cs="Consolas"/>
          <w:color w:val="AA5500"/>
          <w:sz w:val="22"/>
          <w:szCs w:val="22"/>
        </w:rPr>
        <w:t>properties</w:t>
      </w:r>
      <w:r>
        <w:rPr>
          <w:rStyle w:val="cm-comment"/>
          <w:rFonts w:ascii="Consolas" w:hAnsi="Consolas" w:cs="Consolas"/>
          <w:color w:val="AA5500"/>
          <w:sz w:val="22"/>
          <w:szCs w:val="22"/>
        </w:rPr>
        <w:t>中获取</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@ConditionalOnMissingBean</w:t>
      </w:r>
      <w:r>
        <w:rPr>
          <w:rFonts w:ascii="Consolas" w:hAnsi="Consolas" w:cs="Consolas"/>
          <w:color w:val="333333"/>
          <w:sz w:val="22"/>
          <w:szCs w:val="22"/>
        </w:rPr>
        <w:t>(</w:t>
      </w:r>
      <w:r>
        <w:rPr>
          <w:rStyle w:val="cm-variable"/>
          <w:rFonts w:ascii="Consolas" w:hAnsi="Consolas" w:cs="Consolas"/>
          <w:color w:val="000000"/>
          <w:sz w:val="22"/>
          <w:szCs w:val="22"/>
        </w:rPr>
        <w:t>CharacterEncodingFilter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判断容器没有这个组件？</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CharacterEncodingFilter</w:t>
      </w:r>
      <w:r>
        <w:rPr>
          <w:rFonts w:ascii="Consolas" w:hAnsi="Consolas" w:cs="Consolas"/>
          <w:color w:val="333333"/>
          <w:sz w:val="22"/>
          <w:szCs w:val="22"/>
        </w:rPr>
        <w:t xml:space="preserve"> </w:t>
      </w:r>
      <w:r>
        <w:rPr>
          <w:rStyle w:val="cm-variable"/>
          <w:rFonts w:ascii="Consolas" w:hAnsi="Consolas" w:cs="Consolas"/>
          <w:color w:val="000000"/>
          <w:sz w:val="22"/>
          <w:szCs w:val="22"/>
        </w:rPr>
        <w:t>characterEncodingFilter</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CharacterEncodingFilter</w:t>
      </w:r>
      <w:r>
        <w:rPr>
          <w:rFonts w:ascii="Consolas" w:hAnsi="Consolas" w:cs="Consolas"/>
          <w:color w:val="333333"/>
          <w:sz w:val="22"/>
          <w:szCs w:val="22"/>
        </w:rPr>
        <w:t xml:space="preserve"> </w:t>
      </w:r>
      <w:r>
        <w:rPr>
          <w:rStyle w:val="cm-variable"/>
          <w:rFonts w:ascii="Consolas" w:hAnsi="Consolas" w:cs="Consolas"/>
          <w:color w:val="000000"/>
          <w:sz w:val="22"/>
          <w:szCs w:val="22"/>
        </w:rPr>
        <w:t>filter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OrderedCharacterEncodingFilter</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filter</w:t>
      </w:r>
      <w:r>
        <w:rPr>
          <w:rFonts w:ascii="Consolas" w:hAnsi="Consolas" w:cs="Consolas"/>
          <w:color w:val="333333"/>
          <w:sz w:val="22"/>
          <w:szCs w:val="22"/>
        </w:rPr>
        <w:t>.</w:t>
      </w:r>
      <w:r>
        <w:rPr>
          <w:rStyle w:val="cm-variable"/>
          <w:rFonts w:ascii="Consolas" w:hAnsi="Consolas" w:cs="Consolas"/>
          <w:color w:val="000000"/>
          <w:sz w:val="22"/>
          <w:szCs w:val="22"/>
        </w:rPr>
        <w:t>setEncoding</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properties</w:t>
      </w:r>
      <w:r>
        <w:rPr>
          <w:rFonts w:ascii="Consolas" w:hAnsi="Consolas" w:cs="Consolas"/>
          <w:color w:val="333333"/>
          <w:sz w:val="22"/>
          <w:szCs w:val="22"/>
        </w:rPr>
        <w:t>.</w:t>
      </w:r>
      <w:r>
        <w:rPr>
          <w:rStyle w:val="cm-variable"/>
          <w:rFonts w:ascii="Consolas" w:hAnsi="Consolas" w:cs="Consolas"/>
          <w:color w:val="000000"/>
          <w:sz w:val="22"/>
          <w:szCs w:val="22"/>
        </w:rPr>
        <w:t>getCharset</w:t>
      </w:r>
      <w:r>
        <w:rPr>
          <w:rFonts w:ascii="Consolas" w:hAnsi="Consolas" w:cs="Consolas"/>
          <w:color w:val="333333"/>
          <w:sz w:val="22"/>
          <w:szCs w:val="22"/>
        </w:rPr>
        <w:t>().</w:t>
      </w:r>
      <w:r>
        <w:rPr>
          <w:rStyle w:val="cm-variable"/>
          <w:rFonts w:ascii="Consolas" w:hAnsi="Consolas" w:cs="Consolas"/>
          <w:color w:val="000000"/>
          <w:sz w:val="22"/>
          <w:szCs w:val="22"/>
        </w:rPr>
        <w:t>name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filter</w:t>
      </w:r>
      <w:r>
        <w:rPr>
          <w:rFonts w:ascii="Consolas" w:hAnsi="Consolas" w:cs="Consolas"/>
          <w:color w:val="333333"/>
          <w:sz w:val="22"/>
          <w:szCs w:val="22"/>
        </w:rPr>
        <w:t>.</w:t>
      </w:r>
      <w:r>
        <w:rPr>
          <w:rStyle w:val="cm-variable"/>
          <w:rFonts w:ascii="Consolas" w:hAnsi="Consolas" w:cs="Consolas"/>
          <w:color w:val="000000"/>
          <w:sz w:val="22"/>
          <w:szCs w:val="22"/>
        </w:rPr>
        <w:t>setForceRequestEncoding</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properties</w:t>
      </w:r>
      <w:r>
        <w:rPr>
          <w:rFonts w:ascii="Consolas" w:hAnsi="Consolas" w:cs="Consolas"/>
          <w:color w:val="333333"/>
          <w:sz w:val="22"/>
          <w:szCs w:val="22"/>
        </w:rPr>
        <w:t>.</w:t>
      </w:r>
      <w:r>
        <w:rPr>
          <w:rStyle w:val="cm-variable"/>
          <w:rFonts w:ascii="Consolas" w:hAnsi="Consolas" w:cs="Consolas"/>
          <w:color w:val="000000"/>
          <w:sz w:val="22"/>
          <w:szCs w:val="22"/>
        </w:rPr>
        <w:t>shouldForce</w:t>
      </w:r>
      <w:r>
        <w:rPr>
          <w:rFonts w:ascii="Consolas" w:hAnsi="Consolas" w:cs="Consolas"/>
          <w:color w:val="333333"/>
          <w:sz w:val="22"/>
          <w:szCs w:val="22"/>
        </w:rPr>
        <w:t>(</w:t>
      </w:r>
      <w:r>
        <w:rPr>
          <w:rStyle w:val="cm-variable"/>
          <w:rFonts w:ascii="Consolas" w:hAnsi="Consolas" w:cs="Consolas"/>
          <w:color w:val="000000"/>
          <w:sz w:val="22"/>
          <w:szCs w:val="22"/>
        </w:rPr>
        <w:t>Type</w:t>
      </w:r>
      <w:r>
        <w:rPr>
          <w:rFonts w:ascii="Consolas" w:hAnsi="Consolas" w:cs="Consolas"/>
          <w:color w:val="333333"/>
          <w:sz w:val="22"/>
          <w:szCs w:val="22"/>
        </w:rPr>
        <w:t>.</w:t>
      </w:r>
      <w:r>
        <w:rPr>
          <w:rStyle w:val="cm-variable"/>
          <w:rFonts w:ascii="Consolas" w:hAnsi="Consolas" w:cs="Consolas"/>
          <w:color w:val="000000"/>
          <w:sz w:val="22"/>
          <w:szCs w:val="22"/>
        </w:rPr>
        <w:t>REQUEST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filter</w:t>
      </w:r>
      <w:r>
        <w:rPr>
          <w:rFonts w:ascii="Consolas" w:hAnsi="Consolas" w:cs="Consolas"/>
          <w:color w:val="333333"/>
          <w:sz w:val="22"/>
          <w:szCs w:val="22"/>
        </w:rPr>
        <w:t>.</w:t>
      </w:r>
      <w:r>
        <w:rPr>
          <w:rStyle w:val="cm-variable"/>
          <w:rFonts w:ascii="Consolas" w:hAnsi="Consolas" w:cs="Consolas"/>
          <w:color w:val="000000"/>
          <w:sz w:val="22"/>
          <w:szCs w:val="22"/>
        </w:rPr>
        <w:t>setForceResponseEncoding</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properties</w:t>
      </w:r>
      <w:r>
        <w:rPr>
          <w:rFonts w:ascii="Consolas" w:hAnsi="Consolas" w:cs="Consolas"/>
          <w:color w:val="333333"/>
          <w:sz w:val="22"/>
          <w:szCs w:val="22"/>
        </w:rPr>
        <w:t>.</w:t>
      </w:r>
      <w:r>
        <w:rPr>
          <w:rStyle w:val="cm-variable"/>
          <w:rFonts w:ascii="Consolas" w:hAnsi="Consolas" w:cs="Consolas"/>
          <w:color w:val="000000"/>
          <w:sz w:val="22"/>
          <w:szCs w:val="22"/>
        </w:rPr>
        <w:t>shouldForce</w:t>
      </w:r>
      <w:r>
        <w:rPr>
          <w:rFonts w:ascii="Consolas" w:hAnsi="Consolas" w:cs="Consolas"/>
          <w:color w:val="333333"/>
          <w:sz w:val="22"/>
          <w:szCs w:val="22"/>
        </w:rPr>
        <w:t>(</w:t>
      </w:r>
      <w:r>
        <w:rPr>
          <w:rStyle w:val="cm-variable"/>
          <w:rFonts w:ascii="Consolas" w:hAnsi="Consolas" w:cs="Consolas"/>
          <w:color w:val="000000"/>
          <w:sz w:val="22"/>
          <w:szCs w:val="22"/>
        </w:rPr>
        <w:t>Type</w:t>
      </w:r>
      <w:r>
        <w:rPr>
          <w:rFonts w:ascii="Consolas" w:hAnsi="Consolas" w:cs="Consolas"/>
          <w:color w:val="333333"/>
          <w:sz w:val="22"/>
          <w:szCs w:val="22"/>
        </w:rPr>
        <w:t>.</w:t>
      </w:r>
      <w:r>
        <w:rPr>
          <w:rStyle w:val="cm-variable"/>
          <w:rFonts w:ascii="Consolas" w:hAnsi="Consolas" w:cs="Consolas"/>
          <w:color w:val="000000"/>
          <w:sz w:val="22"/>
          <w:szCs w:val="22"/>
        </w:rPr>
        <w:t>RESPONSE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filter</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根据当前不同的条件判断，决定这个配置类是否生效？</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一但这个配置类生效；这个配置类就会给容器中添加各种组件；这些组件的属性是从对应的</w:t>
      </w:r>
      <w:r>
        <w:rPr>
          <w:rStyle w:val="md-line"/>
          <w:rFonts w:ascii="Helvetica" w:hAnsi="Helvetica"/>
          <w:color w:val="333333"/>
        </w:rPr>
        <w:t>properties</w:t>
      </w:r>
      <w:r>
        <w:rPr>
          <w:rStyle w:val="md-line"/>
          <w:rFonts w:ascii="Helvetica" w:hAnsi="Helvetica"/>
          <w:color w:val="333333"/>
        </w:rPr>
        <w:t>类中获取的，这些类里面的每一个属性又是和配置文件绑定的；</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5</w:t>
      </w:r>
      <w:r>
        <w:rPr>
          <w:rStyle w:val="md-line"/>
          <w:rFonts w:ascii="Helvetica" w:hAnsi="Helvetica"/>
          <w:color w:val="333333"/>
        </w:rPr>
        <w:t>）、所有在配置文件中能配置的属性都是在</w:t>
      </w:r>
      <w:r>
        <w:rPr>
          <w:rStyle w:val="md-line"/>
          <w:rFonts w:ascii="Helvetica" w:hAnsi="Helvetica"/>
          <w:color w:val="333333"/>
        </w:rPr>
        <w:t>xxxxProperties</w:t>
      </w:r>
      <w:r>
        <w:rPr>
          <w:rStyle w:val="md-line"/>
          <w:rFonts w:ascii="Helvetica" w:hAnsi="Helvetica"/>
          <w:color w:val="333333"/>
        </w:rPr>
        <w:t>类中封装者</w:t>
      </w:r>
      <w:r>
        <w:rPr>
          <w:rStyle w:val="md-line"/>
          <w:rFonts w:ascii="Helvetica" w:hAnsi="Helvetica"/>
          <w:color w:val="333333"/>
        </w:rPr>
        <w:t>‘</w:t>
      </w:r>
      <w:r>
        <w:rPr>
          <w:rStyle w:val="md-line"/>
          <w:rFonts w:ascii="Helvetica" w:hAnsi="Helvetica"/>
          <w:color w:val="333333"/>
        </w:rPr>
        <w:t>；配置文件能配置什么就可以参照某个功能对应的这个属性类</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@ConfigurationProperties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"spring.http.encoding"</w:t>
      </w:r>
      <w:r>
        <w:rPr>
          <w:rFonts w:ascii="Consolas" w:hAnsi="Consolas" w:cs="Consolas"/>
          <w:color w:val="333333"/>
          <w:sz w:val="22"/>
          <w:szCs w:val="22"/>
        </w:rPr>
        <w:t>)  </w:t>
      </w:r>
      <w:r>
        <w:rPr>
          <w:rStyle w:val="cm-comment"/>
          <w:rFonts w:ascii="Consolas" w:hAnsi="Consolas" w:cs="Consolas"/>
          <w:color w:val="AA5500"/>
          <w:sz w:val="22"/>
          <w:szCs w:val="22"/>
        </w:rPr>
        <w:t>//</w:t>
      </w:r>
      <w:r>
        <w:rPr>
          <w:rStyle w:val="cm-comment"/>
          <w:rFonts w:ascii="Consolas" w:hAnsi="Consolas" w:cs="Consolas"/>
          <w:color w:val="AA5500"/>
          <w:sz w:val="22"/>
          <w:szCs w:val="22"/>
        </w:rPr>
        <w:t>从配置文件中获取指定的值和</w:t>
      </w:r>
      <w:r>
        <w:rPr>
          <w:rStyle w:val="cm-comment"/>
          <w:rFonts w:ascii="Consolas" w:hAnsi="Consolas" w:cs="Consolas"/>
          <w:color w:val="AA5500"/>
          <w:sz w:val="22"/>
          <w:szCs w:val="22"/>
        </w:rPr>
        <w:t>bean</w:t>
      </w:r>
      <w:r>
        <w:rPr>
          <w:rStyle w:val="cm-comment"/>
          <w:rFonts w:ascii="Consolas" w:hAnsi="Consolas" w:cs="Consolas"/>
          <w:color w:val="AA5500"/>
          <w:sz w:val="22"/>
          <w:szCs w:val="22"/>
        </w:rPr>
        <w:t>的属性进行绑定</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HttpEncodingProperties</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final</w:t>
      </w:r>
      <w:r>
        <w:rPr>
          <w:rFonts w:ascii="Consolas" w:hAnsi="Consolas" w:cs="Consolas"/>
          <w:color w:val="333333"/>
          <w:sz w:val="22"/>
          <w:szCs w:val="22"/>
        </w:rPr>
        <w:t xml:space="preserve"> </w:t>
      </w:r>
      <w:r>
        <w:rPr>
          <w:rStyle w:val="cm-variable"/>
          <w:rFonts w:ascii="Consolas" w:hAnsi="Consolas" w:cs="Consolas"/>
          <w:color w:val="000000"/>
          <w:sz w:val="22"/>
          <w:szCs w:val="22"/>
        </w:rPr>
        <w:t>Charset</w:t>
      </w:r>
      <w:r>
        <w:rPr>
          <w:rFonts w:ascii="Consolas" w:hAnsi="Consolas" w:cs="Consolas"/>
          <w:color w:val="333333"/>
          <w:sz w:val="22"/>
          <w:szCs w:val="22"/>
        </w:rPr>
        <w:t xml:space="preserve"> </w:t>
      </w:r>
      <w:r>
        <w:rPr>
          <w:rStyle w:val="cm-variable"/>
          <w:rFonts w:ascii="Consolas" w:hAnsi="Consolas" w:cs="Consolas"/>
          <w:color w:val="000000"/>
          <w:sz w:val="22"/>
          <w:szCs w:val="22"/>
        </w:rPr>
        <w:t>DEFAULT_CHARSET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Charset</w:t>
      </w:r>
      <w:r>
        <w:rPr>
          <w:rFonts w:ascii="Consolas" w:hAnsi="Consolas" w:cs="Consolas"/>
          <w:color w:val="333333"/>
          <w:sz w:val="22"/>
          <w:szCs w:val="22"/>
        </w:rPr>
        <w:t>.</w:t>
      </w:r>
      <w:r>
        <w:rPr>
          <w:rStyle w:val="cm-variable"/>
          <w:rFonts w:ascii="Consolas" w:hAnsi="Consolas" w:cs="Consolas"/>
          <w:color w:val="000000"/>
          <w:sz w:val="22"/>
          <w:szCs w:val="22"/>
        </w:rPr>
        <w:t>forName</w:t>
      </w:r>
      <w:r>
        <w:rPr>
          <w:rFonts w:ascii="Consolas" w:hAnsi="Consolas" w:cs="Consolas"/>
          <w:color w:val="333333"/>
          <w:sz w:val="22"/>
          <w:szCs w:val="22"/>
        </w:rPr>
        <w:t>(</w:t>
      </w:r>
      <w:r>
        <w:rPr>
          <w:rStyle w:val="cm-string"/>
          <w:rFonts w:ascii="Consolas" w:hAnsi="Consolas" w:cs="Consolas"/>
          <w:color w:val="AA1111"/>
          <w:sz w:val="22"/>
          <w:szCs w:val="22"/>
        </w:rPr>
        <w:t>"UTF-8"</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精髓：</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ac"/>
          <w:rFonts w:ascii="Helvetica" w:hAnsi="Helvetica"/>
          <w:color w:val="333333"/>
        </w:rPr>
        <w:t>1</w:t>
      </w:r>
      <w:r>
        <w:rPr>
          <w:rStyle w:val="ac"/>
          <w:rFonts w:ascii="Helvetica" w:hAnsi="Helvetica"/>
          <w:color w:val="333333"/>
        </w:rPr>
        <w:t>）、</w:t>
      </w:r>
      <w:r>
        <w:rPr>
          <w:rStyle w:val="ac"/>
          <w:rFonts w:ascii="Helvetica" w:hAnsi="Helvetica"/>
          <w:color w:val="333333"/>
        </w:rPr>
        <w:t>SpringBoot</w:t>
      </w:r>
      <w:r>
        <w:rPr>
          <w:rStyle w:val="ac"/>
          <w:rFonts w:ascii="Helvetica" w:hAnsi="Helvetica"/>
          <w:color w:val="333333"/>
        </w:rPr>
        <w:t>启动会加载大量的自动配置类</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ac"/>
          <w:rFonts w:ascii="Helvetica" w:hAnsi="Helvetica"/>
          <w:color w:val="333333"/>
        </w:rPr>
        <w:t>2</w:t>
      </w:r>
      <w:r>
        <w:rPr>
          <w:rStyle w:val="ac"/>
          <w:rFonts w:ascii="Helvetica" w:hAnsi="Helvetica"/>
          <w:color w:val="333333"/>
        </w:rPr>
        <w:t>）、我们看我们需要的功能有没有</w:t>
      </w:r>
      <w:r>
        <w:rPr>
          <w:rStyle w:val="ac"/>
          <w:rFonts w:ascii="Helvetica" w:hAnsi="Helvetica"/>
          <w:color w:val="333333"/>
        </w:rPr>
        <w:t>SpringBoot</w:t>
      </w:r>
      <w:r>
        <w:rPr>
          <w:rStyle w:val="ac"/>
          <w:rFonts w:ascii="Helvetica" w:hAnsi="Helvetica"/>
          <w:color w:val="333333"/>
        </w:rPr>
        <w:t>默认写好的自动配置类；</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ac"/>
          <w:rFonts w:ascii="Helvetica" w:hAnsi="Helvetica"/>
          <w:color w:val="333333"/>
        </w:rPr>
        <w:t>3</w:t>
      </w:r>
      <w:r>
        <w:rPr>
          <w:rStyle w:val="ac"/>
          <w:rFonts w:ascii="Helvetica" w:hAnsi="Helvetica"/>
          <w:color w:val="333333"/>
        </w:rPr>
        <w:t>）、我们再来看这个自动配置类中到底配置了哪些组件；（只要我们要用的组件有，我们就不需要再来配置了）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ac"/>
          <w:rFonts w:ascii="Helvetica" w:hAnsi="Helvetica"/>
          <w:color w:val="333333"/>
        </w:rPr>
        <w:t>4</w:t>
      </w:r>
      <w:r>
        <w:rPr>
          <w:rStyle w:val="ac"/>
          <w:rFonts w:ascii="Helvetica" w:hAnsi="Helvetica"/>
          <w:color w:val="333333"/>
        </w:rPr>
        <w:t>）、给容器中自动配置类添加组件的时候，会从</w:t>
      </w:r>
      <w:r>
        <w:rPr>
          <w:rStyle w:val="ac"/>
          <w:rFonts w:ascii="Helvetica" w:hAnsi="Helvetica"/>
          <w:color w:val="333333"/>
        </w:rPr>
        <w:t>properties</w:t>
      </w:r>
      <w:r>
        <w:rPr>
          <w:rStyle w:val="ac"/>
          <w:rFonts w:ascii="Helvetica" w:hAnsi="Helvetica"/>
          <w:color w:val="333333"/>
        </w:rPr>
        <w:t>类中获取某些属性。我们就可以在配置文件中指定这些属性的值；</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xxxxAutoConfigurartion</w:t>
      </w:r>
      <w:r>
        <w:rPr>
          <w:rStyle w:val="md-line"/>
          <w:rFonts w:ascii="Helvetica" w:hAnsi="Helvetica"/>
          <w:color w:val="333333"/>
        </w:rPr>
        <w:t>：自动配置类；</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给容器中添加组件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xxxxProperties:</w:t>
      </w:r>
      <w:r>
        <w:rPr>
          <w:rStyle w:val="md-line"/>
          <w:rFonts w:ascii="Helvetica" w:hAnsi="Helvetica"/>
          <w:color w:val="333333"/>
        </w:rPr>
        <w:t>封装配置文件中相关属性；</w:t>
      </w:r>
    </w:p>
    <w:p w:rsidR="001A7847" w:rsidRDefault="007D395D">
      <w:pPr>
        <w:pStyle w:val="5"/>
      </w:pPr>
      <w:r>
        <w:t>2</w:t>
      </w:r>
      <w:r>
        <w:t>、细节</w:t>
      </w:r>
    </w:p>
    <w:p w:rsidR="001A7847" w:rsidRDefault="007D395D">
      <w:pPr>
        <w:pStyle w:val="6"/>
      </w:pPr>
      <w:r>
        <w:t>1</w:t>
      </w:r>
      <w:r>
        <w:t>、</w:t>
      </w:r>
      <w:r>
        <w:t>@Conditional</w:t>
      </w:r>
      <w:r>
        <w:t>派生注解（</w:t>
      </w:r>
      <w:r>
        <w:t>Spring</w:t>
      </w:r>
      <w:r>
        <w:t>注解版原生的</w:t>
      </w:r>
      <w:r>
        <w:t>@Conditional</w:t>
      </w:r>
      <w:r>
        <w:t>作用）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作用：必须是</w:t>
      </w:r>
      <w:r>
        <w:rPr>
          <w:rStyle w:val="md-line"/>
          <w:rFonts w:ascii="Helvetica" w:hAnsi="Helvetica"/>
          <w:color w:val="333333"/>
        </w:rPr>
        <w:t>@Conditional</w:t>
      </w:r>
      <w:r>
        <w:rPr>
          <w:rStyle w:val="md-line"/>
          <w:rFonts w:ascii="Helvetica" w:hAnsi="Helvetica"/>
          <w:color w:val="333333"/>
        </w:rPr>
        <w:t>指定的条件成立，才给容器中添加组件，配置配里面的所有内容才生效；</w:t>
      </w:r>
    </w:p>
    <w:tbl>
      <w:tblPr>
        <w:tblW w:w="12000" w:type="dxa"/>
        <w:tblLayout w:type="fixed"/>
        <w:tblCellMar>
          <w:left w:w="0" w:type="dxa"/>
          <w:right w:w="0" w:type="dxa"/>
        </w:tblCellMar>
        <w:tblLook w:val="04A0" w:firstRow="1" w:lastRow="0" w:firstColumn="1" w:lastColumn="0" w:noHBand="0" w:noVBand="1"/>
      </w:tblPr>
      <w:tblGrid>
        <w:gridCol w:w="4566"/>
        <w:gridCol w:w="7434"/>
      </w:tblGrid>
      <w:tr w:rsidR="001A7847">
        <w:trPr>
          <w:tblHeader/>
        </w:trPr>
        <w:tc>
          <w:tcPr>
            <w:tcW w:w="456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@Conditional</w:t>
            </w:r>
            <w:r>
              <w:rPr>
                <w:rStyle w:val="td-span"/>
                <w:b/>
                <w:bCs/>
              </w:rPr>
              <w:t>扩展注解</w:t>
            </w:r>
          </w:p>
        </w:tc>
        <w:tc>
          <w:tcPr>
            <w:tcW w:w="743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作用（判断是否满足当前指定条件）</w:t>
            </w:r>
          </w:p>
        </w:tc>
      </w:tr>
      <w:tr w:rsidR="001A7847">
        <w:tc>
          <w:tcPr>
            <w:tcW w:w="456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@ConditionalOnJava</w:t>
            </w:r>
          </w:p>
        </w:tc>
        <w:tc>
          <w:tcPr>
            <w:tcW w:w="743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系统的</w:t>
            </w:r>
            <w:r>
              <w:rPr>
                <w:rStyle w:val="td-span"/>
              </w:rPr>
              <w:t>java</w:t>
            </w:r>
            <w:r>
              <w:rPr>
                <w:rStyle w:val="td-span"/>
              </w:rPr>
              <w:t>版本是否符合要求</w:t>
            </w:r>
          </w:p>
        </w:tc>
      </w:tr>
      <w:tr w:rsidR="001A7847">
        <w:tc>
          <w:tcPr>
            <w:tcW w:w="456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@ConditionalOnBean</w:t>
            </w:r>
          </w:p>
        </w:tc>
        <w:tc>
          <w:tcPr>
            <w:tcW w:w="7434"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容器中存在指定</w:t>
            </w:r>
            <w:r>
              <w:rPr>
                <w:rStyle w:val="td-span"/>
              </w:rPr>
              <w:t>Bean</w:t>
            </w:r>
            <w:r>
              <w:rPr>
                <w:rStyle w:val="td-span"/>
              </w:rPr>
              <w:t>；</w:t>
            </w:r>
          </w:p>
        </w:tc>
      </w:tr>
      <w:tr w:rsidR="001A7847">
        <w:tc>
          <w:tcPr>
            <w:tcW w:w="456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@ConditionalOnMissingBean</w:t>
            </w:r>
          </w:p>
        </w:tc>
        <w:tc>
          <w:tcPr>
            <w:tcW w:w="743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容器中不存在指定</w:t>
            </w:r>
            <w:r>
              <w:rPr>
                <w:rStyle w:val="td-span"/>
              </w:rPr>
              <w:t>Bean</w:t>
            </w:r>
            <w:r>
              <w:rPr>
                <w:rStyle w:val="td-span"/>
              </w:rPr>
              <w:t>；</w:t>
            </w:r>
          </w:p>
        </w:tc>
      </w:tr>
      <w:tr w:rsidR="001A7847">
        <w:tc>
          <w:tcPr>
            <w:tcW w:w="456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lastRenderedPageBreak/>
              <w:t>@ConditionalOnExpression</w:t>
            </w:r>
          </w:p>
        </w:tc>
        <w:tc>
          <w:tcPr>
            <w:tcW w:w="7434"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满足</w:t>
            </w:r>
            <w:r>
              <w:rPr>
                <w:rStyle w:val="td-span"/>
              </w:rPr>
              <w:t>SpEL</w:t>
            </w:r>
            <w:r>
              <w:rPr>
                <w:rStyle w:val="td-span"/>
              </w:rPr>
              <w:t>表达式指定</w:t>
            </w:r>
          </w:p>
        </w:tc>
      </w:tr>
      <w:tr w:rsidR="001A7847">
        <w:tc>
          <w:tcPr>
            <w:tcW w:w="456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@ConditionalOnClass</w:t>
            </w:r>
          </w:p>
        </w:tc>
        <w:tc>
          <w:tcPr>
            <w:tcW w:w="743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系统中有指定的类</w:t>
            </w:r>
          </w:p>
        </w:tc>
      </w:tr>
      <w:tr w:rsidR="001A7847">
        <w:tc>
          <w:tcPr>
            <w:tcW w:w="456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@ConditionalOnMissingClass</w:t>
            </w:r>
          </w:p>
        </w:tc>
        <w:tc>
          <w:tcPr>
            <w:tcW w:w="7434"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系统中没有指定的类</w:t>
            </w:r>
          </w:p>
        </w:tc>
      </w:tr>
      <w:tr w:rsidR="001A7847">
        <w:tc>
          <w:tcPr>
            <w:tcW w:w="456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@ConditionalOnSingleCandidate</w:t>
            </w:r>
          </w:p>
        </w:tc>
        <w:tc>
          <w:tcPr>
            <w:tcW w:w="743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容器中只有一个指定的</w:t>
            </w:r>
            <w:r>
              <w:rPr>
                <w:rStyle w:val="td-span"/>
              </w:rPr>
              <w:t>Bean</w:t>
            </w:r>
            <w:r>
              <w:rPr>
                <w:rStyle w:val="td-span"/>
              </w:rPr>
              <w:t>，或者这个</w:t>
            </w:r>
            <w:r>
              <w:rPr>
                <w:rStyle w:val="td-span"/>
              </w:rPr>
              <w:t>Bean</w:t>
            </w:r>
            <w:r>
              <w:rPr>
                <w:rStyle w:val="td-span"/>
              </w:rPr>
              <w:t>是首选</w:t>
            </w:r>
            <w:r>
              <w:rPr>
                <w:rStyle w:val="td-span"/>
              </w:rPr>
              <w:t>Bean</w:t>
            </w:r>
          </w:p>
        </w:tc>
      </w:tr>
      <w:tr w:rsidR="001A7847">
        <w:tc>
          <w:tcPr>
            <w:tcW w:w="456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@ConditionalOnProperty</w:t>
            </w:r>
          </w:p>
        </w:tc>
        <w:tc>
          <w:tcPr>
            <w:tcW w:w="7434"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系统中指定的属性是否有指定的值</w:t>
            </w:r>
          </w:p>
        </w:tc>
      </w:tr>
      <w:tr w:rsidR="001A7847">
        <w:tc>
          <w:tcPr>
            <w:tcW w:w="456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@ConditionalOnResource</w:t>
            </w:r>
          </w:p>
        </w:tc>
        <w:tc>
          <w:tcPr>
            <w:tcW w:w="743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类路径下是否存在指定资源文件</w:t>
            </w:r>
          </w:p>
        </w:tc>
      </w:tr>
      <w:tr w:rsidR="001A7847">
        <w:tc>
          <w:tcPr>
            <w:tcW w:w="456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@ConditionalOnWebApplication</w:t>
            </w:r>
          </w:p>
        </w:tc>
        <w:tc>
          <w:tcPr>
            <w:tcW w:w="7434"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当前是</w:t>
            </w:r>
            <w:r>
              <w:rPr>
                <w:rStyle w:val="td-span"/>
              </w:rPr>
              <w:t>web</w:t>
            </w:r>
            <w:r>
              <w:rPr>
                <w:rStyle w:val="td-span"/>
              </w:rPr>
              <w:t>环境</w:t>
            </w:r>
          </w:p>
        </w:tc>
      </w:tr>
      <w:tr w:rsidR="001A7847">
        <w:tc>
          <w:tcPr>
            <w:tcW w:w="456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@ConditionalOnNotWebApplication</w:t>
            </w:r>
          </w:p>
        </w:tc>
        <w:tc>
          <w:tcPr>
            <w:tcW w:w="743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当前不是</w:t>
            </w:r>
            <w:r>
              <w:rPr>
                <w:rStyle w:val="td-span"/>
              </w:rPr>
              <w:t>web</w:t>
            </w:r>
            <w:r>
              <w:rPr>
                <w:rStyle w:val="td-span"/>
              </w:rPr>
              <w:t>环境</w:t>
            </w:r>
          </w:p>
        </w:tc>
      </w:tr>
      <w:tr w:rsidR="001A7847">
        <w:tc>
          <w:tcPr>
            <w:tcW w:w="456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@ConditionalOnJndi</w:t>
            </w:r>
          </w:p>
        </w:tc>
        <w:tc>
          <w:tcPr>
            <w:tcW w:w="7434"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JNDI</w:t>
            </w:r>
            <w:r>
              <w:rPr>
                <w:rStyle w:val="td-span"/>
              </w:rPr>
              <w:t>存在指定项</w:t>
            </w:r>
          </w:p>
        </w:tc>
      </w:tr>
    </w:tbl>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自动配置类必须在一定的条件下才能生效；</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我们怎么知道哪些自动配置类生效；</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w:t>
      </w:r>
      <w:r>
        <w:rPr>
          <w:rStyle w:val="ac"/>
          <w:rFonts w:ascii="Helvetica" w:hAnsi="Helvetica"/>
          <w:color w:val="333333"/>
        </w:rPr>
        <w:t>我们可以通过启用</w:t>
      </w:r>
      <w:r>
        <w:rPr>
          <w:rStyle w:val="ac"/>
          <w:rFonts w:ascii="Helvetica" w:hAnsi="Helvetica"/>
          <w:color w:val="333333"/>
        </w:rPr>
        <w:t xml:space="preserve"> debug=true</w:t>
      </w:r>
      <w:r>
        <w:rPr>
          <w:rStyle w:val="ac"/>
          <w:rFonts w:ascii="Helvetica" w:hAnsi="Helvetica"/>
          <w:color w:val="333333"/>
        </w:rPr>
        <w:t>属性；来让控制台打印自动配置报告</w:t>
      </w:r>
      <w:r>
        <w:rPr>
          <w:rStyle w:val="ac"/>
          <w:rFonts w:ascii="Helvetica" w:hAnsi="Helvetica"/>
          <w:color w:val="333333"/>
        </w:rPr>
        <w:t>==</w:t>
      </w:r>
      <w:r>
        <w:rPr>
          <w:rStyle w:val="md-line"/>
          <w:rFonts w:ascii="Helvetica" w:hAnsi="Helvetica"/>
          <w:color w:val="333333"/>
        </w:rPr>
        <w:t>，这样我们就可以很方便的知道哪些自动配置类生效；</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operator"/>
          <w:rFonts w:ascii="Consolas" w:hAnsi="Consolas" w:cs="Consolas"/>
          <w:color w:val="981A1A"/>
          <w:sz w:val="22"/>
          <w:szCs w:val="22"/>
        </w:rPr>
        <w:t>=========================</w:t>
      </w:r>
      <w:r>
        <w:rPr>
          <w:rFonts w:ascii="Consolas" w:hAnsi="Consolas" w:cs="Consolas"/>
          <w:color w:val="333333"/>
          <w:sz w:val="22"/>
          <w:szCs w:val="22"/>
        </w:rPr>
        <w:br/>
      </w:r>
      <w:r>
        <w:rPr>
          <w:rStyle w:val="cm-variable"/>
          <w:rFonts w:ascii="Consolas" w:hAnsi="Consolas" w:cs="Consolas"/>
          <w:color w:val="000000"/>
          <w:sz w:val="22"/>
          <w:szCs w:val="22"/>
        </w:rPr>
        <w:t>AUTO</w:t>
      </w:r>
      <w:r>
        <w:rPr>
          <w:rStyle w:val="cm-operator"/>
          <w:rFonts w:ascii="Consolas" w:hAnsi="Consolas" w:cs="Consolas"/>
          <w:color w:val="981A1A"/>
          <w:sz w:val="22"/>
          <w:szCs w:val="22"/>
        </w:rPr>
        <w:t>-</w:t>
      </w:r>
      <w:r>
        <w:rPr>
          <w:rStyle w:val="cm-variable"/>
          <w:rFonts w:ascii="Consolas" w:hAnsi="Consolas" w:cs="Consolas"/>
          <w:color w:val="000000"/>
          <w:sz w:val="22"/>
          <w:szCs w:val="22"/>
        </w:rPr>
        <w:t>CONFIGURATION</w:t>
      </w:r>
      <w:r>
        <w:rPr>
          <w:rFonts w:ascii="Consolas" w:hAnsi="Consolas" w:cs="Consolas"/>
          <w:color w:val="333333"/>
          <w:sz w:val="22"/>
          <w:szCs w:val="22"/>
        </w:rPr>
        <w:t xml:space="preserve"> </w:t>
      </w:r>
      <w:r>
        <w:rPr>
          <w:rStyle w:val="cm-variable"/>
          <w:rFonts w:ascii="Consolas" w:hAnsi="Consolas" w:cs="Consolas"/>
          <w:color w:val="000000"/>
          <w:sz w:val="22"/>
          <w:szCs w:val="22"/>
        </w:rPr>
        <w:t>REPORT</w:t>
      </w:r>
      <w:r>
        <w:rPr>
          <w:rFonts w:ascii="Consolas" w:hAnsi="Consolas" w:cs="Consolas"/>
          <w:color w:val="333333"/>
          <w:sz w:val="22"/>
          <w:szCs w:val="22"/>
        </w:rPr>
        <w:br/>
      </w:r>
      <w:r>
        <w:rPr>
          <w:rStyle w:val="cm-operator"/>
          <w:rFonts w:ascii="Consolas" w:hAnsi="Consolas" w:cs="Consolas"/>
          <w:color w:val="981A1A"/>
          <w:sz w:val="22"/>
          <w:szCs w:val="22"/>
        </w:rPr>
        <w: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r>
      <w:r>
        <w:rPr>
          <w:rStyle w:val="cm-variable"/>
          <w:rFonts w:ascii="Consolas" w:hAnsi="Consolas" w:cs="Consolas"/>
          <w:color w:val="000000"/>
          <w:sz w:val="22"/>
          <w:szCs w:val="22"/>
        </w:rPr>
        <w:t>Positive</w:t>
      </w:r>
      <w:r>
        <w:rPr>
          <w:rFonts w:ascii="Consolas" w:hAnsi="Consolas" w:cs="Consolas"/>
          <w:color w:val="333333"/>
          <w:sz w:val="22"/>
          <w:szCs w:val="22"/>
        </w:rPr>
        <w:t xml:space="preserve"> </w:t>
      </w:r>
      <w:r>
        <w:rPr>
          <w:rStyle w:val="cm-variable"/>
          <w:rFonts w:ascii="Consolas" w:hAnsi="Consolas" w:cs="Consolas"/>
          <w:color w:val="000000"/>
          <w:sz w:val="22"/>
          <w:szCs w:val="22"/>
        </w:rPr>
        <w:t>matches</w:t>
      </w:r>
      <w:r>
        <w:rPr>
          <w:rFonts w:ascii="Consolas" w:hAnsi="Consolas" w:cs="Consolas"/>
          <w:color w:val="333333"/>
          <w:sz w:val="22"/>
          <w:szCs w:val="22"/>
        </w:rPr>
        <w:t>:</w:t>
      </w:r>
      <w:r>
        <w:rPr>
          <w:rStyle w:val="cm-variable"/>
          <w:rFonts w:ascii="Consolas" w:hAnsi="Consolas" w:cs="Consolas"/>
          <w:color w:val="000000"/>
          <w:sz w:val="22"/>
          <w:szCs w:val="22"/>
        </w:rPr>
        <w:t>（自动配置类启用的）</w:t>
      </w:r>
      <w:r>
        <w:rPr>
          <w:rFonts w:ascii="Consolas" w:hAnsi="Consolas" w:cs="Consolas"/>
          <w:color w:val="333333"/>
          <w:sz w:val="22"/>
          <w:szCs w:val="22"/>
        </w:rPr>
        <w:br/>
      </w:r>
      <w:r>
        <w:rPr>
          <w:rStyle w:val="cm-operator"/>
          <w:rFonts w:ascii="Consolas" w:hAnsi="Consolas" w:cs="Consolas"/>
          <w:color w:val="981A1A"/>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variable"/>
          <w:rFonts w:ascii="Consolas" w:hAnsi="Consolas" w:cs="Consolas"/>
          <w:color w:val="000000"/>
          <w:sz w:val="22"/>
          <w:szCs w:val="22"/>
        </w:rPr>
        <w:t>DispatcherServletAutoConfiguration</w:t>
      </w:r>
      <w:r>
        <w:rPr>
          <w:rFonts w:ascii="Consolas" w:hAnsi="Consolas" w:cs="Consolas"/>
          <w:color w:val="333333"/>
          <w:sz w:val="22"/>
          <w:szCs w:val="22"/>
        </w:rPr>
        <w:t xml:space="preserve"> </w:t>
      </w:r>
      <w:r>
        <w:rPr>
          <w:rStyle w:val="cm-variable"/>
          <w:rFonts w:ascii="Consolas" w:hAnsi="Consolas" w:cs="Consolas"/>
          <w:color w:val="000000"/>
          <w:sz w:val="22"/>
          <w:szCs w:val="22"/>
        </w:rPr>
        <w:t>matched</w:t>
      </w:r>
      <w:r>
        <w:rPr>
          <w:rFonts w:ascii="Consolas" w:hAnsi="Consolas" w:cs="Consolas"/>
          <w:color w:val="333333"/>
          <w:sz w:val="22"/>
          <w:szCs w:val="22"/>
        </w:rPr>
        <w:t>:</w:t>
      </w:r>
      <w:r>
        <w:rPr>
          <w:rFonts w:ascii="Consolas" w:hAnsi="Consolas" w:cs="Consolas"/>
          <w:color w:val="333333"/>
          <w:sz w:val="22"/>
          <w:szCs w:val="22"/>
        </w:rPr>
        <w:b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meta"/>
          <w:rFonts w:ascii="Consolas" w:hAnsi="Consolas" w:cs="Consolas"/>
          <w:color w:val="555555"/>
          <w:sz w:val="22"/>
          <w:szCs w:val="22"/>
        </w:rPr>
        <w:t>@ConditionalOnClass</w:t>
      </w:r>
      <w:r>
        <w:rPr>
          <w:rFonts w:ascii="Consolas" w:hAnsi="Consolas" w:cs="Consolas"/>
          <w:color w:val="333333"/>
          <w:sz w:val="22"/>
          <w:szCs w:val="22"/>
        </w:rPr>
        <w:t xml:space="preserve"> </w:t>
      </w:r>
      <w:r>
        <w:rPr>
          <w:rStyle w:val="cm-variable"/>
          <w:rFonts w:ascii="Consolas" w:hAnsi="Consolas" w:cs="Consolas"/>
          <w:color w:val="000000"/>
          <w:sz w:val="22"/>
          <w:szCs w:val="22"/>
        </w:rPr>
        <w:t>found</w:t>
      </w:r>
      <w:r>
        <w:rPr>
          <w:rFonts w:ascii="Consolas" w:hAnsi="Consolas" w:cs="Consolas"/>
          <w:color w:val="333333"/>
          <w:sz w:val="22"/>
          <w:szCs w:val="22"/>
        </w:rPr>
        <w:t xml:space="preserve"> </w:t>
      </w:r>
      <w:r>
        <w:rPr>
          <w:rStyle w:val="cm-variable"/>
          <w:rFonts w:ascii="Consolas" w:hAnsi="Consolas" w:cs="Consolas"/>
          <w:color w:val="000000"/>
          <w:sz w:val="22"/>
          <w:szCs w:val="22"/>
        </w:rPr>
        <w:t>required</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string"/>
          <w:rFonts w:ascii="Consolas" w:hAnsi="Consolas" w:cs="Consolas"/>
          <w:color w:val="AA1111"/>
          <w:sz w:val="22"/>
          <w:szCs w:val="22"/>
        </w:rPr>
        <w:t>'org.springframework.web.servlet.DispatcherServlet'</w:t>
      </w:r>
      <w:r>
        <w:rPr>
          <w:rFonts w:ascii="Consolas" w:hAnsi="Consolas" w:cs="Consolas"/>
          <w:color w:val="333333"/>
          <w:sz w:val="22"/>
          <w:szCs w:val="22"/>
        </w:rPr>
        <w:t xml:space="preserve">; </w:t>
      </w:r>
      <w:r>
        <w:rPr>
          <w:rStyle w:val="cm-meta"/>
          <w:rFonts w:ascii="Consolas" w:hAnsi="Consolas" w:cs="Consolas"/>
          <w:color w:val="555555"/>
          <w:sz w:val="22"/>
          <w:szCs w:val="22"/>
        </w:rPr>
        <w:t>@ConditionalOnMissingClass</w:t>
      </w:r>
      <w:r>
        <w:rPr>
          <w:rFonts w:ascii="Consolas" w:hAnsi="Consolas" w:cs="Consolas"/>
          <w:color w:val="333333"/>
          <w:sz w:val="22"/>
          <w:szCs w:val="22"/>
        </w:rPr>
        <w:t xml:space="preserve"> </w:t>
      </w:r>
      <w:r>
        <w:rPr>
          <w:rStyle w:val="cm-variable"/>
          <w:rFonts w:ascii="Consolas" w:hAnsi="Consolas" w:cs="Consolas"/>
          <w:color w:val="000000"/>
          <w:sz w:val="22"/>
          <w:szCs w:val="22"/>
        </w:rPr>
        <w:t>did</w:t>
      </w:r>
      <w:r>
        <w:rPr>
          <w:rFonts w:ascii="Consolas" w:hAnsi="Consolas" w:cs="Consolas"/>
          <w:color w:val="333333"/>
          <w:sz w:val="22"/>
          <w:szCs w:val="22"/>
        </w:rPr>
        <w:t xml:space="preserve"> </w:t>
      </w:r>
      <w:r>
        <w:rPr>
          <w:rStyle w:val="cm-variable"/>
          <w:rFonts w:ascii="Consolas" w:hAnsi="Consolas" w:cs="Consolas"/>
          <w:color w:val="000000"/>
          <w:sz w:val="22"/>
          <w:szCs w:val="22"/>
        </w:rPr>
        <w:t>not</w:t>
      </w:r>
      <w:r>
        <w:rPr>
          <w:rFonts w:ascii="Consolas" w:hAnsi="Consolas" w:cs="Consolas"/>
          <w:color w:val="333333"/>
          <w:sz w:val="22"/>
          <w:szCs w:val="22"/>
        </w:rPr>
        <w:t xml:space="preserve"> </w:t>
      </w:r>
      <w:r>
        <w:rPr>
          <w:rStyle w:val="cm-variable"/>
          <w:rFonts w:ascii="Consolas" w:hAnsi="Consolas" w:cs="Consolas"/>
          <w:color w:val="000000"/>
          <w:sz w:val="22"/>
          <w:szCs w:val="22"/>
        </w:rPr>
        <w:t>find</w:t>
      </w:r>
      <w:r>
        <w:rPr>
          <w:rFonts w:ascii="Consolas" w:hAnsi="Consolas" w:cs="Consolas"/>
          <w:color w:val="333333"/>
          <w:sz w:val="22"/>
          <w:szCs w:val="22"/>
        </w:rPr>
        <w:t xml:space="preserve"> </w:t>
      </w:r>
      <w:r>
        <w:rPr>
          <w:rStyle w:val="cm-variable"/>
          <w:rFonts w:ascii="Consolas" w:hAnsi="Consolas" w:cs="Consolas"/>
          <w:color w:val="000000"/>
          <w:sz w:val="22"/>
          <w:szCs w:val="22"/>
        </w:rPr>
        <w:t>unwanted</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OnClassCondition</w:t>
      </w:r>
      <w:r>
        <w:rPr>
          <w:rFonts w:ascii="Consolas" w:hAnsi="Consolas" w:cs="Consolas"/>
          <w:color w:val="333333"/>
          <w:sz w:val="22"/>
          <w:szCs w:val="22"/>
        </w:rPr>
        <w:t>)</w:t>
      </w:r>
      <w:r>
        <w:rPr>
          <w:rFonts w:ascii="Consolas" w:hAnsi="Consolas" w:cs="Consolas"/>
          <w:color w:val="333333"/>
          <w:sz w:val="22"/>
          <w:szCs w:val="22"/>
        </w:rPr>
        <w:b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meta"/>
          <w:rFonts w:ascii="Consolas" w:hAnsi="Consolas" w:cs="Consolas"/>
          <w:color w:val="555555"/>
          <w:sz w:val="22"/>
          <w:szCs w:val="22"/>
        </w:rPr>
        <w:t>@ConditionalOnWebApplication</w:t>
      </w:r>
      <w:r>
        <w:rPr>
          <w:rFonts w:ascii="Consolas" w:hAnsi="Consolas" w:cs="Consolas"/>
          <w:color w:val="333333"/>
          <w:sz w:val="22"/>
          <w:szCs w:val="22"/>
        </w:rPr>
        <w:t xml:space="preserve"> (</w:t>
      </w:r>
      <w:r>
        <w:rPr>
          <w:rStyle w:val="cm-variable"/>
          <w:rFonts w:ascii="Consolas" w:hAnsi="Consolas" w:cs="Consolas"/>
          <w:color w:val="000000"/>
          <w:sz w:val="22"/>
          <w:szCs w:val="22"/>
        </w:rPr>
        <w:t>required</w:t>
      </w:r>
      <w:r>
        <w:rPr>
          <w:rFonts w:ascii="Consolas" w:hAnsi="Consolas" w:cs="Consolas"/>
          <w:color w:val="333333"/>
          <w:sz w:val="22"/>
          <w:szCs w:val="22"/>
        </w:rPr>
        <w:t xml:space="preserve">) </w:t>
      </w:r>
      <w:r>
        <w:rPr>
          <w:rStyle w:val="cm-variable"/>
          <w:rFonts w:ascii="Consolas" w:hAnsi="Consolas" w:cs="Consolas"/>
          <w:color w:val="000000"/>
          <w:sz w:val="22"/>
          <w:szCs w:val="22"/>
        </w:rPr>
        <w:t>found</w:t>
      </w:r>
      <w:r>
        <w:rPr>
          <w:rFonts w:ascii="Consolas" w:hAnsi="Consolas" w:cs="Consolas"/>
          <w:color w:val="333333"/>
          <w:sz w:val="22"/>
          <w:szCs w:val="22"/>
        </w:rPr>
        <w:t xml:space="preserve"> </w:t>
      </w:r>
      <w:r>
        <w:rPr>
          <w:rStyle w:val="cm-def"/>
          <w:rFonts w:ascii="Consolas" w:hAnsi="Consolas" w:cs="Consolas"/>
          <w:color w:val="0000FF"/>
          <w:sz w:val="22"/>
          <w:szCs w:val="22"/>
        </w:rPr>
        <w:t>StandardServletEnvironment</w:t>
      </w:r>
      <w:r>
        <w:rPr>
          <w:rFonts w:ascii="Consolas" w:hAnsi="Consolas" w:cs="Consolas"/>
          <w:color w:val="333333"/>
          <w:sz w:val="22"/>
          <w:szCs w:val="22"/>
        </w:rPr>
        <w:t xml:space="preserve"> (</w:t>
      </w:r>
      <w:r>
        <w:rPr>
          <w:rStyle w:val="cm-variable"/>
          <w:rFonts w:ascii="Consolas" w:hAnsi="Consolas" w:cs="Consolas"/>
          <w:color w:val="000000"/>
          <w:sz w:val="22"/>
          <w:szCs w:val="22"/>
        </w:rPr>
        <w:t>OnWebApplicationCondition</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Fonts w:ascii="Consolas" w:hAnsi="Consolas" w:cs="Consolas"/>
          <w:color w:val="333333"/>
          <w:sz w:val="22"/>
          <w:szCs w:val="22"/>
        </w:rPr>
        <w:br/>
      </w:r>
      <w:r>
        <w:rPr>
          <w:rStyle w:val="cm-variable"/>
          <w:rFonts w:ascii="Consolas" w:hAnsi="Consolas" w:cs="Consolas"/>
          <w:color w:val="000000"/>
          <w:sz w:val="22"/>
          <w:szCs w:val="22"/>
        </w:rPr>
        <w:t>Negative</w:t>
      </w:r>
      <w:r>
        <w:rPr>
          <w:rFonts w:ascii="Consolas" w:hAnsi="Consolas" w:cs="Consolas"/>
          <w:color w:val="333333"/>
          <w:sz w:val="22"/>
          <w:szCs w:val="22"/>
        </w:rPr>
        <w:t xml:space="preserve"> </w:t>
      </w:r>
      <w:r>
        <w:rPr>
          <w:rStyle w:val="cm-variable"/>
          <w:rFonts w:ascii="Consolas" w:hAnsi="Consolas" w:cs="Consolas"/>
          <w:color w:val="000000"/>
          <w:sz w:val="22"/>
          <w:szCs w:val="22"/>
        </w:rPr>
        <w:t>matches</w:t>
      </w:r>
      <w:r>
        <w:rPr>
          <w:rFonts w:ascii="Consolas" w:hAnsi="Consolas" w:cs="Consolas"/>
          <w:color w:val="333333"/>
          <w:sz w:val="22"/>
          <w:szCs w:val="22"/>
        </w:rPr>
        <w:t>:</w:t>
      </w:r>
      <w:r>
        <w:rPr>
          <w:rStyle w:val="cm-variable"/>
          <w:rFonts w:ascii="Consolas" w:hAnsi="Consolas" w:cs="Consolas"/>
          <w:color w:val="000000"/>
          <w:sz w:val="22"/>
          <w:szCs w:val="22"/>
        </w:rPr>
        <w:t>（没有启动，没有匹配成功的自动配置类）</w:t>
      </w:r>
      <w:r>
        <w:rPr>
          <w:rFonts w:ascii="Consolas" w:hAnsi="Consolas" w:cs="Consolas"/>
          <w:color w:val="333333"/>
          <w:sz w:val="22"/>
          <w:szCs w:val="22"/>
        </w:rPr>
        <w:br/>
      </w:r>
      <w:r>
        <w:rPr>
          <w:rStyle w:val="cm-operator"/>
          <w:rFonts w:ascii="Consolas" w:hAnsi="Consolas" w:cs="Consolas"/>
          <w:color w:val="981A1A"/>
          <w:sz w:val="22"/>
          <w:szCs w:val="22"/>
        </w:rPr>
        <w:t>-----------------</w:t>
      </w:r>
      <w:r>
        <w:rPr>
          <w:rFonts w:ascii="Consolas" w:hAnsi="Consolas" w:cs="Consolas"/>
          <w:color w:val="333333"/>
          <w:sz w:val="22"/>
          <w:szCs w:val="22"/>
        </w:rPr>
        <w:br/>
        <w: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variable"/>
          <w:rFonts w:ascii="Consolas" w:hAnsi="Consolas" w:cs="Consolas"/>
          <w:color w:val="000000"/>
          <w:sz w:val="22"/>
          <w:szCs w:val="22"/>
        </w:rPr>
        <w:t>ActiveMQAutoConfiguration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Did</w:t>
      </w:r>
      <w:r>
        <w:rPr>
          <w:rFonts w:ascii="Consolas" w:hAnsi="Consolas" w:cs="Consolas"/>
          <w:color w:val="333333"/>
          <w:sz w:val="22"/>
          <w:szCs w:val="22"/>
        </w:rPr>
        <w:t xml:space="preserve"> </w:t>
      </w:r>
      <w:r>
        <w:rPr>
          <w:rStyle w:val="cm-variable"/>
          <w:rFonts w:ascii="Consolas" w:hAnsi="Consolas" w:cs="Consolas"/>
          <w:color w:val="000000"/>
          <w:sz w:val="22"/>
          <w:szCs w:val="22"/>
        </w:rPr>
        <w:t>not</w:t>
      </w:r>
      <w:r>
        <w:rPr>
          <w:rFonts w:ascii="Consolas" w:hAnsi="Consolas" w:cs="Consolas"/>
          <w:color w:val="333333"/>
          <w:sz w:val="22"/>
          <w:szCs w:val="22"/>
        </w:rPr>
        <w:t xml:space="preserve"> </w:t>
      </w:r>
      <w:r>
        <w:rPr>
          <w:rStyle w:val="cm-variable"/>
          <w:rFonts w:ascii="Consolas" w:hAnsi="Consolas" w:cs="Consolas"/>
          <w:color w:val="000000"/>
          <w:sz w:val="22"/>
          <w:szCs w:val="22"/>
        </w:rPr>
        <w:t>match</w:t>
      </w:r>
      <w:r>
        <w:rPr>
          <w:rFonts w:ascii="Consolas" w:hAnsi="Consolas" w:cs="Consolas"/>
          <w:color w:val="333333"/>
          <w:sz w:val="22"/>
          <w:szCs w:val="22"/>
        </w:rPr>
        <w:t>:</w:t>
      </w:r>
      <w:r>
        <w:rPr>
          <w:rFonts w:ascii="Consolas" w:hAnsi="Consolas" w:cs="Consolas"/>
          <w:color w:val="333333"/>
          <w:sz w:val="22"/>
          <w:szCs w:val="22"/>
        </w:rPr>
        <w:b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meta"/>
          <w:rFonts w:ascii="Consolas" w:hAnsi="Consolas" w:cs="Consolas"/>
          <w:color w:val="555555"/>
          <w:sz w:val="22"/>
          <w:szCs w:val="22"/>
        </w:rPr>
        <w:t>@ConditionalOnClass</w:t>
      </w:r>
      <w:r>
        <w:rPr>
          <w:rFonts w:ascii="Consolas" w:hAnsi="Consolas" w:cs="Consolas"/>
          <w:color w:val="333333"/>
          <w:sz w:val="22"/>
          <w:szCs w:val="22"/>
        </w:rPr>
        <w:t xml:space="preserve"> </w:t>
      </w:r>
      <w:r>
        <w:rPr>
          <w:rStyle w:val="cm-variable"/>
          <w:rFonts w:ascii="Consolas" w:hAnsi="Consolas" w:cs="Consolas"/>
          <w:color w:val="000000"/>
          <w:sz w:val="22"/>
          <w:szCs w:val="22"/>
        </w:rPr>
        <w:t>did</w:t>
      </w:r>
      <w:r>
        <w:rPr>
          <w:rFonts w:ascii="Consolas" w:hAnsi="Consolas" w:cs="Consolas"/>
          <w:color w:val="333333"/>
          <w:sz w:val="22"/>
          <w:szCs w:val="22"/>
        </w:rPr>
        <w:t xml:space="preserve"> </w:t>
      </w:r>
      <w:r>
        <w:rPr>
          <w:rStyle w:val="cm-variable"/>
          <w:rFonts w:ascii="Consolas" w:hAnsi="Consolas" w:cs="Consolas"/>
          <w:color w:val="000000"/>
          <w:sz w:val="22"/>
          <w:szCs w:val="22"/>
        </w:rPr>
        <w:t>not</w:t>
      </w:r>
      <w:r>
        <w:rPr>
          <w:rFonts w:ascii="Consolas" w:hAnsi="Consolas" w:cs="Consolas"/>
          <w:color w:val="333333"/>
          <w:sz w:val="22"/>
          <w:szCs w:val="22"/>
        </w:rPr>
        <w:t xml:space="preserve"> </w:t>
      </w:r>
      <w:r>
        <w:rPr>
          <w:rStyle w:val="cm-variable"/>
          <w:rFonts w:ascii="Consolas" w:hAnsi="Consolas" w:cs="Consolas"/>
          <w:color w:val="000000"/>
          <w:sz w:val="22"/>
          <w:szCs w:val="22"/>
        </w:rPr>
        <w:t>find</w:t>
      </w:r>
      <w:r>
        <w:rPr>
          <w:rFonts w:ascii="Consolas" w:hAnsi="Consolas" w:cs="Consolas"/>
          <w:color w:val="333333"/>
          <w:sz w:val="22"/>
          <w:szCs w:val="22"/>
        </w:rPr>
        <w:t xml:space="preserve"> </w:t>
      </w:r>
      <w:r>
        <w:rPr>
          <w:rStyle w:val="cm-variable"/>
          <w:rFonts w:ascii="Consolas" w:hAnsi="Consolas" w:cs="Consolas"/>
          <w:color w:val="000000"/>
          <w:sz w:val="22"/>
          <w:szCs w:val="22"/>
        </w:rPr>
        <w:t>required</w:t>
      </w:r>
      <w:r>
        <w:rPr>
          <w:rFonts w:ascii="Consolas" w:hAnsi="Consolas" w:cs="Consolas"/>
          <w:color w:val="333333"/>
          <w:sz w:val="22"/>
          <w:szCs w:val="22"/>
        </w:rPr>
        <w:t xml:space="preserve"> </w:t>
      </w:r>
      <w:r>
        <w:rPr>
          <w:rStyle w:val="cm-variable"/>
          <w:rFonts w:ascii="Consolas" w:hAnsi="Consolas" w:cs="Consolas"/>
          <w:color w:val="000000"/>
          <w:sz w:val="22"/>
          <w:szCs w:val="22"/>
        </w:rPr>
        <w:t>classes</w:t>
      </w:r>
      <w:r>
        <w:rPr>
          <w:rFonts w:ascii="Consolas" w:hAnsi="Consolas" w:cs="Consolas"/>
          <w:color w:val="333333"/>
          <w:sz w:val="22"/>
          <w:szCs w:val="22"/>
        </w:rPr>
        <w:t xml:space="preserve"> </w:t>
      </w:r>
      <w:r>
        <w:rPr>
          <w:rStyle w:val="cm-string"/>
          <w:rFonts w:ascii="Consolas" w:hAnsi="Consolas" w:cs="Consolas"/>
          <w:color w:val="AA1111"/>
          <w:sz w:val="22"/>
          <w:szCs w:val="22"/>
        </w:rPr>
        <w:t>'javax.jms.ConnectionFactory'</w:t>
      </w:r>
      <w:r>
        <w:rPr>
          <w:rFonts w:ascii="Consolas" w:hAnsi="Consolas" w:cs="Consolas"/>
          <w:color w:val="333333"/>
          <w:sz w:val="22"/>
          <w:szCs w:val="22"/>
        </w:rPr>
        <w:t xml:space="preserve">, </w:t>
      </w:r>
      <w:r>
        <w:rPr>
          <w:rStyle w:val="cm-string"/>
          <w:rFonts w:ascii="Consolas" w:hAnsi="Consolas" w:cs="Consolas"/>
          <w:color w:val="AA1111"/>
          <w:sz w:val="22"/>
          <w:szCs w:val="22"/>
        </w:rPr>
        <w:t>'org.apache.activemq.ActiveMQConnectionFactory'</w:t>
      </w:r>
      <w:r>
        <w:rPr>
          <w:rFonts w:ascii="Consolas" w:hAnsi="Consolas" w:cs="Consolas"/>
          <w:color w:val="333333"/>
          <w:sz w:val="22"/>
          <w:szCs w:val="22"/>
        </w:rPr>
        <w:t xml:space="preserve"> (</w:t>
      </w:r>
      <w:r>
        <w:rPr>
          <w:rStyle w:val="cm-variable"/>
          <w:rFonts w:ascii="Consolas" w:hAnsi="Consolas" w:cs="Consolas"/>
          <w:color w:val="000000"/>
          <w:sz w:val="22"/>
          <w:szCs w:val="22"/>
        </w:rPr>
        <w:t>OnClassCondition</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variable"/>
          <w:rFonts w:ascii="Consolas" w:hAnsi="Consolas" w:cs="Consolas"/>
          <w:color w:val="000000"/>
          <w:sz w:val="22"/>
          <w:szCs w:val="22"/>
        </w:rPr>
        <w:t>AopAutoConfiguration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Did</w:t>
      </w:r>
      <w:r>
        <w:rPr>
          <w:rFonts w:ascii="Consolas" w:hAnsi="Consolas" w:cs="Consolas"/>
          <w:color w:val="333333"/>
          <w:sz w:val="22"/>
          <w:szCs w:val="22"/>
        </w:rPr>
        <w:t xml:space="preserve"> </w:t>
      </w:r>
      <w:r>
        <w:rPr>
          <w:rStyle w:val="cm-variable"/>
          <w:rFonts w:ascii="Consolas" w:hAnsi="Consolas" w:cs="Consolas"/>
          <w:color w:val="000000"/>
          <w:sz w:val="22"/>
          <w:szCs w:val="22"/>
        </w:rPr>
        <w:t>not</w:t>
      </w:r>
      <w:r>
        <w:rPr>
          <w:rFonts w:ascii="Consolas" w:hAnsi="Consolas" w:cs="Consolas"/>
          <w:color w:val="333333"/>
          <w:sz w:val="22"/>
          <w:szCs w:val="22"/>
        </w:rPr>
        <w:t xml:space="preserve"> </w:t>
      </w:r>
      <w:r>
        <w:rPr>
          <w:rStyle w:val="cm-variable"/>
          <w:rFonts w:ascii="Consolas" w:hAnsi="Consolas" w:cs="Consolas"/>
          <w:color w:val="000000"/>
          <w:sz w:val="22"/>
          <w:szCs w:val="22"/>
        </w:rPr>
        <w:t>match</w:t>
      </w:r>
      <w:r>
        <w:rPr>
          <w:rFonts w:ascii="Consolas" w:hAnsi="Consolas" w:cs="Consolas"/>
          <w:color w:val="333333"/>
          <w:sz w:val="22"/>
          <w:szCs w:val="22"/>
        </w:rPr>
        <w:t>:</w:t>
      </w:r>
      <w:r>
        <w:rPr>
          <w:rFonts w:ascii="Consolas" w:hAnsi="Consolas" w:cs="Consolas"/>
          <w:color w:val="333333"/>
          <w:sz w:val="22"/>
          <w:szCs w:val="22"/>
        </w:rPr>
        <w:b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meta"/>
          <w:rFonts w:ascii="Consolas" w:hAnsi="Consolas" w:cs="Consolas"/>
          <w:color w:val="555555"/>
          <w:sz w:val="22"/>
          <w:szCs w:val="22"/>
        </w:rPr>
        <w:t>@ConditionalOnClass</w:t>
      </w:r>
      <w:r>
        <w:rPr>
          <w:rFonts w:ascii="Consolas" w:hAnsi="Consolas" w:cs="Consolas"/>
          <w:color w:val="333333"/>
          <w:sz w:val="22"/>
          <w:szCs w:val="22"/>
        </w:rPr>
        <w:t xml:space="preserve"> </w:t>
      </w:r>
      <w:r>
        <w:rPr>
          <w:rStyle w:val="cm-variable"/>
          <w:rFonts w:ascii="Consolas" w:hAnsi="Consolas" w:cs="Consolas"/>
          <w:color w:val="000000"/>
          <w:sz w:val="22"/>
          <w:szCs w:val="22"/>
        </w:rPr>
        <w:t>did</w:t>
      </w:r>
      <w:r>
        <w:rPr>
          <w:rFonts w:ascii="Consolas" w:hAnsi="Consolas" w:cs="Consolas"/>
          <w:color w:val="333333"/>
          <w:sz w:val="22"/>
          <w:szCs w:val="22"/>
        </w:rPr>
        <w:t xml:space="preserve"> </w:t>
      </w:r>
      <w:r>
        <w:rPr>
          <w:rStyle w:val="cm-variable"/>
          <w:rFonts w:ascii="Consolas" w:hAnsi="Consolas" w:cs="Consolas"/>
          <w:color w:val="000000"/>
          <w:sz w:val="22"/>
          <w:szCs w:val="22"/>
        </w:rPr>
        <w:t>not</w:t>
      </w:r>
      <w:r>
        <w:rPr>
          <w:rFonts w:ascii="Consolas" w:hAnsi="Consolas" w:cs="Consolas"/>
          <w:color w:val="333333"/>
          <w:sz w:val="22"/>
          <w:szCs w:val="22"/>
        </w:rPr>
        <w:t xml:space="preserve"> </w:t>
      </w:r>
      <w:r>
        <w:rPr>
          <w:rStyle w:val="cm-variable"/>
          <w:rFonts w:ascii="Consolas" w:hAnsi="Consolas" w:cs="Consolas"/>
          <w:color w:val="000000"/>
          <w:sz w:val="22"/>
          <w:szCs w:val="22"/>
        </w:rPr>
        <w:t>find</w:t>
      </w:r>
      <w:r>
        <w:rPr>
          <w:rFonts w:ascii="Consolas" w:hAnsi="Consolas" w:cs="Consolas"/>
          <w:color w:val="333333"/>
          <w:sz w:val="22"/>
          <w:szCs w:val="22"/>
        </w:rPr>
        <w:t xml:space="preserve"> </w:t>
      </w:r>
      <w:r>
        <w:rPr>
          <w:rStyle w:val="cm-variable"/>
          <w:rFonts w:ascii="Consolas" w:hAnsi="Consolas" w:cs="Consolas"/>
          <w:color w:val="000000"/>
          <w:sz w:val="22"/>
          <w:szCs w:val="22"/>
        </w:rPr>
        <w:t>required</w:t>
      </w:r>
      <w:r>
        <w:rPr>
          <w:rFonts w:ascii="Consolas" w:hAnsi="Consolas" w:cs="Consolas"/>
          <w:color w:val="333333"/>
          <w:sz w:val="22"/>
          <w:szCs w:val="22"/>
        </w:rPr>
        <w:t xml:space="preserve"> </w:t>
      </w:r>
      <w:r>
        <w:rPr>
          <w:rStyle w:val="cm-variable"/>
          <w:rFonts w:ascii="Consolas" w:hAnsi="Consolas" w:cs="Consolas"/>
          <w:color w:val="000000"/>
          <w:sz w:val="22"/>
          <w:szCs w:val="22"/>
        </w:rPr>
        <w:t>classes</w:t>
      </w:r>
      <w:r>
        <w:rPr>
          <w:rFonts w:ascii="Consolas" w:hAnsi="Consolas" w:cs="Consolas"/>
          <w:color w:val="333333"/>
          <w:sz w:val="22"/>
          <w:szCs w:val="22"/>
        </w:rPr>
        <w:t xml:space="preserve"> </w:t>
      </w:r>
      <w:r>
        <w:rPr>
          <w:rStyle w:val="cm-string"/>
          <w:rFonts w:ascii="Consolas" w:hAnsi="Consolas" w:cs="Consolas"/>
          <w:color w:val="AA1111"/>
          <w:sz w:val="22"/>
          <w:szCs w:val="22"/>
        </w:rPr>
        <w:t>'org.aspectj.lang.annotation.Aspect'</w:t>
      </w:r>
      <w:r>
        <w:rPr>
          <w:rFonts w:ascii="Consolas" w:hAnsi="Consolas" w:cs="Consolas"/>
          <w:color w:val="333333"/>
          <w:sz w:val="22"/>
          <w:szCs w:val="22"/>
        </w:rPr>
        <w:t xml:space="preserve">, </w:t>
      </w:r>
      <w:r>
        <w:rPr>
          <w:rStyle w:val="cm-string"/>
          <w:rFonts w:ascii="Consolas" w:hAnsi="Consolas" w:cs="Consolas"/>
          <w:color w:val="AA1111"/>
          <w:sz w:val="22"/>
          <w:szCs w:val="22"/>
        </w:rPr>
        <w:t>'org.aspectj.lang.reflect.Advice'</w:t>
      </w:r>
      <w:r>
        <w:rPr>
          <w:rFonts w:ascii="Consolas" w:hAnsi="Consolas" w:cs="Consolas"/>
          <w:color w:val="333333"/>
          <w:sz w:val="22"/>
          <w:szCs w:val="22"/>
        </w:rPr>
        <w:t xml:space="preserve"> (</w:t>
      </w:r>
      <w:r>
        <w:rPr>
          <w:rStyle w:val="cm-variable"/>
          <w:rFonts w:ascii="Consolas" w:hAnsi="Consolas" w:cs="Consolas"/>
          <w:color w:val="000000"/>
          <w:sz w:val="22"/>
          <w:szCs w:val="22"/>
        </w:rPr>
        <w:t>OnClassCondition</w:t>
      </w:r>
      <w:r>
        <w:rPr>
          <w:rFonts w:ascii="Consolas" w:hAnsi="Consolas" w:cs="Consolas"/>
          <w:color w:val="333333"/>
          <w:sz w:val="22"/>
          <w:szCs w:val="22"/>
        </w:rPr>
        <w:t>)</w:t>
      </w:r>
      <w:r>
        <w:rPr>
          <w:rFonts w:ascii="Consolas" w:hAnsi="Consolas" w:cs="Consolas"/>
          <w:color w:val="333333"/>
          <w:sz w:val="22"/>
          <w:szCs w:val="22"/>
        </w:rPr>
        <w:br/>
        <w:t xml:space="preserve">        </w:t>
      </w:r>
    </w:p>
    <w:p w:rsidR="001A7847" w:rsidRDefault="007D395D">
      <w:pPr>
        <w:pStyle w:val="3"/>
        <w:rPr>
          <w:rFonts w:cs="宋体"/>
        </w:rPr>
      </w:pPr>
      <w:r>
        <w:t>三、日志</w:t>
      </w:r>
    </w:p>
    <w:p w:rsidR="001A7847" w:rsidRDefault="007D395D">
      <w:pPr>
        <w:pStyle w:val="4"/>
      </w:pPr>
      <w:r>
        <w:t>1</w:t>
      </w:r>
      <w:r>
        <w:t>、日志框架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小张；开发一个大型系统；</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w:t>
      </w:r>
      <w:r>
        <w:rPr>
          <w:rStyle w:val="md-line"/>
          <w:rFonts w:ascii="Helvetica" w:hAnsi="Helvetica"/>
          <w:color w:val="333333"/>
        </w:rPr>
        <w:t>System.out.println("")</w:t>
      </w:r>
      <w:r>
        <w:rPr>
          <w:rStyle w:val="md-line"/>
          <w:rFonts w:ascii="Helvetica" w:hAnsi="Helvetica"/>
          <w:color w:val="333333"/>
        </w:rPr>
        <w:t>；将关键数据打印在控制台；去掉？写在一个文件？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、框架来记录系统的一些运行时信息；日志框架</w:t>
      </w:r>
      <w:r>
        <w:rPr>
          <w:rStyle w:val="md-line"/>
          <w:rFonts w:ascii="Helvetica" w:hAnsi="Helvetica"/>
          <w:color w:val="333333"/>
        </w:rPr>
        <w:t xml:space="preserve"> </w:t>
      </w:r>
      <w:r>
        <w:rPr>
          <w:rStyle w:val="md-line"/>
          <w:rFonts w:ascii="Helvetica" w:hAnsi="Helvetica"/>
          <w:color w:val="333333"/>
        </w:rPr>
        <w:t>；</w:t>
      </w:r>
      <w:r>
        <w:rPr>
          <w:rStyle w:val="md-line"/>
          <w:rFonts w:ascii="Helvetica" w:hAnsi="Helvetica"/>
          <w:color w:val="333333"/>
        </w:rPr>
        <w:t xml:space="preserve"> zhanglogging.jar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、高大上的几个功能？异步模式？自动归档？</w:t>
      </w:r>
      <w:r>
        <w:rPr>
          <w:rStyle w:val="md-line"/>
          <w:rFonts w:ascii="Helvetica" w:hAnsi="Helvetica"/>
          <w:color w:val="333333"/>
        </w:rPr>
        <w:t>xxxx</w:t>
      </w:r>
      <w:r>
        <w:rPr>
          <w:rStyle w:val="md-line"/>
          <w:rFonts w:ascii="Helvetica" w:hAnsi="Helvetica"/>
          <w:color w:val="333333"/>
        </w:rPr>
        <w:t>？</w:t>
      </w:r>
      <w:r>
        <w:rPr>
          <w:rStyle w:val="md-line"/>
          <w:rFonts w:ascii="Helvetica" w:hAnsi="Helvetica"/>
          <w:color w:val="333333"/>
        </w:rPr>
        <w:t xml:space="preserve"> zhanglogging-good.jar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4</w:t>
      </w:r>
      <w:r>
        <w:rPr>
          <w:rStyle w:val="md-line"/>
          <w:rFonts w:ascii="Helvetica" w:hAnsi="Helvetica"/>
          <w:color w:val="333333"/>
        </w:rPr>
        <w:t>、将以前框架卸下来？换上新的框架，重新修改之前相关的</w:t>
      </w:r>
      <w:r>
        <w:rPr>
          <w:rStyle w:val="md-line"/>
          <w:rFonts w:ascii="Helvetica" w:hAnsi="Helvetica"/>
          <w:color w:val="333333"/>
        </w:rPr>
        <w:t>API</w:t>
      </w:r>
      <w:r>
        <w:rPr>
          <w:rStyle w:val="md-line"/>
          <w:rFonts w:ascii="Helvetica" w:hAnsi="Helvetica"/>
          <w:color w:val="333333"/>
        </w:rPr>
        <w:t>；</w:t>
      </w:r>
      <w:r>
        <w:rPr>
          <w:rStyle w:val="md-line"/>
          <w:rFonts w:ascii="Helvetica" w:hAnsi="Helvetica"/>
          <w:color w:val="333333"/>
        </w:rPr>
        <w:t>zhanglogging-prefect.jar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5</w:t>
      </w:r>
      <w:r>
        <w:rPr>
          <w:rStyle w:val="md-line"/>
          <w:rFonts w:ascii="Helvetica" w:hAnsi="Helvetica"/>
          <w:color w:val="333333"/>
        </w:rPr>
        <w:t>、</w:t>
      </w:r>
      <w:r>
        <w:rPr>
          <w:rStyle w:val="md-line"/>
          <w:rFonts w:ascii="Helvetica" w:hAnsi="Helvetica"/>
          <w:color w:val="333333"/>
        </w:rPr>
        <w:t>JDBC---</w:t>
      </w:r>
      <w:r>
        <w:rPr>
          <w:rStyle w:val="md-line"/>
          <w:rFonts w:ascii="Helvetica" w:hAnsi="Helvetica"/>
          <w:color w:val="333333"/>
        </w:rPr>
        <w:t>数据库驱动；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写了一个统一的接口层；日志门面（日志的一个抽象层）；</w:t>
      </w:r>
      <w:r>
        <w:rPr>
          <w:rStyle w:val="md-line"/>
          <w:rFonts w:ascii="Helvetica" w:hAnsi="Helvetica"/>
          <w:color w:val="333333"/>
        </w:rPr>
        <w:t>logging-abstract.jar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给项目中导入具体的日志实现就行了；我们之前的日志框架都是实现的抽象层；</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市面上的日志框架；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JUL</w:t>
      </w:r>
      <w:r>
        <w:rPr>
          <w:rStyle w:val="md-line"/>
          <w:rFonts w:ascii="Helvetica" w:hAnsi="Helvetica"/>
          <w:color w:val="333333"/>
        </w:rPr>
        <w:t>、</w:t>
      </w:r>
      <w:r>
        <w:rPr>
          <w:rStyle w:val="md-line"/>
          <w:rFonts w:ascii="Helvetica" w:hAnsi="Helvetica"/>
          <w:color w:val="333333"/>
        </w:rPr>
        <w:t>JCL</w:t>
      </w:r>
      <w:r>
        <w:rPr>
          <w:rStyle w:val="md-line"/>
          <w:rFonts w:ascii="Helvetica" w:hAnsi="Helvetica"/>
          <w:color w:val="333333"/>
        </w:rPr>
        <w:t>、</w:t>
      </w:r>
      <w:r>
        <w:rPr>
          <w:rStyle w:val="md-line"/>
          <w:rFonts w:ascii="Helvetica" w:hAnsi="Helvetica"/>
          <w:color w:val="333333"/>
        </w:rPr>
        <w:t>Jboss-logging</w:t>
      </w:r>
      <w:r>
        <w:rPr>
          <w:rStyle w:val="md-line"/>
          <w:rFonts w:ascii="Helvetica" w:hAnsi="Helvetica"/>
          <w:color w:val="333333"/>
        </w:rPr>
        <w:t>、</w:t>
      </w:r>
      <w:r>
        <w:rPr>
          <w:rStyle w:val="md-line"/>
          <w:rFonts w:ascii="Helvetica" w:hAnsi="Helvetica"/>
          <w:color w:val="333333"/>
        </w:rPr>
        <w:t>logback</w:t>
      </w:r>
      <w:r>
        <w:rPr>
          <w:rStyle w:val="md-line"/>
          <w:rFonts w:ascii="Helvetica" w:hAnsi="Helvetica"/>
          <w:color w:val="333333"/>
        </w:rPr>
        <w:t>、</w:t>
      </w:r>
      <w:r>
        <w:rPr>
          <w:rStyle w:val="md-line"/>
          <w:rFonts w:ascii="Helvetica" w:hAnsi="Helvetica"/>
          <w:color w:val="333333"/>
        </w:rPr>
        <w:t>log4j</w:t>
      </w:r>
      <w:r>
        <w:rPr>
          <w:rStyle w:val="md-line"/>
          <w:rFonts w:ascii="Helvetica" w:hAnsi="Helvetica"/>
          <w:color w:val="333333"/>
        </w:rPr>
        <w:t>、</w:t>
      </w:r>
      <w:r>
        <w:rPr>
          <w:rStyle w:val="md-line"/>
          <w:rFonts w:ascii="Helvetica" w:hAnsi="Helvetica"/>
          <w:color w:val="333333"/>
        </w:rPr>
        <w:t>log4j2</w:t>
      </w:r>
      <w:r>
        <w:rPr>
          <w:rStyle w:val="md-line"/>
          <w:rFonts w:ascii="Helvetica" w:hAnsi="Helvetica"/>
          <w:color w:val="333333"/>
        </w:rPr>
        <w:t>、</w:t>
      </w:r>
      <w:r>
        <w:rPr>
          <w:rStyle w:val="md-line"/>
          <w:rFonts w:ascii="Helvetica" w:hAnsi="Helvetica"/>
          <w:color w:val="333333"/>
        </w:rPr>
        <w:t>slf4j....</w:t>
      </w:r>
    </w:p>
    <w:tbl>
      <w:tblPr>
        <w:tblW w:w="12000" w:type="dxa"/>
        <w:tblLayout w:type="fixed"/>
        <w:tblCellMar>
          <w:left w:w="0" w:type="dxa"/>
          <w:right w:w="0" w:type="dxa"/>
        </w:tblCellMar>
        <w:tblLook w:val="04A0" w:firstRow="1" w:lastRow="0" w:firstColumn="1" w:lastColumn="0" w:noHBand="0" w:noVBand="1"/>
      </w:tblPr>
      <w:tblGrid>
        <w:gridCol w:w="7759"/>
        <w:gridCol w:w="4241"/>
      </w:tblGrid>
      <w:tr w:rsidR="001A7847">
        <w:trPr>
          <w:tblHeader/>
        </w:trPr>
        <w:tc>
          <w:tcPr>
            <w:tcW w:w="7759"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日志门面</w:t>
            </w:r>
            <w:r>
              <w:rPr>
                <w:rStyle w:val="td-span"/>
                <w:b/>
                <w:bCs/>
              </w:rPr>
              <w:t xml:space="preserve"> </w:t>
            </w:r>
            <w:r>
              <w:rPr>
                <w:rStyle w:val="td-span"/>
                <w:b/>
                <w:bCs/>
              </w:rPr>
              <w:t>（日志的抽象层）</w:t>
            </w:r>
          </w:p>
        </w:tc>
        <w:tc>
          <w:tcPr>
            <w:tcW w:w="4241"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日志实现</w:t>
            </w:r>
          </w:p>
        </w:tc>
      </w:tr>
      <w:tr w:rsidR="001A7847">
        <w:tc>
          <w:tcPr>
            <w:tcW w:w="7759"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del w:id="31" w:author="Unknown">
              <w:r>
                <w:rPr>
                  <w:rStyle w:val="td-span"/>
                </w:rPr>
                <w:delText>JCL</w:delText>
              </w:r>
              <w:r>
                <w:rPr>
                  <w:rStyle w:val="td-span"/>
                </w:rPr>
                <w:delText>（</w:delText>
              </w:r>
              <w:r>
                <w:rPr>
                  <w:rStyle w:val="td-span"/>
                </w:rPr>
                <w:delText>Jakarta Commons Logging</w:delText>
              </w:r>
              <w:r>
                <w:rPr>
                  <w:rStyle w:val="td-span"/>
                </w:rPr>
                <w:delText>）</w:delText>
              </w:r>
            </w:del>
            <w:r>
              <w:rPr>
                <w:rStyle w:val="td-span"/>
              </w:rPr>
              <w:t xml:space="preserve"> SLF4j</w:t>
            </w:r>
            <w:r>
              <w:rPr>
                <w:rStyle w:val="td-span"/>
              </w:rPr>
              <w:t>（</w:t>
            </w:r>
            <w:r>
              <w:rPr>
                <w:rStyle w:val="td-span"/>
              </w:rPr>
              <w:t>Simple Logging Facade for Java</w:t>
            </w:r>
            <w:r>
              <w:rPr>
                <w:rStyle w:val="td-span"/>
              </w:rPr>
              <w:t>）</w:t>
            </w:r>
            <w:r>
              <w:rPr>
                <w:rStyle w:val="td-span"/>
              </w:rPr>
              <w:t xml:space="preserve"> </w:t>
            </w:r>
            <w:del w:id="32" w:author="Unknown">
              <w:r>
                <w:rPr>
                  <w:rStyle w:val="ac"/>
                </w:rPr>
                <w:delText>jboss-logging</w:delText>
              </w:r>
            </w:del>
          </w:p>
        </w:tc>
        <w:tc>
          <w:tcPr>
            <w:tcW w:w="4241"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Log4j JUL</w:t>
            </w:r>
            <w:r>
              <w:rPr>
                <w:rStyle w:val="td-span"/>
              </w:rPr>
              <w:t>（</w:t>
            </w:r>
            <w:r>
              <w:rPr>
                <w:rStyle w:val="td-span"/>
              </w:rPr>
              <w:t>java.util.logging</w:t>
            </w:r>
            <w:r>
              <w:rPr>
                <w:rStyle w:val="td-span"/>
              </w:rPr>
              <w:t>）</w:t>
            </w:r>
            <w:r>
              <w:rPr>
                <w:rStyle w:val="td-span"/>
              </w:rPr>
              <w:t xml:space="preserve"> Log4j2 </w:t>
            </w:r>
            <w:r>
              <w:rPr>
                <w:rStyle w:val="ac"/>
              </w:rPr>
              <w:t>Logback</w:t>
            </w:r>
          </w:p>
        </w:tc>
      </w:tr>
    </w:tbl>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左边选一个门面（抽象层）、右边来选一个实现；</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日志门面：</w:t>
      </w:r>
      <w:r>
        <w:rPr>
          <w:rStyle w:val="md-line"/>
          <w:rFonts w:ascii="Helvetica" w:hAnsi="Helvetica"/>
          <w:color w:val="333333"/>
        </w:rPr>
        <w:t xml:space="preserve"> SLF4J</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日志实现：</w:t>
      </w:r>
      <w:r>
        <w:rPr>
          <w:rStyle w:val="md-line"/>
          <w:rFonts w:ascii="Helvetica" w:hAnsi="Helvetica"/>
          <w:color w:val="333333"/>
        </w:rPr>
        <w:t>Logback</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：底层是</w:t>
      </w:r>
      <w:r>
        <w:rPr>
          <w:rStyle w:val="md-line"/>
          <w:rFonts w:ascii="Helvetica" w:hAnsi="Helvetica"/>
          <w:color w:val="333333"/>
        </w:rPr>
        <w:t>Spring</w:t>
      </w:r>
      <w:r>
        <w:rPr>
          <w:rStyle w:val="md-line"/>
          <w:rFonts w:ascii="Helvetica" w:hAnsi="Helvetica"/>
          <w:color w:val="333333"/>
        </w:rPr>
        <w:t>框架，</w:t>
      </w:r>
      <w:r>
        <w:rPr>
          <w:rStyle w:val="md-line"/>
          <w:rFonts w:ascii="Helvetica" w:hAnsi="Helvetica"/>
          <w:color w:val="333333"/>
        </w:rPr>
        <w:t>Spring</w:t>
      </w:r>
      <w:r>
        <w:rPr>
          <w:rStyle w:val="md-line"/>
          <w:rFonts w:ascii="Helvetica" w:hAnsi="Helvetica"/>
          <w:color w:val="333333"/>
        </w:rPr>
        <w:t>框架默认是用</w:t>
      </w:r>
      <w:r>
        <w:rPr>
          <w:rStyle w:val="md-line"/>
          <w:rFonts w:ascii="Helvetica" w:hAnsi="Helvetica"/>
          <w:color w:val="333333"/>
        </w:rPr>
        <w:t>JCL</w:t>
      </w:r>
      <w:r>
        <w:rPr>
          <w:rStyle w:val="md-line"/>
          <w:rFonts w:ascii="Helvetica" w:hAnsi="Helvetica"/>
          <w:color w:val="333333"/>
        </w:rPr>
        <w:t>；</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ac"/>
          <w:rFonts w:ascii="Helvetica" w:hAnsi="Helvetica"/>
          <w:color w:val="333333"/>
        </w:rPr>
        <w:t>==SpringBoot</w:t>
      </w:r>
      <w:r>
        <w:rPr>
          <w:rStyle w:val="ac"/>
          <w:rFonts w:ascii="Helvetica" w:hAnsi="Helvetica"/>
          <w:color w:val="333333"/>
        </w:rPr>
        <w:t>选用</w:t>
      </w:r>
      <w:r>
        <w:rPr>
          <w:rStyle w:val="ac"/>
          <w:rFonts w:ascii="Helvetica" w:hAnsi="Helvetica"/>
          <w:color w:val="333333"/>
        </w:rPr>
        <w:t xml:space="preserve"> SLF4j</w:t>
      </w:r>
      <w:r>
        <w:rPr>
          <w:rStyle w:val="ac"/>
          <w:rFonts w:ascii="Helvetica" w:hAnsi="Helvetica"/>
          <w:color w:val="333333"/>
        </w:rPr>
        <w:t>和</w:t>
      </w:r>
      <w:r>
        <w:rPr>
          <w:rStyle w:val="ac"/>
          <w:rFonts w:ascii="Helvetica" w:hAnsi="Helvetica"/>
          <w:color w:val="333333"/>
        </w:rPr>
        <w:t>logback</w:t>
      </w:r>
      <w:r>
        <w:rPr>
          <w:rStyle w:val="ac"/>
          <w:rFonts w:ascii="Helvetica" w:hAnsi="Helvetica"/>
          <w:color w:val="333333"/>
        </w:rPr>
        <w:t>；</w:t>
      </w:r>
      <w:r>
        <w:rPr>
          <w:rStyle w:val="ac"/>
          <w:rFonts w:ascii="Helvetica" w:hAnsi="Helvetica"/>
          <w:color w:val="333333"/>
        </w:rPr>
        <w:t>==</w:t>
      </w:r>
    </w:p>
    <w:p w:rsidR="001A7847" w:rsidRDefault="007D395D">
      <w:pPr>
        <w:pStyle w:val="4"/>
      </w:pPr>
      <w:r>
        <w:t>2</w:t>
      </w:r>
      <w:r>
        <w:t>、</w:t>
      </w:r>
      <w:r>
        <w:t>SLF4j</w:t>
      </w:r>
      <w:r>
        <w:t>使用</w:t>
      </w:r>
    </w:p>
    <w:p w:rsidR="001A7847" w:rsidRDefault="007D395D">
      <w:pPr>
        <w:pStyle w:val="5"/>
      </w:pPr>
      <w:r>
        <w:t>1</w:t>
      </w:r>
      <w:r>
        <w:t>、如何在系统中使用</w:t>
      </w:r>
      <w:r>
        <w:t xml:space="preserve">SLF4j </w:t>
      </w:r>
      <w:hyperlink r:id="rId627" w:history="1">
        <w:r>
          <w:rPr>
            <w:rStyle w:val="af"/>
            <w:rFonts w:ascii="Helvetica" w:hAnsi="Helvetica"/>
            <w:color w:val="4183C4"/>
            <w:sz w:val="36"/>
            <w:szCs w:val="36"/>
          </w:rPr>
          <w:t>https://www.slf4j.org</w:t>
        </w:r>
      </w:hyperlink>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以后开发的时候，日志记录方法的调用，不应该来直接调用日志的实现类，而是调用日志抽象层里面的方法；</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给系统里面导入</w:t>
      </w:r>
      <w:r>
        <w:rPr>
          <w:rStyle w:val="md-line"/>
          <w:rFonts w:ascii="Helvetica" w:hAnsi="Helvetica"/>
          <w:color w:val="333333"/>
        </w:rPr>
        <w:t>slf4j</w:t>
      </w:r>
      <w:r>
        <w:rPr>
          <w:rStyle w:val="md-line"/>
          <w:rFonts w:ascii="Helvetica" w:hAnsi="Helvetica"/>
          <w:color w:val="333333"/>
        </w:rPr>
        <w:t>的</w:t>
      </w:r>
      <w:r>
        <w:rPr>
          <w:rStyle w:val="md-line"/>
          <w:rFonts w:ascii="Helvetica" w:hAnsi="Helvetica"/>
          <w:color w:val="333333"/>
        </w:rPr>
        <w:t>jar</w:t>
      </w:r>
      <w:r>
        <w:rPr>
          <w:rStyle w:val="md-line"/>
          <w:rFonts w:ascii="Helvetica" w:hAnsi="Helvetica"/>
          <w:color w:val="333333"/>
        </w:rPr>
        <w:t>和</w:t>
      </w:r>
      <w:r>
        <w:rPr>
          <w:rStyle w:val="md-line"/>
          <w:rFonts w:ascii="Helvetica" w:hAnsi="Helvetica"/>
          <w:color w:val="333333"/>
        </w:rPr>
        <w:t xml:space="preserve"> logback</w:t>
      </w:r>
      <w:r>
        <w:rPr>
          <w:rStyle w:val="md-line"/>
          <w:rFonts w:ascii="Helvetica" w:hAnsi="Helvetica"/>
          <w:color w:val="333333"/>
        </w:rPr>
        <w:t>的实现</w:t>
      </w:r>
      <w:r>
        <w:rPr>
          <w:rStyle w:val="md-line"/>
          <w:rFonts w:ascii="Helvetica" w:hAnsi="Helvetica"/>
          <w:color w:val="333333"/>
        </w:rPr>
        <w:t>jar</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import</w:t>
      </w:r>
      <w:r>
        <w:rPr>
          <w:rFonts w:ascii="Consolas" w:hAnsi="Consolas" w:cs="Consolas"/>
          <w:color w:val="333333"/>
          <w:sz w:val="22"/>
          <w:szCs w:val="22"/>
        </w:rPr>
        <w:t xml:space="preserve"> </w:t>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slf4j</w:t>
      </w:r>
      <w:r>
        <w:rPr>
          <w:rFonts w:ascii="Consolas" w:hAnsi="Consolas" w:cs="Consolas"/>
          <w:color w:val="333333"/>
          <w:sz w:val="22"/>
          <w:szCs w:val="22"/>
        </w:rPr>
        <w:t>.</w:t>
      </w:r>
      <w:r>
        <w:rPr>
          <w:rStyle w:val="cm-variable"/>
          <w:rFonts w:ascii="Consolas" w:hAnsi="Consolas" w:cs="Consolas"/>
          <w:color w:val="000000"/>
          <w:sz w:val="22"/>
          <w:szCs w:val="22"/>
        </w:rPr>
        <w:t>Logger</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import</w:t>
      </w:r>
      <w:r>
        <w:rPr>
          <w:rFonts w:ascii="Consolas" w:hAnsi="Consolas" w:cs="Consolas"/>
          <w:color w:val="333333"/>
          <w:sz w:val="22"/>
          <w:szCs w:val="22"/>
        </w:rPr>
        <w:t xml:space="preserve"> </w:t>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slf4j</w:t>
      </w:r>
      <w:r>
        <w:rPr>
          <w:rFonts w:ascii="Consolas" w:hAnsi="Consolas" w:cs="Consolas"/>
          <w:color w:val="333333"/>
          <w:sz w:val="22"/>
          <w:szCs w:val="22"/>
        </w:rPr>
        <w:t>.</w:t>
      </w:r>
      <w:r>
        <w:rPr>
          <w:rStyle w:val="cm-variable"/>
          <w:rFonts w:ascii="Consolas" w:hAnsi="Consolas" w:cs="Consolas"/>
          <w:color w:val="000000"/>
          <w:sz w:val="22"/>
          <w:szCs w:val="22"/>
        </w:rPr>
        <w:t>LoggerFactory</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HelloWorld</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main</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Logger</w:t>
      </w:r>
      <w:r>
        <w:rPr>
          <w:rFonts w:ascii="Consolas" w:hAnsi="Consolas" w:cs="Consolas"/>
          <w:color w:val="333333"/>
          <w:sz w:val="22"/>
          <w:szCs w:val="22"/>
        </w:rPr>
        <w:t xml:space="preserve"> </w:t>
      </w:r>
      <w:r>
        <w:rPr>
          <w:rStyle w:val="cm-variable"/>
          <w:rFonts w:ascii="Consolas" w:hAnsi="Consolas" w:cs="Consolas"/>
          <w:color w:val="000000"/>
          <w:sz w:val="22"/>
          <w:szCs w:val="22"/>
        </w:rPr>
        <w:t>logger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LoggerFactory</w:t>
      </w:r>
      <w:r>
        <w:rPr>
          <w:rFonts w:ascii="Consolas" w:hAnsi="Consolas" w:cs="Consolas"/>
          <w:color w:val="333333"/>
          <w:sz w:val="22"/>
          <w:szCs w:val="22"/>
        </w:rPr>
        <w:t>.</w:t>
      </w:r>
      <w:r>
        <w:rPr>
          <w:rStyle w:val="cm-variable"/>
          <w:rFonts w:ascii="Consolas" w:hAnsi="Consolas" w:cs="Consolas"/>
          <w:color w:val="000000"/>
          <w:sz w:val="22"/>
          <w:szCs w:val="22"/>
        </w:rPr>
        <w:t>getLogger</w:t>
      </w:r>
      <w:r>
        <w:rPr>
          <w:rFonts w:ascii="Consolas" w:hAnsi="Consolas" w:cs="Consolas"/>
          <w:color w:val="333333"/>
          <w:sz w:val="22"/>
          <w:szCs w:val="22"/>
        </w:rPr>
        <w:t>(</w:t>
      </w:r>
      <w:r>
        <w:rPr>
          <w:rStyle w:val="cm-variable"/>
          <w:rFonts w:ascii="Consolas" w:hAnsi="Consolas" w:cs="Consolas"/>
          <w:color w:val="000000"/>
          <w:sz w:val="22"/>
          <w:szCs w:val="22"/>
        </w:rPr>
        <w:t>HelloWorld</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info</w:t>
      </w:r>
      <w:r>
        <w:rPr>
          <w:rFonts w:ascii="Consolas" w:hAnsi="Consolas" w:cs="Consolas"/>
          <w:color w:val="333333"/>
          <w:sz w:val="22"/>
          <w:szCs w:val="22"/>
        </w:rPr>
        <w:t>(</w:t>
      </w:r>
      <w:r>
        <w:rPr>
          <w:rStyle w:val="cm-string"/>
          <w:rFonts w:ascii="Consolas" w:hAnsi="Consolas" w:cs="Consolas"/>
          <w:color w:val="AA1111"/>
          <w:sz w:val="22"/>
          <w:szCs w:val="22"/>
        </w:rPr>
        <w:t>"Hello World"</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图示；</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9" name="矩形 349" descr="C:\Users\Administrator\Desktop\学习课程\尚硅谷SpringBoot核心技术篇\源码、资料、课件\文档\Spring Boot 笔记\images\concrete-bindings.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concrete-bindings.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SfEqINMAAAADAQAADwAAAAAAAAABACAAAAAiAAAAZHJzL2Rvd25yZXYueG1sUEsB&#10;AhQAFAAAAAgAh07iQD5IlSilAgAAggQAAA4AAAAAAAAAAQAgAAAAIgEAAGRycy9lMm9Eb2MueG1s&#10;UEsFBgAAAAAGAAYAWQEAADkGA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每一个日志的实现框架都有自己的配置文件。使用</w:t>
      </w:r>
      <w:r>
        <w:rPr>
          <w:rStyle w:val="md-line"/>
          <w:rFonts w:ascii="Helvetica" w:hAnsi="Helvetica"/>
          <w:color w:val="333333"/>
        </w:rPr>
        <w:t>slf4j</w:t>
      </w:r>
      <w:r>
        <w:rPr>
          <w:rStyle w:val="md-line"/>
          <w:rFonts w:ascii="Helvetica" w:hAnsi="Helvetica"/>
          <w:color w:val="333333"/>
        </w:rPr>
        <w:t>以后，</w:t>
      </w:r>
      <w:r>
        <w:rPr>
          <w:rStyle w:val="ac"/>
          <w:rFonts w:ascii="Helvetica" w:hAnsi="Helvetica"/>
          <w:color w:val="333333"/>
        </w:rPr>
        <w:t>配置文件还是做成日志实现框架自己本身的配置文件；</w:t>
      </w:r>
    </w:p>
    <w:p w:rsidR="001A7847" w:rsidRDefault="007D395D">
      <w:pPr>
        <w:pStyle w:val="5"/>
      </w:pPr>
      <w:r>
        <w:t>2</w:t>
      </w:r>
      <w:r>
        <w:t>、遗留问题</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a</w:t>
      </w:r>
      <w:r>
        <w:rPr>
          <w:rStyle w:val="md-line"/>
          <w:rFonts w:ascii="Helvetica" w:hAnsi="Helvetica"/>
          <w:color w:val="333333"/>
        </w:rPr>
        <w:t>（</w:t>
      </w:r>
      <w:r>
        <w:rPr>
          <w:rStyle w:val="md-line"/>
          <w:rFonts w:ascii="Helvetica" w:hAnsi="Helvetica"/>
          <w:color w:val="333333"/>
        </w:rPr>
        <w:t>slf4j+logback</w:t>
      </w:r>
      <w:r>
        <w:rPr>
          <w:rStyle w:val="md-line"/>
          <w:rFonts w:ascii="Helvetica" w:hAnsi="Helvetica"/>
          <w:color w:val="333333"/>
        </w:rPr>
        <w:t>）</w:t>
      </w:r>
      <w:r>
        <w:rPr>
          <w:rStyle w:val="md-line"/>
          <w:rFonts w:ascii="Helvetica" w:hAnsi="Helvetica"/>
          <w:color w:val="333333"/>
        </w:rPr>
        <w:t>: Spring</w:t>
      </w:r>
      <w:r>
        <w:rPr>
          <w:rStyle w:val="md-line"/>
          <w:rFonts w:ascii="Helvetica" w:hAnsi="Helvetica"/>
          <w:color w:val="333333"/>
        </w:rPr>
        <w:t>（</w:t>
      </w:r>
      <w:r>
        <w:rPr>
          <w:rStyle w:val="md-line"/>
          <w:rFonts w:ascii="Helvetica" w:hAnsi="Helvetica"/>
          <w:color w:val="333333"/>
        </w:rPr>
        <w:t>commons-logging</w:t>
      </w:r>
      <w:r>
        <w:rPr>
          <w:rStyle w:val="md-line"/>
          <w:rFonts w:ascii="Helvetica" w:hAnsi="Helvetica"/>
          <w:color w:val="333333"/>
        </w:rPr>
        <w:t>）、</w:t>
      </w:r>
      <w:r>
        <w:rPr>
          <w:rStyle w:val="md-line"/>
          <w:rFonts w:ascii="Helvetica" w:hAnsi="Helvetica"/>
          <w:color w:val="333333"/>
        </w:rPr>
        <w:t>Hibernate</w:t>
      </w:r>
      <w:r>
        <w:rPr>
          <w:rStyle w:val="md-line"/>
          <w:rFonts w:ascii="Helvetica" w:hAnsi="Helvetica"/>
          <w:color w:val="333333"/>
        </w:rPr>
        <w:t>（</w:t>
      </w:r>
      <w:r>
        <w:rPr>
          <w:rStyle w:val="md-line"/>
          <w:rFonts w:ascii="Helvetica" w:hAnsi="Helvetica"/>
          <w:color w:val="333333"/>
        </w:rPr>
        <w:t>jboss-logging</w:t>
      </w:r>
      <w:r>
        <w:rPr>
          <w:rStyle w:val="md-line"/>
          <w:rFonts w:ascii="Helvetica" w:hAnsi="Helvetica"/>
          <w:color w:val="333333"/>
        </w:rPr>
        <w:t>）、</w:t>
      </w:r>
      <w:r>
        <w:rPr>
          <w:rStyle w:val="md-line"/>
          <w:rFonts w:ascii="Helvetica" w:hAnsi="Helvetica"/>
          <w:color w:val="333333"/>
        </w:rPr>
        <w:t>MyBatis</w:t>
      </w:r>
      <w:r>
        <w:rPr>
          <w:rStyle w:val="md-line"/>
          <w:rFonts w:ascii="Helvetica" w:hAnsi="Helvetica"/>
          <w:color w:val="333333"/>
        </w:rPr>
        <w:t>、</w:t>
      </w:r>
      <w:r>
        <w:rPr>
          <w:rStyle w:val="md-line"/>
          <w:rFonts w:ascii="Helvetica" w:hAnsi="Helvetica"/>
          <w:color w:val="333333"/>
        </w:rPr>
        <w:t>xxxx</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统一日志记录，即使是别的框架和我一起统一使用</w:t>
      </w:r>
      <w:r>
        <w:rPr>
          <w:rStyle w:val="md-line"/>
          <w:rFonts w:ascii="Helvetica" w:hAnsi="Helvetica"/>
          <w:color w:val="333333"/>
        </w:rPr>
        <w:t>slf4j</w:t>
      </w:r>
      <w:r>
        <w:rPr>
          <w:rStyle w:val="md-line"/>
          <w:rFonts w:ascii="Helvetica" w:hAnsi="Helvetica"/>
          <w:color w:val="333333"/>
        </w:rPr>
        <w:t>进行输出？</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8" name="矩形 348" descr="C:\Users\Administrator\Desktop\学习课程\尚硅谷SpringBoot核心技术篇\源码、资料、课件\文档\Spring Boot 笔记\images\legacy.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legacy.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J8Sog0wAAAAMBAAAPAAAAAAAAAAEAIAAAACIAAABkcnMvZG93bnJldi54bWxQSwECFAAUAAAA&#10;CACHTuJAU+cUq54CAAB3BAAADgAAAAAAAAABACAAAAAiAQAAZHJzL2Uyb0RvYy54bWxQSwUGAAAA&#10;AAYABgBZAQAAMgY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lastRenderedPageBreak/>
        <w:t>如何让系统中所有的日志都统一到</w:t>
      </w:r>
      <w:r>
        <w:rPr>
          <w:rStyle w:val="ac"/>
          <w:rFonts w:ascii="Helvetica" w:hAnsi="Helvetica"/>
          <w:color w:val="333333"/>
        </w:rPr>
        <w:t>slf4j</w:t>
      </w:r>
      <w:r>
        <w:rPr>
          <w:rStyle w:val="ac"/>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、将系统中其他日志框架先排除出去；</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、用中间包来替换原有的日志框架；</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、我们导入</w:t>
      </w:r>
      <w:r>
        <w:rPr>
          <w:rStyle w:val="md-line"/>
          <w:rFonts w:ascii="Helvetica" w:hAnsi="Helvetica"/>
          <w:color w:val="333333"/>
        </w:rPr>
        <w:t>slf4j</w:t>
      </w:r>
      <w:r>
        <w:rPr>
          <w:rStyle w:val="md-line"/>
          <w:rFonts w:ascii="Helvetica" w:hAnsi="Helvetica"/>
          <w:color w:val="333333"/>
        </w:rPr>
        <w:t>其他的实现</w:t>
      </w:r>
      <w:r>
        <w:rPr>
          <w:rStyle w:val="md-line"/>
          <w:rFonts w:ascii="Helvetica" w:hAnsi="Helvetica"/>
          <w:color w:val="333333"/>
        </w:rPr>
        <w:t>==</w:t>
      </w:r>
    </w:p>
    <w:p w:rsidR="001A7847" w:rsidRDefault="007D395D">
      <w:pPr>
        <w:pStyle w:val="4"/>
      </w:pPr>
      <w:r>
        <w:t>3</w:t>
      </w:r>
      <w:r>
        <w:t>、</w:t>
      </w:r>
      <w:r>
        <w:t>SpringBoot</w:t>
      </w:r>
      <w:r>
        <w:t>日志关系</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使用它来做日志功能；</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spring-boot-starter-logging</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底层依赖关系</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7" name="矩形 347" descr="C:\Users\Administrator\Desktop\学习课程\尚硅谷SpringBoot核心技术篇\源码、资料、课件\文档\Spring Boot 笔记\images\%E6%90%9C%E7%8B%97%E6%88%AA%E5%9B%BE20180131220946.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131220946.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EnxKiDTAAAAAwEAAA8A&#10;AAAAAAAAAQAgAAAAIgAAAGRycy9kb3ducmV2LnhtbFBLAQIUABQAAAAIAIdO4kCZZfGLxwIAAKME&#10;AAAOAAAAAAAAAAEAIAAAACIBAABkcnMvZTJvRG9jLnhtbFBLBQYAAAAABgAGAFkBAABb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总结：</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底层也是使用</w:t>
      </w:r>
      <w:r>
        <w:rPr>
          <w:rStyle w:val="md-line"/>
          <w:rFonts w:ascii="Helvetica" w:hAnsi="Helvetica"/>
          <w:color w:val="333333"/>
        </w:rPr>
        <w:t>slf4j+logback</w:t>
      </w:r>
      <w:r>
        <w:rPr>
          <w:rStyle w:val="md-line"/>
          <w:rFonts w:ascii="Helvetica" w:hAnsi="Helvetica"/>
          <w:color w:val="333333"/>
        </w:rPr>
        <w:t>的方式进行日志记录</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也把其他的日志都替换成了</w:t>
      </w:r>
      <w:r>
        <w:rPr>
          <w:rStyle w:val="md-line"/>
          <w:rFonts w:ascii="Helvetica" w:hAnsi="Helvetica"/>
          <w:color w:val="333333"/>
        </w:rPr>
        <w:t>slf4j</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）、中间替换包？</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@SuppressWarnings</w:t>
      </w:r>
      <w:r>
        <w:rPr>
          <w:rFonts w:ascii="Consolas" w:hAnsi="Consolas" w:cs="Consolas"/>
          <w:color w:val="333333"/>
          <w:sz w:val="22"/>
          <w:szCs w:val="22"/>
        </w:rPr>
        <w:t>(</w:t>
      </w:r>
      <w:r>
        <w:rPr>
          <w:rStyle w:val="cm-string"/>
          <w:rFonts w:ascii="Consolas" w:hAnsi="Consolas" w:cs="Consolas"/>
          <w:color w:val="AA1111"/>
          <w:sz w:val="22"/>
          <w:szCs w:val="22"/>
        </w:rPr>
        <w:t>"rawtypes"</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abstract</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LogFactory</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UNSUPPORTED_OPERATION_IN_JCL_OVER_SLF4J</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"http://www.slf4j.org/codes.html#unsupported_operation_in_jcl_over_slf4j"</w:t>
      </w:r>
      <w:r>
        <w:rPr>
          <w:rFonts w:ascii="Consolas" w:hAnsi="Consolas" w:cs="Consolas"/>
          <w:color w:val="333333"/>
          <w:sz w:val="22"/>
          <w:szCs w:val="22"/>
        </w:rPr>
        <w:t>;</w:t>
      </w:r>
      <w:r>
        <w:rPr>
          <w:rFonts w:ascii="Consolas" w:hAnsi="Consolas" w:cs="Consolas"/>
          <w:color w:val="333333"/>
          <w:sz w:val="22"/>
          <w:szCs w:val="22"/>
        </w:rPr>
        <w:br/>
      </w:r>
      <w:r>
        <w:rPr>
          <w:rFonts w:ascii="Consolas" w:hAnsi="Consolas" w:cs="Consolas"/>
          <w:color w:val="333333"/>
          <w:sz w:val="22"/>
          <w:szCs w:val="22"/>
        </w:rPr>
        <w:lastRenderedPageBreak/>
        <w:t>​</w:t>
      </w:r>
      <w:r>
        <w:rPr>
          <w:rFonts w:ascii="Consolas" w:hAnsi="Consolas" w:cs="Consolas"/>
          <w:color w:val="333333"/>
          <w:sz w:val="22"/>
          <w:szCs w:val="22"/>
        </w:rPr>
        <w:b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variable"/>
          <w:rFonts w:ascii="Consolas" w:hAnsi="Consolas" w:cs="Consolas"/>
          <w:color w:val="000000"/>
          <w:sz w:val="22"/>
          <w:szCs w:val="22"/>
        </w:rPr>
        <w:t>LogFactory</w:t>
      </w:r>
      <w:r>
        <w:rPr>
          <w:rFonts w:ascii="Consolas" w:hAnsi="Consolas" w:cs="Consolas"/>
          <w:color w:val="333333"/>
          <w:sz w:val="22"/>
          <w:szCs w:val="22"/>
        </w:rPr>
        <w:t xml:space="preserve"> </w:t>
      </w:r>
      <w:r>
        <w:rPr>
          <w:rStyle w:val="cm-variable"/>
          <w:rFonts w:ascii="Consolas" w:hAnsi="Consolas" w:cs="Consolas"/>
          <w:color w:val="000000"/>
          <w:sz w:val="22"/>
          <w:szCs w:val="22"/>
        </w:rPr>
        <w:t>logFactory</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SLF4JLogFactory</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6" name="矩形 346" descr="C:\Users\Administrator\Desktop\学习课程\尚硅谷SpringBoot核心技术篇\源码、资料、课件\文档\Spring Boot 笔记\images\%E6%90%9C%E7%8B%97%E6%88%AA%E5%9B%BE20180131221411.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131221411.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EnxKiDTAAAAAwEAAA8A&#10;AAAAAAAAAQAgAAAAIgAAAGRycy9kb3ducmV2LnhtbFBLAQIUABQAAAAIAIdO4kD2fetixwIAAKME&#10;AAAOAAAAAAAAAAEAIAAAACIBAABkcnMvZTJvRG9jLnhtbFBLBQYAAAAABgAGAFkBAABb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4</w:t>
      </w:r>
      <w:r>
        <w:rPr>
          <w:rStyle w:val="md-line"/>
          <w:rFonts w:ascii="Helvetica" w:hAnsi="Helvetica"/>
          <w:color w:val="333333"/>
        </w:rPr>
        <w:t>）、如果我们要引入其他框架？一定要把这个框架的默认日志依赖移除掉？</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Spring</w:t>
      </w:r>
      <w:r>
        <w:rPr>
          <w:rStyle w:val="md-line"/>
          <w:rFonts w:ascii="Helvetica" w:hAnsi="Helvetica"/>
          <w:color w:val="333333"/>
        </w:rPr>
        <w:t>框架用的是</w:t>
      </w:r>
      <w:r>
        <w:rPr>
          <w:rStyle w:val="md-line"/>
          <w:rFonts w:ascii="Helvetica" w:hAnsi="Helvetica"/>
          <w:color w:val="333333"/>
        </w:rPr>
        <w:t>commons-logging</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spring-core</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commons-logging</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commons-logging</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==SpringBoot</w:t>
      </w:r>
      <w:r>
        <w:rPr>
          <w:rStyle w:val="ac"/>
          <w:rFonts w:ascii="Helvetica" w:hAnsi="Helvetica"/>
          <w:color w:val="333333"/>
        </w:rPr>
        <w:t>能自动适配所有的日志，而且底层使用</w:t>
      </w:r>
      <w:r>
        <w:rPr>
          <w:rStyle w:val="ac"/>
          <w:rFonts w:ascii="Helvetica" w:hAnsi="Helvetica"/>
          <w:color w:val="333333"/>
        </w:rPr>
        <w:t>slf4j+logback</w:t>
      </w:r>
      <w:r>
        <w:rPr>
          <w:rStyle w:val="ac"/>
          <w:rFonts w:ascii="Helvetica" w:hAnsi="Helvetica"/>
          <w:color w:val="333333"/>
        </w:rPr>
        <w:t>的方式记录日志，引入其他框架的时候，只需要把这个框架依赖的日志框架排除掉即可；</w:t>
      </w:r>
      <w:r>
        <w:rPr>
          <w:rStyle w:val="ac"/>
          <w:rFonts w:ascii="Helvetica" w:hAnsi="Helvetica"/>
          <w:color w:val="333333"/>
        </w:rPr>
        <w:t>==</w:t>
      </w:r>
    </w:p>
    <w:p w:rsidR="001A7847" w:rsidRDefault="007D395D">
      <w:pPr>
        <w:pStyle w:val="4"/>
      </w:pPr>
      <w:r>
        <w:t>4</w:t>
      </w:r>
      <w:r>
        <w:t>、日志使用；</w:t>
      </w:r>
    </w:p>
    <w:p w:rsidR="001A7847" w:rsidRDefault="007D395D">
      <w:pPr>
        <w:pStyle w:val="5"/>
      </w:pPr>
      <w:r>
        <w:t>1</w:t>
      </w:r>
      <w:r>
        <w:t>、默认配置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默认帮我们配置好了日志；</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记录器</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Logger</w:t>
      </w:r>
      <w:r>
        <w:rPr>
          <w:rFonts w:ascii="Consolas" w:hAnsi="Consolas" w:cs="Consolas"/>
          <w:color w:val="333333"/>
          <w:sz w:val="22"/>
          <w:szCs w:val="22"/>
        </w:rPr>
        <w:t xml:space="preserve"> </w:t>
      </w:r>
      <w:r>
        <w:rPr>
          <w:rStyle w:val="cm-variable"/>
          <w:rFonts w:ascii="Consolas" w:hAnsi="Consolas" w:cs="Consolas"/>
          <w:color w:val="000000"/>
          <w:sz w:val="22"/>
          <w:szCs w:val="22"/>
        </w:rPr>
        <w:t>logger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LoggerFactory</w:t>
      </w:r>
      <w:r>
        <w:rPr>
          <w:rFonts w:ascii="Consolas" w:hAnsi="Consolas" w:cs="Consolas"/>
          <w:color w:val="333333"/>
          <w:sz w:val="22"/>
          <w:szCs w:val="22"/>
        </w:rPr>
        <w:t>.</w:t>
      </w:r>
      <w:r>
        <w:rPr>
          <w:rStyle w:val="cm-variable"/>
          <w:rFonts w:ascii="Consolas" w:hAnsi="Consolas" w:cs="Consolas"/>
          <w:color w:val="000000"/>
          <w:sz w:val="22"/>
          <w:szCs w:val="22"/>
        </w:rPr>
        <w:t>getLogger</w:t>
      </w:r>
      <w:r>
        <w:rPr>
          <w:rFonts w:ascii="Consolas" w:hAnsi="Consolas" w:cs="Consolas"/>
          <w:color w:val="333333"/>
          <w:sz w:val="22"/>
          <w:szCs w:val="22"/>
        </w:rPr>
        <w:t>(</w:t>
      </w:r>
      <w:r>
        <w:rPr>
          <w:rStyle w:val="cm-variable"/>
          <w:rFonts w:ascii="Consolas" w:hAnsi="Consolas" w:cs="Consolas"/>
          <w:color w:val="000000"/>
          <w:sz w:val="22"/>
          <w:szCs w:val="22"/>
        </w:rPr>
        <w:t>getClass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@Test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def"/>
          <w:rFonts w:ascii="Consolas" w:hAnsi="Consolas" w:cs="Consolas"/>
          <w:color w:val="0000FF"/>
          <w:sz w:val="22"/>
          <w:szCs w:val="22"/>
        </w:rPr>
        <w:t>contextLoads</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//System.out.println();</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日志的级别；</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由低到高</w:t>
      </w:r>
      <w:r>
        <w:rPr>
          <w:rStyle w:val="cm-comment"/>
          <w:rFonts w:ascii="Consolas" w:hAnsi="Consolas" w:cs="Consolas"/>
          <w:color w:val="AA5500"/>
          <w:sz w:val="22"/>
          <w:szCs w:val="22"/>
        </w:rPr>
        <w:t xml:space="preserve">   trace&lt;debug&lt;info&lt;warn&lt;error</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可以调整输出的日志级别；日志就只会在这个级别以以后的高级别生效</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trace</w:t>
      </w:r>
      <w:r>
        <w:rPr>
          <w:rFonts w:ascii="Consolas" w:hAnsi="Consolas" w:cs="Consolas"/>
          <w:color w:val="333333"/>
          <w:sz w:val="22"/>
          <w:szCs w:val="22"/>
        </w:rPr>
        <w:t>(</w:t>
      </w:r>
      <w:r>
        <w:rPr>
          <w:rStyle w:val="cm-string"/>
          <w:rFonts w:ascii="Consolas" w:hAnsi="Consolas" w:cs="Consolas"/>
          <w:color w:val="AA1111"/>
          <w:sz w:val="22"/>
          <w:szCs w:val="22"/>
        </w:rPr>
        <w:t>"</w:t>
      </w:r>
      <w:r>
        <w:rPr>
          <w:rStyle w:val="cm-string"/>
          <w:rFonts w:ascii="Consolas" w:hAnsi="Consolas" w:cs="Consolas"/>
          <w:color w:val="AA1111"/>
          <w:sz w:val="22"/>
          <w:szCs w:val="22"/>
        </w:rPr>
        <w:t>这是</w:t>
      </w:r>
      <w:r>
        <w:rPr>
          <w:rStyle w:val="cm-string"/>
          <w:rFonts w:ascii="Consolas" w:hAnsi="Consolas" w:cs="Consolas"/>
          <w:color w:val="AA1111"/>
          <w:sz w:val="22"/>
          <w:szCs w:val="22"/>
        </w:rPr>
        <w:t>trace</w:t>
      </w:r>
      <w:r>
        <w:rPr>
          <w:rStyle w:val="cm-string"/>
          <w:rFonts w:ascii="Consolas" w:hAnsi="Consolas" w:cs="Consolas"/>
          <w:color w:val="AA1111"/>
          <w:sz w:val="22"/>
          <w:szCs w:val="22"/>
        </w:rPr>
        <w:t>日志</w:t>
      </w:r>
      <w:r>
        <w:rPr>
          <w:rStyle w:val="cm-string"/>
          <w:rFonts w:ascii="Consolas" w:hAnsi="Consolas" w:cs="Consolas"/>
          <w:color w:val="AA1111"/>
          <w:sz w:val="22"/>
          <w:szCs w:val="22"/>
        </w:rPr>
        <w: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lastRenderedPageBreak/>
        <w:t xml:space="preserve">        </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debug</w:t>
      </w:r>
      <w:r>
        <w:rPr>
          <w:rFonts w:ascii="Consolas" w:hAnsi="Consolas" w:cs="Consolas"/>
          <w:color w:val="333333"/>
          <w:sz w:val="22"/>
          <w:szCs w:val="22"/>
        </w:rPr>
        <w:t>(</w:t>
      </w:r>
      <w:r>
        <w:rPr>
          <w:rStyle w:val="cm-string"/>
          <w:rFonts w:ascii="Consolas" w:hAnsi="Consolas" w:cs="Consolas"/>
          <w:color w:val="AA1111"/>
          <w:sz w:val="22"/>
          <w:szCs w:val="22"/>
        </w:rPr>
        <w:t>"</w:t>
      </w:r>
      <w:r>
        <w:rPr>
          <w:rStyle w:val="cm-string"/>
          <w:rFonts w:ascii="Consolas" w:hAnsi="Consolas" w:cs="Consolas"/>
          <w:color w:val="AA1111"/>
          <w:sz w:val="22"/>
          <w:szCs w:val="22"/>
        </w:rPr>
        <w:t>这是</w:t>
      </w:r>
      <w:r>
        <w:rPr>
          <w:rStyle w:val="cm-string"/>
          <w:rFonts w:ascii="Consolas" w:hAnsi="Consolas" w:cs="Consolas"/>
          <w:color w:val="AA1111"/>
          <w:sz w:val="22"/>
          <w:szCs w:val="22"/>
        </w:rPr>
        <w:t>debug</w:t>
      </w:r>
      <w:r>
        <w:rPr>
          <w:rStyle w:val="cm-string"/>
          <w:rFonts w:ascii="Consolas" w:hAnsi="Consolas" w:cs="Consolas"/>
          <w:color w:val="AA1111"/>
          <w:sz w:val="22"/>
          <w:szCs w:val="22"/>
        </w:rPr>
        <w:t>日志</w:t>
      </w:r>
      <w:r>
        <w:rPr>
          <w:rStyle w:val="cm-string"/>
          <w:rFonts w:ascii="Consolas" w:hAnsi="Consolas" w:cs="Consolas"/>
          <w:color w:val="AA1111"/>
          <w:sz w:val="22"/>
          <w:szCs w:val="22"/>
        </w:rPr>
        <w: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默认给我们使用的是</w:t>
      </w:r>
      <w:r>
        <w:rPr>
          <w:rStyle w:val="cm-comment"/>
          <w:rFonts w:ascii="Consolas" w:hAnsi="Consolas" w:cs="Consolas"/>
          <w:color w:val="AA5500"/>
          <w:sz w:val="22"/>
          <w:szCs w:val="22"/>
        </w:rPr>
        <w:t>info</w:t>
      </w:r>
      <w:r>
        <w:rPr>
          <w:rStyle w:val="cm-comment"/>
          <w:rFonts w:ascii="Consolas" w:hAnsi="Consolas" w:cs="Consolas"/>
          <w:color w:val="AA5500"/>
          <w:sz w:val="22"/>
          <w:szCs w:val="22"/>
        </w:rPr>
        <w:t>级别的，没有指定级别的就用</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默认规定的级别；</w:t>
      </w:r>
      <w:r>
        <w:rPr>
          <w:rStyle w:val="cm-comment"/>
          <w:rFonts w:ascii="Consolas" w:hAnsi="Consolas" w:cs="Consolas"/>
          <w:color w:val="AA5500"/>
          <w:sz w:val="22"/>
          <w:szCs w:val="22"/>
        </w:rPr>
        <w:t>root</w:t>
      </w:r>
      <w:r>
        <w:rPr>
          <w:rStyle w:val="cm-comment"/>
          <w:rFonts w:ascii="Consolas" w:hAnsi="Consolas" w:cs="Consolas"/>
          <w:color w:val="AA5500"/>
          <w:sz w:val="22"/>
          <w:szCs w:val="22"/>
        </w:rPr>
        <w:t>级别</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info</w:t>
      </w:r>
      <w:r>
        <w:rPr>
          <w:rFonts w:ascii="Consolas" w:hAnsi="Consolas" w:cs="Consolas"/>
          <w:color w:val="333333"/>
          <w:sz w:val="22"/>
          <w:szCs w:val="22"/>
        </w:rPr>
        <w:t>(</w:t>
      </w:r>
      <w:r>
        <w:rPr>
          <w:rStyle w:val="cm-string"/>
          <w:rFonts w:ascii="Consolas" w:hAnsi="Consolas" w:cs="Consolas"/>
          <w:color w:val="AA1111"/>
          <w:sz w:val="22"/>
          <w:szCs w:val="22"/>
        </w:rPr>
        <w:t>"</w:t>
      </w:r>
      <w:r>
        <w:rPr>
          <w:rStyle w:val="cm-string"/>
          <w:rFonts w:ascii="Consolas" w:hAnsi="Consolas" w:cs="Consolas"/>
          <w:color w:val="AA1111"/>
          <w:sz w:val="22"/>
          <w:szCs w:val="22"/>
        </w:rPr>
        <w:t>这是</w:t>
      </w:r>
      <w:r>
        <w:rPr>
          <w:rStyle w:val="cm-string"/>
          <w:rFonts w:ascii="Consolas" w:hAnsi="Consolas" w:cs="Consolas"/>
          <w:color w:val="AA1111"/>
          <w:sz w:val="22"/>
          <w:szCs w:val="22"/>
        </w:rPr>
        <w:t>info</w:t>
      </w:r>
      <w:r>
        <w:rPr>
          <w:rStyle w:val="cm-string"/>
          <w:rFonts w:ascii="Consolas" w:hAnsi="Consolas" w:cs="Consolas"/>
          <w:color w:val="AA1111"/>
          <w:sz w:val="22"/>
          <w:szCs w:val="22"/>
        </w:rPr>
        <w:t>日志</w:t>
      </w:r>
      <w:r>
        <w:rPr>
          <w:rStyle w:val="cm-string"/>
          <w:rFonts w:ascii="Consolas" w:hAnsi="Consolas" w:cs="Consolas"/>
          <w:color w:val="AA1111"/>
          <w:sz w:val="22"/>
          <w:szCs w:val="22"/>
        </w:rPr>
        <w: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warn</w:t>
      </w:r>
      <w:r>
        <w:rPr>
          <w:rFonts w:ascii="Consolas" w:hAnsi="Consolas" w:cs="Consolas"/>
          <w:color w:val="333333"/>
          <w:sz w:val="22"/>
          <w:szCs w:val="22"/>
        </w:rPr>
        <w:t>(</w:t>
      </w:r>
      <w:r>
        <w:rPr>
          <w:rStyle w:val="cm-string"/>
          <w:rFonts w:ascii="Consolas" w:hAnsi="Consolas" w:cs="Consolas"/>
          <w:color w:val="AA1111"/>
          <w:sz w:val="22"/>
          <w:szCs w:val="22"/>
        </w:rPr>
        <w:t>"</w:t>
      </w:r>
      <w:r>
        <w:rPr>
          <w:rStyle w:val="cm-string"/>
          <w:rFonts w:ascii="Consolas" w:hAnsi="Consolas" w:cs="Consolas"/>
          <w:color w:val="AA1111"/>
          <w:sz w:val="22"/>
          <w:szCs w:val="22"/>
        </w:rPr>
        <w:t>这是</w:t>
      </w:r>
      <w:r>
        <w:rPr>
          <w:rStyle w:val="cm-string"/>
          <w:rFonts w:ascii="Consolas" w:hAnsi="Consolas" w:cs="Consolas"/>
          <w:color w:val="AA1111"/>
          <w:sz w:val="22"/>
          <w:szCs w:val="22"/>
        </w:rPr>
        <w:t>warn</w:t>
      </w:r>
      <w:r>
        <w:rPr>
          <w:rStyle w:val="cm-string"/>
          <w:rFonts w:ascii="Consolas" w:hAnsi="Consolas" w:cs="Consolas"/>
          <w:color w:val="AA1111"/>
          <w:sz w:val="22"/>
          <w:szCs w:val="22"/>
        </w:rPr>
        <w:t>日志</w:t>
      </w:r>
      <w:r>
        <w:rPr>
          <w:rStyle w:val="cm-string"/>
          <w:rFonts w:ascii="Consolas" w:hAnsi="Consolas" w:cs="Consolas"/>
          <w:color w:val="AA1111"/>
          <w:sz w:val="22"/>
          <w:szCs w:val="22"/>
        </w:rPr>
        <w: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error</w:t>
      </w:r>
      <w:r>
        <w:rPr>
          <w:rFonts w:ascii="Consolas" w:hAnsi="Consolas" w:cs="Consolas"/>
          <w:color w:val="333333"/>
          <w:sz w:val="22"/>
          <w:szCs w:val="22"/>
        </w:rPr>
        <w:t>(</w:t>
      </w:r>
      <w:r>
        <w:rPr>
          <w:rStyle w:val="cm-string"/>
          <w:rFonts w:ascii="Consolas" w:hAnsi="Consolas" w:cs="Consolas"/>
          <w:color w:val="AA1111"/>
          <w:sz w:val="22"/>
          <w:szCs w:val="22"/>
        </w:rPr>
        <w:t>"</w:t>
      </w:r>
      <w:r>
        <w:rPr>
          <w:rStyle w:val="cm-string"/>
          <w:rFonts w:ascii="Consolas" w:hAnsi="Consolas" w:cs="Consolas"/>
          <w:color w:val="AA1111"/>
          <w:sz w:val="22"/>
          <w:szCs w:val="22"/>
        </w:rPr>
        <w:t>这是</w:t>
      </w:r>
      <w:r>
        <w:rPr>
          <w:rStyle w:val="cm-string"/>
          <w:rFonts w:ascii="Consolas" w:hAnsi="Consolas" w:cs="Consolas"/>
          <w:color w:val="AA1111"/>
          <w:sz w:val="22"/>
          <w:szCs w:val="22"/>
        </w:rPr>
        <w:t>error</w:t>
      </w:r>
      <w:r>
        <w:rPr>
          <w:rStyle w:val="cm-string"/>
          <w:rFonts w:ascii="Consolas" w:hAnsi="Consolas" w:cs="Consolas"/>
          <w:color w:val="AA1111"/>
          <w:sz w:val="22"/>
          <w:szCs w:val="22"/>
        </w:rPr>
        <w:t>日志</w:t>
      </w:r>
      <w:r>
        <w:rPr>
          <w:rStyle w:val="cm-string"/>
          <w:rFonts w:ascii="Consolas" w:hAnsi="Consolas" w:cs="Consolas"/>
          <w:color w:val="AA1111"/>
          <w:sz w:val="22"/>
          <w:szCs w:val="22"/>
        </w:rPr>
        <w:t>..."</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 xml:space="preserve">    </w:t>
      </w:r>
      <w:r>
        <w:rPr>
          <w:rFonts w:ascii="Consolas" w:hAnsi="Consolas" w:cs="Consolas"/>
          <w:color w:val="333333"/>
          <w:sz w:val="22"/>
          <w:szCs w:val="22"/>
        </w:rPr>
        <w:t>日志输出格式：</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ab/>
      </w:r>
      <w:r>
        <w:rPr>
          <w:rFonts w:ascii="Consolas" w:hAnsi="Consolas" w:cs="Consolas"/>
          <w:color w:val="333333"/>
          <w:sz w:val="22"/>
          <w:szCs w:val="22"/>
        </w:rPr>
        <w:tab/>
        <w:t>%d</w:t>
      </w:r>
      <w:r>
        <w:rPr>
          <w:rFonts w:ascii="Consolas" w:hAnsi="Consolas" w:cs="Consolas"/>
          <w:color w:val="333333"/>
          <w:sz w:val="22"/>
          <w:szCs w:val="22"/>
        </w:rPr>
        <w:t>表示日期时间，</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ab/>
      </w:r>
      <w:r>
        <w:rPr>
          <w:rFonts w:ascii="Consolas" w:hAnsi="Consolas" w:cs="Consolas"/>
          <w:color w:val="333333"/>
          <w:sz w:val="22"/>
          <w:szCs w:val="22"/>
        </w:rPr>
        <w:tab/>
        <w:t>%thread</w:t>
      </w:r>
      <w:r>
        <w:rPr>
          <w:rFonts w:ascii="Consolas" w:hAnsi="Consolas" w:cs="Consolas"/>
          <w:color w:val="333333"/>
          <w:sz w:val="22"/>
          <w:szCs w:val="22"/>
        </w:rPr>
        <w:t>表示线程名，</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ab/>
      </w:r>
      <w:r>
        <w:rPr>
          <w:rFonts w:ascii="Consolas" w:hAnsi="Consolas" w:cs="Consolas"/>
          <w:color w:val="333333"/>
          <w:sz w:val="22"/>
          <w:szCs w:val="22"/>
        </w:rPr>
        <w:tab/>
        <w:t>%-5level</w:t>
      </w:r>
      <w:r>
        <w:rPr>
          <w:rFonts w:ascii="Consolas" w:hAnsi="Consolas" w:cs="Consolas"/>
          <w:color w:val="333333"/>
          <w:sz w:val="22"/>
          <w:szCs w:val="22"/>
        </w:rPr>
        <w:t>：级别从左显示</w:t>
      </w:r>
      <w:r>
        <w:rPr>
          <w:rFonts w:ascii="Consolas" w:hAnsi="Consolas" w:cs="Consolas"/>
          <w:color w:val="333333"/>
          <w:sz w:val="22"/>
          <w:szCs w:val="22"/>
        </w:rPr>
        <w:t>5</w:t>
      </w:r>
      <w:r>
        <w:rPr>
          <w:rFonts w:ascii="Consolas" w:hAnsi="Consolas" w:cs="Consolas"/>
          <w:color w:val="333333"/>
          <w:sz w:val="22"/>
          <w:szCs w:val="22"/>
        </w:rPr>
        <w:t>个字符宽度</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ab/>
      </w:r>
      <w:r>
        <w:rPr>
          <w:rFonts w:ascii="Consolas" w:hAnsi="Consolas" w:cs="Consolas"/>
          <w:color w:val="333333"/>
          <w:sz w:val="22"/>
          <w:szCs w:val="22"/>
        </w:rPr>
        <w:tab/>
        <w:t xml:space="preserve">%logger{50} </w:t>
      </w:r>
      <w:r>
        <w:rPr>
          <w:rFonts w:ascii="Consolas" w:hAnsi="Consolas" w:cs="Consolas"/>
          <w:color w:val="333333"/>
          <w:sz w:val="22"/>
          <w:szCs w:val="22"/>
        </w:rPr>
        <w:t>表示</w:t>
      </w:r>
      <w:r>
        <w:rPr>
          <w:rFonts w:ascii="Consolas" w:hAnsi="Consolas" w:cs="Consolas"/>
          <w:color w:val="333333"/>
          <w:sz w:val="22"/>
          <w:szCs w:val="22"/>
        </w:rPr>
        <w:t>logger</w:t>
      </w:r>
      <w:r>
        <w:rPr>
          <w:rFonts w:ascii="Consolas" w:hAnsi="Consolas" w:cs="Consolas"/>
          <w:color w:val="333333"/>
          <w:sz w:val="22"/>
          <w:szCs w:val="22"/>
        </w:rPr>
        <w:t>名字最长</w:t>
      </w:r>
      <w:r>
        <w:rPr>
          <w:rFonts w:ascii="Consolas" w:hAnsi="Consolas" w:cs="Consolas"/>
          <w:color w:val="333333"/>
          <w:sz w:val="22"/>
          <w:szCs w:val="22"/>
        </w:rPr>
        <w:t>50</w:t>
      </w:r>
      <w:r>
        <w:rPr>
          <w:rFonts w:ascii="Consolas" w:hAnsi="Consolas" w:cs="Consolas"/>
          <w:color w:val="333333"/>
          <w:sz w:val="22"/>
          <w:szCs w:val="22"/>
        </w:rPr>
        <w:t>个字符，否则按照句点分割。</w:t>
      </w:r>
      <w:r>
        <w:rPr>
          <w:rFonts w:ascii="Consolas" w:hAnsi="Consolas" w:cs="Consolas"/>
          <w:color w:val="333333"/>
          <w:sz w:val="22"/>
          <w:szCs w:val="22"/>
        </w:rPr>
        <w:t xml:space="preserve"> </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ab/>
      </w:r>
      <w:r>
        <w:rPr>
          <w:rFonts w:ascii="Consolas" w:hAnsi="Consolas" w:cs="Consolas"/>
          <w:color w:val="333333"/>
          <w:sz w:val="22"/>
          <w:szCs w:val="22"/>
        </w:rPr>
        <w:tab/>
        <w:t>%msg</w:t>
      </w:r>
      <w:r>
        <w:rPr>
          <w:rFonts w:ascii="Consolas" w:hAnsi="Consolas" w:cs="Consolas"/>
          <w:color w:val="333333"/>
          <w:sz w:val="22"/>
          <w:szCs w:val="22"/>
        </w:rPr>
        <w:t>：日志消息，</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ab/>
      </w:r>
      <w:r>
        <w:rPr>
          <w:rFonts w:ascii="Consolas" w:hAnsi="Consolas" w:cs="Consolas"/>
          <w:color w:val="333333"/>
          <w:sz w:val="22"/>
          <w:szCs w:val="22"/>
        </w:rPr>
        <w:tab/>
        <w:t>%n</w:t>
      </w:r>
      <w:r>
        <w:rPr>
          <w:rFonts w:ascii="Consolas" w:hAnsi="Consolas" w:cs="Consolas"/>
          <w:color w:val="333333"/>
          <w:sz w:val="22"/>
          <w:szCs w:val="22"/>
        </w:rPr>
        <w:t>是换行符</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 xml:space="preserve">    --&gt;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 xml:space="preserve">    %d{yyyy-MM-dd HH:mm:ss.SSS} [%thread] %-5level %logger{50} - %msg%n</w:t>
      </w: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40"/>
        <w:rPr>
          <w:rFonts w:ascii="Consolas" w:hAnsi="Consolas" w:cs="Consolas"/>
          <w:color w:val="333333"/>
          <w:sz w:val="22"/>
          <w:szCs w:val="22"/>
        </w:rPr>
      </w:pP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修改日志的默认配置</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def"/>
          <w:rFonts w:ascii="Consolas" w:hAnsi="Consolas" w:cs="Consolas"/>
          <w:color w:val="0000FF"/>
          <w:sz w:val="22"/>
          <w:szCs w:val="22"/>
        </w:rPr>
        <w:t>logging.level.com.atguigu</w:t>
      </w:r>
      <w:r>
        <w:rPr>
          <w:rFonts w:ascii="Consolas" w:hAnsi="Consolas" w:cs="Consolas"/>
          <w:color w:val="333333"/>
          <w:sz w:val="22"/>
          <w:szCs w:val="22"/>
        </w:rPr>
        <w:t>=</w:t>
      </w:r>
      <w:r>
        <w:rPr>
          <w:rStyle w:val="cm-quote"/>
          <w:rFonts w:ascii="Consolas" w:hAnsi="Consolas" w:cs="Consolas"/>
          <w:color w:val="009900"/>
          <w:sz w:val="22"/>
          <w:szCs w:val="22"/>
        </w:rPr>
        <w:t>trace</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r>
      <w:r>
        <w:rPr>
          <w:rStyle w:val="cm-comment"/>
          <w:rFonts w:ascii="Consolas" w:hAnsi="Consolas" w:cs="Consolas"/>
          <w:color w:val="AA5500"/>
          <w:sz w:val="22"/>
          <w:szCs w:val="22"/>
        </w:rPr>
        <w:t>#logging.path=</w:t>
      </w:r>
      <w:r>
        <w:rPr>
          <w:rFonts w:ascii="Consolas" w:hAnsi="Consolas" w:cs="Consolas"/>
          <w:color w:val="333333"/>
          <w:sz w:val="22"/>
          <w:szCs w:val="22"/>
        </w:rPr>
        <w:br/>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不指定路径在当前项目下生成</w:t>
      </w:r>
      <w:r>
        <w:rPr>
          <w:rStyle w:val="cm-comment"/>
          <w:rFonts w:ascii="Consolas" w:hAnsi="Consolas" w:cs="Consolas"/>
          <w:color w:val="AA5500"/>
          <w:sz w:val="22"/>
          <w:szCs w:val="22"/>
        </w:rPr>
        <w:t>springboot.log</w:t>
      </w:r>
      <w:r>
        <w:rPr>
          <w:rStyle w:val="cm-comment"/>
          <w:rFonts w:ascii="Consolas" w:hAnsi="Consolas" w:cs="Consolas"/>
          <w:color w:val="AA5500"/>
          <w:sz w:val="22"/>
          <w:szCs w:val="22"/>
        </w:rPr>
        <w:t>日志</w:t>
      </w:r>
      <w:r>
        <w:rPr>
          <w:rFonts w:ascii="Consolas" w:hAnsi="Consolas" w:cs="Consolas"/>
          <w:color w:val="333333"/>
          <w:sz w:val="22"/>
          <w:szCs w:val="22"/>
        </w:rPr>
        <w:br/>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可以指定完整的路径；</w:t>
      </w:r>
      <w:r>
        <w:rPr>
          <w:rFonts w:ascii="Consolas" w:hAnsi="Consolas" w:cs="Consolas"/>
          <w:color w:val="333333"/>
          <w:sz w:val="22"/>
          <w:szCs w:val="22"/>
        </w:rPr>
        <w:br/>
      </w:r>
      <w:r>
        <w:rPr>
          <w:rStyle w:val="cm-comment"/>
          <w:rFonts w:ascii="Consolas" w:hAnsi="Consolas" w:cs="Consolas"/>
          <w:color w:val="AA5500"/>
          <w:sz w:val="22"/>
          <w:szCs w:val="22"/>
        </w:rPr>
        <w:t>#logging.file=G:/springboot.log</w:t>
      </w:r>
      <w:r>
        <w:rPr>
          <w:rFonts w:ascii="Consolas" w:hAnsi="Consolas" w:cs="Consolas"/>
          <w:color w:val="333333"/>
          <w:sz w:val="22"/>
          <w:szCs w:val="22"/>
        </w:rPr>
        <w:br/>
        <w:t>​</w:t>
      </w:r>
      <w:r>
        <w:rPr>
          <w:rFonts w:ascii="Consolas" w:hAnsi="Consolas" w:cs="Consolas"/>
          <w:color w:val="333333"/>
          <w:sz w:val="22"/>
          <w:szCs w:val="22"/>
        </w:rPr>
        <w:br/>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在当前磁盘的根路径下创建</w:t>
      </w:r>
      <w:r>
        <w:rPr>
          <w:rStyle w:val="cm-comment"/>
          <w:rFonts w:ascii="Consolas" w:hAnsi="Consolas" w:cs="Consolas"/>
          <w:color w:val="AA5500"/>
          <w:sz w:val="22"/>
          <w:szCs w:val="22"/>
        </w:rPr>
        <w:t>spring</w:t>
      </w:r>
      <w:r>
        <w:rPr>
          <w:rStyle w:val="cm-comment"/>
          <w:rFonts w:ascii="Consolas" w:hAnsi="Consolas" w:cs="Consolas"/>
          <w:color w:val="AA5500"/>
          <w:sz w:val="22"/>
          <w:szCs w:val="22"/>
        </w:rPr>
        <w:t>文件夹和里面的</w:t>
      </w:r>
      <w:r>
        <w:rPr>
          <w:rStyle w:val="cm-comment"/>
          <w:rFonts w:ascii="Consolas" w:hAnsi="Consolas" w:cs="Consolas"/>
          <w:color w:val="AA5500"/>
          <w:sz w:val="22"/>
          <w:szCs w:val="22"/>
        </w:rPr>
        <w:t>log</w:t>
      </w:r>
      <w:r>
        <w:rPr>
          <w:rStyle w:val="cm-comment"/>
          <w:rFonts w:ascii="Consolas" w:hAnsi="Consolas" w:cs="Consolas"/>
          <w:color w:val="AA5500"/>
          <w:sz w:val="22"/>
          <w:szCs w:val="22"/>
        </w:rPr>
        <w:t>文件夹；使用</w:t>
      </w:r>
      <w:r>
        <w:rPr>
          <w:rStyle w:val="cm-comment"/>
          <w:rFonts w:ascii="Consolas" w:hAnsi="Consolas" w:cs="Consolas"/>
          <w:color w:val="AA5500"/>
          <w:sz w:val="22"/>
          <w:szCs w:val="22"/>
        </w:rPr>
        <w:t xml:space="preserve"> spring.log </w:t>
      </w:r>
      <w:r>
        <w:rPr>
          <w:rStyle w:val="cm-comment"/>
          <w:rFonts w:ascii="Consolas" w:hAnsi="Consolas" w:cs="Consolas"/>
          <w:color w:val="AA5500"/>
          <w:sz w:val="22"/>
          <w:szCs w:val="22"/>
        </w:rPr>
        <w:t>作为默认文件</w:t>
      </w:r>
      <w:r>
        <w:rPr>
          <w:rFonts w:ascii="Consolas" w:hAnsi="Consolas" w:cs="Consolas"/>
          <w:color w:val="333333"/>
          <w:sz w:val="22"/>
          <w:szCs w:val="22"/>
        </w:rPr>
        <w:br/>
      </w:r>
      <w:r>
        <w:rPr>
          <w:rStyle w:val="cm-def"/>
          <w:rFonts w:ascii="Consolas" w:hAnsi="Consolas" w:cs="Consolas"/>
          <w:color w:val="0000FF"/>
          <w:sz w:val="22"/>
          <w:szCs w:val="22"/>
        </w:rPr>
        <w:t>logging.path</w:t>
      </w:r>
      <w:r>
        <w:rPr>
          <w:rFonts w:ascii="Consolas" w:hAnsi="Consolas" w:cs="Consolas"/>
          <w:color w:val="333333"/>
          <w:sz w:val="22"/>
          <w:szCs w:val="22"/>
        </w:rPr>
        <w:t>=</w:t>
      </w:r>
      <w:r>
        <w:rPr>
          <w:rStyle w:val="cm-quote"/>
          <w:rFonts w:ascii="Consolas" w:hAnsi="Consolas" w:cs="Consolas"/>
          <w:color w:val="009900"/>
          <w:sz w:val="22"/>
          <w:szCs w:val="22"/>
        </w:rPr>
        <w:t>/spring/log</w:t>
      </w:r>
      <w:r>
        <w:rPr>
          <w:rFonts w:ascii="Consolas" w:hAnsi="Consolas" w:cs="Consolas"/>
          <w:color w:val="333333"/>
          <w:sz w:val="22"/>
          <w:szCs w:val="22"/>
        </w:rPr>
        <w:br/>
        <w:t>​</w:t>
      </w:r>
      <w:r>
        <w:rPr>
          <w:rFonts w:ascii="Consolas" w:hAnsi="Consolas" w:cs="Consolas"/>
          <w:color w:val="333333"/>
          <w:sz w:val="22"/>
          <w:szCs w:val="22"/>
        </w:rPr>
        <w:br/>
      </w:r>
      <w:r>
        <w:rPr>
          <w:rStyle w:val="cm-comment"/>
          <w:rFonts w:ascii="Consolas" w:hAnsi="Consolas" w:cs="Consolas"/>
          <w:color w:val="AA5500"/>
          <w:sz w:val="22"/>
          <w:szCs w:val="22"/>
        </w:rPr>
        <w:lastRenderedPageBreak/>
        <w:t xml:space="preserve">#  </w:t>
      </w:r>
      <w:r>
        <w:rPr>
          <w:rStyle w:val="cm-comment"/>
          <w:rFonts w:ascii="Consolas" w:hAnsi="Consolas" w:cs="Consolas"/>
          <w:color w:val="AA5500"/>
          <w:sz w:val="22"/>
          <w:szCs w:val="22"/>
        </w:rPr>
        <w:t>在控制台输出的日志的格式</w:t>
      </w:r>
      <w:r>
        <w:rPr>
          <w:rFonts w:ascii="Consolas" w:hAnsi="Consolas" w:cs="Consolas"/>
          <w:color w:val="333333"/>
          <w:sz w:val="22"/>
          <w:szCs w:val="22"/>
        </w:rPr>
        <w:br/>
      </w:r>
      <w:r>
        <w:rPr>
          <w:rStyle w:val="cm-def"/>
          <w:rFonts w:ascii="Consolas" w:hAnsi="Consolas" w:cs="Consolas"/>
          <w:color w:val="0000FF"/>
          <w:sz w:val="22"/>
          <w:szCs w:val="22"/>
        </w:rPr>
        <w:t>logging.pattern.console</w:t>
      </w:r>
      <w:r>
        <w:rPr>
          <w:rFonts w:ascii="Consolas" w:hAnsi="Consolas" w:cs="Consolas"/>
          <w:color w:val="333333"/>
          <w:sz w:val="22"/>
          <w:szCs w:val="22"/>
        </w:rPr>
        <w:t>=</w:t>
      </w:r>
      <w:r>
        <w:rPr>
          <w:rStyle w:val="cm-quote"/>
          <w:rFonts w:ascii="Consolas" w:hAnsi="Consolas" w:cs="Consolas"/>
          <w:color w:val="009900"/>
          <w:sz w:val="22"/>
          <w:szCs w:val="22"/>
        </w:rPr>
        <w:t>%d{yyyy-MM-dd} [%thread] %-5level %logger{50} - %msg%n</w:t>
      </w:r>
      <w:r>
        <w:rPr>
          <w:rFonts w:ascii="Consolas" w:hAnsi="Consolas" w:cs="Consolas"/>
          <w:color w:val="333333"/>
          <w:sz w:val="22"/>
          <w:szCs w:val="22"/>
        </w:rPr>
        <w:br/>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指定文件中日志输出的格式</w:t>
      </w:r>
      <w:r>
        <w:rPr>
          <w:rFonts w:ascii="Consolas" w:hAnsi="Consolas" w:cs="Consolas"/>
          <w:color w:val="333333"/>
          <w:sz w:val="22"/>
          <w:szCs w:val="22"/>
        </w:rPr>
        <w:br/>
      </w:r>
      <w:r>
        <w:rPr>
          <w:rStyle w:val="cm-def"/>
          <w:rFonts w:ascii="Consolas" w:hAnsi="Consolas" w:cs="Consolas"/>
          <w:color w:val="0000FF"/>
          <w:sz w:val="22"/>
          <w:szCs w:val="22"/>
        </w:rPr>
        <w:t>logging.pattern.file</w:t>
      </w:r>
      <w:r>
        <w:rPr>
          <w:rFonts w:ascii="Consolas" w:hAnsi="Consolas" w:cs="Consolas"/>
          <w:color w:val="333333"/>
          <w:sz w:val="22"/>
          <w:szCs w:val="22"/>
        </w:rPr>
        <w:t>=</w:t>
      </w:r>
      <w:r>
        <w:rPr>
          <w:rStyle w:val="cm-quote"/>
          <w:rFonts w:ascii="Consolas" w:hAnsi="Consolas" w:cs="Consolas"/>
          <w:color w:val="009900"/>
          <w:sz w:val="22"/>
          <w:szCs w:val="22"/>
        </w:rPr>
        <w:t xml:space="preserve">%d{yyyy-MM-dd} </w:t>
      </w:r>
      <w:r>
        <w:rPr>
          <w:rFonts w:ascii="Consolas" w:hAnsi="Consolas" w:cs="Consolas"/>
          <w:color w:val="333333"/>
          <w:sz w:val="22"/>
          <w:szCs w:val="22"/>
        </w:rPr>
        <w:t>===</w:t>
      </w:r>
      <w:r>
        <w:rPr>
          <w:rStyle w:val="cm-quote"/>
          <w:rFonts w:ascii="Consolas" w:hAnsi="Consolas" w:cs="Consolas"/>
          <w:color w:val="009900"/>
          <w:sz w:val="22"/>
          <w:szCs w:val="22"/>
        </w:rPr>
        <w:t xml:space="preserve"> [%thread] </w:t>
      </w:r>
      <w:r>
        <w:rPr>
          <w:rFonts w:ascii="Consolas" w:hAnsi="Consolas" w:cs="Consolas"/>
          <w:color w:val="333333"/>
          <w:sz w:val="22"/>
          <w:szCs w:val="22"/>
        </w:rPr>
        <w:t>===</w:t>
      </w:r>
      <w:r>
        <w:rPr>
          <w:rStyle w:val="cm-quote"/>
          <w:rFonts w:ascii="Consolas" w:hAnsi="Consolas" w:cs="Consolas"/>
          <w:color w:val="009900"/>
          <w:sz w:val="22"/>
          <w:szCs w:val="22"/>
        </w:rPr>
        <w:t xml:space="preserve"> %-5level </w:t>
      </w:r>
      <w:r>
        <w:rPr>
          <w:rFonts w:ascii="Consolas" w:hAnsi="Consolas" w:cs="Consolas"/>
          <w:color w:val="333333"/>
          <w:sz w:val="22"/>
          <w:szCs w:val="22"/>
        </w:rPr>
        <w:t>===</w:t>
      </w:r>
      <w:r>
        <w:rPr>
          <w:rStyle w:val="cm-quote"/>
          <w:rFonts w:ascii="Consolas" w:hAnsi="Consolas" w:cs="Consolas"/>
          <w:color w:val="009900"/>
          <w:sz w:val="22"/>
          <w:szCs w:val="22"/>
        </w:rPr>
        <w:t xml:space="preserve"> %logger{50} </w:t>
      </w:r>
      <w:r>
        <w:rPr>
          <w:rFonts w:ascii="Consolas" w:hAnsi="Consolas" w:cs="Consolas"/>
          <w:color w:val="333333"/>
          <w:sz w:val="22"/>
          <w:szCs w:val="22"/>
        </w:rPr>
        <w:t>====</w:t>
      </w:r>
      <w:r>
        <w:rPr>
          <w:rStyle w:val="cm-quote"/>
          <w:rFonts w:ascii="Consolas" w:hAnsi="Consolas" w:cs="Consolas"/>
          <w:color w:val="009900"/>
          <w:sz w:val="22"/>
          <w:szCs w:val="22"/>
        </w:rPr>
        <w:t xml:space="preserve"> %msg%n</w:t>
      </w:r>
    </w:p>
    <w:tbl>
      <w:tblPr>
        <w:tblW w:w="12000" w:type="dxa"/>
        <w:tblLayout w:type="fixed"/>
        <w:tblCellMar>
          <w:left w:w="0" w:type="dxa"/>
          <w:right w:w="0" w:type="dxa"/>
        </w:tblCellMar>
        <w:tblLook w:val="04A0" w:firstRow="1" w:lastRow="0" w:firstColumn="1" w:lastColumn="0" w:noHBand="0" w:noVBand="1"/>
      </w:tblPr>
      <w:tblGrid>
        <w:gridCol w:w="2218"/>
        <w:gridCol w:w="2273"/>
        <w:gridCol w:w="1742"/>
        <w:gridCol w:w="5767"/>
      </w:tblGrid>
      <w:tr w:rsidR="001A7847">
        <w:trPr>
          <w:tblHeader/>
        </w:trPr>
        <w:tc>
          <w:tcPr>
            <w:tcW w:w="2218"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logging.file</w:t>
            </w:r>
          </w:p>
        </w:tc>
        <w:tc>
          <w:tcPr>
            <w:tcW w:w="2273"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logging.path</w:t>
            </w:r>
          </w:p>
        </w:tc>
        <w:tc>
          <w:tcPr>
            <w:tcW w:w="1742"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Example</w:t>
            </w:r>
          </w:p>
        </w:tc>
        <w:tc>
          <w:tcPr>
            <w:tcW w:w="5767"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Description</w:t>
            </w:r>
          </w:p>
        </w:tc>
      </w:tr>
      <w:tr w:rsidR="001A7847">
        <w:tc>
          <w:tcPr>
            <w:tcW w:w="2218"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(none)</w:t>
            </w:r>
          </w:p>
        </w:tc>
        <w:tc>
          <w:tcPr>
            <w:tcW w:w="2273"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(none)</w:t>
            </w:r>
          </w:p>
        </w:tc>
        <w:tc>
          <w:tcPr>
            <w:tcW w:w="1742"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1A7847">
            <w:pPr>
              <w:rPr>
                <w:rFonts w:ascii="宋体" w:eastAsia="宋体" w:hAnsi="宋体" w:cs="宋体"/>
                <w:sz w:val="24"/>
                <w:szCs w:val="24"/>
              </w:rPr>
            </w:pPr>
          </w:p>
        </w:tc>
        <w:tc>
          <w:tcPr>
            <w:tcW w:w="5767"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只在控制台输出</w:t>
            </w:r>
          </w:p>
        </w:tc>
      </w:tr>
      <w:tr w:rsidR="001A7847">
        <w:tc>
          <w:tcPr>
            <w:tcW w:w="2218"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指定文件名</w:t>
            </w:r>
          </w:p>
        </w:tc>
        <w:tc>
          <w:tcPr>
            <w:tcW w:w="2273"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(none)</w:t>
            </w:r>
          </w:p>
        </w:tc>
        <w:tc>
          <w:tcPr>
            <w:tcW w:w="1742"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my.log</w:t>
            </w:r>
          </w:p>
        </w:tc>
        <w:tc>
          <w:tcPr>
            <w:tcW w:w="5767"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输出日志到</w:t>
            </w:r>
            <w:r>
              <w:rPr>
                <w:rStyle w:val="td-span"/>
              </w:rPr>
              <w:t>my.log</w:t>
            </w:r>
            <w:r>
              <w:rPr>
                <w:rStyle w:val="td-span"/>
              </w:rPr>
              <w:t>文件</w:t>
            </w:r>
          </w:p>
        </w:tc>
      </w:tr>
      <w:tr w:rsidR="001A7847">
        <w:tc>
          <w:tcPr>
            <w:tcW w:w="2218"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(none)</w:t>
            </w:r>
          </w:p>
        </w:tc>
        <w:tc>
          <w:tcPr>
            <w:tcW w:w="2273"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指定目录</w:t>
            </w:r>
          </w:p>
        </w:tc>
        <w:tc>
          <w:tcPr>
            <w:tcW w:w="1742"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/var/log</w:t>
            </w:r>
          </w:p>
        </w:tc>
        <w:tc>
          <w:tcPr>
            <w:tcW w:w="5767"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输出到指定目录的</w:t>
            </w:r>
            <w:r>
              <w:rPr>
                <w:rStyle w:val="td-span"/>
              </w:rPr>
              <w:t xml:space="preserve"> spring.log </w:t>
            </w:r>
            <w:r>
              <w:rPr>
                <w:rStyle w:val="td-span"/>
              </w:rPr>
              <w:t>文件中</w:t>
            </w:r>
          </w:p>
        </w:tc>
      </w:tr>
    </w:tbl>
    <w:p w:rsidR="001A7847" w:rsidRDefault="007D395D">
      <w:pPr>
        <w:pStyle w:val="5"/>
        <w:rPr>
          <w:rFonts w:cs="宋体"/>
        </w:rPr>
      </w:pPr>
      <w:r>
        <w:t>2</w:t>
      </w:r>
      <w:r>
        <w:t>、指定配置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给类路径下放上每个日志框架自己的配置文件即可；</w:t>
      </w:r>
      <w:r>
        <w:rPr>
          <w:rStyle w:val="md-line"/>
          <w:rFonts w:ascii="Helvetica" w:hAnsi="Helvetica"/>
          <w:color w:val="333333"/>
        </w:rPr>
        <w:t>SpringBoot</w:t>
      </w:r>
      <w:r>
        <w:rPr>
          <w:rStyle w:val="md-line"/>
          <w:rFonts w:ascii="Helvetica" w:hAnsi="Helvetica"/>
          <w:color w:val="333333"/>
        </w:rPr>
        <w:t>就不使用他默认配置的了</w:t>
      </w:r>
    </w:p>
    <w:tbl>
      <w:tblPr>
        <w:tblW w:w="12000" w:type="dxa"/>
        <w:tblLayout w:type="fixed"/>
        <w:tblCellMar>
          <w:left w:w="0" w:type="dxa"/>
          <w:right w:w="0" w:type="dxa"/>
        </w:tblCellMar>
        <w:tblLook w:val="04A0" w:firstRow="1" w:lastRow="0" w:firstColumn="1" w:lastColumn="0" w:noHBand="0" w:noVBand="1"/>
      </w:tblPr>
      <w:tblGrid>
        <w:gridCol w:w="2414"/>
        <w:gridCol w:w="9586"/>
      </w:tblGrid>
      <w:tr w:rsidR="001A7847">
        <w:trPr>
          <w:tblHeader/>
        </w:trPr>
        <w:tc>
          <w:tcPr>
            <w:tcW w:w="241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Logging System</w:t>
            </w:r>
          </w:p>
        </w:tc>
        <w:tc>
          <w:tcPr>
            <w:tcW w:w="958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Customization</w:t>
            </w:r>
          </w:p>
        </w:tc>
      </w:tr>
      <w:tr w:rsidR="001A7847">
        <w:tc>
          <w:tcPr>
            <w:tcW w:w="241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Logback</w:t>
            </w:r>
          </w:p>
        </w:tc>
        <w:tc>
          <w:tcPr>
            <w:tcW w:w="958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HTML0"/>
                <w:rFonts w:ascii="Consolas" w:hAnsi="Consolas" w:cs="Consolas"/>
                <w:sz w:val="22"/>
                <w:bdr w:val="single" w:sz="6" w:space="0" w:color="DDDDDD"/>
                <w:shd w:val="clear" w:color="auto" w:fill="F8F8F8"/>
              </w:rPr>
              <w:t>logback-spring.xml</w:t>
            </w:r>
            <w:r>
              <w:rPr>
                <w:rStyle w:val="td-span"/>
              </w:rPr>
              <w:t xml:space="preserve">, </w:t>
            </w:r>
            <w:r>
              <w:rPr>
                <w:rStyle w:val="HTML0"/>
                <w:rFonts w:ascii="Consolas" w:hAnsi="Consolas" w:cs="Consolas"/>
                <w:sz w:val="22"/>
                <w:bdr w:val="single" w:sz="6" w:space="0" w:color="DDDDDD"/>
                <w:shd w:val="clear" w:color="auto" w:fill="F8F8F8"/>
              </w:rPr>
              <w:t>logback-spring.groovy</w:t>
            </w:r>
            <w:r>
              <w:rPr>
                <w:rStyle w:val="td-span"/>
              </w:rPr>
              <w:t xml:space="preserve">, </w:t>
            </w:r>
            <w:r>
              <w:rPr>
                <w:rStyle w:val="HTML0"/>
                <w:rFonts w:ascii="Consolas" w:hAnsi="Consolas" w:cs="Consolas"/>
                <w:sz w:val="22"/>
                <w:bdr w:val="single" w:sz="6" w:space="0" w:color="DDDDDD"/>
                <w:shd w:val="clear" w:color="auto" w:fill="F8F8F8"/>
              </w:rPr>
              <w:t>logback.xml</w:t>
            </w:r>
            <w:r>
              <w:rPr>
                <w:rStyle w:val="td-span"/>
              </w:rPr>
              <w:t xml:space="preserve"> or </w:t>
            </w:r>
            <w:r>
              <w:rPr>
                <w:rStyle w:val="HTML0"/>
                <w:rFonts w:ascii="Consolas" w:hAnsi="Consolas" w:cs="Consolas"/>
                <w:sz w:val="22"/>
                <w:bdr w:val="single" w:sz="6" w:space="0" w:color="DDDDDD"/>
                <w:shd w:val="clear" w:color="auto" w:fill="F8F8F8"/>
              </w:rPr>
              <w:t>logback.groovy</w:t>
            </w:r>
          </w:p>
        </w:tc>
      </w:tr>
      <w:tr w:rsidR="001A7847">
        <w:tc>
          <w:tcPr>
            <w:tcW w:w="2414"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Log4j2</w:t>
            </w:r>
          </w:p>
        </w:tc>
        <w:tc>
          <w:tcPr>
            <w:tcW w:w="958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HTML0"/>
                <w:rFonts w:ascii="Consolas" w:hAnsi="Consolas" w:cs="Consolas"/>
                <w:sz w:val="22"/>
                <w:bdr w:val="single" w:sz="6" w:space="0" w:color="DDDDDD"/>
                <w:shd w:val="clear" w:color="auto" w:fill="F8F8F8"/>
              </w:rPr>
              <w:t>log4j2-spring.xml</w:t>
            </w:r>
            <w:r>
              <w:rPr>
                <w:rStyle w:val="td-span"/>
              </w:rPr>
              <w:t xml:space="preserve"> or </w:t>
            </w:r>
            <w:r>
              <w:rPr>
                <w:rStyle w:val="HTML0"/>
                <w:rFonts w:ascii="Consolas" w:hAnsi="Consolas" w:cs="Consolas"/>
                <w:sz w:val="22"/>
                <w:bdr w:val="single" w:sz="6" w:space="0" w:color="DDDDDD"/>
                <w:shd w:val="clear" w:color="auto" w:fill="F8F8F8"/>
              </w:rPr>
              <w:t>log4j2.xml</w:t>
            </w:r>
          </w:p>
        </w:tc>
      </w:tr>
      <w:tr w:rsidR="001A7847">
        <w:tc>
          <w:tcPr>
            <w:tcW w:w="2414"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JDK (Java Util Logging)</w:t>
            </w:r>
          </w:p>
        </w:tc>
        <w:tc>
          <w:tcPr>
            <w:tcW w:w="958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HTML0"/>
                <w:rFonts w:ascii="Consolas" w:hAnsi="Consolas" w:cs="Consolas"/>
                <w:sz w:val="22"/>
                <w:bdr w:val="single" w:sz="6" w:space="0" w:color="DDDDDD"/>
                <w:shd w:val="clear" w:color="auto" w:fill="F8F8F8"/>
              </w:rPr>
              <w:t>logging.properties</w:t>
            </w:r>
          </w:p>
        </w:tc>
      </w:tr>
    </w:tbl>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logback.xml</w:t>
      </w:r>
      <w:r>
        <w:rPr>
          <w:rStyle w:val="md-line"/>
          <w:rFonts w:ascii="Helvetica" w:hAnsi="Helvetica"/>
          <w:color w:val="333333"/>
        </w:rPr>
        <w:t>：直接就被日志框架识别了；</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logback-spring.xml</w:t>
      </w:r>
      <w:r>
        <w:rPr>
          <w:rStyle w:val="md-line"/>
          <w:rFonts w:ascii="Helvetica" w:hAnsi="Helvetica"/>
          <w:color w:val="333333"/>
        </w:rPr>
        <w:t>：日志框架就不直接加载日志的配置项，由</w:t>
      </w:r>
      <w:r>
        <w:rPr>
          <w:rStyle w:val="md-line"/>
          <w:rFonts w:ascii="Helvetica" w:hAnsi="Helvetica"/>
          <w:color w:val="333333"/>
        </w:rPr>
        <w:t>SpringBoot</w:t>
      </w:r>
      <w:r>
        <w:rPr>
          <w:rStyle w:val="md-line"/>
          <w:rFonts w:ascii="Helvetica" w:hAnsi="Helvetica"/>
          <w:color w:val="333333"/>
        </w:rPr>
        <w:t>解析日志配置，可以使用</w:t>
      </w:r>
      <w:r>
        <w:rPr>
          <w:rStyle w:val="md-line"/>
          <w:rFonts w:ascii="Helvetica" w:hAnsi="Helvetica"/>
          <w:color w:val="333333"/>
        </w:rPr>
        <w:t>SpringBoot</w:t>
      </w:r>
      <w:r>
        <w:rPr>
          <w:rStyle w:val="md-line"/>
          <w:rFonts w:ascii="Helvetica" w:hAnsi="Helvetica"/>
          <w:color w:val="333333"/>
        </w:rPr>
        <w:t>的高级</w:t>
      </w:r>
      <w:r>
        <w:rPr>
          <w:rStyle w:val="md-line"/>
          <w:rFonts w:ascii="Helvetica" w:hAnsi="Helvetica"/>
          <w:color w:val="333333"/>
        </w:rPr>
        <w:t>Profile</w:t>
      </w:r>
      <w:r>
        <w:rPr>
          <w:rStyle w:val="md-line"/>
          <w:rFonts w:ascii="Helvetica" w:hAnsi="Helvetica"/>
          <w:color w:val="333333"/>
        </w:rPr>
        <w:t>功能</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&lt;springProfile</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"staging"</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comment"/>
          <w:rFonts w:ascii="Consolas" w:hAnsi="Consolas" w:cs="Consolas"/>
          <w:color w:val="AA5500"/>
          <w:sz w:val="22"/>
          <w:szCs w:val="22"/>
        </w:rPr>
        <w:t>&lt;!-- configuration to be enabled when the "staging" profile is active --&gt;</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Fonts w:ascii="Consolas" w:hAnsi="Consolas" w:cs="Consolas"/>
          <w:color w:val="333333"/>
          <w:sz w:val="22"/>
          <w:szCs w:val="22"/>
        </w:rPr>
        <w:t>可以指定某段配置只在某个环境下生效</w:t>
      </w:r>
      <w:r>
        <w:rPr>
          <w:rFonts w:ascii="Consolas" w:hAnsi="Consolas" w:cs="Consolas"/>
          <w:color w:val="333333"/>
          <w:sz w:val="22"/>
          <w:szCs w:val="22"/>
        </w:rPr>
        <w:br/>
      </w:r>
      <w:r>
        <w:rPr>
          <w:rStyle w:val="cm-tag"/>
          <w:rFonts w:ascii="Consolas" w:hAnsi="Consolas" w:cs="Consolas"/>
          <w:color w:val="117700"/>
          <w:sz w:val="22"/>
          <w:szCs w:val="22"/>
        </w:rPr>
        <w:t>&lt;/springProfile&gt;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如：</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&lt;appender</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"stdout"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"ch.qos.logback.core.ConsoleAppender"</w:t>
      </w:r>
      <w:r>
        <w:rPr>
          <w:rStyle w:val="cm-tag"/>
          <w:rFonts w:ascii="Consolas" w:hAnsi="Consolas" w:cs="Consolas"/>
          <w:color w:val="117700"/>
          <w:sz w:val="22"/>
          <w:szCs w:val="22"/>
        </w:rPr>
        <w:t>&gt;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comment"/>
          <w:rFonts w:ascii="Consolas" w:hAnsi="Consolas" w:cs="Consolas"/>
          <w:color w:val="AA5500"/>
          <w:sz w:val="22"/>
          <w:szCs w:val="22"/>
        </w:rPr>
        <w:t>&lt;!--</w:t>
      </w:r>
      <w:r>
        <w:rPr>
          <w:rFonts w:ascii="Consolas" w:hAnsi="Consolas" w:cs="Consolas"/>
          <w:color w:val="333333"/>
          <w:sz w:val="22"/>
          <w:szCs w:val="22"/>
        </w:rPr>
        <w:br/>
        <w:t xml:space="preserve">        </w:t>
      </w:r>
      <w:r>
        <w:rPr>
          <w:rStyle w:val="cm-comment"/>
          <w:rFonts w:ascii="Consolas" w:hAnsi="Consolas" w:cs="Consolas"/>
          <w:color w:val="AA5500"/>
          <w:sz w:val="22"/>
          <w:szCs w:val="22"/>
        </w:rPr>
        <w:t>日志输出格式：</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%d</w:t>
      </w:r>
      <w:r>
        <w:rPr>
          <w:rStyle w:val="cm-comment"/>
          <w:rFonts w:ascii="Consolas" w:hAnsi="Consolas" w:cs="Consolas"/>
          <w:color w:val="AA5500"/>
          <w:sz w:val="22"/>
          <w:szCs w:val="22"/>
        </w:rPr>
        <w:t>表示日期时间，</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%thread</w:t>
      </w:r>
      <w:r>
        <w:rPr>
          <w:rStyle w:val="cm-comment"/>
          <w:rFonts w:ascii="Consolas" w:hAnsi="Consolas" w:cs="Consolas"/>
          <w:color w:val="AA5500"/>
          <w:sz w:val="22"/>
          <w:szCs w:val="22"/>
        </w:rPr>
        <w:t>表示线程名，</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%-5level</w:t>
      </w:r>
      <w:r>
        <w:rPr>
          <w:rStyle w:val="cm-comment"/>
          <w:rFonts w:ascii="Consolas" w:hAnsi="Consolas" w:cs="Consolas"/>
          <w:color w:val="AA5500"/>
          <w:sz w:val="22"/>
          <w:szCs w:val="22"/>
        </w:rPr>
        <w:t>：级别从左显示</w:t>
      </w:r>
      <w:r>
        <w:rPr>
          <w:rStyle w:val="cm-comment"/>
          <w:rFonts w:ascii="Consolas" w:hAnsi="Consolas" w:cs="Consolas"/>
          <w:color w:val="AA5500"/>
          <w:sz w:val="22"/>
          <w:szCs w:val="22"/>
        </w:rPr>
        <w:t>5</w:t>
      </w:r>
      <w:r>
        <w:rPr>
          <w:rStyle w:val="cm-comment"/>
          <w:rFonts w:ascii="Consolas" w:hAnsi="Consolas" w:cs="Consolas"/>
          <w:color w:val="AA5500"/>
          <w:sz w:val="22"/>
          <w:szCs w:val="22"/>
        </w:rPr>
        <w:t>个字符宽度</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 xml:space="preserve">%logger{50} </w:t>
      </w:r>
      <w:r>
        <w:rPr>
          <w:rStyle w:val="cm-comment"/>
          <w:rFonts w:ascii="Consolas" w:hAnsi="Consolas" w:cs="Consolas"/>
          <w:color w:val="AA5500"/>
          <w:sz w:val="22"/>
          <w:szCs w:val="22"/>
        </w:rPr>
        <w:t>表示</w:t>
      </w:r>
      <w:r>
        <w:rPr>
          <w:rStyle w:val="cm-comment"/>
          <w:rFonts w:ascii="Consolas" w:hAnsi="Consolas" w:cs="Consolas"/>
          <w:color w:val="AA5500"/>
          <w:sz w:val="22"/>
          <w:szCs w:val="22"/>
        </w:rPr>
        <w:t>logger</w:t>
      </w:r>
      <w:r>
        <w:rPr>
          <w:rStyle w:val="cm-comment"/>
          <w:rFonts w:ascii="Consolas" w:hAnsi="Consolas" w:cs="Consolas"/>
          <w:color w:val="AA5500"/>
          <w:sz w:val="22"/>
          <w:szCs w:val="22"/>
        </w:rPr>
        <w:t>名字最长</w:t>
      </w:r>
      <w:r>
        <w:rPr>
          <w:rStyle w:val="cm-comment"/>
          <w:rFonts w:ascii="Consolas" w:hAnsi="Consolas" w:cs="Consolas"/>
          <w:color w:val="AA5500"/>
          <w:sz w:val="22"/>
          <w:szCs w:val="22"/>
        </w:rPr>
        <w:t>50</w:t>
      </w:r>
      <w:r>
        <w:rPr>
          <w:rStyle w:val="cm-comment"/>
          <w:rFonts w:ascii="Consolas" w:hAnsi="Consolas" w:cs="Consolas"/>
          <w:color w:val="AA5500"/>
          <w:sz w:val="22"/>
          <w:szCs w:val="22"/>
        </w:rPr>
        <w:t>个字符，否则按照句点分割。</w:t>
      </w:r>
      <w:r>
        <w:rPr>
          <w:rStyle w:val="cm-comment"/>
          <w:rFonts w:ascii="Consolas" w:hAnsi="Consolas" w:cs="Consolas"/>
          <w:color w:val="AA5500"/>
          <w:sz w:val="22"/>
          <w:szCs w:val="22"/>
        </w:rPr>
        <w:t xml:space="preserve">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%msg</w:t>
      </w:r>
      <w:r>
        <w:rPr>
          <w:rStyle w:val="cm-comment"/>
          <w:rFonts w:ascii="Consolas" w:hAnsi="Consolas" w:cs="Consolas"/>
          <w:color w:val="AA5500"/>
          <w:sz w:val="22"/>
          <w:szCs w:val="22"/>
        </w:rPr>
        <w:t>：日志消息，</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%n</w:t>
      </w:r>
      <w:r>
        <w:rPr>
          <w:rStyle w:val="cm-comment"/>
          <w:rFonts w:ascii="Consolas" w:hAnsi="Consolas" w:cs="Consolas"/>
          <w:color w:val="AA5500"/>
          <w:sz w:val="22"/>
          <w:szCs w:val="22"/>
        </w:rPr>
        <w:t>是换行符</w:t>
      </w:r>
      <w:r>
        <w:rPr>
          <w:rFonts w:ascii="Consolas" w:hAnsi="Consolas" w:cs="Consolas"/>
          <w:color w:val="333333"/>
          <w:sz w:val="22"/>
          <w:szCs w:val="22"/>
        </w:rPr>
        <w:br/>
        <w:t xml:space="preserve">        </w:t>
      </w:r>
      <w:r>
        <w:rPr>
          <w:rStyle w:val="cm-comment"/>
          <w:rFonts w:ascii="Consolas" w:hAnsi="Consolas" w:cs="Consolas"/>
          <w:color w:val="AA55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&lt;layout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"ch.qos.logback.classic.PatternLayout"</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&lt;springProfile</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"dev"</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&lt;pattern&gt;</w:t>
      </w:r>
      <w:r>
        <w:rPr>
          <w:rFonts w:ascii="Consolas" w:hAnsi="Consolas" w:cs="Consolas"/>
          <w:color w:val="333333"/>
          <w:sz w:val="22"/>
          <w:szCs w:val="22"/>
        </w:rPr>
        <w:t>%d{yyyy-MM-dd HH:mm:ss.SSS} ----&gt; [%thread] ---&gt; %-5level %logger{50} - %msg%n</w:t>
      </w:r>
      <w:r>
        <w:rPr>
          <w:rStyle w:val="cm-tag"/>
          <w:rFonts w:ascii="Consolas" w:hAnsi="Consolas" w:cs="Consolas"/>
          <w:color w:val="117700"/>
          <w:sz w:val="22"/>
          <w:szCs w:val="22"/>
        </w:rPr>
        <w:t>&lt;/pattern&gt;</w:t>
      </w:r>
      <w:r>
        <w:rPr>
          <w:rFonts w:ascii="Consolas" w:hAnsi="Consolas" w:cs="Consolas"/>
          <w:color w:val="333333"/>
          <w:sz w:val="22"/>
          <w:szCs w:val="22"/>
        </w:rPr>
        <w:br/>
        <w:t xml:space="preserve">            </w:t>
      </w:r>
      <w:r>
        <w:rPr>
          <w:rStyle w:val="cm-tag"/>
          <w:rFonts w:ascii="Consolas" w:hAnsi="Consolas" w:cs="Consolas"/>
          <w:color w:val="117700"/>
          <w:sz w:val="22"/>
          <w:szCs w:val="22"/>
        </w:rPr>
        <w:t>&lt;/springProfile&gt;</w:t>
      </w:r>
      <w:r>
        <w:rPr>
          <w:rFonts w:ascii="Consolas" w:hAnsi="Consolas" w:cs="Consolas"/>
          <w:color w:val="333333"/>
          <w:sz w:val="22"/>
          <w:szCs w:val="22"/>
        </w:rPr>
        <w:br/>
        <w:t xml:space="preserve">            </w:t>
      </w:r>
      <w:r>
        <w:rPr>
          <w:rStyle w:val="cm-tag"/>
          <w:rFonts w:ascii="Consolas" w:hAnsi="Consolas" w:cs="Consolas"/>
          <w:color w:val="117700"/>
          <w:sz w:val="22"/>
          <w:szCs w:val="22"/>
        </w:rPr>
        <w:t>&lt;springProfile</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"!dev"</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&lt;pattern&gt;</w:t>
      </w:r>
      <w:r>
        <w:rPr>
          <w:rFonts w:ascii="Consolas" w:hAnsi="Consolas" w:cs="Consolas"/>
          <w:color w:val="333333"/>
          <w:sz w:val="22"/>
          <w:szCs w:val="22"/>
        </w:rPr>
        <w:t>%d{yyyy-MM-dd HH:mm:ss.SSS} ==== [%thread] ==== %-5level %logger{50} - %msg%n</w:t>
      </w:r>
      <w:r>
        <w:rPr>
          <w:rStyle w:val="cm-tag"/>
          <w:rFonts w:ascii="Consolas" w:hAnsi="Consolas" w:cs="Consolas"/>
          <w:color w:val="117700"/>
          <w:sz w:val="22"/>
          <w:szCs w:val="22"/>
        </w:rPr>
        <w:t>&lt;/pattern&gt;</w:t>
      </w:r>
      <w:r>
        <w:rPr>
          <w:rFonts w:ascii="Consolas" w:hAnsi="Consolas" w:cs="Consolas"/>
          <w:color w:val="333333"/>
          <w:sz w:val="22"/>
          <w:szCs w:val="22"/>
        </w:rPr>
        <w:br/>
        <w:t xml:space="preserve">            </w:t>
      </w:r>
      <w:r>
        <w:rPr>
          <w:rStyle w:val="cm-tag"/>
          <w:rFonts w:ascii="Consolas" w:hAnsi="Consolas" w:cs="Consolas"/>
          <w:color w:val="117700"/>
          <w:sz w:val="22"/>
          <w:szCs w:val="22"/>
        </w:rPr>
        <w:t>&lt;/springProfile&gt;</w:t>
      </w:r>
      <w:r>
        <w:rPr>
          <w:rFonts w:ascii="Consolas" w:hAnsi="Consolas" w:cs="Consolas"/>
          <w:color w:val="333333"/>
          <w:sz w:val="22"/>
          <w:szCs w:val="22"/>
        </w:rPr>
        <w:br/>
        <w:t xml:space="preserve">        </w:t>
      </w:r>
      <w:r>
        <w:rPr>
          <w:rStyle w:val="cm-tag"/>
          <w:rFonts w:ascii="Consolas" w:hAnsi="Consolas" w:cs="Consolas"/>
          <w:color w:val="117700"/>
          <w:sz w:val="22"/>
          <w:szCs w:val="22"/>
        </w:rPr>
        <w:t>&lt;/layout&gt;</w:t>
      </w:r>
      <w:r>
        <w:rPr>
          <w:rFonts w:ascii="Consolas" w:hAnsi="Consolas" w:cs="Consolas"/>
          <w:color w:val="333333"/>
          <w:sz w:val="22"/>
          <w:szCs w:val="22"/>
        </w:rPr>
        <w:br/>
        <w:t xml:space="preserve">    </w:t>
      </w:r>
      <w:r>
        <w:rPr>
          <w:rStyle w:val="cm-tag"/>
          <w:rFonts w:ascii="Consolas" w:hAnsi="Consolas" w:cs="Consolas"/>
          <w:color w:val="117700"/>
          <w:sz w:val="22"/>
          <w:szCs w:val="22"/>
        </w:rPr>
        <w:t>&lt;/appender&gt;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如果使用</w:t>
      </w:r>
      <w:r>
        <w:rPr>
          <w:rStyle w:val="md-line"/>
          <w:rFonts w:ascii="Helvetica" w:hAnsi="Helvetica"/>
          <w:color w:val="333333"/>
        </w:rPr>
        <w:t>logback.xml</w:t>
      </w:r>
      <w:r>
        <w:rPr>
          <w:rStyle w:val="md-line"/>
          <w:rFonts w:ascii="Helvetica" w:hAnsi="Helvetica"/>
          <w:color w:val="333333"/>
        </w:rPr>
        <w:t>作为日志配置文件，还要使用</w:t>
      </w:r>
      <w:r>
        <w:rPr>
          <w:rStyle w:val="md-line"/>
          <w:rFonts w:ascii="Helvetica" w:hAnsi="Helvetica"/>
          <w:color w:val="333333"/>
        </w:rPr>
        <w:t>profile</w:t>
      </w:r>
      <w:r>
        <w:rPr>
          <w:rStyle w:val="md-line"/>
          <w:rFonts w:ascii="Helvetica" w:hAnsi="Helvetica"/>
          <w:color w:val="333333"/>
        </w:rPr>
        <w:t>功能，会有以下错误</w:t>
      </w:r>
    </w:p>
    <w:p w:rsidR="001A7847" w:rsidRDefault="007D395D">
      <w:pPr>
        <w:pStyle w:val="aa"/>
        <w:spacing w:before="192" w:beforeAutospacing="0" w:after="192" w:afterAutospacing="0"/>
        <w:rPr>
          <w:rFonts w:ascii="Helvetica" w:hAnsi="Helvetica"/>
          <w:color w:val="333333"/>
        </w:rPr>
      </w:pPr>
      <w:r>
        <w:rPr>
          <w:rStyle w:val="HTML0"/>
          <w:rFonts w:ascii="Consolas" w:hAnsi="Consolas" w:cs="Consolas"/>
          <w:color w:val="333333"/>
          <w:sz w:val="22"/>
          <w:szCs w:val="22"/>
          <w:bdr w:val="single" w:sz="6" w:space="0" w:color="DDDDDD"/>
          <w:shd w:val="clear" w:color="auto" w:fill="F8F8F8"/>
        </w:rPr>
        <w:t>no applicable action for [springProfile]</w:t>
      </w:r>
    </w:p>
    <w:p w:rsidR="001A7847" w:rsidRDefault="007D395D">
      <w:pPr>
        <w:pStyle w:val="4"/>
      </w:pPr>
      <w:r>
        <w:t>5</w:t>
      </w:r>
      <w:r>
        <w:t>、切换日志框架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可以按照</w:t>
      </w:r>
      <w:r>
        <w:rPr>
          <w:rStyle w:val="md-line"/>
          <w:rFonts w:ascii="Helvetica" w:hAnsi="Helvetica"/>
          <w:color w:val="333333"/>
        </w:rPr>
        <w:t>slf4j</w:t>
      </w:r>
      <w:r>
        <w:rPr>
          <w:rStyle w:val="md-line"/>
          <w:rFonts w:ascii="Helvetica" w:hAnsi="Helvetica"/>
          <w:color w:val="333333"/>
        </w:rPr>
        <w:t>的日志适配图，进行相关的切换；</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slf4j+log4j</w:t>
      </w:r>
      <w:r>
        <w:rPr>
          <w:rStyle w:val="md-line"/>
          <w:rFonts w:ascii="Helvetica" w:hAnsi="Helvetica"/>
          <w:color w:val="333333"/>
        </w:rPr>
        <w:t>的方式；</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spring-boot-starter-web</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logback-classic</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ch.qos.logback</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log4j-over-slf4j</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org.slf4j</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org.slf4j</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slf4j-log4j12</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切换为</w:t>
      </w:r>
      <w:r>
        <w:rPr>
          <w:rStyle w:val="md-line"/>
          <w:rFonts w:ascii="Helvetica" w:hAnsi="Helvetica"/>
          <w:color w:val="333333"/>
        </w:rPr>
        <w:t>log4j2</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spring-boot-starter-web</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spring-boot-starter-logging</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spring-boot-starter-log4j2</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g"/>
          <w:rFonts w:ascii="Consolas" w:hAnsi="Consolas" w:cs="Consolas"/>
          <w:color w:val="117700"/>
          <w:sz w:val="22"/>
          <w:szCs w:val="22"/>
        </w:rPr>
        <w:t>&lt;/dependency&gt;</w:t>
      </w:r>
    </w:p>
    <w:p w:rsidR="001A7847" w:rsidRDefault="003C5B7A">
      <w:pPr>
        <w:spacing w:before="240" w:after="240"/>
        <w:rPr>
          <w:rFonts w:ascii="Helvetica" w:hAnsi="Helvetica" w:cs="宋体"/>
          <w:color w:val="333333"/>
          <w:sz w:val="24"/>
          <w:szCs w:val="24"/>
        </w:rPr>
      </w:pPr>
      <w:r>
        <w:rPr>
          <w:rFonts w:ascii="Helvetica" w:hAnsi="Helvetica"/>
          <w:color w:val="333333"/>
        </w:rPr>
        <w:pict>
          <v:rect id="_x0000_i1026" style="width:0;height:3pt" o:hralign="center" o:hrstd="t" o:hr="t" fillcolor="#a0a0a0" stroked="f"/>
        </w:pict>
      </w:r>
    </w:p>
    <w:p w:rsidR="001A7847" w:rsidRDefault="007D395D">
      <w:pPr>
        <w:pStyle w:val="3"/>
      </w:pPr>
      <w:r>
        <w:t>四、</w:t>
      </w:r>
      <w:r>
        <w:t>Web</w:t>
      </w:r>
      <w:r>
        <w:t>开发</w:t>
      </w:r>
    </w:p>
    <w:p w:rsidR="001A7847" w:rsidRDefault="007D395D">
      <w:pPr>
        <w:pStyle w:val="4"/>
      </w:pPr>
      <w:r>
        <w:t>1</w:t>
      </w:r>
      <w:r>
        <w:t>、简介</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使用</w:t>
      </w:r>
      <w:r>
        <w:rPr>
          <w:rStyle w:val="md-line"/>
          <w:rFonts w:ascii="Helvetica" w:hAnsi="Helvetica"/>
          <w:color w:val="333333"/>
        </w:rPr>
        <w:t>SpringBoot</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1</w:t>
      </w:r>
      <w:r>
        <w:rPr>
          <w:rStyle w:val="ac"/>
          <w:rFonts w:ascii="Helvetica" w:hAnsi="Helvetica"/>
          <w:color w:val="333333"/>
        </w:rPr>
        <w:t>）、创建</w:t>
      </w:r>
      <w:r>
        <w:rPr>
          <w:rStyle w:val="ac"/>
          <w:rFonts w:ascii="Helvetica" w:hAnsi="Helvetica"/>
          <w:color w:val="333333"/>
        </w:rPr>
        <w:t>SpringBoot</w:t>
      </w:r>
      <w:r>
        <w:rPr>
          <w:rStyle w:val="ac"/>
          <w:rFonts w:ascii="Helvetica" w:hAnsi="Helvetica"/>
          <w:color w:val="333333"/>
        </w:rPr>
        <w:t>应用，选中我们需要的模块；</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2</w:t>
      </w:r>
      <w:r>
        <w:rPr>
          <w:rStyle w:val="ac"/>
          <w:rFonts w:ascii="Helvetica" w:hAnsi="Helvetica"/>
          <w:color w:val="333333"/>
        </w:rPr>
        <w:t>）、</w:t>
      </w:r>
      <w:r>
        <w:rPr>
          <w:rStyle w:val="ac"/>
          <w:rFonts w:ascii="Helvetica" w:hAnsi="Helvetica"/>
          <w:color w:val="333333"/>
        </w:rPr>
        <w:t>SpringBoot</w:t>
      </w:r>
      <w:r>
        <w:rPr>
          <w:rStyle w:val="ac"/>
          <w:rFonts w:ascii="Helvetica" w:hAnsi="Helvetica"/>
          <w:color w:val="333333"/>
        </w:rPr>
        <w:t>已经默认将这些场景配置好了，只需要在配置文件中指定少量配置就可以运行起来</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3</w:t>
      </w:r>
      <w:r>
        <w:rPr>
          <w:rStyle w:val="ac"/>
          <w:rFonts w:ascii="Helvetica" w:hAnsi="Helvetica"/>
          <w:color w:val="333333"/>
        </w:rPr>
        <w:t>）、自己编写业务代码；</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lastRenderedPageBreak/>
        <w:t>自动配置原理？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这个场景</w:t>
      </w:r>
      <w:r>
        <w:rPr>
          <w:rStyle w:val="md-line"/>
          <w:rFonts w:ascii="Helvetica" w:hAnsi="Helvetica"/>
          <w:color w:val="333333"/>
        </w:rPr>
        <w:t>SpringBoot</w:t>
      </w:r>
      <w:r>
        <w:rPr>
          <w:rStyle w:val="md-line"/>
          <w:rFonts w:ascii="Helvetica" w:hAnsi="Helvetica"/>
          <w:color w:val="333333"/>
        </w:rPr>
        <w:t>帮我们配置了什么？能不能修改？能修改哪些配置？能不能扩展？</w:t>
      </w:r>
      <w:r>
        <w:rPr>
          <w:rStyle w:val="md-line"/>
          <w:rFonts w:ascii="Helvetica" w:hAnsi="Helvetica"/>
          <w:color w:val="333333"/>
        </w:rPr>
        <w:t>xxx</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xxxxAutoConfiguration</w:t>
      </w:r>
      <w:r>
        <w:rPr>
          <w:rFonts w:ascii="Consolas" w:hAnsi="Consolas" w:cs="Consolas"/>
          <w:color w:val="333333"/>
          <w:sz w:val="22"/>
          <w:szCs w:val="22"/>
        </w:rPr>
        <w:t>：帮我们给容器中自动配置组件；</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xxxxProperties:</w:t>
      </w:r>
      <w:r>
        <w:rPr>
          <w:rFonts w:ascii="Consolas" w:hAnsi="Consolas" w:cs="Consolas"/>
          <w:color w:val="333333"/>
          <w:sz w:val="22"/>
          <w:szCs w:val="22"/>
        </w:rPr>
        <w:t>配置类来封装配置文件的内容；</w:t>
      </w: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40"/>
        <w:rPr>
          <w:rFonts w:ascii="Consolas" w:hAnsi="Consolas" w:cs="Consolas"/>
          <w:color w:val="333333"/>
          <w:sz w:val="22"/>
          <w:szCs w:val="22"/>
        </w:rPr>
      </w:pPr>
    </w:p>
    <w:p w:rsidR="001A7847" w:rsidRDefault="007D395D">
      <w:pPr>
        <w:pStyle w:val="4"/>
        <w:rPr>
          <w:rFonts w:cs="宋体"/>
        </w:rPr>
      </w:pPr>
      <w:r>
        <w:t>2</w:t>
      </w:r>
      <w:r>
        <w:t>、</w:t>
      </w:r>
      <w:r>
        <w:t>SpringBoot</w:t>
      </w:r>
      <w:r>
        <w:t>对静态资源的映射规则；</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@ConfigurationProperties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"spring.resources"</w:t>
      </w:r>
      <w:r>
        <w:rPr>
          <w:rFonts w:ascii="Consolas" w:hAnsi="Consolas" w:cs="Consolas"/>
          <w:color w:val="333333"/>
          <w:sz w:val="22"/>
          <w:szCs w:val="22"/>
        </w:rPr>
        <w:t xml:space="preserve">, </w:t>
      </w:r>
      <w:r>
        <w:rPr>
          <w:rStyle w:val="cm-variable"/>
          <w:rFonts w:ascii="Consolas" w:hAnsi="Consolas" w:cs="Consolas"/>
          <w:color w:val="000000"/>
          <w:sz w:val="22"/>
          <w:szCs w:val="22"/>
        </w:rPr>
        <w:t>ignoreUnknownFields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false</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ResourceProperties</w:t>
      </w:r>
      <w:r>
        <w:rPr>
          <w:rFonts w:ascii="Consolas" w:hAnsi="Consolas" w:cs="Consolas"/>
          <w:color w:val="333333"/>
          <w:sz w:val="22"/>
          <w:szCs w:val="22"/>
        </w:rPr>
        <w:t xml:space="preserve"> </w:t>
      </w:r>
      <w:r>
        <w:rPr>
          <w:rStyle w:val="cm-keyword"/>
          <w:rFonts w:ascii="Consolas" w:hAnsi="Consolas" w:cs="Consolas"/>
          <w:color w:val="770088"/>
          <w:sz w:val="22"/>
          <w:szCs w:val="22"/>
        </w:rPr>
        <w:t>implements</w:t>
      </w:r>
      <w:r>
        <w:rPr>
          <w:rFonts w:ascii="Consolas" w:hAnsi="Consolas" w:cs="Consolas"/>
          <w:color w:val="333333"/>
          <w:sz w:val="22"/>
          <w:szCs w:val="22"/>
        </w:rPr>
        <w:t xml:space="preserve"> </w:t>
      </w:r>
      <w:r>
        <w:rPr>
          <w:rStyle w:val="cm-variable"/>
          <w:rFonts w:ascii="Consolas" w:hAnsi="Consolas" w:cs="Consolas"/>
          <w:color w:val="000000"/>
          <w:sz w:val="22"/>
          <w:szCs w:val="22"/>
        </w:rPr>
        <w:t>ResourceLoaderAware</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可以设置和静态资源有关的参数，缓存时间等</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WebMvcAuotConfiguration</w:t>
      </w:r>
      <w:r>
        <w:rPr>
          <w:rStyle w:val="cm-variable"/>
          <w:rFonts w:ascii="Consolas" w:hAnsi="Consolas" w:cs="Consolas"/>
          <w:color w:val="000000"/>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@Override</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def"/>
          <w:rFonts w:ascii="Consolas" w:hAnsi="Consolas" w:cs="Consolas"/>
          <w:color w:val="0000FF"/>
          <w:sz w:val="22"/>
          <w:szCs w:val="22"/>
        </w:rPr>
        <w:t>addResourceHandlers</w:t>
      </w:r>
      <w:r>
        <w:rPr>
          <w:rFonts w:ascii="Consolas" w:hAnsi="Consolas" w:cs="Consolas"/>
          <w:color w:val="333333"/>
          <w:sz w:val="22"/>
          <w:szCs w:val="22"/>
        </w:rPr>
        <w:t>(</w:t>
      </w:r>
      <w:r>
        <w:rPr>
          <w:rStyle w:val="cm-variable"/>
          <w:rFonts w:ascii="Consolas" w:hAnsi="Consolas" w:cs="Consolas"/>
          <w:color w:val="000000"/>
          <w:sz w:val="22"/>
          <w:szCs w:val="22"/>
        </w:rPr>
        <w:t>ResourceHandlerRegistry</w:t>
      </w:r>
      <w:r>
        <w:rPr>
          <w:rFonts w:ascii="Consolas" w:hAnsi="Consolas" w:cs="Consolas"/>
          <w:color w:val="333333"/>
          <w:sz w:val="22"/>
          <w:szCs w:val="22"/>
        </w:rPr>
        <w:t xml:space="preserve"> </w:t>
      </w:r>
      <w:r>
        <w:rPr>
          <w:rStyle w:val="cm-variable"/>
          <w:rFonts w:ascii="Consolas" w:hAnsi="Consolas" w:cs="Consolas"/>
          <w:color w:val="000000"/>
          <w:sz w:val="22"/>
          <w:szCs w:val="22"/>
        </w:rPr>
        <w:t>registry</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resourceProperties</w:t>
      </w:r>
      <w:r>
        <w:rPr>
          <w:rFonts w:ascii="Consolas" w:hAnsi="Consolas" w:cs="Consolas"/>
          <w:color w:val="333333"/>
          <w:sz w:val="22"/>
          <w:szCs w:val="22"/>
        </w:rPr>
        <w:t>.</w:t>
      </w:r>
      <w:r>
        <w:rPr>
          <w:rStyle w:val="cm-variable"/>
          <w:rFonts w:ascii="Consolas" w:hAnsi="Consolas" w:cs="Consolas"/>
          <w:color w:val="000000"/>
          <w:sz w:val="22"/>
          <w:szCs w:val="22"/>
        </w:rPr>
        <w:t>isAddMappings</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debug</w:t>
      </w:r>
      <w:r>
        <w:rPr>
          <w:rFonts w:ascii="Consolas" w:hAnsi="Consolas" w:cs="Consolas"/>
          <w:color w:val="333333"/>
          <w:sz w:val="22"/>
          <w:szCs w:val="22"/>
        </w:rPr>
        <w:t>(</w:t>
      </w:r>
      <w:r>
        <w:rPr>
          <w:rStyle w:val="cm-string"/>
          <w:rFonts w:ascii="Consolas" w:hAnsi="Consolas" w:cs="Consolas"/>
          <w:color w:val="AA1111"/>
          <w:sz w:val="22"/>
          <w:szCs w:val="22"/>
        </w:rPr>
        <w:t>"Default resource handling disabled"</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3"/>
          <w:rFonts w:ascii="Consolas" w:hAnsi="Consolas" w:cs="Consolas"/>
          <w:color w:val="008855"/>
          <w:sz w:val="22"/>
          <w:szCs w:val="22"/>
        </w:rPr>
        <w:t>Integer</w:t>
      </w:r>
      <w:r>
        <w:rPr>
          <w:rFonts w:ascii="Consolas" w:hAnsi="Consolas" w:cs="Consolas"/>
          <w:color w:val="333333"/>
          <w:sz w:val="22"/>
          <w:szCs w:val="22"/>
        </w:rPr>
        <w:t xml:space="preserve"> </w:t>
      </w:r>
      <w:r>
        <w:rPr>
          <w:rStyle w:val="cm-variable"/>
          <w:rFonts w:ascii="Consolas" w:hAnsi="Consolas" w:cs="Consolas"/>
          <w:color w:val="000000"/>
          <w:sz w:val="22"/>
          <w:szCs w:val="22"/>
        </w:rPr>
        <w:t>cachePeriod</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resourceProperties</w:t>
      </w:r>
      <w:r>
        <w:rPr>
          <w:rFonts w:ascii="Consolas" w:hAnsi="Consolas" w:cs="Consolas"/>
          <w:color w:val="333333"/>
          <w:sz w:val="22"/>
          <w:szCs w:val="22"/>
        </w:rPr>
        <w:t>.</w:t>
      </w:r>
      <w:r>
        <w:rPr>
          <w:rStyle w:val="cm-variable"/>
          <w:rFonts w:ascii="Consolas" w:hAnsi="Consolas" w:cs="Consolas"/>
          <w:color w:val="000000"/>
          <w:sz w:val="22"/>
          <w:szCs w:val="22"/>
        </w:rPr>
        <w:t>getCachePeriod</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hasMappingForPattern</w:t>
      </w:r>
      <w:r>
        <w:rPr>
          <w:rFonts w:ascii="Consolas" w:hAnsi="Consolas" w:cs="Consolas"/>
          <w:color w:val="333333"/>
          <w:sz w:val="22"/>
          <w:szCs w:val="22"/>
        </w:rPr>
        <w:t>(</w:t>
      </w:r>
      <w:r>
        <w:rPr>
          <w:rStyle w:val="cm-string"/>
          <w:rFonts w:ascii="Consolas" w:hAnsi="Consolas" w:cs="Consolas"/>
          <w:color w:val="AA1111"/>
          <w:sz w:val="22"/>
          <w:szCs w:val="22"/>
        </w:rPr>
        <w:t>"/webjars/**"</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customizeResourceHandlerRegistration</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addResourceHandler</w:t>
      </w:r>
      <w:r>
        <w:rPr>
          <w:rFonts w:ascii="Consolas" w:hAnsi="Consolas" w:cs="Consolas"/>
          <w:color w:val="333333"/>
          <w:sz w:val="22"/>
          <w:szCs w:val="22"/>
        </w:rPr>
        <w:t>(</w:t>
      </w:r>
      <w:r>
        <w:rPr>
          <w:rStyle w:val="cm-string"/>
          <w:rFonts w:ascii="Consolas" w:hAnsi="Consolas" w:cs="Consolas"/>
          <w:color w:val="AA1111"/>
          <w:sz w:val="22"/>
          <w:szCs w:val="22"/>
        </w:rPr>
        <w:t>"/webjars/**"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Style w:val="cm-variable"/>
          <w:rFonts w:ascii="Consolas" w:hAnsi="Consolas" w:cs="Consolas"/>
          <w:color w:val="000000"/>
          <w:sz w:val="22"/>
          <w:szCs w:val="22"/>
        </w:rPr>
        <w:t>addResourceLocations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string"/>
          <w:rFonts w:ascii="Consolas" w:hAnsi="Consolas" w:cs="Consolas"/>
          <w:color w:val="AA1111"/>
          <w:sz w:val="22"/>
          <w:szCs w:val="22"/>
        </w:rPr>
        <w:t>"classpath:/META-INF/resources/webjars/"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Style w:val="cm-variable"/>
          <w:rFonts w:ascii="Consolas" w:hAnsi="Consolas" w:cs="Consolas"/>
          <w:color w:val="000000"/>
          <w:sz w:val="22"/>
          <w:szCs w:val="22"/>
        </w:rPr>
        <w:t>setCachePeriod</w:t>
      </w:r>
      <w:r>
        <w:rPr>
          <w:rFonts w:ascii="Consolas" w:hAnsi="Consolas" w:cs="Consolas"/>
          <w:color w:val="333333"/>
          <w:sz w:val="22"/>
          <w:szCs w:val="22"/>
        </w:rPr>
        <w:t>(</w:t>
      </w:r>
      <w:r>
        <w:rPr>
          <w:rStyle w:val="cm-variable"/>
          <w:rFonts w:ascii="Consolas" w:hAnsi="Consolas" w:cs="Consolas"/>
          <w:color w:val="000000"/>
          <w:sz w:val="22"/>
          <w:szCs w:val="22"/>
        </w:rPr>
        <w:t>cachePeriod</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staticPathPattern</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mvcProperties</w:t>
      </w:r>
      <w:r>
        <w:rPr>
          <w:rFonts w:ascii="Consolas" w:hAnsi="Consolas" w:cs="Consolas"/>
          <w:color w:val="333333"/>
          <w:sz w:val="22"/>
          <w:szCs w:val="22"/>
        </w:rPr>
        <w:t>.</w:t>
      </w:r>
      <w:r>
        <w:rPr>
          <w:rStyle w:val="cm-variable"/>
          <w:rFonts w:ascii="Consolas" w:hAnsi="Consolas" w:cs="Consolas"/>
          <w:color w:val="000000"/>
          <w:sz w:val="22"/>
          <w:szCs w:val="22"/>
        </w:rPr>
        <w:t>getStaticPathPattern</w:t>
      </w:r>
      <w:r>
        <w:rPr>
          <w:rFonts w:ascii="Consolas" w:hAnsi="Consolas" w:cs="Consolas"/>
          <w:color w:val="333333"/>
          <w:sz w:val="22"/>
          <w:szCs w:val="22"/>
        </w:rPr>
        <w:t>();</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静态资源文件夹映射</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hasMappingForPattern</w:t>
      </w:r>
      <w:r>
        <w:rPr>
          <w:rFonts w:ascii="Consolas" w:hAnsi="Consolas" w:cs="Consolas"/>
          <w:color w:val="333333"/>
          <w:sz w:val="22"/>
          <w:szCs w:val="22"/>
        </w:rPr>
        <w:t>(</w:t>
      </w:r>
      <w:r>
        <w:rPr>
          <w:rStyle w:val="cm-variable"/>
          <w:rFonts w:ascii="Consolas" w:hAnsi="Consolas" w:cs="Consolas"/>
          <w:color w:val="000000"/>
          <w:sz w:val="22"/>
          <w:szCs w:val="22"/>
        </w:rPr>
        <w:t>staticPathPattern</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lastRenderedPageBreak/>
        <w:t xml:space="preserve">                </w:t>
      </w:r>
      <w:r>
        <w:rPr>
          <w:rStyle w:val="cm-variable"/>
          <w:rFonts w:ascii="Consolas" w:hAnsi="Consolas" w:cs="Consolas"/>
          <w:color w:val="000000"/>
          <w:sz w:val="22"/>
          <w:szCs w:val="22"/>
        </w:rPr>
        <w:t>customizeResourceHandlerRegistration</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addResourceHandler</w:t>
      </w:r>
      <w:r>
        <w:rPr>
          <w:rFonts w:ascii="Consolas" w:hAnsi="Consolas" w:cs="Consolas"/>
          <w:color w:val="333333"/>
          <w:sz w:val="22"/>
          <w:szCs w:val="22"/>
        </w:rPr>
        <w:t>(</w:t>
      </w:r>
      <w:r>
        <w:rPr>
          <w:rStyle w:val="cm-variable"/>
          <w:rFonts w:ascii="Consolas" w:hAnsi="Consolas" w:cs="Consolas"/>
          <w:color w:val="000000"/>
          <w:sz w:val="22"/>
          <w:szCs w:val="22"/>
        </w:rPr>
        <w:t>staticPathPattern</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Style w:val="cm-variable"/>
          <w:rFonts w:ascii="Consolas" w:hAnsi="Consolas" w:cs="Consolas"/>
          <w:color w:val="000000"/>
          <w:sz w:val="22"/>
          <w:szCs w:val="22"/>
        </w:rPr>
        <w:t>addResourceLocations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resourceProperties</w:t>
      </w:r>
      <w:r>
        <w:rPr>
          <w:rFonts w:ascii="Consolas" w:hAnsi="Consolas" w:cs="Consolas"/>
          <w:color w:val="333333"/>
          <w:sz w:val="22"/>
          <w:szCs w:val="22"/>
        </w:rPr>
        <w:t>.</w:t>
      </w:r>
      <w:r>
        <w:rPr>
          <w:rStyle w:val="cm-variable"/>
          <w:rFonts w:ascii="Consolas" w:hAnsi="Consolas" w:cs="Consolas"/>
          <w:color w:val="000000"/>
          <w:sz w:val="22"/>
          <w:szCs w:val="22"/>
        </w:rPr>
        <w:t>getStaticLocations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Style w:val="cm-variable"/>
          <w:rFonts w:ascii="Consolas" w:hAnsi="Consolas" w:cs="Consolas"/>
          <w:color w:val="000000"/>
          <w:sz w:val="22"/>
          <w:szCs w:val="22"/>
        </w:rPr>
        <w:t>setCachePeriod</w:t>
      </w:r>
      <w:r>
        <w:rPr>
          <w:rFonts w:ascii="Consolas" w:hAnsi="Consolas" w:cs="Consolas"/>
          <w:color w:val="333333"/>
          <w:sz w:val="22"/>
          <w:szCs w:val="22"/>
        </w:rPr>
        <w:t>(</w:t>
      </w:r>
      <w:r>
        <w:rPr>
          <w:rStyle w:val="cm-variable"/>
          <w:rFonts w:ascii="Consolas" w:hAnsi="Consolas" w:cs="Consolas"/>
          <w:color w:val="000000"/>
          <w:sz w:val="22"/>
          <w:szCs w:val="22"/>
        </w:rPr>
        <w:t>cachePeriod</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配置欢迎页映射</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@Bean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WelcomePageHandlerMapping</w:t>
      </w:r>
      <w:r>
        <w:rPr>
          <w:rFonts w:ascii="Consolas" w:hAnsi="Consolas" w:cs="Consolas"/>
          <w:color w:val="333333"/>
          <w:sz w:val="22"/>
          <w:szCs w:val="22"/>
        </w:rPr>
        <w:t xml:space="preserve"> </w:t>
      </w:r>
      <w:r>
        <w:rPr>
          <w:rStyle w:val="cm-def"/>
          <w:rFonts w:ascii="Consolas" w:hAnsi="Consolas" w:cs="Consolas"/>
          <w:color w:val="0000FF"/>
          <w:sz w:val="22"/>
          <w:szCs w:val="22"/>
        </w:rPr>
        <w:t>welcomePageHandlerMapping</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ResourceProperties</w:t>
      </w:r>
      <w:r>
        <w:rPr>
          <w:rFonts w:ascii="Consolas" w:hAnsi="Consolas" w:cs="Consolas"/>
          <w:color w:val="333333"/>
          <w:sz w:val="22"/>
          <w:szCs w:val="22"/>
        </w:rPr>
        <w:t xml:space="preserve"> </w:t>
      </w:r>
      <w:r>
        <w:rPr>
          <w:rStyle w:val="cm-variable"/>
          <w:rFonts w:ascii="Consolas" w:hAnsi="Consolas" w:cs="Consolas"/>
          <w:color w:val="000000"/>
          <w:sz w:val="22"/>
          <w:szCs w:val="22"/>
        </w:rPr>
        <w:t>resourceProperties</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WelcomePageHandlerMapping</w:t>
      </w:r>
      <w:r>
        <w:rPr>
          <w:rFonts w:ascii="Consolas" w:hAnsi="Consolas" w:cs="Consolas"/>
          <w:color w:val="333333"/>
          <w:sz w:val="22"/>
          <w:szCs w:val="22"/>
        </w:rPr>
        <w:t>(</w:t>
      </w:r>
      <w:r>
        <w:rPr>
          <w:rStyle w:val="cm-variable"/>
          <w:rFonts w:ascii="Consolas" w:hAnsi="Consolas" w:cs="Consolas"/>
          <w:color w:val="000000"/>
          <w:sz w:val="22"/>
          <w:szCs w:val="22"/>
        </w:rPr>
        <w:t>resourceProperties</w:t>
      </w:r>
      <w:r>
        <w:rPr>
          <w:rFonts w:ascii="Consolas" w:hAnsi="Consolas" w:cs="Consolas"/>
          <w:color w:val="333333"/>
          <w:sz w:val="22"/>
          <w:szCs w:val="22"/>
        </w:rPr>
        <w:t>.</w:t>
      </w:r>
      <w:r>
        <w:rPr>
          <w:rStyle w:val="cm-variable"/>
          <w:rFonts w:ascii="Consolas" w:hAnsi="Consolas" w:cs="Consolas"/>
          <w:color w:val="000000"/>
          <w:sz w:val="22"/>
          <w:szCs w:val="22"/>
        </w:rPr>
        <w:t>getWelcomePage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mvcProperties</w:t>
      </w:r>
      <w:r>
        <w:rPr>
          <w:rFonts w:ascii="Consolas" w:hAnsi="Consolas" w:cs="Consolas"/>
          <w:color w:val="333333"/>
          <w:sz w:val="22"/>
          <w:szCs w:val="22"/>
        </w:rPr>
        <w:t>.</w:t>
      </w:r>
      <w:r>
        <w:rPr>
          <w:rStyle w:val="cm-variable"/>
          <w:rFonts w:ascii="Consolas" w:hAnsi="Consolas" w:cs="Consolas"/>
          <w:color w:val="000000"/>
          <w:sz w:val="22"/>
          <w:szCs w:val="22"/>
        </w:rPr>
        <w:t>getStaticPathPattern</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配置喜欢的图标</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@ConditionalOnProperty</w:t>
      </w:r>
      <w:r>
        <w:rPr>
          <w:rFonts w:ascii="Consolas" w:hAnsi="Consolas" w:cs="Consolas"/>
          <w:color w:val="333333"/>
          <w:sz w:val="22"/>
          <w:szCs w:val="22"/>
        </w:rPr>
        <w:t>(</w:t>
      </w:r>
      <w:r>
        <w:rPr>
          <w:rStyle w:val="cm-variable"/>
          <w:rFonts w:ascii="Consolas" w:hAnsi="Consolas" w:cs="Consolas"/>
          <w:color w:val="000000"/>
          <w:sz w:val="22"/>
          <w:szCs w:val="22"/>
        </w:rPr>
        <w:t>value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"spring.mvc.favicon.enabled"</w:t>
      </w:r>
      <w:r>
        <w:rPr>
          <w:rFonts w:ascii="Consolas" w:hAnsi="Consolas" w:cs="Consolas"/>
          <w:color w:val="333333"/>
          <w:sz w:val="22"/>
          <w:szCs w:val="22"/>
        </w:rPr>
        <w:t xml:space="preserve">, </w:t>
      </w:r>
      <w:r>
        <w:rPr>
          <w:rStyle w:val="cm-variable"/>
          <w:rFonts w:ascii="Consolas" w:hAnsi="Consolas" w:cs="Consolas"/>
          <w:color w:val="000000"/>
          <w:sz w:val="22"/>
          <w:szCs w:val="22"/>
        </w:rPr>
        <w:t>matchIfMissing</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true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FaviconConfiguration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keyword"/>
          <w:rFonts w:ascii="Consolas" w:hAnsi="Consolas" w:cs="Consolas"/>
          <w:color w:val="770088"/>
          <w:sz w:val="22"/>
          <w:szCs w:val="22"/>
        </w:rPr>
        <w:t>final</w:t>
      </w:r>
      <w:r>
        <w:rPr>
          <w:rFonts w:ascii="Consolas" w:hAnsi="Consolas" w:cs="Consolas"/>
          <w:color w:val="333333"/>
          <w:sz w:val="22"/>
          <w:szCs w:val="22"/>
        </w:rPr>
        <w:t xml:space="preserve"> </w:t>
      </w:r>
      <w:r>
        <w:rPr>
          <w:rStyle w:val="cm-variable"/>
          <w:rFonts w:ascii="Consolas" w:hAnsi="Consolas" w:cs="Consolas"/>
          <w:color w:val="000000"/>
          <w:sz w:val="22"/>
          <w:szCs w:val="22"/>
        </w:rPr>
        <w:t>ResourceProperties</w:t>
      </w:r>
      <w:r>
        <w:rPr>
          <w:rFonts w:ascii="Consolas" w:hAnsi="Consolas" w:cs="Consolas"/>
          <w:color w:val="333333"/>
          <w:sz w:val="22"/>
          <w:szCs w:val="22"/>
        </w:rPr>
        <w:t xml:space="preserve"> </w:t>
      </w:r>
      <w:r>
        <w:rPr>
          <w:rStyle w:val="cm-variable"/>
          <w:rFonts w:ascii="Consolas" w:hAnsi="Consolas" w:cs="Consolas"/>
          <w:color w:val="000000"/>
          <w:sz w:val="22"/>
          <w:szCs w:val="22"/>
        </w:rPr>
        <w:t>resourceProperties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FaviconConfiguration</w:t>
      </w:r>
      <w:r>
        <w:rPr>
          <w:rFonts w:ascii="Consolas" w:hAnsi="Consolas" w:cs="Consolas"/>
          <w:color w:val="333333"/>
          <w:sz w:val="22"/>
          <w:szCs w:val="22"/>
        </w:rPr>
        <w:t>(</w:t>
      </w:r>
      <w:r>
        <w:rPr>
          <w:rStyle w:val="cm-variable"/>
          <w:rFonts w:ascii="Consolas" w:hAnsi="Consolas" w:cs="Consolas"/>
          <w:color w:val="000000"/>
          <w:sz w:val="22"/>
          <w:szCs w:val="22"/>
        </w:rPr>
        <w:t>ResourceProperties</w:t>
      </w:r>
      <w:r>
        <w:rPr>
          <w:rFonts w:ascii="Consolas" w:hAnsi="Consolas" w:cs="Consolas"/>
          <w:color w:val="333333"/>
          <w:sz w:val="22"/>
          <w:szCs w:val="22"/>
        </w:rPr>
        <w:t xml:space="preserve"> </w:t>
      </w:r>
      <w:r>
        <w:rPr>
          <w:rStyle w:val="cm-variable"/>
          <w:rFonts w:ascii="Consolas" w:hAnsi="Consolas" w:cs="Consolas"/>
          <w:color w:val="000000"/>
          <w:sz w:val="22"/>
          <w:szCs w:val="22"/>
        </w:rPr>
        <w:t>resourceProperties</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resourceProperties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resourceProperties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@Bean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SimpleUrlHandlerMapping</w:t>
      </w:r>
      <w:r>
        <w:rPr>
          <w:rFonts w:ascii="Consolas" w:hAnsi="Consolas" w:cs="Consolas"/>
          <w:color w:val="333333"/>
          <w:sz w:val="22"/>
          <w:szCs w:val="22"/>
        </w:rPr>
        <w:t xml:space="preserve"> </w:t>
      </w:r>
      <w:r>
        <w:rPr>
          <w:rStyle w:val="cm-variable"/>
          <w:rFonts w:ascii="Consolas" w:hAnsi="Consolas" w:cs="Consolas"/>
          <w:color w:val="000000"/>
          <w:sz w:val="22"/>
          <w:szCs w:val="22"/>
        </w:rPr>
        <w:t>faviconHandlerMapping</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SimpleUrlHandlerMapping</w:t>
      </w:r>
      <w:r>
        <w:rPr>
          <w:rFonts w:ascii="Consolas" w:hAnsi="Consolas" w:cs="Consolas"/>
          <w:color w:val="333333"/>
          <w:sz w:val="22"/>
          <w:szCs w:val="22"/>
        </w:rPr>
        <w:t xml:space="preserve"> </w:t>
      </w:r>
      <w:r>
        <w:rPr>
          <w:rStyle w:val="cm-variable"/>
          <w:rFonts w:ascii="Consolas" w:hAnsi="Consolas" w:cs="Consolas"/>
          <w:color w:val="000000"/>
          <w:sz w:val="22"/>
          <w:szCs w:val="22"/>
        </w:rPr>
        <w:t>mapping</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SimpleUrlHandlerMapping</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mapping</w:t>
      </w:r>
      <w:r>
        <w:rPr>
          <w:rFonts w:ascii="Consolas" w:hAnsi="Consolas" w:cs="Consolas"/>
          <w:color w:val="333333"/>
          <w:sz w:val="22"/>
          <w:szCs w:val="22"/>
        </w:rPr>
        <w:t>.</w:t>
      </w:r>
      <w:r>
        <w:rPr>
          <w:rStyle w:val="cm-variable"/>
          <w:rFonts w:ascii="Consolas" w:hAnsi="Consolas" w:cs="Consolas"/>
          <w:color w:val="000000"/>
          <w:sz w:val="22"/>
          <w:szCs w:val="22"/>
        </w:rPr>
        <w:t>setOrder</w:t>
      </w:r>
      <w:r>
        <w:rPr>
          <w:rFonts w:ascii="Consolas" w:hAnsi="Consolas" w:cs="Consolas"/>
          <w:color w:val="333333"/>
          <w:sz w:val="22"/>
          <w:szCs w:val="22"/>
        </w:rPr>
        <w:t>(</w:t>
      </w:r>
      <w:r>
        <w:rPr>
          <w:rStyle w:val="cm-variable"/>
          <w:rFonts w:ascii="Consolas" w:hAnsi="Consolas" w:cs="Consolas"/>
          <w:color w:val="000000"/>
          <w:sz w:val="22"/>
          <w:szCs w:val="22"/>
        </w:rPr>
        <w:t>Ordered</w:t>
      </w:r>
      <w:r>
        <w:rPr>
          <w:rFonts w:ascii="Consolas" w:hAnsi="Consolas" w:cs="Consolas"/>
          <w:color w:val="333333"/>
          <w:sz w:val="22"/>
          <w:szCs w:val="22"/>
        </w:rPr>
        <w:t>.</w:t>
      </w:r>
      <w:r>
        <w:rPr>
          <w:rStyle w:val="cm-variable"/>
          <w:rFonts w:ascii="Consolas" w:hAnsi="Consolas" w:cs="Consolas"/>
          <w:color w:val="000000"/>
          <w:sz w:val="22"/>
          <w:szCs w:val="22"/>
        </w:rPr>
        <w:t>HIGHEST_PRECEDENCE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number"/>
          <w:rFonts w:ascii="Consolas" w:hAnsi="Consolas" w:cs="Consolas"/>
          <w:color w:val="116644"/>
          <w:szCs w:val="22"/>
        </w:rPr>
        <w:t>1</w:t>
      </w:r>
      <w:r>
        <w:rPr>
          <w:rFonts w:ascii="Consolas" w:hAnsi="Consolas" w:cs="Consolas"/>
          <w:color w:val="333333"/>
          <w:sz w:val="22"/>
          <w:szCs w:val="22"/>
        </w:rPr>
        <w:t>);</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所有</w:t>
      </w:r>
      <w:r>
        <w:rPr>
          <w:rStyle w:val="cm-comment"/>
          <w:rFonts w:ascii="Consolas" w:hAnsi="Consolas" w:cs="Consolas"/>
          <w:color w:val="AA5500"/>
          <w:sz w:val="22"/>
          <w:szCs w:val="22"/>
        </w:rPr>
        <w:t xml:space="preserve">  **/favicon.ico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mapping</w:t>
      </w:r>
      <w:r>
        <w:rPr>
          <w:rFonts w:ascii="Consolas" w:hAnsi="Consolas" w:cs="Consolas"/>
          <w:color w:val="333333"/>
          <w:sz w:val="22"/>
          <w:szCs w:val="22"/>
        </w:rPr>
        <w:t>.</w:t>
      </w:r>
      <w:r>
        <w:rPr>
          <w:rStyle w:val="cm-variable"/>
          <w:rFonts w:ascii="Consolas" w:hAnsi="Consolas" w:cs="Consolas"/>
          <w:color w:val="000000"/>
          <w:sz w:val="22"/>
          <w:szCs w:val="22"/>
        </w:rPr>
        <w:t>setUrlMap</w:t>
      </w:r>
      <w:r>
        <w:rPr>
          <w:rFonts w:ascii="Consolas" w:hAnsi="Consolas" w:cs="Consolas"/>
          <w:color w:val="333333"/>
          <w:sz w:val="22"/>
          <w:szCs w:val="22"/>
        </w:rPr>
        <w:t>(</w:t>
      </w:r>
      <w:r>
        <w:rPr>
          <w:rStyle w:val="cm-variable"/>
          <w:rFonts w:ascii="Consolas" w:hAnsi="Consolas" w:cs="Consolas"/>
          <w:color w:val="000000"/>
          <w:sz w:val="22"/>
          <w:szCs w:val="22"/>
        </w:rPr>
        <w:t>Collections</w:t>
      </w:r>
      <w:r>
        <w:rPr>
          <w:rFonts w:ascii="Consolas" w:hAnsi="Consolas" w:cs="Consolas"/>
          <w:color w:val="333333"/>
          <w:sz w:val="22"/>
          <w:szCs w:val="22"/>
        </w:rPr>
        <w:t>.</w:t>
      </w:r>
      <w:r>
        <w:rPr>
          <w:rStyle w:val="cm-variable"/>
          <w:rFonts w:ascii="Consolas" w:hAnsi="Consolas" w:cs="Consolas"/>
          <w:color w:val="000000"/>
          <w:sz w:val="22"/>
          <w:szCs w:val="22"/>
        </w:rPr>
        <w:t>singletonMap</w:t>
      </w:r>
      <w:r>
        <w:rPr>
          <w:rFonts w:ascii="Consolas" w:hAnsi="Consolas" w:cs="Consolas"/>
          <w:color w:val="333333"/>
          <w:sz w:val="22"/>
          <w:szCs w:val="22"/>
        </w:rPr>
        <w:t>(</w:t>
      </w:r>
      <w:r>
        <w:rPr>
          <w:rStyle w:val="cm-string"/>
          <w:rFonts w:ascii="Consolas" w:hAnsi="Consolas" w:cs="Consolas"/>
          <w:color w:val="AA1111"/>
          <w:sz w:val="22"/>
          <w:szCs w:val="22"/>
        </w:rPr>
        <w:t>"**/favicon.ico"</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faviconRequestHandler</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mapping</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@Bean</w:t>
      </w:r>
      <w:r>
        <w:rPr>
          <w:rFonts w:ascii="Consolas" w:hAnsi="Consolas" w:cs="Consolas"/>
          <w:color w:val="333333"/>
          <w:sz w:val="22"/>
          <w:szCs w:val="22"/>
        </w:rPr>
        <w:br/>
      </w:r>
      <w:r>
        <w:rPr>
          <w:rStyle w:val="cm-tab"/>
          <w:rFonts w:ascii="Courier New" w:hAnsi="Courier New" w:cs="Courier New"/>
          <w:color w:val="333333"/>
          <w:sz w:val="22"/>
          <w:szCs w:val="22"/>
        </w:rPr>
        <w:lastRenderedPageBreak/>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ResourceHttpRequestHandler</w:t>
      </w:r>
      <w:r>
        <w:rPr>
          <w:rFonts w:ascii="Consolas" w:hAnsi="Consolas" w:cs="Consolas"/>
          <w:color w:val="333333"/>
          <w:sz w:val="22"/>
          <w:szCs w:val="22"/>
        </w:rPr>
        <w:t xml:space="preserve"> </w:t>
      </w:r>
      <w:r>
        <w:rPr>
          <w:rStyle w:val="cm-variable"/>
          <w:rFonts w:ascii="Consolas" w:hAnsi="Consolas" w:cs="Consolas"/>
          <w:color w:val="000000"/>
          <w:sz w:val="22"/>
          <w:szCs w:val="22"/>
        </w:rPr>
        <w:t>faviconRequestHandler</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ResourceHttpRequestHandler</w:t>
      </w:r>
      <w:r>
        <w:rPr>
          <w:rFonts w:ascii="Consolas" w:hAnsi="Consolas" w:cs="Consolas"/>
          <w:color w:val="333333"/>
          <w:sz w:val="22"/>
          <w:szCs w:val="22"/>
        </w:rPr>
        <w:t xml:space="preserve"> </w:t>
      </w:r>
      <w:r>
        <w:rPr>
          <w:rStyle w:val="cm-variable"/>
          <w:rFonts w:ascii="Consolas" w:hAnsi="Consolas" w:cs="Consolas"/>
          <w:color w:val="000000"/>
          <w:sz w:val="22"/>
          <w:szCs w:val="22"/>
        </w:rPr>
        <w:t>requestHandler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ResourceHttpRequestHandler</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requestHandler</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Style w:val="cm-variable"/>
          <w:rFonts w:ascii="Consolas" w:hAnsi="Consolas" w:cs="Consolas"/>
          <w:color w:val="000000"/>
          <w:sz w:val="22"/>
          <w:szCs w:val="22"/>
        </w:rPr>
        <w:t>setLocations</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resourceProperties</w:t>
      </w:r>
      <w:r>
        <w:rPr>
          <w:rFonts w:ascii="Consolas" w:hAnsi="Consolas" w:cs="Consolas"/>
          <w:color w:val="333333"/>
          <w:sz w:val="22"/>
          <w:szCs w:val="22"/>
        </w:rPr>
        <w:t>.</w:t>
      </w:r>
      <w:r>
        <w:rPr>
          <w:rStyle w:val="cm-variable"/>
          <w:rFonts w:ascii="Consolas" w:hAnsi="Consolas" w:cs="Consolas"/>
          <w:color w:val="000000"/>
          <w:sz w:val="22"/>
          <w:szCs w:val="22"/>
        </w:rPr>
        <w:t>getFaviconLocations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requestHandler</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）、所有</w:t>
      </w:r>
      <w:r>
        <w:rPr>
          <w:rStyle w:val="md-line"/>
          <w:rFonts w:ascii="Helvetica" w:hAnsi="Helvetica"/>
          <w:color w:val="333333"/>
        </w:rPr>
        <w:t xml:space="preserve"> /webjars/** </w:t>
      </w:r>
      <w:r>
        <w:rPr>
          <w:rStyle w:val="md-line"/>
          <w:rFonts w:ascii="Helvetica" w:hAnsi="Helvetica"/>
          <w:color w:val="333333"/>
        </w:rPr>
        <w:t>，都去</w:t>
      </w:r>
      <w:r>
        <w:rPr>
          <w:rStyle w:val="md-line"/>
          <w:rFonts w:ascii="Helvetica" w:hAnsi="Helvetica"/>
          <w:color w:val="333333"/>
        </w:rPr>
        <w:t xml:space="preserve"> classpath:/META-INF/resources/webjars/ </w:t>
      </w:r>
      <w:r>
        <w:rPr>
          <w:rStyle w:val="md-line"/>
          <w:rFonts w:ascii="Helvetica" w:hAnsi="Helvetica"/>
          <w:color w:val="333333"/>
        </w:rPr>
        <w:t>找资源；</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webjars</w:t>
      </w:r>
      <w:r>
        <w:rPr>
          <w:rStyle w:val="md-line"/>
          <w:rFonts w:ascii="Helvetica" w:hAnsi="Helvetica"/>
          <w:color w:val="333333"/>
        </w:rPr>
        <w:t>：以</w:t>
      </w:r>
      <w:r>
        <w:rPr>
          <w:rStyle w:val="md-line"/>
          <w:rFonts w:ascii="Helvetica" w:hAnsi="Helvetica"/>
          <w:color w:val="333333"/>
        </w:rPr>
        <w:t>jar</w:t>
      </w:r>
      <w:r>
        <w:rPr>
          <w:rStyle w:val="md-line"/>
          <w:rFonts w:ascii="Helvetica" w:hAnsi="Helvetica"/>
          <w:color w:val="333333"/>
        </w:rPr>
        <w:t>包的方式引入静态资源；</w:t>
      </w:r>
    </w:p>
    <w:p w:rsidR="001A7847" w:rsidRDefault="003C5B7A">
      <w:pPr>
        <w:pStyle w:val="aa"/>
        <w:spacing w:before="192" w:beforeAutospacing="0" w:after="192" w:afterAutospacing="0"/>
        <w:rPr>
          <w:rFonts w:ascii="Helvetica" w:hAnsi="Helvetica"/>
          <w:color w:val="333333"/>
        </w:rPr>
      </w:pPr>
      <w:hyperlink r:id="rId628" w:history="1">
        <w:r w:rsidR="007D395D">
          <w:rPr>
            <w:rStyle w:val="af"/>
            <w:rFonts w:ascii="Helvetica" w:hAnsi="Helvetica"/>
            <w:color w:val="4183C4"/>
          </w:rPr>
          <w:t>http://www.webjars.org/</w:t>
        </w:r>
      </w:hyperlink>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5" name="矩形 345" descr="C:\Users\Administrator\Desktop\学习课程\尚硅谷SpringBoot核心技术篇\源码、资料、课件\文档\Spring Boot 笔记\images\%E6%90%9C%E7%8B%97%E6%88%AA%E5%9B%BE20180203181751.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203181751.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Aj67dD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localhost:8080/webjars/jquery/3.3.1/jquery.js</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&lt;!--</w:t>
      </w:r>
      <w:r>
        <w:rPr>
          <w:rStyle w:val="cm-comment"/>
          <w:rFonts w:ascii="Consolas" w:hAnsi="Consolas" w:cs="Consolas"/>
          <w:color w:val="AA5500"/>
          <w:sz w:val="22"/>
          <w:szCs w:val="22"/>
        </w:rPr>
        <w:t>引入</w:t>
      </w:r>
      <w:r>
        <w:rPr>
          <w:rStyle w:val="cm-comment"/>
          <w:rFonts w:ascii="Consolas" w:hAnsi="Consolas" w:cs="Consolas"/>
          <w:color w:val="AA5500"/>
          <w:sz w:val="22"/>
          <w:szCs w:val="22"/>
        </w:rPr>
        <w:t>jquery-webjar--&gt;</w:t>
      </w:r>
      <w:r>
        <w:rPr>
          <w:rFonts w:ascii="Consolas" w:hAnsi="Consolas" w:cs="Consolas"/>
          <w:color w:val="333333"/>
          <w:sz w:val="22"/>
          <w:szCs w:val="22"/>
        </w:rPr>
        <w:t>在访问的时候只需要写</w:t>
      </w:r>
      <w:r>
        <w:rPr>
          <w:rFonts w:ascii="Consolas" w:hAnsi="Consolas" w:cs="Consolas"/>
          <w:color w:val="333333"/>
          <w:sz w:val="22"/>
          <w:szCs w:val="22"/>
        </w:rPr>
        <w:t>webjars</w:t>
      </w:r>
      <w:r>
        <w:rPr>
          <w:rFonts w:ascii="Consolas" w:hAnsi="Consolas" w:cs="Consolas"/>
          <w:color w:val="333333"/>
          <w:sz w:val="22"/>
          <w:szCs w:val="22"/>
        </w:rPr>
        <w:t>下面资源的名称即可</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org.webjars</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jquery</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&lt;version&gt;</w:t>
      </w:r>
      <w:r>
        <w:rPr>
          <w:rFonts w:ascii="Consolas" w:hAnsi="Consolas" w:cs="Consolas"/>
          <w:color w:val="333333"/>
          <w:sz w:val="22"/>
          <w:szCs w:val="22"/>
        </w:rPr>
        <w:t>3.3.1</w:t>
      </w:r>
      <w:r>
        <w:rPr>
          <w:rStyle w:val="cm-tag"/>
          <w:rFonts w:ascii="Consolas" w:hAnsi="Consolas" w:cs="Consolas"/>
          <w:color w:val="117700"/>
          <w:sz w:val="22"/>
          <w:szCs w:val="22"/>
        </w:rPr>
        <w:t>&lt;/version&gt;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w:t>
      </w:r>
      <w:r>
        <w:rPr>
          <w:rStyle w:val="md-line"/>
          <w:rFonts w:ascii="Helvetica" w:hAnsi="Helvetica"/>
          <w:color w:val="333333"/>
        </w:rPr>
        <w:t xml:space="preserve">"/**" </w:t>
      </w:r>
      <w:r>
        <w:rPr>
          <w:rStyle w:val="md-line"/>
          <w:rFonts w:ascii="Helvetica" w:hAnsi="Helvetica"/>
          <w:color w:val="333333"/>
        </w:rPr>
        <w:t>访问当前项目的任何资源，都去（静态资源的文件夹）找映射</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 xml:space="preserve">"classpath:/META-INF/resources/", </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"classpath:/resources/",</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 xml:space="preserve">"classpath:/static/", </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 xml:space="preserve">"classpath:/public/" </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w:t>
      </w:r>
      <w:r>
        <w:rPr>
          <w:rFonts w:ascii="Consolas" w:hAnsi="Consolas" w:cs="Consolas"/>
          <w:color w:val="333333"/>
          <w:sz w:val="22"/>
          <w:szCs w:val="22"/>
        </w:rPr>
        <w:t>：当前项目的根路径</w:t>
      </w: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40"/>
        <w:rPr>
          <w:rFonts w:ascii="Consolas" w:hAnsi="Consolas" w:cs="Consolas"/>
          <w:color w:val="333333"/>
          <w:sz w:val="22"/>
          <w:szCs w:val="22"/>
        </w:rPr>
      </w:pP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localhost:8080/abc === </w:t>
      </w:r>
      <w:r>
        <w:rPr>
          <w:rStyle w:val="md-line"/>
          <w:rFonts w:ascii="Helvetica" w:hAnsi="Helvetica"/>
          <w:color w:val="333333"/>
        </w:rPr>
        <w:t>去静态资源文件夹里面找</w:t>
      </w:r>
      <w:r>
        <w:rPr>
          <w:rStyle w:val="md-line"/>
          <w:rFonts w:ascii="Helvetica" w:hAnsi="Helvetica"/>
          <w:color w:val="333333"/>
        </w:rPr>
        <w:t>abc</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==3</w:t>
      </w:r>
      <w:r>
        <w:rPr>
          <w:rStyle w:val="md-line"/>
          <w:rFonts w:ascii="Helvetica" w:hAnsi="Helvetica"/>
          <w:color w:val="333333"/>
        </w:rPr>
        <w:t>）、欢迎页；</w:t>
      </w:r>
      <w:r>
        <w:rPr>
          <w:rStyle w:val="md-line"/>
          <w:rFonts w:ascii="Helvetica" w:hAnsi="Helvetica"/>
          <w:color w:val="333333"/>
        </w:rPr>
        <w:t xml:space="preserve"> </w:t>
      </w:r>
      <w:r>
        <w:rPr>
          <w:rStyle w:val="md-line"/>
          <w:rFonts w:ascii="Helvetica" w:hAnsi="Helvetica"/>
          <w:color w:val="333333"/>
        </w:rPr>
        <w:t>静态资源文件夹下的所有</w:t>
      </w:r>
      <w:r>
        <w:rPr>
          <w:rStyle w:val="md-line"/>
          <w:rFonts w:ascii="Helvetica" w:hAnsi="Helvetica"/>
          <w:color w:val="333333"/>
        </w:rPr>
        <w:t>index.html</w:t>
      </w:r>
      <w:r>
        <w:rPr>
          <w:rStyle w:val="md-line"/>
          <w:rFonts w:ascii="Helvetica" w:hAnsi="Helvetica"/>
          <w:color w:val="333333"/>
        </w:rPr>
        <w:t>页面；被</w:t>
      </w:r>
      <w:r>
        <w:rPr>
          <w:rStyle w:val="md-line"/>
          <w:rFonts w:ascii="Helvetica" w:hAnsi="Helvetica"/>
          <w:color w:val="333333"/>
        </w:rPr>
        <w:t>"/**"</w:t>
      </w:r>
      <w:r>
        <w:rPr>
          <w:rStyle w:val="md-line"/>
          <w:rFonts w:ascii="Helvetica" w:hAnsi="Helvetica"/>
          <w:color w:val="333333"/>
        </w:rPr>
        <w:t>映射；</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localhost:8080/ </w:t>
      </w:r>
      <w:r>
        <w:rPr>
          <w:rStyle w:val="md-line"/>
          <w:rFonts w:ascii="Helvetica" w:hAnsi="Helvetica"/>
          <w:color w:val="333333"/>
        </w:rPr>
        <w:t>找</w:t>
      </w:r>
      <w:r>
        <w:rPr>
          <w:rStyle w:val="md-line"/>
          <w:rFonts w:ascii="Helvetica" w:hAnsi="Helvetica"/>
          <w:color w:val="333333"/>
        </w:rPr>
        <w:t>index</w:t>
      </w:r>
      <w:r>
        <w:rPr>
          <w:rStyle w:val="md-line"/>
          <w:rFonts w:ascii="Helvetica" w:hAnsi="Helvetica"/>
          <w:color w:val="333333"/>
        </w:rPr>
        <w:t>页面</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）、所有的</w:t>
      </w:r>
      <w:r>
        <w:rPr>
          <w:rStyle w:val="md-line"/>
          <w:rFonts w:ascii="Helvetica" w:hAnsi="Helvetica"/>
          <w:color w:val="333333"/>
        </w:rPr>
        <w:t xml:space="preserve"> **/favicon.ico </w:t>
      </w:r>
      <w:r>
        <w:rPr>
          <w:rStyle w:val="md-line"/>
          <w:rFonts w:ascii="Helvetica" w:hAnsi="Helvetica"/>
          <w:color w:val="333333"/>
        </w:rPr>
        <w:t>都是在静态资源文件下找；</w:t>
      </w:r>
      <w:r>
        <w:rPr>
          <w:rStyle w:val="md-line"/>
          <w:rFonts w:ascii="Helvetica" w:hAnsi="Helvetica"/>
          <w:color w:val="333333"/>
        </w:rPr>
        <w:t>==</w:t>
      </w:r>
    </w:p>
    <w:p w:rsidR="001A7847" w:rsidRDefault="007D395D">
      <w:pPr>
        <w:pStyle w:val="4"/>
      </w:pPr>
      <w:r>
        <w:t>3</w:t>
      </w:r>
      <w:r>
        <w:t>、模板引擎</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JSP</w:t>
      </w:r>
      <w:r>
        <w:rPr>
          <w:rStyle w:val="md-line"/>
          <w:rFonts w:ascii="Helvetica" w:hAnsi="Helvetica"/>
          <w:color w:val="333333"/>
        </w:rPr>
        <w:t>、</w:t>
      </w:r>
      <w:r>
        <w:rPr>
          <w:rStyle w:val="md-line"/>
          <w:rFonts w:ascii="Helvetica" w:hAnsi="Helvetica"/>
          <w:color w:val="333333"/>
        </w:rPr>
        <w:t>Velocity</w:t>
      </w:r>
      <w:r>
        <w:rPr>
          <w:rStyle w:val="md-line"/>
          <w:rFonts w:ascii="Helvetica" w:hAnsi="Helvetica"/>
          <w:color w:val="333333"/>
        </w:rPr>
        <w:t>、</w:t>
      </w:r>
      <w:r>
        <w:rPr>
          <w:rStyle w:val="md-line"/>
          <w:rFonts w:ascii="Helvetica" w:hAnsi="Helvetica"/>
          <w:color w:val="333333"/>
        </w:rPr>
        <w:t>Freemarker</w:t>
      </w:r>
      <w:r>
        <w:rPr>
          <w:rStyle w:val="md-line"/>
          <w:rFonts w:ascii="Helvetica" w:hAnsi="Helvetica"/>
          <w:color w:val="333333"/>
        </w:rPr>
        <w:t>、</w:t>
      </w:r>
      <w:r>
        <w:rPr>
          <w:rStyle w:val="md-line"/>
          <w:rFonts w:ascii="Helvetica" w:hAnsi="Helvetica"/>
          <w:color w:val="333333"/>
        </w:rPr>
        <w:t>Thymeleaf</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4" name="矩形 344" descr="C:\Users\Administrator\Desktop\学习课程\尚硅谷SpringBoot核心技术篇\源码、资料、课件\文档\Spring Boot 笔记\images\template-engine.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template-engine.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J8Sog0wAAAAMBAAAPAAAAAAAAAAEAIAAAACIAAABkcnMvZG93bnJldi54bWxQSwEC&#10;FAAUAAAACACHTuJApmu1bKQCAACABAAADgAAAAAAAAABACAAAAAiAQAAZHJzL2Uyb0RvYy54bWxQ&#10;SwUGAAAAAAYABgBZAQAAOAY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推荐的</w:t>
      </w:r>
      <w:r>
        <w:rPr>
          <w:rStyle w:val="md-line"/>
          <w:rFonts w:ascii="Helvetica" w:hAnsi="Helvetica"/>
          <w:color w:val="333333"/>
        </w:rPr>
        <w:t>Thymeleaf</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语法更简单，功能更强大；</w:t>
      </w:r>
    </w:p>
    <w:p w:rsidR="001A7847" w:rsidRDefault="007D395D">
      <w:pPr>
        <w:pStyle w:val="5"/>
      </w:pPr>
      <w:r>
        <w:t>1</w:t>
      </w:r>
      <w:r>
        <w:t>、引入</w:t>
      </w:r>
      <w:r>
        <w:t>thymeleaf</w:t>
      </w:r>
      <w: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spring-boot-starter-thymeleaf</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Fonts w:ascii="Consolas" w:hAnsi="Consolas" w:cs="Consolas"/>
          <w:color w:val="333333"/>
          <w:sz w:val="22"/>
          <w:szCs w:val="22"/>
        </w:rPr>
        <w:t>2.1.6</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Fonts w:ascii="Consolas" w:hAnsi="Consolas" w:cs="Consolas"/>
          <w:color w:val="333333"/>
          <w:sz w:val="22"/>
          <w:szCs w:val="22"/>
        </w:rPr>
        <w:t>切换</w:t>
      </w:r>
      <w:r>
        <w:rPr>
          <w:rFonts w:ascii="Consolas" w:hAnsi="Consolas" w:cs="Consolas"/>
          <w:color w:val="333333"/>
          <w:sz w:val="22"/>
          <w:szCs w:val="22"/>
        </w:rPr>
        <w:t>thymeleaf</w:t>
      </w:r>
      <w:r>
        <w:rPr>
          <w:rFonts w:ascii="Consolas" w:hAnsi="Consolas" w:cs="Consolas"/>
          <w:color w:val="333333"/>
          <w:sz w:val="22"/>
          <w:szCs w:val="22"/>
        </w:rPr>
        <w:t>版本</w:t>
      </w:r>
      <w:r>
        <w:rPr>
          <w:rFonts w:ascii="Consolas" w:hAnsi="Consolas" w:cs="Consolas"/>
          <w:color w:val="333333"/>
          <w:sz w:val="22"/>
          <w:szCs w:val="22"/>
        </w:rPr>
        <w:br/>
      </w:r>
      <w:r>
        <w:rPr>
          <w:rStyle w:val="cm-tag"/>
          <w:rFonts w:ascii="Consolas" w:hAnsi="Consolas" w:cs="Consolas"/>
          <w:color w:val="117700"/>
          <w:sz w:val="22"/>
          <w:szCs w:val="22"/>
        </w:rPr>
        <w:t>&lt;properties&gt;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&lt;thymeleaf.version&gt;</w:t>
      </w:r>
      <w:r>
        <w:rPr>
          <w:rFonts w:ascii="Consolas" w:hAnsi="Consolas" w:cs="Consolas"/>
          <w:color w:val="333333"/>
          <w:sz w:val="22"/>
          <w:szCs w:val="22"/>
        </w:rPr>
        <w:t>3.0.9.RELEASE</w:t>
      </w:r>
      <w:r>
        <w:rPr>
          <w:rStyle w:val="cm-tag"/>
          <w:rFonts w:ascii="Consolas" w:hAnsi="Consolas" w:cs="Consolas"/>
          <w:color w:val="117700"/>
          <w:sz w:val="22"/>
          <w:szCs w:val="22"/>
        </w:rPr>
        <w:t>&lt;/thymeleaf.version&gt;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 xml:space="preserve">&lt;!-- </w:t>
      </w:r>
      <w:r>
        <w:rPr>
          <w:rStyle w:val="cm-comment"/>
          <w:rFonts w:ascii="Consolas" w:hAnsi="Consolas" w:cs="Consolas"/>
          <w:color w:val="AA5500"/>
          <w:sz w:val="22"/>
          <w:szCs w:val="22"/>
        </w:rPr>
        <w:t>布局功能的支持程序</w:t>
      </w:r>
      <w:r>
        <w:rPr>
          <w:rStyle w:val="cm-comment"/>
          <w:rFonts w:ascii="Consolas" w:hAnsi="Consolas" w:cs="Consolas"/>
          <w:color w:val="AA5500"/>
          <w:sz w:val="22"/>
          <w:szCs w:val="22"/>
        </w:rPr>
        <w:t xml:space="preserve">  thymeleaf3</w:t>
      </w:r>
      <w:r>
        <w:rPr>
          <w:rStyle w:val="cm-comment"/>
          <w:rFonts w:ascii="Consolas" w:hAnsi="Consolas" w:cs="Consolas"/>
          <w:color w:val="AA5500"/>
          <w:sz w:val="22"/>
          <w:szCs w:val="22"/>
        </w:rPr>
        <w:t>主程序</w:t>
      </w:r>
      <w:r>
        <w:rPr>
          <w:rStyle w:val="cm-comment"/>
          <w:rFonts w:ascii="Consolas" w:hAnsi="Consolas" w:cs="Consolas"/>
          <w:color w:val="AA5500"/>
          <w:sz w:val="22"/>
          <w:szCs w:val="22"/>
        </w:rPr>
        <w:t xml:space="preserve">  layout2</w:t>
      </w:r>
      <w:r>
        <w:rPr>
          <w:rStyle w:val="cm-comment"/>
          <w:rFonts w:ascii="Consolas" w:hAnsi="Consolas" w:cs="Consolas"/>
          <w:color w:val="AA5500"/>
          <w:sz w:val="22"/>
          <w:szCs w:val="22"/>
        </w:rPr>
        <w:t>以上版本</w:t>
      </w:r>
      <w:r>
        <w:rPr>
          <w:rStyle w:val="cm-comment"/>
          <w:rFonts w:ascii="Consolas" w:hAnsi="Consolas" w:cs="Consolas"/>
          <w:color w:val="AA5500"/>
          <w:sz w:val="22"/>
          <w:szCs w:val="22"/>
        </w:rPr>
        <w:t xml:space="preserve"> --&gt;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&lt;!-- thymeleaf2   layout1--&gt;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&lt;thymeleaf-layout-dialect.version&gt;</w:t>
      </w:r>
      <w:r>
        <w:rPr>
          <w:rFonts w:ascii="Consolas" w:hAnsi="Consolas" w:cs="Consolas"/>
          <w:color w:val="333333"/>
          <w:sz w:val="22"/>
          <w:szCs w:val="22"/>
        </w:rPr>
        <w:t>2.2.2</w:t>
      </w:r>
      <w:r>
        <w:rPr>
          <w:rStyle w:val="cm-tag"/>
          <w:rFonts w:ascii="Consolas" w:hAnsi="Consolas" w:cs="Consolas"/>
          <w:color w:val="117700"/>
          <w:sz w:val="22"/>
          <w:szCs w:val="22"/>
        </w:rPr>
        <w:t>&lt;/thymeleaf-layout-dialect.version&gt;</w:t>
      </w:r>
      <w:r>
        <w:rPr>
          <w:rFonts w:ascii="Consolas" w:hAnsi="Consolas" w:cs="Consolas"/>
          <w:color w:val="333333"/>
          <w:sz w:val="22"/>
          <w:szCs w:val="22"/>
        </w:rPr>
        <w:br/>
        <w:t xml:space="preserve">  </w:t>
      </w:r>
      <w:r>
        <w:rPr>
          <w:rStyle w:val="cm-tag"/>
          <w:rFonts w:ascii="Consolas" w:hAnsi="Consolas" w:cs="Consolas"/>
          <w:color w:val="117700"/>
          <w:sz w:val="22"/>
          <w:szCs w:val="22"/>
        </w:rPr>
        <w:t>&lt;/properties&gt;</w:t>
      </w:r>
    </w:p>
    <w:p w:rsidR="001A7847" w:rsidRDefault="007D395D">
      <w:pPr>
        <w:pStyle w:val="5"/>
        <w:rPr>
          <w:rFonts w:cs="宋体"/>
        </w:rPr>
      </w:pPr>
      <w:r>
        <w:t>2</w:t>
      </w:r>
      <w:r>
        <w:t>、</w:t>
      </w:r>
      <w:r>
        <w:t>Thymeleaf</w:t>
      </w:r>
      <w:r>
        <w:t>使用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@ConfigurationProperties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"spring.thymeleaf"</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ThymeleafProperties</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final</w:t>
      </w:r>
      <w:r>
        <w:rPr>
          <w:rFonts w:ascii="Consolas" w:hAnsi="Consolas" w:cs="Consolas"/>
          <w:color w:val="333333"/>
          <w:sz w:val="22"/>
          <w:szCs w:val="22"/>
        </w:rPr>
        <w:t xml:space="preserve"> </w:t>
      </w:r>
      <w:r>
        <w:rPr>
          <w:rStyle w:val="cm-variable"/>
          <w:rFonts w:ascii="Consolas" w:hAnsi="Consolas" w:cs="Consolas"/>
          <w:color w:val="000000"/>
          <w:sz w:val="22"/>
          <w:szCs w:val="22"/>
        </w:rPr>
        <w:t>Charset</w:t>
      </w:r>
      <w:r>
        <w:rPr>
          <w:rFonts w:ascii="Consolas" w:hAnsi="Consolas" w:cs="Consolas"/>
          <w:color w:val="333333"/>
          <w:sz w:val="22"/>
          <w:szCs w:val="22"/>
        </w:rPr>
        <w:t xml:space="preserve"> </w:t>
      </w:r>
      <w:r>
        <w:rPr>
          <w:rStyle w:val="cm-variable"/>
          <w:rFonts w:ascii="Consolas" w:hAnsi="Consolas" w:cs="Consolas"/>
          <w:color w:val="000000"/>
          <w:sz w:val="22"/>
          <w:szCs w:val="22"/>
        </w:rPr>
        <w:t>DEFAULT_ENCODING</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lastRenderedPageBreak/>
        <w:t>Charset</w:t>
      </w:r>
      <w:r>
        <w:rPr>
          <w:rFonts w:ascii="Consolas" w:hAnsi="Consolas" w:cs="Consolas"/>
          <w:color w:val="333333"/>
          <w:sz w:val="22"/>
          <w:szCs w:val="22"/>
        </w:rPr>
        <w:t>.</w:t>
      </w:r>
      <w:r>
        <w:rPr>
          <w:rStyle w:val="cm-variable"/>
          <w:rFonts w:ascii="Consolas" w:hAnsi="Consolas" w:cs="Consolas"/>
          <w:color w:val="000000"/>
          <w:sz w:val="22"/>
          <w:szCs w:val="22"/>
        </w:rPr>
        <w:t>forName</w:t>
      </w:r>
      <w:r>
        <w:rPr>
          <w:rFonts w:ascii="Consolas" w:hAnsi="Consolas" w:cs="Consolas"/>
          <w:color w:val="333333"/>
          <w:sz w:val="22"/>
          <w:szCs w:val="22"/>
        </w:rPr>
        <w:t>(</w:t>
      </w:r>
      <w:r>
        <w:rPr>
          <w:rStyle w:val="cm-string"/>
          <w:rFonts w:ascii="Consolas" w:hAnsi="Consolas" w:cs="Consolas"/>
          <w:color w:val="AA1111"/>
          <w:sz w:val="22"/>
          <w:szCs w:val="22"/>
        </w:rPr>
        <w:t>"UTF-8"</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final</w:t>
      </w:r>
      <w:r>
        <w:rPr>
          <w:rFonts w:ascii="Consolas" w:hAnsi="Consolas" w:cs="Consolas"/>
          <w:color w:val="333333"/>
          <w:sz w:val="22"/>
          <w:szCs w:val="22"/>
        </w:rPr>
        <w:t xml:space="preserve"> </w:t>
      </w:r>
      <w:r>
        <w:rPr>
          <w:rStyle w:val="cm-variable"/>
          <w:rFonts w:ascii="Consolas" w:hAnsi="Consolas" w:cs="Consolas"/>
          <w:color w:val="000000"/>
          <w:sz w:val="22"/>
          <w:szCs w:val="22"/>
        </w:rPr>
        <w:t>MimeType</w:t>
      </w:r>
      <w:r>
        <w:rPr>
          <w:rFonts w:ascii="Consolas" w:hAnsi="Consolas" w:cs="Consolas"/>
          <w:color w:val="333333"/>
          <w:sz w:val="22"/>
          <w:szCs w:val="22"/>
        </w:rPr>
        <w:t xml:space="preserve"> </w:t>
      </w:r>
      <w:r>
        <w:rPr>
          <w:rStyle w:val="cm-variable"/>
          <w:rFonts w:ascii="Consolas" w:hAnsi="Consolas" w:cs="Consolas"/>
          <w:color w:val="000000"/>
          <w:sz w:val="22"/>
          <w:szCs w:val="22"/>
        </w:rPr>
        <w:t>DEFAULT_CONTENT_TYPE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MimeType</w:t>
      </w:r>
      <w:r>
        <w:rPr>
          <w:rFonts w:ascii="Consolas" w:hAnsi="Consolas" w:cs="Consolas"/>
          <w:color w:val="333333"/>
          <w:sz w:val="22"/>
          <w:szCs w:val="22"/>
        </w:rPr>
        <w:t>.</w:t>
      </w:r>
      <w:r>
        <w:rPr>
          <w:rStyle w:val="cm-variable"/>
          <w:rFonts w:ascii="Consolas" w:hAnsi="Consolas" w:cs="Consolas"/>
          <w:color w:val="000000"/>
          <w:sz w:val="22"/>
          <w:szCs w:val="22"/>
        </w:rPr>
        <w:t>valueOf</w:t>
      </w:r>
      <w:r>
        <w:rPr>
          <w:rFonts w:ascii="Consolas" w:hAnsi="Consolas" w:cs="Consolas"/>
          <w:color w:val="333333"/>
          <w:sz w:val="22"/>
          <w:szCs w:val="22"/>
        </w:rPr>
        <w:t>(</w:t>
      </w:r>
      <w:r>
        <w:rPr>
          <w:rStyle w:val="cm-string"/>
          <w:rFonts w:ascii="Consolas" w:hAnsi="Consolas" w:cs="Consolas"/>
          <w:color w:val="AA1111"/>
          <w:sz w:val="22"/>
          <w:szCs w:val="22"/>
        </w:rPr>
        <w:t>"text/html"</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final</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DEFAULT_PREFIX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"classpath:/templates/"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final</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DEFAULT_SUFFIX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".html"</w:t>
      </w:r>
      <w:r>
        <w:rPr>
          <w:rFonts w:ascii="Consolas" w:hAnsi="Consolas" w:cs="Consolas"/>
          <w:color w:val="333333"/>
          <w:sz w:val="22"/>
          <w:szCs w:val="22"/>
        </w:rPr>
        <w:t>;</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只要我们把</w:t>
      </w:r>
      <w:r>
        <w:rPr>
          <w:rStyle w:val="md-line"/>
          <w:rFonts w:ascii="Helvetica" w:hAnsi="Helvetica"/>
          <w:color w:val="333333"/>
        </w:rPr>
        <w:t>HTML</w:t>
      </w:r>
      <w:r>
        <w:rPr>
          <w:rStyle w:val="md-line"/>
          <w:rFonts w:ascii="Helvetica" w:hAnsi="Helvetica"/>
          <w:color w:val="333333"/>
        </w:rPr>
        <w:t>页面放在</w:t>
      </w:r>
      <w:r>
        <w:rPr>
          <w:rStyle w:val="md-line"/>
          <w:rFonts w:ascii="Helvetica" w:hAnsi="Helvetica"/>
          <w:color w:val="333333"/>
        </w:rPr>
        <w:t>classpath:/templates/</w:t>
      </w:r>
      <w:r>
        <w:rPr>
          <w:rStyle w:val="md-line"/>
          <w:rFonts w:ascii="Helvetica" w:hAnsi="Helvetica"/>
          <w:color w:val="333333"/>
        </w:rPr>
        <w:t>，</w:t>
      </w:r>
      <w:r>
        <w:rPr>
          <w:rStyle w:val="md-line"/>
          <w:rFonts w:ascii="Helvetica" w:hAnsi="Helvetica"/>
          <w:color w:val="333333"/>
        </w:rPr>
        <w:t>thymeleaf</w:t>
      </w:r>
      <w:r>
        <w:rPr>
          <w:rStyle w:val="md-line"/>
          <w:rFonts w:ascii="Helvetica" w:hAnsi="Helvetica"/>
          <w:color w:val="333333"/>
        </w:rPr>
        <w:t>就能自动渲染；</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使用：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、导入</w:t>
      </w:r>
      <w:r>
        <w:rPr>
          <w:rStyle w:val="md-line"/>
          <w:rFonts w:ascii="Helvetica" w:hAnsi="Helvetica"/>
          <w:color w:val="333333"/>
        </w:rPr>
        <w:t>thymeleaf</w:t>
      </w:r>
      <w:r>
        <w:rPr>
          <w:rStyle w:val="md-line"/>
          <w:rFonts w:ascii="Helvetica" w:hAnsi="Helvetica"/>
          <w:color w:val="333333"/>
        </w:rPr>
        <w:t>的名称空间</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&lt;html</w:t>
      </w:r>
      <w:r>
        <w:rPr>
          <w:rFonts w:ascii="Consolas" w:hAnsi="Consolas" w:cs="Consolas"/>
          <w:color w:val="333333"/>
          <w:sz w:val="22"/>
          <w:szCs w:val="22"/>
        </w:rPr>
        <w:t xml:space="preserve"> </w:t>
      </w:r>
      <w:r>
        <w:rPr>
          <w:rStyle w:val="cm-attribute"/>
          <w:rFonts w:ascii="Consolas" w:hAnsi="Consolas" w:cs="Consolas"/>
          <w:color w:val="0000CC"/>
          <w:sz w:val="22"/>
          <w:szCs w:val="22"/>
        </w:rPr>
        <w:t>lang</w:t>
      </w:r>
      <w:r>
        <w:rPr>
          <w:rFonts w:ascii="Consolas" w:hAnsi="Consolas" w:cs="Consolas"/>
          <w:color w:val="333333"/>
          <w:sz w:val="22"/>
          <w:szCs w:val="22"/>
        </w:rPr>
        <w:t>=</w:t>
      </w:r>
      <w:r>
        <w:rPr>
          <w:rStyle w:val="cm-string"/>
          <w:rFonts w:ascii="Consolas" w:hAnsi="Consolas" w:cs="Consolas"/>
          <w:color w:val="AA1111"/>
          <w:sz w:val="22"/>
          <w:szCs w:val="22"/>
        </w:rPr>
        <w:t>"en"</w:t>
      </w:r>
      <w:r>
        <w:rPr>
          <w:rFonts w:ascii="Consolas" w:hAnsi="Consolas" w:cs="Consolas"/>
          <w:color w:val="333333"/>
          <w:sz w:val="22"/>
          <w:szCs w:val="22"/>
        </w:rPr>
        <w:t xml:space="preserve"> </w:t>
      </w:r>
      <w:r>
        <w:rPr>
          <w:rStyle w:val="cm-attribute"/>
          <w:rFonts w:ascii="Consolas" w:hAnsi="Consolas" w:cs="Consolas"/>
          <w:color w:val="0000CC"/>
          <w:sz w:val="22"/>
          <w:szCs w:val="22"/>
        </w:rPr>
        <w:t>xmlns:th</w:t>
      </w:r>
      <w:r>
        <w:rPr>
          <w:rFonts w:ascii="Consolas" w:hAnsi="Consolas" w:cs="Consolas"/>
          <w:color w:val="333333"/>
          <w:sz w:val="22"/>
          <w:szCs w:val="22"/>
        </w:rPr>
        <w:t>=</w:t>
      </w:r>
      <w:r>
        <w:rPr>
          <w:rStyle w:val="cm-string"/>
          <w:rFonts w:ascii="Consolas" w:hAnsi="Consolas" w:cs="Consolas"/>
          <w:color w:val="AA1111"/>
          <w:sz w:val="22"/>
          <w:szCs w:val="22"/>
        </w:rPr>
        <w:t>"http://www.thymeleaf.org"</w:t>
      </w:r>
      <w:r>
        <w:rPr>
          <w:rStyle w:val="cm-tag"/>
          <w:rFonts w:ascii="Consolas" w:hAnsi="Consolas" w:cs="Consolas"/>
          <w:color w:val="117700"/>
          <w:sz w:val="22"/>
          <w:szCs w:val="22"/>
        </w:rPr>
        <w:t>&gt;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、使用</w:t>
      </w:r>
      <w:r>
        <w:rPr>
          <w:rStyle w:val="md-line"/>
          <w:rFonts w:ascii="Helvetica" w:hAnsi="Helvetica"/>
          <w:color w:val="333333"/>
        </w:rPr>
        <w:t>thymeleaf</w:t>
      </w:r>
      <w:r>
        <w:rPr>
          <w:rStyle w:val="md-line"/>
          <w:rFonts w:ascii="Helvetica" w:hAnsi="Helvetica"/>
          <w:color w:val="333333"/>
        </w:rPr>
        <w:t>语法；</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&lt;!DOCTYPE html&gt;</w:t>
      </w:r>
      <w:r>
        <w:rPr>
          <w:rFonts w:ascii="Consolas" w:hAnsi="Consolas" w:cs="Consolas"/>
          <w:color w:val="333333"/>
          <w:sz w:val="22"/>
          <w:szCs w:val="22"/>
        </w:rPr>
        <w:br/>
      </w:r>
      <w:r>
        <w:rPr>
          <w:rStyle w:val="cm-tag"/>
          <w:rFonts w:ascii="Consolas" w:hAnsi="Consolas" w:cs="Consolas"/>
          <w:color w:val="117700"/>
          <w:sz w:val="22"/>
          <w:szCs w:val="22"/>
        </w:rPr>
        <w:t>&lt;html</w:t>
      </w:r>
      <w:r>
        <w:rPr>
          <w:rFonts w:ascii="Consolas" w:hAnsi="Consolas" w:cs="Consolas"/>
          <w:color w:val="333333"/>
          <w:sz w:val="22"/>
          <w:szCs w:val="22"/>
        </w:rPr>
        <w:t xml:space="preserve"> </w:t>
      </w:r>
      <w:r>
        <w:rPr>
          <w:rStyle w:val="cm-attribute"/>
          <w:rFonts w:ascii="Consolas" w:hAnsi="Consolas" w:cs="Consolas"/>
          <w:color w:val="0000CC"/>
          <w:sz w:val="22"/>
          <w:szCs w:val="22"/>
        </w:rPr>
        <w:t>lang</w:t>
      </w:r>
      <w:r>
        <w:rPr>
          <w:rFonts w:ascii="Consolas" w:hAnsi="Consolas" w:cs="Consolas"/>
          <w:color w:val="333333"/>
          <w:sz w:val="22"/>
          <w:szCs w:val="22"/>
        </w:rPr>
        <w:t>=</w:t>
      </w:r>
      <w:r>
        <w:rPr>
          <w:rStyle w:val="cm-string"/>
          <w:rFonts w:ascii="Consolas" w:hAnsi="Consolas" w:cs="Consolas"/>
          <w:color w:val="AA1111"/>
          <w:sz w:val="22"/>
          <w:szCs w:val="22"/>
        </w:rPr>
        <w:t>"en"</w:t>
      </w:r>
      <w:r>
        <w:rPr>
          <w:rFonts w:ascii="Consolas" w:hAnsi="Consolas" w:cs="Consolas"/>
          <w:color w:val="333333"/>
          <w:sz w:val="22"/>
          <w:szCs w:val="22"/>
        </w:rPr>
        <w:t xml:space="preserve"> </w:t>
      </w:r>
      <w:r>
        <w:rPr>
          <w:rStyle w:val="cm-attribute"/>
          <w:rFonts w:ascii="Consolas" w:hAnsi="Consolas" w:cs="Consolas"/>
          <w:color w:val="0000CC"/>
          <w:sz w:val="22"/>
          <w:szCs w:val="22"/>
        </w:rPr>
        <w:t>xmlns:th</w:t>
      </w:r>
      <w:r>
        <w:rPr>
          <w:rFonts w:ascii="Consolas" w:hAnsi="Consolas" w:cs="Consolas"/>
          <w:color w:val="333333"/>
          <w:sz w:val="22"/>
          <w:szCs w:val="22"/>
        </w:rPr>
        <w:t>=</w:t>
      </w:r>
      <w:r>
        <w:rPr>
          <w:rStyle w:val="cm-string"/>
          <w:rFonts w:ascii="Consolas" w:hAnsi="Consolas" w:cs="Consolas"/>
          <w:color w:val="AA1111"/>
          <w:sz w:val="22"/>
          <w:szCs w:val="22"/>
        </w:rPr>
        <w:t>"http://www.thymeleaf.org"</w:t>
      </w:r>
      <w:r>
        <w:rPr>
          <w:rStyle w:val="cm-tag"/>
          <w:rFonts w:ascii="Consolas" w:hAnsi="Consolas" w:cs="Consolas"/>
          <w:color w:val="117700"/>
          <w:sz w:val="22"/>
          <w:szCs w:val="22"/>
        </w:rPr>
        <w:t>&gt;</w:t>
      </w:r>
      <w:r>
        <w:rPr>
          <w:rFonts w:ascii="Consolas" w:hAnsi="Consolas" w:cs="Consolas"/>
          <w:color w:val="333333"/>
          <w:sz w:val="22"/>
          <w:szCs w:val="22"/>
        </w:rPr>
        <w:br/>
      </w:r>
      <w:r>
        <w:rPr>
          <w:rStyle w:val="cm-tag"/>
          <w:rFonts w:ascii="Consolas" w:hAnsi="Consolas" w:cs="Consolas"/>
          <w:color w:val="117700"/>
          <w:sz w:val="22"/>
          <w:szCs w:val="22"/>
        </w:rPr>
        <w:t>&lt;head&gt;</w:t>
      </w:r>
      <w:r>
        <w:rPr>
          <w:rFonts w:ascii="Consolas" w:hAnsi="Consolas" w:cs="Consolas"/>
          <w:color w:val="333333"/>
          <w:sz w:val="22"/>
          <w:szCs w:val="22"/>
        </w:rPr>
        <w:br/>
        <w:t xml:space="preserve">    </w:t>
      </w:r>
      <w:r>
        <w:rPr>
          <w:rStyle w:val="cm-tag"/>
          <w:rFonts w:ascii="Consolas" w:hAnsi="Consolas" w:cs="Consolas"/>
          <w:color w:val="117700"/>
          <w:sz w:val="22"/>
          <w:szCs w:val="22"/>
        </w:rPr>
        <w:t>&lt;meta</w:t>
      </w:r>
      <w:r>
        <w:rPr>
          <w:rFonts w:ascii="Consolas" w:hAnsi="Consolas" w:cs="Consolas"/>
          <w:color w:val="333333"/>
          <w:sz w:val="22"/>
          <w:szCs w:val="22"/>
        </w:rPr>
        <w:t xml:space="preserve"> </w:t>
      </w:r>
      <w:r>
        <w:rPr>
          <w:rStyle w:val="cm-attribute"/>
          <w:rFonts w:ascii="Consolas" w:hAnsi="Consolas" w:cs="Consolas"/>
          <w:color w:val="0000CC"/>
          <w:sz w:val="22"/>
          <w:szCs w:val="22"/>
        </w:rPr>
        <w:t>charset</w:t>
      </w:r>
      <w:r>
        <w:rPr>
          <w:rFonts w:ascii="Consolas" w:hAnsi="Consolas" w:cs="Consolas"/>
          <w:color w:val="333333"/>
          <w:sz w:val="22"/>
          <w:szCs w:val="22"/>
        </w:rPr>
        <w:t>=</w:t>
      </w:r>
      <w:r>
        <w:rPr>
          <w:rStyle w:val="cm-string"/>
          <w:rFonts w:ascii="Consolas" w:hAnsi="Consolas" w:cs="Consolas"/>
          <w:color w:val="AA1111"/>
          <w:sz w:val="22"/>
          <w:szCs w:val="22"/>
        </w:rPr>
        <w:t>"UTF-8"</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&lt;title&gt;</w:t>
      </w:r>
      <w:r>
        <w:rPr>
          <w:rFonts w:ascii="Consolas" w:hAnsi="Consolas" w:cs="Consolas"/>
          <w:color w:val="333333"/>
          <w:sz w:val="22"/>
          <w:szCs w:val="22"/>
        </w:rPr>
        <w:t>Title</w:t>
      </w:r>
      <w:r>
        <w:rPr>
          <w:rStyle w:val="cm-tag"/>
          <w:rFonts w:ascii="Consolas" w:hAnsi="Consolas" w:cs="Consolas"/>
          <w:color w:val="117700"/>
          <w:sz w:val="22"/>
          <w:szCs w:val="22"/>
        </w:rPr>
        <w:t>&lt;/title&gt;</w:t>
      </w:r>
      <w:r>
        <w:rPr>
          <w:rFonts w:ascii="Consolas" w:hAnsi="Consolas" w:cs="Consolas"/>
          <w:color w:val="333333"/>
          <w:sz w:val="22"/>
          <w:szCs w:val="22"/>
        </w:rPr>
        <w:br/>
      </w:r>
      <w:r>
        <w:rPr>
          <w:rStyle w:val="cm-tag"/>
          <w:rFonts w:ascii="Consolas" w:hAnsi="Consolas" w:cs="Consolas"/>
          <w:color w:val="117700"/>
          <w:sz w:val="22"/>
          <w:szCs w:val="22"/>
        </w:rPr>
        <w:t>&lt;/head&gt;</w:t>
      </w:r>
      <w:r>
        <w:rPr>
          <w:rFonts w:ascii="Consolas" w:hAnsi="Consolas" w:cs="Consolas"/>
          <w:color w:val="333333"/>
          <w:sz w:val="22"/>
          <w:szCs w:val="22"/>
        </w:rPr>
        <w:br/>
      </w:r>
      <w:r>
        <w:rPr>
          <w:rStyle w:val="cm-tag"/>
          <w:rFonts w:ascii="Consolas" w:hAnsi="Consolas" w:cs="Consolas"/>
          <w:color w:val="117700"/>
          <w:sz w:val="22"/>
          <w:szCs w:val="22"/>
        </w:rPr>
        <w:t>&lt;body&gt;</w:t>
      </w:r>
      <w:r>
        <w:rPr>
          <w:rFonts w:ascii="Consolas" w:hAnsi="Consolas" w:cs="Consolas"/>
          <w:color w:val="333333"/>
          <w:sz w:val="22"/>
          <w:szCs w:val="22"/>
        </w:rPr>
        <w:br/>
        <w:t xml:space="preserve">    </w:t>
      </w:r>
      <w:r>
        <w:rPr>
          <w:rStyle w:val="cm-tag"/>
          <w:rFonts w:ascii="Consolas" w:hAnsi="Consolas" w:cs="Consolas"/>
          <w:color w:val="117700"/>
          <w:sz w:val="22"/>
          <w:szCs w:val="22"/>
        </w:rPr>
        <w:t>&lt;h1&gt;</w:t>
      </w:r>
      <w:r>
        <w:rPr>
          <w:rFonts w:ascii="Consolas" w:hAnsi="Consolas" w:cs="Consolas"/>
          <w:color w:val="333333"/>
          <w:sz w:val="22"/>
          <w:szCs w:val="22"/>
        </w:rPr>
        <w:t>成功！</w:t>
      </w:r>
      <w:r>
        <w:rPr>
          <w:rStyle w:val="cm-tag"/>
          <w:rFonts w:ascii="Consolas" w:hAnsi="Consolas" w:cs="Consolas"/>
          <w:color w:val="117700"/>
          <w:sz w:val="22"/>
          <w:szCs w:val="22"/>
        </w:rPr>
        <w:t>&lt;/h1&gt;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&lt;!--th:text </w:t>
      </w:r>
      <w:r>
        <w:rPr>
          <w:rStyle w:val="cm-comment"/>
          <w:rFonts w:ascii="Consolas" w:hAnsi="Consolas" w:cs="Consolas"/>
          <w:color w:val="AA5500"/>
          <w:sz w:val="22"/>
          <w:szCs w:val="22"/>
        </w:rPr>
        <w:t>将</w:t>
      </w:r>
      <w:r>
        <w:rPr>
          <w:rStyle w:val="cm-comment"/>
          <w:rFonts w:ascii="Consolas" w:hAnsi="Consolas" w:cs="Consolas"/>
          <w:color w:val="AA5500"/>
          <w:sz w:val="22"/>
          <w:szCs w:val="22"/>
        </w:rPr>
        <w:t>div</w:t>
      </w:r>
      <w:r>
        <w:rPr>
          <w:rStyle w:val="cm-comment"/>
          <w:rFonts w:ascii="Consolas" w:hAnsi="Consolas" w:cs="Consolas"/>
          <w:color w:val="AA5500"/>
          <w:sz w:val="22"/>
          <w:szCs w:val="22"/>
        </w:rPr>
        <w:t>里面的文本内容设置为</w:t>
      </w:r>
      <w:r>
        <w:rPr>
          <w:rStyle w:val="cm-comment"/>
          <w:rFonts w:ascii="Consolas" w:hAnsi="Consolas" w:cs="Consolas"/>
          <w:color w:val="AA5500"/>
          <w:sz w:val="22"/>
          <w:szCs w:val="22"/>
        </w:rPr>
        <w:t xml:space="preserve"> --&gt;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"${hello}"</w:t>
      </w:r>
      <w:r>
        <w:rPr>
          <w:rStyle w:val="cm-tag"/>
          <w:rFonts w:ascii="Consolas" w:hAnsi="Consolas" w:cs="Consolas"/>
          <w:color w:val="117700"/>
          <w:sz w:val="22"/>
          <w:szCs w:val="22"/>
        </w:rPr>
        <w:t>&gt;</w:t>
      </w:r>
      <w:r>
        <w:rPr>
          <w:rFonts w:ascii="Consolas" w:hAnsi="Consolas" w:cs="Consolas"/>
          <w:color w:val="333333"/>
          <w:sz w:val="22"/>
          <w:szCs w:val="22"/>
        </w:rPr>
        <w:t>这是显示欢迎信息</w:t>
      </w:r>
      <w:r>
        <w:rPr>
          <w:rStyle w:val="cm-tag"/>
          <w:rFonts w:ascii="Consolas" w:hAnsi="Consolas" w:cs="Consolas"/>
          <w:color w:val="117700"/>
          <w:sz w:val="22"/>
          <w:szCs w:val="22"/>
        </w:rPr>
        <w:t>&lt;/div&gt;</w:t>
      </w:r>
      <w:r>
        <w:rPr>
          <w:rFonts w:ascii="Consolas" w:hAnsi="Consolas" w:cs="Consolas"/>
          <w:color w:val="333333"/>
          <w:sz w:val="22"/>
          <w:szCs w:val="22"/>
        </w:rPr>
        <w:br/>
      </w:r>
      <w:r>
        <w:rPr>
          <w:rStyle w:val="cm-tag"/>
          <w:rFonts w:ascii="Consolas" w:hAnsi="Consolas" w:cs="Consolas"/>
          <w:color w:val="117700"/>
          <w:sz w:val="22"/>
          <w:szCs w:val="22"/>
        </w:rPr>
        <w:t>&lt;/body&gt;</w:t>
      </w:r>
      <w:r>
        <w:rPr>
          <w:rFonts w:ascii="Consolas" w:hAnsi="Consolas" w:cs="Consolas"/>
          <w:color w:val="333333"/>
          <w:sz w:val="22"/>
          <w:szCs w:val="22"/>
        </w:rPr>
        <w:br/>
      </w:r>
      <w:r>
        <w:rPr>
          <w:rStyle w:val="cm-tag"/>
          <w:rFonts w:ascii="Consolas" w:hAnsi="Consolas" w:cs="Consolas"/>
          <w:color w:val="117700"/>
          <w:sz w:val="22"/>
          <w:szCs w:val="22"/>
        </w:rPr>
        <w:t>&lt;/html&gt;</w:t>
      </w:r>
    </w:p>
    <w:p w:rsidR="001A7847" w:rsidRDefault="007D395D">
      <w:pPr>
        <w:pStyle w:val="5"/>
        <w:rPr>
          <w:rFonts w:cs="宋体"/>
        </w:rPr>
      </w:pPr>
      <w:r>
        <w:t>3</w:t>
      </w:r>
      <w:r>
        <w:t>、语法规则</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w:t>
      </w:r>
      <w:r>
        <w:rPr>
          <w:rStyle w:val="md-line"/>
          <w:rFonts w:ascii="Helvetica" w:hAnsi="Helvetica"/>
          <w:color w:val="333333"/>
        </w:rPr>
        <w:t>th:text</w:t>
      </w:r>
      <w:r>
        <w:rPr>
          <w:rStyle w:val="md-line"/>
          <w:rFonts w:ascii="Helvetica" w:hAnsi="Helvetica"/>
          <w:color w:val="333333"/>
        </w:rPr>
        <w:t>；改变当前元素里面的文本内容；</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th</w:t>
      </w:r>
      <w:r>
        <w:rPr>
          <w:rStyle w:val="md-line"/>
          <w:rFonts w:ascii="Helvetica" w:hAnsi="Helvetica"/>
          <w:color w:val="333333"/>
        </w:rPr>
        <w:t>：任意</w:t>
      </w:r>
      <w:r>
        <w:rPr>
          <w:rStyle w:val="md-line"/>
          <w:rFonts w:ascii="Helvetica" w:hAnsi="Helvetica"/>
          <w:color w:val="333333"/>
        </w:rPr>
        <w:t>html</w:t>
      </w:r>
      <w:r>
        <w:rPr>
          <w:rStyle w:val="md-line"/>
          <w:rFonts w:ascii="Helvetica" w:hAnsi="Helvetica"/>
          <w:color w:val="333333"/>
        </w:rPr>
        <w:t>属性；来替换原生属性的值</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3" name="矩形 343" descr="C:\Users\Administrator\Desktop\学习课程\尚硅谷SpringBoot核心技术篇\源码、资料、课件\文档\Spring Boot 笔记\images\2018-02-04_123955.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2018-02-04_123955.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SfEqINMAAAADAQAADwAAAAAAAAABACAAAAAiAAAAZHJzL2Rvd25yZXYueG1s&#10;UEsBAhQAFAAAAAgAh07iQAR5RSuoAgAAggQAAA4AAAAAAAAAAQAgAAAAIgEAAGRycy9lMm9Eb2Mu&#10;eG1sUEsFBgAAAAAGAAYAWQEAADwGA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2</w:t>
      </w:r>
      <w:r>
        <w:rPr>
          <w:rStyle w:val="md-line"/>
          <w:rFonts w:ascii="Helvetica" w:hAnsi="Helvetica"/>
          <w:color w:val="333333"/>
        </w:rPr>
        <w:t>）、表达式？</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def"/>
          <w:rFonts w:ascii="Consolas" w:hAnsi="Consolas" w:cs="Consolas"/>
          <w:color w:val="0000FF"/>
          <w:sz w:val="22"/>
          <w:szCs w:val="22"/>
        </w:rPr>
        <w:t>Simple expressions</w:t>
      </w:r>
      <w:r>
        <w:rPr>
          <w:rFonts w:ascii="Consolas" w:hAnsi="Consolas" w:cs="Consolas"/>
          <w:color w:val="333333"/>
          <w:sz w:val="22"/>
          <w:szCs w:val="22"/>
        </w:rPr>
        <w:t>:</w:t>
      </w:r>
      <w:r>
        <w:rPr>
          <w:rStyle w:val="cm-quote"/>
          <w:rFonts w:ascii="Consolas" w:hAnsi="Consolas" w:cs="Consolas"/>
          <w:color w:val="009900"/>
          <w:sz w:val="22"/>
          <w:szCs w:val="22"/>
        </w:rPr>
        <w:t>（表达式语法）</w:t>
      </w:r>
      <w:r>
        <w:rPr>
          <w:rFonts w:ascii="Consolas" w:hAnsi="Consolas" w:cs="Consolas"/>
          <w:color w:val="333333"/>
          <w:sz w:val="22"/>
          <w:szCs w:val="22"/>
        </w:rPr>
        <w:br/>
      </w:r>
      <w:r>
        <w:rPr>
          <w:rStyle w:val="cm-def"/>
          <w:rFonts w:ascii="Consolas" w:hAnsi="Consolas" w:cs="Consolas"/>
          <w:color w:val="0000FF"/>
          <w:sz w:val="22"/>
          <w:szCs w:val="22"/>
        </w:rPr>
        <w:t xml:space="preserve">    Variable Expressions</w:t>
      </w:r>
      <w:r>
        <w:rPr>
          <w:rFonts w:ascii="Consolas" w:hAnsi="Consolas" w:cs="Consolas"/>
          <w:color w:val="333333"/>
          <w:sz w:val="22"/>
          <w:szCs w:val="22"/>
        </w:rPr>
        <w:t>:</w:t>
      </w:r>
      <w:r>
        <w:rPr>
          <w:rStyle w:val="cm-quote"/>
          <w:rFonts w:ascii="Consolas" w:hAnsi="Consolas" w:cs="Consolas"/>
          <w:color w:val="009900"/>
          <w:sz w:val="22"/>
          <w:szCs w:val="22"/>
        </w:rPr>
        <w:t xml:space="preserve"> ${...}</w:t>
      </w:r>
      <w:r>
        <w:rPr>
          <w:rStyle w:val="cm-quote"/>
          <w:rFonts w:ascii="Consolas" w:hAnsi="Consolas" w:cs="Consolas"/>
          <w:color w:val="009900"/>
          <w:sz w:val="22"/>
          <w:szCs w:val="22"/>
        </w:rPr>
        <w:t>：获取变量值；</w:t>
      </w:r>
      <w:r>
        <w:rPr>
          <w:rStyle w:val="cm-quote"/>
          <w:rFonts w:ascii="Consolas" w:hAnsi="Consolas" w:cs="Consolas"/>
          <w:color w:val="009900"/>
          <w:sz w:val="22"/>
          <w:szCs w:val="22"/>
        </w:rPr>
        <w:t>OGNL</w:t>
      </w:r>
      <w:r>
        <w:rPr>
          <w:rStyle w:val="cm-quote"/>
          <w:rFonts w:ascii="Consolas" w:hAnsi="Consolas" w:cs="Consolas"/>
          <w:color w:val="009900"/>
          <w:sz w:val="22"/>
          <w:szCs w:val="22"/>
        </w:rPr>
        <w:t>；</w:t>
      </w:r>
      <w:r>
        <w:rPr>
          <w:rFonts w:ascii="Consolas" w:hAnsi="Consolas" w:cs="Consolas"/>
          <w:color w:val="333333"/>
          <w:sz w:val="22"/>
          <w:szCs w:val="22"/>
        </w:rPr>
        <w:br/>
      </w:r>
      <w:r>
        <w:rPr>
          <w:rStyle w:val="cm-def"/>
          <w:rFonts w:ascii="Consolas" w:hAnsi="Consolas" w:cs="Consolas"/>
          <w:color w:val="0000FF"/>
          <w:sz w:val="22"/>
          <w:szCs w:val="22"/>
        </w:rPr>
        <w:t xml:space="preserve">    </w:t>
      </w:r>
      <w:r>
        <w:rPr>
          <w:rStyle w:val="cm-tab"/>
          <w:rFonts w:ascii="Courier New" w:hAnsi="Courier New" w:cs="Courier New"/>
          <w:color w:val="0000FF"/>
          <w:sz w:val="22"/>
          <w:szCs w:val="22"/>
        </w:rPr>
        <w:t xml:space="preserve">        </w:t>
      </w:r>
      <w:r>
        <w:rPr>
          <w:rStyle w:val="cm-def"/>
          <w:rFonts w:ascii="Consolas" w:hAnsi="Consolas" w:cs="Consolas"/>
          <w:color w:val="0000FF"/>
          <w:sz w:val="22"/>
          <w:szCs w:val="22"/>
        </w:rPr>
        <w:t>1</w:t>
      </w:r>
      <w:r>
        <w:rPr>
          <w:rStyle w:val="cm-def"/>
          <w:rFonts w:ascii="Consolas" w:hAnsi="Consolas" w:cs="Consolas"/>
          <w:color w:val="0000FF"/>
          <w:sz w:val="22"/>
          <w:szCs w:val="22"/>
        </w:rPr>
        <w:t>）、获取对象的属性、调用方法</w:t>
      </w:r>
      <w:r>
        <w:rPr>
          <w:rFonts w:ascii="Consolas" w:hAnsi="Consolas" w:cs="Consolas"/>
          <w:color w:val="333333"/>
          <w:sz w:val="22"/>
          <w:szCs w:val="22"/>
        </w:rPr>
        <w:br/>
      </w:r>
      <w:r>
        <w:rPr>
          <w:rStyle w:val="cm-def"/>
          <w:rFonts w:ascii="Consolas" w:hAnsi="Consolas" w:cs="Consolas"/>
          <w:color w:val="0000FF"/>
          <w:sz w:val="22"/>
          <w:szCs w:val="22"/>
        </w:rPr>
        <w:t xml:space="preserve">    </w:t>
      </w:r>
      <w:r>
        <w:rPr>
          <w:rStyle w:val="cm-tab"/>
          <w:rFonts w:ascii="Courier New" w:hAnsi="Courier New" w:cs="Courier New"/>
          <w:color w:val="0000FF"/>
          <w:sz w:val="22"/>
          <w:szCs w:val="22"/>
        </w:rPr>
        <w:t xml:space="preserve">        </w:t>
      </w:r>
      <w:r>
        <w:rPr>
          <w:rStyle w:val="cm-def"/>
          <w:rFonts w:ascii="Consolas" w:hAnsi="Consolas" w:cs="Consolas"/>
          <w:color w:val="0000FF"/>
          <w:sz w:val="22"/>
          <w:szCs w:val="22"/>
        </w:rPr>
        <w:t>2</w:t>
      </w:r>
      <w:r>
        <w:rPr>
          <w:rStyle w:val="cm-def"/>
          <w:rFonts w:ascii="Consolas" w:hAnsi="Consolas" w:cs="Consolas"/>
          <w:color w:val="0000FF"/>
          <w:sz w:val="22"/>
          <w:szCs w:val="22"/>
        </w:rPr>
        <w:t>）、使用内置的基本对象：</w:t>
      </w:r>
      <w:r>
        <w:rPr>
          <w:rFonts w:ascii="Consolas" w:hAnsi="Consolas" w:cs="Consolas"/>
          <w:color w:val="333333"/>
          <w:sz w:val="22"/>
          <w:szCs w:val="22"/>
        </w:rPr>
        <w:br/>
      </w:r>
      <w:r>
        <w:rPr>
          <w:rStyle w:val="cm-comment"/>
          <w:rFonts w:ascii="Consolas" w:hAnsi="Consolas" w:cs="Consolas"/>
          <w:color w:val="AA5500"/>
          <w:sz w:val="22"/>
          <w:szCs w:val="22"/>
        </w:rPr>
        <w:t xml:space="preserve">    </w:t>
      </w:r>
      <w:r>
        <w:rPr>
          <w:rStyle w:val="cm-tab"/>
          <w:rFonts w:ascii="Courier New" w:hAnsi="Courier New" w:cs="Courier New"/>
          <w:color w:val="AA5500"/>
          <w:sz w:val="22"/>
          <w:szCs w:val="22"/>
        </w:rPr>
        <w:t xml:space="preserve">            </w:t>
      </w:r>
      <w:r>
        <w:rPr>
          <w:rStyle w:val="cm-comment"/>
          <w:rFonts w:ascii="Consolas" w:hAnsi="Consolas" w:cs="Consolas"/>
          <w:color w:val="AA5500"/>
          <w:sz w:val="22"/>
          <w:szCs w:val="22"/>
        </w:rPr>
        <w:t>#ctx : the context object.</w:t>
      </w:r>
      <w:r>
        <w:rPr>
          <w:rFonts w:ascii="Consolas" w:hAnsi="Consolas" w:cs="Consolas"/>
          <w:color w:val="333333"/>
          <w:sz w:val="22"/>
          <w:szCs w:val="22"/>
        </w:rPr>
        <w:br/>
      </w:r>
      <w:r>
        <w:rPr>
          <w:rStyle w:val="cm-comment"/>
          <w:rFonts w:ascii="Consolas" w:hAnsi="Consolas" w:cs="Consolas"/>
          <w:color w:val="AA5500"/>
          <w:sz w:val="22"/>
          <w:szCs w:val="22"/>
        </w:rPr>
        <w:t xml:space="preserve">    </w:t>
      </w:r>
      <w:r>
        <w:rPr>
          <w:rStyle w:val="cm-tab"/>
          <w:rFonts w:ascii="Courier New" w:hAnsi="Courier New" w:cs="Courier New"/>
          <w:color w:val="AA5500"/>
          <w:sz w:val="22"/>
          <w:szCs w:val="22"/>
        </w:rPr>
        <w:t xml:space="preserve">            </w:t>
      </w:r>
      <w:r>
        <w:rPr>
          <w:rStyle w:val="cm-comment"/>
          <w:rFonts w:ascii="Consolas" w:hAnsi="Consolas" w:cs="Consolas"/>
          <w:color w:val="AA5500"/>
          <w:sz w:val="22"/>
          <w:szCs w:val="22"/>
        </w:rPr>
        <w:t>#vars: the context variables.</w:t>
      </w:r>
      <w:r>
        <w:rPr>
          <w:rFonts w:ascii="Consolas" w:hAnsi="Consolas" w:cs="Consolas"/>
          <w:color w:val="333333"/>
          <w:sz w:val="22"/>
          <w:szCs w:val="22"/>
        </w:rPr>
        <w:br/>
      </w:r>
      <w:r>
        <w:rPr>
          <w:rStyle w:val="cm-comment"/>
          <w:rFonts w:ascii="Consolas" w:hAnsi="Consolas" w:cs="Consolas"/>
          <w:color w:val="AA5500"/>
          <w:sz w:val="22"/>
          <w:szCs w:val="22"/>
        </w:rPr>
        <w:t xml:space="preserve">                #locale : the context locale.</w:t>
      </w:r>
      <w:r>
        <w:rPr>
          <w:rFonts w:ascii="Consolas" w:hAnsi="Consolas" w:cs="Consolas"/>
          <w:color w:val="333333"/>
          <w:sz w:val="22"/>
          <w:szCs w:val="22"/>
        </w:rPr>
        <w:br/>
      </w:r>
      <w:r>
        <w:rPr>
          <w:rStyle w:val="cm-comment"/>
          <w:rFonts w:ascii="Consolas" w:hAnsi="Consolas" w:cs="Consolas"/>
          <w:color w:val="AA5500"/>
          <w:sz w:val="22"/>
          <w:szCs w:val="22"/>
        </w:rPr>
        <w:t xml:space="preserve">                #request : (only in Web Contexts) the HttpServletRequest object.</w:t>
      </w:r>
      <w:r>
        <w:rPr>
          <w:rFonts w:ascii="Consolas" w:hAnsi="Consolas" w:cs="Consolas"/>
          <w:color w:val="333333"/>
          <w:sz w:val="22"/>
          <w:szCs w:val="22"/>
        </w:rPr>
        <w:br/>
      </w:r>
      <w:r>
        <w:rPr>
          <w:rStyle w:val="cm-comment"/>
          <w:rFonts w:ascii="Consolas" w:hAnsi="Consolas" w:cs="Consolas"/>
          <w:color w:val="AA5500"/>
          <w:sz w:val="22"/>
          <w:szCs w:val="22"/>
        </w:rPr>
        <w:t xml:space="preserve">                #response : (only in Web Contexts) the HttpServletResponse object.</w:t>
      </w:r>
      <w:r>
        <w:rPr>
          <w:rFonts w:ascii="Consolas" w:hAnsi="Consolas" w:cs="Consolas"/>
          <w:color w:val="333333"/>
          <w:sz w:val="22"/>
          <w:szCs w:val="22"/>
        </w:rPr>
        <w:br/>
      </w:r>
      <w:r>
        <w:rPr>
          <w:rStyle w:val="cm-comment"/>
          <w:rFonts w:ascii="Consolas" w:hAnsi="Consolas" w:cs="Consolas"/>
          <w:color w:val="AA5500"/>
          <w:sz w:val="22"/>
          <w:szCs w:val="22"/>
        </w:rPr>
        <w:t xml:space="preserve">                #session : (only in Web Contexts) the HttpSession object.</w:t>
      </w:r>
      <w:r>
        <w:rPr>
          <w:rFonts w:ascii="Consolas" w:hAnsi="Consolas" w:cs="Consolas"/>
          <w:color w:val="333333"/>
          <w:sz w:val="22"/>
          <w:szCs w:val="22"/>
        </w:rPr>
        <w:br/>
      </w:r>
      <w:r>
        <w:rPr>
          <w:rStyle w:val="cm-comment"/>
          <w:rFonts w:ascii="Consolas" w:hAnsi="Consolas" w:cs="Consolas"/>
          <w:color w:val="AA5500"/>
          <w:sz w:val="22"/>
          <w:szCs w:val="22"/>
        </w:rPr>
        <w:t xml:space="preserve">                #servletContext : (only in Web Contexts) the ServletContext object.</w:t>
      </w:r>
      <w:r>
        <w:rPr>
          <w:rFonts w:ascii="Consolas" w:hAnsi="Consolas" w:cs="Consolas"/>
          <w:color w:val="333333"/>
          <w:sz w:val="22"/>
          <w:szCs w:val="22"/>
        </w:rPr>
        <w:br/>
      </w:r>
      <w:r>
        <w:rPr>
          <w:rStyle w:val="cm-def"/>
          <w:rFonts w:ascii="Consolas" w:hAnsi="Consolas" w:cs="Consolas"/>
          <w:color w:val="0000FF"/>
          <w:sz w:val="22"/>
          <w:szCs w:val="22"/>
        </w:rPr>
        <w:t xml:space="preserve">                </w:t>
      </w:r>
      <w:r>
        <w:rPr>
          <w:rFonts w:ascii="Consolas" w:hAnsi="Consolas" w:cs="Consolas"/>
          <w:color w:val="333333"/>
          <w:sz w:val="22"/>
          <w:szCs w:val="22"/>
        </w:rPr>
        <w:br/>
      </w:r>
      <w:r>
        <w:rPr>
          <w:rStyle w:val="cm-def"/>
          <w:rFonts w:ascii="Consolas" w:hAnsi="Consolas" w:cs="Consolas"/>
          <w:color w:val="0000FF"/>
          <w:sz w:val="22"/>
          <w:szCs w:val="22"/>
        </w:rPr>
        <w:t xml:space="preserve">                ${session.foo}</w:t>
      </w:r>
      <w:r>
        <w:rPr>
          <w:rFonts w:ascii="Consolas" w:hAnsi="Consolas" w:cs="Consolas"/>
          <w:color w:val="333333"/>
          <w:sz w:val="22"/>
          <w:szCs w:val="22"/>
        </w:rPr>
        <w:br/>
      </w:r>
      <w:r>
        <w:rPr>
          <w:rStyle w:val="cm-def"/>
          <w:rFonts w:ascii="Consolas" w:hAnsi="Consolas" w:cs="Consolas"/>
          <w:color w:val="0000FF"/>
          <w:sz w:val="22"/>
          <w:szCs w:val="22"/>
        </w:rPr>
        <w:t xml:space="preserve">            3</w:t>
      </w:r>
      <w:r>
        <w:rPr>
          <w:rStyle w:val="cm-def"/>
          <w:rFonts w:ascii="Consolas" w:hAnsi="Consolas" w:cs="Consolas"/>
          <w:color w:val="0000FF"/>
          <w:sz w:val="22"/>
          <w:szCs w:val="22"/>
        </w:rPr>
        <w:t>）、内置的一些工具对象：</w:t>
      </w:r>
      <w:r>
        <w:rPr>
          <w:rFonts w:ascii="Consolas" w:hAnsi="Consolas" w:cs="Consolas"/>
          <w:color w:val="333333"/>
          <w:sz w:val="22"/>
          <w:szCs w:val="22"/>
        </w:rPr>
        <w:br/>
      </w:r>
      <w:r>
        <w:rPr>
          <w:rStyle w:val="cm-comment"/>
          <w:rFonts w:ascii="Consolas" w:hAnsi="Consolas" w:cs="Consolas"/>
          <w:color w:val="AA5500"/>
          <w:sz w:val="22"/>
          <w:szCs w:val="22"/>
        </w:rPr>
        <w:t>#execInfo : information about the template being processed.</w:t>
      </w:r>
      <w:r>
        <w:rPr>
          <w:rFonts w:ascii="Consolas" w:hAnsi="Consolas" w:cs="Consolas"/>
          <w:color w:val="333333"/>
          <w:sz w:val="22"/>
          <w:szCs w:val="22"/>
        </w:rPr>
        <w:br/>
      </w:r>
      <w:r>
        <w:rPr>
          <w:rStyle w:val="cm-comment"/>
          <w:rFonts w:ascii="Consolas" w:hAnsi="Consolas" w:cs="Consolas"/>
          <w:color w:val="AA5500"/>
          <w:sz w:val="22"/>
          <w:szCs w:val="22"/>
        </w:rPr>
        <w:t>#messages : methods for obtaining externalized messages inside variables expressions, in the same way as they would be obtained using #{…} syntax.</w:t>
      </w:r>
      <w:r>
        <w:rPr>
          <w:rFonts w:ascii="Consolas" w:hAnsi="Consolas" w:cs="Consolas"/>
          <w:color w:val="333333"/>
          <w:sz w:val="22"/>
          <w:szCs w:val="22"/>
        </w:rPr>
        <w:br/>
      </w:r>
      <w:r>
        <w:rPr>
          <w:rStyle w:val="cm-comment"/>
          <w:rFonts w:ascii="Consolas" w:hAnsi="Consolas" w:cs="Consolas"/>
          <w:color w:val="AA5500"/>
          <w:sz w:val="22"/>
          <w:szCs w:val="22"/>
        </w:rPr>
        <w:t>#uris : methods for escaping parts of URLs/URIs</w:t>
      </w:r>
      <w:r>
        <w:rPr>
          <w:rFonts w:ascii="Consolas" w:hAnsi="Consolas" w:cs="Consolas"/>
          <w:color w:val="333333"/>
          <w:sz w:val="22"/>
          <w:szCs w:val="22"/>
        </w:rPr>
        <w:br/>
      </w:r>
      <w:r>
        <w:rPr>
          <w:rStyle w:val="cm-comment"/>
          <w:rFonts w:ascii="Consolas" w:hAnsi="Consolas" w:cs="Consolas"/>
          <w:color w:val="AA5500"/>
          <w:sz w:val="22"/>
          <w:szCs w:val="22"/>
        </w:rPr>
        <w:t>#conversions : methods for executing the configured conversion service (if any).</w:t>
      </w:r>
      <w:r>
        <w:rPr>
          <w:rFonts w:ascii="Consolas" w:hAnsi="Consolas" w:cs="Consolas"/>
          <w:color w:val="333333"/>
          <w:sz w:val="22"/>
          <w:szCs w:val="22"/>
        </w:rPr>
        <w:br/>
      </w:r>
      <w:r>
        <w:rPr>
          <w:rStyle w:val="cm-comment"/>
          <w:rFonts w:ascii="Consolas" w:hAnsi="Consolas" w:cs="Consolas"/>
          <w:color w:val="AA5500"/>
          <w:sz w:val="22"/>
          <w:szCs w:val="22"/>
        </w:rPr>
        <w:t>#dates : methods for java.util.Date objects: formatting, component extraction, etc.</w:t>
      </w:r>
      <w:r>
        <w:rPr>
          <w:rFonts w:ascii="Consolas" w:hAnsi="Consolas" w:cs="Consolas"/>
          <w:color w:val="333333"/>
          <w:sz w:val="22"/>
          <w:szCs w:val="22"/>
        </w:rPr>
        <w:br/>
      </w:r>
      <w:r>
        <w:rPr>
          <w:rStyle w:val="cm-comment"/>
          <w:rFonts w:ascii="Consolas" w:hAnsi="Consolas" w:cs="Consolas"/>
          <w:color w:val="AA5500"/>
          <w:sz w:val="22"/>
          <w:szCs w:val="22"/>
        </w:rPr>
        <w:t>#calendars : analogous to #dates , but for java.util.Calendar objects.</w:t>
      </w:r>
      <w:r>
        <w:rPr>
          <w:rFonts w:ascii="Consolas" w:hAnsi="Consolas" w:cs="Consolas"/>
          <w:color w:val="333333"/>
          <w:sz w:val="22"/>
          <w:szCs w:val="22"/>
        </w:rPr>
        <w:br/>
      </w:r>
      <w:r>
        <w:rPr>
          <w:rStyle w:val="cm-comment"/>
          <w:rFonts w:ascii="Consolas" w:hAnsi="Consolas" w:cs="Consolas"/>
          <w:color w:val="AA5500"/>
          <w:sz w:val="22"/>
          <w:szCs w:val="22"/>
        </w:rPr>
        <w:t>#numbers : methods for formatting numeric objects.</w:t>
      </w:r>
      <w:r>
        <w:rPr>
          <w:rFonts w:ascii="Consolas" w:hAnsi="Consolas" w:cs="Consolas"/>
          <w:color w:val="333333"/>
          <w:sz w:val="22"/>
          <w:szCs w:val="22"/>
        </w:rPr>
        <w:br/>
      </w:r>
      <w:r>
        <w:rPr>
          <w:rStyle w:val="cm-comment"/>
          <w:rFonts w:ascii="Consolas" w:hAnsi="Consolas" w:cs="Consolas"/>
          <w:color w:val="AA5500"/>
          <w:sz w:val="22"/>
          <w:szCs w:val="22"/>
        </w:rPr>
        <w:t>#strings : methods for String objects: contains, startsWith, prepending/appending, etc.</w:t>
      </w:r>
      <w:r>
        <w:rPr>
          <w:rFonts w:ascii="Consolas" w:hAnsi="Consolas" w:cs="Consolas"/>
          <w:color w:val="333333"/>
          <w:sz w:val="22"/>
          <w:szCs w:val="22"/>
        </w:rPr>
        <w:br/>
      </w:r>
      <w:r>
        <w:rPr>
          <w:rStyle w:val="cm-comment"/>
          <w:rFonts w:ascii="Consolas" w:hAnsi="Consolas" w:cs="Consolas"/>
          <w:color w:val="AA5500"/>
          <w:sz w:val="22"/>
          <w:szCs w:val="22"/>
        </w:rPr>
        <w:t>#objects : methods for objects in general.</w:t>
      </w:r>
      <w:r>
        <w:rPr>
          <w:rFonts w:ascii="Consolas" w:hAnsi="Consolas" w:cs="Consolas"/>
          <w:color w:val="333333"/>
          <w:sz w:val="22"/>
          <w:szCs w:val="22"/>
        </w:rPr>
        <w:br/>
      </w:r>
      <w:r>
        <w:rPr>
          <w:rStyle w:val="cm-comment"/>
          <w:rFonts w:ascii="Consolas" w:hAnsi="Consolas" w:cs="Consolas"/>
          <w:color w:val="AA5500"/>
          <w:sz w:val="22"/>
          <w:szCs w:val="22"/>
        </w:rPr>
        <w:t>#bools : methods for boolean evaluation.</w:t>
      </w:r>
      <w:r>
        <w:rPr>
          <w:rFonts w:ascii="Consolas" w:hAnsi="Consolas" w:cs="Consolas"/>
          <w:color w:val="333333"/>
          <w:sz w:val="22"/>
          <w:szCs w:val="22"/>
        </w:rPr>
        <w:br/>
      </w:r>
      <w:r>
        <w:rPr>
          <w:rStyle w:val="cm-comment"/>
          <w:rFonts w:ascii="Consolas" w:hAnsi="Consolas" w:cs="Consolas"/>
          <w:color w:val="AA5500"/>
          <w:sz w:val="22"/>
          <w:szCs w:val="22"/>
        </w:rPr>
        <w:t>#arrays : methods for arrays.</w:t>
      </w:r>
      <w:r>
        <w:rPr>
          <w:rFonts w:ascii="Consolas" w:hAnsi="Consolas" w:cs="Consolas"/>
          <w:color w:val="333333"/>
          <w:sz w:val="22"/>
          <w:szCs w:val="22"/>
        </w:rPr>
        <w:br/>
      </w:r>
      <w:r>
        <w:rPr>
          <w:rStyle w:val="cm-comment"/>
          <w:rFonts w:ascii="Consolas" w:hAnsi="Consolas" w:cs="Consolas"/>
          <w:color w:val="AA5500"/>
          <w:sz w:val="22"/>
          <w:szCs w:val="22"/>
        </w:rPr>
        <w:t>#lists : methods for lists.</w:t>
      </w:r>
      <w:r>
        <w:rPr>
          <w:rFonts w:ascii="Consolas" w:hAnsi="Consolas" w:cs="Consolas"/>
          <w:color w:val="333333"/>
          <w:sz w:val="22"/>
          <w:szCs w:val="22"/>
        </w:rPr>
        <w:br/>
      </w:r>
      <w:r>
        <w:rPr>
          <w:rStyle w:val="cm-comment"/>
          <w:rFonts w:ascii="Consolas" w:hAnsi="Consolas" w:cs="Consolas"/>
          <w:color w:val="AA5500"/>
          <w:sz w:val="22"/>
          <w:szCs w:val="22"/>
        </w:rPr>
        <w:t>#sets : methods for sets.</w:t>
      </w:r>
      <w:r>
        <w:rPr>
          <w:rFonts w:ascii="Consolas" w:hAnsi="Consolas" w:cs="Consolas"/>
          <w:color w:val="333333"/>
          <w:sz w:val="22"/>
          <w:szCs w:val="22"/>
        </w:rPr>
        <w:br/>
      </w:r>
      <w:r>
        <w:rPr>
          <w:rStyle w:val="cm-comment"/>
          <w:rFonts w:ascii="Consolas" w:hAnsi="Consolas" w:cs="Consolas"/>
          <w:color w:val="AA5500"/>
          <w:sz w:val="22"/>
          <w:szCs w:val="22"/>
        </w:rPr>
        <w:t>#maps : methods for maps.</w:t>
      </w:r>
      <w:r>
        <w:rPr>
          <w:rFonts w:ascii="Consolas" w:hAnsi="Consolas" w:cs="Consolas"/>
          <w:color w:val="333333"/>
          <w:sz w:val="22"/>
          <w:szCs w:val="22"/>
        </w:rPr>
        <w:br/>
      </w:r>
      <w:r>
        <w:rPr>
          <w:rStyle w:val="cm-comment"/>
          <w:rFonts w:ascii="Consolas" w:hAnsi="Consolas" w:cs="Consolas"/>
          <w:color w:val="AA5500"/>
          <w:sz w:val="22"/>
          <w:szCs w:val="22"/>
        </w:rPr>
        <w:t>#aggregates : methods for creating aggregates on arrays or collections.</w:t>
      </w:r>
      <w:r>
        <w:rPr>
          <w:rFonts w:ascii="Consolas" w:hAnsi="Consolas" w:cs="Consolas"/>
          <w:color w:val="333333"/>
          <w:sz w:val="22"/>
          <w:szCs w:val="22"/>
        </w:rPr>
        <w:br/>
      </w:r>
      <w:r>
        <w:rPr>
          <w:rStyle w:val="cm-comment"/>
          <w:rFonts w:ascii="Consolas" w:hAnsi="Consolas" w:cs="Consolas"/>
          <w:color w:val="AA5500"/>
          <w:sz w:val="22"/>
          <w:szCs w:val="22"/>
        </w:rPr>
        <w:t>#ids : methods for dealing with id attributes that might be repeated (for example, as a result of an iteration).</w:t>
      </w:r>
      <w:r>
        <w:rPr>
          <w:rFonts w:ascii="Consolas" w:hAnsi="Consolas" w:cs="Consolas"/>
          <w:color w:val="333333"/>
          <w:sz w:val="22"/>
          <w:szCs w:val="22"/>
        </w:rPr>
        <w:br/>
        <w:t>​</w:t>
      </w:r>
      <w:r>
        <w:rPr>
          <w:rFonts w:ascii="Consolas" w:hAnsi="Consolas" w:cs="Consolas"/>
          <w:color w:val="333333"/>
          <w:sz w:val="22"/>
          <w:szCs w:val="22"/>
        </w:rPr>
        <w:br/>
      </w:r>
      <w:r>
        <w:rPr>
          <w:rStyle w:val="cm-def"/>
          <w:rFonts w:ascii="Consolas" w:hAnsi="Consolas" w:cs="Consolas"/>
          <w:color w:val="0000FF"/>
          <w:sz w:val="22"/>
          <w:szCs w:val="22"/>
        </w:rPr>
        <w:t xml:space="preserve">    Selection Variable Expressions</w:t>
      </w:r>
      <w:r>
        <w:rPr>
          <w:rFonts w:ascii="Consolas" w:hAnsi="Consolas" w:cs="Consolas"/>
          <w:color w:val="333333"/>
          <w:sz w:val="22"/>
          <w:szCs w:val="22"/>
        </w:rPr>
        <w:t>:</w:t>
      </w:r>
      <w:r>
        <w:rPr>
          <w:rStyle w:val="cm-quote"/>
          <w:rFonts w:ascii="Consolas" w:hAnsi="Consolas" w:cs="Consolas"/>
          <w:color w:val="009900"/>
          <w:sz w:val="22"/>
          <w:szCs w:val="22"/>
        </w:rPr>
        <w:t xml:space="preserve"> *{...}</w:t>
      </w:r>
      <w:r>
        <w:rPr>
          <w:rStyle w:val="cm-quote"/>
          <w:rFonts w:ascii="Consolas" w:hAnsi="Consolas" w:cs="Consolas"/>
          <w:color w:val="009900"/>
          <w:sz w:val="22"/>
          <w:szCs w:val="22"/>
        </w:rPr>
        <w:t>：选择表达式：和</w:t>
      </w:r>
      <w:r>
        <w:rPr>
          <w:rStyle w:val="cm-quote"/>
          <w:rFonts w:ascii="Consolas" w:hAnsi="Consolas" w:cs="Consolas"/>
          <w:color w:val="009900"/>
          <w:sz w:val="22"/>
          <w:szCs w:val="22"/>
        </w:rPr>
        <w:t>${}</w:t>
      </w:r>
      <w:r>
        <w:rPr>
          <w:rStyle w:val="cm-quote"/>
          <w:rFonts w:ascii="Consolas" w:hAnsi="Consolas" w:cs="Consolas"/>
          <w:color w:val="009900"/>
          <w:sz w:val="22"/>
          <w:szCs w:val="22"/>
        </w:rPr>
        <w:t>在功能上是一样；</w:t>
      </w:r>
      <w:r>
        <w:rPr>
          <w:rFonts w:ascii="Consolas" w:hAnsi="Consolas" w:cs="Consolas"/>
          <w:color w:val="333333"/>
          <w:sz w:val="22"/>
          <w:szCs w:val="22"/>
        </w:rPr>
        <w:br/>
      </w:r>
      <w:r>
        <w:rPr>
          <w:rStyle w:val="cm-def"/>
          <w:rFonts w:ascii="Consolas" w:hAnsi="Consolas" w:cs="Consolas"/>
          <w:color w:val="0000FF"/>
          <w:sz w:val="22"/>
          <w:szCs w:val="22"/>
        </w:rPr>
        <w:lastRenderedPageBreak/>
        <w:t xml:space="preserve">    </w:t>
      </w:r>
      <w:r>
        <w:rPr>
          <w:rStyle w:val="cm-tab"/>
          <w:rFonts w:ascii="Courier New" w:hAnsi="Courier New" w:cs="Courier New"/>
          <w:color w:val="0000FF"/>
          <w:sz w:val="22"/>
          <w:szCs w:val="22"/>
        </w:rPr>
        <w:t xml:space="preserve">    </w:t>
      </w:r>
      <w:r>
        <w:rPr>
          <w:rStyle w:val="cm-def"/>
          <w:rFonts w:ascii="Consolas" w:hAnsi="Consolas" w:cs="Consolas"/>
          <w:color w:val="0000FF"/>
          <w:sz w:val="22"/>
          <w:szCs w:val="22"/>
        </w:rPr>
        <w:t>补充：配合</w:t>
      </w:r>
      <w:r>
        <w:rPr>
          <w:rStyle w:val="cm-def"/>
          <w:rFonts w:ascii="Consolas" w:hAnsi="Consolas" w:cs="Consolas"/>
          <w:color w:val="0000FF"/>
          <w:sz w:val="22"/>
          <w:szCs w:val="22"/>
        </w:rPr>
        <w:t xml:space="preserve"> th</w:t>
      </w:r>
      <w:r>
        <w:rPr>
          <w:rFonts w:ascii="Consolas" w:hAnsi="Consolas" w:cs="Consolas"/>
          <w:color w:val="333333"/>
          <w:sz w:val="22"/>
          <w:szCs w:val="22"/>
        </w:rPr>
        <w:t>:</w:t>
      </w:r>
      <w:r>
        <w:rPr>
          <w:rStyle w:val="cm-quote"/>
          <w:rFonts w:ascii="Consolas" w:hAnsi="Consolas" w:cs="Consolas"/>
          <w:color w:val="009900"/>
          <w:sz w:val="22"/>
          <w:szCs w:val="22"/>
        </w:rPr>
        <w:t>object</w:t>
      </w:r>
      <w:r>
        <w:rPr>
          <w:rFonts w:ascii="Consolas" w:hAnsi="Consolas" w:cs="Consolas"/>
          <w:color w:val="333333"/>
          <w:sz w:val="22"/>
          <w:szCs w:val="22"/>
        </w:rPr>
        <w:t>=</w:t>
      </w:r>
      <w:r>
        <w:rPr>
          <w:rStyle w:val="cm-quote"/>
          <w:rFonts w:ascii="Consolas" w:hAnsi="Consolas" w:cs="Consolas"/>
          <w:color w:val="009900"/>
          <w:sz w:val="22"/>
          <w:szCs w:val="22"/>
        </w:rPr>
        <w:t>"${session.user}</w:t>
      </w:r>
      <w:r>
        <w:rPr>
          <w:rStyle w:val="cm-quote"/>
          <w:rFonts w:ascii="Consolas" w:hAnsi="Consolas" w:cs="Consolas"/>
          <w:color w:val="009900"/>
          <w:sz w:val="22"/>
          <w:szCs w:val="22"/>
        </w:rPr>
        <w:t>：</w:t>
      </w:r>
      <w:r>
        <w:rPr>
          <w:rFonts w:ascii="Consolas" w:hAnsi="Consolas" w:cs="Consolas"/>
          <w:color w:val="333333"/>
          <w:sz w:val="22"/>
          <w:szCs w:val="22"/>
        </w:rPr>
        <w:br/>
      </w:r>
      <w:r>
        <w:rPr>
          <w:rStyle w:val="cm-def"/>
          <w:rFonts w:ascii="Consolas" w:hAnsi="Consolas" w:cs="Consolas"/>
          <w:color w:val="0000FF"/>
          <w:sz w:val="22"/>
          <w:szCs w:val="22"/>
        </w:rPr>
        <w:t xml:space="preserve">   &lt;div th</w:t>
      </w:r>
      <w:r>
        <w:rPr>
          <w:rFonts w:ascii="Consolas" w:hAnsi="Consolas" w:cs="Consolas"/>
          <w:color w:val="333333"/>
          <w:sz w:val="22"/>
          <w:szCs w:val="22"/>
        </w:rPr>
        <w:t>:</w:t>
      </w:r>
      <w:r>
        <w:rPr>
          <w:rStyle w:val="cm-quote"/>
          <w:rFonts w:ascii="Consolas" w:hAnsi="Consolas" w:cs="Consolas"/>
          <w:color w:val="009900"/>
          <w:sz w:val="22"/>
          <w:szCs w:val="22"/>
        </w:rPr>
        <w:t>object</w:t>
      </w:r>
      <w:r>
        <w:rPr>
          <w:rFonts w:ascii="Consolas" w:hAnsi="Consolas" w:cs="Consolas"/>
          <w:color w:val="333333"/>
          <w:sz w:val="22"/>
          <w:szCs w:val="22"/>
        </w:rPr>
        <w:t>=</w:t>
      </w:r>
      <w:r>
        <w:rPr>
          <w:rStyle w:val="cm-quote"/>
          <w:rFonts w:ascii="Consolas" w:hAnsi="Consolas" w:cs="Consolas"/>
          <w:color w:val="009900"/>
          <w:sz w:val="22"/>
          <w:szCs w:val="22"/>
        </w:rPr>
        <w:t>"${session.user}"&gt;</w:t>
      </w:r>
      <w:r>
        <w:rPr>
          <w:rFonts w:ascii="Consolas" w:hAnsi="Consolas" w:cs="Consolas"/>
          <w:color w:val="333333"/>
          <w:sz w:val="22"/>
          <w:szCs w:val="22"/>
        </w:rPr>
        <w:br/>
      </w:r>
      <w:r>
        <w:rPr>
          <w:rStyle w:val="cm-def"/>
          <w:rFonts w:ascii="Consolas" w:hAnsi="Consolas" w:cs="Consolas"/>
          <w:color w:val="0000FF"/>
          <w:sz w:val="22"/>
          <w:szCs w:val="22"/>
        </w:rPr>
        <w:t xml:space="preserve">    &lt;p&gt;Name</w:t>
      </w:r>
      <w:r>
        <w:rPr>
          <w:rFonts w:ascii="Consolas" w:hAnsi="Consolas" w:cs="Consolas"/>
          <w:color w:val="333333"/>
          <w:sz w:val="22"/>
          <w:szCs w:val="22"/>
        </w:rPr>
        <w:t>:</w:t>
      </w:r>
      <w:r>
        <w:rPr>
          <w:rStyle w:val="cm-quote"/>
          <w:rFonts w:ascii="Consolas" w:hAnsi="Consolas" w:cs="Consolas"/>
          <w:color w:val="009900"/>
          <w:sz w:val="22"/>
          <w:szCs w:val="22"/>
        </w:rPr>
        <w:t xml:space="preserve"> &lt;span th</w:t>
      </w:r>
      <w:r>
        <w:rPr>
          <w:rFonts w:ascii="Consolas" w:hAnsi="Consolas" w:cs="Consolas"/>
          <w:color w:val="333333"/>
          <w:sz w:val="22"/>
          <w:szCs w:val="22"/>
        </w:rPr>
        <w:t>:</w:t>
      </w:r>
      <w:r>
        <w:rPr>
          <w:rStyle w:val="cm-quote"/>
          <w:rFonts w:ascii="Consolas" w:hAnsi="Consolas" w:cs="Consolas"/>
          <w:color w:val="009900"/>
          <w:sz w:val="22"/>
          <w:szCs w:val="22"/>
        </w:rPr>
        <w:t>text</w:t>
      </w:r>
      <w:r>
        <w:rPr>
          <w:rFonts w:ascii="Consolas" w:hAnsi="Consolas" w:cs="Consolas"/>
          <w:color w:val="333333"/>
          <w:sz w:val="22"/>
          <w:szCs w:val="22"/>
        </w:rPr>
        <w:t>=</w:t>
      </w:r>
      <w:r>
        <w:rPr>
          <w:rStyle w:val="cm-quote"/>
          <w:rFonts w:ascii="Consolas" w:hAnsi="Consolas" w:cs="Consolas"/>
          <w:color w:val="009900"/>
          <w:sz w:val="22"/>
          <w:szCs w:val="22"/>
        </w:rPr>
        <w:t>"*{firstName}"&gt;Sebastian&lt;/span&gt;.&lt;/p&gt;</w:t>
      </w:r>
      <w:r>
        <w:rPr>
          <w:rFonts w:ascii="Consolas" w:hAnsi="Consolas" w:cs="Consolas"/>
          <w:color w:val="333333"/>
          <w:sz w:val="22"/>
          <w:szCs w:val="22"/>
        </w:rPr>
        <w:br/>
      </w:r>
      <w:r>
        <w:rPr>
          <w:rStyle w:val="cm-def"/>
          <w:rFonts w:ascii="Consolas" w:hAnsi="Consolas" w:cs="Consolas"/>
          <w:color w:val="0000FF"/>
          <w:sz w:val="22"/>
          <w:szCs w:val="22"/>
        </w:rPr>
        <w:t xml:space="preserve">    &lt;p&gt;Surname</w:t>
      </w:r>
      <w:r>
        <w:rPr>
          <w:rFonts w:ascii="Consolas" w:hAnsi="Consolas" w:cs="Consolas"/>
          <w:color w:val="333333"/>
          <w:sz w:val="22"/>
          <w:szCs w:val="22"/>
        </w:rPr>
        <w:t>:</w:t>
      </w:r>
      <w:r>
        <w:rPr>
          <w:rStyle w:val="cm-quote"/>
          <w:rFonts w:ascii="Consolas" w:hAnsi="Consolas" w:cs="Consolas"/>
          <w:color w:val="009900"/>
          <w:sz w:val="22"/>
          <w:szCs w:val="22"/>
        </w:rPr>
        <w:t xml:space="preserve"> &lt;span th</w:t>
      </w:r>
      <w:r>
        <w:rPr>
          <w:rFonts w:ascii="Consolas" w:hAnsi="Consolas" w:cs="Consolas"/>
          <w:color w:val="333333"/>
          <w:sz w:val="22"/>
          <w:szCs w:val="22"/>
        </w:rPr>
        <w:t>:</w:t>
      </w:r>
      <w:r>
        <w:rPr>
          <w:rStyle w:val="cm-quote"/>
          <w:rFonts w:ascii="Consolas" w:hAnsi="Consolas" w:cs="Consolas"/>
          <w:color w:val="009900"/>
          <w:sz w:val="22"/>
          <w:szCs w:val="22"/>
        </w:rPr>
        <w:t>text</w:t>
      </w:r>
      <w:r>
        <w:rPr>
          <w:rFonts w:ascii="Consolas" w:hAnsi="Consolas" w:cs="Consolas"/>
          <w:color w:val="333333"/>
          <w:sz w:val="22"/>
          <w:szCs w:val="22"/>
        </w:rPr>
        <w:t>=</w:t>
      </w:r>
      <w:r>
        <w:rPr>
          <w:rStyle w:val="cm-quote"/>
          <w:rFonts w:ascii="Consolas" w:hAnsi="Consolas" w:cs="Consolas"/>
          <w:color w:val="009900"/>
          <w:sz w:val="22"/>
          <w:szCs w:val="22"/>
        </w:rPr>
        <w:t>"*{lastName}"&gt;Pepper&lt;/span&gt;.&lt;/p&gt;</w:t>
      </w:r>
      <w:r>
        <w:rPr>
          <w:rFonts w:ascii="Consolas" w:hAnsi="Consolas" w:cs="Consolas"/>
          <w:color w:val="333333"/>
          <w:sz w:val="22"/>
          <w:szCs w:val="22"/>
        </w:rPr>
        <w:br/>
      </w:r>
      <w:r>
        <w:rPr>
          <w:rStyle w:val="cm-def"/>
          <w:rFonts w:ascii="Consolas" w:hAnsi="Consolas" w:cs="Consolas"/>
          <w:color w:val="0000FF"/>
          <w:sz w:val="22"/>
          <w:szCs w:val="22"/>
        </w:rPr>
        <w:t xml:space="preserve">    &lt;p&gt;Nationality</w:t>
      </w:r>
      <w:r>
        <w:rPr>
          <w:rFonts w:ascii="Consolas" w:hAnsi="Consolas" w:cs="Consolas"/>
          <w:color w:val="333333"/>
          <w:sz w:val="22"/>
          <w:szCs w:val="22"/>
        </w:rPr>
        <w:t>:</w:t>
      </w:r>
      <w:r>
        <w:rPr>
          <w:rStyle w:val="cm-quote"/>
          <w:rFonts w:ascii="Consolas" w:hAnsi="Consolas" w:cs="Consolas"/>
          <w:color w:val="009900"/>
          <w:sz w:val="22"/>
          <w:szCs w:val="22"/>
        </w:rPr>
        <w:t xml:space="preserve"> &lt;span th</w:t>
      </w:r>
      <w:r>
        <w:rPr>
          <w:rFonts w:ascii="Consolas" w:hAnsi="Consolas" w:cs="Consolas"/>
          <w:color w:val="333333"/>
          <w:sz w:val="22"/>
          <w:szCs w:val="22"/>
        </w:rPr>
        <w:t>:</w:t>
      </w:r>
      <w:r>
        <w:rPr>
          <w:rStyle w:val="cm-quote"/>
          <w:rFonts w:ascii="Consolas" w:hAnsi="Consolas" w:cs="Consolas"/>
          <w:color w:val="009900"/>
          <w:sz w:val="22"/>
          <w:szCs w:val="22"/>
        </w:rPr>
        <w:t>text</w:t>
      </w:r>
      <w:r>
        <w:rPr>
          <w:rFonts w:ascii="Consolas" w:hAnsi="Consolas" w:cs="Consolas"/>
          <w:color w:val="333333"/>
          <w:sz w:val="22"/>
          <w:szCs w:val="22"/>
        </w:rPr>
        <w:t>=</w:t>
      </w:r>
      <w:r>
        <w:rPr>
          <w:rStyle w:val="cm-quote"/>
          <w:rFonts w:ascii="Consolas" w:hAnsi="Consolas" w:cs="Consolas"/>
          <w:color w:val="009900"/>
          <w:sz w:val="22"/>
          <w:szCs w:val="22"/>
        </w:rPr>
        <w:t>"*{nationality}"&gt;Saturn&lt;/span&gt;.&lt;/p&gt;</w:t>
      </w:r>
      <w:r>
        <w:rPr>
          <w:rFonts w:ascii="Consolas" w:hAnsi="Consolas" w:cs="Consolas"/>
          <w:color w:val="333333"/>
          <w:sz w:val="22"/>
          <w:szCs w:val="22"/>
        </w:rPr>
        <w:br/>
      </w:r>
      <w:r>
        <w:rPr>
          <w:rStyle w:val="cm-def"/>
          <w:rFonts w:ascii="Consolas" w:hAnsi="Consolas" w:cs="Consolas"/>
          <w:color w:val="0000FF"/>
          <w:sz w:val="22"/>
          <w:szCs w:val="22"/>
        </w:rPr>
        <w:t xml:space="preserve">    &lt;/div&gt;</w:t>
      </w:r>
      <w:r>
        <w:rPr>
          <w:rFonts w:ascii="Consolas" w:hAnsi="Consolas" w:cs="Consolas"/>
          <w:color w:val="333333"/>
          <w:sz w:val="22"/>
          <w:szCs w:val="22"/>
        </w:rPr>
        <w:br/>
      </w:r>
      <w:r>
        <w:rPr>
          <w:rStyle w:val="cm-def"/>
          <w:rFonts w:ascii="Consolas" w:hAnsi="Consolas" w:cs="Consolas"/>
          <w:color w:val="0000FF"/>
          <w:sz w:val="22"/>
          <w:szCs w:val="22"/>
        </w:rPr>
        <w:t xml:space="preserve">    </w:t>
      </w:r>
      <w:r>
        <w:rPr>
          <w:rFonts w:ascii="Consolas" w:hAnsi="Consolas" w:cs="Consolas"/>
          <w:color w:val="333333"/>
          <w:sz w:val="22"/>
          <w:szCs w:val="22"/>
        </w:rPr>
        <w:br/>
      </w:r>
      <w:r>
        <w:rPr>
          <w:rStyle w:val="cm-def"/>
          <w:rFonts w:ascii="Consolas" w:hAnsi="Consolas" w:cs="Consolas"/>
          <w:color w:val="0000FF"/>
          <w:sz w:val="22"/>
          <w:szCs w:val="22"/>
        </w:rPr>
        <w:t xml:space="preserve">    Message Expressions</w:t>
      </w:r>
      <w:r>
        <w:rPr>
          <w:rFonts w:ascii="Consolas" w:hAnsi="Consolas" w:cs="Consolas"/>
          <w:color w:val="333333"/>
          <w:sz w:val="22"/>
          <w:szCs w:val="22"/>
        </w:rPr>
        <w:t>:</w:t>
      </w:r>
      <w:r>
        <w:rPr>
          <w:rStyle w:val="cm-quote"/>
          <w:rFonts w:ascii="Consolas" w:hAnsi="Consolas" w:cs="Consolas"/>
          <w:color w:val="009900"/>
          <w:sz w:val="22"/>
          <w:szCs w:val="22"/>
        </w:rPr>
        <w:t xml:space="preserve"> #{...}</w:t>
      </w:r>
      <w:r>
        <w:rPr>
          <w:rStyle w:val="cm-quote"/>
          <w:rFonts w:ascii="Consolas" w:hAnsi="Consolas" w:cs="Consolas"/>
          <w:color w:val="009900"/>
          <w:sz w:val="22"/>
          <w:szCs w:val="22"/>
        </w:rPr>
        <w:t>：获取国际化内容</w:t>
      </w:r>
      <w:r>
        <w:rPr>
          <w:rFonts w:ascii="Consolas" w:hAnsi="Consolas" w:cs="Consolas"/>
          <w:color w:val="333333"/>
          <w:sz w:val="22"/>
          <w:szCs w:val="22"/>
        </w:rPr>
        <w:br/>
      </w:r>
      <w:r>
        <w:rPr>
          <w:rStyle w:val="cm-def"/>
          <w:rFonts w:ascii="Consolas" w:hAnsi="Consolas" w:cs="Consolas"/>
          <w:color w:val="0000FF"/>
          <w:sz w:val="22"/>
          <w:szCs w:val="22"/>
        </w:rPr>
        <w:t xml:space="preserve">    Link URL Expressions</w:t>
      </w:r>
      <w:r>
        <w:rPr>
          <w:rFonts w:ascii="Consolas" w:hAnsi="Consolas" w:cs="Consolas"/>
          <w:color w:val="333333"/>
          <w:sz w:val="22"/>
          <w:szCs w:val="22"/>
        </w:rPr>
        <w:t>:</w:t>
      </w:r>
      <w:r>
        <w:rPr>
          <w:rStyle w:val="cm-quote"/>
          <w:rFonts w:ascii="Consolas" w:hAnsi="Consolas" w:cs="Consolas"/>
          <w:color w:val="009900"/>
          <w:sz w:val="22"/>
          <w:szCs w:val="22"/>
        </w:rPr>
        <w:t xml:space="preserve"> @{...}</w:t>
      </w:r>
      <w:r>
        <w:rPr>
          <w:rStyle w:val="cm-quote"/>
          <w:rFonts w:ascii="Consolas" w:hAnsi="Consolas" w:cs="Consolas"/>
          <w:color w:val="009900"/>
          <w:sz w:val="22"/>
          <w:szCs w:val="22"/>
        </w:rPr>
        <w:t>：定义</w:t>
      </w:r>
      <w:r>
        <w:rPr>
          <w:rStyle w:val="cm-quote"/>
          <w:rFonts w:ascii="Consolas" w:hAnsi="Consolas" w:cs="Consolas"/>
          <w:color w:val="009900"/>
          <w:sz w:val="22"/>
          <w:szCs w:val="22"/>
        </w:rPr>
        <w:t>URL</w:t>
      </w:r>
      <w:r>
        <w:rPr>
          <w:rStyle w:val="cm-quote"/>
          <w:rFonts w:ascii="Consolas" w:hAnsi="Consolas" w:cs="Consolas"/>
          <w:color w:val="009900"/>
          <w:sz w:val="22"/>
          <w:szCs w:val="22"/>
        </w:rPr>
        <w:t>；</w:t>
      </w:r>
      <w:r>
        <w:rPr>
          <w:rFonts w:ascii="Consolas" w:hAnsi="Consolas" w:cs="Consolas"/>
          <w:color w:val="333333"/>
          <w:sz w:val="22"/>
          <w:szCs w:val="22"/>
        </w:rPr>
        <w:br/>
      </w:r>
      <w:r>
        <w:rPr>
          <w:rStyle w:val="cm-def"/>
          <w:rFonts w:ascii="Consolas" w:hAnsi="Consolas" w:cs="Consolas"/>
          <w:color w:val="0000FF"/>
          <w:sz w:val="22"/>
          <w:szCs w:val="22"/>
        </w:rPr>
        <w:t xml:space="preserve">    </w:t>
      </w:r>
      <w:r>
        <w:rPr>
          <w:rStyle w:val="cm-tab"/>
          <w:rFonts w:ascii="Courier New" w:hAnsi="Courier New" w:cs="Courier New"/>
          <w:color w:val="0000FF"/>
          <w:sz w:val="22"/>
          <w:szCs w:val="22"/>
        </w:rPr>
        <w:t xml:space="preserve">        </w:t>
      </w:r>
      <w:r>
        <w:rPr>
          <w:rStyle w:val="cm-def"/>
          <w:rFonts w:ascii="Consolas" w:hAnsi="Consolas" w:cs="Consolas"/>
          <w:color w:val="0000FF"/>
          <w:sz w:val="22"/>
          <w:szCs w:val="22"/>
        </w:rPr>
        <w:t>@{/order/process(execId</w:t>
      </w:r>
      <w:r>
        <w:rPr>
          <w:rFonts w:ascii="Consolas" w:hAnsi="Consolas" w:cs="Consolas"/>
          <w:color w:val="333333"/>
          <w:sz w:val="22"/>
          <w:szCs w:val="22"/>
        </w:rPr>
        <w:t>=</w:t>
      </w:r>
      <w:r>
        <w:rPr>
          <w:rStyle w:val="cm-quote"/>
          <w:rFonts w:ascii="Consolas" w:hAnsi="Consolas" w:cs="Consolas"/>
          <w:color w:val="009900"/>
          <w:sz w:val="22"/>
          <w:szCs w:val="22"/>
        </w:rPr>
        <w:t>${execId},execType</w:t>
      </w:r>
      <w:r>
        <w:rPr>
          <w:rFonts w:ascii="Consolas" w:hAnsi="Consolas" w:cs="Consolas"/>
          <w:color w:val="333333"/>
          <w:sz w:val="22"/>
          <w:szCs w:val="22"/>
        </w:rPr>
        <w:t>=</w:t>
      </w:r>
      <w:r>
        <w:rPr>
          <w:rStyle w:val="cm-quote"/>
          <w:rFonts w:ascii="Consolas" w:hAnsi="Consolas" w:cs="Consolas"/>
          <w:color w:val="009900"/>
          <w:sz w:val="22"/>
          <w:szCs w:val="22"/>
        </w:rPr>
        <w:t>'FAST')}</w:t>
      </w:r>
      <w:r>
        <w:rPr>
          <w:rFonts w:ascii="Consolas" w:hAnsi="Consolas" w:cs="Consolas"/>
          <w:color w:val="333333"/>
          <w:sz w:val="22"/>
          <w:szCs w:val="22"/>
        </w:rPr>
        <w:br/>
      </w:r>
      <w:r>
        <w:rPr>
          <w:rStyle w:val="cm-def"/>
          <w:rFonts w:ascii="Consolas" w:hAnsi="Consolas" w:cs="Consolas"/>
          <w:color w:val="0000FF"/>
          <w:sz w:val="22"/>
          <w:szCs w:val="22"/>
        </w:rPr>
        <w:t xml:space="preserve">    Fragment Expressions</w:t>
      </w:r>
      <w:r>
        <w:rPr>
          <w:rFonts w:ascii="Consolas" w:hAnsi="Consolas" w:cs="Consolas"/>
          <w:color w:val="333333"/>
          <w:sz w:val="22"/>
          <w:szCs w:val="22"/>
        </w:rPr>
        <w:t>:</w:t>
      </w:r>
      <w:r>
        <w:rPr>
          <w:rStyle w:val="cm-quote"/>
          <w:rFonts w:ascii="Consolas" w:hAnsi="Consolas" w:cs="Consolas"/>
          <w:color w:val="009900"/>
          <w:sz w:val="22"/>
          <w:szCs w:val="22"/>
        </w:rPr>
        <w:t xml:space="preserve"> ~{...}</w:t>
      </w:r>
      <w:r>
        <w:rPr>
          <w:rStyle w:val="cm-quote"/>
          <w:rFonts w:ascii="Consolas" w:hAnsi="Consolas" w:cs="Consolas"/>
          <w:color w:val="009900"/>
          <w:sz w:val="22"/>
          <w:szCs w:val="22"/>
        </w:rPr>
        <w:t>：片段引用表达式</w:t>
      </w:r>
      <w:r>
        <w:rPr>
          <w:rFonts w:ascii="Consolas" w:hAnsi="Consolas" w:cs="Consolas"/>
          <w:color w:val="333333"/>
          <w:sz w:val="22"/>
          <w:szCs w:val="22"/>
        </w:rPr>
        <w:br/>
      </w:r>
      <w:r>
        <w:rPr>
          <w:rStyle w:val="cm-def"/>
          <w:rFonts w:ascii="Consolas" w:hAnsi="Consolas" w:cs="Consolas"/>
          <w:color w:val="0000FF"/>
          <w:sz w:val="22"/>
          <w:szCs w:val="22"/>
        </w:rPr>
        <w:t xml:space="preserve">    </w:t>
      </w:r>
      <w:r>
        <w:rPr>
          <w:rStyle w:val="cm-tab"/>
          <w:rFonts w:ascii="Courier New" w:hAnsi="Courier New" w:cs="Courier New"/>
          <w:color w:val="0000FF"/>
          <w:sz w:val="22"/>
          <w:szCs w:val="22"/>
        </w:rPr>
        <w:t xml:space="preserve">        </w:t>
      </w:r>
      <w:r>
        <w:rPr>
          <w:rStyle w:val="cm-def"/>
          <w:rFonts w:ascii="Consolas" w:hAnsi="Consolas" w:cs="Consolas"/>
          <w:color w:val="0000FF"/>
          <w:sz w:val="22"/>
          <w:szCs w:val="22"/>
        </w:rPr>
        <w:t>&lt;div th</w:t>
      </w:r>
      <w:r>
        <w:rPr>
          <w:rFonts w:ascii="Consolas" w:hAnsi="Consolas" w:cs="Consolas"/>
          <w:color w:val="333333"/>
          <w:sz w:val="22"/>
          <w:szCs w:val="22"/>
        </w:rPr>
        <w:t>:</w:t>
      </w:r>
      <w:r>
        <w:rPr>
          <w:rStyle w:val="cm-quote"/>
          <w:rFonts w:ascii="Consolas" w:hAnsi="Consolas" w:cs="Consolas"/>
          <w:color w:val="009900"/>
          <w:sz w:val="22"/>
          <w:szCs w:val="22"/>
        </w:rPr>
        <w:t>insert</w:t>
      </w:r>
      <w:r>
        <w:rPr>
          <w:rFonts w:ascii="Consolas" w:hAnsi="Consolas" w:cs="Consolas"/>
          <w:color w:val="333333"/>
          <w:sz w:val="22"/>
          <w:szCs w:val="22"/>
        </w:rPr>
        <w:t>=</w:t>
      </w:r>
      <w:r>
        <w:rPr>
          <w:rStyle w:val="cm-quote"/>
          <w:rFonts w:ascii="Consolas" w:hAnsi="Consolas" w:cs="Consolas"/>
          <w:color w:val="009900"/>
          <w:sz w:val="22"/>
          <w:szCs w:val="22"/>
        </w:rPr>
        <w:t xml:space="preserve">"~{commons </w:t>
      </w:r>
      <w:r>
        <w:rPr>
          <w:rFonts w:ascii="Consolas" w:hAnsi="Consolas" w:cs="Consolas"/>
          <w:color w:val="333333"/>
          <w:sz w:val="22"/>
          <w:szCs w:val="22"/>
        </w:rPr>
        <w:t>::</w:t>
      </w:r>
      <w:r>
        <w:rPr>
          <w:rStyle w:val="cm-quote"/>
          <w:rFonts w:ascii="Consolas" w:hAnsi="Consolas" w:cs="Consolas"/>
          <w:color w:val="009900"/>
          <w:sz w:val="22"/>
          <w:szCs w:val="22"/>
        </w:rPr>
        <w:t xml:space="preserve"> main}"&gt;...&lt;/div&gt;</w:t>
      </w:r>
      <w:r>
        <w:rPr>
          <w:rFonts w:ascii="Consolas" w:hAnsi="Consolas" w:cs="Consolas"/>
          <w:color w:val="333333"/>
          <w:sz w:val="22"/>
          <w:szCs w:val="22"/>
        </w:rPr>
        <w:br/>
      </w:r>
      <w:r>
        <w:rPr>
          <w:rStyle w:val="cm-def"/>
          <w:rFonts w:ascii="Consolas" w:hAnsi="Consolas" w:cs="Consolas"/>
          <w:color w:val="0000FF"/>
          <w:sz w:val="22"/>
          <w:szCs w:val="22"/>
        </w:rPr>
        <w:t xml:space="preserve">    </w:t>
      </w:r>
      <w:r>
        <w:rPr>
          <w:rStyle w:val="cm-tab"/>
          <w:rFonts w:ascii="Courier New" w:hAnsi="Courier New" w:cs="Courier New"/>
          <w:color w:val="0000FF"/>
          <w:sz w:val="22"/>
          <w:szCs w:val="22"/>
        </w:rPr>
        <w:t xml:space="preserve">        </w:t>
      </w:r>
      <w:r>
        <w:rPr>
          <w:rFonts w:ascii="Consolas" w:hAnsi="Consolas" w:cs="Consolas"/>
          <w:color w:val="333333"/>
          <w:sz w:val="22"/>
          <w:szCs w:val="22"/>
        </w:rPr>
        <w:br/>
      </w:r>
      <w:r>
        <w:rPr>
          <w:rStyle w:val="cm-def"/>
          <w:rFonts w:ascii="Consolas" w:hAnsi="Consolas" w:cs="Consolas"/>
          <w:color w:val="0000FF"/>
          <w:sz w:val="22"/>
          <w:szCs w:val="22"/>
        </w:rPr>
        <w:t>Literals</w:t>
      </w:r>
      <w:r>
        <w:rPr>
          <w:rStyle w:val="cm-def"/>
          <w:rFonts w:ascii="Consolas" w:hAnsi="Consolas" w:cs="Consolas"/>
          <w:color w:val="0000FF"/>
          <w:sz w:val="22"/>
          <w:szCs w:val="22"/>
        </w:rPr>
        <w:t>（字面量）</w:t>
      </w:r>
      <w:r>
        <w:rPr>
          <w:rFonts w:ascii="Consolas" w:hAnsi="Consolas" w:cs="Consolas"/>
          <w:color w:val="333333"/>
          <w:sz w:val="22"/>
          <w:szCs w:val="22"/>
        </w:rPr>
        <w:br/>
      </w:r>
      <w:r>
        <w:rPr>
          <w:rStyle w:val="cm-def"/>
          <w:rFonts w:ascii="Consolas" w:hAnsi="Consolas" w:cs="Consolas"/>
          <w:color w:val="0000FF"/>
          <w:sz w:val="22"/>
          <w:szCs w:val="22"/>
        </w:rPr>
        <w:t xml:space="preserve">      Text literals</w:t>
      </w:r>
      <w:r>
        <w:rPr>
          <w:rFonts w:ascii="Consolas" w:hAnsi="Consolas" w:cs="Consolas"/>
          <w:color w:val="333333"/>
          <w:sz w:val="22"/>
          <w:szCs w:val="22"/>
        </w:rPr>
        <w:t>:</w:t>
      </w:r>
      <w:r>
        <w:rPr>
          <w:rStyle w:val="cm-quote"/>
          <w:rFonts w:ascii="Consolas" w:hAnsi="Consolas" w:cs="Consolas"/>
          <w:color w:val="009900"/>
          <w:sz w:val="22"/>
          <w:szCs w:val="22"/>
        </w:rPr>
        <w:t xml:space="preserve"> 'one text' , 'Another one!' ,…</w:t>
      </w:r>
      <w:r>
        <w:rPr>
          <w:rFonts w:ascii="Consolas" w:hAnsi="Consolas" w:cs="Consolas"/>
          <w:color w:val="333333"/>
          <w:sz w:val="22"/>
          <w:szCs w:val="22"/>
        </w:rPr>
        <w:br/>
      </w:r>
      <w:r>
        <w:rPr>
          <w:rStyle w:val="cm-def"/>
          <w:rFonts w:ascii="Consolas" w:hAnsi="Consolas" w:cs="Consolas"/>
          <w:color w:val="0000FF"/>
          <w:sz w:val="22"/>
          <w:szCs w:val="22"/>
        </w:rPr>
        <w:t xml:space="preserve">      Number literals</w:t>
      </w:r>
      <w:r>
        <w:rPr>
          <w:rFonts w:ascii="Consolas" w:hAnsi="Consolas" w:cs="Consolas"/>
          <w:color w:val="333333"/>
          <w:sz w:val="22"/>
          <w:szCs w:val="22"/>
        </w:rPr>
        <w:t>:</w:t>
      </w:r>
      <w:r>
        <w:rPr>
          <w:rStyle w:val="cm-quote"/>
          <w:rFonts w:ascii="Consolas" w:hAnsi="Consolas" w:cs="Consolas"/>
          <w:color w:val="009900"/>
          <w:sz w:val="22"/>
          <w:szCs w:val="22"/>
        </w:rPr>
        <w:t xml:space="preserve"> 0 , 34 , 3.0 , 12.3 ,…</w:t>
      </w:r>
      <w:r>
        <w:rPr>
          <w:rFonts w:ascii="Consolas" w:hAnsi="Consolas" w:cs="Consolas"/>
          <w:color w:val="333333"/>
          <w:sz w:val="22"/>
          <w:szCs w:val="22"/>
        </w:rPr>
        <w:br/>
      </w:r>
      <w:r>
        <w:rPr>
          <w:rStyle w:val="cm-def"/>
          <w:rFonts w:ascii="Consolas" w:hAnsi="Consolas" w:cs="Consolas"/>
          <w:color w:val="0000FF"/>
          <w:sz w:val="22"/>
          <w:szCs w:val="22"/>
        </w:rPr>
        <w:t xml:space="preserve">      Boolean literals</w:t>
      </w:r>
      <w:r>
        <w:rPr>
          <w:rFonts w:ascii="Consolas" w:hAnsi="Consolas" w:cs="Consolas"/>
          <w:color w:val="333333"/>
          <w:sz w:val="22"/>
          <w:szCs w:val="22"/>
        </w:rPr>
        <w:t>:</w:t>
      </w:r>
      <w:r>
        <w:rPr>
          <w:rStyle w:val="cm-quote"/>
          <w:rFonts w:ascii="Consolas" w:hAnsi="Consolas" w:cs="Consolas"/>
          <w:color w:val="009900"/>
          <w:sz w:val="22"/>
          <w:szCs w:val="22"/>
        </w:rPr>
        <w:t xml:space="preserve"> true , false</w:t>
      </w:r>
      <w:r>
        <w:rPr>
          <w:rFonts w:ascii="Consolas" w:hAnsi="Consolas" w:cs="Consolas"/>
          <w:color w:val="333333"/>
          <w:sz w:val="22"/>
          <w:szCs w:val="22"/>
        </w:rPr>
        <w:br/>
      </w:r>
      <w:r>
        <w:rPr>
          <w:rStyle w:val="cm-def"/>
          <w:rFonts w:ascii="Consolas" w:hAnsi="Consolas" w:cs="Consolas"/>
          <w:color w:val="0000FF"/>
          <w:sz w:val="22"/>
          <w:szCs w:val="22"/>
        </w:rPr>
        <w:t xml:space="preserve">      Null literal</w:t>
      </w:r>
      <w:r>
        <w:rPr>
          <w:rFonts w:ascii="Consolas" w:hAnsi="Consolas" w:cs="Consolas"/>
          <w:color w:val="333333"/>
          <w:sz w:val="22"/>
          <w:szCs w:val="22"/>
        </w:rPr>
        <w:t>:</w:t>
      </w:r>
      <w:r>
        <w:rPr>
          <w:rStyle w:val="cm-quote"/>
          <w:rFonts w:ascii="Consolas" w:hAnsi="Consolas" w:cs="Consolas"/>
          <w:color w:val="009900"/>
          <w:sz w:val="22"/>
          <w:szCs w:val="22"/>
        </w:rPr>
        <w:t xml:space="preserve"> null</w:t>
      </w:r>
      <w:r>
        <w:rPr>
          <w:rFonts w:ascii="Consolas" w:hAnsi="Consolas" w:cs="Consolas"/>
          <w:color w:val="333333"/>
          <w:sz w:val="22"/>
          <w:szCs w:val="22"/>
        </w:rPr>
        <w:br/>
      </w:r>
      <w:r>
        <w:rPr>
          <w:rStyle w:val="cm-def"/>
          <w:rFonts w:ascii="Consolas" w:hAnsi="Consolas" w:cs="Consolas"/>
          <w:color w:val="0000FF"/>
          <w:sz w:val="22"/>
          <w:szCs w:val="22"/>
        </w:rPr>
        <w:t xml:space="preserve">      Literal tokens</w:t>
      </w:r>
      <w:r>
        <w:rPr>
          <w:rFonts w:ascii="Consolas" w:hAnsi="Consolas" w:cs="Consolas"/>
          <w:color w:val="333333"/>
          <w:sz w:val="22"/>
          <w:szCs w:val="22"/>
        </w:rPr>
        <w:t>:</w:t>
      </w:r>
      <w:r>
        <w:rPr>
          <w:rStyle w:val="cm-quote"/>
          <w:rFonts w:ascii="Consolas" w:hAnsi="Consolas" w:cs="Consolas"/>
          <w:color w:val="009900"/>
          <w:sz w:val="22"/>
          <w:szCs w:val="22"/>
        </w:rPr>
        <w:t xml:space="preserve"> one , sometext , main ,…</w:t>
      </w:r>
      <w:r>
        <w:rPr>
          <w:rFonts w:ascii="Consolas" w:hAnsi="Consolas" w:cs="Consolas"/>
          <w:color w:val="333333"/>
          <w:sz w:val="22"/>
          <w:szCs w:val="22"/>
        </w:rPr>
        <w:br/>
      </w:r>
      <w:r>
        <w:rPr>
          <w:rStyle w:val="cm-def"/>
          <w:rFonts w:ascii="Consolas" w:hAnsi="Consolas" w:cs="Consolas"/>
          <w:color w:val="0000FF"/>
          <w:sz w:val="22"/>
          <w:szCs w:val="22"/>
        </w:rPr>
        <w:t>Text operations</w:t>
      </w:r>
      <w:r>
        <w:rPr>
          <w:rFonts w:ascii="Consolas" w:hAnsi="Consolas" w:cs="Consolas"/>
          <w:color w:val="333333"/>
          <w:sz w:val="22"/>
          <w:szCs w:val="22"/>
        </w:rPr>
        <w:t>:</w:t>
      </w:r>
      <w:r>
        <w:rPr>
          <w:rStyle w:val="cm-quote"/>
          <w:rFonts w:ascii="Consolas" w:hAnsi="Consolas" w:cs="Consolas"/>
          <w:color w:val="009900"/>
          <w:sz w:val="22"/>
          <w:szCs w:val="22"/>
        </w:rPr>
        <w:t>（文本操作）</w:t>
      </w:r>
      <w:r>
        <w:rPr>
          <w:rFonts w:ascii="Consolas" w:hAnsi="Consolas" w:cs="Consolas"/>
          <w:color w:val="333333"/>
          <w:sz w:val="22"/>
          <w:szCs w:val="22"/>
        </w:rPr>
        <w:br/>
      </w:r>
      <w:r>
        <w:rPr>
          <w:rStyle w:val="cm-def"/>
          <w:rFonts w:ascii="Consolas" w:hAnsi="Consolas" w:cs="Consolas"/>
          <w:color w:val="0000FF"/>
          <w:sz w:val="22"/>
          <w:szCs w:val="22"/>
        </w:rPr>
        <w:t xml:space="preserve">    String concatenation</w:t>
      </w:r>
      <w:r>
        <w:rPr>
          <w:rFonts w:ascii="Consolas" w:hAnsi="Consolas" w:cs="Consolas"/>
          <w:color w:val="333333"/>
          <w:sz w:val="22"/>
          <w:szCs w:val="22"/>
        </w:rPr>
        <w:t>:</w:t>
      </w:r>
      <w:r>
        <w:rPr>
          <w:rStyle w:val="cm-quote"/>
          <w:rFonts w:ascii="Consolas" w:hAnsi="Consolas" w:cs="Consolas"/>
          <w:color w:val="009900"/>
          <w:sz w:val="22"/>
          <w:szCs w:val="22"/>
        </w:rPr>
        <w:t xml:space="preserve"> +</w:t>
      </w:r>
      <w:r>
        <w:rPr>
          <w:rFonts w:ascii="Consolas" w:hAnsi="Consolas" w:cs="Consolas"/>
          <w:color w:val="333333"/>
          <w:sz w:val="22"/>
          <w:szCs w:val="22"/>
        </w:rPr>
        <w:br/>
      </w:r>
      <w:r>
        <w:rPr>
          <w:rStyle w:val="cm-def"/>
          <w:rFonts w:ascii="Consolas" w:hAnsi="Consolas" w:cs="Consolas"/>
          <w:color w:val="0000FF"/>
          <w:sz w:val="22"/>
          <w:szCs w:val="22"/>
        </w:rPr>
        <w:t xml:space="preserve">    Literal substitutions</w:t>
      </w:r>
      <w:r>
        <w:rPr>
          <w:rFonts w:ascii="Consolas" w:hAnsi="Consolas" w:cs="Consolas"/>
          <w:color w:val="333333"/>
          <w:sz w:val="22"/>
          <w:szCs w:val="22"/>
        </w:rPr>
        <w:t>:</w:t>
      </w:r>
      <w:r>
        <w:rPr>
          <w:rStyle w:val="cm-quote"/>
          <w:rFonts w:ascii="Consolas" w:hAnsi="Consolas" w:cs="Consolas"/>
          <w:color w:val="009900"/>
          <w:sz w:val="22"/>
          <w:szCs w:val="22"/>
        </w:rPr>
        <w:t xml:space="preserve"> |The name is ${name}|</w:t>
      </w:r>
      <w:r>
        <w:rPr>
          <w:rFonts w:ascii="Consolas" w:hAnsi="Consolas" w:cs="Consolas"/>
          <w:color w:val="333333"/>
          <w:sz w:val="22"/>
          <w:szCs w:val="22"/>
        </w:rPr>
        <w:br/>
      </w:r>
      <w:r>
        <w:rPr>
          <w:rStyle w:val="cm-def"/>
          <w:rFonts w:ascii="Consolas" w:hAnsi="Consolas" w:cs="Consolas"/>
          <w:color w:val="0000FF"/>
          <w:sz w:val="22"/>
          <w:szCs w:val="22"/>
        </w:rPr>
        <w:t>Arithmetic operations</w:t>
      </w:r>
      <w:r>
        <w:rPr>
          <w:rFonts w:ascii="Consolas" w:hAnsi="Consolas" w:cs="Consolas"/>
          <w:color w:val="333333"/>
          <w:sz w:val="22"/>
          <w:szCs w:val="22"/>
        </w:rPr>
        <w:t>:</w:t>
      </w:r>
      <w:r>
        <w:rPr>
          <w:rStyle w:val="cm-quote"/>
          <w:rFonts w:ascii="Consolas" w:hAnsi="Consolas" w:cs="Consolas"/>
          <w:color w:val="009900"/>
          <w:sz w:val="22"/>
          <w:szCs w:val="22"/>
        </w:rPr>
        <w:t>（数学运算）</w:t>
      </w:r>
      <w:r>
        <w:rPr>
          <w:rFonts w:ascii="Consolas" w:hAnsi="Consolas" w:cs="Consolas"/>
          <w:color w:val="333333"/>
          <w:sz w:val="22"/>
          <w:szCs w:val="22"/>
        </w:rPr>
        <w:br/>
      </w:r>
      <w:r>
        <w:rPr>
          <w:rStyle w:val="cm-def"/>
          <w:rFonts w:ascii="Consolas" w:hAnsi="Consolas" w:cs="Consolas"/>
          <w:color w:val="0000FF"/>
          <w:sz w:val="22"/>
          <w:szCs w:val="22"/>
        </w:rPr>
        <w:t xml:space="preserve">    Binary operators</w:t>
      </w:r>
      <w:r>
        <w:rPr>
          <w:rFonts w:ascii="Consolas" w:hAnsi="Consolas" w:cs="Consolas"/>
          <w:color w:val="333333"/>
          <w:sz w:val="22"/>
          <w:szCs w:val="22"/>
        </w:rPr>
        <w:t>:</w:t>
      </w:r>
      <w:r>
        <w:rPr>
          <w:rStyle w:val="cm-quote"/>
          <w:rFonts w:ascii="Consolas" w:hAnsi="Consolas" w:cs="Consolas"/>
          <w:color w:val="009900"/>
          <w:sz w:val="22"/>
          <w:szCs w:val="22"/>
        </w:rPr>
        <w:t xml:space="preserve"> + , - , * , / , %</w:t>
      </w:r>
      <w:r>
        <w:rPr>
          <w:rFonts w:ascii="Consolas" w:hAnsi="Consolas" w:cs="Consolas"/>
          <w:color w:val="333333"/>
          <w:sz w:val="22"/>
          <w:szCs w:val="22"/>
        </w:rPr>
        <w:br/>
      </w:r>
      <w:r>
        <w:rPr>
          <w:rStyle w:val="cm-def"/>
          <w:rFonts w:ascii="Consolas" w:hAnsi="Consolas" w:cs="Consolas"/>
          <w:color w:val="0000FF"/>
          <w:sz w:val="22"/>
          <w:szCs w:val="22"/>
        </w:rPr>
        <w:t xml:space="preserve">    Minus sign (unary operator)</w:t>
      </w:r>
      <w:r>
        <w:rPr>
          <w:rFonts w:ascii="Consolas" w:hAnsi="Consolas" w:cs="Consolas"/>
          <w:color w:val="333333"/>
          <w:sz w:val="22"/>
          <w:szCs w:val="22"/>
        </w:rPr>
        <w:t>:</w:t>
      </w:r>
      <w:r>
        <w:rPr>
          <w:rStyle w:val="cm-quote"/>
          <w:rFonts w:ascii="Consolas" w:hAnsi="Consolas" w:cs="Consolas"/>
          <w:color w:val="009900"/>
          <w:sz w:val="22"/>
          <w:szCs w:val="22"/>
        </w:rPr>
        <w:t xml:space="preserve"> -</w:t>
      </w:r>
      <w:r>
        <w:rPr>
          <w:rFonts w:ascii="Consolas" w:hAnsi="Consolas" w:cs="Consolas"/>
          <w:color w:val="333333"/>
          <w:sz w:val="22"/>
          <w:szCs w:val="22"/>
        </w:rPr>
        <w:br/>
      </w:r>
      <w:r>
        <w:rPr>
          <w:rStyle w:val="cm-def"/>
          <w:rFonts w:ascii="Consolas" w:hAnsi="Consolas" w:cs="Consolas"/>
          <w:color w:val="0000FF"/>
          <w:sz w:val="22"/>
          <w:szCs w:val="22"/>
        </w:rPr>
        <w:t>Boolean operations</w:t>
      </w:r>
      <w:r>
        <w:rPr>
          <w:rFonts w:ascii="Consolas" w:hAnsi="Consolas" w:cs="Consolas"/>
          <w:color w:val="333333"/>
          <w:sz w:val="22"/>
          <w:szCs w:val="22"/>
        </w:rPr>
        <w:t>:</w:t>
      </w:r>
      <w:r>
        <w:rPr>
          <w:rStyle w:val="cm-quote"/>
          <w:rFonts w:ascii="Consolas" w:hAnsi="Consolas" w:cs="Consolas"/>
          <w:color w:val="009900"/>
          <w:sz w:val="22"/>
          <w:szCs w:val="22"/>
        </w:rPr>
        <w:t>（布尔运算）</w:t>
      </w:r>
      <w:r>
        <w:rPr>
          <w:rFonts w:ascii="Consolas" w:hAnsi="Consolas" w:cs="Consolas"/>
          <w:color w:val="333333"/>
          <w:sz w:val="22"/>
          <w:szCs w:val="22"/>
        </w:rPr>
        <w:br/>
      </w:r>
      <w:r>
        <w:rPr>
          <w:rStyle w:val="cm-def"/>
          <w:rFonts w:ascii="Consolas" w:hAnsi="Consolas" w:cs="Consolas"/>
          <w:color w:val="0000FF"/>
          <w:sz w:val="22"/>
          <w:szCs w:val="22"/>
        </w:rPr>
        <w:t xml:space="preserve">    Binary operators</w:t>
      </w:r>
      <w:r>
        <w:rPr>
          <w:rFonts w:ascii="Consolas" w:hAnsi="Consolas" w:cs="Consolas"/>
          <w:color w:val="333333"/>
          <w:sz w:val="22"/>
          <w:szCs w:val="22"/>
        </w:rPr>
        <w:t>:</w:t>
      </w:r>
      <w:r>
        <w:rPr>
          <w:rStyle w:val="cm-quote"/>
          <w:rFonts w:ascii="Consolas" w:hAnsi="Consolas" w:cs="Consolas"/>
          <w:color w:val="009900"/>
          <w:sz w:val="22"/>
          <w:szCs w:val="22"/>
        </w:rPr>
        <w:t xml:space="preserve"> and , or</w:t>
      </w:r>
      <w:r>
        <w:rPr>
          <w:rFonts w:ascii="Consolas" w:hAnsi="Consolas" w:cs="Consolas"/>
          <w:color w:val="333333"/>
          <w:sz w:val="22"/>
          <w:szCs w:val="22"/>
        </w:rPr>
        <w:br/>
      </w:r>
      <w:r>
        <w:rPr>
          <w:rStyle w:val="cm-def"/>
          <w:rFonts w:ascii="Consolas" w:hAnsi="Consolas" w:cs="Consolas"/>
          <w:color w:val="0000FF"/>
          <w:sz w:val="22"/>
          <w:szCs w:val="22"/>
        </w:rPr>
        <w:t xml:space="preserve">    Boolean negation (unary operator)</w:t>
      </w:r>
      <w:r>
        <w:rPr>
          <w:rFonts w:ascii="Consolas" w:hAnsi="Consolas" w:cs="Consolas"/>
          <w:color w:val="333333"/>
          <w:sz w:val="22"/>
          <w:szCs w:val="22"/>
        </w:rPr>
        <w:t>:</w:t>
      </w:r>
      <w:r>
        <w:rPr>
          <w:rStyle w:val="cm-quote"/>
          <w:rFonts w:ascii="Consolas" w:hAnsi="Consolas" w:cs="Consolas"/>
          <w:color w:val="009900"/>
          <w:sz w:val="22"/>
          <w:szCs w:val="22"/>
        </w:rPr>
        <w:t xml:space="preserve"> ! , not</w:t>
      </w:r>
      <w:r>
        <w:rPr>
          <w:rFonts w:ascii="Consolas" w:hAnsi="Consolas" w:cs="Consolas"/>
          <w:color w:val="333333"/>
          <w:sz w:val="22"/>
          <w:szCs w:val="22"/>
        </w:rPr>
        <w:br/>
      </w:r>
      <w:r>
        <w:rPr>
          <w:rStyle w:val="cm-def"/>
          <w:rFonts w:ascii="Consolas" w:hAnsi="Consolas" w:cs="Consolas"/>
          <w:color w:val="0000FF"/>
          <w:sz w:val="22"/>
          <w:szCs w:val="22"/>
        </w:rPr>
        <w:t>Comparisons and equality</w:t>
      </w:r>
      <w:r>
        <w:rPr>
          <w:rFonts w:ascii="Consolas" w:hAnsi="Consolas" w:cs="Consolas"/>
          <w:color w:val="333333"/>
          <w:sz w:val="22"/>
          <w:szCs w:val="22"/>
        </w:rPr>
        <w:t>:</w:t>
      </w:r>
      <w:r>
        <w:rPr>
          <w:rStyle w:val="cm-quote"/>
          <w:rFonts w:ascii="Consolas" w:hAnsi="Consolas" w:cs="Consolas"/>
          <w:color w:val="009900"/>
          <w:sz w:val="22"/>
          <w:szCs w:val="22"/>
        </w:rPr>
        <w:t>（比较运算）</w:t>
      </w:r>
      <w:r>
        <w:rPr>
          <w:rFonts w:ascii="Consolas" w:hAnsi="Consolas" w:cs="Consolas"/>
          <w:color w:val="333333"/>
          <w:sz w:val="22"/>
          <w:szCs w:val="22"/>
        </w:rPr>
        <w:br/>
      </w:r>
      <w:r>
        <w:rPr>
          <w:rStyle w:val="cm-def"/>
          <w:rFonts w:ascii="Consolas" w:hAnsi="Consolas" w:cs="Consolas"/>
          <w:color w:val="0000FF"/>
          <w:sz w:val="22"/>
          <w:szCs w:val="22"/>
        </w:rPr>
        <w:t xml:space="preserve">    Comparators</w:t>
      </w:r>
      <w:r>
        <w:rPr>
          <w:rFonts w:ascii="Consolas" w:hAnsi="Consolas" w:cs="Consolas"/>
          <w:color w:val="333333"/>
          <w:sz w:val="22"/>
          <w:szCs w:val="22"/>
        </w:rPr>
        <w:t>:</w:t>
      </w:r>
      <w:r>
        <w:rPr>
          <w:rStyle w:val="cm-quote"/>
          <w:rFonts w:ascii="Consolas" w:hAnsi="Consolas" w:cs="Consolas"/>
          <w:color w:val="009900"/>
          <w:sz w:val="22"/>
          <w:szCs w:val="22"/>
        </w:rPr>
        <w:t xml:space="preserve"> &gt; , &lt; , &gt;</w:t>
      </w:r>
      <w:r>
        <w:rPr>
          <w:rFonts w:ascii="Consolas" w:hAnsi="Consolas" w:cs="Consolas"/>
          <w:color w:val="333333"/>
          <w:sz w:val="22"/>
          <w:szCs w:val="22"/>
        </w:rPr>
        <w:t>=</w:t>
      </w:r>
      <w:r>
        <w:rPr>
          <w:rStyle w:val="cm-quote"/>
          <w:rFonts w:ascii="Consolas" w:hAnsi="Consolas" w:cs="Consolas"/>
          <w:color w:val="009900"/>
          <w:sz w:val="22"/>
          <w:szCs w:val="22"/>
        </w:rPr>
        <w:t xml:space="preserve"> , &lt;</w:t>
      </w:r>
      <w:r>
        <w:rPr>
          <w:rFonts w:ascii="Consolas" w:hAnsi="Consolas" w:cs="Consolas"/>
          <w:color w:val="333333"/>
          <w:sz w:val="22"/>
          <w:szCs w:val="22"/>
        </w:rPr>
        <w:t>=</w:t>
      </w:r>
      <w:r>
        <w:rPr>
          <w:rStyle w:val="cm-quote"/>
          <w:rFonts w:ascii="Consolas" w:hAnsi="Consolas" w:cs="Consolas"/>
          <w:color w:val="009900"/>
          <w:sz w:val="22"/>
          <w:szCs w:val="22"/>
        </w:rPr>
        <w:t xml:space="preserve"> ( gt , lt , ge , le )</w:t>
      </w:r>
      <w:r>
        <w:rPr>
          <w:rFonts w:ascii="Consolas" w:hAnsi="Consolas" w:cs="Consolas"/>
          <w:color w:val="333333"/>
          <w:sz w:val="22"/>
          <w:szCs w:val="22"/>
        </w:rPr>
        <w:br/>
      </w:r>
      <w:r>
        <w:rPr>
          <w:rStyle w:val="cm-def"/>
          <w:rFonts w:ascii="Consolas" w:hAnsi="Consolas" w:cs="Consolas"/>
          <w:color w:val="0000FF"/>
          <w:sz w:val="22"/>
          <w:szCs w:val="22"/>
        </w:rPr>
        <w:t xml:space="preserve">    Equality operators</w:t>
      </w:r>
      <w:r>
        <w:rPr>
          <w:rFonts w:ascii="Consolas" w:hAnsi="Consolas" w:cs="Consolas"/>
          <w:color w:val="333333"/>
          <w:sz w:val="22"/>
          <w:szCs w:val="22"/>
        </w:rPr>
        <w:t>:</w:t>
      </w:r>
      <w:r>
        <w:rPr>
          <w:rStyle w:val="cm-quote"/>
          <w:rFonts w:ascii="Consolas" w:hAnsi="Consolas" w:cs="Consolas"/>
          <w:color w:val="009900"/>
          <w:sz w:val="22"/>
          <w:szCs w:val="22"/>
        </w:rPr>
        <w:t xml:space="preserve"> </w:t>
      </w:r>
      <w:r>
        <w:rPr>
          <w:rFonts w:ascii="Consolas" w:hAnsi="Consolas" w:cs="Consolas"/>
          <w:color w:val="333333"/>
          <w:sz w:val="22"/>
          <w:szCs w:val="22"/>
        </w:rPr>
        <w:t>==</w:t>
      </w:r>
      <w:r>
        <w:rPr>
          <w:rStyle w:val="cm-quote"/>
          <w:rFonts w:ascii="Consolas" w:hAnsi="Consolas" w:cs="Consolas"/>
          <w:color w:val="009900"/>
          <w:sz w:val="22"/>
          <w:szCs w:val="22"/>
        </w:rPr>
        <w:t xml:space="preserve"> , !</w:t>
      </w:r>
      <w:r>
        <w:rPr>
          <w:rFonts w:ascii="Consolas" w:hAnsi="Consolas" w:cs="Consolas"/>
          <w:color w:val="333333"/>
          <w:sz w:val="22"/>
          <w:szCs w:val="22"/>
        </w:rPr>
        <w:t>=</w:t>
      </w:r>
      <w:r>
        <w:rPr>
          <w:rStyle w:val="cm-quote"/>
          <w:rFonts w:ascii="Consolas" w:hAnsi="Consolas" w:cs="Consolas"/>
          <w:color w:val="009900"/>
          <w:sz w:val="22"/>
          <w:szCs w:val="22"/>
        </w:rPr>
        <w:t xml:space="preserve"> ( eq , ne )</w:t>
      </w:r>
      <w:r>
        <w:rPr>
          <w:rFonts w:ascii="Consolas" w:hAnsi="Consolas" w:cs="Consolas"/>
          <w:color w:val="333333"/>
          <w:sz w:val="22"/>
          <w:szCs w:val="22"/>
        </w:rPr>
        <w:br/>
      </w:r>
      <w:r>
        <w:rPr>
          <w:rStyle w:val="cm-def"/>
          <w:rFonts w:ascii="Consolas" w:hAnsi="Consolas" w:cs="Consolas"/>
          <w:color w:val="0000FF"/>
          <w:sz w:val="22"/>
          <w:szCs w:val="22"/>
        </w:rPr>
        <w:t>Conditional operators</w:t>
      </w:r>
      <w:r>
        <w:rPr>
          <w:rFonts w:ascii="Consolas" w:hAnsi="Consolas" w:cs="Consolas"/>
          <w:color w:val="333333"/>
          <w:sz w:val="22"/>
          <w:szCs w:val="22"/>
        </w:rPr>
        <w:t>:</w:t>
      </w:r>
      <w:r>
        <w:rPr>
          <w:rStyle w:val="cm-quote"/>
          <w:rFonts w:ascii="Consolas" w:hAnsi="Consolas" w:cs="Consolas"/>
          <w:color w:val="009900"/>
          <w:sz w:val="22"/>
          <w:szCs w:val="22"/>
        </w:rPr>
        <w:t>条件运算（三元运算符）</w:t>
      </w:r>
      <w:r>
        <w:rPr>
          <w:rFonts w:ascii="Consolas" w:hAnsi="Consolas" w:cs="Consolas"/>
          <w:color w:val="333333"/>
          <w:sz w:val="22"/>
          <w:szCs w:val="22"/>
        </w:rPr>
        <w:br/>
      </w:r>
      <w:r>
        <w:rPr>
          <w:rStyle w:val="cm-def"/>
          <w:rFonts w:ascii="Consolas" w:hAnsi="Consolas" w:cs="Consolas"/>
          <w:color w:val="0000FF"/>
          <w:sz w:val="22"/>
          <w:szCs w:val="22"/>
        </w:rPr>
        <w:t xml:space="preserve">    If-then</w:t>
      </w:r>
      <w:r>
        <w:rPr>
          <w:rFonts w:ascii="Consolas" w:hAnsi="Consolas" w:cs="Consolas"/>
          <w:color w:val="333333"/>
          <w:sz w:val="22"/>
          <w:szCs w:val="22"/>
        </w:rPr>
        <w:t>:</w:t>
      </w:r>
      <w:r>
        <w:rPr>
          <w:rStyle w:val="cm-quote"/>
          <w:rFonts w:ascii="Consolas" w:hAnsi="Consolas" w:cs="Consolas"/>
          <w:color w:val="009900"/>
          <w:sz w:val="22"/>
          <w:szCs w:val="22"/>
        </w:rPr>
        <w:t xml:space="preserve"> (if) ? (then)</w:t>
      </w:r>
      <w:r>
        <w:rPr>
          <w:rFonts w:ascii="Consolas" w:hAnsi="Consolas" w:cs="Consolas"/>
          <w:color w:val="333333"/>
          <w:sz w:val="22"/>
          <w:szCs w:val="22"/>
        </w:rPr>
        <w:br/>
      </w:r>
      <w:r>
        <w:rPr>
          <w:rStyle w:val="cm-def"/>
          <w:rFonts w:ascii="Consolas" w:hAnsi="Consolas" w:cs="Consolas"/>
          <w:color w:val="0000FF"/>
          <w:sz w:val="22"/>
          <w:szCs w:val="22"/>
        </w:rPr>
        <w:t xml:space="preserve">    If-then-else</w:t>
      </w:r>
      <w:r>
        <w:rPr>
          <w:rFonts w:ascii="Consolas" w:hAnsi="Consolas" w:cs="Consolas"/>
          <w:color w:val="333333"/>
          <w:sz w:val="22"/>
          <w:szCs w:val="22"/>
        </w:rPr>
        <w:t>:</w:t>
      </w:r>
      <w:r>
        <w:rPr>
          <w:rStyle w:val="cm-quote"/>
          <w:rFonts w:ascii="Consolas" w:hAnsi="Consolas" w:cs="Consolas"/>
          <w:color w:val="009900"/>
          <w:sz w:val="22"/>
          <w:szCs w:val="22"/>
        </w:rPr>
        <w:t xml:space="preserve"> (if) ? (then) </w:t>
      </w:r>
      <w:r>
        <w:rPr>
          <w:rFonts w:ascii="Consolas" w:hAnsi="Consolas" w:cs="Consolas"/>
          <w:color w:val="333333"/>
          <w:sz w:val="22"/>
          <w:szCs w:val="22"/>
        </w:rPr>
        <w:t>:</w:t>
      </w:r>
      <w:r>
        <w:rPr>
          <w:rStyle w:val="cm-quote"/>
          <w:rFonts w:ascii="Consolas" w:hAnsi="Consolas" w:cs="Consolas"/>
          <w:color w:val="009900"/>
          <w:sz w:val="22"/>
          <w:szCs w:val="22"/>
        </w:rPr>
        <w:t xml:space="preserve"> (else)</w:t>
      </w:r>
      <w:r>
        <w:rPr>
          <w:rFonts w:ascii="Consolas" w:hAnsi="Consolas" w:cs="Consolas"/>
          <w:color w:val="333333"/>
          <w:sz w:val="22"/>
          <w:szCs w:val="22"/>
        </w:rPr>
        <w:br/>
      </w:r>
      <w:r>
        <w:rPr>
          <w:rStyle w:val="cm-def"/>
          <w:rFonts w:ascii="Consolas" w:hAnsi="Consolas" w:cs="Consolas"/>
          <w:color w:val="0000FF"/>
          <w:sz w:val="22"/>
          <w:szCs w:val="22"/>
        </w:rPr>
        <w:t xml:space="preserve">    Default</w:t>
      </w:r>
      <w:r>
        <w:rPr>
          <w:rFonts w:ascii="Consolas" w:hAnsi="Consolas" w:cs="Consolas"/>
          <w:color w:val="333333"/>
          <w:sz w:val="22"/>
          <w:szCs w:val="22"/>
        </w:rPr>
        <w:t>:</w:t>
      </w:r>
      <w:r>
        <w:rPr>
          <w:rStyle w:val="cm-quote"/>
          <w:rFonts w:ascii="Consolas" w:hAnsi="Consolas" w:cs="Consolas"/>
          <w:color w:val="009900"/>
          <w:sz w:val="22"/>
          <w:szCs w:val="22"/>
        </w:rPr>
        <w:t xml:space="preserve"> (value) ?</w:t>
      </w:r>
      <w:r>
        <w:rPr>
          <w:rFonts w:ascii="Consolas" w:hAnsi="Consolas" w:cs="Consolas"/>
          <w:color w:val="333333"/>
          <w:sz w:val="22"/>
          <w:szCs w:val="22"/>
        </w:rPr>
        <w:t>:</w:t>
      </w:r>
      <w:r>
        <w:rPr>
          <w:rStyle w:val="cm-quote"/>
          <w:rFonts w:ascii="Consolas" w:hAnsi="Consolas" w:cs="Consolas"/>
          <w:color w:val="009900"/>
          <w:sz w:val="22"/>
          <w:szCs w:val="22"/>
        </w:rPr>
        <w:t xml:space="preserve"> (defaultvalue)</w:t>
      </w:r>
      <w:r>
        <w:rPr>
          <w:rFonts w:ascii="Consolas" w:hAnsi="Consolas" w:cs="Consolas"/>
          <w:color w:val="333333"/>
          <w:sz w:val="22"/>
          <w:szCs w:val="22"/>
        </w:rPr>
        <w:br/>
      </w:r>
      <w:r>
        <w:rPr>
          <w:rStyle w:val="cm-def"/>
          <w:rFonts w:ascii="Consolas" w:hAnsi="Consolas" w:cs="Consolas"/>
          <w:color w:val="0000FF"/>
          <w:sz w:val="22"/>
          <w:szCs w:val="22"/>
        </w:rPr>
        <w:t>Special tokens</w:t>
      </w:r>
      <w:r>
        <w:rPr>
          <w:rFonts w:ascii="Consolas" w:hAnsi="Consolas" w:cs="Consolas"/>
          <w:color w:val="333333"/>
          <w:sz w:val="22"/>
          <w:szCs w:val="22"/>
        </w:rPr>
        <w:t>:</w:t>
      </w:r>
      <w:r>
        <w:rPr>
          <w:rFonts w:ascii="Consolas" w:hAnsi="Consolas" w:cs="Consolas"/>
          <w:color w:val="333333"/>
          <w:sz w:val="22"/>
          <w:szCs w:val="22"/>
        </w:rPr>
        <w:br/>
      </w:r>
      <w:r>
        <w:rPr>
          <w:rStyle w:val="cm-def"/>
          <w:rFonts w:ascii="Consolas" w:hAnsi="Consolas" w:cs="Consolas"/>
          <w:color w:val="0000FF"/>
          <w:sz w:val="22"/>
          <w:szCs w:val="22"/>
        </w:rPr>
        <w:t xml:space="preserve">    No-Operation</w:t>
      </w:r>
      <w:r>
        <w:rPr>
          <w:rFonts w:ascii="Consolas" w:hAnsi="Consolas" w:cs="Consolas"/>
          <w:color w:val="333333"/>
          <w:sz w:val="22"/>
          <w:szCs w:val="22"/>
        </w:rPr>
        <w:t>:</w:t>
      </w:r>
      <w:r>
        <w:rPr>
          <w:rStyle w:val="cm-quote"/>
          <w:rFonts w:ascii="Consolas" w:hAnsi="Consolas" w:cs="Consolas"/>
          <w:color w:val="009900"/>
          <w:sz w:val="22"/>
          <w:szCs w:val="22"/>
        </w:rPr>
        <w:t xml:space="preserve"> _ </w:t>
      </w:r>
    </w:p>
    <w:p w:rsidR="001A7847" w:rsidRDefault="007D395D">
      <w:pPr>
        <w:pStyle w:val="4"/>
        <w:rPr>
          <w:rFonts w:cs="宋体"/>
        </w:rPr>
      </w:pPr>
      <w:r>
        <w:t>4</w:t>
      </w:r>
      <w:r>
        <w:t>、</w:t>
      </w:r>
      <w:r>
        <w:t>SpringMVC</w:t>
      </w:r>
      <w:r>
        <w:t>自动配置</w:t>
      </w:r>
    </w:p>
    <w:p w:rsidR="001A7847" w:rsidRDefault="003C5B7A">
      <w:pPr>
        <w:pStyle w:val="aa"/>
        <w:spacing w:before="192" w:beforeAutospacing="0" w:after="192" w:afterAutospacing="0"/>
        <w:rPr>
          <w:rFonts w:ascii="Helvetica" w:hAnsi="Helvetica"/>
          <w:color w:val="333333"/>
        </w:rPr>
      </w:pPr>
      <w:hyperlink r:id="rId629" w:anchor="boot-features-developing-web-applications" w:history="1">
        <w:r w:rsidR="007D395D">
          <w:rPr>
            <w:rStyle w:val="af"/>
            <w:rFonts w:ascii="Helvetica" w:hAnsi="Helvetica"/>
            <w:color w:val="4183C4"/>
          </w:rPr>
          <w:t>https://docs.spring.io/spring-boot/docs/1.5.10.RELEASE/reference/htmlsingle/#boot-features-developing-web-applications</w:t>
        </w:r>
      </w:hyperlink>
    </w:p>
    <w:p w:rsidR="001A7847" w:rsidRDefault="007D395D">
      <w:pPr>
        <w:pStyle w:val="5"/>
      </w:pPr>
      <w:r>
        <w:lastRenderedPageBreak/>
        <w:t>1. Spring MVC auto-configuration</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Spring Boot </w:t>
      </w:r>
      <w:r>
        <w:rPr>
          <w:rStyle w:val="md-line"/>
          <w:rFonts w:ascii="Helvetica" w:hAnsi="Helvetica"/>
          <w:color w:val="333333"/>
        </w:rPr>
        <w:t>自动配置好了</w:t>
      </w:r>
      <w:r>
        <w:rPr>
          <w:rStyle w:val="md-line"/>
          <w:rFonts w:ascii="Helvetica" w:hAnsi="Helvetica"/>
          <w:color w:val="333333"/>
        </w:rPr>
        <w:t>SpringMVC</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以下是</w:t>
      </w:r>
      <w:r>
        <w:rPr>
          <w:rStyle w:val="md-line"/>
          <w:rFonts w:ascii="Helvetica" w:hAnsi="Helvetica"/>
          <w:color w:val="333333"/>
        </w:rPr>
        <w:t>SpringBoot</w:t>
      </w:r>
      <w:r>
        <w:rPr>
          <w:rStyle w:val="md-line"/>
          <w:rFonts w:ascii="Helvetica" w:hAnsi="Helvetica"/>
          <w:color w:val="333333"/>
        </w:rPr>
        <w:t>对</w:t>
      </w:r>
      <w:r>
        <w:rPr>
          <w:rStyle w:val="md-line"/>
          <w:rFonts w:ascii="Helvetica" w:hAnsi="Helvetica"/>
          <w:color w:val="333333"/>
        </w:rPr>
        <w:t>SpringMVC</w:t>
      </w:r>
      <w:r>
        <w:rPr>
          <w:rStyle w:val="md-line"/>
          <w:rFonts w:ascii="Helvetica" w:hAnsi="Helvetica"/>
          <w:color w:val="333333"/>
        </w:rPr>
        <w:t>的默认配置</w:t>
      </w:r>
      <w:r>
        <w:rPr>
          <w:rStyle w:val="md-line"/>
          <w:rFonts w:ascii="Helvetica" w:hAnsi="Helvetica"/>
          <w:color w:val="333333"/>
        </w:rPr>
        <w:t>:</w:t>
      </w:r>
      <w:r>
        <w:rPr>
          <w:rStyle w:val="ac"/>
          <w:rFonts w:ascii="Helvetica" w:hAnsi="Helvetica"/>
          <w:color w:val="333333"/>
        </w:rPr>
        <w:t>==</w:t>
      </w:r>
      <w:r>
        <w:rPr>
          <w:rStyle w:val="ac"/>
          <w:rFonts w:ascii="Helvetica" w:hAnsi="Helvetica"/>
          <w:color w:val="333333"/>
        </w:rPr>
        <w:t>（</w:t>
      </w:r>
      <w:r>
        <w:rPr>
          <w:rStyle w:val="ac"/>
          <w:rFonts w:ascii="Helvetica" w:hAnsi="Helvetica"/>
          <w:color w:val="333333"/>
        </w:rPr>
        <w:t>WebMvcAutoConfiguration</w:t>
      </w:r>
      <w:r>
        <w:rPr>
          <w:rStyle w:val="ac"/>
          <w:rFonts w:ascii="Helvetica" w:hAnsi="Helvetica"/>
          <w:color w:val="333333"/>
        </w:rPr>
        <w:t>）</w:t>
      </w:r>
      <w:r>
        <w:rPr>
          <w:rStyle w:val="ac"/>
          <w:rFonts w:ascii="Helvetica" w:hAnsi="Helvetica"/>
          <w:color w:val="333333"/>
        </w:rPr>
        <w:t>==</w:t>
      </w:r>
    </w:p>
    <w:p w:rsidR="001A7847" w:rsidRDefault="007D395D">
      <w:pPr>
        <w:pStyle w:val="aa"/>
        <w:numPr>
          <w:ilvl w:val="0"/>
          <w:numId w:val="72"/>
        </w:numPr>
        <w:ind w:left="0"/>
        <w:rPr>
          <w:rFonts w:ascii="Helvetica" w:hAnsi="Helvetica"/>
          <w:color w:val="333333"/>
        </w:rPr>
      </w:pPr>
      <w:r>
        <w:rPr>
          <w:rStyle w:val="md-line"/>
          <w:rFonts w:ascii="Helvetica" w:hAnsi="Helvetica"/>
          <w:color w:val="333333"/>
        </w:rPr>
        <w:t xml:space="preserve">Inclusion of </w:t>
      </w:r>
      <w:r>
        <w:rPr>
          <w:rStyle w:val="HTML0"/>
          <w:rFonts w:ascii="Consolas" w:hAnsi="Consolas" w:cs="Consolas"/>
          <w:color w:val="333333"/>
          <w:sz w:val="22"/>
          <w:szCs w:val="22"/>
          <w:bdr w:val="single" w:sz="6" w:space="0" w:color="DDDDDD"/>
          <w:shd w:val="clear" w:color="auto" w:fill="F8F8F8"/>
        </w:rPr>
        <w:t>ContentNegotiatingViewResolver</w:t>
      </w:r>
      <w:r>
        <w:rPr>
          <w:rStyle w:val="md-line"/>
          <w:rFonts w:ascii="Helvetica" w:hAnsi="Helvetica"/>
          <w:color w:val="333333"/>
        </w:rPr>
        <w:t xml:space="preserve"> and </w:t>
      </w:r>
      <w:r>
        <w:rPr>
          <w:rStyle w:val="HTML0"/>
          <w:rFonts w:ascii="Consolas" w:hAnsi="Consolas" w:cs="Consolas"/>
          <w:color w:val="333333"/>
          <w:sz w:val="22"/>
          <w:szCs w:val="22"/>
          <w:bdr w:val="single" w:sz="6" w:space="0" w:color="DDDDDD"/>
          <w:shd w:val="clear" w:color="auto" w:fill="F8F8F8"/>
        </w:rPr>
        <w:t>BeanNameViewResolver</w:t>
      </w:r>
      <w:r>
        <w:rPr>
          <w:rStyle w:val="md-line"/>
          <w:rFonts w:ascii="Helvetica" w:hAnsi="Helvetica"/>
          <w:color w:val="333333"/>
        </w:rPr>
        <w:t xml:space="preserve"> beans.</w:t>
      </w:r>
    </w:p>
    <w:p w:rsidR="001A7847" w:rsidRDefault="007D395D">
      <w:pPr>
        <w:pStyle w:val="aa"/>
        <w:numPr>
          <w:ilvl w:val="1"/>
          <w:numId w:val="72"/>
        </w:numPr>
        <w:ind w:left="0"/>
        <w:rPr>
          <w:rFonts w:ascii="Helvetica" w:hAnsi="Helvetica"/>
          <w:color w:val="333333"/>
        </w:rPr>
      </w:pPr>
      <w:r>
        <w:rPr>
          <w:rStyle w:val="md-line"/>
          <w:rFonts w:ascii="Helvetica" w:hAnsi="Helvetica"/>
          <w:color w:val="333333"/>
        </w:rPr>
        <w:t>自动配置了</w:t>
      </w:r>
      <w:r>
        <w:rPr>
          <w:rStyle w:val="md-line"/>
          <w:rFonts w:ascii="Helvetica" w:hAnsi="Helvetica"/>
          <w:color w:val="333333"/>
        </w:rPr>
        <w:t>ViewResolver</w:t>
      </w:r>
      <w:r>
        <w:rPr>
          <w:rStyle w:val="md-line"/>
          <w:rFonts w:ascii="Helvetica" w:hAnsi="Helvetica"/>
          <w:color w:val="333333"/>
        </w:rPr>
        <w:t>（视图解析器：根据方法的返回值得到视图对象（</w:t>
      </w:r>
      <w:r>
        <w:rPr>
          <w:rStyle w:val="md-line"/>
          <w:rFonts w:ascii="Helvetica" w:hAnsi="Helvetica"/>
          <w:color w:val="333333"/>
        </w:rPr>
        <w:t>View</w:t>
      </w:r>
      <w:r>
        <w:rPr>
          <w:rStyle w:val="md-line"/>
          <w:rFonts w:ascii="Helvetica" w:hAnsi="Helvetica"/>
          <w:color w:val="333333"/>
        </w:rPr>
        <w:t>），视图对象决定如何渲染（转发？重定向？））</w:t>
      </w:r>
    </w:p>
    <w:p w:rsidR="001A7847" w:rsidRDefault="007D395D">
      <w:pPr>
        <w:pStyle w:val="aa"/>
        <w:numPr>
          <w:ilvl w:val="1"/>
          <w:numId w:val="72"/>
        </w:numPr>
        <w:ind w:left="0"/>
        <w:rPr>
          <w:rFonts w:ascii="Helvetica" w:hAnsi="Helvetica"/>
          <w:color w:val="333333"/>
        </w:rPr>
      </w:pPr>
      <w:r>
        <w:rPr>
          <w:rStyle w:val="md-line"/>
          <w:rFonts w:ascii="Helvetica" w:hAnsi="Helvetica"/>
          <w:color w:val="333333"/>
        </w:rPr>
        <w:t>ContentNegotiatingViewResolver</w:t>
      </w:r>
      <w:r>
        <w:rPr>
          <w:rStyle w:val="md-line"/>
          <w:rFonts w:ascii="Helvetica" w:hAnsi="Helvetica"/>
          <w:color w:val="333333"/>
        </w:rPr>
        <w:t>：组合所有的视图解析器的；</w:t>
      </w:r>
    </w:p>
    <w:p w:rsidR="001A7847" w:rsidRDefault="007D395D">
      <w:pPr>
        <w:pStyle w:val="aa"/>
        <w:numPr>
          <w:ilvl w:val="1"/>
          <w:numId w:val="72"/>
        </w:numPr>
        <w:ind w:left="0"/>
        <w:rPr>
          <w:rFonts w:ascii="Helvetica" w:hAnsi="Helvetica"/>
          <w:color w:val="333333"/>
        </w:rPr>
      </w:pPr>
      <w:r>
        <w:rPr>
          <w:rStyle w:val="md-line"/>
          <w:rFonts w:ascii="Helvetica" w:hAnsi="Helvetica"/>
          <w:color w:val="333333"/>
        </w:rPr>
        <w:t>==</w:t>
      </w:r>
      <w:r>
        <w:rPr>
          <w:rStyle w:val="md-line"/>
          <w:rFonts w:ascii="Helvetica" w:hAnsi="Helvetica"/>
          <w:color w:val="333333"/>
        </w:rPr>
        <w:t>如何定制：我们可以自己给容器中添加一个视图解析器；自动的将其组合进来；</w:t>
      </w:r>
      <w:r>
        <w:rPr>
          <w:rStyle w:val="md-line"/>
          <w:rFonts w:ascii="Helvetica" w:hAnsi="Helvetica"/>
          <w:color w:val="333333"/>
        </w:rPr>
        <w:t>==</w:t>
      </w:r>
    </w:p>
    <w:p w:rsidR="001A7847" w:rsidRDefault="007D395D">
      <w:pPr>
        <w:pStyle w:val="aa"/>
        <w:numPr>
          <w:ilvl w:val="0"/>
          <w:numId w:val="72"/>
        </w:numPr>
        <w:ind w:left="0"/>
        <w:rPr>
          <w:rFonts w:ascii="Helvetica" w:hAnsi="Helvetica"/>
          <w:color w:val="333333"/>
        </w:rPr>
      </w:pPr>
      <w:r>
        <w:rPr>
          <w:rStyle w:val="md-line"/>
          <w:rFonts w:ascii="Helvetica" w:hAnsi="Helvetica"/>
          <w:color w:val="333333"/>
        </w:rPr>
        <w:t>Support for serving static resources, including support for WebJars (see below).</w:t>
      </w:r>
      <w:r>
        <w:rPr>
          <w:rStyle w:val="md-line"/>
          <w:rFonts w:ascii="Helvetica" w:hAnsi="Helvetica"/>
          <w:color w:val="333333"/>
        </w:rPr>
        <w:t>静态资源文件夹路径</w:t>
      </w:r>
      <w:r>
        <w:rPr>
          <w:rStyle w:val="md-line"/>
          <w:rFonts w:ascii="Helvetica" w:hAnsi="Helvetica"/>
          <w:color w:val="333333"/>
        </w:rPr>
        <w:t>,webjars</w:t>
      </w:r>
    </w:p>
    <w:p w:rsidR="001A7847" w:rsidRDefault="007D395D">
      <w:pPr>
        <w:pStyle w:val="aa"/>
        <w:numPr>
          <w:ilvl w:val="0"/>
          <w:numId w:val="72"/>
        </w:numPr>
        <w:ind w:left="0"/>
        <w:rPr>
          <w:rFonts w:ascii="Helvetica" w:hAnsi="Helvetica"/>
          <w:color w:val="333333"/>
        </w:rPr>
      </w:pPr>
      <w:r>
        <w:rPr>
          <w:rStyle w:val="md-line"/>
          <w:rFonts w:ascii="Helvetica" w:hAnsi="Helvetica"/>
          <w:color w:val="333333"/>
        </w:rPr>
        <w:t xml:space="preserve">Static </w:t>
      </w:r>
      <w:r>
        <w:rPr>
          <w:rStyle w:val="HTML0"/>
          <w:rFonts w:ascii="Consolas" w:hAnsi="Consolas" w:cs="Consolas"/>
          <w:color w:val="333333"/>
          <w:sz w:val="22"/>
          <w:szCs w:val="22"/>
          <w:bdr w:val="single" w:sz="6" w:space="0" w:color="DDDDDD"/>
          <w:shd w:val="clear" w:color="auto" w:fill="F8F8F8"/>
        </w:rPr>
        <w:t>index.html</w:t>
      </w:r>
      <w:r>
        <w:rPr>
          <w:rStyle w:val="md-line"/>
          <w:rFonts w:ascii="Helvetica" w:hAnsi="Helvetica"/>
          <w:color w:val="333333"/>
        </w:rPr>
        <w:t xml:space="preserve"> support. </w:t>
      </w:r>
      <w:r>
        <w:rPr>
          <w:rStyle w:val="md-line"/>
          <w:rFonts w:ascii="Helvetica" w:hAnsi="Helvetica"/>
          <w:color w:val="333333"/>
        </w:rPr>
        <w:t>静态首页访问</w:t>
      </w:r>
    </w:p>
    <w:p w:rsidR="001A7847" w:rsidRDefault="007D395D">
      <w:pPr>
        <w:pStyle w:val="aa"/>
        <w:numPr>
          <w:ilvl w:val="0"/>
          <w:numId w:val="72"/>
        </w:numPr>
        <w:ind w:left="0"/>
        <w:rPr>
          <w:rFonts w:ascii="Helvetica" w:hAnsi="Helvetica"/>
          <w:color w:val="333333"/>
        </w:rPr>
      </w:pPr>
      <w:r>
        <w:rPr>
          <w:rStyle w:val="md-line"/>
          <w:rFonts w:ascii="Helvetica" w:hAnsi="Helvetica"/>
          <w:color w:val="333333"/>
        </w:rPr>
        <w:t xml:space="preserve">Custom </w:t>
      </w:r>
      <w:r>
        <w:rPr>
          <w:rStyle w:val="HTML0"/>
          <w:rFonts w:ascii="Consolas" w:hAnsi="Consolas" w:cs="Consolas"/>
          <w:color w:val="333333"/>
          <w:sz w:val="22"/>
          <w:szCs w:val="22"/>
          <w:bdr w:val="single" w:sz="6" w:space="0" w:color="DDDDDD"/>
          <w:shd w:val="clear" w:color="auto" w:fill="F8F8F8"/>
        </w:rPr>
        <w:t>Favicon</w:t>
      </w:r>
      <w:r>
        <w:rPr>
          <w:rStyle w:val="md-line"/>
          <w:rFonts w:ascii="Helvetica" w:hAnsi="Helvetica"/>
          <w:color w:val="333333"/>
        </w:rPr>
        <w:t xml:space="preserve"> support (see below). favicon.ico</w:t>
      </w:r>
    </w:p>
    <w:p w:rsidR="001A7847" w:rsidRDefault="007D395D">
      <w:pPr>
        <w:pStyle w:val="aa"/>
        <w:rPr>
          <w:rFonts w:ascii="Helvetica" w:hAnsi="Helvetica"/>
          <w:color w:val="333333"/>
        </w:rPr>
      </w:pPr>
      <w:r>
        <w:rPr>
          <w:rStyle w:val="md-line"/>
          <w:rFonts w:ascii="Helvetica" w:hAnsi="Helvetica"/>
          <w:color w:val="333333"/>
        </w:rPr>
        <w:t>​</w:t>
      </w:r>
    </w:p>
    <w:p w:rsidR="001A7847" w:rsidRDefault="007D395D">
      <w:pPr>
        <w:pStyle w:val="aa"/>
        <w:numPr>
          <w:ilvl w:val="0"/>
          <w:numId w:val="72"/>
        </w:numPr>
        <w:ind w:left="0"/>
        <w:rPr>
          <w:rFonts w:ascii="Helvetica" w:hAnsi="Helvetica"/>
          <w:color w:val="333333"/>
        </w:rPr>
      </w:pPr>
      <w:r>
        <w:rPr>
          <w:rStyle w:val="md-line"/>
          <w:rFonts w:ascii="Helvetica" w:hAnsi="Helvetica"/>
          <w:color w:val="333333"/>
        </w:rPr>
        <w:t>自动注册了</w:t>
      </w:r>
      <w:r>
        <w:rPr>
          <w:rStyle w:val="md-line"/>
          <w:rFonts w:ascii="Helvetica" w:hAnsi="Helvetica"/>
          <w:color w:val="333333"/>
        </w:rPr>
        <w:t xml:space="preserve"> of </w:t>
      </w:r>
      <w:r>
        <w:rPr>
          <w:rStyle w:val="HTML0"/>
          <w:rFonts w:ascii="Consolas" w:hAnsi="Consolas" w:cs="Consolas"/>
          <w:color w:val="333333"/>
          <w:sz w:val="22"/>
          <w:szCs w:val="22"/>
          <w:bdr w:val="single" w:sz="6" w:space="0" w:color="DDDDDD"/>
          <w:shd w:val="clear" w:color="auto" w:fill="F8F8F8"/>
        </w:rPr>
        <w:t>Converter</w:t>
      </w:r>
      <w:r>
        <w:rPr>
          <w:rStyle w:val="md-line"/>
          <w:rFonts w:ascii="Helvetica" w:hAnsi="Helvetica"/>
          <w:color w:val="333333"/>
        </w:rPr>
        <w:t xml:space="preserve">, </w:t>
      </w:r>
      <w:r>
        <w:rPr>
          <w:rStyle w:val="HTML0"/>
          <w:rFonts w:ascii="Consolas" w:hAnsi="Consolas" w:cs="Consolas"/>
          <w:color w:val="333333"/>
          <w:sz w:val="22"/>
          <w:szCs w:val="22"/>
          <w:bdr w:val="single" w:sz="6" w:space="0" w:color="DDDDDD"/>
          <w:shd w:val="clear" w:color="auto" w:fill="F8F8F8"/>
        </w:rPr>
        <w:t>GenericConverter</w:t>
      </w:r>
      <w:r>
        <w:rPr>
          <w:rStyle w:val="md-line"/>
          <w:rFonts w:ascii="Helvetica" w:hAnsi="Helvetica"/>
          <w:color w:val="333333"/>
        </w:rPr>
        <w:t xml:space="preserve">, </w:t>
      </w:r>
      <w:r>
        <w:rPr>
          <w:rStyle w:val="HTML0"/>
          <w:rFonts w:ascii="Consolas" w:hAnsi="Consolas" w:cs="Consolas"/>
          <w:color w:val="333333"/>
          <w:sz w:val="22"/>
          <w:szCs w:val="22"/>
          <w:bdr w:val="single" w:sz="6" w:space="0" w:color="DDDDDD"/>
          <w:shd w:val="clear" w:color="auto" w:fill="F8F8F8"/>
        </w:rPr>
        <w:t>Formatter</w:t>
      </w:r>
      <w:r>
        <w:rPr>
          <w:rStyle w:val="md-line"/>
          <w:rFonts w:ascii="Helvetica" w:hAnsi="Helvetica"/>
          <w:color w:val="333333"/>
        </w:rPr>
        <w:t xml:space="preserve"> beans.</w:t>
      </w:r>
    </w:p>
    <w:p w:rsidR="001A7847" w:rsidRDefault="007D395D">
      <w:pPr>
        <w:pStyle w:val="aa"/>
        <w:numPr>
          <w:ilvl w:val="1"/>
          <w:numId w:val="72"/>
        </w:numPr>
        <w:ind w:left="0"/>
        <w:rPr>
          <w:rFonts w:ascii="Helvetica" w:hAnsi="Helvetica"/>
          <w:color w:val="333333"/>
        </w:rPr>
      </w:pPr>
      <w:r>
        <w:rPr>
          <w:rStyle w:val="md-line"/>
          <w:rFonts w:ascii="Helvetica" w:hAnsi="Helvetica"/>
          <w:color w:val="333333"/>
        </w:rPr>
        <w:t>Converter</w:t>
      </w:r>
      <w:r>
        <w:rPr>
          <w:rStyle w:val="md-line"/>
          <w:rFonts w:ascii="Helvetica" w:hAnsi="Helvetica"/>
          <w:color w:val="333333"/>
        </w:rPr>
        <w:t>：转换器；</w:t>
      </w:r>
      <w:r>
        <w:rPr>
          <w:rStyle w:val="md-line"/>
          <w:rFonts w:ascii="Helvetica" w:hAnsi="Helvetica"/>
          <w:color w:val="333333"/>
        </w:rPr>
        <w:t xml:space="preserve"> public String hello(User user)</w:t>
      </w:r>
      <w:r>
        <w:rPr>
          <w:rStyle w:val="md-line"/>
          <w:rFonts w:ascii="Helvetica" w:hAnsi="Helvetica"/>
          <w:color w:val="333333"/>
        </w:rPr>
        <w:t>：类型转换使用</w:t>
      </w:r>
      <w:r>
        <w:rPr>
          <w:rStyle w:val="md-line"/>
          <w:rFonts w:ascii="Helvetica" w:hAnsi="Helvetica"/>
          <w:color w:val="333333"/>
        </w:rPr>
        <w:t>Converter</w:t>
      </w:r>
    </w:p>
    <w:p w:rsidR="001A7847" w:rsidRDefault="007D395D">
      <w:pPr>
        <w:pStyle w:val="aa"/>
        <w:numPr>
          <w:ilvl w:val="1"/>
          <w:numId w:val="72"/>
        </w:numPr>
        <w:ind w:left="0"/>
        <w:rPr>
          <w:rFonts w:ascii="Helvetica" w:hAnsi="Helvetica"/>
          <w:color w:val="333333"/>
        </w:rPr>
      </w:pPr>
      <w:r>
        <w:rPr>
          <w:rStyle w:val="HTML0"/>
          <w:rFonts w:ascii="Consolas" w:hAnsi="Consolas" w:cs="Consolas"/>
          <w:color w:val="333333"/>
          <w:sz w:val="22"/>
          <w:szCs w:val="22"/>
          <w:bdr w:val="single" w:sz="6" w:space="0" w:color="DDDDDD"/>
          <w:shd w:val="clear" w:color="auto" w:fill="F8F8F8"/>
        </w:rPr>
        <w:t>Formatter</w:t>
      </w:r>
      <w:r>
        <w:rPr>
          <w:rStyle w:val="md-line"/>
          <w:rFonts w:ascii="Helvetica" w:hAnsi="Helvetica"/>
          <w:color w:val="333333"/>
        </w:rPr>
        <w:t xml:space="preserve"> </w:t>
      </w:r>
      <w:r>
        <w:rPr>
          <w:rStyle w:val="md-line"/>
          <w:rFonts w:ascii="Helvetica" w:hAnsi="Helvetica"/>
          <w:color w:val="333333"/>
        </w:rPr>
        <w:t>格式化器；</w:t>
      </w:r>
      <w:r>
        <w:rPr>
          <w:rStyle w:val="md-line"/>
          <w:rFonts w:ascii="Helvetica" w:hAnsi="Helvetica"/>
          <w:color w:val="333333"/>
        </w:rPr>
        <w:t xml:space="preserve"> 2017.12.17===Date</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@Bean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@ConditionalOnProperty</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"spring.mvc"</w:t>
      </w:r>
      <w:r>
        <w:rPr>
          <w:rFonts w:ascii="Consolas" w:hAnsi="Consolas" w:cs="Consolas"/>
          <w:color w:val="333333"/>
          <w:sz w:val="22"/>
          <w:szCs w:val="22"/>
        </w:rPr>
        <w:t xml:space="preserve">, </w:t>
      </w:r>
      <w:r>
        <w:rPr>
          <w:rStyle w:val="cm-variable"/>
          <w:rFonts w:ascii="Consolas" w:hAnsi="Consolas" w:cs="Consolas"/>
          <w:color w:val="000000"/>
          <w:sz w:val="22"/>
          <w:szCs w:val="22"/>
        </w:rPr>
        <w:t>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"date-format"</w:t>
      </w:r>
      <w:r>
        <w:rPr>
          <w:rFonts w:ascii="Consolas" w:hAnsi="Consolas" w:cs="Consolas"/>
          <w:color w:val="333333"/>
          <w:sz w:val="22"/>
          <w:szCs w:val="22"/>
        </w:rPr>
        <w:t>)</w:t>
      </w:r>
      <w:r>
        <w:rPr>
          <w:rStyle w:val="cm-comment"/>
          <w:rFonts w:ascii="Consolas" w:hAnsi="Consolas" w:cs="Consolas"/>
          <w:color w:val="AA5500"/>
          <w:sz w:val="22"/>
          <w:szCs w:val="22"/>
        </w:rPr>
        <w:t>//</w:t>
      </w:r>
      <w:r>
        <w:rPr>
          <w:rStyle w:val="cm-comment"/>
          <w:rFonts w:ascii="Consolas" w:hAnsi="Consolas" w:cs="Consolas"/>
          <w:color w:val="AA5500"/>
          <w:sz w:val="22"/>
          <w:szCs w:val="22"/>
        </w:rPr>
        <w:t>在文件中配置日期格式化的规则</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Formatter</w:t>
      </w:r>
      <w:r>
        <w:rPr>
          <w:rStyle w:val="cm-operator"/>
          <w:rFonts w:ascii="Consolas" w:hAnsi="Consolas" w:cs="Consolas"/>
          <w:color w:val="981A1A"/>
          <w:sz w:val="22"/>
          <w:szCs w:val="22"/>
        </w:rPr>
        <w:t>&lt;</w:t>
      </w:r>
      <w:r>
        <w:rPr>
          <w:rStyle w:val="cm-variable"/>
          <w:rFonts w:ascii="Consolas" w:hAnsi="Consolas" w:cs="Consolas"/>
          <w:color w:val="000000"/>
          <w:sz w:val="22"/>
          <w:szCs w:val="22"/>
        </w:rPr>
        <w:t>Date</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def"/>
          <w:rFonts w:ascii="Consolas" w:hAnsi="Consolas" w:cs="Consolas"/>
          <w:color w:val="0000FF"/>
          <w:sz w:val="22"/>
          <w:szCs w:val="22"/>
        </w:rPr>
        <w:t>dateFormatter</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DateFormatter</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mvcProperties</w:t>
      </w:r>
      <w:r>
        <w:rPr>
          <w:rFonts w:ascii="Consolas" w:hAnsi="Consolas" w:cs="Consolas"/>
          <w:color w:val="333333"/>
          <w:sz w:val="22"/>
          <w:szCs w:val="22"/>
        </w:rPr>
        <w:t>.</w:t>
      </w:r>
      <w:r>
        <w:rPr>
          <w:rStyle w:val="cm-variable"/>
          <w:rFonts w:ascii="Consolas" w:hAnsi="Consolas" w:cs="Consolas"/>
          <w:color w:val="000000"/>
          <w:sz w:val="22"/>
          <w:szCs w:val="22"/>
        </w:rPr>
        <w:t>getDateFormat</w:t>
      </w:r>
      <w:r>
        <w:rPr>
          <w:rFonts w:ascii="Consolas" w:hAnsi="Consolas" w:cs="Consolas"/>
          <w:color w:val="333333"/>
          <w:sz w:val="22"/>
          <w:szCs w:val="22"/>
        </w:rPr>
        <w:t>());</w:t>
      </w:r>
      <w:r>
        <w:rPr>
          <w:rStyle w:val="cm-comment"/>
          <w:rFonts w:ascii="Consolas" w:hAnsi="Consolas" w:cs="Consolas"/>
          <w:color w:val="AA5500"/>
          <w:sz w:val="22"/>
          <w:szCs w:val="22"/>
        </w:rPr>
        <w:t>//</w:t>
      </w:r>
      <w:r>
        <w:rPr>
          <w:rStyle w:val="cm-comment"/>
          <w:rFonts w:ascii="Consolas" w:hAnsi="Consolas" w:cs="Consolas"/>
          <w:color w:val="AA5500"/>
          <w:sz w:val="22"/>
          <w:szCs w:val="22"/>
        </w:rPr>
        <w:t>日期格式化组件</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w:t>
      </w:r>
      <w:r>
        <w:rPr>
          <w:rStyle w:val="md-line"/>
          <w:rFonts w:ascii="Helvetica" w:hAnsi="Helvetica"/>
          <w:color w:val="333333"/>
        </w:rPr>
        <w:t>自己添加的格式化器转换器，我们只需要放在容器中即可</w:t>
      </w:r>
      <w:r>
        <w:rPr>
          <w:rStyle w:val="md-line"/>
          <w:rFonts w:ascii="Helvetica" w:hAnsi="Helvetica"/>
          <w:color w:val="333333"/>
        </w:rPr>
        <w:t>==</w:t>
      </w:r>
    </w:p>
    <w:p w:rsidR="001A7847" w:rsidRDefault="007D395D">
      <w:pPr>
        <w:pStyle w:val="aa"/>
        <w:numPr>
          <w:ilvl w:val="0"/>
          <w:numId w:val="73"/>
        </w:numPr>
        <w:ind w:left="0"/>
        <w:rPr>
          <w:rFonts w:ascii="Helvetica" w:hAnsi="Helvetica"/>
          <w:color w:val="333333"/>
        </w:rPr>
      </w:pPr>
      <w:r>
        <w:rPr>
          <w:rStyle w:val="md-line"/>
          <w:rFonts w:ascii="Helvetica" w:hAnsi="Helvetica"/>
          <w:color w:val="333333"/>
        </w:rPr>
        <w:t xml:space="preserve">Support for </w:t>
      </w:r>
      <w:r>
        <w:rPr>
          <w:rStyle w:val="HTML0"/>
          <w:rFonts w:ascii="Consolas" w:hAnsi="Consolas" w:cs="Consolas"/>
          <w:color w:val="333333"/>
          <w:sz w:val="22"/>
          <w:szCs w:val="22"/>
          <w:bdr w:val="single" w:sz="6" w:space="0" w:color="DDDDDD"/>
          <w:shd w:val="clear" w:color="auto" w:fill="F8F8F8"/>
        </w:rPr>
        <w:t>HttpMessageConverters</w:t>
      </w:r>
      <w:r>
        <w:rPr>
          <w:rStyle w:val="md-line"/>
          <w:rFonts w:ascii="Helvetica" w:hAnsi="Helvetica"/>
          <w:color w:val="333333"/>
        </w:rPr>
        <w:t xml:space="preserve"> (see below).</w:t>
      </w:r>
    </w:p>
    <w:p w:rsidR="001A7847" w:rsidRDefault="007D395D">
      <w:pPr>
        <w:pStyle w:val="aa"/>
        <w:numPr>
          <w:ilvl w:val="1"/>
          <w:numId w:val="73"/>
        </w:numPr>
        <w:ind w:left="0"/>
        <w:rPr>
          <w:rFonts w:ascii="Helvetica" w:hAnsi="Helvetica"/>
          <w:color w:val="333333"/>
        </w:rPr>
      </w:pPr>
      <w:r>
        <w:rPr>
          <w:rStyle w:val="md-line"/>
          <w:rFonts w:ascii="Helvetica" w:hAnsi="Helvetica"/>
          <w:color w:val="333333"/>
        </w:rPr>
        <w:t>HttpMessageConverter</w:t>
      </w:r>
      <w:r>
        <w:rPr>
          <w:rStyle w:val="md-line"/>
          <w:rFonts w:ascii="Helvetica" w:hAnsi="Helvetica"/>
          <w:color w:val="333333"/>
        </w:rPr>
        <w:t>：</w:t>
      </w:r>
      <w:r>
        <w:rPr>
          <w:rStyle w:val="md-line"/>
          <w:rFonts w:ascii="Helvetica" w:hAnsi="Helvetica"/>
          <w:color w:val="333333"/>
        </w:rPr>
        <w:t>SpringMVC</w:t>
      </w:r>
      <w:r>
        <w:rPr>
          <w:rStyle w:val="md-line"/>
          <w:rFonts w:ascii="Helvetica" w:hAnsi="Helvetica"/>
          <w:color w:val="333333"/>
        </w:rPr>
        <w:t>用来转换</w:t>
      </w:r>
      <w:r>
        <w:rPr>
          <w:rStyle w:val="md-line"/>
          <w:rFonts w:ascii="Helvetica" w:hAnsi="Helvetica"/>
          <w:color w:val="333333"/>
        </w:rPr>
        <w:t>Http</w:t>
      </w:r>
      <w:r>
        <w:rPr>
          <w:rStyle w:val="md-line"/>
          <w:rFonts w:ascii="Helvetica" w:hAnsi="Helvetica"/>
          <w:color w:val="333333"/>
        </w:rPr>
        <w:t>请求和响应的；</w:t>
      </w:r>
      <w:r>
        <w:rPr>
          <w:rStyle w:val="md-line"/>
          <w:rFonts w:ascii="Helvetica" w:hAnsi="Helvetica"/>
          <w:color w:val="333333"/>
        </w:rPr>
        <w:t>User---Json</w:t>
      </w:r>
      <w:r>
        <w:rPr>
          <w:rStyle w:val="md-line"/>
          <w:rFonts w:ascii="Helvetica" w:hAnsi="Helvetica"/>
          <w:color w:val="333333"/>
        </w:rPr>
        <w:t>；</w:t>
      </w:r>
    </w:p>
    <w:p w:rsidR="001A7847" w:rsidRDefault="007D395D">
      <w:pPr>
        <w:pStyle w:val="aa"/>
        <w:numPr>
          <w:ilvl w:val="1"/>
          <w:numId w:val="73"/>
        </w:numPr>
        <w:ind w:left="0"/>
        <w:rPr>
          <w:rFonts w:ascii="Helvetica" w:hAnsi="Helvetica"/>
          <w:color w:val="333333"/>
        </w:rPr>
      </w:pPr>
      <w:r>
        <w:rPr>
          <w:rStyle w:val="HTML0"/>
          <w:rFonts w:ascii="Consolas" w:hAnsi="Consolas" w:cs="Consolas"/>
          <w:color w:val="333333"/>
          <w:sz w:val="22"/>
          <w:szCs w:val="22"/>
          <w:bdr w:val="single" w:sz="6" w:space="0" w:color="DDDDDD"/>
          <w:shd w:val="clear" w:color="auto" w:fill="F8F8F8"/>
        </w:rPr>
        <w:lastRenderedPageBreak/>
        <w:t>HttpMessageConverters</w:t>
      </w:r>
      <w:r>
        <w:rPr>
          <w:rStyle w:val="md-line"/>
          <w:rFonts w:ascii="Helvetica" w:hAnsi="Helvetica"/>
          <w:color w:val="333333"/>
        </w:rPr>
        <w:t xml:space="preserve"> </w:t>
      </w:r>
      <w:r>
        <w:rPr>
          <w:rStyle w:val="md-line"/>
          <w:rFonts w:ascii="Helvetica" w:hAnsi="Helvetica"/>
          <w:color w:val="333333"/>
        </w:rPr>
        <w:t>是从容器中确定；获取所有的</w:t>
      </w:r>
      <w:r>
        <w:rPr>
          <w:rStyle w:val="md-line"/>
          <w:rFonts w:ascii="Helvetica" w:hAnsi="Helvetica"/>
          <w:color w:val="333333"/>
        </w:rPr>
        <w:t>HttpMessageConverter</w:t>
      </w:r>
      <w:r>
        <w:rPr>
          <w:rStyle w:val="md-line"/>
          <w:rFonts w:ascii="Helvetica" w:hAnsi="Helvetica"/>
          <w:color w:val="333333"/>
        </w:rPr>
        <w:t>；</w:t>
      </w:r>
    </w:p>
    <w:p w:rsidR="001A7847" w:rsidRDefault="007D395D">
      <w:pPr>
        <w:pStyle w:val="aa"/>
        <w:rPr>
          <w:rFonts w:ascii="Helvetica" w:hAnsi="Helvetica"/>
          <w:color w:val="333333"/>
        </w:rPr>
      </w:pPr>
      <w:r>
        <w:rPr>
          <w:rStyle w:val="md-line"/>
          <w:rFonts w:ascii="Helvetica" w:hAnsi="Helvetica"/>
          <w:color w:val="333333"/>
        </w:rPr>
        <w:t>==</w:t>
      </w:r>
      <w:r>
        <w:rPr>
          <w:rStyle w:val="md-line"/>
          <w:rFonts w:ascii="Helvetica" w:hAnsi="Helvetica"/>
          <w:color w:val="333333"/>
        </w:rPr>
        <w:t>自己给容器中添加</w:t>
      </w:r>
      <w:r>
        <w:rPr>
          <w:rStyle w:val="md-line"/>
          <w:rFonts w:ascii="Helvetica" w:hAnsi="Helvetica"/>
          <w:color w:val="333333"/>
        </w:rPr>
        <w:t>HttpMessageConverter</w:t>
      </w:r>
      <w:r>
        <w:rPr>
          <w:rStyle w:val="md-line"/>
          <w:rFonts w:ascii="Helvetica" w:hAnsi="Helvetica"/>
          <w:color w:val="333333"/>
        </w:rPr>
        <w:t>，只需要将自己的组件注册容器中（</w:t>
      </w:r>
      <w:r>
        <w:rPr>
          <w:rStyle w:val="md-line"/>
          <w:rFonts w:ascii="Helvetica" w:hAnsi="Helvetica"/>
          <w:color w:val="333333"/>
        </w:rPr>
        <w:t>@Bean,@Component</w:t>
      </w:r>
      <w:r>
        <w:rPr>
          <w:rStyle w:val="md-line"/>
          <w:rFonts w:ascii="Helvetica" w:hAnsi="Helvetica"/>
          <w:color w:val="333333"/>
        </w:rPr>
        <w:t>）</w:t>
      </w:r>
      <w:r>
        <w:rPr>
          <w:rStyle w:val="md-line"/>
          <w:rFonts w:ascii="Helvetica" w:hAnsi="Helvetica"/>
          <w:color w:val="333333"/>
        </w:rPr>
        <w:t>==</w:t>
      </w:r>
    </w:p>
    <w:p w:rsidR="001A7847" w:rsidRDefault="007D395D">
      <w:pPr>
        <w:pStyle w:val="aa"/>
        <w:rPr>
          <w:rFonts w:ascii="Helvetica" w:hAnsi="Helvetica"/>
          <w:color w:val="333333"/>
        </w:rPr>
      </w:pPr>
      <w:r>
        <w:rPr>
          <w:rStyle w:val="md-line"/>
          <w:rFonts w:ascii="Helvetica" w:hAnsi="Helvetica"/>
          <w:color w:val="333333"/>
        </w:rPr>
        <w:t>​</w:t>
      </w:r>
    </w:p>
    <w:p w:rsidR="001A7847" w:rsidRDefault="007D395D">
      <w:pPr>
        <w:pStyle w:val="aa"/>
        <w:numPr>
          <w:ilvl w:val="0"/>
          <w:numId w:val="73"/>
        </w:numPr>
        <w:ind w:left="0"/>
        <w:rPr>
          <w:rFonts w:ascii="Helvetica" w:hAnsi="Helvetica"/>
          <w:color w:val="333333"/>
        </w:rPr>
      </w:pPr>
      <w:r>
        <w:rPr>
          <w:rStyle w:val="md-line"/>
          <w:rFonts w:ascii="Helvetica" w:hAnsi="Helvetica"/>
          <w:color w:val="333333"/>
        </w:rPr>
        <w:t xml:space="preserve">Automatic registration of </w:t>
      </w:r>
      <w:r>
        <w:rPr>
          <w:rStyle w:val="HTML0"/>
          <w:rFonts w:ascii="Consolas" w:hAnsi="Consolas" w:cs="Consolas"/>
          <w:color w:val="333333"/>
          <w:sz w:val="22"/>
          <w:szCs w:val="22"/>
          <w:bdr w:val="single" w:sz="6" w:space="0" w:color="DDDDDD"/>
          <w:shd w:val="clear" w:color="auto" w:fill="F8F8F8"/>
        </w:rPr>
        <w:t>MessageCodesResolver</w:t>
      </w:r>
      <w:r>
        <w:rPr>
          <w:rStyle w:val="md-line"/>
          <w:rFonts w:ascii="Helvetica" w:hAnsi="Helvetica"/>
          <w:color w:val="333333"/>
        </w:rPr>
        <w:t xml:space="preserve"> (see below).</w:t>
      </w:r>
      <w:r>
        <w:rPr>
          <w:rStyle w:val="md-line"/>
          <w:rFonts w:ascii="Helvetica" w:hAnsi="Helvetica"/>
          <w:color w:val="333333"/>
        </w:rPr>
        <w:t>定义错误代码生成规则</w:t>
      </w:r>
    </w:p>
    <w:p w:rsidR="001A7847" w:rsidRDefault="007D395D">
      <w:pPr>
        <w:pStyle w:val="aa"/>
        <w:numPr>
          <w:ilvl w:val="0"/>
          <w:numId w:val="73"/>
        </w:numPr>
        <w:ind w:left="0"/>
        <w:rPr>
          <w:rFonts w:ascii="Helvetica" w:hAnsi="Helvetica"/>
          <w:color w:val="333333"/>
        </w:rPr>
      </w:pPr>
      <w:r>
        <w:rPr>
          <w:rStyle w:val="md-line"/>
          <w:rFonts w:ascii="Helvetica" w:hAnsi="Helvetica"/>
          <w:color w:val="333333"/>
        </w:rPr>
        <w:t xml:space="preserve">Automatic use of a </w:t>
      </w:r>
      <w:r>
        <w:rPr>
          <w:rStyle w:val="HTML0"/>
          <w:rFonts w:ascii="Consolas" w:hAnsi="Consolas" w:cs="Consolas"/>
          <w:color w:val="333333"/>
          <w:sz w:val="22"/>
          <w:szCs w:val="22"/>
          <w:bdr w:val="single" w:sz="6" w:space="0" w:color="DDDDDD"/>
          <w:shd w:val="clear" w:color="auto" w:fill="F8F8F8"/>
        </w:rPr>
        <w:t>ConfigurableWebBindingInitializer</w:t>
      </w:r>
      <w:r>
        <w:rPr>
          <w:rStyle w:val="md-line"/>
          <w:rFonts w:ascii="Helvetica" w:hAnsi="Helvetica"/>
          <w:color w:val="333333"/>
        </w:rPr>
        <w:t xml:space="preserve"> bean (see below).</w:t>
      </w:r>
    </w:p>
    <w:p w:rsidR="001A7847" w:rsidRDefault="007D395D">
      <w:pPr>
        <w:pStyle w:val="aa"/>
        <w:rPr>
          <w:rFonts w:ascii="Helvetica" w:hAnsi="Helvetica"/>
          <w:color w:val="333333"/>
        </w:rPr>
      </w:pPr>
      <w:r>
        <w:rPr>
          <w:rStyle w:val="md-line"/>
          <w:rFonts w:ascii="Helvetica" w:hAnsi="Helvetica"/>
          <w:color w:val="333333"/>
        </w:rPr>
        <w:t>==</w:t>
      </w:r>
      <w:r>
        <w:rPr>
          <w:rStyle w:val="md-line"/>
          <w:rFonts w:ascii="Helvetica" w:hAnsi="Helvetica"/>
          <w:color w:val="333333"/>
        </w:rPr>
        <w:t>我们可以配置一个</w:t>
      </w:r>
      <w:r>
        <w:rPr>
          <w:rStyle w:val="md-line"/>
          <w:rFonts w:ascii="Helvetica" w:hAnsi="Helvetica"/>
          <w:color w:val="333333"/>
        </w:rPr>
        <w:t>ConfigurableWebBindingInitializer</w:t>
      </w:r>
      <w:r>
        <w:rPr>
          <w:rStyle w:val="md-line"/>
          <w:rFonts w:ascii="Helvetica" w:hAnsi="Helvetica"/>
          <w:color w:val="333333"/>
        </w:rPr>
        <w:t>来替换默认的；（添加到容器）</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初始化</w:t>
      </w:r>
      <w:r>
        <w:rPr>
          <w:rFonts w:ascii="Consolas" w:hAnsi="Consolas" w:cs="Consolas"/>
          <w:color w:val="333333"/>
          <w:sz w:val="22"/>
          <w:szCs w:val="22"/>
        </w:rPr>
        <w:t>WebDataBinder</w:t>
      </w:r>
      <w:r>
        <w:rPr>
          <w:rFonts w:ascii="Consolas" w:hAnsi="Consolas" w:cs="Consolas"/>
          <w:color w:val="333333"/>
          <w:sz w:val="22"/>
          <w:szCs w:val="22"/>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请求数据</w:t>
      </w:r>
      <w:r>
        <w:rPr>
          <w:rFonts w:ascii="Consolas" w:hAnsi="Consolas" w:cs="Consolas"/>
          <w:color w:val="333333"/>
          <w:sz w:val="22"/>
          <w:szCs w:val="22"/>
        </w:rPr>
        <w:t>=====JavaBean</w:t>
      </w:r>
      <w:r>
        <w:rPr>
          <w:rFonts w:ascii="Consolas" w:hAnsi="Consolas" w:cs="Consolas"/>
          <w:color w:val="333333"/>
          <w:sz w:val="22"/>
          <w:szCs w:val="22"/>
        </w:rPr>
        <w:t>；</w:t>
      </w: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40"/>
        <w:rPr>
          <w:rFonts w:ascii="Consolas" w:hAnsi="Consolas" w:cs="Consolas"/>
          <w:color w:val="333333"/>
          <w:sz w:val="22"/>
          <w:szCs w:val="22"/>
        </w:rPr>
      </w:pP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org.springframework.boot.autoconfigure.web</w:t>
      </w:r>
      <w:r>
        <w:rPr>
          <w:rStyle w:val="ac"/>
          <w:rFonts w:ascii="Helvetica" w:hAnsi="Helvetica"/>
          <w:color w:val="333333"/>
        </w:rPr>
        <w:t>：</w:t>
      </w:r>
      <w:r>
        <w:rPr>
          <w:rStyle w:val="ac"/>
          <w:rFonts w:ascii="Helvetica" w:hAnsi="Helvetica"/>
          <w:color w:val="333333"/>
        </w:rPr>
        <w:t>web</w:t>
      </w:r>
      <w:r>
        <w:rPr>
          <w:rStyle w:val="ac"/>
          <w:rFonts w:ascii="Helvetica" w:hAnsi="Helvetica"/>
          <w:color w:val="333333"/>
        </w:rPr>
        <w:t>的所有自动场景；</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If you want to keep Spring Boot MVC features, and you just want to add additional </w:t>
      </w:r>
      <w:hyperlink r:id="rId630" w:anchor="mvc" w:history="1">
        <w:r>
          <w:rPr>
            <w:rStyle w:val="af"/>
            <w:rFonts w:ascii="Helvetica" w:hAnsi="Helvetica"/>
            <w:color w:val="4183C4"/>
          </w:rPr>
          <w:t>MVC configuration</w:t>
        </w:r>
      </w:hyperlink>
      <w:r>
        <w:rPr>
          <w:rStyle w:val="md-line"/>
          <w:rFonts w:ascii="Helvetica" w:hAnsi="Helvetica"/>
          <w:color w:val="333333"/>
        </w:rPr>
        <w:t xml:space="preserve"> (interceptors, formatters, view controllers etc.) you can add your own </w:t>
      </w:r>
      <w:r>
        <w:rPr>
          <w:rStyle w:val="HTML0"/>
          <w:rFonts w:ascii="Consolas" w:hAnsi="Consolas" w:cs="Consolas"/>
          <w:color w:val="333333"/>
          <w:sz w:val="22"/>
          <w:szCs w:val="22"/>
          <w:bdr w:val="single" w:sz="6" w:space="0" w:color="DDDDDD"/>
          <w:shd w:val="clear" w:color="auto" w:fill="F8F8F8"/>
        </w:rPr>
        <w:t>@Configuration</w:t>
      </w:r>
      <w:r>
        <w:rPr>
          <w:rStyle w:val="md-line"/>
          <w:rFonts w:ascii="Helvetica" w:hAnsi="Helvetica"/>
          <w:color w:val="333333"/>
        </w:rPr>
        <w:t xml:space="preserve"> class of type </w:t>
      </w:r>
      <w:r>
        <w:rPr>
          <w:rStyle w:val="HTML0"/>
          <w:rFonts w:ascii="Consolas" w:hAnsi="Consolas" w:cs="Consolas"/>
          <w:color w:val="333333"/>
          <w:sz w:val="22"/>
          <w:szCs w:val="22"/>
          <w:bdr w:val="single" w:sz="6" w:space="0" w:color="DDDDDD"/>
          <w:shd w:val="clear" w:color="auto" w:fill="F8F8F8"/>
        </w:rPr>
        <w:t>WebMvcConfigurerAdapter</w:t>
      </w:r>
      <w:r>
        <w:rPr>
          <w:rStyle w:val="md-line"/>
          <w:rFonts w:ascii="Helvetica" w:hAnsi="Helvetica"/>
          <w:color w:val="333333"/>
        </w:rPr>
        <w:t xml:space="preserve">, but </w:t>
      </w:r>
      <w:r>
        <w:rPr>
          <w:rStyle w:val="ac"/>
          <w:rFonts w:ascii="Helvetica" w:hAnsi="Helvetica"/>
          <w:color w:val="333333"/>
        </w:rPr>
        <w:t>without</w:t>
      </w:r>
      <w:r>
        <w:rPr>
          <w:rStyle w:val="md-line"/>
          <w:rFonts w:ascii="Helvetica" w:hAnsi="Helvetica"/>
          <w:color w:val="333333"/>
        </w:rPr>
        <w:t xml:space="preserve"> </w:t>
      </w:r>
      <w:r>
        <w:rPr>
          <w:rStyle w:val="HTML0"/>
          <w:rFonts w:ascii="Consolas" w:hAnsi="Consolas" w:cs="Consolas"/>
          <w:color w:val="333333"/>
          <w:sz w:val="22"/>
          <w:szCs w:val="22"/>
          <w:bdr w:val="single" w:sz="6" w:space="0" w:color="DDDDDD"/>
          <w:shd w:val="clear" w:color="auto" w:fill="F8F8F8"/>
        </w:rPr>
        <w:t>@EnableWebMvc</w:t>
      </w:r>
      <w:r>
        <w:rPr>
          <w:rStyle w:val="md-line"/>
          <w:rFonts w:ascii="Helvetica" w:hAnsi="Helvetica"/>
          <w:color w:val="333333"/>
        </w:rPr>
        <w:t xml:space="preserve">. If you wish to provide custom instances of </w:t>
      </w:r>
      <w:r>
        <w:rPr>
          <w:rStyle w:val="HTML0"/>
          <w:rFonts w:ascii="Consolas" w:hAnsi="Consolas" w:cs="Consolas"/>
          <w:color w:val="333333"/>
          <w:sz w:val="22"/>
          <w:szCs w:val="22"/>
          <w:bdr w:val="single" w:sz="6" w:space="0" w:color="DDDDDD"/>
          <w:shd w:val="clear" w:color="auto" w:fill="F8F8F8"/>
        </w:rPr>
        <w:t>RequestMappingHandlerMapping</w:t>
      </w:r>
      <w:r>
        <w:rPr>
          <w:rStyle w:val="md-line"/>
          <w:rFonts w:ascii="Helvetica" w:hAnsi="Helvetica"/>
          <w:color w:val="333333"/>
        </w:rPr>
        <w:t xml:space="preserve">, </w:t>
      </w:r>
      <w:r>
        <w:rPr>
          <w:rStyle w:val="HTML0"/>
          <w:rFonts w:ascii="Consolas" w:hAnsi="Consolas" w:cs="Consolas"/>
          <w:color w:val="333333"/>
          <w:sz w:val="22"/>
          <w:szCs w:val="22"/>
          <w:bdr w:val="single" w:sz="6" w:space="0" w:color="DDDDDD"/>
          <w:shd w:val="clear" w:color="auto" w:fill="F8F8F8"/>
        </w:rPr>
        <w:t>RequestMappingHandlerAdapter</w:t>
      </w:r>
      <w:r>
        <w:rPr>
          <w:rStyle w:val="md-line"/>
          <w:rFonts w:ascii="Helvetica" w:hAnsi="Helvetica"/>
          <w:color w:val="333333"/>
        </w:rPr>
        <w:t xml:space="preserve"> or </w:t>
      </w:r>
      <w:r>
        <w:rPr>
          <w:rStyle w:val="HTML0"/>
          <w:rFonts w:ascii="Consolas" w:hAnsi="Consolas" w:cs="Consolas"/>
          <w:color w:val="333333"/>
          <w:sz w:val="22"/>
          <w:szCs w:val="22"/>
          <w:bdr w:val="single" w:sz="6" w:space="0" w:color="DDDDDD"/>
          <w:shd w:val="clear" w:color="auto" w:fill="F8F8F8"/>
        </w:rPr>
        <w:t>ExceptionHandlerExceptionResolver</w:t>
      </w:r>
      <w:r>
        <w:rPr>
          <w:rStyle w:val="md-line"/>
          <w:rFonts w:ascii="Helvetica" w:hAnsi="Helvetica"/>
          <w:color w:val="333333"/>
        </w:rPr>
        <w:t xml:space="preserve"> you can declare a </w:t>
      </w:r>
      <w:r>
        <w:rPr>
          <w:rStyle w:val="HTML0"/>
          <w:rFonts w:ascii="Consolas" w:hAnsi="Consolas" w:cs="Consolas"/>
          <w:color w:val="333333"/>
          <w:sz w:val="22"/>
          <w:szCs w:val="22"/>
          <w:bdr w:val="single" w:sz="6" w:space="0" w:color="DDDDDD"/>
          <w:shd w:val="clear" w:color="auto" w:fill="F8F8F8"/>
        </w:rPr>
        <w:t>WebMvcRegistrationsAdapter</w:t>
      </w:r>
      <w:r>
        <w:rPr>
          <w:rStyle w:val="md-line"/>
          <w:rFonts w:ascii="Helvetica" w:hAnsi="Helvetica"/>
          <w:color w:val="333333"/>
        </w:rPr>
        <w:t xml:space="preserve"> instance providing such components.</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If you want to take complete control of Spring MVC, you can add your own </w:t>
      </w:r>
      <w:r>
        <w:rPr>
          <w:rStyle w:val="HTML0"/>
          <w:rFonts w:ascii="Consolas" w:hAnsi="Consolas" w:cs="Consolas"/>
          <w:color w:val="333333"/>
          <w:sz w:val="22"/>
          <w:szCs w:val="22"/>
          <w:bdr w:val="single" w:sz="6" w:space="0" w:color="DDDDDD"/>
          <w:shd w:val="clear" w:color="auto" w:fill="F8F8F8"/>
        </w:rPr>
        <w:t>@Configuration</w:t>
      </w:r>
      <w:r>
        <w:rPr>
          <w:rStyle w:val="md-line"/>
          <w:rFonts w:ascii="Helvetica" w:hAnsi="Helvetica"/>
          <w:color w:val="333333"/>
        </w:rPr>
        <w:t xml:space="preserve"> annotated with </w:t>
      </w:r>
      <w:r>
        <w:rPr>
          <w:rStyle w:val="HTML0"/>
          <w:rFonts w:ascii="Consolas" w:hAnsi="Consolas" w:cs="Consolas"/>
          <w:color w:val="333333"/>
          <w:sz w:val="22"/>
          <w:szCs w:val="22"/>
          <w:bdr w:val="single" w:sz="6" w:space="0" w:color="DDDDDD"/>
          <w:shd w:val="clear" w:color="auto" w:fill="F8F8F8"/>
        </w:rPr>
        <w:t>@EnableWebMvc</w:t>
      </w:r>
      <w:r>
        <w:rPr>
          <w:rStyle w:val="md-line"/>
          <w:rFonts w:ascii="Helvetica" w:hAnsi="Helvetica"/>
          <w:color w:val="333333"/>
        </w:rPr>
        <w:t>.</w:t>
      </w:r>
    </w:p>
    <w:p w:rsidR="001A7847" w:rsidRDefault="007D395D">
      <w:pPr>
        <w:pStyle w:val="5"/>
      </w:pPr>
      <w:r>
        <w:t>2</w:t>
      </w:r>
      <w:r>
        <w:t>、扩展</w:t>
      </w:r>
      <w:r>
        <w:t>SpringMVC</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 xml:space="preserve">    </w:t>
      </w:r>
      <w:r>
        <w:rPr>
          <w:rStyle w:val="cm-tag"/>
          <w:rFonts w:ascii="Consolas" w:hAnsi="Consolas" w:cs="Consolas"/>
          <w:color w:val="117700"/>
          <w:sz w:val="22"/>
          <w:szCs w:val="22"/>
        </w:rPr>
        <w:t>&lt;mvc:view-controller</w:t>
      </w:r>
      <w:r>
        <w:rPr>
          <w:rFonts w:ascii="Consolas" w:hAnsi="Consolas" w:cs="Consolas"/>
          <w:color w:val="333333"/>
          <w:sz w:val="22"/>
          <w:szCs w:val="22"/>
        </w:rPr>
        <w:t xml:space="preserve"> </w:t>
      </w:r>
      <w:r>
        <w:rPr>
          <w:rStyle w:val="cm-attribute"/>
          <w:rFonts w:ascii="Consolas" w:hAnsi="Consolas" w:cs="Consolas"/>
          <w:color w:val="0000CC"/>
          <w:sz w:val="22"/>
          <w:szCs w:val="22"/>
        </w:rPr>
        <w:t>path</w:t>
      </w:r>
      <w:r>
        <w:rPr>
          <w:rFonts w:ascii="Consolas" w:hAnsi="Consolas" w:cs="Consolas"/>
          <w:color w:val="333333"/>
          <w:sz w:val="22"/>
          <w:szCs w:val="22"/>
        </w:rPr>
        <w:t>=</w:t>
      </w:r>
      <w:r>
        <w:rPr>
          <w:rStyle w:val="cm-string"/>
          <w:rFonts w:ascii="Consolas" w:hAnsi="Consolas" w:cs="Consolas"/>
          <w:color w:val="AA1111"/>
          <w:sz w:val="22"/>
          <w:szCs w:val="22"/>
        </w:rPr>
        <w:t>"/hello"</w:t>
      </w:r>
      <w:r>
        <w:rPr>
          <w:rFonts w:ascii="Consolas" w:hAnsi="Consolas" w:cs="Consolas"/>
          <w:color w:val="333333"/>
          <w:sz w:val="22"/>
          <w:szCs w:val="22"/>
        </w:rPr>
        <w:t xml:space="preserve"> </w:t>
      </w:r>
      <w:r>
        <w:rPr>
          <w:rStyle w:val="cm-attribute"/>
          <w:rFonts w:ascii="Consolas" w:hAnsi="Consolas" w:cs="Consolas"/>
          <w:color w:val="0000CC"/>
          <w:sz w:val="22"/>
          <w:szCs w:val="22"/>
        </w:rPr>
        <w:t>view-name</w:t>
      </w:r>
      <w:r>
        <w:rPr>
          <w:rFonts w:ascii="Consolas" w:hAnsi="Consolas" w:cs="Consolas"/>
          <w:color w:val="333333"/>
          <w:sz w:val="22"/>
          <w:szCs w:val="22"/>
        </w:rPr>
        <w:t>=</w:t>
      </w:r>
      <w:r>
        <w:rPr>
          <w:rStyle w:val="cm-string"/>
          <w:rFonts w:ascii="Consolas" w:hAnsi="Consolas" w:cs="Consolas"/>
          <w:color w:val="AA1111"/>
          <w:sz w:val="22"/>
          <w:szCs w:val="22"/>
        </w:rPr>
        <w:t>"success"</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&lt;mvc:interceptors&gt;</w:t>
      </w:r>
      <w:r>
        <w:rPr>
          <w:rFonts w:ascii="Consolas" w:hAnsi="Consolas" w:cs="Consolas"/>
          <w:color w:val="333333"/>
          <w:sz w:val="22"/>
          <w:szCs w:val="22"/>
        </w:rPr>
        <w:br/>
        <w:t xml:space="preserve">        </w:t>
      </w:r>
      <w:r>
        <w:rPr>
          <w:rStyle w:val="cm-tag"/>
          <w:rFonts w:ascii="Consolas" w:hAnsi="Consolas" w:cs="Consolas"/>
          <w:color w:val="117700"/>
          <w:sz w:val="22"/>
          <w:szCs w:val="22"/>
        </w:rPr>
        <w:t>&lt;mvc:interceptor&gt;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tag"/>
          <w:rFonts w:ascii="Consolas" w:hAnsi="Consolas" w:cs="Consolas"/>
          <w:color w:val="117700"/>
          <w:sz w:val="22"/>
          <w:szCs w:val="22"/>
        </w:rPr>
        <w:t>&lt;mvc:mapping</w:t>
      </w:r>
      <w:r>
        <w:rPr>
          <w:rFonts w:ascii="Consolas" w:hAnsi="Consolas" w:cs="Consolas"/>
          <w:color w:val="333333"/>
          <w:sz w:val="22"/>
          <w:szCs w:val="22"/>
        </w:rPr>
        <w:t xml:space="preserve"> </w:t>
      </w:r>
      <w:r>
        <w:rPr>
          <w:rStyle w:val="cm-attribute"/>
          <w:rFonts w:ascii="Consolas" w:hAnsi="Consolas" w:cs="Consolas"/>
          <w:color w:val="0000CC"/>
          <w:sz w:val="22"/>
          <w:szCs w:val="22"/>
        </w:rPr>
        <w:t>path</w:t>
      </w:r>
      <w:r>
        <w:rPr>
          <w:rFonts w:ascii="Consolas" w:hAnsi="Consolas" w:cs="Consolas"/>
          <w:color w:val="333333"/>
          <w:sz w:val="22"/>
          <w:szCs w:val="22"/>
        </w:rPr>
        <w:t>=</w:t>
      </w:r>
      <w:r>
        <w:rPr>
          <w:rStyle w:val="cm-string"/>
          <w:rFonts w:ascii="Consolas" w:hAnsi="Consolas" w:cs="Consolas"/>
          <w:color w:val="AA1111"/>
          <w:sz w:val="22"/>
          <w:szCs w:val="22"/>
        </w:rPr>
        <w:t>"/hello"</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&lt;bean&gt;&lt;/bean&gt;</w:t>
      </w:r>
      <w:r>
        <w:rPr>
          <w:rFonts w:ascii="Consolas" w:hAnsi="Consolas" w:cs="Consolas"/>
          <w:color w:val="333333"/>
          <w:sz w:val="22"/>
          <w:szCs w:val="22"/>
        </w:rPr>
        <w:br/>
        <w:t xml:space="preserve">        </w:t>
      </w:r>
      <w:r>
        <w:rPr>
          <w:rStyle w:val="cm-tag"/>
          <w:rFonts w:ascii="Consolas" w:hAnsi="Consolas" w:cs="Consolas"/>
          <w:color w:val="117700"/>
          <w:sz w:val="22"/>
          <w:szCs w:val="22"/>
        </w:rPr>
        <w:t>&lt;/mvc:interceptor&gt;</w:t>
      </w:r>
      <w:r>
        <w:rPr>
          <w:rFonts w:ascii="Consolas" w:hAnsi="Consolas" w:cs="Consolas"/>
          <w:color w:val="333333"/>
          <w:sz w:val="22"/>
          <w:szCs w:val="22"/>
        </w:rPr>
        <w:br/>
        <w:t xml:space="preserve">    </w:t>
      </w:r>
      <w:r>
        <w:rPr>
          <w:rStyle w:val="cm-tag"/>
          <w:rFonts w:ascii="Consolas" w:hAnsi="Consolas" w:cs="Consolas"/>
          <w:color w:val="117700"/>
          <w:sz w:val="22"/>
          <w:szCs w:val="22"/>
        </w:rPr>
        <w:t>&lt;/mvc:interceptors&gt;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w:t>
      </w:r>
      <w:r>
        <w:rPr>
          <w:rStyle w:val="ac"/>
          <w:rFonts w:ascii="Helvetica" w:hAnsi="Helvetica"/>
          <w:color w:val="333333"/>
        </w:rPr>
        <w:t>编写一个配置类（</w:t>
      </w:r>
      <w:r>
        <w:rPr>
          <w:rStyle w:val="ac"/>
          <w:rFonts w:ascii="Helvetica" w:hAnsi="Helvetica"/>
          <w:color w:val="333333"/>
        </w:rPr>
        <w:t>@Configuration</w:t>
      </w:r>
      <w:r>
        <w:rPr>
          <w:rStyle w:val="ac"/>
          <w:rFonts w:ascii="Helvetica" w:hAnsi="Helvetica"/>
          <w:color w:val="333333"/>
        </w:rPr>
        <w:t>），是</w:t>
      </w:r>
      <w:r>
        <w:rPr>
          <w:rStyle w:val="ac"/>
          <w:rFonts w:ascii="Helvetica" w:hAnsi="Helvetica"/>
          <w:color w:val="333333"/>
        </w:rPr>
        <w:t>WebMvcConfigurerAdapter</w:t>
      </w:r>
      <w:r>
        <w:rPr>
          <w:rStyle w:val="ac"/>
          <w:rFonts w:ascii="Helvetica" w:hAnsi="Helvetica"/>
          <w:color w:val="333333"/>
        </w:rPr>
        <w:t>类型；不能标注</w:t>
      </w:r>
      <w:r>
        <w:rPr>
          <w:rStyle w:val="ac"/>
          <w:rFonts w:ascii="Helvetica" w:hAnsi="Helvetica"/>
          <w:color w:val="333333"/>
        </w:rPr>
        <w:t>@EnableWebMvc==</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既保留了所有的自动配置，也能用我们扩展的配置；</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使用</w:t>
      </w:r>
      <w:r>
        <w:rPr>
          <w:rStyle w:val="cm-comment"/>
          <w:rFonts w:ascii="Consolas" w:hAnsi="Consolas" w:cs="Consolas"/>
          <w:color w:val="AA5500"/>
          <w:sz w:val="22"/>
          <w:szCs w:val="22"/>
        </w:rPr>
        <w:t>WebMvcConfigurerAdapter</w:t>
      </w:r>
      <w:r>
        <w:rPr>
          <w:rStyle w:val="cm-comment"/>
          <w:rFonts w:ascii="Consolas" w:hAnsi="Consolas" w:cs="Consolas"/>
          <w:color w:val="AA5500"/>
          <w:sz w:val="22"/>
          <w:szCs w:val="22"/>
        </w:rPr>
        <w:t>可以来扩展</w:t>
      </w:r>
      <w:r>
        <w:rPr>
          <w:rStyle w:val="cm-comment"/>
          <w:rFonts w:ascii="Consolas" w:hAnsi="Consolas" w:cs="Consolas"/>
          <w:color w:val="AA5500"/>
          <w:sz w:val="22"/>
          <w:szCs w:val="22"/>
        </w:rPr>
        <w:t>SpringMVC</w:t>
      </w:r>
      <w:r>
        <w:rPr>
          <w:rStyle w:val="cm-comment"/>
          <w:rFonts w:ascii="Consolas" w:hAnsi="Consolas" w:cs="Consolas"/>
          <w:color w:val="AA5500"/>
          <w:sz w:val="22"/>
          <w:szCs w:val="22"/>
        </w:rPr>
        <w:t>的功能</w:t>
      </w: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MyMvcConfig</w:t>
      </w:r>
      <w:r>
        <w:rPr>
          <w:rFonts w:ascii="Consolas" w:hAnsi="Consolas" w:cs="Consolas"/>
          <w:color w:val="333333"/>
          <w:sz w:val="22"/>
          <w:szCs w:val="22"/>
        </w:rPr>
        <w:t xml:space="preserve"> </w:t>
      </w:r>
      <w:r>
        <w:rPr>
          <w:rStyle w:val="cm-keyword"/>
          <w:rFonts w:ascii="Consolas" w:hAnsi="Consolas" w:cs="Consolas"/>
          <w:color w:val="770088"/>
          <w:sz w:val="22"/>
          <w:szCs w:val="22"/>
        </w:rPr>
        <w:t>extends</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addViewControllers</w:t>
      </w:r>
      <w:r>
        <w:rPr>
          <w:rFonts w:ascii="Consolas" w:hAnsi="Consolas" w:cs="Consolas"/>
          <w:color w:val="333333"/>
          <w:sz w:val="22"/>
          <w:szCs w:val="22"/>
        </w:rPr>
        <w:t>(</w:t>
      </w:r>
      <w:r>
        <w:rPr>
          <w:rStyle w:val="cm-variable"/>
          <w:rFonts w:ascii="Consolas" w:hAnsi="Consolas" w:cs="Consolas"/>
          <w:color w:val="000000"/>
          <w:sz w:val="22"/>
          <w:szCs w:val="22"/>
        </w:rPr>
        <w:t>ViewControllerRegistry</w:t>
      </w:r>
      <w:r>
        <w:rPr>
          <w:rFonts w:ascii="Consolas" w:hAnsi="Consolas" w:cs="Consolas"/>
          <w:color w:val="333333"/>
          <w:sz w:val="22"/>
          <w:szCs w:val="22"/>
        </w:rPr>
        <w:t xml:space="preserve"> </w:t>
      </w:r>
      <w:r>
        <w:rPr>
          <w:rStyle w:val="cm-variable"/>
          <w:rFonts w:ascii="Consolas" w:hAnsi="Consolas" w:cs="Consolas"/>
          <w:color w:val="000000"/>
          <w:sz w:val="22"/>
          <w:szCs w:val="22"/>
        </w:rPr>
        <w:t>registry</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 super.addViewControllers(registry);</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浏览器发送</w:t>
      </w:r>
      <w:r>
        <w:rPr>
          <w:rStyle w:val="cm-comment"/>
          <w:rFonts w:ascii="Consolas" w:hAnsi="Consolas" w:cs="Consolas"/>
          <w:color w:val="AA5500"/>
          <w:sz w:val="22"/>
          <w:szCs w:val="22"/>
        </w:rPr>
        <w:t xml:space="preserve"> /atguigu </w:t>
      </w:r>
      <w:r>
        <w:rPr>
          <w:rStyle w:val="cm-comment"/>
          <w:rFonts w:ascii="Consolas" w:hAnsi="Consolas" w:cs="Consolas"/>
          <w:color w:val="AA5500"/>
          <w:sz w:val="22"/>
          <w:szCs w:val="22"/>
        </w:rPr>
        <w:t>请求来到</w:t>
      </w:r>
      <w:r>
        <w:rPr>
          <w:rStyle w:val="cm-comment"/>
          <w:rFonts w:ascii="Consolas" w:hAnsi="Consolas" w:cs="Consolas"/>
          <w:color w:val="AA5500"/>
          <w:sz w:val="22"/>
          <w:szCs w:val="22"/>
        </w:rPr>
        <w:t xml:space="preserve"> success</w:t>
      </w:r>
      <w:r>
        <w:rPr>
          <w:rFonts w:ascii="Consolas" w:hAnsi="Consolas" w:cs="Consolas"/>
          <w:color w:val="333333"/>
          <w:sz w:val="22"/>
          <w:szCs w:val="22"/>
        </w:rPr>
        <w:b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addViewController</w:t>
      </w:r>
      <w:r>
        <w:rPr>
          <w:rFonts w:ascii="Consolas" w:hAnsi="Consolas" w:cs="Consolas"/>
          <w:color w:val="333333"/>
          <w:sz w:val="22"/>
          <w:szCs w:val="22"/>
        </w:rPr>
        <w:t>(</w:t>
      </w:r>
      <w:r>
        <w:rPr>
          <w:rStyle w:val="cm-string"/>
          <w:rFonts w:ascii="Consolas" w:hAnsi="Consolas" w:cs="Consolas"/>
          <w:color w:val="AA1111"/>
          <w:sz w:val="22"/>
          <w:szCs w:val="22"/>
        </w:rPr>
        <w:t>"/atguigu"</w:t>
      </w:r>
      <w:r>
        <w:rPr>
          <w:rFonts w:ascii="Consolas" w:hAnsi="Consolas" w:cs="Consolas"/>
          <w:color w:val="333333"/>
          <w:sz w:val="22"/>
          <w:szCs w:val="22"/>
        </w:rPr>
        <w:t>).</w:t>
      </w:r>
      <w:r>
        <w:rPr>
          <w:rStyle w:val="cm-variable"/>
          <w:rFonts w:ascii="Consolas" w:hAnsi="Consolas" w:cs="Consolas"/>
          <w:color w:val="000000"/>
          <w:sz w:val="22"/>
          <w:szCs w:val="22"/>
        </w:rPr>
        <w:t>setViewName</w:t>
      </w:r>
      <w:r>
        <w:rPr>
          <w:rFonts w:ascii="Consolas" w:hAnsi="Consolas" w:cs="Consolas"/>
          <w:color w:val="333333"/>
          <w:sz w:val="22"/>
          <w:szCs w:val="22"/>
        </w:rPr>
        <w:t>(</w:t>
      </w:r>
      <w:r>
        <w:rPr>
          <w:rStyle w:val="cm-string"/>
          <w:rFonts w:ascii="Consolas" w:hAnsi="Consolas" w:cs="Consolas"/>
          <w:color w:val="AA1111"/>
          <w:sz w:val="22"/>
          <w:szCs w:val="22"/>
        </w:rPr>
        <w:t>"success"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w:t>
      </w:r>
      <w:r>
        <w:rPr>
          <w:rStyle w:val="md-line"/>
          <w:rFonts w:ascii="Helvetica" w:hAnsi="Helvetica"/>
          <w:color w:val="333333"/>
        </w:rPr>
        <w:t>WebMvcAutoConfiguration</w:t>
      </w:r>
      <w:r>
        <w:rPr>
          <w:rStyle w:val="md-line"/>
          <w:rFonts w:ascii="Helvetica" w:hAnsi="Helvetica"/>
          <w:color w:val="333333"/>
        </w:rPr>
        <w:t>是</w:t>
      </w:r>
      <w:r>
        <w:rPr>
          <w:rStyle w:val="md-line"/>
          <w:rFonts w:ascii="Helvetica" w:hAnsi="Helvetica"/>
          <w:color w:val="333333"/>
        </w:rPr>
        <w:t>SpringMVC</w:t>
      </w:r>
      <w:r>
        <w:rPr>
          <w:rStyle w:val="md-line"/>
          <w:rFonts w:ascii="Helvetica" w:hAnsi="Helvetica"/>
          <w:color w:val="333333"/>
        </w:rPr>
        <w:t>的自动配置类</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）、在做其他自动配置时会导入；</w:t>
      </w:r>
      <w:r>
        <w:rPr>
          <w:rStyle w:val="md-line"/>
          <w:rFonts w:ascii="Helvetica" w:hAnsi="Helvetica"/>
          <w:color w:val="333333"/>
        </w:rPr>
        <w:t>@Import(</w:t>
      </w:r>
      <w:r>
        <w:rPr>
          <w:rStyle w:val="ac"/>
          <w:rFonts w:ascii="Helvetica" w:hAnsi="Helvetica"/>
          <w:color w:val="333333"/>
        </w:rPr>
        <w:t>EnableWebMvcConfiguration</w:t>
      </w:r>
      <w:r>
        <w:rPr>
          <w:rStyle w:val="md-line"/>
          <w:rFonts w:ascii="Helvetica" w:hAnsi="Helvetica"/>
          <w:color w:val="333333"/>
        </w:rPr>
        <w:t>.class)</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 xml:space="preserve">    </w:t>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EnableWebMvcConfiguration</w:t>
      </w:r>
      <w:r>
        <w:rPr>
          <w:rFonts w:ascii="Consolas" w:hAnsi="Consolas" w:cs="Consolas"/>
          <w:color w:val="333333"/>
          <w:sz w:val="22"/>
          <w:szCs w:val="22"/>
        </w:rPr>
        <w:t xml:space="preserve"> </w:t>
      </w:r>
      <w:r>
        <w:rPr>
          <w:rStyle w:val="cm-keyword"/>
          <w:rFonts w:ascii="Consolas" w:hAnsi="Consolas" w:cs="Consolas"/>
          <w:color w:val="770088"/>
          <w:sz w:val="22"/>
          <w:szCs w:val="22"/>
        </w:rPr>
        <w:t>extends</w:t>
      </w:r>
      <w:r>
        <w:rPr>
          <w:rFonts w:ascii="Consolas" w:hAnsi="Consolas" w:cs="Consolas"/>
          <w:color w:val="333333"/>
          <w:sz w:val="22"/>
          <w:szCs w:val="22"/>
        </w:rPr>
        <w:t xml:space="preserve"> </w:t>
      </w:r>
      <w:r>
        <w:rPr>
          <w:rStyle w:val="cm-variable"/>
          <w:rFonts w:ascii="Consolas" w:hAnsi="Consolas" w:cs="Consolas"/>
          <w:color w:val="000000"/>
          <w:sz w:val="22"/>
          <w:szCs w:val="22"/>
        </w:rPr>
        <w:t>DelegatingWebMvcConfiguration</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keyword"/>
          <w:rFonts w:ascii="Consolas" w:hAnsi="Consolas" w:cs="Consolas"/>
          <w:color w:val="770088"/>
          <w:sz w:val="22"/>
          <w:szCs w:val="22"/>
        </w:rPr>
        <w:t>final</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WebMvcConfigurerComposite</w:t>
      </w:r>
      <w:r>
        <w:rPr>
          <w:rFonts w:ascii="Consolas" w:hAnsi="Consolas" w:cs="Consolas"/>
          <w:color w:val="333333"/>
          <w:sz w:val="22"/>
          <w:szCs w:val="22"/>
        </w:rPr>
        <w:t xml:space="preserve"> </w:t>
      </w:r>
      <w:r>
        <w:rPr>
          <w:rStyle w:val="cm-variable"/>
          <w:rFonts w:ascii="Consolas" w:hAnsi="Consolas" w:cs="Consolas"/>
          <w:color w:val="000000"/>
          <w:sz w:val="22"/>
          <w:szCs w:val="22"/>
        </w:rPr>
        <w:t>configurers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WebMvcConfigurerComposite</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从容器中获取所有的</w:t>
      </w:r>
      <w:r>
        <w:rPr>
          <w:rStyle w:val="cm-comment"/>
          <w:rFonts w:ascii="Consolas" w:hAnsi="Consolas" w:cs="Consolas"/>
          <w:color w:val="AA5500"/>
          <w:sz w:val="22"/>
          <w:szCs w:val="22"/>
        </w:rPr>
        <w:t>WebMvcConfigurer</w:t>
      </w:r>
      <w:r>
        <w:rPr>
          <w:rFonts w:ascii="Consolas" w:hAnsi="Consolas" w:cs="Consolas"/>
          <w:color w:val="333333"/>
          <w:sz w:val="22"/>
          <w:szCs w:val="22"/>
        </w:rPr>
        <w:br/>
        <w:t xml:space="preserve">      </w:t>
      </w:r>
      <w:r>
        <w:rPr>
          <w:rStyle w:val="cm-meta"/>
          <w:rFonts w:ascii="Consolas" w:hAnsi="Consolas" w:cs="Consolas"/>
          <w:color w:val="555555"/>
          <w:sz w:val="22"/>
          <w:szCs w:val="22"/>
        </w:rPr>
        <w:t>@Autowired</w:t>
      </w:r>
      <w:r>
        <w:rPr>
          <w:rFonts w:ascii="Consolas" w:hAnsi="Consolas" w:cs="Consolas"/>
          <w:color w:val="333333"/>
          <w:sz w:val="22"/>
          <w:szCs w:val="22"/>
        </w:rPr>
        <w:t>(</w:t>
      </w:r>
      <w:r>
        <w:rPr>
          <w:rStyle w:val="cm-variable"/>
          <w:rFonts w:ascii="Consolas" w:hAnsi="Consolas" w:cs="Consolas"/>
          <w:color w:val="000000"/>
          <w:sz w:val="22"/>
          <w:szCs w:val="22"/>
        </w:rPr>
        <w:t>required</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false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setConfigurers</w:t>
      </w:r>
      <w:r>
        <w:rPr>
          <w:rFonts w:ascii="Consolas" w:hAnsi="Consolas" w:cs="Consolas"/>
          <w:color w:val="333333"/>
          <w:sz w:val="22"/>
          <w:szCs w:val="22"/>
        </w:rPr>
        <w:t>(</w:t>
      </w:r>
      <w:r>
        <w:rPr>
          <w:rStyle w:val="cm-variable"/>
          <w:rFonts w:ascii="Consolas" w:hAnsi="Consolas" w:cs="Consolas"/>
          <w:color w:val="000000"/>
          <w:sz w:val="22"/>
          <w:szCs w:val="22"/>
        </w:rPr>
        <w:t>List</w:t>
      </w:r>
      <w:r>
        <w:rPr>
          <w:rStyle w:val="cm-operator"/>
          <w:rFonts w:ascii="Consolas" w:hAnsi="Consolas" w:cs="Consolas"/>
          <w:color w:val="981A1A"/>
          <w:sz w:val="22"/>
          <w:szCs w:val="22"/>
        </w:rPr>
        <w:t>&lt;</w:t>
      </w:r>
      <w:r>
        <w:rPr>
          <w:rStyle w:val="cm-variable"/>
          <w:rFonts w:ascii="Consolas" w:hAnsi="Consolas" w:cs="Consolas"/>
          <w:color w:val="000000"/>
          <w:sz w:val="22"/>
          <w:szCs w:val="22"/>
        </w:rPr>
        <w:t>WebMvcConfigurer</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configurers</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Style w:val="cm-variable"/>
          <w:rFonts w:ascii="Consolas" w:hAnsi="Consolas" w:cs="Consolas"/>
          <w:color w:val="000000"/>
          <w:sz w:val="22"/>
          <w:szCs w:val="22"/>
        </w:rPr>
        <w:t>CollectionUtils</w:t>
      </w:r>
      <w:r>
        <w:rPr>
          <w:rFonts w:ascii="Consolas" w:hAnsi="Consolas" w:cs="Consolas"/>
          <w:color w:val="333333"/>
          <w:sz w:val="22"/>
          <w:szCs w:val="22"/>
        </w:rPr>
        <w:t>.</w:t>
      </w:r>
      <w:r>
        <w:rPr>
          <w:rStyle w:val="cm-variable"/>
          <w:rFonts w:ascii="Consolas" w:hAnsi="Consolas" w:cs="Consolas"/>
          <w:color w:val="000000"/>
          <w:sz w:val="22"/>
          <w:szCs w:val="22"/>
        </w:rPr>
        <w:t>isEmpty</w:t>
      </w:r>
      <w:r>
        <w:rPr>
          <w:rFonts w:ascii="Consolas" w:hAnsi="Consolas" w:cs="Consolas"/>
          <w:color w:val="333333"/>
          <w:sz w:val="22"/>
          <w:szCs w:val="22"/>
        </w:rPr>
        <w:t>(</w:t>
      </w:r>
      <w:r>
        <w:rPr>
          <w:rStyle w:val="cm-variable"/>
          <w:rFonts w:ascii="Consolas" w:hAnsi="Consolas" w:cs="Consolas"/>
          <w:color w:val="000000"/>
          <w:sz w:val="22"/>
          <w:szCs w:val="22"/>
        </w:rPr>
        <w:t>configurers</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configurers</w:t>
      </w:r>
      <w:r>
        <w:rPr>
          <w:rFonts w:ascii="Consolas" w:hAnsi="Consolas" w:cs="Consolas"/>
          <w:color w:val="333333"/>
          <w:sz w:val="22"/>
          <w:szCs w:val="22"/>
        </w:rPr>
        <w:t>.</w:t>
      </w:r>
      <w:r>
        <w:rPr>
          <w:rStyle w:val="cm-variable"/>
          <w:rFonts w:ascii="Consolas" w:hAnsi="Consolas" w:cs="Consolas"/>
          <w:color w:val="000000"/>
          <w:sz w:val="22"/>
          <w:szCs w:val="22"/>
        </w:rPr>
        <w:t>addWebMvcConfigurers</w:t>
      </w:r>
      <w:r>
        <w:rPr>
          <w:rFonts w:ascii="Consolas" w:hAnsi="Consolas" w:cs="Consolas"/>
          <w:color w:val="333333"/>
          <w:sz w:val="22"/>
          <w:szCs w:val="22"/>
        </w:rPr>
        <w:t>(</w:t>
      </w:r>
      <w:r>
        <w:rPr>
          <w:rStyle w:val="cm-variable"/>
          <w:rFonts w:ascii="Consolas" w:hAnsi="Consolas" w:cs="Consolas"/>
          <w:color w:val="000000"/>
          <w:sz w:val="22"/>
          <w:szCs w:val="22"/>
        </w:rPr>
        <w:t>configurers</w:t>
      </w:r>
      <w:r>
        <w:rPr>
          <w:rFonts w:ascii="Consolas" w:hAnsi="Consolas" w:cs="Consolas"/>
          <w:color w:val="333333"/>
          <w:sz w:val="22"/>
          <w:szCs w:val="22"/>
        </w:rPr>
        <w:t>);</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一个参考实现；将所有的</w:t>
      </w:r>
      <w:r>
        <w:rPr>
          <w:rStyle w:val="cm-comment"/>
          <w:rFonts w:ascii="Consolas" w:hAnsi="Consolas" w:cs="Consolas"/>
          <w:color w:val="AA5500"/>
          <w:sz w:val="22"/>
          <w:szCs w:val="22"/>
        </w:rPr>
        <w:t>WebMvcConfigurer</w:t>
      </w:r>
      <w:r>
        <w:rPr>
          <w:rStyle w:val="cm-comment"/>
          <w:rFonts w:ascii="Consolas" w:hAnsi="Consolas" w:cs="Consolas"/>
          <w:color w:val="AA5500"/>
          <w:sz w:val="22"/>
          <w:szCs w:val="22"/>
        </w:rPr>
        <w:t>相关配置都来一起调用；</w:t>
      </w:r>
      <w:r>
        <w:rPr>
          <w:rStyle w:val="cm-comment"/>
          <w:rFonts w:ascii="Consolas" w:hAnsi="Consolas" w:cs="Consolas"/>
          <w:color w:val="AA5500"/>
          <w:sz w:val="22"/>
          <w:szCs w:val="22"/>
        </w:rPr>
        <w:t xml:space="preserve">  </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comment"/>
          <w:rFonts w:ascii="Consolas" w:hAnsi="Consolas" w:cs="Consolas"/>
          <w:color w:val="AA5500"/>
          <w:sz w:val="22"/>
          <w:szCs w:val="22"/>
        </w:rPr>
        <w:t>// public void addViewControllers(ViewControllerRegistry registry) {</w:t>
      </w:r>
      <w:r>
        <w:rPr>
          <w:rFonts w:ascii="Consolas" w:hAnsi="Consolas" w:cs="Consolas"/>
          <w:color w:val="333333"/>
          <w:sz w:val="22"/>
          <w:szCs w:val="22"/>
        </w:rPr>
        <w:br/>
        <w:t xml:space="preserve">              </w:t>
      </w:r>
      <w:r>
        <w:rPr>
          <w:rStyle w:val="cm-comment"/>
          <w:rFonts w:ascii="Consolas" w:hAnsi="Consolas" w:cs="Consolas"/>
          <w:color w:val="AA5500"/>
          <w:sz w:val="22"/>
          <w:szCs w:val="22"/>
        </w:rPr>
        <w:t>//    for (WebMvcConfigurer delegate : this.delegates) {</w:t>
      </w:r>
      <w:r>
        <w:rPr>
          <w:rFonts w:ascii="Consolas" w:hAnsi="Consolas" w:cs="Consolas"/>
          <w:color w:val="333333"/>
          <w:sz w:val="22"/>
          <w:szCs w:val="22"/>
        </w:rPr>
        <w:br/>
        <w:t xml:space="preserve">               </w:t>
      </w:r>
      <w:r>
        <w:rPr>
          <w:rStyle w:val="cm-comment"/>
          <w:rFonts w:ascii="Consolas" w:hAnsi="Consolas" w:cs="Consolas"/>
          <w:color w:val="AA5500"/>
          <w:sz w:val="22"/>
          <w:szCs w:val="22"/>
        </w:rPr>
        <w:t>//       delegate.addViewControllers(registry);</w:t>
      </w:r>
      <w:r>
        <w:rPr>
          <w:rFonts w:ascii="Consolas" w:hAnsi="Consolas" w:cs="Consolas"/>
          <w:color w:val="333333"/>
          <w:sz w:val="22"/>
          <w:szCs w:val="22"/>
        </w:rPr>
        <w:br/>
        <w:t xml:space="preserve">               </w:t>
      </w:r>
      <w:r>
        <w:rPr>
          <w:rStyle w:val="cm-comment"/>
          <w:rFonts w:ascii="Consolas" w:hAnsi="Consolas" w:cs="Consolas"/>
          <w:color w:val="AA5500"/>
          <w:sz w:val="22"/>
          <w:szCs w:val="22"/>
        </w:rPr>
        <w:t>//   }</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）、容器中所有的</w:t>
      </w:r>
      <w:r>
        <w:rPr>
          <w:rStyle w:val="md-line"/>
          <w:rFonts w:ascii="Helvetica" w:hAnsi="Helvetica"/>
          <w:color w:val="333333"/>
        </w:rPr>
        <w:t>WebMvcConfigurer</w:t>
      </w:r>
      <w:r>
        <w:rPr>
          <w:rStyle w:val="md-line"/>
          <w:rFonts w:ascii="Helvetica" w:hAnsi="Helvetica"/>
          <w:color w:val="333333"/>
        </w:rPr>
        <w:t>都会一起起作用；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4</w:t>
      </w:r>
      <w:r>
        <w:rPr>
          <w:rStyle w:val="md-line"/>
          <w:rFonts w:ascii="Helvetica" w:hAnsi="Helvetica"/>
          <w:color w:val="333333"/>
        </w:rPr>
        <w:t>）、我们的配置类也会被调用；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效果：</w:t>
      </w:r>
      <w:r>
        <w:rPr>
          <w:rStyle w:val="md-line"/>
          <w:rFonts w:ascii="Helvetica" w:hAnsi="Helvetica"/>
          <w:color w:val="333333"/>
        </w:rPr>
        <w:t>SpringMVC</w:t>
      </w:r>
      <w:r>
        <w:rPr>
          <w:rStyle w:val="md-line"/>
          <w:rFonts w:ascii="Helvetica" w:hAnsi="Helvetica"/>
          <w:color w:val="333333"/>
        </w:rPr>
        <w:t>的自动配置和我们的扩展配置都会起作用；</w:t>
      </w:r>
    </w:p>
    <w:p w:rsidR="001A7847" w:rsidRDefault="007D395D">
      <w:pPr>
        <w:pStyle w:val="5"/>
      </w:pPr>
      <w:r>
        <w:t>3</w:t>
      </w:r>
      <w:r>
        <w:t>、全面接管</w:t>
      </w:r>
      <w:r>
        <w:t>SpringMVC</w:t>
      </w:r>
      <w: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对</w:t>
      </w:r>
      <w:r>
        <w:rPr>
          <w:rStyle w:val="md-line"/>
          <w:rFonts w:ascii="Helvetica" w:hAnsi="Helvetica"/>
          <w:color w:val="333333"/>
        </w:rPr>
        <w:t>SpringMVC</w:t>
      </w:r>
      <w:r>
        <w:rPr>
          <w:rStyle w:val="md-line"/>
          <w:rFonts w:ascii="Helvetica" w:hAnsi="Helvetica"/>
          <w:color w:val="333333"/>
        </w:rPr>
        <w:t>的自动配置不需要了，所有都是我们自己配置；所有的</w:t>
      </w:r>
      <w:r>
        <w:rPr>
          <w:rStyle w:val="md-line"/>
          <w:rFonts w:ascii="Helvetica" w:hAnsi="Helvetica"/>
          <w:color w:val="333333"/>
        </w:rPr>
        <w:t>SpringMVC</w:t>
      </w:r>
      <w:r>
        <w:rPr>
          <w:rStyle w:val="md-line"/>
          <w:rFonts w:ascii="Helvetica" w:hAnsi="Helvetica"/>
          <w:color w:val="333333"/>
        </w:rPr>
        <w:t>的自动配置都失效了</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我们需要在配置类中添加</w:t>
      </w:r>
      <w:r>
        <w:rPr>
          <w:rStyle w:val="ac"/>
          <w:rFonts w:ascii="Helvetica" w:hAnsi="Helvetica"/>
          <w:color w:val="333333"/>
        </w:rPr>
        <w:t>@EnableWebMvc</w:t>
      </w:r>
      <w:r>
        <w:rPr>
          <w:rStyle w:val="ac"/>
          <w:rFonts w:ascii="Helvetica" w:hAnsi="Helvetica"/>
          <w:color w:val="333333"/>
        </w:rPr>
        <w:t>即可；</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使用</w:t>
      </w:r>
      <w:r>
        <w:rPr>
          <w:rStyle w:val="cm-comment"/>
          <w:rFonts w:ascii="Consolas" w:hAnsi="Consolas" w:cs="Consolas"/>
          <w:color w:val="AA5500"/>
          <w:sz w:val="22"/>
          <w:szCs w:val="22"/>
        </w:rPr>
        <w:t>WebMvcConfigurerAdapter</w:t>
      </w:r>
      <w:r>
        <w:rPr>
          <w:rStyle w:val="cm-comment"/>
          <w:rFonts w:ascii="Consolas" w:hAnsi="Consolas" w:cs="Consolas"/>
          <w:color w:val="AA5500"/>
          <w:sz w:val="22"/>
          <w:szCs w:val="22"/>
        </w:rPr>
        <w:t>可以来扩展</w:t>
      </w:r>
      <w:r>
        <w:rPr>
          <w:rStyle w:val="cm-comment"/>
          <w:rFonts w:ascii="Consolas" w:hAnsi="Consolas" w:cs="Consolas"/>
          <w:color w:val="AA5500"/>
          <w:sz w:val="22"/>
          <w:szCs w:val="22"/>
        </w:rPr>
        <w:t>SpringMVC</w:t>
      </w:r>
      <w:r>
        <w:rPr>
          <w:rStyle w:val="cm-comment"/>
          <w:rFonts w:ascii="Consolas" w:hAnsi="Consolas" w:cs="Consolas"/>
          <w:color w:val="AA5500"/>
          <w:sz w:val="22"/>
          <w:szCs w:val="22"/>
        </w:rPr>
        <w:t>的功能</w:t>
      </w:r>
      <w:r>
        <w:rPr>
          <w:rFonts w:ascii="Consolas" w:hAnsi="Consolas" w:cs="Consolas"/>
          <w:color w:val="333333"/>
          <w:sz w:val="22"/>
          <w:szCs w:val="22"/>
        </w:rPr>
        <w:br/>
      </w:r>
      <w:r>
        <w:rPr>
          <w:rStyle w:val="cm-meta"/>
          <w:rFonts w:ascii="Consolas" w:hAnsi="Consolas" w:cs="Consolas"/>
          <w:color w:val="555555"/>
          <w:sz w:val="22"/>
          <w:szCs w:val="22"/>
        </w:rPr>
        <w:t>@EnableWebMvc</w:t>
      </w: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MyMvcConfig</w:t>
      </w:r>
      <w:r>
        <w:rPr>
          <w:rFonts w:ascii="Consolas" w:hAnsi="Consolas" w:cs="Consolas"/>
          <w:color w:val="333333"/>
          <w:sz w:val="22"/>
          <w:szCs w:val="22"/>
        </w:rPr>
        <w:t xml:space="preserve"> </w:t>
      </w:r>
      <w:r>
        <w:rPr>
          <w:rStyle w:val="cm-keyword"/>
          <w:rFonts w:ascii="Consolas" w:hAnsi="Consolas" w:cs="Consolas"/>
          <w:color w:val="770088"/>
          <w:sz w:val="22"/>
          <w:szCs w:val="22"/>
        </w:rPr>
        <w:t>extends</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addViewControllers</w:t>
      </w:r>
      <w:r>
        <w:rPr>
          <w:rFonts w:ascii="Consolas" w:hAnsi="Consolas" w:cs="Consolas"/>
          <w:color w:val="333333"/>
          <w:sz w:val="22"/>
          <w:szCs w:val="22"/>
        </w:rPr>
        <w:t>(</w:t>
      </w:r>
      <w:r>
        <w:rPr>
          <w:rStyle w:val="cm-variable"/>
          <w:rFonts w:ascii="Consolas" w:hAnsi="Consolas" w:cs="Consolas"/>
          <w:color w:val="000000"/>
          <w:sz w:val="22"/>
          <w:szCs w:val="22"/>
        </w:rPr>
        <w:t>ViewControllerRegistry</w:t>
      </w:r>
      <w:r>
        <w:rPr>
          <w:rFonts w:ascii="Consolas" w:hAnsi="Consolas" w:cs="Consolas"/>
          <w:color w:val="333333"/>
          <w:sz w:val="22"/>
          <w:szCs w:val="22"/>
        </w:rPr>
        <w:t xml:space="preserve"> </w:t>
      </w:r>
      <w:r>
        <w:rPr>
          <w:rStyle w:val="cm-variable"/>
          <w:rFonts w:ascii="Consolas" w:hAnsi="Consolas" w:cs="Consolas"/>
          <w:color w:val="000000"/>
          <w:sz w:val="22"/>
          <w:szCs w:val="22"/>
        </w:rPr>
        <w:t>registry</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 super.addViewControllers(registry);</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浏览器发送</w:t>
      </w:r>
      <w:r>
        <w:rPr>
          <w:rStyle w:val="cm-comment"/>
          <w:rFonts w:ascii="Consolas" w:hAnsi="Consolas" w:cs="Consolas"/>
          <w:color w:val="AA5500"/>
          <w:sz w:val="22"/>
          <w:szCs w:val="22"/>
        </w:rPr>
        <w:t xml:space="preserve"> /atguigu </w:t>
      </w:r>
      <w:r>
        <w:rPr>
          <w:rStyle w:val="cm-comment"/>
          <w:rFonts w:ascii="Consolas" w:hAnsi="Consolas" w:cs="Consolas"/>
          <w:color w:val="AA5500"/>
          <w:sz w:val="22"/>
          <w:szCs w:val="22"/>
        </w:rPr>
        <w:t>请求来到</w:t>
      </w:r>
      <w:r>
        <w:rPr>
          <w:rStyle w:val="cm-comment"/>
          <w:rFonts w:ascii="Consolas" w:hAnsi="Consolas" w:cs="Consolas"/>
          <w:color w:val="AA5500"/>
          <w:sz w:val="22"/>
          <w:szCs w:val="22"/>
        </w:rPr>
        <w:t xml:space="preserve"> success</w:t>
      </w:r>
      <w:r>
        <w:rPr>
          <w:rFonts w:ascii="Consolas" w:hAnsi="Consolas" w:cs="Consolas"/>
          <w:color w:val="333333"/>
          <w:sz w:val="22"/>
          <w:szCs w:val="22"/>
        </w:rPr>
        <w:b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addViewController</w:t>
      </w:r>
      <w:r>
        <w:rPr>
          <w:rFonts w:ascii="Consolas" w:hAnsi="Consolas" w:cs="Consolas"/>
          <w:color w:val="333333"/>
          <w:sz w:val="22"/>
          <w:szCs w:val="22"/>
        </w:rPr>
        <w:t>(</w:t>
      </w:r>
      <w:r>
        <w:rPr>
          <w:rStyle w:val="cm-string"/>
          <w:rFonts w:ascii="Consolas" w:hAnsi="Consolas" w:cs="Consolas"/>
          <w:color w:val="AA1111"/>
          <w:sz w:val="22"/>
          <w:szCs w:val="22"/>
        </w:rPr>
        <w:t>"/atguigu"</w:t>
      </w:r>
      <w:r>
        <w:rPr>
          <w:rFonts w:ascii="Consolas" w:hAnsi="Consolas" w:cs="Consolas"/>
          <w:color w:val="333333"/>
          <w:sz w:val="22"/>
          <w:szCs w:val="22"/>
        </w:rPr>
        <w:t>).</w:t>
      </w:r>
      <w:r>
        <w:rPr>
          <w:rStyle w:val="cm-variable"/>
          <w:rFonts w:ascii="Consolas" w:hAnsi="Consolas" w:cs="Consolas"/>
          <w:color w:val="000000"/>
          <w:sz w:val="22"/>
          <w:szCs w:val="22"/>
        </w:rPr>
        <w:t>setViewName</w:t>
      </w:r>
      <w:r>
        <w:rPr>
          <w:rFonts w:ascii="Consolas" w:hAnsi="Consolas" w:cs="Consolas"/>
          <w:color w:val="333333"/>
          <w:sz w:val="22"/>
          <w:szCs w:val="22"/>
        </w:rPr>
        <w:t>(</w:t>
      </w:r>
      <w:r>
        <w:rPr>
          <w:rStyle w:val="cm-string"/>
          <w:rFonts w:ascii="Consolas" w:hAnsi="Consolas" w:cs="Consolas"/>
          <w:color w:val="AA1111"/>
          <w:sz w:val="22"/>
          <w:szCs w:val="22"/>
        </w:rPr>
        <w:t>"success"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为什么</w:t>
      </w:r>
      <w:r>
        <w:rPr>
          <w:rStyle w:val="md-line"/>
          <w:rFonts w:ascii="Helvetica" w:hAnsi="Helvetica"/>
          <w:color w:val="333333"/>
        </w:rPr>
        <w:t>@EnableWebMvc</w:t>
      </w:r>
      <w:r>
        <w:rPr>
          <w:rStyle w:val="md-line"/>
          <w:rFonts w:ascii="Helvetica" w:hAnsi="Helvetica"/>
          <w:color w:val="333333"/>
        </w:rPr>
        <w:t>自动配置就失效了；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w:t>
      </w:r>
      <w:r>
        <w:rPr>
          <w:rStyle w:val="md-line"/>
          <w:rFonts w:ascii="Helvetica" w:hAnsi="Helvetica"/>
          <w:color w:val="333333"/>
        </w:rPr>
        <w:t>@EnableWebMvc</w:t>
      </w:r>
      <w:r>
        <w:rPr>
          <w:rStyle w:val="md-line"/>
          <w:rFonts w:ascii="Helvetica" w:hAnsi="Helvetica"/>
          <w:color w:val="333333"/>
        </w:rPr>
        <w:t>的核心</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lastRenderedPageBreak/>
        <w:br/>
      </w:r>
      <w:r>
        <w:rPr>
          <w:rStyle w:val="cm-meta"/>
          <w:rFonts w:ascii="Consolas" w:hAnsi="Consolas" w:cs="Consolas"/>
          <w:color w:val="555555"/>
          <w:sz w:val="22"/>
          <w:szCs w:val="22"/>
        </w:rPr>
        <w:t>@Import</w:t>
      </w:r>
      <w:r>
        <w:rPr>
          <w:rFonts w:ascii="Consolas" w:hAnsi="Consolas" w:cs="Consolas"/>
          <w:color w:val="333333"/>
          <w:sz w:val="22"/>
          <w:szCs w:val="22"/>
        </w:rPr>
        <w:t>(</w:t>
      </w:r>
      <w:r>
        <w:rPr>
          <w:rStyle w:val="cm-variable"/>
          <w:rFonts w:ascii="Consolas" w:hAnsi="Consolas" w:cs="Consolas"/>
          <w:color w:val="000000"/>
          <w:sz w:val="22"/>
          <w:szCs w:val="22"/>
        </w:rPr>
        <w:t>DelegatingWebMvcConfiguration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@interface</w:t>
      </w:r>
      <w:r>
        <w:rPr>
          <w:rFonts w:ascii="Consolas" w:hAnsi="Consolas" w:cs="Consolas"/>
          <w:color w:val="333333"/>
          <w:sz w:val="22"/>
          <w:szCs w:val="22"/>
        </w:rPr>
        <w:t xml:space="preserve"> </w:t>
      </w:r>
      <w:r>
        <w:rPr>
          <w:rStyle w:val="cm-def"/>
          <w:rFonts w:ascii="Consolas" w:hAnsi="Consolas" w:cs="Consolas"/>
          <w:color w:val="0000FF"/>
          <w:sz w:val="22"/>
          <w:szCs w:val="22"/>
        </w:rPr>
        <w:t>EnableWebMvc</w:t>
      </w:r>
      <w:r>
        <w:rPr>
          <w:rFonts w:ascii="Consolas" w:hAnsi="Consolas" w:cs="Consolas"/>
          <w:color w:val="333333"/>
          <w:sz w:val="22"/>
          <w:szCs w:val="22"/>
        </w:rPr>
        <w:t xml:space="preserve"> {</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DelegatingWebMvcConfiguration</w:t>
      </w:r>
      <w:r>
        <w:rPr>
          <w:rFonts w:ascii="Consolas" w:hAnsi="Consolas" w:cs="Consolas"/>
          <w:color w:val="333333"/>
          <w:sz w:val="22"/>
          <w:szCs w:val="22"/>
        </w:rPr>
        <w:t xml:space="preserve"> </w:t>
      </w:r>
      <w:r>
        <w:rPr>
          <w:rStyle w:val="cm-keyword"/>
          <w:rFonts w:ascii="Consolas" w:hAnsi="Consolas" w:cs="Consolas"/>
          <w:color w:val="770088"/>
          <w:sz w:val="22"/>
          <w:szCs w:val="22"/>
        </w:rPr>
        <w:t>extends</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WebMvcConfigurationSupport</w:t>
      </w:r>
      <w:r>
        <w:rPr>
          <w:rFonts w:ascii="Consolas" w:hAnsi="Consolas" w:cs="Consolas"/>
          <w:color w:val="333333"/>
          <w:sz w:val="22"/>
          <w:szCs w:val="22"/>
        </w:rPr>
        <w:t xml:space="preserve"> {</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meta"/>
          <w:rFonts w:ascii="Consolas" w:hAnsi="Consolas" w:cs="Consolas"/>
          <w:color w:val="555555"/>
          <w:sz w:val="22"/>
          <w:szCs w:val="22"/>
        </w:rPr>
        <w:t>@ConditionalOnWebApplication</w:t>
      </w:r>
      <w:r>
        <w:rPr>
          <w:rFonts w:ascii="Consolas" w:hAnsi="Consolas" w:cs="Consolas"/>
          <w:color w:val="333333"/>
          <w:sz w:val="22"/>
          <w:szCs w:val="22"/>
        </w:rPr>
        <w:br/>
      </w:r>
      <w:r>
        <w:rPr>
          <w:rStyle w:val="cm-meta"/>
          <w:rFonts w:ascii="Consolas" w:hAnsi="Consolas" w:cs="Consolas"/>
          <w:color w:val="555555"/>
          <w:sz w:val="22"/>
          <w:szCs w:val="22"/>
        </w:rPr>
        <w:t>@ConditionalOnClass</w:t>
      </w:r>
      <w:r>
        <w:rPr>
          <w:rFonts w:ascii="Consolas" w:hAnsi="Consolas" w:cs="Consolas"/>
          <w:color w:val="333333"/>
          <w:sz w:val="22"/>
          <w:szCs w:val="22"/>
        </w:rPr>
        <w:t xml:space="preserve">({ </w:t>
      </w:r>
      <w:r>
        <w:rPr>
          <w:rStyle w:val="cm-variable"/>
          <w:rFonts w:ascii="Consolas" w:hAnsi="Consolas" w:cs="Consolas"/>
          <w:color w:val="000000"/>
          <w:sz w:val="22"/>
          <w:szCs w:val="22"/>
        </w:rPr>
        <w:t>Servlet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DispatcherServlet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容器中没有这个组件的时候，这个自动配置类才生效</w:t>
      </w:r>
      <w:r>
        <w:rPr>
          <w:rFonts w:ascii="Consolas" w:hAnsi="Consolas" w:cs="Consolas"/>
          <w:color w:val="333333"/>
          <w:sz w:val="22"/>
          <w:szCs w:val="22"/>
        </w:rPr>
        <w:br/>
      </w:r>
      <w:r>
        <w:rPr>
          <w:rStyle w:val="cm-meta"/>
          <w:rFonts w:ascii="Consolas" w:hAnsi="Consolas" w:cs="Consolas"/>
          <w:color w:val="555555"/>
          <w:sz w:val="22"/>
          <w:szCs w:val="22"/>
        </w:rPr>
        <w:t>@ConditionalOnMissingBean</w:t>
      </w:r>
      <w:r>
        <w:rPr>
          <w:rFonts w:ascii="Consolas" w:hAnsi="Consolas" w:cs="Consolas"/>
          <w:color w:val="333333"/>
          <w:sz w:val="22"/>
          <w:szCs w:val="22"/>
        </w:rPr>
        <w:t>(</w:t>
      </w:r>
      <w:r>
        <w:rPr>
          <w:rStyle w:val="cm-variable"/>
          <w:rFonts w:ascii="Consolas" w:hAnsi="Consolas" w:cs="Consolas"/>
          <w:color w:val="000000"/>
          <w:sz w:val="22"/>
          <w:szCs w:val="22"/>
        </w:rPr>
        <w:t>WebMvcConfigurationSupport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@AutoConfigureOrder</w:t>
      </w:r>
      <w:r>
        <w:rPr>
          <w:rFonts w:ascii="Consolas" w:hAnsi="Consolas" w:cs="Consolas"/>
          <w:color w:val="333333"/>
          <w:sz w:val="22"/>
          <w:szCs w:val="22"/>
        </w:rPr>
        <w:t>(</w:t>
      </w:r>
      <w:r>
        <w:rPr>
          <w:rStyle w:val="cm-variable"/>
          <w:rFonts w:ascii="Consolas" w:hAnsi="Consolas" w:cs="Consolas"/>
          <w:color w:val="000000"/>
          <w:sz w:val="22"/>
          <w:szCs w:val="22"/>
        </w:rPr>
        <w:t>Ordered</w:t>
      </w:r>
      <w:r>
        <w:rPr>
          <w:rFonts w:ascii="Consolas" w:hAnsi="Consolas" w:cs="Consolas"/>
          <w:color w:val="333333"/>
          <w:sz w:val="22"/>
          <w:szCs w:val="22"/>
        </w:rPr>
        <w:t>.</w:t>
      </w:r>
      <w:r>
        <w:rPr>
          <w:rStyle w:val="cm-variable"/>
          <w:rFonts w:ascii="Consolas" w:hAnsi="Consolas" w:cs="Consolas"/>
          <w:color w:val="000000"/>
          <w:sz w:val="22"/>
          <w:szCs w:val="22"/>
        </w:rPr>
        <w:t>HIGHEST_PRECEDENCE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number"/>
          <w:rFonts w:ascii="Consolas" w:hAnsi="Consolas" w:cs="Consolas"/>
          <w:color w:val="116644"/>
          <w:szCs w:val="22"/>
        </w:rPr>
        <w:t>10</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@AutoConfigureAfter</w:t>
      </w:r>
      <w:r>
        <w:rPr>
          <w:rFonts w:ascii="Consolas" w:hAnsi="Consolas" w:cs="Consolas"/>
          <w:color w:val="333333"/>
          <w:sz w:val="22"/>
          <w:szCs w:val="22"/>
        </w:rPr>
        <w:t xml:space="preserve">({ </w:t>
      </w:r>
      <w:r>
        <w:rPr>
          <w:rStyle w:val="cm-variable"/>
          <w:rFonts w:ascii="Consolas" w:hAnsi="Consolas" w:cs="Consolas"/>
          <w:color w:val="000000"/>
          <w:sz w:val="22"/>
          <w:szCs w:val="22"/>
        </w:rPr>
        <w:t>DispatcherServletAutoConfiguration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ValidationAutoConfiguration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WebMvcAutoConfiguration</w:t>
      </w:r>
      <w:r>
        <w:rPr>
          <w:rFonts w:ascii="Consolas" w:hAnsi="Consolas" w:cs="Consolas"/>
          <w:color w:val="333333"/>
          <w:sz w:val="22"/>
          <w:szCs w:val="22"/>
        </w:rPr>
        <w:t xml:space="preserve"> {</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w:t>
      </w:r>
      <w:r>
        <w:rPr>
          <w:rStyle w:val="md-line"/>
          <w:rFonts w:ascii="Helvetica" w:hAnsi="Helvetica"/>
          <w:color w:val="333333"/>
        </w:rPr>
        <w:t>@EnableWebMvc</w:t>
      </w:r>
      <w:r>
        <w:rPr>
          <w:rStyle w:val="md-line"/>
          <w:rFonts w:ascii="Helvetica" w:hAnsi="Helvetica"/>
          <w:color w:val="333333"/>
        </w:rPr>
        <w:t>将</w:t>
      </w:r>
      <w:r>
        <w:rPr>
          <w:rStyle w:val="md-line"/>
          <w:rFonts w:ascii="Helvetica" w:hAnsi="Helvetica"/>
          <w:color w:val="333333"/>
        </w:rPr>
        <w:t>WebMvcConfigurationSupport</w:t>
      </w:r>
      <w:r>
        <w:rPr>
          <w:rStyle w:val="md-line"/>
          <w:rFonts w:ascii="Helvetica" w:hAnsi="Helvetica"/>
          <w:color w:val="333333"/>
        </w:rPr>
        <w:t>组件导入进来；</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5</w:t>
      </w:r>
      <w:r>
        <w:rPr>
          <w:rStyle w:val="md-line"/>
          <w:rFonts w:ascii="Helvetica" w:hAnsi="Helvetica"/>
          <w:color w:val="333333"/>
        </w:rPr>
        <w:t>）、导入的</w:t>
      </w:r>
      <w:r>
        <w:rPr>
          <w:rStyle w:val="md-line"/>
          <w:rFonts w:ascii="Helvetica" w:hAnsi="Helvetica"/>
          <w:color w:val="333333"/>
        </w:rPr>
        <w:t>WebMvcConfigurationSupport</w:t>
      </w:r>
      <w:r>
        <w:rPr>
          <w:rStyle w:val="md-line"/>
          <w:rFonts w:ascii="Helvetica" w:hAnsi="Helvetica"/>
          <w:color w:val="333333"/>
        </w:rPr>
        <w:t>只是</w:t>
      </w:r>
      <w:r>
        <w:rPr>
          <w:rStyle w:val="md-line"/>
          <w:rFonts w:ascii="Helvetica" w:hAnsi="Helvetica"/>
          <w:color w:val="333333"/>
        </w:rPr>
        <w:t>SpringMVC</w:t>
      </w:r>
      <w:r>
        <w:rPr>
          <w:rStyle w:val="md-line"/>
          <w:rFonts w:ascii="Helvetica" w:hAnsi="Helvetica"/>
          <w:color w:val="333333"/>
        </w:rPr>
        <w:t>最基本的功能；</w:t>
      </w:r>
    </w:p>
    <w:p w:rsidR="001A7847" w:rsidRDefault="007D395D">
      <w:pPr>
        <w:pStyle w:val="4"/>
      </w:pPr>
      <w:r>
        <w:t>5</w:t>
      </w:r>
      <w:r>
        <w:t>、如何修改</w:t>
      </w:r>
      <w:r>
        <w:t>SpringBoot</w:t>
      </w:r>
      <w:r>
        <w:t>的默认配置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模式：</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在自动配置很多组件的时候，先看容器中有没有用户自己配置的（</w:t>
      </w:r>
      <w:r>
        <w:rPr>
          <w:rStyle w:val="md-line"/>
          <w:rFonts w:ascii="Helvetica" w:hAnsi="Helvetica"/>
          <w:color w:val="333333"/>
        </w:rPr>
        <w:t>@Bean</w:t>
      </w:r>
      <w:r>
        <w:rPr>
          <w:rStyle w:val="md-line"/>
          <w:rFonts w:ascii="Helvetica" w:hAnsi="Helvetica"/>
          <w:color w:val="333333"/>
        </w:rPr>
        <w:t>、</w:t>
      </w:r>
      <w:r>
        <w:rPr>
          <w:rStyle w:val="md-line"/>
          <w:rFonts w:ascii="Helvetica" w:hAnsi="Helvetica"/>
          <w:color w:val="333333"/>
        </w:rPr>
        <w:t>@Component</w:t>
      </w:r>
      <w:r>
        <w:rPr>
          <w:rStyle w:val="md-line"/>
          <w:rFonts w:ascii="Helvetica" w:hAnsi="Helvetica"/>
          <w:color w:val="333333"/>
        </w:rPr>
        <w:t>）如果有就用用户配置的，如果没有，才自动配置；如果有些组件可以有多个（</w:t>
      </w:r>
      <w:r>
        <w:rPr>
          <w:rStyle w:val="md-line"/>
          <w:rFonts w:ascii="Helvetica" w:hAnsi="Helvetica"/>
          <w:color w:val="333333"/>
        </w:rPr>
        <w:t>ViewResolver</w:t>
      </w:r>
      <w:r>
        <w:rPr>
          <w:rStyle w:val="md-line"/>
          <w:rFonts w:ascii="Helvetica" w:hAnsi="Helvetica"/>
          <w:color w:val="333333"/>
        </w:rPr>
        <w:t>）将用户配置的和自己默认的组合起来；</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）、在</w:t>
      </w:r>
      <w:r>
        <w:rPr>
          <w:rStyle w:val="md-line"/>
          <w:rFonts w:ascii="Helvetica" w:hAnsi="Helvetica"/>
          <w:color w:val="333333"/>
        </w:rPr>
        <w:t>SpringBoot</w:t>
      </w:r>
      <w:r>
        <w:rPr>
          <w:rStyle w:val="md-line"/>
          <w:rFonts w:ascii="Helvetica" w:hAnsi="Helvetica"/>
          <w:color w:val="333333"/>
        </w:rPr>
        <w:t>中会有非常多的</w:t>
      </w:r>
      <w:r>
        <w:rPr>
          <w:rStyle w:val="md-line"/>
          <w:rFonts w:ascii="Helvetica" w:hAnsi="Helvetica"/>
          <w:color w:val="333333"/>
        </w:rPr>
        <w:t>xxxConfigurer</w:t>
      </w:r>
      <w:r>
        <w:rPr>
          <w:rStyle w:val="md-line"/>
          <w:rFonts w:ascii="Helvetica" w:hAnsi="Helvetica"/>
          <w:color w:val="333333"/>
        </w:rPr>
        <w:t>帮助我们进行扩展配置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）、在</w:t>
      </w:r>
      <w:r>
        <w:rPr>
          <w:rStyle w:val="md-line"/>
          <w:rFonts w:ascii="Helvetica" w:hAnsi="Helvetica"/>
          <w:color w:val="333333"/>
        </w:rPr>
        <w:t>SpringBoot</w:t>
      </w:r>
      <w:r>
        <w:rPr>
          <w:rStyle w:val="md-line"/>
          <w:rFonts w:ascii="Helvetica" w:hAnsi="Helvetica"/>
          <w:color w:val="333333"/>
        </w:rPr>
        <w:t>中会有很多的</w:t>
      </w:r>
      <w:r>
        <w:rPr>
          <w:rStyle w:val="md-line"/>
          <w:rFonts w:ascii="Helvetica" w:hAnsi="Helvetica"/>
          <w:color w:val="333333"/>
        </w:rPr>
        <w:t>xxxCustomizer</w:t>
      </w:r>
      <w:r>
        <w:rPr>
          <w:rStyle w:val="md-line"/>
          <w:rFonts w:ascii="Helvetica" w:hAnsi="Helvetica"/>
          <w:color w:val="333333"/>
        </w:rPr>
        <w:t>帮助我们进行定制配置</w:t>
      </w:r>
    </w:p>
    <w:p w:rsidR="001A7847" w:rsidRDefault="007D395D">
      <w:pPr>
        <w:pStyle w:val="4"/>
      </w:pPr>
      <w:r>
        <w:lastRenderedPageBreak/>
        <w:t>6</w:t>
      </w:r>
      <w:r>
        <w:t>、</w:t>
      </w:r>
      <w:r>
        <w:t>RestfulCRUD</w:t>
      </w:r>
    </w:p>
    <w:p w:rsidR="001A7847" w:rsidRDefault="007D395D">
      <w:pPr>
        <w:pStyle w:val="5"/>
      </w:pPr>
      <w:r>
        <w:t>1</w:t>
      </w:r>
      <w:r>
        <w:t>）、默认访问首页</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w:t>
      </w: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使用</w:t>
      </w:r>
      <w:r>
        <w:rPr>
          <w:rStyle w:val="cm-comment"/>
          <w:rFonts w:ascii="Consolas" w:hAnsi="Consolas" w:cs="Consolas"/>
          <w:color w:val="AA5500"/>
          <w:sz w:val="22"/>
          <w:szCs w:val="22"/>
        </w:rPr>
        <w:t>WebMvcConfigurerAdapter</w:t>
      </w:r>
      <w:r>
        <w:rPr>
          <w:rStyle w:val="cm-comment"/>
          <w:rFonts w:ascii="Consolas" w:hAnsi="Consolas" w:cs="Consolas"/>
          <w:color w:val="AA5500"/>
          <w:sz w:val="22"/>
          <w:szCs w:val="22"/>
        </w:rPr>
        <w:t>可以来扩展</w:t>
      </w:r>
      <w:r>
        <w:rPr>
          <w:rStyle w:val="cm-comment"/>
          <w:rFonts w:ascii="Consolas" w:hAnsi="Consolas" w:cs="Consolas"/>
          <w:color w:val="AA5500"/>
          <w:sz w:val="22"/>
          <w:szCs w:val="22"/>
        </w:rPr>
        <w:t>SpringMVC</w:t>
      </w:r>
      <w:r>
        <w:rPr>
          <w:rStyle w:val="cm-comment"/>
          <w:rFonts w:ascii="Consolas" w:hAnsi="Consolas" w:cs="Consolas"/>
          <w:color w:val="AA5500"/>
          <w:sz w:val="22"/>
          <w:szCs w:val="22"/>
        </w:rPr>
        <w:t>的功能</w:t>
      </w:r>
      <w:r>
        <w:rPr>
          <w:rFonts w:ascii="Consolas" w:hAnsi="Consolas" w:cs="Consolas"/>
          <w:color w:val="333333"/>
          <w:sz w:val="22"/>
          <w:szCs w:val="22"/>
        </w:rPr>
        <w:br/>
      </w:r>
      <w:r>
        <w:rPr>
          <w:rStyle w:val="cm-comment"/>
          <w:rFonts w:ascii="Consolas" w:hAnsi="Consolas" w:cs="Consolas"/>
          <w:color w:val="AA5500"/>
          <w:sz w:val="22"/>
          <w:szCs w:val="22"/>
        </w:rPr>
        <w:t xml:space="preserve">//@EnableWebMvc   </w:t>
      </w:r>
      <w:r>
        <w:rPr>
          <w:rStyle w:val="cm-comment"/>
          <w:rFonts w:ascii="Consolas" w:hAnsi="Consolas" w:cs="Consolas"/>
          <w:color w:val="AA5500"/>
          <w:sz w:val="22"/>
          <w:szCs w:val="22"/>
        </w:rPr>
        <w:t>不要接管</w:t>
      </w:r>
      <w:r>
        <w:rPr>
          <w:rStyle w:val="cm-comment"/>
          <w:rFonts w:ascii="Consolas" w:hAnsi="Consolas" w:cs="Consolas"/>
          <w:color w:val="AA5500"/>
          <w:sz w:val="22"/>
          <w:szCs w:val="22"/>
        </w:rPr>
        <w:t>SpringMVC</w:t>
      </w: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MyMvcConfig</w:t>
      </w:r>
      <w:r>
        <w:rPr>
          <w:rFonts w:ascii="Consolas" w:hAnsi="Consolas" w:cs="Consolas"/>
          <w:color w:val="333333"/>
          <w:sz w:val="22"/>
          <w:szCs w:val="22"/>
        </w:rPr>
        <w:t xml:space="preserve"> </w:t>
      </w:r>
      <w:r>
        <w:rPr>
          <w:rStyle w:val="cm-keyword"/>
          <w:rFonts w:ascii="Consolas" w:hAnsi="Consolas" w:cs="Consolas"/>
          <w:color w:val="770088"/>
          <w:sz w:val="22"/>
          <w:szCs w:val="22"/>
        </w:rPr>
        <w:t>extends</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addViewControllers</w:t>
      </w:r>
      <w:r>
        <w:rPr>
          <w:rFonts w:ascii="Consolas" w:hAnsi="Consolas" w:cs="Consolas"/>
          <w:color w:val="333333"/>
          <w:sz w:val="22"/>
          <w:szCs w:val="22"/>
        </w:rPr>
        <w:t>(</w:t>
      </w:r>
      <w:r>
        <w:rPr>
          <w:rStyle w:val="cm-variable"/>
          <w:rFonts w:ascii="Consolas" w:hAnsi="Consolas" w:cs="Consolas"/>
          <w:color w:val="000000"/>
          <w:sz w:val="22"/>
          <w:szCs w:val="22"/>
        </w:rPr>
        <w:t>ViewControllerRegistry</w:t>
      </w:r>
      <w:r>
        <w:rPr>
          <w:rFonts w:ascii="Consolas" w:hAnsi="Consolas" w:cs="Consolas"/>
          <w:color w:val="333333"/>
          <w:sz w:val="22"/>
          <w:szCs w:val="22"/>
        </w:rPr>
        <w:t xml:space="preserve"> </w:t>
      </w:r>
      <w:r>
        <w:rPr>
          <w:rStyle w:val="cm-variable"/>
          <w:rFonts w:ascii="Consolas" w:hAnsi="Consolas" w:cs="Consolas"/>
          <w:color w:val="000000"/>
          <w:sz w:val="22"/>
          <w:szCs w:val="22"/>
        </w:rPr>
        <w:t>registry</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 super.addViewControllers(registry);</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浏览器发送</w:t>
      </w:r>
      <w:r>
        <w:rPr>
          <w:rStyle w:val="cm-comment"/>
          <w:rFonts w:ascii="Consolas" w:hAnsi="Consolas" w:cs="Consolas"/>
          <w:color w:val="AA5500"/>
          <w:sz w:val="22"/>
          <w:szCs w:val="22"/>
        </w:rPr>
        <w:t xml:space="preserve"> /atguigu </w:t>
      </w:r>
      <w:r>
        <w:rPr>
          <w:rStyle w:val="cm-comment"/>
          <w:rFonts w:ascii="Consolas" w:hAnsi="Consolas" w:cs="Consolas"/>
          <w:color w:val="AA5500"/>
          <w:sz w:val="22"/>
          <w:szCs w:val="22"/>
        </w:rPr>
        <w:t>请求来到</w:t>
      </w:r>
      <w:r>
        <w:rPr>
          <w:rStyle w:val="cm-comment"/>
          <w:rFonts w:ascii="Consolas" w:hAnsi="Consolas" w:cs="Consolas"/>
          <w:color w:val="AA5500"/>
          <w:sz w:val="22"/>
          <w:szCs w:val="22"/>
        </w:rPr>
        <w:t xml:space="preserve"> success</w:t>
      </w:r>
      <w:r>
        <w:rPr>
          <w:rFonts w:ascii="Consolas" w:hAnsi="Consolas" w:cs="Consolas"/>
          <w:color w:val="333333"/>
          <w:sz w:val="22"/>
          <w:szCs w:val="22"/>
        </w:rPr>
        <w:b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addViewController</w:t>
      </w:r>
      <w:r>
        <w:rPr>
          <w:rFonts w:ascii="Consolas" w:hAnsi="Consolas" w:cs="Consolas"/>
          <w:color w:val="333333"/>
          <w:sz w:val="22"/>
          <w:szCs w:val="22"/>
        </w:rPr>
        <w:t>(</w:t>
      </w:r>
      <w:r>
        <w:rPr>
          <w:rStyle w:val="cm-string"/>
          <w:rFonts w:ascii="Consolas" w:hAnsi="Consolas" w:cs="Consolas"/>
          <w:color w:val="AA1111"/>
          <w:sz w:val="22"/>
          <w:szCs w:val="22"/>
        </w:rPr>
        <w:t>"/atguigu"</w:t>
      </w:r>
      <w:r>
        <w:rPr>
          <w:rFonts w:ascii="Consolas" w:hAnsi="Consolas" w:cs="Consolas"/>
          <w:color w:val="333333"/>
          <w:sz w:val="22"/>
          <w:szCs w:val="22"/>
        </w:rPr>
        <w:t>).</w:t>
      </w:r>
      <w:r>
        <w:rPr>
          <w:rStyle w:val="cm-variable"/>
          <w:rFonts w:ascii="Consolas" w:hAnsi="Consolas" w:cs="Consolas"/>
          <w:color w:val="000000"/>
          <w:sz w:val="22"/>
          <w:szCs w:val="22"/>
        </w:rPr>
        <w:t>setViewName</w:t>
      </w:r>
      <w:r>
        <w:rPr>
          <w:rFonts w:ascii="Consolas" w:hAnsi="Consolas" w:cs="Consolas"/>
          <w:color w:val="333333"/>
          <w:sz w:val="22"/>
          <w:szCs w:val="22"/>
        </w:rPr>
        <w:t>(</w:t>
      </w:r>
      <w:r>
        <w:rPr>
          <w:rStyle w:val="cm-string"/>
          <w:rFonts w:ascii="Consolas" w:hAnsi="Consolas" w:cs="Consolas"/>
          <w:color w:val="AA1111"/>
          <w:sz w:val="22"/>
          <w:szCs w:val="22"/>
        </w:rPr>
        <w:t>"success"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所有的</w:t>
      </w:r>
      <w:r>
        <w:rPr>
          <w:rStyle w:val="cm-comment"/>
          <w:rFonts w:ascii="Consolas" w:hAnsi="Consolas" w:cs="Consolas"/>
          <w:color w:val="AA5500"/>
          <w:sz w:val="22"/>
          <w:szCs w:val="22"/>
        </w:rPr>
        <w:t>WebMvcConfigurerAdapter</w:t>
      </w:r>
      <w:r>
        <w:rPr>
          <w:rStyle w:val="cm-comment"/>
          <w:rFonts w:ascii="Consolas" w:hAnsi="Consolas" w:cs="Consolas"/>
          <w:color w:val="AA5500"/>
          <w:sz w:val="22"/>
          <w:szCs w:val="22"/>
        </w:rPr>
        <w:t>组件都会一起起作用</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将组件注册在容器</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 xml:space="preserve"> </w:t>
      </w:r>
      <w:r>
        <w:rPr>
          <w:rStyle w:val="cm-variable"/>
          <w:rFonts w:ascii="Consolas" w:hAnsi="Consolas" w:cs="Consolas"/>
          <w:color w:val="000000"/>
          <w:sz w:val="22"/>
          <w:szCs w:val="22"/>
        </w:rPr>
        <w:t>adapter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 {</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addViewControllers</w:t>
      </w:r>
      <w:r>
        <w:rPr>
          <w:rFonts w:ascii="Consolas" w:hAnsi="Consolas" w:cs="Consolas"/>
          <w:color w:val="333333"/>
          <w:sz w:val="22"/>
          <w:szCs w:val="22"/>
        </w:rPr>
        <w:t>(</w:t>
      </w:r>
      <w:r>
        <w:rPr>
          <w:rStyle w:val="cm-variable"/>
          <w:rFonts w:ascii="Consolas" w:hAnsi="Consolas" w:cs="Consolas"/>
          <w:color w:val="000000"/>
          <w:sz w:val="22"/>
          <w:szCs w:val="22"/>
        </w:rPr>
        <w:t>ViewControllerRegistry</w:t>
      </w:r>
      <w:r>
        <w:rPr>
          <w:rFonts w:ascii="Consolas" w:hAnsi="Consolas" w:cs="Consolas"/>
          <w:color w:val="333333"/>
          <w:sz w:val="22"/>
          <w:szCs w:val="22"/>
        </w:rPr>
        <w:t xml:space="preserve"> </w:t>
      </w:r>
      <w:r>
        <w:rPr>
          <w:rStyle w:val="cm-variable"/>
          <w:rFonts w:ascii="Consolas" w:hAnsi="Consolas" w:cs="Consolas"/>
          <w:color w:val="000000"/>
          <w:sz w:val="22"/>
          <w:szCs w:val="22"/>
        </w:rPr>
        <w:t>registry</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addViewController</w:t>
      </w:r>
      <w:r>
        <w:rPr>
          <w:rFonts w:ascii="Consolas" w:hAnsi="Consolas" w:cs="Consolas"/>
          <w:color w:val="333333"/>
          <w:sz w:val="22"/>
          <w:szCs w:val="22"/>
        </w:rPr>
        <w:t>(</w:t>
      </w:r>
      <w:r>
        <w:rPr>
          <w:rStyle w:val="cm-string"/>
          <w:rFonts w:ascii="Consolas" w:hAnsi="Consolas" w:cs="Consolas"/>
          <w:color w:val="AA1111"/>
          <w:sz w:val="22"/>
          <w:szCs w:val="22"/>
        </w:rPr>
        <w:t>"/"</w:t>
      </w:r>
      <w:r>
        <w:rPr>
          <w:rFonts w:ascii="Consolas" w:hAnsi="Consolas" w:cs="Consolas"/>
          <w:color w:val="333333"/>
          <w:sz w:val="22"/>
          <w:szCs w:val="22"/>
        </w:rPr>
        <w:t>).</w:t>
      </w:r>
      <w:r>
        <w:rPr>
          <w:rStyle w:val="cm-variable"/>
          <w:rFonts w:ascii="Consolas" w:hAnsi="Consolas" w:cs="Consolas"/>
          <w:color w:val="000000"/>
          <w:sz w:val="22"/>
          <w:szCs w:val="22"/>
        </w:rPr>
        <w:t>setViewName</w:t>
      </w:r>
      <w:r>
        <w:rPr>
          <w:rFonts w:ascii="Consolas" w:hAnsi="Consolas" w:cs="Consolas"/>
          <w:color w:val="333333"/>
          <w:sz w:val="22"/>
          <w:szCs w:val="22"/>
        </w:rPr>
        <w:t>(</w:t>
      </w:r>
      <w:r>
        <w:rPr>
          <w:rStyle w:val="cm-string"/>
          <w:rFonts w:ascii="Consolas" w:hAnsi="Consolas" w:cs="Consolas"/>
          <w:color w:val="AA1111"/>
          <w:sz w:val="22"/>
          <w:szCs w:val="22"/>
        </w:rPr>
        <w:t>"login"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addViewController</w:t>
      </w:r>
      <w:r>
        <w:rPr>
          <w:rFonts w:ascii="Consolas" w:hAnsi="Consolas" w:cs="Consolas"/>
          <w:color w:val="333333"/>
          <w:sz w:val="22"/>
          <w:szCs w:val="22"/>
        </w:rPr>
        <w:t>(</w:t>
      </w:r>
      <w:r>
        <w:rPr>
          <w:rStyle w:val="cm-string"/>
          <w:rFonts w:ascii="Consolas" w:hAnsi="Consolas" w:cs="Consolas"/>
          <w:color w:val="AA1111"/>
          <w:sz w:val="22"/>
          <w:szCs w:val="22"/>
        </w:rPr>
        <w:t>"/index.html"</w:t>
      </w:r>
      <w:r>
        <w:rPr>
          <w:rFonts w:ascii="Consolas" w:hAnsi="Consolas" w:cs="Consolas"/>
          <w:color w:val="333333"/>
          <w:sz w:val="22"/>
          <w:szCs w:val="22"/>
        </w:rPr>
        <w:t>).</w:t>
      </w:r>
      <w:r>
        <w:rPr>
          <w:rStyle w:val="cm-variable"/>
          <w:rFonts w:ascii="Consolas" w:hAnsi="Consolas" w:cs="Consolas"/>
          <w:color w:val="000000"/>
          <w:sz w:val="22"/>
          <w:szCs w:val="22"/>
        </w:rPr>
        <w:t>setViewName</w:t>
      </w:r>
      <w:r>
        <w:rPr>
          <w:rFonts w:ascii="Consolas" w:hAnsi="Consolas" w:cs="Consolas"/>
          <w:color w:val="333333"/>
          <w:sz w:val="22"/>
          <w:szCs w:val="22"/>
        </w:rPr>
        <w:t>(</w:t>
      </w:r>
      <w:r>
        <w:rPr>
          <w:rStyle w:val="cm-string"/>
          <w:rFonts w:ascii="Consolas" w:hAnsi="Consolas" w:cs="Consolas"/>
          <w:color w:val="AA1111"/>
          <w:sz w:val="22"/>
          <w:szCs w:val="22"/>
        </w:rPr>
        <w:t>"login"</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adapter</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5"/>
        <w:rPr>
          <w:rFonts w:cs="宋体"/>
        </w:rPr>
      </w:pPr>
      <w:r>
        <w:t>2</w:t>
      </w:r>
      <w:r>
        <w:t>）、国际化</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1</w:t>
      </w:r>
      <w:r>
        <w:rPr>
          <w:rStyle w:val="ac"/>
          <w:rFonts w:ascii="Helvetica" w:hAnsi="Helvetica"/>
          <w:color w:val="333333"/>
        </w:rPr>
        <w:t>）、编写国际化配置文件；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2</w:t>
      </w:r>
      <w:r>
        <w:rPr>
          <w:rStyle w:val="md-line"/>
          <w:rFonts w:ascii="Helvetica" w:hAnsi="Helvetica"/>
          <w:color w:val="333333"/>
        </w:rPr>
        <w:t>）、使用</w:t>
      </w:r>
      <w:r>
        <w:rPr>
          <w:rStyle w:val="md-line"/>
          <w:rFonts w:ascii="Helvetica" w:hAnsi="Helvetica"/>
          <w:color w:val="333333"/>
        </w:rPr>
        <w:t>ResourceBundleMessageSource</w:t>
      </w:r>
      <w:r>
        <w:rPr>
          <w:rStyle w:val="md-line"/>
          <w:rFonts w:ascii="Helvetica" w:hAnsi="Helvetica"/>
          <w:color w:val="333333"/>
        </w:rPr>
        <w:t>管理国际化资源文件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）、在页面使用</w:t>
      </w:r>
      <w:r>
        <w:rPr>
          <w:rStyle w:val="md-line"/>
          <w:rFonts w:ascii="Helvetica" w:hAnsi="Helvetica"/>
          <w:color w:val="333333"/>
        </w:rPr>
        <w:t>fmt:message</w:t>
      </w:r>
      <w:r>
        <w:rPr>
          <w:rStyle w:val="md-line"/>
          <w:rFonts w:ascii="Helvetica" w:hAnsi="Helvetica"/>
          <w:color w:val="333333"/>
        </w:rPr>
        <w:t>取出国际化内容</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步骤：</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）、编写国际化配置文件，抽取页面需要显示的国际化消息</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2" name="矩形 342" descr="C:\Users\Administrator\Desktop\学习课程\尚硅谷SpringBoot核心技术篇\源码、资料、课件\文档\Spring Boot 笔记\images\%E6%90%9C%E7%8B%97%E6%88%AA%E5%9B%BE20180211130721.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211130721.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EnxKiDTAAAAAwEAAA8A&#10;AAAAAAAAAQAgAAAAIgAAAGRycy9kb3ducmV2LnhtbFBLAQIUABQAAAAIAIdO4kBAla65xwIAAKME&#10;AAAOAAAAAAAAAAEAIAAAACIBAABkcnMvZTJvRG9jLnhtbFBLBQYAAAAABgAGAFkBAABb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自动配置好了管理国际化资源文件的组件；</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@ConfigurationProperties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"spring.messages"</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MessageSourceAutoConfiguration</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 Comma-separated list of basenames (essentially a fully-qualified classpath</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 location), each following the ResourceBundle convention with relaxed support for</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 slash based locations. If it doesn't contain a package qualifier (such as</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 "org.mypackage"), it will be resolved from the classpath root.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basename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"messages"</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我们的配置文件可以直接放在类路径下叫</w:t>
      </w:r>
      <w:r>
        <w:rPr>
          <w:rStyle w:val="cm-comment"/>
          <w:rFonts w:ascii="Consolas" w:hAnsi="Consolas" w:cs="Consolas"/>
          <w:color w:val="AA5500"/>
          <w:sz w:val="22"/>
          <w:szCs w:val="22"/>
        </w:rPr>
        <w:t>messages.properties</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MessageSource</w:t>
      </w:r>
      <w:r>
        <w:rPr>
          <w:rFonts w:ascii="Consolas" w:hAnsi="Consolas" w:cs="Consolas"/>
          <w:color w:val="333333"/>
          <w:sz w:val="22"/>
          <w:szCs w:val="22"/>
        </w:rPr>
        <w:t xml:space="preserve"> </w:t>
      </w:r>
      <w:r>
        <w:rPr>
          <w:rStyle w:val="cm-variable"/>
          <w:rFonts w:ascii="Consolas" w:hAnsi="Consolas" w:cs="Consolas"/>
          <w:color w:val="000000"/>
          <w:sz w:val="22"/>
          <w:szCs w:val="22"/>
        </w:rPr>
        <w:t>messageSource</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ResourceBundleMessageSource</w:t>
      </w:r>
      <w:r>
        <w:rPr>
          <w:rFonts w:ascii="Consolas" w:hAnsi="Consolas" w:cs="Consolas"/>
          <w:color w:val="333333"/>
          <w:sz w:val="22"/>
          <w:szCs w:val="22"/>
        </w:rPr>
        <w:t xml:space="preserve"> </w:t>
      </w:r>
      <w:r>
        <w:rPr>
          <w:rStyle w:val="cm-variable"/>
          <w:rFonts w:ascii="Consolas" w:hAnsi="Consolas" w:cs="Consolas"/>
          <w:color w:val="000000"/>
          <w:sz w:val="22"/>
          <w:szCs w:val="22"/>
        </w:rPr>
        <w:t>messageSource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ResourceBundleMessageSource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variable"/>
          <w:rFonts w:ascii="Consolas" w:hAnsi="Consolas" w:cs="Consolas"/>
          <w:color w:val="000000"/>
          <w:sz w:val="22"/>
          <w:szCs w:val="22"/>
        </w:rPr>
        <w:t>StringUtils</w:t>
      </w:r>
      <w:r>
        <w:rPr>
          <w:rFonts w:ascii="Consolas" w:hAnsi="Consolas" w:cs="Consolas"/>
          <w:color w:val="333333"/>
          <w:sz w:val="22"/>
          <w:szCs w:val="22"/>
        </w:rPr>
        <w:t>.</w:t>
      </w:r>
      <w:r>
        <w:rPr>
          <w:rStyle w:val="cm-variable"/>
          <w:rFonts w:ascii="Consolas" w:hAnsi="Consolas" w:cs="Consolas"/>
          <w:color w:val="000000"/>
          <w:sz w:val="22"/>
          <w:szCs w:val="22"/>
        </w:rPr>
        <w:t>hasText</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basename</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设置国际化资源文件的基础名（去掉语言国家代码的）</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messageSource</w:t>
      </w:r>
      <w:r>
        <w:rPr>
          <w:rFonts w:ascii="Consolas" w:hAnsi="Consolas" w:cs="Consolas"/>
          <w:color w:val="333333"/>
          <w:sz w:val="22"/>
          <w:szCs w:val="22"/>
        </w:rPr>
        <w:t>.</w:t>
      </w:r>
      <w:r>
        <w:rPr>
          <w:rStyle w:val="cm-variable"/>
          <w:rFonts w:ascii="Consolas" w:hAnsi="Consolas" w:cs="Consolas"/>
          <w:color w:val="000000"/>
          <w:sz w:val="22"/>
          <w:szCs w:val="22"/>
        </w:rPr>
        <w:t>setBasenames</w:t>
      </w:r>
      <w:r>
        <w:rPr>
          <w:rFonts w:ascii="Consolas" w:hAnsi="Consolas" w:cs="Consolas"/>
          <w:color w:val="333333"/>
          <w:sz w:val="22"/>
          <w:szCs w:val="22"/>
        </w:rPr>
        <w:t>(</w:t>
      </w:r>
      <w:r>
        <w:rPr>
          <w:rStyle w:val="cm-variable"/>
          <w:rFonts w:ascii="Consolas" w:hAnsi="Consolas" w:cs="Consolas"/>
          <w:color w:val="000000"/>
          <w:sz w:val="22"/>
          <w:szCs w:val="22"/>
        </w:rPr>
        <w:t>StringUtils</w:t>
      </w:r>
      <w:r>
        <w:rPr>
          <w:rFonts w:ascii="Consolas" w:hAnsi="Consolas" w:cs="Consolas"/>
          <w:color w:val="333333"/>
          <w:sz w:val="22"/>
          <w:szCs w:val="22"/>
        </w:rPr>
        <w:t>.</w:t>
      </w:r>
      <w:r>
        <w:rPr>
          <w:rStyle w:val="cm-variable"/>
          <w:rFonts w:ascii="Consolas" w:hAnsi="Consolas" w:cs="Consolas"/>
          <w:color w:val="000000"/>
          <w:sz w:val="22"/>
          <w:szCs w:val="22"/>
        </w:rPr>
        <w:t>commaDelimitedListToStringArray</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StringUtils</w:t>
      </w:r>
      <w:r>
        <w:rPr>
          <w:rFonts w:ascii="Consolas" w:hAnsi="Consolas" w:cs="Consolas"/>
          <w:color w:val="333333"/>
          <w:sz w:val="22"/>
          <w:szCs w:val="22"/>
        </w:rPr>
        <w:t>.</w:t>
      </w:r>
      <w:r>
        <w:rPr>
          <w:rStyle w:val="cm-variable"/>
          <w:rFonts w:ascii="Consolas" w:hAnsi="Consolas" w:cs="Consolas"/>
          <w:color w:val="000000"/>
          <w:sz w:val="22"/>
          <w:szCs w:val="22"/>
        </w:rPr>
        <w:t>trimAllWhitespace</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basename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encoding</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messageSource</w:t>
      </w:r>
      <w:r>
        <w:rPr>
          <w:rFonts w:ascii="Consolas" w:hAnsi="Consolas" w:cs="Consolas"/>
          <w:color w:val="333333"/>
          <w:sz w:val="22"/>
          <w:szCs w:val="22"/>
        </w:rPr>
        <w:t>.</w:t>
      </w:r>
      <w:r>
        <w:rPr>
          <w:rStyle w:val="cm-variable"/>
          <w:rFonts w:ascii="Consolas" w:hAnsi="Consolas" w:cs="Consolas"/>
          <w:color w:val="000000"/>
          <w:sz w:val="22"/>
          <w:szCs w:val="22"/>
        </w:rPr>
        <w:t>setDefaultEncoding</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encoding</w:t>
      </w:r>
      <w:r>
        <w:rPr>
          <w:rFonts w:ascii="Consolas" w:hAnsi="Consolas" w:cs="Consolas"/>
          <w:color w:val="333333"/>
          <w:sz w:val="22"/>
          <w:szCs w:val="22"/>
        </w:rPr>
        <w:t>.</w:t>
      </w:r>
      <w:r>
        <w:rPr>
          <w:rStyle w:val="cm-variable"/>
          <w:rFonts w:ascii="Consolas" w:hAnsi="Consolas" w:cs="Consolas"/>
          <w:color w:val="000000"/>
          <w:sz w:val="22"/>
          <w:szCs w:val="22"/>
        </w:rPr>
        <w:t>name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messageSource</w:t>
      </w:r>
      <w:r>
        <w:rPr>
          <w:rFonts w:ascii="Consolas" w:hAnsi="Consolas" w:cs="Consolas"/>
          <w:color w:val="333333"/>
          <w:sz w:val="22"/>
          <w:szCs w:val="22"/>
        </w:rPr>
        <w:t>.</w:t>
      </w:r>
      <w:r>
        <w:rPr>
          <w:rStyle w:val="cm-variable"/>
          <w:rFonts w:ascii="Consolas" w:hAnsi="Consolas" w:cs="Consolas"/>
          <w:color w:val="000000"/>
          <w:sz w:val="22"/>
          <w:szCs w:val="22"/>
        </w:rPr>
        <w:t>setFallbackToSystemLocale</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fallbackToSystemLocale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lastRenderedPageBreak/>
        <w:t xml:space="preserve">        </w:t>
      </w:r>
      <w:r>
        <w:rPr>
          <w:rStyle w:val="cm-variable"/>
          <w:rFonts w:ascii="Consolas" w:hAnsi="Consolas" w:cs="Consolas"/>
          <w:color w:val="000000"/>
          <w:sz w:val="22"/>
          <w:szCs w:val="22"/>
        </w:rPr>
        <w:t>messageSource</w:t>
      </w:r>
      <w:r>
        <w:rPr>
          <w:rFonts w:ascii="Consolas" w:hAnsi="Consolas" w:cs="Consolas"/>
          <w:color w:val="333333"/>
          <w:sz w:val="22"/>
          <w:szCs w:val="22"/>
        </w:rPr>
        <w:t>.</w:t>
      </w:r>
      <w:r>
        <w:rPr>
          <w:rStyle w:val="cm-variable"/>
          <w:rFonts w:ascii="Consolas" w:hAnsi="Consolas" w:cs="Consolas"/>
          <w:color w:val="000000"/>
          <w:sz w:val="22"/>
          <w:szCs w:val="22"/>
        </w:rPr>
        <w:t>setCacheSeconds</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cacheSeconds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messageSource</w:t>
      </w:r>
      <w:r>
        <w:rPr>
          <w:rFonts w:ascii="Consolas" w:hAnsi="Consolas" w:cs="Consolas"/>
          <w:color w:val="333333"/>
          <w:sz w:val="22"/>
          <w:szCs w:val="22"/>
        </w:rPr>
        <w:t>.</w:t>
      </w:r>
      <w:r>
        <w:rPr>
          <w:rStyle w:val="cm-variable"/>
          <w:rFonts w:ascii="Consolas" w:hAnsi="Consolas" w:cs="Consolas"/>
          <w:color w:val="000000"/>
          <w:sz w:val="22"/>
          <w:szCs w:val="22"/>
        </w:rPr>
        <w:t>setAlwaysUseMessageFormat</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alwaysUseMessageFormat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messageSource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）、去页面获取国际化的值；</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1" name="矩形 341" descr="C:\Users\Administrator\Desktop\学习课程\尚硅谷SpringBoot核心技术篇\源码、资料、课件\文档\Spring Boot 笔记\images\%E6%90%9C%E7%8B%97%E6%88%AA%E5%9B%BE20180211134506.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211134506.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Ji9ym7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&lt;!DOCTYPE html&gt;</w:t>
      </w:r>
      <w:r>
        <w:rPr>
          <w:rFonts w:ascii="Consolas" w:hAnsi="Consolas" w:cs="Consolas"/>
          <w:color w:val="333333"/>
          <w:sz w:val="22"/>
          <w:szCs w:val="22"/>
        </w:rPr>
        <w:br/>
      </w:r>
      <w:r>
        <w:rPr>
          <w:rStyle w:val="cm-tag"/>
          <w:rFonts w:ascii="Consolas" w:hAnsi="Consolas" w:cs="Consolas"/>
          <w:color w:val="117700"/>
          <w:sz w:val="22"/>
          <w:szCs w:val="22"/>
        </w:rPr>
        <w:t>&lt;html</w:t>
      </w:r>
      <w:r>
        <w:rPr>
          <w:rFonts w:ascii="Consolas" w:hAnsi="Consolas" w:cs="Consolas"/>
          <w:color w:val="333333"/>
          <w:sz w:val="22"/>
          <w:szCs w:val="22"/>
        </w:rPr>
        <w:t xml:space="preserve"> </w:t>
      </w:r>
      <w:r>
        <w:rPr>
          <w:rStyle w:val="cm-attribute"/>
          <w:rFonts w:ascii="Consolas" w:hAnsi="Consolas" w:cs="Consolas"/>
          <w:color w:val="0000CC"/>
          <w:sz w:val="22"/>
          <w:szCs w:val="22"/>
        </w:rPr>
        <w:t>lang</w:t>
      </w:r>
      <w:r>
        <w:rPr>
          <w:rFonts w:ascii="Consolas" w:hAnsi="Consolas" w:cs="Consolas"/>
          <w:color w:val="333333"/>
          <w:sz w:val="22"/>
          <w:szCs w:val="22"/>
        </w:rPr>
        <w:t>=</w:t>
      </w:r>
      <w:r>
        <w:rPr>
          <w:rStyle w:val="cm-string"/>
          <w:rFonts w:ascii="Consolas" w:hAnsi="Consolas" w:cs="Consolas"/>
          <w:color w:val="AA1111"/>
          <w:sz w:val="22"/>
          <w:szCs w:val="22"/>
        </w:rPr>
        <w:t>"en"</w:t>
      </w:r>
      <w:r>
        <w:rPr>
          <w:rFonts w:ascii="Consolas" w:hAnsi="Consolas" w:cs="Consolas"/>
          <w:color w:val="333333"/>
          <w:sz w:val="22"/>
          <w:szCs w:val="22"/>
        </w:rPr>
        <w:t xml:space="preserve">  </w:t>
      </w:r>
      <w:r>
        <w:rPr>
          <w:rStyle w:val="cm-attribute"/>
          <w:rFonts w:ascii="Consolas" w:hAnsi="Consolas" w:cs="Consolas"/>
          <w:color w:val="0000CC"/>
          <w:sz w:val="22"/>
          <w:szCs w:val="22"/>
        </w:rPr>
        <w:t>xmlns:th</w:t>
      </w:r>
      <w:r>
        <w:rPr>
          <w:rFonts w:ascii="Consolas" w:hAnsi="Consolas" w:cs="Consolas"/>
          <w:color w:val="333333"/>
          <w:sz w:val="22"/>
          <w:szCs w:val="22"/>
        </w:rPr>
        <w:t>=</w:t>
      </w:r>
      <w:r>
        <w:rPr>
          <w:rStyle w:val="cm-string"/>
          <w:rFonts w:ascii="Consolas" w:hAnsi="Consolas" w:cs="Consolas"/>
          <w:color w:val="AA1111"/>
          <w:sz w:val="22"/>
          <w:szCs w:val="22"/>
        </w:rPr>
        <w:t>"http://www.thymeleaf.org"</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&lt;head&gt;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&lt;meta</w:t>
      </w:r>
      <w:r>
        <w:rPr>
          <w:rFonts w:ascii="Consolas" w:hAnsi="Consolas" w:cs="Consolas"/>
          <w:color w:val="333333"/>
          <w:sz w:val="22"/>
          <w:szCs w:val="22"/>
        </w:rPr>
        <w:t xml:space="preserve"> </w:t>
      </w:r>
      <w:r>
        <w:rPr>
          <w:rStyle w:val="cm-attribute"/>
          <w:rFonts w:ascii="Consolas" w:hAnsi="Consolas" w:cs="Consolas"/>
          <w:color w:val="0000CC"/>
          <w:sz w:val="22"/>
          <w:szCs w:val="22"/>
        </w:rPr>
        <w:t>http-equiv</w:t>
      </w:r>
      <w:r>
        <w:rPr>
          <w:rFonts w:ascii="Consolas" w:hAnsi="Consolas" w:cs="Consolas"/>
          <w:color w:val="333333"/>
          <w:sz w:val="22"/>
          <w:szCs w:val="22"/>
        </w:rPr>
        <w:t>=</w:t>
      </w:r>
      <w:r>
        <w:rPr>
          <w:rStyle w:val="cm-string"/>
          <w:rFonts w:ascii="Consolas" w:hAnsi="Consolas" w:cs="Consolas"/>
          <w:color w:val="AA1111"/>
          <w:sz w:val="22"/>
          <w:szCs w:val="22"/>
        </w:rPr>
        <w:t>"Content-Type"</w:t>
      </w:r>
      <w:r>
        <w:rPr>
          <w:rFonts w:ascii="Consolas" w:hAnsi="Consolas" w:cs="Consolas"/>
          <w:color w:val="333333"/>
          <w:sz w:val="22"/>
          <w:szCs w:val="22"/>
        </w:rPr>
        <w:t xml:space="preserve"> </w:t>
      </w:r>
      <w:r>
        <w:rPr>
          <w:rStyle w:val="cm-attribute"/>
          <w:rFonts w:ascii="Consolas" w:hAnsi="Consolas" w:cs="Consolas"/>
          <w:color w:val="0000CC"/>
          <w:sz w:val="22"/>
          <w:szCs w:val="22"/>
        </w:rPr>
        <w:t>content</w:t>
      </w:r>
      <w:r>
        <w:rPr>
          <w:rFonts w:ascii="Consolas" w:hAnsi="Consolas" w:cs="Consolas"/>
          <w:color w:val="333333"/>
          <w:sz w:val="22"/>
          <w:szCs w:val="22"/>
        </w:rPr>
        <w:t>=</w:t>
      </w:r>
      <w:r>
        <w:rPr>
          <w:rStyle w:val="cm-string"/>
          <w:rFonts w:ascii="Consolas" w:hAnsi="Consolas" w:cs="Consolas"/>
          <w:color w:val="AA1111"/>
          <w:sz w:val="22"/>
          <w:szCs w:val="22"/>
        </w:rPr>
        <w:t>"text/html; charset=UTF-8"</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&lt;meta</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"viewport"</w:t>
      </w:r>
      <w:r>
        <w:rPr>
          <w:rFonts w:ascii="Consolas" w:hAnsi="Consolas" w:cs="Consolas"/>
          <w:color w:val="333333"/>
          <w:sz w:val="22"/>
          <w:szCs w:val="22"/>
        </w:rPr>
        <w:t xml:space="preserve"> </w:t>
      </w:r>
      <w:r>
        <w:rPr>
          <w:rStyle w:val="cm-attribute"/>
          <w:rFonts w:ascii="Consolas" w:hAnsi="Consolas" w:cs="Consolas"/>
          <w:color w:val="0000CC"/>
          <w:sz w:val="22"/>
          <w:szCs w:val="22"/>
        </w:rPr>
        <w:t>content</w:t>
      </w:r>
      <w:r>
        <w:rPr>
          <w:rFonts w:ascii="Consolas" w:hAnsi="Consolas" w:cs="Consolas"/>
          <w:color w:val="333333"/>
          <w:sz w:val="22"/>
          <w:szCs w:val="22"/>
        </w:rPr>
        <w:t>=</w:t>
      </w:r>
      <w:r>
        <w:rPr>
          <w:rStyle w:val="cm-string"/>
          <w:rFonts w:ascii="Consolas" w:hAnsi="Consolas" w:cs="Consolas"/>
          <w:color w:val="AA1111"/>
          <w:sz w:val="22"/>
          <w:szCs w:val="22"/>
        </w:rPr>
        <w:t>"width=device-width, initial-scale=1, shrink-to-fit=no"</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&lt;meta</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"description"</w:t>
      </w:r>
      <w:r>
        <w:rPr>
          <w:rFonts w:ascii="Consolas" w:hAnsi="Consolas" w:cs="Consolas"/>
          <w:color w:val="333333"/>
          <w:sz w:val="22"/>
          <w:szCs w:val="22"/>
        </w:rPr>
        <w:t xml:space="preserve"> </w:t>
      </w:r>
      <w:r>
        <w:rPr>
          <w:rStyle w:val="cm-attribute"/>
          <w:rFonts w:ascii="Consolas" w:hAnsi="Consolas" w:cs="Consolas"/>
          <w:color w:val="0000CC"/>
          <w:sz w:val="22"/>
          <w:szCs w:val="22"/>
        </w:rPr>
        <w:t>content</w:t>
      </w:r>
      <w:r>
        <w:rPr>
          <w:rFonts w:ascii="Consolas" w:hAnsi="Consolas" w:cs="Consolas"/>
          <w:color w:val="333333"/>
          <w:sz w:val="22"/>
          <w:szCs w:val="22"/>
        </w:rPr>
        <w:t>=</w:t>
      </w:r>
      <w:r>
        <w:rPr>
          <w:rStyle w:val="cm-string"/>
          <w:rFonts w:ascii="Consolas" w:hAnsi="Consolas" w:cs="Consolas"/>
          <w:color w:val="AA1111"/>
          <w:sz w:val="22"/>
          <w:szCs w:val="22"/>
        </w:rPr>
        <w:t>""</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&lt;meta</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"author"</w:t>
      </w:r>
      <w:r>
        <w:rPr>
          <w:rFonts w:ascii="Consolas" w:hAnsi="Consolas" w:cs="Consolas"/>
          <w:color w:val="333333"/>
          <w:sz w:val="22"/>
          <w:szCs w:val="22"/>
        </w:rPr>
        <w:t xml:space="preserve"> </w:t>
      </w:r>
      <w:r>
        <w:rPr>
          <w:rStyle w:val="cm-attribute"/>
          <w:rFonts w:ascii="Consolas" w:hAnsi="Consolas" w:cs="Consolas"/>
          <w:color w:val="0000CC"/>
          <w:sz w:val="22"/>
          <w:szCs w:val="22"/>
        </w:rPr>
        <w:t>content</w:t>
      </w:r>
      <w:r>
        <w:rPr>
          <w:rFonts w:ascii="Consolas" w:hAnsi="Consolas" w:cs="Consolas"/>
          <w:color w:val="333333"/>
          <w:sz w:val="22"/>
          <w:szCs w:val="22"/>
        </w:rPr>
        <w:t>=</w:t>
      </w:r>
      <w:r>
        <w:rPr>
          <w:rStyle w:val="cm-string"/>
          <w:rFonts w:ascii="Consolas" w:hAnsi="Consolas" w:cs="Consolas"/>
          <w:color w:val="AA1111"/>
          <w:sz w:val="22"/>
          <w:szCs w:val="22"/>
        </w:rPr>
        <w:t>""</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&lt;title&gt;</w:t>
      </w:r>
      <w:r>
        <w:rPr>
          <w:rFonts w:ascii="Consolas" w:hAnsi="Consolas" w:cs="Consolas"/>
          <w:color w:val="333333"/>
          <w:sz w:val="22"/>
          <w:szCs w:val="22"/>
        </w:rPr>
        <w:t>Signin Template for Bootstrap</w:t>
      </w:r>
      <w:r>
        <w:rPr>
          <w:rStyle w:val="cm-tag"/>
          <w:rFonts w:ascii="Consolas" w:hAnsi="Consolas" w:cs="Consolas"/>
          <w:color w:val="117700"/>
          <w:sz w:val="22"/>
          <w:szCs w:val="22"/>
        </w:rPr>
        <w:t>&lt;/title&gt;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&lt;!-- Bootstrap core CSS --&gt;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&lt;link</w:t>
      </w:r>
      <w:r>
        <w:rPr>
          <w:rFonts w:ascii="Consolas" w:hAnsi="Consolas" w:cs="Consolas"/>
          <w:color w:val="333333"/>
          <w:sz w:val="22"/>
          <w:szCs w:val="22"/>
        </w:rPr>
        <w:t xml:space="preserve"> </w:t>
      </w:r>
      <w:r>
        <w:rPr>
          <w:rStyle w:val="cm-attribute"/>
          <w:rFonts w:ascii="Consolas" w:hAnsi="Consolas" w:cs="Consolas"/>
          <w:color w:val="0000CC"/>
          <w:sz w:val="22"/>
          <w:szCs w:val="22"/>
        </w:rPr>
        <w:t>href</w:t>
      </w:r>
      <w:r>
        <w:rPr>
          <w:rFonts w:ascii="Consolas" w:hAnsi="Consolas" w:cs="Consolas"/>
          <w:color w:val="333333"/>
          <w:sz w:val="22"/>
          <w:szCs w:val="22"/>
        </w:rPr>
        <w:t>=</w:t>
      </w:r>
      <w:r>
        <w:rPr>
          <w:rStyle w:val="cm-string"/>
          <w:rFonts w:ascii="Consolas" w:hAnsi="Consolas" w:cs="Consolas"/>
          <w:color w:val="AA1111"/>
          <w:sz w:val="22"/>
          <w:szCs w:val="22"/>
        </w:rPr>
        <w:t>"asserts/css/bootstrap.min.css"</w:t>
      </w:r>
      <w:r>
        <w:rPr>
          <w:rFonts w:ascii="Consolas" w:hAnsi="Consolas" w:cs="Consolas"/>
          <w:color w:val="333333"/>
          <w:sz w:val="22"/>
          <w:szCs w:val="22"/>
        </w:rPr>
        <w:t xml:space="preserve"> </w:t>
      </w:r>
      <w:r>
        <w:rPr>
          <w:rStyle w:val="cm-attribute"/>
          <w:rFonts w:ascii="Consolas" w:hAnsi="Consolas" w:cs="Consolas"/>
          <w:color w:val="0000CC"/>
          <w:sz w:val="22"/>
          <w:szCs w:val="22"/>
        </w:rPr>
        <w:t>th:href</w:t>
      </w:r>
      <w:r>
        <w:rPr>
          <w:rFonts w:ascii="Consolas" w:hAnsi="Consolas" w:cs="Consolas"/>
          <w:color w:val="333333"/>
          <w:sz w:val="22"/>
          <w:szCs w:val="22"/>
        </w:rPr>
        <w:t>=</w:t>
      </w:r>
      <w:r>
        <w:rPr>
          <w:rStyle w:val="cm-string"/>
          <w:rFonts w:ascii="Consolas" w:hAnsi="Consolas" w:cs="Consolas"/>
          <w:color w:val="AA1111"/>
          <w:sz w:val="22"/>
          <w:szCs w:val="22"/>
        </w:rPr>
        <w:t>"@{/webjars/bootstrap/4.0.0/css/bootstrap.css}"</w:t>
      </w:r>
      <w:r>
        <w:rPr>
          <w:rFonts w:ascii="Consolas" w:hAnsi="Consolas" w:cs="Consolas"/>
          <w:color w:val="333333"/>
          <w:sz w:val="22"/>
          <w:szCs w:val="22"/>
        </w:rPr>
        <w:t xml:space="preserve"> </w:t>
      </w:r>
      <w:r>
        <w:rPr>
          <w:rStyle w:val="cm-attribute"/>
          <w:rFonts w:ascii="Consolas" w:hAnsi="Consolas" w:cs="Consolas"/>
          <w:color w:val="0000CC"/>
          <w:sz w:val="22"/>
          <w:szCs w:val="22"/>
        </w:rPr>
        <w:t>rel</w:t>
      </w:r>
      <w:r>
        <w:rPr>
          <w:rFonts w:ascii="Consolas" w:hAnsi="Consolas" w:cs="Consolas"/>
          <w:color w:val="333333"/>
          <w:sz w:val="22"/>
          <w:szCs w:val="22"/>
        </w:rPr>
        <w:t>=</w:t>
      </w:r>
      <w:r>
        <w:rPr>
          <w:rStyle w:val="cm-string"/>
          <w:rFonts w:ascii="Consolas" w:hAnsi="Consolas" w:cs="Consolas"/>
          <w:color w:val="AA1111"/>
          <w:sz w:val="22"/>
          <w:szCs w:val="22"/>
        </w:rPr>
        <w:t>"stylesheet"</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&lt;!-- Custom styles for this template --&gt;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&lt;link</w:t>
      </w:r>
      <w:r>
        <w:rPr>
          <w:rFonts w:ascii="Consolas" w:hAnsi="Consolas" w:cs="Consolas"/>
          <w:color w:val="333333"/>
          <w:sz w:val="22"/>
          <w:szCs w:val="22"/>
        </w:rPr>
        <w:t xml:space="preserve"> </w:t>
      </w:r>
      <w:r>
        <w:rPr>
          <w:rStyle w:val="cm-attribute"/>
          <w:rFonts w:ascii="Consolas" w:hAnsi="Consolas" w:cs="Consolas"/>
          <w:color w:val="0000CC"/>
          <w:sz w:val="22"/>
          <w:szCs w:val="22"/>
        </w:rPr>
        <w:t>href</w:t>
      </w:r>
      <w:r>
        <w:rPr>
          <w:rFonts w:ascii="Consolas" w:hAnsi="Consolas" w:cs="Consolas"/>
          <w:color w:val="333333"/>
          <w:sz w:val="22"/>
          <w:szCs w:val="22"/>
        </w:rPr>
        <w:t>=</w:t>
      </w:r>
      <w:r>
        <w:rPr>
          <w:rStyle w:val="cm-string"/>
          <w:rFonts w:ascii="Consolas" w:hAnsi="Consolas" w:cs="Consolas"/>
          <w:color w:val="AA1111"/>
          <w:sz w:val="22"/>
          <w:szCs w:val="22"/>
        </w:rPr>
        <w:t>"asserts/css/signin.css"</w:t>
      </w:r>
      <w:r>
        <w:rPr>
          <w:rFonts w:ascii="Consolas" w:hAnsi="Consolas" w:cs="Consolas"/>
          <w:color w:val="333333"/>
          <w:sz w:val="22"/>
          <w:szCs w:val="22"/>
        </w:rPr>
        <w:t xml:space="preserve"> </w:t>
      </w:r>
      <w:r>
        <w:rPr>
          <w:rStyle w:val="cm-attribute"/>
          <w:rFonts w:ascii="Consolas" w:hAnsi="Consolas" w:cs="Consolas"/>
          <w:color w:val="0000CC"/>
          <w:sz w:val="22"/>
          <w:szCs w:val="22"/>
        </w:rPr>
        <w:t>th:href</w:t>
      </w:r>
      <w:r>
        <w:rPr>
          <w:rFonts w:ascii="Consolas" w:hAnsi="Consolas" w:cs="Consolas"/>
          <w:color w:val="333333"/>
          <w:sz w:val="22"/>
          <w:szCs w:val="22"/>
        </w:rPr>
        <w:t>=</w:t>
      </w:r>
      <w:r>
        <w:rPr>
          <w:rStyle w:val="cm-string"/>
          <w:rFonts w:ascii="Consolas" w:hAnsi="Consolas" w:cs="Consolas"/>
          <w:color w:val="AA1111"/>
          <w:sz w:val="22"/>
          <w:szCs w:val="22"/>
        </w:rPr>
        <w:t>"@{/asserts/css/signin.css}"</w:t>
      </w:r>
      <w:r>
        <w:rPr>
          <w:rFonts w:ascii="Consolas" w:hAnsi="Consolas" w:cs="Consolas"/>
          <w:color w:val="333333"/>
          <w:sz w:val="22"/>
          <w:szCs w:val="22"/>
        </w:rPr>
        <w:t xml:space="preserve"> </w:t>
      </w:r>
      <w:r>
        <w:rPr>
          <w:rStyle w:val="cm-attribute"/>
          <w:rFonts w:ascii="Consolas" w:hAnsi="Consolas" w:cs="Consolas"/>
          <w:color w:val="0000CC"/>
          <w:sz w:val="22"/>
          <w:szCs w:val="22"/>
        </w:rPr>
        <w:t>rel</w:t>
      </w:r>
      <w:r>
        <w:rPr>
          <w:rFonts w:ascii="Consolas" w:hAnsi="Consolas" w:cs="Consolas"/>
          <w:color w:val="333333"/>
          <w:sz w:val="22"/>
          <w:szCs w:val="22"/>
        </w:rPr>
        <w:t>=</w:t>
      </w:r>
      <w:r>
        <w:rPr>
          <w:rStyle w:val="cm-string"/>
          <w:rFonts w:ascii="Consolas" w:hAnsi="Consolas" w:cs="Consolas"/>
          <w:color w:val="AA1111"/>
          <w:sz w:val="22"/>
          <w:szCs w:val="22"/>
        </w:rPr>
        <w:t>"stylesheet"</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&lt;/head&gt;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&lt;body</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"text-center"</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&lt;form</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"form-signin"</w:t>
      </w:r>
      <w:r>
        <w:rPr>
          <w:rFonts w:ascii="Consolas" w:hAnsi="Consolas" w:cs="Consolas"/>
          <w:color w:val="333333"/>
          <w:sz w:val="22"/>
          <w:szCs w:val="22"/>
        </w:rPr>
        <w:t xml:space="preserve"> </w:t>
      </w:r>
      <w:r>
        <w:rPr>
          <w:rStyle w:val="cm-attribute"/>
          <w:rFonts w:ascii="Consolas" w:hAnsi="Consolas" w:cs="Consolas"/>
          <w:color w:val="0000CC"/>
          <w:sz w:val="22"/>
          <w:szCs w:val="22"/>
        </w:rPr>
        <w:t>action</w:t>
      </w:r>
      <w:r>
        <w:rPr>
          <w:rFonts w:ascii="Consolas" w:hAnsi="Consolas" w:cs="Consolas"/>
          <w:color w:val="333333"/>
          <w:sz w:val="22"/>
          <w:szCs w:val="22"/>
        </w:rPr>
        <w:t>=</w:t>
      </w:r>
      <w:r>
        <w:rPr>
          <w:rStyle w:val="cm-string"/>
          <w:rFonts w:ascii="Consolas" w:hAnsi="Consolas" w:cs="Consolas"/>
          <w:color w:val="AA1111"/>
          <w:sz w:val="22"/>
          <w:szCs w:val="22"/>
        </w:rPr>
        <w:t>"dashboard.html"</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&lt;img</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"mb-4"</w:t>
      </w:r>
      <w:r>
        <w:rPr>
          <w:rFonts w:ascii="Consolas" w:hAnsi="Consolas" w:cs="Consolas"/>
          <w:color w:val="333333"/>
          <w:sz w:val="22"/>
          <w:szCs w:val="22"/>
        </w:rPr>
        <w:t xml:space="preserve"> </w:t>
      </w:r>
      <w:r>
        <w:rPr>
          <w:rStyle w:val="cm-attribute"/>
          <w:rFonts w:ascii="Consolas" w:hAnsi="Consolas" w:cs="Consolas"/>
          <w:color w:val="0000CC"/>
          <w:sz w:val="22"/>
          <w:szCs w:val="22"/>
        </w:rPr>
        <w:t>th:src</w:t>
      </w:r>
      <w:r>
        <w:rPr>
          <w:rFonts w:ascii="Consolas" w:hAnsi="Consolas" w:cs="Consolas"/>
          <w:color w:val="333333"/>
          <w:sz w:val="22"/>
          <w:szCs w:val="22"/>
        </w:rPr>
        <w:t>=</w:t>
      </w:r>
      <w:r>
        <w:rPr>
          <w:rStyle w:val="cm-string"/>
          <w:rFonts w:ascii="Consolas" w:hAnsi="Consolas" w:cs="Consolas"/>
          <w:color w:val="AA1111"/>
          <w:sz w:val="22"/>
          <w:szCs w:val="22"/>
        </w:rPr>
        <w:t>"@{/asserts/img/bootstrap-solid.svg}"</w:t>
      </w:r>
      <w:r>
        <w:rPr>
          <w:rFonts w:ascii="Consolas" w:hAnsi="Consolas" w:cs="Consolas"/>
          <w:color w:val="333333"/>
          <w:sz w:val="22"/>
          <w:szCs w:val="22"/>
        </w:rPr>
        <w:t xml:space="preserve"> </w:t>
      </w:r>
      <w:r>
        <w:rPr>
          <w:rStyle w:val="cm-attribute"/>
          <w:rFonts w:ascii="Consolas" w:hAnsi="Consolas" w:cs="Consolas"/>
          <w:color w:val="0000CC"/>
          <w:sz w:val="22"/>
          <w:szCs w:val="22"/>
        </w:rPr>
        <w:t>src</w:t>
      </w:r>
      <w:r>
        <w:rPr>
          <w:rFonts w:ascii="Consolas" w:hAnsi="Consolas" w:cs="Consolas"/>
          <w:color w:val="333333"/>
          <w:sz w:val="22"/>
          <w:szCs w:val="22"/>
        </w:rPr>
        <w:t>=</w:t>
      </w:r>
      <w:r>
        <w:rPr>
          <w:rStyle w:val="cm-string"/>
          <w:rFonts w:ascii="Consolas" w:hAnsi="Consolas" w:cs="Consolas"/>
          <w:color w:val="AA1111"/>
          <w:sz w:val="22"/>
          <w:szCs w:val="22"/>
        </w:rPr>
        <w:t>"asserts/img/bootstrap-solid.svg"</w:t>
      </w:r>
      <w:r>
        <w:rPr>
          <w:rFonts w:ascii="Consolas" w:hAnsi="Consolas" w:cs="Consolas"/>
          <w:color w:val="333333"/>
          <w:sz w:val="22"/>
          <w:szCs w:val="22"/>
        </w:rPr>
        <w:t xml:space="preserve"> </w:t>
      </w:r>
      <w:r>
        <w:rPr>
          <w:rStyle w:val="cm-attribute"/>
          <w:rFonts w:ascii="Consolas" w:hAnsi="Consolas" w:cs="Consolas"/>
          <w:color w:val="0000CC"/>
          <w:sz w:val="22"/>
          <w:szCs w:val="22"/>
        </w:rPr>
        <w:t>alt</w:t>
      </w:r>
      <w:r>
        <w:rPr>
          <w:rFonts w:ascii="Consolas" w:hAnsi="Consolas" w:cs="Consolas"/>
          <w:color w:val="333333"/>
          <w:sz w:val="22"/>
          <w:szCs w:val="22"/>
        </w:rPr>
        <w:t>=</w:t>
      </w:r>
      <w:r>
        <w:rPr>
          <w:rStyle w:val="cm-string"/>
          <w:rFonts w:ascii="Consolas" w:hAnsi="Consolas" w:cs="Consolas"/>
          <w:color w:val="AA1111"/>
          <w:sz w:val="22"/>
          <w:szCs w:val="22"/>
        </w:rPr>
        <w:t>""</w:t>
      </w:r>
      <w:r>
        <w:rPr>
          <w:rFonts w:ascii="Consolas" w:hAnsi="Consolas" w:cs="Consolas"/>
          <w:color w:val="333333"/>
          <w:sz w:val="22"/>
          <w:szCs w:val="22"/>
        </w:rPr>
        <w:t xml:space="preserve"> </w:t>
      </w:r>
      <w:r>
        <w:rPr>
          <w:rStyle w:val="cm-attribute"/>
          <w:rFonts w:ascii="Consolas" w:hAnsi="Consolas" w:cs="Consolas"/>
          <w:color w:val="0000CC"/>
          <w:sz w:val="22"/>
          <w:szCs w:val="22"/>
        </w:rPr>
        <w:t>width</w:t>
      </w:r>
      <w:r>
        <w:rPr>
          <w:rFonts w:ascii="Consolas" w:hAnsi="Consolas" w:cs="Consolas"/>
          <w:color w:val="333333"/>
          <w:sz w:val="22"/>
          <w:szCs w:val="22"/>
        </w:rPr>
        <w:t>=</w:t>
      </w:r>
      <w:r>
        <w:rPr>
          <w:rStyle w:val="cm-string"/>
          <w:rFonts w:ascii="Consolas" w:hAnsi="Consolas" w:cs="Consolas"/>
          <w:color w:val="AA1111"/>
          <w:sz w:val="22"/>
          <w:szCs w:val="22"/>
        </w:rPr>
        <w:t>"72"</w:t>
      </w:r>
      <w:r>
        <w:rPr>
          <w:rFonts w:ascii="Consolas" w:hAnsi="Consolas" w:cs="Consolas"/>
          <w:color w:val="333333"/>
          <w:sz w:val="22"/>
          <w:szCs w:val="22"/>
        </w:rPr>
        <w:t xml:space="preserve"> </w:t>
      </w:r>
      <w:r>
        <w:rPr>
          <w:rStyle w:val="cm-attribute"/>
          <w:rFonts w:ascii="Consolas" w:hAnsi="Consolas" w:cs="Consolas"/>
          <w:color w:val="0000CC"/>
          <w:sz w:val="22"/>
          <w:szCs w:val="22"/>
        </w:rPr>
        <w:t>height</w:t>
      </w:r>
      <w:r>
        <w:rPr>
          <w:rFonts w:ascii="Consolas" w:hAnsi="Consolas" w:cs="Consolas"/>
          <w:color w:val="333333"/>
          <w:sz w:val="22"/>
          <w:szCs w:val="22"/>
        </w:rPr>
        <w:t>=</w:t>
      </w:r>
      <w:r>
        <w:rPr>
          <w:rStyle w:val="cm-string"/>
          <w:rFonts w:ascii="Consolas" w:hAnsi="Consolas" w:cs="Consolas"/>
          <w:color w:val="AA1111"/>
          <w:sz w:val="22"/>
          <w:szCs w:val="22"/>
        </w:rPr>
        <w:t>"72"</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&lt;h1</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"h3 mb-3 font-weight-normal"</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"#{login.tip}"</w:t>
      </w:r>
      <w:r>
        <w:rPr>
          <w:rStyle w:val="cm-tag"/>
          <w:rFonts w:ascii="Consolas" w:hAnsi="Consolas" w:cs="Consolas"/>
          <w:color w:val="117700"/>
          <w:sz w:val="22"/>
          <w:szCs w:val="22"/>
        </w:rPr>
        <w:t>&gt;</w:t>
      </w:r>
      <w:r>
        <w:rPr>
          <w:rFonts w:ascii="Consolas" w:hAnsi="Consolas" w:cs="Consolas"/>
          <w:color w:val="333333"/>
          <w:sz w:val="22"/>
          <w:szCs w:val="22"/>
        </w:rPr>
        <w:t>Please sign in</w:t>
      </w:r>
      <w:r>
        <w:rPr>
          <w:rStyle w:val="cm-tag"/>
          <w:rFonts w:ascii="Consolas" w:hAnsi="Consolas" w:cs="Consolas"/>
          <w:color w:val="117700"/>
          <w:sz w:val="22"/>
          <w:szCs w:val="22"/>
        </w:rPr>
        <w:t>&lt;/h1&gt;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&lt;label</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"sr-only"</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"#{login.username}"</w:t>
      </w:r>
      <w:r>
        <w:rPr>
          <w:rStyle w:val="cm-tag"/>
          <w:rFonts w:ascii="Consolas" w:hAnsi="Consolas" w:cs="Consolas"/>
          <w:color w:val="117700"/>
          <w:sz w:val="22"/>
          <w:szCs w:val="22"/>
        </w:rPr>
        <w:t>&gt;</w:t>
      </w:r>
      <w:r>
        <w:rPr>
          <w:rFonts w:ascii="Consolas" w:hAnsi="Consolas" w:cs="Consolas"/>
          <w:color w:val="333333"/>
          <w:sz w:val="22"/>
          <w:szCs w:val="22"/>
        </w:rPr>
        <w:t>Username</w:t>
      </w:r>
      <w:r>
        <w:rPr>
          <w:rStyle w:val="cm-tag"/>
          <w:rFonts w:ascii="Consolas" w:hAnsi="Consolas" w:cs="Consolas"/>
          <w:color w:val="117700"/>
          <w:sz w:val="22"/>
          <w:szCs w:val="22"/>
        </w:rPr>
        <w:t>&lt;/label&gt;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"text"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Fonts w:ascii="Consolas" w:hAnsi="Consolas" w:cs="Consolas"/>
          <w:color w:val="333333"/>
          <w:sz w:val="22"/>
          <w:szCs w:val="22"/>
        </w:rPr>
        <w:t xml:space="preserve"> </w:t>
      </w:r>
      <w:r>
        <w:rPr>
          <w:rStyle w:val="cm-attribute"/>
          <w:rFonts w:ascii="Consolas" w:hAnsi="Consolas" w:cs="Consolas"/>
          <w:color w:val="0000CC"/>
          <w:sz w:val="22"/>
          <w:szCs w:val="22"/>
        </w:rPr>
        <w:t>placeholder</w:t>
      </w:r>
      <w:r>
        <w:rPr>
          <w:rFonts w:ascii="Consolas" w:hAnsi="Consolas" w:cs="Consolas"/>
          <w:color w:val="333333"/>
          <w:sz w:val="22"/>
          <w:szCs w:val="22"/>
        </w:rPr>
        <w:t>=</w:t>
      </w:r>
      <w:r>
        <w:rPr>
          <w:rStyle w:val="cm-string"/>
          <w:rFonts w:ascii="Consolas" w:hAnsi="Consolas" w:cs="Consolas"/>
          <w:color w:val="AA1111"/>
          <w:sz w:val="22"/>
          <w:szCs w:val="22"/>
        </w:rPr>
        <w:t>"Username"</w:t>
      </w:r>
      <w:r>
        <w:rPr>
          <w:rFonts w:ascii="Consolas" w:hAnsi="Consolas" w:cs="Consolas"/>
          <w:color w:val="333333"/>
          <w:sz w:val="22"/>
          <w:szCs w:val="22"/>
        </w:rPr>
        <w:t xml:space="preserve"> </w:t>
      </w:r>
      <w:r>
        <w:rPr>
          <w:rStyle w:val="cm-attribute"/>
          <w:rFonts w:ascii="Consolas" w:hAnsi="Consolas" w:cs="Consolas"/>
          <w:color w:val="0000CC"/>
          <w:sz w:val="22"/>
          <w:szCs w:val="22"/>
        </w:rPr>
        <w:t>th:placeholder</w:t>
      </w:r>
      <w:r>
        <w:rPr>
          <w:rFonts w:ascii="Consolas" w:hAnsi="Consolas" w:cs="Consolas"/>
          <w:color w:val="333333"/>
          <w:sz w:val="22"/>
          <w:szCs w:val="22"/>
        </w:rPr>
        <w:t>=</w:t>
      </w:r>
      <w:r>
        <w:rPr>
          <w:rStyle w:val="cm-string"/>
          <w:rFonts w:ascii="Consolas" w:hAnsi="Consolas" w:cs="Consolas"/>
          <w:color w:val="AA1111"/>
          <w:sz w:val="22"/>
          <w:szCs w:val="22"/>
        </w:rPr>
        <w:t>"#{login.username}"</w:t>
      </w:r>
      <w:r>
        <w:rPr>
          <w:rFonts w:ascii="Consolas" w:hAnsi="Consolas" w:cs="Consolas"/>
          <w:color w:val="333333"/>
          <w:sz w:val="22"/>
          <w:szCs w:val="22"/>
        </w:rPr>
        <w:t xml:space="preserve"> </w:t>
      </w:r>
      <w:r>
        <w:rPr>
          <w:rStyle w:val="cm-attribute"/>
          <w:rFonts w:ascii="Consolas" w:hAnsi="Consolas" w:cs="Consolas"/>
          <w:color w:val="0000CC"/>
          <w:sz w:val="22"/>
          <w:szCs w:val="22"/>
        </w:rPr>
        <w:t>required</w:t>
      </w:r>
      <w:r>
        <w:rPr>
          <w:rFonts w:ascii="Consolas" w:hAnsi="Consolas" w:cs="Consolas"/>
          <w:color w:val="333333"/>
          <w:sz w:val="22"/>
          <w:szCs w:val="22"/>
        </w:rPr>
        <w:t>=</w:t>
      </w:r>
      <w:r>
        <w:rPr>
          <w:rStyle w:val="cm-string"/>
          <w:rFonts w:ascii="Consolas" w:hAnsi="Consolas" w:cs="Consolas"/>
          <w:color w:val="AA1111"/>
          <w:sz w:val="22"/>
          <w:szCs w:val="22"/>
        </w:rPr>
        <w:t>""</w:t>
      </w:r>
      <w:r>
        <w:rPr>
          <w:rFonts w:ascii="Consolas" w:hAnsi="Consolas" w:cs="Consolas"/>
          <w:color w:val="333333"/>
          <w:sz w:val="22"/>
          <w:szCs w:val="22"/>
        </w:rPr>
        <w:t xml:space="preserve"> </w:t>
      </w:r>
      <w:r>
        <w:rPr>
          <w:rStyle w:val="cm-attribute"/>
          <w:rFonts w:ascii="Consolas" w:hAnsi="Consolas" w:cs="Consolas"/>
          <w:color w:val="0000CC"/>
          <w:sz w:val="22"/>
          <w:szCs w:val="22"/>
        </w:rPr>
        <w:t>autofocus</w:t>
      </w:r>
      <w:r>
        <w:rPr>
          <w:rFonts w:ascii="Consolas" w:hAnsi="Consolas" w:cs="Consolas"/>
          <w:color w:val="333333"/>
          <w:sz w:val="22"/>
          <w:szCs w:val="22"/>
        </w:rPr>
        <w:t>=</w:t>
      </w:r>
      <w:r>
        <w:rPr>
          <w:rStyle w:val="cm-string"/>
          <w:rFonts w:ascii="Consolas" w:hAnsi="Consolas" w:cs="Consolas"/>
          <w:color w:val="AA1111"/>
          <w:sz w:val="22"/>
          <w:szCs w:val="22"/>
        </w:rPr>
        <w:t>""</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lastRenderedPageBreak/>
        <w:t xml:space="preserve">            </w:t>
      </w:r>
      <w:r>
        <w:rPr>
          <w:rStyle w:val="cm-tag"/>
          <w:rFonts w:ascii="Consolas" w:hAnsi="Consolas" w:cs="Consolas"/>
          <w:color w:val="117700"/>
          <w:sz w:val="22"/>
          <w:szCs w:val="22"/>
        </w:rPr>
        <w:t>&lt;label</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"sr-only"</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"#{login.password}"</w:t>
      </w:r>
      <w:r>
        <w:rPr>
          <w:rStyle w:val="cm-tag"/>
          <w:rFonts w:ascii="Consolas" w:hAnsi="Consolas" w:cs="Consolas"/>
          <w:color w:val="117700"/>
          <w:sz w:val="22"/>
          <w:szCs w:val="22"/>
        </w:rPr>
        <w:t>&gt;</w:t>
      </w:r>
      <w:r>
        <w:rPr>
          <w:rFonts w:ascii="Consolas" w:hAnsi="Consolas" w:cs="Consolas"/>
          <w:color w:val="333333"/>
          <w:sz w:val="22"/>
          <w:szCs w:val="22"/>
        </w:rPr>
        <w:t>Password</w:t>
      </w:r>
      <w:r>
        <w:rPr>
          <w:rStyle w:val="cm-tag"/>
          <w:rFonts w:ascii="Consolas" w:hAnsi="Consolas" w:cs="Consolas"/>
          <w:color w:val="117700"/>
          <w:sz w:val="22"/>
          <w:szCs w:val="22"/>
        </w:rPr>
        <w:t>&lt;/label&gt;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"password"</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Fonts w:ascii="Consolas" w:hAnsi="Consolas" w:cs="Consolas"/>
          <w:color w:val="333333"/>
          <w:sz w:val="22"/>
          <w:szCs w:val="22"/>
        </w:rPr>
        <w:t xml:space="preserve"> </w:t>
      </w:r>
      <w:r>
        <w:rPr>
          <w:rStyle w:val="cm-attribute"/>
          <w:rFonts w:ascii="Consolas" w:hAnsi="Consolas" w:cs="Consolas"/>
          <w:color w:val="0000CC"/>
          <w:sz w:val="22"/>
          <w:szCs w:val="22"/>
        </w:rPr>
        <w:t>placeholder</w:t>
      </w:r>
      <w:r>
        <w:rPr>
          <w:rFonts w:ascii="Consolas" w:hAnsi="Consolas" w:cs="Consolas"/>
          <w:color w:val="333333"/>
          <w:sz w:val="22"/>
          <w:szCs w:val="22"/>
        </w:rPr>
        <w:t>=</w:t>
      </w:r>
      <w:r>
        <w:rPr>
          <w:rStyle w:val="cm-string"/>
          <w:rFonts w:ascii="Consolas" w:hAnsi="Consolas" w:cs="Consolas"/>
          <w:color w:val="AA1111"/>
          <w:sz w:val="22"/>
          <w:szCs w:val="22"/>
        </w:rPr>
        <w:t>"Password"</w:t>
      </w:r>
      <w:r>
        <w:rPr>
          <w:rFonts w:ascii="Consolas" w:hAnsi="Consolas" w:cs="Consolas"/>
          <w:color w:val="333333"/>
          <w:sz w:val="22"/>
          <w:szCs w:val="22"/>
        </w:rPr>
        <w:t xml:space="preserve"> </w:t>
      </w:r>
      <w:r>
        <w:rPr>
          <w:rStyle w:val="cm-attribute"/>
          <w:rFonts w:ascii="Consolas" w:hAnsi="Consolas" w:cs="Consolas"/>
          <w:color w:val="0000CC"/>
          <w:sz w:val="22"/>
          <w:szCs w:val="22"/>
        </w:rPr>
        <w:t>th:placeholder</w:t>
      </w:r>
      <w:r>
        <w:rPr>
          <w:rFonts w:ascii="Consolas" w:hAnsi="Consolas" w:cs="Consolas"/>
          <w:color w:val="333333"/>
          <w:sz w:val="22"/>
          <w:szCs w:val="22"/>
        </w:rPr>
        <w:t>=</w:t>
      </w:r>
      <w:r>
        <w:rPr>
          <w:rStyle w:val="cm-string"/>
          <w:rFonts w:ascii="Consolas" w:hAnsi="Consolas" w:cs="Consolas"/>
          <w:color w:val="AA1111"/>
          <w:sz w:val="22"/>
          <w:szCs w:val="22"/>
        </w:rPr>
        <w:t>"#{login.password}"</w:t>
      </w:r>
      <w:r>
        <w:rPr>
          <w:rFonts w:ascii="Consolas" w:hAnsi="Consolas" w:cs="Consolas"/>
          <w:color w:val="333333"/>
          <w:sz w:val="22"/>
          <w:szCs w:val="22"/>
        </w:rPr>
        <w:t xml:space="preserve"> </w:t>
      </w:r>
      <w:r>
        <w:rPr>
          <w:rStyle w:val="cm-attribute"/>
          <w:rFonts w:ascii="Consolas" w:hAnsi="Consolas" w:cs="Consolas"/>
          <w:color w:val="0000CC"/>
          <w:sz w:val="22"/>
          <w:szCs w:val="22"/>
        </w:rPr>
        <w:t>required</w:t>
      </w:r>
      <w:r>
        <w:rPr>
          <w:rFonts w:ascii="Consolas" w:hAnsi="Consolas" w:cs="Consolas"/>
          <w:color w:val="333333"/>
          <w:sz w:val="22"/>
          <w:szCs w:val="22"/>
        </w:rPr>
        <w:t>=</w:t>
      </w:r>
      <w:r>
        <w:rPr>
          <w:rStyle w:val="cm-string"/>
          <w:rFonts w:ascii="Consolas" w:hAnsi="Consolas" w:cs="Consolas"/>
          <w:color w:val="AA1111"/>
          <w:sz w:val="22"/>
          <w:szCs w:val="22"/>
        </w:rPr>
        <w:t>""</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"checkbox mb-3"</w:t>
      </w:r>
      <w:r>
        <w:rPr>
          <w:rStyle w:val="cm-tag"/>
          <w:rFonts w:ascii="Consolas" w:hAnsi="Consolas" w:cs="Consolas"/>
          <w:color w:val="117700"/>
          <w:sz w:val="22"/>
          <w:szCs w:val="22"/>
        </w:rPr>
        <w:t>&gt;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"checkbox"</w:t>
      </w:r>
      <w:r>
        <w:rPr>
          <w:rFonts w:ascii="Consolas" w:hAnsi="Consolas" w:cs="Consolas"/>
          <w:color w:val="333333"/>
          <w:sz w:val="22"/>
          <w:szCs w:val="22"/>
        </w:rPr>
        <w:t xml:space="preserve"> </w:t>
      </w:r>
      <w:r>
        <w:rPr>
          <w:rStyle w:val="cm-attribute"/>
          <w:rFonts w:ascii="Consolas" w:hAnsi="Consolas" w:cs="Consolas"/>
          <w:color w:val="0000CC"/>
          <w:sz w:val="22"/>
          <w:szCs w:val="22"/>
        </w:rPr>
        <w:t>value</w:t>
      </w:r>
      <w:r>
        <w:rPr>
          <w:rFonts w:ascii="Consolas" w:hAnsi="Consolas" w:cs="Consolas"/>
          <w:color w:val="333333"/>
          <w:sz w:val="22"/>
          <w:szCs w:val="22"/>
        </w:rPr>
        <w:t>=</w:t>
      </w:r>
      <w:r>
        <w:rPr>
          <w:rStyle w:val="cm-string"/>
          <w:rFonts w:ascii="Consolas" w:hAnsi="Consolas" w:cs="Consolas"/>
          <w:color w:val="AA1111"/>
          <w:sz w:val="22"/>
          <w:szCs w:val="22"/>
        </w:rPr>
        <w:t>"remember-me"</w:t>
      </w:r>
      <w:r>
        <w:rPr>
          <w:rStyle w:val="cm-tag"/>
          <w:rFonts w:ascii="Consolas" w:hAnsi="Consolas" w:cs="Consolas"/>
          <w:color w:val="117700"/>
          <w:sz w:val="22"/>
          <w:szCs w:val="22"/>
        </w:rPr>
        <w:t>/&gt;</w:t>
      </w:r>
      <w:r>
        <w:rPr>
          <w:rFonts w:ascii="Consolas" w:hAnsi="Consolas" w:cs="Consolas"/>
          <w:color w:val="333333"/>
          <w:sz w:val="22"/>
          <w:szCs w:val="22"/>
        </w:rPr>
        <w:t xml:space="preserve"> [[#{login.remember}]]</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&lt;/div&gt;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&lt;button</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"btn btn-lg btn-primary btn-block"</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"submit"</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"#{login.btn}"</w:t>
      </w:r>
      <w:r>
        <w:rPr>
          <w:rStyle w:val="cm-tag"/>
          <w:rFonts w:ascii="Consolas" w:hAnsi="Consolas" w:cs="Consolas"/>
          <w:color w:val="117700"/>
          <w:sz w:val="22"/>
          <w:szCs w:val="22"/>
        </w:rPr>
        <w:t>&gt;</w:t>
      </w:r>
      <w:r>
        <w:rPr>
          <w:rFonts w:ascii="Consolas" w:hAnsi="Consolas" w:cs="Consolas"/>
          <w:color w:val="333333"/>
          <w:sz w:val="22"/>
          <w:szCs w:val="22"/>
        </w:rPr>
        <w:t>Sign in</w:t>
      </w:r>
      <w:r>
        <w:rPr>
          <w:rStyle w:val="cm-tag"/>
          <w:rFonts w:ascii="Consolas" w:hAnsi="Consolas" w:cs="Consolas"/>
          <w:color w:val="117700"/>
          <w:sz w:val="22"/>
          <w:szCs w:val="22"/>
        </w:rPr>
        <w:t>&lt;/button&gt;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&lt;p</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"mt-5 mb-3 text-muted"</w:t>
      </w:r>
      <w:r>
        <w:rPr>
          <w:rStyle w:val="cm-tag"/>
          <w:rFonts w:ascii="Consolas" w:hAnsi="Consolas" w:cs="Consolas"/>
          <w:color w:val="117700"/>
          <w:sz w:val="22"/>
          <w:szCs w:val="22"/>
        </w:rPr>
        <w:t>&gt;</w:t>
      </w:r>
      <w:r>
        <w:rPr>
          <w:rFonts w:ascii="Consolas" w:hAnsi="Consolas" w:cs="Consolas"/>
          <w:color w:val="333333"/>
          <w:sz w:val="22"/>
          <w:szCs w:val="22"/>
        </w:rPr>
        <w:t>© 2017-2018</w:t>
      </w:r>
      <w:r>
        <w:rPr>
          <w:rStyle w:val="cm-tag"/>
          <w:rFonts w:ascii="Consolas" w:hAnsi="Consolas" w:cs="Consolas"/>
          <w:color w:val="117700"/>
          <w:sz w:val="22"/>
          <w:szCs w:val="22"/>
        </w:rPr>
        <w:t>&lt;/p&gt;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"btn btn-sm"</w:t>
      </w:r>
      <w:r>
        <w:rPr>
          <w:rStyle w:val="cm-tag"/>
          <w:rFonts w:ascii="Consolas" w:hAnsi="Consolas" w:cs="Consolas"/>
          <w:color w:val="117700"/>
          <w:sz w:val="22"/>
          <w:szCs w:val="22"/>
        </w:rPr>
        <w:t>&gt;</w:t>
      </w:r>
      <w:r>
        <w:rPr>
          <w:rFonts w:ascii="Consolas" w:hAnsi="Consolas" w:cs="Consolas"/>
          <w:color w:val="333333"/>
          <w:sz w:val="22"/>
          <w:szCs w:val="22"/>
        </w:rPr>
        <w:t>中文</w:t>
      </w:r>
      <w:r>
        <w:rPr>
          <w:rStyle w:val="cm-tag"/>
          <w:rFonts w:ascii="Consolas" w:hAnsi="Consolas" w:cs="Consolas"/>
          <w:color w:val="117700"/>
          <w:sz w:val="22"/>
          <w:szCs w:val="22"/>
        </w:rPr>
        <w:t>&lt;/a&gt;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"btn btn-sm"</w:t>
      </w:r>
      <w:r>
        <w:rPr>
          <w:rStyle w:val="cm-tag"/>
          <w:rFonts w:ascii="Consolas" w:hAnsi="Consolas" w:cs="Consolas"/>
          <w:color w:val="117700"/>
          <w:sz w:val="22"/>
          <w:szCs w:val="22"/>
        </w:rPr>
        <w:t>&gt;</w:t>
      </w:r>
      <w:r>
        <w:rPr>
          <w:rFonts w:ascii="Consolas" w:hAnsi="Consolas" w:cs="Consolas"/>
          <w:color w:val="333333"/>
          <w:sz w:val="22"/>
          <w:szCs w:val="22"/>
        </w:rPr>
        <w:t>English</w:t>
      </w:r>
      <w:r>
        <w:rPr>
          <w:rStyle w:val="cm-tag"/>
          <w:rFonts w:ascii="Consolas" w:hAnsi="Consolas" w:cs="Consolas"/>
          <w:color w:val="117700"/>
          <w:sz w:val="22"/>
          <w:szCs w:val="22"/>
        </w:rPr>
        <w:t>&lt;/a&gt;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&lt;/form&gt;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&lt;/body&gt;</w:t>
      </w:r>
      <w:r>
        <w:rPr>
          <w:rFonts w:ascii="Consolas" w:hAnsi="Consolas" w:cs="Consolas"/>
          <w:color w:val="333333"/>
          <w:sz w:val="22"/>
          <w:szCs w:val="22"/>
        </w:rPr>
        <w:br/>
        <w:t>​</w:t>
      </w:r>
      <w:r>
        <w:rPr>
          <w:rFonts w:ascii="Consolas" w:hAnsi="Consolas" w:cs="Consolas"/>
          <w:color w:val="333333"/>
          <w:sz w:val="22"/>
          <w:szCs w:val="22"/>
        </w:rPr>
        <w:br/>
      </w:r>
      <w:r>
        <w:rPr>
          <w:rStyle w:val="cm-tag"/>
          <w:rFonts w:ascii="Consolas" w:hAnsi="Consolas" w:cs="Consolas"/>
          <w:color w:val="117700"/>
          <w:sz w:val="22"/>
          <w:szCs w:val="22"/>
        </w:rPr>
        <w:t>&lt;/html&gt;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效果：根据浏览器语言设置的信息切换了国际化；</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国际化</w:t>
      </w:r>
      <w:r>
        <w:rPr>
          <w:rStyle w:val="md-line"/>
          <w:rFonts w:ascii="Helvetica" w:hAnsi="Helvetica"/>
          <w:color w:val="333333"/>
        </w:rPr>
        <w:t>Locale</w:t>
      </w:r>
      <w:r>
        <w:rPr>
          <w:rStyle w:val="md-line"/>
          <w:rFonts w:ascii="Helvetica" w:hAnsi="Helvetica"/>
          <w:color w:val="333333"/>
        </w:rPr>
        <w:t>（区域信息对象）；</w:t>
      </w:r>
      <w:r>
        <w:rPr>
          <w:rStyle w:val="md-line"/>
          <w:rFonts w:ascii="Helvetica" w:hAnsi="Helvetica"/>
          <w:color w:val="333333"/>
        </w:rPr>
        <w:t>LocaleResolver</w:t>
      </w:r>
      <w:r>
        <w:rPr>
          <w:rStyle w:val="md-line"/>
          <w:rFonts w:ascii="Helvetica" w:hAnsi="Helvetica"/>
          <w:color w:val="333333"/>
        </w:rPr>
        <w:t>（获取区域信息对象）；</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@Bean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@ConditionalOnMissingBean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@ConditionalOnProperty</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"spring.mvc"</w:t>
      </w:r>
      <w:r>
        <w:rPr>
          <w:rFonts w:ascii="Consolas" w:hAnsi="Consolas" w:cs="Consolas"/>
          <w:color w:val="333333"/>
          <w:sz w:val="22"/>
          <w:szCs w:val="22"/>
        </w:rPr>
        <w:t xml:space="preserve">, </w:t>
      </w:r>
      <w:r>
        <w:rPr>
          <w:rStyle w:val="cm-variable"/>
          <w:rFonts w:ascii="Consolas" w:hAnsi="Consolas" w:cs="Consolas"/>
          <w:color w:val="000000"/>
          <w:sz w:val="22"/>
          <w:szCs w:val="22"/>
        </w:rPr>
        <w:t>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"locale"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LocaleResolver</w:t>
      </w:r>
      <w:r>
        <w:rPr>
          <w:rFonts w:ascii="Consolas" w:hAnsi="Consolas" w:cs="Consolas"/>
          <w:color w:val="333333"/>
          <w:sz w:val="22"/>
          <w:szCs w:val="22"/>
        </w:rPr>
        <w:t xml:space="preserve"> </w:t>
      </w:r>
      <w:r>
        <w:rPr>
          <w:rStyle w:val="cm-def"/>
          <w:rFonts w:ascii="Consolas" w:hAnsi="Consolas" w:cs="Consolas"/>
          <w:color w:val="0000FF"/>
          <w:sz w:val="22"/>
          <w:szCs w:val="22"/>
        </w:rPr>
        <w:t>localeResolver</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mvcProperties</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Style w:val="cm-variable"/>
          <w:rFonts w:ascii="Consolas" w:hAnsi="Consolas" w:cs="Consolas"/>
          <w:color w:val="000000"/>
          <w:sz w:val="22"/>
          <w:szCs w:val="22"/>
        </w:rPr>
        <w:t>getLocaleResolver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WebMvcProperties</w:t>
      </w:r>
      <w:r>
        <w:rPr>
          <w:rFonts w:ascii="Consolas" w:hAnsi="Consolas" w:cs="Consolas"/>
          <w:color w:val="333333"/>
          <w:sz w:val="22"/>
          <w:szCs w:val="22"/>
        </w:rPr>
        <w:t>.</w:t>
      </w:r>
      <w:r>
        <w:rPr>
          <w:rStyle w:val="cm-variable"/>
          <w:rFonts w:ascii="Consolas" w:hAnsi="Consolas" w:cs="Consolas"/>
          <w:color w:val="000000"/>
          <w:sz w:val="22"/>
          <w:szCs w:val="22"/>
        </w:rPr>
        <w:t>LocaleResolver</w:t>
      </w:r>
      <w:r>
        <w:rPr>
          <w:rFonts w:ascii="Consolas" w:hAnsi="Consolas" w:cs="Consolas"/>
          <w:color w:val="333333"/>
          <w:sz w:val="22"/>
          <w:szCs w:val="22"/>
        </w:rPr>
        <w:t>.</w:t>
      </w:r>
      <w:r>
        <w:rPr>
          <w:rStyle w:val="cm-variable"/>
          <w:rFonts w:ascii="Consolas" w:hAnsi="Consolas" w:cs="Consolas"/>
          <w:color w:val="000000"/>
          <w:sz w:val="22"/>
          <w:szCs w:val="22"/>
        </w:rPr>
        <w:t>FIXED</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FixedLocaleResolver</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mvcProperties</w:t>
      </w:r>
      <w:r>
        <w:rPr>
          <w:rFonts w:ascii="Consolas" w:hAnsi="Consolas" w:cs="Consolas"/>
          <w:color w:val="333333"/>
          <w:sz w:val="22"/>
          <w:szCs w:val="22"/>
        </w:rPr>
        <w:t>.</w:t>
      </w:r>
      <w:r>
        <w:rPr>
          <w:rStyle w:val="cm-variable"/>
          <w:rFonts w:ascii="Consolas" w:hAnsi="Consolas" w:cs="Consolas"/>
          <w:color w:val="000000"/>
          <w:sz w:val="22"/>
          <w:szCs w:val="22"/>
        </w:rPr>
        <w:t>getLocale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AcceptHeaderLocaleResolver</w:t>
      </w:r>
      <w:r>
        <w:rPr>
          <w:rFonts w:ascii="Consolas" w:hAnsi="Consolas" w:cs="Consolas"/>
          <w:color w:val="333333"/>
          <w:sz w:val="22"/>
          <w:szCs w:val="22"/>
        </w:rPr>
        <w:t xml:space="preserve"> </w:t>
      </w:r>
      <w:r>
        <w:rPr>
          <w:rStyle w:val="cm-variable"/>
          <w:rFonts w:ascii="Consolas" w:hAnsi="Consolas" w:cs="Consolas"/>
          <w:color w:val="000000"/>
          <w:sz w:val="22"/>
          <w:szCs w:val="22"/>
        </w:rPr>
        <w:t>localeResolver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AcceptHeaderLocaleResolver</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localeResolver</w:t>
      </w:r>
      <w:r>
        <w:rPr>
          <w:rFonts w:ascii="Consolas" w:hAnsi="Consolas" w:cs="Consolas"/>
          <w:color w:val="333333"/>
          <w:sz w:val="22"/>
          <w:szCs w:val="22"/>
        </w:rPr>
        <w:t>.</w:t>
      </w:r>
      <w:r>
        <w:rPr>
          <w:rStyle w:val="cm-variable"/>
          <w:rFonts w:ascii="Consolas" w:hAnsi="Consolas" w:cs="Consolas"/>
          <w:color w:val="000000"/>
          <w:sz w:val="22"/>
          <w:szCs w:val="22"/>
        </w:rPr>
        <w:t>setDefaultLocale</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mvcProperties</w:t>
      </w:r>
      <w:r>
        <w:rPr>
          <w:rFonts w:ascii="Consolas" w:hAnsi="Consolas" w:cs="Consolas"/>
          <w:color w:val="333333"/>
          <w:sz w:val="22"/>
          <w:szCs w:val="22"/>
        </w:rPr>
        <w:t>.</w:t>
      </w:r>
      <w:r>
        <w:rPr>
          <w:rStyle w:val="cm-variable"/>
          <w:rFonts w:ascii="Consolas" w:hAnsi="Consolas" w:cs="Consolas"/>
          <w:color w:val="000000"/>
          <w:sz w:val="22"/>
          <w:szCs w:val="22"/>
        </w:rPr>
        <w:t>getLocale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localeResolver</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lastRenderedPageBreak/>
        <w:t xml:space="preserve">        </w:t>
      </w:r>
      <w:r>
        <w:rPr>
          <w:rFonts w:ascii="Consolas" w:hAnsi="Consolas" w:cs="Consolas"/>
          <w:color w:val="333333"/>
          <w:sz w:val="22"/>
          <w:szCs w:val="22"/>
        </w:rPr>
        <w:t>}</w:t>
      </w:r>
      <w:r>
        <w:rPr>
          <w:rFonts w:ascii="Consolas" w:hAnsi="Consolas" w:cs="Consolas"/>
          <w:color w:val="333333"/>
          <w:sz w:val="22"/>
          <w:szCs w:val="22"/>
        </w:rPr>
        <w:br/>
      </w:r>
      <w:r>
        <w:rPr>
          <w:rStyle w:val="cm-variable"/>
          <w:rFonts w:ascii="Consolas" w:hAnsi="Consolas" w:cs="Consolas"/>
          <w:color w:val="000000"/>
          <w:sz w:val="22"/>
          <w:szCs w:val="22"/>
        </w:rPr>
        <w:t>默认的就是根据请求头带来的区域信息获取</w:t>
      </w:r>
      <w:r>
        <w:rPr>
          <w:rStyle w:val="cm-variable"/>
          <w:rFonts w:ascii="Consolas" w:hAnsi="Consolas" w:cs="Consolas"/>
          <w:color w:val="000000"/>
          <w:sz w:val="22"/>
          <w:szCs w:val="22"/>
        </w:rPr>
        <w:t>Locale</w:t>
      </w:r>
      <w:r>
        <w:rPr>
          <w:rStyle w:val="cm-variable"/>
          <w:rFonts w:ascii="Consolas" w:hAnsi="Consolas" w:cs="Consolas"/>
          <w:color w:val="000000"/>
          <w:sz w:val="22"/>
          <w:szCs w:val="22"/>
        </w:rPr>
        <w:t>进行国际化</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）、点击链接切换国际化</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可以在连接上携带区域信息</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MyLocaleResolver</w:t>
      </w:r>
      <w:r>
        <w:rPr>
          <w:rFonts w:ascii="Consolas" w:hAnsi="Consolas" w:cs="Consolas"/>
          <w:color w:val="333333"/>
          <w:sz w:val="22"/>
          <w:szCs w:val="22"/>
        </w:rPr>
        <w:t xml:space="preserve"> </w:t>
      </w:r>
      <w:r>
        <w:rPr>
          <w:rStyle w:val="cm-keyword"/>
          <w:rFonts w:ascii="Consolas" w:hAnsi="Consolas" w:cs="Consolas"/>
          <w:color w:val="770088"/>
          <w:sz w:val="22"/>
          <w:szCs w:val="22"/>
        </w:rPr>
        <w:t>implements</w:t>
      </w:r>
      <w:r>
        <w:rPr>
          <w:rFonts w:ascii="Consolas" w:hAnsi="Consolas" w:cs="Consolas"/>
          <w:color w:val="333333"/>
          <w:sz w:val="22"/>
          <w:szCs w:val="22"/>
        </w:rPr>
        <w:t xml:space="preserve"> </w:t>
      </w:r>
      <w:r>
        <w:rPr>
          <w:rStyle w:val="cm-variable"/>
          <w:rFonts w:ascii="Consolas" w:hAnsi="Consolas" w:cs="Consolas"/>
          <w:color w:val="000000"/>
          <w:sz w:val="22"/>
          <w:szCs w:val="22"/>
        </w:rPr>
        <w:t>LocaleResolver</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Locale</w:t>
      </w:r>
      <w:r>
        <w:rPr>
          <w:rFonts w:ascii="Consolas" w:hAnsi="Consolas" w:cs="Consolas"/>
          <w:color w:val="333333"/>
          <w:sz w:val="22"/>
          <w:szCs w:val="22"/>
        </w:rPr>
        <w:t xml:space="preserve"> </w:t>
      </w:r>
      <w:r>
        <w:rPr>
          <w:rStyle w:val="cm-variable"/>
          <w:rFonts w:ascii="Consolas" w:hAnsi="Consolas" w:cs="Consolas"/>
          <w:color w:val="000000"/>
          <w:sz w:val="22"/>
          <w:szCs w:val="22"/>
        </w:rPr>
        <w:t>resolveLocale</w:t>
      </w:r>
      <w:r>
        <w:rPr>
          <w:rFonts w:ascii="Consolas" w:hAnsi="Consolas" w:cs="Consolas"/>
          <w:color w:val="333333"/>
          <w:sz w:val="22"/>
          <w:szCs w:val="22"/>
        </w:rPr>
        <w:t>(</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l</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w:t>
      </w:r>
      <w:r>
        <w:rPr>
          <w:rStyle w:val="cm-variable"/>
          <w:rFonts w:ascii="Consolas" w:hAnsi="Consolas" w:cs="Consolas"/>
          <w:color w:val="000000"/>
          <w:sz w:val="22"/>
          <w:szCs w:val="22"/>
        </w:rPr>
        <w:t>getParameter</w:t>
      </w:r>
      <w:r>
        <w:rPr>
          <w:rFonts w:ascii="Consolas" w:hAnsi="Consolas" w:cs="Consolas"/>
          <w:color w:val="333333"/>
          <w:sz w:val="22"/>
          <w:szCs w:val="22"/>
        </w:rPr>
        <w:t>(</w:t>
      </w:r>
      <w:r>
        <w:rPr>
          <w:rStyle w:val="cm-string"/>
          <w:rFonts w:ascii="Consolas" w:hAnsi="Consolas" w:cs="Consolas"/>
          <w:color w:val="AA1111"/>
          <w:sz w:val="22"/>
          <w:szCs w:val="22"/>
        </w:rPr>
        <w:t>"l"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Locale</w:t>
      </w:r>
      <w:r>
        <w:rPr>
          <w:rFonts w:ascii="Consolas" w:hAnsi="Consolas" w:cs="Consolas"/>
          <w:color w:val="333333"/>
          <w:sz w:val="22"/>
          <w:szCs w:val="22"/>
        </w:rPr>
        <w:t xml:space="preserve"> </w:t>
      </w:r>
      <w:r>
        <w:rPr>
          <w:rStyle w:val="cm-variable"/>
          <w:rFonts w:ascii="Consolas" w:hAnsi="Consolas" w:cs="Consolas"/>
          <w:color w:val="000000"/>
          <w:sz w:val="22"/>
          <w:szCs w:val="22"/>
        </w:rPr>
        <w:t>locale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Locale</w:t>
      </w:r>
      <w:r>
        <w:rPr>
          <w:rFonts w:ascii="Consolas" w:hAnsi="Consolas" w:cs="Consolas"/>
          <w:color w:val="333333"/>
          <w:sz w:val="22"/>
          <w:szCs w:val="22"/>
        </w:rPr>
        <w:t>.</w:t>
      </w:r>
      <w:r>
        <w:rPr>
          <w:rStyle w:val="cm-variable"/>
          <w:rFonts w:ascii="Consolas" w:hAnsi="Consolas" w:cs="Consolas"/>
          <w:color w:val="000000"/>
          <w:sz w:val="22"/>
          <w:szCs w:val="22"/>
        </w:rPr>
        <w:t>getDefault</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w:t>
      </w:r>
      <w:r>
        <w:rPr>
          <w:rStyle w:val="cm-operator"/>
          <w:rFonts w:ascii="Consolas" w:hAnsi="Consolas" w:cs="Consolas"/>
          <w:color w:val="981A1A"/>
          <w:sz w:val="22"/>
          <w:szCs w:val="22"/>
        </w:rPr>
        <w:t>!</w:t>
      </w:r>
      <w:r>
        <w:rPr>
          <w:rStyle w:val="cm-variable"/>
          <w:rFonts w:ascii="Consolas" w:hAnsi="Consolas" w:cs="Consolas"/>
          <w:color w:val="000000"/>
          <w:sz w:val="22"/>
          <w:szCs w:val="22"/>
        </w:rPr>
        <w:t>StringUtils</w:t>
      </w:r>
      <w:r>
        <w:rPr>
          <w:rFonts w:ascii="Consolas" w:hAnsi="Consolas" w:cs="Consolas"/>
          <w:color w:val="333333"/>
          <w:sz w:val="22"/>
          <w:szCs w:val="22"/>
        </w:rPr>
        <w:t>.</w:t>
      </w:r>
      <w:r>
        <w:rPr>
          <w:rStyle w:val="cm-variable"/>
          <w:rFonts w:ascii="Consolas" w:hAnsi="Consolas" w:cs="Consolas"/>
          <w:color w:val="000000"/>
          <w:sz w:val="22"/>
          <w:szCs w:val="22"/>
        </w:rPr>
        <w:t>isEmpty</w:t>
      </w:r>
      <w:r>
        <w:rPr>
          <w:rFonts w:ascii="Consolas" w:hAnsi="Consolas" w:cs="Consolas"/>
          <w:color w:val="333333"/>
          <w:sz w:val="22"/>
          <w:szCs w:val="22"/>
        </w:rPr>
        <w:t>(</w:t>
      </w:r>
      <w:r>
        <w:rPr>
          <w:rStyle w:val="cm-variable"/>
          <w:rFonts w:ascii="Consolas" w:hAnsi="Consolas" w:cs="Consolas"/>
          <w:color w:val="000000"/>
          <w:sz w:val="22"/>
          <w:szCs w:val="22"/>
        </w:rPr>
        <w:t>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split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l</w:t>
      </w:r>
      <w:r>
        <w:rPr>
          <w:rFonts w:ascii="Consolas" w:hAnsi="Consolas" w:cs="Consolas"/>
          <w:color w:val="333333"/>
          <w:sz w:val="22"/>
          <w:szCs w:val="22"/>
        </w:rPr>
        <w:t>.</w:t>
      </w:r>
      <w:r>
        <w:rPr>
          <w:rStyle w:val="cm-variable"/>
          <w:rFonts w:ascii="Consolas" w:hAnsi="Consolas" w:cs="Consolas"/>
          <w:color w:val="000000"/>
          <w:sz w:val="22"/>
          <w:szCs w:val="22"/>
        </w:rPr>
        <w:t>split</w:t>
      </w:r>
      <w:r>
        <w:rPr>
          <w:rFonts w:ascii="Consolas" w:hAnsi="Consolas" w:cs="Consolas"/>
          <w:color w:val="333333"/>
          <w:sz w:val="22"/>
          <w:szCs w:val="22"/>
        </w:rPr>
        <w:t>(</w:t>
      </w:r>
      <w:r>
        <w:rPr>
          <w:rStyle w:val="cm-string"/>
          <w:rFonts w:ascii="Consolas" w:hAnsi="Consolas" w:cs="Consolas"/>
          <w:color w:val="AA1111"/>
          <w:sz w:val="22"/>
          <w:szCs w:val="22"/>
        </w:rPr>
        <w:t>"_"</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locale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Locale</w:t>
      </w:r>
      <w:r>
        <w:rPr>
          <w:rFonts w:ascii="Consolas" w:hAnsi="Consolas" w:cs="Consolas"/>
          <w:color w:val="333333"/>
          <w:sz w:val="22"/>
          <w:szCs w:val="22"/>
        </w:rPr>
        <w:t>(</w:t>
      </w:r>
      <w:r>
        <w:rPr>
          <w:rStyle w:val="cm-variable"/>
          <w:rFonts w:ascii="Consolas" w:hAnsi="Consolas" w:cs="Consolas"/>
          <w:color w:val="000000"/>
          <w:sz w:val="22"/>
          <w:szCs w:val="22"/>
        </w:rPr>
        <w:t>split</w:t>
      </w:r>
      <w:r>
        <w:rPr>
          <w:rFonts w:ascii="Consolas" w:hAnsi="Consolas" w:cs="Consolas"/>
          <w:color w:val="333333"/>
          <w:sz w:val="22"/>
          <w:szCs w:val="22"/>
        </w:rPr>
        <w:t>[</w:t>
      </w:r>
      <w:r>
        <w:rPr>
          <w:rStyle w:val="cm-number"/>
          <w:rFonts w:ascii="Consolas" w:hAnsi="Consolas" w:cs="Consolas"/>
          <w:color w:val="116644"/>
          <w:szCs w:val="22"/>
        </w:rPr>
        <w:t>0</w:t>
      </w:r>
      <w:r>
        <w:rPr>
          <w:rFonts w:ascii="Consolas" w:hAnsi="Consolas" w:cs="Consolas"/>
          <w:color w:val="333333"/>
          <w:sz w:val="22"/>
          <w:szCs w:val="22"/>
        </w:rPr>
        <w:t>],</w:t>
      </w:r>
      <w:r>
        <w:rPr>
          <w:rStyle w:val="cm-variable"/>
          <w:rFonts w:ascii="Consolas" w:hAnsi="Consolas" w:cs="Consolas"/>
          <w:color w:val="000000"/>
          <w:sz w:val="22"/>
          <w:szCs w:val="22"/>
        </w:rPr>
        <w:t>split</w:t>
      </w:r>
      <w:r>
        <w:rPr>
          <w:rFonts w:ascii="Consolas" w:hAnsi="Consolas" w:cs="Consolas"/>
          <w:color w:val="333333"/>
          <w:sz w:val="22"/>
          <w:szCs w:val="22"/>
        </w:rPr>
        <w:t>[</w:t>
      </w:r>
      <w:r>
        <w:rPr>
          <w:rStyle w:val="cm-number"/>
          <w:rFonts w:ascii="Consolas" w:hAnsi="Consolas" w:cs="Consolas"/>
          <w:color w:val="116644"/>
          <w:szCs w:val="22"/>
        </w:rPr>
        <w:t>1</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locale</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setLocale</w:t>
      </w:r>
      <w:r>
        <w:rPr>
          <w:rFonts w:ascii="Consolas" w:hAnsi="Consolas" w:cs="Consolas"/>
          <w:color w:val="333333"/>
          <w:sz w:val="22"/>
          <w:szCs w:val="22"/>
        </w:rPr>
        <w:t>(</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HttpServletResponse</w:t>
      </w:r>
      <w:r>
        <w:rPr>
          <w:rFonts w:ascii="Consolas" w:hAnsi="Consolas" w:cs="Consolas"/>
          <w:color w:val="333333"/>
          <w:sz w:val="22"/>
          <w:szCs w:val="22"/>
        </w:rPr>
        <w:t xml:space="preserve"> </w:t>
      </w:r>
      <w:r>
        <w:rPr>
          <w:rStyle w:val="cm-variable"/>
          <w:rFonts w:ascii="Consolas" w:hAnsi="Consolas" w:cs="Consolas"/>
          <w:color w:val="000000"/>
          <w:sz w:val="22"/>
          <w:szCs w:val="22"/>
        </w:rPr>
        <w:t>response</w:t>
      </w:r>
      <w:r>
        <w:rPr>
          <w:rFonts w:ascii="Consolas" w:hAnsi="Consolas" w:cs="Consolas"/>
          <w:color w:val="333333"/>
          <w:sz w:val="22"/>
          <w:szCs w:val="22"/>
        </w:rPr>
        <w:t xml:space="preserve">, </w:t>
      </w:r>
      <w:r>
        <w:rPr>
          <w:rStyle w:val="cm-variable"/>
          <w:rFonts w:ascii="Consolas" w:hAnsi="Consolas" w:cs="Consolas"/>
          <w:color w:val="000000"/>
          <w:sz w:val="22"/>
          <w:szCs w:val="22"/>
        </w:rPr>
        <w:t>Locale</w:t>
      </w:r>
      <w:r>
        <w:rPr>
          <w:rFonts w:ascii="Consolas" w:hAnsi="Consolas" w:cs="Consolas"/>
          <w:color w:val="333333"/>
          <w:sz w:val="22"/>
          <w:szCs w:val="22"/>
        </w:rPr>
        <w:t xml:space="preserve"> </w:t>
      </w:r>
      <w:r>
        <w:rPr>
          <w:rStyle w:val="cm-variable"/>
          <w:rFonts w:ascii="Consolas" w:hAnsi="Consolas" w:cs="Consolas"/>
          <w:color w:val="000000"/>
          <w:sz w:val="22"/>
          <w:szCs w:val="22"/>
        </w:rPr>
        <w:t>locale</w:t>
      </w:r>
      <w:r>
        <w:rPr>
          <w:rFonts w:ascii="Consolas" w:hAnsi="Consolas" w:cs="Consolas"/>
          <w:color w:val="333333"/>
          <w:sz w:val="22"/>
          <w:szCs w:val="22"/>
        </w:rPr>
        <w:t>) {</w:t>
      </w:r>
      <w:r>
        <w:rPr>
          <w:rFonts w:ascii="Consolas" w:hAnsi="Consolas" w:cs="Consolas"/>
          <w:color w:val="333333"/>
          <w:sz w:val="22"/>
          <w:szCs w:val="22"/>
        </w:rPr>
        <w:b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LocaleResolver</w:t>
      </w:r>
      <w:r>
        <w:rPr>
          <w:rFonts w:ascii="Consolas" w:hAnsi="Consolas" w:cs="Consolas"/>
          <w:color w:val="333333"/>
          <w:sz w:val="22"/>
          <w:szCs w:val="22"/>
        </w:rPr>
        <w:t xml:space="preserve"> </w:t>
      </w:r>
      <w:r>
        <w:rPr>
          <w:rStyle w:val="cm-def"/>
          <w:rFonts w:ascii="Consolas" w:hAnsi="Consolas" w:cs="Consolas"/>
          <w:color w:val="0000FF"/>
          <w:sz w:val="22"/>
          <w:szCs w:val="22"/>
        </w:rPr>
        <w:t>localeResolver</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MyLocaleResolver</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5"/>
        <w:rPr>
          <w:rFonts w:cs="宋体"/>
        </w:rPr>
      </w:pPr>
      <w:r>
        <w:t>3</w:t>
      </w:r>
      <w:r>
        <w:t>）、登陆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开发期间模板引擎页面修改以后，要实时生效</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）、禁用模板引擎的缓存</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lastRenderedPageBreak/>
        <w:t xml:space="preserve"># </w:t>
      </w:r>
      <w:r>
        <w:rPr>
          <w:rFonts w:ascii="Consolas" w:hAnsi="Consolas" w:cs="Consolas"/>
          <w:color w:val="333333"/>
          <w:sz w:val="22"/>
          <w:szCs w:val="22"/>
        </w:rPr>
        <w:t>禁用缓存</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 xml:space="preserve">spring.thymeleaf.cache=false </w:t>
      </w: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40"/>
        <w:rPr>
          <w:rFonts w:ascii="Consolas" w:hAnsi="Consolas" w:cs="Consolas"/>
          <w:color w:val="333333"/>
          <w:sz w:val="22"/>
          <w:szCs w:val="22"/>
        </w:rPr>
      </w:pP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）、页面修改完成以后</w:t>
      </w:r>
      <w:r>
        <w:rPr>
          <w:rStyle w:val="md-line"/>
          <w:rFonts w:ascii="Helvetica" w:hAnsi="Helvetica"/>
          <w:color w:val="333333"/>
        </w:rPr>
        <w:t>ctrl+f9</w:t>
      </w:r>
      <w:r>
        <w:rPr>
          <w:rStyle w:val="md-line"/>
          <w:rFonts w:ascii="Helvetica" w:hAnsi="Helvetica"/>
          <w:color w:val="333333"/>
        </w:rPr>
        <w:t>：重新编译；</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登陆错误消息的显示</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&lt;p</w:t>
      </w:r>
      <w:r>
        <w:rPr>
          <w:rFonts w:ascii="Consolas" w:hAnsi="Consolas" w:cs="Consolas"/>
          <w:color w:val="333333"/>
          <w:sz w:val="22"/>
          <w:szCs w:val="22"/>
        </w:rPr>
        <w:t xml:space="preserve"> </w:t>
      </w:r>
      <w:r>
        <w:rPr>
          <w:rStyle w:val="cm-attribute"/>
          <w:rFonts w:ascii="Consolas" w:hAnsi="Consolas" w:cs="Consolas"/>
          <w:color w:val="0000CC"/>
          <w:sz w:val="22"/>
          <w:szCs w:val="22"/>
        </w:rPr>
        <w:t>style</w:t>
      </w:r>
      <w:r>
        <w:rPr>
          <w:rFonts w:ascii="Consolas" w:hAnsi="Consolas" w:cs="Consolas"/>
          <w:color w:val="333333"/>
          <w:sz w:val="22"/>
          <w:szCs w:val="22"/>
        </w:rPr>
        <w:t>=</w:t>
      </w:r>
      <w:r>
        <w:rPr>
          <w:rStyle w:val="cm-string"/>
          <w:rFonts w:ascii="Consolas" w:hAnsi="Consolas" w:cs="Consolas"/>
          <w:color w:val="AA1111"/>
          <w:sz w:val="22"/>
          <w:szCs w:val="22"/>
        </w:rPr>
        <w:t>"color: red"</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"${msg}"</w:t>
      </w:r>
      <w:r>
        <w:rPr>
          <w:rFonts w:ascii="Consolas" w:hAnsi="Consolas" w:cs="Consolas"/>
          <w:color w:val="333333"/>
          <w:sz w:val="22"/>
          <w:szCs w:val="22"/>
        </w:rPr>
        <w:t xml:space="preserve"> </w:t>
      </w:r>
      <w:r>
        <w:rPr>
          <w:rStyle w:val="cm-attribute"/>
          <w:rFonts w:ascii="Consolas" w:hAnsi="Consolas" w:cs="Consolas"/>
          <w:color w:val="0000CC"/>
          <w:sz w:val="22"/>
          <w:szCs w:val="22"/>
        </w:rPr>
        <w:t>th:if</w:t>
      </w:r>
      <w:r>
        <w:rPr>
          <w:rFonts w:ascii="Consolas" w:hAnsi="Consolas" w:cs="Consolas"/>
          <w:color w:val="333333"/>
          <w:sz w:val="22"/>
          <w:szCs w:val="22"/>
        </w:rPr>
        <w:t>=</w:t>
      </w:r>
      <w:r>
        <w:rPr>
          <w:rStyle w:val="cm-string"/>
          <w:rFonts w:ascii="Consolas" w:hAnsi="Consolas" w:cs="Consolas"/>
          <w:color w:val="AA1111"/>
          <w:sz w:val="22"/>
          <w:szCs w:val="22"/>
        </w:rPr>
        <w:t>"${not #strings.isEmpty(msg)}"</w:t>
      </w:r>
      <w:r>
        <w:rPr>
          <w:rStyle w:val="cm-tag"/>
          <w:rFonts w:ascii="Consolas" w:hAnsi="Consolas" w:cs="Consolas"/>
          <w:color w:val="117700"/>
          <w:sz w:val="22"/>
          <w:szCs w:val="22"/>
        </w:rPr>
        <w:t>&gt;&lt;/p&gt;</w:t>
      </w:r>
    </w:p>
    <w:p w:rsidR="001A7847" w:rsidRDefault="007D395D">
      <w:pPr>
        <w:pStyle w:val="5"/>
        <w:rPr>
          <w:rFonts w:cs="宋体"/>
        </w:rPr>
      </w:pPr>
      <w:r>
        <w:t>4</w:t>
      </w:r>
      <w:r>
        <w:t>）、拦截器进行登陆检查</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拦截器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w:t>
      </w:r>
      <w:r>
        <w:rPr>
          <w:rFonts w:ascii="Consolas" w:hAnsi="Consolas" w:cs="Consolas"/>
          <w:color w:val="333333"/>
          <w:sz w:val="22"/>
          <w:szCs w:val="22"/>
        </w:rPr>
        <w:br/>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登陆检查，</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LoginHandlerInterceptor</w:t>
      </w:r>
      <w:r>
        <w:rPr>
          <w:rFonts w:ascii="Consolas" w:hAnsi="Consolas" w:cs="Consolas"/>
          <w:color w:val="333333"/>
          <w:sz w:val="22"/>
          <w:szCs w:val="22"/>
        </w:rPr>
        <w:t xml:space="preserve"> </w:t>
      </w:r>
      <w:r>
        <w:rPr>
          <w:rStyle w:val="cm-keyword"/>
          <w:rFonts w:ascii="Consolas" w:hAnsi="Consolas" w:cs="Consolas"/>
          <w:color w:val="770088"/>
          <w:sz w:val="22"/>
          <w:szCs w:val="22"/>
        </w:rPr>
        <w:t>implements</w:t>
      </w:r>
      <w:r>
        <w:rPr>
          <w:rFonts w:ascii="Consolas" w:hAnsi="Consolas" w:cs="Consolas"/>
          <w:color w:val="333333"/>
          <w:sz w:val="22"/>
          <w:szCs w:val="22"/>
        </w:rPr>
        <w:t xml:space="preserve"> </w:t>
      </w:r>
      <w:r>
        <w:rPr>
          <w:rStyle w:val="cm-variable"/>
          <w:rFonts w:ascii="Consolas" w:hAnsi="Consolas" w:cs="Consolas"/>
          <w:color w:val="000000"/>
          <w:sz w:val="22"/>
          <w:szCs w:val="22"/>
        </w:rPr>
        <w:t>HandlerInterceptor</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目标方法执行之前</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boolean</w:t>
      </w:r>
      <w:r>
        <w:rPr>
          <w:rFonts w:ascii="Consolas" w:hAnsi="Consolas" w:cs="Consolas"/>
          <w:color w:val="333333"/>
          <w:sz w:val="22"/>
          <w:szCs w:val="22"/>
        </w:rPr>
        <w:t xml:space="preserve"> </w:t>
      </w:r>
      <w:r>
        <w:rPr>
          <w:rStyle w:val="cm-variable"/>
          <w:rFonts w:ascii="Consolas" w:hAnsi="Consolas" w:cs="Consolas"/>
          <w:color w:val="000000"/>
          <w:sz w:val="22"/>
          <w:szCs w:val="22"/>
        </w:rPr>
        <w:t>preHandle</w:t>
      </w:r>
      <w:r>
        <w:rPr>
          <w:rFonts w:ascii="Consolas" w:hAnsi="Consolas" w:cs="Consolas"/>
          <w:color w:val="333333"/>
          <w:sz w:val="22"/>
          <w:szCs w:val="22"/>
        </w:rPr>
        <w:t>(</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HttpServletResponse</w:t>
      </w:r>
      <w:r>
        <w:rPr>
          <w:rFonts w:ascii="Consolas" w:hAnsi="Consolas" w:cs="Consolas"/>
          <w:color w:val="333333"/>
          <w:sz w:val="22"/>
          <w:szCs w:val="22"/>
        </w:rPr>
        <w:t xml:space="preserve"> </w:t>
      </w:r>
      <w:r>
        <w:rPr>
          <w:rStyle w:val="cm-variable"/>
          <w:rFonts w:ascii="Consolas" w:hAnsi="Consolas" w:cs="Consolas"/>
          <w:color w:val="000000"/>
          <w:sz w:val="22"/>
          <w:szCs w:val="22"/>
        </w:rPr>
        <w:t>response</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Fonts w:ascii="Consolas" w:hAnsi="Consolas" w:cs="Consolas"/>
          <w:color w:val="333333"/>
          <w:sz w:val="22"/>
          <w:szCs w:val="22"/>
        </w:rPr>
        <w:t xml:space="preserve"> </w:t>
      </w:r>
      <w:r>
        <w:rPr>
          <w:rStyle w:val="cm-variable"/>
          <w:rFonts w:ascii="Consolas" w:hAnsi="Consolas" w:cs="Consolas"/>
          <w:color w:val="000000"/>
          <w:sz w:val="22"/>
          <w:szCs w:val="22"/>
        </w:rPr>
        <w:t>handler</w:t>
      </w:r>
      <w:r>
        <w:rPr>
          <w:rFonts w:ascii="Consolas" w:hAnsi="Consolas" w:cs="Consolas"/>
          <w:color w:val="333333"/>
          <w:sz w:val="22"/>
          <w:szCs w:val="22"/>
        </w:rPr>
        <w:t xml:space="preserve">) </w:t>
      </w:r>
      <w:r>
        <w:rPr>
          <w:rStyle w:val="cm-keyword"/>
          <w:rFonts w:ascii="Consolas" w:hAnsi="Consolas" w:cs="Consolas"/>
          <w:color w:val="770088"/>
          <w:sz w:val="22"/>
          <w:szCs w:val="22"/>
        </w:rPr>
        <w:t>throws</w:t>
      </w:r>
      <w:r>
        <w:rPr>
          <w:rFonts w:ascii="Consolas" w:hAnsi="Consolas" w:cs="Consolas"/>
          <w:color w:val="333333"/>
          <w:sz w:val="22"/>
          <w:szCs w:val="22"/>
        </w:rPr>
        <w:t xml:space="preserve"> </w:t>
      </w:r>
      <w:r>
        <w:rPr>
          <w:rStyle w:val="cm-variable"/>
          <w:rFonts w:ascii="Consolas" w:hAnsi="Consolas" w:cs="Consolas"/>
          <w:color w:val="000000"/>
          <w:sz w:val="22"/>
          <w:szCs w:val="22"/>
        </w:rPr>
        <w:t>Exception</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variable-3"/>
          <w:rFonts w:ascii="Consolas" w:hAnsi="Consolas" w:cs="Consolas"/>
          <w:color w:val="008855"/>
          <w:sz w:val="22"/>
          <w:szCs w:val="22"/>
        </w:rPr>
        <w:t>Object</w:t>
      </w:r>
      <w:r>
        <w:rPr>
          <w:rFonts w:ascii="Consolas" w:hAnsi="Consolas" w:cs="Consolas"/>
          <w:color w:val="333333"/>
          <w:sz w:val="22"/>
          <w:szCs w:val="22"/>
        </w:rPr>
        <w:t xml:space="preserve"> </w:t>
      </w:r>
      <w:r>
        <w:rPr>
          <w:rStyle w:val="cm-variable"/>
          <w:rFonts w:ascii="Consolas" w:hAnsi="Consolas" w:cs="Consolas"/>
          <w:color w:val="000000"/>
          <w:sz w:val="22"/>
          <w:szCs w:val="22"/>
        </w:rPr>
        <w:t>user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w:t>
      </w:r>
      <w:r>
        <w:rPr>
          <w:rStyle w:val="cm-variable"/>
          <w:rFonts w:ascii="Consolas" w:hAnsi="Consolas" w:cs="Consolas"/>
          <w:color w:val="000000"/>
          <w:sz w:val="22"/>
          <w:szCs w:val="22"/>
        </w:rPr>
        <w:t>getSession</w:t>
      </w:r>
      <w:r>
        <w:rPr>
          <w:rFonts w:ascii="Consolas" w:hAnsi="Consolas" w:cs="Consolas"/>
          <w:color w:val="333333"/>
          <w:sz w:val="22"/>
          <w:szCs w:val="22"/>
        </w:rPr>
        <w:t>().</w:t>
      </w:r>
      <w:r>
        <w:rPr>
          <w:rStyle w:val="cm-variable"/>
          <w:rFonts w:ascii="Consolas" w:hAnsi="Consolas" w:cs="Consolas"/>
          <w:color w:val="000000"/>
          <w:sz w:val="22"/>
          <w:szCs w:val="22"/>
        </w:rPr>
        <w:t>getAttribute</w:t>
      </w:r>
      <w:r>
        <w:rPr>
          <w:rFonts w:ascii="Consolas" w:hAnsi="Consolas" w:cs="Consolas"/>
          <w:color w:val="333333"/>
          <w:sz w:val="22"/>
          <w:szCs w:val="22"/>
        </w:rPr>
        <w:t>(</w:t>
      </w:r>
      <w:r>
        <w:rPr>
          <w:rStyle w:val="cm-string"/>
          <w:rFonts w:ascii="Consolas" w:hAnsi="Consolas" w:cs="Consolas"/>
          <w:color w:val="AA1111"/>
          <w:sz w:val="22"/>
          <w:szCs w:val="22"/>
        </w:rPr>
        <w:t>"loginUser"</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w:t>
      </w:r>
      <w:r>
        <w:rPr>
          <w:rStyle w:val="cm-variable"/>
          <w:rFonts w:ascii="Consolas" w:hAnsi="Consolas" w:cs="Consolas"/>
          <w:color w:val="000000"/>
          <w:sz w:val="22"/>
          <w:szCs w:val="22"/>
        </w:rPr>
        <w:t>user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未登陆，返回登陆页面</w:t>
      </w:r>
      <w:r>
        <w:rPr>
          <w:rFonts w:ascii="Consolas" w:hAnsi="Consolas" w:cs="Consolas"/>
          <w:color w:val="333333"/>
          <w:sz w:val="22"/>
          <w:szCs w:val="22"/>
        </w:rPr>
        <w:br/>
        <w:t xml:space="preserve">            </w:t>
      </w:r>
      <w:r>
        <w:rPr>
          <w:rStyle w:val="cm-variable"/>
          <w:rFonts w:ascii="Consolas" w:hAnsi="Consolas" w:cs="Consolas"/>
          <w:color w:val="000000"/>
          <w:sz w:val="22"/>
          <w:szCs w:val="22"/>
        </w:rPr>
        <w:t>request</w:t>
      </w:r>
      <w:r>
        <w:rPr>
          <w:rFonts w:ascii="Consolas" w:hAnsi="Consolas" w:cs="Consolas"/>
          <w:color w:val="333333"/>
          <w:sz w:val="22"/>
          <w:szCs w:val="22"/>
        </w:rPr>
        <w:t>.</w:t>
      </w:r>
      <w:r>
        <w:rPr>
          <w:rStyle w:val="cm-variable"/>
          <w:rFonts w:ascii="Consolas" w:hAnsi="Consolas" w:cs="Consolas"/>
          <w:color w:val="000000"/>
          <w:sz w:val="22"/>
          <w:szCs w:val="22"/>
        </w:rPr>
        <w:t>setAttribute</w:t>
      </w:r>
      <w:r>
        <w:rPr>
          <w:rFonts w:ascii="Consolas" w:hAnsi="Consolas" w:cs="Consolas"/>
          <w:color w:val="333333"/>
          <w:sz w:val="22"/>
          <w:szCs w:val="22"/>
        </w:rPr>
        <w:t>(</w:t>
      </w:r>
      <w:r>
        <w:rPr>
          <w:rStyle w:val="cm-string"/>
          <w:rFonts w:ascii="Consolas" w:hAnsi="Consolas" w:cs="Consolas"/>
          <w:color w:val="AA1111"/>
          <w:sz w:val="22"/>
          <w:szCs w:val="22"/>
        </w:rPr>
        <w:t>"msg"</w:t>
      </w:r>
      <w:r>
        <w:rPr>
          <w:rFonts w:ascii="Consolas" w:hAnsi="Consolas" w:cs="Consolas"/>
          <w:color w:val="333333"/>
          <w:sz w:val="22"/>
          <w:szCs w:val="22"/>
        </w:rPr>
        <w:t>,</w:t>
      </w:r>
      <w:r>
        <w:rPr>
          <w:rStyle w:val="cm-string"/>
          <w:rFonts w:ascii="Consolas" w:hAnsi="Consolas" w:cs="Consolas"/>
          <w:color w:val="AA1111"/>
          <w:sz w:val="22"/>
          <w:szCs w:val="22"/>
        </w:rPr>
        <w:t>"</w:t>
      </w:r>
      <w:r>
        <w:rPr>
          <w:rStyle w:val="cm-string"/>
          <w:rFonts w:ascii="Consolas" w:hAnsi="Consolas" w:cs="Consolas"/>
          <w:color w:val="AA1111"/>
          <w:sz w:val="22"/>
          <w:szCs w:val="22"/>
        </w:rPr>
        <w:t>没有权限请先登陆</w:t>
      </w:r>
      <w:r>
        <w:rPr>
          <w:rStyle w:val="cm-string"/>
          <w:rFonts w:ascii="Consolas" w:hAnsi="Consolas" w:cs="Consolas"/>
          <w:color w:val="AA1111"/>
          <w:sz w:val="22"/>
          <w:szCs w:val="22"/>
        </w:rPr>
        <w: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request</w:t>
      </w:r>
      <w:r>
        <w:rPr>
          <w:rFonts w:ascii="Consolas" w:hAnsi="Consolas" w:cs="Consolas"/>
          <w:color w:val="333333"/>
          <w:sz w:val="22"/>
          <w:szCs w:val="22"/>
        </w:rPr>
        <w:t>.</w:t>
      </w:r>
      <w:r>
        <w:rPr>
          <w:rStyle w:val="cm-variable"/>
          <w:rFonts w:ascii="Consolas" w:hAnsi="Consolas" w:cs="Consolas"/>
          <w:color w:val="000000"/>
          <w:sz w:val="22"/>
          <w:szCs w:val="22"/>
        </w:rPr>
        <w:t>getRequestDispatcher</w:t>
      </w:r>
      <w:r>
        <w:rPr>
          <w:rFonts w:ascii="Consolas" w:hAnsi="Consolas" w:cs="Consolas"/>
          <w:color w:val="333333"/>
          <w:sz w:val="22"/>
          <w:szCs w:val="22"/>
        </w:rPr>
        <w:t>(</w:t>
      </w:r>
      <w:r>
        <w:rPr>
          <w:rStyle w:val="cm-string"/>
          <w:rFonts w:ascii="Consolas" w:hAnsi="Consolas" w:cs="Consolas"/>
          <w:color w:val="AA1111"/>
          <w:sz w:val="22"/>
          <w:szCs w:val="22"/>
        </w:rPr>
        <w:t>"/index.html"</w:t>
      </w:r>
      <w:r>
        <w:rPr>
          <w:rFonts w:ascii="Consolas" w:hAnsi="Consolas" w:cs="Consolas"/>
          <w:color w:val="333333"/>
          <w:sz w:val="22"/>
          <w:szCs w:val="22"/>
        </w:rPr>
        <w:t>).</w:t>
      </w:r>
      <w:r>
        <w:rPr>
          <w:rStyle w:val="cm-variable"/>
          <w:rFonts w:ascii="Consolas" w:hAnsi="Consolas" w:cs="Consolas"/>
          <w:color w:val="000000"/>
          <w:sz w:val="22"/>
          <w:szCs w:val="22"/>
        </w:rPr>
        <w:t>forward</w:t>
      </w:r>
      <w:r>
        <w:rPr>
          <w:rFonts w:ascii="Consolas" w:hAnsi="Consolas" w:cs="Consolas"/>
          <w:color w:val="333333"/>
          <w:sz w:val="22"/>
          <w:szCs w:val="22"/>
        </w:rPr>
        <w:t>(</w:t>
      </w:r>
      <w:r>
        <w:rPr>
          <w:rStyle w:val="cm-variable"/>
          <w:rFonts w:ascii="Consolas" w:hAnsi="Consolas" w:cs="Consolas"/>
          <w:color w:val="000000"/>
          <w:sz w:val="22"/>
          <w:szCs w:val="22"/>
        </w:rPr>
        <w:t>request</w:t>
      </w:r>
      <w:r>
        <w:rPr>
          <w:rFonts w:ascii="Consolas" w:hAnsi="Consolas" w:cs="Consolas"/>
          <w:color w:val="333333"/>
          <w:sz w:val="22"/>
          <w:szCs w:val="22"/>
        </w:rPr>
        <w:t>,</w:t>
      </w:r>
      <w:r>
        <w:rPr>
          <w:rStyle w:val="cm-variable"/>
          <w:rFonts w:ascii="Consolas" w:hAnsi="Consolas" w:cs="Consolas"/>
          <w:color w:val="000000"/>
          <w:sz w:val="22"/>
          <w:szCs w:val="22"/>
        </w:rPr>
        <w:t>response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atom"/>
          <w:rFonts w:ascii="Consolas" w:hAnsi="Consolas" w:cs="Consolas"/>
          <w:color w:val="221199"/>
          <w:sz w:val="22"/>
          <w:szCs w:val="22"/>
        </w:rPr>
        <w:t>false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else</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已登陆，放行请求</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atom"/>
          <w:rFonts w:ascii="Consolas" w:hAnsi="Consolas" w:cs="Consolas"/>
          <w:color w:val="221199"/>
          <w:sz w:val="22"/>
          <w:szCs w:val="22"/>
        </w:rPr>
        <w:t>true</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postHandle</w:t>
      </w:r>
      <w:r>
        <w:rPr>
          <w:rFonts w:ascii="Consolas" w:hAnsi="Consolas" w:cs="Consolas"/>
          <w:color w:val="333333"/>
          <w:sz w:val="22"/>
          <w:szCs w:val="22"/>
        </w:rPr>
        <w:t>(</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HttpServletResponse</w:t>
      </w:r>
      <w:r>
        <w:rPr>
          <w:rFonts w:ascii="Consolas" w:hAnsi="Consolas" w:cs="Consolas"/>
          <w:color w:val="333333"/>
          <w:sz w:val="22"/>
          <w:szCs w:val="22"/>
        </w:rPr>
        <w:t xml:space="preserve"> </w:t>
      </w:r>
      <w:r>
        <w:rPr>
          <w:rStyle w:val="cm-variable"/>
          <w:rFonts w:ascii="Consolas" w:hAnsi="Consolas" w:cs="Consolas"/>
          <w:color w:val="000000"/>
          <w:sz w:val="22"/>
          <w:szCs w:val="22"/>
        </w:rPr>
        <w:t>response</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Fonts w:ascii="Consolas" w:hAnsi="Consolas" w:cs="Consolas"/>
          <w:color w:val="333333"/>
          <w:sz w:val="22"/>
          <w:szCs w:val="22"/>
        </w:rPr>
        <w:t xml:space="preserve"> </w:t>
      </w:r>
      <w:r>
        <w:rPr>
          <w:rStyle w:val="cm-variable"/>
          <w:rFonts w:ascii="Consolas" w:hAnsi="Consolas" w:cs="Consolas"/>
          <w:color w:val="000000"/>
          <w:sz w:val="22"/>
          <w:szCs w:val="22"/>
        </w:rPr>
        <w:t>handler</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keyword"/>
          <w:rFonts w:ascii="Consolas" w:hAnsi="Consolas" w:cs="Consolas"/>
          <w:color w:val="770088"/>
          <w:sz w:val="22"/>
          <w:szCs w:val="22"/>
        </w:rPr>
        <w:t>throws</w:t>
      </w:r>
      <w:r>
        <w:rPr>
          <w:rFonts w:ascii="Consolas" w:hAnsi="Consolas" w:cs="Consolas"/>
          <w:color w:val="333333"/>
          <w:sz w:val="22"/>
          <w:szCs w:val="22"/>
        </w:rPr>
        <w:t xml:space="preserve"> </w:t>
      </w:r>
      <w:r>
        <w:rPr>
          <w:rStyle w:val="cm-variable"/>
          <w:rFonts w:ascii="Consolas" w:hAnsi="Consolas" w:cs="Consolas"/>
          <w:color w:val="000000"/>
          <w:sz w:val="22"/>
          <w:szCs w:val="22"/>
        </w:rPr>
        <w:t>Exception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afterCompletion</w:t>
      </w:r>
      <w:r>
        <w:rPr>
          <w:rFonts w:ascii="Consolas" w:hAnsi="Consolas" w:cs="Consolas"/>
          <w:color w:val="333333"/>
          <w:sz w:val="22"/>
          <w:szCs w:val="22"/>
        </w:rPr>
        <w:t>(</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HttpServletResponse</w:t>
      </w:r>
      <w:r>
        <w:rPr>
          <w:rFonts w:ascii="Consolas" w:hAnsi="Consolas" w:cs="Consolas"/>
          <w:color w:val="333333"/>
          <w:sz w:val="22"/>
          <w:szCs w:val="22"/>
        </w:rPr>
        <w:t xml:space="preserve"> </w:t>
      </w:r>
      <w:r>
        <w:rPr>
          <w:rStyle w:val="cm-variable"/>
          <w:rFonts w:ascii="Consolas" w:hAnsi="Consolas" w:cs="Consolas"/>
          <w:color w:val="000000"/>
          <w:sz w:val="22"/>
          <w:szCs w:val="22"/>
        </w:rPr>
        <w:t>response</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Fonts w:ascii="Consolas" w:hAnsi="Consolas" w:cs="Consolas"/>
          <w:color w:val="333333"/>
          <w:sz w:val="22"/>
          <w:szCs w:val="22"/>
        </w:rPr>
        <w:t xml:space="preserve"> </w:t>
      </w:r>
      <w:r>
        <w:rPr>
          <w:rStyle w:val="cm-variable"/>
          <w:rFonts w:ascii="Consolas" w:hAnsi="Consolas" w:cs="Consolas"/>
          <w:color w:val="000000"/>
          <w:sz w:val="22"/>
          <w:szCs w:val="22"/>
        </w:rPr>
        <w:t>handler</w:t>
      </w:r>
      <w:r>
        <w:rPr>
          <w:rFonts w:ascii="Consolas" w:hAnsi="Consolas" w:cs="Consolas"/>
          <w:color w:val="333333"/>
          <w:sz w:val="22"/>
          <w:szCs w:val="22"/>
        </w:rPr>
        <w:t xml:space="preserve">, </w:t>
      </w:r>
      <w:r>
        <w:rPr>
          <w:rStyle w:val="cm-variable"/>
          <w:rFonts w:ascii="Consolas" w:hAnsi="Consolas" w:cs="Consolas"/>
          <w:color w:val="000000"/>
          <w:sz w:val="22"/>
          <w:szCs w:val="22"/>
        </w:rPr>
        <w:t>Exception</w:t>
      </w:r>
      <w:r>
        <w:rPr>
          <w:rFonts w:ascii="Consolas" w:hAnsi="Consolas" w:cs="Consolas"/>
          <w:color w:val="333333"/>
          <w:sz w:val="22"/>
          <w:szCs w:val="22"/>
        </w:rPr>
        <w:t xml:space="preserve"> </w:t>
      </w:r>
      <w:r>
        <w:rPr>
          <w:rStyle w:val="cm-variable"/>
          <w:rFonts w:ascii="Consolas" w:hAnsi="Consolas" w:cs="Consolas"/>
          <w:color w:val="000000"/>
          <w:sz w:val="22"/>
          <w:szCs w:val="22"/>
        </w:rPr>
        <w:t>ex</w:t>
      </w:r>
      <w:r>
        <w:rPr>
          <w:rFonts w:ascii="Consolas" w:hAnsi="Consolas" w:cs="Consolas"/>
          <w:color w:val="333333"/>
          <w:sz w:val="22"/>
          <w:szCs w:val="22"/>
        </w:rPr>
        <w:t xml:space="preserve">) </w:t>
      </w:r>
      <w:r>
        <w:rPr>
          <w:rStyle w:val="cm-keyword"/>
          <w:rFonts w:ascii="Consolas" w:hAnsi="Consolas" w:cs="Consolas"/>
          <w:color w:val="770088"/>
          <w:sz w:val="22"/>
          <w:szCs w:val="22"/>
        </w:rPr>
        <w:t>throws</w:t>
      </w:r>
      <w:r>
        <w:rPr>
          <w:rFonts w:ascii="Consolas" w:hAnsi="Consolas" w:cs="Consolas"/>
          <w:color w:val="333333"/>
          <w:sz w:val="22"/>
          <w:szCs w:val="22"/>
        </w:rPr>
        <w:t xml:space="preserve"> </w:t>
      </w:r>
      <w:r>
        <w:rPr>
          <w:rStyle w:val="cm-variable"/>
          <w:rFonts w:ascii="Consolas" w:hAnsi="Consolas" w:cs="Consolas"/>
          <w:color w:val="000000"/>
          <w:sz w:val="22"/>
          <w:szCs w:val="22"/>
        </w:rPr>
        <w:t>Exception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注册拦截器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所有的</w:t>
      </w:r>
      <w:r>
        <w:rPr>
          <w:rStyle w:val="cm-comment"/>
          <w:rFonts w:ascii="Consolas" w:hAnsi="Consolas" w:cs="Consolas"/>
          <w:color w:val="AA5500"/>
          <w:sz w:val="22"/>
          <w:szCs w:val="22"/>
        </w:rPr>
        <w:t>WebMvcConfigurerAdapter</w:t>
      </w:r>
      <w:r>
        <w:rPr>
          <w:rStyle w:val="cm-comment"/>
          <w:rFonts w:ascii="Consolas" w:hAnsi="Consolas" w:cs="Consolas"/>
          <w:color w:val="AA5500"/>
          <w:sz w:val="22"/>
          <w:szCs w:val="22"/>
        </w:rPr>
        <w:t>组件都会一起起作用</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将组件注册在容器</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 xml:space="preserve"> </w:t>
      </w:r>
      <w:r>
        <w:rPr>
          <w:rStyle w:val="cm-def"/>
          <w:rFonts w:ascii="Consolas" w:hAnsi="Consolas" w:cs="Consolas"/>
          <w:color w:val="0000FF"/>
          <w:sz w:val="22"/>
          <w:szCs w:val="22"/>
        </w:rPr>
        <w:t>webMvcConfigurerAdapter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 xml:space="preserve"> </w:t>
      </w:r>
      <w:r>
        <w:rPr>
          <w:rStyle w:val="cm-variable"/>
          <w:rFonts w:ascii="Consolas" w:hAnsi="Consolas" w:cs="Consolas"/>
          <w:color w:val="000000"/>
          <w:sz w:val="22"/>
          <w:szCs w:val="22"/>
        </w:rPr>
        <w:t>adapter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WebMvcConfigurerAdapter</w:t>
      </w:r>
      <w:r>
        <w:rPr>
          <w:rFonts w:ascii="Consolas" w:hAnsi="Consolas" w:cs="Consolas"/>
          <w:color w:val="333333"/>
          <w:sz w:val="22"/>
          <w:szCs w:val="22"/>
        </w:rPr>
        <w:t>() {</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addViewControllers</w:t>
      </w:r>
      <w:r>
        <w:rPr>
          <w:rFonts w:ascii="Consolas" w:hAnsi="Consolas" w:cs="Consolas"/>
          <w:color w:val="333333"/>
          <w:sz w:val="22"/>
          <w:szCs w:val="22"/>
        </w:rPr>
        <w:t>(</w:t>
      </w:r>
      <w:r>
        <w:rPr>
          <w:rStyle w:val="cm-variable"/>
          <w:rFonts w:ascii="Consolas" w:hAnsi="Consolas" w:cs="Consolas"/>
          <w:color w:val="000000"/>
          <w:sz w:val="22"/>
          <w:szCs w:val="22"/>
        </w:rPr>
        <w:t>ViewControllerRegistry</w:t>
      </w:r>
      <w:r>
        <w:rPr>
          <w:rFonts w:ascii="Consolas" w:hAnsi="Consolas" w:cs="Consolas"/>
          <w:color w:val="333333"/>
          <w:sz w:val="22"/>
          <w:szCs w:val="22"/>
        </w:rPr>
        <w:t xml:space="preserve"> </w:t>
      </w:r>
      <w:r>
        <w:rPr>
          <w:rStyle w:val="cm-variable"/>
          <w:rFonts w:ascii="Consolas" w:hAnsi="Consolas" w:cs="Consolas"/>
          <w:color w:val="000000"/>
          <w:sz w:val="22"/>
          <w:szCs w:val="22"/>
        </w:rPr>
        <w:t>registry</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addViewController</w:t>
      </w:r>
      <w:r>
        <w:rPr>
          <w:rFonts w:ascii="Consolas" w:hAnsi="Consolas" w:cs="Consolas"/>
          <w:color w:val="333333"/>
          <w:sz w:val="22"/>
          <w:szCs w:val="22"/>
        </w:rPr>
        <w:t>(</w:t>
      </w:r>
      <w:r>
        <w:rPr>
          <w:rStyle w:val="cm-string"/>
          <w:rFonts w:ascii="Consolas" w:hAnsi="Consolas" w:cs="Consolas"/>
          <w:color w:val="AA1111"/>
          <w:sz w:val="22"/>
          <w:szCs w:val="22"/>
        </w:rPr>
        <w:t>"/"</w:t>
      </w:r>
      <w:r>
        <w:rPr>
          <w:rFonts w:ascii="Consolas" w:hAnsi="Consolas" w:cs="Consolas"/>
          <w:color w:val="333333"/>
          <w:sz w:val="22"/>
          <w:szCs w:val="22"/>
        </w:rPr>
        <w:t>).</w:t>
      </w:r>
      <w:r>
        <w:rPr>
          <w:rStyle w:val="cm-variable"/>
          <w:rFonts w:ascii="Consolas" w:hAnsi="Consolas" w:cs="Consolas"/>
          <w:color w:val="000000"/>
          <w:sz w:val="22"/>
          <w:szCs w:val="22"/>
        </w:rPr>
        <w:t>setViewName</w:t>
      </w:r>
      <w:r>
        <w:rPr>
          <w:rFonts w:ascii="Consolas" w:hAnsi="Consolas" w:cs="Consolas"/>
          <w:color w:val="333333"/>
          <w:sz w:val="22"/>
          <w:szCs w:val="22"/>
        </w:rPr>
        <w:t>(</w:t>
      </w:r>
      <w:r>
        <w:rPr>
          <w:rStyle w:val="cm-string"/>
          <w:rFonts w:ascii="Consolas" w:hAnsi="Consolas" w:cs="Consolas"/>
          <w:color w:val="AA1111"/>
          <w:sz w:val="22"/>
          <w:szCs w:val="22"/>
        </w:rPr>
        <w:t>"login"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addViewController</w:t>
      </w:r>
      <w:r>
        <w:rPr>
          <w:rFonts w:ascii="Consolas" w:hAnsi="Consolas" w:cs="Consolas"/>
          <w:color w:val="333333"/>
          <w:sz w:val="22"/>
          <w:szCs w:val="22"/>
        </w:rPr>
        <w:t>(</w:t>
      </w:r>
      <w:r>
        <w:rPr>
          <w:rStyle w:val="cm-string"/>
          <w:rFonts w:ascii="Consolas" w:hAnsi="Consolas" w:cs="Consolas"/>
          <w:color w:val="AA1111"/>
          <w:sz w:val="22"/>
          <w:szCs w:val="22"/>
        </w:rPr>
        <w:t>"/index.html"</w:t>
      </w:r>
      <w:r>
        <w:rPr>
          <w:rFonts w:ascii="Consolas" w:hAnsi="Consolas" w:cs="Consolas"/>
          <w:color w:val="333333"/>
          <w:sz w:val="22"/>
          <w:szCs w:val="22"/>
        </w:rPr>
        <w:t>).</w:t>
      </w:r>
      <w:r>
        <w:rPr>
          <w:rStyle w:val="cm-variable"/>
          <w:rFonts w:ascii="Consolas" w:hAnsi="Consolas" w:cs="Consolas"/>
          <w:color w:val="000000"/>
          <w:sz w:val="22"/>
          <w:szCs w:val="22"/>
        </w:rPr>
        <w:t>setViewName</w:t>
      </w:r>
      <w:r>
        <w:rPr>
          <w:rFonts w:ascii="Consolas" w:hAnsi="Consolas" w:cs="Consolas"/>
          <w:color w:val="333333"/>
          <w:sz w:val="22"/>
          <w:szCs w:val="22"/>
        </w:rPr>
        <w:t>(</w:t>
      </w:r>
      <w:r>
        <w:rPr>
          <w:rStyle w:val="cm-string"/>
          <w:rFonts w:ascii="Consolas" w:hAnsi="Consolas" w:cs="Consolas"/>
          <w:color w:val="AA1111"/>
          <w:sz w:val="22"/>
          <w:szCs w:val="22"/>
        </w:rPr>
        <w:t>"login"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addViewController</w:t>
      </w:r>
      <w:r>
        <w:rPr>
          <w:rFonts w:ascii="Consolas" w:hAnsi="Consolas" w:cs="Consolas"/>
          <w:color w:val="333333"/>
          <w:sz w:val="22"/>
          <w:szCs w:val="22"/>
        </w:rPr>
        <w:t>(</w:t>
      </w:r>
      <w:r>
        <w:rPr>
          <w:rStyle w:val="cm-string"/>
          <w:rFonts w:ascii="Consolas" w:hAnsi="Consolas" w:cs="Consolas"/>
          <w:color w:val="AA1111"/>
          <w:sz w:val="22"/>
          <w:szCs w:val="22"/>
        </w:rPr>
        <w:t>"/main.html"</w:t>
      </w:r>
      <w:r>
        <w:rPr>
          <w:rFonts w:ascii="Consolas" w:hAnsi="Consolas" w:cs="Consolas"/>
          <w:color w:val="333333"/>
          <w:sz w:val="22"/>
          <w:szCs w:val="22"/>
        </w:rPr>
        <w:t>).</w:t>
      </w:r>
      <w:r>
        <w:rPr>
          <w:rStyle w:val="cm-variable"/>
          <w:rFonts w:ascii="Consolas" w:hAnsi="Consolas" w:cs="Consolas"/>
          <w:color w:val="000000"/>
          <w:sz w:val="22"/>
          <w:szCs w:val="22"/>
        </w:rPr>
        <w:t>setViewName</w:t>
      </w:r>
      <w:r>
        <w:rPr>
          <w:rFonts w:ascii="Consolas" w:hAnsi="Consolas" w:cs="Consolas"/>
          <w:color w:val="333333"/>
          <w:sz w:val="22"/>
          <w:szCs w:val="22"/>
        </w:rPr>
        <w:t>(</w:t>
      </w:r>
      <w:r>
        <w:rPr>
          <w:rStyle w:val="cm-string"/>
          <w:rFonts w:ascii="Consolas" w:hAnsi="Consolas" w:cs="Consolas"/>
          <w:color w:val="AA1111"/>
          <w:sz w:val="22"/>
          <w:szCs w:val="22"/>
        </w:rPr>
        <w:t>"dashboard"</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注册拦截器</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addInterceptors</w:t>
      </w:r>
      <w:r>
        <w:rPr>
          <w:rFonts w:ascii="Consolas" w:hAnsi="Consolas" w:cs="Consolas"/>
          <w:color w:val="333333"/>
          <w:sz w:val="22"/>
          <w:szCs w:val="22"/>
        </w:rPr>
        <w:t>(</w:t>
      </w:r>
      <w:r>
        <w:rPr>
          <w:rStyle w:val="cm-variable"/>
          <w:rFonts w:ascii="Consolas" w:hAnsi="Consolas" w:cs="Consolas"/>
          <w:color w:val="000000"/>
          <w:sz w:val="22"/>
          <w:szCs w:val="22"/>
        </w:rPr>
        <w:t>InterceptorRegistry</w:t>
      </w:r>
      <w:r>
        <w:rPr>
          <w:rFonts w:ascii="Consolas" w:hAnsi="Consolas" w:cs="Consolas"/>
          <w:color w:val="333333"/>
          <w:sz w:val="22"/>
          <w:szCs w:val="22"/>
        </w:rPr>
        <w:t xml:space="preserve"> </w:t>
      </w:r>
      <w:r>
        <w:rPr>
          <w:rStyle w:val="cm-variable"/>
          <w:rFonts w:ascii="Consolas" w:hAnsi="Consolas" w:cs="Consolas"/>
          <w:color w:val="000000"/>
          <w:sz w:val="22"/>
          <w:szCs w:val="22"/>
        </w:rPr>
        <w:t>registry</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//super.addInterceptors(registry);</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静态资源；</w:t>
      </w:r>
      <w:r>
        <w:rPr>
          <w:rStyle w:val="cm-comment"/>
          <w:rFonts w:ascii="Consolas" w:hAnsi="Consolas" w:cs="Consolas"/>
          <w:color w:val="AA5500"/>
          <w:sz w:val="22"/>
          <w:szCs w:val="22"/>
        </w:rPr>
        <w:t xml:space="preserve">  *.css , *.js</w:t>
      </w:r>
      <w:r>
        <w:rPr>
          <w:rFonts w:ascii="Consolas" w:hAnsi="Consolas" w:cs="Consolas"/>
          <w:color w:val="333333"/>
          <w:sz w:val="22"/>
          <w:szCs w:val="22"/>
        </w:rPr>
        <w:br/>
        <w:t xml:space="preserve">                </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已经做好了静态资源映射</w:t>
      </w:r>
      <w:r>
        <w:rPr>
          <w:rFonts w:ascii="Consolas" w:hAnsi="Consolas" w:cs="Consolas"/>
          <w:color w:val="333333"/>
          <w:sz w:val="22"/>
          <w:szCs w:val="22"/>
        </w:rPr>
        <w:br/>
        <w:t xml:space="preserve">                </w:t>
      </w:r>
      <w:r>
        <w:rPr>
          <w:rStyle w:val="cm-variable"/>
          <w:rFonts w:ascii="Consolas" w:hAnsi="Consolas" w:cs="Consolas"/>
          <w:color w:val="000000"/>
          <w:sz w:val="22"/>
          <w:szCs w:val="22"/>
        </w:rPr>
        <w:t>registry</w:t>
      </w:r>
      <w:r>
        <w:rPr>
          <w:rFonts w:ascii="Consolas" w:hAnsi="Consolas" w:cs="Consolas"/>
          <w:color w:val="333333"/>
          <w:sz w:val="22"/>
          <w:szCs w:val="22"/>
        </w:rPr>
        <w:t>.</w:t>
      </w:r>
      <w:r>
        <w:rPr>
          <w:rStyle w:val="cm-variable"/>
          <w:rFonts w:ascii="Consolas" w:hAnsi="Consolas" w:cs="Consolas"/>
          <w:color w:val="000000"/>
          <w:sz w:val="22"/>
          <w:szCs w:val="22"/>
        </w:rPr>
        <w:t>addInterceptor</w:t>
      </w:r>
      <w:r>
        <w:rPr>
          <w:rFonts w:ascii="Consolas" w:hAnsi="Consolas" w:cs="Consolas"/>
          <w:color w:val="333333"/>
          <w:sz w:val="22"/>
          <w:szCs w:val="22"/>
        </w:rPr>
        <w:t>(</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LoginHandlerInterceptor</w:t>
      </w:r>
      <w:r>
        <w:rPr>
          <w:rFonts w:ascii="Consolas" w:hAnsi="Consolas" w:cs="Consolas"/>
          <w:color w:val="333333"/>
          <w:sz w:val="22"/>
          <w:szCs w:val="22"/>
        </w:rPr>
        <w:t>()).</w:t>
      </w:r>
      <w:r>
        <w:rPr>
          <w:rStyle w:val="cm-variable"/>
          <w:rFonts w:ascii="Consolas" w:hAnsi="Consolas" w:cs="Consolas"/>
          <w:color w:val="000000"/>
          <w:sz w:val="22"/>
          <w:szCs w:val="22"/>
        </w:rPr>
        <w:t>addPathPatterns</w:t>
      </w:r>
      <w:r>
        <w:rPr>
          <w:rFonts w:ascii="Consolas" w:hAnsi="Consolas" w:cs="Consolas"/>
          <w:color w:val="333333"/>
          <w:sz w:val="22"/>
          <w:szCs w:val="22"/>
        </w:rPr>
        <w:t>(</w:t>
      </w:r>
      <w:r>
        <w:rPr>
          <w:rStyle w:val="cm-string"/>
          <w:rFonts w:ascii="Consolas" w:hAnsi="Consolas" w:cs="Consolas"/>
          <w:color w:val="AA1111"/>
          <w:sz w:val="22"/>
          <w:szCs w:val="22"/>
        </w:rPr>
        <w: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excludePathPatterns</w:t>
      </w:r>
      <w:r>
        <w:rPr>
          <w:rFonts w:ascii="Consolas" w:hAnsi="Consolas" w:cs="Consolas"/>
          <w:color w:val="333333"/>
          <w:sz w:val="22"/>
          <w:szCs w:val="22"/>
        </w:rPr>
        <w:t>(</w:t>
      </w:r>
      <w:r>
        <w:rPr>
          <w:rStyle w:val="cm-string"/>
          <w:rFonts w:ascii="Consolas" w:hAnsi="Consolas" w:cs="Consolas"/>
          <w:color w:val="AA1111"/>
          <w:sz w:val="22"/>
          <w:szCs w:val="22"/>
        </w:rPr>
        <w:t>"/index.html"</w:t>
      </w:r>
      <w:r>
        <w:rPr>
          <w:rFonts w:ascii="Consolas" w:hAnsi="Consolas" w:cs="Consolas"/>
          <w:color w:val="333333"/>
          <w:sz w:val="22"/>
          <w:szCs w:val="22"/>
        </w:rPr>
        <w:t>,</w:t>
      </w:r>
      <w:r>
        <w:rPr>
          <w:rStyle w:val="cm-string"/>
          <w:rFonts w:ascii="Consolas" w:hAnsi="Consolas" w:cs="Consolas"/>
          <w:color w:val="AA1111"/>
          <w:sz w:val="22"/>
          <w:szCs w:val="22"/>
        </w:rPr>
        <w:t>"/"</w:t>
      </w:r>
      <w:r>
        <w:rPr>
          <w:rFonts w:ascii="Consolas" w:hAnsi="Consolas" w:cs="Consolas"/>
          <w:color w:val="333333"/>
          <w:sz w:val="22"/>
          <w:szCs w:val="22"/>
        </w:rPr>
        <w:t>,</w:t>
      </w:r>
      <w:r>
        <w:rPr>
          <w:rStyle w:val="cm-string"/>
          <w:rFonts w:ascii="Consolas" w:hAnsi="Consolas" w:cs="Consolas"/>
          <w:color w:val="AA1111"/>
          <w:sz w:val="22"/>
          <w:szCs w:val="22"/>
        </w:rPr>
        <w:t>"/user/login"</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adapter</w:t>
      </w:r>
      <w:r>
        <w:rPr>
          <w:rFonts w:ascii="Consolas" w:hAnsi="Consolas" w:cs="Consolas"/>
          <w:color w:val="333333"/>
          <w:sz w:val="22"/>
          <w:szCs w:val="22"/>
        </w:rPr>
        <w:t>;</w:t>
      </w:r>
      <w:r>
        <w:rPr>
          <w:rFonts w:ascii="Consolas" w:hAnsi="Consolas" w:cs="Consolas"/>
          <w:color w:val="333333"/>
          <w:sz w:val="22"/>
          <w:szCs w:val="22"/>
        </w:rPr>
        <w:br/>
        <w:t xml:space="preserve">    }</w:t>
      </w:r>
    </w:p>
    <w:p w:rsidR="001A7847" w:rsidRDefault="007D395D">
      <w:pPr>
        <w:pStyle w:val="5"/>
        <w:rPr>
          <w:rFonts w:cs="宋体"/>
        </w:rPr>
      </w:pPr>
      <w:r>
        <w:t>5</w:t>
      </w:r>
      <w:r>
        <w:t>）、</w:t>
      </w:r>
      <w:r>
        <w:t>CRUD-</w:t>
      </w:r>
      <w:r>
        <w:t>员工列表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实验要求：</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w:t>
      </w:r>
      <w:r>
        <w:rPr>
          <w:rStyle w:val="md-line"/>
          <w:rFonts w:ascii="Helvetica" w:hAnsi="Helvetica"/>
          <w:color w:val="333333"/>
        </w:rPr>
        <w:t>RestfulCRUD</w:t>
      </w:r>
      <w:r>
        <w:rPr>
          <w:rStyle w:val="md-line"/>
          <w:rFonts w:ascii="Helvetica" w:hAnsi="Helvetica"/>
          <w:color w:val="333333"/>
        </w:rPr>
        <w:t>：</w:t>
      </w:r>
      <w:r>
        <w:rPr>
          <w:rStyle w:val="md-line"/>
          <w:rFonts w:ascii="Helvetica" w:hAnsi="Helvetica"/>
          <w:color w:val="333333"/>
        </w:rPr>
        <w:t>CRUD</w:t>
      </w:r>
      <w:r>
        <w:rPr>
          <w:rStyle w:val="md-line"/>
          <w:rFonts w:ascii="Helvetica" w:hAnsi="Helvetica"/>
          <w:color w:val="333333"/>
        </w:rPr>
        <w:t>满足</w:t>
      </w:r>
      <w:r>
        <w:rPr>
          <w:rStyle w:val="md-line"/>
          <w:rFonts w:ascii="Helvetica" w:hAnsi="Helvetica"/>
          <w:color w:val="333333"/>
        </w:rPr>
        <w:t>Rest</w:t>
      </w:r>
      <w:r>
        <w:rPr>
          <w:rStyle w:val="md-line"/>
          <w:rFonts w:ascii="Helvetica" w:hAnsi="Helvetica"/>
          <w:color w:val="333333"/>
        </w:rPr>
        <w:t>风格；</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URI</w:t>
      </w:r>
      <w:r>
        <w:rPr>
          <w:rStyle w:val="md-line"/>
          <w:rFonts w:ascii="Helvetica" w:hAnsi="Helvetica"/>
          <w:color w:val="333333"/>
        </w:rPr>
        <w:t>：</w:t>
      </w:r>
      <w:r>
        <w:rPr>
          <w:rStyle w:val="md-line"/>
          <w:rFonts w:ascii="Helvetica" w:hAnsi="Helvetica"/>
          <w:color w:val="333333"/>
        </w:rPr>
        <w:t xml:space="preserve"> /</w:t>
      </w:r>
      <w:r>
        <w:rPr>
          <w:rStyle w:val="md-line"/>
          <w:rFonts w:ascii="Helvetica" w:hAnsi="Helvetica"/>
          <w:color w:val="333333"/>
        </w:rPr>
        <w:t>资源名称</w:t>
      </w:r>
      <w:r>
        <w:rPr>
          <w:rStyle w:val="md-line"/>
          <w:rFonts w:ascii="Helvetica" w:hAnsi="Helvetica"/>
          <w:color w:val="333333"/>
        </w:rPr>
        <w:t>/</w:t>
      </w:r>
      <w:r>
        <w:rPr>
          <w:rStyle w:val="md-line"/>
          <w:rFonts w:ascii="Helvetica" w:hAnsi="Helvetica"/>
          <w:color w:val="333333"/>
        </w:rPr>
        <w:t>资源标识</w:t>
      </w:r>
      <w:r>
        <w:rPr>
          <w:rStyle w:val="md-line"/>
          <w:rFonts w:ascii="Helvetica" w:hAnsi="Helvetica"/>
          <w:color w:val="333333"/>
        </w:rPr>
        <w:t xml:space="preserve"> HTTP</w:t>
      </w:r>
      <w:r>
        <w:rPr>
          <w:rStyle w:val="md-line"/>
          <w:rFonts w:ascii="Helvetica" w:hAnsi="Helvetica"/>
          <w:color w:val="333333"/>
        </w:rPr>
        <w:t>请求方式区分对资源</w:t>
      </w:r>
      <w:r>
        <w:rPr>
          <w:rStyle w:val="md-line"/>
          <w:rFonts w:ascii="Helvetica" w:hAnsi="Helvetica"/>
          <w:color w:val="333333"/>
        </w:rPr>
        <w:t>CRUD</w:t>
      </w:r>
      <w:r>
        <w:rPr>
          <w:rStyle w:val="md-line"/>
          <w:rFonts w:ascii="Helvetica" w:hAnsi="Helvetica"/>
          <w:color w:val="333333"/>
        </w:rPr>
        <w:t>操作</w:t>
      </w:r>
    </w:p>
    <w:tbl>
      <w:tblPr>
        <w:tblW w:w="12000" w:type="dxa"/>
        <w:tblLayout w:type="fixed"/>
        <w:tblCellMar>
          <w:left w:w="0" w:type="dxa"/>
          <w:right w:w="0" w:type="dxa"/>
        </w:tblCellMar>
        <w:tblLook w:val="04A0" w:firstRow="1" w:lastRow="0" w:firstColumn="1" w:lastColumn="0" w:noHBand="0" w:noVBand="1"/>
      </w:tblPr>
      <w:tblGrid>
        <w:gridCol w:w="1645"/>
        <w:gridCol w:w="6362"/>
        <w:gridCol w:w="3993"/>
      </w:tblGrid>
      <w:tr w:rsidR="001A7847">
        <w:trPr>
          <w:tblHeader/>
        </w:trPr>
        <w:tc>
          <w:tcPr>
            <w:tcW w:w="16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1A7847">
            <w:pPr>
              <w:rPr>
                <w:rFonts w:ascii="宋体" w:eastAsia="宋体" w:hAnsi="宋体" w:cs="宋体"/>
                <w:b/>
                <w:bCs/>
                <w:sz w:val="24"/>
                <w:szCs w:val="24"/>
              </w:rPr>
            </w:pPr>
          </w:p>
        </w:tc>
        <w:tc>
          <w:tcPr>
            <w:tcW w:w="6362"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普通</w:t>
            </w:r>
            <w:r>
              <w:rPr>
                <w:rStyle w:val="td-span"/>
                <w:b/>
                <w:bCs/>
              </w:rPr>
              <w:t>CRUD</w:t>
            </w:r>
            <w:r>
              <w:rPr>
                <w:rStyle w:val="td-span"/>
                <w:b/>
                <w:bCs/>
              </w:rPr>
              <w:t>（</w:t>
            </w:r>
            <w:r>
              <w:rPr>
                <w:rStyle w:val="td-span"/>
                <w:b/>
                <w:bCs/>
              </w:rPr>
              <w:t>uri</w:t>
            </w:r>
            <w:r>
              <w:rPr>
                <w:rStyle w:val="td-span"/>
                <w:b/>
                <w:bCs/>
              </w:rPr>
              <w:t>来区分操作）</w:t>
            </w:r>
          </w:p>
        </w:tc>
        <w:tc>
          <w:tcPr>
            <w:tcW w:w="3993"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RestfulCRUD</w:t>
            </w:r>
          </w:p>
        </w:tc>
      </w:tr>
      <w:tr w:rsidR="001A7847">
        <w:tc>
          <w:tcPr>
            <w:tcW w:w="16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查询</w:t>
            </w:r>
          </w:p>
        </w:tc>
        <w:tc>
          <w:tcPr>
            <w:tcW w:w="6362"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getEmp</w:t>
            </w:r>
          </w:p>
        </w:tc>
        <w:tc>
          <w:tcPr>
            <w:tcW w:w="3993"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emp---GET</w:t>
            </w:r>
          </w:p>
        </w:tc>
      </w:tr>
      <w:tr w:rsidR="001A7847">
        <w:tc>
          <w:tcPr>
            <w:tcW w:w="164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添加</w:t>
            </w:r>
          </w:p>
        </w:tc>
        <w:tc>
          <w:tcPr>
            <w:tcW w:w="6362"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addEmp?xxx</w:t>
            </w:r>
          </w:p>
        </w:tc>
        <w:tc>
          <w:tcPr>
            <w:tcW w:w="3993"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emp---POST</w:t>
            </w:r>
          </w:p>
        </w:tc>
      </w:tr>
      <w:tr w:rsidR="001A7847">
        <w:tc>
          <w:tcPr>
            <w:tcW w:w="16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修改</w:t>
            </w:r>
          </w:p>
        </w:tc>
        <w:tc>
          <w:tcPr>
            <w:tcW w:w="6362"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updateEmp?id=xxx&amp;xxx=xx</w:t>
            </w:r>
          </w:p>
        </w:tc>
        <w:tc>
          <w:tcPr>
            <w:tcW w:w="3993"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emp/{id}---PUT</w:t>
            </w:r>
          </w:p>
        </w:tc>
      </w:tr>
      <w:tr w:rsidR="001A7847">
        <w:tc>
          <w:tcPr>
            <w:tcW w:w="164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删除</w:t>
            </w:r>
          </w:p>
        </w:tc>
        <w:tc>
          <w:tcPr>
            <w:tcW w:w="6362"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deleteEmp?id=1</w:t>
            </w:r>
          </w:p>
        </w:tc>
        <w:tc>
          <w:tcPr>
            <w:tcW w:w="3993"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emp/{id}---DELETE</w:t>
            </w:r>
          </w:p>
        </w:tc>
      </w:tr>
    </w:tbl>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）、实验的请求架构</w:t>
      </w:r>
      <w:r>
        <w:rPr>
          <w:rStyle w:val="md-line"/>
          <w:rFonts w:ascii="Helvetica" w:hAnsi="Helvetica"/>
          <w:color w:val="333333"/>
        </w:rPr>
        <w:t>;</w:t>
      </w:r>
    </w:p>
    <w:tbl>
      <w:tblPr>
        <w:tblW w:w="12000" w:type="dxa"/>
        <w:tblLayout w:type="fixed"/>
        <w:tblCellMar>
          <w:left w:w="0" w:type="dxa"/>
          <w:right w:w="0" w:type="dxa"/>
        </w:tblCellMar>
        <w:tblLook w:val="04A0" w:firstRow="1" w:lastRow="0" w:firstColumn="1" w:lastColumn="0" w:noHBand="0" w:noVBand="1"/>
      </w:tblPr>
      <w:tblGrid>
        <w:gridCol w:w="7605"/>
        <w:gridCol w:w="2145"/>
        <w:gridCol w:w="2250"/>
      </w:tblGrid>
      <w:tr w:rsidR="001A7847">
        <w:trPr>
          <w:tblHeader/>
        </w:trPr>
        <w:tc>
          <w:tcPr>
            <w:tcW w:w="760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实验功能</w:t>
            </w:r>
          </w:p>
        </w:tc>
        <w:tc>
          <w:tcPr>
            <w:tcW w:w="21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请求</w:t>
            </w:r>
            <w:r>
              <w:rPr>
                <w:rStyle w:val="td-span"/>
                <w:b/>
                <w:bCs/>
              </w:rPr>
              <w:t>URI</w:t>
            </w:r>
          </w:p>
        </w:tc>
        <w:tc>
          <w:tcPr>
            <w:tcW w:w="2250"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请求方式</w:t>
            </w:r>
          </w:p>
        </w:tc>
      </w:tr>
      <w:tr w:rsidR="001A7847">
        <w:tc>
          <w:tcPr>
            <w:tcW w:w="760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查询所有员工</w:t>
            </w:r>
          </w:p>
        </w:tc>
        <w:tc>
          <w:tcPr>
            <w:tcW w:w="21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emps</w:t>
            </w:r>
          </w:p>
        </w:tc>
        <w:tc>
          <w:tcPr>
            <w:tcW w:w="2250"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GET</w:t>
            </w:r>
          </w:p>
        </w:tc>
      </w:tr>
      <w:tr w:rsidR="001A7847">
        <w:tc>
          <w:tcPr>
            <w:tcW w:w="760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查询某个员工</w:t>
            </w:r>
            <w:r>
              <w:rPr>
                <w:rStyle w:val="td-span"/>
              </w:rPr>
              <w:t>(</w:t>
            </w:r>
            <w:r>
              <w:rPr>
                <w:rStyle w:val="td-span"/>
              </w:rPr>
              <w:t>来到修改页面</w:t>
            </w:r>
            <w:r>
              <w:rPr>
                <w:rStyle w:val="td-span"/>
              </w:rPr>
              <w:t>)</w:t>
            </w:r>
          </w:p>
        </w:tc>
        <w:tc>
          <w:tcPr>
            <w:tcW w:w="214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emp/1</w:t>
            </w:r>
          </w:p>
        </w:tc>
        <w:tc>
          <w:tcPr>
            <w:tcW w:w="2250"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GET</w:t>
            </w:r>
          </w:p>
        </w:tc>
      </w:tr>
      <w:tr w:rsidR="001A7847">
        <w:tc>
          <w:tcPr>
            <w:tcW w:w="760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来到添加页面</w:t>
            </w:r>
          </w:p>
        </w:tc>
        <w:tc>
          <w:tcPr>
            <w:tcW w:w="21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w:t>
            </w:r>
          </w:p>
        </w:tc>
        <w:tc>
          <w:tcPr>
            <w:tcW w:w="2250"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GET</w:t>
            </w:r>
          </w:p>
        </w:tc>
      </w:tr>
      <w:tr w:rsidR="001A7847">
        <w:tc>
          <w:tcPr>
            <w:tcW w:w="760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添加员工</w:t>
            </w:r>
          </w:p>
        </w:tc>
        <w:tc>
          <w:tcPr>
            <w:tcW w:w="214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w:t>
            </w:r>
          </w:p>
        </w:tc>
        <w:tc>
          <w:tcPr>
            <w:tcW w:w="2250"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POST</w:t>
            </w:r>
          </w:p>
        </w:tc>
      </w:tr>
      <w:tr w:rsidR="001A7847">
        <w:tc>
          <w:tcPr>
            <w:tcW w:w="760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来到修改页面（查出员工进行信息回显）</w:t>
            </w:r>
          </w:p>
        </w:tc>
        <w:tc>
          <w:tcPr>
            <w:tcW w:w="21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emp/1</w:t>
            </w:r>
          </w:p>
        </w:tc>
        <w:tc>
          <w:tcPr>
            <w:tcW w:w="2250"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GET</w:t>
            </w:r>
          </w:p>
        </w:tc>
      </w:tr>
      <w:tr w:rsidR="001A7847">
        <w:tc>
          <w:tcPr>
            <w:tcW w:w="760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修改员工</w:t>
            </w:r>
          </w:p>
        </w:tc>
        <w:tc>
          <w:tcPr>
            <w:tcW w:w="214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w:t>
            </w:r>
          </w:p>
        </w:tc>
        <w:tc>
          <w:tcPr>
            <w:tcW w:w="2250"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PUT</w:t>
            </w:r>
          </w:p>
        </w:tc>
      </w:tr>
      <w:tr w:rsidR="001A7847">
        <w:tc>
          <w:tcPr>
            <w:tcW w:w="760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删除员工</w:t>
            </w:r>
          </w:p>
        </w:tc>
        <w:tc>
          <w:tcPr>
            <w:tcW w:w="21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emp/1</w:t>
            </w:r>
          </w:p>
        </w:tc>
        <w:tc>
          <w:tcPr>
            <w:tcW w:w="2250"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DELETE</w:t>
            </w:r>
          </w:p>
        </w:tc>
      </w:tr>
    </w:tbl>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）、员工列表：</w:t>
      </w:r>
    </w:p>
    <w:p w:rsidR="001A7847" w:rsidRDefault="007D395D">
      <w:pPr>
        <w:pStyle w:val="6"/>
      </w:pPr>
      <w:r>
        <w:t>thymeleaf</w:t>
      </w:r>
      <w:r>
        <w:t>公共页面元素抽取</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1</w:t>
      </w:r>
      <w:r>
        <w:rPr>
          <w:rFonts w:ascii="Consolas" w:hAnsi="Consolas" w:cs="Consolas"/>
          <w:color w:val="333333"/>
          <w:sz w:val="22"/>
          <w:szCs w:val="22"/>
        </w:rPr>
        <w:t>、抽取公共片段</w:t>
      </w:r>
      <w:r>
        <w:rPr>
          <w:rFonts w:ascii="Consolas" w:hAnsi="Consolas" w:cs="Consolas"/>
          <w:color w:val="333333"/>
          <w:sz w:val="22"/>
          <w:szCs w:val="22"/>
        </w:rPr>
        <w:br/>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th:fragment</w:t>
      </w:r>
      <w:r>
        <w:rPr>
          <w:rFonts w:ascii="Consolas" w:hAnsi="Consolas" w:cs="Consolas"/>
          <w:color w:val="333333"/>
          <w:sz w:val="22"/>
          <w:szCs w:val="22"/>
        </w:rPr>
        <w:t>=</w:t>
      </w:r>
      <w:r>
        <w:rPr>
          <w:rStyle w:val="cm-string"/>
          <w:rFonts w:ascii="Consolas" w:hAnsi="Consolas" w:cs="Consolas"/>
          <w:color w:val="AA1111"/>
          <w:sz w:val="22"/>
          <w:szCs w:val="22"/>
        </w:rPr>
        <w:t>"copy"</w:t>
      </w:r>
      <w:r>
        <w:rPr>
          <w:rStyle w:val="cm-tag"/>
          <w:rFonts w:ascii="Consolas" w:hAnsi="Consolas" w:cs="Consolas"/>
          <w:color w:val="117700"/>
          <w:sz w:val="22"/>
          <w:szCs w:val="22"/>
        </w:rPr>
        <w:t>&gt;</w:t>
      </w:r>
      <w:r>
        <w:rPr>
          <w:rFonts w:ascii="Consolas" w:hAnsi="Consolas" w:cs="Consolas"/>
          <w:color w:val="333333"/>
          <w:sz w:val="22"/>
          <w:szCs w:val="22"/>
        </w:rPr>
        <w:br/>
      </w:r>
      <w:r>
        <w:rPr>
          <w:rStyle w:val="cm-atom"/>
          <w:rFonts w:ascii="Consolas" w:hAnsi="Consolas" w:cs="Consolas"/>
          <w:color w:val="221199"/>
          <w:sz w:val="22"/>
          <w:szCs w:val="22"/>
        </w:rPr>
        <w:t>&amp;copy;</w:t>
      </w:r>
      <w:r>
        <w:rPr>
          <w:rFonts w:ascii="Consolas" w:hAnsi="Consolas" w:cs="Consolas"/>
          <w:color w:val="333333"/>
          <w:sz w:val="22"/>
          <w:szCs w:val="22"/>
        </w:rPr>
        <w:t xml:space="preserve"> 2011 The Good Thymes Virtual Grocery</w:t>
      </w:r>
      <w:r>
        <w:rPr>
          <w:rFonts w:ascii="Consolas" w:hAnsi="Consolas" w:cs="Consolas"/>
          <w:color w:val="333333"/>
          <w:sz w:val="22"/>
          <w:szCs w:val="22"/>
        </w:rPr>
        <w:br/>
      </w:r>
      <w:r>
        <w:rPr>
          <w:rStyle w:val="cm-tag"/>
          <w:rFonts w:ascii="Consolas" w:hAnsi="Consolas" w:cs="Consolas"/>
          <w:color w:val="117700"/>
          <w:sz w:val="22"/>
          <w:szCs w:val="22"/>
        </w:rPr>
        <w:lastRenderedPageBreak/>
        <w:t>&lt;/div&gt;</w:t>
      </w:r>
      <w:r>
        <w:rPr>
          <w:rFonts w:ascii="Consolas" w:hAnsi="Consolas" w:cs="Consolas"/>
          <w:color w:val="333333"/>
          <w:sz w:val="22"/>
          <w:szCs w:val="22"/>
        </w:rPr>
        <w:br/>
        <w:t>​</w:t>
      </w:r>
      <w:r>
        <w:rPr>
          <w:rFonts w:ascii="Consolas" w:hAnsi="Consolas" w:cs="Consolas"/>
          <w:color w:val="333333"/>
          <w:sz w:val="22"/>
          <w:szCs w:val="22"/>
        </w:rPr>
        <w:br/>
        <w:t>2</w:t>
      </w:r>
      <w:r>
        <w:rPr>
          <w:rFonts w:ascii="Consolas" w:hAnsi="Consolas" w:cs="Consolas"/>
          <w:color w:val="333333"/>
          <w:sz w:val="22"/>
          <w:szCs w:val="22"/>
        </w:rPr>
        <w:t>、引入公共片段</w:t>
      </w:r>
      <w:r>
        <w:rPr>
          <w:rFonts w:ascii="Consolas" w:hAnsi="Consolas" w:cs="Consolas"/>
          <w:color w:val="333333"/>
          <w:sz w:val="22"/>
          <w:szCs w:val="22"/>
        </w:rPr>
        <w:br/>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th:insert</w:t>
      </w:r>
      <w:r>
        <w:rPr>
          <w:rFonts w:ascii="Consolas" w:hAnsi="Consolas" w:cs="Consolas"/>
          <w:color w:val="333333"/>
          <w:sz w:val="22"/>
          <w:szCs w:val="22"/>
        </w:rPr>
        <w:t>=</w:t>
      </w:r>
      <w:r>
        <w:rPr>
          <w:rStyle w:val="cm-string"/>
          <w:rFonts w:ascii="Consolas" w:hAnsi="Consolas" w:cs="Consolas"/>
          <w:color w:val="AA1111"/>
          <w:sz w:val="22"/>
          <w:szCs w:val="22"/>
        </w:rPr>
        <w:t>"~{footer :: copy}"</w:t>
      </w:r>
      <w:r>
        <w:rPr>
          <w:rStyle w:val="cm-tag"/>
          <w:rFonts w:ascii="Consolas" w:hAnsi="Consolas" w:cs="Consolas"/>
          <w:color w:val="117700"/>
          <w:sz w:val="22"/>
          <w:szCs w:val="22"/>
        </w:rPr>
        <w:t>&gt;&lt;/div&gt;</w:t>
      </w:r>
      <w:r>
        <w:rPr>
          <w:rFonts w:ascii="Consolas" w:hAnsi="Consolas" w:cs="Consolas"/>
          <w:color w:val="333333"/>
          <w:sz w:val="22"/>
          <w:szCs w:val="22"/>
        </w:rPr>
        <w:br/>
        <w:t>~{templatename::selector}</w:t>
      </w:r>
      <w:r>
        <w:rPr>
          <w:rFonts w:ascii="Consolas" w:hAnsi="Consolas" w:cs="Consolas"/>
          <w:color w:val="333333"/>
          <w:sz w:val="22"/>
          <w:szCs w:val="22"/>
        </w:rPr>
        <w:t>：模板名</w:t>
      </w:r>
      <w:r>
        <w:rPr>
          <w:rFonts w:ascii="Consolas" w:hAnsi="Consolas" w:cs="Consolas"/>
          <w:color w:val="333333"/>
          <w:sz w:val="22"/>
          <w:szCs w:val="22"/>
        </w:rPr>
        <w:t>::</w:t>
      </w:r>
      <w:r>
        <w:rPr>
          <w:rFonts w:ascii="Consolas" w:hAnsi="Consolas" w:cs="Consolas"/>
          <w:color w:val="333333"/>
          <w:sz w:val="22"/>
          <w:szCs w:val="22"/>
        </w:rPr>
        <w:t>选择器</w:t>
      </w:r>
      <w:r>
        <w:rPr>
          <w:rFonts w:ascii="Consolas" w:hAnsi="Consolas" w:cs="Consolas"/>
          <w:color w:val="333333"/>
          <w:sz w:val="22"/>
          <w:szCs w:val="22"/>
        </w:rPr>
        <w:br/>
        <w:t>~{templatename::fragmentname}:</w:t>
      </w:r>
      <w:r>
        <w:rPr>
          <w:rFonts w:ascii="Consolas" w:hAnsi="Consolas" w:cs="Consolas"/>
          <w:color w:val="333333"/>
          <w:sz w:val="22"/>
          <w:szCs w:val="22"/>
        </w:rPr>
        <w:t>模板名</w:t>
      </w:r>
      <w:r>
        <w:rPr>
          <w:rFonts w:ascii="Consolas" w:hAnsi="Consolas" w:cs="Consolas"/>
          <w:color w:val="333333"/>
          <w:sz w:val="22"/>
          <w:szCs w:val="22"/>
        </w:rPr>
        <w:t>::</w:t>
      </w:r>
      <w:r>
        <w:rPr>
          <w:rFonts w:ascii="Consolas" w:hAnsi="Consolas" w:cs="Consolas"/>
          <w:color w:val="333333"/>
          <w:sz w:val="22"/>
          <w:szCs w:val="22"/>
        </w:rPr>
        <w:t>片段名</w:t>
      </w:r>
      <w:r>
        <w:rPr>
          <w:rFonts w:ascii="Consolas" w:hAnsi="Consolas" w:cs="Consolas"/>
          <w:color w:val="333333"/>
          <w:sz w:val="22"/>
          <w:szCs w:val="22"/>
        </w:rPr>
        <w:br/>
        <w:t>​</w:t>
      </w:r>
      <w:r>
        <w:rPr>
          <w:rFonts w:ascii="Consolas" w:hAnsi="Consolas" w:cs="Consolas"/>
          <w:color w:val="333333"/>
          <w:sz w:val="22"/>
          <w:szCs w:val="22"/>
        </w:rPr>
        <w:br/>
        <w:t>3</w:t>
      </w:r>
      <w:r>
        <w:rPr>
          <w:rFonts w:ascii="Consolas" w:hAnsi="Consolas" w:cs="Consolas"/>
          <w:color w:val="333333"/>
          <w:sz w:val="22"/>
          <w:szCs w:val="22"/>
        </w:rPr>
        <w:t>、默认效果：</w:t>
      </w:r>
      <w:r>
        <w:rPr>
          <w:rFonts w:ascii="Consolas" w:hAnsi="Consolas" w:cs="Consolas"/>
          <w:color w:val="333333"/>
          <w:sz w:val="22"/>
          <w:szCs w:val="22"/>
        </w:rPr>
        <w:br/>
        <w:t>insert</w:t>
      </w:r>
      <w:r>
        <w:rPr>
          <w:rFonts w:ascii="Consolas" w:hAnsi="Consolas" w:cs="Consolas"/>
          <w:color w:val="333333"/>
          <w:sz w:val="22"/>
          <w:szCs w:val="22"/>
        </w:rPr>
        <w:t>的公共片段在</w:t>
      </w:r>
      <w:r>
        <w:rPr>
          <w:rFonts w:ascii="Consolas" w:hAnsi="Consolas" w:cs="Consolas"/>
          <w:color w:val="333333"/>
          <w:sz w:val="22"/>
          <w:szCs w:val="22"/>
        </w:rPr>
        <w:t>div</w:t>
      </w:r>
      <w:r>
        <w:rPr>
          <w:rFonts w:ascii="Consolas" w:hAnsi="Consolas" w:cs="Consolas"/>
          <w:color w:val="333333"/>
          <w:sz w:val="22"/>
          <w:szCs w:val="22"/>
        </w:rPr>
        <w:t>标签中</w:t>
      </w:r>
      <w:r>
        <w:rPr>
          <w:rFonts w:ascii="Consolas" w:hAnsi="Consolas" w:cs="Consolas"/>
          <w:color w:val="333333"/>
          <w:sz w:val="22"/>
          <w:szCs w:val="22"/>
        </w:rPr>
        <w:br/>
      </w:r>
      <w:r>
        <w:rPr>
          <w:rFonts w:ascii="Consolas" w:hAnsi="Consolas" w:cs="Consolas"/>
          <w:color w:val="333333"/>
          <w:sz w:val="22"/>
          <w:szCs w:val="22"/>
        </w:rPr>
        <w:t>如果使用</w:t>
      </w:r>
      <w:r>
        <w:rPr>
          <w:rFonts w:ascii="Consolas" w:hAnsi="Consolas" w:cs="Consolas"/>
          <w:color w:val="333333"/>
          <w:sz w:val="22"/>
          <w:szCs w:val="22"/>
        </w:rPr>
        <w:t>th:insert</w:t>
      </w:r>
      <w:r>
        <w:rPr>
          <w:rFonts w:ascii="Consolas" w:hAnsi="Consolas" w:cs="Consolas"/>
          <w:color w:val="333333"/>
          <w:sz w:val="22"/>
          <w:szCs w:val="22"/>
        </w:rPr>
        <w:t>等属性进行引入，可以不用写</w:t>
      </w:r>
      <w:r>
        <w:rPr>
          <w:rFonts w:ascii="Consolas" w:hAnsi="Consolas" w:cs="Consolas"/>
          <w:color w:val="333333"/>
          <w:sz w:val="22"/>
          <w:szCs w:val="22"/>
        </w:rPr>
        <w:t>~{}</w:t>
      </w:r>
      <w:r>
        <w:rPr>
          <w:rFonts w:ascii="Consolas" w:hAnsi="Consolas" w:cs="Consolas"/>
          <w:color w:val="333333"/>
          <w:sz w:val="22"/>
          <w:szCs w:val="22"/>
        </w:rPr>
        <w:t>：</w:t>
      </w:r>
      <w:r>
        <w:rPr>
          <w:rFonts w:ascii="Consolas" w:hAnsi="Consolas" w:cs="Consolas"/>
          <w:color w:val="333333"/>
          <w:sz w:val="22"/>
          <w:szCs w:val="22"/>
        </w:rPr>
        <w:br/>
      </w:r>
      <w:r>
        <w:rPr>
          <w:rFonts w:ascii="Consolas" w:hAnsi="Consolas" w:cs="Consolas"/>
          <w:color w:val="333333"/>
          <w:sz w:val="22"/>
          <w:szCs w:val="22"/>
        </w:rPr>
        <w:t>行内写法可以加上：</w:t>
      </w:r>
      <w:r>
        <w:rPr>
          <w:rFonts w:ascii="Consolas" w:hAnsi="Consolas" w:cs="Consolas"/>
          <w:color w:val="333333"/>
          <w:sz w:val="22"/>
          <w:szCs w:val="22"/>
        </w:rPr>
        <w:t>[[~{}]];[(~{})]</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三种引入公共片段的</w:t>
      </w:r>
      <w:r>
        <w:rPr>
          <w:rStyle w:val="md-line"/>
          <w:rFonts w:ascii="Helvetica" w:hAnsi="Helvetica"/>
          <w:color w:val="333333"/>
        </w:rPr>
        <w:t>th</w:t>
      </w:r>
      <w:r>
        <w:rPr>
          <w:rStyle w:val="md-line"/>
          <w:rFonts w:ascii="Helvetica" w:hAnsi="Helvetica"/>
          <w:color w:val="333333"/>
        </w:rPr>
        <w:t>属性：</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th:insert</w:t>
      </w:r>
      <w:r>
        <w:rPr>
          <w:rStyle w:val="md-line"/>
          <w:rFonts w:ascii="Helvetica" w:hAnsi="Helvetica"/>
          <w:color w:val="333333"/>
        </w:rPr>
        <w:t>：将公共片段整个插入到声明引入的元素中</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th:replace</w:t>
      </w:r>
      <w:r>
        <w:rPr>
          <w:rStyle w:val="md-line"/>
          <w:rFonts w:ascii="Helvetica" w:hAnsi="Helvetica"/>
          <w:color w:val="333333"/>
        </w:rPr>
        <w:t>：将声明引入的元素替换为公共片段</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th:include</w:t>
      </w:r>
      <w:r>
        <w:rPr>
          <w:rStyle w:val="md-line"/>
          <w:rFonts w:ascii="Helvetica" w:hAnsi="Helvetica"/>
          <w:color w:val="333333"/>
        </w:rPr>
        <w:t>：将被引入的片段的内容包含进这个标签中</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&lt;footer</w:t>
      </w:r>
      <w:r>
        <w:rPr>
          <w:rFonts w:ascii="Consolas" w:hAnsi="Consolas" w:cs="Consolas"/>
          <w:color w:val="333333"/>
          <w:sz w:val="22"/>
          <w:szCs w:val="22"/>
        </w:rPr>
        <w:t xml:space="preserve"> </w:t>
      </w:r>
      <w:r>
        <w:rPr>
          <w:rStyle w:val="cm-attribute"/>
          <w:rFonts w:ascii="Consolas" w:hAnsi="Consolas" w:cs="Consolas"/>
          <w:color w:val="0000CC"/>
          <w:sz w:val="22"/>
          <w:szCs w:val="22"/>
        </w:rPr>
        <w:t>th:fragment</w:t>
      </w:r>
      <w:r>
        <w:rPr>
          <w:rFonts w:ascii="Consolas" w:hAnsi="Consolas" w:cs="Consolas"/>
          <w:color w:val="333333"/>
          <w:sz w:val="22"/>
          <w:szCs w:val="22"/>
        </w:rPr>
        <w:t>=</w:t>
      </w:r>
      <w:r>
        <w:rPr>
          <w:rStyle w:val="cm-string"/>
          <w:rFonts w:ascii="Consolas" w:hAnsi="Consolas" w:cs="Consolas"/>
          <w:color w:val="AA1111"/>
          <w:sz w:val="22"/>
          <w:szCs w:val="22"/>
        </w:rPr>
        <w:t>"copy"</w:t>
      </w:r>
      <w:r>
        <w:rPr>
          <w:rStyle w:val="cm-tag"/>
          <w:rFonts w:ascii="Consolas" w:hAnsi="Consolas" w:cs="Consolas"/>
          <w:color w:val="117700"/>
          <w:sz w:val="22"/>
          <w:szCs w:val="22"/>
        </w:rPr>
        <w:t>&gt;</w:t>
      </w:r>
      <w:r>
        <w:rPr>
          <w:rFonts w:ascii="Consolas" w:hAnsi="Consolas" w:cs="Consolas"/>
          <w:color w:val="333333"/>
          <w:sz w:val="22"/>
          <w:szCs w:val="22"/>
        </w:rPr>
        <w:br/>
      </w:r>
      <w:r>
        <w:rPr>
          <w:rStyle w:val="cm-atom"/>
          <w:rFonts w:ascii="Consolas" w:hAnsi="Consolas" w:cs="Consolas"/>
          <w:color w:val="221199"/>
          <w:sz w:val="22"/>
          <w:szCs w:val="22"/>
        </w:rPr>
        <w:t>&amp;copy;</w:t>
      </w:r>
      <w:r>
        <w:rPr>
          <w:rFonts w:ascii="Consolas" w:hAnsi="Consolas" w:cs="Consolas"/>
          <w:color w:val="333333"/>
          <w:sz w:val="22"/>
          <w:szCs w:val="22"/>
        </w:rPr>
        <w:t xml:space="preserve"> 2011 The Good Thymes Virtual Grocery</w:t>
      </w:r>
      <w:r>
        <w:rPr>
          <w:rFonts w:ascii="Consolas" w:hAnsi="Consolas" w:cs="Consolas"/>
          <w:color w:val="333333"/>
          <w:sz w:val="22"/>
          <w:szCs w:val="22"/>
        </w:rPr>
        <w:br/>
      </w:r>
      <w:r>
        <w:rPr>
          <w:rStyle w:val="cm-tag"/>
          <w:rFonts w:ascii="Consolas" w:hAnsi="Consolas" w:cs="Consolas"/>
          <w:color w:val="117700"/>
          <w:sz w:val="22"/>
          <w:szCs w:val="22"/>
        </w:rPr>
        <w:t>&lt;/footer&gt;</w:t>
      </w:r>
      <w:r>
        <w:rPr>
          <w:rFonts w:ascii="Consolas" w:hAnsi="Consolas" w:cs="Consolas"/>
          <w:color w:val="333333"/>
          <w:sz w:val="22"/>
          <w:szCs w:val="22"/>
        </w:rPr>
        <w:br/>
        <w:t>​</w:t>
      </w:r>
      <w:r>
        <w:rPr>
          <w:rFonts w:ascii="Consolas" w:hAnsi="Consolas" w:cs="Consolas"/>
          <w:color w:val="333333"/>
          <w:sz w:val="22"/>
          <w:szCs w:val="22"/>
        </w:rPr>
        <w:br/>
      </w:r>
      <w:r>
        <w:rPr>
          <w:rFonts w:ascii="Consolas" w:hAnsi="Consolas" w:cs="Consolas"/>
          <w:color w:val="333333"/>
          <w:sz w:val="22"/>
          <w:szCs w:val="22"/>
        </w:rPr>
        <w:t>引入方式</w:t>
      </w:r>
      <w:r>
        <w:rPr>
          <w:rFonts w:ascii="Consolas" w:hAnsi="Consolas" w:cs="Consolas"/>
          <w:color w:val="333333"/>
          <w:sz w:val="22"/>
          <w:szCs w:val="22"/>
        </w:rPr>
        <w:br/>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th:insert</w:t>
      </w:r>
      <w:r>
        <w:rPr>
          <w:rFonts w:ascii="Consolas" w:hAnsi="Consolas" w:cs="Consolas"/>
          <w:color w:val="333333"/>
          <w:sz w:val="22"/>
          <w:szCs w:val="22"/>
        </w:rPr>
        <w:t>=</w:t>
      </w:r>
      <w:r>
        <w:rPr>
          <w:rStyle w:val="cm-string"/>
          <w:rFonts w:ascii="Consolas" w:hAnsi="Consolas" w:cs="Consolas"/>
          <w:color w:val="AA1111"/>
          <w:sz w:val="22"/>
          <w:szCs w:val="22"/>
        </w:rPr>
        <w:t>"footer :: copy"</w:t>
      </w:r>
      <w:r>
        <w:rPr>
          <w:rStyle w:val="cm-tag"/>
          <w:rFonts w:ascii="Consolas" w:hAnsi="Consolas" w:cs="Consolas"/>
          <w:color w:val="117700"/>
          <w:sz w:val="22"/>
          <w:szCs w:val="22"/>
        </w:rPr>
        <w:t>&gt;&lt;/div&gt;</w:t>
      </w:r>
      <w:r>
        <w:rPr>
          <w:rFonts w:ascii="Consolas" w:hAnsi="Consolas" w:cs="Consolas"/>
          <w:color w:val="333333"/>
          <w:sz w:val="22"/>
          <w:szCs w:val="22"/>
        </w:rPr>
        <w:br/>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th:replace</w:t>
      </w:r>
      <w:r>
        <w:rPr>
          <w:rFonts w:ascii="Consolas" w:hAnsi="Consolas" w:cs="Consolas"/>
          <w:color w:val="333333"/>
          <w:sz w:val="22"/>
          <w:szCs w:val="22"/>
        </w:rPr>
        <w:t>=</w:t>
      </w:r>
      <w:r>
        <w:rPr>
          <w:rStyle w:val="cm-string"/>
          <w:rFonts w:ascii="Consolas" w:hAnsi="Consolas" w:cs="Consolas"/>
          <w:color w:val="AA1111"/>
          <w:sz w:val="22"/>
          <w:szCs w:val="22"/>
        </w:rPr>
        <w:t>"footer :: copy"</w:t>
      </w:r>
      <w:r>
        <w:rPr>
          <w:rStyle w:val="cm-tag"/>
          <w:rFonts w:ascii="Consolas" w:hAnsi="Consolas" w:cs="Consolas"/>
          <w:color w:val="117700"/>
          <w:sz w:val="22"/>
          <w:szCs w:val="22"/>
        </w:rPr>
        <w:t>&gt;&lt;/div&gt;</w:t>
      </w:r>
      <w:r>
        <w:rPr>
          <w:rFonts w:ascii="Consolas" w:hAnsi="Consolas" w:cs="Consolas"/>
          <w:color w:val="333333"/>
          <w:sz w:val="22"/>
          <w:szCs w:val="22"/>
        </w:rPr>
        <w:br/>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th:include</w:t>
      </w:r>
      <w:r>
        <w:rPr>
          <w:rFonts w:ascii="Consolas" w:hAnsi="Consolas" w:cs="Consolas"/>
          <w:color w:val="333333"/>
          <w:sz w:val="22"/>
          <w:szCs w:val="22"/>
        </w:rPr>
        <w:t>=</w:t>
      </w:r>
      <w:r>
        <w:rPr>
          <w:rStyle w:val="cm-string"/>
          <w:rFonts w:ascii="Consolas" w:hAnsi="Consolas" w:cs="Consolas"/>
          <w:color w:val="AA1111"/>
          <w:sz w:val="22"/>
          <w:szCs w:val="22"/>
        </w:rPr>
        <w:t>"footer :: copy"</w:t>
      </w:r>
      <w:r>
        <w:rPr>
          <w:rStyle w:val="cm-tag"/>
          <w:rFonts w:ascii="Consolas" w:hAnsi="Consolas" w:cs="Consolas"/>
          <w:color w:val="117700"/>
          <w:sz w:val="22"/>
          <w:szCs w:val="22"/>
        </w:rPr>
        <w:t>&gt;&lt;/div&gt;</w:t>
      </w:r>
      <w:r>
        <w:rPr>
          <w:rFonts w:ascii="Consolas" w:hAnsi="Consolas" w:cs="Consolas"/>
          <w:color w:val="333333"/>
          <w:sz w:val="22"/>
          <w:szCs w:val="22"/>
        </w:rPr>
        <w:br/>
        <w:t>​</w:t>
      </w:r>
      <w:r>
        <w:rPr>
          <w:rFonts w:ascii="Consolas" w:hAnsi="Consolas" w:cs="Consolas"/>
          <w:color w:val="333333"/>
          <w:sz w:val="22"/>
          <w:szCs w:val="22"/>
        </w:rPr>
        <w:br/>
      </w:r>
      <w:r>
        <w:rPr>
          <w:rFonts w:ascii="Consolas" w:hAnsi="Consolas" w:cs="Consolas"/>
          <w:color w:val="333333"/>
          <w:sz w:val="22"/>
          <w:szCs w:val="22"/>
        </w:rPr>
        <w:t>效果</w:t>
      </w:r>
      <w:r>
        <w:rPr>
          <w:rFonts w:ascii="Consolas" w:hAnsi="Consolas" w:cs="Consolas"/>
          <w:color w:val="333333"/>
          <w:sz w:val="22"/>
          <w:szCs w:val="22"/>
        </w:rPr>
        <w:br/>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&lt;footer&gt;</w:t>
      </w:r>
      <w:r>
        <w:rPr>
          <w:rFonts w:ascii="Consolas" w:hAnsi="Consolas" w:cs="Consolas"/>
          <w:color w:val="333333"/>
          <w:sz w:val="22"/>
          <w:szCs w:val="22"/>
        </w:rPr>
        <w:br/>
        <w:t xml:space="preserve">    </w:t>
      </w:r>
      <w:r>
        <w:rPr>
          <w:rStyle w:val="cm-atom"/>
          <w:rFonts w:ascii="Consolas" w:hAnsi="Consolas" w:cs="Consolas"/>
          <w:color w:val="221199"/>
          <w:sz w:val="22"/>
          <w:szCs w:val="22"/>
        </w:rPr>
        <w:t>&amp;copy;</w:t>
      </w:r>
      <w:r>
        <w:rPr>
          <w:rFonts w:ascii="Consolas" w:hAnsi="Consolas" w:cs="Consolas"/>
          <w:color w:val="333333"/>
          <w:sz w:val="22"/>
          <w:szCs w:val="22"/>
        </w:rPr>
        <w:t xml:space="preserve"> 2011 The Good Thymes Virtual Grocery</w:t>
      </w:r>
      <w:r>
        <w:rPr>
          <w:rFonts w:ascii="Consolas" w:hAnsi="Consolas" w:cs="Consolas"/>
          <w:color w:val="333333"/>
          <w:sz w:val="22"/>
          <w:szCs w:val="22"/>
        </w:rPr>
        <w:br/>
        <w:t xml:space="preserve">    </w:t>
      </w:r>
      <w:r>
        <w:rPr>
          <w:rStyle w:val="cm-tag"/>
          <w:rFonts w:ascii="Consolas" w:hAnsi="Consolas" w:cs="Consolas"/>
          <w:color w:val="117700"/>
          <w:sz w:val="22"/>
          <w:szCs w:val="22"/>
        </w:rPr>
        <w:t>&lt;/footer&gt;</w:t>
      </w:r>
      <w:r>
        <w:rPr>
          <w:rFonts w:ascii="Consolas" w:hAnsi="Consolas" w:cs="Consolas"/>
          <w:color w:val="333333"/>
          <w:sz w:val="22"/>
          <w:szCs w:val="22"/>
        </w:rPr>
        <w:br/>
      </w:r>
      <w:r>
        <w:rPr>
          <w:rStyle w:val="cm-tag"/>
          <w:rFonts w:ascii="Consolas" w:hAnsi="Consolas" w:cs="Consolas"/>
          <w:color w:val="117700"/>
          <w:sz w:val="22"/>
          <w:szCs w:val="22"/>
        </w:rPr>
        <w:t>&lt;/div&gt;</w:t>
      </w:r>
      <w:r>
        <w:rPr>
          <w:rFonts w:ascii="Consolas" w:hAnsi="Consolas" w:cs="Consolas"/>
          <w:color w:val="333333"/>
          <w:sz w:val="22"/>
          <w:szCs w:val="22"/>
        </w:rPr>
        <w:br/>
        <w:t>​</w:t>
      </w:r>
      <w:r>
        <w:rPr>
          <w:rFonts w:ascii="Consolas" w:hAnsi="Consolas" w:cs="Consolas"/>
          <w:color w:val="333333"/>
          <w:sz w:val="22"/>
          <w:szCs w:val="22"/>
        </w:rPr>
        <w:br/>
      </w:r>
      <w:r>
        <w:rPr>
          <w:rStyle w:val="cm-tag"/>
          <w:rFonts w:ascii="Consolas" w:hAnsi="Consolas" w:cs="Consolas"/>
          <w:color w:val="117700"/>
          <w:sz w:val="22"/>
          <w:szCs w:val="22"/>
        </w:rPr>
        <w:t>&lt;footer&gt;</w:t>
      </w:r>
      <w:r>
        <w:rPr>
          <w:rFonts w:ascii="Consolas" w:hAnsi="Consolas" w:cs="Consolas"/>
          <w:color w:val="333333"/>
          <w:sz w:val="22"/>
          <w:szCs w:val="22"/>
        </w:rPr>
        <w:br/>
      </w:r>
      <w:r>
        <w:rPr>
          <w:rStyle w:val="cm-atom"/>
          <w:rFonts w:ascii="Consolas" w:hAnsi="Consolas" w:cs="Consolas"/>
          <w:color w:val="221199"/>
          <w:sz w:val="22"/>
          <w:szCs w:val="22"/>
        </w:rPr>
        <w:t>&amp;copy;</w:t>
      </w:r>
      <w:r>
        <w:rPr>
          <w:rFonts w:ascii="Consolas" w:hAnsi="Consolas" w:cs="Consolas"/>
          <w:color w:val="333333"/>
          <w:sz w:val="22"/>
          <w:szCs w:val="22"/>
        </w:rPr>
        <w:t xml:space="preserve"> 2011 The Good Thymes Virtual Grocery</w:t>
      </w:r>
      <w:r>
        <w:rPr>
          <w:rFonts w:ascii="Consolas" w:hAnsi="Consolas" w:cs="Consolas"/>
          <w:color w:val="333333"/>
          <w:sz w:val="22"/>
          <w:szCs w:val="22"/>
        </w:rPr>
        <w:br/>
      </w:r>
      <w:r>
        <w:rPr>
          <w:rStyle w:val="cm-tag"/>
          <w:rFonts w:ascii="Consolas" w:hAnsi="Consolas" w:cs="Consolas"/>
          <w:color w:val="117700"/>
          <w:sz w:val="22"/>
          <w:szCs w:val="22"/>
        </w:rPr>
        <w:t>&lt;/footer&gt;</w:t>
      </w:r>
      <w:r>
        <w:rPr>
          <w:rFonts w:ascii="Consolas" w:hAnsi="Consolas" w:cs="Consolas"/>
          <w:color w:val="333333"/>
          <w:sz w:val="22"/>
          <w:szCs w:val="22"/>
        </w:rPr>
        <w:br/>
        <w:t>​</w:t>
      </w:r>
      <w:r>
        <w:rPr>
          <w:rFonts w:ascii="Consolas" w:hAnsi="Consolas" w:cs="Consolas"/>
          <w:color w:val="333333"/>
          <w:sz w:val="22"/>
          <w:szCs w:val="22"/>
        </w:rPr>
        <w:br/>
      </w:r>
      <w:r>
        <w:rPr>
          <w:rStyle w:val="cm-tag"/>
          <w:rFonts w:ascii="Consolas" w:hAnsi="Consolas" w:cs="Consolas"/>
          <w:color w:val="117700"/>
          <w:sz w:val="22"/>
          <w:szCs w:val="22"/>
        </w:rPr>
        <w:t>&lt;div&gt;</w:t>
      </w:r>
      <w:r>
        <w:rPr>
          <w:rFonts w:ascii="Consolas" w:hAnsi="Consolas" w:cs="Consolas"/>
          <w:color w:val="333333"/>
          <w:sz w:val="22"/>
          <w:szCs w:val="22"/>
        </w:rPr>
        <w:br/>
      </w:r>
      <w:r>
        <w:rPr>
          <w:rStyle w:val="cm-atom"/>
          <w:rFonts w:ascii="Consolas" w:hAnsi="Consolas" w:cs="Consolas"/>
          <w:color w:val="221199"/>
          <w:sz w:val="22"/>
          <w:szCs w:val="22"/>
        </w:rPr>
        <w:t>&amp;copy;</w:t>
      </w:r>
      <w:r>
        <w:rPr>
          <w:rFonts w:ascii="Consolas" w:hAnsi="Consolas" w:cs="Consolas"/>
          <w:color w:val="333333"/>
          <w:sz w:val="22"/>
          <w:szCs w:val="22"/>
        </w:rPr>
        <w:t xml:space="preserve"> 2011 The Good Thymes Virtual Grocery</w:t>
      </w:r>
      <w:r>
        <w:rPr>
          <w:rFonts w:ascii="Consolas" w:hAnsi="Consolas" w:cs="Consolas"/>
          <w:color w:val="333333"/>
          <w:sz w:val="22"/>
          <w:szCs w:val="22"/>
        </w:rPr>
        <w:br/>
      </w:r>
      <w:r>
        <w:rPr>
          <w:rStyle w:val="cm-tag"/>
          <w:rFonts w:ascii="Consolas" w:hAnsi="Consolas" w:cs="Consolas"/>
          <w:color w:val="117700"/>
          <w:sz w:val="22"/>
          <w:szCs w:val="22"/>
        </w:rPr>
        <w:t>&lt;/div&gt;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引入片段的时候传入参数：</w:t>
      </w:r>
      <w:r>
        <w:rPr>
          <w:rStyle w:val="md-line"/>
          <w:rFonts w:ascii="Helvetica" w:hAnsi="Helvetica"/>
          <w:color w:val="333333"/>
        </w:rPr>
        <w:t xml:space="preserve"> </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w:t>
      </w:r>
      <w:r>
        <w:rPr>
          <w:rFonts w:ascii="Consolas" w:hAnsi="Consolas" w:cs="Consolas"/>
          <w:color w:val="333333"/>
          <w:sz w:val="22"/>
          <w:szCs w:val="22"/>
        </w:rPr>
        <w:br/>
      </w:r>
      <w:r>
        <w:rPr>
          <w:rStyle w:val="cm-tag"/>
          <w:rFonts w:ascii="Consolas" w:hAnsi="Consolas" w:cs="Consolas"/>
          <w:color w:val="117700"/>
          <w:sz w:val="22"/>
          <w:szCs w:val="22"/>
        </w:rPr>
        <w:t>&lt;nav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"col-md-2 d-none d-md-block bg-light sidebar"</w:t>
      </w:r>
      <w:r>
        <w:rPr>
          <w:rFonts w:ascii="Consolas" w:hAnsi="Consolas" w:cs="Consolas"/>
          <w:color w:val="333333"/>
          <w:sz w:val="22"/>
          <w:szCs w:val="22"/>
        </w:rPr>
        <w:t xml:space="preserve"> </w:t>
      </w:r>
      <w:r>
        <w:rPr>
          <w:rStyle w:val="cm-attribute"/>
          <w:rFonts w:ascii="Consolas" w:hAnsi="Consolas" w:cs="Consolas"/>
          <w:color w:val="0000CC"/>
          <w:sz w:val="22"/>
          <w:szCs w:val="22"/>
        </w:rPr>
        <w:t>id</w:t>
      </w:r>
      <w:r>
        <w:rPr>
          <w:rFonts w:ascii="Consolas" w:hAnsi="Consolas" w:cs="Consolas"/>
          <w:color w:val="333333"/>
          <w:sz w:val="22"/>
          <w:szCs w:val="22"/>
        </w:rPr>
        <w:t>=</w:t>
      </w:r>
      <w:r>
        <w:rPr>
          <w:rStyle w:val="cm-string"/>
          <w:rFonts w:ascii="Consolas" w:hAnsi="Consolas" w:cs="Consolas"/>
          <w:color w:val="AA1111"/>
          <w:sz w:val="22"/>
          <w:szCs w:val="22"/>
        </w:rPr>
        <w:t>"sidebar"</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"sidebar-sticky"</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&lt;ul</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"nav flex-column"</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&lt;li</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"nav-item"</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&lt;a</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"nav-link active"</w:t>
      </w:r>
      <w:r>
        <w:rPr>
          <w:rFonts w:ascii="Consolas" w:hAnsi="Consolas" w:cs="Consolas"/>
          <w:color w:val="333333"/>
          <w:sz w:val="22"/>
          <w:szCs w:val="22"/>
        </w:rPr>
        <w:br/>
        <w:t xml:space="preserve">                   </w:t>
      </w:r>
      <w:r>
        <w:rPr>
          <w:rStyle w:val="cm-attribute"/>
          <w:rFonts w:ascii="Consolas" w:hAnsi="Consolas" w:cs="Consolas"/>
          <w:color w:val="0000CC"/>
          <w:sz w:val="22"/>
          <w:szCs w:val="22"/>
        </w:rPr>
        <w:t>th:class</w:t>
      </w:r>
      <w:r>
        <w:rPr>
          <w:rFonts w:ascii="Consolas" w:hAnsi="Consolas" w:cs="Consolas"/>
          <w:color w:val="333333"/>
          <w:sz w:val="22"/>
          <w:szCs w:val="22"/>
        </w:rPr>
        <w:t>=</w:t>
      </w:r>
      <w:r>
        <w:rPr>
          <w:rStyle w:val="cm-string"/>
          <w:rFonts w:ascii="Consolas" w:hAnsi="Consolas" w:cs="Consolas"/>
          <w:color w:val="AA1111"/>
          <w:sz w:val="22"/>
          <w:szCs w:val="22"/>
        </w:rPr>
        <w:t>"${activeUri=='main.html'?'nav-link active':'nav-link'}"</w:t>
      </w:r>
      <w:r>
        <w:rPr>
          <w:rFonts w:ascii="Consolas" w:hAnsi="Consolas" w:cs="Consolas"/>
          <w:color w:val="333333"/>
          <w:sz w:val="22"/>
          <w:szCs w:val="22"/>
        </w:rPr>
        <w:br/>
        <w:t xml:space="preserve">                   </w:t>
      </w:r>
      <w:r>
        <w:rPr>
          <w:rStyle w:val="cm-attribute"/>
          <w:rFonts w:ascii="Consolas" w:hAnsi="Consolas" w:cs="Consolas"/>
          <w:color w:val="0000CC"/>
          <w:sz w:val="22"/>
          <w:szCs w:val="22"/>
        </w:rPr>
        <w:t>href</w:t>
      </w:r>
      <w:r>
        <w:rPr>
          <w:rFonts w:ascii="Consolas" w:hAnsi="Consolas" w:cs="Consolas"/>
          <w:color w:val="333333"/>
          <w:sz w:val="22"/>
          <w:szCs w:val="22"/>
        </w:rPr>
        <w:t>=</w:t>
      </w:r>
      <w:r>
        <w:rPr>
          <w:rStyle w:val="cm-string"/>
          <w:rFonts w:ascii="Consolas" w:hAnsi="Consolas" w:cs="Consolas"/>
          <w:color w:val="AA1111"/>
          <w:sz w:val="22"/>
          <w:szCs w:val="22"/>
        </w:rPr>
        <w:t>"#"</w:t>
      </w:r>
      <w:r>
        <w:rPr>
          <w:rFonts w:ascii="Consolas" w:hAnsi="Consolas" w:cs="Consolas"/>
          <w:color w:val="333333"/>
          <w:sz w:val="22"/>
          <w:szCs w:val="22"/>
        </w:rPr>
        <w:t xml:space="preserve"> </w:t>
      </w:r>
      <w:r>
        <w:rPr>
          <w:rStyle w:val="cm-attribute"/>
          <w:rFonts w:ascii="Consolas" w:hAnsi="Consolas" w:cs="Consolas"/>
          <w:color w:val="0000CC"/>
          <w:sz w:val="22"/>
          <w:szCs w:val="22"/>
        </w:rPr>
        <w:t>th:href</w:t>
      </w:r>
      <w:r>
        <w:rPr>
          <w:rFonts w:ascii="Consolas" w:hAnsi="Consolas" w:cs="Consolas"/>
          <w:color w:val="333333"/>
          <w:sz w:val="22"/>
          <w:szCs w:val="22"/>
        </w:rPr>
        <w:t>=</w:t>
      </w:r>
      <w:r>
        <w:rPr>
          <w:rStyle w:val="cm-string"/>
          <w:rFonts w:ascii="Consolas" w:hAnsi="Consolas" w:cs="Consolas"/>
          <w:color w:val="AA1111"/>
          <w:sz w:val="22"/>
          <w:szCs w:val="22"/>
        </w:rPr>
        <w:t>"@{/main.html}"</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&lt;svg</w:t>
      </w:r>
      <w:r>
        <w:rPr>
          <w:rFonts w:ascii="Consolas" w:hAnsi="Consolas" w:cs="Consolas"/>
          <w:color w:val="333333"/>
          <w:sz w:val="22"/>
          <w:szCs w:val="22"/>
        </w:rPr>
        <w:t xml:space="preserve"> </w:t>
      </w:r>
      <w:r>
        <w:rPr>
          <w:rStyle w:val="cm-attribute"/>
          <w:rFonts w:ascii="Consolas" w:hAnsi="Consolas" w:cs="Consolas"/>
          <w:color w:val="0000CC"/>
          <w:sz w:val="22"/>
          <w:szCs w:val="22"/>
        </w:rPr>
        <w:t>xmlns</w:t>
      </w:r>
      <w:r>
        <w:rPr>
          <w:rFonts w:ascii="Consolas" w:hAnsi="Consolas" w:cs="Consolas"/>
          <w:color w:val="333333"/>
          <w:sz w:val="22"/>
          <w:szCs w:val="22"/>
        </w:rPr>
        <w:t>=</w:t>
      </w:r>
      <w:r>
        <w:rPr>
          <w:rStyle w:val="cm-string"/>
          <w:rFonts w:ascii="Consolas" w:hAnsi="Consolas" w:cs="Consolas"/>
          <w:color w:val="AA1111"/>
          <w:sz w:val="22"/>
          <w:szCs w:val="22"/>
        </w:rPr>
        <w:t>"http://www.w3.org/2000/svg"</w:t>
      </w:r>
      <w:r>
        <w:rPr>
          <w:rFonts w:ascii="Consolas" w:hAnsi="Consolas" w:cs="Consolas"/>
          <w:color w:val="333333"/>
          <w:sz w:val="22"/>
          <w:szCs w:val="22"/>
        </w:rPr>
        <w:t xml:space="preserve"> </w:t>
      </w:r>
      <w:r>
        <w:rPr>
          <w:rStyle w:val="cm-attribute"/>
          <w:rFonts w:ascii="Consolas" w:hAnsi="Consolas" w:cs="Consolas"/>
          <w:color w:val="0000CC"/>
          <w:sz w:val="22"/>
          <w:szCs w:val="22"/>
        </w:rPr>
        <w:t>width</w:t>
      </w:r>
      <w:r>
        <w:rPr>
          <w:rFonts w:ascii="Consolas" w:hAnsi="Consolas" w:cs="Consolas"/>
          <w:color w:val="333333"/>
          <w:sz w:val="22"/>
          <w:szCs w:val="22"/>
        </w:rPr>
        <w:t>=</w:t>
      </w:r>
      <w:r>
        <w:rPr>
          <w:rStyle w:val="cm-string"/>
          <w:rFonts w:ascii="Consolas" w:hAnsi="Consolas" w:cs="Consolas"/>
          <w:color w:val="AA1111"/>
          <w:sz w:val="22"/>
          <w:szCs w:val="22"/>
        </w:rPr>
        <w:t>"24"</w:t>
      </w:r>
      <w:r>
        <w:rPr>
          <w:rFonts w:ascii="Consolas" w:hAnsi="Consolas" w:cs="Consolas"/>
          <w:color w:val="333333"/>
          <w:sz w:val="22"/>
          <w:szCs w:val="22"/>
        </w:rPr>
        <w:t xml:space="preserve"> </w:t>
      </w:r>
      <w:r>
        <w:rPr>
          <w:rStyle w:val="cm-attribute"/>
          <w:rFonts w:ascii="Consolas" w:hAnsi="Consolas" w:cs="Consolas"/>
          <w:color w:val="0000CC"/>
          <w:sz w:val="22"/>
          <w:szCs w:val="22"/>
        </w:rPr>
        <w:t>height</w:t>
      </w:r>
      <w:r>
        <w:rPr>
          <w:rFonts w:ascii="Consolas" w:hAnsi="Consolas" w:cs="Consolas"/>
          <w:color w:val="333333"/>
          <w:sz w:val="22"/>
          <w:szCs w:val="22"/>
        </w:rPr>
        <w:t>=</w:t>
      </w:r>
      <w:r>
        <w:rPr>
          <w:rStyle w:val="cm-string"/>
          <w:rFonts w:ascii="Consolas" w:hAnsi="Consolas" w:cs="Consolas"/>
          <w:color w:val="AA1111"/>
          <w:sz w:val="22"/>
          <w:szCs w:val="22"/>
        </w:rPr>
        <w:t>"24"</w:t>
      </w:r>
      <w:r>
        <w:rPr>
          <w:rFonts w:ascii="Consolas" w:hAnsi="Consolas" w:cs="Consolas"/>
          <w:color w:val="333333"/>
          <w:sz w:val="22"/>
          <w:szCs w:val="22"/>
        </w:rPr>
        <w:t xml:space="preserve"> </w:t>
      </w:r>
      <w:r>
        <w:rPr>
          <w:rStyle w:val="cm-attribute"/>
          <w:rFonts w:ascii="Consolas" w:hAnsi="Consolas" w:cs="Consolas"/>
          <w:color w:val="0000CC"/>
          <w:sz w:val="22"/>
          <w:szCs w:val="22"/>
        </w:rPr>
        <w:t>viewBox</w:t>
      </w:r>
      <w:r>
        <w:rPr>
          <w:rFonts w:ascii="Consolas" w:hAnsi="Consolas" w:cs="Consolas"/>
          <w:color w:val="333333"/>
          <w:sz w:val="22"/>
          <w:szCs w:val="22"/>
        </w:rPr>
        <w:t>=</w:t>
      </w:r>
      <w:r>
        <w:rPr>
          <w:rStyle w:val="cm-string"/>
          <w:rFonts w:ascii="Consolas" w:hAnsi="Consolas" w:cs="Consolas"/>
          <w:color w:val="AA1111"/>
          <w:sz w:val="22"/>
          <w:szCs w:val="22"/>
        </w:rPr>
        <w:t>"0 0 24 24"</w:t>
      </w:r>
      <w:r>
        <w:rPr>
          <w:rFonts w:ascii="Consolas" w:hAnsi="Consolas" w:cs="Consolas"/>
          <w:color w:val="333333"/>
          <w:sz w:val="22"/>
          <w:szCs w:val="22"/>
        </w:rPr>
        <w:t xml:space="preserve"> </w:t>
      </w:r>
      <w:r>
        <w:rPr>
          <w:rStyle w:val="cm-attribute"/>
          <w:rFonts w:ascii="Consolas" w:hAnsi="Consolas" w:cs="Consolas"/>
          <w:color w:val="0000CC"/>
          <w:sz w:val="22"/>
          <w:szCs w:val="22"/>
        </w:rPr>
        <w:t>fill</w:t>
      </w:r>
      <w:r>
        <w:rPr>
          <w:rFonts w:ascii="Consolas" w:hAnsi="Consolas" w:cs="Consolas"/>
          <w:color w:val="333333"/>
          <w:sz w:val="22"/>
          <w:szCs w:val="22"/>
        </w:rPr>
        <w:t>=</w:t>
      </w:r>
      <w:r>
        <w:rPr>
          <w:rStyle w:val="cm-string"/>
          <w:rFonts w:ascii="Consolas" w:hAnsi="Consolas" w:cs="Consolas"/>
          <w:color w:val="AA1111"/>
          <w:sz w:val="22"/>
          <w:szCs w:val="22"/>
        </w:rPr>
        <w:t>"none"</w:t>
      </w:r>
      <w:r>
        <w:rPr>
          <w:rFonts w:ascii="Consolas" w:hAnsi="Consolas" w:cs="Consolas"/>
          <w:color w:val="333333"/>
          <w:sz w:val="22"/>
          <w:szCs w:val="22"/>
        </w:rPr>
        <w:t xml:space="preserve"> </w:t>
      </w:r>
      <w:r>
        <w:rPr>
          <w:rStyle w:val="cm-attribute"/>
          <w:rFonts w:ascii="Consolas" w:hAnsi="Consolas" w:cs="Consolas"/>
          <w:color w:val="0000CC"/>
          <w:sz w:val="22"/>
          <w:szCs w:val="22"/>
        </w:rPr>
        <w:t>stroke</w:t>
      </w:r>
      <w:r>
        <w:rPr>
          <w:rFonts w:ascii="Consolas" w:hAnsi="Consolas" w:cs="Consolas"/>
          <w:color w:val="333333"/>
          <w:sz w:val="22"/>
          <w:szCs w:val="22"/>
        </w:rPr>
        <w:t>=</w:t>
      </w:r>
      <w:r>
        <w:rPr>
          <w:rStyle w:val="cm-string"/>
          <w:rFonts w:ascii="Consolas" w:hAnsi="Consolas" w:cs="Consolas"/>
          <w:color w:val="AA1111"/>
          <w:sz w:val="22"/>
          <w:szCs w:val="22"/>
        </w:rPr>
        <w:t>"currentColor"</w:t>
      </w:r>
      <w:r>
        <w:rPr>
          <w:rFonts w:ascii="Consolas" w:hAnsi="Consolas" w:cs="Consolas"/>
          <w:color w:val="333333"/>
          <w:sz w:val="22"/>
          <w:szCs w:val="22"/>
        </w:rPr>
        <w:t xml:space="preserve"> </w:t>
      </w:r>
      <w:r>
        <w:rPr>
          <w:rStyle w:val="cm-attribute"/>
          <w:rFonts w:ascii="Consolas" w:hAnsi="Consolas" w:cs="Consolas"/>
          <w:color w:val="0000CC"/>
          <w:sz w:val="22"/>
          <w:szCs w:val="22"/>
        </w:rPr>
        <w:t>stroke-width</w:t>
      </w:r>
      <w:r>
        <w:rPr>
          <w:rFonts w:ascii="Consolas" w:hAnsi="Consolas" w:cs="Consolas"/>
          <w:color w:val="333333"/>
          <w:sz w:val="22"/>
          <w:szCs w:val="22"/>
        </w:rPr>
        <w:t>=</w:t>
      </w:r>
      <w:r>
        <w:rPr>
          <w:rStyle w:val="cm-string"/>
          <w:rFonts w:ascii="Consolas" w:hAnsi="Consolas" w:cs="Consolas"/>
          <w:color w:val="AA1111"/>
          <w:sz w:val="22"/>
          <w:szCs w:val="22"/>
        </w:rPr>
        <w:t>"2"</w:t>
      </w:r>
      <w:r>
        <w:rPr>
          <w:rFonts w:ascii="Consolas" w:hAnsi="Consolas" w:cs="Consolas"/>
          <w:color w:val="333333"/>
          <w:sz w:val="22"/>
          <w:szCs w:val="22"/>
        </w:rPr>
        <w:t xml:space="preserve"> </w:t>
      </w:r>
      <w:r>
        <w:rPr>
          <w:rStyle w:val="cm-attribute"/>
          <w:rFonts w:ascii="Consolas" w:hAnsi="Consolas" w:cs="Consolas"/>
          <w:color w:val="0000CC"/>
          <w:sz w:val="22"/>
          <w:szCs w:val="22"/>
        </w:rPr>
        <w:t>stroke-linecap</w:t>
      </w:r>
      <w:r>
        <w:rPr>
          <w:rFonts w:ascii="Consolas" w:hAnsi="Consolas" w:cs="Consolas"/>
          <w:color w:val="333333"/>
          <w:sz w:val="22"/>
          <w:szCs w:val="22"/>
        </w:rPr>
        <w:t>=</w:t>
      </w:r>
      <w:r>
        <w:rPr>
          <w:rStyle w:val="cm-string"/>
          <w:rFonts w:ascii="Consolas" w:hAnsi="Consolas" w:cs="Consolas"/>
          <w:color w:val="AA1111"/>
          <w:sz w:val="22"/>
          <w:szCs w:val="22"/>
        </w:rPr>
        <w:t>"round"</w:t>
      </w:r>
      <w:r>
        <w:rPr>
          <w:rFonts w:ascii="Consolas" w:hAnsi="Consolas" w:cs="Consolas"/>
          <w:color w:val="333333"/>
          <w:sz w:val="22"/>
          <w:szCs w:val="22"/>
        </w:rPr>
        <w:t xml:space="preserve"> </w:t>
      </w:r>
      <w:r>
        <w:rPr>
          <w:rStyle w:val="cm-attribute"/>
          <w:rFonts w:ascii="Consolas" w:hAnsi="Consolas" w:cs="Consolas"/>
          <w:color w:val="0000CC"/>
          <w:sz w:val="22"/>
          <w:szCs w:val="22"/>
        </w:rPr>
        <w:t>stroke-linejoin</w:t>
      </w:r>
      <w:r>
        <w:rPr>
          <w:rFonts w:ascii="Consolas" w:hAnsi="Consolas" w:cs="Consolas"/>
          <w:color w:val="333333"/>
          <w:sz w:val="22"/>
          <w:szCs w:val="22"/>
        </w:rPr>
        <w:t>=</w:t>
      </w:r>
      <w:r>
        <w:rPr>
          <w:rStyle w:val="cm-string"/>
          <w:rFonts w:ascii="Consolas" w:hAnsi="Consolas" w:cs="Consolas"/>
          <w:color w:val="AA1111"/>
          <w:sz w:val="22"/>
          <w:szCs w:val="22"/>
        </w:rPr>
        <w:t>"round"</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"feather feather-home"</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&lt;path</w:t>
      </w:r>
      <w:r>
        <w:rPr>
          <w:rFonts w:ascii="Consolas" w:hAnsi="Consolas" w:cs="Consolas"/>
          <w:color w:val="333333"/>
          <w:sz w:val="22"/>
          <w:szCs w:val="22"/>
        </w:rPr>
        <w:t xml:space="preserve"> </w:t>
      </w:r>
      <w:r>
        <w:rPr>
          <w:rStyle w:val="cm-attribute"/>
          <w:rFonts w:ascii="Consolas" w:hAnsi="Consolas" w:cs="Consolas"/>
          <w:color w:val="0000CC"/>
          <w:sz w:val="22"/>
          <w:szCs w:val="22"/>
        </w:rPr>
        <w:t>d</w:t>
      </w:r>
      <w:r>
        <w:rPr>
          <w:rFonts w:ascii="Consolas" w:hAnsi="Consolas" w:cs="Consolas"/>
          <w:color w:val="333333"/>
          <w:sz w:val="22"/>
          <w:szCs w:val="22"/>
        </w:rPr>
        <w:t>=</w:t>
      </w:r>
      <w:r>
        <w:rPr>
          <w:rStyle w:val="cm-string"/>
          <w:rFonts w:ascii="Consolas" w:hAnsi="Consolas" w:cs="Consolas"/>
          <w:color w:val="AA1111"/>
          <w:sz w:val="22"/>
          <w:szCs w:val="22"/>
        </w:rPr>
        <w:t>"M3 9l9-7 9 7v11a2 2 0 0 1-2 2H5a2 2 0 0 1-2-2z"</w:t>
      </w:r>
      <w:r>
        <w:rPr>
          <w:rStyle w:val="cm-tag"/>
          <w:rFonts w:ascii="Consolas" w:hAnsi="Consolas" w:cs="Consolas"/>
          <w:color w:val="117700"/>
          <w:sz w:val="22"/>
          <w:szCs w:val="22"/>
        </w:rPr>
        <w:t>&gt;&lt;/path&gt;</w:t>
      </w:r>
      <w:r>
        <w:rPr>
          <w:rFonts w:ascii="Consolas" w:hAnsi="Consolas" w:cs="Consolas"/>
          <w:color w:val="333333"/>
          <w:sz w:val="22"/>
          <w:szCs w:val="22"/>
        </w:rPr>
        <w:br/>
        <w:t xml:space="preserve">                        </w:t>
      </w:r>
      <w:r>
        <w:rPr>
          <w:rStyle w:val="cm-tag"/>
          <w:rFonts w:ascii="Consolas" w:hAnsi="Consolas" w:cs="Consolas"/>
          <w:color w:val="117700"/>
          <w:sz w:val="22"/>
          <w:szCs w:val="22"/>
        </w:rPr>
        <w:t>&lt;polyline</w:t>
      </w:r>
      <w:r>
        <w:rPr>
          <w:rFonts w:ascii="Consolas" w:hAnsi="Consolas" w:cs="Consolas"/>
          <w:color w:val="333333"/>
          <w:sz w:val="22"/>
          <w:szCs w:val="22"/>
        </w:rPr>
        <w:t xml:space="preserve"> </w:t>
      </w:r>
      <w:r>
        <w:rPr>
          <w:rStyle w:val="cm-attribute"/>
          <w:rFonts w:ascii="Consolas" w:hAnsi="Consolas" w:cs="Consolas"/>
          <w:color w:val="0000CC"/>
          <w:sz w:val="22"/>
          <w:szCs w:val="22"/>
        </w:rPr>
        <w:t>points</w:t>
      </w:r>
      <w:r>
        <w:rPr>
          <w:rFonts w:ascii="Consolas" w:hAnsi="Consolas" w:cs="Consolas"/>
          <w:color w:val="333333"/>
          <w:sz w:val="22"/>
          <w:szCs w:val="22"/>
        </w:rPr>
        <w:t>=</w:t>
      </w:r>
      <w:r>
        <w:rPr>
          <w:rStyle w:val="cm-string"/>
          <w:rFonts w:ascii="Consolas" w:hAnsi="Consolas" w:cs="Consolas"/>
          <w:color w:val="AA1111"/>
          <w:sz w:val="22"/>
          <w:szCs w:val="22"/>
        </w:rPr>
        <w:t>"9 22 9 12 15 12 15 22"</w:t>
      </w:r>
      <w:r>
        <w:rPr>
          <w:rStyle w:val="cm-tag"/>
          <w:rFonts w:ascii="Consolas" w:hAnsi="Consolas" w:cs="Consolas"/>
          <w:color w:val="117700"/>
          <w:sz w:val="22"/>
          <w:szCs w:val="22"/>
        </w:rPr>
        <w:t>&gt;&lt;/polyline&gt;</w:t>
      </w:r>
      <w:r>
        <w:rPr>
          <w:rFonts w:ascii="Consolas" w:hAnsi="Consolas" w:cs="Consolas"/>
          <w:color w:val="333333"/>
          <w:sz w:val="22"/>
          <w:szCs w:val="22"/>
        </w:rPr>
        <w:br/>
        <w:t xml:space="preserve">                    </w:t>
      </w:r>
      <w:r>
        <w:rPr>
          <w:rStyle w:val="cm-tag"/>
          <w:rFonts w:ascii="Consolas" w:hAnsi="Consolas" w:cs="Consolas"/>
          <w:color w:val="117700"/>
          <w:sz w:val="22"/>
          <w:szCs w:val="22"/>
        </w:rPr>
        <w:t>&lt;/svg&gt;</w:t>
      </w:r>
      <w:r>
        <w:rPr>
          <w:rFonts w:ascii="Consolas" w:hAnsi="Consolas" w:cs="Consolas"/>
          <w:color w:val="333333"/>
          <w:sz w:val="22"/>
          <w:szCs w:val="22"/>
        </w:rPr>
        <w:br/>
        <w:t xml:space="preserve">                    Dashboard </w:t>
      </w:r>
      <w:r>
        <w:rPr>
          <w:rStyle w:val="cm-tag"/>
          <w:rFonts w:ascii="Consolas" w:hAnsi="Consolas" w:cs="Consolas"/>
          <w:color w:val="117700"/>
          <w:sz w:val="22"/>
          <w:szCs w:val="22"/>
        </w:rPr>
        <w:t>&lt;span</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"sr-only"</w:t>
      </w:r>
      <w:r>
        <w:rPr>
          <w:rStyle w:val="cm-tag"/>
          <w:rFonts w:ascii="Consolas" w:hAnsi="Consolas" w:cs="Consolas"/>
          <w:color w:val="117700"/>
          <w:sz w:val="22"/>
          <w:szCs w:val="22"/>
        </w:rPr>
        <w:t>&gt;</w:t>
      </w:r>
      <w:r>
        <w:rPr>
          <w:rFonts w:ascii="Consolas" w:hAnsi="Consolas" w:cs="Consolas"/>
          <w:color w:val="333333"/>
          <w:sz w:val="22"/>
          <w:szCs w:val="22"/>
        </w:rPr>
        <w:t>(current)</w:t>
      </w:r>
      <w:r>
        <w:rPr>
          <w:rStyle w:val="cm-tag"/>
          <w:rFonts w:ascii="Consolas" w:hAnsi="Consolas" w:cs="Consolas"/>
          <w:color w:val="117700"/>
          <w:sz w:val="22"/>
          <w:szCs w:val="22"/>
        </w:rPr>
        <w:t>&lt;/span&gt;</w:t>
      </w:r>
      <w:r>
        <w:rPr>
          <w:rFonts w:ascii="Consolas" w:hAnsi="Consolas" w:cs="Consolas"/>
          <w:color w:val="333333"/>
          <w:sz w:val="22"/>
          <w:szCs w:val="22"/>
        </w:rPr>
        <w:br/>
        <w:t xml:space="preserve">                </w:t>
      </w:r>
      <w:r>
        <w:rPr>
          <w:rStyle w:val="cm-tag"/>
          <w:rFonts w:ascii="Consolas" w:hAnsi="Consolas" w:cs="Consolas"/>
          <w:color w:val="117700"/>
          <w:sz w:val="22"/>
          <w:szCs w:val="22"/>
        </w:rPr>
        <w:t>&lt;/a&gt;</w:t>
      </w:r>
      <w:r>
        <w:rPr>
          <w:rFonts w:ascii="Consolas" w:hAnsi="Consolas" w:cs="Consolas"/>
          <w:color w:val="333333"/>
          <w:sz w:val="22"/>
          <w:szCs w:val="22"/>
        </w:rPr>
        <w:br/>
        <w:t xml:space="preserve">            </w:t>
      </w:r>
      <w:r>
        <w:rPr>
          <w:rStyle w:val="cm-tag"/>
          <w:rFonts w:ascii="Consolas" w:hAnsi="Consolas" w:cs="Consolas"/>
          <w:color w:val="117700"/>
          <w:sz w:val="22"/>
          <w:szCs w:val="22"/>
        </w:rPr>
        <w:t>&lt;/li&gt;</w:t>
      </w:r>
      <w:r>
        <w:rPr>
          <w:rFonts w:ascii="Consolas" w:hAnsi="Consolas" w:cs="Consolas"/>
          <w:color w:val="333333"/>
          <w:sz w:val="22"/>
          <w:szCs w:val="22"/>
        </w:rPr>
        <w:br/>
        <w:t>​</w:t>
      </w:r>
      <w:r>
        <w:rPr>
          <w:rFonts w:ascii="Consolas" w:hAnsi="Consolas" w:cs="Consolas"/>
          <w:color w:val="333333"/>
          <w:sz w:val="22"/>
          <w:szCs w:val="22"/>
        </w:rPr>
        <w:br/>
      </w:r>
      <w:r>
        <w:rPr>
          <w:rStyle w:val="cm-comment"/>
          <w:rFonts w:ascii="Consolas" w:hAnsi="Consolas" w:cs="Consolas"/>
          <w:color w:val="AA5500"/>
          <w:sz w:val="22"/>
          <w:szCs w:val="22"/>
        </w:rPr>
        <w:t>&lt;!--</w:t>
      </w:r>
      <w:r>
        <w:rPr>
          <w:rStyle w:val="cm-comment"/>
          <w:rFonts w:ascii="Consolas" w:hAnsi="Consolas" w:cs="Consolas"/>
          <w:color w:val="AA5500"/>
          <w:sz w:val="22"/>
          <w:szCs w:val="22"/>
        </w:rPr>
        <w:t>引入侧边栏</w:t>
      </w:r>
      <w:r>
        <w:rPr>
          <w:rStyle w:val="cm-comment"/>
          <w:rFonts w:ascii="Consolas" w:hAnsi="Consolas" w:cs="Consolas"/>
          <w:color w:val="AA5500"/>
          <w:sz w:val="22"/>
          <w:szCs w:val="22"/>
        </w:rPr>
        <w:t>;</w:t>
      </w:r>
      <w:r>
        <w:rPr>
          <w:rStyle w:val="cm-comment"/>
          <w:rFonts w:ascii="Consolas" w:hAnsi="Consolas" w:cs="Consolas"/>
          <w:color w:val="AA5500"/>
          <w:sz w:val="22"/>
          <w:szCs w:val="22"/>
        </w:rPr>
        <w:t>传入参数</w:t>
      </w:r>
      <w:r>
        <w:rPr>
          <w:rStyle w:val="cm-comment"/>
          <w:rFonts w:ascii="Consolas" w:hAnsi="Consolas" w:cs="Consolas"/>
          <w:color w:val="AA5500"/>
          <w:sz w:val="22"/>
          <w:szCs w:val="22"/>
        </w:rPr>
        <w:t>--&gt;</w:t>
      </w:r>
      <w:r>
        <w:rPr>
          <w:rFonts w:ascii="Consolas" w:hAnsi="Consolas" w:cs="Consolas"/>
          <w:color w:val="333333"/>
          <w:sz w:val="22"/>
          <w:szCs w:val="22"/>
        </w:rPr>
        <w:br/>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th:replace</w:t>
      </w:r>
      <w:r>
        <w:rPr>
          <w:rFonts w:ascii="Consolas" w:hAnsi="Consolas" w:cs="Consolas"/>
          <w:color w:val="333333"/>
          <w:sz w:val="22"/>
          <w:szCs w:val="22"/>
        </w:rPr>
        <w:t>=</w:t>
      </w:r>
      <w:r>
        <w:rPr>
          <w:rStyle w:val="cm-string"/>
          <w:rFonts w:ascii="Consolas" w:hAnsi="Consolas" w:cs="Consolas"/>
          <w:color w:val="AA1111"/>
          <w:sz w:val="22"/>
          <w:szCs w:val="22"/>
        </w:rPr>
        <w:t>"commons/bar::#sidebar(activeUri='emps')"</w:t>
      </w:r>
      <w:r>
        <w:rPr>
          <w:rStyle w:val="cm-tag"/>
          <w:rFonts w:ascii="Consolas" w:hAnsi="Consolas" w:cs="Consolas"/>
          <w:color w:val="117700"/>
          <w:sz w:val="22"/>
          <w:szCs w:val="22"/>
        </w:rPr>
        <w:t>&gt;&lt;/div&gt;</w:t>
      </w:r>
    </w:p>
    <w:p w:rsidR="001A7847" w:rsidRDefault="007D395D">
      <w:pPr>
        <w:pStyle w:val="5"/>
        <w:rPr>
          <w:rFonts w:cs="宋体"/>
        </w:rPr>
      </w:pPr>
      <w:r>
        <w:t>6</w:t>
      </w:r>
      <w:r>
        <w:t>）、</w:t>
      </w:r>
      <w:r>
        <w:t>CRUD-</w:t>
      </w:r>
      <w:r>
        <w:t>员工添加</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添加页面</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&lt;form&gt;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LastName</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"text"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Fonts w:ascii="Consolas" w:hAnsi="Consolas" w:cs="Consolas"/>
          <w:color w:val="333333"/>
          <w:sz w:val="22"/>
          <w:szCs w:val="22"/>
        </w:rPr>
        <w:t xml:space="preserve"> </w:t>
      </w:r>
      <w:r>
        <w:rPr>
          <w:rStyle w:val="cm-attribute"/>
          <w:rFonts w:ascii="Consolas" w:hAnsi="Consolas" w:cs="Consolas"/>
          <w:color w:val="0000CC"/>
          <w:sz w:val="22"/>
          <w:szCs w:val="22"/>
        </w:rPr>
        <w:t>placeholder</w:t>
      </w:r>
      <w:r>
        <w:rPr>
          <w:rFonts w:ascii="Consolas" w:hAnsi="Consolas" w:cs="Consolas"/>
          <w:color w:val="333333"/>
          <w:sz w:val="22"/>
          <w:szCs w:val="22"/>
        </w:rPr>
        <w:t>=</w:t>
      </w:r>
      <w:r>
        <w:rPr>
          <w:rStyle w:val="cm-string"/>
          <w:rFonts w:ascii="Consolas" w:hAnsi="Consolas" w:cs="Consolas"/>
          <w:color w:val="AA1111"/>
          <w:sz w:val="22"/>
          <w:szCs w:val="22"/>
        </w:rPr>
        <w:t>"zhangsan"</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Email</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"email"</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Fonts w:ascii="Consolas" w:hAnsi="Consolas" w:cs="Consolas"/>
          <w:color w:val="333333"/>
          <w:sz w:val="22"/>
          <w:szCs w:val="22"/>
        </w:rPr>
        <w:t xml:space="preserve"> </w:t>
      </w:r>
      <w:r>
        <w:rPr>
          <w:rStyle w:val="cm-attribute"/>
          <w:rFonts w:ascii="Consolas" w:hAnsi="Consolas" w:cs="Consolas"/>
          <w:color w:val="0000CC"/>
          <w:sz w:val="22"/>
          <w:szCs w:val="22"/>
        </w:rPr>
        <w:lastRenderedPageBreak/>
        <w:t>placeholder</w:t>
      </w:r>
      <w:r>
        <w:rPr>
          <w:rFonts w:ascii="Consolas" w:hAnsi="Consolas" w:cs="Consolas"/>
          <w:color w:val="333333"/>
          <w:sz w:val="22"/>
          <w:szCs w:val="22"/>
        </w:rPr>
        <w:t>=</w:t>
      </w:r>
      <w:r>
        <w:rPr>
          <w:rStyle w:val="cm-string"/>
          <w:rFonts w:ascii="Consolas" w:hAnsi="Consolas" w:cs="Consolas"/>
          <w:color w:val="AA1111"/>
          <w:sz w:val="22"/>
          <w:szCs w:val="22"/>
        </w:rPr>
        <w:t>"zhangsan@atguigu.com"</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Gender</w:t>
      </w:r>
      <w:r>
        <w:rPr>
          <w:rStyle w:val="cm-tag"/>
          <w:rFonts w:ascii="Consolas" w:hAnsi="Consolas" w:cs="Consolas"/>
          <w:color w:val="117700"/>
          <w:sz w:val="22"/>
          <w:szCs w:val="22"/>
        </w:rPr>
        <w:t>&lt;/label&gt;&lt;br/&gt;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 form-check-inline"</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"radio"</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"gender"</w:t>
      </w:r>
      <w:r>
        <w:rPr>
          <w:rFonts w:ascii="Consolas" w:hAnsi="Consolas" w:cs="Consolas"/>
          <w:color w:val="333333"/>
          <w:sz w:val="22"/>
          <w:szCs w:val="22"/>
        </w:rPr>
        <w:t xml:space="preserve">  </w:t>
      </w:r>
      <w:r>
        <w:rPr>
          <w:rStyle w:val="cm-attribute"/>
          <w:rFonts w:ascii="Consolas" w:hAnsi="Consolas" w:cs="Consolas"/>
          <w:color w:val="0000CC"/>
          <w:sz w:val="22"/>
          <w:szCs w:val="22"/>
        </w:rPr>
        <w:t>value</w:t>
      </w:r>
      <w:r>
        <w:rPr>
          <w:rFonts w:ascii="Consolas" w:hAnsi="Consolas" w:cs="Consolas"/>
          <w:color w:val="333333"/>
          <w:sz w:val="22"/>
          <w:szCs w:val="22"/>
        </w:rPr>
        <w:t>=</w:t>
      </w:r>
      <w:r>
        <w:rPr>
          <w:rStyle w:val="cm-string"/>
          <w:rFonts w:ascii="Consolas" w:hAnsi="Consolas" w:cs="Consolas"/>
          <w:color w:val="AA1111"/>
          <w:sz w:val="22"/>
          <w:szCs w:val="22"/>
        </w:rPr>
        <w:t>"1"</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"form-check-label"</w:t>
      </w:r>
      <w:r>
        <w:rPr>
          <w:rStyle w:val="cm-tag"/>
          <w:rFonts w:ascii="Consolas" w:hAnsi="Consolas" w:cs="Consolas"/>
          <w:color w:val="117700"/>
          <w:sz w:val="22"/>
          <w:szCs w:val="22"/>
        </w:rPr>
        <w:t>&gt;</w:t>
      </w:r>
      <w:r>
        <w:rPr>
          <w:rFonts w:ascii="Consolas" w:hAnsi="Consolas" w:cs="Consolas"/>
          <w:color w:val="333333"/>
          <w:sz w:val="22"/>
          <w:szCs w:val="22"/>
        </w:rPr>
        <w:t>男</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 form-check-inline"</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"radio"</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"gender"</w:t>
      </w:r>
      <w:r>
        <w:rPr>
          <w:rFonts w:ascii="Consolas" w:hAnsi="Consolas" w:cs="Consolas"/>
          <w:color w:val="333333"/>
          <w:sz w:val="22"/>
          <w:szCs w:val="22"/>
        </w:rPr>
        <w:t xml:space="preserve">  </w:t>
      </w:r>
      <w:r>
        <w:rPr>
          <w:rStyle w:val="cm-attribute"/>
          <w:rFonts w:ascii="Consolas" w:hAnsi="Consolas" w:cs="Consolas"/>
          <w:color w:val="0000CC"/>
          <w:sz w:val="22"/>
          <w:szCs w:val="22"/>
        </w:rPr>
        <w:t>value</w:t>
      </w:r>
      <w:r>
        <w:rPr>
          <w:rFonts w:ascii="Consolas" w:hAnsi="Consolas" w:cs="Consolas"/>
          <w:color w:val="333333"/>
          <w:sz w:val="22"/>
          <w:szCs w:val="22"/>
        </w:rPr>
        <w:t>=</w:t>
      </w:r>
      <w:r>
        <w:rPr>
          <w:rStyle w:val="cm-string"/>
          <w:rFonts w:ascii="Consolas" w:hAnsi="Consolas" w:cs="Consolas"/>
          <w:color w:val="AA1111"/>
          <w:sz w:val="22"/>
          <w:szCs w:val="22"/>
        </w:rPr>
        <w:t>"0"</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"form-check-label"</w:t>
      </w:r>
      <w:r>
        <w:rPr>
          <w:rStyle w:val="cm-tag"/>
          <w:rFonts w:ascii="Consolas" w:hAnsi="Consolas" w:cs="Consolas"/>
          <w:color w:val="117700"/>
          <w:sz w:val="22"/>
          <w:szCs w:val="22"/>
        </w:rPr>
        <w:t>&gt;</w:t>
      </w:r>
      <w:r>
        <w:rPr>
          <w:rFonts w:ascii="Consolas" w:hAnsi="Consolas" w:cs="Consolas"/>
          <w:color w:val="333333"/>
          <w:sz w:val="22"/>
          <w:szCs w:val="22"/>
        </w:rPr>
        <w:t>女</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department</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&lt;select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&lt;option&gt;</w:t>
      </w:r>
      <w:r>
        <w:rPr>
          <w:rFonts w:ascii="Consolas" w:hAnsi="Consolas" w:cs="Consolas"/>
          <w:color w:val="333333"/>
          <w:sz w:val="22"/>
          <w:szCs w:val="22"/>
        </w:rPr>
        <w:t>1</w:t>
      </w:r>
      <w:r>
        <w:rPr>
          <w:rStyle w:val="cm-tag"/>
          <w:rFonts w:ascii="Consolas" w:hAnsi="Consolas" w:cs="Consolas"/>
          <w:color w:val="117700"/>
          <w:sz w:val="22"/>
          <w:szCs w:val="22"/>
        </w:rPr>
        <w:t>&lt;/option&gt;</w:t>
      </w:r>
      <w:r>
        <w:rPr>
          <w:rFonts w:ascii="Consolas" w:hAnsi="Consolas" w:cs="Consolas"/>
          <w:color w:val="333333"/>
          <w:sz w:val="22"/>
          <w:szCs w:val="22"/>
        </w:rPr>
        <w:br/>
        <w:t xml:space="preserve">            </w:t>
      </w:r>
      <w:r>
        <w:rPr>
          <w:rStyle w:val="cm-tag"/>
          <w:rFonts w:ascii="Consolas" w:hAnsi="Consolas" w:cs="Consolas"/>
          <w:color w:val="117700"/>
          <w:sz w:val="22"/>
          <w:szCs w:val="22"/>
        </w:rPr>
        <w:t>&lt;option&gt;</w:t>
      </w:r>
      <w:r>
        <w:rPr>
          <w:rFonts w:ascii="Consolas" w:hAnsi="Consolas" w:cs="Consolas"/>
          <w:color w:val="333333"/>
          <w:sz w:val="22"/>
          <w:szCs w:val="22"/>
        </w:rPr>
        <w:t>2</w:t>
      </w:r>
      <w:r>
        <w:rPr>
          <w:rStyle w:val="cm-tag"/>
          <w:rFonts w:ascii="Consolas" w:hAnsi="Consolas" w:cs="Consolas"/>
          <w:color w:val="117700"/>
          <w:sz w:val="22"/>
          <w:szCs w:val="22"/>
        </w:rPr>
        <w:t>&lt;/option&gt;</w:t>
      </w:r>
      <w:r>
        <w:rPr>
          <w:rFonts w:ascii="Consolas" w:hAnsi="Consolas" w:cs="Consolas"/>
          <w:color w:val="333333"/>
          <w:sz w:val="22"/>
          <w:szCs w:val="22"/>
        </w:rPr>
        <w:br/>
        <w:t xml:space="preserve">            </w:t>
      </w:r>
      <w:r>
        <w:rPr>
          <w:rStyle w:val="cm-tag"/>
          <w:rFonts w:ascii="Consolas" w:hAnsi="Consolas" w:cs="Consolas"/>
          <w:color w:val="117700"/>
          <w:sz w:val="22"/>
          <w:szCs w:val="22"/>
        </w:rPr>
        <w:t>&lt;option&gt;</w:t>
      </w:r>
      <w:r>
        <w:rPr>
          <w:rFonts w:ascii="Consolas" w:hAnsi="Consolas" w:cs="Consolas"/>
          <w:color w:val="333333"/>
          <w:sz w:val="22"/>
          <w:szCs w:val="22"/>
        </w:rPr>
        <w:t>3</w:t>
      </w:r>
      <w:r>
        <w:rPr>
          <w:rStyle w:val="cm-tag"/>
          <w:rFonts w:ascii="Consolas" w:hAnsi="Consolas" w:cs="Consolas"/>
          <w:color w:val="117700"/>
          <w:sz w:val="22"/>
          <w:szCs w:val="22"/>
        </w:rPr>
        <w:t>&lt;/option&gt;</w:t>
      </w:r>
      <w:r>
        <w:rPr>
          <w:rFonts w:ascii="Consolas" w:hAnsi="Consolas" w:cs="Consolas"/>
          <w:color w:val="333333"/>
          <w:sz w:val="22"/>
          <w:szCs w:val="22"/>
        </w:rPr>
        <w:br/>
        <w:t xml:space="preserve">            </w:t>
      </w:r>
      <w:r>
        <w:rPr>
          <w:rStyle w:val="cm-tag"/>
          <w:rFonts w:ascii="Consolas" w:hAnsi="Consolas" w:cs="Consolas"/>
          <w:color w:val="117700"/>
          <w:sz w:val="22"/>
          <w:szCs w:val="22"/>
        </w:rPr>
        <w:t>&lt;option&gt;</w:t>
      </w:r>
      <w:r>
        <w:rPr>
          <w:rFonts w:ascii="Consolas" w:hAnsi="Consolas" w:cs="Consolas"/>
          <w:color w:val="333333"/>
          <w:sz w:val="22"/>
          <w:szCs w:val="22"/>
        </w:rPr>
        <w:t>4</w:t>
      </w:r>
      <w:r>
        <w:rPr>
          <w:rStyle w:val="cm-tag"/>
          <w:rFonts w:ascii="Consolas" w:hAnsi="Consolas" w:cs="Consolas"/>
          <w:color w:val="117700"/>
          <w:sz w:val="22"/>
          <w:szCs w:val="22"/>
        </w:rPr>
        <w:t>&lt;/option&gt;</w:t>
      </w:r>
      <w:r>
        <w:rPr>
          <w:rFonts w:ascii="Consolas" w:hAnsi="Consolas" w:cs="Consolas"/>
          <w:color w:val="333333"/>
          <w:sz w:val="22"/>
          <w:szCs w:val="22"/>
        </w:rPr>
        <w:br/>
        <w:t xml:space="preserve">            </w:t>
      </w:r>
      <w:r>
        <w:rPr>
          <w:rStyle w:val="cm-tag"/>
          <w:rFonts w:ascii="Consolas" w:hAnsi="Consolas" w:cs="Consolas"/>
          <w:color w:val="117700"/>
          <w:sz w:val="22"/>
          <w:szCs w:val="22"/>
        </w:rPr>
        <w:t>&lt;option&gt;</w:t>
      </w:r>
      <w:r>
        <w:rPr>
          <w:rFonts w:ascii="Consolas" w:hAnsi="Consolas" w:cs="Consolas"/>
          <w:color w:val="333333"/>
          <w:sz w:val="22"/>
          <w:szCs w:val="22"/>
        </w:rPr>
        <w:t>5</w:t>
      </w:r>
      <w:r>
        <w:rPr>
          <w:rStyle w:val="cm-tag"/>
          <w:rFonts w:ascii="Consolas" w:hAnsi="Consolas" w:cs="Consolas"/>
          <w:color w:val="117700"/>
          <w:sz w:val="22"/>
          <w:szCs w:val="22"/>
        </w:rPr>
        <w:t>&lt;/option&gt;</w:t>
      </w:r>
      <w:r>
        <w:rPr>
          <w:rFonts w:ascii="Consolas" w:hAnsi="Consolas" w:cs="Consolas"/>
          <w:color w:val="333333"/>
          <w:sz w:val="22"/>
          <w:szCs w:val="22"/>
        </w:rPr>
        <w:br/>
        <w:t xml:space="preserve">        </w:t>
      </w:r>
      <w:r>
        <w:rPr>
          <w:rStyle w:val="cm-tag"/>
          <w:rFonts w:ascii="Consolas" w:hAnsi="Consolas" w:cs="Consolas"/>
          <w:color w:val="117700"/>
          <w:sz w:val="22"/>
          <w:szCs w:val="22"/>
        </w:rPr>
        <w:t>&lt;/select&gt;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Birth</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"text"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Fonts w:ascii="Consolas" w:hAnsi="Consolas" w:cs="Consolas"/>
          <w:color w:val="333333"/>
          <w:sz w:val="22"/>
          <w:szCs w:val="22"/>
        </w:rPr>
        <w:t xml:space="preserve"> </w:t>
      </w:r>
      <w:r>
        <w:rPr>
          <w:rStyle w:val="cm-attribute"/>
          <w:rFonts w:ascii="Consolas" w:hAnsi="Consolas" w:cs="Consolas"/>
          <w:color w:val="0000CC"/>
          <w:sz w:val="22"/>
          <w:szCs w:val="22"/>
        </w:rPr>
        <w:t>placeholder</w:t>
      </w:r>
      <w:r>
        <w:rPr>
          <w:rFonts w:ascii="Consolas" w:hAnsi="Consolas" w:cs="Consolas"/>
          <w:color w:val="333333"/>
          <w:sz w:val="22"/>
          <w:szCs w:val="22"/>
        </w:rPr>
        <w:t>=</w:t>
      </w:r>
      <w:r>
        <w:rPr>
          <w:rStyle w:val="cm-string"/>
          <w:rFonts w:ascii="Consolas" w:hAnsi="Consolas" w:cs="Consolas"/>
          <w:color w:val="AA1111"/>
          <w:sz w:val="22"/>
          <w:szCs w:val="22"/>
        </w:rPr>
        <w:t>"zhangsan"</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&lt;button</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"submit"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"btn btn-primary"</w:t>
      </w:r>
      <w:r>
        <w:rPr>
          <w:rStyle w:val="cm-tag"/>
          <w:rFonts w:ascii="Consolas" w:hAnsi="Consolas" w:cs="Consolas"/>
          <w:color w:val="117700"/>
          <w:sz w:val="22"/>
          <w:szCs w:val="22"/>
        </w:rPr>
        <w:t>&gt;</w:t>
      </w:r>
      <w:r>
        <w:rPr>
          <w:rFonts w:ascii="Consolas" w:hAnsi="Consolas" w:cs="Consolas"/>
          <w:color w:val="333333"/>
          <w:sz w:val="22"/>
          <w:szCs w:val="22"/>
        </w:rPr>
        <w:t>添加</w:t>
      </w:r>
      <w:r>
        <w:rPr>
          <w:rStyle w:val="cm-tag"/>
          <w:rFonts w:ascii="Consolas" w:hAnsi="Consolas" w:cs="Consolas"/>
          <w:color w:val="117700"/>
          <w:sz w:val="22"/>
          <w:szCs w:val="22"/>
        </w:rPr>
        <w:t>&lt;/button&gt;</w:t>
      </w:r>
      <w:r>
        <w:rPr>
          <w:rFonts w:ascii="Consolas" w:hAnsi="Consolas" w:cs="Consolas"/>
          <w:color w:val="333333"/>
          <w:sz w:val="22"/>
          <w:szCs w:val="22"/>
        </w:rPr>
        <w:br/>
      </w:r>
      <w:r>
        <w:rPr>
          <w:rStyle w:val="cm-tag"/>
          <w:rFonts w:ascii="Consolas" w:hAnsi="Consolas" w:cs="Consolas"/>
          <w:color w:val="117700"/>
          <w:sz w:val="22"/>
          <w:szCs w:val="22"/>
        </w:rPr>
        <w:t>&lt;/form&gt;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提交的数据格式不对：生日：日期；</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2017-12-12</w:t>
      </w:r>
      <w:r>
        <w:rPr>
          <w:rStyle w:val="md-line"/>
          <w:rFonts w:ascii="Helvetica" w:hAnsi="Helvetica"/>
          <w:color w:val="333333"/>
        </w:rPr>
        <w:t>；</w:t>
      </w:r>
      <w:r>
        <w:rPr>
          <w:rStyle w:val="md-line"/>
          <w:rFonts w:ascii="Helvetica" w:hAnsi="Helvetica"/>
          <w:color w:val="333333"/>
        </w:rPr>
        <w:t>2017/12/12</w:t>
      </w:r>
      <w:r>
        <w:rPr>
          <w:rStyle w:val="md-line"/>
          <w:rFonts w:ascii="Helvetica" w:hAnsi="Helvetica"/>
          <w:color w:val="333333"/>
        </w:rPr>
        <w:t>；</w:t>
      </w:r>
      <w:r>
        <w:rPr>
          <w:rStyle w:val="md-line"/>
          <w:rFonts w:ascii="Helvetica" w:hAnsi="Helvetica"/>
          <w:color w:val="333333"/>
        </w:rPr>
        <w:t>2017.12.12</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日期的格式化；</w:t>
      </w:r>
      <w:r>
        <w:rPr>
          <w:rStyle w:val="md-line"/>
          <w:rFonts w:ascii="Helvetica" w:hAnsi="Helvetica"/>
          <w:color w:val="333333"/>
        </w:rPr>
        <w:t>SpringMVC</w:t>
      </w:r>
      <w:r>
        <w:rPr>
          <w:rStyle w:val="md-line"/>
          <w:rFonts w:ascii="Helvetica" w:hAnsi="Helvetica"/>
          <w:color w:val="333333"/>
        </w:rPr>
        <w:t>将页面提交的值需要转换为指定的类型</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2017-12-12---Date</w:t>
      </w:r>
      <w:r>
        <w:rPr>
          <w:rStyle w:val="md-line"/>
          <w:rFonts w:ascii="Helvetica" w:hAnsi="Helvetica"/>
          <w:color w:val="333333"/>
        </w:rPr>
        <w:t>；</w:t>
      </w:r>
      <w:r>
        <w:rPr>
          <w:rStyle w:val="md-line"/>
          <w:rFonts w:ascii="Helvetica" w:hAnsi="Helvetica"/>
          <w:color w:val="333333"/>
        </w:rPr>
        <w:t xml:space="preserve"> </w:t>
      </w:r>
      <w:r>
        <w:rPr>
          <w:rStyle w:val="md-line"/>
          <w:rFonts w:ascii="Helvetica" w:hAnsi="Helvetica"/>
          <w:color w:val="333333"/>
        </w:rPr>
        <w:t>类型转换，格式化</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默认日期是按照</w:t>
      </w:r>
      <w:r>
        <w:rPr>
          <w:rStyle w:val="md-line"/>
          <w:rFonts w:ascii="Helvetica" w:hAnsi="Helvetica"/>
          <w:color w:val="333333"/>
        </w:rPr>
        <w:t>/</w:t>
      </w:r>
      <w:r>
        <w:rPr>
          <w:rStyle w:val="md-line"/>
          <w:rFonts w:ascii="Helvetica" w:hAnsi="Helvetica"/>
          <w:color w:val="333333"/>
        </w:rPr>
        <w:t>的方式；</w:t>
      </w:r>
    </w:p>
    <w:p w:rsidR="001A7847" w:rsidRDefault="007D395D">
      <w:pPr>
        <w:pStyle w:val="5"/>
      </w:pPr>
      <w:r>
        <w:lastRenderedPageBreak/>
        <w:t>7</w:t>
      </w:r>
      <w:r>
        <w:t>）、</w:t>
      </w:r>
      <w:r>
        <w:t>CRUD-</w:t>
      </w:r>
      <w:r>
        <w:t>员工修改</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修改添加二合一表单</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&lt;!--</w:t>
      </w:r>
      <w:r>
        <w:rPr>
          <w:rStyle w:val="cm-comment"/>
          <w:rFonts w:ascii="Consolas" w:hAnsi="Consolas" w:cs="Consolas"/>
          <w:color w:val="AA5500"/>
          <w:sz w:val="22"/>
          <w:szCs w:val="22"/>
        </w:rPr>
        <w:t>需要区分是员工修改还是添加；</w:t>
      </w:r>
      <w:r>
        <w:rPr>
          <w:rStyle w:val="cm-comment"/>
          <w:rFonts w:ascii="Consolas" w:hAnsi="Consolas" w:cs="Consolas"/>
          <w:color w:val="AA5500"/>
          <w:sz w:val="22"/>
          <w:szCs w:val="22"/>
        </w:rPr>
        <w:t>--&gt;</w:t>
      </w:r>
      <w:r>
        <w:rPr>
          <w:rFonts w:ascii="Consolas" w:hAnsi="Consolas" w:cs="Consolas"/>
          <w:color w:val="333333"/>
          <w:sz w:val="22"/>
          <w:szCs w:val="22"/>
        </w:rPr>
        <w:br/>
      </w:r>
      <w:r>
        <w:rPr>
          <w:rStyle w:val="cm-tag"/>
          <w:rFonts w:ascii="Consolas" w:hAnsi="Consolas" w:cs="Consolas"/>
          <w:color w:val="117700"/>
          <w:sz w:val="22"/>
          <w:szCs w:val="22"/>
        </w:rPr>
        <w:t>&lt;form</w:t>
      </w:r>
      <w:r>
        <w:rPr>
          <w:rFonts w:ascii="Consolas" w:hAnsi="Consolas" w:cs="Consolas"/>
          <w:color w:val="333333"/>
          <w:sz w:val="22"/>
          <w:szCs w:val="22"/>
        </w:rPr>
        <w:t xml:space="preserve"> </w:t>
      </w:r>
      <w:r>
        <w:rPr>
          <w:rStyle w:val="cm-attribute"/>
          <w:rFonts w:ascii="Consolas" w:hAnsi="Consolas" w:cs="Consolas"/>
          <w:color w:val="0000CC"/>
          <w:sz w:val="22"/>
          <w:szCs w:val="22"/>
        </w:rPr>
        <w:t>th:action</w:t>
      </w:r>
      <w:r>
        <w:rPr>
          <w:rFonts w:ascii="Consolas" w:hAnsi="Consolas" w:cs="Consolas"/>
          <w:color w:val="333333"/>
          <w:sz w:val="22"/>
          <w:szCs w:val="22"/>
        </w:rPr>
        <w:t>=</w:t>
      </w:r>
      <w:r>
        <w:rPr>
          <w:rStyle w:val="cm-string"/>
          <w:rFonts w:ascii="Consolas" w:hAnsi="Consolas" w:cs="Consolas"/>
          <w:color w:val="AA1111"/>
          <w:sz w:val="22"/>
          <w:szCs w:val="22"/>
        </w:rPr>
        <w:t>"@{/emp}"</w:t>
      </w:r>
      <w:r>
        <w:rPr>
          <w:rFonts w:ascii="Consolas" w:hAnsi="Consolas" w:cs="Consolas"/>
          <w:color w:val="333333"/>
          <w:sz w:val="22"/>
          <w:szCs w:val="22"/>
        </w:rPr>
        <w:t xml:space="preserve"> </w:t>
      </w:r>
      <w:r>
        <w:rPr>
          <w:rStyle w:val="cm-attribute"/>
          <w:rFonts w:ascii="Consolas" w:hAnsi="Consolas" w:cs="Consolas"/>
          <w:color w:val="0000CC"/>
          <w:sz w:val="22"/>
          <w:szCs w:val="22"/>
        </w:rPr>
        <w:t>method</w:t>
      </w:r>
      <w:r>
        <w:rPr>
          <w:rFonts w:ascii="Consolas" w:hAnsi="Consolas" w:cs="Consolas"/>
          <w:color w:val="333333"/>
          <w:sz w:val="22"/>
          <w:szCs w:val="22"/>
        </w:rPr>
        <w:t>=</w:t>
      </w:r>
      <w:r>
        <w:rPr>
          <w:rStyle w:val="cm-string"/>
          <w:rFonts w:ascii="Consolas" w:hAnsi="Consolas" w:cs="Consolas"/>
          <w:color w:val="AA1111"/>
          <w:sz w:val="22"/>
          <w:szCs w:val="22"/>
        </w:rPr>
        <w:t>"post"</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comment"/>
          <w:rFonts w:ascii="Consolas" w:hAnsi="Consolas" w:cs="Consolas"/>
          <w:color w:val="AA5500"/>
          <w:sz w:val="22"/>
          <w:szCs w:val="22"/>
        </w:rPr>
        <w:t>&lt;!--</w:t>
      </w:r>
      <w:r>
        <w:rPr>
          <w:rStyle w:val="cm-comment"/>
          <w:rFonts w:ascii="Consolas" w:hAnsi="Consolas" w:cs="Consolas"/>
          <w:color w:val="AA5500"/>
          <w:sz w:val="22"/>
          <w:szCs w:val="22"/>
        </w:rPr>
        <w:t>发送</w:t>
      </w:r>
      <w:r>
        <w:rPr>
          <w:rStyle w:val="cm-comment"/>
          <w:rFonts w:ascii="Consolas" w:hAnsi="Consolas" w:cs="Consolas"/>
          <w:color w:val="AA5500"/>
          <w:sz w:val="22"/>
          <w:szCs w:val="22"/>
        </w:rPr>
        <w:t>put</w:t>
      </w:r>
      <w:r>
        <w:rPr>
          <w:rStyle w:val="cm-comment"/>
          <w:rFonts w:ascii="Consolas" w:hAnsi="Consolas" w:cs="Consolas"/>
          <w:color w:val="AA5500"/>
          <w:sz w:val="22"/>
          <w:szCs w:val="22"/>
        </w:rPr>
        <w:t>请求修改员工数据</w:t>
      </w:r>
      <w:r>
        <w:rPr>
          <w:rStyle w:val="cm-comment"/>
          <w:rFonts w:ascii="Consolas" w:hAnsi="Consolas" w:cs="Consolas"/>
          <w:color w:val="AA5500"/>
          <w:sz w:val="22"/>
          <w:szCs w:val="22"/>
        </w:rPr>
        <w:t>--&gt;</w:t>
      </w:r>
      <w:r>
        <w:rPr>
          <w:rFonts w:ascii="Consolas" w:hAnsi="Consolas" w:cs="Consolas"/>
          <w:color w:val="333333"/>
          <w:sz w:val="22"/>
          <w:szCs w:val="22"/>
        </w:rPr>
        <w:br/>
        <w:t xml:space="preserve">    </w:t>
      </w:r>
      <w:r>
        <w:rPr>
          <w:rStyle w:val="cm-comment"/>
          <w:rFonts w:ascii="Consolas" w:hAnsi="Consolas" w:cs="Consolas"/>
          <w:color w:val="AA5500"/>
          <w:sz w:val="22"/>
          <w:szCs w:val="22"/>
        </w:rPr>
        <w:t>&lt;!--</w:t>
      </w:r>
      <w:r>
        <w:rPr>
          <w:rFonts w:ascii="Consolas" w:hAnsi="Consolas" w:cs="Consolas"/>
          <w:color w:val="333333"/>
          <w:sz w:val="22"/>
          <w:szCs w:val="22"/>
        </w:rPr>
        <w:br/>
      </w:r>
      <w:r>
        <w:rPr>
          <w:rStyle w:val="cm-comment"/>
          <w:rFonts w:ascii="Consolas" w:hAnsi="Consolas" w:cs="Consolas"/>
          <w:color w:val="AA5500"/>
          <w:sz w:val="22"/>
          <w:szCs w:val="22"/>
        </w:rPr>
        <w:t>1</w:t>
      </w:r>
      <w:r>
        <w:rPr>
          <w:rStyle w:val="cm-comment"/>
          <w:rFonts w:ascii="Consolas" w:hAnsi="Consolas" w:cs="Consolas"/>
          <w:color w:val="AA5500"/>
          <w:sz w:val="22"/>
          <w:szCs w:val="22"/>
        </w:rPr>
        <w:t>、</w:t>
      </w:r>
      <w:r>
        <w:rPr>
          <w:rStyle w:val="cm-comment"/>
          <w:rFonts w:ascii="Consolas" w:hAnsi="Consolas" w:cs="Consolas"/>
          <w:color w:val="AA5500"/>
          <w:sz w:val="22"/>
          <w:szCs w:val="22"/>
        </w:rPr>
        <w:t>SpringMVC</w:t>
      </w:r>
      <w:r>
        <w:rPr>
          <w:rStyle w:val="cm-comment"/>
          <w:rFonts w:ascii="Consolas" w:hAnsi="Consolas" w:cs="Consolas"/>
          <w:color w:val="AA5500"/>
          <w:sz w:val="22"/>
          <w:szCs w:val="22"/>
        </w:rPr>
        <w:t>中配置</w:t>
      </w:r>
      <w:r>
        <w:rPr>
          <w:rStyle w:val="cm-comment"/>
          <w:rFonts w:ascii="Consolas" w:hAnsi="Consolas" w:cs="Consolas"/>
          <w:color w:val="AA5500"/>
          <w:sz w:val="22"/>
          <w:szCs w:val="22"/>
        </w:rPr>
        <w:t>HiddenHttpMethodFilter;</w:t>
      </w:r>
      <w:r>
        <w:rPr>
          <w:rStyle w:val="cm-comment"/>
          <w:rFonts w:ascii="Consolas" w:hAnsi="Consolas" w:cs="Consolas"/>
          <w:color w:val="AA5500"/>
          <w:sz w:val="22"/>
          <w:szCs w:val="22"/>
        </w:rPr>
        <w:t>（</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自动配置好的）</w:t>
      </w:r>
      <w:r>
        <w:rPr>
          <w:rFonts w:ascii="Consolas" w:hAnsi="Consolas" w:cs="Consolas"/>
          <w:color w:val="333333"/>
          <w:sz w:val="22"/>
          <w:szCs w:val="22"/>
        </w:rPr>
        <w:br/>
      </w:r>
      <w:r>
        <w:rPr>
          <w:rStyle w:val="cm-comment"/>
          <w:rFonts w:ascii="Consolas" w:hAnsi="Consolas" w:cs="Consolas"/>
          <w:color w:val="AA5500"/>
          <w:sz w:val="22"/>
          <w:szCs w:val="22"/>
        </w:rPr>
        <w:t>2</w:t>
      </w:r>
      <w:r>
        <w:rPr>
          <w:rStyle w:val="cm-comment"/>
          <w:rFonts w:ascii="Consolas" w:hAnsi="Consolas" w:cs="Consolas"/>
          <w:color w:val="AA5500"/>
          <w:sz w:val="22"/>
          <w:szCs w:val="22"/>
        </w:rPr>
        <w:t>、页面创建一个</w:t>
      </w:r>
      <w:r>
        <w:rPr>
          <w:rStyle w:val="cm-comment"/>
          <w:rFonts w:ascii="Consolas" w:hAnsi="Consolas" w:cs="Consolas"/>
          <w:color w:val="AA5500"/>
          <w:sz w:val="22"/>
          <w:szCs w:val="22"/>
        </w:rPr>
        <w:t>post</w:t>
      </w:r>
      <w:r>
        <w:rPr>
          <w:rStyle w:val="cm-comment"/>
          <w:rFonts w:ascii="Consolas" w:hAnsi="Consolas" w:cs="Consolas"/>
          <w:color w:val="AA5500"/>
          <w:sz w:val="22"/>
          <w:szCs w:val="22"/>
        </w:rPr>
        <w:t>表单</w:t>
      </w:r>
      <w:r>
        <w:rPr>
          <w:rFonts w:ascii="Consolas" w:hAnsi="Consolas" w:cs="Consolas"/>
          <w:color w:val="333333"/>
          <w:sz w:val="22"/>
          <w:szCs w:val="22"/>
        </w:rPr>
        <w:br/>
      </w:r>
      <w:r>
        <w:rPr>
          <w:rStyle w:val="cm-comment"/>
          <w:rFonts w:ascii="Consolas" w:hAnsi="Consolas" w:cs="Consolas"/>
          <w:color w:val="AA5500"/>
          <w:sz w:val="22"/>
          <w:szCs w:val="22"/>
        </w:rPr>
        <w:t>3</w:t>
      </w:r>
      <w:r>
        <w:rPr>
          <w:rStyle w:val="cm-comment"/>
          <w:rFonts w:ascii="Consolas" w:hAnsi="Consolas" w:cs="Consolas"/>
          <w:color w:val="AA5500"/>
          <w:sz w:val="22"/>
          <w:szCs w:val="22"/>
        </w:rPr>
        <w:t>、创建一个</w:t>
      </w:r>
      <w:r>
        <w:rPr>
          <w:rStyle w:val="cm-comment"/>
          <w:rFonts w:ascii="Consolas" w:hAnsi="Consolas" w:cs="Consolas"/>
          <w:color w:val="AA5500"/>
          <w:sz w:val="22"/>
          <w:szCs w:val="22"/>
        </w:rPr>
        <w:t>input</w:t>
      </w:r>
      <w:r>
        <w:rPr>
          <w:rStyle w:val="cm-comment"/>
          <w:rFonts w:ascii="Consolas" w:hAnsi="Consolas" w:cs="Consolas"/>
          <w:color w:val="AA5500"/>
          <w:sz w:val="22"/>
          <w:szCs w:val="22"/>
        </w:rPr>
        <w:t>项，</w:t>
      </w:r>
      <w:r>
        <w:rPr>
          <w:rStyle w:val="cm-comment"/>
          <w:rFonts w:ascii="Consolas" w:hAnsi="Consolas" w:cs="Consolas"/>
          <w:color w:val="AA5500"/>
          <w:sz w:val="22"/>
          <w:szCs w:val="22"/>
        </w:rPr>
        <w:t>name="_method";</w:t>
      </w:r>
      <w:r>
        <w:rPr>
          <w:rStyle w:val="cm-comment"/>
          <w:rFonts w:ascii="Consolas" w:hAnsi="Consolas" w:cs="Consolas"/>
          <w:color w:val="AA5500"/>
          <w:sz w:val="22"/>
          <w:szCs w:val="22"/>
        </w:rPr>
        <w:t>值就是我们指定的请求方式</w:t>
      </w:r>
      <w:r>
        <w:rPr>
          <w:rFonts w:ascii="Consolas" w:hAnsi="Consolas" w:cs="Consolas"/>
          <w:color w:val="333333"/>
          <w:sz w:val="22"/>
          <w:szCs w:val="22"/>
        </w:rPr>
        <w:br/>
      </w:r>
      <w:r>
        <w:rPr>
          <w:rStyle w:val="cm-comment"/>
          <w:rFonts w:ascii="Consolas" w:hAnsi="Consolas" w:cs="Consolas"/>
          <w:color w:val="AA55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"hidden"</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"_method"</w:t>
      </w:r>
      <w:r>
        <w:rPr>
          <w:rFonts w:ascii="Consolas" w:hAnsi="Consolas" w:cs="Consolas"/>
          <w:color w:val="333333"/>
          <w:sz w:val="22"/>
          <w:szCs w:val="22"/>
        </w:rPr>
        <w:t xml:space="preserve"> </w:t>
      </w:r>
      <w:r>
        <w:rPr>
          <w:rStyle w:val="cm-attribute"/>
          <w:rFonts w:ascii="Consolas" w:hAnsi="Consolas" w:cs="Consolas"/>
          <w:color w:val="0000CC"/>
          <w:sz w:val="22"/>
          <w:szCs w:val="22"/>
        </w:rPr>
        <w:t>value</w:t>
      </w:r>
      <w:r>
        <w:rPr>
          <w:rFonts w:ascii="Consolas" w:hAnsi="Consolas" w:cs="Consolas"/>
          <w:color w:val="333333"/>
          <w:sz w:val="22"/>
          <w:szCs w:val="22"/>
        </w:rPr>
        <w:t>=</w:t>
      </w:r>
      <w:r>
        <w:rPr>
          <w:rStyle w:val="cm-string"/>
          <w:rFonts w:ascii="Consolas" w:hAnsi="Consolas" w:cs="Consolas"/>
          <w:color w:val="AA1111"/>
          <w:sz w:val="22"/>
          <w:szCs w:val="22"/>
        </w:rPr>
        <w:t>"put"</w:t>
      </w:r>
      <w:r>
        <w:rPr>
          <w:rFonts w:ascii="Consolas" w:hAnsi="Consolas" w:cs="Consolas"/>
          <w:color w:val="333333"/>
          <w:sz w:val="22"/>
          <w:szCs w:val="22"/>
        </w:rPr>
        <w:t xml:space="preserve"> </w:t>
      </w:r>
      <w:r>
        <w:rPr>
          <w:rStyle w:val="cm-attribute"/>
          <w:rFonts w:ascii="Consolas" w:hAnsi="Consolas" w:cs="Consolas"/>
          <w:color w:val="0000CC"/>
          <w:sz w:val="22"/>
          <w:szCs w:val="22"/>
        </w:rPr>
        <w:t>th:if</w:t>
      </w:r>
      <w:r>
        <w:rPr>
          <w:rFonts w:ascii="Consolas" w:hAnsi="Consolas" w:cs="Consolas"/>
          <w:color w:val="333333"/>
          <w:sz w:val="22"/>
          <w:szCs w:val="22"/>
        </w:rPr>
        <w:t>=</w:t>
      </w:r>
      <w:r>
        <w:rPr>
          <w:rStyle w:val="cm-string"/>
          <w:rFonts w:ascii="Consolas" w:hAnsi="Consolas" w:cs="Consolas"/>
          <w:color w:val="AA1111"/>
          <w:sz w:val="22"/>
          <w:szCs w:val="22"/>
        </w:rPr>
        <w:t>"${emp!=null}"</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"hidden"</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"id"</w:t>
      </w:r>
      <w:r>
        <w:rPr>
          <w:rFonts w:ascii="Consolas" w:hAnsi="Consolas" w:cs="Consolas"/>
          <w:color w:val="333333"/>
          <w:sz w:val="22"/>
          <w:szCs w:val="22"/>
        </w:rPr>
        <w:t xml:space="preserve"> </w:t>
      </w:r>
      <w:r>
        <w:rPr>
          <w:rStyle w:val="cm-attribute"/>
          <w:rFonts w:ascii="Consolas" w:hAnsi="Consolas" w:cs="Consolas"/>
          <w:color w:val="0000CC"/>
          <w:sz w:val="22"/>
          <w:szCs w:val="22"/>
        </w:rPr>
        <w:t>th:if</w:t>
      </w:r>
      <w:r>
        <w:rPr>
          <w:rFonts w:ascii="Consolas" w:hAnsi="Consolas" w:cs="Consolas"/>
          <w:color w:val="333333"/>
          <w:sz w:val="22"/>
          <w:szCs w:val="22"/>
        </w:rPr>
        <w:t>=</w:t>
      </w:r>
      <w:r>
        <w:rPr>
          <w:rStyle w:val="cm-string"/>
          <w:rFonts w:ascii="Consolas" w:hAnsi="Consolas" w:cs="Consolas"/>
          <w:color w:val="AA1111"/>
          <w:sz w:val="22"/>
          <w:szCs w:val="22"/>
        </w:rPr>
        <w:t>"${emp!=null}"</w:t>
      </w:r>
      <w:r>
        <w:rPr>
          <w:rFonts w:ascii="Consolas" w:hAnsi="Consolas" w:cs="Consolas"/>
          <w:color w:val="333333"/>
          <w:sz w:val="22"/>
          <w:szCs w:val="22"/>
        </w:rPr>
        <w:t xml:space="preserve"> </w:t>
      </w:r>
      <w:r>
        <w:rPr>
          <w:rStyle w:val="cm-attribute"/>
          <w:rFonts w:ascii="Consolas" w:hAnsi="Consolas" w:cs="Consolas"/>
          <w:color w:val="0000CC"/>
          <w:sz w:val="22"/>
          <w:szCs w:val="22"/>
        </w:rPr>
        <w:t>th:value</w:t>
      </w:r>
      <w:r>
        <w:rPr>
          <w:rFonts w:ascii="Consolas" w:hAnsi="Consolas" w:cs="Consolas"/>
          <w:color w:val="333333"/>
          <w:sz w:val="22"/>
          <w:szCs w:val="22"/>
        </w:rPr>
        <w:t>=</w:t>
      </w:r>
      <w:r>
        <w:rPr>
          <w:rStyle w:val="cm-string"/>
          <w:rFonts w:ascii="Consolas" w:hAnsi="Consolas" w:cs="Consolas"/>
          <w:color w:val="AA1111"/>
          <w:sz w:val="22"/>
          <w:szCs w:val="22"/>
        </w:rPr>
        <w:t>"${emp.id}"</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LastName</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"lastName"</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"text"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Fonts w:ascii="Consolas" w:hAnsi="Consolas" w:cs="Consolas"/>
          <w:color w:val="333333"/>
          <w:sz w:val="22"/>
          <w:szCs w:val="22"/>
        </w:rPr>
        <w:t xml:space="preserve"> </w:t>
      </w:r>
      <w:r>
        <w:rPr>
          <w:rStyle w:val="cm-attribute"/>
          <w:rFonts w:ascii="Consolas" w:hAnsi="Consolas" w:cs="Consolas"/>
          <w:color w:val="0000CC"/>
          <w:sz w:val="22"/>
          <w:szCs w:val="22"/>
        </w:rPr>
        <w:t>placeholder</w:t>
      </w:r>
      <w:r>
        <w:rPr>
          <w:rFonts w:ascii="Consolas" w:hAnsi="Consolas" w:cs="Consolas"/>
          <w:color w:val="333333"/>
          <w:sz w:val="22"/>
          <w:szCs w:val="22"/>
        </w:rPr>
        <w:t>=</w:t>
      </w:r>
      <w:r>
        <w:rPr>
          <w:rStyle w:val="cm-string"/>
          <w:rFonts w:ascii="Consolas" w:hAnsi="Consolas" w:cs="Consolas"/>
          <w:color w:val="AA1111"/>
          <w:sz w:val="22"/>
          <w:szCs w:val="22"/>
        </w:rPr>
        <w:t>"zhangsan"</w:t>
      </w:r>
      <w:r>
        <w:rPr>
          <w:rFonts w:ascii="Consolas" w:hAnsi="Consolas" w:cs="Consolas"/>
          <w:color w:val="333333"/>
          <w:sz w:val="22"/>
          <w:szCs w:val="22"/>
        </w:rPr>
        <w:t xml:space="preserve"> </w:t>
      </w:r>
      <w:r>
        <w:rPr>
          <w:rStyle w:val="cm-attribute"/>
          <w:rFonts w:ascii="Consolas" w:hAnsi="Consolas" w:cs="Consolas"/>
          <w:color w:val="0000CC"/>
          <w:sz w:val="22"/>
          <w:szCs w:val="22"/>
        </w:rPr>
        <w:t>th:value</w:t>
      </w:r>
      <w:r>
        <w:rPr>
          <w:rFonts w:ascii="Consolas" w:hAnsi="Consolas" w:cs="Consolas"/>
          <w:color w:val="333333"/>
          <w:sz w:val="22"/>
          <w:szCs w:val="22"/>
        </w:rPr>
        <w:t>=</w:t>
      </w:r>
      <w:r>
        <w:rPr>
          <w:rStyle w:val="cm-string"/>
          <w:rFonts w:ascii="Consolas" w:hAnsi="Consolas" w:cs="Consolas"/>
          <w:color w:val="AA1111"/>
          <w:sz w:val="22"/>
          <w:szCs w:val="22"/>
        </w:rPr>
        <w:t>"${emp!=null}?${emp.lastName}"</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Email</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"email"</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"email"</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Fonts w:ascii="Consolas" w:hAnsi="Consolas" w:cs="Consolas"/>
          <w:color w:val="333333"/>
          <w:sz w:val="22"/>
          <w:szCs w:val="22"/>
        </w:rPr>
        <w:t xml:space="preserve"> </w:t>
      </w:r>
      <w:r>
        <w:rPr>
          <w:rStyle w:val="cm-attribute"/>
          <w:rFonts w:ascii="Consolas" w:hAnsi="Consolas" w:cs="Consolas"/>
          <w:color w:val="0000CC"/>
          <w:sz w:val="22"/>
          <w:szCs w:val="22"/>
        </w:rPr>
        <w:t>placeholder</w:t>
      </w:r>
      <w:r>
        <w:rPr>
          <w:rFonts w:ascii="Consolas" w:hAnsi="Consolas" w:cs="Consolas"/>
          <w:color w:val="333333"/>
          <w:sz w:val="22"/>
          <w:szCs w:val="22"/>
        </w:rPr>
        <w:t>=</w:t>
      </w:r>
      <w:r>
        <w:rPr>
          <w:rStyle w:val="cm-string"/>
          <w:rFonts w:ascii="Consolas" w:hAnsi="Consolas" w:cs="Consolas"/>
          <w:color w:val="AA1111"/>
          <w:sz w:val="22"/>
          <w:szCs w:val="22"/>
        </w:rPr>
        <w:t>"zhangsan@atguigu.com"</w:t>
      </w:r>
      <w:r>
        <w:rPr>
          <w:rFonts w:ascii="Consolas" w:hAnsi="Consolas" w:cs="Consolas"/>
          <w:color w:val="333333"/>
          <w:sz w:val="22"/>
          <w:szCs w:val="22"/>
        </w:rPr>
        <w:t xml:space="preserve"> </w:t>
      </w:r>
      <w:r>
        <w:rPr>
          <w:rStyle w:val="cm-attribute"/>
          <w:rFonts w:ascii="Consolas" w:hAnsi="Consolas" w:cs="Consolas"/>
          <w:color w:val="0000CC"/>
          <w:sz w:val="22"/>
          <w:szCs w:val="22"/>
        </w:rPr>
        <w:t>th:value</w:t>
      </w:r>
      <w:r>
        <w:rPr>
          <w:rFonts w:ascii="Consolas" w:hAnsi="Consolas" w:cs="Consolas"/>
          <w:color w:val="333333"/>
          <w:sz w:val="22"/>
          <w:szCs w:val="22"/>
        </w:rPr>
        <w:t>=</w:t>
      </w:r>
      <w:r>
        <w:rPr>
          <w:rStyle w:val="cm-string"/>
          <w:rFonts w:ascii="Consolas" w:hAnsi="Consolas" w:cs="Consolas"/>
          <w:color w:val="AA1111"/>
          <w:sz w:val="22"/>
          <w:szCs w:val="22"/>
        </w:rPr>
        <w:t>"${emp!=null}?${emp.email}"</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Gender</w:t>
      </w:r>
      <w:r>
        <w:rPr>
          <w:rStyle w:val="cm-tag"/>
          <w:rFonts w:ascii="Consolas" w:hAnsi="Consolas" w:cs="Consolas"/>
          <w:color w:val="117700"/>
          <w:sz w:val="22"/>
          <w:szCs w:val="22"/>
        </w:rPr>
        <w:t>&lt;/label&gt;&lt;br/&gt;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 form-check-inline"</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"radio"</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"gender"</w:t>
      </w:r>
      <w:r>
        <w:rPr>
          <w:rFonts w:ascii="Consolas" w:hAnsi="Consolas" w:cs="Consolas"/>
          <w:color w:val="333333"/>
          <w:sz w:val="22"/>
          <w:szCs w:val="22"/>
        </w:rPr>
        <w:t xml:space="preserve"> </w:t>
      </w:r>
      <w:r>
        <w:rPr>
          <w:rStyle w:val="cm-attribute"/>
          <w:rFonts w:ascii="Consolas" w:hAnsi="Consolas" w:cs="Consolas"/>
          <w:color w:val="0000CC"/>
          <w:sz w:val="22"/>
          <w:szCs w:val="22"/>
        </w:rPr>
        <w:t>value</w:t>
      </w:r>
      <w:r>
        <w:rPr>
          <w:rFonts w:ascii="Consolas" w:hAnsi="Consolas" w:cs="Consolas"/>
          <w:color w:val="333333"/>
          <w:sz w:val="22"/>
          <w:szCs w:val="22"/>
        </w:rPr>
        <w:t>=</w:t>
      </w:r>
      <w:r>
        <w:rPr>
          <w:rStyle w:val="cm-string"/>
          <w:rFonts w:ascii="Consolas" w:hAnsi="Consolas" w:cs="Consolas"/>
          <w:color w:val="AA1111"/>
          <w:sz w:val="22"/>
          <w:szCs w:val="22"/>
        </w:rPr>
        <w:t>"1"</w:t>
      </w:r>
      <w:r>
        <w:rPr>
          <w:rFonts w:ascii="Consolas" w:hAnsi="Consolas" w:cs="Consolas"/>
          <w:color w:val="333333"/>
          <w:sz w:val="22"/>
          <w:szCs w:val="22"/>
        </w:rPr>
        <w:t xml:space="preserve"> </w:t>
      </w:r>
      <w:r>
        <w:rPr>
          <w:rStyle w:val="cm-attribute"/>
          <w:rFonts w:ascii="Consolas" w:hAnsi="Consolas" w:cs="Consolas"/>
          <w:color w:val="0000CC"/>
          <w:sz w:val="22"/>
          <w:szCs w:val="22"/>
        </w:rPr>
        <w:t>th:checked</w:t>
      </w:r>
      <w:r>
        <w:rPr>
          <w:rFonts w:ascii="Consolas" w:hAnsi="Consolas" w:cs="Consolas"/>
          <w:color w:val="333333"/>
          <w:sz w:val="22"/>
          <w:szCs w:val="22"/>
        </w:rPr>
        <w:t>=</w:t>
      </w:r>
      <w:r>
        <w:rPr>
          <w:rStyle w:val="cm-string"/>
          <w:rFonts w:ascii="Consolas" w:hAnsi="Consolas" w:cs="Consolas"/>
          <w:color w:val="AA1111"/>
          <w:sz w:val="22"/>
          <w:szCs w:val="22"/>
        </w:rPr>
        <w:t>"${emp!=null}?${emp.gender==1}"</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"form-check-label"</w:t>
      </w:r>
      <w:r>
        <w:rPr>
          <w:rStyle w:val="cm-tag"/>
          <w:rFonts w:ascii="Consolas" w:hAnsi="Consolas" w:cs="Consolas"/>
          <w:color w:val="117700"/>
          <w:sz w:val="22"/>
          <w:szCs w:val="22"/>
        </w:rPr>
        <w:t>&gt;</w:t>
      </w:r>
      <w:r>
        <w:rPr>
          <w:rFonts w:ascii="Consolas" w:hAnsi="Consolas" w:cs="Consolas"/>
          <w:color w:val="333333"/>
          <w:sz w:val="22"/>
          <w:szCs w:val="22"/>
        </w:rPr>
        <w:t>男</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 form-check-inline"</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"form-check-input"</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"radio"</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"gender"</w:t>
      </w:r>
      <w:r>
        <w:rPr>
          <w:rFonts w:ascii="Consolas" w:hAnsi="Consolas" w:cs="Consolas"/>
          <w:color w:val="333333"/>
          <w:sz w:val="22"/>
          <w:szCs w:val="22"/>
        </w:rPr>
        <w:t xml:space="preserve"> </w:t>
      </w:r>
      <w:r>
        <w:rPr>
          <w:rStyle w:val="cm-attribute"/>
          <w:rFonts w:ascii="Consolas" w:hAnsi="Consolas" w:cs="Consolas"/>
          <w:color w:val="0000CC"/>
          <w:sz w:val="22"/>
          <w:szCs w:val="22"/>
        </w:rPr>
        <w:t>value</w:t>
      </w:r>
      <w:r>
        <w:rPr>
          <w:rFonts w:ascii="Consolas" w:hAnsi="Consolas" w:cs="Consolas"/>
          <w:color w:val="333333"/>
          <w:sz w:val="22"/>
          <w:szCs w:val="22"/>
        </w:rPr>
        <w:t>=</w:t>
      </w:r>
      <w:r>
        <w:rPr>
          <w:rStyle w:val="cm-string"/>
          <w:rFonts w:ascii="Consolas" w:hAnsi="Consolas" w:cs="Consolas"/>
          <w:color w:val="AA1111"/>
          <w:sz w:val="22"/>
          <w:szCs w:val="22"/>
        </w:rPr>
        <w:t>"0"</w:t>
      </w:r>
      <w:r>
        <w:rPr>
          <w:rFonts w:ascii="Consolas" w:hAnsi="Consolas" w:cs="Consolas"/>
          <w:color w:val="333333"/>
          <w:sz w:val="22"/>
          <w:szCs w:val="22"/>
        </w:rPr>
        <w:t xml:space="preserve"> </w:t>
      </w:r>
      <w:r>
        <w:rPr>
          <w:rStyle w:val="cm-attribute"/>
          <w:rFonts w:ascii="Consolas" w:hAnsi="Consolas" w:cs="Consolas"/>
          <w:color w:val="0000CC"/>
          <w:sz w:val="22"/>
          <w:szCs w:val="22"/>
        </w:rPr>
        <w:t>th:checked</w:t>
      </w:r>
      <w:r>
        <w:rPr>
          <w:rFonts w:ascii="Consolas" w:hAnsi="Consolas" w:cs="Consolas"/>
          <w:color w:val="333333"/>
          <w:sz w:val="22"/>
          <w:szCs w:val="22"/>
        </w:rPr>
        <w:t>=</w:t>
      </w:r>
      <w:r>
        <w:rPr>
          <w:rStyle w:val="cm-string"/>
          <w:rFonts w:ascii="Consolas" w:hAnsi="Consolas" w:cs="Consolas"/>
          <w:color w:val="AA1111"/>
          <w:sz w:val="22"/>
          <w:szCs w:val="22"/>
        </w:rPr>
        <w:t>"${emp!=null}?${emp.gender==0}"</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"form-check-label"</w:t>
      </w:r>
      <w:r>
        <w:rPr>
          <w:rStyle w:val="cm-tag"/>
          <w:rFonts w:ascii="Consolas" w:hAnsi="Consolas" w:cs="Consolas"/>
          <w:color w:val="117700"/>
          <w:sz w:val="22"/>
          <w:szCs w:val="22"/>
        </w:rPr>
        <w:t>&gt;</w:t>
      </w:r>
      <w:r>
        <w:rPr>
          <w:rFonts w:ascii="Consolas" w:hAnsi="Consolas" w:cs="Consolas"/>
          <w:color w:val="333333"/>
          <w:sz w:val="22"/>
          <w:szCs w:val="22"/>
        </w:rPr>
        <w:t>女</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department</w:t>
      </w:r>
      <w:r>
        <w:rPr>
          <w:rStyle w:val="cm-tag"/>
          <w:rFonts w:ascii="Consolas" w:hAnsi="Consolas" w:cs="Consolas"/>
          <w:color w:val="117700"/>
          <w:sz w:val="22"/>
          <w:szCs w:val="22"/>
        </w:rPr>
        <w:t>&lt;/label&gt;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comment"/>
          <w:rFonts w:ascii="Consolas" w:hAnsi="Consolas" w:cs="Consolas"/>
          <w:color w:val="AA5500"/>
          <w:sz w:val="22"/>
          <w:szCs w:val="22"/>
        </w:rPr>
        <w:t>&lt;!--</w:t>
      </w:r>
      <w:r>
        <w:rPr>
          <w:rStyle w:val="cm-comment"/>
          <w:rFonts w:ascii="Consolas" w:hAnsi="Consolas" w:cs="Consolas"/>
          <w:color w:val="AA5500"/>
          <w:sz w:val="22"/>
          <w:szCs w:val="22"/>
        </w:rPr>
        <w:t>提交的是部门的</w:t>
      </w:r>
      <w:r>
        <w:rPr>
          <w:rStyle w:val="cm-comment"/>
          <w:rFonts w:ascii="Consolas" w:hAnsi="Consolas" w:cs="Consolas"/>
          <w:color w:val="AA5500"/>
          <w:sz w:val="22"/>
          <w:szCs w:val="22"/>
        </w:rPr>
        <w:t>id--&gt;</w:t>
      </w:r>
      <w:r>
        <w:rPr>
          <w:rFonts w:ascii="Consolas" w:hAnsi="Consolas" w:cs="Consolas"/>
          <w:color w:val="333333"/>
          <w:sz w:val="22"/>
          <w:szCs w:val="22"/>
        </w:rPr>
        <w:br/>
        <w:t xml:space="preserve">        </w:t>
      </w:r>
      <w:r>
        <w:rPr>
          <w:rStyle w:val="cm-tag"/>
          <w:rFonts w:ascii="Consolas" w:hAnsi="Consolas" w:cs="Consolas"/>
          <w:color w:val="117700"/>
          <w:sz w:val="22"/>
          <w:szCs w:val="22"/>
        </w:rPr>
        <w:t>&lt;select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"department.id"</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&lt;option</w:t>
      </w:r>
      <w:r>
        <w:rPr>
          <w:rFonts w:ascii="Consolas" w:hAnsi="Consolas" w:cs="Consolas"/>
          <w:color w:val="333333"/>
          <w:sz w:val="22"/>
          <w:szCs w:val="22"/>
        </w:rPr>
        <w:t xml:space="preserve"> </w:t>
      </w:r>
      <w:r>
        <w:rPr>
          <w:rStyle w:val="cm-attribute"/>
          <w:rFonts w:ascii="Consolas" w:hAnsi="Consolas" w:cs="Consolas"/>
          <w:color w:val="0000CC"/>
          <w:sz w:val="22"/>
          <w:szCs w:val="22"/>
        </w:rPr>
        <w:t>th:selected</w:t>
      </w:r>
      <w:r>
        <w:rPr>
          <w:rFonts w:ascii="Consolas" w:hAnsi="Consolas" w:cs="Consolas"/>
          <w:color w:val="333333"/>
          <w:sz w:val="22"/>
          <w:szCs w:val="22"/>
        </w:rPr>
        <w:t>=</w:t>
      </w:r>
      <w:r>
        <w:rPr>
          <w:rStyle w:val="cm-string"/>
          <w:rFonts w:ascii="Consolas" w:hAnsi="Consolas" w:cs="Consolas"/>
          <w:color w:val="AA1111"/>
          <w:sz w:val="22"/>
          <w:szCs w:val="22"/>
        </w:rPr>
        <w:t>"${emp!=null}?${dept.id == emp.department.id}"</w:t>
      </w:r>
      <w:r>
        <w:rPr>
          <w:rFonts w:ascii="Consolas" w:hAnsi="Consolas" w:cs="Consolas"/>
          <w:color w:val="333333"/>
          <w:sz w:val="22"/>
          <w:szCs w:val="22"/>
        </w:rPr>
        <w:t xml:space="preserve"> </w:t>
      </w:r>
      <w:r>
        <w:rPr>
          <w:rStyle w:val="cm-attribute"/>
          <w:rFonts w:ascii="Consolas" w:hAnsi="Consolas" w:cs="Consolas"/>
          <w:color w:val="0000CC"/>
          <w:sz w:val="22"/>
          <w:szCs w:val="22"/>
        </w:rPr>
        <w:t>th:value</w:t>
      </w:r>
      <w:r>
        <w:rPr>
          <w:rFonts w:ascii="Consolas" w:hAnsi="Consolas" w:cs="Consolas"/>
          <w:color w:val="333333"/>
          <w:sz w:val="22"/>
          <w:szCs w:val="22"/>
        </w:rPr>
        <w:t>=</w:t>
      </w:r>
      <w:r>
        <w:rPr>
          <w:rStyle w:val="cm-string"/>
          <w:rFonts w:ascii="Consolas" w:hAnsi="Consolas" w:cs="Consolas"/>
          <w:color w:val="AA1111"/>
          <w:sz w:val="22"/>
          <w:szCs w:val="22"/>
        </w:rPr>
        <w:t>"${dept.id}"</w:t>
      </w:r>
      <w:r>
        <w:rPr>
          <w:rFonts w:ascii="Consolas" w:hAnsi="Consolas" w:cs="Consolas"/>
          <w:color w:val="333333"/>
          <w:sz w:val="22"/>
          <w:szCs w:val="22"/>
        </w:rPr>
        <w:t xml:space="preserve"> </w:t>
      </w:r>
      <w:r>
        <w:rPr>
          <w:rStyle w:val="cm-attribute"/>
          <w:rFonts w:ascii="Consolas" w:hAnsi="Consolas" w:cs="Consolas"/>
          <w:color w:val="0000CC"/>
          <w:sz w:val="22"/>
          <w:szCs w:val="22"/>
        </w:rPr>
        <w:t>th:each</w:t>
      </w:r>
      <w:r>
        <w:rPr>
          <w:rFonts w:ascii="Consolas" w:hAnsi="Consolas" w:cs="Consolas"/>
          <w:color w:val="333333"/>
          <w:sz w:val="22"/>
          <w:szCs w:val="22"/>
        </w:rPr>
        <w:t>=</w:t>
      </w:r>
      <w:r>
        <w:rPr>
          <w:rStyle w:val="cm-string"/>
          <w:rFonts w:ascii="Consolas" w:hAnsi="Consolas" w:cs="Consolas"/>
          <w:color w:val="AA1111"/>
          <w:sz w:val="22"/>
          <w:szCs w:val="22"/>
        </w:rPr>
        <w:t>"dept:${depts}"</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"${dept.departmentName}"</w:t>
      </w:r>
      <w:r>
        <w:rPr>
          <w:rStyle w:val="cm-tag"/>
          <w:rFonts w:ascii="Consolas" w:hAnsi="Consolas" w:cs="Consolas"/>
          <w:color w:val="117700"/>
          <w:sz w:val="22"/>
          <w:szCs w:val="22"/>
        </w:rPr>
        <w:t>&gt;</w:t>
      </w:r>
      <w:r>
        <w:rPr>
          <w:rFonts w:ascii="Consolas" w:hAnsi="Consolas" w:cs="Consolas"/>
          <w:color w:val="333333"/>
          <w:sz w:val="22"/>
          <w:szCs w:val="22"/>
        </w:rPr>
        <w:t>1</w:t>
      </w:r>
      <w:r>
        <w:rPr>
          <w:rStyle w:val="cm-tag"/>
          <w:rFonts w:ascii="Consolas" w:hAnsi="Consolas" w:cs="Consolas"/>
          <w:color w:val="117700"/>
          <w:sz w:val="22"/>
          <w:szCs w:val="22"/>
        </w:rPr>
        <w:t>&lt;/option&gt;</w:t>
      </w:r>
      <w:r>
        <w:rPr>
          <w:rFonts w:ascii="Consolas" w:hAnsi="Consolas" w:cs="Consolas"/>
          <w:color w:val="333333"/>
          <w:sz w:val="22"/>
          <w:szCs w:val="22"/>
        </w:rPr>
        <w:br/>
        <w:t xml:space="preserve">        </w:t>
      </w:r>
      <w:r>
        <w:rPr>
          <w:rStyle w:val="cm-tag"/>
          <w:rFonts w:ascii="Consolas" w:hAnsi="Consolas" w:cs="Consolas"/>
          <w:color w:val="117700"/>
          <w:sz w:val="22"/>
          <w:szCs w:val="22"/>
        </w:rPr>
        <w:t>&lt;/select&gt;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&lt;div</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"form-group"</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&lt;label&gt;</w:t>
      </w:r>
      <w:r>
        <w:rPr>
          <w:rFonts w:ascii="Consolas" w:hAnsi="Consolas" w:cs="Consolas"/>
          <w:color w:val="333333"/>
          <w:sz w:val="22"/>
          <w:szCs w:val="22"/>
        </w:rPr>
        <w:t>Birth</w:t>
      </w:r>
      <w:r>
        <w:rPr>
          <w:rStyle w:val="cm-tag"/>
          <w:rFonts w:ascii="Consolas" w:hAnsi="Consolas" w:cs="Consolas"/>
          <w:color w:val="117700"/>
          <w:sz w:val="22"/>
          <w:szCs w:val="22"/>
        </w:rPr>
        <w:t>&lt;/label&gt;</w:t>
      </w:r>
      <w:r>
        <w:rPr>
          <w:rFonts w:ascii="Consolas" w:hAnsi="Consolas" w:cs="Consolas"/>
          <w:color w:val="333333"/>
          <w:sz w:val="22"/>
          <w:szCs w:val="22"/>
        </w:rPr>
        <w:br/>
        <w:t xml:space="preserve">        </w:t>
      </w:r>
      <w:r>
        <w:rPr>
          <w:rStyle w:val="cm-tag"/>
          <w:rFonts w:ascii="Consolas" w:hAnsi="Consolas" w:cs="Consolas"/>
          <w:color w:val="117700"/>
          <w:sz w:val="22"/>
          <w:szCs w:val="22"/>
        </w:rPr>
        <w:t>&lt;input</w:t>
      </w:r>
      <w:r>
        <w:rPr>
          <w:rFonts w:ascii="Consolas" w:hAnsi="Consolas" w:cs="Consolas"/>
          <w:color w:val="333333"/>
          <w:sz w:val="22"/>
          <w:szCs w:val="22"/>
        </w:rPr>
        <w:t xml:space="preserve"> </w:t>
      </w:r>
      <w:r>
        <w:rPr>
          <w:rStyle w:val="cm-attribute"/>
          <w:rFonts w:ascii="Consolas" w:hAnsi="Consolas" w:cs="Consolas"/>
          <w:color w:val="0000CC"/>
          <w:sz w:val="22"/>
          <w:szCs w:val="22"/>
        </w:rPr>
        <w:t>name</w:t>
      </w:r>
      <w:r>
        <w:rPr>
          <w:rFonts w:ascii="Consolas" w:hAnsi="Consolas" w:cs="Consolas"/>
          <w:color w:val="333333"/>
          <w:sz w:val="22"/>
          <w:szCs w:val="22"/>
        </w:rPr>
        <w:t>=</w:t>
      </w:r>
      <w:r>
        <w:rPr>
          <w:rStyle w:val="cm-string"/>
          <w:rFonts w:ascii="Consolas" w:hAnsi="Consolas" w:cs="Consolas"/>
          <w:color w:val="AA1111"/>
          <w:sz w:val="22"/>
          <w:szCs w:val="22"/>
        </w:rPr>
        <w:t>"birth"</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"text"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"form-control"</w:t>
      </w:r>
      <w:r>
        <w:rPr>
          <w:rFonts w:ascii="Consolas" w:hAnsi="Consolas" w:cs="Consolas"/>
          <w:color w:val="333333"/>
          <w:sz w:val="22"/>
          <w:szCs w:val="22"/>
        </w:rPr>
        <w:t xml:space="preserve"> </w:t>
      </w:r>
      <w:r>
        <w:rPr>
          <w:rStyle w:val="cm-attribute"/>
          <w:rFonts w:ascii="Consolas" w:hAnsi="Consolas" w:cs="Consolas"/>
          <w:color w:val="0000CC"/>
          <w:sz w:val="22"/>
          <w:szCs w:val="22"/>
        </w:rPr>
        <w:t>placeholder</w:t>
      </w:r>
      <w:r>
        <w:rPr>
          <w:rFonts w:ascii="Consolas" w:hAnsi="Consolas" w:cs="Consolas"/>
          <w:color w:val="333333"/>
          <w:sz w:val="22"/>
          <w:szCs w:val="22"/>
        </w:rPr>
        <w:t>=</w:t>
      </w:r>
      <w:r>
        <w:rPr>
          <w:rStyle w:val="cm-string"/>
          <w:rFonts w:ascii="Consolas" w:hAnsi="Consolas" w:cs="Consolas"/>
          <w:color w:val="AA1111"/>
          <w:sz w:val="22"/>
          <w:szCs w:val="22"/>
        </w:rPr>
        <w:t>"zhangsan"</w:t>
      </w:r>
      <w:r>
        <w:rPr>
          <w:rFonts w:ascii="Consolas" w:hAnsi="Consolas" w:cs="Consolas"/>
          <w:color w:val="333333"/>
          <w:sz w:val="22"/>
          <w:szCs w:val="22"/>
        </w:rPr>
        <w:t xml:space="preserve"> </w:t>
      </w:r>
      <w:r>
        <w:rPr>
          <w:rStyle w:val="cm-attribute"/>
          <w:rFonts w:ascii="Consolas" w:hAnsi="Consolas" w:cs="Consolas"/>
          <w:color w:val="0000CC"/>
          <w:sz w:val="22"/>
          <w:szCs w:val="22"/>
        </w:rPr>
        <w:t>th:value</w:t>
      </w:r>
      <w:r>
        <w:rPr>
          <w:rFonts w:ascii="Consolas" w:hAnsi="Consolas" w:cs="Consolas"/>
          <w:color w:val="333333"/>
          <w:sz w:val="22"/>
          <w:szCs w:val="22"/>
        </w:rPr>
        <w:t>=</w:t>
      </w:r>
      <w:r>
        <w:rPr>
          <w:rStyle w:val="cm-string"/>
          <w:rFonts w:ascii="Consolas" w:hAnsi="Consolas" w:cs="Consolas"/>
          <w:color w:val="AA1111"/>
          <w:sz w:val="22"/>
          <w:szCs w:val="22"/>
        </w:rPr>
        <w:t>"${emp!=null}?${#dates.format(emp.birth, 'yyyy-MM-dd HH:mm')}"</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&lt;/div&gt;</w:t>
      </w:r>
      <w:r>
        <w:rPr>
          <w:rFonts w:ascii="Consolas" w:hAnsi="Consolas" w:cs="Consolas"/>
          <w:color w:val="333333"/>
          <w:sz w:val="22"/>
          <w:szCs w:val="22"/>
        </w:rPr>
        <w:br/>
        <w:t xml:space="preserve">    </w:t>
      </w:r>
      <w:r>
        <w:rPr>
          <w:rStyle w:val="cm-tag"/>
          <w:rFonts w:ascii="Consolas" w:hAnsi="Consolas" w:cs="Consolas"/>
          <w:color w:val="117700"/>
          <w:sz w:val="22"/>
          <w:szCs w:val="22"/>
        </w:rPr>
        <w:t>&lt;button</w:t>
      </w:r>
      <w:r>
        <w:rPr>
          <w:rFonts w:ascii="Consolas" w:hAnsi="Consolas" w:cs="Consolas"/>
          <w:color w:val="333333"/>
          <w:sz w:val="22"/>
          <w:szCs w:val="22"/>
        </w:rPr>
        <w:t xml:space="preserve"> </w:t>
      </w:r>
      <w:r>
        <w:rPr>
          <w:rStyle w:val="cm-attribute"/>
          <w:rFonts w:ascii="Consolas" w:hAnsi="Consolas" w:cs="Consolas"/>
          <w:color w:val="0000CC"/>
          <w:sz w:val="22"/>
          <w:szCs w:val="22"/>
        </w:rPr>
        <w:t>type</w:t>
      </w:r>
      <w:r>
        <w:rPr>
          <w:rFonts w:ascii="Consolas" w:hAnsi="Consolas" w:cs="Consolas"/>
          <w:color w:val="333333"/>
          <w:sz w:val="22"/>
          <w:szCs w:val="22"/>
        </w:rPr>
        <w:t>=</w:t>
      </w:r>
      <w:r>
        <w:rPr>
          <w:rStyle w:val="cm-string"/>
          <w:rFonts w:ascii="Consolas" w:hAnsi="Consolas" w:cs="Consolas"/>
          <w:color w:val="AA1111"/>
          <w:sz w:val="22"/>
          <w:szCs w:val="22"/>
        </w:rPr>
        <w:t>"submit"</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"btn btn-primary"</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"${emp!=null}?'</w:t>
      </w:r>
      <w:r>
        <w:rPr>
          <w:rStyle w:val="cm-string"/>
          <w:rFonts w:ascii="Consolas" w:hAnsi="Consolas" w:cs="Consolas"/>
          <w:color w:val="AA1111"/>
          <w:sz w:val="22"/>
          <w:szCs w:val="22"/>
        </w:rPr>
        <w:t>修改</w:t>
      </w:r>
      <w:r>
        <w:rPr>
          <w:rStyle w:val="cm-string"/>
          <w:rFonts w:ascii="Consolas" w:hAnsi="Consolas" w:cs="Consolas"/>
          <w:color w:val="AA1111"/>
          <w:sz w:val="22"/>
          <w:szCs w:val="22"/>
        </w:rPr>
        <w:t>':'</w:t>
      </w:r>
      <w:r>
        <w:rPr>
          <w:rStyle w:val="cm-string"/>
          <w:rFonts w:ascii="Consolas" w:hAnsi="Consolas" w:cs="Consolas"/>
          <w:color w:val="AA1111"/>
          <w:sz w:val="22"/>
          <w:szCs w:val="22"/>
        </w:rPr>
        <w:t>添加</w:t>
      </w:r>
      <w:r>
        <w:rPr>
          <w:rStyle w:val="cm-string"/>
          <w:rFonts w:ascii="Consolas" w:hAnsi="Consolas" w:cs="Consolas"/>
          <w:color w:val="AA1111"/>
          <w:sz w:val="22"/>
          <w:szCs w:val="22"/>
        </w:rPr>
        <w:t>'"</w:t>
      </w:r>
      <w:r>
        <w:rPr>
          <w:rStyle w:val="cm-tag"/>
          <w:rFonts w:ascii="Consolas" w:hAnsi="Consolas" w:cs="Consolas"/>
          <w:color w:val="117700"/>
          <w:sz w:val="22"/>
          <w:szCs w:val="22"/>
        </w:rPr>
        <w:t>&gt;</w:t>
      </w:r>
      <w:r>
        <w:rPr>
          <w:rFonts w:ascii="Consolas" w:hAnsi="Consolas" w:cs="Consolas"/>
          <w:color w:val="333333"/>
          <w:sz w:val="22"/>
          <w:szCs w:val="22"/>
        </w:rPr>
        <w:t>添加</w:t>
      </w:r>
      <w:r>
        <w:rPr>
          <w:rStyle w:val="cm-tag"/>
          <w:rFonts w:ascii="Consolas" w:hAnsi="Consolas" w:cs="Consolas"/>
          <w:color w:val="117700"/>
          <w:sz w:val="22"/>
          <w:szCs w:val="22"/>
        </w:rPr>
        <w:t>&lt;/button&gt;</w:t>
      </w:r>
      <w:r>
        <w:rPr>
          <w:rFonts w:ascii="Consolas" w:hAnsi="Consolas" w:cs="Consolas"/>
          <w:color w:val="333333"/>
          <w:sz w:val="22"/>
          <w:szCs w:val="22"/>
        </w:rPr>
        <w:br/>
      </w:r>
      <w:r>
        <w:rPr>
          <w:rStyle w:val="cm-tag"/>
          <w:rFonts w:ascii="Consolas" w:hAnsi="Consolas" w:cs="Consolas"/>
          <w:color w:val="117700"/>
          <w:sz w:val="22"/>
          <w:szCs w:val="22"/>
        </w:rPr>
        <w:t>&lt;/form&gt;</w:t>
      </w:r>
    </w:p>
    <w:p w:rsidR="001A7847" w:rsidRDefault="007D395D">
      <w:pPr>
        <w:pStyle w:val="5"/>
        <w:rPr>
          <w:rFonts w:cs="宋体"/>
        </w:rPr>
      </w:pPr>
      <w:r>
        <w:t>8</w:t>
      </w:r>
      <w:r>
        <w:t>）、</w:t>
      </w:r>
      <w:r>
        <w:t>CRUD-</w:t>
      </w:r>
      <w:r>
        <w:t>员工删除</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&lt;tr</w:t>
      </w:r>
      <w:r>
        <w:rPr>
          <w:rFonts w:ascii="Consolas" w:hAnsi="Consolas" w:cs="Consolas"/>
          <w:color w:val="333333"/>
          <w:sz w:val="22"/>
          <w:szCs w:val="22"/>
        </w:rPr>
        <w:t xml:space="preserve"> </w:t>
      </w:r>
      <w:r>
        <w:rPr>
          <w:rStyle w:val="cm-attribute"/>
          <w:rFonts w:ascii="Consolas" w:hAnsi="Consolas" w:cs="Consolas"/>
          <w:color w:val="0000CC"/>
          <w:sz w:val="22"/>
          <w:szCs w:val="22"/>
        </w:rPr>
        <w:t>th:each</w:t>
      </w:r>
      <w:r>
        <w:rPr>
          <w:rFonts w:ascii="Consolas" w:hAnsi="Consolas" w:cs="Consolas"/>
          <w:color w:val="333333"/>
          <w:sz w:val="22"/>
          <w:szCs w:val="22"/>
        </w:rPr>
        <w:t>=</w:t>
      </w:r>
      <w:r>
        <w:rPr>
          <w:rStyle w:val="cm-string"/>
          <w:rFonts w:ascii="Consolas" w:hAnsi="Consolas" w:cs="Consolas"/>
          <w:color w:val="AA1111"/>
          <w:sz w:val="22"/>
          <w:szCs w:val="22"/>
        </w:rPr>
        <w:t>"emp:${emps}"</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&lt;td</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"${emp.id}"</w:t>
      </w:r>
      <w:r>
        <w:rPr>
          <w:rStyle w:val="cm-tag"/>
          <w:rFonts w:ascii="Consolas" w:hAnsi="Consolas" w:cs="Consolas"/>
          <w:color w:val="117700"/>
          <w:sz w:val="22"/>
          <w:szCs w:val="22"/>
        </w:rPr>
        <w:t>&gt;&lt;/td&gt;</w:t>
      </w:r>
      <w:r>
        <w:rPr>
          <w:rFonts w:ascii="Consolas" w:hAnsi="Consolas" w:cs="Consolas"/>
          <w:color w:val="333333"/>
          <w:sz w:val="22"/>
          <w:szCs w:val="22"/>
        </w:rPr>
        <w:br/>
        <w:t xml:space="preserve">    </w:t>
      </w:r>
      <w:r>
        <w:rPr>
          <w:rStyle w:val="cm-tag"/>
          <w:rFonts w:ascii="Consolas" w:hAnsi="Consolas" w:cs="Consolas"/>
          <w:color w:val="117700"/>
          <w:sz w:val="22"/>
          <w:szCs w:val="22"/>
        </w:rPr>
        <w:t>&lt;td&gt;</w:t>
      </w:r>
      <w:r>
        <w:rPr>
          <w:rFonts w:ascii="Consolas" w:hAnsi="Consolas" w:cs="Consolas"/>
          <w:color w:val="333333"/>
          <w:sz w:val="22"/>
          <w:szCs w:val="22"/>
        </w:rPr>
        <w:t>[[${emp.lastName}]]</w:t>
      </w:r>
      <w:r>
        <w:rPr>
          <w:rStyle w:val="cm-tag"/>
          <w:rFonts w:ascii="Consolas" w:hAnsi="Consolas" w:cs="Consolas"/>
          <w:color w:val="117700"/>
          <w:sz w:val="22"/>
          <w:szCs w:val="22"/>
        </w:rPr>
        <w:t>&lt;/td&gt;</w:t>
      </w:r>
      <w:r>
        <w:rPr>
          <w:rFonts w:ascii="Consolas" w:hAnsi="Consolas" w:cs="Consolas"/>
          <w:color w:val="333333"/>
          <w:sz w:val="22"/>
          <w:szCs w:val="22"/>
        </w:rPr>
        <w:br/>
        <w:t xml:space="preserve">    </w:t>
      </w:r>
      <w:r>
        <w:rPr>
          <w:rStyle w:val="cm-tag"/>
          <w:rFonts w:ascii="Consolas" w:hAnsi="Consolas" w:cs="Consolas"/>
          <w:color w:val="117700"/>
          <w:sz w:val="22"/>
          <w:szCs w:val="22"/>
        </w:rPr>
        <w:t>&lt;td</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"${emp.email}"</w:t>
      </w:r>
      <w:r>
        <w:rPr>
          <w:rStyle w:val="cm-tag"/>
          <w:rFonts w:ascii="Consolas" w:hAnsi="Consolas" w:cs="Consolas"/>
          <w:color w:val="117700"/>
          <w:sz w:val="22"/>
          <w:szCs w:val="22"/>
        </w:rPr>
        <w:t>&gt;&lt;/td&gt;</w:t>
      </w:r>
      <w:r>
        <w:rPr>
          <w:rFonts w:ascii="Consolas" w:hAnsi="Consolas" w:cs="Consolas"/>
          <w:color w:val="333333"/>
          <w:sz w:val="22"/>
          <w:szCs w:val="22"/>
        </w:rPr>
        <w:br/>
        <w:t xml:space="preserve">    </w:t>
      </w:r>
      <w:r>
        <w:rPr>
          <w:rStyle w:val="cm-tag"/>
          <w:rFonts w:ascii="Consolas" w:hAnsi="Consolas" w:cs="Consolas"/>
          <w:color w:val="117700"/>
          <w:sz w:val="22"/>
          <w:szCs w:val="22"/>
        </w:rPr>
        <w:t>&lt;td</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"${emp.gender}==0?'</w:t>
      </w:r>
      <w:r>
        <w:rPr>
          <w:rStyle w:val="cm-string"/>
          <w:rFonts w:ascii="Consolas" w:hAnsi="Consolas" w:cs="Consolas"/>
          <w:color w:val="AA1111"/>
          <w:sz w:val="22"/>
          <w:szCs w:val="22"/>
        </w:rPr>
        <w:t>女</w:t>
      </w:r>
      <w:r>
        <w:rPr>
          <w:rStyle w:val="cm-string"/>
          <w:rFonts w:ascii="Consolas" w:hAnsi="Consolas" w:cs="Consolas"/>
          <w:color w:val="AA1111"/>
          <w:sz w:val="22"/>
          <w:szCs w:val="22"/>
        </w:rPr>
        <w:t>':'</w:t>
      </w:r>
      <w:r>
        <w:rPr>
          <w:rStyle w:val="cm-string"/>
          <w:rFonts w:ascii="Consolas" w:hAnsi="Consolas" w:cs="Consolas"/>
          <w:color w:val="AA1111"/>
          <w:sz w:val="22"/>
          <w:szCs w:val="22"/>
        </w:rPr>
        <w:t>男</w:t>
      </w:r>
      <w:r>
        <w:rPr>
          <w:rStyle w:val="cm-string"/>
          <w:rFonts w:ascii="Consolas" w:hAnsi="Consolas" w:cs="Consolas"/>
          <w:color w:val="AA1111"/>
          <w:sz w:val="22"/>
          <w:szCs w:val="22"/>
        </w:rPr>
        <w:t>'"</w:t>
      </w:r>
      <w:r>
        <w:rPr>
          <w:rStyle w:val="cm-tag"/>
          <w:rFonts w:ascii="Consolas" w:hAnsi="Consolas" w:cs="Consolas"/>
          <w:color w:val="117700"/>
          <w:sz w:val="22"/>
          <w:szCs w:val="22"/>
        </w:rPr>
        <w:t>&gt;&lt;/td&gt;</w:t>
      </w:r>
      <w:r>
        <w:rPr>
          <w:rFonts w:ascii="Consolas" w:hAnsi="Consolas" w:cs="Consolas"/>
          <w:color w:val="333333"/>
          <w:sz w:val="22"/>
          <w:szCs w:val="22"/>
        </w:rPr>
        <w:br/>
        <w:t xml:space="preserve">    </w:t>
      </w:r>
      <w:r>
        <w:rPr>
          <w:rStyle w:val="cm-tag"/>
          <w:rFonts w:ascii="Consolas" w:hAnsi="Consolas" w:cs="Consolas"/>
          <w:color w:val="117700"/>
          <w:sz w:val="22"/>
          <w:szCs w:val="22"/>
        </w:rPr>
        <w:t>&lt;td</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"${emp.department.departmentName}"</w:t>
      </w:r>
      <w:r>
        <w:rPr>
          <w:rStyle w:val="cm-tag"/>
          <w:rFonts w:ascii="Consolas" w:hAnsi="Consolas" w:cs="Consolas"/>
          <w:color w:val="117700"/>
          <w:sz w:val="22"/>
          <w:szCs w:val="22"/>
        </w:rPr>
        <w:t>&gt;&lt;/td&gt;</w:t>
      </w:r>
      <w:r>
        <w:rPr>
          <w:rFonts w:ascii="Consolas" w:hAnsi="Consolas" w:cs="Consolas"/>
          <w:color w:val="333333"/>
          <w:sz w:val="22"/>
          <w:szCs w:val="22"/>
        </w:rPr>
        <w:br/>
        <w:t xml:space="preserve">    </w:t>
      </w:r>
      <w:r>
        <w:rPr>
          <w:rStyle w:val="cm-tag"/>
          <w:rFonts w:ascii="Consolas" w:hAnsi="Consolas" w:cs="Consolas"/>
          <w:color w:val="117700"/>
          <w:sz w:val="22"/>
          <w:szCs w:val="22"/>
        </w:rPr>
        <w:t>&lt;td</w:t>
      </w:r>
      <w:r>
        <w:rPr>
          <w:rFonts w:ascii="Consolas" w:hAnsi="Consolas" w:cs="Consolas"/>
          <w:color w:val="333333"/>
          <w:sz w:val="22"/>
          <w:szCs w:val="22"/>
        </w:rPr>
        <w:t xml:space="preserve"> </w:t>
      </w:r>
      <w:r>
        <w:rPr>
          <w:rStyle w:val="cm-attribute"/>
          <w:rFonts w:ascii="Consolas" w:hAnsi="Consolas" w:cs="Consolas"/>
          <w:color w:val="0000CC"/>
          <w:sz w:val="22"/>
          <w:szCs w:val="22"/>
        </w:rPr>
        <w:t>th:text</w:t>
      </w:r>
      <w:r>
        <w:rPr>
          <w:rFonts w:ascii="Consolas" w:hAnsi="Consolas" w:cs="Consolas"/>
          <w:color w:val="333333"/>
          <w:sz w:val="22"/>
          <w:szCs w:val="22"/>
        </w:rPr>
        <w:t>=</w:t>
      </w:r>
      <w:r>
        <w:rPr>
          <w:rStyle w:val="cm-string"/>
          <w:rFonts w:ascii="Consolas" w:hAnsi="Consolas" w:cs="Consolas"/>
          <w:color w:val="AA1111"/>
          <w:sz w:val="22"/>
          <w:szCs w:val="22"/>
        </w:rPr>
        <w:t>"${#dates.format(emp.birth, 'yyyy-MM-dd HH:mm')}"</w:t>
      </w:r>
      <w:r>
        <w:rPr>
          <w:rStyle w:val="cm-tag"/>
          <w:rFonts w:ascii="Consolas" w:hAnsi="Consolas" w:cs="Consolas"/>
          <w:color w:val="117700"/>
          <w:sz w:val="22"/>
          <w:szCs w:val="22"/>
        </w:rPr>
        <w:t>&gt;&lt;/td&gt;</w:t>
      </w:r>
      <w:r>
        <w:rPr>
          <w:rFonts w:ascii="Consolas" w:hAnsi="Consolas" w:cs="Consolas"/>
          <w:color w:val="333333"/>
          <w:sz w:val="22"/>
          <w:szCs w:val="22"/>
        </w:rPr>
        <w:br/>
        <w:t xml:space="preserve">    </w:t>
      </w:r>
      <w:r>
        <w:rPr>
          <w:rStyle w:val="cm-tag"/>
          <w:rFonts w:ascii="Consolas" w:hAnsi="Consolas" w:cs="Consolas"/>
          <w:color w:val="117700"/>
          <w:sz w:val="22"/>
          <w:szCs w:val="22"/>
        </w:rPr>
        <w:t>&lt;td&gt;</w:t>
      </w:r>
      <w:r>
        <w:rPr>
          <w:rFonts w:ascii="Consolas" w:hAnsi="Consolas" w:cs="Consolas"/>
          <w:color w:val="333333"/>
          <w:sz w:val="22"/>
          <w:szCs w:val="22"/>
        </w:rPr>
        <w:br/>
        <w:t xml:space="preserve">        </w:t>
      </w:r>
      <w:r>
        <w:rPr>
          <w:rStyle w:val="cm-tag"/>
          <w:rFonts w:ascii="Consolas" w:hAnsi="Consolas" w:cs="Consolas"/>
          <w:color w:val="117700"/>
          <w:sz w:val="22"/>
          <w:szCs w:val="22"/>
        </w:rPr>
        <w:t>&lt;a</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"btn btn-sm btn-primary"</w:t>
      </w:r>
      <w:r>
        <w:rPr>
          <w:rFonts w:ascii="Consolas" w:hAnsi="Consolas" w:cs="Consolas"/>
          <w:color w:val="333333"/>
          <w:sz w:val="22"/>
          <w:szCs w:val="22"/>
        </w:rPr>
        <w:t xml:space="preserve"> </w:t>
      </w:r>
      <w:r>
        <w:rPr>
          <w:rStyle w:val="cm-attribute"/>
          <w:rFonts w:ascii="Consolas" w:hAnsi="Consolas" w:cs="Consolas"/>
          <w:color w:val="0000CC"/>
          <w:sz w:val="22"/>
          <w:szCs w:val="22"/>
        </w:rPr>
        <w:t>th:href</w:t>
      </w:r>
      <w:r>
        <w:rPr>
          <w:rFonts w:ascii="Consolas" w:hAnsi="Consolas" w:cs="Consolas"/>
          <w:color w:val="333333"/>
          <w:sz w:val="22"/>
          <w:szCs w:val="22"/>
        </w:rPr>
        <w:t>=</w:t>
      </w:r>
      <w:r>
        <w:rPr>
          <w:rStyle w:val="cm-string"/>
          <w:rFonts w:ascii="Consolas" w:hAnsi="Consolas" w:cs="Consolas"/>
          <w:color w:val="AA1111"/>
          <w:sz w:val="22"/>
          <w:szCs w:val="22"/>
        </w:rPr>
        <w:t>"@{/emp/}+${emp.id}"</w:t>
      </w:r>
      <w:r>
        <w:rPr>
          <w:rStyle w:val="cm-tag"/>
          <w:rFonts w:ascii="Consolas" w:hAnsi="Consolas" w:cs="Consolas"/>
          <w:color w:val="117700"/>
          <w:sz w:val="22"/>
          <w:szCs w:val="22"/>
        </w:rPr>
        <w:t>&gt;</w:t>
      </w:r>
      <w:r>
        <w:rPr>
          <w:rFonts w:ascii="Consolas" w:hAnsi="Consolas" w:cs="Consolas"/>
          <w:color w:val="333333"/>
          <w:sz w:val="22"/>
          <w:szCs w:val="22"/>
        </w:rPr>
        <w:t>编辑</w:t>
      </w:r>
      <w:r>
        <w:rPr>
          <w:rStyle w:val="cm-tag"/>
          <w:rFonts w:ascii="Consolas" w:hAnsi="Consolas" w:cs="Consolas"/>
          <w:color w:val="117700"/>
          <w:sz w:val="22"/>
          <w:szCs w:val="22"/>
        </w:rPr>
        <w:t>&lt;/a&gt;</w:t>
      </w:r>
      <w:r>
        <w:rPr>
          <w:rFonts w:ascii="Consolas" w:hAnsi="Consolas" w:cs="Consolas"/>
          <w:color w:val="333333"/>
          <w:sz w:val="22"/>
          <w:szCs w:val="22"/>
        </w:rPr>
        <w:br/>
        <w:t xml:space="preserve">        </w:t>
      </w:r>
      <w:r>
        <w:rPr>
          <w:rStyle w:val="cm-tag"/>
          <w:rFonts w:ascii="Consolas" w:hAnsi="Consolas" w:cs="Consolas"/>
          <w:color w:val="117700"/>
          <w:sz w:val="22"/>
          <w:szCs w:val="22"/>
        </w:rPr>
        <w:t>&lt;button</w:t>
      </w:r>
      <w:r>
        <w:rPr>
          <w:rFonts w:ascii="Consolas" w:hAnsi="Consolas" w:cs="Consolas"/>
          <w:color w:val="333333"/>
          <w:sz w:val="22"/>
          <w:szCs w:val="22"/>
        </w:rPr>
        <w:t xml:space="preserve"> </w:t>
      </w:r>
      <w:r>
        <w:rPr>
          <w:rStyle w:val="cm-attribute"/>
          <w:rFonts w:ascii="Consolas" w:hAnsi="Consolas" w:cs="Consolas"/>
          <w:color w:val="0000CC"/>
          <w:sz w:val="22"/>
          <w:szCs w:val="22"/>
        </w:rPr>
        <w:t>th:attr</w:t>
      </w:r>
      <w:r>
        <w:rPr>
          <w:rFonts w:ascii="Consolas" w:hAnsi="Consolas" w:cs="Consolas"/>
          <w:color w:val="333333"/>
          <w:sz w:val="22"/>
          <w:szCs w:val="22"/>
        </w:rPr>
        <w:t>=</w:t>
      </w:r>
      <w:r>
        <w:rPr>
          <w:rStyle w:val="cm-string"/>
          <w:rFonts w:ascii="Consolas" w:hAnsi="Consolas" w:cs="Consolas"/>
          <w:color w:val="AA1111"/>
          <w:sz w:val="22"/>
          <w:szCs w:val="22"/>
        </w:rPr>
        <w:t>"del_uri=@{/emp/}+${emp.id}"</w:t>
      </w:r>
      <w:r>
        <w:rPr>
          <w:rFonts w:ascii="Consolas" w:hAnsi="Consolas" w:cs="Consolas"/>
          <w:color w:val="333333"/>
          <w:sz w:val="22"/>
          <w:szCs w:val="22"/>
        </w:rPr>
        <w:t xml:space="preserve"> </w:t>
      </w:r>
      <w:r>
        <w:rPr>
          <w:rStyle w:val="cm-attribute"/>
          <w:rFonts w:ascii="Consolas" w:hAnsi="Consolas" w:cs="Consolas"/>
          <w:color w:val="0000CC"/>
          <w:sz w:val="22"/>
          <w:szCs w:val="22"/>
        </w:rPr>
        <w:t>class</w:t>
      </w:r>
      <w:r>
        <w:rPr>
          <w:rFonts w:ascii="Consolas" w:hAnsi="Consolas" w:cs="Consolas"/>
          <w:color w:val="333333"/>
          <w:sz w:val="22"/>
          <w:szCs w:val="22"/>
        </w:rPr>
        <w:t>=</w:t>
      </w:r>
      <w:r>
        <w:rPr>
          <w:rStyle w:val="cm-string"/>
          <w:rFonts w:ascii="Consolas" w:hAnsi="Consolas" w:cs="Consolas"/>
          <w:color w:val="AA1111"/>
          <w:sz w:val="22"/>
          <w:szCs w:val="22"/>
        </w:rPr>
        <w:t>"btn btn-sm btn-danger deleteBtn"</w:t>
      </w:r>
      <w:r>
        <w:rPr>
          <w:rStyle w:val="cm-tag"/>
          <w:rFonts w:ascii="Consolas" w:hAnsi="Consolas" w:cs="Consolas"/>
          <w:color w:val="117700"/>
          <w:sz w:val="22"/>
          <w:szCs w:val="22"/>
        </w:rPr>
        <w:t>&gt;</w:t>
      </w:r>
      <w:r>
        <w:rPr>
          <w:rFonts w:ascii="Consolas" w:hAnsi="Consolas" w:cs="Consolas"/>
          <w:color w:val="333333"/>
          <w:sz w:val="22"/>
          <w:szCs w:val="22"/>
        </w:rPr>
        <w:t>删除</w:t>
      </w:r>
      <w:r>
        <w:rPr>
          <w:rStyle w:val="cm-tag"/>
          <w:rFonts w:ascii="Consolas" w:hAnsi="Consolas" w:cs="Consolas"/>
          <w:color w:val="117700"/>
          <w:sz w:val="22"/>
          <w:szCs w:val="22"/>
        </w:rPr>
        <w:t>&lt;/button&gt;</w:t>
      </w:r>
      <w:r>
        <w:rPr>
          <w:rFonts w:ascii="Consolas" w:hAnsi="Consolas" w:cs="Consolas"/>
          <w:color w:val="333333"/>
          <w:sz w:val="22"/>
          <w:szCs w:val="22"/>
        </w:rPr>
        <w:br/>
        <w:t xml:space="preserve">    </w:t>
      </w:r>
      <w:r>
        <w:rPr>
          <w:rStyle w:val="cm-tag"/>
          <w:rFonts w:ascii="Consolas" w:hAnsi="Consolas" w:cs="Consolas"/>
          <w:color w:val="117700"/>
          <w:sz w:val="22"/>
          <w:szCs w:val="22"/>
        </w:rPr>
        <w:t>&lt;/td&gt;</w:t>
      </w:r>
      <w:r>
        <w:rPr>
          <w:rFonts w:ascii="Consolas" w:hAnsi="Consolas" w:cs="Consolas"/>
          <w:color w:val="333333"/>
          <w:sz w:val="22"/>
          <w:szCs w:val="22"/>
        </w:rPr>
        <w:br/>
      </w:r>
      <w:r>
        <w:rPr>
          <w:rStyle w:val="cm-tag"/>
          <w:rFonts w:ascii="Consolas" w:hAnsi="Consolas" w:cs="Consolas"/>
          <w:color w:val="117700"/>
          <w:sz w:val="22"/>
          <w:szCs w:val="22"/>
        </w:rPr>
        <w:t>&lt;/tr&gt;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r>
      <w:r>
        <w:rPr>
          <w:rStyle w:val="cm-tag"/>
          <w:rFonts w:ascii="Consolas" w:hAnsi="Consolas" w:cs="Consolas"/>
          <w:color w:val="117700"/>
          <w:sz w:val="22"/>
          <w:szCs w:val="22"/>
        </w:rPr>
        <w:t>&lt;script&gt;</w:t>
      </w:r>
      <w:r>
        <w:rPr>
          <w:rFonts w:ascii="Consolas" w:hAnsi="Consolas" w:cs="Consolas"/>
          <w:color w:val="333333"/>
          <w:sz w:val="22"/>
          <w:szCs w:val="22"/>
        </w:rPr>
        <w:br/>
        <w:t xml:space="preserve">    </w:t>
      </w:r>
      <w:r>
        <w:rPr>
          <w:rStyle w:val="cm-variable"/>
          <w:rFonts w:ascii="Consolas" w:hAnsi="Consolas" w:cs="Consolas"/>
          <w:color w:val="000000"/>
          <w:sz w:val="22"/>
          <w:szCs w:val="22"/>
        </w:rPr>
        <w:t>$</w:t>
      </w:r>
      <w:r>
        <w:rPr>
          <w:rFonts w:ascii="Consolas" w:hAnsi="Consolas" w:cs="Consolas"/>
          <w:color w:val="333333"/>
          <w:sz w:val="22"/>
          <w:szCs w:val="22"/>
        </w:rPr>
        <w:t>(</w:t>
      </w:r>
      <w:r>
        <w:rPr>
          <w:rStyle w:val="cm-string"/>
          <w:rFonts w:ascii="Consolas" w:hAnsi="Consolas" w:cs="Consolas"/>
          <w:color w:val="AA1111"/>
          <w:sz w:val="22"/>
          <w:szCs w:val="22"/>
        </w:rPr>
        <w:t>".deleteBtn"</w:t>
      </w:r>
      <w:r>
        <w:rPr>
          <w:rFonts w:ascii="Consolas" w:hAnsi="Consolas" w:cs="Consolas"/>
          <w:color w:val="333333"/>
          <w:sz w:val="22"/>
          <w:szCs w:val="22"/>
        </w:rPr>
        <w:t>).</w:t>
      </w:r>
      <w:r>
        <w:rPr>
          <w:rStyle w:val="cm-property"/>
          <w:rFonts w:ascii="Consolas" w:hAnsi="Consolas" w:cs="Consolas"/>
          <w:color w:val="000000"/>
          <w:sz w:val="22"/>
          <w:szCs w:val="22"/>
        </w:rPr>
        <w:t>click</w:t>
      </w:r>
      <w:r>
        <w:rPr>
          <w:rFonts w:ascii="Consolas" w:hAnsi="Consolas" w:cs="Consolas"/>
          <w:color w:val="333333"/>
          <w:sz w:val="22"/>
          <w:szCs w:val="22"/>
        </w:rPr>
        <w:t>(</w:t>
      </w:r>
      <w:r>
        <w:rPr>
          <w:rStyle w:val="cm-keyword"/>
          <w:rFonts w:ascii="Consolas" w:hAnsi="Consolas" w:cs="Consolas"/>
          <w:color w:val="770088"/>
          <w:sz w:val="22"/>
          <w:szCs w:val="22"/>
        </w:rPr>
        <w:t>function</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删除当前员工的</w:t>
      </w:r>
      <w:r>
        <w:rPr>
          <w:rFonts w:ascii="Consolas" w:hAnsi="Consolas" w:cs="Consolas"/>
          <w:color w:val="333333"/>
          <w:sz w:val="22"/>
          <w:szCs w:val="22"/>
        </w:rPr>
        <w:br/>
        <w:t xml:space="preserve">        </w:t>
      </w:r>
      <w:r>
        <w:rPr>
          <w:rStyle w:val="cm-variable"/>
          <w:rFonts w:ascii="Consolas" w:hAnsi="Consolas" w:cs="Consolas"/>
          <w:color w:val="000000"/>
          <w:sz w:val="22"/>
          <w:szCs w:val="22"/>
        </w:rPr>
        <w:t>$</w:t>
      </w:r>
      <w:r>
        <w:rPr>
          <w:rFonts w:ascii="Consolas" w:hAnsi="Consolas" w:cs="Consolas"/>
          <w:color w:val="333333"/>
          <w:sz w:val="22"/>
          <w:szCs w:val="22"/>
        </w:rPr>
        <w:t>(</w:t>
      </w:r>
      <w:r>
        <w:rPr>
          <w:rStyle w:val="cm-string"/>
          <w:rFonts w:ascii="Consolas" w:hAnsi="Consolas" w:cs="Consolas"/>
          <w:color w:val="AA1111"/>
          <w:sz w:val="22"/>
          <w:szCs w:val="22"/>
        </w:rPr>
        <w:t>"#deleteEmpForm"</w:t>
      </w:r>
      <w:r>
        <w:rPr>
          <w:rFonts w:ascii="Consolas" w:hAnsi="Consolas" w:cs="Consolas"/>
          <w:color w:val="333333"/>
          <w:sz w:val="22"/>
          <w:szCs w:val="22"/>
        </w:rPr>
        <w:t>).</w:t>
      </w:r>
      <w:r>
        <w:rPr>
          <w:rStyle w:val="cm-property"/>
          <w:rFonts w:ascii="Consolas" w:hAnsi="Consolas" w:cs="Consolas"/>
          <w:color w:val="000000"/>
          <w:sz w:val="22"/>
          <w:szCs w:val="22"/>
        </w:rPr>
        <w:t>attr</w:t>
      </w:r>
      <w:r>
        <w:rPr>
          <w:rFonts w:ascii="Consolas" w:hAnsi="Consolas" w:cs="Consolas"/>
          <w:color w:val="333333"/>
          <w:sz w:val="22"/>
          <w:szCs w:val="22"/>
        </w:rPr>
        <w:t>(</w:t>
      </w:r>
      <w:r>
        <w:rPr>
          <w:rStyle w:val="cm-string"/>
          <w:rFonts w:ascii="Consolas" w:hAnsi="Consolas" w:cs="Consolas"/>
          <w:color w:val="AA1111"/>
          <w:sz w:val="22"/>
          <w:szCs w:val="22"/>
        </w:rPr>
        <w:t>"action"</w:t>
      </w:r>
      <w:r>
        <w:rPr>
          <w:rFonts w:ascii="Consolas" w:hAnsi="Consolas" w:cs="Consolas"/>
          <w:color w:val="333333"/>
          <w:sz w:val="22"/>
          <w:szCs w:val="22"/>
        </w:rPr>
        <w:t>,</w:t>
      </w:r>
      <w:r>
        <w:rPr>
          <w:rStyle w:val="cm-variable"/>
          <w:rFonts w:ascii="Consolas" w:hAnsi="Consolas" w:cs="Consolas"/>
          <w:color w:val="000000"/>
          <w:sz w:val="22"/>
          <w:szCs w:val="22"/>
        </w:rPr>
        <w:t>$</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property"/>
          <w:rFonts w:ascii="Consolas" w:hAnsi="Consolas" w:cs="Consolas"/>
          <w:color w:val="000000"/>
          <w:sz w:val="22"/>
          <w:szCs w:val="22"/>
        </w:rPr>
        <w:t>attr</w:t>
      </w:r>
      <w:r>
        <w:rPr>
          <w:rFonts w:ascii="Consolas" w:hAnsi="Consolas" w:cs="Consolas"/>
          <w:color w:val="333333"/>
          <w:sz w:val="22"/>
          <w:szCs w:val="22"/>
        </w:rPr>
        <w:t>(</w:t>
      </w:r>
      <w:r>
        <w:rPr>
          <w:rStyle w:val="cm-string"/>
          <w:rFonts w:ascii="Consolas" w:hAnsi="Consolas" w:cs="Consolas"/>
          <w:color w:val="AA1111"/>
          <w:sz w:val="22"/>
          <w:szCs w:val="22"/>
        </w:rPr>
        <w:t>"del_uri"</w:t>
      </w:r>
      <w:r>
        <w:rPr>
          <w:rFonts w:ascii="Consolas" w:hAnsi="Consolas" w:cs="Consolas"/>
          <w:color w:val="333333"/>
          <w:sz w:val="22"/>
          <w:szCs w:val="22"/>
        </w:rPr>
        <w:t>)).</w:t>
      </w:r>
      <w:r>
        <w:rPr>
          <w:rStyle w:val="cm-property"/>
          <w:rFonts w:ascii="Consolas" w:hAnsi="Consolas" w:cs="Consolas"/>
          <w:color w:val="000000"/>
          <w:sz w:val="22"/>
          <w:szCs w:val="22"/>
        </w:rPr>
        <w:t>su</w:t>
      </w:r>
      <w:r>
        <w:rPr>
          <w:rStyle w:val="cm-property"/>
          <w:rFonts w:ascii="Consolas" w:hAnsi="Consolas" w:cs="Consolas"/>
          <w:color w:val="000000"/>
          <w:sz w:val="22"/>
          <w:szCs w:val="22"/>
        </w:rPr>
        <w:lastRenderedPageBreak/>
        <w:t>bmit</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atom"/>
          <w:rFonts w:ascii="Consolas" w:hAnsi="Consolas" w:cs="Consolas"/>
          <w:color w:val="221199"/>
          <w:sz w:val="22"/>
          <w:szCs w:val="22"/>
        </w:rPr>
        <w:t>false</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r>
      <w:r>
        <w:rPr>
          <w:rStyle w:val="cm-tag"/>
          <w:rFonts w:ascii="Consolas" w:hAnsi="Consolas" w:cs="Consolas"/>
          <w:color w:val="117700"/>
          <w:sz w:val="22"/>
          <w:szCs w:val="22"/>
        </w:rPr>
        <w:t>&lt;/script&gt;</w:t>
      </w:r>
    </w:p>
    <w:p w:rsidR="001A7847" w:rsidRDefault="007D395D">
      <w:pPr>
        <w:pStyle w:val="4"/>
        <w:rPr>
          <w:rFonts w:cs="宋体"/>
        </w:rPr>
      </w:pPr>
      <w:r>
        <w:t>7</w:t>
      </w:r>
      <w:r>
        <w:t>、错误处理机制</w:t>
      </w:r>
    </w:p>
    <w:p w:rsidR="001A7847" w:rsidRDefault="007D395D">
      <w:pPr>
        <w:pStyle w:val="5"/>
      </w:pPr>
      <w:r>
        <w:t>1</w:t>
      </w:r>
      <w:r>
        <w:t>）、</w:t>
      </w:r>
      <w:r>
        <w:t>SpringBoot</w:t>
      </w:r>
      <w:r>
        <w:t>默认的错误处理机制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默认效果：</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）、浏览器，返回一个默认的错误页面</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40" name="矩形 340" descr="C:\Users\Administrator\Desktop\学习课程\尚硅谷SpringBoot核心技术篇\源码、资料、课件\文档\Spring Boot 笔记\images\%E6%90%9C%E7%8B%97%E6%88%AA%E5%9B%BE20180226173408.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226173408.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浏览器发送请求的请求头：</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39" name="矩形 339" descr="C:\Users\Administrator\Desktop\学习课程\尚硅谷SpringBoot核心技术篇\源码、资料、课件\文档\Spring Boot 笔记\images\%E6%90%9C%E7%8B%97%E6%88%AA%E5%9B%BE20180226180347.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226180347.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）、如果是其他客户端，默认响应一个</w:t>
      </w:r>
      <w:r>
        <w:rPr>
          <w:rStyle w:val="md-line"/>
          <w:rFonts w:ascii="Helvetica" w:hAnsi="Helvetica"/>
          <w:color w:val="333333"/>
        </w:rPr>
        <w:t>json</w:t>
      </w:r>
      <w:r>
        <w:rPr>
          <w:rStyle w:val="md-line"/>
          <w:rFonts w:ascii="Helvetica" w:hAnsi="Helvetica"/>
          <w:color w:val="333333"/>
        </w:rPr>
        <w:t>数据</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38" name="矩形 338" descr="C:\Users\Administrator\Desktop\学习课程\尚硅谷SpringBoot核心技术篇\源码、资料、课件\文档\Spring Boot 笔记\images\%E6%90%9C%E7%8B%97%E6%88%AA%E5%9B%BE20180226173527.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226173527.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Fonts w:ascii="Courier New" w:hAnsi="Courier New" w:cs="Courier New" w:hint="eastAsia"/>
          <w:noProof/>
          <w:color w:val="333333"/>
        </w:rPr>
        <mc:AlternateContent>
          <mc:Choice Requires="wps">
            <w:drawing>
              <wp:inline distT="0" distB="0" distL="0" distR="0">
                <wp:extent cx="302260" cy="302260"/>
                <wp:effectExtent l="0" t="0" r="0" b="0"/>
                <wp:docPr id="337" name="矩形 337" descr="C:\Users\Administrator\Desktop\学习课程\尚硅谷SpringBoot核心技术篇\源码、资料、课件\文档\Spring Boot 笔记\images\%E6%90%9C%E7%8B%97%E6%88%AA%E5%9B%BE20180226180504.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226180504.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可以参照</w:t>
      </w:r>
      <w:r>
        <w:rPr>
          <w:rStyle w:val="md-line"/>
          <w:rFonts w:ascii="Helvetica" w:hAnsi="Helvetica"/>
          <w:color w:val="333333"/>
        </w:rPr>
        <w:t>ErrorMvcAutoConfiguration</w:t>
      </w:r>
      <w:r>
        <w:rPr>
          <w:rStyle w:val="md-line"/>
          <w:rFonts w:ascii="Helvetica" w:hAnsi="Helvetica"/>
          <w:color w:val="333333"/>
        </w:rPr>
        <w:t>；错误处理的自动配置；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给容器中添加了以下组件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w:t>
      </w:r>
      <w:r>
        <w:rPr>
          <w:rStyle w:val="md-line"/>
          <w:rFonts w:ascii="Helvetica" w:hAnsi="Helvetica"/>
          <w:color w:val="333333"/>
        </w:rPr>
        <w:t>DefaultErrorAttributes</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variable"/>
          <w:rFonts w:ascii="Consolas" w:hAnsi="Consolas" w:cs="Consolas"/>
          <w:color w:val="000000"/>
          <w:sz w:val="22"/>
          <w:szCs w:val="22"/>
        </w:rPr>
        <w:t>帮我们在页面共享信息；</w:t>
      </w:r>
      <w:r>
        <w:rPr>
          <w:rFonts w:ascii="Consolas" w:hAnsi="Consolas" w:cs="Consolas"/>
          <w:color w:val="333333"/>
          <w:sz w:val="22"/>
          <w:szCs w:val="22"/>
        </w:rPr>
        <w:br/>
      </w:r>
      <w:r>
        <w:rPr>
          <w:rStyle w:val="cm-meta"/>
          <w:rFonts w:ascii="Consolas" w:hAnsi="Consolas" w:cs="Consolas"/>
          <w:color w:val="555555"/>
          <w:sz w:val="22"/>
          <w:szCs w:val="22"/>
        </w:rPr>
        <w:t>@Override</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def"/>
          <w:rFonts w:ascii="Consolas" w:hAnsi="Consolas" w:cs="Consolas"/>
          <w:color w:val="0000FF"/>
          <w:sz w:val="22"/>
          <w:szCs w:val="22"/>
        </w:rPr>
        <w:t>getErrorAttributes</w:t>
      </w:r>
      <w:r>
        <w:rPr>
          <w:rFonts w:ascii="Consolas" w:hAnsi="Consolas" w:cs="Consolas"/>
          <w:color w:val="333333"/>
          <w:sz w:val="22"/>
          <w:szCs w:val="22"/>
        </w:rPr>
        <w:t>(</w:t>
      </w:r>
      <w:r>
        <w:rPr>
          <w:rStyle w:val="cm-variable"/>
          <w:rFonts w:ascii="Consolas" w:hAnsi="Consolas" w:cs="Consolas"/>
          <w:color w:val="000000"/>
          <w:sz w:val="22"/>
          <w:szCs w:val="22"/>
        </w:rPr>
        <w:t>RequestAttributes</w:t>
      </w:r>
      <w:r>
        <w:rPr>
          <w:rFonts w:ascii="Consolas" w:hAnsi="Consolas" w:cs="Consolas"/>
          <w:color w:val="333333"/>
          <w:sz w:val="22"/>
          <w:szCs w:val="22"/>
        </w:rPr>
        <w:t xml:space="preserve"> </w:t>
      </w:r>
      <w:r>
        <w:rPr>
          <w:rStyle w:val="cm-variable"/>
          <w:rFonts w:ascii="Consolas" w:hAnsi="Consolas" w:cs="Consolas"/>
          <w:color w:val="000000"/>
          <w:sz w:val="22"/>
          <w:szCs w:val="22"/>
        </w:rPr>
        <w:t>requestAttributes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3"/>
          <w:rFonts w:ascii="Consolas" w:hAnsi="Consolas" w:cs="Consolas"/>
          <w:color w:val="008855"/>
          <w:sz w:val="22"/>
          <w:szCs w:val="22"/>
        </w:rPr>
        <w:t>boolean</w:t>
      </w:r>
      <w:r>
        <w:rPr>
          <w:rFonts w:ascii="Consolas" w:hAnsi="Consolas" w:cs="Consolas"/>
          <w:color w:val="333333"/>
          <w:sz w:val="22"/>
          <w:szCs w:val="22"/>
        </w:rPr>
        <w:t xml:space="preserve"> </w:t>
      </w:r>
      <w:r>
        <w:rPr>
          <w:rStyle w:val="cm-variable"/>
          <w:rFonts w:ascii="Consolas" w:hAnsi="Consolas" w:cs="Consolas"/>
          <w:color w:val="000000"/>
          <w:sz w:val="22"/>
          <w:szCs w:val="22"/>
        </w:rPr>
        <w:t>includeStackTrace</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errorAttributes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LinkedHashMap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errorAttributes</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"timestamp"</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Date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lastRenderedPageBreak/>
        <w:t xml:space="preserve">        </w:t>
      </w:r>
      <w:r>
        <w:rPr>
          <w:rStyle w:val="cm-variable"/>
          <w:rFonts w:ascii="Consolas" w:hAnsi="Consolas" w:cs="Consolas"/>
          <w:color w:val="000000"/>
          <w:sz w:val="22"/>
          <w:szCs w:val="22"/>
        </w:rPr>
        <w:t>addStatus</w:t>
      </w:r>
      <w:r>
        <w:rPr>
          <w:rFonts w:ascii="Consolas" w:hAnsi="Consolas" w:cs="Consolas"/>
          <w:color w:val="333333"/>
          <w:sz w:val="22"/>
          <w:szCs w:val="22"/>
        </w:rPr>
        <w:t>(</w:t>
      </w:r>
      <w:r>
        <w:rPr>
          <w:rStyle w:val="cm-variable"/>
          <w:rFonts w:ascii="Consolas" w:hAnsi="Consolas" w:cs="Consolas"/>
          <w:color w:val="000000"/>
          <w:sz w:val="22"/>
          <w:szCs w:val="22"/>
        </w:rPr>
        <w:t>errorAttributes</w:t>
      </w:r>
      <w:r>
        <w:rPr>
          <w:rFonts w:ascii="Consolas" w:hAnsi="Consolas" w:cs="Consolas"/>
          <w:color w:val="333333"/>
          <w:sz w:val="22"/>
          <w:szCs w:val="22"/>
        </w:rPr>
        <w:t xml:space="preserve">, </w:t>
      </w:r>
      <w:r>
        <w:rPr>
          <w:rStyle w:val="cm-variable"/>
          <w:rFonts w:ascii="Consolas" w:hAnsi="Consolas" w:cs="Consolas"/>
          <w:color w:val="000000"/>
          <w:sz w:val="22"/>
          <w:szCs w:val="22"/>
        </w:rPr>
        <w:t>requestAttributes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addErrorDetails</w:t>
      </w:r>
      <w:r>
        <w:rPr>
          <w:rFonts w:ascii="Consolas" w:hAnsi="Consolas" w:cs="Consolas"/>
          <w:color w:val="333333"/>
          <w:sz w:val="22"/>
          <w:szCs w:val="22"/>
        </w:rPr>
        <w:t>(</w:t>
      </w:r>
      <w:r>
        <w:rPr>
          <w:rStyle w:val="cm-variable"/>
          <w:rFonts w:ascii="Consolas" w:hAnsi="Consolas" w:cs="Consolas"/>
          <w:color w:val="000000"/>
          <w:sz w:val="22"/>
          <w:szCs w:val="22"/>
        </w:rPr>
        <w:t>errorAttributes</w:t>
      </w:r>
      <w:r>
        <w:rPr>
          <w:rFonts w:ascii="Consolas" w:hAnsi="Consolas" w:cs="Consolas"/>
          <w:color w:val="333333"/>
          <w:sz w:val="22"/>
          <w:szCs w:val="22"/>
        </w:rPr>
        <w:t xml:space="preserve">, </w:t>
      </w:r>
      <w:r>
        <w:rPr>
          <w:rStyle w:val="cm-variable"/>
          <w:rFonts w:ascii="Consolas" w:hAnsi="Consolas" w:cs="Consolas"/>
          <w:color w:val="000000"/>
          <w:sz w:val="22"/>
          <w:szCs w:val="22"/>
        </w:rPr>
        <w:t>requestAttributes</w:t>
      </w:r>
      <w:r>
        <w:rPr>
          <w:rFonts w:ascii="Consolas" w:hAnsi="Consolas" w:cs="Consolas"/>
          <w:color w:val="333333"/>
          <w:sz w:val="22"/>
          <w:szCs w:val="22"/>
        </w:rPr>
        <w:t xml:space="preserve">, </w:t>
      </w:r>
      <w:r>
        <w:rPr>
          <w:rStyle w:val="cm-variable"/>
          <w:rFonts w:ascii="Consolas" w:hAnsi="Consolas" w:cs="Consolas"/>
          <w:color w:val="000000"/>
          <w:sz w:val="22"/>
          <w:szCs w:val="22"/>
        </w:rPr>
        <w:t>includeStackTrace</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addPath</w:t>
      </w:r>
      <w:r>
        <w:rPr>
          <w:rFonts w:ascii="Consolas" w:hAnsi="Consolas" w:cs="Consolas"/>
          <w:color w:val="333333"/>
          <w:sz w:val="22"/>
          <w:szCs w:val="22"/>
        </w:rPr>
        <w:t>(</w:t>
      </w:r>
      <w:r>
        <w:rPr>
          <w:rStyle w:val="cm-variable"/>
          <w:rFonts w:ascii="Consolas" w:hAnsi="Consolas" w:cs="Consolas"/>
          <w:color w:val="000000"/>
          <w:sz w:val="22"/>
          <w:szCs w:val="22"/>
        </w:rPr>
        <w:t>errorAttributes</w:t>
      </w:r>
      <w:r>
        <w:rPr>
          <w:rFonts w:ascii="Consolas" w:hAnsi="Consolas" w:cs="Consolas"/>
          <w:color w:val="333333"/>
          <w:sz w:val="22"/>
          <w:szCs w:val="22"/>
        </w:rPr>
        <w:t xml:space="preserve">, </w:t>
      </w:r>
      <w:r>
        <w:rPr>
          <w:rStyle w:val="cm-variable"/>
          <w:rFonts w:ascii="Consolas" w:hAnsi="Consolas" w:cs="Consolas"/>
          <w:color w:val="000000"/>
          <w:sz w:val="22"/>
          <w:szCs w:val="22"/>
        </w:rPr>
        <w:t>requestAttributes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errorAttributes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w:t>
      </w:r>
      <w:r>
        <w:rPr>
          <w:rStyle w:val="md-line"/>
          <w:rFonts w:ascii="Helvetica" w:hAnsi="Helvetica"/>
          <w:color w:val="333333"/>
        </w:rPr>
        <w:t>BasicErrorController</w:t>
      </w:r>
      <w:r>
        <w:rPr>
          <w:rStyle w:val="md-line"/>
          <w:rFonts w:ascii="Helvetica" w:hAnsi="Helvetica"/>
          <w:color w:val="333333"/>
        </w:rPr>
        <w:t>：处理默认</w:t>
      </w:r>
      <w:r>
        <w:rPr>
          <w:rStyle w:val="md-line"/>
          <w:rFonts w:ascii="Helvetica" w:hAnsi="Helvetica"/>
          <w:color w:val="333333"/>
        </w:rPr>
        <w:t>/error</w:t>
      </w:r>
      <w:r>
        <w:rPr>
          <w:rStyle w:val="md-line"/>
          <w:rFonts w:ascii="Helvetica" w:hAnsi="Helvetica"/>
          <w:color w:val="333333"/>
        </w:rPr>
        <w:t>请求</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@Controller</w:t>
      </w:r>
      <w:r>
        <w:rPr>
          <w:rFonts w:ascii="Consolas" w:hAnsi="Consolas" w:cs="Consolas"/>
          <w:color w:val="333333"/>
          <w:sz w:val="22"/>
          <w:szCs w:val="22"/>
        </w:rPr>
        <w:br/>
      </w:r>
      <w:r>
        <w:rPr>
          <w:rStyle w:val="cm-meta"/>
          <w:rFonts w:ascii="Consolas" w:hAnsi="Consolas" w:cs="Consolas"/>
          <w:color w:val="555555"/>
          <w:sz w:val="22"/>
          <w:szCs w:val="22"/>
        </w:rPr>
        <w:t>@RequestMapping</w:t>
      </w:r>
      <w:r>
        <w:rPr>
          <w:rFonts w:ascii="Consolas" w:hAnsi="Consolas" w:cs="Consolas"/>
          <w:color w:val="333333"/>
          <w:sz w:val="22"/>
          <w:szCs w:val="22"/>
        </w:rPr>
        <w:t>(</w:t>
      </w:r>
      <w:r>
        <w:rPr>
          <w:rStyle w:val="cm-string"/>
          <w:rFonts w:ascii="Consolas" w:hAnsi="Consolas" w:cs="Consolas"/>
          <w:color w:val="AA1111"/>
          <w:sz w:val="22"/>
          <w:szCs w:val="22"/>
        </w:rPr>
        <w:t>"${server.error.path:${error.path:/error}}"</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BasicErrorController</w:t>
      </w:r>
      <w:r>
        <w:rPr>
          <w:rFonts w:ascii="Consolas" w:hAnsi="Consolas" w:cs="Consolas"/>
          <w:color w:val="333333"/>
          <w:sz w:val="22"/>
          <w:szCs w:val="22"/>
        </w:rPr>
        <w:t xml:space="preserve"> </w:t>
      </w:r>
      <w:r>
        <w:rPr>
          <w:rStyle w:val="cm-keyword"/>
          <w:rFonts w:ascii="Consolas" w:hAnsi="Consolas" w:cs="Consolas"/>
          <w:color w:val="770088"/>
          <w:sz w:val="22"/>
          <w:szCs w:val="22"/>
        </w:rPr>
        <w:t>extends</w:t>
      </w:r>
      <w:r>
        <w:rPr>
          <w:rFonts w:ascii="Consolas" w:hAnsi="Consolas" w:cs="Consolas"/>
          <w:color w:val="333333"/>
          <w:sz w:val="22"/>
          <w:szCs w:val="22"/>
        </w:rPr>
        <w:t xml:space="preserve"> </w:t>
      </w:r>
      <w:r>
        <w:rPr>
          <w:rStyle w:val="cm-variable"/>
          <w:rFonts w:ascii="Consolas" w:hAnsi="Consolas" w:cs="Consolas"/>
          <w:color w:val="000000"/>
          <w:sz w:val="22"/>
          <w:szCs w:val="22"/>
        </w:rPr>
        <w:t>AbstractErrorController</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meta"/>
          <w:rFonts w:ascii="Consolas" w:hAnsi="Consolas" w:cs="Consolas"/>
          <w:color w:val="555555"/>
          <w:sz w:val="22"/>
          <w:szCs w:val="22"/>
        </w:rPr>
        <w:t>@RequestMapping</w:t>
      </w:r>
      <w:r>
        <w:rPr>
          <w:rFonts w:ascii="Consolas" w:hAnsi="Consolas" w:cs="Consolas"/>
          <w:color w:val="333333"/>
          <w:sz w:val="22"/>
          <w:szCs w:val="22"/>
        </w:rPr>
        <w:t>(</w:t>
      </w:r>
      <w:r>
        <w:rPr>
          <w:rStyle w:val="cm-variable"/>
          <w:rFonts w:ascii="Consolas" w:hAnsi="Consolas" w:cs="Consolas"/>
          <w:color w:val="000000"/>
          <w:sz w:val="22"/>
          <w:szCs w:val="22"/>
        </w:rPr>
        <w:t>produces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"text/html"</w:t>
      </w:r>
      <w:r>
        <w:rPr>
          <w:rFonts w:ascii="Consolas" w:hAnsi="Consolas" w:cs="Consolas"/>
          <w:color w:val="333333"/>
          <w:sz w:val="22"/>
          <w:szCs w:val="22"/>
        </w:rPr>
        <w:t>)</w:t>
      </w:r>
      <w:r>
        <w:rPr>
          <w:rStyle w:val="cm-comment"/>
          <w:rFonts w:ascii="Consolas" w:hAnsi="Consolas" w:cs="Consolas"/>
          <w:color w:val="AA5500"/>
          <w:sz w:val="22"/>
          <w:szCs w:val="22"/>
        </w:rPr>
        <w:t>//</w:t>
      </w:r>
      <w:r>
        <w:rPr>
          <w:rStyle w:val="cm-comment"/>
          <w:rFonts w:ascii="Consolas" w:hAnsi="Consolas" w:cs="Consolas"/>
          <w:color w:val="AA5500"/>
          <w:sz w:val="22"/>
          <w:szCs w:val="22"/>
        </w:rPr>
        <w:t>产生</w:t>
      </w:r>
      <w:r>
        <w:rPr>
          <w:rStyle w:val="cm-comment"/>
          <w:rFonts w:ascii="Consolas" w:hAnsi="Consolas" w:cs="Consolas"/>
          <w:color w:val="AA5500"/>
          <w:sz w:val="22"/>
          <w:szCs w:val="22"/>
        </w:rPr>
        <w:t>html</w:t>
      </w:r>
      <w:r>
        <w:rPr>
          <w:rStyle w:val="cm-comment"/>
          <w:rFonts w:ascii="Consolas" w:hAnsi="Consolas" w:cs="Consolas"/>
          <w:color w:val="AA5500"/>
          <w:sz w:val="22"/>
          <w:szCs w:val="22"/>
        </w:rPr>
        <w:t>类型的数据；浏览器发送的请求来到这个方法处理</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variable"/>
          <w:rFonts w:ascii="Consolas" w:hAnsi="Consolas" w:cs="Consolas"/>
          <w:color w:val="000000"/>
          <w:sz w:val="22"/>
          <w:szCs w:val="22"/>
        </w:rPr>
        <w:t>errorHtml</w:t>
      </w:r>
      <w:r>
        <w:rPr>
          <w:rFonts w:ascii="Consolas" w:hAnsi="Consolas" w:cs="Consolas"/>
          <w:color w:val="333333"/>
          <w:sz w:val="22"/>
          <w:szCs w:val="22"/>
        </w:rPr>
        <w:t>(</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HttpServletResponse</w:t>
      </w:r>
      <w:r>
        <w:rPr>
          <w:rFonts w:ascii="Consolas" w:hAnsi="Consolas" w:cs="Consolas"/>
          <w:color w:val="333333"/>
          <w:sz w:val="22"/>
          <w:szCs w:val="22"/>
        </w:rPr>
        <w:t xml:space="preserve"> </w:t>
      </w:r>
      <w:r>
        <w:rPr>
          <w:rStyle w:val="cm-variable"/>
          <w:rFonts w:ascii="Consolas" w:hAnsi="Consolas" w:cs="Consolas"/>
          <w:color w:val="000000"/>
          <w:sz w:val="22"/>
          <w:szCs w:val="22"/>
        </w:rPr>
        <w:t>response</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HttpStatus</w:t>
      </w:r>
      <w:r>
        <w:rPr>
          <w:rFonts w:ascii="Consolas" w:hAnsi="Consolas" w:cs="Consolas"/>
          <w:color w:val="333333"/>
          <w:sz w:val="22"/>
          <w:szCs w:val="22"/>
        </w:rPr>
        <w:t xml:space="preserve"> </w:t>
      </w:r>
      <w:r>
        <w:rPr>
          <w:rStyle w:val="cm-variable"/>
          <w:rFonts w:ascii="Consolas" w:hAnsi="Consolas" w:cs="Consolas"/>
          <w:color w:val="000000"/>
          <w:sz w:val="22"/>
          <w:szCs w:val="22"/>
        </w:rPr>
        <w:t>status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getStatus</w:t>
      </w:r>
      <w:r>
        <w:rPr>
          <w:rFonts w:ascii="Consolas" w:hAnsi="Consolas" w:cs="Consolas"/>
          <w:color w:val="333333"/>
          <w:sz w:val="22"/>
          <w:szCs w:val="22"/>
        </w:rPr>
        <w:t>(</w:t>
      </w:r>
      <w:r>
        <w:rPr>
          <w:rStyle w:val="cm-variable"/>
          <w:rFonts w:ascii="Consolas" w:hAnsi="Consolas" w:cs="Consolas"/>
          <w:color w:val="000000"/>
          <w:sz w:val="22"/>
          <w:szCs w:val="22"/>
        </w:rPr>
        <w:t>request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Collections</w:t>
      </w:r>
      <w:r>
        <w:rPr>
          <w:rFonts w:ascii="Consolas" w:hAnsi="Consolas" w:cs="Consolas"/>
          <w:color w:val="333333"/>
          <w:sz w:val="22"/>
          <w:szCs w:val="22"/>
        </w:rPr>
        <w:t>.</w:t>
      </w:r>
      <w:r>
        <w:rPr>
          <w:rStyle w:val="cm-variable"/>
          <w:rFonts w:ascii="Consolas" w:hAnsi="Consolas" w:cs="Consolas"/>
          <w:color w:val="000000"/>
          <w:sz w:val="22"/>
          <w:szCs w:val="22"/>
        </w:rPr>
        <w:t>unmodifiableMap</w:t>
      </w:r>
      <w:r>
        <w:rPr>
          <w:rFonts w:ascii="Consolas" w:hAnsi="Consolas" w:cs="Consolas"/>
          <w:color w:val="333333"/>
          <w:sz w:val="22"/>
          <w:szCs w:val="22"/>
        </w:rPr>
        <w:t>(</w:t>
      </w:r>
      <w:r>
        <w:rPr>
          <w:rStyle w:val="cm-variable"/>
          <w:rFonts w:ascii="Consolas" w:hAnsi="Consolas" w:cs="Consolas"/>
          <w:color w:val="000000"/>
          <w:sz w:val="22"/>
          <w:szCs w:val="22"/>
        </w:rPr>
        <w:t>getErrorAttributes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isIncludeStackTrace</w:t>
      </w:r>
      <w:r>
        <w:rPr>
          <w:rFonts w:ascii="Consolas" w:hAnsi="Consolas" w:cs="Consolas"/>
          <w:color w:val="333333"/>
          <w:sz w:val="22"/>
          <w:szCs w:val="22"/>
        </w:rPr>
        <w:t>(</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MediaType</w:t>
      </w:r>
      <w:r>
        <w:rPr>
          <w:rFonts w:ascii="Consolas" w:hAnsi="Consolas" w:cs="Consolas"/>
          <w:color w:val="333333"/>
          <w:sz w:val="22"/>
          <w:szCs w:val="22"/>
        </w:rPr>
        <w:t>.</w:t>
      </w:r>
      <w:r>
        <w:rPr>
          <w:rStyle w:val="cm-variable"/>
          <w:rFonts w:ascii="Consolas" w:hAnsi="Consolas" w:cs="Consolas"/>
          <w:color w:val="000000"/>
          <w:sz w:val="22"/>
          <w:szCs w:val="22"/>
        </w:rPr>
        <w:t>TEXT_HTML</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response</w:t>
      </w:r>
      <w:r>
        <w:rPr>
          <w:rFonts w:ascii="Consolas" w:hAnsi="Consolas" w:cs="Consolas"/>
          <w:color w:val="333333"/>
          <w:sz w:val="22"/>
          <w:szCs w:val="22"/>
        </w:rPr>
        <w:t>.</w:t>
      </w:r>
      <w:r>
        <w:rPr>
          <w:rStyle w:val="cm-variable"/>
          <w:rFonts w:ascii="Consolas" w:hAnsi="Consolas" w:cs="Consolas"/>
          <w:color w:val="000000"/>
          <w:sz w:val="22"/>
          <w:szCs w:val="22"/>
        </w:rPr>
        <w:t>setStatus</w:t>
      </w:r>
      <w:r>
        <w:rPr>
          <w:rFonts w:ascii="Consolas" w:hAnsi="Consolas" w:cs="Consolas"/>
          <w:color w:val="333333"/>
          <w:sz w:val="22"/>
          <w:szCs w:val="22"/>
        </w:rPr>
        <w:t>(</w:t>
      </w:r>
      <w:r>
        <w:rPr>
          <w:rStyle w:val="cm-variable"/>
          <w:rFonts w:ascii="Consolas" w:hAnsi="Consolas" w:cs="Consolas"/>
          <w:color w:val="000000"/>
          <w:sz w:val="22"/>
          <w:szCs w:val="22"/>
        </w:rPr>
        <w:t>status</w:t>
      </w:r>
      <w:r>
        <w:rPr>
          <w:rFonts w:ascii="Consolas" w:hAnsi="Consolas" w:cs="Consolas"/>
          <w:color w:val="333333"/>
          <w:sz w:val="22"/>
          <w:szCs w:val="22"/>
        </w:rPr>
        <w:t>.</w:t>
      </w:r>
      <w:r>
        <w:rPr>
          <w:rStyle w:val="cm-variable"/>
          <w:rFonts w:ascii="Consolas" w:hAnsi="Consolas" w:cs="Consolas"/>
          <w:color w:val="000000"/>
          <w:sz w:val="22"/>
          <w:szCs w:val="22"/>
        </w:rPr>
        <w:t>value</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去哪个页面作为错误页面；包含页面地址和页面内容</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resolveErrorView</w:t>
      </w:r>
      <w:r>
        <w:rPr>
          <w:rFonts w:ascii="Consolas" w:hAnsi="Consolas" w:cs="Consolas"/>
          <w:color w:val="333333"/>
          <w:sz w:val="22"/>
          <w:szCs w:val="22"/>
        </w:rPr>
        <w:t>(</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response</w:t>
      </w:r>
      <w:r>
        <w:rPr>
          <w:rFonts w:ascii="Consolas" w:hAnsi="Consolas" w:cs="Consolas"/>
          <w:color w:val="333333"/>
          <w:sz w:val="22"/>
          <w:szCs w:val="22"/>
        </w:rPr>
        <w:t xml:space="preserve">, </w:t>
      </w:r>
      <w:r>
        <w:rPr>
          <w:rStyle w:val="cm-variable"/>
          <w:rFonts w:ascii="Consolas" w:hAnsi="Consolas" w:cs="Consolas"/>
          <w:color w:val="000000"/>
          <w:sz w:val="22"/>
          <w:szCs w:val="22"/>
        </w:rPr>
        <w:t>status</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w:t>
      </w:r>
      <w:r>
        <w:rPr>
          <w:rStyle w:val="cm-string"/>
          <w:rFonts w:ascii="Consolas" w:hAnsi="Consolas" w:cs="Consolas"/>
          <w:color w:val="AA1111"/>
          <w:sz w:val="22"/>
          <w:szCs w:val="22"/>
        </w:rPr>
        <w:t>"error"</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 xml:space="preserve">) : </w:t>
      </w:r>
      <w:r>
        <w:rPr>
          <w:rStyle w:val="cm-variable"/>
          <w:rFonts w:ascii="Consolas" w:hAnsi="Consolas" w:cs="Consolas"/>
          <w:color w:val="000000"/>
          <w:sz w:val="22"/>
          <w:szCs w:val="22"/>
        </w:rPr>
        <w:t>modelAndView</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@RequestMapping</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@ResponseBody</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产生</w:t>
      </w:r>
      <w:r>
        <w:rPr>
          <w:rStyle w:val="cm-comment"/>
          <w:rFonts w:ascii="Consolas" w:hAnsi="Consolas" w:cs="Consolas"/>
          <w:color w:val="AA5500"/>
          <w:sz w:val="22"/>
          <w:szCs w:val="22"/>
        </w:rPr>
        <w:t>json</w:t>
      </w:r>
      <w:r>
        <w:rPr>
          <w:rStyle w:val="cm-comment"/>
          <w:rFonts w:ascii="Consolas" w:hAnsi="Consolas" w:cs="Consolas"/>
          <w:color w:val="AA5500"/>
          <w:sz w:val="22"/>
          <w:szCs w:val="22"/>
        </w:rPr>
        <w:t>数据，其他客户端来到这个方法处理；</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ResponseEntity</w:t>
      </w:r>
      <w:r>
        <w:rPr>
          <w:rStyle w:val="cm-operator"/>
          <w:rFonts w:ascii="Consolas" w:hAnsi="Consolas" w:cs="Consolas"/>
          <w:color w:val="981A1A"/>
          <w:sz w:val="22"/>
          <w:szCs w:val="22"/>
        </w:rPr>
        <w:t>&lt;</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&gt;&gt;</w:t>
      </w:r>
      <w:r>
        <w:rPr>
          <w:rFonts w:ascii="Consolas" w:hAnsi="Consolas" w:cs="Consolas"/>
          <w:color w:val="333333"/>
          <w:sz w:val="22"/>
          <w:szCs w:val="22"/>
        </w:rPr>
        <w:t xml:space="preserve"> </w:t>
      </w:r>
      <w:r>
        <w:rPr>
          <w:rStyle w:val="cm-variable"/>
          <w:rFonts w:ascii="Consolas" w:hAnsi="Consolas" w:cs="Consolas"/>
          <w:color w:val="000000"/>
          <w:sz w:val="22"/>
          <w:szCs w:val="22"/>
        </w:rPr>
        <w:t>error</w:t>
      </w:r>
      <w:r>
        <w:rPr>
          <w:rFonts w:ascii="Consolas" w:hAnsi="Consolas" w:cs="Consolas"/>
          <w:color w:val="333333"/>
          <w:sz w:val="22"/>
          <w:szCs w:val="22"/>
        </w:rPr>
        <w:t>(</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body</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getErrorAttributes</w:t>
      </w:r>
      <w:r>
        <w:rPr>
          <w:rFonts w:ascii="Consolas" w:hAnsi="Consolas" w:cs="Consolas"/>
          <w:color w:val="333333"/>
          <w:sz w:val="22"/>
          <w:szCs w:val="22"/>
        </w:rPr>
        <w:t>(</w:t>
      </w:r>
      <w:r>
        <w:rPr>
          <w:rStyle w:val="cm-variable"/>
          <w:rFonts w:ascii="Consolas" w:hAnsi="Consolas" w:cs="Consolas"/>
          <w:color w:val="000000"/>
          <w:sz w:val="22"/>
          <w:szCs w:val="22"/>
        </w:rPr>
        <w:t>request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isIncludeStackTrace</w:t>
      </w:r>
      <w:r>
        <w:rPr>
          <w:rFonts w:ascii="Consolas" w:hAnsi="Consolas" w:cs="Consolas"/>
          <w:color w:val="333333"/>
          <w:sz w:val="22"/>
          <w:szCs w:val="22"/>
        </w:rPr>
        <w:t>(</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MediaType</w:t>
      </w:r>
      <w:r>
        <w:rPr>
          <w:rFonts w:ascii="Consolas" w:hAnsi="Consolas" w:cs="Consolas"/>
          <w:color w:val="333333"/>
          <w:sz w:val="22"/>
          <w:szCs w:val="22"/>
        </w:rPr>
        <w:t>.</w:t>
      </w:r>
      <w:r>
        <w:rPr>
          <w:rStyle w:val="cm-variable"/>
          <w:rFonts w:ascii="Consolas" w:hAnsi="Consolas" w:cs="Consolas"/>
          <w:color w:val="000000"/>
          <w:sz w:val="22"/>
          <w:szCs w:val="22"/>
        </w:rPr>
        <w:t>ALL</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HttpStatus</w:t>
      </w:r>
      <w:r>
        <w:rPr>
          <w:rFonts w:ascii="Consolas" w:hAnsi="Consolas" w:cs="Consolas"/>
          <w:color w:val="333333"/>
          <w:sz w:val="22"/>
          <w:szCs w:val="22"/>
        </w:rPr>
        <w:t xml:space="preserve"> </w:t>
      </w:r>
      <w:r>
        <w:rPr>
          <w:rStyle w:val="cm-variable"/>
          <w:rFonts w:ascii="Consolas" w:hAnsi="Consolas" w:cs="Consolas"/>
          <w:color w:val="000000"/>
          <w:sz w:val="22"/>
          <w:szCs w:val="22"/>
        </w:rPr>
        <w:t>status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getStatus</w:t>
      </w:r>
      <w:r>
        <w:rPr>
          <w:rFonts w:ascii="Consolas" w:hAnsi="Consolas" w:cs="Consolas"/>
          <w:color w:val="333333"/>
          <w:sz w:val="22"/>
          <w:szCs w:val="22"/>
        </w:rPr>
        <w:t>(</w:t>
      </w:r>
      <w:r>
        <w:rPr>
          <w:rStyle w:val="cm-variable"/>
          <w:rFonts w:ascii="Consolas" w:hAnsi="Consolas" w:cs="Consolas"/>
          <w:color w:val="000000"/>
          <w:sz w:val="22"/>
          <w:szCs w:val="22"/>
        </w:rPr>
        <w:t>request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ResponseEntity</w:t>
      </w:r>
      <w:r>
        <w:rPr>
          <w:rStyle w:val="cm-operator"/>
          <w:rFonts w:ascii="Consolas" w:hAnsi="Consolas" w:cs="Consolas"/>
          <w:color w:val="981A1A"/>
          <w:sz w:val="22"/>
          <w:szCs w:val="22"/>
        </w:rPr>
        <w:t>&lt;</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&gt;&gt;</w:t>
      </w:r>
      <w:r>
        <w:rPr>
          <w:rFonts w:ascii="Consolas" w:hAnsi="Consolas" w:cs="Consolas"/>
          <w:color w:val="333333"/>
          <w:sz w:val="22"/>
          <w:szCs w:val="22"/>
        </w:rPr>
        <w:t>(</w:t>
      </w:r>
      <w:r>
        <w:rPr>
          <w:rStyle w:val="cm-variable"/>
          <w:rFonts w:ascii="Consolas" w:hAnsi="Consolas" w:cs="Consolas"/>
          <w:color w:val="000000"/>
          <w:sz w:val="22"/>
          <w:szCs w:val="22"/>
        </w:rPr>
        <w:t>body</w:t>
      </w:r>
      <w:r>
        <w:rPr>
          <w:rFonts w:ascii="Consolas" w:hAnsi="Consolas" w:cs="Consolas"/>
          <w:color w:val="333333"/>
          <w:sz w:val="22"/>
          <w:szCs w:val="22"/>
        </w:rPr>
        <w:t xml:space="preserve">, </w:t>
      </w:r>
      <w:r>
        <w:rPr>
          <w:rStyle w:val="cm-variable"/>
          <w:rFonts w:ascii="Consolas" w:hAnsi="Consolas" w:cs="Consolas"/>
          <w:color w:val="000000"/>
          <w:sz w:val="22"/>
          <w:szCs w:val="22"/>
        </w:rPr>
        <w:t>status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w:t>
      </w:r>
      <w:r>
        <w:rPr>
          <w:rStyle w:val="md-line"/>
          <w:rFonts w:ascii="Helvetica" w:hAnsi="Helvetica"/>
          <w:color w:val="333333"/>
        </w:rPr>
        <w:t>ErrorPageCustomizer</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lastRenderedPageBreak/>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@Value</w:t>
      </w:r>
      <w:r>
        <w:rPr>
          <w:rFonts w:ascii="Consolas" w:hAnsi="Consolas" w:cs="Consolas"/>
          <w:color w:val="333333"/>
          <w:sz w:val="22"/>
          <w:szCs w:val="22"/>
        </w:rPr>
        <w:t>(</w:t>
      </w:r>
      <w:r>
        <w:rPr>
          <w:rStyle w:val="cm-string"/>
          <w:rFonts w:ascii="Consolas" w:hAnsi="Consolas" w:cs="Consolas"/>
          <w:color w:val="AA1111"/>
          <w:sz w:val="22"/>
          <w:szCs w:val="22"/>
        </w:rPr>
        <w:t>"${error.path:/error}"</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path</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"/error"</w:t>
      </w:r>
      <w:r>
        <w:rPr>
          <w:rFonts w:ascii="Consolas" w:hAnsi="Consolas" w:cs="Consolas"/>
          <w:color w:val="333333"/>
          <w:sz w:val="22"/>
          <w:szCs w:val="22"/>
        </w:rPr>
        <w:t>;  </w:t>
      </w:r>
      <w:r>
        <w:rPr>
          <w:rStyle w:val="cm-variable"/>
          <w:rFonts w:ascii="Consolas" w:hAnsi="Consolas" w:cs="Consolas"/>
          <w:color w:val="000000"/>
          <w:sz w:val="22"/>
          <w:szCs w:val="22"/>
        </w:rPr>
        <w:t>系统出现错误以后来到</w:t>
      </w:r>
      <w:r>
        <w:rPr>
          <w:rStyle w:val="cm-variable"/>
          <w:rFonts w:ascii="Consolas" w:hAnsi="Consolas" w:cs="Consolas"/>
          <w:color w:val="000000"/>
          <w:sz w:val="22"/>
          <w:szCs w:val="22"/>
        </w:rPr>
        <w:t>error</w:t>
      </w:r>
      <w:r>
        <w:rPr>
          <w:rStyle w:val="cm-variable"/>
          <w:rFonts w:ascii="Consolas" w:hAnsi="Consolas" w:cs="Consolas"/>
          <w:color w:val="000000"/>
          <w:sz w:val="22"/>
          <w:szCs w:val="22"/>
        </w:rPr>
        <w:t>请求进行处理；（</w:t>
      </w:r>
      <w:r>
        <w:rPr>
          <w:rStyle w:val="cm-variable"/>
          <w:rFonts w:ascii="Consolas" w:hAnsi="Consolas" w:cs="Consolas"/>
          <w:color w:val="000000"/>
          <w:sz w:val="22"/>
          <w:szCs w:val="22"/>
        </w:rPr>
        <w:t>web</w:t>
      </w:r>
      <w:r>
        <w:rPr>
          <w:rFonts w:ascii="Consolas" w:hAnsi="Consolas" w:cs="Consolas"/>
          <w:color w:val="333333"/>
          <w:sz w:val="22"/>
          <w:szCs w:val="22"/>
        </w:rPr>
        <w:t>.</w:t>
      </w:r>
      <w:r>
        <w:rPr>
          <w:rStyle w:val="cm-variable"/>
          <w:rFonts w:ascii="Consolas" w:hAnsi="Consolas" w:cs="Consolas"/>
          <w:color w:val="000000"/>
          <w:sz w:val="22"/>
          <w:szCs w:val="22"/>
        </w:rPr>
        <w:t>xml</w:t>
      </w:r>
      <w:r>
        <w:rPr>
          <w:rStyle w:val="cm-variable"/>
          <w:rFonts w:ascii="Consolas" w:hAnsi="Consolas" w:cs="Consolas"/>
          <w:color w:val="000000"/>
          <w:sz w:val="22"/>
          <w:szCs w:val="22"/>
        </w:rPr>
        <w:t>注册的错误页面规则）</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4</w:t>
      </w:r>
      <w:r>
        <w:rPr>
          <w:rStyle w:val="md-line"/>
          <w:rFonts w:ascii="Helvetica" w:hAnsi="Helvetica"/>
          <w:color w:val="333333"/>
        </w:rPr>
        <w:t>、</w:t>
      </w:r>
      <w:r>
        <w:rPr>
          <w:rStyle w:val="md-line"/>
          <w:rFonts w:ascii="Helvetica" w:hAnsi="Helvetica"/>
          <w:color w:val="333333"/>
        </w:rPr>
        <w:t>DefaultErrorViewResolver</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@Override</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def"/>
          <w:rFonts w:ascii="Consolas" w:hAnsi="Consolas" w:cs="Consolas"/>
          <w:color w:val="0000FF"/>
          <w:sz w:val="22"/>
          <w:szCs w:val="22"/>
        </w:rPr>
        <w:t>resolveErrorView</w:t>
      </w:r>
      <w:r>
        <w:rPr>
          <w:rFonts w:ascii="Consolas" w:hAnsi="Consolas" w:cs="Consolas"/>
          <w:color w:val="333333"/>
          <w:sz w:val="22"/>
          <w:szCs w:val="22"/>
        </w:rPr>
        <w:t>(</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HttpStatus</w:t>
      </w:r>
      <w:r>
        <w:rPr>
          <w:rFonts w:ascii="Consolas" w:hAnsi="Consolas" w:cs="Consolas"/>
          <w:color w:val="333333"/>
          <w:sz w:val="22"/>
          <w:szCs w:val="22"/>
        </w:rPr>
        <w:t xml:space="preserve"> </w:t>
      </w:r>
      <w:r>
        <w:rPr>
          <w:rStyle w:val="cm-variable"/>
          <w:rFonts w:ascii="Consolas" w:hAnsi="Consolas" w:cs="Consolas"/>
          <w:color w:val="000000"/>
          <w:sz w:val="22"/>
          <w:szCs w:val="22"/>
        </w:rPr>
        <w:t>status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resolve</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w:t>
      </w:r>
      <w:r>
        <w:rPr>
          <w:rStyle w:val="cm-variable"/>
          <w:rFonts w:ascii="Consolas" w:hAnsi="Consolas" w:cs="Consolas"/>
          <w:color w:val="000000"/>
          <w:sz w:val="22"/>
          <w:szCs w:val="22"/>
        </w:rPr>
        <w:t>valueOf</w:t>
      </w:r>
      <w:r>
        <w:rPr>
          <w:rFonts w:ascii="Consolas" w:hAnsi="Consolas" w:cs="Consolas"/>
          <w:color w:val="333333"/>
          <w:sz w:val="22"/>
          <w:szCs w:val="22"/>
        </w:rPr>
        <w:t>(</w:t>
      </w:r>
      <w:r>
        <w:rPr>
          <w:rStyle w:val="cm-variable"/>
          <w:rFonts w:ascii="Consolas" w:hAnsi="Consolas" w:cs="Consolas"/>
          <w:color w:val="000000"/>
          <w:sz w:val="22"/>
          <w:szCs w:val="22"/>
        </w:rPr>
        <w:t>status</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xml:space="preserve"> </w:t>
      </w:r>
      <w:r>
        <w:rPr>
          <w:rStyle w:val="cm-operator"/>
          <w:rFonts w:ascii="Consolas" w:hAnsi="Consolas" w:cs="Consolas"/>
          <w:color w:val="981A1A"/>
          <w:sz w:val="22"/>
          <w:szCs w:val="22"/>
        </w:rPr>
        <w:t>&amp;&amp;</w:t>
      </w:r>
      <w:r>
        <w:rPr>
          <w:rFonts w:ascii="Consolas" w:hAnsi="Consolas" w:cs="Consolas"/>
          <w:color w:val="333333"/>
          <w:sz w:val="22"/>
          <w:szCs w:val="22"/>
        </w:rPr>
        <w:t xml:space="preserve"> </w:t>
      </w:r>
      <w:r>
        <w:rPr>
          <w:rStyle w:val="cm-variable"/>
          <w:rFonts w:ascii="Consolas" w:hAnsi="Consolas" w:cs="Consolas"/>
          <w:color w:val="000000"/>
          <w:sz w:val="22"/>
          <w:szCs w:val="22"/>
        </w:rPr>
        <w:t>SERIES_VIEWS</w:t>
      </w:r>
      <w:r>
        <w:rPr>
          <w:rFonts w:ascii="Consolas" w:hAnsi="Consolas" w:cs="Consolas"/>
          <w:color w:val="333333"/>
          <w:sz w:val="22"/>
          <w:szCs w:val="22"/>
        </w:rPr>
        <w:t>.</w:t>
      </w:r>
      <w:r>
        <w:rPr>
          <w:rStyle w:val="cm-variable"/>
          <w:rFonts w:ascii="Consolas" w:hAnsi="Consolas" w:cs="Consolas"/>
          <w:color w:val="000000"/>
          <w:sz w:val="22"/>
          <w:szCs w:val="22"/>
        </w:rPr>
        <w:t>containsKey</w:t>
      </w:r>
      <w:r>
        <w:rPr>
          <w:rFonts w:ascii="Consolas" w:hAnsi="Consolas" w:cs="Consolas"/>
          <w:color w:val="333333"/>
          <w:sz w:val="22"/>
          <w:szCs w:val="22"/>
        </w:rPr>
        <w:t>(</w:t>
      </w:r>
      <w:r>
        <w:rPr>
          <w:rStyle w:val="cm-variable"/>
          <w:rFonts w:ascii="Consolas" w:hAnsi="Consolas" w:cs="Consolas"/>
          <w:color w:val="000000"/>
          <w:sz w:val="22"/>
          <w:szCs w:val="22"/>
        </w:rPr>
        <w:t>status</w:t>
      </w:r>
      <w:r>
        <w:rPr>
          <w:rFonts w:ascii="Consolas" w:hAnsi="Consolas" w:cs="Consolas"/>
          <w:color w:val="333333"/>
          <w:sz w:val="22"/>
          <w:szCs w:val="22"/>
        </w:rPr>
        <w:t>.</w:t>
      </w:r>
      <w:r>
        <w:rPr>
          <w:rStyle w:val="cm-variable"/>
          <w:rFonts w:ascii="Consolas" w:hAnsi="Consolas" w:cs="Consolas"/>
          <w:color w:val="000000"/>
          <w:sz w:val="22"/>
          <w:szCs w:val="22"/>
        </w:rPr>
        <w:t>series</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resolve</w:t>
      </w:r>
      <w:r>
        <w:rPr>
          <w:rFonts w:ascii="Consolas" w:hAnsi="Consolas" w:cs="Consolas"/>
          <w:color w:val="333333"/>
          <w:sz w:val="22"/>
          <w:szCs w:val="22"/>
        </w:rPr>
        <w:t>(</w:t>
      </w:r>
      <w:r>
        <w:rPr>
          <w:rStyle w:val="cm-variable"/>
          <w:rFonts w:ascii="Consolas" w:hAnsi="Consolas" w:cs="Consolas"/>
          <w:color w:val="000000"/>
          <w:sz w:val="22"/>
          <w:szCs w:val="22"/>
        </w:rPr>
        <w:t>SERIES_VIEWS</w:t>
      </w:r>
      <w:r>
        <w:rPr>
          <w:rFonts w:ascii="Consolas" w:hAnsi="Consolas" w:cs="Consolas"/>
          <w:color w:val="333333"/>
          <w:sz w:val="22"/>
          <w:szCs w:val="22"/>
        </w:rPr>
        <w:t>.</w:t>
      </w:r>
      <w:r>
        <w:rPr>
          <w:rStyle w:val="cm-variable"/>
          <w:rFonts w:ascii="Consolas" w:hAnsi="Consolas" w:cs="Consolas"/>
          <w:color w:val="000000"/>
          <w:sz w:val="22"/>
          <w:szCs w:val="22"/>
        </w:rPr>
        <w:t>get</w:t>
      </w:r>
      <w:r>
        <w:rPr>
          <w:rFonts w:ascii="Consolas" w:hAnsi="Consolas" w:cs="Consolas"/>
          <w:color w:val="333333"/>
          <w:sz w:val="22"/>
          <w:szCs w:val="22"/>
        </w:rPr>
        <w:t>(</w:t>
      </w:r>
      <w:r>
        <w:rPr>
          <w:rStyle w:val="cm-variable"/>
          <w:rFonts w:ascii="Consolas" w:hAnsi="Consolas" w:cs="Consolas"/>
          <w:color w:val="000000"/>
          <w:sz w:val="22"/>
          <w:szCs w:val="22"/>
        </w:rPr>
        <w:t>status</w:t>
      </w:r>
      <w:r>
        <w:rPr>
          <w:rFonts w:ascii="Consolas" w:hAnsi="Consolas" w:cs="Consolas"/>
          <w:color w:val="333333"/>
          <w:sz w:val="22"/>
          <w:szCs w:val="22"/>
        </w:rPr>
        <w:t>.</w:t>
      </w:r>
      <w:r>
        <w:rPr>
          <w:rStyle w:val="cm-variable"/>
          <w:rFonts w:ascii="Consolas" w:hAnsi="Consolas" w:cs="Consolas"/>
          <w:color w:val="000000"/>
          <w:sz w:val="22"/>
          <w:szCs w:val="22"/>
        </w:rPr>
        <w:t>series</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def"/>
          <w:rFonts w:ascii="Consolas" w:hAnsi="Consolas" w:cs="Consolas"/>
          <w:color w:val="0000FF"/>
          <w:sz w:val="22"/>
          <w:szCs w:val="22"/>
        </w:rPr>
        <w:t>resolve</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viewName</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默认</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可以去找到一个页面？</w:t>
      </w:r>
      <w:r>
        <w:rPr>
          <w:rStyle w:val="cm-comment"/>
          <w:rFonts w:ascii="Consolas" w:hAnsi="Consolas" w:cs="Consolas"/>
          <w:color w:val="AA5500"/>
          <w:sz w:val="22"/>
          <w:szCs w:val="22"/>
        </w:rPr>
        <w:t xml:space="preserve">  error/404</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errorViewName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"error/"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viewName</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模板引擎可以解析这个页面地址就用模板引擎解析</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TemplateAvailabilityProvider</w:t>
      </w:r>
      <w:r>
        <w:rPr>
          <w:rFonts w:ascii="Consolas" w:hAnsi="Consolas" w:cs="Consolas"/>
          <w:color w:val="333333"/>
          <w:sz w:val="22"/>
          <w:szCs w:val="22"/>
        </w:rPr>
        <w:t xml:space="preserve"> </w:t>
      </w:r>
      <w:r>
        <w:rPr>
          <w:rStyle w:val="cm-variable"/>
          <w:rFonts w:ascii="Consolas" w:hAnsi="Consolas" w:cs="Consolas"/>
          <w:color w:val="000000"/>
          <w:sz w:val="22"/>
          <w:szCs w:val="22"/>
        </w:rPr>
        <w:t>provider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templateAvailabilityProviders</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Style w:val="cm-variable"/>
          <w:rFonts w:ascii="Consolas" w:hAnsi="Consolas" w:cs="Consolas"/>
          <w:color w:val="000000"/>
          <w:sz w:val="22"/>
          <w:szCs w:val="22"/>
        </w:rPr>
        <w:t>getProvider</w:t>
      </w:r>
      <w:r>
        <w:rPr>
          <w:rFonts w:ascii="Consolas" w:hAnsi="Consolas" w:cs="Consolas"/>
          <w:color w:val="333333"/>
          <w:sz w:val="22"/>
          <w:szCs w:val="22"/>
        </w:rPr>
        <w:t>(</w:t>
      </w:r>
      <w:r>
        <w:rPr>
          <w:rStyle w:val="cm-variable"/>
          <w:rFonts w:ascii="Consolas" w:hAnsi="Consolas" w:cs="Consolas"/>
          <w:color w:val="000000"/>
          <w:sz w:val="22"/>
          <w:szCs w:val="22"/>
        </w:rPr>
        <w:t>errorViewName</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applicationContext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variable"/>
          <w:rFonts w:ascii="Consolas" w:hAnsi="Consolas" w:cs="Consolas"/>
          <w:color w:val="000000"/>
          <w:sz w:val="22"/>
          <w:szCs w:val="22"/>
        </w:rPr>
        <w:t>provider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模板引擎可用的情况下返回到</w:t>
      </w:r>
      <w:r>
        <w:rPr>
          <w:rStyle w:val="cm-comment"/>
          <w:rFonts w:ascii="Consolas" w:hAnsi="Consolas" w:cs="Consolas"/>
          <w:color w:val="AA5500"/>
          <w:sz w:val="22"/>
          <w:szCs w:val="22"/>
        </w:rPr>
        <w:t>errorViewName</w:t>
      </w:r>
      <w:r>
        <w:rPr>
          <w:rStyle w:val="cm-comment"/>
          <w:rFonts w:ascii="Consolas" w:hAnsi="Consolas" w:cs="Consolas"/>
          <w:color w:val="AA5500"/>
          <w:sz w:val="22"/>
          <w:szCs w:val="22"/>
        </w:rPr>
        <w:t>指定的视图地址</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w:t>
      </w:r>
      <w:r>
        <w:rPr>
          <w:rStyle w:val="cm-variable"/>
          <w:rFonts w:ascii="Consolas" w:hAnsi="Consolas" w:cs="Consolas"/>
          <w:color w:val="000000"/>
          <w:sz w:val="22"/>
          <w:szCs w:val="22"/>
        </w:rPr>
        <w:t>errorViewName</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模板引擎不可用，就在静态资源文件夹下找</w:t>
      </w:r>
      <w:r>
        <w:rPr>
          <w:rStyle w:val="cm-comment"/>
          <w:rFonts w:ascii="Consolas" w:hAnsi="Consolas" w:cs="Consolas"/>
          <w:color w:val="AA5500"/>
          <w:sz w:val="22"/>
          <w:szCs w:val="22"/>
        </w:rPr>
        <w:t>errorViewName</w:t>
      </w:r>
      <w:r>
        <w:rPr>
          <w:rStyle w:val="cm-comment"/>
          <w:rFonts w:ascii="Consolas" w:hAnsi="Consolas" w:cs="Consolas"/>
          <w:color w:val="AA5500"/>
          <w:sz w:val="22"/>
          <w:szCs w:val="22"/>
        </w:rPr>
        <w:t>对应的页面</w:t>
      </w:r>
      <w:r>
        <w:rPr>
          <w:rStyle w:val="cm-comment"/>
          <w:rFonts w:ascii="Consolas" w:hAnsi="Consolas" w:cs="Consolas"/>
          <w:color w:val="AA5500"/>
          <w:sz w:val="22"/>
          <w:szCs w:val="22"/>
        </w:rPr>
        <w:t xml:space="preserve">   error/404.html</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resolveResource</w:t>
      </w:r>
      <w:r>
        <w:rPr>
          <w:rFonts w:ascii="Consolas" w:hAnsi="Consolas" w:cs="Consolas"/>
          <w:color w:val="333333"/>
          <w:sz w:val="22"/>
          <w:szCs w:val="22"/>
        </w:rPr>
        <w:t>(</w:t>
      </w:r>
      <w:r>
        <w:rPr>
          <w:rStyle w:val="cm-variable"/>
          <w:rFonts w:ascii="Consolas" w:hAnsi="Consolas" w:cs="Consolas"/>
          <w:color w:val="000000"/>
          <w:sz w:val="22"/>
          <w:szCs w:val="22"/>
        </w:rPr>
        <w:t>errorViewName</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步骤：</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一但系统出现</w:t>
      </w:r>
      <w:r>
        <w:rPr>
          <w:rStyle w:val="md-line"/>
          <w:rFonts w:ascii="Helvetica" w:hAnsi="Helvetica"/>
          <w:color w:val="333333"/>
        </w:rPr>
        <w:t>4xx</w:t>
      </w:r>
      <w:r>
        <w:rPr>
          <w:rStyle w:val="md-line"/>
          <w:rFonts w:ascii="Helvetica" w:hAnsi="Helvetica"/>
          <w:color w:val="333333"/>
        </w:rPr>
        <w:t>或者</w:t>
      </w:r>
      <w:r>
        <w:rPr>
          <w:rStyle w:val="md-line"/>
          <w:rFonts w:ascii="Helvetica" w:hAnsi="Helvetica"/>
          <w:color w:val="333333"/>
        </w:rPr>
        <w:t>5xx</w:t>
      </w:r>
      <w:r>
        <w:rPr>
          <w:rStyle w:val="md-line"/>
          <w:rFonts w:ascii="Helvetica" w:hAnsi="Helvetica"/>
          <w:color w:val="333333"/>
        </w:rPr>
        <w:t>之类的错误；</w:t>
      </w:r>
      <w:r>
        <w:rPr>
          <w:rStyle w:val="md-line"/>
          <w:rFonts w:ascii="Helvetica" w:hAnsi="Helvetica"/>
          <w:color w:val="333333"/>
        </w:rPr>
        <w:t>ErrorPageCustomizer</w:t>
      </w:r>
      <w:r>
        <w:rPr>
          <w:rStyle w:val="md-line"/>
          <w:rFonts w:ascii="Helvetica" w:hAnsi="Helvetica"/>
          <w:color w:val="333333"/>
        </w:rPr>
        <w:t>就会生效（定制错误的响应规则）；就会来到</w:t>
      </w:r>
      <w:r>
        <w:rPr>
          <w:rStyle w:val="md-line"/>
          <w:rFonts w:ascii="Helvetica" w:hAnsi="Helvetica"/>
          <w:color w:val="333333"/>
        </w:rPr>
        <w:t>/error</w:t>
      </w:r>
      <w:r>
        <w:rPr>
          <w:rStyle w:val="md-line"/>
          <w:rFonts w:ascii="Helvetica" w:hAnsi="Helvetica"/>
          <w:color w:val="333333"/>
        </w:rPr>
        <w:t>请求；就会被</w:t>
      </w:r>
      <w:r>
        <w:rPr>
          <w:rStyle w:val="ac"/>
          <w:rFonts w:ascii="Helvetica" w:hAnsi="Helvetica"/>
          <w:color w:val="333333"/>
        </w:rPr>
        <w:t>BasicErrorController</w:t>
      </w:r>
      <w:r>
        <w:rPr>
          <w:rStyle w:val="md-line"/>
          <w:rFonts w:ascii="Helvetica" w:hAnsi="Helvetica"/>
          <w:color w:val="333333"/>
        </w:rPr>
        <w:t>处理；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 1</w:t>
      </w:r>
      <w:r>
        <w:rPr>
          <w:rStyle w:val="md-line"/>
          <w:rFonts w:ascii="Helvetica" w:hAnsi="Helvetica"/>
          <w:color w:val="333333"/>
        </w:rPr>
        <w:t>）响应页面；去哪个页面是由</w:t>
      </w:r>
      <w:r>
        <w:rPr>
          <w:rStyle w:val="ac"/>
          <w:rFonts w:ascii="Helvetica" w:hAnsi="Helvetica"/>
          <w:color w:val="333333"/>
        </w:rPr>
        <w:t>DefaultErrorViewResolver</w:t>
      </w:r>
      <w:r>
        <w:rPr>
          <w:rStyle w:val="md-line"/>
          <w:rFonts w:ascii="Helvetica" w:hAnsi="Helvetica"/>
          <w:color w:val="333333"/>
        </w:rPr>
        <w:t>解析得到的；</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protected</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def"/>
          <w:rFonts w:ascii="Consolas" w:hAnsi="Consolas" w:cs="Consolas"/>
          <w:color w:val="0000FF"/>
          <w:sz w:val="22"/>
          <w:szCs w:val="22"/>
        </w:rPr>
        <w:t>resolveErrorView</w:t>
      </w:r>
      <w:r>
        <w:rPr>
          <w:rFonts w:ascii="Consolas" w:hAnsi="Consolas" w:cs="Consolas"/>
          <w:color w:val="333333"/>
          <w:sz w:val="22"/>
          <w:szCs w:val="22"/>
        </w:rPr>
        <w:t>(</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HttpServletResponse</w:t>
      </w:r>
      <w:r>
        <w:rPr>
          <w:rFonts w:ascii="Consolas" w:hAnsi="Consolas" w:cs="Consolas"/>
          <w:color w:val="333333"/>
          <w:sz w:val="22"/>
          <w:szCs w:val="22"/>
        </w:rPr>
        <w:t xml:space="preserve"> </w:t>
      </w:r>
      <w:r>
        <w:rPr>
          <w:rStyle w:val="cm-variable"/>
          <w:rFonts w:ascii="Consolas" w:hAnsi="Consolas" w:cs="Consolas"/>
          <w:color w:val="000000"/>
          <w:sz w:val="22"/>
          <w:szCs w:val="22"/>
        </w:rPr>
        <w:t>response</w:t>
      </w:r>
      <w:r>
        <w:rPr>
          <w:rFonts w:ascii="Consolas" w:hAnsi="Consolas" w:cs="Consolas"/>
          <w:color w:val="333333"/>
          <w:sz w:val="22"/>
          <w:szCs w:val="22"/>
        </w:rPr>
        <w:t xml:space="preserve">, </w:t>
      </w:r>
      <w:r>
        <w:rPr>
          <w:rStyle w:val="cm-variable"/>
          <w:rFonts w:ascii="Consolas" w:hAnsi="Consolas" w:cs="Consolas"/>
          <w:color w:val="000000"/>
          <w:sz w:val="22"/>
          <w:szCs w:val="22"/>
        </w:rPr>
        <w:t>HttpStatus</w:t>
      </w:r>
      <w:r>
        <w:rPr>
          <w:rFonts w:ascii="Consolas" w:hAnsi="Consolas" w:cs="Consolas"/>
          <w:color w:val="333333"/>
          <w:sz w:val="22"/>
          <w:szCs w:val="22"/>
        </w:rPr>
        <w:t xml:space="preserve"> </w:t>
      </w:r>
      <w:r>
        <w:rPr>
          <w:rStyle w:val="cm-variable"/>
          <w:rFonts w:ascii="Consolas" w:hAnsi="Consolas" w:cs="Consolas"/>
          <w:color w:val="000000"/>
          <w:sz w:val="22"/>
          <w:szCs w:val="22"/>
        </w:rPr>
        <w:t>status</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所有的</w:t>
      </w:r>
      <w:r>
        <w:rPr>
          <w:rStyle w:val="cm-comment"/>
          <w:rFonts w:ascii="Consolas" w:hAnsi="Consolas" w:cs="Consolas"/>
          <w:color w:val="AA5500"/>
          <w:sz w:val="22"/>
          <w:szCs w:val="22"/>
        </w:rPr>
        <w:t>ErrorViewResolver</w:t>
      </w:r>
      <w:r>
        <w:rPr>
          <w:rStyle w:val="cm-comment"/>
          <w:rFonts w:ascii="Consolas" w:hAnsi="Consolas" w:cs="Consolas"/>
          <w:color w:val="AA5500"/>
          <w:sz w:val="22"/>
          <w:szCs w:val="22"/>
        </w:rPr>
        <w:t>得到</w:t>
      </w:r>
      <w:r>
        <w:rPr>
          <w:rStyle w:val="cm-comment"/>
          <w:rFonts w:ascii="Consolas" w:hAnsi="Consolas" w:cs="Consolas"/>
          <w:color w:val="AA5500"/>
          <w:sz w:val="22"/>
          <w:szCs w:val="22"/>
        </w:rPr>
        <w:t>ModelAndView</w:t>
      </w:r>
      <w:r>
        <w:rPr>
          <w:rFonts w:ascii="Consolas" w:hAnsi="Consolas" w:cs="Consolas"/>
          <w:color w:val="333333"/>
          <w:sz w:val="22"/>
          <w:szCs w:val="22"/>
        </w:rPr>
        <w:br/>
        <w:t xml:space="preserve">   </w:t>
      </w:r>
      <w:r>
        <w:rPr>
          <w:rStyle w:val="cm-keyword"/>
          <w:rFonts w:ascii="Consolas" w:hAnsi="Consolas" w:cs="Consolas"/>
          <w:color w:val="770088"/>
          <w:sz w:val="22"/>
          <w:szCs w:val="22"/>
        </w:rPr>
        <w:t>for</w:t>
      </w:r>
      <w:r>
        <w:rPr>
          <w:rFonts w:ascii="Consolas" w:hAnsi="Consolas" w:cs="Consolas"/>
          <w:color w:val="333333"/>
          <w:sz w:val="22"/>
          <w:szCs w:val="22"/>
        </w:rPr>
        <w:t xml:space="preserve"> (</w:t>
      </w:r>
      <w:r>
        <w:rPr>
          <w:rStyle w:val="cm-variable"/>
          <w:rFonts w:ascii="Consolas" w:hAnsi="Consolas" w:cs="Consolas"/>
          <w:color w:val="000000"/>
          <w:sz w:val="22"/>
          <w:szCs w:val="22"/>
        </w:rPr>
        <w:t>ErrorViewResolver</w:t>
      </w:r>
      <w:r>
        <w:rPr>
          <w:rFonts w:ascii="Consolas" w:hAnsi="Consolas" w:cs="Consolas"/>
          <w:color w:val="333333"/>
          <w:sz w:val="22"/>
          <w:szCs w:val="22"/>
        </w:rPr>
        <w:t xml:space="preserve"> </w:t>
      </w:r>
      <w:r>
        <w:rPr>
          <w:rStyle w:val="cm-variable"/>
          <w:rFonts w:ascii="Consolas" w:hAnsi="Consolas" w:cs="Consolas"/>
          <w:color w:val="000000"/>
          <w:sz w:val="22"/>
          <w:szCs w:val="22"/>
        </w:rPr>
        <w:t>resolver</w:t>
      </w:r>
      <w:r>
        <w:rPr>
          <w:rFonts w:ascii="Consolas" w:hAnsi="Consolas" w:cs="Consolas"/>
          <w:color w:val="333333"/>
          <w:sz w:val="22"/>
          <w:szCs w:val="22"/>
        </w:rPr>
        <w:t xml:space="preserve"> :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errorViewResolvers</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resolver</w:t>
      </w:r>
      <w:r>
        <w:rPr>
          <w:rFonts w:ascii="Consolas" w:hAnsi="Consolas" w:cs="Consolas"/>
          <w:color w:val="333333"/>
          <w:sz w:val="22"/>
          <w:szCs w:val="22"/>
        </w:rPr>
        <w:t>.</w:t>
      </w:r>
      <w:r>
        <w:rPr>
          <w:rStyle w:val="cm-variable"/>
          <w:rFonts w:ascii="Consolas" w:hAnsi="Consolas" w:cs="Consolas"/>
          <w:color w:val="000000"/>
          <w:sz w:val="22"/>
          <w:szCs w:val="22"/>
        </w:rPr>
        <w:t>resolveErrorView</w:t>
      </w:r>
      <w:r>
        <w:rPr>
          <w:rFonts w:ascii="Consolas" w:hAnsi="Consolas" w:cs="Consolas"/>
          <w:color w:val="333333"/>
          <w:sz w:val="22"/>
          <w:szCs w:val="22"/>
        </w:rPr>
        <w:t>(</w:t>
      </w:r>
      <w:r>
        <w:rPr>
          <w:rStyle w:val="cm-variable"/>
          <w:rFonts w:ascii="Consolas" w:hAnsi="Consolas" w:cs="Consolas"/>
          <w:color w:val="000000"/>
          <w:sz w:val="22"/>
          <w:szCs w:val="22"/>
        </w:rPr>
        <w:t>request</w:t>
      </w:r>
      <w:r>
        <w:rPr>
          <w:rFonts w:ascii="Consolas" w:hAnsi="Consolas" w:cs="Consolas"/>
          <w:color w:val="333333"/>
          <w:sz w:val="22"/>
          <w:szCs w:val="22"/>
        </w:rPr>
        <w:t xml:space="preserve">, </w:t>
      </w:r>
      <w:r>
        <w:rPr>
          <w:rStyle w:val="cm-variable"/>
          <w:rFonts w:ascii="Consolas" w:hAnsi="Consolas" w:cs="Consolas"/>
          <w:color w:val="000000"/>
          <w:sz w:val="22"/>
          <w:szCs w:val="22"/>
        </w:rPr>
        <w:t>status</w:t>
      </w:r>
      <w:r>
        <w:rPr>
          <w:rFonts w:ascii="Consolas" w:hAnsi="Consolas" w:cs="Consolas"/>
          <w:color w:val="333333"/>
          <w:sz w:val="22"/>
          <w:szCs w:val="22"/>
        </w:rPr>
        <w:t xml:space="preserve">, </w:t>
      </w:r>
      <w:r>
        <w:rPr>
          <w:rStyle w:val="cm-variable"/>
          <w:rFonts w:ascii="Consolas" w:hAnsi="Consolas" w:cs="Consolas"/>
          <w:color w:val="000000"/>
          <w:sz w:val="22"/>
          <w:szCs w:val="22"/>
        </w:rPr>
        <w:t>model</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modelAndView</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5"/>
        <w:rPr>
          <w:rFonts w:cs="宋体"/>
        </w:rPr>
      </w:pPr>
      <w:r>
        <w:t>2</w:t>
      </w:r>
      <w:r>
        <w:t>）、如果定制错误响应：</w:t>
      </w:r>
    </w:p>
    <w:p w:rsidR="001A7847" w:rsidRDefault="007D395D">
      <w:pPr>
        <w:pStyle w:val="6"/>
      </w:pPr>
      <w:r>
        <w:rPr>
          <w:rStyle w:val="ac"/>
          <w:rFonts w:ascii="Helvetica" w:hAnsi="Helvetica"/>
          <w:b/>
          <w:bCs/>
          <w:color w:val="333333"/>
          <w:sz w:val="30"/>
          <w:szCs w:val="30"/>
        </w:rPr>
        <w:t>1</w:t>
      </w:r>
      <w:r>
        <w:rPr>
          <w:rStyle w:val="ac"/>
          <w:rFonts w:ascii="Helvetica" w:hAnsi="Helvetica"/>
          <w:b/>
          <w:bCs/>
          <w:color w:val="333333"/>
          <w:sz w:val="30"/>
          <w:szCs w:val="30"/>
        </w:rPr>
        <w:t>）、如何定制错误的页面；</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ac"/>
          <w:rFonts w:ascii="Helvetica" w:hAnsi="Helvetica"/>
          <w:color w:val="333333"/>
        </w:rPr>
        <w:t>1</w:t>
      </w:r>
      <w:r>
        <w:rPr>
          <w:rStyle w:val="ac"/>
          <w:rFonts w:ascii="Helvetica" w:hAnsi="Helvetica"/>
          <w:color w:val="333333"/>
        </w:rPr>
        <w:t>）、有模板引擎的情况下；</w:t>
      </w:r>
      <w:r>
        <w:rPr>
          <w:rStyle w:val="ac"/>
          <w:rFonts w:ascii="Helvetica" w:hAnsi="Helvetica"/>
          <w:color w:val="333333"/>
        </w:rPr>
        <w:t>error/</w:t>
      </w:r>
      <w:r>
        <w:rPr>
          <w:rStyle w:val="ac"/>
          <w:rFonts w:ascii="Helvetica" w:hAnsi="Helvetica"/>
          <w:color w:val="333333"/>
        </w:rPr>
        <w:t>状态码</w:t>
      </w:r>
      <w:r>
        <w:rPr>
          <w:rStyle w:val="ac"/>
          <w:rFonts w:ascii="Helvetica" w:hAnsi="Helvetica"/>
          <w:color w:val="333333"/>
        </w:rPr>
        <w:t>;</w:t>
      </w:r>
      <w:r>
        <w:rPr>
          <w:rStyle w:val="md-line"/>
          <w:rFonts w:ascii="Helvetica" w:hAnsi="Helvetica"/>
          <w:color w:val="333333"/>
        </w:rPr>
        <w:t xml:space="preserve"> </w:t>
      </w:r>
      <w:r>
        <w:rPr>
          <w:rStyle w:val="md-line"/>
          <w:rFonts w:ascii="Helvetica" w:hAnsi="Helvetica"/>
          <w:color w:val="333333"/>
        </w:rPr>
        <w:t>【将错误页面命名为</w:t>
      </w:r>
      <w:r>
        <w:rPr>
          <w:rStyle w:val="md-line"/>
          <w:rFonts w:ascii="Helvetica" w:hAnsi="Helvetica"/>
          <w:color w:val="333333"/>
        </w:rPr>
        <w:t xml:space="preserve"> </w:t>
      </w:r>
      <w:r>
        <w:rPr>
          <w:rStyle w:val="md-line"/>
          <w:rFonts w:ascii="Helvetica" w:hAnsi="Helvetica"/>
          <w:color w:val="333333"/>
        </w:rPr>
        <w:t>错误状态码</w:t>
      </w:r>
      <w:r>
        <w:rPr>
          <w:rStyle w:val="md-line"/>
          <w:rFonts w:ascii="Helvetica" w:hAnsi="Helvetica"/>
          <w:color w:val="333333"/>
        </w:rPr>
        <w:t xml:space="preserve">.html </w:t>
      </w:r>
      <w:r>
        <w:rPr>
          <w:rStyle w:val="md-line"/>
          <w:rFonts w:ascii="Helvetica" w:hAnsi="Helvetica"/>
          <w:color w:val="333333"/>
        </w:rPr>
        <w:t>放在模板引擎文件夹里面的</w:t>
      </w:r>
      <w:r>
        <w:rPr>
          <w:rStyle w:val="md-line"/>
          <w:rFonts w:ascii="Helvetica" w:hAnsi="Helvetica"/>
          <w:color w:val="333333"/>
        </w:rPr>
        <w:t xml:space="preserve"> error</w:t>
      </w:r>
      <w:r>
        <w:rPr>
          <w:rStyle w:val="md-line"/>
          <w:rFonts w:ascii="Helvetica" w:hAnsi="Helvetica"/>
          <w:color w:val="333333"/>
        </w:rPr>
        <w:t>文件夹下】，发生此状态码的错误就会来到</w:t>
      </w:r>
      <w:r>
        <w:rPr>
          <w:rStyle w:val="md-line"/>
          <w:rFonts w:ascii="Helvetica" w:hAnsi="Helvetica"/>
          <w:color w:val="333333"/>
        </w:rPr>
        <w:t xml:space="preserve"> </w:t>
      </w:r>
      <w:r>
        <w:rPr>
          <w:rStyle w:val="md-line"/>
          <w:rFonts w:ascii="Helvetica" w:hAnsi="Helvetica"/>
          <w:color w:val="333333"/>
        </w:rPr>
        <w:t>对应的页面；</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我们可以使用</w:t>
      </w:r>
      <w:r>
        <w:rPr>
          <w:rStyle w:val="md-line"/>
          <w:rFonts w:ascii="Helvetica" w:hAnsi="Helvetica"/>
          <w:color w:val="333333"/>
        </w:rPr>
        <w:t>4xx</w:t>
      </w:r>
      <w:r>
        <w:rPr>
          <w:rStyle w:val="md-line"/>
          <w:rFonts w:ascii="Helvetica" w:hAnsi="Helvetica"/>
          <w:color w:val="333333"/>
        </w:rPr>
        <w:t>和</w:t>
      </w:r>
      <w:r>
        <w:rPr>
          <w:rStyle w:val="md-line"/>
          <w:rFonts w:ascii="Helvetica" w:hAnsi="Helvetica"/>
          <w:color w:val="333333"/>
        </w:rPr>
        <w:t>5xx</w:t>
      </w:r>
      <w:r>
        <w:rPr>
          <w:rStyle w:val="md-line"/>
          <w:rFonts w:ascii="Helvetica" w:hAnsi="Helvetica"/>
          <w:color w:val="333333"/>
        </w:rPr>
        <w:t>作为错误页面的文件名来匹配这种类型的所有错误，精确优先（优先寻找精确的状态码</w:t>
      </w:r>
      <w:r>
        <w:rPr>
          <w:rStyle w:val="md-line"/>
          <w:rFonts w:ascii="Helvetica" w:hAnsi="Helvetica"/>
          <w:color w:val="333333"/>
        </w:rPr>
        <w:t>.html</w:t>
      </w:r>
      <w:r>
        <w:rPr>
          <w:rStyle w:val="md-line"/>
          <w:rFonts w:ascii="Helvetica" w:hAnsi="Helvetica"/>
          <w:color w:val="333333"/>
        </w:rPr>
        <w:t>）；</w:t>
      </w:r>
      <w:r>
        <w:rPr>
          <w:rStyle w:val="md-line"/>
          <w:rFonts w:ascii="Helvetica" w:hAnsi="Helvetica"/>
          <w:color w:val="333333"/>
        </w:rPr>
        <w:t xml:space="preserve"> </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页面能获取的信息；</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timestamp</w:t>
      </w:r>
      <w:r>
        <w:rPr>
          <w:rStyle w:val="md-line"/>
          <w:rFonts w:ascii="Helvetica" w:hAnsi="Helvetica"/>
          <w:color w:val="333333"/>
        </w:rPr>
        <w:t>：时间戳</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status</w:t>
      </w:r>
      <w:r>
        <w:rPr>
          <w:rStyle w:val="md-line"/>
          <w:rFonts w:ascii="Helvetica" w:hAnsi="Helvetica"/>
          <w:color w:val="333333"/>
        </w:rPr>
        <w:t>：状态码</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error</w:t>
      </w:r>
      <w:r>
        <w:rPr>
          <w:rStyle w:val="md-line"/>
          <w:rFonts w:ascii="Helvetica" w:hAnsi="Helvetica"/>
          <w:color w:val="333333"/>
        </w:rPr>
        <w:t>：错误提示</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exception</w:t>
      </w:r>
      <w:r>
        <w:rPr>
          <w:rStyle w:val="md-line"/>
          <w:rFonts w:ascii="Helvetica" w:hAnsi="Helvetica"/>
          <w:color w:val="333333"/>
        </w:rPr>
        <w:t>：异常对象</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message</w:t>
      </w:r>
      <w:r>
        <w:rPr>
          <w:rStyle w:val="md-line"/>
          <w:rFonts w:ascii="Helvetica" w:hAnsi="Helvetica"/>
          <w:color w:val="333333"/>
        </w:rPr>
        <w:t>：异常消息</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errors</w:t>
      </w:r>
      <w:r>
        <w:rPr>
          <w:rStyle w:val="md-line"/>
          <w:rFonts w:ascii="Helvetica" w:hAnsi="Helvetica"/>
          <w:color w:val="333333"/>
        </w:rPr>
        <w:t>：</w:t>
      </w:r>
      <w:r>
        <w:rPr>
          <w:rStyle w:val="md-line"/>
          <w:rFonts w:ascii="Helvetica" w:hAnsi="Helvetica"/>
          <w:color w:val="333333"/>
        </w:rPr>
        <w:t>JSR303</w:t>
      </w:r>
      <w:r>
        <w:rPr>
          <w:rStyle w:val="md-line"/>
          <w:rFonts w:ascii="Helvetica" w:hAnsi="Helvetica"/>
          <w:color w:val="333333"/>
        </w:rPr>
        <w:t>数据校验的错误都在这里</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）、没有模板引擎（模板引擎找不到这个错误页面），静态资源文件夹下找；</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）、以上都没有错误页面，就是默认来到</w:t>
      </w:r>
      <w:r>
        <w:rPr>
          <w:rStyle w:val="md-line"/>
          <w:rFonts w:ascii="Helvetica" w:hAnsi="Helvetica"/>
          <w:color w:val="333333"/>
        </w:rPr>
        <w:t>SpringBoot</w:t>
      </w:r>
      <w:r>
        <w:rPr>
          <w:rStyle w:val="md-line"/>
          <w:rFonts w:ascii="Helvetica" w:hAnsi="Helvetica"/>
          <w:color w:val="333333"/>
        </w:rPr>
        <w:t>默认的错误提示页面；</w:t>
      </w:r>
    </w:p>
    <w:p w:rsidR="001A7847" w:rsidRDefault="007D395D">
      <w:pPr>
        <w:pStyle w:val="6"/>
      </w:pPr>
      <w:r>
        <w:lastRenderedPageBreak/>
        <w:t>2</w:t>
      </w:r>
      <w:r>
        <w:t>）、如何定制错误的</w:t>
      </w:r>
      <w:r>
        <w:t>json</w:t>
      </w:r>
      <w:r>
        <w:t>数据；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）、自定义异常处理</w:t>
      </w:r>
      <w:r>
        <w:rPr>
          <w:rStyle w:val="md-line"/>
          <w:rFonts w:ascii="Helvetica" w:hAnsi="Helvetica"/>
          <w:color w:val="333333"/>
        </w:rPr>
        <w:t>&amp;</w:t>
      </w:r>
      <w:r>
        <w:rPr>
          <w:rStyle w:val="md-line"/>
          <w:rFonts w:ascii="Helvetica" w:hAnsi="Helvetica"/>
          <w:color w:val="333333"/>
        </w:rPr>
        <w:t>返回定制</w:t>
      </w:r>
      <w:r>
        <w:rPr>
          <w:rStyle w:val="md-line"/>
          <w:rFonts w:ascii="Helvetica" w:hAnsi="Helvetica"/>
          <w:color w:val="333333"/>
        </w:rPr>
        <w:t>json</w:t>
      </w:r>
      <w:r>
        <w:rPr>
          <w:rStyle w:val="md-line"/>
          <w:rFonts w:ascii="Helvetica" w:hAnsi="Helvetica"/>
          <w:color w:val="333333"/>
        </w:rPr>
        <w:t>数据；</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@ControllerAdvice</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MyExceptionHandler</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@ResponseBody</w:t>
      </w:r>
      <w:r>
        <w:rPr>
          <w:rFonts w:ascii="Consolas" w:hAnsi="Consolas" w:cs="Consolas"/>
          <w:color w:val="333333"/>
          <w:sz w:val="22"/>
          <w:szCs w:val="22"/>
        </w:rPr>
        <w:br/>
        <w:t xml:space="preserve">    </w:t>
      </w:r>
      <w:r>
        <w:rPr>
          <w:rStyle w:val="cm-meta"/>
          <w:rFonts w:ascii="Consolas" w:hAnsi="Consolas" w:cs="Consolas"/>
          <w:color w:val="555555"/>
          <w:sz w:val="22"/>
          <w:szCs w:val="22"/>
        </w:rPr>
        <w:t>@ExceptionHandler</w:t>
      </w:r>
      <w:r>
        <w:rPr>
          <w:rFonts w:ascii="Consolas" w:hAnsi="Consolas" w:cs="Consolas"/>
          <w:color w:val="333333"/>
          <w:sz w:val="22"/>
          <w:szCs w:val="22"/>
        </w:rPr>
        <w:t>(</w:t>
      </w:r>
      <w:r>
        <w:rPr>
          <w:rStyle w:val="cm-variable"/>
          <w:rFonts w:ascii="Consolas" w:hAnsi="Consolas" w:cs="Consolas"/>
          <w:color w:val="000000"/>
          <w:sz w:val="22"/>
          <w:szCs w:val="22"/>
        </w:rPr>
        <w:t>UserNotExistException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handleException</w:t>
      </w:r>
      <w:r>
        <w:rPr>
          <w:rFonts w:ascii="Consolas" w:hAnsi="Consolas" w:cs="Consolas"/>
          <w:color w:val="333333"/>
          <w:sz w:val="22"/>
          <w:szCs w:val="22"/>
        </w:rPr>
        <w:t>(</w:t>
      </w:r>
      <w:r>
        <w:rPr>
          <w:rStyle w:val="cm-variable"/>
          <w:rFonts w:ascii="Consolas" w:hAnsi="Consolas" w:cs="Consolas"/>
          <w:color w:val="000000"/>
          <w:sz w:val="22"/>
          <w:szCs w:val="22"/>
        </w:rPr>
        <w:t>Exception</w:t>
      </w:r>
      <w:r>
        <w:rPr>
          <w:rFonts w:ascii="Consolas" w:hAnsi="Consolas" w:cs="Consolas"/>
          <w:color w:val="333333"/>
          <w:sz w:val="22"/>
          <w:szCs w:val="22"/>
        </w:rPr>
        <w:t xml:space="preserve"> </w:t>
      </w:r>
      <w:r>
        <w:rPr>
          <w:rStyle w:val="cm-variable"/>
          <w:rFonts w:ascii="Consolas" w:hAnsi="Consolas" w:cs="Consolas"/>
          <w:color w:val="000000"/>
          <w:sz w:val="22"/>
          <w:szCs w:val="22"/>
        </w:rPr>
        <w:t>e</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HashMap</w:t>
      </w:r>
      <w:r>
        <w:rPr>
          <w:rStyle w:val="cm-operator"/>
          <w:rFonts w:ascii="Consolas" w:hAnsi="Consolas" w:cs="Consolas"/>
          <w:color w:val="981A1A"/>
          <w:sz w:val="22"/>
          <w:szCs w:val="22"/>
        </w:rPr>
        <w:t>&lt;&gt;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"code"</w:t>
      </w:r>
      <w:r>
        <w:rPr>
          <w:rFonts w:ascii="Consolas" w:hAnsi="Consolas" w:cs="Consolas"/>
          <w:color w:val="333333"/>
          <w:sz w:val="22"/>
          <w:szCs w:val="22"/>
        </w:rPr>
        <w:t>,</w:t>
      </w:r>
      <w:r>
        <w:rPr>
          <w:rStyle w:val="cm-string"/>
          <w:rFonts w:ascii="Consolas" w:hAnsi="Consolas" w:cs="Consolas"/>
          <w:color w:val="AA1111"/>
          <w:sz w:val="22"/>
          <w:szCs w:val="22"/>
        </w:rPr>
        <w:t>"user.notexist"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"message"</w:t>
      </w:r>
      <w:r>
        <w:rPr>
          <w:rFonts w:ascii="Consolas" w:hAnsi="Consolas" w:cs="Consolas"/>
          <w:color w:val="333333"/>
          <w:sz w:val="22"/>
          <w:szCs w:val="22"/>
        </w:rPr>
        <w:t>,</w:t>
      </w:r>
      <w:r>
        <w:rPr>
          <w:rStyle w:val="cm-variable"/>
          <w:rFonts w:ascii="Consolas" w:hAnsi="Consolas" w:cs="Consolas"/>
          <w:color w:val="000000"/>
          <w:sz w:val="22"/>
          <w:szCs w:val="22"/>
        </w:rPr>
        <w:t>e</w:t>
      </w:r>
      <w:r>
        <w:rPr>
          <w:rFonts w:ascii="Consolas" w:hAnsi="Consolas" w:cs="Consolas"/>
          <w:color w:val="333333"/>
          <w:sz w:val="22"/>
          <w:szCs w:val="22"/>
        </w:rPr>
        <w:t>.</w:t>
      </w:r>
      <w:r>
        <w:rPr>
          <w:rStyle w:val="cm-variable"/>
          <w:rFonts w:ascii="Consolas" w:hAnsi="Consolas" w:cs="Consolas"/>
          <w:color w:val="000000"/>
          <w:sz w:val="22"/>
          <w:szCs w:val="22"/>
        </w:rPr>
        <w:t>getMessage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没有自适应效果</w:t>
      </w:r>
      <w:r>
        <w:rPr>
          <w:rStyle w:val="cm-comment"/>
          <w:rFonts w:ascii="Consolas" w:hAnsi="Consolas" w:cs="Consolas"/>
          <w:color w:val="AA5500"/>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）、转发到</w:t>
      </w:r>
      <w:r>
        <w:rPr>
          <w:rStyle w:val="md-line"/>
          <w:rFonts w:ascii="Helvetica" w:hAnsi="Helvetica"/>
          <w:color w:val="333333"/>
        </w:rPr>
        <w:t>/error</w:t>
      </w:r>
      <w:r>
        <w:rPr>
          <w:rStyle w:val="md-line"/>
          <w:rFonts w:ascii="Helvetica" w:hAnsi="Helvetica"/>
          <w:color w:val="333333"/>
        </w:rPr>
        <w:t>进行自适应响应效果处理</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 xml:space="preserve"> </w:t>
      </w:r>
      <w:r>
        <w:rPr>
          <w:rStyle w:val="cm-meta"/>
          <w:rFonts w:ascii="Consolas" w:hAnsi="Consolas" w:cs="Consolas"/>
          <w:color w:val="555555"/>
          <w:sz w:val="22"/>
          <w:szCs w:val="22"/>
        </w:rPr>
        <w:t>@ExceptionHandler</w:t>
      </w:r>
      <w:r>
        <w:rPr>
          <w:rFonts w:ascii="Consolas" w:hAnsi="Consolas" w:cs="Consolas"/>
          <w:color w:val="333333"/>
          <w:sz w:val="22"/>
          <w:szCs w:val="22"/>
        </w:rPr>
        <w:t>(</w:t>
      </w:r>
      <w:r>
        <w:rPr>
          <w:rStyle w:val="cm-variable"/>
          <w:rFonts w:ascii="Consolas" w:hAnsi="Consolas" w:cs="Consolas"/>
          <w:color w:val="000000"/>
          <w:sz w:val="22"/>
          <w:szCs w:val="22"/>
        </w:rPr>
        <w:t>UserNotExistException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def"/>
          <w:rFonts w:ascii="Consolas" w:hAnsi="Consolas" w:cs="Consolas"/>
          <w:color w:val="0000FF"/>
          <w:sz w:val="22"/>
          <w:szCs w:val="22"/>
        </w:rPr>
        <w:t>handleException</w:t>
      </w:r>
      <w:r>
        <w:rPr>
          <w:rFonts w:ascii="Consolas" w:hAnsi="Consolas" w:cs="Consolas"/>
          <w:color w:val="333333"/>
          <w:sz w:val="22"/>
          <w:szCs w:val="22"/>
        </w:rPr>
        <w:t>(</w:t>
      </w:r>
      <w:r>
        <w:rPr>
          <w:rStyle w:val="cm-variable"/>
          <w:rFonts w:ascii="Consolas" w:hAnsi="Consolas" w:cs="Consolas"/>
          <w:color w:val="000000"/>
          <w:sz w:val="22"/>
          <w:szCs w:val="22"/>
        </w:rPr>
        <w:t>Exception</w:t>
      </w:r>
      <w:r>
        <w:rPr>
          <w:rFonts w:ascii="Consolas" w:hAnsi="Consolas" w:cs="Consolas"/>
          <w:color w:val="333333"/>
          <w:sz w:val="22"/>
          <w:szCs w:val="22"/>
        </w:rPr>
        <w:t xml:space="preserve"> </w:t>
      </w:r>
      <w:r>
        <w:rPr>
          <w:rStyle w:val="cm-variable"/>
          <w:rFonts w:ascii="Consolas" w:hAnsi="Consolas" w:cs="Consolas"/>
          <w:color w:val="000000"/>
          <w:sz w:val="22"/>
          <w:szCs w:val="22"/>
        </w:rPr>
        <w:t>e</w:t>
      </w:r>
      <w:r>
        <w:rPr>
          <w:rFonts w:ascii="Consolas" w:hAnsi="Consolas" w:cs="Consolas"/>
          <w:color w:val="333333"/>
          <w:sz w:val="22"/>
          <w:szCs w:val="22"/>
        </w:rPr>
        <w:t xml:space="preserve">, </w:t>
      </w:r>
      <w:r>
        <w:rPr>
          <w:rStyle w:val="cm-variable"/>
          <w:rFonts w:ascii="Consolas" w:hAnsi="Consolas" w:cs="Consolas"/>
          <w:color w:val="000000"/>
          <w:sz w:val="22"/>
          <w:szCs w:val="22"/>
        </w:rPr>
        <w:t>HttpServletRequest</w:t>
      </w:r>
      <w:r>
        <w:rPr>
          <w:rFonts w:ascii="Consolas" w:hAnsi="Consolas" w:cs="Consolas"/>
          <w:color w:val="333333"/>
          <w:sz w:val="22"/>
          <w:szCs w:val="22"/>
        </w:rPr>
        <w:t xml:space="preserve"> </w:t>
      </w:r>
      <w:r>
        <w:rPr>
          <w:rStyle w:val="cm-variable"/>
          <w:rFonts w:ascii="Consolas" w:hAnsi="Consolas" w:cs="Consolas"/>
          <w:color w:val="000000"/>
          <w:sz w:val="22"/>
          <w:szCs w:val="22"/>
        </w:rPr>
        <w:t>request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HashMap</w:t>
      </w:r>
      <w:r>
        <w:rPr>
          <w:rStyle w:val="cm-operator"/>
          <w:rFonts w:ascii="Consolas" w:hAnsi="Consolas" w:cs="Consolas"/>
          <w:color w:val="981A1A"/>
          <w:sz w:val="22"/>
          <w:szCs w:val="22"/>
        </w:rPr>
        <w:t>&lt;&gt;</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传入我们自己的错误状态码</w:t>
      </w:r>
      <w:r>
        <w:rPr>
          <w:rStyle w:val="cm-comment"/>
          <w:rFonts w:ascii="Consolas" w:hAnsi="Consolas" w:cs="Consolas"/>
          <w:color w:val="AA5500"/>
          <w:sz w:val="22"/>
          <w:szCs w:val="22"/>
        </w:rPr>
        <w:t xml:space="preserve">  4xx 5xx</w:t>
      </w:r>
      <w:r>
        <w:rPr>
          <w:rStyle w:val="cm-comment"/>
          <w:rFonts w:ascii="Consolas" w:hAnsi="Consolas" w:cs="Consolas"/>
          <w:color w:val="AA5500"/>
          <w:sz w:val="22"/>
          <w:szCs w:val="22"/>
        </w:rPr>
        <w:t>，否则就不会进入定制错误页面的解析流程</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Integer statusCode = (Integer) request</w:t>
      </w:r>
      <w:r>
        <w:rPr>
          <w:rFonts w:ascii="Consolas" w:hAnsi="Consolas" w:cs="Consolas"/>
          <w:color w:val="333333"/>
          <w:sz w:val="22"/>
          <w:szCs w:val="22"/>
        </w:rPr>
        <w:br/>
        <w:t xml:space="preserve">         </w:t>
      </w:r>
      <w:r>
        <w:rPr>
          <w:rStyle w:val="cm-comment"/>
          <w:rFonts w:ascii="Consolas" w:hAnsi="Consolas" w:cs="Consolas"/>
          <w:color w:val="AA5500"/>
          <w:sz w:val="22"/>
          <w:szCs w:val="22"/>
        </w:rPr>
        <w:t>.getAttribute("javax.servlet.error.status_code");</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request</w:t>
      </w:r>
      <w:r>
        <w:rPr>
          <w:rFonts w:ascii="Consolas" w:hAnsi="Consolas" w:cs="Consolas"/>
          <w:color w:val="333333"/>
          <w:sz w:val="22"/>
          <w:szCs w:val="22"/>
        </w:rPr>
        <w:t>.</w:t>
      </w:r>
      <w:r>
        <w:rPr>
          <w:rStyle w:val="cm-variable"/>
          <w:rFonts w:ascii="Consolas" w:hAnsi="Consolas" w:cs="Consolas"/>
          <w:color w:val="000000"/>
          <w:sz w:val="22"/>
          <w:szCs w:val="22"/>
        </w:rPr>
        <w:t>setAttribute</w:t>
      </w:r>
      <w:r>
        <w:rPr>
          <w:rFonts w:ascii="Consolas" w:hAnsi="Consolas" w:cs="Consolas"/>
          <w:color w:val="333333"/>
          <w:sz w:val="22"/>
          <w:szCs w:val="22"/>
        </w:rPr>
        <w:t>(</w:t>
      </w:r>
      <w:r>
        <w:rPr>
          <w:rStyle w:val="cm-string"/>
          <w:rFonts w:ascii="Consolas" w:hAnsi="Consolas" w:cs="Consolas"/>
          <w:color w:val="AA1111"/>
          <w:sz w:val="22"/>
          <w:szCs w:val="22"/>
        </w:rPr>
        <w:t>"javax.servlet.error.status_code"</w:t>
      </w:r>
      <w:r>
        <w:rPr>
          <w:rFonts w:ascii="Consolas" w:hAnsi="Consolas" w:cs="Consolas"/>
          <w:color w:val="333333"/>
          <w:sz w:val="22"/>
          <w:szCs w:val="22"/>
        </w:rPr>
        <w:t>,</w:t>
      </w:r>
      <w:r>
        <w:rPr>
          <w:rStyle w:val="cm-number"/>
          <w:rFonts w:ascii="Consolas" w:hAnsi="Consolas" w:cs="Consolas"/>
          <w:color w:val="116644"/>
          <w:szCs w:val="22"/>
        </w:rPr>
        <w:t>500</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"code"</w:t>
      </w:r>
      <w:r>
        <w:rPr>
          <w:rFonts w:ascii="Consolas" w:hAnsi="Consolas" w:cs="Consolas"/>
          <w:color w:val="333333"/>
          <w:sz w:val="22"/>
          <w:szCs w:val="22"/>
        </w:rPr>
        <w:t>,</w:t>
      </w:r>
      <w:r>
        <w:rPr>
          <w:rStyle w:val="cm-string"/>
          <w:rFonts w:ascii="Consolas" w:hAnsi="Consolas" w:cs="Consolas"/>
          <w:color w:val="AA1111"/>
          <w:sz w:val="22"/>
          <w:szCs w:val="22"/>
        </w:rPr>
        <w:t>"user.notexist"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"message"</w:t>
      </w:r>
      <w:r>
        <w:rPr>
          <w:rFonts w:ascii="Consolas" w:hAnsi="Consolas" w:cs="Consolas"/>
          <w:color w:val="333333"/>
          <w:sz w:val="22"/>
          <w:szCs w:val="22"/>
        </w:rPr>
        <w:t>,</w:t>
      </w:r>
      <w:r>
        <w:rPr>
          <w:rStyle w:val="cm-variable"/>
          <w:rFonts w:ascii="Consolas" w:hAnsi="Consolas" w:cs="Consolas"/>
          <w:color w:val="000000"/>
          <w:sz w:val="22"/>
          <w:szCs w:val="22"/>
        </w:rPr>
        <w:t>e</w:t>
      </w:r>
      <w:r>
        <w:rPr>
          <w:rFonts w:ascii="Consolas" w:hAnsi="Consolas" w:cs="Consolas"/>
          <w:color w:val="333333"/>
          <w:sz w:val="22"/>
          <w:szCs w:val="22"/>
        </w:rPr>
        <w:t>.</w:t>
      </w:r>
      <w:r>
        <w:rPr>
          <w:rStyle w:val="cm-variable"/>
          <w:rFonts w:ascii="Consolas" w:hAnsi="Consolas" w:cs="Consolas"/>
          <w:color w:val="000000"/>
          <w:sz w:val="22"/>
          <w:szCs w:val="22"/>
        </w:rPr>
        <w:t>getMessage</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转发到</w:t>
      </w:r>
      <w:r>
        <w:rPr>
          <w:rStyle w:val="cm-comment"/>
          <w:rFonts w:ascii="Consolas" w:hAnsi="Consolas" w:cs="Consolas"/>
          <w:color w:val="AA5500"/>
          <w:sz w:val="22"/>
          <w:szCs w:val="22"/>
        </w:rPr>
        <w:t>/error</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string"/>
          <w:rFonts w:ascii="Consolas" w:hAnsi="Consolas" w:cs="Consolas"/>
          <w:color w:val="AA1111"/>
          <w:sz w:val="22"/>
          <w:szCs w:val="22"/>
        </w:rPr>
        <w:t>"forward:/error"</w:t>
      </w:r>
      <w:r>
        <w:rPr>
          <w:rFonts w:ascii="Consolas" w:hAnsi="Consolas" w:cs="Consolas"/>
          <w:color w:val="333333"/>
          <w:sz w:val="22"/>
          <w:szCs w:val="22"/>
        </w:rPr>
        <w:t>;</w:t>
      </w:r>
      <w:r>
        <w:rPr>
          <w:rFonts w:ascii="Consolas" w:hAnsi="Consolas" w:cs="Consolas"/>
          <w:color w:val="333333"/>
          <w:sz w:val="22"/>
          <w:szCs w:val="22"/>
        </w:rPr>
        <w:br/>
        <w:t xml:space="preserve">    }</w:t>
      </w:r>
    </w:p>
    <w:p w:rsidR="001A7847" w:rsidRDefault="007D395D">
      <w:pPr>
        <w:pStyle w:val="6"/>
        <w:rPr>
          <w:rFonts w:cs="宋体"/>
        </w:rPr>
      </w:pPr>
      <w:r>
        <w:t>3</w:t>
      </w:r>
      <w:r>
        <w:t>）、将我们的定制数据携带出去；</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出现错误以后，会来到</w:t>
      </w:r>
      <w:r>
        <w:rPr>
          <w:rStyle w:val="md-line"/>
          <w:rFonts w:ascii="Helvetica" w:hAnsi="Helvetica"/>
          <w:color w:val="333333"/>
        </w:rPr>
        <w:t>/error</w:t>
      </w:r>
      <w:r>
        <w:rPr>
          <w:rStyle w:val="md-line"/>
          <w:rFonts w:ascii="Helvetica" w:hAnsi="Helvetica"/>
          <w:color w:val="333333"/>
        </w:rPr>
        <w:t>请求，会被</w:t>
      </w:r>
      <w:r>
        <w:rPr>
          <w:rStyle w:val="md-line"/>
          <w:rFonts w:ascii="Helvetica" w:hAnsi="Helvetica"/>
          <w:color w:val="333333"/>
        </w:rPr>
        <w:t>BasicErrorController</w:t>
      </w:r>
      <w:r>
        <w:rPr>
          <w:rStyle w:val="md-line"/>
          <w:rFonts w:ascii="Helvetica" w:hAnsi="Helvetica"/>
          <w:color w:val="333333"/>
        </w:rPr>
        <w:t>处理，响应出去可以获取的数据是由</w:t>
      </w:r>
      <w:r>
        <w:rPr>
          <w:rStyle w:val="md-line"/>
          <w:rFonts w:ascii="Helvetica" w:hAnsi="Helvetica"/>
          <w:color w:val="333333"/>
        </w:rPr>
        <w:t>getErrorAttributes</w:t>
      </w:r>
      <w:r>
        <w:rPr>
          <w:rStyle w:val="md-line"/>
          <w:rFonts w:ascii="Helvetica" w:hAnsi="Helvetica"/>
          <w:color w:val="333333"/>
        </w:rPr>
        <w:t>得到的（是</w:t>
      </w:r>
      <w:r>
        <w:rPr>
          <w:rStyle w:val="md-line"/>
          <w:rFonts w:ascii="Helvetica" w:hAnsi="Helvetica"/>
          <w:color w:val="333333"/>
        </w:rPr>
        <w:t>AbstractErrorController</w:t>
      </w:r>
      <w:r>
        <w:rPr>
          <w:rStyle w:val="md-line"/>
          <w:rFonts w:ascii="Helvetica" w:hAnsi="Helvetica"/>
          <w:color w:val="333333"/>
        </w:rPr>
        <w:t>（</w:t>
      </w:r>
      <w:r>
        <w:rPr>
          <w:rStyle w:val="md-line"/>
          <w:rFonts w:ascii="Helvetica" w:hAnsi="Helvetica"/>
          <w:color w:val="333333"/>
        </w:rPr>
        <w:t>ErrorController</w:t>
      </w:r>
      <w:r>
        <w:rPr>
          <w:rStyle w:val="md-line"/>
          <w:rFonts w:ascii="Helvetica" w:hAnsi="Helvetica"/>
          <w:color w:val="333333"/>
        </w:rPr>
        <w:t>）规定的方法）；</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 1</w:t>
      </w:r>
      <w:r>
        <w:rPr>
          <w:rStyle w:val="md-line"/>
          <w:rFonts w:ascii="Helvetica" w:hAnsi="Helvetica"/>
          <w:color w:val="333333"/>
        </w:rPr>
        <w:t>、完全来编写一个</w:t>
      </w:r>
      <w:r>
        <w:rPr>
          <w:rStyle w:val="md-line"/>
          <w:rFonts w:ascii="Helvetica" w:hAnsi="Helvetica"/>
          <w:color w:val="333333"/>
        </w:rPr>
        <w:t>ErrorController</w:t>
      </w:r>
      <w:r>
        <w:rPr>
          <w:rStyle w:val="md-line"/>
          <w:rFonts w:ascii="Helvetica" w:hAnsi="Helvetica"/>
          <w:color w:val="333333"/>
        </w:rPr>
        <w:t>的实现类【或者是编写</w:t>
      </w:r>
      <w:r>
        <w:rPr>
          <w:rStyle w:val="md-line"/>
          <w:rFonts w:ascii="Helvetica" w:hAnsi="Helvetica"/>
          <w:color w:val="333333"/>
        </w:rPr>
        <w:t>AbstractErrorController</w:t>
      </w:r>
      <w:r>
        <w:rPr>
          <w:rStyle w:val="md-line"/>
          <w:rFonts w:ascii="Helvetica" w:hAnsi="Helvetica"/>
          <w:color w:val="333333"/>
        </w:rPr>
        <w:t>的子类】，放在容器中；</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、页面上能用的数据，或者是</w:t>
      </w:r>
      <w:r>
        <w:rPr>
          <w:rStyle w:val="md-line"/>
          <w:rFonts w:ascii="Helvetica" w:hAnsi="Helvetica"/>
          <w:color w:val="333333"/>
        </w:rPr>
        <w:t>json</w:t>
      </w:r>
      <w:r>
        <w:rPr>
          <w:rStyle w:val="md-line"/>
          <w:rFonts w:ascii="Helvetica" w:hAnsi="Helvetica"/>
          <w:color w:val="333333"/>
        </w:rPr>
        <w:t>返回能用的数据都是通过</w:t>
      </w:r>
      <w:r>
        <w:rPr>
          <w:rStyle w:val="md-line"/>
          <w:rFonts w:ascii="Helvetica" w:hAnsi="Helvetica"/>
          <w:color w:val="333333"/>
        </w:rPr>
        <w:t>errorAttributes.getErrorAttributes</w:t>
      </w:r>
      <w:r>
        <w:rPr>
          <w:rStyle w:val="md-line"/>
          <w:rFonts w:ascii="Helvetica" w:hAnsi="Helvetica"/>
          <w:color w:val="333333"/>
        </w:rPr>
        <w:t>得到；</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容器中</w:t>
      </w:r>
      <w:r>
        <w:rPr>
          <w:rStyle w:val="md-line"/>
          <w:rFonts w:ascii="Helvetica" w:hAnsi="Helvetica"/>
          <w:color w:val="333333"/>
        </w:rPr>
        <w:t>DefaultErrorAttributes.getErrorAttributes()</w:t>
      </w:r>
      <w:r>
        <w:rPr>
          <w:rStyle w:val="md-line"/>
          <w:rFonts w:ascii="Helvetica" w:hAnsi="Helvetica"/>
          <w:color w:val="333333"/>
        </w:rPr>
        <w:t>；默认进行数据处理的；</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自定义</w:t>
      </w:r>
      <w:r>
        <w:rPr>
          <w:rStyle w:val="md-line"/>
          <w:rFonts w:ascii="Helvetica" w:hAnsi="Helvetica"/>
          <w:color w:val="333333"/>
        </w:rPr>
        <w:t>ErrorAttributes</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给容器中加入我们自己定义的</w:t>
      </w:r>
      <w:r>
        <w:rPr>
          <w:rStyle w:val="cm-comment"/>
          <w:rFonts w:ascii="Consolas" w:hAnsi="Consolas" w:cs="Consolas"/>
          <w:color w:val="AA5500"/>
          <w:sz w:val="22"/>
          <w:szCs w:val="22"/>
        </w:rPr>
        <w:t>ErrorAttributes</w:t>
      </w:r>
      <w:r>
        <w:rPr>
          <w:rFonts w:ascii="Consolas" w:hAnsi="Consolas" w:cs="Consolas"/>
          <w:color w:val="333333"/>
          <w:sz w:val="22"/>
          <w:szCs w:val="22"/>
        </w:rPr>
        <w:br/>
      </w:r>
      <w:r>
        <w:rPr>
          <w:rStyle w:val="cm-meta"/>
          <w:rFonts w:ascii="Consolas" w:hAnsi="Consolas" w:cs="Consolas"/>
          <w:color w:val="555555"/>
          <w:sz w:val="22"/>
          <w:szCs w:val="22"/>
        </w:rPr>
        <w:t>@Component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MyErrorAttributes</w:t>
      </w:r>
      <w:r>
        <w:rPr>
          <w:rFonts w:ascii="Consolas" w:hAnsi="Consolas" w:cs="Consolas"/>
          <w:color w:val="333333"/>
          <w:sz w:val="22"/>
          <w:szCs w:val="22"/>
        </w:rPr>
        <w:t xml:space="preserve"> </w:t>
      </w:r>
      <w:r>
        <w:rPr>
          <w:rStyle w:val="cm-keyword"/>
          <w:rFonts w:ascii="Consolas" w:hAnsi="Consolas" w:cs="Consolas"/>
          <w:color w:val="770088"/>
          <w:sz w:val="22"/>
          <w:szCs w:val="22"/>
        </w:rPr>
        <w:t>extends</w:t>
      </w:r>
      <w:r>
        <w:rPr>
          <w:rFonts w:ascii="Consolas" w:hAnsi="Consolas" w:cs="Consolas"/>
          <w:color w:val="333333"/>
          <w:sz w:val="22"/>
          <w:szCs w:val="22"/>
        </w:rPr>
        <w:t xml:space="preserve"> </w:t>
      </w:r>
      <w:r>
        <w:rPr>
          <w:rStyle w:val="cm-variable"/>
          <w:rFonts w:ascii="Consolas" w:hAnsi="Consolas" w:cs="Consolas"/>
          <w:color w:val="000000"/>
          <w:sz w:val="22"/>
          <w:szCs w:val="22"/>
        </w:rPr>
        <w:t>DefaultErrorAttributes</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getErrorAttributes</w:t>
      </w:r>
      <w:r>
        <w:rPr>
          <w:rFonts w:ascii="Consolas" w:hAnsi="Consolas" w:cs="Consolas"/>
          <w:color w:val="333333"/>
          <w:sz w:val="22"/>
          <w:szCs w:val="22"/>
        </w:rPr>
        <w:t>(</w:t>
      </w:r>
      <w:r>
        <w:rPr>
          <w:rStyle w:val="cm-variable"/>
          <w:rFonts w:ascii="Consolas" w:hAnsi="Consolas" w:cs="Consolas"/>
          <w:color w:val="000000"/>
          <w:sz w:val="22"/>
          <w:szCs w:val="22"/>
        </w:rPr>
        <w:t>RequestAttributes</w:t>
      </w:r>
      <w:r>
        <w:rPr>
          <w:rFonts w:ascii="Consolas" w:hAnsi="Consolas" w:cs="Consolas"/>
          <w:color w:val="333333"/>
          <w:sz w:val="22"/>
          <w:szCs w:val="22"/>
        </w:rPr>
        <w:t xml:space="preserve"> </w:t>
      </w:r>
      <w:r>
        <w:rPr>
          <w:rStyle w:val="cm-variable"/>
          <w:rFonts w:ascii="Consolas" w:hAnsi="Consolas" w:cs="Consolas"/>
          <w:color w:val="000000"/>
          <w:sz w:val="22"/>
          <w:szCs w:val="22"/>
        </w:rPr>
        <w:t>requestAttributes</w:t>
      </w:r>
      <w:r>
        <w:rPr>
          <w:rFonts w:ascii="Consolas" w:hAnsi="Consolas" w:cs="Consolas"/>
          <w:color w:val="333333"/>
          <w:sz w:val="22"/>
          <w:szCs w:val="22"/>
        </w:rPr>
        <w:t xml:space="preserve">, </w:t>
      </w:r>
      <w:r>
        <w:rPr>
          <w:rStyle w:val="cm-variable-3"/>
          <w:rFonts w:ascii="Consolas" w:hAnsi="Consolas" w:cs="Consolas"/>
          <w:color w:val="008855"/>
          <w:sz w:val="22"/>
          <w:szCs w:val="22"/>
        </w:rPr>
        <w:t>boolean</w:t>
      </w:r>
      <w:r>
        <w:rPr>
          <w:rFonts w:ascii="Consolas" w:hAnsi="Consolas" w:cs="Consolas"/>
          <w:color w:val="333333"/>
          <w:sz w:val="22"/>
          <w:szCs w:val="22"/>
        </w:rPr>
        <w:t xml:space="preserve"> </w:t>
      </w:r>
      <w:r>
        <w:rPr>
          <w:rStyle w:val="cm-variable"/>
          <w:rFonts w:ascii="Consolas" w:hAnsi="Consolas" w:cs="Consolas"/>
          <w:color w:val="000000"/>
          <w:sz w:val="22"/>
          <w:szCs w:val="22"/>
        </w:rPr>
        <w:t>includeStackTrace</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super</w:t>
      </w:r>
      <w:r>
        <w:rPr>
          <w:rFonts w:ascii="Consolas" w:hAnsi="Consolas" w:cs="Consolas"/>
          <w:color w:val="333333"/>
          <w:sz w:val="22"/>
          <w:szCs w:val="22"/>
        </w:rPr>
        <w:t>.</w:t>
      </w:r>
      <w:r>
        <w:rPr>
          <w:rStyle w:val="cm-variable"/>
          <w:rFonts w:ascii="Consolas" w:hAnsi="Consolas" w:cs="Consolas"/>
          <w:color w:val="000000"/>
          <w:sz w:val="22"/>
          <w:szCs w:val="22"/>
        </w:rPr>
        <w:t>getErrorAttributes</w:t>
      </w:r>
      <w:r>
        <w:rPr>
          <w:rFonts w:ascii="Consolas" w:hAnsi="Consolas" w:cs="Consolas"/>
          <w:color w:val="333333"/>
          <w:sz w:val="22"/>
          <w:szCs w:val="22"/>
        </w:rPr>
        <w:t>(</w:t>
      </w:r>
      <w:r>
        <w:rPr>
          <w:rStyle w:val="cm-variable"/>
          <w:rFonts w:ascii="Consolas" w:hAnsi="Consolas" w:cs="Consolas"/>
          <w:color w:val="000000"/>
          <w:sz w:val="22"/>
          <w:szCs w:val="22"/>
        </w:rPr>
        <w:t>requestAttributes</w:t>
      </w:r>
      <w:r>
        <w:rPr>
          <w:rFonts w:ascii="Consolas" w:hAnsi="Consolas" w:cs="Consolas"/>
          <w:color w:val="333333"/>
          <w:sz w:val="22"/>
          <w:szCs w:val="22"/>
        </w:rPr>
        <w:t xml:space="preserve">, </w:t>
      </w:r>
      <w:r>
        <w:rPr>
          <w:rStyle w:val="cm-variable"/>
          <w:rFonts w:ascii="Consolas" w:hAnsi="Consolas" w:cs="Consolas"/>
          <w:color w:val="000000"/>
          <w:sz w:val="22"/>
          <w:szCs w:val="22"/>
        </w:rPr>
        <w:t>includeStackTrace</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"company"</w:t>
      </w:r>
      <w:r>
        <w:rPr>
          <w:rFonts w:ascii="Consolas" w:hAnsi="Consolas" w:cs="Consolas"/>
          <w:color w:val="333333"/>
          <w:sz w:val="22"/>
          <w:szCs w:val="22"/>
        </w:rPr>
        <w:t>,</w:t>
      </w:r>
      <w:r>
        <w:rPr>
          <w:rStyle w:val="cm-string"/>
          <w:rFonts w:ascii="Consolas" w:hAnsi="Consolas" w:cs="Consolas"/>
          <w:color w:val="AA1111"/>
          <w:sz w:val="22"/>
          <w:szCs w:val="22"/>
        </w:rPr>
        <w:t>"atguigu"</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map</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最终的效果：响应是自适应的，可以通过定制</w:t>
      </w:r>
      <w:r>
        <w:rPr>
          <w:rStyle w:val="md-line"/>
          <w:rFonts w:ascii="Helvetica" w:hAnsi="Helvetica"/>
          <w:color w:val="333333"/>
        </w:rPr>
        <w:t>ErrorAttributes</w:t>
      </w:r>
      <w:r>
        <w:rPr>
          <w:rStyle w:val="md-line"/>
          <w:rFonts w:ascii="Helvetica" w:hAnsi="Helvetica"/>
          <w:color w:val="333333"/>
        </w:rPr>
        <w:t>改变需要返回的内容，</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36" name="矩形 336" descr="C:\Users\Administrator\Desktop\学习课程\尚硅谷SpringBoot核心技术篇\源码、资料、课件\文档\Spring Boot 笔记\images\%E6%90%9C%E7%8B%97%E6%88%AA%E5%9B%BE20180228135513.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228135513.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BJ8Sog0wAAAAMBAAAPAAAA&#10;AAAAAAEAIAAAACIAAABkcnMvZG93bnJldi54bWxQSwECFAAUAAAACACHTuJAgZrH78UCAACjBAAA&#10;DgAAAAAAAAABACAAAAAiAQAAZHJzL2Uyb0RvYy54bWxQSwUGAAAAAAYABgBZAQAAWQYAAAAA&#10;">
                <v:fill on="f" focussize="0,0"/>
                <v:stroke on="f"/>
                <v:imagedata o:title=""/>
                <o:lock v:ext="edit" aspectratio="t"/>
                <w10:wrap type="none"/>
                <w10:anchorlock/>
              </v:rect>
            </w:pict>
          </mc:Fallback>
        </mc:AlternateContent>
      </w:r>
    </w:p>
    <w:p w:rsidR="001A7847" w:rsidRDefault="007D395D">
      <w:pPr>
        <w:pStyle w:val="4"/>
      </w:pPr>
      <w:r>
        <w:t>8</w:t>
      </w:r>
      <w:r>
        <w:t>、配置嵌入式</w:t>
      </w:r>
      <w:r>
        <w:t>Servlet</w:t>
      </w:r>
      <w:r>
        <w:t>容器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默认使用</w:t>
      </w:r>
      <w:r>
        <w:rPr>
          <w:rStyle w:val="md-line"/>
          <w:rFonts w:ascii="Helvetica" w:hAnsi="Helvetica"/>
          <w:color w:val="333333"/>
        </w:rPr>
        <w:t>Tomcat</w:t>
      </w:r>
      <w:r>
        <w:rPr>
          <w:rStyle w:val="md-line"/>
          <w:rFonts w:ascii="Helvetica" w:hAnsi="Helvetica"/>
          <w:color w:val="333333"/>
        </w:rPr>
        <w:t>作为嵌入式的</w:t>
      </w:r>
      <w:r>
        <w:rPr>
          <w:rStyle w:val="md-line"/>
          <w:rFonts w:ascii="Helvetica" w:hAnsi="Helvetica"/>
          <w:color w:val="333333"/>
        </w:rPr>
        <w:t>Servlet</w:t>
      </w:r>
      <w:r>
        <w:rPr>
          <w:rStyle w:val="md-line"/>
          <w:rFonts w:ascii="Helvetica" w:hAnsi="Helvetica"/>
          <w:color w:val="333333"/>
        </w:rPr>
        <w:t>容器；</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35" name="矩形 335" descr="C:\Users\Administrator\Desktop\学习课程\尚硅谷SpringBoot核心技术篇\源码、资料、课件\文档\Spring Boot 笔记\images\%E6%90%9C%E7%8B%97%E6%88%AA%E5%9B%BE20180301142915.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1142915.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CSnkDv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问题？</w:t>
      </w:r>
    </w:p>
    <w:p w:rsidR="001A7847" w:rsidRDefault="007D395D">
      <w:pPr>
        <w:pStyle w:val="5"/>
      </w:pPr>
      <w:r>
        <w:t>1</w:t>
      </w:r>
      <w:r>
        <w:t>）、如何定制和修改</w:t>
      </w:r>
      <w:r>
        <w:t>Servlet</w:t>
      </w:r>
      <w:r>
        <w:t>容器的相关配置；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、修改和</w:t>
      </w:r>
      <w:r>
        <w:rPr>
          <w:rStyle w:val="md-line"/>
          <w:rFonts w:ascii="Helvetica" w:hAnsi="Helvetica"/>
          <w:color w:val="333333"/>
        </w:rPr>
        <w:t>server</w:t>
      </w:r>
      <w:r>
        <w:rPr>
          <w:rStyle w:val="md-line"/>
          <w:rFonts w:ascii="Helvetica" w:hAnsi="Helvetica"/>
          <w:color w:val="333333"/>
        </w:rPr>
        <w:t>有关的配置（</w:t>
      </w:r>
      <w:r>
        <w:rPr>
          <w:rStyle w:val="md-line"/>
          <w:rFonts w:ascii="Helvetica" w:hAnsi="Helvetica"/>
          <w:color w:val="333333"/>
        </w:rPr>
        <w:t>ServerProperties</w:t>
      </w:r>
      <w:r>
        <w:rPr>
          <w:rStyle w:val="md-line"/>
          <w:rFonts w:ascii="Helvetica" w:hAnsi="Helvetica"/>
          <w:color w:val="333333"/>
        </w:rPr>
        <w:t>【也是</w:t>
      </w:r>
      <w:r>
        <w:rPr>
          <w:rStyle w:val="md-line"/>
          <w:rFonts w:ascii="Helvetica" w:hAnsi="Helvetica"/>
          <w:color w:val="333333"/>
        </w:rPr>
        <w:t>EmbeddedServletContainerCustomizer</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lastRenderedPageBreak/>
        <w:br/>
      </w:r>
      <w:r>
        <w:rPr>
          <w:rStyle w:val="cm-def"/>
          <w:rFonts w:ascii="Consolas" w:hAnsi="Consolas" w:cs="Consolas"/>
          <w:color w:val="0000FF"/>
          <w:sz w:val="22"/>
          <w:szCs w:val="22"/>
        </w:rPr>
        <w:t>server.port</w:t>
      </w:r>
      <w:r>
        <w:rPr>
          <w:rFonts w:ascii="Consolas" w:hAnsi="Consolas" w:cs="Consolas"/>
          <w:color w:val="333333"/>
          <w:sz w:val="22"/>
          <w:szCs w:val="22"/>
        </w:rPr>
        <w:t>=</w:t>
      </w:r>
      <w:r>
        <w:rPr>
          <w:rStyle w:val="cm-quote"/>
          <w:rFonts w:ascii="Consolas" w:hAnsi="Consolas" w:cs="Consolas"/>
          <w:color w:val="009900"/>
          <w:sz w:val="22"/>
          <w:szCs w:val="22"/>
        </w:rPr>
        <w:t>8081</w:t>
      </w:r>
      <w:r>
        <w:rPr>
          <w:rFonts w:ascii="Consolas" w:hAnsi="Consolas" w:cs="Consolas"/>
          <w:color w:val="333333"/>
          <w:sz w:val="22"/>
          <w:szCs w:val="22"/>
        </w:rPr>
        <w:br/>
      </w:r>
      <w:r>
        <w:rPr>
          <w:rStyle w:val="cm-def"/>
          <w:rFonts w:ascii="Consolas" w:hAnsi="Consolas" w:cs="Consolas"/>
          <w:color w:val="0000FF"/>
          <w:sz w:val="22"/>
          <w:szCs w:val="22"/>
        </w:rPr>
        <w:t>server.context-path</w:t>
      </w:r>
      <w:r>
        <w:rPr>
          <w:rFonts w:ascii="Consolas" w:hAnsi="Consolas" w:cs="Consolas"/>
          <w:color w:val="333333"/>
          <w:sz w:val="22"/>
          <w:szCs w:val="22"/>
        </w:rPr>
        <w:t>=</w:t>
      </w:r>
      <w:r>
        <w:rPr>
          <w:rStyle w:val="cm-quote"/>
          <w:rFonts w:ascii="Consolas" w:hAnsi="Consolas" w:cs="Consolas"/>
          <w:color w:val="009900"/>
          <w:sz w:val="22"/>
          <w:szCs w:val="22"/>
        </w:rPr>
        <w:t>/crud</w:t>
      </w:r>
      <w:r>
        <w:rPr>
          <w:rFonts w:ascii="Consolas" w:hAnsi="Consolas" w:cs="Consolas"/>
          <w:color w:val="333333"/>
          <w:sz w:val="22"/>
          <w:szCs w:val="22"/>
        </w:rPr>
        <w:br/>
        <w:t>​</w:t>
      </w:r>
      <w:r>
        <w:rPr>
          <w:rFonts w:ascii="Consolas" w:hAnsi="Consolas" w:cs="Consolas"/>
          <w:color w:val="333333"/>
          <w:sz w:val="22"/>
          <w:szCs w:val="22"/>
        </w:rPr>
        <w:br/>
      </w:r>
      <w:r>
        <w:rPr>
          <w:rStyle w:val="cm-def"/>
          <w:rFonts w:ascii="Consolas" w:hAnsi="Consolas" w:cs="Consolas"/>
          <w:color w:val="0000FF"/>
          <w:sz w:val="22"/>
          <w:szCs w:val="22"/>
        </w:rPr>
        <w:t>server.tomcat.uri-encoding</w:t>
      </w:r>
      <w:r>
        <w:rPr>
          <w:rFonts w:ascii="Consolas" w:hAnsi="Consolas" w:cs="Consolas"/>
          <w:color w:val="333333"/>
          <w:sz w:val="22"/>
          <w:szCs w:val="22"/>
        </w:rPr>
        <w:t>=</w:t>
      </w:r>
      <w:r>
        <w:rPr>
          <w:rStyle w:val="cm-quote"/>
          <w:rFonts w:ascii="Consolas" w:hAnsi="Consolas" w:cs="Consolas"/>
          <w:color w:val="009900"/>
          <w:sz w:val="22"/>
          <w:szCs w:val="22"/>
        </w:rPr>
        <w:t>UTF-8</w:t>
      </w:r>
      <w:r>
        <w:rPr>
          <w:rFonts w:ascii="Consolas" w:hAnsi="Consolas" w:cs="Consolas"/>
          <w:color w:val="333333"/>
          <w:sz w:val="22"/>
          <w:szCs w:val="22"/>
        </w:rPr>
        <w:br/>
        <w:t>​</w:t>
      </w:r>
      <w:r>
        <w:rPr>
          <w:rFonts w:ascii="Consolas" w:hAnsi="Consolas" w:cs="Consolas"/>
          <w:color w:val="333333"/>
          <w:sz w:val="22"/>
          <w:szCs w:val="22"/>
        </w:rPr>
        <w:br/>
      </w:r>
      <w:r>
        <w:rPr>
          <w:rStyle w:val="cm-def"/>
          <w:rFonts w:ascii="Consolas" w:hAnsi="Consolas" w:cs="Consolas"/>
          <w:color w:val="0000FF"/>
          <w:sz w:val="22"/>
          <w:szCs w:val="22"/>
        </w:rPr>
        <w:t>//</w:t>
      </w:r>
      <w:r>
        <w:rPr>
          <w:rStyle w:val="cm-def"/>
          <w:rFonts w:ascii="Consolas" w:hAnsi="Consolas" w:cs="Consolas"/>
          <w:color w:val="0000FF"/>
          <w:sz w:val="22"/>
          <w:szCs w:val="22"/>
        </w:rPr>
        <w:t>通用的</w:t>
      </w:r>
      <w:r>
        <w:rPr>
          <w:rStyle w:val="cm-def"/>
          <w:rFonts w:ascii="Consolas" w:hAnsi="Consolas" w:cs="Consolas"/>
          <w:color w:val="0000FF"/>
          <w:sz w:val="22"/>
          <w:szCs w:val="22"/>
        </w:rPr>
        <w:t>Servlet</w:t>
      </w:r>
      <w:r>
        <w:rPr>
          <w:rStyle w:val="cm-def"/>
          <w:rFonts w:ascii="Consolas" w:hAnsi="Consolas" w:cs="Consolas"/>
          <w:color w:val="0000FF"/>
          <w:sz w:val="22"/>
          <w:szCs w:val="22"/>
        </w:rPr>
        <w:t>容器设置</w:t>
      </w:r>
      <w:r>
        <w:rPr>
          <w:rFonts w:ascii="Consolas" w:hAnsi="Consolas" w:cs="Consolas"/>
          <w:color w:val="333333"/>
          <w:sz w:val="22"/>
          <w:szCs w:val="22"/>
        </w:rPr>
        <w:br/>
      </w:r>
      <w:r>
        <w:rPr>
          <w:rStyle w:val="cm-def"/>
          <w:rFonts w:ascii="Consolas" w:hAnsi="Consolas" w:cs="Consolas"/>
          <w:color w:val="0000FF"/>
          <w:sz w:val="22"/>
          <w:szCs w:val="22"/>
        </w:rPr>
        <w:t>server.xxx</w:t>
      </w:r>
      <w:r>
        <w:rPr>
          <w:rFonts w:ascii="Consolas" w:hAnsi="Consolas" w:cs="Consolas"/>
          <w:color w:val="333333"/>
          <w:sz w:val="22"/>
          <w:szCs w:val="22"/>
        </w:rPr>
        <w:br/>
      </w:r>
      <w:r>
        <w:rPr>
          <w:rStyle w:val="cm-def"/>
          <w:rFonts w:ascii="Consolas" w:hAnsi="Consolas" w:cs="Consolas"/>
          <w:color w:val="0000FF"/>
          <w:sz w:val="22"/>
          <w:szCs w:val="22"/>
        </w:rPr>
        <w:t>//Tomcat</w:t>
      </w:r>
      <w:r>
        <w:rPr>
          <w:rStyle w:val="cm-def"/>
          <w:rFonts w:ascii="Consolas" w:hAnsi="Consolas" w:cs="Consolas"/>
          <w:color w:val="0000FF"/>
          <w:sz w:val="22"/>
          <w:szCs w:val="22"/>
        </w:rPr>
        <w:t>的设置</w:t>
      </w:r>
      <w:r>
        <w:rPr>
          <w:rFonts w:ascii="Consolas" w:hAnsi="Consolas" w:cs="Consolas"/>
          <w:color w:val="333333"/>
          <w:sz w:val="22"/>
          <w:szCs w:val="22"/>
        </w:rPr>
        <w:br/>
      </w:r>
      <w:r>
        <w:rPr>
          <w:rStyle w:val="cm-def"/>
          <w:rFonts w:ascii="Consolas" w:hAnsi="Consolas" w:cs="Consolas"/>
          <w:color w:val="0000FF"/>
          <w:sz w:val="22"/>
          <w:szCs w:val="22"/>
        </w:rPr>
        <w:t>server.tomcat.xxx</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、编写一个</w:t>
      </w:r>
      <w:r>
        <w:rPr>
          <w:rStyle w:val="ac"/>
          <w:rFonts w:ascii="Helvetica" w:hAnsi="Helvetica"/>
          <w:color w:val="333333"/>
        </w:rPr>
        <w:t>EmbeddedServletContainerCustomizer</w:t>
      </w:r>
      <w:r>
        <w:rPr>
          <w:rStyle w:val="md-line"/>
          <w:rFonts w:ascii="Helvetica" w:hAnsi="Helvetica"/>
          <w:color w:val="333333"/>
        </w:rPr>
        <w:t>：嵌入式的</w:t>
      </w:r>
      <w:r>
        <w:rPr>
          <w:rStyle w:val="md-line"/>
          <w:rFonts w:ascii="Helvetica" w:hAnsi="Helvetica"/>
          <w:color w:val="333333"/>
        </w:rPr>
        <w:t>Servlet</w:t>
      </w:r>
      <w:r>
        <w:rPr>
          <w:rStyle w:val="md-line"/>
          <w:rFonts w:ascii="Helvetica" w:hAnsi="Helvetica"/>
          <w:color w:val="333333"/>
        </w:rPr>
        <w:t>容器的定制器；来修改</w:t>
      </w:r>
      <w:r>
        <w:rPr>
          <w:rStyle w:val="md-line"/>
          <w:rFonts w:ascii="Helvetica" w:hAnsi="Helvetica"/>
          <w:color w:val="333333"/>
        </w:rPr>
        <w:t>Servlet</w:t>
      </w:r>
      <w:r>
        <w:rPr>
          <w:rStyle w:val="md-line"/>
          <w:rFonts w:ascii="Helvetica" w:hAnsi="Helvetica"/>
          <w:color w:val="333333"/>
        </w:rPr>
        <w:t>容器的配置</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@Bean</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一定要将这个定制器加入到容器中</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EmbeddedServletContainerCustomizer</w:t>
      </w:r>
      <w:r>
        <w:rPr>
          <w:rFonts w:ascii="Consolas" w:hAnsi="Consolas" w:cs="Consolas"/>
          <w:color w:val="333333"/>
          <w:sz w:val="22"/>
          <w:szCs w:val="22"/>
        </w:rPr>
        <w:t xml:space="preserve"> </w:t>
      </w:r>
      <w:r>
        <w:rPr>
          <w:rStyle w:val="cm-def"/>
          <w:rFonts w:ascii="Consolas" w:hAnsi="Consolas" w:cs="Consolas"/>
          <w:color w:val="0000FF"/>
          <w:sz w:val="22"/>
          <w:szCs w:val="22"/>
        </w:rPr>
        <w:t>embeddedServletContainerCustomizer</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EmbeddedServletContainerCustomizer</w:t>
      </w:r>
      <w:r>
        <w:rPr>
          <w:rFonts w:ascii="Consolas" w:hAnsi="Consolas" w:cs="Consolas"/>
          <w:color w:val="333333"/>
          <w:sz w:val="22"/>
          <w:szCs w:val="22"/>
        </w:rPr>
        <w:t>()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定制嵌入式的</w:t>
      </w:r>
      <w:r>
        <w:rPr>
          <w:rStyle w:val="cm-comment"/>
          <w:rFonts w:ascii="Consolas" w:hAnsi="Consolas" w:cs="Consolas"/>
          <w:color w:val="AA5500"/>
          <w:sz w:val="22"/>
          <w:szCs w:val="22"/>
        </w:rPr>
        <w:t>Servlet</w:t>
      </w:r>
      <w:r>
        <w:rPr>
          <w:rStyle w:val="cm-comment"/>
          <w:rFonts w:ascii="Consolas" w:hAnsi="Consolas" w:cs="Consolas"/>
          <w:color w:val="AA5500"/>
          <w:sz w:val="22"/>
          <w:szCs w:val="22"/>
        </w:rPr>
        <w:t>容器相关的规则</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customize</w:t>
      </w:r>
      <w:r>
        <w:rPr>
          <w:rFonts w:ascii="Consolas" w:hAnsi="Consolas" w:cs="Consolas"/>
          <w:color w:val="333333"/>
          <w:sz w:val="22"/>
          <w:szCs w:val="22"/>
        </w:rPr>
        <w:t>(</w:t>
      </w:r>
      <w:r>
        <w:rPr>
          <w:rStyle w:val="cm-variable"/>
          <w:rFonts w:ascii="Consolas" w:hAnsi="Consolas" w:cs="Consolas"/>
          <w:color w:val="000000"/>
          <w:sz w:val="22"/>
          <w:szCs w:val="22"/>
        </w:rPr>
        <w:t>ConfigurableEmbeddedServletContainer</w:t>
      </w:r>
      <w:r>
        <w:rPr>
          <w:rFonts w:ascii="Consolas" w:hAnsi="Consolas" w:cs="Consolas"/>
          <w:color w:val="333333"/>
          <w:sz w:val="22"/>
          <w:szCs w:val="22"/>
        </w:rPr>
        <w:t xml:space="preserve"> </w:t>
      </w:r>
      <w:r>
        <w:rPr>
          <w:rStyle w:val="cm-variable"/>
          <w:rFonts w:ascii="Consolas" w:hAnsi="Consolas" w:cs="Consolas"/>
          <w:color w:val="000000"/>
          <w:sz w:val="22"/>
          <w:szCs w:val="22"/>
        </w:rPr>
        <w:t>container</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container</w:t>
      </w:r>
      <w:r>
        <w:rPr>
          <w:rFonts w:ascii="Consolas" w:hAnsi="Consolas" w:cs="Consolas"/>
          <w:color w:val="333333"/>
          <w:sz w:val="22"/>
          <w:szCs w:val="22"/>
        </w:rPr>
        <w:t>.</w:t>
      </w:r>
      <w:r>
        <w:rPr>
          <w:rStyle w:val="cm-variable"/>
          <w:rFonts w:ascii="Consolas" w:hAnsi="Consolas" w:cs="Consolas"/>
          <w:color w:val="000000"/>
          <w:sz w:val="22"/>
          <w:szCs w:val="22"/>
        </w:rPr>
        <w:t>setPort</w:t>
      </w:r>
      <w:r>
        <w:rPr>
          <w:rFonts w:ascii="Consolas" w:hAnsi="Consolas" w:cs="Consolas"/>
          <w:color w:val="333333"/>
          <w:sz w:val="22"/>
          <w:szCs w:val="22"/>
        </w:rPr>
        <w:t>(</w:t>
      </w:r>
      <w:r>
        <w:rPr>
          <w:rStyle w:val="cm-number"/>
          <w:rFonts w:ascii="Consolas" w:hAnsi="Consolas" w:cs="Consolas"/>
          <w:color w:val="116644"/>
          <w:szCs w:val="22"/>
        </w:rPr>
        <w:t>8083</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5"/>
        <w:rPr>
          <w:rFonts w:cs="宋体"/>
        </w:rPr>
      </w:pPr>
      <w:r>
        <w:t>2</w:t>
      </w:r>
      <w:r>
        <w:t>）、注册</w:t>
      </w:r>
      <w:r>
        <w:t>Servlet</w:t>
      </w:r>
      <w:r>
        <w:t>三大组件【</w:t>
      </w:r>
      <w:r>
        <w:t>Servlet</w:t>
      </w:r>
      <w:r>
        <w:t>、</w:t>
      </w:r>
      <w:r>
        <w:t>Filter</w:t>
      </w:r>
      <w:r>
        <w:t>、</w:t>
      </w:r>
      <w:r>
        <w:t>Listener</w:t>
      </w:r>
      <w: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由于</w:t>
      </w:r>
      <w:r>
        <w:rPr>
          <w:rStyle w:val="md-line"/>
          <w:rFonts w:ascii="Helvetica" w:hAnsi="Helvetica"/>
          <w:color w:val="333333"/>
        </w:rPr>
        <w:t>SpringBoot</w:t>
      </w:r>
      <w:r>
        <w:rPr>
          <w:rStyle w:val="md-line"/>
          <w:rFonts w:ascii="Helvetica" w:hAnsi="Helvetica"/>
          <w:color w:val="333333"/>
        </w:rPr>
        <w:t>默认是以</w:t>
      </w:r>
      <w:r>
        <w:rPr>
          <w:rStyle w:val="md-line"/>
          <w:rFonts w:ascii="Helvetica" w:hAnsi="Helvetica"/>
          <w:color w:val="333333"/>
        </w:rPr>
        <w:t>jar</w:t>
      </w:r>
      <w:r>
        <w:rPr>
          <w:rStyle w:val="md-line"/>
          <w:rFonts w:ascii="Helvetica" w:hAnsi="Helvetica"/>
          <w:color w:val="333333"/>
        </w:rPr>
        <w:t>包的方式启动嵌入式的</w:t>
      </w:r>
      <w:r>
        <w:rPr>
          <w:rStyle w:val="md-line"/>
          <w:rFonts w:ascii="Helvetica" w:hAnsi="Helvetica"/>
          <w:color w:val="333333"/>
        </w:rPr>
        <w:t>Servlet</w:t>
      </w:r>
      <w:r>
        <w:rPr>
          <w:rStyle w:val="md-line"/>
          <w:rFonts w:ascii="Helvetica" w:hAnsi="Helvetica"/>
          <w:color w:val="333333"/>
        </w:rPr>
        <w:t>容器来启动</w:t>
      </w:r>
      <w:r>
        <w:rPr>
          <w:rStyle w:val="md-line"/>
          <w:rFonts w:ascii="Helvetica" w:hAnsi="Helvetica"/>
          <w:color w:val="333333"/>
        </w:rPr>
        <w:t>SpringBoot</w:t>
      </w:r>
      <w:r>
        <w:rPr>
          <w:rStyle w:val="md-line"/>
          <w:rFonts w:ascii="Helvetica" w:hAnsi="Helvetica"/>
          <w:color w:val="333333"/>
        </w:rPr>
        <w:t>的</w:t>
      </w:r>
      <w:r>
        <w:rPr>
          <w:rStyle w:val="md-line"/>
          <w:rFonts w:ascii="Helvetica" w:hAnsi="Helvetica"/>
          <w:color w:val="333333"/>
        </w:rPr>
        <w:t>web</w:t>
      </w:r>
      <w:r>
        <w:rPr>
          <w:rStyle w:val="md-line"/>
          <w:rFonts w:ascii="Helvetica" w:hAnsi="Helvetica"/>
          <w:color w:val="333333"/>
        </w:rPr>
        <w:t>应用，没有</w:t>
      </w:r>
      <w:r>
        <w:rPr>
          <w:rStyle w:val="md-line"/>
          <w:rFonts w:ascii="Helvetica" w:hAnsi="Helvetica"/>
          <w:color w:val="333333"/>
        </w:rPr>
        <w:t>web.xml</w:t>
      </w:r>
      <w:r>
        <w:rPr>
          <w:rStyle w:val="md-line"/>
          <w:rFonts w:ascii="Helvetica" w:hAnsi="Helvetica"/>
          <w:color w:val="333333"/>
        </w:rPr>
        <w:t>文件。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注册三大组件用以下方式</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ServletRegistrationBean</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注册三大组件</w:t>
      </w:r>
      <w:r>
        <w:rPr>
          <w:rFonts w:ascii="Consolas" w:hAnsi="Consolas" w:cs="Consolas"/>
          <w:color w:val="333333"/>
          <w:sz w:val="22"/>
          <w:szCs w:val="22"/>
        </w:rPr>
        <w:br/>
      </w:r>
      <w:r>
        <w:rPr>
          <w:rStyle w:val="cm-meta"/>
          <w:rFonts w:ascii="Consolas" w:hAnsi="Consolas" w:cs="Consolas"/>
          <w:color w:val="555555"/>
          <w:sz w:val="22"/>
          <w:szCs w:val="22"/>
        </w:rPr>
        <w:t>@Bean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ServletRegistrationBean</w:t>
      </w:r>
      <w:r>
        <w:rPr>
          <w:rFonts w:ascii="Consolas" w:hAnsi="Consolas" w:cs="Consolas"/>
          <w:color w:val="333333"/>
          <w:sz w:val="22"/>
          <w:szCs w:val="22"/>
        </w:rPr>
        <w:t xml:space="preserve"> </w:t>
      </w:r>
      <w:r>
        <w:rPr>
          <w:rStyle w:val="cm-def"/>
          <w:rFonts w:ascii="Consolas" w:hAnsi="Consolas" w:cs="Consolas"/>
          <w:color w:val="0000FF"/>
          <w:sz w:val="22"/>
          <w:szCs w:val="22"/>
        </w:rPr>
        <w:t>myServlet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ServletRegistrationBean</w:t>
      </w:r>
      <w:r>
        <w:rPr>
          <w:rFonts w:ascii="Consolas" w:hAnsi="Consolas" w:cs="Consolas"/>
          <w:color w:val="333333"/>
          <w:sz w:val="22"/>
          <w:szCs w:val="22"/>
        </w:rPr>
        <w:t xml:space="preserve"> </w:t>
      </w:r>
      <w:r>
        <w:rPr>
          <w:rStyle w:val="cm-variable"/>
          <w:rFonts w:ascii="Consolas" w:hAnsi="Consolas" w:cs="Consolas"/>
          <w:color w:val="000000"/>
          <w:sz w:val="22"/>
          <w:szCs w:val="22"/>
        </w:rPr>
        <w:t>registrationBean</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lastRenderedPageBreak/>
        <w:t>ServletRegistrationBean</w:t>
      </w:r>
      <w:r>
        <w:rPr>
          <w:rFonts w:ascii="Consolas" w:hAnsi="Consolas" w:cs="Consolas"/>
          <w:color w:val="333333"/>
          <w:sz w:val="22"/>
          <w:szCs w:val="22"/>
        </w:rPr>
        <w:t>(</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MyServlet</w:t>
      </w:r>
      <w:r>
        <w:rPr>
          <w:rFonts w:ascii="Consolas" w:hAnsi="Consolas" w:cs="Consolas"/>
          <w:color w:val="333333"/>
          <w:sz w:val="22"/>
          <w:szCs w:val="22"/>
        </w:rPr>
        <w:t>(),</w:t>
      </w:r>
      <w:r>
        <w:rPr>
          <w:rStyle w:val="cm-string"/>
          <w:rFonts w:ascii="Consolas" w:hAnsi="Consolas" w:cs="Consolas"/>
          <w:color w:val="AA1111"/>
          <w:sz w:val="22"/>
          <w:szCs w:val="22"/>
        </w:rPr>
        <w:t>"/myServlet"</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registrationBean</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FilterRegistrationBean</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@Bean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FilterRegistrationBean</w:t>
      </w:r>
      <w:r>
        <w:rPr>
          <w:rFonts w:ascii="Consolas" w:hAnsi="Consolas" w:cs="Consolas"/>
          <w:color w:val="333333"/>
          <w:sz w:val="22"/>
          <w:szCs w:val="22"/>
        </w:rPr>
        <w:t xml:space="preserve"> </w:t>
      </w:r>
      <w:r>
        <w:rPr>
          <w:rStyle w:val="cm-def"/>
          <w:rFonts w:ascii="Consolas" w:hAnsi="Consolas" w:cs="Consolas"/>
          <w:color w:val="0000FF"/>
          <w:sz w:val="22"/>
          <w:szCs w:val="22"/>
        </w:rPr>
        <w:t>myFilter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FilterRegistrationBean</w:t>
      </w:r>
      <w:r>
        <w:rPr>
          <w:rFonts w:ascii="Consolas" w:hAnsi="Consolas" w:cs="Consolas"/>
          <w:color w:val="333333"/>
          <w:sz w:val="22"/>
          <w:szCs w:val="22"/>
        </w:rPr>
        <w:t xml:space="preserve"> </w:t>
      </w:r>
      <w:r>
        <w:rPr>
          <w:rStyle w:val="cm-variable"/>
          <w:rFonts w:ascii="Consolas" w:hAnsi="Consolas" w:cs="Consolas"/>
          <w:color w:val="000000"/>
          <w:sz w:val="22"/>
          <w:szCs w:val="22"/>
        </w:rPr>
        <w:t>registrationBean</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FilterRegistrationBean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registrationBean</w:t>
      </w:r>
      <w:r>
        <w:rPr>
          <w:rFonts w:ascii="Consolas" w:hAnsi="Consolas" w:cs="Consolas"/>
          <w:color w:val="333333"/>
          <w:sz w:val="22"/>
          <w:szCs w:val="22"/>
        </w:rPr>
        <w:t>.</w:t>
      </w:r>
      <w:r>
        <w:rPr>
          <w:rStyle w:val="cm-variable"/>
          <w:rFonts w:ascii="Consolas" w:hAnsi="Consolas" w:cs="Consolas"/>
          <w:color w:val="000000"/>
          <w:sz w:val="22"/>
          <w:szCs w:val="22"/>
        </w:rPr>
        <w:t>setFilter</w:t>
      </w:r>
      <w:r>
        <w:rPr>
          <w:rFonts w:ascii="Consolas" w:hAnsi="Consolas" w:cs="Consolas"/>
          <w:color w:val="333333"/>
          <w:sz w:val="22"/>
          <w:szCs w:val="22"/>
        </w:rPr>
        <w:t>(</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MyFilter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registrationBean</w:t>
      </w:r>
      <w:r>
        <w:rPr>
          <w:rFonts w:ascii="Consolas" w:hAnsi="Consolas" w:cs="Consolas"/>
          <w:color w:val="333333"/>
          <w:sz w:val="22"/>
          <w:szCs w:val="22"/>
        </w:rPr>
        <w:t>.</w:t>
      </w:r>
      <w:r>
        <w:rPr>
          <w:rStyle w:val="cm-variable"/>
          <w:rFonts w:ascii="Consolas" w:hAnsi="Consolas" w:cs="Consolas"/>
          <w:color w:val="000000"/>
          <w:sz w:val="22"/>
          <w:szCs w:val="22"/>
        </w:rPr>
        <w:t>setUrlPatterns</w:t>
      </w:r>
      <w:r>
        <w:rPr>
          <w:rFonts w:ascii="Consolas" w:hAnsi="Consolas" w:cs="Consolas"/>
          <w:color w:val="333333"/>
          <w:sz w:val="22"/>
          <w:szCs w:val="22"/>
        </w:rPr>
        <w:t>(</w:t>
      </w:r>
      <w:r>
        <w:rPr>
          <w:rStyle w:val="cm-variable"/>
          <w:rFonts w:ascii="Consolas" w:hAnsi="Consolas" w:cs="Consolas"/>
          <w:color w:val="000000"/>
          <w:sz w:val="22"/>
          <w:szCs w:val="22"/>
        </w:rPr>
        <w:t>Arrays</w:t>
      </w:r>
      <w:r>
        <w:rPr>
          <w:rFonts w:ascii="Consolas" w:hAnsi="Consolas" w:cs="Consolas"/>
          <w:color w:val="333333"/>
          <w:sz w:val="22"/>
          <w:szCs w:val="22"/>
        </w:rPr>
        <w:t>.</w:t>
      </w:r>
      <w:r>
        <w:rPr>
          <w:rStyle w:val="cm-variable"/>
          <w:rFonts w:ascii="Consolas" w:hAnsi="Consolas" w:cs="Consolas"/>
          <w:color w:val="000000"/>
          <w:sz w:val="22"/>
          <w:szCs w:val="22"/>
        </w:rPr>
        <w:t>asList</w:t>
      </w:r>
      <w:r>
        <w:rPr>
          <w:rFonts w:ascii="Consolas" w:hAnsi="Consolas" w:cs="Consolas"/>
          <w:color w:val="333333"/>
          <w:sz w:val="22"/>
          <w:szCs w:val="22"/>
        </w:rPr>
        <w:t>(</w:t>
      </w:r>
      <w:r>
        <w:rPr>
          <w:rStyle w:val="cm-string"/>
          <w:rFonts w:ascii="Consolas" w:hAnsi="Consolas" w:cs="Consolas"/>
          <w:color w:val="AA1111"/>
          <w:sz w:val="22"/>
          <w:szCs w:val="22"/>
        </w:rPr>
        <w:t>"/hello"</w:t>
      </w:r>
      <w:r>
        <w:rPr>
          <w:rFonts w:ascii="Consolas" w:hAnsi="Consolas" w:cs="Consolas"/>
          <w:color w:val="333333"/>
          <w:sz w:val="22"/>
          <w:szCs w:val="22"/>
        </w:rPr>
        <w:t>,</w:t>
      </w:r>
      <w:r>
        <w:rPr>
          <w:rStyle w:val="cm-string"/>
          <w:rFonts w:ascii="Consolas" w:hAnsi="Consolas" w:cs="Consolas"/>
          <w:color w:val="AA1111"/>
          <w:sz w:val="22"/>
          <w:szCs w:val="22"/>
        </w:rPr>
        <w:t>"/myServlet"</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registrationBean</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ServletListenerRegistrationBean</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@Bean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ServletListenerRegistrationBean</w:t>
      </w:r>
      <w:r>
        <w:rPr>
          <w:rFonts w:ascii="Consolas" w:hAnsi="Consolas" w:cs="Consolas"/>
          <w:color w:val="333333"/>
          <w:sz w:val="22"/>
          <w:szCs w:val="22"/>
        </w:rPr>
        <w:t xml:space="preserve"> </w:t>
      </w:r>
      <w:r>
        <w:rPr>
          <w:rStyle w:val="cm-def"/>
          <w:rFonts w:ascii="Consolas" w:hAnsi="Consolas" w:cs="Consolas"/>
          <w:color w:val="0000FF"/>
          <w:sz w:val="22"/>
          <w:szCs w:val="22"/>
        </w:rPr>
        <w:t>myListener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ServletListenerRegistrationBean</w:t>
      </w:r>
      <w:r>
        <w:rPr>
          <w:rStyle w:val="cm-operator"/>
          <w:rFonts w:ascii="Consolas" w:hAnsi="Consolas" w:cs="Consolas"/>
          <w:color w:val="981A1A"/>
          <w:sz w:val="22"/>
          <w:szCs w:val="22"/>
        </w:rPr>
        <w:t>&lt;</w:t>
      </w:r>
      <w:r>
        <w:rPr>
          <w:rStyle w:val="cm-variable"/>
          <w:rFonts w:ascii="Consolas" w:hAnsi="Consolas" w:cs="Consolas"/>
          <w:color w:val="000000"/>
          <w:sz w:val="22"/>
          <w:szCs w:val="22"/>
        </w:rPr>
        <w:t>MyListener</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registrationBean</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ServletListenerRegistrationBean</w:t>
      </w:r>
      <w:r>
        <w:rPr>
          <w:rStyle w:val="cm-operator"/>
          <w:rFonts w:ascii="Consolas" w:hAnsi="Consolas" w:cs="Consolas"/>
          <w:color w:val="981A1A"/>
          <w:sz w:val="22"/>
          <w:szCs w:val="22"/>
        </w:rPr>
        <w:t>&lt;&gt;</w:t>
      </w:r>
      <w:r>
        <w:rPr>
          <w:rFonts w:ascii="Consolas" w:hAnsi="Consolas" w:cs="Consolas"/>
          <w:color w:val="333333"/>
          <w:sz w:val="22"/>
          <w:szCs w:val="22"/>
        </w:rPr>
        <w:t>(</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MyListener</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registrationBean</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SpringBoot</w:t>
      </w:r>
      <w:r>
        <w:rPr>
          <w:rStyle w:val="md-line"/>
          <w:rFonts w:ascii="Helvetica" w:hAnsi="Helvetica"/>
          <w:color w:val="333333"/>
        </w:rPr>
        <w:t>帮我们自动</w:t>
      </w:r>
      <w:r>
        <w:rPr>
          <w:rStyle w:val="md-line"/>
          <w:rFonts w:ascii="Helvetica" w:hAnsi="Helvetica"/>
          <w:color w:val="333333"/>
        </w:rPr>
        <w:t>SpringMVC</w:t>
      </w:r>
      <w:r>
        <w:rPr>
          <w:rStyle w:val="md-line"/>
          <w:rFonts w:ascii="Helvetica" w:hAnsi="Helvetica"/>
          <w:color w:val="333333"/>
        </w:rPr>
        <w:t>的时候，自动的注册</w:t>
      </w:r>
      <w:r>
        <w:rPr>
          <w:rStyle w:val="md-line"/>
          <w:rFonts w:ascii="Helvetica" w:hAnsi="Helvetica"/>
          <w:color w:val="333333"/>
        </w:rPr>
        <w:t>SpringMVC</w:t>
      </w:r>
      <w:r>
        <w:rPr>
          <w:rStyle w:val="md-line"/>
          <w:rFonts w:ascii="Helvetica" w:hAnsi="Helvetica"/>
          <w:color w:val="333333"/>
        </w:rPr>
        <w:t>的前端控制器；</w:t>
      </w:r>
      <w:r>
        <w:rPr>
          <w:rStyle w:val="md-line"/>
          <w:rFonts w:ascii="Helvetica" w:hAnsi="Helvetica"/>
          <w:color w:val="333333"/>
        </w:rPr>
        <w:t>DIspatcherServlet</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DispatcherServletAutoConfiguration</w:t>
      </w:r>
      <w:r>
        <w:rPr>
          <w:rStyle w:val="md-line"/>
          <w:rFonts w:ascii="Helvetica" w:hAnsi="Helvetica"/>
          <w:color w:val="333333"/>
        </w:rPr>
        <w:t>中：</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@Bean</w:t>
      </w:r>
      <w:r>
        <w:rPr>
          <w:rFonts w:ascii="Consolas" w:hAnsi="Consolas" w:cs="Consolas"/>
          <w:color w:val="333333"/>
          <w:sz w:val="22"/>
          <w:szCs w:val="22"/>
        </w:rPr>
        <w:t>(</w:t>
      </w:r>
      <w:r>
        <w:rPr>
          <w:rStyle w:val="cm-variable"/>
          <w:rFonts w:ascii="Consolas" w:hAnsi="Consolas" w:cs="Consolas"/>
          <w:color w:val="000000"/>
          <w:sz w:val="22"/>
          <w:szCs w:val="22"/>
        </w:rPr>
        <w:t>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DEFAULT_DISPATCHER_SERVLET_REGISTRATION_BEAN_NAME</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@ConditionalOnBean</w:t>
      </w:r>
      <w:r>
        <w:rPr>
          <w:rFonts w:ascii="Consolas" w:hAnsi="Consolas" w:cs="Consolas"/>
          <w:color w:val="333333"/>
          <w:sz w:val="22"/>
          <w:szCs w:val="22"/>
        </w:rPr>
        <w:t>(</w:t>
      </w:r>
      <w:r>
        <w:rPr>
          <w:rStyle w:val="cm-variable"/>
          <w:rFonts w:ascii="Consolas" w:hAnsi="Consolas" w:cs="Consolas"/>
          <w:color w:val="000000"/>
          <w:sz w:val="22"/>
          <w:szCs w:val="22"/>
        </w:rPr>
        <w:t>value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DispatcherServlet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DEFAULT_DISPATCHER_SERVLET_BEAN_NAME</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ServletRegistrationBean</w:t>
      </w:r>
      <w:r>
        <w:rPr>
          <w:rFonts w:ascii="Consolas" w:hAnsi="Consolas" w:cs="Consolas"/>
          <w:color w:val="333333"/>
          <w:sz w:val="22"/>
          <w:szCs w:val="22"/>
        </w:rPr>
        <w:t xml:space="preserve"> </w:t>
      </w:r>
      <w:r>
        <w:rPr>
          <w:rStyle w:val="cm-def"/>
          <w:rFonts w:ascii="Consolas" w:hAnsi="Consolas" w:cs="Consolas"/>
          <w:color w:val="0000FF"/>
          <w:sz w:val="22"/>
          <w:szCs w:val="22"/>
        </w:rPr>
        <w:t>dispatcherServletRegistration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DispatcherServlet</w:t>
      </w:r>
      <w:r>
        <w:rPr>
          <w:rFonts w:ascii="Consolas" w:hAnsi="Consolas" w:cs="Consolas"/>
          <w:color w:val="333333"/>
          <w:sz w:val="22"/>
          <w:szCs w:val="22"/>
        </w:rPr>
        <w:t xml:space="preserve"> </w:t>
      </w:r>
      <w:r>
        <w:rPr>
          <w:rStyle w:val="cm-variable"/>
          <w:rFonts w:ascii="Consolas" w:hAnsi="Consolas" w:cs="Consolas"/>
          <w:color w:val="000000"/>
          <w:sz w:val="22"/>
          <w:szCs w:val="22"/>
        </w:rPr>
        <w:t>dispatcherServlet</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ServletRegistrationBean</w:t>
      </w:r>
      <w:r>
        <w:rPr>
          <w:rFonts w:ascii="Consolas" w:hAnsi="Consolas" w:cs="Consolas"/>
          <w:color w:val="333333"/>
          <w:sz w:val="22"/>
          <w:szCs w:val="22"/>
        </w:rPr>
        <w:t xml:space="preserve"> </w:t>
      </w:r>
      <w:r>
        <w:rPr>
          <w:rStyle w:val="cm-variable"/>
          <w:rFonts w:ascii="Consolas" w:hAnsi="Consolas" w:cs="Consolas"/>
          <w:color w:val="000000"/>
          <w:sz w:val="22"/>
          <w:szCs w:val="22"/>
        </w:rPr>
        <w:t>registration</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ServletRegistrationBean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dispatcherServlet</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serverProperties</w:t>
      </w:r>
      <w:r>
        <w:rPr>
          <w:rFonts w:ascii="Consolas" w:hAnsi="Consolas" w:cs="Consolas"/>
          <w:color w:val="333333"/>
          <w:sz w:val="22"/>
          <w:szCs w:val="22"/>
        </w:rPr>
        <w:t>.</w:t>
      </w:r>
      <w:r>
        <w:rPr>
          <w:rStyle w:val="cm-variable"/>
          <w:rFonts w:ascii="Consolas" w:hAnsi="Consolas" w:cs="Consolas"/>
          <w:color w:val="000000"/>
          <w:sz w:val="22"/>
          <w:szCs w:val="22"/>
        </w:rPr>
        <w:t>getServletMapping</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默认拦截：</w:t>
      </w:r>
      <w:r>
        <w:rPr>
          <w:rStyle w:val="cm-comment"/>
          <w:rFonts w:ascii="Consolas" w:hAnsi="Consolas" w:cs="Consolas"/>
          <w:color w:val="AA5500"/>
          <w:sz w:val="22"/>
          <w:szCs w:val="22"/>
        </w:rPr>
        <w:t xml:space="preserve"> /  </w:t>
      </w:r>
      <w:r>
        <w:rPr>
          <w:rStyle w:val="cm-comment"/>
          <w:rFonts w:ascii="Consolas" w:hAnsi="Consolas" w:cs="Consolas"/>
          <w:color w:val="AA5500"/>
          <w:sz w:val="22"/>
          <w:szCs w:val="22"/>
        </w:rPr>
        <w:t>所有请求；包静态资源，但是不拦截</w:t>
      </w:r>
      <w:r>
        <w:rPr>
          <w:rStyle w:val="cm-comment"/>
          <w:rFonts w:ascii="Consolas" w:hAnsi="Consolas" w:cs="Consolas"/>
          <w:color w:val="AA5500"/>
          <w:sz w:val="22"/>
          <w:szCs w:val="22"/>
        </w:rPr>
        <w:t>jsp</w:t>
      </w:r>
      <w:r>
        <w:rPr>
          <w:rStyle w:val="cm-comment"/>
          <w:rFonts w:ascii="Consolas" w:hAnsi="Consolas" w:cs="Consolas"/>
          <w:color w:val="AA5500"/>
          <w:sz w:val="22"/>
          <w:szCs w:val="22"/>
        </w:rPr>
        <w:t>请求；</w:t>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会拦截</w:t>
      </w:r>
      <w:r>
        <w:rPr>
          <w:rStyle w:val="cm-comment"/>
          <w:rFonts w:ascii="Consolas" w:hAnsi="Consolas" w:cs="Consolas"/>
          <w:color w:val="AA5500"/>
          <w:sz w:val="22"/>
          <w:szCs w:val="22"/>
        </w:rPr>
        <w:t>jsp</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可以通过</w:t>
      </w:r>
      <w:r>
        <w:rPr>
          <w:rStyle w:val="cm-comment"/>
          <w:rFonts w:ascii="Consolas" w:hAnsi="Consolas" w:cs="Consolas"/>
          <w:color w:val="AA5500"/>
          <w:sz w:val="22"/>
          <w:szCs w:val="22"/>
        </w:rPr>
        <w:t>server.servletPath</w:t>
      </w:r>
      <w:r>
        <w:rPr>
          <w:rStyle w:val="cm-comment"/>
          <w:rFonts w:ascii="Consolas" w:hAnsi="Consolas" w:cs="Consolas"/>
          <w:color w:val="AA5500"/>
          <w:sz w:val="22"/>
          <w:szCs w:val="22"/>
        </w:rPr>
        <w:t>来修改</w:t>
      </w:r>
      <w:r>
        <w:rPr>
          <w:rStyle w:val="cm-comment"/>
          <w:rFonts w:ascii="Consolas" w:hAnsi="Consolas" w:cs="Consolas"/>
          <w:color w:val="AA5500"/>
          <w:sz w:val="22"/>
          <w:szCs w:val="22"/>
        </w:rPr>
        <w:t>SpringMVC</w:t>
      </w:r>
      <w:r>
        <w:rPr>
          <w:rStyle w:val="cm-comment"/>
          <w:rFonts w:ascii="Consolas" w:hAnsi="Consolas" w:cs="Consolas"/>
          <w:color w:val="AA5500"/>
          <w:sz w:val="22"/>
          <w:szCs w:val="22"/>
        </w:rPr>
        <w:t>前端控制器默认拦截的请求路径</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variable"/>
          <w:rFonts w:ascii="Consolas" w:hAnsi="Consolas" w:cs="Consolas"/>
          <w:color w:val="000000"/>
          <w:sz w:val="22"/>
          <w:szCs w:val="22"/>
        </w:rPr>
        <w:t>registration</w:t>
      </w:r>
      <w:r>
        <w:rPr>
          <w:rFonts w:ascii="Consolas" w:hAnsi="Consolas" w:cs="Consolas"/>
          <w:color w:val="333333"/>
          <w:sz w:val="22"/>
          <w:szCs w:val="22"/>
        </w:rPr>
        <w:t>.</w:t>
      </w:r>
      <w:r>
        <w:rPr>
          <w:rStyle w:val="cm-variable"/>
          <w:rFonts w:ascii="Consolas" w:hAnsi="Consolas" w:cs="Consolas"/>
          <w:color w:val="000000"/>
          <w:sz w:val="22"/>
          <w:szCs w:val="22"/>
        </w:rPr>
        <w:t>setName</w:t>
      </w:r>
      <w:r>
        <w:rPr>
          <w:rFonts w:ascii="Consolas" w:hAnsi="Consolas" w:cs="Consolas"/>
          <w:color w:val="333333"/>
          <w:sz w:val="22"/>
          <w:szCs w:val="22"/>
        </w:rPr>
        <w:t>(</w:t>
      </w:r>
      <w:r>
        <w:rPr>
          <w:rStyle w:val="cm-variable"/>
          <w:rFonts w:ascii="Consolas" w:hAnsi="Consolas" w:cs="Consolas"/>
          <w:color w:val="000000"/>
          <w:sz w:val="22"/>
          <w:szCs w:val="22"/>
        </w:rPr>
        <w:t>DEFAULT_DISPATCHER_SERVLET_BEAN_NAME</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registration</w:t>
      </w:r>
      <w:r>
        <w:rPr>
          <w:rFonts w:ascii="Consolas" w:hAnsi="Consolas" w:cs="Consolas"/>
          <w:color w:val="333333"/>
          <w:sz w:val="22"/>
          <w:szCs w:val="22"/>
        </w:rPr>
        <w:t>.</w:t>
      </w:r>
      <w:r>
        <w:rPr>
          <w:rStyle w:val="cm-variable"/>
          <w:rFonts w:ascii="Consolas" w:hAnsi="Consolas" w:cs="Consolas"/>
          <w:color w:val="000000"/>
          <w:sz w:val="22"/>
          <w:szCs w:val="22"/>
        </w:rPr>
        <w:t>setLoadOnStartup</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webMvcProperties</w:t>
      </w:r>
      <w:r>
        <w:rPr>
          <w:rFonts w:ascii="Consolas" w:hAnsi="Consolas" w:cs="Consolas"/>
          <w:color w:val="333333"/>
          <w:sz w:val="22"/>
          <w:szCs w:val="22"/>
        </w:rPr>
        <w:t>.</w:t>
      </w:r>
      <w:r>
        <w:rPr>
          <w:rStyle w:val="cm-variable"/>
          <w:rFonts w:ascii="Consolas" w:hAnsi="Consolas" w:cs="Consolas"/>
          <w:color w:val="000000"/>
          <w:sz w:val="22"/>
          <w:szCs w:val="22"/>
        </w:rPr>
        <w:t>getServlet</w:t>
      </w:r>
      <w:r>
        <w:rPr>
          <w:rFonts w:ascii="Consolas" w:hAnsi="Consolas" w:cs="Consolas"/>
          <w:color w:val="333333"/>
          <w:sz w:val="22"/>
          <w:szCs w:val="22"/>
        </w:rPr>
        <w:t>().</w:t>
      </w:r>
      <w:r>
        <w:rPr>
          <w:rStyle w:val="cm-variable"/>
          <w:rFonts w:ascii="Consolas" w:hAnsi="Consolas" w:cs="Consolas"/>
          <w:color w:val="000000"/>
          <w:sz w:val="22"/>
          <w:szCs w:val="22"/>
        </w:rPr>
        <w:t>getLoadOnStartup</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multipartConfig</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registration</w:t>
      </w:r>
      <w:r>
        <w:rPr>
          <w:rFonts w:ascii="Consolas" w:hAnsi="Consolas" w:cs="Consolas"/>
          <w:color w:val="333333"/>
          <w:sz w:val="22"/>
          <w:szCs w:val="22"/>
        </w:rPr>
        <w:t>.</w:t>
      </w:r>
      <w:r>
        <w:rPr>
          <w:rStyle w:val="cm-variable"/>
          <w:rFonts w:ascii="Consolas" w:hAnsi="Consolas" w:cs="Consolas"/>
          <w:color w:val="000000"/>
          <w:sz w:val="22"/>
          <w:szCs w:val="22"/>
        </w:rPr>
        <w:t>setMultipartConfig</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multipartConfig</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registration</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能不能支持其他的</w:t>
      </w:r>
      <w:r>
        <w:rPr>
          <w:rStyle w:val="md-line"/>
          <w:rFonts w:ascii="Helvetica" w:hAnsi="Helvetica"/>
          <w:color w:val="333333"/>
        </w:rPr>
        <w:t>Servlet</w:t>
      </w:r>
      <w:r>
        <w:rPr>
          <w:rStyle w:val="md-line"/>
          <w:rFonts w:ascii="Helvetica" w:hAnsi="Helvetica"/>
          <w:color w:val="333333"/>
        </w:rPr>
        <w:t>容器；</w:t>
      </w:r>
    </w:p>
    <w:p w:rsidR="001A7847" w:rsidRDefault="007D395D">
      <w:pPr>
        <w:pStyle w:val="5"/>
      </w:pPr>
      <w:r>
        <w:t>3</w:t>
      </w:r>
      <w:r>
        <w:t>）、替换为其他嵌入式</w:t>
      </w:r>
      <w:r>
        <w:t>Servlet</w:t>
      </w:r>
      <w:r>
        <w:t>容器</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34" name="矩形 334" descr="C:\Users\Administrator\Desktop\学习课程\尚硅谷SpringBoot核心技术篇\源码、资料、课件\文档\Spring Boot 笔记\images\%E6%90%9C%E7%8B%97%E6%88%AA%E5%9B%BE20180302114401.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2114401.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BJ8Sog0wAAAAMBAAAPAAAA&#10;AAAAAAEAIAAAACIAAABkcnMvZG93bnJldi54bWxQSwECFAAUAAAACACHTuJA3/Buj8UCAACjBAAA&#10;DgAAAAAAAAABACAAAAAiAQAAZHJzL2Uyb0RvYy54bWxQSwUGAAAAAAYABgBZAQAAWQY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默认支持：</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Tomcat</w:t>
      </w:r>
      <w:r>
        <w:rPr>
          <w:rStyle w:val="md-line"/>
          <w:rFonts w:ascii="Helvetica" w:hAnsi="Helvetica"/>
          <w:color w:val="333333"/>
        </w:rPr>
        <w:t>（默认使用）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spring-boot-starter-web</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Fonts w:ascii="Consolas" w:hAnsi="Consolas" w:cs="Consolas"/>
          <w:color w:val="333333"/>
          <w:sz w:val="22"/>
          <w:szCs w:val="22"/>
        </w:rPr>
        <w:t>引入</w:t>
      </w:r>
      <w:r>
        <w:rPr>
          <w:rFonts w:ascii="Consolas" w:hAnsi="Consolas" w:cs="Consolas"/>
          <w:color w:val="333333"/>
          <w:sz w:val="22"/>
          <w:szCs w:val="22"/>
        </w:rPr>
        <w:t>web</w:t>
      </w:r>
      <w:r>
        <w:rPr>
          <w:rFonts w:ascii="Consolas" w:hAnsi="Consolas" w:cs="Consolas"/>
          <w:color w:val="333333"/>
          <w:sz w:val="22"/>
          <w:szCs w:val="22"/>
        </w:rPr>
        <w:t>模块默认就是使用嵌入式的</w:t>
      </w:r>
      <w:r>
        <w:rPr>
          <w:rFonts w:ascii="Consolas" w:hAnsi="Consolas" w:cs="Consolas"/>
          <w:color w:val="333333"/>
          <w:sz w:val="22"/>
          <w:szCs w:val="22"/>
        </w:rPr>
        <w:t>Tomcat</w:t>
      </w:r>
      <w:r>
        <w:rPr>
          <w:rFonts w:ascii="Consolas" w:hAnsi="Consolas" w:cs="Consolas"/>
          <w:color w:val="333333"/>
          <w:sz w:val="22"/>
          <w:szCs w:val="22"/>
        </w:rPr>
        <w:t>作为</w:t>
      </w:r>
      <w:r>
        <w:rPr>
          <w:rFonts w:ascii="Consolas" w:hAnsi="Consolas" w:cs="Consolas"/>
          <w:color w:val="333333"/>
          <w:sz w:val="22"/>
          <w:szCs w:val="22"/>
        </w:rPr>
        <w:t>Servlet</w:t>
      </w:r>
      <w:r>
        <w:rPr>
          <w:rFonts w:ascii="Consolas" w:hAnsi="Consolas" w:cs="Consolas"/>
          <w:color w:val="333333"/>
          <w:sz w:val="22"/>
          <w:szCs w:val="22"/>
        </w:rPr>
        <w:t>容器；</w:t>
      </w:r>
      <w:r>
        <w:rPr>
          <w:rFonts w:ascii="Consolas" w:hAnsi="Consolas" w:cs="Consolas"/>
          <w:color w:val="333333"/>
          <w:sz w:val="22"/>
          <w:szCs w:val="22"/>
        </w:rPr>
        <w:br/>
      </w:r>
      <w:r>
        <w:rPr>
          <w:rStyle w:val="cm-tag"/>
          <w:rFonts w:ascii="Consolas" w:hAnsi="Consolas" w:cs="Consolas"/>
          <w:color w:val="117700"/>
          <w:sz w:val="22"/>
          <w:szCs w:val="22"/>
        </w:rPr>
        <w:t>&lt;/dependency&gt;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Jetty</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 xml:space="preserve">&lt;!-- </w:t>
      </w:r>
      <w:r>
        <w:rPr>
          <w:rStyle w:val="cm-comment"/>
          <w:rFonts w:ascii="Consolas" w:hAnsi="Consolas" w:cs="Consolas"/>
          <w:color w:val="AA5500"/>
          <w:sz w:val="22"/>
          <w:szCs w:val="22"/>
        </w:rPr>
        <w:t>引入</w:t>
      </w:r>
      <w:r>
        <w:rPr>
          <w:rStyle w:val="cm-comment"/>
          <w:rFonts w:ascii="Consolas" w:hAnsi="Consolas" w:cs="Consolas"/>
          <w:color w:val="AA5500"/>
          <w:sz w:val="22"/>
          <w:szCs w:val="22"/>
        </w:rPr>
        <w:t>web</w:t>
      </w:r>
      <w:r>
        <w:rPr>
          <w:rStyle w:val="cm-comment"/>
          <w:rFonts w:ascii="Consolas" w:hAnsi="Consolas" w:cs="Consolas"/>
          <w:color w:val="AA5500"/>
          <w:sz w:val="22"/>
          <w:szCs w:val="22"/>
        </w:rPr>
        <w:t>模块</w:t>
      </w:r>
      <w:r>
        <w:rPr>
          <w:rStyle w:val="cm-comment"/>
          <w:rFonts w:ascii="Consolas" w:hAnsi="Consolas" w:cs="Consolas"/>
          <w:color w:val="AA5500"/>
          <w:sz w:val="22"/>
          <w:szCs w:val="22"/>
        </w:rPr>
        <w:t xml:space="preserve"> --&gt;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spring-boot-starter-web</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spring-boot-starter-tomcat</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w:t>
      </w:r>
      <w:r>
        <w:rPr>
          <w:rFonts w:ascii="Consolas" w:hAnsi="Consolas" w:cs="Consolas"/>
          <w:color w:val="333333"/>
          <w:sz w:val="22"/>
          <w:szCs w:val="22"/>
        </w:rPr>
        <w:br/>
      </w:r>
      <w:r>
        <w:rPr>
          <w:rStyle w:val="cm-comment"/>
          <w:rFonts w:ascii="Consolas" w:hAnsi="Consolas" w:cs="Consolas"/>
          <w:color w:val="AA5500"/>
          <w:sz w:val="22"/>
          <w:szCs w:val="22"/>
        </w:rPr>
        <w:t>&lt;!--</w:t>
      </w:r>
      <w:r>
        <w:rPr>
          <w:rStyle w:val="cm-comment"/>
          <w:rFonts w:ascii="Consolas" w:hAnsi="Consolas" w:cs="Consolas"/>
          <w:color w:val="AA5500"/>
          <w:sz w:val="22"/>
          <w:szCs w:val="22"/>
        </w:rPr>
        <w:t>引入其他的</w:t>
      </w:r>
      <w:r>
        <w:rPr>
          <w:rStyle w:val="cm-comment"/>
          <w:rFonts w:ascii="Consolas" w:hAnsi="Consolas" w:cs="Consolas"/>
          <w:color w:val="AA5500"/>
          <w:sz w:val="22"/>
          <w:szCs w:val="22"/>
        </w:rPr>
        <w:t>Servlet</w:t>
      </w:r>
      <w:r>
        <w:rPr>
          <w:rStyle w:val="cm-comment"/>
          <w:rFonts w:ascii="Consolas" w:hAnsi="Consolas" w:cs="Consolas"/>
          <w:color w:val="AA5500"/>
          <w:sz w:val="22"/>
          <w:szCs w:val="22"/>
        </w:rPr>
        <w:t>容器</w:t>
      </w:r>
      <w:r>
        <w:rPr>
          <w:rStyle w:val="cm-comment"/>
          <w:rFonts w:ascii="Consolas" w:hAnsi="Consolas" w:cs="Consolas"/>
          <w:color w:val="AA5500"/>
          <w:sz w:val="22"/>
          <w:szCs w:val="22"/>
        </w:rPr>
        <w:t>--&gt;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spring-boot-starter-jetty</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g"/>
          <w:rFonts w:ascii="Consolas" w:hAnsi="Consolas" w:cs="Consolas"/>
          <w:color w:val="117700"/>
          <w:sz w:val="22"/>
          <w:szCs w:val="22"/>
        </w:rPr>
        <w:t>&lt;/dependency&gt;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Undertow</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 xml:space="preserve">&lt;!-- </w:t>
      </w:r>
      <w:r>
        <w:rPr>
          <w:rStyle w:val="cm-comment"/>
          <w:rFonts w:ascii="Consolas" w:hAnsi="Consolas" w:cs="Consolas"/>
          <w:color w:val="AA5500"/>
          <w:sz w:val="22"/>
          <w:szCs w:val="22"/>
        </w:rPr>
        <w:t>引入</w:t>
      </w:r>
      <w:r>
        <w:rPr>
          <w:rStyle w:val="cm-comment"/>
          <w:rFonts w:ascii="Consolas" w:hAnsi="Consolas" w:cs="Consolas"/>
          <w:color w:val="AA5500"/>
          <w:sz w:val="22"/>
          <w:szCs w:val="22"/>
        </w:rPr>
        <w:t>web</w:t>
      </w:r>
      <w:r>
        <w:rPr>
          <w:rStyle w:val="cm-comment"/>
          <w:rFonts w:ascii="Consolas" w:hAnsi="Consolas" w:cs="Consolas"/>
          <w:color w:val="AA5500"/>
          <w:sz w:val="22"/>
          <w:szCs w:val="22"/>
        </w:rPr>
        <w:t>模块</w:t>
      </w:r>
      <w:r>
        <w:rPr>
          <w:rStyle w:val="cm-comment"/>
          <w:rFonts w:ascii="Consolas" w:hAnsi="Consolas" w:cs="Consolas"/>
          <w:color w:val="AA5500"/>
          <w:sz w:val="22"/>
          <w:szCs w:val="22"/>
        </w:rPr>
        <w:t xml:space="preserve"> --&gt;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spring-boot-starter-web</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spring-boot-starter-tomcat</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&lt;/exclusion&gt;</w:t>
      </w:r>
      <w:r>
        <w:rPr>
          <w:rFonts w:ascii="Consolas" w:hAnsi="Consolas" w:cs="Consolas"/>
          <w:color w:val="333333"/>
          <w:sz w:val="22"/>
          <w:szCs w:val="22"/>
        </w:rPr>
        <w:br/>
        <w:t xml:space="preserve">   </w:t>
      </w:r>
      <w:r>
        <w:rPr>
          <w:rStyle w:val="cm-tag"/>
          <w:rFonts w:ascii="Consolas" w:hAnsi="Consolas" w:cs="Consolas"/>
          <w:color w:val="117700"/>
          <w:sz w:val="22"/>
          <w:szCs w:val="22"/>
        </w:rPr>
        <w:t>&lt;/exclusions&gt;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w:t>
      </w:r>
      <w:r>
        <w:rPr>
          <w:rFonts w:ascii="Consolas" w:hAnsi="Consolas" w:cs="Consolas"/>
          <w:color w:val="333333"/>
          <w:sz w:val="22"/>
          <w:szCs w:val="22"/>
        </w:rPr>
        <w:br/>
      </w:r>
      <w:r>
        <w:rPr>
          <w:rStyle w:val="cm-comment"/>
          <w:rFonts w:ascii="Consolas" w:hAnsi="Consolas" w:cs="Consolas"/>
          <w:color w:val="AA5500"/>
          <w:sz w:val="22"/>
          <w:szCs w:val="22"/>
        </w:rPr>
        <w:t>&lt;!--</w:t>
      </w:r>
      <w:r>
        <w:rPr>
          <w:rStyle w:val="cm-comment"/>
          <w:rFonts w:ascii="Consolas" w:hAnsi="Consolas" w:cs="Consolas"/>
          <w:color w:val="AA5500"/>
          <w:sz w:val="22"/>
          <w:szCs w:val="22"/>
        </w:rPr>
        <w:t>引入其他的</w:t>
      </w:r>
      <w:r>
        <w:rPr>
          <w:rStyle w:val="cm-comment"/>
          <w:rFonts w:ascii="Consolas" w:hAnsi="Consolas" w:cs="Consolas"/>
          <w:color w:val="AA5500"/>
          <w:sz w:val="22"/>
          <w:szCs w:val="22"/>
        </w:rPr>
        <w:t>Servlet</w:t>
      </w:r>
      <w:r>
        <w:rPr>
          <w:rStyle w:val="cm-comment"/>
          <w:rFonts w:ascii="Consolas" w:hAnsi="Consolas" w:cs="Consolas"/>
          <w:color w:val="AA5500"/>
          <w:sz w:val="22"/>
          <w:szCs w:val="22"/>
        </w:rPr>
        <w:t>容器</w:t>
      </w:r>
      <w:r>
        <w:rPr>
          <w:rStyle w:val="cm-comment"/>
          <w:rFonts w:ascii="Consolas" w:hAnsi="Consolas" w:cs="Consolas"/>
          <w:color w:val="AA5500"/>
          <w:sz w:val="22"/>
          <w:szCs w:val="22"/>
        </w:rPr>
        <w:t>--&gt;</w:t>
      </w: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spring-boot-starter-undertow</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g"/>
          <w:rFonts w:ascii="Consolas" w:hAnsi="Consolas" w:cs="Consolas"/>
          <w:color w:val="117700"/>
          <w:sz w:val="22"/>
          <w:szCs w:val="22"/>
        </w:rPr>
        <w:t>&lt;/dependency&gt;</w:t>
      </w:r>
    </w:p>
    <w:p w:rsidR="001A7847" w:rsidRDefault="007D395D">
      <w:pPr>
        <w:pStyle w:val="5"/>
        <w:rPr>
          <w:rFonts w:cs="宋体"/>
        </w:rPr>
      </w:pPr>
      <w:r>
        <w:t>4</w:t>
      </w:r>
      <w:r>
        <w:t>）、嵌入式</w:t>
      </w:r>
      <w:r>
        <w:t>Servlet</w:t>
      </w:r>
      <w:r>
        <w:t>容器自动配置原理；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EmbeddedServletContainerAutoConfiguration</w:t>
      </w:r>
      <w:r>
        <w:rPr>
          <w:rStyle w:val="md-line"/>
          <w:rFonts w:ascii="Helvetica" w:hAnsi="Helvetica"/>
          <w:color w:val="333333"/>
        </w:rPr>
        <w:t>：嵌入式的</w:t>
      </w:r>
      <w:r>
        <w:rPr>
          <w:rStyle w:val="md-line"/>
          <w:rFonts w:ascii="Helvetica" w:hAnsi="Helvetica"/>
          <w:color w:val="333333"/>
        </w:rPr>
        <w:t>Servlet</w:t>
      </w:r>
      <w:r>
        <w:rPr>
          <w:rStyle w:val="md-line"/>
          <w:rFonts w:ascii="Helvetica" w:hAnsi="Helvetica"/>
          <w:color w:val="333333"/>
        </w:rPr>
        <w:t>容器自动配置？</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@AutoConfigureOrder</w:t>
      </w:r>
      <w:r>
        <w:rPr>
          <w:rFonts w:ascii="Consolas" w:hAnsi="Consolas" w:cs="Consolas"/>
          <w:color w:val="333333"/>
          <w:sz w:val="22"/>
          <w:szCs w:val="22"/>
        </w:rPr>
        <w:t>(</w:t>
      </w:r>
      <w:r>
        <w:rPr>
          <w:rStyle w:val="cm-variable"/>
          <w:rFonts w:ascii="Consolas" w:hAnsi="Consolas" w:cs="Consolas"/>
          <w:color w:val="000000"/>
          <w:sz w:val="22"/>
          <w:szCs w:val="22"/>
        </w:rPr>
        <w:t>Ordered</w:t>
      </w:r>
      <w:r>
        <w:rPr>
          <w:rFonts w:ascii="Consolas" w:hAnsi="Consolas" w:cs="Consolas"/>
          <w:color w:val="333333"/>
          <w:sz w:val="22"/>
          <w:szCs w:val="22"/>
        </w:rPr>
        <w:t>.</w:t>
      </w:r>
      <w:r>
        <w:rPr>
          <w:rStyle w:val="cm-variable"/>
          <w:rFonts w:ascii="Consolas" w:hAnsi="Consolas" w:cs="Consolas"/>
          <w:color w:val="000000"/>
          <w:sz w:val="22"/>
          <w:szCs w:val="22"/>
        </w:rPr>
        <w:t>HIGHEST_PRECEDENCE</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meta"/>
          <w:rFonts w:ascii="Consolas" w:hAnsi="Consolas" w:cs="Consolas"/>
          <w:color w:val="555555"/>
          <w:sz w:val="22"/>
          <w:szCs w:val="22"/>
        </w:rPr>
        <w:t>@ConditionalOnWebApplication</w:t>
      </w:r>
      <w:r>
        <w:rPr>
          <w:rFonts w:ascii="Consolas" w:hAnsi="Consolas" w:cs="Consolas"/>
          <w:color w:val="333333"/>
          <w:sz w:val="22"/>
          <w:szCs w:val="22"/>
        </w:rPr>
        <w:br/>
      </w:r>
      <w:r>
        <w:rPr>
          <w:rStyle w:val="cm-meta"/>
          <w:rFonts w:ascii="Consolas" w:hAnsi="Consolas" w:cs="Consolas"/>
          <w:color w:val="555555"/>
          <w:sz w:val="22"/>
          <w:szCs w:val="22"/>
        </w:rPr>
        <w:t>@Import</w:t>
      </w:r>
      <w:r>
        <w:rPr>
          <w:rFonts w:ascii="Consolas" w:hAnsi="Consolas" w:cs="Consolas"/>
          <w:color w:val="333333"/>
          <w:sz w:val="22"/>
          <w:szCs w:val="22"/>
        </w:rPr>
        <w:t>(</w:t>
      </w:r>
      <w:r>
        <w:rPr>
          <w:rStyle w:val="cm-variable"/>
          <w:rFonts w:ascii="Consolas" w:hAnsi="Consolas" w:cs="Consolas"/>
          <w:color w:val="000000"/>
          <w:sz w:val="22"/>
          <w:szCs w:val="22"/>
        </w:rPr>
        <w:t>BeanPostProcessorsRegistrar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导入</w:t>
      </w:r>
      <w:r>
        <w:rPr>
          <w:rStyle w:val="cm-comment"/>
          <w:rFonts w:ascii="Consolas" w:hAnsi="Consolas" w:cs="Consolas"/>
          <w:color w:val="AA5500"/>
          <w:sz w:val="22"/>
          <w:szCs w:val="22"/>
        </w:rPr>
        <w:t>BeanPostProcessorsRegistrar</w:t>
      </w:r>
      <w:r>
        <w:rPr>
          <w:rStyle w:val="cm-comment"/>
          <w:rFonts w:ascii="Consolas" w:hAnsi="Consolas" w:cs="Consolas"/>
          <w:color w:val="AA5500"/>
          <w:sz w:val="22"/>
          <w:szCs w:val="22"/>
        </w:rPr>
        <w:t>：</w:t>
      </w:r>
      <w:r>
        <w:rPr>
          <w:rStyle w:val="cm-comment"/>
          <w:rFonts w:ascii="Consolas" w:hAnsi="Consolas" w:cs="Consolas"/>
          <w:color w:val="AA5500"/>
          <w:sz w:val="22"/>
          <w:szCs w:val="22"/>
        </w:rPr>
        <w:t>Spring</w:t>
      </w:r>
      <w:r>
        <w:rPr>
          <w:rStyle w:val="cm-comment"/>
          <w:rFonts w:ascii="Consolas" w:hAnsi="Consolas" w:cs="Consolas"/>
          <w:color w:val="AA5500"/>
          <w:sz w:val="22"/>
          <w:szCs w:val="22"/>
        </w:rPr>
        <w:t>注解版；给容器中导入一些组件</w:t>
      </w: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导入了</w:t>
      </w:r>
      <w:r>
        <w:rPr>
          <w:rStyle w:val="cm-comment"/>
          <w:rFonts w:ascii="Consolas" w:hAnsi="Consolas" w:cs="Consolas"/>
          <w:color w:val="AA5500"/>
          <w:sz w:val="22"/>
          <w:szCs w:val="22"/>
        </w:rPr>
        <w:t>EmbeddedServletContainerCustomizerBeanPostProcessor</w:t>
      </w:r>
      <w:r>
        <w:rPr>
          <w:rStyle w:val="cm-comment"/>
          <w:rFonts w:ascii="Consolas" w:hAnsi="Consolas" w:cs="Consolas"/>
          <w:color w:val="AA5500"/>
          <w:sz w:val="22"/>
          <w:szCs w:val="22"/>
        </w:rPr>
        <w:t>：</w:t>
      </w:r>
      <w:r>
        <w:rPr>
          <w:rFonts w:ascii="Consolas" w:hAnsi="Consolas" w:cs="Consolas"/>
          <w:color w:val="333333"/>
          <w:sz w:val="22"/>
          <w:szCs w:val="22"/>
        </w:rPr>
        <w:br/>
      </w:r>
      <w:r>
        <w:rPr>
          <w:rStyle w:val="cm-comment"/>
          <w:rFonts w:ascii="Consolas" w:hAnsi="Consolas" w:cs="Consolas"/>
          <w:color w:val="AA5500"/>
          <w:sz w:val="22"/>
          <w:szCs w:val="22"/>
        </w:rPr>
        <w:lastRenderedPageBreak/>
        <w:t>//</w:t>
      </w:r>
      <w:r>
        <w:rPr>
          <w:rStyle w:val="cm-comment"/>
          <w:rFonts w:ascii="Consolas" w:hAnsi="Consolas" w:cs="Consolas"/>
          <w:color w:val="AA5500"/>
          <w:sz w:val="22"/>
          <w:szCs w:val="22"/>
        </w:rPr>
        <w:t>后置处理器：</w:t>
      </w:r>
      <w:r>
        <w:rPr>
          <w:rStyle w:val="cm-comment"/>
          <w:rFonts w:ascii="Consolas" w:hAnsi="Consolas" w:cs="Consolas"/>
          <w:color w:val="AA5500"/>
          <w:sz w:val="22"/>
          <w:szCs w:val="22"/>
        </w:rPr>
        <w:t>bean</w:t>
      </w:r>
      <w:r>
        <w:rPr>
          <w:rStyle w:val="cm-comment"/>
          <w:rFonts w:ascii="Consolas" w:hAnsi="Consolas" w:cs="Consolas"/>
          <w:color w:val="AA5500"/>
          <w:sz w:val="22"/>
          <w:szCs w:val="22"/>
        </w:rPr>
        <w:t>初始化前后（创建完对象，还没赋值赋值）执行初始化工作</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EmbeddedServletContainerAutoConfiguration</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@ConditionalOnClass</w:t>
      </w:r>
      <w:r>
        <w:rPr>
          <w:rFonts w:ascii="Consolas" w:hAnsi="Consolas" w:cs="Consolas"/>
          <w:color w:val="333333"/>
          <w:sz w:val="22"/>
          <w:szCs w:val="22"/>
        </w:rPr>
        <w:t xml:space="preserve">({ </w:t>
      </w:r>
      <w:r>
        <w:rPr>
          <w:rStyle w:val="cm-variable"/>
          <w:rFonts w:ascii="Consolas" w:hAnsi="Consolas" w:cs="Consolas"/>
          <w:color w:val="000000"/>
          <w:sz w:val="22"/>
          <w:szCs w:val="22"/>
        </w:rPr>
        <w:t>Servlet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Tomcat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判断当前是否引入了</w:t>
      </w:r>
      <w:r>
        <w:rPr>
          <w:rStyle w:val="cm-comment"/>
          <w:rFonts w:ascii="Consolas" w:hAnsi="Consolas" w:cs="Consolas"/>
          <w:color w:val="AA5500"/>
          <w:sz w:val="22"/>
          <w:szCs w:val="22"/>
        </w:rPr>
        <w:t>Tomcat</w:t>
      </w:r>
      <w:r>
        <w:rPr>
          <w:rStyle w:val="cm-comment"/>
          <w:rFonts w:ascii="Consolas" w:hAnsi="Consolas" w:cs="Consolas"/>
          <w:color w:val="AA5500"/>
          <w:sz w:val="22"/>
          <w:szCs w:val="22"/>
        </w:rPr>
        <w:t>依赖；</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@ConditionalOnMissingBean</w:t>
      </w:r>
      <w:r>
        <w:rPr>
          <w:rFonts w:ascii="Consolas" w:hAnsi="Consolas" w:cs="Consolas"/>
          <w:color w:val="333333"/>
          <w:sz w:val="22"/>
          <w:szCs w:val="22"/>
        </w:rPr>
        <w:t>(</w:t>
      </w:r>
      <w:r>
        <w:rPr>
          <w:rStyle w:val="cm-variable"/>
          <w:rFonts w:ascii="Consolas" w:hAnsi="Consolas" w:cs="Consolas"/>
          <w:color w:val="000000"/>
          <w:sz w:val="22"/>
          <w:szCs w:val="22"/>
        </w:rPr>
        <w:t>value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EmbeddedServletContainerFactory</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search</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SearchStrategy</w:t>
      </w:r>
      <w:r>
        <w:rPr>
          <w:rFonts w:ascii="Consolas" w:hAnsi="Consolas" w:cs="Consolas"/>
          <w:color w:val="333333"/>
          <w:sz w:val="22"/>
          <w:szCs w:val="22"/>
        </w:rPr>
        <w:t>.</w:t>
      </w:r>
      <w:r>
        <w:rPr>
          <w:rStyle w:val="cm-variable"/>
          <w:rFonts w:ascii="Consolas" w:hAnsi="Consolas" w:cs="Consolas"/>
          <w:color w:val="000000"/>
          <w:sz w:val="22"/>
          <w:szCs w:val="22"/>
        </w:rPr>
        <w:t>CURRENT</w:t>
      </w:r>
      <w:r>
        <w:rPr>
          <w:rFonts w:ascii="Consolas" w:hAnsi="Consolas" w:cs="Consolas"/>
          <w:color w:val="333333"/>
          <w:sz w:val="22"/>
          <w:szCs w:val="22"/>
        </w:rPr>
        <w:t>)</w:t>
      </w:r>
      <w:r>
        <w:rPr>
          <w:rStyle w:val="cm-comment"/>
          <w:rFonts w:ascii="Consolas" w:hAnsi="Consolas" w:cs="Consolas"/>
          <w:color w:val="AA5500"/>
          <w:sz w:val="22"/>
          <w:szCs w:val="22"/>
        </w:rPr>
        <w:t>//</w:t>
      </w:r>
      <w:r>
        <w:rPr>
          <w:rStyle w:val="cm-comment"/>
          <w:rFonts w:ascii="Consolas" w:hAnsi="Consolas" w:cs="Consolas"/>
          <w:color w:val="AA5500"/>
          <w:sz w:val="22"/>
          <w:szCs w:val="22"/>
        </w:rPr>
        <w:t>判断当前容器没有用户自己定义</w:t>
      </w:r>
      <w:r>
        <w:rPr>
          <w:rStyle w:val="cm-comment"/>
          <w:rFonts w:ascii="Consolas" w:hAnsi="Consolas" w:cs="Consolas"/>
          <w:color w:val="AA5500"/>
          <w:sz w:val="22"/>
          <w:szCs w:val="22"/>
        </w:rPr>
        <w:t>EmbeddedServletContainerFactory</w:t>
      </w:r>
      <w:r>
        <w:rPr>
          <w:rStyle w:val="cm-comment"/>
          <w:rFonts w:ascii="Consolas" w:hAnsi="Consolas" w:cs="Consolas"/>
          <w:color w:val="AA5500"/>
          <w:sz w:val="22"/>
          <w:szCs w:val="22"/>
        </w:rPr>
        <w:t>：嵌入式的</w:t>
      </w:r>
      <w:r>
        <w:rPr>
          <w:rStyle w:val="cm-comment"/>
          <w:rFonts w:ascii="Consolas" w:hAnsi="Consolas" w:cs="Consolas"/>
          <w:color w:val="AA5500"/>
          <w:sz w:val="22"/>
          <w:szCs w:val="22"/>
        </w:rPr>
        <w:t>Servlet</w:t>
      </w:r>
      <w:r>
        <w:rPr>
          <w:rStyle w:val="cm-comment"/>
          <w:rFonts w:ascii="Consolas" w:hAnsi="Consolas" w:cs="Consolas"/>
          <w:color w:val="AA5500"/>
          <w:sz w:val="22"/>
          <w:szCs w:val="22"/>
        </w:rPr>
        <w:t>容器工厂；作用：创建嵌入式的</w:t>
      </w:r>
      <w:r>
        <w:rPr>
          <w:rStyle w:val="cm-comment"/>
          <w:rFonts w:ascii="Consolas" w:hAnsi="Consolas" w:cs="Consolas"/>
          <w:color w:val="AA5500"/>
          <w:sz w:val="22"/>
          <w:szCs w:val="22"/>
        </w:rPr>
        <w:t>Servlet</w:t>
      </w:r>
      <w:r>
        <w:rPr>
          <w:rStyle w:val="cm-comment"/>
          <w:rFonts w:ascii="Consolas" w:hAnsi="Consolas" w:cs="Consolas"/>
          <w:color w:val="AA5500"/>
          <w:sz w:val="22"/>
          <w:szCs w:val="22"/>
        </w:rPr>
        <w:t>容器</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EmbeddedTomcat</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@Bean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TomcatEmbeddedServletContainerFactory</w:t>
      </w:r>
      <w:r>
        <w:rPr>
          <w:rFonts w:ascii="Consolas" w:hAnsi="Consolas" w:cs="Consolas"/>
          <w:color w:val="333333"/>
          <w:sz w:val="22"/>
          <w:szCs w:val="22"/>
        </w:rPr>
        <w:t xml:space="preserve"> </w:t>
      </w:r>
      <w:r>
        <w:rPr>
          <w:rStyle w:val="cm-variable"/>
          <w:rFonts w:ascii="Consolas" w:hAnsi="Consolas" w:cs="Consolas"/>
          <w:color w:val="000000"/>
          <w:sz w:val="22"/>
          <w:szCs w:val="22"/>
        </w:rPr>
        <w:t>tomcatEmbeddedServletContainerFactory</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TomcatEmbeddedServletContainerFactory</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 Nested configuration if Jetty is being used.</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@ConditionalOnClass</w:t>
      </w:r>
      <w:r>
        <w:rPr>
          <w:rFonts w:ascii="Consolas" w:hAnsi="Consolas" w:cs="Consolas"/>
          <w:color w:val="333333"/>
          <w:sz w:val="22"/>
          <w:szCs w:val="22"/>
        </w:rPr>
        <w:t xml:space="preserve">({ </w:t>
      </w:r>
      <w:r>
        <w:rPr>
          <w:rStyle w:val="cm-variable"/>
          <w:rFonts w:ascii="Consolas" w:hAnsi="Consolas" w:cs="Consolas"/>
          <w:color w:val="000000"/>
          <w:sz w:val="22"/>
          <w:szCs w:val="22"/>
        </w:rPr>
        <w:t>Servlet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Server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Loader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WebAppContext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@ConditionalOnMissingBean</w:t>
      </w:r>
      <w:r>
        <w:rPr>
          <w:rFonts w:ascii="Consolas" w:hAnsi="Consolas" w:cs="Consolas"/>
          <w:color w:val="333333"/>
          <w:sz w:val="22"/>
          <w:szCs w:val="22"/>
        </w:rPr>
        <w:t>(</w:t>
      </w:r>
      <w:r>
        <w:rPr>
          <w:rStyle w:val="cm-variable"/>
          <w:rFonts w:ascii="Consolas" w:hAnsi="Consolas" w:cs="Consolas"/>
          <w:color w:val="000000"/>
          <w:sz w:val="22"/>
          <w:szCs w:val="22"/>
        </w:rPr>
        <w:t>value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EmbeddedServletContainerFactory</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search</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SearchStrategy</w:t>
      </w:r>
      <w:r>
        <w:rPr>
          <w:rFonts w:ascii="Consolas" w:hAnsi="Consolas" w:cs="Consolas"/>
          <w:color w:val="333333"/>
          <w:sz w:val="22"/>
          <w:szCs w:val="22"/>
        </w:rPr>
        <w:t>.</w:t>
      </w:r>
      <w:r>
        <w:rPr>
          <w:rStyle w:val="cm-variable"/>
          <w:rFonts w:ascii="Consolas" w:hAnsi="Consolas" w:cs="Consolas"/>
          <w:color w:val="000000"/>
          <w:sz w:val="22"/>
          <w:szCs w:val="22"/>
        </w:rPr>
        <w:t>CURRENT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EmbeddedJetty</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@Bean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JettyEmbeddedServletContainerFactory</w:t>
      </w:r>
      <w:r>
        <w:rPr>
          <w:rFonts w:ascii="Consolas" w:hAnsi="Consolas" w:cs="Consolas"/>
          <w:color w:val="333333"/>
          <w:sz w:val="22"/>
          <w:szCs w:val="22"/>
        </w:rPr>
        <w:t xml:space="preserve"> </w:t>
      </w:r>
      <w:r>
        <w:rPr>
          <w:rStyle w:val="cm-variable"/>
          <w:rFonts w:ascii="Consolas" w:hAnsi="Consolas" w:cs="Consolas"/>
          <w:color w:val="000000"/>
          <w:sz w:val="22"/>
          <w:szCs w:val="22"/>
        </w:rPr>
        <w:t>jettyEmbeddedServletContainerFactory</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JettyEmbeddedServletContainerFactory</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 Nested configuration if Undertow is being used.</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tab"/>
          <w:rFonts w:ascii="Courier New" w:hAnsi="Courier New" w:cs="Courier New"/>
          <w:color w:val="333333"/>
          <w:sz w:val="22"/>
          <w:szCs w:val="22"/>
        </w:rPr>
        <w:lastRenderedPageBreak/>
        <w:t xml:space="preserve">    </w:t>
      </w:r>
      <w:r>
        <w:rPr>
          <w:rStyle w:val="cm-meta"/>
          <w:rFonts w:ascii="Consolas" w:hAnsi="Consolas" w:cs="Consolas"/>
          <w:color w:val="555555"/>
          <w:sz w:val="22"/>
          <w:szCs w:val="22"/>
        </w:rPr>
        <w:t>@ConditionalOnClass</w:t>
      </w:r>
      <w:r>
        <w:rPr>
          <w:rFonts w:ascii="Consolas" w:hAnsi="Consolas" w:cs="Consolas"/>
          <w:color w:val="333333"/>
          <w:sz w:val="22"/>
          <w:szCs w:val="22"/>
        </w:rPr>
        <w:t xml:space="preserve">({ </w:t>
      </w:r>
      <w:r>
        <w:rPr>
          <w:rStyle w:val="cm-variable"/>
          <w:rFonts w:ascii="Consolas" w:hAnsi="Consolas" w:cs="Consolas"/>
          <w:color w:val="000000"/>
          <w:sz w:val="22"/>
          <w:szCs w:val="22"/>
        </w:rPr>
        <w:t>Servlet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Undertow</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SslClientAuthMode</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@ConditionalOnMissingBean</w:t>
      </w:r>
      <w:r>
        <w:rPr>
          <w:rFonts w:ascii="Consolas" w:hAnsi="Consolas" w:cs="Consolas"/>
          <w:color w:val="333333"/>
          <w:sz w:val="22"/>
          <w:szCs w:val="22"/>
        </w:rPr>
        <w:t>(</w:t>
      </w:r>
      <w:r>
        <w:rPr>
          <w:rStyle w:val="cm-variable"/>
          <w:rFonts w:ascii="Consolas" w:hAnsi="Consolas" w:cs="Consolas"/>
          <w:color w:val="000000"/>
          <w:sz w:val="22"/>
          <w:szCs w:val="22"/>
        </w:rPr>
        <w:t>value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EmbeddedServletContainerFactory</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search</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SearchStrategy</w:t>
      </w:r>
      <w:r>
        <w:rPr>
          <w:rFonts w:ascii="Consolas" w:hAnsi="Consolas" w:cs="Consolas"/>
          <w:color w:val="333333"/>
          <w:sz w:val="22"/>
          <w:szCs w:val="22"/>
        </w:rPr>
        <w:t>.</w:t>
      </w:r>
      <w:r>
        <w:rPr>
          <w:rStyle w:val="cm-variable"/>
          <w:rFonts w:ascii="Consolas" w:hAnsi="Consolas" w:cs="Consolas"/>
          <w:color w:val="000000"/>
          <w:sz w:val="22"/>
          <w:szCs w:val="22"/>
        </w:rPr>
        <w:t>CURRENT</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EmbeddedUndertow</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meta"/>
          <w:rFonts w:ascii="Consolas" w:hAnsi="Consolas" w:cs="Consolas"/>
          <w:color w:val="555555"/>
          <w:sz w:val="22"/>
          <w:szCs w:val="22"/>
        </w:rPr>
        <w:t>@Bean</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UndertowEmbeddedServletContainerFactory</w:t>
      </w:r>
      <w:r>
        <w:rPr>
          <w:rFonts w:ascii="Consolas" w:hAnsi="Consolas" w:cs="Consolas"/>
          <w:color w:val="333333"/>
          <w:sz w:val="22"/>
          <w:szCs w:val="22"/>
        </w:rPr>
        <w:t xml:space="preserve"> </w:t>
      </w:r>
      <w:r>
        <w:rPr>
          <w:rStyle w:val="cm-variable"/>
          <w:rFonts w:ascii="Consolas" w:hAnsi="Consolas" w:cs="Consolas"/>
          <w:color w:val="000000"/>
          <w:sz w:val="22"/>
          <w:szCs w:val="22"/>
        </w:rPr>
        <w:t>undertowEmbeddedServletContainerFactory</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UndertowEmbeddedServletContainerFactory</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w:t>
      </w:r>
      <w:r>
        <w:rPr>
          <w:rStyle w:val="md-line"/>
          <w:rFonts w:ascii="Helvetica" w:hAnsi="Helvetica"/>
          <w:color w:val="333333"/>
        </w:rPr>
        <w:t>EmbeddedServletContainerFactory</w:t>
      </w:r>
      <w:r>
        <w:rPr>
          <w:rStyle w:val="md-line"/>
          <w:rFonts w:ascii="Helvetica" w:hAnsi="Helvetica"/>
          <w:color w:val="333333"/>
        </w:rPr>
        <w:t>（嵌入式</w:t>
      </w:r>
      <w:r>
        <w:rPr>
          <w:rStyle w:val="md-line"/>
          <w:rFonts w:ascii="Helvetica" w:hAnsi="Helvetica"/>
          <w:color w:val="333333"/>
        </w:rPr>
        <w:t>Servlet</w:t>
      </w:r>
      <w:r>
        <w:rPr>
          <w:rStyle w:val="md-line"/>
          <w:rFonts w:ascii="Helvetica" w:hAnsi="Helvetica"/>
          <w:color w:val="333333"/>
        </w:rPr>
        <w:t>容器工厂）</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interface</w:t>
      </w:r>
      <w:r>
        <w:rPr>
          <w:rFonts w:ascii="Consolas" w:hAnsi="Consolas" w:cs="Consolas"/>
          <w:color w:val="333333"/>
          <w:sz w:val="22"/>
          <w:szCs w:val="22"/>
        </w:rPr>
        <w:t xml:space="preserve"> </w:t>
      </w:r>
      <w:r>
        <w:rPr>
          <w:rStyle w:val="cm-def"/>
          <w:rFonts w:ascii="Consolas" w:hAnsi="Consolas" w:cs="Consolas"/>
          <w:color w:val="0000FF"/>
          <w:sz w:val="22"/>
          <w:szCs w:val="22"/>
        </w:rPr>
        <w:t>EmbeddedServletContainerFactory</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获取嵌入式的</w:t>
      </w:r>
      <w:r>
        <w:rPr>
          <w:rStyle w:val="cm-comment"/>
          <w:rFonts w:ascii="Consolas" w:hAnsi="Consolas" w:cs="Consolas"/>
          <w:color w:val="AA5500"/>
          <w:sz w:val="22"/>
          <w:szCs w:val="22"/>
        </w:rPr>
        <w:t>Servlet</w:t>
      </w:r>
      <w:r>
        <w:rPr>
          <w:rStyle w:val="cm-comment"/>
          <w:rFonts w:ascii="Consolas" w:hAnsi="Consolas" w:cs="Consolas"/>
          <w:color w:val="AA5500"/>
          <w:sz w:val="22"/>
          <w:szCs w:val="22"/>
        </w:rPr>
        <w:t>容器</w:t>
      </w:r>
      <w:r>
        <w:rPr>
          <w:rFonts w:ascii="Consolas" w:hAnsi="Consolas" w:cs="Consolas"/>
          <w:color w:val="333333"/>
          <w:sz w:val="22"/>
          <w:szCs w:val="22"/>
        </w:rPr>
        <w:br/>
        <w:t xml:space="preserve">   </w:t>
      </w:r>
      <w:r>
        <w:rPr>
          <w:rStyle w:val="cm-variable"/>
          <w:rFonts w:ascii="Consolas" w:hAnsi="Consolas" w:cs="Consolas"/>
          <w:color w:val="000000"/>
          <w:sz w:val="22"/>
          <w:szCs w:val="22"/>
        </w:rPr>
        <w:t>EmbeddedServletContainer</w:t>
      </w:r>
      <w:r>
        <w:rPr>
          <w:rFonts w:ascii="Consolas" w:hAnsi="Consolas" w:cs="Consolas"/>
          <w:color w:val="333333"/>
          <w:sz w:val="22"/>
          <w:szCs w:val="22"/>
        </w:rPr>
        <w:t xml:space="preserve"> </w:t>
      </w:r>
      <w:r>
        <w:rPr>
          <w:rStyle w:val="cm-variable"/>
          <w:rFonts w:ascii="Consolas" w:hAnsi="Consolas" w:cs="Consolas"/>
          <w:color w:val="000000"/>
          <w:sz w:val="22"/>
          <w:szCs w:val="22"/>
        </w:rPr>
        <w:t>getEmbeddedServletContainer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ServletContextInitializer</w:t>
      </w:r>
      <w:r>
        <w:rPr>
          <w:rFonts w:ascii="Consolas" w:hAnsi="Consolas" w:cs="Consolas"/>
          <w:color w:val="333333"/>
          <w:sz w:val="22"/>
          <w:szCs w:val="22"/>
        </w:rPr>
        <w:t xml:space="preserve">... </w:t>
      </w:r>
      <w:r>
        <w:rPr>
          <w:rStyle w:val="cm-variable"/>
          <w:rFonts w:ascii="Consolas" w:hAnsi="Consolas" w:cs="Consolas"/>
          <w:color w:val="000000"/>
          <w:sz w:val="22"/>
          <w:szCs w:val="22"/>
        </w:rPr>
        <w:t>initializers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33" name="矩形 333" descr="C:\Users\Administrator\Desktop\学习课程\尚硅谷SpringBoot核心技术篇\源码、资料、课件\文档\Spring Boot 笔记\images\%E6%90%9C%E7%8B%97%E6%88%AA%E5%9B%BE20180302144835.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2144835.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w:t>
      </w:r>
      <w:r>
        <w:rPr>
          <w:rStyle w:val="md-line"/>
          <w:rFonts w:ascii="Helvetica" w:hAnsi="Helvetica"/>
          <w:color w:val="333333"/>
        </w:rPr>
        <w:t>EmbeddedServletContainer</w:t>
      </w:r>
      <w:r>
        <w:rPr>
          <w:rStyle w:val="md-line"/>
          <w:rFonts w:ascii="Helvetica" w:hAnsi="Helvetica"/>
          <w:color w:val="333333"/>
        </w:rPr>
        <w:t>：（嵌入式的</w:t>
      </w:r>
      <w:r>
        <w:rPr>
          <w:rStyle w:val="md-line"/>
          <w:rFonts w:ascii="Helvetica" w:hAnsi="Helvetica"/>
          <w:color w:val="333333"/>
        </w:rPr>
        <w:t>Servlet</w:t>
      </w:r>
      <w:r>
        <w:rPr>
          <w:rStyle w:val="md-line"/>
          <w:rFonts w:ascii="Helvetica" w:hAnsi="Helvetica"/>
          <w:color w:val="333333"/>
        </w:rPr>
        <w:t>容器）</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32" name="矩形 332" descr="C:\Users\Administrator\Desktop\学习课程\尚硅谷SpringBoot核心技术篇\源码、资料、课件\文档\Spring Boot 笔记\images\%E6%90%9C%E7%8B%97%E6%88%AA%E5%9B%BE20180302144910.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2144910.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AAAAAZHJzL1BLAQIUABQAAAAIAIdO4kBJ8Sog0wAAAAMBAAAPAAAA&#10;AAAAAAEAIAAAACIAAABkcnMvZG93bnJldi54bWxQSwECFAAUAAAACACHTuJAwhmeUMUCAACjBAAA&#10;DgAAAAAAAAABACAAAAAiAQAAZHJzL2Uyb0RvYy54bWxQSwUGAAAAAAYABgBZAQAAWQY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）、以</w:t>
      </w:r>
      <w:r>
        <w:rPr>
          <w:rStyle w:val="ac"/>
          <w:rFonts w:ascii="Helvetica" w:hAnsi="Helvetica"/>
          <w:color w:val="333333"/>
        </w:rPr>
        <w:t>TomcatEmbeddedServletContainerFactory</w:t>
      </w:r>
      <w:r>
        <w:rPr>
          <w:rStyle w:val="md-line"/>
          <w:rFonts w:ascii="Helvetica" w:hAnsi="Helvetica"/>
          <w:color w:val="333333"/>
        </w:rPr>
        <w:t>为例</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@Override</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EmbeddedServletContainer</w:t>
      </w:r>
      <w:r>
        <w:rPr>
          <w:rFonts w:ascii="Consolas" w:hAnsi="Consolas" w:cs="Consolas"/>
          <w:color w:val="333333"/>
          <w:sz w:val="22"/>
          <w:szCs w:val="22"/>
        </w:rPr>
        <w:t xml:space="preserve"> </w:t>
      </w:r>
      <w:r>
        <w:rPr>
          <w:rStyle w:val="cm-def"/>
          <w:rFonts w:ascii="Consolas" w:hAnsi="Consolas" w:cs="Consolas"/>
          <w:color w:val="0000FF"/>
          <w:sz w:val="22"/>
          <w:szCs w:val="22"/>
        </w:rPr>
        <w:t>getEmbeddedServletContainer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ServletContextInitializer</w:t>
      </w:r>
      <w:r>
        <w:rPr>
          <w:rFonts w:ascii="Consolas" w:hAnsi="Consolas" w:cs="Consolas"/>
          <w:color w:val="333333"/>
          <w:sz w:val="22"/>
          <w:szCs w:val="22"/>
        </w:rPr>
        <w:t xml:space="preserve">... </w:t>
      </w:r>
      <w:r>
        <w:rPr>
          <w:rStyle w:val="cm-variable"/>
          <w:rFonts w:ascii="Consolas" w:hAnsi="Consolas" w:cs="Consolas"/>
          <w:color w:val="000000"/>
          <w:sz w:val="22"/>
          <w:szCs w:val="22"/>
        </w:rPr>
        <w:t>initializers</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创建一个</w:t>
      </w:r>
      <w:r>
        <w:rPr>
          <w:rStyle w:val="cm-comment"/>
          <w:rFonts w:ascii="Consolas" w:hAnsi="Consolas" w:cs="Consolas"/>
          <w:color w:val="AA5500"/>
          <w:sz w:val="22"/>
          <w:szCs w:val="22"/>
        </w:rPr>
        <w:t>Tomcat</w:t>
      </w:r>
      <w:r>
        <w:rPr>
          <w:rFonts w:ascii="Consolas" w:hAnsi="Consolas" w:cs="Consolas"/>
          <w:color w:val="333333"/>
          <w:sz w:val="22"/>
          <w:szCs w:val="22"/>
        </w:rPr>
        <w:br/>
        <w:t xml:space="preserve">   </w:t>
      </w:r>
      <w:r>
        <w:rPr>
          <w:rStyle w:val="cm-variable"/>
          <w:rFonts w:ascii="Consolas" w:hAnsi="Consolas" w:cs="Consolas"/>
          <w:color w:val="000000"/>
          <w:sz w:val="22"/>
          <w:szCs w:val="22"/>
        </w:rPr>
        <w:t>Tomcat</w:t>
      </w:r>
      <w:r>
        <w:rPr>
          <w:rFonts w:ascii="Consolas" w:hAnsi="Consolas" w:cs="Consolas"/>
          <w:color w:val="333333"/>
          <w:sz w:val="22"/>
          <w:szCs w:val="22"/>
        </w:rPr>
        <w:t xml:space="preserve"> </w:t>
      </w:r>
      <w:r>
        <w:rPr>
          <w:rStyle w:val="cm-variable"/>
          <w:rFonts w:ascii="Consolas" w:hAnsi="Consolas" w:cs="Consolas"/>
          <w:color w:val="000000"/>
          <w:sz w:val="22"/>
          <w:szCs w:val="22"/>
        </w:rPr>
        <w:t>tomcat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Tomcat</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配置</w:t>
      </w:r>
      <w:r>
        <w:rPr>
          <w:rStyle w:val="cm-comment"/>
          <w:rFonts w:ascii="Consolas" w:hAnsi="Consolas" w:cs="Consolas"/>
          <w:color w:val="AA5500"/>
          <w:sz w:val="22"/>
          <w:szCs w:val="22"/>
        </w:rPr>
        <w:t>Tomcat</w:t>
      </w:r>
      <w:r>
        <w:rPr>
          <w:rStyle w:val="cm-comment"/>
          <w:rFonts w:ascii="Consolas" w:hAnsi="Consolas" w:cs="Consolas"/>
          <w:color w:val="AA5500"/>
          <w:sz w:val="22"/>
          <w:szCs w:val="22"/>
        </w:rPr>
        <w:t>的基本环节</w:t>
      </w:r>
      <w:r>
        <w:rPr>
          <w:rFonts w:ascii="Consolas" w:hAnsi="Consolas" w:cs="Consolas"/>
          <w:color w:val="333333"/>
          <w:sz w:val="22"/>
          <w:szCs w:val="22"/>
        </w:rPr>
        <w:br/>
        <w:t xml:space="preserve">   </w:t>
      </w:r>
      <w:r>
        <w:rPr>
          <w:rStyle w:val="cm-variable"/>
          <w:rFonts w:ascii="Consolas" w:hAnsi="Consolas" w:cs="Consolas"/>
          <w:color w:val="000000"/>
          <w:sz w:val="22"/>
          <w:szCs w:val="22"/>
        </w:rPr>
        <w:t>File</w:t>
      </w:r>
      <w:r>
        <w:rPr>
          <w:rFonts w:ascii="Consolas" w:hAnsi="Consolas" w:cs="Consolas"/>
          <w:color w:val="333333"/>
          <w:sz w:val="22"/>
          <w:szCs w:val="22"/>
        </w:rPr>
        <w:t xml:space="preserve"> </w:t>
      </w:r>
      <w:r>
        <w:rPr>
          <w:rStyle w:val="cm-variable"/>
          <w:rFonts w:ascii="Consolas" w:hAnsi="Consolas" w:cs="Consolas"/>
          <w:color w:val="000000"/>
          <w:sz w:val="22"/>
          <w:szCs w:val="22"/>
        </w:rPr>
        <w:t>baseDir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baseDirectory</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baseDirectory</w:t>
      </w:r>
      <w:r>
        <w:rPr>
          <w:rFonts w:ascii="Consolas" w:hAnsi="Consolas" w:cs="Consolas"/>
          <w:color w:val="333333"/>
          <w:sz w:val="22"/>
          <w:szCs w:val="22"/>
        </w:rPr>
        <w:br/>
      </w:r>
      <w:r>
        <w:rPr>
          <w:rFonts w:ascii="Consolas" w:hAnsi="Consolas" w:cs="Consolas"/>
          <w:color w:val="333333"/>
          <w:sz w:val="22"/>
          <w:szCs w:val="22"/>
        </w:rPr>
        <w:lastRenderedPageBreak/>
        <w:t xml:space="preserve">         : </w:t>
      </w:r>
      <w:r>
        <w:rPr>
          <w:rStyle w:val="cm-variable"/>
          <w:rFonts w:ascii="Consolas" w:hAnsi="Consolas" w:cs="Consolas"/>
          <w:color w:val="000000"/>
          <w:sz w:val="22"/>
          <w:szCs w:val="22"/>
        </w:rPr>
        <w:t>createTempDir</w:t>
      </w:r>
      <w:r>
        <w:rPr>
          <w:rFonts w:ascii="Consolas" w:hAnsi="Consolas" w:cs="Consolas"/>
          <w:color w:val="333333"/>
          <w:sz w:val="22"/>
          <w:szCs w:val="22"/>
        </w:rPr>
        <w:t>(</w:t>
      </w:r>
      <w:r>
        <w:rPr>
          <w:rStyle w:val="cm-string"/>
          <w:rFonts w:ascii="Consolas" w:hAnsi="Consolas" w:cs="Consolas"/>
          <w:color w:val="AA1111"/>
          <w:sz w:val="22"/>
          <w:szCs w:val="22"/>
        </w:rPr>
        <w:t>"tomcat"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tomcat</w:t>
      </w:r>
      <w:r>
        <w:rPr>
          <w:rFonts w:ascii="Consolas" w:hAnsi="Consolas" w:cs="Consolas"/>
          <w:color w:val="333333"/>
          <w:sz w:val="22"/>
          <w:szCs w:val="22"/>
        </w:rPr>
        <w:t>.</w:t>
      </w:r>
      <w:r>
        <w:rPr>
          <w:rStyle w:val="cm-variable"/>
          <w:rFonts w:ascii="Consolas" w:hAnsi="Consolas" w:cs="Consolas"/>
          <w:color w:val="000000"/>
          <w:sz w:val="22"/>
          <w:szCs w:val="22"/>
        </w:rPr>
        <w:t>setBaseDir</w:t>
      </w:r>
      <w:r>
        <w:rPr>
          <w:rFonts w:ascii="Consolas" w:hAnsi="Consolas" w:cs="Consolas"/>
          <w:color w:val="333333"/>
          <w:sz w:val="22"/>
          <w:szCs w:val="22"/>
        </w:rPr>
        <w:t>(</w:t>
      </w:r>
      <w:r>
        <w:rPr>
          <w:rStyle w:val="cm-variable"/>
          <w:rFonts w:ascii="Consolas" w:hAnsi="Consolas" w:cs="Consolas"/>
          <w:color w:val="000000"/>
          <w:sz w:val="22"/>
          <w:szCs w:val="22"/>
        </w:rPr>
        <w:t>baseDir</w:t>
      </w:r>
      <w:r>
        <w:rPr>
          <w:rFonts w:ascii="Consolas" w:hAnsi="Consolas" w:cs="Consolas"/>
          <w:color w:val="333333"/>
          <w:sz w:val="22"/>
          <w:szCs w:val="22"/>
        </w:rPr>
        <w:t>.</w:t>
      </w:r>
      <w:r>
        <w:rPr>
          <w:rStyle w:val="cm-variable"/>
          <w:rFonts w:ascii="Consolas" w:hAnsi="Consolas" w:cs="Consolas"/>
          <w:color w:val="000000"/>
          <w:sz w:val="22"/>
          <w:szCs w:val="22"/>
        </w:rPr>
        <w:t>getAbsolutePath</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Connector</w:t>
      </w:r>
      <w:r>
        <w:rPr>
          <w:rFonts w:ascii="Consolas" w:hAnsi="Consolas" w:cs="Consolas"/>
          <w:color w:val="333333"/>
          <w:sz w:val="22"/>
          <w:szCs w:val="22"/>
        </w:rPr>
        <w:t xml:space="preserve"> </w:t>
      </w:r>
      <w:r>
        <w:rPr>
          <w:rStyle w:val="cm-variable"/>
          <w:rFonts w:ascii="Consolas" w:hAnsi="Consolas" w:cs="Consolas"/>
          <w:color w:val="000000"/>
          <w:sz w:val="22"/>
          <w:szCs w:val="22"/>
        </w:rPr>
        <w:t>connector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Connector</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protocol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tomcat</w:t>
      </w:r>
      <w:r>
        <w:rPr>
          <w:rFonts w:ascii="Consolas" w:hAnsi="Consolas" w:cs="Consolas"/>
          <w:color w:val="333333"/>
          <w:sz w:val="22"/>
          <w:szCs w:val="22"/>
        </w:rPr>
        <w:t>.</w:t>
      </w:r>
      <w:r>
        <w:rPr>
          <w:rStyle w:val="cm-variable"/>
          <w:rFonts w:ascii="Consolas" w:hAnsi="Consolas" w:cs="Consolas"/>
          <w:color w:val="000000"/>
          <w:sz w:val="22"/>
          <w:szCs w:val="22"/>
        </w:rPr>
        <w:t>getService</w:t>
      </w:r>
      <w:r>
        <w:rPr>
          <w:rFonts w:ascii="Consolas" w:hAnsi="Consolas" w:cs="Consolas"/>
          <w:color w:val="333333"/>
          <w:sz w:val="22"/>
          <w:szCs w:val="22"/>
        </w:rPr>
        <w:t>().</w:t>
      </w:r>
      <w:r>
        <w:rPr>
          <w:rStyle w:val="cm-variable"/>
          <w:rFonts w:ascii="Consolas" w:hAnsi="Consolas" w:cs="Consolas"/>
          <w:color w:val="000000"/>
          <w:sz w:val="22"/>
          <w:szCs w:val="22"/>
        </w:rPr>
        <w:t>addConnector</w:t>
      </w:r>
      <w:r>
        <w:rPr>
          <w:rFonts w:ascii="Consolas" w:hAnsi="Consolas" w:cs="Consolas"/>
          <w:color w:val="333333"/>
          <w:sz w:val="22"/>
          <w:szCs w:val="22"/>
        </w:rPr>
        <w:t>(</w:t>
      </w:r>
      <w:r>
        <w:rPr>
          <w:rStyle w:val="cm-variable"/>
          <w:rFonts w:ascii="Consolas" w:hAnsi="Consolas" w:cs="Consolas"/>
          <w:color w:val="000000"/>
          <w:sz w:val="22"/>
          <w:szCs w:val="22"/>
        </w:rPr>
        <w:t>connector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customizeConnector</w:t>
      </w:r>
      <w:r>
        <w:rPr>
          <w:rFonts w:ascii="Consolas" w:hAnsi="Consolas" w:cs="Consolas"/>
          <w:color w:val="333333"/>
          <w:sz w:val="22"/>
          <w:szCs w:val="22"/>
        </w:rPr>
        <w:t>(</w:t>
      </w:r>
      <w:r>
        <w:rPr>
          <w:rStyle w:val="cm-variable"/>
          <w:rFonts w:ascii="Consolas" w:hAnsi="Consolas" w:cs="Consolas"/>
          <w:color w:val="000000"/>
          <w:sz w:val="22"/>
          <w:szCs w:val="22"/>
        </w:rPr>
        <w:t>connector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tomcat</w:t>
      </w:r>
      <w:r>
        <w:rPr>
          <w:rFonts w:ascii="Consolas" w:hAnsi="Consolas" w:cs="Consolas"/>
          <w:color w:val="333333"/>
          <w:sz w:val="22"/>
          <w:szCs w:val="22"/>
        </w:rPr>
        <w:t>.</w:t>
      </w:r>
      <w:r>
        <w:rPr>
          <w:rStyle w:val="cm-variable"/>
          <w:rFonts w:ascii="Consolas" w:hAnsi="Consolas" w:cs="Consolas"/>
          <w:color w:val="000000"/>
          <w:sz w:val="22"/>
          <w:szCs w:val="22"/>
        </w:rPr>
        <w:t>setConnector</w:t>
      </w:r>
      <w:r>
        <w:rPr>
          <w:rFonts w:ascii="Consolas" w:hAnsi="Consolas" w:cs="Consolas"/>
          <w:color w:val="333333"/>
          <w:sz w:val="22"/>
          <w:szCs w:val="22"/>
        </w:rPr>
        <w:t>(</w:t>
      </w:r>
      <w:r>
        <w:rPr>
          <w:rStyle w:val="cm-variable"/>
          <w:rFonts w:ascii="Consolas" w:hAnsi="Consolas" w:cs="Consolas"/>
          <w:color w:val="000000"/>
          <w:sz w:val="22"/>
          <w:szCs w:val="22"/>
        </w:rPr>
        <w:t>connector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tomcat</w:t>
      </w:r>
      <w:r>
        <w:rPr>
          <w:rFonts w:ascii="Consolas" w:hAnsi="Consolas" w:cs="Consolas"/>
          <w:color w:val="333333"/>
          <w:sz w:val="22"/>
          <w:szCs w:val="22"/>
        </w:rPr>
        <w:t>.</w:t>
      </w:r>
      <w:r>
        <w:rPr>
          <w:rStyle w:val="cm-variable"/>
          <w:rFonts w:ascii="Consolas" w:hAnsi="Consolas" w:cs="Consolas"/>
          <w:color w:val="000000"/>
          <w:sz w:val="22"/>
          <w:szCs w:val="22"/>
        </w:rPr>
        <w:t>getHost</w:t>
      </w:r>
      <w:r>
        <w:rPr>
          <w:rFonts w:ascii="Consolas" w:hAnsi="Consolas" w:cs="Consolas"/>
          <w:color w:val="333333"/>
          <w:sz w:val="22"/>
          <w:szCs w:val="22"/>
        </w:rPr>
        <w:t>().</w:t>
      </w:r>
      <w:r>
        <w:rPr>
          <w:rStyle w:val="cm-variable"/>
          <w:rFonts w:ascii="Consolas" w:hAnsi="Consolas" w:cs="Consolas"/>
          <w:color w:val="000000"/>
          <w:sz w:val="22"/>
          <w:szCs w:val="22"/>
        </w:rPr>
        <w:t>setAutoDeploy</w:t>
      </w:r>
      <w:r>
        <w:rPr>
          <w:rFonts w:ascii="Consolas" w:hAnsi="Consolas" w:cs="Consolas"/>
          <w:color w:val="333333"/>
          <w:sz w:val="22"/>
          <w:szCs w:val="22"/>
        </w:rPr>
        <w:t>(</w:t>
      </w:r>
      <w:r>
        <w:rPr>
          <w:rStyle w:val="cm-atom"/>
          <w:rFonts w:ascii="Consolas" w:hAnsi="Consolas" w:cs="Consolas"/>
          <w:color w:val="221199"/>
          <w:sz w:val="22"/>
          <w:szCs w:val="22"/>
        </w:rPr>
        <w:t>false</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configureEngine</w:t>
      </w:r>
      <w:r>
        <w:rPr>
          <w:rFonts w:ascii="Consolas" w:hAnsi="Consolas" w:cs="Consolas"/>
          <w:color w:val="333333"/>
          <w:sz w:val="22"/>
          <w:szCs w:val="22"/>
        </w:rPr>
        <w:t>(</w:t>
      </w:r>
      <w:r>
        <w:rPr>
          <w:rStyle w:val="cm-variable"/>
          <w:rFonts w:ascii="Consolas" w:hAnsi="Consolas" w:cs="Consolas"/>
          <w:color w:val="000000"/>
          <w:sz w:val="22"/>
          <w:szCs w:val="22"/>
        </w:rPr>
        <w:t>tomcat</w:t>
      </w:r>
      <w:r>
        <w:rPr>
          <w:rFonts w:ascii="Consolas" w:hAnsi="Consolas" w:cs="Consolas"/>
          <w:color w:val="333333"/>
          <w:sz w:val="22"/>
          <w:szCs w:val="22"/>
        </w:rPr>
        <w:t>.</w:t>
      </w:r>
      <w:r>
        <w:rPr>
          <w:rStyle w:val="cm-variable"/>
          <w:rFonts w:ascii="Consolas" w:hAnsi="Consolas" w:cs="Consolas"/>
          <w:color w:val="000000"/>
          <w:sz w:val="22"/>
          <w:szCs w:val="22"/>
        </w:rPr>
        <w:t>getEngine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for</w:t>
      </w:r>
      <w:r>
        <w:rPr>
          <w:rFonts w:ascii="Consolas" w:hAnsi="Consolas" w:cs="Consolas"/>
          <w:color w:val="333333"/>
          <w:sz w:val="22"/>
          <w:szCs w:val="22"/>
        </w:rPr>
        <w:t xml:space="preserve"> (</w:t>
      </w:r>
      <w:r>
        <w:rPr>
          <w:rStyle w:val="cm-variable"/>
          <w:rFonts w:ascii="Consolas" w:hAnsi="Consolas" w:cs="Consolas"/>
          <w:color w:val="000000"/>
          <w:sz w:val="22"/>
          <w:szCs w:val="22"/>
        </w:rPr>
        <w:t>Connector</w:t>
      </w:r>
      <w:r>
        <w:rPr>
          <w:rFonts w:ascii="Consolas" w:hAnsi="Consolas" w:cs="Consolas"/>
          <w:color w:val="333333"/>
          <w:sz w:val="22"/>
          <w:szCs w:val="22"/>
        </w:rPr>
        <w:t xml:space="preserve"> </w:t>
      </w:r>
      <w:r>
        <w:rPr>
          <w:rStyle w:val="cm-variable"/>
          <w:rFonts w:ascii="Consolas" w:hAnsi="Consolas" w:cs="Consolas"/>
          <w:color w:val="000000"/>
          <w:sz w:val="22"/>
          <w:szCs w:val="22"/>
        </w:rPr>
        <w:t>additionalConnector</w:t>
      </w:r>
      <w:r>
        <w:rPr>
          <w:rFonts w:ascii="Consolas" w:hAnsi="Consolas" w:cs="Consolas"/>
          <w:color w:val="333333"/>
          <w:sz w:val="22"/>
          <w:szCs w:val="22"/>
        </w:rPr>
        <w:t xml:space="preserve"> :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additionalTomcatConnectors</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tomcat</w:t>
      </w:r>
      <w:r>
        <w:rPr>
          <w:rFonts w:ascii="Consolas" w:hAnsi="Consolas" w:cs="Consolas"/>
          <w:color w:val="333333"/>
          <w:sz w:val="22"/>
          <w:szCs w:val="22"/>
        </w:rPr>
        <w:t>.</w:t>
      </w:r>
      <w:r>
        <w:rPr>
          <w:rStyle w:val="cm-variable"/>
          <w:rFonts w:ascii="Consolas" w:hAnsi="Consolas" w:cs="Consolas"/>
          <w:color w:val="000000"/>
          <w:sz w:val="22"/>
          <w:szCs w:val="22"/>
        </w:rPr>
        <w:t>getService</w:t>
      </w:r>
      <w:r>
        <w:rPr>
          <w:rFonts w:ascii="Consolas" w:hAnsi="Consolas" w:cs="Consolas"/>
          <w:color w:val="333333"/>
          <w:sz w:val="22"/>
          <w:szCs w:val="22"/>
        </w:rPr>
        <w:t>().</w:t>
      </w:r>
      <w:r>
        <w:rPr>
          <w:rStyle w:val="cm-variable"/>
          <w:rFonts w:ascii="Consolas" w:hAnsi="Consolas" w:cs="Consolas"/>
          <w:color w:val="000000"/>
          <w:sz w:val="22"/>
          <w:szCs w:val="22"/>
        </w:rPr>
        <w:t>addConnector</w:t>
      </w:r>
      <w:r>
        <w:rPr>
          <w:rFonts w:ascii="Consolas" w:hAnsi="Consolas" w:cs="Consolas"/>
          <w:color w:val="333333"/>
          <w:sz w:val="22"/>
          <w:szCs w:val="22"/>
        </w:rPr>
        <w:t>(</w:t>
      </w:r>
      <w:r>
        <w:rPr>
          <w:rStyle w:val="cm-variable"/>
          <w:rFonts w:ascii="Consolas" w:hAnsi="Consolas" w:cs="Consolas"/>
          <w:color w:val="000000"/>
          <w:sz w:val="22"/>
          <w:szCs w:val="22"/>
        </w:rPr>
        <w:t>additionalConnector</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variable"/>
          <w:rFonts w:ascii="Consolas" w:hAnsi="Consolas" w:cs="Consolas"/>
          <w:color w:val="000000"/>
          <w:sz w:val="22"/>
          <w:szCs w:val="22"/>
        </w:rPr>
        <w:t>prepareContext</w:t>
      </w:r>
      <w:r>
        <w:rPr>
          <w:rFonts w:ascii="Consolas" w:hAnsi="Consolas" w:cs="Consolas"/>
          <w:color w:val="333333"/>
          <w:sz w:val="22"/>
          <w:szCs w:val="22"/>
        </w:rPr>
        <w:t>(</w:t>
      </w:r>
      <w:r>
        <w:rPr>
          <w:rStyle w:val="cm-variable"/>
          <w:rFonts w:ascii="Consolas" w:hAnsi="Consolas" w:cs="Consolas"/>
          <w:color w:val="000000"/>
          <w:sz w:val="22"/>
          <w:szCs w:val="22"/>
        </w:rPr>
        <w:t>tomcat</w:t>
      </w:r>
      <w:r>
        <w:rPr>
          <w:rFonts w:ascii="Consolas" w:hAnsi="Consolas" w:cs="Consolas"/>
          <w:color w:val="333333"/>
          <w:sz w:val="22"/>
          <w:szCs w:val="22"/>
        </w:rPr>
        <w:t>.</w:t>
      </w:r>
      <w:r>
        <w:rPr>
          <w:rStyle w:val="cm-variable"/>
          <w:rFonts w:ascii="Consolas" w:hAnsi="Consolas" w:cs="Consolas"/>
          <w:color w:val="000000"/>
          <w:sz w:val="22"/>
          <w:szCs w:val="22"/>
        </w:rPr>
        <w:t>getHost</w:t>
      </w:r>
      <w:r>
        <w:rPr>
          <w:rFonts w:ascii="Consolas" w:hAnsi="Consolas" w:cs="Consolas"/>
          <w:color w:val="333333"/>
          <w:sz w:val="22"/>
          <w:szCs w:val="22"/>
        </w:rPr>
        <w:t xml:space="preserve">(), </w:t>
      </w:r>
      <w:r>
        <w:rPr>
          <w:rStyle w:val="cm-variable"/>
          <w:rFonts w:ascii="Consolas" w:hAnsi="Consolas" w:cs="Consolas"/>
          <w:color w:val="000000"/>
          <w:sz w:val="22"/>
          <w:szCs w:val="22"/>
        </w:rPr>
        <w:t>initializers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将配置好的</w:t>
      </w:r>
      <w:r>
        <w:rPr>
          <w:rStyle w:val="cm-comment"/>
          <w:rFonts w:ascii="Consolas" w:hAnsi="Consolas" w:cs="Consolas"/>
          <w:color w:val="AA5500"/>
          <w:sz w:val="22"/>
          <w:szCs w:val="22"/>
        </w:rPr>
        <w:t>Tomcat</w:t>
      </w:r>
      <w:r>
        <w:rPr>
          <w:rStyle w:val="cm-comment"/>
          <w:rFonts w:ascii="Consolas" w:hAnsi="Consolas" w:cs="Consolas"/>
          <w:color w:val="AA5500"/>
          <w:sz w:val="22"/>
          <w:szCs w:val="22"/>
        </w:rPr>
        <w:t>传入进去，返回一个</w:t>
      </w:r>
      <w:r>
        <w:rPr>
          <w:rStyle w:val="cm-comment"/>
          <w:rFonts w:ascii="Consolas" w:hAnsi="Consolas" w:cs="Consolas"/>
          <w:color w:val="AA5500"/>
          <w:sz w:val="22"/>
          <w:szCs w:val="22"/>
        </w:rPr>
        <w:t>EmbeddedServletContainer</w:t>
      </w:r>
      <w:r>
        <w:rPr>
          <w:rStyle w:val="cm-comment"/>
          <w:rFonts w:ascii="Consolas" w:hAnsi="Consolas" w:cs="Consolas"/>
          <w:color w:val="AA5500"/>
          <w:sz w:val="22"/>
          <w:szCs w:val="22"/>
        </w:rPr>
        <w:t>；并且启动</w:t>
      </w:r>
      <w:r>
        <w:rPr>
          <w:rStyle w:val="cm-comment"/>
          <w:rFonts w:ascii="Consolas" w:hAnsi="Consolas" w:cs="Consolas"/>
          <w:color w:val="AA5500"/>
          <w:sz w:val="22"/>
          <w:szCs w:val="22"/>
        </w:rPr>
        <w:t>Tomcat</w:t>
      </w:r>
      <w:r>
        <w:rPr>
          <w:rStyle w:val="cm-comment"/>
          <w:rFonts w:ascii="Consolas" w:hAnsi="Consolas" w:cs="Consolas"/>
          <w:color w:val="AA5500"/>
          <w:sz w:val="22"/>
          <w:szCs w:val="22"/>
        </w:rPr>
        <w:t>服务器</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getTomcatEmbeddedServletContainer</w:t>
      </w:r>
      <w:r>
        <w:rPr>
          <w:rFonts w:ascii="Consolas" w:hAnsi="Consolas" w:cs="Consolas"/>
          <w:color w:val="333333"/>
          <w:sz w:val="22"/>
          <w:szCs w:val="22"/>
        </w:rPr>
        <w:t>(</w:t>
      </w:r>
      <w:r>
        <w:rPr>
          <w:rStyle w:val="cm-variable"/>
          <w:rFonts w:ascii="Consolas" w:hAnsi="Consolas" w:cs="Consolas"/>
          <w:color w:val="000000"/>
          <w:sz w:val="22"/>
          <w:szCs w:val="22"/>
        </w:rPr>
        <w:t>tomcat</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）、我们对嵌入式容器的配置修改是怎么生效？</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ServerProperties</w:t>
      </w:r>
      <w:r>
        <w:rPr>
          <w:rFonts w:ascii="Consolas" w:hAnsi="Consolas" w:cs="Consolas"/>
          <w:color w:val="333333"/>
          <w:sz w:val="22"/>
          <w:szCs w:val="22"/>
        </w:rPr>
        <w:t>、</w:t>
      </w:r>
      <w:r>
        <w:rPr>
          <w:rFonts w:ascii="Consolas" w:hAnsi="Consolas" w:cs="Consolas"/>
          <w:color w:val="333333"/>
          <w:sz w:val="22"/>
          <w:szCs w:val="22"/>
        </w:rPr>
        <w:t>EmbeddedServletContainerCustomizer</w:t>
      </w: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40"/>
        <w:rPr>
          <w:rFonts w:ascii="Consolas" w:hAnsi="Consolas" w:cs="Consolas"/>
          <w:color w:val="333333"/>
          <w:sz w:val="22"/>
          <w:szCs w:val="22"/>
        </w:rPr>
      </w:pP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EmbeddedServletContainerCustomizer</w:t>
      </w:r>
      <w:r>
        <w:rPr>
          <w:rStyle w:val="md-line"/>
          <w:rFonts w:ascii="Helvetica" w:hAnsi="Helvetica"/>
          <w:color w:val="333333"/>
        </w:rPr>
        <w:t>：定制器帮我们修改了</w:t>
      </w:r>
      <w:r>
        <w:rPr>
          <w:rStyle w:val="md-line"/>
          <w:rFonts w:ascii="Helvetica" w:hAnsi="Helvetica"/>
          <w:color w:val="333333"/>
        </w:rPr>
        <w:t>Servlet</w:t>
      </w:r>
      <w:r>
        <w:rPr>
          <w:rStyle w:val="md-line"/>
          <w:rFonts w:ascii="Helvetica" w:hAnsi="Helvetica"/>
          <w:color w:val="333333"/>
        </w:rPr>
        <w:t>容器的配置？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怎么修改的原理？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5</w:t>
      </w:r>
      <w:r>
        <w:rPr>
          <w:rStyle w:val="md-line"/>
          <w:rFonts w:ascii="Helvetica" w:hAnsi="Helvetica"/>
          <w:color w:val="333333"/>
        </w:rPr>
        <w:t>）、容器中导入了</w:t>
      </w:r>
      <w:r>
        <w:rPr>
          <w:rStyle w:val="ac"/>
          <w:rFonts w:ascii="Helvetica" w:hAnsi="Helvetica"/>
          <w:color w:val="333333"/>
        </w:rPr>
        <w:t>EmbeddedServletContainerCustomizerBeanPostProcessor</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初始化之前</w:t>
      </w:r>
      <w:r>
        <w:rPr>
          <w:rFonts w:ascii="Consolas" w:hAnsi="Consolas" w:cs="Consolas"/>
          <w:color w:val="333333"/>
          <w:sz w:val="22"/>
          <w:szCs w:val="22"/>
        </w:rPr>
        <w:br/>
      </w:r>
      <w:r>
        <w:rPr>
          <w:rStyle w:val="cm-meta"/>
          <w:rFonts w:ascii="Consolas" w:hAnsi="Consolas" w:cs="Consolas"/>
          <w:color w:val="555555"/>
          <w:sz w:val="22"/>
          <w:szCs w:val="22"/>
        </w:rPr>
        <w:t>@Override</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Object</w:t>
      </w:r>
      <w:r>
        <w:rPr>
          <w:rFonts w:ascii="Consolas" w:hAnsi="Consolas" w:cs="Consolas"/>
          <w:color w:val="333333"/>
          <w:sz w:val="22"/>
          <w:szCs w:val="22"/>
        </w:rPr>
        <w:t xml:space="preserve"> </w:t>
      </w:r>
      <w:r>
        <w:rPr>
          <w:rStyle w:val="cm-def"/>
          <w:rFonts w:ascii="Consolas" w:hAnsi="Consolas" w:cs="Consolas"/>
          <w:color w:val="0000FF"/>
          <w:sz w:val="22"/>
          <w:szCs w:val="22"/>
        </w:rPr>
        <w:t>postProcessBeforeInitialization</w:t>
      </w:r>
      <w:r>
        <w:rPr>
          <w:rFonts w:ascii="Consolas" w:hAnsi="Consolas" w:cs="Consolas"/>
          <w:color w:val="333333"/>
          <w:sz w:val="22"/>
          <w:szCs w:val="22"/>
        </w:rPr>
        <w:t>(</w:t>
      </w:r>
      <w:r>
        <w:rPr>
          <w:rStyle w:val="cm-variable-3"/>
          <w:rFonts w:ascii="Consolas" w:hAnsi="Consolas" w:cs="Consolas"/>
          <w:color w:val="008855"/>
          <w:sz w:val="22"/>
          <w:szCs w:val="22"/>
        </w:rPr>
        <w:t>Object</w:t>
      </w:r>
      <w:r>
        <w:rPr>
          <w:rFonts w:ascii="Consolas" w:hAnsi="Consolas" w:cs="Consolas"/>
          <w:color w:val="333333"/>
          <w:sz w:val="22"/>
          <w:szCs w:val="22"/>
        </w:rPr>
        <w:t xml:space="preserve"> </w:t>
      </w:r>
      <w:r>
        <w:rPr>
          <w:rStyle w:val="cm-variable"/>
          <w:rFonts w:ascii="Consolas" w:hAnsi="Consolas" w:cs="Consolas"/>
          <w:color w:val="000000"/>
          <w:sz w:val="22"/>
          <w:szCs w:val="22"/>
        </w:rPr>
        <w:t>bean</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beanName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throws</w:t>
      </w:r>
      <w:r>
        <w:rPr>
          <w:rFonts w:ascii="Consolas" w:hAnsi="Consolas" w:cs="Consolas"/>
          <w:color w:val="333333"/>
          <w:sz w:val="22"/>
          <w:szCs w:val="22"/>
        </w:rPr>
        <w:t xml:space="preserve"> </w:t>
      </w:r>
      <w:r>
        <w:rPr>
          <w:rStyle w:val="cm-variable"/>
          <w:rFonts w:ascii="Consolas" w:hAnsi="Consolas" w:cs="Consolas"/>
          <w:color w:val="000000"/>
          <w:sz w:val="22"/>
          <w:szCs w:val="22"/>
        </w:rPr>
        <w:t>BeansException</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如果当前初始化的是一个</w:t>
      </w:r>
      <w:r>
        <w:rPr>
          <w:rStyle w:val="cm-comment"/>
          <w:rFonts w:ascii="Consolas" w:hAnsi="Consolas" w:cs="Consolas"/>
          <w:color w:val="AA5500"/>
          <w:sz w:val="22"/>
          <w:szCs w:val="22"/>
        </w:rPr>
        <w:t>ConfigurableEmbeddedServletContainer</w:t>
      </w:r>
      <w:r>
        <w:rPr>
          <w:rStyle w:val="cm-comment"/>
          <w:rFonts w:ascii="Consolas" w:hAnsi="Consolas" w:cs="Consolas"/>
          <w:color w:val="AA5500"/>
          <w:sz w:val="22"/>
          <w:szCs w:val="22"/>
        </w:rPr>
        <w:t>类型的组件</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variable"/>
          <w:rFonts w:ascii="Consolas" w:hAnsi="Consolas" w:cs="Consolas"/>
          <w:color w:val="000000"/>
          <w:sz w:val="22"/>
          <w:szCs w:val="22"/>
        </w:rPr>
        <w:t>bean</w:t>
      </w:r>
      <w:r>
        <w:rPr>
          <w:rFonts w:ascii="Consolas" w:hAnsi="Consolas" w:cs="Consolas"/>
          <w:color w:val="333333"/>
          <w:sz w:val="22"/>
          <w:szCs w:val="22"/>
        </w:rPr>
        <w:t xml:space="preserve"> </w:t>
      </w:r>
      <w:r>
        <w:rPr>
          <w:rStyle w:val="cm-keyword"/>
          <w:rFonts w:ascii="Consolas" w:hAnsi="Consolas" w:cs="Consolas"/>
          <w:color w:val="770088"/>
          <w:sz w:val="22"/>
          <w:szCs w:val="22"/>
        </w:rPr>
        <w:t>instanceof</w:t>
      </w:r>
      <w:r>
        <w:rPr>
          <w:rFonts w:ascii="Consolas" w:hAnsi="Consolas" w:cs="Consolas"/>
          <w:color w:val="333333"/>
          <w:sz w:val="22"/>
          <w:szCs w:val="22"/>
        </w:rPr>
        <w:t xml:space="preserve"> </w:t>
      </w:r>
      <w:r>
        <w:rPr>
          <w:rStyle w:val="cm-variable"/>
          <w:rFonts w:ascii="Consolas" w:hAnsi="Consolas" w:cs="Consolas"/>
          <w:color w:val="000000"/>
          <w:sz w:val="22"/>
          <w:szCs w:val="22"/>
        </w:rPr>
        <w:t>ConfigurableEmbeddedServletContainer</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postProcessBeforeInitialization</w:t>
      </w:r>
      <w:r>
        <w:rPr>
          <w:rFonts w:ascii="Consolas" w:hAnsi="Consolas" w:cs="Consolas"/>
          <w:color w:val="333333"/>
          <w:sz w:val="22"/>
          <w:szCs w:val="22"/>
        </w:rPr>
        <w:t>((</w:t>
      </w:r>
      <w:r>
        <w:rPr>
          <w:rStyle w:val="cm-variable"/>
          <w:rFonts w:ascii="Consolas" w:hAnsi="Consolas" w:cs="Consolas"/>
          <w:color w:val="000000"/>
          <w:sz w:val="22"/>
          <w:szCs w:val="22"/>
        </w:rPr>
        <w:t>ConfigurableEmbeddedServletCo</w:t>
      </w:r>
      <w:r>
        <w:rPr>
          <w:rStyle w:val="cm-variable"/>
          <w:rFonts w:ascii="Consolas" w:hAnsi="Consolas" w:cs="Consolas"/>
          <w:color w:val="000000"/>
          <w:sz w:val="22"/>
          <w:szCs w:val="22"/>
        </w:rPr>
        <w:lastRenderedPageBreak/>
        <w:t>ntainer</w:t>
      </w:r>
      <w:r>
        <w:rPr>
          <w:rFonts w:ascii="Consolas" w:hAnsi="Consolas" w:cs="Consolas"/>
          <w:color w:val="333333"/>
          <w:sz w:val="22"/>
          <w:szCs w:val="22"/>
        </w:rPr>
        <w:t xml:space="preserve">) </w:t>
      </w:r>
      <w:r>
        <w:rPr>
          <w:rStyle w:val="cm-variable"/>
          <w:rFonts w:ascii="Consolas" w:hAnsi="Consolas" w:cs="Consolas"/>
          <w:color w:val="000000"/>
          <w:sz w:val="22"/>
          <w:szCs w:val="22"/>
        </w:rPr>
        <w:t>bean</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bean</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def"/>
          <w:rFonts w:ascii="Consolas" w:hAnsi="Consolas" w:cs="Consolas"/>
          <w:color w:val="0000FF"/>
          <w:sz w:val="22"/>
          <w:szCs w:val="22"/>
        </w:rPr>
        <w:t>postProcessBeforeInitialization</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ConfigurableEmbeddedServletContainer</w:t>
      </w:r>
      <w:r>
        <w:rPr>
          <w:rFonts w:ascii="Consolas" w:hAnsi="Consolas" w:cs="Consolas"/>
          <w:color w:val="333333"/>
          <w:sz w:val="22"/>
          <w:szCs w:val="22"/>
        </w:rPr>
        <w:t xml:space="preserve"> </w:t>
      </w:r>
      <w:r>
        <w:rPr>
          <w:rStyle w:val="cm-variable"/>
          <w:rFonts w:ascii="Consolas" w:hAnsi="Consolas" w:cs="Consolas"/>
          <w:color w:val="000000"/>
          <w:sz w:val="22"/>
          <w:szCs w:val="22"/>
        </w:rPr>
        <w:t>bean</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获取所有的定制器，调用每一个定制器的</w:t>
      </w:r>
      <w:r>
        <w:rPr>
          <w:rStyle w:val="cm-comment"/>
          <w:rFonts w:ascii="Consolas" w:hAnsi="Consolas" w:cs="Consolas"/>
          <w:color w:val="AA5500"/>
          <w:sz w:val="22"/>
          <w:szCs w:val="22"/>
        </w:rPr>
        <w:t>customize</w:t>
      </w:r>
      <w:r>
        <w:rPr>
          <w:rStyle w:val="cm-comment"/>
          <w:rFonts w:ascii="Consolas" w:hAnsi="Consolas" w:cs="Consolas"/>
          <w:color w:val="AA5500"/>
          <w:sz w:val="22"/>
          <w:szCs w:val="22"/>
        </w:rPr>
        <w:t>方法来给</w:t>
      </w:r>
      <w:r>
        <w:rPr>
          <w:rStyle w:val="cm-comment"/>
          <w:rFonts w:ascii="Consolas" w:hAnsi="Consolas" w:cs="Consolas"/>
          <w:color w:val="AA5500"/>
          <w:sz w:val="22"/>
          <w:szCs w:val="22"/>
        </w:rPr>
        <w:t>Servlet</w:t>
      </w:r>
      <w:r>
        <w:rPr>
          <w:rStyle w:val="cm-comment"/>
          <w:rFonts w:ascii="Consolas" w:hAnsi="Consolas" w:cs="Consolas"/>
          <w:color w:val="AA5500"/>
          <w:sz w:val="22"/>
          <w:szCs w:val="22"/>
        </w:rPr>
        <w:t>容器进行属性赋值；</w:t>
      </w:r>
      <w:r>
        <w:rPr>
          <w:rFonts w:ascii="Consolas" w:hAnsi="Consolas" w:cs="Consolas"/>
          <w:color w:val="333333"/>
          <w:sz w:val="22"/>
          <w:szCs w:val="22"/>
        </w:rPr>
        <w:br/>
        <w:t xml:space="preserve">    </w:t>
      </w:r>
      <w:r>
        <w:rPr>
          <w:rStyle w:val="cm-keyword"/>
          <w:rFonts w:ascii="Consolas" w:hAnsi="Consolas" w:cs="Consolas"/>
          <w:color w:val="770088"/>
          <w:sz w:val="22"/>
          <w:szCs w:val="22"/>
        </w:rPr>
        <w:t>for</w:t>
      </w:r>
      <w:r>
        <w:rPr>
          <w:rFonts w:ascii="Consolas" w:hAnsi="Consolas" w:cs="Consolas"/>
          <w:color w:val="333333"/>
          <w:sz w:val="22"/>
          <w:szCs w:val="22"/>
        </w:rPr>
        <w:t xml:space="preserve"> (</w:t>
      </w:r>
      <w:r>
        <w:rPr>
          <w:rStyle w:val="cm-variable"/>
          <w:rFonts w:ascii="Consolas" w:hAnsi="Consolas" w:cs="Consolas"/>
          <w:color w:val="000000"/>
          <w:sz w:val="22"/>
          <w:szCs w:val="22"/>
        </w:rPr>
        <w:t>EmbeddedServletContainerCustomizer</w:t>
      </w:r>
      <w:r>
        <w:rPr>
          <w:rFonts w:ascii="Consolas" w:hAnsi="Consolas" w:cs="Consolas"/>
          <w:color w:val="333333"/>
          <w:sz w:val="22"/>
          <w:szCs w:val="22"/>
        </w:rPr>
        <w:t xml:space="preserve"> </w:t>
      </w:r>
      <w:r>
        <w:rPr>
          <w:rStyle w:val="cm-variable"/>
          <w:rFonts w:ascii="Consolas" w:hAnsi="Consolas" w:cs="Consolas"/>
          <w:color w:val="000000"/>
          <w:sz w:val="22"/>
          <w:szCs w:val="22"/>
        </w:rPr>
        <w:t>customizer</w:t>
      </w:r>
      <w:r>
        <w:rPr>
          <w:rFonts w:ascii="Consolas" w:hAnsi="Consolas" w:cs="Consolas"/>
          <w:color w:val="333333"/>
          <w:sz w:val="22"/>
          <w:szCs w:val="22"/>
        </w:rPr>
        <w:t xml:space="preserve"> : </w:t>
      </w:r>
      <w:r>
        <w:rPr>
          <w:rStyle w:val="cm-variable"/>
          <w:rFonts w:ascii="Consolas" w:hAnsi="Consolas" w:cs="Consolas"/>
          <w:color w:val="000000"/>
          <w:sz w:val="22"/>
          <w:szCs w:val="22"/>
        </w:rPr>
        <w:t>getCustomizers</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customizer</w:t>
      </w:r>
      <w:r>
        <w:rPr>
          <w:rFonts w:ascii="Consolas" w:hAnsi="Consolas" w:cs="Consolas"/>
          <w:color w:val="333333"/>
          <w:sz w:val="22"/>
          <w:szCs w:val="22"/>
        </w:rPr>
        <w:t>.</w:t>
      </w:r>
      <w:r>
        <w:rPr>
          <w:rStyle w:val="cm-variable"/>
          <w:rFonts w:ascii="Consolas" w:hAnsi="Consolas" w:cs="Consolas"/>
          <w:color w:val="000000"/>
          <w:sz w:val="22"/>
          <w:szCs w:val="22"/>
        </w:rPr>
        <w:t>customize</w:t>
      </w:r>
      <w:r>
        <w:rPr>
          <w:rFonts w:ascii="Consolas" w:hAnsi="Consolas" w:cs="Consolas"/>
          <w:color w:val="333333"/>
          <w:sz w:val="22"/>
          <w:szCs w:val="22"/>
        </w:rPr>
        <w:t>(</w:t>
      </w:r>
      <w:r>
        <w:rPr>
          <w:rStyle w:val="cm-variable"/>
          <w:rFonts w:ascii="Consolas" w:hAnsi="Consolas" w:cs="Consolas"/>
          <w:color w:val="000000"/>
          <w:sz w:val="22"/>
          <w:szCs w:val="22"/>
        </w:rPr>
        <w:t>bean</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
          <w:rFonts w:ascii="Consolas" w:hAnsi="Consolas" w:cs="Consolas"/>
          <w:color w:val="000000"/>
          <w:sz w:val="22"/>
          <w:szCs w:val="22"/>
        </w:rPr>
        <w:t>Collection</w:t>
      </w:r>
      <w:r>
        <w:rPr>
          <w:rStyle w:val="cm-operator"/>
          <w:rFonts w:ascii="Consolas" w:hAnsi="Consolas" w:cs="Consolas"/>
          <w:color w:val="981A1A"/>
          <w:sz w:val="22"/>
          <w:szCs w:val="22"/>
        </w:rPr>
        <w:t>&lt;</w:t>
      </w:r>
      <w:r>
        <w:rPr>
          <w:rStyle w:val="cm-variable"/>
          <w:rFonts w:ascii="Consolas" w:hAnsi="Consolas" w:cs="Consolas"/>
          <w:color w:val="000000"/>
          <w:sz w:val="22"/>
          <w:szCs w:val="22"/>
        </w:rPr>
        <w:t>EmbeddedServletContainerCustomizer</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def"/>
          <w:rFonts w:ascii="Consolas" w:hAnsi="Consolas" w:cs="Consolas"/>
          <w:color w:val="0000FF"/>
          <w:sz w:val="22"/>
          <w:szCs w:val="22"/>
        </w:rPr>
        <w:t>getCustomizers</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customizers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 Look up does not include the parent context</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customizers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ArrayList</w:t>
      </w:r>
      <w:r>
        <w:rPr>
          <w:rStyle w:val="cm-operator"/>
          <w:rFonts w:ascii="Consolas" w:hAnsi="Consolas" w:cs="Consolas"/>
          <w:color w:val="981A1A"/>
          <w:sz w:val="22"/>
          <w:szCs w:val="22"/>
        </w:rPr>
        <w:t>&lt;</w:t>
      </w:r>
      <w:r>
        <w:rPr>
          <w:rStyle w:val="cm-variable"/>
          <w:rFonts w:ascii="Consolas" w:hAnsi="Consolas" w:cs="Consolas"/>
          <w:color w:val="000000"/>
          <w:sz w:val="22"/>
          <w:szCs w:val="22"/>
        </w:rPr>
        <w:t>EmbeddedServletContainerCustomizer</w:t>
      </w:r>
      <w:r>
        <w:rPr>
          <w:rStyle w:val="cm-operator"/>
          <w:rFonts w:ascii="Consolas" w:hAnsi="Consolas" w:cs="Consolas"/>
          <w:color w:val="981A1A"/>
          <w:sz w:val="22"/>
          <w:szCs w:val="22"/>
        </w:rPr>
        <w:t>&gt;</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beanFactory</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从容器中获取所有这葛类型的组件：</w:t>
      </w:r>
      <w:r>
        <w:rPr>
          <w:rStyle w:val="cm-comment"/>
          <w:rFonts w:ascii="Consolas" w:hAnsi="Consolas" w:cs="Consolas"/>
          <w:color w:val="AA5500"/>
          <w:sz w:val="22"/>
          <w:szCs w:val="22"/>
        </w:rPr>
        <w:t>EmbeddedServletContainerCustomizer</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定制</w:t>
      </w:r>
      <w:r>
        <w:rPr>
          <w:rStyle w:val="cm-comment"/>
          <w:rFonts w:ascii="Consolas" w:hAnsi="Consolas" w:cs="Consolas"/>
          <w:color w:val="AA5500"/>
          <w:sz w:val="22"/>
          <w:szCs w:val="22"/>
        </w:rPr>
        <w:t>Servlet</w:t>
      </w:r>
      <w:r>
        <w:rPr>
          <w:rStyle w:val="cm-comment"/>
          <w:rFonts w:ascii="Consolas" w:hAnsi="Consolas" w:cs="Consolas"/>
          <w:color w:val="AA5500"/>
          <w:sz w:val="22"/>
          <w:szCs w:val="22"/>
        </w:rPr>
        <w:t>容器，给容器中可以添加一个</w:t>
      </w:r>
      <w:r>
        <w:rPr>
          <w:rStyle w:val="cm-comment"/>
          <w:rFonts w:ascii="Consolas" w:hAnsi="Consolas" w:cs="Consolas"/>
          <w:color w:val="AA5500"/>
          <w:sz w:val="22"/>
          <w:szCs w:val="22"/>
        </w:rPr>
        <w:t>EmbeddedServletContainerCustomizer</w:t>
      </w:r>
      <w:r>
        <w:rPr>
          <w:rStyle w:val="cm-comment"/>
          <w:rFonts w:ascii="Consolas" w:hAnsi="Consolas" w:cs="Consolas"/>
          <w:color w:val="AA5500"/>
          <w:sz w:val="22"/>
          <w:szCs w:val="22"/>
        </w:rPr>
        <w:t>类型的组件</w:t>
      </w:r>
      <w:r>
        <w:rPr>
          <w:rFonts w:ascii="Consolas" w:hAnsi="Consolas" w:cs="Consolas"/>
          <w:color w:val="333333"/>
          <w:sz w:val="22"/>
          <w:szCs w:val="22"/>
        </w:rPr>
        <w:br/>
        <w:t xml:space="preserve">            .</w:t>
      </w:r>
      <w:r>
        <w:rPr>
          <w:rStyle w:val="cm-variable"/>
          <w:rFonts w:ascii="Consolas" w:hAnsi="Consolas" w:cs="Consolas"/>
          <w:color w:val="000000"/>
          <w:sz w:val="22"/>
          <w:szCs w:val="22"/>
        </w:rPr>
        <w:t>getBeansOfType</w:t>
      </w:r>
      <w:r>
        <w:rPr>
          <w:rFonts w:ascii="Consolas" w:hAnsi="Consolas" w:cs="Consolas"/>
          <w:color w:val="333333"/>
          <w:sz w:val="22"/>
          <w:szCs w:val="22"/>
        </w:rPr>
        <w:t>(</w:t>
      </w:r>
      <w:r>
        <w:rPr>
          <w:rStyle w:val="cm-variable"/>
          <w:rFonts w:ascii="Consolas" w:hAnsi="Consolas" w:cs="Consolas"/>
          <w:color w:val="000000"/>
          <w:sz w:val="22"/>
          <w:szCs w:val="22"/>
        </w:rPr>
        <w:t>EmbeddedServletContainerCustomizer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atom"/>
          <w:rFonts w:ascii="Consolas" w:hAnsi="Consolas" w:cs="Consolas"/>
          <w:color w:val="221199"/>
          <w:sz w:val="22"/>
          <w:szCs w:val="22"/>
        </w:rPr>
        <w:t>false</w:t>
      </w:r>
      <w:r>
        <w:rPr>
          <w:rFonts w:ascii="Consolas" w:hAnsi="Consolas" w:cs="Consolas"/>
          <w:color w:val="333333"/>
          <w:sz w:val="22"/>
          <w:szCs w:val="22"/>
        </w:rPr>
        <w:t xml:space="preserve">, </w:t>
      </w:r>
      <w:r>
        <w:rPr>
          <w:rStyle w:val="cm-atom"/>
          <w:rFonts w:ascii="Consolas" w:hAnsi="Consolas" w:cs="Consolas"/>
          <w:color w:val="221199"/>
          <w:sz w:val="22"/>
          <w:szCs w:val="22"/>
        </w:rPr>
        <w:t>false</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values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Collections</w:t>
      </w:r>
      <w:r>
        <w:rPr>
          <w:rFonts w:ascii="Consolas" w:hAnsi="Consolas" w:cs="Consolas"/>
          <w:color w:val="333333"/>
          <w:sz w:val="22"/>
          <w:szCs w:val="22"/>
        </w:rPr>
        <w:t>.</w:t>
      </w:r>
      <w:r>
        <w:rPr>
          <w:rStyle w:val="cm-variable"/>
          <w:rFonts w:ascii="Consolas" w:hAnsi="Consolas" w:cs="Consolas"/>
          <w:color w:val="000000"/>
          <w:sz w:val="22"/>
          <w:szCs w:val="22"/>
        </w:rPr>
        <w:t>sort</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customizers</w:t>
      </w:r>
      <w:r>
        <w:rPr>
          <w:rFonts w:ascii="Consolas" w:hAnsi="Consolas" w:cs="Consolas"/>
          <w:color w:val="333333"/>
          <w:sz w:val="22"/>
          <w:szCs w:val="22"/>
        </w:rPr>
        <w:t xml:space="preserve">, </w:t>
      </w:r>
      <w:r>
        <w:rPr>
          <w:rStyle w:val="cm-variable"/>
          <w:rFonts w:ascii="Consolas" w:hAnsi="Consolas" w:cs="Consolas"/>
          <w:color w:val="000000"/>
          <w:sz w:val="22"/>
          <w:szCs w:val="22"/>
        </w:rPr>
        <w:t>AnnotationAwareOrderComparator</w:t>
      </w:r>
      <w:r>
        <w:rPr>
          <w:rFonts w:ascii="Consolas" w:hAnsi="Consolas" w:cs="Consolas"/>
          <w:color w:val="333333"/>
          <w:sz w:val="22"/>
          <w:szCs w:val="22"/>
        </w:rPr>
        <w:t>.</w:t>
      </w:r>
      <w:r>
        <w:rPr>
          <w:rStyle w:val="cm-variable"/>
          <w:rFonts w:ascii="Consolas" w:hAnsi="Consolas" w:cs="Consolas"/>
          <w:color w:val="000000"/>
          <w:sz w:val="22"/>
          <w:szCs w:val="22"/>
        </w:rPr>
        <w:t>INSTANCE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customizers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Collections</w:t>
      </w:r>
      <w:r>
        <w:rPr>
          <w:rFonts w:ascii="Consolas" w:hAnsi="Consolas" w:cs="Consolas"/>
          <w:color w:val="333333"/>
          <w:sz w:val="22"/>
          <w:szCs w:val="22"/>
        </w:rPr>
        <w:t>.</w:t>
      </w:r>
      <w:r>
        <w:rPr>
          <w:rStyle w:val="cm-variable"/>
          <w:rFonts w:ascii="Consolas" w:hAnsi="Consolas" w:cs="Consolas"/>
          <w:color w:val="000000"/>
          <w:sz w:val="22"/>
          <w:szCs w:val="22"/>
        </w:rPr>
        <w:t>unmodifiableList</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customizers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customizers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r>
      <w:r>
        <w:rPr>
          <w:rStyle w:val="cm-variable"/>
          <w:rFonts w:ascii="Consolas" w:hAnsi="Consolas" w:cs="Consolas"/>
          <w:color w:val="000000"/>
          <w:sz w:val="22"/>
          <w:szCs w:val="22"/>
        </w:rPr>
        <w:t>ServerProperties</w:t>
      </w:r>
      <w:r>
        <w:rPr>
          <w:rStyle w:val="cm-variable"/>
          <w:rFonts w:ascii="Consolas" w:hAnsi="Consolas" w:cs="Consolas"/>
          <w:color w:val="000000"/>
          <w:sz w:val="22"/>
          <w:szCs w:val="22"/>
        </w:rPr>
        <w:t>也是定制器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步骤：</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根据导入的依赖情况，给容器中添加相应的</w:t>
      </w:r>
      <w:r>
        <w:rPr>
          <w:rStyle w:val="md-line"/>
          <w:rFonts w:ascii="Helvetica" w:hAnsi="Helvetica"/>
          <w:color w:val="333333"/>
        </w:rPr>
        <w:t>EmbeddedServletContainerFactory</w:t>
      </w:r>
      <w:r>
        <w:rPr>
          <w:rStyle w:val="md-line"/>
          <w:rFonts w:ascii="Helvetica" w:hAnsi="Helvetica"/>
          <w:color w:val="333333"/>
        </w:rPr>
        <w:t>【</w:t>
      </w:r>
      <w:r>
        <w:rPr>
          <w:rStyle w:val="md-line"/>
          <w:rFonts w:ascii="Helvetica" w:hAnsi="Helvetica"/>
          <w:color w:val="333333"/>
        </w:rPr>
        <w:t>TomcatEmbeddedServletContainerFactory</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2</w:t>
      </w:r>
      <w:r>
        <w:rPr>
          <w:rStyle w:val="md-line"/>
          <w:rFonts w:ascii="Helvetica" w:hAnsi="Helvetica"/>
          <w:color w:val="333333"/>
        </w:rPr>
        <w:t>）、容器中某个组件要创建对象就会惊动后置处理器；</w:t>
      </w:r>
      <w:r>
        <w:rPr>
          <w:rStyle w:val="md-line"/>
          <w:rFonts w:ascii="Helvetica" w:hAnsi="Helvetica"/>
          <w:color w:val="333333"/>
        </w:rPr>
        <w:t>EmbeddedServletContainerCustomizerBeanPostProcessor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只要是嵌入式的</w:t>
      </w:r>
      <w:r>
        <w:rPr>
          <w:rStyle w:val="md-line"/>
          <w:rFonts w:ascii="Helvetica" w:hAnsi="Helvetica"/>
          <w:color w:val="333333"/>
        </w:rPr>
        <w:t>Servlet</w:t>
      </w:r>
      <w:r>
        <w:rPr>
          <w:rStyle w:val="md-line"/>
          <w:rFonts w:ascii="Helvetica" w:hAnsi="Helvetica"/>
          <w:color w:val="333333"/>
        </w:rPr>
        <w:t>容器工厂，后置处理器就工作；</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）、后置处理器，从容器中获取所有的</w:t>
      </w:r>
      <w:r>
        <w:rPr>
          <w:rStyle w:val="ac"/>
          <w:rFonts w:ascii="Helvetica" w:hAnsi="Helvetica"/>
          <w:color w:val="333333"/>
        </w:rPr>
        <w:t>EmbeddedServletContainerCustomizer</w:t>
      </w:r>
      <w:r>
        <w:rPr>
          <w:rStyle w:val="md-line"/>
          <w:rFonts w:ascii="Helvetica" w:hAnsi="Helvetica"/>
          <w:color w:val="333333"/>
        </w:rPr>
        <w:t>，调用定制器的定制方法</w:t>
      </w:r>
    </w:p>
    <w:p w:rsidR="001A7847" w:rsidRDefault="007D395D">
      <w:pPr>
        <w:pStyle w:val="5"/>
      </w:pPr>
      <w:r>
        <w:t>5</w:t>
      </w:r>
      <w:r>
        <w:t>）、嵌入式</w:t>
      </w:r>
      <w:r>
        <w:t>Servlet</w:t>
      </w:r>
      <w:r>
        <w:t>容器启动原理；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什么时候创建嵌入式的</w:t>
      </w:r>
      <w:r>
        <w:rPr>
          <w:rStyle w:val="md-line"/>
          <w:rFonts w:ascii="Helvetica" w:hAnsi="Helvetica"/>
          <w:color w:val="333333"/>
        </w:rPr>
        <w:t>Servlet</w:t>
      </w:r>
      <w:r>
        <w:rPr>
          <w:rStyle w:val="md-line"/>
          <w:rFonts w:ascii="Helvetica" w:hAnsi="Helvetica"/>
          <w:color w:val="333333"/>
        </w:rPr>
        <w:t>容器工厂？什么时候获取嵌入式的</w:t>
      </w:r>
      <w:r>
        <w:rPr>
          <w:rStyle w:val="md-line"/>
          <w:rFonts w:ascii="Helvetica" w:hAnsi="Helvetica"/>
          <w:color w:val="333333"/>
        </w:rPr>
        <w:t>Servlet</w:t>
      </w:r>
      <w:r>
        <w:rPr>
          <w:rStyle w:val="md-line"/>
          <w:rFonts w:ascii="Helvetica" w:hAnsi="Helvetica"/>
          <w:color w:val="333333"/>
        </w:rPr>
        <w:t>容器并启动</w:t>
      </w:r>
      <w:r>
        <w:rPr>
          <w:rStyle w:val="md-line"/>
          <w:rFonts w:ascii="Helvetica" w:hAnsi="Helvetica"/>
          <w:color w:val="333333"/>
        </w:rPr>
        <w:t>Tomcat</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获取嵌入式的</w:t>
      </w:r>
      <w:r>
        <w:rPr>
          <w:rStyle w:val="md-line"/>
          <w:rFonts w:ascii="Helvetica" w:hAnsi="Helvetica"/>
          <w:color w:val="333333"/>
        </w:rPr>
        <w:t>Servlet</w:t>
      </w:r>
      <w:r>
        <w:rPr>
          <w:rStyle w:val="md-line"/>
          <w:rFonts w:ascii="Helvetica" w:hAnsi="Helvetica"/>
          <w:color w:val="333333"/>
        </w:rPr>
        <w:t>容器工厂：</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应用启动运行</w:t>
      </w:r>
      <w:r>
        <w:rPr>
          <w:rStyle w:val="md-line"/>
          <w:rFonts w:ascii="Helvetica" w:hAnsi="Helvetica"/>
          <w:color w:val="333333"/>
        </w:rPr>
        <w:t>run</w:t>
      </w:r>
      <w:r>
        <w:rPr>
          <w:rStyle w:val="md-line"/>
          <w:rFonts w:ascii="Helvetica" w:hAnsi="Helvetica"/>
          <w:color w:val="333333"/>
        </w:rPr>
        <w:t>方法</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w:t>
      </w:r>
      <w:r>
        <w:rPr>
          <w:rStyle w:val="md-line"/>
          <w:rFonts w:ascii="Helvetica" w:hAnsi="Helvetica"/>
          <w:color w:val="333333"/>
        </w:rPr>
        <w:t>refreshContext(context);SpringBoot</w:t>
      </w:r>
      <w:r>
        <w:rPr>
          <w:rStyle w:val="md-line"/>
          <w:rFonts w:ascii="Helvetica" w:hAnsi="Helvetica"/>
          <w:color w:val="333333"/>
        </w:rPr>
        <w:t>刷新</w:t>
      </w:r>
      <w:r>
        <w:rPr>
          <w:rStyle w:val="md-line"/>
          <w:rFonts w:ascii="Helvetica" w:hAnsi="Helvetica"/>
          <w:color w:val="333333"/>
        </w:rPr>
        <w:t>IOC</w:t>
      </w:r>
      <w:r>
        <w:rPr>
          <w:rStyle w:val="md-line"/>
          <w:rFonts w:ascii="Helvetica" w:hAnsi="Helvetica"/>
          <w:color w:val="333333"/>
        </w:rPr>
        <w:t>容器【创建</w:t>
      </w:r>
      <w:r>
        <w:rPr>
          <w:rStyle w:val="md-line"/>
          <w:rFonts w:ascii="Helvetica" w:hAnsi="Helvetica"/>
          <w:color w:val="333333"/>
        </w:rPr>
        <w:t>IOC</w:t>
      </w:r>
      <w:r>
        <w:rPr>
          <w:rStyle w:val="md-line"/>
          <w:rFonts w:ascii="Helvetica" w:hAnsi="Helvetica"/>
          <w:color w:val="333333"/>
        </w:rPr>
        <w:t>容器对象，并初始化容器，创建容器中的每一个组件】；如果是</w:t>
      </w:r>
      <w:r>
        <w:rPr>
          <w:rStyle w:val="md-line"/>
          <w:rFonts w:ascii="Helvetica" w:hAnsi="Helvetica"/>
          <w:color w:val="333333"/>
        </w:rPr>
        <w:t>web</w:t>
      </w:r>
      <w:r>
        <w:rPr>
          <w:rStyle w:val="md-line"/>
          <w:rFonts w:ascii="Helvetica" w:hAnsi="Helvetica"/>
          <w:color w:val="333333"/>
        </w:rPr>
        <w:t>应用创建</w:t>
      </w:r>
      <w:r>
        <w:rPr>
          <w:rStyle w:val="ac"/>
          <w:rFonts w:ascii="Helvetica" w:hAnsi="Helvetica"/>
          <w:color w:val="333333"/>
        </w:rPr>
        <w:t>AnnotationConfigEmbeddedWebApplicationContext</w:t>
      </w:r>
      <w:r>
        <w:rPr>
          <w:rStyle w:val="md-line"/>
          <w:rFonts w:ascii="Helvetica" w:hAnsi="Helvetica"/>
          <w:color w:val="333333"/>
        </w:rPr>
        <w:t>，否则：</w:t>
      </w:r>
      <w:r>
        <w:rPr>
          <w:rStyle w:val="ac"/>
          <w:rFonts w:ascii="Helvetica" w:hAnsi="Helvetica"/>
          <w:color w:val="333333"/>
        </w:rPr>
        <w:t>AnnotationConfigApplicationContext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w:t>
      </w:r>
      <w:r>
        <w:rPr>
          <w:rStyle w:val="md-line"/>
          <w:rFonts w:ascii="Helvetica" w:hAnsi="Helvetica"/>
          <w:color w:val="333333"/>
        </w:rPr>
        <w:t>refresh(context);</w:t>
      </w:r>
      <w:r>
        <w:rPr>
          <w:rStyle w:val="ac"/>
          <w:rFonts w:ascii="Helvetica" w:hAnsi="Helvetica"/>
          <w:color w:val="333333"/>
        </w:rPr>
        <w:t>刷新刚才创建好的</w:t>
      </w:r>
      <w:r>
        <w:rPr>
          <w:rStyle w:val="ac"/>
          <w:rFonts w:ascii="Helvetica" w:hAnsi="Helvetica"/>
          <w:color w:val="333333"/>
        </w:rPr>
        <w:t>ioc</w:t>
      </w:r>
      <w:r>
        <w:rPr>
          <w:rStyle w:val="ac"/>
          <w:rFonts w:ascii="Helvetica" w:hAnsi="Helvetica"/>
          <w:color w:val="333333"/>
        </w:rPr>
        <w:t>容器；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def"/>
          <w:rFonts w:ascii="Consolas" w:hAnsi="Consolas" w:cs="Consolas"/>
          <w:color w:val="0000FF"/>
          <w:sz w:val="22"/>
          <w:szCs w:val="22"/>
        </w:rPr>
        <w:t>refresh</w:t>
      </w:r>
      <w:r>
        <w:rPr>
          <w:rFonts w:ascii="Consolas" w:hAnsi="Consolas" w:cs="Consolas"/>
          <w:color w:val="333333"/>
          <w:sz w:val="22"/>
          <w:szCs w:val="22"/>
        </w:rPr>
        <w:t xml:space="preserve">() </w:t>
      </w:r>
      <w:r>
        <w:rPr>
          <w:rStyle w:val="cm-keyword"/>
          <w:rFonts w:ascii="Consolas" w:hAnsi="Consolas" w:cs="Consolas"/>
          <w:color w:val="770088"/>
          <w:sz w:val="22"/>
          <w:szCs w:val="22"/>
        </w:rPr>
        <w:t>throws</w:t>
      </w:r>
      <w:r>
        <w:rPr>
          <w:rFonts w:ascii="Consolas" w:hAnsi="Consolas" w:cs="Consolas"/>
          <w:color w:val="333333"/>
          <w:sz w:val="22"/>
          <w:szCs w:val="22"/>
        </w:rPr>
        <w:t xml:space="preserve"> </w:t>
      </w:r>
      <w:r>
        <w:rPr>
          <w:rStyle w:val="cm-variable"/>
          <w:rFonts w:ascii="Consolas" w:hAnsi="Consolas" w:cs="Consolas"/>
          <w:color w:val="000000"/>
          <w:sz w:val="22"/>
          <w:szCs w:val="22"/>
        </w:rPr>
        <w:t>BeansException</w:t>
      </w:r>
      <w:r>
        <w:rPr>
          <w:rFonts w:ascii="Consolas" w:hAnsi="Consolas" w:cs="Consolas"/>
          <w:color w:val="333333"/>
          <w:sz w:val="22"/>
          <w:szCs w:val="22"/>
        </w:rPr>
        <w:t xml:space="preserve">, </w:t>
      </w:r>
      <w:r>
        <w:rPr>
          <w:rStyle w:val="cm-variable"/>
          <w:rFonts w:ascii="Consolas" w:hAnsi="Consolas" w:cs="Consolas"/>
          <w:color w:val="000000"/>
          <w:sz w:val="22"/>
          <w:szCs w:val="22"/>
        </w:rPr>
        <w:t>IllegalStateException</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synchronized</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startupShutdownMonitor</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 Prepare this context for refreshing.</w:t>
      </w:r>
      <w:r>
        <w:rPr>
          <w:rFonts w:ascii="Consolas" w:hAnsi="Consolas" w:cs="Consolas"/>
          <w:color w:val="333333"/>
          <w:sz w:val="22"/>
          <w:szCs w:val="22"/>
        </w:rPr>
        <w:br/>
        <w:t xml:space="preserve">      </w:t>
      </w:r>
      <w:r>
        <w:rPr>
          <w:rStyle w:val="cm-variable"/>
          <w:rFonts w:ascii="Consolas" w:hAnsi="Consolas" w:cs="Consolas"/>
          <w:color w:val="000000"/>
          <w:sz w:val="22"/>
          <w:szCs w:val="22"/>
        </w:rPr>
        <w:t>prepareRefresh</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Tell the subclass to refresh the internal bean factory.</w:t>
      </w:r>
      <w:r>
        <w:rPr>
          <w:rFonts w:ascii="Consolas" w:hAnsi="Consolas" w:cs="Consolas"/>
          <w:color w:val="333333"/>
          <w:sz w:val="22"/>
          <w:szCs w:val="22"/>
        </w:rPr>
        <w:br/>
        <w:t xml:space="preserve">      </w:t>
      </w:r>
      <w:r>
        <w:rPr>
          <w:rStyle w:val="cm-variable"/>
          <w:rFonts w:ascii="Consolas" w:hAnsi="Consolas" w:cs="Consolas"/>
          <w:color w:val="000000"/>
          <w:sz w:val="22"/>
          <w:szCs w:val="22"/>
        </w:rPr>
        <w:t>ConfigurableListableBeanFactory</w:t>
      </w:r>
      <w:r>
        <w:rPr>
          <w:rFonts w:ascii="Consolas" w:hAnsi="Consolas" w:cs="Consolas"/>
          <w:color w:val="333333"/>
          <w:sz w:val="22"/>
          <w:szCs w:val="22"/>
        </w:rPr>
        <w:t xml:space="preserve"> </w:t>
      </w:r>
      <w:r>
        <w:rPr>
          <w:rStyle w:val="cm-variable"/>
          <w:rFonts w:ascii="Consolas" w:hAnsi="Consolas" w:cs="Consolas"/>
          <w:color w:val="000000"/>
          <w:sz w:val="22"/>
          <w:szCs w:val="22"/>
        </w:rPr>
        <w:t>beanFactory</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obtainFreshBeanFactory</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Prepare the bean factory for use in this context.</w:t>
      </w:r>
      <w:r>
        <w:rPr>
          <w:rFonts w:ascii="Consolas" w:hAnsi="Consolas" w:cs="Consolas"/>
          <w:color w:val="333333"/>
          <w:sz w:val="22"/>
          <w:szCs w:val="22"/>
        </w:rPr>
        <w:br/>
        <w:t xml:space="preserve">      </w:t>
      </w:r>
      <w:r>
        <w:rPr>
          <w:rStyle w:val="cm-variable"/>
          <w:rFonts w:ascii="Consolas" w:hAnsi="Consolas" w:cs="Consolas"/>
          <w:color w:val="000000"/>
          <w:sz w:val="22"/>
          <w:szCs w:val="22"/>
        </w:rPr>
        <w:t>prepareBeanFactory</w:t>
      </w:r>
      <w:r>
        <w:rPr>
          <w:rFonts w:ascii="Consolas" w:hAnsi="Consolas" w:cs="Consolas"/>
          <w:color w:val="333333"/>
          <w:sz w:val="22"/>
          <w:szCs w:val="22"/>
        </w:rPr>
        <w:t>(</w:t>
      </w:r>
      <w:r>
        <w:rPr>
          <w:rStyle w:val="cm-variable"/>
          <w:rFonts w:ascii="Consolas" w:hAnsi="Consolas" w:cs="Consolas"/>
          <w:color w:val="000000"/>
          <w:sz w:val="22"/>
          <w:szCs w:val="22"/>
        </w:rPr>
        <w:t>beanFactory</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try</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 Allows post-processing of the bean factory in context subclasses.</w:t>
      </w:r>
      <w:r>
        <w:rPr>
          <w:rFonts w:ascii="Consolas" w:hAnsi="Consolas" w:cs="Consolas"/>
          <w:color w:val="333333"/>
          <w:sz w:val="22"/>
          <w:szCs w:val="22"/>
        </w:rPr>
        <w:br/>
        <w:t xml:space="preserve">         </w:t>
      </w:r>
      <w:r>
        <w:rPr>
          <w:rStyle w:val="cm-variable"/>
          <w:rFonts w:ascii="Consolas" w:hAnsi="Consolas" w:cs="Consolas"/>
          <w:color w:val="000000"/>
          <w:sz w:val="22"/>
          <w:szCs w:val="22"/>
        </w:rPr>
        <w:t>postProcessBeanFactory</w:t>
      </w:r>
      <w:r>
        <w:rPr>
          <w:rFonts w:ascii="Consolas" w:hAnsi="Consolas" w:cs="Consolas"/>
          <w:color w:val="333333"/>
          <w:sz w:val="22"/>
          <w:szCs w:val="22"/>
        </w:rPr>
        <w:t>(</w:t>
      </w:r>
      <w:r>
        <w:rPr>
          <w:rStyle w:val="cm-variable"/>
          <w:rFonts w:ascii="Consolas" w:hAnsi="Consolas" w:cs="Consolas"/>
          <w:color w:val="000000"/>
          <w:sz w:val="22"/>
          <w:szCs w:val="22"/>
        </w:rPr>
        <w:t>beanFactory</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Invoke factory processors registered as beans in the context.</w:t>
      </w:r>
      <w:r>
        <w:rPr>
          <w:rFonts w:ascii="Consolas" w:hAnsi="Consolas" w:cs="Consolas"/>
          <w:color w:val="333333"/>
          <w:sz w:val="22"/>
          <w:szCs w:val="22"/>
        </w:rPr>
        <w:br/>
        <w:t xml:space="preserve">         </w:t>
      </w:r>
      <w:r>
        <w:rPr>
          <w:rStyle w:val="cm-variable"/>
          <w:rFonts w:ascii="Consolas" w:hAnsi="Consolas" w:cs="Consolas"/>
          <w:color w:val="000000"/>
          <w:sz w:val="22"/>
          <w:szCs w:val="22"/>
        </w:rPr>
        <w:t>invokeBeanFactoryPostProcessors</w:t>
      </w:r>
      <w:r>
        <w:rPr>
          <w:rFonts w:ascii="Consolas" w:hAnsi="Consolas" w:cs="Consolas"/>
          <w:color w:val="333333"/>
          <w:sz w:val="22"/>
          <w:szCs w:val="22"/>
        </w:rPr>
        <w:t>(</w:t>
      </w:r>
      <w:r>
        <w:rPr>
          <w:rStyle w:val="cm-variable"/>
          <w:rFonts w:ascii="Consolas" w:hAnsi="Consolas" w:cs="Consolas"/>
          <w:color w:val="000000"/>
          <w:sz w:val="22"/>
          <w:szCs w:val="22"/>
        </w:rPr>
        <w:t>beanFactory</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comment"/>
          <w:rFonts w:ascii="Consolas" w:hAnsi="Consolas" w:cs="Consolas"/>
          <w:color w:val="AA5500"/>
          <w:sz w:val="22"/>
          <w:szCs w:val="22"/>
        </w:rPr>
        <w:t>// Register bean processors that intercept bean creation.</w:t>
      </w:r>
      <w:r>
        <w:rPr>
          <w:rFonts w:ascii="Consolas" w:hAnsi="Consolas" w:cs="Consolas"/>
          <w:color w:val="333333"/>
          <w:sz w:val="22"/>
          <w:szCs w:val="22"/>
        </w:rPr>
        <w:br/>
        <w:t xml:space="preserve">         </w:t>
      </w:r>
      <w:r>
        <w:rPr>
          <w:rStyle w:val="cm-variable"/>
          <w:rFonts w:ascii="Consolas" w:hAnsi="Consolas" w:cs="Consolas"/>
          <w:color w:val="000000"/>
          <w:sz w:val="22"/>
          <w:szCs w:val="22"/>
        </w:rPr>
        <w:t>registerBeanPostProcessors</w:t>
      </w:r>
      <w:r>
        <w:rPr>
          <w:rFonts w:ascii="Consolas" w:hAnsi="Consolas" w:cs="Consolas"/>
          <w:color w:val="333333"/>
          <w:sz w:val="22"/>
          <w:szCs w:val="22"/>
        </w:rPr>
        <w:t>(</w:t>
      </w:r>
      <w:r>
        <w:rPr>
          <w:rStyle w:val="cm-variable"/>
          <w:rFonts w:ascii="Consolas" w:hAnsi="Consolas" w:cs="Consolas"/>
          <w:color w:val="000000"/>
          <w:sz w:val="22"/>
          <w:szCs w:val="22"/>
        </w:rPr>
        <w:t>beanFactory</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Initialize message source for this context.</w:t>
      </w:r>
      <w:r>
        <w:rPr>
          <w:rFonts w:ascii="Consolas" w:hAnsi="Consolas" w:cs="Consolas"/>
          <w:color w:val="333333"/>
          <w:sz w:val="22"/>
          <w:szCs w:val="22"/>
        </w:rPr>
        <w:br/>
        <w:t xml:space="preserve">         </w:t>
      </w:r>
      <w:r>
        <w:rPr>
          <w:rStyle w:val="cm-variable"/>
          <w:rFonts w:ascii="Consolas" w:hAnsi="Consolas" w:cs="Consolas"/>
          <w:color w:val="000000"/>
          <w:sz w:val="22"/>
          <w:szCs w:val="22"/>
        </w:rPr>
        <w:t>initMessageSource</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Initialize event multicaster for this context.</w:t>
      </w:r>
      <w:r>
        <w:rPr>
          <w:rFonts w:ascii="Consolas" w:hAnsi="Consolas" w:cs="Consolas"/>
          <w:color w:val="333333"/>
          <w:sz w:val="22"/>
          <w:szCs w:val="22"/>
        </w:rPr>
        <w:br/>
        <w:t xml:space="preserve">         </w:t>
      </w:r>
      <w:r>
        <w:rPr>
          <w:rStyle w:val="cm-variable"/>
          <w:rFonts w:ascii="Consolas" w:hAnsi="Consolas" w:cs="Consolas"/>
          <w:color w:val="000000"/>
          <w:sz w:val="22"/>
          <w:szCs w:val="22"/>
        </w:rPr>
        <w:t>initApplicationEventMulticaster</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Initialize other special beans in specific context subclasses.</w:t>
      </w:r>
      <w:r>
        <w:rPr>
          <w:rFonts w:ascii="Consolas" w:hAnsi="Consolas" w:cs="Consolas"/>
          <w:color w:val="333333"/>
          <w:sz w:val="22"/>
          <w:szCs w:val="22"/>
        </w:rPr>
        <w:br/>
        <w:t xml:space="preserve">         </w:t>
      </w:r>
      <w:r>
        <w:rPr>
          <w:rStyle w:val="cm-variable"/>
          <w:rFonts w:ascii="Consolas" w:hAnsi="Consolas" w:cs="Consolas"/>
          <w:color w:val="000000"/>
          <w:sz w:val="22"/>
          <w:szCs w:val="22"/>
        </w:rPr>
        <w:t>onRefresh</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Check for listener beans and register them.</w:t>
      </w:r>
      <w:r>
        <w:rPr>
          <w:rFonts w:ascii="Consolas" w:hAnsi="Consolas" w:cs="Consolas"/>
          <w:color w:val="333333"/>
          <w:sz w:val="22"/>
          <w:szCs w:val="22"/>
        </w:rPr>
        <w:br/>
        <w:t xml:space="preserve">         </w:t>
      </w:r>
      <w:r>
        <w:rPr>
          <w:rStyle w:val="cm-variable"/>
          <w:rFonts w:ascii="Consolas" w:hAnsi="Consolas" w:cs="Consolas"/>
          <w:color w:val="000000"/>
          <w:sz w:val="22"/>
          <w:szCs w:val="22"/>
        </w:rPr>
        <w:t>registerListeners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Instantiate all remaining (non-lazy-init) singletons.</w:t>
      </w:r>
      <w:r>
        <w:rPr>
          <w:rFonts w:ascii="Consolas" w:hAnsi="Consolas" w:cs="Consolas"/>
          <w:color w:val="333333"/>
          <w:sz w:val="22"/>
          <w:szCs w:val="22"/>
        </w:rPr>
        <w:br/>
        <w:t xml:space="preserve">         </w:t>
      </w:r>
      <w:r>
        <w:rPr>
          <w:rStyle w:val="cm-variable"/>
          <w:rFonts w:ascii="Consolas" w:hAnsi="Consolas" w:cs="Consolas"/>
          <w:color w:val="000000"/>
          <w:sz w:val="22"/>
          <w:szCs w:val="22"/>
        </w:rPr>
        <w:t>finishBeanFactoryInitialization</w:t>
      </w:r>
      <w:r>
        <w:rPr>
          <w:rFonts w:ascii="Consolas" w:hAnsi="Consolas" w:cs="Consolas"/>
          <w:color w:val="333333"/>
          <w:sz w:val="22"/>
          <w:szCs w:val="22"/>
        </w:rPr>
        <w:t>(</w:t>
      </w:r>
      <w:r>
        <w:rPr>
          <w:rStyle w:val="cm-variable"/>
          <w:rFonts w:ascii="Consolas" w:hAnsi="Consolas" w:cs="Consolas"/>
          <w:color w:val="000000"/>
          <w:sz w:val="22"/>
          <w:szCs w:val="22"/>
        </w:rPr>
        <w:t>beanFactory</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Last step: publish corresponding event.</w:t>
      </w:r>
      <w:r>
        <w:rPr>
          <w:rFonts w:ascii="Consolas" w:hAnsi="Consolas" w:cs="Consolas"/>
          <w:color w:val="333333"/>
          <w:sz w:val="22"/>
          <w:szCs w:val="22"/>
        </w:rPr>
        <w:br/>
        <w:t xml:space="preserve">         </w:t>
      </w:r>
      <w:r>
        <w:rPr>
          <w:rStyle w:val="cm-variable"/>
          <w:rFonts w:ascii="Consolas" w:hAnsi="Consolas" w:cs="Consolas"/>
          <w:color w:val="000000"/>
          <w:sz w:val="22"/>
          <w:szCs w:val="22"/>
        </w:rPr>
        <w:t>finishRefresh</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catch</w:t>
      </w:r>
      <w:r>
        <w:rPr>
          <w:rFonts w:ascii="Consolas" w:hAnsi="Consolas" w:cs="Consolas"/>
          <w:color w:val="333333"/>
          <w:sz w:val="22"/>
          <w:szCs w:val="22"/>
        </w:rPr>
        <w:t xml:space="preserve"> (</w:t>
      </w:r>
      <w:r>
        <w:rPr>
          <w:rStyle w:val="cm-variable"/>
          <w:rFonts w:ascii="Consolas" w:hAnsi="Consolas" w:cs="Consolas"/>
          <w:color w:val="000000"/>
          <w:sz w:val="22"/>
          <w:szCs w:val="22"/>
        </w:rPr>
        <w:t>BeansException</w:t>
      </w:r>
      <w:r>
        <w:rPr>
          <w:rFonts w:ascii="Consolas" w:hAnsi="Consolas" w:cs="Consolas"/>
          <w:color w:val="333333"/>
          <w:sz w:val="22"/>
          <w:szCs w:val="22"/>
        </w:rPr>
        <w:t xml:space="preserve"> </w:t>
      </w:r>
      <w:r>
        <w:rPr>
          <w:rStyle w:val="cm-variable"/>
          <w:rFonts w:ascii="Consolas" w:hAnsi="Consolas" w:cs="Consolas"/>
          <w:color w:val="000000"/>
          <w:sz w:val="22"/>
          <w:szCs w:val="22"/>
        </w:rPr>
        <w:t>ex</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isWarnEnabled</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warn</w:t>
      </w:r>
      <w:r>
        <w:rPr>
          <w:rFonts w:ascii="Consolas" w:hAnsi="Consolas" w:cs="Consolas"/>
          <w:color w:val="333333"/>
          <w:sz w:val="22"/>
          <w:szCs w:val="22"/>
        </w:rPr>
        <w:t>(</w:t>
      </w:r>
      <w:r>
        <w:rPr>
          <w:rStyle w:val="cm-string"/>
          <w:rFonts w:ascii="Consolas" w:hAnsi="Consolas" w:cs="Consolas"/>
          <w:color w:val="AA1111"/>
          <w:sz w:val="22"/>
          <w:szCs w:val="22"/>
        </w:rPr>
        <w:t>"Exception encountered during context initialization - "</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br/>
        <w:t xml:space="preserve">                  </w:t>
      </w:r>
      <w:r>
        <w:rPr>
          <w:rStyle w:val="cm-string"/>
          <w:rFonts w:ascii="Consolas" w:hAnsi="Consolas" w:cs="Consolas"/>
          <w:color w:val="AA1111"/>
          <w:sz w:val="22"/>
          <w:szCs w:val="22"/>
        </w:rPr>
        <w:t>"cancelling refresh attempt: "</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ex</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Destroy already created singletons to avoid dangling resources.</w:t>
      </w:r>
      <w:r>
        <w:rPr>
          <w:rFonts w:ascii="Consolas" w:hAnsi="Consolas" w:cs="Consolas"/>
          <w:color w:val="333333"/>
          <w:sz w:val="22"/>
          <w:szCs w:val="22"/>
        </w:rPr>
        <w:br/>
        <w:t xml:space="preserve">         </w:t>
      </w:r>
      <w:r>
        <w:rPr>
          <w:rStyle w:val="cm-variable"/>
          <w:rFonts w:ascii="Consolas" w:hAnsi="Consolas" w:cs="Consolas"/>
          <w:color w:val="000000"/>
          <w:sz w:val="22"/>
          <w:szCs w:val="22"/>
        </w:rPr>
        <w:t>destroyBeans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Reset 'active' flag.</w:t>
      </w:r>
      <w:r>
        <w:rPr>
          <w:rFonts w:ascii="Consolas" w:hAnsi="Consolas" w:cs="Consolas"/>
          <w:color w:val="333333"/>
          <w:sz w:val="22"/>
          <w:szCs w:val="22"/>
        </w:rPr>
        <w:br/>
        <w:t xml:space="preserve">         </w:t>
      </w:r>
      <w:r>
        <w:rPr>
          <w:rStyle w:val="cm-variable"/>
          <w:rFonts w:ascii="Consolas" w:hAnsi="Consolas" w:cs="Consolas"/>
          <w:color w:val="000000"/>
          <w:sz w:val="22"/>
          <w:szCs w:val="22"/>
        </w:rPr>
        <w:t>cancelRefresh</w:t>
      </w:r>
      <w:r>
        <w:rPr>
          <w:rFonts w:ascii="Consolas" w:hAnsi="Consolas" w:cs="Consolas"/>
          <w:color w:val="333333"/>
          <w:sz w:val="22"/>
          <w:szCs w:val="22"/>
        </w:rPr>
        <w:t>(</w:t>
      </w:r>
      <w:r>
        <w:rPr>
          <w:rStyle w:val="cm-variable"/>
          <w:rFonts w:ascii="Consolas" w:hAnsi="Consolas" w:cs="Consolas"/>
          <w:color w:val="000000"/>
          <w:sz w:val="22"/>
          <w:szCs w:val="22"/>
        </w:rPr>
        <w:t>ex</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 Propagate exception to caller.</w:t>
      </w:r>
      <w:r>
        <w:rPr>
          <w:rFonts w:ascii="Consolas" w:hAnsi="Consolas" w:cs="Consolas"/>
          <w:color w:val="333333"/>
          <w:sz w:val="22"/>
          <w:szCs w:val="22"/>
        </w:rPr>
        <w:br/>
        <w:t xml:space="preserve">         </w:t>
      </w:r>
      <w:r>
        <w:rPr>
          <w:rStyle w:val="cm-keyword"/>
          <w:rFonts w:ascii="Consolas" w:hAnsi="Consolas" w:cs="Consolas"/>
          <w:color w:val="770088"/>
          <w:sz w:val="22"/>
          <w:szCs w:val="22"/>
        </w:rPr>
        <w:t>throw</w:t>
      </w:r>
      <w:r>
        <w:rPr>
          <w:rFonts w:ascii="Consolas" w:hAnsi="Consolas" w:cs="Consolas"/>
          <w:color w:val="333333"/>
          <w:sz w:val="22"/>
          <w:szCs w:val="22"/>
        </w:rPr>
        <w:t xml:space="preserve"> </w:t>
      </w:r>
      <w:r>
        <w:rPr>
          <w:rStyle w:val="cm-variable"/>
          <w:rFonts w:ascii="Consolas" w:hAnsi="Consolas" w:cs="Consolas"/>
          <w:color w:val="000000"/>
          <w:sz w:val="22"/>
          <w:szCs w:val="22"/>
        </w:rPr>
        <w:t>ex</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finally</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 Reset common introspection caches in Spring's core, since we</w:t>
      </w:r>
      <w:r>
        <w:rPr>
          <w:rFonts w:ascii="Consolas" w:hAnsi="Consolas" w:cs="Consolas"/>
          <w:color w:val="333333"/>
          <w:sz w:val="22"/>
          <w:szCs w:val="22"/>
        </w:rPr>
        <w:br/>
        <w:t xml:space="preserve">         </w:t>
      </w:r>
      <w:r>
        <w:rPr>
          <w:rStyle w:val="cm-comment"/>
          <w:rFonts w:ascii="Consolas" w:hAnsi="Consolas" w:cs="Consolas"/>
          <w:color w:val="AA5500"/>
          <w:sz w:val="22"/>
          <w:szCs w:val="22"/>
        </w:rPr>
        <w:t>// might not ever need metadata for singleton beans anymore...</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variable"/>
          <w:rFonts w:ascii="Consolas" w:hAnsi="Consolas" w:cs="Consolas"/>
          <w:color w:val="000000"/>
          <w:sz w:val="22"/>
          <w:szCs w:val="22"/>
        </w:rPr>
        <w:t>resetCommonCaches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w:t>
      </w:r>
      <w:r>
        <w:rPr>
          <w:rStyle w:val="md-line"/>
          <w:rFonts w:ascii="Helvetica" w:hAnsi="Helvetica"/>
          <w:color w:val="333333"/>
        </w:rPr>
        <w:t xml:space="preserve"> onRefresh(); web</w:t>
      </w:r>
      <w:r>
        <w:rPr>
          <w:rStyle w:val="md-line"/>
          <w:rFonts w:ascii="Helvetica" w:hAnsi="Helvetica"/>
          <w:color w:val="333333"/>
        </w:rPr>
        <w:t>的</w:t>
      </w:r>
      <w:r>
        <w:rPr>
          <w:rStyle w:val="md-line"/>
          <w:rFonts w:ascii="Helvetica" w:hAnsi="Helvetica"/>
          <w:color w:val="333333"/>
        </w:rPr>
        <w:t>ioc</w:t>
      </w:r>
      <w:r>
        <w:rPr>
          <w:rStyle w:val="md-line"/>
          <w:rFonts w:ascii="Helvetica" w:hAnsi="Helvetica"/>
          <w:color w:val="333333"/>
        </w:rPr>
        <w:t>容器重写了</w:t>
      </w:r>
      <w:r>
        <w:rPr>
          <w:rStyle w:val="md-line"/>
          <w:rFonts w:ascii="Helvetica" w:hAnsi="Helvetica"/>
          <w:color w:val="333333"/>
        </w:rPr>
        <w:t>onRefresh</w:t>
      </w:r>
      <w:r>
        <w:rPr>
          <w:rStyle w:val="md-line"/>
          <w:rFonts w:ascii="Helvetica" w:hAnsi="Helvetica"/>
          <w:color w:val="333333"/>
        </w:rPr>
        <w:t>方法</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5</w:t>
      </w:r>
      <w:r>
        <w:rPr>
          <w:rStyle w:val="md-line"/>
          <w:rFonts w:ascii="Helvetica" w:hAnsi="Helvetica"/>
          <w:color w:val="333333"/>
        </w:rPr>
        <w:t>）、</w:t>
      </w:r>
      <w:r>
        <w:rPr>
          <w:rStyle w:val="md-line"/>
          <w:rFonts w:ascii="Helvetica" w:hAnsi="Helvetica"/>
          <w:color w:val="333333"/>
        </w:rPr>
        <w:t>webioc</w:t>
      </w:r>
      <w:r>
        <w:rPr>
          <w:rStyle w:val="md-line"/>
          <w:rFonts w:ascii="Helvetica" w:hAnsi="Helvetica"/>
          <w:color w:val="333333"/>
        </w:rPr>
        <w:t>容器会创建嵌入式的</w:t>
      </w:r>
      <w:r>
        <w:rPr>
          <w:rStyle w:val="md-line"/>
          <w:rFonts w:ascii="Helvetica" w:hAnsi="Helvetica"/>
          <w:color w:val="333333"/>
        </w:rPr>
        <w:t>Servlet</w:t>
      </w:r>
      <w:r>
        <w:rPr>
          <w:rStyle w:val="md-line"/>
          <w:rFonts w:ascii="Helvetica" w:hAnsi="Helvetica"/>
          <w:color w:val="333333"/>
        </w:rPr>
        <w:t>容器；</w:t>
      </w:r>
      <w:r>
        <w:rPr>
          <w:rStyle w:val="ac"/>
          <w:rFonts w:ascii="Helvetica" w:hAnsi="Helvetica"/>
          <w:color w:val="333333"/>
        </w:rPr>
        <w:t>createEmbeddedServletContainer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6</w:t>
      </w:r>
      <w:r>
        <w:rPr>
          <w:rStyle w:val="ac"/>
          <w:rFonts w:ascii="Helvetica" w:hAnsi="Helvetica"/>
          <w:color w:val="333333"/>
        </w:rPr>
        <w:t>）、获取嵌入式的</w:t>
      </w:r>
      <w:r>
        <w:rPr>
          <w:rStyle w:val="ac"/>
          <w:rFonts w:ascii="Helvetica" w:hAnsi="Helvetica"/>
          <w:color w:val="333333"/>
        </w:rPr>
        <w:t>Servlet</w:t>
      </w:r>
      <w:r>
        <w:rPr>
          <w:rStyle w:val="ac"/>
          <w:rFonts w:ascii="Helvetica" w:hAnsi="Helvetica"/>
          <w:color w:val="333333"/>
        </w:rPr>
        <w:t>容器工厂：</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EmbeddedServletContainerFactory containerFactory = getEmbeddedServletContainerFactory();</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从</w:t>
      </w:r>
      <w:r>
        <w:rPr>
          <w:rStyle w:val="md-line"/>
          <w:rFonts w:ascii="Helvetica" w:hAnsi="Helvetica"/>
          <w:color w:val="333333"/>
        </w:rPr>
        <w:t>ioc</w:t>
      </w:r>
      <w:r>
        <w:rPr>
          <w:rStyle w:val="md-line"/>
          <w:rFonts w:ascii="Helvetica" w:hAnsi="Helvetica"/>
          <w:color w:val="333333"/>
        </w:rPr>
        <w:t>容器中获取</w:t>
      </w:r>
      <w:r>
        <w:rPr>
          <w:rStyle w:val="md-line"/>
          <w:rFonts w:ascii="Helvetica" w:hAnsi="Helvetica"/>
          <w:color w:val="333333"/>
        </w:rPr>
        <w:t xml:space="preserve">EmbeddedServletContainerFactory </w:t>
      </w:r>
      <w:r>
        <w:rPr>
          <w:rStyle w:val="md-line"/>
          <w:rFonts w:ascii="Helvetica" w:hAnsi="Helvetica"/>
          <w:color w:val="333333"/>
        </w:rPr>
        <w:t>组件；</w:t>
      </w:r>
      <w:r>
        <w:rPr>
          <w:rStyle w:val="ac"/>
          <w:rFonts w:ascii="Helvetica" w:hAnsi="Helvetica"/>
          <w:color w:val="333333"/>
        </w:rPr>
        <w:t>TomcatEmbeddedServletContainerFactory</w:t>
      </w:r>
      <w:r>
        <w:rPr>
          <w:rStyle w:val="md-line"/>
          <w:rFonts w:ascii="Helvetica" w:hAnsi="Helvetica"/>
          <w:color w:val="333333"/>
        </w:rPr>
        <w:t>创建对象，后置处理器一看是这个对象，就获取所有的定制器来先定制</w:t>
      </w:r>
      <w:r>
        <w:rPr>
          <w:rStyle w:val="md-line"/>
          <w:rFonts w:ascii="Helvetica" w:hAnsi="Helvetica"/>
          <w:color w:val="333333"/>
        </w:rPr>
        <w:t>Servlet</w:t>
      </w:r>
      <w:r>
        <w:rPr>
          <w:rStyle w:val="md-line"/>
          <w:rFonts w:ascii="Helvetica" w:hAnsi="Helvetica"/>
          <w:color w:val="333333"/>
        </w:rPr>
        <w:t>容器的相关配置；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7</w:t>
      </w:r>
      <w:r>
        <w:rPr>
          <w:rStyle w:val="md-line"/>
          <w:rFonts w:ascii="Helvetica" w:hAnsi="Helvetica"/>
          <w:color w:val="333333"/>
        </w:rPr>
        <w:t>）、</w:t>
      </w:r>
      <w:r>
        <w:rPr>
          <w:rStyle w:val="ac"/>
          <w:rFonts w:ascii="Helvetica" w:hAnsi="Helvetica"/>
          <w:color w:val="333333"/>
        </w:rPr>
        <w:t>使用容器工厂获取嵌入式的</w:t>
      </w:r>
      <w:r>
        <w:rPr>
          <w:rStyle w:val="ac"/>
          <w:rFonts w:ascii="Helvetica" w:hAnsi="Helvetica"/>
          <w:color w:val="333333"/>
        </w:rPr>
        <w:t>Servlet</w:t>
      </w:r>
      <w:r>
        <w:rPr>
          <w:rStyle w:val="ac"/>
          <w:rFonts w:ascii="Helvetica" w:hAnsi="Helvetica"/>
          <w:color w:val="333333"/>
        </w:rPr>
        <w:t>容器</w:t>
      </w:r>
      <w:r>
        <w:rPr>
          <w:rStyle w:val="md-line"/>
          <w:rFonts w:ascii="Helvetica" w:hAnsi="Helvetica"/>
          <w:color w:val="333333"/>
        </w:rPr>
        <w:t>：</w:t>
      </w:r>
      <w:r>
        <w:rPr>
          <w:rStyle w:val="md-line"/>
          <w:rFonts w:ascii="Helvetica" w:hAnsi="Helvetica"/>
          <w:color w:val="333333"/>
        </w:rPr>
        <w:t>this.embeddedServletContainer = containerFactory .getEmbeddedServletContainer(getSelfInitializer());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8</w:t>
      </w:r>
      <w:r>
        <w:rPr>
          <w:rStyle w:val="md-line"/>
          <w:rFonts w:ascii="Helvetica" w:hAnsi="Helvetica"/>
          <w:color w:val="333333"/>
        </w:rPr>
        <w:t>）、嵌入式的</w:t>
      </w:r>
      <w:r>
        <w:rPr>
          <w:rStyle w:val="md-line"/>
          <w:rFonts w:ascii="Helvetica" w:hAnsi="Helvetica"/>
          <w:color w:val="333333"/>
        </w:rPr>
        <w:t>Servlet</w:t>
      </w:r>
      <w:r>
        <w:rPr>
          <w:rStyle w:val="md-line"/>
          <w:rFonts w:ascii="Helvetica" w:hAnsi="Helvetica"/>
          <w:color w:val="333333"/>
        </w:rPr>
        <w:t>容器创建对象并启动</w:t>
      </w:r>
      <w:r>
        <w:rPr>
          <w:rStyle w:val="md-line"/>
          <w:rFonts w:ascii="Helvetica" w:hAnsi="Helvetica"/>
          <w:color w:val="333333"/>
        </w:rPr>
        <w:t>Servlet</w:t>
      </w:r>
      <w:r>
        <w:rPr>
          <w:rStyle w:val="md-line"/>
          <w:rFonts w:ascii="Helvetica" w:hAnsi="Helvetica"/>
          <w:color w:val="333333"/>
        </w:rPr>
        <w:t>容器；</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先启动嵌入式的</w:t>
      </w:r>
      <w:r>
        <w:rPr>
          <w:rStyle w:val="ac"/>
          <w:rFonts w:ascii="Helvetica" w:hAnsi="Helvetica"/>
          <w:color w:val="333333"/>
        </w:rPr>
        <w:t>Servlet</w:t>
      </w:r>
      <w:r>
        <w:rPr>
          <w:rStyle w:val="ac"/>
          <w:rFonts w:ascii="Helvetica" w:hAnsi="Helvetica"/>
          <w:color w:val="333333"/>
        </w:rPr>
        <w:t>容器，再将</w:t>
      </w:r>
      <w:r>
        <w:rPr>
          <w:rStyle w:val="ac"/>
          <w:rFonts w:ascii="Helvetica" w:hAnsi="Helvetica"/>
          <w:color w:val="333333"/>
        </w:rPr>
        <w:t>ioc</w:t>
      </w:r>
      <w:r>
        <w:rPr>
          <w:rStyle w:val="ac"/>
          <w:rFonts w:ascii="Helvetica" w:hAnsi="Helvetica"/>
          <w:color w:val="333333"/>
        </w:rPr>
        <w:t>容器中剩下没有创建出的对象获取出来；</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==IOC</w:t>
      </w:r>
      <w:r>
        <w:rPr>
          <w:rStyle w:val="ac"/>
          <w:rFonts w:ascii="Helvetica" w:hAnsi="Helvetica"/>
          <w:color w:val="333333"/>
        </w:rPr>
        <w:t>容器启动创建嵌入式的</w:t>
      </w:r>
      <w:r>
        <w:rPr>
          <w:rStyle w:val="ac"/>
          <w:rFonts w:ascii="Helvetica" w:hAnsi="Helvetica"/>
          <w:color w:val="333333"/>
        </w:rPr>
        <w:t>Servlet</w:t>
      </w:r>
      <w:r>
        <w:rPr>
          <w:rStyle w:val="ac"/>
          <w:rFonts w:ascii="Helvetica" w:hAnsi="Helvetica"/>
          <w:color w:val="333333"/>
        </w:rPr>
        <w:t>容器</w:t>
      </w:r>
      <w:r>
        <w:rPr>
          <w:rStyle w:val="ac"/>
          <w:rFonts w:ascii="Helvetica" w:hAnsi="Helvetica"/>
          <w:color w:val="333333"/>
        </w:rPr>
        <w:t>==</w:t>
      </w:r>
    </w:p>
    <w:p w:rsidR="001A7847" w:rsidRDefault="007D395D">
      <w:pPr>
        <w:pStyle w:val="4"/>
      </w:pPr>
      <w:r>
        <w:t>9</w:t>
      </w:r>
      <w:r>
        <w:t>、使用外置的</w:t>
      </w:r>
      <w:r>
        <w:t>Servlet</w:t>
      </w:r>
      <w:r>
        <w:t>容器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嵌入式</w:t>
      </w:r>
      <w:r>
        <w:rPr>
          <w:rStyle w:val="md-line"/>
          <w:rFonts w:ascii="Helvetica" w:hAnsi="Helvetica"/>
          <w:color w:val="333333"/>
        </w:rPr>
        <w:t>Servlet</w:t>
      </w:r>
      <w:r>
        <w:rPr>
          <w:rStyle w:val="md-line"/>
          <w:rFonts w:ascii="Helvetica" w:hAnsi="Helvetica"/>
          <w:color w:val="333333"/>
        </w:rPr>
        <w:t>容器：应用打成可执行的</w:t>
      </w:r>
      <w:r>
        <w:rPr>
          <w:rStyle w:val="md-line"/>
          <w:rFonts w:ascii="Helvetica" w:hAnsi="Helvetica"/>
          <w:color w:val="333333"/>
        </w:rPr>
        <w:t>jar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优点：简单、便携；</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缺点：默认不支持</w:t>
      </w:r>
      <w:r>
        <w:rPr>
          <w:rStyle w:val="md-line"/>
          <w:rFonts w:ascii="Helvetica" w:hAnsi="Helvetica"/>
          <w:color w:val="333333"/>
        </w:rPr>
        <w:t>JSP</w:t>
      </w:r>
      <w:r>
        <w:rPr>
          <w:rStyle w:val="md-line"/>
          <w:rFonts w:ascii="Helvetica" w:hAnsi="Helvetica"/>
          <w:color w:val="333333"/>
        </w:rPr>
        <w:t>、优化定制比较复杂（使用定制器【</w:t>
      </w:r>
      <w:r>
        <w:rPr>
          <w:rStyle w:val="md-line"/>
          <w:rFonts w:ascii="Helvetica" w:hAnsi="Helvetica"/>
          <w:color w:val="333333"/>
        </w:rPr>
        <w:t>ServerProperties</w:t>
      </w:r>
      <w:r>
        <w:rPr>
          <w:rStyle w:val="md-line"/>
          <w:rFonts w:ascii="Helvetica" w:hAnsi="Helvetica"/>
          <w:color w:val="333333"/>
        </w:rPr>
        <w:t>、自定义</w:t>
      </w:r>
      <w:r>
        <w:rPr>
          <w:rStyle w:val="md-line"/>
          <w:rFonts w:ascii="Helvetica" w:hAnsi="Helvetica"/>
          <w:color w:val="333333"/>
        </w:rPr>
        <w:t>EmbeddedServletContainerCustomizer</w:t>
      </w:r>
      <w:r>
        <w:rPr>
          <w:rStyle w:val="md-line"/>
          <w:rFonts w:ascii="Helvetica" w:hAnsi="Helvetica"/>
          <w:color w:val="333333"/>
        </w:rPr>
        <w:t>】，自己编写嵌入式</w:t>
      </w:r>
      <w:r>
        <w:rPr>
          <w:rStyle w:val="md-line"/>
          <w:rFonts w:ascii="Helvetica" w:hAnsi="Helvetica"/>
          <w:color w:val="333333"/>
        </w:rPr>
        <w:t>Servlet</w:t>
      </w:r>
      <w:r>
        <w:rPr>
          <w:rStyle w:val="md-line"/>
          <w:rFonts w:ascii="Helvetica" w:hAnsi="Helvetica"/>
          <w:color w:val="333333"/>
        </w:rPr>
        <w:t>容器的创建工厂【</w:t>
      </w:r>
      <w:r>
        <w:rPr>
          <w:rStyle w:val="md-line"/>
          <w:rFonts w:ascii="Helvetica" w:hAnsi="Helvetica"/>
          <w:color w:val="333333"/>
        </w:rPr>
        <w:t>EmbeddedServletContainerFactory</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外置的</w:t>
      </w:r>
      <w:r>
        <w:rPr>
          <w:rStyle w:val="md-line"/>
          <w:rFonts w:ascii="Helvetica" w:hAnsi="Helvetica"/>
          <w:color w:val="333333"/>
        </w:rPr>
        <w:t>Servlet</w:t>
      </w:r>
      <w:r>
        <w:rPr>
          <w:rStyle w:val="md-line"/>
          <w:rFonts w:ascii="Helvetica" w:hAnsi="Helvetica"/>
          <w:color w:val="333333"/>
        </w:rPr>
        <w:t>容器：外面安装</w:t>
      </w:r>
      <w:r>
        <w:rPr>
          <w:rStyle w:val="md-line"/>
          <w:rFonts w:ascii="Helvetica" w:hAnsi="Helvetica"/>
          <w:color w:val="333333"/>
        </w:rPr>
        <w:t>Tomcat---</w:t>
      </w:r>
      <w:r>
        <w:rPr>
          <w:rStyle w:val="md-line"/>
          <w:rFonts w:ascii="Helvetica" w:hAnsi="Helvetica"/>
          <w:color w:val="333333"/>
        </w:rPr>
        <w:t>应用</w:t>
      </w:r>
      <w:r>
        <w:rPr>
          <w:rStyle w:val="md-line"/>
          <w:rFonts w:ascii="Helvetica" w:hAnsi="Helvetica"/>
          <w:color w:val="333333"/>
        </w:rPr>
        <w:t>war</w:t>
      </w:r>
      <w:r>
        <w:rPr>
          <w:rStyle w:val="md-line"/>
          <w:rFonts w:ascii="Helvetica" w:hAnsi="Helvetica"/>
          <w:color w:val="333333"/>
        </w:rPr>
        <w:t>包的方式打包；</w:t>
      </w:r>
    </w:p>
    <w:p w:rsidR="001A7847" w:rsidRDefault="007D395D">
      <w:pPr>
        <w:pStyle w:val="5"/>
      </w:pPr>
      <w:r>
        <w:t>步骤</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）、必须创建一个</w:t>
      </w:r>
      <w:r>
        <w:rPr>
          <w:rStyle w:val="md-line"/>
          <w:rFonts w:ascii="Helvetica" w:hAnsi="Helvetica"/>
          <w:color w:val="333333"/>
        </w:rPr>
        <w:t>war</w:t>
      </w:r>
      <w:r>
        <w:rPr>
          <w:rStyle w:val="md-line"/>
          <w:rFonts w:ascii="Helvetica" w:hAnsi="Helvetica"/>
          <w:color w:val="333333"/>
        </w:rPr>
        <w:t>项目；（利用</w:t>
      </w:r>
      <w:r>
        <w:rPr>
          <w:rStyle w:val="md-line"/>
          <w:rFonts w:ascii="Helvetica" w:hAnsi="Helvetica"/>
          <w:color w:val="333333"/>
        </w:rPr>
        <w:t>idea</w:t>
      </w:r>
      <w:r>
        <w:rPr>
          <w:rStyle w:val="md-line"/>
          <w:rFonts w:ascii="Helvetica" w:hAnsi="Helvetica"/>
          <w:color w:val="333333"/>
        </w:rPr>
        <w:t>创建好目录结构）</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）、将嵌入式的</w:t>
      </w:r>
      <w:r>
        <w:rPr>
          <w:rStyle w:val="md-line"/>
          <w:rFonts w:ascii="Helvetica" w:hAnsi="Helvetica"/>
          <w:color w:val="333333"/>
        </w:rPr>
        <w:t>Tomcat</w:t>
      </w:r>
      <w:r>
        <w:rPr>
          <w:rStyle w:val="md-line"/>
          <w:rFonts w:ascii="Helvetica" w:hAnsi="Helvetica"/>
          <w:color w:val="333333"/>
        </w:rPr>
        <w:t>指定为</w:t>
      </w:r>
      <w:r>
        <w:rPr>
          <w:rStyle w:val="md-line"/>
          <w:rFonts w:ascii="Helvetica" w:hAnsi="Helvetica"/>
          <w:color w:val="333333"/>
        </w:rPr>
        <w:t>provided</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lastRenderedPageBreak/>
        <w:br/>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spring-boot-starter-tomcat</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&lt;scope&gt;</w:t>
      </w:r>
      <w:r>
        <w:rPr>
          <w:rFonts w:ascii="Consolas" w:hAnsi="Consolas" w:cs="Consolas"/>
          <w:color w:val="333333"/>
          <w:sz w:val="22"/>
          <w:szCs w:val="22"/>
        </w:rPr>
        <w:t>provided</w:t>
      </w:r>
      <w:r>
        <w:rPr>
          <w:rStyle w:val="cm-tag"/>
          <w:rFonts w:ascii="Consolas" w:hAnsi="Consolas" w:cs="Consolas"/>
          <w:color w:val="117700"/>
          <w:sz w:val="22"/>
          <w:szCs w:val="22"/>
        </w:rPr>
        <w:t>&lt;/scope&gt;</w:t>
      </w:r>
      <w:r>
        <w:rPr>
          <w:rFonts w:ascii="Consolas" w:hAnsi="Consolas" w:cs="Consolas"/>
          <w:color w:val="333333"/>
          <w:sz w:val="22"/>
          <w:szCs w:val="22"/>
        </w:rPr>
        <w:br/>
      </w:r>
      <w:r>
        <w:rPr>
          <w:rStyle w:val="cm-tag"/>
          <w:rFonts w:ascii="Consolas" w:hAnsi="Consolas" w:cs="Consolas"/>
          <w:color w:val="117700"/>
          <w:sz w:val="22"/>
          <w:szCs w:val="22"/>
        </w:rPr>
        <w:t>&lt;/dependency&gt;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）、必须编写一个</w:t>
      </w:r>
      <w:r>
        <w:rPr>
          <w:rStyle w:val="ac"/>
          <w:rFonts w:ascii="Helvetica" w:hAnsi="Helvetica"/>
          <w:color w:val="333333"/>
        </w:rPr>
        <w:t>SpringBootServletInitializer</w:t>
      </w:r>
      <w:r>
        <w:rPr>
          <w:rStyle w:val="md-line"/>
          <w:rFonts w:ascii="Helvetica" w:hAnsi="Helvetica"/>
          <w:color w:val="333333"/>
        </w:rPr>
        <w:t>的子类，并调用</w:t>
      </w:r>
      <w:r>
        <w:rPr>
          <w:rStyle w:val="md-line"/>
          <w:rFonts w:ascii="Helvetica" w:hAnsi="Helvetica"/>
          <w:color w:val="333333"/>
        </w:rPr>
        <w:t>configure</w:t>
      </w:r>
      <w:r>
        <w:rPr>
          <w:rStyle w:val="md-line"/>
          <w:rFonts w:ascii="Helvetica" w:hAnsi="Helvetica"/>
          <w:color w:val="333333"/>
        </w:rPr>
        <w:t>方法</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ServletInitializer</w:t>
      </w:r>
      <w:r>
        <w:rPr>
          <w:rFonts w:ascii="Consolas" w:hAnsi="Consolas" w:cs="Consolas"/>
          <w:color w:val="333333"/>
          <w:sz w:val="22"/>
          <w:szCs w:val="22"/>
        </w:rPr>
        <w:t xml:space="preserve"> </w:t>
      </w:r>
      <w:r>
        <w:rPr>
          <w:rStyle w:val="cm-keyword"/>
          <w:rFonts w:ascii="Consolas" w:hAnsi="Consolas" w:cs="Consolas"/>
          <w:color w:val="770088"/>
          <w:sz w:val="22"/>
          <w:szCs w:val="22"/>
        </w:rPr>
        <w:t>extends</w:t>
      </w:r>
      <w:r>
        <w:rPr>
          <w:rFonts w:ascii="Consolas" w:hAnsi="Consolas" w:cs="Consolas"/>
          <w:color w:val="333333"/>
          <w:sz w:val="22"/>
          <w:szCs w:val="22"/>
        </w:rPr>
        <w:t xml:space="preserve"> </w:t>
      </w:r>
      <w:r>
        <w:rPr>
          <w:rStyle w:val="cm-variable"/>
          <w:rFonts w:ascii="Consolas" w:hAnsi="Consolas" w:cs="Consolas"/>
          <w:color w:val="000000"/>
          <w:sz w:val="22"/>
          <w:szCs w:val="22"/>
        </w:rPr>
        <w:t>SpringBootServletInitializer</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protected</w:t>
      </w:r>
      <w:r>
        <w:rPr>
          <w:rFonts w:ascii="Consolas" w:hAnsi="Consolas" w:cs="Consolas"/>
          <w:color w:val="333333"/>
          <w:sz w:val="22"/>
          <w:szCs w:val="22"/>
        </w:rPr>
        <w:t xml:space="preserve"> </w:t>
      </w:r>
      <w:r>
        <w:rPr>
          <w:rStyle w:val="cm-variable"/>
          <w:rFonts w:ascii="Consolas" w:hAnsi="Consolas" w:cs="Consolas"/>
          <w:color w:val="000000"/>
          <w:sz w:val="22"/>
          <w:szCs w:val="22"/>
        </w:rPr>
        <w:t>SpringApplicationBuilder</w:t>
      </w:r>
      <w:r>
        <w:rPr>
          <w:rFonts w:ascii="Consolas" w:hAnsi="Consolas" w:cs="Consolas"/>
          <w:color w:val="333333"/>
          <w:sz w:val="22"/>
          <w:szCs w:val="22"/>
        </w:rPr>
        <w:t xml:space="preserve"> </w:t>
      </w:r>
      <w:r>
        <w:rPr>
          <w:rStyle w:val="cm-variable"/>
          <w:rFonts w:ascii="Consolas" w:hAnsi="Consolas" w:cs="Consolas"/>
          <w:color w:val="000000"/>
          <w:sz w:val="22"/>
          <w:szCs w:val="22"/>
        </w:rPr>
        <w:t>configure</w:t>
      </w:r>
      <w:r>
        <w:rPr>
          <w:rFonts w:ascii="Consolas" w:hAnsi="Consolas" w:cs="Consolas"/>
          <w:color w:val="333333"/>
          <w:sz w:val="22"/>
          <w:szCs w:val="22"/>
        </w:rPr>
        <w:t>(</w:t>
      </w:r>
      <w:r>
        <w:rPr>
          <w:rStyle w:val="cm-variable"/>
          <w:rFonts w:ascii="Consolas" w:hAnsi="Consolas" w:cs="Consolas"/>
          <w:color w:val="000000"/>
          <w:sz w:val="22"/>
          <w:szCs w:val="22"/>
        </w:rPr>
        <w:t>SpringApplicationBuilder</w:t>
      </w:r>
      <w:r>
        <w:rPr>
          <w:rFonts w:ascii="Consolas" w:hAnsi="Consolas" w:cs="Consolas"/>
          <w:color w:val="333333"/>
          <w:sz w:val="22"/>
          <w:szCs w:val="22"/>
        </w:rPr>
        <w:t xml:space="preserve"> </w:t>
      </w:r>
      <w:r>
        <w:rPr>
          <w:rStyle w:val="cm-variable"/>
          <w:rFonts w:ascii="Consolas" w:hAnsi="Consolas" w:cs="Consolas"/>
          <w:color w:val="000000"/>
          <w:sz w:val="22"/>
          <w:szCs w:val="22"/>
        </w:rPr>
        <w:t>application</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传入</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应用的主程序</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application</w:t>
      </w:r>
      <w:r>
        <w:rPr>
          <w:rFonts w:ascii="Consolas" w:hAnsi="Consolas" w:cs="Consolas"/>
          <w:color w:val="333333"/>
          <w:sz w:val="22"/>
          <w:szCs w:val="22"/>
        </w:rPr>
        <w:t>.</w:t>
      </w:r>
      <w:r>
        <w:rPr>
          <w:rStyle w:val="cm-variable"/>
          <w:rFonts w:ascii="Consolas" w:hAnsi="Consolas" w:cs="Consolas"/>
          <w:color w:val="000000"/>
          <w:sz w:val="22"/>
          <w:szCs w:val="22"/>
        </w:rPr>
        <w:t>sources</w:t>
      </w:r>
      <w:r>
        <w:rPr>
          <w:rFonts w:ascii="Consolas" w:hAnsi="Consolas" w:cs="Consolas"/>
          <w:color w:val="333333"/>
          <w:sz w:val="22"/>
          <w:szCs w:val="22"/>
        </w:rPr>
        <w:t>(</w:t>
      </w:r>
      <w:r>
        <w:rPr>
          <w:rStyle w:val="cm-variable"/>
          <w:rFonts w:ascii="Consolas" w:hAnsi="Consolas" w:cs="Consolas"/>
          <w:color w:val="000000"/>
          <w:sz w:val="22"/>
          <w:szCs w:val="22"/>
        </w:rPr>
        <w:t>SpringBoot04WebJspApplication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）、启动服务器就可以使用；</w:t>
      </w:r>
    </w:p>
    <w:p w:rsidR="001A7847" w:rsidRDefault="007D395D">
      <w:pPr>
        <w:pStyle w:val="5"/>
      </w:pPr>
      <w:r>
        <w:t>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jar</w:t>
      </w:r>
      <w:r>
        <w:rPr>
          <w:rStyle w:val="md-line"/>
          <w:rFonts w:ascii="Helvetica" w:hAnsi="Helvetica"/>
          <w:color w:val="333333"/>
        </w:rPr>
        <w:t>包：执行</w:t>
      </w:r>
      <w:r>
        <w:rPr>
          <w:rStyle w:val="md-line"/>
          <w:rFonts w:ascii="Helvetica" w:hAnsi="Helvetica"/>
          <w:color w:val="333333"/>
        </w:rPr>
        <w:t>SpringBoot</w:t>
      </w:r>
      <w:r>
        <w:rPr>
          <w:rStyle w:val="md-line"/>
          <w:rFonts w:ascii="Helvetica" w:hAnsi="Helvetica"/>
          <w:color w:val="333333"/>
        </w:rPr>
        <w:t>主类的</w:t>
      </w:r>
      <w:r>
        <w:rPr>
          <w:rStyle w:val="md-line"/>
          <w:rFonts w:ascii="Helvetica" w:hAnsi="Helvetica"/>
          <w:color w:val="333333"/>
        </w:rPr>
        <w:t>main</w:t>
      </w:r>
      <w:r>
        <w:rPr>
          <w:rStyle w:val="md-line"/>
          <w:rFonts w:ascii="Helvetica" w:hAnsi="Helvetica"/>
          <w:color w:val="333333"/>
        </w:rPr>
        <w:t>方法，启动</w:t>
      </w:r>
      <w:r>
        <w:rPr>
          <w:rStyle w:val="md-line"/>
          <w:rFonts w:ascii="Helvetica" w:hAnsi="Helvetica"/>
          <w:color w:val="333333"/>
        </w:rPr>
        <w:t>ioc</w:t>
      </w:r>
      <w:r>
        <w:rPr>
          <w:rStyle w:val="md-line"/>
          <w:rFonts w:ascii="Helvetica" w:hAnsi="Helvetica"/>
          <w:color w:val="333333"/>
        </w:rPr>
        <w:t>容器，创建嵌入式的</w:t>
      </w:r>
      <w:r>
        <w:rPr>
          <w:rStyle w:val="md-line"/>
          <w:rFonts w:ascii="Helvetica" w:hAnsi="Helvetica"/>
          <w:color w:val="333333"/>
        </w:rPr>
        <w:t>Servlet</w:t>
      </w:r>
      <w:r>
        <w:rPr>
          <w:rStyle w:val="md-line"/>
          <w:rFonts w:ascii="Helvetica" w:hAnsi="Helvetica"/>
          <w:color w:val="333333"/>
        </w:rPr>
        <w:t>容器；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war</w:t>
      </w:r>
      <w:r>
        <w:rPr>
          <w:rStyle w:val="md-line"/>
          <w:rFonts w:ascii="Helvetica" w:hAnsi="Helvetica"/>
          <w:color w:val="333333"/>
        </w:rPr>
        <w:t>包：启动服务器，</w:t>
      </w:r>
      <w:r>
        <w:rPr>
          <w:rStyle w:val="ac"/>
          <w:rFonts w:ascii="Helvetica" w:hAnsi="Helvetica"/>
          <w:color w:val="333333"/>
        </w:rPr>
        <w:t>服务器启动</w:t>
      </w:r>
      <w:r>
        <w:rPr>
          <w:rStyle w:val="ac"/>
          <w:rFonts w:ascii="Helvetica" w:hAnsi="Helvetica"/>
          <w:color w:val="333333"/>
        </w:rPr>
        <w:t>SpringBoot</w:t>
      </w:r>
      <w:r>
        <w:rPr>
          <w:rStyle w:val="ac"/>
          <w:rFonts w:ascii="Helvetica" w:hAnsi="Helvetica"/>
          <w:color w:val="333333"/>
        </w:rPr>
        <w:t>应用</w:t>
      </w:r>
      <w:r>
        <w:rPr>
          <w:rStyle w:val="md-line"/>
          <w:rFonts w:ascii="Helvetica" w:hAnsi="Helvetica"/>
          <w:color w:val="333333"/>
        </w:rPr>
        <w:t>【</w:t>
      </w:r>
      <w:r>
        <w:rPr>
          <w:rStyle w:val="md-line"/>
          <w:rFonts w:ascii="Helvetica" w:hAnsi="Helvetica"/>
          <w:color w:val="333333"/>
        </w:rPr>
        <w:t>SpringBootServletInitializer</w:t>
      </w:r>
      <w:r>
        <w:rPr>
          <w:rStyle w:val="md-line"/>
          <w:rFonts w:ascii="Helvetica" w:hAnsi="Helvetica"/>
          <w:color w:val="333333"/>
        </w:rPr>
        <w:t>】，启动</w:t>
      </w:r>
      <w:r>
        <w:rPr>
          <w:rStyle w:val="md-line"/>
          <w:rFonts w:ascii="Helvetica" w:hAnsi="Helvetica"/>
          <w:color w:val="333333"/>
        </w:rPr>
        <w:t>ioc</w:t>
      </w:r>
      <w:r>
        <w:rPr>
          <w:rStyle w:val="md-line"/>
          <w:rFonts w:ascii="Helvetica" w:hAnsi="Helvetica"/>
          <w:color w:val="333333"/>
        </w:rPr>
        <w:t>容器；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servlet3.0</w:t>
      </w:r>
      <w:r>
        <w:rPr>
          <w:rStyle w:val="md-line"/>
          <w:rFonts w:ascii="Helvetica" w:hAnsi="Helvetica"/>
          <w:color w:val="333333"/>
        </w:rPr>
        <w:t>（</w:t>
      </w:r>
      <w:r>
        <w:rPr>
          <w:rStyle w:val="md-line"/>
          <w:rFonts w:ascii="Helvetica" w:hAnsi="Helvetica"/>
          <w:color w:val="333333"/>
        </w:rPr>
        <w:t>Spring</w:t>
      </w:r>
      <w:r>
        <w:rPr>
          <w:rStyle w:val="md-line"/>
          <w:rFonts w:ascii="Helvetica" w:hAnsi="Helvetica"/>
          <w:color w:val="333333"/>
        </w:rPr>
        <w:t>注解版）：</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8.2.4 Shared libraries / runtimes pluggability</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规则：</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）、服务器启动（</w:t>
      </w:r>
      <w:r>
        <w:rPr>
          <w:rStyle w:val="md-line"/>
          <w:rFonts w:ascii="Helvetica" w:hAnsi="Helvetica"/>
          <w:color w:val="333333"/>
        </w:rPr>
        <w:t>web</w:t>
      </w:r>
      <w:r>
        <w:rPr>
          <w:rStyle w:val="md-line"/>
          <w:rFonts w:ascii="Helvetica" w:hAnsi="Helvetica"/>
          <w:color w:val="333333"/>
        </w:rPr>
        <w:t>应用启动）会创建当前</w:t>
      </w:r>
      <w:r>
        <w:rPr>
          <w:rStyle w:val="md-line"/>
          <w:rFonts w:ascii="Helvetica" w:hAnsi="Helvetica"/>
          <w:color w:val="333333"/>
        </w:rPr>
        <w:t>web</w:t>
      </w:r>
      <w:r>
        <w:rPr>
          <w:rStyle w:val="md-line"/>
          <w:rFonts w:ascii="Helvetica" w:hAnsi="Helvetica"/>
          <w:color w:val="333333"/>
        </w:rPr>
        <w:t>应用里面每一个</w:t>
      </w:r>
      <w:r>
        <w:rPr>
          <w:rStyle w:val="md-line"/>
          <w:rFonts w:ascii="Helvetica" w:hAnsi="Helvetica"/>
          <w:color w:val="333333"/>
        </w:rPr>
        <w:t>jar</w:t>
      </w:r>
      <w:r>
        <w:rPr>
          <w:rStyle w:val="md-line"/>
          <w:rFonts w:ascii="Helvetica" w:hAnsi="Helvetica"/>
          <w:color w:val="333333"/>
        </w:rPr>
        <w:t>包里面</w:t>
      </w:r>
      <w:r>
        <w:rPr>
          <w:rStyle w:val="md-line"/>
          <w:rFonts w:ascii="Helvetica" w:hAnsi="Helvetica"/>
          <w:color w:val="333333"/>
        </w:rPr>
        <w:t>ServletContainerInitializer</w:t>
      </w:r>
      <w:r>
        <w:rPr>
          <w:rStyle w:val="md-line"/>
          <w:rFonts w:ascii="Helvetica" w:hAnsi="Helvetica"/>
          <w:color w:val="333333"/>
        </w:rPr>
        <w:t>实例：</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w:t>
      </w:r>
      <w:r>
        <w:rPr>
          <w:rStyle w:val="md-line"/>
          <w:rFonts w:ascii="Helvetica" w:hAnsi="Helvetica"/>
          <w:color w:val="333333"/>
        </w:rPr>
        <w:t>ServletContainerInitializer</w:t>
      </w:r>
      <w:r>
        <w:rPr>
          <w:rStyle w:val="md-line"/>
          <w:rFonts w:ascii="Helvetica" w:hAnsi="Helvetica"/>
          <w:color w:val="333333"/>
        </w:rPr>
        <w:t>的实现放在</w:t>
      </w:r>
      <w:r>
        <w:rPr>
          <w:rStyle w:val="md-line"/>
          <w:rFonts w:ascii="Helvetica" w:hAnsi="Helvetica"/>
          <w:color w:val="333333"/>
        </w:rPr>
        <w:t>jar</w:t>
      </w:r>
      <w:r>
        <w:rPr>
          <w:rStyle w:val="md-line"/>
          <w:rFonts w:ascii="Helvetica" w:hAnsi="Helvetica"/>
          <w:color w:val="333333"/>
        </w:rPr>
        <w:t>包的</w:t>
      </w:r>
      <w:r>
        <w:rPr>
          <w:rStyle w:val="md-line"/>
          <w:rFonts w:ascii="Helvetica" w:hAnsi="Helvetica"/>
          <w:color w:val="333333"/>
        </w:rPr>
        <w:t>META-INF/services</w:t>
      </w:r>
      <w:r>
        <w:rPr>
          <w:rStyle w:val="md-line"/>
          <w:rFonts w:ascii="Helvetica" w:hAnsi="Helvetica"/>
          <w:color w:val="333333"/>
        </w:rPr>
        <w:t>文件夹下，有一个名为</w:t>
      </w:r>
      <w:r>
        <w:rPr>
          <w:rStyle w:val="md-line"/>
          <w:rFonts w:ascii="Helvetica" w:hAnsi="Helvetica"/>
          <w:color w:val="333333"/>
        </w:rPr>
        <w:t>javax.servlet.ServletContainerInitializer</w:t>
      </w:r>
      <w:r>
        <w:rPr>
          <w:rStyle w:val="md-line"/>
          <w:rFonts w:ascii="Helvetica" w:hAnsi="Helvetica"/>
          <w:color w:val="333333"/>
        </w:rPr>
        <w:t>的文件，内容就是</w:t>
      </w:r>
      <w:r>
        <w:rPr>
          <w:rStyle w:val="md-line"/>
          <w:rFonts w:ascii="Helvetica" w:hAnsi="Helvetica"/>
          <w:color w:val="333333"/>
        </w:rPr>
        <w:t>ServletContainerInitializer</w:t>
      </w:r>
      <w:r>
        <w:rPr>
          <w:rStyle w:val="md-line"/>
          <w:rFonts w:ascii="Helvetica" w:hAnsi="Helvetica"/>
          <w:color w:val="333333"/>
        </w:rPr>
        <w:t>的实现类的全类名</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 3</w:t>
      </w:r>
      <w:r>
        <w:rPr>
          <w:rStyle w:val="md-line"/>
          <w:rFonts w:ascii="Helvetica" w:hAnsi="Helvetica"/>
          <w:color w:val="333333"/>
        </w:rPr>
        <w:t>）、还可以使用</w:t>
      </w:r>
      <w:r>
        <w:rPr>
          <w:rStyle w:val="md-line"/>
          <w:rFonts w:ascii="Helvetica" w:hAnsi="Helvetica"/>
          <w:color w:val="333333"/>
        </w:rPr>
        <w:t>@HandlesTypes</w:t>
      </w:r>
      <w:r>
        <w:rPr>
          <w:rStyle w:val="md-line"/>
          <w:rFonts w:ascii="Helvetica" w:hAnsi="Helvetica"/>
          <w:color w:val="333333"/>
        </w:rPr>
        <w:t>，在应用启动的时候加载我们感兴趣的类；</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流程：</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）、启动</w:t>
      </w:r>
      <w:r>
        <w:rPr>
          <w:rStyle w:val="md-line"/>
          <w:rFonts w:ascii="Helvetica" w:hAnsi="Helvetica"/>
          <w:color w:val="333333"/>
        </w:rPr>
        <w:t>Tomcat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w:t>
      </w:r>
      <w:r>
        <w:rPr>
          <w:rStyle w:val="md-line"/>
          <w:rFonts w:ascii="Helvetica" w:hAnsi="Helvetica"/>
          <w:color w:val="333333"/>
        </w:rPr>
        <w:t>org\springframework\spring-web\4.3.14.RELEASE\spring-web-4.3.14.RELEASE.jar!\META-INF\services\javax.servlet.ServletContainerInitializer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Spring</w:t>
      </w:r>
      <w:r>
        <w:rPr>
          <w:rStyle w:val="md-line"/>
          <w:rFonts w:ascii="Helvetica" w:hAnsi="Helvetica"/>
          <w:color w:val="333333"/>
        </w:rPr>
        <w:t>的</w:t>
      </w:r>
      <w:r>
        <w:rPr>
          <w:rStyle w:val="md-line"/>
          <w:rFonts w:ascii="Helvetica" w:hAnsi="Helvetica"/>
          <w:color w:val="333333"/>
        </w:rPr>
        <w:t>web</w:t>
      </w:r>
      <w:r>
        <w:rPr>
          <w:rStyle w:val="md-line"/>
          <w:rFonts w:ascii="Helvetica" w:hAnsi="Helvetica"/>
          <w:color w:val="333333"/>
        </w:rPr>
        <w:t>模块里面有这个文件：</w:t>
      </w:r>
      <w:r>
        <w:rPr>
          <w:rStyle w:val="ac"/>
          <w:rFonts w:ascii="Helvetica" w:hAnsi="Helvetica"/>
          <w:color w:val="333333"/>
        </w:rPr>
        <w:t>org.springframework.web.SpringServletContainerInitializer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w:t>
      </w:r>
      <w:r>
        <w:rPr>
          <w:rStyle w:val="md-line"/>
          <w:rFonts w:ascii="Helvetica" w:hAnsi="Helvetica"/>
          <w:color w:val="333333"/>
        </w:rPr>
        <w:t>SpringServletContainerInitializer</w:t>
      </w:r>
      <w:r>
        <w:rPr>
          <w:rStyle w:val="md-line"/>
          <w:rFonts w:ascii="Helvetica" w:hAnsi="Helvetica"/>
          <w:color w:val="333333"/>
        </w:rPr>
        <w:t>将</w:t>
      </w:r>
      <w:r>
        <w:rPr>
          <w:rStyle w:val="md-line"/>
          <w:rFonts w:ascii="Helvetica" w:hAnsi="Helvetica"/>
          <w:color w:val="333333"/>
        </w:rPr>
        <w:t>@HandlesTypes(WebApplicationInitializer.class)</w:t>
      </w:r>
      <w:r>
        <w:rPr>
          <w:rStyle w:val="md-line"/>
          <w:rFonts w:ascii="Helvetica" w:hAnsi="Helvetica"/>
          <w:color w:val="333333"/>
        </w:rPr>
        <w:t>标注的所有这个类型的类都传入到</w:t>
      </w:r>
      <w:r>
        <w:rPr>
          <w:rStyle w:val="md-line"/>
          <w:rFonts w:ascii="Helvetica" w:hAnsi="Helvetica"/>
          <w:color w:val="333333"/>
        </w:rPr>
        <w:t>onStartup</w:t>
      </w:r>
      <w:r>
        <w:rPr>
          <w:rStyle w:val="md-line"/>
          <w:rFonts w:ascii="Helvetica" w:hAnsi="Helvetica"/>
          <w:color w:val="333333"/>
        </w:rPr>
        <w:t>方法的</w:t>
      </w:r>
      <w:r>
        <w:rPr>
          <w:rStyle w:val="md-line"/>
          <w:rFonts w:ascii="Helvetica" w:hAnsi="Helvetica"/>
          <w:color w:val="333333"/>
        </w:rPr>
        <w:t>Set</w:t>
      </w:r>
      <w:r>
        <w:rPr>
          <w:rStyle w:val="md-tag"/>
          <w:rFonts w:ascii="Helvetica" w:hAnsi="Helvetica"/>
          <w:color w:val="333333"/>
        </w:rPr>
        <w:t>&lt;Class&lt;?&gt;</w:t>
      </w:r>
      <w:r>
        <w:rPr>
          <w:rStyle w:val="md-line"/>
          <w:rFonts w:ascii="Helvetica" w:hAnsi="Helvetica"/>
          <w:color w:val="333333"/>
        </w:rPr>
        <w:t>&gt;</w:t>
      </w:r>
      <w:r>
        <w:rPr>
          <w:rStyle w:val="md-line"/>
          <w:rFonts w:ascii="Helvetica" w:hAnsi="Helvetica"/>
          <w:color w:val="333333"/>
        </w:rPr>
        <w:t>；为这些</w:t>
      </w:r>
      <w:r>
        <w:rPr>
          <w:rStyle w:val="md-line"/>
          <w:rFonts w:ascii="Helvetica" w:hAnsi="Helvetica"/>
          <w:color w:val="333333"/>
        </w:rPr>
        <w:t>WebApplicationInitializer</w:t>
      </w:r>
      <w:r>
        <w:rPr>
          <w:rStyle w:val="md-line"/>
          <w:rFonts w:ascii="Helvetica" w:hAnsi="Helvetica"/>
          <w:color w:val="333333"/>
        </w:rPr>
        <w:t>类型的类创建实例；</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）、每一个</w:t>
      </w:r>
      <w:r>
        <w:rPr>
          <w:rStyle w:val="md-line"/>
          <w:rFonts w:ascii="Helvetica" w:hAnsi="Helvetica"/>
          <w:color w:val="333333"/>
        </w:rPr>
        <w:t>WebApplicationInitializer</w:t>
      </w:r>
      <w:r>
        <w:rPr>
          <w:rStyle w:val="md-line"/>
          <w:rFonts w:ascii="Helvetica" w:hAnsi="Helvetica"/>
          <w:color w:val="333333"/>
        </w:rPr>
        <w:t>都调用自己的</w:t>
      </w:r>
      <w:r>
        <w:rPr>
          <w:rStyle w:val="md-line"/>
          <w:rFonts w:ascii="Helvetica" w:hAnsi="Helvetica"/>
          <w:color w:val="333333"/>
        </w:rPr>
        <w:t>onStartup</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31" name="矩形 331" descr="C:\Users\Administrator\Desktop\学习课程\尚硅谷SpringBoot核心技术篇\源码、资料、课件\文档\Spring Boot 笔记\images\%E6%90%9C%E7%8B%97%E6%88%AA%E5%9B%BE20180302221835.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2221835.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5</w:t>
      </w:r>
      <w:r>
        <w:rPr>
          <w:rStyle w:val="md-line"/>
          <w:rFonts w:ascii="Helvetica" w:hAnsi="Helvetica"/>
          <w:color w:val="333333"/>
        </w:rPr>
        <w:t>）、相当于我们的</w:t>
      </w:r>
      <w:r>
        <w:rPr>
          <w:rStyle w:val="md-line"/>
          <w:rFonts w:ascii="Helvetica" w:hAnsi="Helvetica"/>
          <w:color w:val="333333"/>
        </w:rPr>
        <w:t>SpringBootServletInitializer</w:t>
      </w:r>
      <w:r>
        <w:rPr>
          <w:rStyle w:val="md-line"/>
          <w:rFonts w:ascii="Helvetica" w:hAnsi="Helvetica"/>
          <w:color w:val="333333"/>
        </w:rPr>
        <w:t>的类会被创建对象，并执行</w:t>
      </w:r>
      <w:r>
        <w:rPr>
          <w:rStyle w:val="md-line"/>
          <w:rFonts w:ascii="Helvetica" w:hAnsi="Helvetica"/>
          <w:color w:val="333333"/>
        </w:rPr>
        <w:t>onStartup</w:t>
      </w:r>
      <w:r>
        <w:rPr>
          <w:rStyle w:val="md-line"/>
          <w:rFonts w:ascii="Helvetica" w:hAnsi="Helvetica"/>
          <w:color w:val="333333"/>
        </w:rPr>
        <w:t>方法</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6</w:t>
      </w:r>
      <w:r>
        <w:rPr>
          <w:rStyle w:val="md-line"/>
          <w:rFonts w:ascii="Helvetica" w:hAnsi="Helvetica"/>
          <w:color w:val="333333"/>
        </w:rPr>
        <w:t>）、</w:t>
      </w:r>
      <w:r>
        <w:rPr>
          <w:rStyle w:val="md-line"/>
          <w:rFonts w:ascii="Helvetica" w:hAnsi="Helvetica"/>
          <w:color w:val="333333"/>
        </w:rPr>
        <w:t>SpringBootServletInitializer</w:t>
      </w:r>
      <w:r>
        <w:rPr>
          <w:rStyle w:val="md-line"/>
          <w:rFonts w:ascii="Helvetica" w:hAnsi="Helvetica"/>
          <w:color w:val="333333"/>
        </w:rPr>
        <w:t>实例执行</w:t>
      </w:r>
      <w:r>
        <w:rPr>
          <w:rStyle w:val="md-line"/>
          <w:rFonts w:ascii="Helvetica" w:hAnsi="Helvetica"/>
          <w:color w:val="333333"/>
        </w:rPr>
        <w:t>onStartup</w:t>
      </w:r>
      <w:r>
        <w:rPr>
          <w:rStyle w:val="md-line"/>
          <w:rFonts w:ascii="Helvetica" w:hAnsi="Helvetica"/>
          <w:color w:val="333333"/>
        </w:rPr>
        <w:t>的时候会</w:t>
      </w:r>
      <w:r>
        <w:rPr>
          <w:rStyle w:val="md-line"/>
          <w:rFonts w:ascii="Helvetica" w:hAnsi="Helvetica"/>
          <w:color w:val="333333"/>
        </w:rPr>
        <w:t>createRootApplicationContext</w:t>
      </w:r>
      <w:r>
        <w:rPr>
          <w:rStyle w:val="md-line"/>
          <w:rFonts w:ascii="Helvetica" w:hAnsi="Helvetica"/>
          <w:color w:val="333333"/>
        </w:rPr>
        <w:t>；创建容器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protected</w:t>
      </w:r>
      <w:r>
        <w:rPr>
          <w:rFonts w:ascii="Consolas" w:hAnsi="Consolas" w:cs="Consolas"/>
          <w:color w:val="333333"/>
          <w:sz w:val="22"/>
          <w:szCs w:val="22"/>
        </w:rPr>
        <w:t xml:space="preserve"> </w:t>
      </w:r>
      <w:r>
        <w:rPr>
          <w:rStyle w:val="cm-variable"/>
          <w:rFonts w:ascii="Consolas" w:hAnsi="Consolas" w:cs="Consolas"/>
          <w:color w:val="000000"/>
          <w:sz w:val="22"/>
          <w:szCs w:val="22"/>
        </w:rPr>
        <w:t>WebApplicationContext</w:t>
      </w:r>
      <w:r>
        <w:rPr>
          <w:rFonts w:ascii="Consolas" w:hAnsi="Consolas" w:cs="Consolas"/>
          <w:color w:val="333333"/>
          <w:sz w:val="22"/>
          <w:szCs w:val="22"/>
        </w:rPr>
        <w:t xml:space="preserve"> </w:t>
      </w:r>
      <w:r>
        <w:rPr>
          <w:rStyle w:val="cm-def"/>
          <w:rFonts w:ascii="Consolas" w:hAnsi="Consolas" w:cs="Consolas"/>
          <w:color w:val="0000FF"/>
          <w:sz w:val="22"/>
          <w:szCs w:val="22"/>
        </w:rPr>
        <w:t>createRootApplicationContext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ServletContext</w:t>
      </w:r>
      <w:r>
        <w:rPr>
          <w:rFonts w:ascii="Consolas" w:hAnsi="Consolas" w:cs="Consolas"/>
          <w:color w:val="333333"/>
          <w:sz w:val="22"/>
          <w:szCs w:val="22"/>
        </w:rPr>
        <w:t xml:space="preserve"> </w:t>
      </w:r>
      <w:r>
        <w:rPr>
          <w:rStyle w:val="cm-variable"/>
          <w:rFonts w:ascii="Consolas" w:hAnsi="Consolas" w:cs="Consolas"/>
          <w:color w:val="000000"/>
          <w:sz w:val="22"/>
          <w:szCs w:val="22"/>
        </w:rPr>
        <w:t>servletContext</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//1</w:t>
      </w:r>
      <w:r>
        <w:rPr>
          <w:rStyle w:val="cm-comment"/>
          <w:rFonts w:ascii="Consolas" w:hAnsi="Consolas" w:cs="Consolas"/>
          <w:color w:val="AA5500"/>
          <w:sz w:val="22"/>
          <w:szCs w:val="22"/>
        </w:rPr>
        <w:t>、创建</w:t>
      </w:r>
      <w:r>
        <w:rPr>
          <w:rStyle w:val="cm-comment"/>
          <w:rFonts w:ascii="Consolas" w:hAnsi="Consolas" w:cs="Consolas"/>
          <w:color w:val="AA5500"/>
          <w:sz w:val="22"/>
          <w:szCs w:val="22"/>
        </w:rPr>
        <w:t>SpringApplicationBuilder</w:t>
      </w:r>
      <w:r>
        <w:rPr>
          <w:rFonts w:ascii="Consolas" w:hAnsi="Consolas" w:cs="Consolas"/>
          <w:color w:val="333333"/>
          <w:sz w:val="22"/>
          <w:szCs w:val="22"/>
        </w:rPr>
        <w:br/>
        <w:t xml:space="preserve">   </w:t>
      </w:r>
      <w:r>
        <w:rPr>
          <w:rStyle w:val="cm-variable"/>
          <w:rFonts w:ascii="Consolas" w:hAnsi="Consolas" w:cs="Consolas"/>
          <w:color w:val="000000"/>
          <w:sz w:val="22"/>
          <w:szCs w:val="22"/>
        </w:rPr>
        <w:t>SpringApplicationBuilder</w:t>
      </w:r>
      <w:r>
        <w:rPr>
          <w:rFonts w:ascii="Consolas" w:hAnsi="Consolas" w:cs="Consolas"/>
          <w:color w:val="333333"/>
          <w:sz w:val="22"/>
          <w:szCs w:val="22"/>
        </w:rPr>
        <w:t xml:space="preserve"> </w:t>
      </w:r>
      <w:r>
        <w:rPr>
          <w:rStyle w:val="cm-variable"/>
          <w:rFonts w:ascii="Consolas" w:hAnsi="Consolas" w:cs="Consolas"/>
          <w:color w:val="000000"/>
          <w:sz w:val="22"/>
          <w:szCs w:val="22"/>
        </w:rPr>
        <w:t>builder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createSpringApplicationBuilder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StandardServletEnvironment</w:t>
      </w:r>
      <w:r>
        <w:rPr>
          <w:rFonts w:ascii="Consolas" w:hAnsi="Consolas" w:cs="Consolas"/>
          <w:color w:val="333333"/>
          <w:sz w:val="22"/>
          <w:szCs w:val="22"/>
        </w:rPr>
        <w:t xml:space="preserve"> </w:t>
      </w:r>
      <w:r>
        <w:rPr>
          <w:rStyle w:val="cm-variable"/>
          <w:rFonts w:ascii="Consolas" w:hAnsi="Consolas" w:cs="Consolas"/>
          <w:color w:val="000000"/>
          <w:sz w:val="22"/>
          <w:szCs w:val="22"/>
        </w:rPr>
        <w:t>environment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StandardServletEnvironment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environment</w:t>
      </w:r>
      <w:r>
        <w:rPr>
          <w:rFonts w:ascii="Consolas" w:hAnsi="Consolas" w:cs="Consolas"/>
          <w:color w:val="333333"/>
          <w:sz w:val="22"/>
          <w:szCs w:val="22"/>
        </w:rPr>
        <w:t>.</w:t>
      </w:r>
      <w:r>
        <w:rPr>
          <w:rStyle w:val="cm-variable"/>
          <w:rFonts w:ascii="Consolas" w:hAnsi="Consolas" w:cs="Consolas"/>
          <w:color w:val="000000"/>
          <w:sz w:val="22"/>
          <w:szCs w:val="22"/>
        </w:rPr>
        <w:t>initPropertySources</w:t>
      </w:r>
      <w:r>
        <w:rPr>
          <w:rFonts w:ascii="Consolas" w:hAnsi="Consolas" w:cs="Consolas"/>
          <w:color w:val="333333"/>
          <w:sz w:val="22"/>
          <w:szCs w:val="22"/>
        </w:rPr>
        <w:t>(</w:t>
      </w:r>
      <w:r>
        <w:rPr>
          <w:rStyle w:val="cm-variable"/>
          <w:rFonts w:ascii="Consolas" w:hAnsi="Consolas" w:cs="Consolas"/>
          <w:color w:val="000000"/>
          <w:sz w:val="22"/>
          <w:szCs w:val="22"/>
        </w:rPr>
        <w:t>servletContext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builder</w:t>
      </w:r>
      <w:r>
        <w:rPr>
          <w:rFonts w:ascii="Consolas" w:hAnsi="Consolas" w:cs="Consolas"/>
          <w:color w:val="333333"/>
          <w:sz w:val="22"/>
          <w:szCs w:val="22"/>
        </w:rPr>
        <w:t>.</w:t>
      </w:r>
      <w:r>
        <w:rPr>
          <w:rStyle w:val="cm-variable"/>
          <w:rFonts w:ascii="Consolas" w:hAnsi="Consolas" w:cs="Consolas"/>
          <w:color w:val="000000"/>
          <w:sz w:val="22"/>
          <w:szCs w:val="22"/>
        </w:rPr>
        <w:t>environment</w:t>
      </w:r>
      <w:r>
        <w:rPr>
          <w:rFonts w:ascii="Consolas" w:hAnsi="Consolas" w:cs="Consolas"/>
          <w:color w:val="333333"/>
          <w:sz w:val="22"/>
          <w:szCs w:val="22"/>
        </w:rPr>
        <w:t>(</w:t>
      </w:r>
      <w:r>
        <w:rPr>
          <w:rStyle w:val="cm-variable"/>
          <w:rFonts w:ascii="Consolas" w:hAnsi="Consolas" w:cs="Consolas"/>
          <w:color w:val="000000"/>
          <w:sz w:val="22"/>
          <w:szCs w:val="22"/>
        </w:rPr>
        <w:t>environment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builder</w:t>
      </w:r>
      <w:r>
        <w:rPr>
          <w:rFonts w:ascii="Consolas" w:hAnsi="Consolas" w:cs="Consolas"/>
          <w:color w:val="333333"/>
          <w:sz w:val="22"/>
          <w:szCs w:val="22"/>
        </w:rPr>
        <w:t>.</w:t>
      </w:r>
      <w:r>
        <w:rPr>
          <w:rStyle w:val="cm-variable"/>
          <w:rFonts w:ascii="Consolas" w:hAnsi="Consolas" w:cs="Consolas"/>
          <w:color w:val="000000"/>
          <w:sz w:val="22"/>
          <w:szCs w:val="22"/>
        </w:rPr>
        <w:t>main</w:t>
      </w:r>
      <w:r>
        <w:rPr>
          <w:rFonts w:ascii="Consolas" w:hAnsi="Consolas" w:cs="Consolas"/>
          <w:color w:val="333333"/>
          <w:sz w:val="22"/>
          <w:szCs w:val="22"/>
        </w:rPr>
        <w:t>(</w:t>
      </w:r>
      <w:r>
        <w:rPr>
          <w:rStyle w:val="cm-variable"/>
          <w:rFonts w:ascii="Consolas" w:hAnsi="Consolas" w:cs="Consolas"/>
          <w:color w:val="000000"/>
          <w:sz w:val="22"/>
          <w:szCs w:val="22"/>
        </w:rPr>
        <w:t>getClass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ApplicationContext</w:t>
      </w:r>
      <w:r>
        <w:rPr>
          <w:rFonts w:ascii="Consolas" w:hAnsi="Consolas" w:cs="Consolas"/>
          <w:color w:val="333333"/>
          <w:sz w:val="22"/>
          <w:szCs w:val="22"/>
        </w:rPr>
        <w:t xml:space="preserve"> </w:t>
      </w:r>
      <w:r>
        <w:rPr>
          <w:rStyle w:val="cm-variable"/>
          <w:rFonts w:ascii="Consolas" w:hAnsi="Consolas" w:cs="Consolas"/>
          <w:color w:val="000000"/>
          <w:sz w:val="22"/>
          <w:szCs w:val="22"/>
        </w:rPr>
        <w:t>parent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getExistingRootWebApplicationContext</w:t>
      </w:r>
      <w:r>
        <w:rPr>
          <w:rFonts w:ascii="Consolas" w:hAnsi="Consolas" w:cs="Consolas"/>
          <w:color w:val="333333"/>
          <w:sz w:val="22"/>
          <w:szCs w:val="22"/>
        </w:rPr>
        <w:t>(</w:t>
      </w:r>
      <w:r>
        <w:rPr>
          <w:rStyle w:val="cm-variable"/>
          <w:rFonts w:ascii="Consolas" w:hAnsi="Consolas" w:cs="Consolas"/>
          <w:color w:val="000000"/>
          <w:sz w:val="22"/>
          <w:szCs w:val="22"/>
        </w:rPr>
        <w:t>servletContext</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variable"/>
          <w:rFonts w:ascii="Consolas" w:hAnsi="Consolas" w:cs="Consolas"/>
          <w:color w:val="000000"/>
          <w:sz w:val="22"/>
          <w:szCs w:val="22"/>
        </w:rPr>
        <w:t>parent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logger</w:t>
      </w:r>
      <w:r>
        <w:rPr>
          <w:rFonts w:ascii="Consolas" w:hAnsi="Consolas" w:cs="Consolas"/>
          <w:color w:val="333333"/>
          <w:sz w:val="22"/>
          <w:szCs w:val="22"/>
        </w:rPr>
        <w:t>.</w:t>
      </w:r>
      <w:r>
        <w:rPr>
          <w:rStyle w:val="cm-variable"/>
          <w:rFonts w:ascii="Consolas" w:hAnsi="Consolas" w:cs="Consolas"/>
          <w:color w:val="000000"/>
          <w:sz w:val="22"/>
          <w:szCs w:val="22"/>
        </w:rPr>
        <w:t>info</w:t>
      </w:r>
      <w:r>
        <w:rPr>
          <w:rFonts w:ascii="Consolas" w:hAnsi="Consolas" w:cs="Consolas"/>
          <w:color w:val="333333"/>
          <w:sz w:val="22"/>
          <w:szCs w:val="22"/>
        </w:rPr>
        <w:t>(</w:t>
      </w:r>
      <w:r>
        <w:rPr>
          <w:rStyle w:val="cm-string"/>
          <w:rFonts w:ascii="Consolas" w:hAnsi="Consolas" w:cs="Consolas"/>
          <w:color w:val="AA1111"/>
          <w:sz w:val="22"/>
          <w:szCs w:val="22"/>
        </w:rPr>
        <w:t>"Root context already created (using as parent)."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servletContext</w:t>
      </w:r>
      <w:r>
        <w:rPr>
          <w:rFonts w:ascii="Consolas" w:hAnsi="Consolas" w:cs="Consolas"/>
          <w:color w:val="333333"/>
          <w:sz w:val="22"/>
          <w:szCs w:val="22"/>
        </w:rPr>
        <w:t>.</w:t>
      </w:r>
      <w:r>
        <w:rPr>
          <w:rStyle w:val="cm-variable"/>
          <w:rFonts w:ascii="Consolas" w:hAnsi="Consolas" w:cs="Consolas"/>
          <w:color w:val="000000"/>
          <w:sz w:val="22"/>
          <w:szCs w:val="22"/>
        </w:rPr>
        <w:t>setAttribute</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WebApplicationContext</w:t>
      </w:r>
      <w:r>
        <w:rPr>
          <w:rFonts w:ascii="Consolas" w:hAnsi="Consolas" w:cs="Consolas"/>
          <w:color w:val="333333"/>
          <w:sz w:val="22"/>
          <w:szCs w:val="22"/>
        </w:rPr>
        <w:t>.</w:t>
      </w:r>
      <w:r>
        <w:rPr>
          <w:rStyle w:val="cm-variable"/>
          <w:rFonts w:ascii="Consolas" w:hAnsi="Consolas" w:cs="Consolas"/>
          <w:color w:val="000000"/>
          <w:sz w:val="22"/>
          <w:szCs w:val="22"/>
        </w:rPr>
        <w:t>ROOT_WEB_APPLICATION_CONTEXT_ATTRIB</w:t>
      </w:r>
      <w:r>
        <w:rPr>
          <w:rStyle w:val="cm-variable"/>
          <w:rFonts w:ascii="Consolas" w:hAnsi="Consolas" w:cs="Consolas"/>
          <w:color w:val="000000"/>
          <w:sz w:val="22"/>
          <w:szCs w:val="22"/>
        </w:rPr>
        <w:lastRenderedPageBreak/>
        <w:t>UTE</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builder</w:t>
      </w:r>
      <w:r>
        <w:rPr>
          <w:rFonts w:ascii="Consolas" w:hAnsi="Consolas" w:cs="Consolas"/>
          <w:color w:val="333333"/>
          <w:sz w:val="22"/>
          <w:szCs w:val="22"/>
        </w:rPr>
        <w:t>.</w:t>
      </w:r>
      <w:r>
        <w:rPr>
          <w:rStyle w:val="cm-variable"/>
          <w:rFonts w:ascii="Consolas" w:hAnsi="Consolas" w:cs="Consolas"/>
          <w:color w:val="000000"/>
          <w:sz w:val="22"/>
          <w:szCs w:val="22"/>
        </w:rPr>
        <w:t>initializers</w:t>
      </w:r>
      <w:r>
        <w:rPr>
          <w:rFonts w:ascii="Consolas" w:hAnsi="Consolas" w:cs="Consolas"/>
          <w:color w:val="333333"/>
          <w:sz w:val="22"/>
          <w:szCs w:val="22"/>
        </w:rPr>
        <w:t>(</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ParentContextApplicationContextInitializer</w:t>
      </w:r>
      <w:r>
        <w:rPr>
          <w:rFonts w:ascii="Consolas" w:hAnsi="Consolas" w:cs="Consolas"/>
          <w:color w:val="333333"/>
          <w:sz w:val="22"/>
          <w:szCs w:val="22"/>
        </w:rPr>
        <w:t>(</w:t>
      </w:r>
      <w:r>
        <w:rPr>
          <w:rStyle w:val="cm-variable"/>
          <w:rFonts w:ascii="Consolas" w:hAnsi="Consolas" w:cs="Consolas"/>
          <w:color w:val="000000"/>
          <w:sz w:val="22"/>
          <w:szCs w:val="22"/>
        </w:rPr>
        <w:t>parent</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variable"/>
          <w:rFonts w:ascii="Consolas" w:hAnsi="Consolas" w:cs="Consolas"/>
          <w:color w:val="000000"/>
          <w:sz w:val="22"/>
          <w:szCs w:val="22"/>
        </w:rPr>
        <w:t>builder</w:t>
      </w:r>
      <w:r>
        <w:rPr>
          <w:rFonts w:ascii="Consolas" w:hAnsi="Consolas" w:cs="Consolas"/>
          <w:color w:val="333333"/>
          <w:sz w:val="22"/>
          <w:szCs w:val="22"/>
        </w:rPr>
        <w:t>.</w:t>
      </w:r>
      <w:r>
        <w:rPr>
          <w:rStyle w:val="cm-variable"/>
          <w:rFonts w:ascii="Consolas" w:hAnsi="Consolas" w:cs="Consolas"/>
          <w:color w:val="000000"/>
          <w:sz w:val="22"/>
          <w:szCs w:val="22"/>
        </w:rPr>
        <w:t>initializers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ServletContextApplicationContextInitializer</w:t>
      </w:r>
      <w:r>
        <w:rPr>
          <w:rFonts w:ascii="Consolas" w:hAnsi="Consolas" w:cs="Consolas"/>
          <w:color w:val="333333"/>
          <w:sz w:val="22"/>
          <w:szCs w:val="22"/>
        </w:rPr>
        <w:t>(</w:t>
      </w:r>
      <w:r>
        <w:rPr>
          <w:rStyle w:val="cm-variable"/>
          <w:rFonts w:ascii="Consolas" w:hAnsi="Consolas" w:cs="Consolas"/>
          <w:color w:val="000000"/>
          <w:sz w:val="22"/>
          <w:szCs w:val="22"/>
        </w:rPr>
        <w:t>servletContext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builder</w:t>
      </w:r>
      <w:r>
        <w:rPr>
          <w:rFonts w:ascii="Consolas" w:hAnsi="Consolas" w:cs="Consolas"/>
          <w:color w:val="333333"/>
          <w:sz w:val="22"/>
          <w:szCs w:val="22"/>
        </w:rPr>
        <w:t>.</w:t>
      </w:r>
      <w:r>
        <w:rPr>
          <w:rStyle w:val="cm-variable"/>
          <w:rFonts w:ascii="Consolas" w:hAnsi="Consolas" w:cs="Consolas"/>
          <w:color w:val="000000"/>
          <w:sz w:val="22"/>
          <w:szCs w:val="22"/>
        </w:rPr>
        <w:t>contextClass</w:t>
      </w:r>
      <w:r>
        <w:rPr>
          <w:rFonts w:ascii="Consolas" w:hAnsi="Consolas" w:cs="Consolas"/>
          <w:color w:val="333333"/>
          <w:sz w:val="22"/>
          <w:szCs w:val="22"/>
        </w:rPr>
        <w:t>(</w:t>
      </w:r>
      <w:r>
        <w:rPr>
          <w:rStyle w:val="cm-variable"/>
          <w:rFonts w:ascii="Consolas" w:hAnsi="Consolas" w:cs="Consolas"/>
          <w:color w:val="000000"/>
          <w:sz w:val="22"/>
          <w:szCs w:val="22"/>
        </w:rPr>
        <w:t>AnnotationConfigEmbeddedWebApplicationContext</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调用</w:t>
      </w:r>
      <w:r>
        <w:rPr>
          <w:rStyle w:val="cm-comment"/>
          <w:rFonts w:ascii="Consolas" w:hAnsi="Consolas" w:cs="Consolas"/>
          <w:color w:val="AA5500"/>
          <w:sz w:val="22"/>
          <w:szCs w:val="22"/>
        </w:rPr>
        <w:t>configure</w:t>
      </w:r>
      <w:r>
        <w:rPr>
          <w:rStyle w:val="cm-comment"/>
          <w:rFonts w:ascii="Consolas" w:hAnsi="Consolas" w:cs="Consolas"/>
          <w:color w:val="AA5500"/>
          <w:sz w:val="22"/>
          <w:szCs w:val="22"/>
        </w:rPr>
        <w:t>方法，子类重写了这个方法，将</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的主程序类传入了进来</w:t>
      </w:r>
      <w:r>
        <w:rPr>
          <w:rFonts w:ascii="Consolas" w:hAnsi="Consolas" w:cs="Consolas"/>
          <w:color w:val="333333"/>
          <w:sz w:val="22"/>
          <w:szCs w:val="22"/>
        </w:rPr>
        <w:br/>
        <w:t xml:space="preserve">   </w:t>
      </w:r>
      <w:r>
        <w:rPr>
          <w:rStyle w:val="cm-variable"/>
          <w:rFonts w:ascii="Consolas" w:hAnsi="Consolas" w:cs="Consolas"/>
          <w:color w:val="000000"/>
          <w:sz w:val="22"/>
          <w:szCs w:val="22"/>
        </w:rPr>
        <w:t>builder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configure</w:t>
      </w:r>
      <w:r>
        <w:rPr>
          <w:rFonts w:ascii="Consolas" w:hAnsi="Consolas" w:cs="Consolas"/>
          <w:color w:val="333333"/>
          <w:sz w:val="22"/>
          <w:szCs w:val="22"/>
        </w:rPr>
        <w:t>(</w:t>
      </w:r>
      <w:r>
        <w:rPr>
          <w:rStyle w:val="cm-variable"/>
          <w:rFonts w:ascii="Consolas" w:hAnsi="Consolas" w:cs="Consolas"/>
          <w:color w:val="000000"/>
          <w:sz w:val="22"/>
          <w:szCs w:val="22"/>
        </w:rPr>
        <w:t>builder</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使用</w:t>
      </w:r>
      <w:r>
        <w:rPr>
          <w:rStyle w:val="cm-comment"/>
          <w:rFonts w:ascii="Consolas" w:hAnsi="Consolas" w:cs="Consolas"/>
          <w:color w:val="AA5500"/>
          <w:sz w:val="22"/>
          <w:szCs w:val="22"/>
        </w:rPr>
        <w:t>builder</w:t>
      </w:r>
      <w:r>
        <w:rPr>
          <w:rStyle w:val="cm-comment"/>
          <w:rFonts w:ascii="Consolas" w:hAnsi="Consolas" w:cs="Consolas"/>
          <w:color w:val="AA5500"/>
          <w:sz w:val="22"/>
          <w:szCs w:val="22"/>
        </w:rPr>
        <w:t>创建一个</w:t>
      </w:r>
      <w:r>
        <w:rPr>
          <w:rStyle w:val="cm-comment"/>
          <w:rFonts w:ascii="Consolas" w:hAnsi="Consolas" w:cs="Consolas"/>
          <w:color w:val="AA5500"/>
          <w:sz w:val="22"/>
          <w:szCs w:val="22"/>
        </w:rPr>
        <w:t>Spring</w:t>
      </w:r>
      <w:r>
        <w:rPr>
          <w:rStyle w:val="cm-comment"/>
          <w:rFonts w:ascii="Consolas" w:hAnsi="Consolas" w:cs="Consolas"/>
          <w:color w:val="AA5500"/>
          <w:sz w:val="22"/>
          <w:szCs w:val="22"/>
        </w:rPr>
        <w:t>应用</w:t>
      </w:r>
      <w:r>
        <w:rPr>
          <w:rFonts w:ascii="Consolas" w:hAnsi="Consolas" w:cs="Consolas"/>
          <w:color w:val="333333"/>
          <w:sz w:val="22"/>
          <w:szCs w:val="22"/>
        </w:rPr>
        <w:br/>
        <w:t xml:space="preserve">   </w:t>
      </w:r>
      <w:r>
        <w:rPr>
          <w:rStyle w:val="cm-variable"/>
          <w:rFonts w:ascii="Consolas" w:hAnsi="Consolas" w:cs="Consolas"/>
          <w:color w:val="000000"/>
          <w:sz w:val="22"/>
          <w:szCs w:val="22"/>
        </w:rPr>
        <w:t>SpringApplication</w:t>
      </w:r>
      <w:r>
        <w:rPr>
          <w:rFonts w:ascii="Consolas" w:hAnsi="Consolas" w:cs="Consolas"/>
          <w:color w:val="333333"/>
          <w:sz w:val="22"/>
          <w:szCs w:val="22"/>
        </w:rPr>
        <w:t xml:space="preserve"> </w:t>
      </w:r>
      <w:r>
        <w:rPr>
          <w:rStyle w:val="cm-variable"/>
          <w:rFonts w:ascii="Consolas" w:hAnsi="Consolas" w:cs="Consolas"/>
          <w:color w:val="000000"/>
          <w:sz w:val="22"/>
          <w:szCs w:val="22"/>
        </w:rPr>
        <w:t>application</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builder</w:t>
      </w:r>
      <w:r>
        <w:rPr>
          <w:rFonts w:ascii="Consolas" w:hAnsi="Consolas" w:cs="Consolas"/>
          <w:color w:val="333333"/>
          <w:sz w:val="22"/>
          <w:szCs w:val="22"/>
        </w:rPr>
        <w:t>.</w:t>
      </w:r>
      <w:r>
        <w:rPr>
          <w:rStyle w:val="cm-variable"/>
          <w:rFonts w:ascii="Consolas" w:hAnsi="Consolas" w:cs="Consolas"/>
          <w:color w:val="000000"/>
          <w:sz w:val="22"/>
          <w:szCs w:val="22"/>
        </w:rPr>
        <w:t>build</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variable"/>
          <w:rFonts w:ascii="Consolas" w:hAnsi="Consolas" w:cs="Consolas"/>
          <w:color w:val="000000"/>
          <w:sz w:val="22"/>
          <w:szCs w:val="22"/>
        </w:rPr>
        <w:t>application</w:t>
      </w:r>
      <w:r>
        <w:rPr>
          <w:rFonts w:ascii="Consolas" w:hAnsi="Consolas" w:cs="Consolas"/>
          <w:color w:val="333333"/>
          <w:sz w:val="22"/>
          <w:szCs w:val="22"/>
        </w:rPr>
        <w:t>.</w:t>
      </w:r>
      <w:r>
        <w:rPr>
          <w:rStyle w:val="cm-variable"/>
          <w:rFonts w:ascii="Consolas" w:hAnsi="Consolas" w:cs="Consolas"/>
          <w:color w:val="000000"/>
          <w:sz w:val="22"/>
          <w:szCs w:val="22"/>
        </w:rPr>
        <w:t>getSources</w:t>
      </w:r>
      <w:r>
        <w:rPr>
          <w:rFonts w:ascii="Consolas" w:hAnsi="Consolas" w:cs="Consolas"/>
          <w:color w:val="333333"/>
          <w:sz w:val="22"/>
          <w:szCs w:val="22"/>
        </w:rPr>
        <w:t>().</w:t>
      </w:r>
      <w:r>
        <w:rPr>
          <w:rStyle w:val="cm-variable"/>
          <w:rFonts w:ascii="Consolas" w:hAnsi="Consolas" w:cs="Consolas"/>
          <w:color w:val="000000"/>
          <w:sz w:val="22"/>
          <w:szCs w:val="22"/>
        </w:rPr>
        <w:t>isEmpty</w:t>
      </w:r>
      <w:r>
        <w:rPr>
          <w:rFonts w:ascii="Consolas" w:hAnsi="Consolas" w:cs="Consolas"/>
          <w:color w:val="333333"/>
          <w:sz w:val="22"/>
          <w:szCs w:val="22"/>
        </w:rPr>
        <w:t xml:space="preserve">() </w:t>
      </w:r>
      <w:r>
        <w:rPr>
          <w:rStyle w:val="cm-operator"/>
          <w:rFonts w:ascii="Consolas" w:hAnsi="Consolas" w:cs="Consolas"/>
          <w:color w:val="981A1A"/>
          <w:sz w:val="22"/>
          <w:szCs w:val="22"/>
        </w:rPr>
        <w:t>&amp;&amp;</w:t>
      </w:r>
      <w:r>
        <w:rPr>
          <w:rFonts w:ascii="Consolas" w:hAnsi="Consolas" w:cs="Consolas"/>
          <w:color w:val="333333"/>
          <w:sz w:val="22"/>
          <w:szCs w:val="22"/>
        </w:rPr>
        <w:t xml:space="preserve"> </w:t>
      </w:r>
      <w:r>
        <w:rPr>
          <w:rStyle w:val="cm-variable"/>
          <w:rFonts w:ascii="Consolas" w:hAnsi="Consolas" w:cs="Consolas"/>
          <w:color w:val="000000"/>
          <w:sz w:val="22"/>
          <w:szCs w:val="22"/>
        </w:rPr>
        <w:t>AnnotationUtils</w:t>
      </w:r>
      <w:r>
        <w:rPr>
          <w:rFonts w:ascii="Consolas" w:hAnsi="Consolas" w:cs="Consolas"/>
          <w:color w:val="333333"/>
          <w:sz w:val="22"/>
          <w:szCs w:val="22"/>
        </w:rPr>
        <w:br/>
        <w:t xml:space="preserve">         .</w:t>
      </w:r>
      <w:r>
        <w:rPr>
          <w:rStyle w:val="cm-variable"/>
          <w:rFonts w:ascii="Consolas" w:hAnsi="Consolas" w:cs="Consolas"/>
          <w:color w:val="000000"/>
          <w:sz w:val="22"/>
          <w:szCs w:val="22"/>
        </w:rPr>
        <w:t>findAnnotation</w:t>
      </w:r>
      <w:r>
        <w:rPr>
          <w:rFonts w:ascii="Consolas" w:hAnsi="Consolas" w:cs="Consolas"/>
          <w:color w:val="333333"/>
          <w:sz w:val="22"/>
          <w:szCs w:val="22"/>
        </w:rPr>
        <w:t>(</w:t>
      </w:r>
      <w:r>
        <w:rPr>
          <w:rStyle w:val="cm-variable"/>
          <w:rFonts w:ascii="Consolas" w:hAnsi="Consolas" w:cs="Consolas"/>
          <w:color w:val="000000"/>
          <w:sz w:val="22"/>
          <w:szCs w:val="22"/>
        </w:rPr>
        <w:t>getClass</w:t>
      </w:r>
      <w:r>
        <w:rPr>
          <w:rFonts w:ascii="Consolas" w:hAnsi="Consolas" w:cs="Consolas"/>
          <w:color w:val="333333"/>
          <w:sz w:val="22"/>
          <w:szCs w:val="22"/>
        </w:rPr>
        <w:t xml:space="preserve">(), </w:t>
      </w:r>
      <w:r>
        <w:rPr>
          <w:rStyle w:val="cm-variable"/>
          <w:rFonts w:ascii="Consolas" w:hAnsi="Consolas" w:cs="Consolas"/>
          <w:color w:val="000000"/>
          <w:sz w:val="22"/>
          <w:szCs w:val="22"/>
        </w:rPr>
        <w:t>Configuration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application</w:t>
      </w:r>
      <w:r>
        <w:rPr>
          <w:rFonts w:ascii="Consolas" w:hAnsi="Consolas" w:cs="Consolas"/>
          <w:color w:val="333333"/>
          <w:sz w:val="22"/>
          <w:szCs w:val="22"/>
        </w:rPr>
        <w:t>.</w:t>
      </w:r>
      <w:r>
        <w:rPr>
          <w:rStyle w:val="cm-variable"/>
          <w:rFonts w:ascii="Consolas" w:hAnsi="Consolas" w:cs="Consolas"/>
          <w:color w:val="000000"/>
          <w:sz w:val="22"/>
          <w:szCs w:val="22"/>
        </w:rPr>
        <w:t>getSources</w:t>
      </w:r>
      <w:r>
        <w:rPr>
          <w:rFonts w:ascii="Consolas" w:hAnsi="Consolas" w:cs="Consolas"/>
          <w:color w:val="333333"/>
          <w:sz w:val="22"/>
          <w:szCs w:val="22"/>
        </w:rPr>
        <w:t>().</w:t>
      </w:r>
      <w:r>
        <w:rPr>
          <w:rStyle w:val="cm-variable"/>
          <w:rFonts w:ascii="Consolas" w:hAnsi="Consolas" w:cs="Consolas"/>
          <w:color w:val="000000"/>
          <w:sz w:val="22"/>
          <w:szCs w:val="22"/>
        </w:rPr>
        <w:t>add</w:t>
      </w:r>
      <w:r>
        <w:rPr>
          <w:rFonts w:ascii="Consolas" w:hAnsi="Consolas" w:cs="Consolas"/>
          <w:color w:val="333333"/>
          <w:sz w:val="22"/>
          <w:szCs w:val="22"/>
        </w:rPr>
        <w:t>(</w:t>
      </w:r>
      <w:r>
        <w:rPr>
          <w:rStyle w:val="cm-variable"/>
          <w:rFonts w:ascii="Consolas" w:hAnsi="Consolas" w:cs="Consolas"/>
          <w:color w:val="000000"/>
          <w:sz w:val="22"/>
          <w:szCs w:val="22"/>
        </w:rPr>
        <w:t>getClass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variable"/>
          <w:rFonts w:ascii="Consolas" w:hAnsi="Consolas" w:cs="Consolas"/>
          <w:color w:val="000000"/>
          <w:sz w:val="22"/>
          <w:szCs w:val="22"/>
        </w:rPr>
        <w:t>Assert</w:t>
      </w:r>
      <w:r>
        <w:rPr>
          <w:rFonts w:ascii="Consolas" w:hAnsi="Consolas" w:cs="Consolas"/>
          <w:color w:val="333333"/>
          <w:sz w:val="22"/>
          <w:szCs w:val="22"/>
        </w:rPr>
        <w:t>.</w:t>
      </w:r>
      <w:r>
        <w:rPr>
          <w:rStyle w:val="cm-variable"/>
          <w:rFonts w:ascii="Consolas" w:hAnsi="Consolas" w:cs="Consolas"/>
          <w:color w:val="000000"/>
          <w:sz w:val="22"/>
          <w:szCs w:val="22"/>
        </w:rPr>
        <w:t>state</w:t>
      </w:r>
      <w:r>
        <w:rPr>
          <w:rFonts w:ascii="Consolas" w:hAnsi="Consolas" w:cs="Consolas"/>
          <w:color w:val="333333"/>
          <w:sz w:val="22"/>
          <w:szCs w:val="22"/>
        </w:rPr>
        <w:t>(</w:t>
      </w:r>
      <w:r>
        <w:rPr>
          <w:rStyle w:val="cm-operator"/>
          <w:rFonts w:ascii="Consolas" w:hAnsi="Consolas" w:cs="Consolas"/>
          <w:color w:val="981A1A"/>
          <w:sz w:val="22"/>
          <w:szCs w:val="22"/>
        </w:rPr>
        <w:t>!</w:t>
      </w:r>
      <w:r>
        <w:rPr>
          <w:rStyle w:val="cm-variable"/>
          <w:rFonts w:ascii="Consolas" w:hAnsi="Consolas" w:cs="Consolas"/>
          <w:color w:val="000000"/>
          <w:sz w:val="22"/>
          <w:szCs w:val="22"/>
        </w:rPr>
        <w:t>application</w:t>
      </w:r>
      <w:r>
        <w:rPr>
          <w:rFonts w:ascii="Consolas" w:hAnsi="Consolas" w:cs="Consolas"/>
          <w:color w:val="333333"/>
          <w:sz w:val="22"/>
          <w:szCs w:val="22"/>
        </w:rPr>
        <w:t>.</w:t>
      </w:r>
      <w:r>
        <w:rPr>
          <w:rStyle w:val="cm-variable"/>
          <w:rFonts w:ascii="Consolas" w:hAnsi="Consolas" w:cs="Consolas"/>
          <w:color w:val="000000"/>
          <w:sz w:val="22"/>
          <w:szCs w:val="22"/>
        </w:rPr>
        <w:t>getSources</w:t>
      </w:r>
      <w:r>
        <w:rPr>
          <w:rFonts w:ascii="Consolas" w:hAnsi="Consolas" w:cs="Consolas"/>
          <w:color w:val="333333"/>
          <w:sz w:val="22"/>
          <w:szCs w:val="22"/>
        </w:rPr>
        <w:t>().</w:t>
      </w:r>
      <w:r>
        <w:rPr>
          <w:rStyle w:val="cm-variable"/>
          <w:rFonts w:ascii="Consolas" w:hAnsi="Consolas" w:cs="Consolas"/>
          <w:color w:val="000000"/>
          <w:sz w:val="22"/>
          <w:szCs w:val="22"/>
        </w:rPr>
        <w:t>isEmpty</w:t>
      </w:r>
      <w:r>
        <w:rPr>
          <w:rFonts w:ascii="Consolas" w:hAnsi="Consolas" w:cs="Consolas"/>
          <w:color w:val="333333"/>
          <w:sz w:val="22"/>
          <w:szCs w:val="22"/>
        </w:rPr>
        <w:t>(),</w:t>
      </w:r>
      <w:r>
        <w:rPr>
          <w:rFonts w:ascii="Consolas" w:hAnsi="Consolas" w:cs="Consolas"/>
          <w:color w:val="333333"/>
          <w:sz w:val="22"/>
          <w:szCs w:val="22"/>
        </w:rPr>
        <w:br/>
        <w:t xml:space="preserve">         </w:t>
      </w:r>
      <w:r>
        <w:rPr>
          <w:rStyle w:val="cm-string"/>
          <w:rFonts w:ascii="Consolas" w:hAnsi="Consolas" w:cs="Consolas"/>
          <w:color w:val="AA1111"/>
          <w:sz w:val="22"/>
          <w:szCs w:val="22"/>
        </w:rPr>
        <w:t>"No SpringApplication sources have been defined. Either override the "</w:t>
      </w:r>
      <w:r>
        <w:rPr>
          <w:rFonts w:ascii="Consolas" w:hAnsi="Consolas" w:cs="Consolas"/>
          <w:color w:val="333333"/>
          <w:sz w:val="22"/>
          <w:szCs w:val="22"/>
        </w:rPr>
        <w:b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"configure method or add an @Configuration annotation"</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Ensure error pages are registered</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registerErrorPageFilter</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application</w:t>
      </w:r>
      <w:r>
        <w:rPr>
          <w:rFonts w:ascii="Consolas" w:hAnsi="Consolas" w:cs="Consolas"/>
          <w:color w:val="333333"/>
          <w:sz w:val="22"/>
          <w:szCs w:val="22"/>
        </w:rPr>
        <w:t>.</w:t>
      </w:r>
      <w:r>
        <w:rPr>
          <w:rStyle w:val="cm-variable"/>
          <w:rFonts w:ascii="Consolas" w:hAnsi="Consolas" w:cs="Consolas"/>
          <w:color w:val="000000"/>
          <w:sz w:val="22"/>
          <w:szCs w:val="22"/>
        </w:rPr>
        <w:t>getSources</w:t>
      </w:r>
      <w:r>
        <w:rPr>
          <w:rFonts w:ascii="Consolas" w:hAnsi="Consolas" w:cs="Consolas"/>
          <w:color w:val="333333"/>
          <w:sz w:val="22"/>
          <w:szCs w:val="22"/>
        </w:rPr>
        <w:t>().</w:t>
      </w:r>
      <w:r>
        <w:rPr>
          <w:rStyle w:val="cm-variable"/>
          <w:rFonts w:ascii="Consolas" w:hAnsi="Consolas" w:cs="Consolas"/>
          <w:color w:val="000000"/>
          <w:sz w:val="22"/>
          <w:szCs w:val="22"/>
        </w:rPr>
        <w:t>add</w:t>
      </w:r>
      <w:r>
        <w:rPr>
          <w:rFonts w:ascii="Consolas" w:hAnsi="Consolas" w:cs="Consolas"/>
          <w:color w:val="333333"/>
          <w:sz w:val="22"/>
          <w:szCs w:val="22"/>
        </w:rPr>
        <w:t>(</w:t>
      </w:r>
      <w:r>
        <w:rPr>
          <w:rStyle w:val="cm-variable"/>
          <w:rFonts w:ascii="Consolas" w:hAnsi="Consolas" w:cs="Consolas"/>
          <w:color w:val="000000"/>
          <w:sz w:val="22"/>
          <w:szCs w:val="22"/>
        </w:rPr>
        <w:t>ErrorPageFilterConfiguration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启动</w:t>
      </w:r>
      <w:r>
        <w:rPr>
          <w:rStyle w:val="cm-comment"/>
          <w:rFonts w:ascii="Consolas" w:hAnsi="Consolas" w:cs="Consolas"/>
          <w:color w:val="AA5500"/>
          <w:sz w:val="22"/>
          <w:szCs w:val="22"/>
        </w:rPr>
        <w:t>Spring</w:t>
      </w:r>
      <w:r>
        <w:rPr>
          <w:rStyle w:val="cm-comment"/>
          <w:rFonts w:ascii="Consolas" w:hAnsi="Consolas" w:cs="Consolas"/>
          <w:color w:val="AA5500"/>
          <w:sz w:val="22"/>
          <w:szCs w:val="22"/>
        </w:rPr>
        <w:t>应用</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run</w:t>
      </w:r>
      <w:r>
        <w:rPr>
          <w:rFonts w:ascii="Consolas" w:hAnsi="Consolas" w:cs="Consolas"/>
          <w:color w:val="333333"/>
          <w:sz w:val="22"/>
          <w:szCs w:val="22"/>
        </w:rPr>
        <w:t>(</w:t>
      </w:r>
      <w:r>
        <w:rPr>
          <w:rStyle w:val="cm-variable"/>
          <w:rFonts w:ascii="Consolas" w:hAnsi="Consolas" w:cs="Consolas"/>
          <w:color w:val="000000"/>
          <w:sz w:val="22"/>
          <w:szCs w:val="22"/>
        </w:rPr>
        <w:t>application</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7</w:t>
      </w:r>
      <w:r>
        <w:rPr>
          <w:rStyle w:val="md-line"/>
          <w:rFonts w:ascii="Helvetica" w:hAnsi="Helvetica"/>
          <w:color w:val="333333"/>
        </w:rPr>
        <w:t>）、</w:t>
      </w:r>
      <w:r>
        <w:rPr>
          <w:rStyle w:val="md-line"/>
          <w:rFonts w:ascii="Helvetica" w:hAnsi="Helvetica"/>
          <w:color w:val="333333"/>
        </w:rPr>
        <w:t>Spring</w:t>
      </w:r>
      <w:r>
        <w:rPr>
          <w:rStyle w:val="md-line"/>
          <w:rFonts w:ascii="Helvetica" w:hAnsi="Helvetica"/>
          <w:color w:val="333333"/>
        </w:rPr>
        <w:t>的应用就启动并且创建</w:t>
      </w:r>
      <w:r>
        <w:rPr>
          <w:rStyle w:val="md-line"/>
          <w:rFonts w:ascii="Helvetica" w:hAnsi="Helvetica"/>
          <w:color w:val="333333"/>
        </w:rPr>
        <w:t>IOC</w:t>
      </w:r>
      <w:r>
        <w:rPr>
          <w:rStyle w:val="md-line"/>
          <w:rFonts w:ascii="Helvetica" w:hAnsi="Helvetica"/>
          <w:color w:val="333333"/>
        </w:rPr>
        <w:t>容器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ConfigurableApplicationContext</w:t>
      </w:r>
      <w:r>
        <w:rPr>
          <w:rFonts w:ascii="Consolas" w:hAnsi="Consolas" w:cs="Consolas"/>
          <w:color w:val="333333"/>
          <w:sz w:val="22"/>
          <w:szCs w:val="22"/>
        </w:rPr>
        <w:t xml:space="preserve"> </w:t>
      </w:r>
      <w:r>
        <w:rPr>
          <w:rStyle w:val="cm-def"/>
          <w:rFonts w:ascii="Consolas" w:hAnsi="Consolas" w:cs="Consolas"/>
          <w:color w:val="0000FF"/>
          <w:sz w:val="22"/>
          <w:szCs w:val="22"/>
        </w:rPr>
        <w:t>run</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w:t>
      </w:r>
      <w:r>
        <w:rPr>
          <w:rStyle w:val="cm-variable"/>
          <w:rFonts w:ascii="Consolas" w:hAnsi="Consolas" w:cs="Consolas"/>
          <w:color w:val="000000"/>
          <w:sz w:val="22"/>
          <w:szCs w:val="22"/>
        </w:rPr>
        <w:t>start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ConfigurableApplicationContext</w:t>
      </w:r>
      <w:r>
        <w:rPr>
          <w:rFonts w:ascii="Consolas" w:hAnsi="Consolas" w:cs="Consolas"/>
          <w:color w:val="333333"/>
          <w:sz w:val="22"/>
          <w:szCs w:val="22"/>
        </w:rPr>
        <w:t xml:space="preserve"> </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FailureAnalyzers</w:t>
      </w:r>
      <w:r>
        <w:rPr>
          <w:rFonts w:ascii="Consolas" w:hAnsi="Consolas" w:cs="Consolas"/>
          <w:color w:val="333333"/>
          <w:sz w:val="22"/>
          <w:szCs w:val="22"/>
        </w:rPr>
        <w:t xml:space="preserve"> </w:t>
      </w:r>
      <w:r>
        <w:rPr>
          <w:rStyle w:val="cm-variable"/>
          <w:rFonts w:ascii="Consolas" w:hAnsi="Consolas" w:cs="Consolas"/>
          <w:color w:val="000000"/>
          <w:sz w:val="22"/>
          <w:szCs w:val="22"/>
        </w:rPr>
        <w:t>analyzers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configureHeadlessProperty</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SpringApplicationRunListeners</w:t>
      </w:r>
      <w:r>
        <w:rPr>
          <w:rFonts w:ascii="Consolas" w:hAnsi="Consolas" w:cs="Consolas"/>
          <w:color w:val="333333"/>
          <w:sz w:val="22"/>
          <w:szCs w:val="22"/>
        </w:rP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getRunListeners</w:t>
      </w:r>
      <w:r>
        <w:rPr>
          <w:rFonts w:ascii="Consolas" w:hAnsi="Consolas" w:cs="Consolas"/>
          <w:color w:val="333333"/>
          <w:sz w:val="22"/>
          <w:szCs w:val="22"/>
        </w:rPr>
        <w:t>(</w:t>
      </w:r>
      <w:r>
        <w:rPr>
          <w:rStyle w:val="cm-variable"/>
          <w:rFonts w:ascii="Consolas" w:hAnsi="Consolas" w:cs="Consolas"/>
          <w:color w:val="000000"/>
          <w:sz w:val="22"/>
          <w:szCs w:val="22"/>
        </w:rPr>
        <w:t>args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w:t>
      </w:r>
      <w:r>
        <w:rPr>
          <w:rStyle w:val="cm-variable"/>
          <w:rFonts w:ascii="Consolas" w:hAnsi="Consolas" w:cs="Consolas"/>
          <w:color w:val="000000"/>
          <w:sz w:val="22"/>
          <w:szCs w:val="22"/>
        </w:rPr>
        <w:t>starting</w:t>
      </w:r>
      <w:r>
        <w:rPr>
          <w:rFonts w:ascii="Consolas" w:hAnsi="Consolas" w:cs="Consolas"/>
          <w:color w:val="333333"/>
          <w:sz w:val="22"/>
          <w:szCs w:val="22"/>
        </w:rPr>
        <w: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keyword"/>
          <w:rFonts w:ascii="Consolas" w:hAnsi="Consolas" w:cs="Consolas"/>
          <w:color w:val="770088"/>
          <w:sz w:val="22"/>
          <w:szCs w:val="22"/>
        </w:rPr>
        <w:t>try</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DefaultApplicationArguments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args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ConfigurableEnvironment</w:t>
      </w:r>
      <w:r>
        <w:rPr>
          <w:rFonts w:ascii="Consolas" w:hAnsi="Consolas" w:cs="Consolas"/>
          <w:color w:val="333333"/>
          <w:sz w:val="22"/>
          <w:szCs w:val="22"/>
        </w:rPr>
        <w:t xml:space="preserve"> </w:t>
      </w:r>
      <w:r>
        <w:rPr>
          <w:rStyle w:val="cm-variable"/>
          <w:rFonts w:ascii="Consolas" w:hAnsi="Consolas" w:cs="Consolas"/>
          <w:color w:val="000000"/>
          <w:sz w:val="22"/>
          <w:szCs w:val="22"/>
        </w:rPr>
        <w:t>environment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prepareEnvironment</w:t>
      </w:r>
      <w:r>
        <w:rPr>
          <w:rFonts w:ascii="Consolas" w:hAnsi="Consolas" w:cs="Consolas"/>
          <w:color w:val="333333"/>
          <w:sz w:val="22"/>
          <w:szCs w:val="22"/>
        </w:rPr>
        <w:t>(</w:t>
      </w:r>
      <w:r>
        <w:rPr>
          <w:rStyle w:val="cm-variable"/>
          <w:rFonts w:ascii="Consolas" w:hAnsi="Consolas" w:cs="Consolas"/>
          <w:color w:val="000000"/>
          <w:sz w:val="22"/>
          <w:szCs w:val="22"/>
        </w:rPr>
        <w:t>listeners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Banner</w:t>
      </w:r>
      <w:r>
        <w:rPr>
          <w:rFonts w:ascii="Consolas" w:hAnsi="Consolas" w:cs="Consolas"/>
          <w:color w:val="333333"/>
          <w:sz w:val="22"/>
          <w:szCs w:val="22"/>
        </w:rPr>
        <w:t xml:space="preserve"> </w:t>
      </w:r>
      <w:r>
        <w:rPr>
          <w:rStyle w:val="cm-variable"/>
          <w:rFonts w:ascii="Consolas" w:hAnsi="Consolas" w:cs="Consolas"/>
          <w:color w:val="000000"/>
          <w:sz w:val="22"/>
          <w:szCs w:val="22"/>
        </w:rPr>
        <w:t>printedBanner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printBanner</w:t>
      </w:r>
      <w:r>
        <w:rPr>
          <w:rFonts w:ascii="Consolas" w:hAnsi="Consolas" w:cs="Consolas"/>
          <w:color w:val="333333"/>
          <w:sz w:val="22"/>
          <w:szCs w:val="22"/>
        </w:rPr>
        <w:t>(</w:t>
      </w:r>
      <w:r>
        <w:rPr>
          <w:rStyle w:val="cm-variable"/>
          <w:rFonts w:ascii="Consolas" w:hAnsi="Consolas" w:cs="Consolas"/>
          <w:color w:val="000000"/>
          <w:sz w:val="22"/>
          <w:szCs w:val="22"/>
        </w:rPr>
        <w:t>environment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createApplicationContext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analyzers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FailureAnalyzers</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prepareContext</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variable"/>
          <w:rFonts w:ascii="Consolas" w:hAnsi="Consolas" w:cs="Consolas"/>
          <w:color w:val="000000"/>
          <w:sz w:val="22"/>
          <w:szCs w:val="22"/>
        </w:rPr>
        <w:t>environment</w:t>
      </w:r>
      <w:r>
        <w:rPr>
          <w:rFonts w:ascii="Consolas" w:hAnsi="Consolas" w:cs="Consolas"/>
          <w:color w:val="333333"/>
          <w:sz w:val="22"/>
          <w:szCs w:val="22"/>
        </w:rP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printedBanner</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刷新</w:t>
      </w:r>
      <w:r>
        <w:rPr>
          <w:rStyle w:val="cm-comment"/>
          <w:rFonts w:ascii="Consolas" w:hAnsi="Consolas" w:cs="Consolas"/>
          <w:color w:val="AA5500"/>
          <w:sz w:val="22"/>
          <w:szCs w:val="22"/>
        </w:rPr>
        <w:t>IOC</w:t>
      </w:r>
      <w:r>
        <w:rPr>
          <w:rStyle w:val="cm-comment"/>
          <w:rFonts w:ascii="Consolas" w:hAnsi="Consolas" w:cs="Consolas"/>
          <w:color w:val="AA5500"/>
          <w:sz w:val="22"/>
          <w:szCs w:val="22"/>
        </w:rPr>
        <w:t>容器</w:t>
      </w:r>
      <w:r>
        <w:rPr>
          <w:rFonts w:ascii="Consolas" w:hAnsi="Consolas" w:cs="Consolas"/>
          <w:color w:val="333333"/>
          <w:sz w:val="22"/>
          <w:szCs w:val="22"/>
        </w:rPr>
        <w:br/>
        <w:t xml:space="preserve">      </w:t>
      </w:r>
      <w:r>
        <w:rPr>
          <w:rStyle w:val="cm-variable"/>
          <w:rFonts w:ascii="Consolas" w:hAnsi="Consolas" w:cs="Consolas"/>
          <w:color w:val="000000"/>
          <w:sz w:val="22"/>
          <w:szCs w:val="22"/>
        </w:rPr>
        <w:t>refreshContext</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afterRefresh</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w:t>
      </w:r>
      <w:r>
        <w:rPr>
          <w:rStyle w:val="cm-variable"/>
          <w:rFonts w:ascii="Consolas" w:hAnsi="Consolas" w:cs="Consolas"/>
          <w:color w:val="000000"/>
          <w:sz w:val="22"/>
          <w:szCs w:val="22"/>
        </w:rPr>
        <w:t>finished</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w:t>
      </w:r>
      <w:r>
        <w:rPr>
          <w:rStyle w:val="cm-variable"/>
          <w:rFonts w:ascii="Consolas" w:hAnsi="Consolas" w:cs="Consolas"/>
          <w:color w:val="000000"/>
          <w:sz w:val="22"/>
          <w:szCs w:val="22"/>
        </w:rPr>
        <w:t>stop</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logStartupInfo</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StartupInfoLogger</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mainApplicationClass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logStarted</w:t>
      </w:r>
      <w:r>
        <w:rPr>
          <w:rFonts w:ascii="Consolas" w:hAnsi="Consolas" w:cs="Consolas"/>
          <w:color w:val="333333"/>
          <w:sz w:val="22"/>
          <w:szCs w:val="22"/>
        </w:rPr>
        <w:t>(</w:t>
      </w:r>
      <w:r>
        <w:rPr>
          <w:rStyle w:val="cm-variable"/>
          <w:rFonts w:ascii="Consolas" w:hAnsi="Consolas" w:cs="Consolas"/>
          <w:color w:val="000000"/>
          <w:sz w:val="22"/>
          <w:szCs w:val="22"/>
        </w:rPr>
        <w:t>getApplicationLog</w:t>
      </w:r>
      <w:r>
        <w:rPr>
          <w:rFonts w:ascii="Consolas" w:hAnsi="Consolas" w:cs="Consolas"/>
          <w:color w:val="333333"/>
          <w:sz w:val="22"/>
          <w:szCs w:val="22"/>
        </w:rP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context</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catch</w:t>
      </w:r>
      <w:r>
        <w:rPr>
          <w:rFonts w:ascii="Consolas" w:hAnsi="Consolas" w:cs="Consolas"/>
          <w:color w:val="333333"/>
          <w:sz w:val="22"/>
          <w:szCs w:val="22"/>
        </w:rPr>
        <w:t xml:space="preserve"> (</w:t>
      </w:r>
      <w:r>
        <w:rPr>
          <w:rStyle w:val="cm-variable"/>
          <w:rFonts w:ascii="Consolas" w:hAnsi="Consolas" w:cs="Consolas"/>
          <w:color w:val="000000"/>
          <w:sz w:val="22"/>
          <w:szCs w:val="22"/>
        </w:rPr>
        <w:t>Throwable</w:t>
      </w:r>
      <w:r>
        <w:rPr>
          <w:rFonts w:ascii="Consolas" w:hAnsi="Consolas" w:cs="Consolas"/>
          <w:color w:val="333333"/>
          <w:sz w:val="22"/>
          <w:szCs w:val="22"/>
        </w:rPr>
        <w:t xml:space="preserve"> </w:t>
      </w:r>
      <w:r>
        <w:rPr>
          <w:rStyle w:val="cm-variable"/>
          <w:rFonts w:ascii="Consolas" w:hAnsi="Consolas" w:cs="Consolas"/>
          <w:color w:val="000000"/>
          <w:sz w:val="22"/>
          <w:szCs w:val="22"/>
        </w:rPr>
        <w:t>ex</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handleRunFailure</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 xml:space="preserve">, </w:t>
      </w:r>
      <w:r>
        <w:rPr>
          <w:rStyle w:val="cm-variable"/>
          <w:rFonts w:ascii="Consolas" w:hAnsi="Consolas" w:cs="Consolas"/>
          <w:color w:val="000000"/>
          <w:sz w:val="22"/>
          <w:szCs w:val="22"/>
        </w:rPr>
        <w:t>analyzers</w:t>
      </w:r>
      <w:r>
        <w:rPr>
          <w:rFonts w:ascii="Consolas" w:hAnsi="Consolas" w:cs="Consolas"/>
          <w:color w:val="333333"/>
          <w:sz w:val="22"/>
          <w:szCs w:val="22"/>
        </w:rPr>
        <w:t xml:space="preserve">, </w:t>
      </w:r>
      <w:r>
        <w:rPr>
          <w:rStyle w:val="cm-variable"/>
          <w:rFonts w:ascii="Consolas" w:hAnsi="Consolas" w:cs="Consolas"/>
          <w:color w:val="000000"/>
          <w:sz w:val="22"/>
          <w:szCs w:val="22"/>
        </w:rPr>
        <w:t>ex</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throw</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IllegalStateException</w:t>
      </w:r>
      <w:r>
        <w:rPr>
          <w:rFonts w:ascii="Consolas" w:hAnsi="Consolas" w:cs="Consolas"/>
          <w:color w:val="333333"/>
          <w:sz w:val="22"/>
          <w:szCs w:val="22"/>
        </w:rPr>
        <w:t>(</w:t>
      </w:r>
      <w:r>
        <w:rPr>
          <w:rStyle w:val="cm-variable"/>
          <w:rFonts w:ascii="Consolas" w:hAnsi="Consolas" w:cs="Consolas"/>
          <w:color w:val="000000"/>
          <w:sz w:val="22"/>
          <w:szCs w:val="22"/>
        </w:rPr>
        <w:t>ex</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w:t>
      </w:r>
      <w:r>
        <w:rPr>
          <w:rStyle w:val="ac"/>
          <w:rFonts w:ascii="Helvetica" w:hAnsi="Helvetica"/>
          <w:color w:val="333333"/>
        </w:rPr>
        <w:t>启动</w:t>
      </w:r>
      <w:r>
        <w:rPr>
          <w:rStyle w:val="ac"/>
          <w:rFonts w:ascii="Helvetica" w:hAnsi="Helvetica"/>
          <w:color w:val="333333"/>
        </w:rPr>
        <w:t>Servlet</w:t>
      </w:r>
      <w:r>
        <w:rPr>
          <w:rStyle w:val="ac"/>
          <w:rFonts w:ascii="Helvetica" w:hAnsi="Helvetica"/>
          <w:color w:val="333333"/>
        </w:rPr>
        <w:t>容器，再启动</w:t>
      </w:r>
      <w:r>
        <w:rPr>
          <w:rStyle w:val="ac"/>
          <w:rFonts w:ascii="Helvetica" w:hAnsi="Helvetica"/>
          <w:color w:val="333333"/>
        </w:rPr>
        <w:t>SpringBoot</w:t>
      </w:r>
      <w:r>
        <w:rPr>
          <w:rStyle w:val="ac"/>
          <w:rFonts w:ascii="Helvetica" w:hAnsi="Helvetica"/>
          <w:color w:val="333333"/>
        </w:rPr>
        <w:t>应用</w:t>
      </w:r>
      <w:r>
        <w:rPr>
          <w:rStyle w:val="ac"/>
          <w:rFonts w:ascii="Helvetica" w:hAnsi="Helvetica"/>
          <w:color w:val="333333"/>
        </w:rPr>
        <w:t>==</w:t>
      </w:r>
    </w:p>
    <w:p w:rsidR="001A7847" w:rsidRDefault="007D395D">
      <w:pPr>
        <w:pStyle w:val="3"/>
      </w:pPr>
      <w:r>
        <w:t>五、</w:t>
      </w:r>
      <w:r>
        <w:t>Docker</w:t>
      </w:r>
    </w:p>
    <w:p w:rsidR="001A7847" w:rsidRDefault="007D395D">
      <w:pPr>
        <w:pStyle w:val="4"/>
      </w:pPr>
      <w:r>
        <w:t>1</w:t>
      </w:r>
      <w:r>
        <w:t>、简介</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Docker</w:t>
      </w:r>
      <w:r>
        <w:rPr>
          <w:rStyle w:val="md-line"/>
          <w:rFonts w:ascii="Helvetica" w:hAnsi="Helvetica"/>
          <w:color w:val="333333"/>
        </w:rPr>
        <w:t>是一个开源的应用容器引擎；是一个轻量级容器技术；</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Docker</w:t>
      </w:r>
      <w:r>
        <w:rPr>
          <w:rStyle w:val="md-line"/>
          <w:rFonts w:ascii="Helvetica" w:hAnsi="Helvetica"/>
          <w:color w:val="333333"/>
        </w:rPr>
        <w:t>支持将软件编译成一个镜像；然后在镜像中各种软件做好配置，将镜像发布出去，其他使用者可以直接使用这个镜像；</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运行中的这个镜像称为容器，容器启动是非常快速的。</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w:lastRenderedPageBreak/>
        <mc:AlternateContent>
          <mc:Choice Requires="wps">
            <w:drawing>
              <wp:inline distT="0" distB="0" distL="0" distR="0">
                <wp:extent cx="302260" cy="302260"/>
                <wp:effectExtent l="0" t="0" r="0" b="0"/>
                <wp:docPr id="330" name="矩形 330" descr="C:\Users\Administrator\Desktop\学习课程\尚硅谷SpringBoot核心技术篇\源码、资料、课件\文档\Spring Boot 笔记\images\%E6%90%9C%E7%8B%97%E6%88%AA%E5%9B%BE20180303145450.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3145450.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NhM+3z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29" name="矩形 329" descr="C:\Users\Administrator\Desktop\学习课程\尚硅谷SpringBoot核心技术篇\源码、资料、课件\文档\Spring Boot 笔记\images\%E6%90%9C%E7%8B%97%E6%88%AA%E5%9B%BE20180303145531.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3145531.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LL5qmD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4"/>
      </w:pPr>
      <w:r>
        <w:t>2</w:t>
      </w:r>
      <w:r>
        <w:t>、核心概念</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docker</w:t>
      </w:r>
      <w:r>
        <w:rPr>
          <w:rStyle w:val="md-line"/>
          <w:rFonts w:ascii="Helvetica" w:hAnsi="Helvetica"/>
          <w:color w:val="333333"/>
        </w:rPr>
        <w:t>主机</w:t>
      </w:r>
      <w:r>
        <w:rPr>
          <w:rStyle w:val="md-line"/>
          <w:rFonts w:ascii="Helvetica" w:hAnsi="Helvetica"/>
          <w:color w:val="333333"/>
        </w:rPr>
        <w:t>(Host)</w:t>
      </w:r>
      <w:r>
        <w:rPr>
          <w:rStyle w:val="md-line"/>
          <w:rFonts w:ascii="Helvetica" w:hAnsi="Helvetica"/>
          <w:color w:val="333333"/>
        </w:rPr>
        <w:t>：安装了</w:t>
      </w:r>
      <w:r>
        <w:rPr>
          <w:rStyle w:val="md-line"/>
          <w:rFonts w:ascii="Helvetica" w:hAnsi="Helvetica"/>
          <w:color w:val="333333"/>
        </w:rPr>
        <w:t>Docker</w:t>
      </w:r>
      <w:r>
        <w:rPr>
          <w:rStyle w:val="md-line"/>
          <w:rFonts w:ascii="Helvetica" w:hAnsi="Helvetica"/>
          <w:color w:val="333333"/>
        </w:rPr>
        <w:t>程序的机器（</w:t>
      </w:r>
      <w:r>
        <w:rPr>
          <w:rStyle w:val="md-line"/>
          <w:rFonts w:ascii="Helvetica" w:hAnsi="Helvetica"/>
          <w:color w:val="333333"/>
        </w:rPr>
        <w:t>Docker</w:t>
      </w:r>
      <w:r>
        <w:rPr>
          <w:rStyle w:val="md-line"/>
          <w:rFonts w:ascii="Helvetica" w:hAnsi="Helvetica"/>
          <w:color w:val="333333"/>
        </w:rPr>
        <w:t>直接安装在操作系统之上）；</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docker</w:t>
      </w:r>
      <w:r>
        <w:rPr>
          <w:rStyle w:val="md-line"/>
          <w:rFonts w:ascii="Helvetica" w:hAnsi="Helvetica"/>
          <w:color w:val="333333"/>
        </w:rPr>
        <w:t>客户端</w:t>
      </w:r>
      <w:r>
        <w:rPr>
          <w:rStyle w:val="md-line"/>
          <w:rFonts w:ascii="Helvetica" w:hAnsi="Helvetica"/>
          <w:color w:val="333333"/>
        </w:rPr>
        <w:t>(Client)</w:t>
      </w:r>
      <w:r>
        <w:rPr>
          <w:rStyle w:val="md-line"/>
          <w:rFonts w:ascii="Helvetica" w:hAnsi="Helvetica"/>
          <w:color w:val="333333"/>
        </w:rPr>
        <w:t>：连接</w:t>
      </w:r>
      <w:r>
        <w:rPr>
          <w:rStyle w:val="md-line"/>
          <w:rFonts w:ascii="Helvetica" w:hAnsi="Helvetica"/>
          <w:color w:val="333333"/>
        </w:rPr>
        <w:t>docker</w:t>
      </w:r>
      <w:r>
        <w:rPr>
          <w:rStyle w:val="md-line"/>
          <w:rFonts w:ascii="Helvetica" w:hAnsi="Helvetica"/>
          <w:color w:val="333333"/>
        </w:rPr>
        <w:t>主机进行操作；</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docker</w:t>
      </w:r>
      <w:r>
        <w:rPr>
          <w:rStyle w:val="md-line"/>
          <w:rFonts w:ascii="Helvetica" w:hAnsi="Helvetica"/>
          <w:color w:val="333333"/>
        </w:rPr>
        <w:t>仓库</w:t>
      </w:r>
      <w:r>
        <w:rPr>
          <w:rStyle w:val="md-line"/>
          <w:rFonts w:ascii="Helvetica" w:hAnsi="Helvetica"/>
          <w:color w:val="333333"/>
        </w:rPr>
        <w:t>(Registry)</w:t>
      </w:r>
      <w:r>
        <w:rPr>
          <w:rStyle w:val="md-line"/>
          <w:rFonts w:ascii="Helvetica" w:hAnsi="Helvetica"/>
          <w:color w:val="333333"/>
        </w:rPr>
        <w:t>：用来保存各种打包好的软件镜像；</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docker</w:t>
      </w:r>
      <w:r>
        <w:rPr>
          <w:rStyle w:val="md-line"/>
          <w:rFonts w:ascii="Helvetica" w:hAnsi="Helvetica"/>
          <w:color w:val="333333"/>
        </w:rPr>
        <w:t>镜像</w:t>
      </w:r>
      <w:r>
        <w:rPr>
          <w:rStyle w:val="md-line"/>
          <w:rFonts w:ascii="Helvetica" w:hAnsi="Helvetica"/>
          <w:color w:val="333333"/>
        </w:rPr>
        <w:t>(Images)</w:t>
      </w:r>
      <w:r>
        <w:rPr>
          <w:rStyle w:val="md-line"/>
          <w:rFonts w:ascii="Helvetica" w:hAnsi="Helvetica"/>
          <w:color w:val="333333"/>
        </w:rPr>
        <w:t>：软件打包好的镜像；放在</w:t>
      </w:r>
      <w:r>
        <w:rPr>
          <w:rStyle w:val="md-line"/>
          <w:rFonts w:ascii="Helvetica" w:hAnsi="Helvetica"/>
          <w:color w:val="333333"/>
        </w:rPr>
        <w:t>docker</w:t>
      </w:r>
      <w:r>
        <w:rPr>
          <w:rStyle w:val="md-line"/>
          <w:rFonts w:ascii="Helvetica" w:hAnsi="Helvetica"/>
          <w:color w:val="333333"/>
        </w:rPr>
        <w:t>仓库中；</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docker</w:t>
      </w:r>
      <w:r>
        <w:rPr>
          <w:rStyle w:val="md-line"/>
          <w:rFonts w:ascii="Helvetica" w:hAnsi="Helvetica"/>
          <w:color w:val="333333"/>
        </w:rPr>
        <w:t>容器</w:t>
      </w:r>
      <w:r>
        <w:rPr>
          <w:rStyle w:val="md-line"/>
          <w:rFonts w:ascii="Helvetica" w:hAnsi="Helvetica"/>
          <w:color w:val="333333"/>
        </w:rPr>
        <w:t>(Container)</w:t>
      </w:r>
      <w:r>
        <w:rPr>
          <w:rStyle w:val="md-line"/>
          <w:rFonts w:ascii="Helvetica" w:hAnsi="Helvetica"/>
          <w:color w:val="333333"/>
        </w:rPr>
        <w:t>：镜像启动后的实例称为一个容器；容器是独立运行的一个或一组应用</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28" name="矩形 328" descr="C:\Users\Administrator\Desktop\学习课程\尚硅谷SpringBoot核心技术篇\源码、资料、课件\文档\Spring Boot 笔记\images\%E6%90%9C%E7%8B%97%E6%88%AA%E5%9B%BE20180303165113.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3165113.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Djyeuv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使用</w:t>
      </w:r>
      <w:r>
        <w:rPr>
          <w:rStyle w:val="md-line"/>
          <w:rFonts w:ascii="Helvetica" w:hAnsi="Helvetica"/>
          <w:color w:val="333333"/>
        </w:rPr>
        <w:t>Docker</w:t>
      </w:r>
      <w:r>
        <w:rPr>
          <w:rStyle w:val="md-line"/>
          <w:rFonts w:ascii="Helvetica" w:hAnsi="Helvetica"/>
          <w:color w:val="333333"/>
        </w:rPr>
        <w:t>的步骤：</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）、安装</w:t>
      </w:r>
      <w:r>
        <w:rPr>
          <w:rStyle w:val="md-line"/>
          <w:rFonts w:ascii="Helvetica" w:hAnsi="Helvetica"/>
          <w:color w:val="333333"/>
        </w:rPr>
        <w:t>Docker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）、去</w:t>
      </w:r>
      <w:r>
        <w:rPr>
          <w:rStyle w:val="md-line"/>
          <w:rFonts w:ascii="Helvetica" w:hAnsi="Helvetica"/>
          <w:color w:val="333333"/>
        </w:rPr>
        <w:t>Docker</w:t>
      </w:r>
      <w:r>
        <w:rPr>
          <w:rStyle w:val="md-line"/>
          <w:rFonts w:ascii="Helvetica" w:hAnsi="Helvetica"/>
          <w:color w:val="333333"/>
        </w:rPr>
        <w:t>仓库找到这个软件对应的镜像；</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）、使用</w:t>
      </w:r>
      <w:r>
        <w:rPr>
          <w:rStyle w:val="md-line"/>
          <w:rFonts w:ascii="Helvetica" w:hAnsi="Helvetica"/>
          <w:color w:val="333333"/>
        </w:rPr>
        <w:t>Docker</w:t>
      </w:r>
      <w:r>
        <w:rPr>
          <w:rStyle w:val="md-line"/>
          <w:rFonts w:ascii="Helvetica" w:hAnsi="Helvetica"/>
          <w:color w:val="333333"/>
        </w:rPr>
        <w:t>运行这个镜像，这个镜像就会生成一个</w:t>
      </w:r>
      <w:r>
        <w:rPr>
          <w:rStyle w:val="md-line"/>
          <w:rFonts w:ascii="Helvetica" w:hAnsi="Helvetica"/>
          <w:color w:val="333333"/>
        </w:rPr>
        <w:t>Docker</w:t>
      </w:r>
      <w:r>
        <w:rPr>
          <w:rStyle w:val="md-line"/>
          <w:rFonts w:ascii="Helvetica" w:hAnsi="Helvetica"/>
          <w:color w:val="333333"/>
        </w:rPr>
        <w:t>容器；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）、对容器的启动停止就是对软件的启动停止；</w:t>
      </w:r>
    </w:p>
    <w:p w:rsidR="001A7847" w:rsidRDefault="007D395D">
      <w:pPr>
        <w:pStyle w:val="4"/>
      </w:pPr>
      <w:r>
        <w:t>3</w:t>
      </w:r>
      <w:r>
        <w:t>、安装</w:t>
      </w:r>
      <w:r>
        <w:t>Docker</w:t>
      </w:r>
    </w:p>
    <w:p w:rsidR="001A7847" w:rsidRDefault="007D395D">
      <w:pPr>
        <w:pStyle w:val="5"/>
      </w:pPr>
      <w:r>
        <w:t>1</w:t>
      </w:r>
      <w:r>
        <w:t>）、安装</w:t>
      </w:r>
      <w:r>
        <w:t>linux</w:t>
      </w:r>
      <w:r>
        <w:t>虚拟机</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w:t>
      </w:r>
      <w:r>
        <w:rPr>
          <w:rStyle w:val="md-line"/>
          <w:rFonts w:ascii="Helvetica" w:hAnsi="Helvetica"/>
          <w:color w:val="333333"/>
        </w:rPr>
        <w:t>VMWare</w:t>
      </w:r>
      <w:r>
        <w:rPr>
          <w:rStyle w:val="md-line"/>
          <w:rFonts w:ascii="Helvetica" w:hAnsi="Helvetica"/>
          <w:color w:val="333333"/>
        </w:rPr>
        <w:t>、</w:t>
      </w:r>
      <w:r>
        <w:rPr>
          <w:rStyle w:val="md-line"/>
          <w:rFonts w:ascii="Helvetica" w:hAnsi="Helvetica"/>
          <w:color w:val="333333"/>
        </w:rPr>
        <w:t>VirtualBox</w:t>
      </w:r>
      <w:r>
        <w:rPr>
          <w:rStyle w:val="md-line"/>
          <w:rFonts w:ascii="Helvetica" w:hAnsi="Helvetica"/>
          <w:color w:val="333333"/>
        </w:rPr>
        <w:t>（安装）；</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）、导入虚拟机文件</w:t>
      </w:r>
      <w:r>
        <w:rPr>
          <w:rStyle w:val="md-line"/>
          <w:rFonts w:ascii="Helvetica" w:hAnsi="Helvetica"/>
          <w:color w:val="333333"/>
        </w:rPr>
        <w:t>centos7-atguigu.ova</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）、双击启动</w:t>
      </w:r>
      <w:r>
        <w:rPr>
          <w:rStyle w:val="md-line"/>
          <w:rFonts w:ascii="Helvetica" w:hAnsi="Helvetica"/>
          <w:color w:val="333333"/>
        </w:rPr>
        <w:t>linux</w:t>
      </w:r>
      <w:r>
        <w:rPr>
          <w:rStyle w:val="md-line"/>
          <w:rFonts w:ascii="Helvetica" w:hAnsi="Helvetica"/>
          <w:color w:val="333333"/>
        </w:rPr>
        <w:t>虚拟机</w:t>
      </w:r>
      <w:r>
        <w:rPr>
          <w:rStyle w:val="md-line"/>
          <w:rFonts w:ascii="Helvetica" w:hAnsi="Helvetica"/>
          <w:color w:val="333333"/>
        </w:rPr>
        <w:t>;</w:t>
      </w:r>
      <w:r>
        <w:rPr>
          <w:rStyle w:val="md-line"/>
          <w:rFonts w:ascii="Helvetica" w:hAnsi="Helvetica"/>
          <w:color w:val="333333"/>
        </w:rPr>
        <w:t>使用</w:t>
      </w:r>
      <w:r>
        <w:rPr>
          <w:rStyle w:val="md-line"/>
          <w:rFonts w:ascii="Helvetica" w:hAnsi="Helvetica"/>
          <w:color w:val="333333"/>
        </w:rPr>
        <w:t xml:space="preserve"> root/ 123456</w:t>
      </w:r>
      <w:r>
        <w:rPr>
          <w:rStyle w:val="md-line"/>
          <w:rFonts w:ascii="Helvetica" w:hAnsi="Helvetica"/>
          <w:color w:val="333333"/>
        </w:rPr>
        <w:t>登陆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4</w:t>
      </w:r>
      <w:r>
        <w:rPr>
          <w:rStyle w:val="md-line"/>
          <w:rFonts w:ascii="Helvetica" w:hAnsi="Helvetica"/>
          <w:color w:val="333333"/>
        </w:rPr>
        <w:t>）、使用客户端连接</w:t>
      </w:r>
      <w:r>
        <w:rPr>
          <w:rStyle w:val="md-line"/>
          <w:rFonts w:ascii="Helvetica" w:hAnsi="Helvetica"/>
          <w:color w:val="333333"/>
        </w:rPr>
        <w:t>linux</w:t>
      </w:r>
      <w:r>
        <w:rPr>
          <w:rStyle w:val="md-line"/>
          <w:rFonts w:ascii="Helvetica" w:hAnsi="Helvetica"/>
          <w:color w:val="333333"/>
        </w:rPr>
        <w:t>服务器进行命令操作；</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5</w:t>
      </w:r>
      <w:r>
        <w:rPr>
          <w:rStyle w:val="md-line"/>
          <w:rFonts w:ascii="Helvetica" w:hAnsi="Helvetica"/>
          <w:color w:val="333333"/>
        </w:rPr>
        <w:t>）、设置虚拟机网络；</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桥接网络</w:t>
      </w:r>
      <w:r>
        <w:rPr>
          <w:rStyle w:val="md-line"/>
          <w:rFonts w:ascii="Helvetica" w:hAnsi="Helvetica"/>
          <w:color w:val="333333"/>
        </w:rPr>
        <w:t>===</w:t>
      </w:r>
      <w:r>
        <w:rPr>
          <w:rStyle w:val="md-line"/>
          <w:rFonts w:ascii="Helvetica" w:hAnsi="Helvetica"/>
          <w:color w:val="333333"/>
        </w:rPr>
        <w:t>选好网卡</w:t>
      </w:r>
      <w:r>
        <w:rPr>
          <w:rStyle w:val="md-line"/>
          <w:rFonts w:ascii="Helvetica" w:hAnsi="Helvetica"/>
          <w:color w:val="333333"/>
        </w:rPr>
        <w:t>====</w:t>
      </w:r>
      <w:r>
        <w:rPr>
          <w:rStyle w:val="md-line"/>
          <w:rFonts w:ascii="Helvetica" w:hAnsi="Helvetica"/>
          <w:color w:val="333333"/>
        </w:rPr>
        <w:t>接入网线；</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 6</w:t>
      </w:r>
      <w:r>
        <w:rPr>
          <w:rStyle w:val="md-line"/>
          <w:rFonts w:ascii="Helvetica" w:hAnsi="Helvetica"/>
          <w:color w:val="333333"/>
        </w:rPr>
        <w:t>）、设置好网络以后使用命令重启虚拟机的网络</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builtin"/>
          <w:rFonts w:ascii="Consolas" w:hAnsi="Consolas" w:cs="Consolas"/>
          <w:color w:val="3300AA"/>
          <w:sz w:val="22"/>
          <w:szCs w:val="22"/>
        </w:rPr>
        <w:t>service</w:t>
      </w:r>
      <w:r>
        <w:rPr>
          <w:rFonts w:ascii="Consolas" w:hAnsi="Consolas" w:cs="Consolas"/>
          <w:color w:val="333333"/>
          <w:sz w:val="22"/>
          <w:szCs w:val="22"/>
        </w:rPr>
        <w:t xml:space="preserve"> network </w:t>
      </w:r>
      <w:r>
        <w:rPr>
          <w:rStyle w:val="cm-builtin"/>
          <w:rFonts w:ascii="Consolas" w:hAnsi="Consolas" w:cs="Consolas"/>
          <w:color w:val="3300AA"/>
          <w:sz w:val="22"/>
          <w:szCs w:val="22"/>
        </w:rPr>
        <w:t>restart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7</w:t>
      </w:r>
      <w:r>
        <w:rPr>
          <w:rStyle w:val="md-line"/>
          <w:rFonts w:ascii="Helvetica" w:hAnsi="Helvetica"/>
          <w:color w:val="333333"/>
        </w:rPr>
        <w:t>）、查看</w:t>
      </w:r>
      <w:r>
        <w:rPr>
          <w:rStyle w:val="md-line"/>
          <w:rFonts w:ascii="Helvetica" w:hAnsi="Helvetica"/>
          <w:color w:val="333333"/>
        </w:rPr>
        <w:t>linux</w:t>
      </w:r>
      <w:r>
        <w:rPr>
          <w:rStyle w:val="md-line"/>
          <w:rFonts w:ascii="Helvetica" w:hAnsi="Helvetica"/>
          <w:color w:val="333333"/>
        </w:rPr>
        <w:t>的</w:t>
      </w:r>
      <w:r>
        <w:rPr>
          <w:rStyle w:val="md-line"/>
          <w:rFonts w:ascii="Helvetica" w:hAnsi="Helvetica"/>
          <w:color w:val="333333"/>
        </w:rPr>
        <w:t>ip</w:t>
      </w:r>
      <w:r>
        <w:rPr>
          <w:rStyle w:val="md-line"/>
          <w:rFonts w:ascii="Helvetica" w:hAnsi="Helvetica"/>
          <w:color w:val="333333"/>
        </w:rPr>
        <w:t>地址</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ip addr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8</w:t>
      </w:r>
      <w:r>
        <w:rPr>
          <w:rStyle w:val="md-line"/>
          <w:rFonts w:ascii="Helvetica" w:hAnsi="Helvetica"/>
          <w:color w:val="333333"/>
        </w:rPr>
        <w:t>）、使用客户端连接</w:t>
      </w:r>
      <w:r>
        <w:rPr>
          <w:rStyle w:val="md-line"/>
          <w:rFonts w:ascii="Helvetica" w:hAnsi="Helvetica"/>
          <w:color w:val="333333"/>
        </w:rPr>
        <w:t>linux</w:t>
      </w:r>
      <w:r>
        <w:rPr>
          <w:rStyle w:val="md-line"/>
          <w:rFonts w:ascii="Helvetica" w:hAnsi="Helvetica"/>
          <w:color w:val="333333"/>
        </w:rPr>
        <w:t>；</w:t>
      </w:r>
    </w:p>
    <w:p w:rsidR="001A7847" w:rsidRDefault="007D395D">
      <w:pPr>
        <w:pStyle w:val="5"/>
      </w:pPr>
      <w:r>
        <w:t>2</w:t>
      </w:r>
      <w:r>
        <w:t>）、在</w:t>
      </w:r>
      <w:r>
        <w:t>linux</w:t>
      </w:r>
      <w:r>
        <w:t>虚拟机上安装</w:t>
      </w:r>
      <w:r>
        <w:t>docker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步骤：</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number"/>
          <w:rFonts w:ascii="Consolas" w:hAnsi="Consolas" w:cs="Consolas"/>
          <w:color w:val="116644"/>
          <w:szCs w:val="22"/>
        </w:rPr>
        <w:t>1</w:t>
      </w:r>
      <w:r>
        <w:rPr>
          <w:rFonts w:ascii="Consolas" w:hAnsi="Consolas" w:cs="Consolas"/>
          <w:color w:val="333333"/>
          <w:sz w:val="22"/>
          <w:szCs w:val="22"/>
        </w:rPr>
        <w:t>、检查内核版本，必须是</w:t>
      </w:r>
      <w:r>
        <w:rPr>
          <w:rFonts w:ascii="Consolas" w:hAnsi="Consolas" w:cs="Consolas"/>
          <w:color w:val="333333"/>
          <w:sz w:val="22"/>
          <w:szCs w:val="22"/>
        </w:rPr>
        <w:t>3.10</w:t>
      </w:r>
      <w:r>
        <w:rPr>
          <w:rFonts w:ascii="Consolas" w:hAnsi="Consolas" w:cs="Consolas"/>
          <w:color w:val="333333"/>
          <w:sz w:val="22"/>
          <w:szCs w:val="22"/>
        </w:rPr>
        <w:t>及以上</w:t>
      </w:r>
      <w:r>
        <w:rPr>
          <w:rFonts w:ascii="Consolas" w:hAnsi="Consolas" w:cs="Consolas"/>
          <w:color w:val="333333"/>
          <w:sz w:val="22"/>
          <w:szCs w:val="22"/>
        </w:rPr>
        <w:br/>
        <w:t xml:space="preserve">uname </w:t>
      </w:r>
      <w:r>
        <w:rPr>
          <w:rStyle w:val="cm-attribute"/>
          <w:rFonts w:ascii="Consolas" w:hAnsi="Consolas" w:cs="Consolas"/>
          <w:color w:val="0000CC"/>
          <w:sz w:val="22"/>
          <w:szCs w:val="22"/>
        </w:rPr>
        <w:t>-r</w:t>
      </w:r>
      <w:r>
        <w:rPr>
          <w:rFonts w:ascii="Consolas" w:hAnsi="Consolas" w:cs="Consolas"/>
          <w:color w:val="333333"/>
          <w:sz w:val="22"/>
          <w:szCs w:val="22"/>
        </w:rPr>
        <w:br/>
      </w:r>
      <w:r>
        <w:rPr>
          <w:rStyle w:val="cm-number"/>
          <w:rFonts w:ascii="Consolas" w:hAnsi="Consolas" w:cs="Consolas"/>
          <w:color w:val="116644"/>
          <w:szCs w:val="22"/>
        </w:rPr>
        <w:t>2</w:t>
      </w:r>
      <w:r>
        <w:rPr>
          <w:rFonts w:ascii="Consolas" w:hAnsi="Consolas" w:cs="Consolas"/>
          <w:color w:val="333333"/>
          <w:sz w:val="22"/>
          <w:szCs w:val="22"/>
        </w:rPr>
        <w:t>、安装</w:t>
      </w:r>
      <w:r>
        <w:rPr>
          <w:rFonts w:ascii="Consolas" w:hAnsi="Consolas" w:cs="Consolas"/>
          <w:color w:val="333333"/>
          <w:sz w:val="22"/>
          <w:szCs w:val="22"/>
        </w:rPr>
        <w:t>docker</w:t>
      </w:r>
      <w:r>
        <w:rPr>
          <w:rFonts w:ascii="Consolas" w:hAnsi="Consolas" w:cs="Consolas"/>
          <w:color w:val="333333"/>
          <w:sz w:val="22"/>
          <w:szCs w:val="22"/>
        </w:rPr>
        <w:br/>
        <w:t>yum install docker</w:t>
      </w:r>
      <w:r>
        <w:rPr>
          <w:rFonts w:ascii="Consolas" w:hAnsi="Consolas" w:cs="Consolas"/>
          <w:color w:val="333333"/>
          <w:sz w:val="22"/>
          <w:szCs w:val="22"/>
        </w:rPr>
        <w:br/>
      </w:r>
      <w:r>
        <w:rPr>
          <w:rStyle w:val="cm-number"/>
          <w:rFonts w:ascii="Consolas" w:hAnsi="Consolas" w:cs="Consolas"/>
          <w:color w:val="116644"/>
          <w:szCs w:val="22"/>
        </w:rPr>
        <w:t>3</w:t>
      </w:r>
      <w:r>
        <w:rPr>
          <w:rFonts w:ascii="Consolas" w:hAnsi="Consolas" w:cs="Consolas"/>
          <w:color w:val="333333"/>
          <w:sz w:val="22"/>
          <w:szCs w:val="22"/>
        </w:rPr>
        <w:t>、输入</w:t>
      </w:r>
      <w:r>
        <w:rPr>
          <w:rFonts w:ascii="Consolas" w:hAnsi="Consolas" w:cs="Consolas"/>
          <w:color w:val="333333"/>
          <w:sz w:val="22"/>
          <w:szCs w:val="22"/>
        </w:rPr>
        <w:t>y</w:t>
      </w:r>
      <w:r>
        <w:rPr>
          <w:rFonts w:ascii="Consolas" w:hAnsi="Consolas" w:cs="Consolas"/>
          <w:color w:val="333333"/>
          <w:sz w:val="22"/>
          <w:szCs w:val="22"/>
        </w:rPr>
        <w:t>确认安装</w:t>
      </w:r>
      <w:r>
        <w:rPr>
          <w:rFonts w:ascii="Consolas" w:hAnsi="Consolas" w:cs="Consolas"/>
          <w:color w:val="333333"/>
          <w:sz w:val="22"/>
          <w:szCs w:val="22"/>
        </w:rPr>
        <w:br/>
      </w:r>
      <w:r>
        <w:rPr>
          <w:rStyle w:val="cm-number"/>
          <w:rFonts w:ascii="Consolas" w:hAnsi="Consolas" w:cs="Consolas"/>
          <w:color w:val="116644"/>
          <w:szCs w:val="22"/>
        </w:rPr>
        <w:t>4</w:t>
      </w:r>
      <w:r>
        <w:rPr>
          <w:rFonts w:ascii="Consolas" w:hAnsi="Consolas" w:cs="Consolas"/>
          <w:color w:val="333333"/>
          <w:sz w:val="22"/>
          <w:szCs w:val="22"/>
        </w:rPr>
        <w:t>、启动</w:t>
      </w:r>
      <w:r>
        <w:rPr>
          <w:rFonts w:ascii="Consolas" w:hAnsi="Consolas" w:cs="Consolas"/>
          <w:color w:val="333333"/>
          <w:sz w:val="22"/>
          <w:szCs w:val="22"/>
        </w:rPr>
        <w:t>docker</w:t>
      </w:r>
      <w:r>
        <w:rPr>
          <w:rFonts w:ascii="Consolas" w:hAnsi="Consolas" w:cs="Consolas"/>
          <w:color w:val="333333"/>
          <w:sz w:val="22"/>
          <w:szCs w:val="22"/>
        </w:rPr>
        <w:br/>
        <w:t>[root@localhost ~]</w:t>
      </w:r>
      <w:r>
        <w:rPr>
          <w:rStyle w:val="cm-comment"/>
          <w:rFonts w:ascii="Consolas" w:hAnsi="Consolas" w:cs="Consolas"/>
          <w:color w:val="AA5500"/>
          <w:sz w:val="22"/>
          <w:szCs w:val="22"/>
        </w:rPr>
        <w:t># systemctl start docker</w:t>
      </w:r>
      <w:r>
        <w:rPr>
          <w:rFonts w:ascii="Consolas" w:hAnsi="Consolas" w:cs="Consolas"/>
          <w:color w:val="333333"/>
          <w:sz w:val="22"/>
          <w:szCs w:val="22"/>
        </w:rPr>
        <w:br/>
        <w:t>[root@localhost ~]</w:t>
      </w:r>
      <w:r>
        <w:rPr>
          <w:rStyle w:val="cm-comment"/>
          <w:rFonts w:ascii="Consolas" w:hAnsi="Consolas" w:cs="Consolas"/>
          <w:color w:val="AA5500"/>
          <w:sz w:val="22"/>
          <w:szCs w:val="22"/>
        </w:rPr>
        <w:t># docker -v</w:t>
      </w:r>
      <w:r>
        <w:rPr>
          <w:rFonts w:ascii="Consolas" w:hAnsi="Consolas" w:cs="Consolas"/>
          <w:color w:val="333333"/>
          <w:sz w:val="22"/>
          <w:szCs w:val="22"/>
        </w:rPr>
        <w:br/>
        <w:t xml:space="preserve">Docker version </w:t>
      </w:r>
      <w:r>
        <w:rPr>
          <w:rStyle w:val="cm-number"/>
          <w:rFonts w:ascii="Consolas" w:hAnsi="Consolas" w:cs="Consolas"/>
          <w:color w:val="116644"/>
          <w:szCs w:val="22"/>
        </w:rPr>
        <w:t>1</w:t>
      </w:r>
      <w:r>
        <w:rPr>
          <w:rFonts w:ascii="Consolas" w:hAnsi="Consolas" w:cs="Consolas"/>
          <w:color w:val="333333"/>
          <w:sz w:val="22"/>
          <w:szCs w:val="22"/>
        </w:rPr>
        <w:t>.12.6, build 3e8e77d/1.12.6</w:t>
      </w:r>
      <w:r>
        <w:rPr>
          <w:rFonts w:ascii="Consolas" w:hAnsi="Consolas" w:cs="Consolas"/>
          <w:color w:val="333333"/>
          <w:sz w:val="22"/>
          <w:szCs w:val="22"/>
        </w:rPr>
        <w:br/>
      </w:r>
      <w:r>
        <w:rPr>
          <w:rStyle w:val="cm-number"/>
          <w:rFonts w:ascii="Consolas" w:hAnsi="Consolas" w:cs="Consolas"/>
          <w:color w:val="116644"/>
          <w:szCs w:val="22"/>
        </w:rPr>
        <w:t>5</w:t>
      </w:r>
      <w:r>
        <w:rPr>
          <w:rFonts w:ascii="Consolas" w:hAnsi="Consolas" w:cs="Consolas"/>
          <w:color w:val="333333"/>
          <w:sz w:val="22"/>
          <w:szCs w:val="22"/>
        </w:rPr>
        <w:t>、开机启动</w:t>
      </w:r>
      <w:r>
        <w:rPr>
          <w:rFonts w:ascii="Consolas" w:hAnsi="Consolas" w:cs="Consolas"/>
          <w:color w:val="333333"/>
          <w:sz w:val="22"/>
          <w:szCs w:val="22"/>
        </w:rPr>
        <w:t>docker</w:t>
      </w:r>
      <w:r>
        <w:rPr>
          <w:rFonts w:ascii="Consolas" w:hAnsi="Consolas" w:cs="Consolas"/>
          <w:color w:val="333333"/>
          <w:sz w:val="22"/>
          <w:szCs w:val="22"/>
        </w:rPr>
        <w:br/>
        <w:t>[root@localhost ~]</w:t>
      </w:r>
      <w:r>
        <w:rPr>
          <w:rStyle w:val="cm-comment"/>
          <w:rFonts w:ascii="Consolas" w:hAnsi="Consolas" w:cs="Consolas"/>
          <w:color w:val="AA5500"/>
          <w:sz w:val="22"/>
          <w:szCs w:val="22"/>
        </w:rPr>
        <w:t># systemctl enable docker</w:t>
      </w:r>
      <w:r>
        <w:rPr>
          <w:rFonts w:ascii="Consolas" w:hAnsi="Consolas" w:cs="Consolas"/>
          <w:color w:val="333333"/>
          <w:sz w:val="22"/>
          <w:szCs w:val="22"/>
        </w:rPr>
        <w:br/>
        <w:t>Created symlink from /etc/systemd/system/multi-user.target.wants/docker.service to /usr/lib/systemd/system/docker.service.</w:t>
      </w:r>
      <w:r>
        <w:rPr>
          <w:rFonts w:ascii="Consolas" w:hAnsi="Consolas" w:cs="Consolas"/>
          <w:color w:val="333333"/>
          <w:sz w:val="22"/>
          <w:szCs w:val="22"/>
        </w:rPr>
        <w:br/>
      </w:r>
      <w:r>
        <w:rPr>
          <w:rStyle w:val="cm-number"/>
          <w:rFonts w:ascii="Consolas" w:hAnsi="Consolas" w:cs="Consolas"/>
          <w:color w:val="116644"/>
          <w:szCs w:val="22"/>
        </w:rPr>
        <w:t>6</w:t>
      </w:r>
      <w:r>
        <w:rPr>
          <w:rFonts w:ascii="Consolas" w:hAnsi="Consolas" w:cs="Consolas"/>
          <w:color w:val="333333"/>
          <w:sz w:val="22"/>
          <w:szCs w:val="22"/>
        </w:rPr>
        <w:t>、停止</w:t>
      </w:r>
      <w:r>
        <w:rPr>
          <w:rFonts w:ascii="Consolas" w:hAnsi="Consolas" w:cs="Consolas"/>
          <w:color w:val="333333"/>
          <w:sz w:val="22"/>
          <w:szCs w:val="22"/>
        </w:rPr>
        <w:t>docker</w:t>
      </w:r>
      <w:r>
        <w:rPr>
          <w:rFonts w:ascii="Consolas" w:hAnsi="Consolas" w:cs="Consolas"/>
          <w:color w:val="333333"/>
          <w:sz w:val="22"/>
          <w:szCs w:val="22"/>
        </w:rPr>
        <w:br/>
        <w:t xml:space="preserve">systemctl </w:t>
      </w:r>
      <w:r>
        <w:rPr>
          <w:rStyle w:val="cm-builtin"/>
          <w:rFonts w:ascii="Consolas" w:hAnsi="Consolas" w:cs="Consolas"/>
          <w:color w:val="3300AA"/>
          <w:sz w:val="22"/>
          <w:szCs w:val="22"/>
        </w:rPr>
        <w:t>stop</w:t>
      </w:r>
      <w:r>
        <w:rPr>
          <w:rFonts w:ascii="Consolas" w:hAnsi="Consolas" w:cs="Consolas"/>
          <w:color w:val="333333"/>
          <w:sz w:val="22"/>
          <w:szCs w:val="22"/>
        </w:rPr>
        <w:t xml:space="preserve"> docker</w:t>
      </w:r>
    </w:p>
    <w:p w:rsidR="001A7847" w:rsidRDefault="007D395D">
      <w:pPr>
        <w:pStyle w:val="4"/>
        <w:rPr>
          <w:rFonts w:cs="宋体"/>
        </w:rPr>
      </w:pPr>
      <w:r>
        <w:t>4</w:t>
      </w:r>
      <w:r>
        <w:t>、</w:t>
      </w:r>
      <w:r>
        <w:t>Docker</w:t>
      </w:r>
      <w:r>
        <w:t>常用命令</w:t>
      </w:r>
      <w:r>
        <w:t>&amp;</w:t>
      </w:r>
      <w:r>
        <w:t>操作</w:t>
      </w:r>
    </w:p>
    <w:p w:rsidR="001A7847" w:rsidRDefault="007D395D">
      <w:pPr>
        <w:pStyle w:val="5"/>
      </w:pPr>
      <w:r>
        <w:t>1</w:t>
      </w:r>
      <w:r>
        <w:t>）、镜像操作</w:t>
      </w:r>
    </w:p>
    <w:tbl>
      <w:tblPr>
        <w:tblW w:w="12000" w:type="dxa"/>
        <w:tblLayout w:type="fixed"/>
        <w:tblCellMar>
          <w:left w:w="0" w:type="dxa"/>
          <w:right w:w="0" w:type="dxa"/>
        </w:tblCellMar>
        <w:tblLook w:val="04A0" w:firstRow="1" w:lastRow="0" w:firstColumn="1" w:lastColumn="0" w:noHBand="0" w:noVBand="1"/>
      </w:tblPr>
      <w:tblGrid>
        <w:gridCol w:w="845"/>
        <w:gridCol w:w="4649"/>
        <w:gridCol w:w="6506"/>
      </w:tblGrid>
      <w:tr w:rsidR="001A7847">
        <w:trPr>
          <w:tblHeader/>
        </w:trPr>
        <w:tc>
          <w:tcPr>
            <w:tcW w:w="8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操作</w:t>
            </w:r>
          </w:p>
        </w:tc>
        <w:tc>
          <w:tcPr>
            <w:tcW w:w="4649"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命令</w:t>
            </w:r>
          </w:p>
        </w:tc>
        <w:tc>
          <w:tcPr>
            <w:tcW w:w="650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b/>
                <w:bCs/>
                <w:sz w:val="24"/>
                <w:szCs w:val="24"/>
              </w:rPr>
            </w:pPr>
            <w:r>
              <w:rPr>
                <w:rStyle w:val="td-span"/>
                <w:b/>
                <w:bCs/>
              </w:rPr>
              <w:t>说明</w:t>
            </w:r>
          </w:p>
        </w:tc>
      </w:tr>
      <w:tr w:rsidR="001A7847">
        <w:tc>
          <w:tcPr>
            <w:tcW w:w="8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lastRenderedPageBreak/>
              <w:t>检索</w:t>
            </w:r>
          </w:p>
        </w:tc>
        <w:tc>
          <w:tcPr>
            <w:tcW w:w="4649"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 xml:space="preserve">docker search </w:t>
            </w:r>
            <w:r>
              <w:rPr>
                <w:rStyle w:val="td-span"/>
              </w:rPr>
              <w:t>关键字</w:t>
            </w:r>
            <w:r>
              <w:rPr>
                <w:rStyle w:val="td-span"/>
              </w:rPr>
              <w:t xml:space="preserve"> eg</w:t>
            </w:r>
            <w:r>
              <w:rPr>
                <w:rStyle w:val="td-span"/>
              </w:rPr>
              <w:t>：</w:t>
            </w:r>
            <w:r>
              <w:rPr>
                <w:rStyle w:val="td-span"/>
              </w:rPr>
              <w:t>docker search redis</w:t>
            </w:r>
          </w:p>
        </w:tc>
        <w:tc>
          <w:tcPr>
            <w:tcW w:w="650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我们经常去</w:t>
            </w:r>
            <w:r>
              <w:rPr>
                <w:rStyle w:val="td-span"/>
              </w:rPr>
              <w:t>docker hub</w:t>
            </w:r>
            <w:r>
              <w:rPr>
                <w:rStyle w:val="td-span"/>
              </w:rPr>
              <w:t>上检索镜像的详细信息，如镜像的</w:t>
            </w:r>
            <w:r>
              <w:rPr>
                <w:rStyle w:val="td-span"/>
              </w:rPr>
              <w:t>TAG</w:t>
            </w:r>
            <w:r>
              <w:rPr>
                <w:rStyle w:val="td-span"/>
              </w:rPr>
              <w:t>。</w:t>
            </w:r>
          </w:p>
        </w:tc>
      </w:tr>
      <w:tr w:rsidR="001A7847">
        <w:tc>
          <w:tcPr>
            <w:tcW w:w="84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拉取</w:t>
            </w:r>
          </w:p>
        </w:tc>
        <w:tc>
          <w:tcPr>
            <w:tcW w:w="4649"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 xml:space="preserve">docker pull </w:t>
            </w:r>
            <w:r>
              <w:rPr>
                <w:rStyle w:val="td-span"/>
              </w:rPr>
              <w:t>镜像名</w:t>
            </w:r>
            <w:r>
              <w:rPr>
                <w:rStyle w:val="td-span"/>
              </w:rPr>
              <w:t>:tag</w:t>
            </w:r>
          </w:p>
        </w:tc>
        <w:tc>
          <w:tcPr>
            <w:tcW w:w="650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:tag</w:t>
            </w:r>
            <w:r>
              <w:rPr>
                <w:rStyle w:val="td-span"/>
              </w:rPr>
              <w:t>是可选的，</w:t>
            </w:r>
            <w:r>
              <w:rPr>
                <w:rStyle w:val="td-span"/>
              </w:rPr>
              <w:t>tag</w:t>
            </w:r>
            <w:r>
              <w:rPr>
                <w:rStyle w:val="td-span"/>
              </w:rPr>
              <w:t>表示标签，多为软件的版本，默认是</w:t>
            </w:r>
            <w:r>
              <w:rPr>
                <w:rStyle w:val="td-span"/>
              </w:rPr>
              <w:t>latest</w:t>
            </w:r>
          </w:p>
        </w:tc>
      </w:tr>
      <w:tr w:rsidR="001A7847">
        <w:tc>
          <w:tcPr>
            <w:tcW w:w="845"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列表</w:t>
            </w:r>
          </w:p>
        </w:tc>
        <w:tc>
          <w:tcPr>
            <w:tcW w:w="4649"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docker images</w:t>
            </w:r>
          </w:p>
        </w:tc>
        <w:tc>
          <w:tcPr>
            <w:tcW w:w="6506" w:type="dxa"/>
            <w:tcBorders>
              <w:top w:val="single" w:sz="6" w:space="0" w:color="CCCCCC"/>
              <w:left w:val="single" w:sz="6" w:space="0" w:color="CCCCCC"/>
              <w:bottom w:val="single" w:sz="6" w:space="0" w:color="CCCCCC"/>
              <w:right w:val="single" w:sz="6" w:space="0" w:color="CCCCCC"/>
            </w:tcBorders>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查看所有本地镜像</w:t>
            </w:r>
          </w:p>
        </w:tc>
      </w:tr>
      <w:tr w:rsidR="001A7847">
        <w:tc>
          <w:tcPr>
            <w:tcW w:w="845"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删除</w:t>
            </w:r>
          </w:p>
        </w:tc>
        <w:tc>
          <w:tcPr>
            <w:tcW w:w="4649"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docker rmi image-id</w:t>
            </w:r>
          </w:p>
        </w:tc>
        <w:tc>
          <w:tcPr>
            <w:tcW w:w="6506" w:type="dxa"/>
            <w:tcBorders>
              <w:top w:val="single" w:sz="6" w:space="0" w:color="CCCCCC"/>
              <w:left w:val="single" w:sz="6" w:space="0" w:color="CCCCCC"/>
              <w:bottom w:val="single" w:sz="6" w:space="0" w:color="CCCCCC"/>
              <w:right w:val="single" w:sz="6" w:space="0" w:color="CCCCCC"/>
            </w:tcBorders>
            <w:shd w:val="clear" w:color="auto" w:fill="F8F8F8"/>
            <w:tcMar>
              <w:top w:w="90" w:type="dxa"/>
              <w:left w:w="195" w:type="dxa"/>
              <w:bottom w:w="90" w:type="dxa"/>
              <w:right w:w="195" w:type="dxa"/>
            </w:tcMar>
            <w:vAlign w:val="center"/>
          </w:tcPr>
          <w:p w:rsidR="001A7847" w:rsidRDefault="007D395D">
            <w:pPr>
              <w:rPr>
                <w:rFonts w:ascii="宋体" w:eastAsia="宋体" w:hAnsi="宋体" w:cs="宋体"/>
                <w:sz w:val="24"/>
                <w:szCs w:val="24"/>
              </w:rPr>
            </w:pPr>
            <w:r>
              <w:rPr>
                <w:rStyle w:val="td-span"/>
              </w:rPr>
              <w:t>删除指定的本地镜像</w:t>
            </w:r>
          </w:p>
        </w:tc>
      </w:tr>
    </w:tbl>
    <w:p w:rsidR="001A7847" w:rsidRDefault="003C5B7A">
      <w:pPr>
        <w:pStyle w:val="aa"/>
        <w:spacing w:before="192" w:beforeAutospacing="0" w:after="192" w:afterAutospacing="0"/>
        <w:rPr>
          <w:rFonts w:ascii="Helvetica" w:hAnsi="Helvetica"/>
          <w:color w:val="333333"/>
        </w:rPr>
      </w:pPr>
      <w:hyperlink r:id="rId631" w:history="1">
        <w:r w:rsidR="007D395D">
          <w:rPr>
            <w:rStyle w:val="af"/>
            <w:rFonts w:ascii="Helvetica" w:hAnsi="Helvetica"/>
            <w:color w:val="4183C4"/>
          </w:rPr>
          <w:t>https://hub.docker.com/</w:t>
        </w:r>
      </w:hyperlink>
    </w:p>
    <w:p w:rsidR="001A7847" w:rsidRDefault="007D395D">
      <w:pPr>
        <w:pStyle w:val="5"/>
      </w:pPr>
      <w:r>
        <w:t>2</w:t>
      </w:r>
      <w:r>
        <w:t>）、容器操作</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软件镜像（</w:t>
      </w:r>
      <w:r>
        <w:rPr>
          <w:rStyle w:val="md-line"/>
          <w:rFonts w:ascii="Helvetica" w:hAnsi="Helvetica"/>
          <w:color w:val="333333"/>
        </w:rPr>
        <w:t>QQ</w:t>
      </w:r>
      <w:r>
        <w:rPr>
          <w:rStyle w:val="md-line"/>
          <w:rFonts w:ascii="Helvetica" w:hAnsi="Helvetica"/>
          <w:color w:val="333333"/>
        </w:rPr>
        <w:t>安装程序）</w:t>
      </w:r>
      <w:r>
        <w:rPr>
          <w:rStyle w:val="md-line"/>
          <w:rFonts w:ascii="Helvetica" w:hAnsi="Helvetica"/>
          <w:color w:val="333333"/>
        </w:rPr>
        <w:t>----</w:t>
      </w:r>
      <w:r>
        <w:rPr>
          <w:rStyle w:val="md-line"/>
          <w:rFonts w:ascii="Helvetica" w:hAnsi="Helvetica"/>
          <w:color w:val="333333"/>
        </w:rPr>
        <w:t>运行镜像</w:t>
      </w:r>
      <w:r>
        <w:rPr>
          <w:rStyle w:val="md-line"/>
          <w:rFonts w:ascii="Helvetica" w:hAnsi="Helvetica"/>
          <w:color w:val="333333"/>
        </w:rPr>
        <w:t>----</w:t>
      </w:r>
      <w:r>
        <w:rPr>
          <w:rStyle w:val="md-line"/>
          <w:rFonts w:ascii="Helvetica" w:hAnsi="Helvetica"/>
          <w:color w:val="333333"/>
        </w:rPr>
        <w:t>产生一个容器（正在运行的软件，运行的</w:t>
      </w:r>
      <w:r>
        <w:rPr>
          <w:rStyle w:val="md-line"/>
          <w:rFonts w:ascii="Helvetica" w:hAnsi="Helvetica"/>
          <w:color w:val="333333"/>
        </w:rPr>
        <w:t>QQ</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步骤：</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number"/>
          <w:rFonts w:ascii="Consolas" w:hAnsi="Consolas" w:cs="Consolas"/>
          <w:color w:val="116644"/>
          <w:szCs w:val="22"/>
        </w:rPr>
        <w:t>1</w:t>
      </w:r>
      <w:r>
        <w:rPr>
          <w:rFonts w:ascii="Consolas" w:hAnsi="Consolas" w:cs="Consolas"/>
          <w:color w:val="333333"/>
          <w:sz w:val="22"/>
          <w:szCs w:val="22"/>
        </w:rPr>
        <w:t>、搜索镜像</w:t>
      </w:r>
      <w:r>
        <w:rPr>
          <w:rFonts w:ascii="Consolas" w:hAnsi="Consolas" w:cs="Consolas"/>
          <w:color w:val="333333"/>
          <w:sz w:val="22"/>
          <w:szCs w:val="22"/>
        </w:rPr>
        <w:br/>
        <w:t>[root@localhost ~]</w:t>
      </w:r>
      <w:r>
        <w:rPr>
          <w:rStyle w:val="cm-comment"/>
          <w:rFonts w:ascii="Consolas" w:hAnsi="Consolas" w:cs="Consolas"/>
          <w:color w:val="AA5500"/>
          <w:sz w:val="22"/>
          <w:szCs w:val="22"/>
        </w:rPr>
        <w:t># docker search tomcat</w:t>
      </w:r>
      <w:r>
        <w:rPr>
          <w:rFonts w:ascii="Consolas" w:hAnsi="Consolas" w:cs="Consolas"/>
          <w:color w:val="333333"/>
          <w:sz w:val="22"/>
          <w:szCs w:val="22"/>
        </w:rPr>
        <w:br/>
      </w:r>
      <w:r>
        <w:rPr>
          <w:rStyle w:val="cm-number"/>
          <w:rFonts w:ascii="Consolas" w:hAnsi="Consolas" w:cs="Consolas"/>
          <w:color w:val="116644"/>
          <w:szCs w:val="22"/>
        </w:rPr>
        <w:t>2</w:t>
      </w:r>
      <w:r>
        <w:rPr>
          <w:rFonts w:ascii="Consolas" w:hAnsi="Consolas" w:cs="Consolas"/>
          <w:color w:val="333333"/>
          <w:sz w:val="22"/>
          <w:szCs w:val="22"/>
        </w:rPr>
        <w:t>、拉取镜像</w:t>
      </w:r>
      <w:r>
        <w:rPr>
          <w:rFonts w:ascii="Consolas" w:hAnsi="Consolas" w:cs="Consolas"/>
          <w:color w:val="333333"/>
          <w:sz w:val="22"/>
          <w:szCs w:val="22"/>
        </w:rPr>
        <w:br/>
        <w:t>[root@localhost ~]</w:t>
      </w:r>
      <w:r>
        <w:rPr>
          <w:rStyle w:val="cm-comment"/>
          <w:rFonts w:ascii="Consolas" w:hAnsi="Consolas" w:cs="Consolas"/>
          <w:color w:val="AA5500"/>
          <w:sz w:val="22"/>
          <w:szCs w:val="22"/>
        </w:rPr>
        <w:t># docker pull tomcat</w:t>
      </w:r>
      <w:r>
        <w:rPr>
          <w:rFonts w:ascii="Consolas" w:hAnsi="Consolas" w:cs="Consolas"/>
          <w:color w:val="333333"/>
          <w:sz w:val="22"/>
          <w:szCs w:val="22"/>
        </w:rPr>
        <w:br/>
      </w:r>
      <w:r>
        <w:rPr>
          <w:rStyle w:val="cm-number"/>
          <w:rFonts w:ascii="Consolas" w:hAnsi="Consolas" w:cs="Consolas"/>
          <w:color w:val="116644"/>
          <w:szCs w:val="22"/>
        </w:rPr>
        <w:t>3</w:t>
      </w:r>
      <w:r>
        <w:rPr>
          <w:rFonts w:ascii="Consolas" w:hAnsi="Consolas" w:cs="Consolas"/>
          <w:color w:val="333333"/>
          <w:sz w:val="22"/>
          <w:szCs w:val="22"/>
        </w:rPr>
        <w:t>、根据镜像启动容器</w:t>
      </w:r>
      <w:r>
        <w:rPr>
          <w:rFonts w:ascii="Consolas" w:hAnsi="Consolas" w:cs="Consolas"/>
          <w:color w:val="333333"/>
          <w:sz w:val="22"/>
          <w:szCs w:val="22"/>
        </w:rPr>
        <w:br/>
        <w:t xml:space="preserve">docker run </w:t>
      </w:r>
      <w:r>
        <w:rPr>
          <w:rStyle w:val="cm-attribute"/>
          <w:rFonts w:ascii="Consolas" w:hAnsi="Consolas" w:cs="Consolas"/>
          <w:color w:val="0000CC"/>
          <w:sz w:val="22"/>
          <w:szCs w:val="22"/>
        </w:rPr>
        <w:t>--name</w:t>
      </w:r>
      <w:r>
        <w:rPr>
          <w:rFonts w:ascii="Consolas" w:hAnsi="Consolas" w:cs="Consolas"/>
          <w:color w:val="333333"/>
          <w:sz w:val="22"/>
          <w:szCs w:val="22"/>
        </w:rPr>
        <w:t xml:space="preserve"> mytomcat </w:t>
      </w:r>
      <w:r>
        <w:rPr>
          <w:rStyle w:val="cm-attribute"/>
          <w:rFonts w:ascii="Consolas" w:hAnsi="Consolas" w:cs="Consolas"/>
          <w:color w:val="0000CC"/>
          <w:sz w:val="22"/>
          <w:szCs w:val="22"/>
        </w:rPr>
        <w:t>-d</w:t>
      </w:r>
      <w:r>
        <w:rPr>
          <w:rFonts w:ascii="Consolas" w:hAnsi="Consolas" w:cs="Consolas"/>
          <w:color w:val="333333"/>
          <w:sz w:val="22"/>
          <w:szCs w:val="22"/>
        </w:rPr>
        <w:t xml:space="preserve"> tomcat:latest</w:t>
      </w:r>
      <w:r>
        <w:rPr>
          <w:rFonts w:ascii="Consolas" w:hAnsi="Consolas" w:cs="Consolas"/>
          <w:color w:val="333333"/>
          <w:sz w:val="22"/>
          <w:szCs w:val="22"/>
        </w:rPr>
        <w:br/>
      </w:r>
      <w:r>
        <w:rPr>
          <w:rStyle w:val="cm-number"/>
          <w:rFonts w:ascii="Consolas" w:hAnsi="Consolas" w:cs="Consolas"/>
          <w:color w:val="116644"/>
          <w:szCs w:val="22"/>
        </w:rPr>
        <w:t>4</w:t>
      </w:r>
      <w:r>
        <w:rPr>
          <w:rFonts w:ascii="Consolas" w:hAnsi="Consolas" w:cs="Consolas"/>
          <w:color w:val="333333"/>
          <w:sz w:val="22"/>
          <w:szCs w:val="22"/>
        </w:rPr>
        <w:t>、</w:t>
      </w:r>
      <w:r>
        <w:rPr>
          <w:rFonts w:ascii="Consolas" w:hAnsi="Consolas" w:cs="Consolas"/>
          <w:color w:val="333333"/>
          <w:sz w:val="22"/>
          <w:szCs w:val="22"/>
        </w:rPr>
        <w:t xml:space="preserve">docker </w:t>
      </w:r>
      <w:r>
        <w:rPr>
          <w:rStyle w:val="cm-builtin"/>
          <w:rFonts w:ascii="Consolas" w:hAnsi="Consolas" w:cs="Consolas"/>
          <w:color w:val="3300AA"/>
          <w:sz w:val="22"/>
          <w:szCs w:val="22"/>
        </w:rPr>
        <w:t>ps</w:t>
      </w:r>
      <w:r>
        <w:rPr>
          <w:rFonts w:ascii="Consolas" w:hAnsi="Consolas" w:cs="Consolas"/>
          <w:color w:val="333333"/>
          <w:sz w:val="22"/>
          <w:szCs w:val="22"/>
        </w:rPr>
        <w:t xml:space="preserve">  </w:t>
      </w:r>
      <w:r>
        <w:rPr>
          <w:rFonts w:ascii="Consolas" w:hAnsi="Consolas" w:cs="Consolas"/>
          <w:color w:val="333333"/>
          <w:sz w:val="22"/>
          <w:szCs w:val="22"/>
        </w:rPr>
        <w:br/>
      </w:r>
      <w:r>
        <w:rPr>
          <w:rFonts w:ascii="Consolas" w:hAnsi="Consolas" w:cs="Consolas"/>
          <w:color w:val="333333"/>
          <w:sz w:val="22"/>
          <w:szCs w:val="22"/>
        </w:rPr>
        <w:t>查看运行中的容器</w:t>
      </w:r>
      <w:r>
        <w:rPr>
          <w:rFonts w:ascii="Consolas" w:hAnsi="Consolas" w:cs="Consolas"/>
          <w:color w:val="333333"/>
          <w:sz w:val="22"/>
          <w:szCs w:val="22"/>
        </w:rPr>
        <w:br/>
      </w:r>
      <w:r>
        <w:rPr>
          <w:rStyle w:val="cm-number"/>
          <w:rFonts w:ascii="Consolas" w:hAnsi="Consolas" w:cs="Consolas"/>
          <w:color w:val="116644"/>
          <w:szCs w:val="22"/>
        </w:rPr>
        <w:t>5</w:t>
      </w:r>
      <w:r>
        <w:rPr>
          <w:rFonts w:ascii="Consolas" w:hAnsi="Consolas" w:cs="Consolas"/>
          <w:color w:val="333333"/>
          <w:sz w:val="22"/>
          <w:szCs w:val="22"/>
        </w:rPr>
        <w:t>、</w:t>
      </w:r>
      <w:r>
        <w:rPr>
          <w:rFonts w:ascii="Consolas" w:hAnsi="Consolas" w:cs="Consolas"/>
          <w:color w:val="333333"/>
          <w:sz w:val="22"/>
          <w:szCs w:val="22"/>
        </w:rPr>
        <w:t xml:space="preserve"> </w:t>
      </w:r>
      <w:r>
        <w:rPr>
          <w:rFonts w:ascii="Consolas" w:hAnsi="Consolas" w:cs="Consolas"/>
          <w:color w:val="333333"/>
          <w:sz w:val="22"/>
          <w:szCs w:val="22"/>
        </w:rPr>
        <w:t>停止运行中的容器</w:t>
      </w:r>
      <w:r>
        <w:rPr>
          <w:rFonts w:ascii="Consolas" w:hAnsi="Consolas" w:cs="Consolas"/>
          <w:color w:val="333333"/>
          <w:sz w:val="22"/>
          <w:szCs w:val="22"/>
        </w:rPr>
        <w:br/>
        <w:t xml:space="preserve">docker </w:t>
      </w:r>
      <w:r>
        <w:rPr>
          <w:rStyle w:val="cm-builtin"/>
          <w:rFonts w:ascii="Consolas" w:hAnsi="Consolas" w:cs="Consolas"/>
          <w:color w:val="3300AA"/>
          <w:sz w:val="22"/>
          <w:szCs w:val="22"/>
        </w:rPr>
        <w:t>stop</w:t>
      </w:r>
      <w:r>
        <w:rPr>
          <w:rFonts w:ascii="Consolas" w:hAnsi="Consolas" w:cs="Consolas"/>
          <w:color w:val="333333"/>
          <w:sz w:val="22"/>
          <w:szCs w:val="22"/>
        </w:rPr>
        <w:t xml:space="preserve">  </w:t>
      </w:r>
      <w:r>
        <w:rPr>
          <w:rFonts w:ascii="Consolas" w:hAnsi="Consolas" w:cs="Consolas"/>
          <w:color w:val="333333"/>
          <w:sz w:val="22"/>
          <w:szCs w:val="22"/>
        </w:rPr>
        <w:t>容器的</w:t>
      </w:r>
      <w:r>
        <w:rPr>
          <w:rFonts w:ascii="Consolas" w:hAnsi="Consolas" w:cs="Consolas"/>
          <w:color w:val="333333"/>
          <w:sz w:val="22"/>
          <w:szCs w:val="22"/>
        </w:rPr>
        <w:t>id</w:t>
      </w:r>
      <w:r>
        <w:rPr>
          <w:rFonts w:ascii="Consolas" w:hAnsi="Consolas" w:cs="Consolas"/>
          <w:color w:val="333333"/>
          <w:sz w:val="22"/>
          <w:szCs w:val="22"/>
        </w:rPr>
        <w:br/>
      </w:r>
      <w:r>
        <w:rPr>
          <w:rStyle w:val="cm-number"/>
          <w:rFonts w:ascii="Consolas" w:hAnsi="Consolas" w:cs="Consolas"/>
          <w:color w:val="116644"/>
          <w:szCs w:val="22"/>
        </w:rPr>
        <w:t>6</w:t>
      </w:r>
      <w:r>
        <w:rPr>
          <w:rFonts w:ascii="Consolas" w:hAnsi="Consolas" w:cs="Consolas"/>
          <w:color w:val="333333"/>
          <w:sz w:val="22"/>
          <w:szCs w:val="22"/>
        </w:rPr>
        <w:t>、查看所有的容器</w:t>
      </w:r>
      <w:r>
        <w:rPr>
          <w:rFonts w:ascii="Consolas" w:hAnsi="Consolas" w:cs="Consolas"/>
          <w:color w:val="333333"/>
          <w:sz w:val="22"/>
          <w:szCs w:val="22"/>
        </w:rPr>
        <w:br/>
        <w:t xml:space="preserve">docker </w:t>
      </w:r>
      <w:r>
        <w:rPr>
          <w:rStyle w:val="cm-builtin"/>
          <w:rFonts w:ascii="Consolas" w:hAnsi="Consolas" w:cs="Consolas"/>
          <w:color w:val="3300AA"/>
          <w:sz w:val="22"/>
          <w:szCs w:val="22"/>
        </w:rPr>
        <w:t>ps</w:t>
      </w:r>
      <w:r>
        <w:rPr>
          <w:rFonts w:ascii="Consolas" w:hAnsi="Consolas" w:cs="Consolas"/>
          <w:color w:val="333333"/>
          <w:sz w:val="22"/>
          <w:szCs w:val="22"/>
        </w:rPr>
        <w:t xml:space="preserve"> </w:t>
      </w:r>
      <w:r>
        <w:rPr>
          <w:rStyle w:val="cm-attribute"/>
          <w:rFonts w:ascii="Consolas" w:hAnsi="Consolas" w:cs="Consolas"/>
          <w:color w:val="0000CC"/>
          <w:sz w:val="22"/>
          <w:szCs w:val="22"/>
        </w:rPr>
        <w:t>-a</w:t>
      </w:r>
      <w:r>
        <w:rPr>
          <w:rFonts w:ascii="Consolas" w:hAnsi="Consolas" w:cs="Consolas"/>
          <w:color w:val="333333"/>
          <w:sz w:val="22"/>
          <w:szCs w:val="22"/>
        </w:rPr>
        <w:br/>
      </w:r>
      <w:r>
        <w:rPr>
          <w:rStyle w:val="cm-number"/>
          <w:rFonts w:ascii="Consolas" w:hAnsi="Consolas" w:cs="Consolas"/>
          <w:color w:val="116644"/>
          <w:szCs w:val="22"/>
        </w:rPr>
        <w:t>7</w:t>
      </w:r>
      <w:r>
        <w:rPr>
          <w:rFonts w:ascii="Consolas" w:hAnsi="Consolas" w:cs="Consolas"/>
          <w:color w:val="333333"/>
          <w:sz w:val="22"/>
          <w:szCs w:val="22"/>
        </w:rPr>
        <w:t>、启动容器</w:t>
      </w:r>
      <w:r>
        <w:rPr>
          <w:rFonts w:ascii="Consolas" w:hAnsi="Consolas" w:cs="Consolas"/>
          <w:color w:val="333333"/>
          <w:sz w:val="22"/>
          <w:szCs w:val="22"/>
        </w:rPr>
        <w:br/>
        <w:t xml:space="preserve">docker </w:t>
      </w:r>
      <w:r>
        <w:rPr>
          <w:rStyle w:val="cm-builtin"/>
          <w:rFonts w:ascii="Consolas" w:hAnsi="Consolas" w:cs="Consolas"/>
          <w:color w:val="3300AA"/>
          <w:sz w:val="22"/>
          <w:szCs w:val="22"/>
        </w:rPr>
        <w:t>start</w:t>
      </w:r>
      <w:r>
        <w:rPr>
          <w:rFonts w:ascii="Consolas" w:hAnsi="Consolas" w:cs="Consolas"/>
          <w:color w:val="333333"/>
          <w:sz w:val="22"/>
          <w:szCs w:val="22"/>
        </w:rPr>
        <w:t xml:space="preserve"> </w:t>
      </w:r>
      <w:r>
        <w:rPr>
          <w:rFonts w:ascii="Consolas" w:hAnsi="Consolas" w:cs="Consolas"/>
          <w:color w:val="333333"/>
          <w:sz w:val="22"/>
          <w:szCs w:val="22"/>
        </w:rPr>
        <w:t>容器</w:t>
      </w:r>
      <w:r>
        <w:rPr>
          <w:rFonts w:ascii="Consolas" w:hAnsi="Consolas" w:cs="Consolas"/>
          <w:color w:val="333333"/>
          <w:sz w:val="22"/>
          <w:szCs w:val="22"/>
        </w:rPr>
        <w:t>id</w:t>
      </w:r>
      <w:r>
        <w:rPr>
          <w:rFonts w:ascii="Consolas" w:hAnsi="Consolas" w:cs="Consolas"/>
          <w:color w:val="333333"/>
          <w:sz w:val="22"/>
          <w:szCs w:val="22"/>
        </w:rPr>
        <w:br/>
      </w:r>
      <w:r>
        <w:rPr>
          <w:rStyle w:val="cm-number"/>
          <w:rFonts w:ascii="Consolas" w:hAnsi="Consolas" w:cs="Consolas"/>
          <w:color w:val="116644"/>
          <w:szCs w:val="22"/>
        </w:rPr>
        <w:t>8</w:t>
      </w:r>
      <w:r>
        <w:rPr>
          <w:rFonts w:ascii="Consolas" w:hAnsi="Consolas" w:cs="Consolas"/>
          <w:color w:val="333333"/>
          <w:sz w:val="22"/>
          <w:szCs w:val="22"/>
        </w:rPr>
        <w:t>、删除一个容器</w:t>
      </w:r>
      <w:r>
        <w:rPr>
          <w:rFonts w:ascii="Consolas" w:hAnsi="Consolas" w:cs="Consolas"/>
          <w:color w:val="333333"/>
          <w:sz w:val="22"/>
          <w:szCs w:val="22"/>
        </w:rPr>
        <w:br/>
        <w:t xml:space="preserve"> docker </w:t>
      </w:r>
      <w:r>
        <w:rPr>
          <w:rStyle w:val="cm-builtin"/>
          <w:rFonts w:ascii="Consolas" w:hAnsi="Consolas" w:cs="Consolas"/>
          <w:color w:val="3300AA"/>
          <w:sz w:val="22"/>
          <w:szCs w:val="22"/>
        </w:rPr>
        <w:t>rm</w:t>
      </w:r>
      <w:r>
        <w:rPr>
          <w:rFonts w:ascii="Consolas" w:hAnsi="Consolas" w:cs="Consolas"/>
          <w:color w:val="333333"/>
          <w:sz w:val="22"/>
          <w:szCs w:val="22"/>
        </w:rPr>
        <w:t xml:space="preserve"> </w:t>
      </w:r>
      <w:r>
        <w:rPr>
          <w:rFonts w:ascii="Consolas" w:hAnsi="Consolas" w:cs="Consolas"/>
          <w:color w:val="333333"/>
          <w:sz w:val="22"/>
          <w:szCs w:val="22"/>
        </w:rPr>
        <w:t>容器</w:t>
      </w:r>
      <w:r>
        <w:rPr>
          <w:rFonts w:ascii="Consolas" w:hAnsi="Consolas" w:cs="Consolas"/>
          <w:color w:val="333333"/>
          <w:sz w:val="22"/>
          <w:szCs w:val="22"/>
        </w:rPr>
        <w:t>id</w:t>
      </w:r>
      <w:r>
        <w:rPr>
          <w:rFonts w:ascii="Consolas" w:hAnsi="Consolas" w:cs="Consolas"/>
          <w:color w:val="333333"/>
          <w:sz w:val="22"/>
          <w:szCs w:val="22"/>
        </w:rPr>
        <w:br/>
      </w:r>
      <w:r>
        <w:rPr>
          <w:rStyle w:val="cm-number"/>
          <w:rFonts w:ascii="Consolas" w:hAnsi="Consolas" w:cs="Consolas"/>
          <w:color w:val="116644"/>
          <w:szCs w:val="22"/>
        </w:rPr>
        <w:t>9</w:t>
      </w:r>
      <w:r>
        <w:rPr>
          <w:rFonts w:ascii="Consolas" w:hAnsi="Consolas" w:cs="Consolas"/>
          <w:color w:val="333333"/>
          <w:sz w:val="22"/>
          <w:szCs w:val="22"/>
        </w:rPr>
        <w:t>、启动一个做了端口映射的</w:t>
      </w:r>
      <w:r>
        <w:rPr>
          <w:rFonts w:ascii="Consolas" w:hAnsi="Consolas" w:cs="Consolas"/>
          <w:color w:val="333333"/>
          <w:sz w:val="22"/>
          <w:szCs w:val="22"/>
        </w:rPr>
        <w:t>tomcat</w:t>
      </w:r>
      <w:r>
        <w:rPr>
          <w:rFonts w:ascii="Consolas" w:hAnsi="Consolas" w:cs="Consolas"/>
          <w:color w:val="333333"/>
          <w:sz w:val="22"/>
          <w:szCs w:val="22"/>
        </w:rPr>
        <w:br/>
        <w:t>[root@localhost ~]</w:t>
      </w:r>
      <w:r>
        <w:rPr>
          <w:rStyle w:val="cm-comment"/>
          <w:rFonts w:ascii="Consolas" w:hAnsi="Consolas" w:cs="Consolas"/>
          <w:color w:val="AA5500"/>
          <w:sz w:val="22"/>
          <w:szCs w:val="22"/>
        </w:rPr>
        <w:t># docker run -d -p 8888:8080 tomcat</w:t>
      </w:r>
      <w:r>
        <w:rPr>
          <w:rFonts w:ascii="Consolas" w:hAnsi="Consolas" w:cs="Consolas"/>
          <w:color w:val="333333"/>
          <w:sz w:val="22"/>
          <w:szCs w:val="22"/>
        </w:rPr>
        <w:br/>
      </w:r>
      <w:r>
        <w:rPr>
          <w:rStyle w:val="cm-attribute"/>
          <w:rFonts w:ascii="Consolas" w:hAnsi="Consolas" w:cs="Consolas"/>
          <w:color w:val="0000CC"/>
          <w:sz w:val="22"/>
          <w:szCs w:val="22"/>
        </w:rPr>
        <w:t>-d</w:t>
      </w:r>
      <w:r>
        <w:rPr>
          <w:rFonts w:ascii="Consolas" w:hAnsi="Consolas" w:cs="Consolas"/>
          <w:color w:val="333333"/>
          <w:sz w:val="22"/>
          <w:szCs w:val="22"/>
        </w:rPr>
        <w:t>：后台运行</w:t>
      </w:r>
      <w:r>
        <w:rPr>
          <w:rFonts w:ascii="Consolas" w:hAnsi="Consolas" w:cs="Consolas"/>
          <w:color w:val="333333"/>
          <w:sz w:val="22"/>
          <w:szCs w:val="22"/>
        </w:rPr>
        <w:br/>
      </w:r>
      <w:r>
        <w:rPr>
          <w:rStyle w:val="cm-attribute"/>
          <w:rFonts w:ascii="Consolas" w:hAnsi="Consolas" w:cs="Consolas"/>
          <w:color w:val="0000CC"/>
          <w:sz w:val="22"/>
          <w:szCs w:val="22"/>
        </w:rPr>
        <w:t>-p</w:t>
      </w:r>
      <w:r>
        <w:rPr>
          <w:rFonts w:ascii="Consolas" w:hAnsi="Consolas" w:cs="Consolas"/>
          <w:color w:val="333333"/>
          <w:sz w:val="22"/>
          <w:szCs w:val="22"/>
        </w:rPr>
        <w:t xml:space="preserve">: </w:t>
      </w:r>
      <w:r>
        <w:rPr>
          <w:rFonts w:ascii="Consolas" w:hAnsi="Consolas" w:cs="Consolas"/>
          <w:color w:val="333333"/>
          <w:sz w:val="22"/>
          <w:szCs w:val="22"/>
        </w:rPr>
        <w:t>将主机的端口映射到容器的一个端口</w:t>
      </w:r>
      <w:r>
        <w:rPr>
          <w:rFonts w:ascii="Consolas" w:hAnsi="Consolas" w:cs="Consolas"/>
          <w:color w:val="333333"/>
          <w:sz w:val="22"/>
          <w:szCs w:val="22"/>
        </w:rPr>
        <w:t xml:space="preserve">    </w:t>
      </w:r>
      <w:r>
        <w:rPr>
          <w:rFonts w:ascii="Consolas" w:hAnsi="Consolas" w:cs="Consolas"/>
          <w:color w:val="333333"/>
          <w:sz w:val="22"/>
          <w:szCs w:val="22"/>
        </w:rPr>
        <w:t>主机端口</w:t>
      </w:r>
      <w:r>
        <w:rPr>
          <w:rFonts w:ascii="Consolas" w:hAnsi="Consolas" w:cs="Consolas"/>
          <w:color w:val="333333"/>
          <w:sz w:val="22"/>
          <w:szCs w:val="22"/>
        </w:rPr>
        <w:t>:</w:t>
      </w:r>
      <w:r>
        <w:rPr>
          <w:rFonts w:ascii="Consolas" w:hAnsi="Consolas" w:cs="Consolas"/>
          <w:color w:val="333333"/>
          <w:sz w:val="22"/>
          <w:szCs w:val="22"/>
        </w:rPr>
        <w:t>容器内部的端口</w:t>
      </w:r>
      <w:r>
        <w:rPr>
          <w:rFonts w:ascii="Consolas" w:hAnsi="Consolas" w:cs="Consolas"/>
          <w:color w:val="333333"/>
          <w:sz w:val="22"/>
          <w:szCs w:val="22"/>
        </w:rPr>
        <w:br/>
        <w:t>​</w:t>
      </w:r>
      <w:r>
        <w:rPr>
          <w:rFonts w:ascii="Consolas" w:hAnsi="Consolas" w:cs="Consolas"/>
          <w:color w:val="333333"/>
          <w:sz w:val="22"/>
          <w:szCs w:val="22"/>
        </w:rPr>
        <w:br/>
      </w:r>
      <w:r>
        <w:rPr>
          <w:rStyle w:val="cm-number"/>
          <w:rFonts w:ascii="Consolas" w:hAnsi="Consolas" w:cs="Consolas"/>
          <w:color w:val="116644"/>
          <w:szCs w:val="22"/>
        </w:rPr>
        <w:t>10</w:t>
      </w:r>
      <w:r>
        <w:rPr>
          <w:rFonts w:ascii="Consolas" w:hAnsi="Consolas" w:cs="Consolas"/>
          <w:color w:val="333333"/>
          <w:sz w:val="22"/>
          <w:szCs w:val="22"/>
        </w:rPr>
        <w:t>、为了演示简单关闭了</w:t>
      </w:r>
      <w:r>
        <w:rPr>
          <w:rFonts w:ascii="Consolas" w:hAnsi="Consolas" w:cs="Consolas"/>
          <w:color w:val="333333"/>
          <w:sz w:val="22"/>
          <w:szCs w:val="22"/>
        </w:rPr>
        <w:t>linux</w:t>
      </w:r>
      <w:r>
        <w:rPr>
          <w:rFonts w:ascii="Consolas" w:hAnsi="Consolas" w:cs="Consolas"/>
          <w:color w:val="333333"/>
          <w:sz w:val="22"/>
          <w:szCs w:val="22"/>
        </w:rPr>
        <w:t>的防火墙</w:t>
      </w:r>
      <w:r>
        <w:rPr>
          <w:rFonts w:ascii="Consolas" w:hAnsi="Consolas" w:cs="Consolas"/>
          <w:color w:val="333333"/>
          <w:sz w:val="22"/>
          <w:szCs w:val="22"/>
        </w:rPr>
        <w:br/>
      </w:r>
      <w:r>
        <w:rPr>
          <w:rStyle w:val="cm-builtin"/>
          <w:rFonts w:ascii="Consolas" w:hAnsi="Consolas" w:cs="Consolas"/>
          <w:color w:val="3300AA"/>
          <w:sz w:val="22"/>
          <w:szCs w:val="22"/>
        </w:rPr>
        <w:t>service</w:t>
      </w:r>
      <w:r>
        <w:rPr>
          <w:rFonts w:ascii="Consolas" w:hAnsi="Consolas" w:cs="Consolas"/>
          <w:color w:val="333333"/>
          <w:sz w:val="22"/>
          <w:szCs w:val="22"/>
        </w:rPr>
        <w:t xml:space="preserve"> firewalld status </w:t>
      </w:r>
      <w:r>
        <w:rPr>
          <w:rFonts w:ascii="Consolas" w:hAnsi="Consolas" w:cs="Consolas"/>
          <w:color w:val="333333"/>
          <w:sz w:val="22"/>
          <w:szCs w:val="22"/>
        </w:rPr>
        <w:t>；查看防火墙状态</w:t>
      </w:r>
      <w:r>
        <w:rPr>
          <w:rFonts w:ascii="Consolas" w:hAnsi="Consolas" w:cs="Consolas"/>
          <w:color w:val="333333"/>
          <w:sz w:val="22"/>
          <w:szCs w:val="22"/>
        </w:rPr>
        <w:br/>
      </w:r>
      <w:r>
        <w:rPr>
          <w:rStyle w:val="cm-builtin"/>
          <w:rFonts w:ascii="Consolas" w:hAnsi="Consolas" w:cs="Consolas"/>
          <w:color w:val="3300AA"/>
          <w:sz w:val="22"/>
          <w:szCs w:val="22"/>
        </w:rPr>
        <w:t>service</w:t>
      </w:r>
      <w:r>
        <w:rPr>
          <w:rFonts w:ascii="Consolas" w:hAnsi="Consolas" w:cs="Consolas"/>
          <w:color w:val="333333"/>
          <w:sz w:val="22"/>
          <w:szCs w:val="22"/>
        </w:rPr>
        <w:t xml:space="preserve"> firewalld </w:t>
      </w:r>
      <w:r>
        <w:rPr>
          <w:rStyle w:val="cm-builtin"/>
          <w:rFonts w:ascii="Consolas" w:hAnsi="Consolas" w:cs="Consolas"/>
          <w:color w:val="3300AA"/>
          <w:sz w:val="22"/>
          <w:szCs w:val="22"/>
        </w:rPr>
        <w:t>stop</w:t>
      </w:r>
      <w:r>
        <w:rPr>
          <w:rFonts w:ascii="Consolas" w:hAnsi="Consolas" w:cs="Consolas"/>
          <w:color w:val="333333"/>
          <w:sz w:val="22"/>
          <w:szCs w:val="22"/>
        </w:rPr>
        <w:t>：关闭防火墙</w:t>
      </w:r>
      <w:r>
        <w:rPr>
          <w:rFonts w:ascii="Consolas" w:hAnsi="Consolas" w:cs="Consolas"/>
          <w:color w:val="333333"/>
          <w:sz w:val="22"/>
          <w:szCs w:val="22"/>
        </w:rPr>
        <w:br/>
      </w:r>
      <w:r>
        <w:rPr>
          <w:rStyle w:val="cm-number"/>
          <w:rFonts w:ascii="Consolas" w:hAnsi="Consolas" w:cs="Consolas"/>
          <w:color w:val="116644"/>
          <w:szCs w:val="22"/>
        </w:rPr>
        <w:t>11</w:t>
      </w:r>
      <w:r>
        <w:rPr>
          <w:rFonts w:ascii="Consolas" w:hAnsi="Consolas" w:cs="Consolas"/>
          <w:color w:val="333333"/>
          <w:sz w:val="22"/>
          <w:szCs w:val="22"/>
        </w:rPr>
        <w:t>、查看容器的日志</w:t>
      </w:r>
      <w:r>
        <w:rPr>
          <w:rFonts w:ascii="Consolas" w:hAnsi="Consolas" w:cs="Consolas"/>
          <w:color w:val="333333"/>
          <w:sz w:val="22"/>
          <w:szCs w:val="22"/>
        </w:rPr>
        <w:br/>
      </w:r>
      <w:r>
        <w:rPr>
          <w:rFonts w:ascii="Consolas" w:hAnsi="Consolas" w:cs="Consolas"/>
          <w:color w:val="333333"/>
          <w:sz w:val="22"/>
          <w:szCs w:val="22"/>
        </w:rPr>
        <w:lastRenderedPageBreak/>
        <w:t>docker logs container-name/container-id</w:t>
      </w:r>
      <w:r>
        <w:rPr>
          <w:rFonts w:ascii="Consolas" w:hAnsi="Consolas" w:cs="Consolas"/>
          <w:color w:val="333333"/>
          <w:sz w:val="22"/>
          <w:szCs w:val="22"/>
        </w:rPr>
        <w:br/>
        <w:t>​</w:t>
      </w:r>
      <w:r>
        <w:rPr>
          <w:rFonts w:ascii="Consolas" w:hAnsi="Consolas" w:cs="Consolas"/>
          <w:color w:val="333333"/>
          <w:sz w:val="22"/>
          <w:szCs w:val="22"/>
        </w:rPr>
        <w:br/>
      </w:r>
      <w:r>
        <w:rPr>
          <w:rFonts w:ascii="Consolas" w:hAnsi="Consolas" w:cs="Consolas"/>
          <w:color w:val="333333"/>
          <w:sz w:val="22"/>
          <w:szCs w:val="22"/>
        </w:rPr>
        <w:t>更多命令参看</w:t>
      </w:r>
      <w:r>
        <w:rPr>
          <w:rFonts w:ascii="Consolas" w:hAnsi="Consolas" w:cs="Consolas"/>
          <w:color w:val="333333"/>
          <w:sz w:val="22"/>
          <w:szCs w:val="22"/>
        </w:rPr>
        <w:br/>
        <w:t>https://docs.docker.com/engine/reference/commandline/docker/</w:t>
      </w:r>
      <w:r>
        <w:rPr>
          <w:rFonts w:ascii="Consolas" w:hAnsi="Consolas" w:cs="Consolas"/>
          <w:color w:val="333333"/>
          <w:sz w:val="22"/>
          <w:szCs w:val="22"/>
        </w:rPr>
        <w:br/>
      </w:r>
      <w:r>
        <w:rPr>
          <w:rFonts w:ascii="Consolas" w:hAnsi="Consolas" w:cs="Consolas"/>
          <w:color w:val="333333"/>
          <w:sz w:val="22"/>
          <w:szCs w:val="22"/>
        </w:rPr>
        <w:t>可以参考每一个镜像的文档</w:t>
      </w:r>
      <w:r>
        <w:rPr>
          <w:rFonts w:ascii="Consolas" w:hAnsi="Consolas" w:cs="Consolas"/>
          <w:color w:val="333333"/>
          <w:sz w:val="22"/>
          <w:szCs w:val="22"/>
        </w:rPr>
        <w:br/>
        <w:t>​</w:t>
      </w:r>
    </w:p>
    <w:p w:rsidR="001A7847" w:rsidRDefault="007D395D">
      <w:pPr>
        <w:pStyle w:val="5"/>
        <w:rPr>
          <w:rFonts w:cs="宋体"/>
        </w:rPr>
      </w:pPr>
      <w:r>
        <w:t>3</w:t>
      </w:r>
      <w:r>
        <w:t>）、安装</w:t>
      </w:r>
      <w:r>
        <w:t>MySQL</w:t>
      </w:r>
      <w:r>
        <w:t>示例</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docker pull mysql</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错误的启动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[root@localhost ~]</w:t>
      </w:r>
      <w:r>
        <w:rPr>
          <w:rStyle w:val="cm-comment"/>
          <w:rFonts w:ascii="Consolas" w:hAnsi="Consolas" w:cs="Consolas"/>
          <w:color w:val="AA5500"/>
          <w:sz w:val="22"/>
          <w:szCs w:val="22"/>
        </w:rPr>
        <w:t># docker run --name mysql01 -d mysql</w:t>
      </w:r>
      <w:r>
        <w:rPr>
          <w:rFonts w:ascii="Consolas" w:hAnsi="Consolas" w:cs="Consolas"/>
          <w:color w:val="333333"/>
          <w:sz w:val="22"/>
          <w:szCs w:val="22"/>
        </w:rPr>
        <w:br/>
        <w:t>42f09819908bb72dd99ae19e792e0a5d03c48638421fa64cce5f8ba0f40f5846</w:t>
      </w:r>
      <w:r>
        <w:rPr>
          <w:rFonts w:ascii="Consolas" w:hAnsi="Consolas" w:cs="Consolas"/>
          <w:color w:val="333333"/>
          <w:sz w:val="22"/>
          <w:szCs w:val="22"/>
        </w:rPr>
        <w:br/>
        <w:t>​</w:t>
      </w:r>
      <w:r>
        <w:rPr>
          <w:rFonts w:ascii="Consolas" w:hAnsi="Consolas" w:cs="Consolas"/>
          <w:color w:val="333333"/>
          <w:sz w:val="22"/>
          <w:szCs w:val="22"/>
        </w:rPr>
        <w:br/>
        <w:t>mysql</w:t>
      </w:r>
      <w:r>
        <w:rPr>
          <w:rFonts w:ascii="Consolas" w:hAnsi="Consolas" w:cs="Consolas"/>
          <w:color w:val="333333"/>
          <w:sz w:val="22"/>
          <w:szCs w:val="22"/>
        </w:rPr>
        <w:t>退出了</w:t>
      </w:r>
      <w:r>
        <w:rPr>
          <w:rFonts w:ascii="Consolas" w:hAnsi="Consolas" w:cs="Consolas"/>
          <w:color w:val="333333"/>
          <w:sz w:val="22"/>
          <w:szCs w:val="22"/>
        </w:rPr>
        <w:br/>
        <w:t>[root@localhost ~]</w:t>
      </w:r>
      <w:r>
        <w:rPr>
          <w:rStyle w:val="cm-comment"/>
          <w:rFonts w:ascii="Consolas" w:hAnsi="Consolas" w:cs="Consolas"/>
          <w:color w:val="AA5500"/>
          <w:sz w:val="22"/>
          <w:szCs w:val="22"/>
        </w:rPr>
        <w:t># docker ps -a</w:t>
      </w:r>
      <w:r>
        <w:rPr>
          <w:rFonts w:ascii="Consolas" w:hAnsi="Consolas" w:cs="Consolas"/>
          <w:color w:val="333333"/>
          <w:sz w:val="22"/>
          <w:szCs w:val="22"/>
        </w:rPr>
        <w:br/>
        <w:t>CONTAINER ID        IMAGE               COMMAND                  CREATED             STATUS                           PORTS               NAMES</w:t>
      </w:r>
      <w:r>
        <w:rPr>
          <w:rFonts w:ascii="Consolas" w:hAnsi="Consolas" w:cs="Consolas"/>
          <w:color w:val="333333"/>
          <w:sz w:val="22"/>
          <w:szCs w:val="22"/>
        </w:rPr>
        <w:br/>
        <w:t xml:space="preserve">42f09819908b        mysql               </w:t>
      </w:r>
      <w:r>
        <w:rPr>
          <w:rStyle w:val="cm-string"/>
          <w:rFonts w:ascii="Consolas" w:hAnsi="Consolas" w:cs="Consolas"/>
          <w:color w:val="AA1111"/>
          <w:sz w:val="22"/>
          <w:szCs w:val="22"/>
        </w:rPr>
        <w:t>"docker-entrypoint.sh"</w:t>
      </w:r>
      <w:r>
        <w:rPr>
          <w:rFonts w:ascii="Consolas" w:hAnsi="Consolas" w:cs="Consolas"/>
          <w:color w:val="333333"/>
          <w:sz w:val="22"/>
          <w:szCs w:val="22"/>
        </w:rPr>
        <w:t xml:space="preserve">   </w:t>
      </w:r>
      <w:r>
        <w:rPr>
          <w:rStyle w:val="cm-number"/>
          <w:rFonts w:ascii="Consolas" w:hAnsi="Consolas" w:cs="Consolas"/>
          <w:color w:val="116644"/>
          <w:szCs w:val="22"/>
        </w:rPr>
        <w:t>34</w:t>
      </w:r>
      <w:r>
        <w:rPr>
          <w:rFonts w:ascii="Consolas" w:hAnsi="Consolas" w:cs="Consolas"/>
          <w:color w:val="333333"/>
          <w:sz w:val="22"/>
          <w:szCs w:val="22"/>
        </w:rPr>
        <w:t xml:space="preserve"> seconds ago      Exited (1) </w:t>
      </w:r>
      <w:r>
        <w:rPr>
          <w:rStyle w:val="cm-number"/>
          <w:rFonts w:ascii="Consolas" w:hAnsi="Consolas" w:cs="Consolas"/>
          <w:color w:val="116644"/>
          <w:szCs w:val="22"/>
        </w:rPr>
        <w:t>33</w:t>
      </w:r>
      <w:r>
        <w:rPr>
          <w:rFonts w:ascii="Consolas" w:hAnsi="Consolas" w:cs="Consolas"/>
          <w:color w:val="333333"/>
          <w:sz w:val="22"/>
          <w:szCs w:val="22"/>
        </w:rPr>
        <w:t xml:space="preserve"> seconds ago                            mysql01</w:t>
      </w:r>
      <w:r>
        <w:rPr>
          <w:rFonts w:ascii="Consolas" w:hAnsi="Consolas" w:cs="Consolas"/>
          <w:color w:val="333333"/>
          <w:sz w:val="22"/>
          <w:szCs w:val="22"/>
        </w:rPr>
        <w:br/>
        <w:t>538bde63e500        tomcat              </w:t>
      </w:r>
      <w:r>
        <w:rPr>
          <w:rStyle w:val="cm-string"/>
          <w:rFonts w:ascii="Consolas" w:hAnsi="Consolas" w:cs="Consolas"/>
          <w:color w:val="AA1111"/>
          <w:sz w:val="22"/>
          <w:szCs w:val="22"/>
        </w:rPr>
        <w:t>"catalina.sh run"</w:t>
      </w:r>
      <w:r>
        <w:rPr>
          <w:rFonts w:ascii="Consolas" w:hAnsi="Consolas" w:cs="Consolas"/>
          <w:color w:val="333333"/>
          <w:sz w:val="22"/>
          <w:szCs w:val="22"/>
        </w:rPr>
        <w:t xml:space="preserve">        About an hour ago   Exited (143) About an hour ago                       compassionate_</w:t>
      </w:r>
      <w:r>
        <w:rPr>
          <w:rFonts w:ascii="Consolas" w:hAnsi="Consolas" w:cs="Consolas"/>
          <w:color w:val="333333"/>
          <w:sz w:val="22"/>
          <w:szCs w:val="22"/>
        </w:rPr>
        <w:br/>
        <w:t>goldstine</w:t>
      </w:r>
      <w:r>
        <w:rPr>
          <w:rFonts w:ascii="Consolas" w:hAnsi="Consolas" w:cs="Consolas"/>
          <w:color w:val="333333"/>
          <w:sz w:val="22"/>
          <w:szCs w:val="22"/>
        </w:rPr>
        <w:br/>
        <w:t>c4f1ac60b3fc        tomcat              </w:t>
      </w:r>
      <w:r>
        <w:rPr>
          <w:rStyle w:val="cm-string"/>
          <w:rFonts w:ascii="Consolas" w:hAnsi="Consolas" w:cs="Consolas"/>
          <w:color w:val="AA1111"/>
          <w:sz w:val="22"/>
          <w:szCs w:val="22"/>
        </w:rPr>
        <w:t>"catalina.sh run"</w:t>
      </w:r>
      <w:r>
        <w:rPr>
          <w:rFonts w:ascii="Consolas" w:hAnsi="Consolas" w:cs="Consolas"/>
          <w:color w:val="333333"/>
          <w:sz w:val="22"/>
          <w:szCs w:val="22"/>
        </w:rPr>
        <w:t xml:space="preserve">        About an hour ago   Exited (143) About an hour ago                       lonely_fermi</w:t>
      </w:r>
      <w:r>
        <w:rPr>
          <w:rFonts w:ascii="Consolas" w:hAnsi="Consolas" w:cs="Consolas"/>
          <w:color w:val="333333"/>
          <w:sz w:val="22"/>
          <w:szCs w:val="22"/>
        </w:rPr>
        <w:br/>
        <w:t>81ec743a5271        tomcat              </w:t>
      </w:r>
      <w:r>
        <w:rPr>
          <w:rStyle w:val="cm-string"/>
          <w:rFonts w:ascii="Consolas" w:hAnsi="Consolas" w:cs="Consolas"/>
          <w:color w:val="AA1111"/>
          <w:sz w:val="22"/>
          <w:szCs w:val="22"/>
        </w:rPr>
        <w:t>"catalina.sh run"</w:t>
      </w:r>
      <w:r>
        <w:rPr>
          <w:rFonts w:ascii="Consolas" w:hAnsi="Consolas" w:cs="Consolas"/>
          <w:color w:val="333333"/>
          <w:sz w:val="22"/>
          <w:szCs w:val="22"/>
        </w:rPr>
        <w:t xml:space="preserve">        About an hour ago   Exited (143) About an hour ago                       sick_ramanujan</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t>错误日志</w:t>
      </w:r>
      <w:r>
        <w:rPr>
          <w:rFonts w:ascii="Consolas" w:hAnsi="Consolas" w:cs="Consolas"/>
          <w:color w:val="333333"/>
          <w:sz w:val="22"/>
          <w:szCs w:val="22"/>
        </w:rPr>
        <w:br/>
        <w:t>[root@localhost ~]</w:t>
      </w:r>
      <w:r>
        <w:rPr>
          <w:rStyle w:val="cm-comment"/>
          <w:rFonts w:ascii="Consolas" w:hAnsi="Consolas" w:cs="Consolas"/>
          <w:color w:val="AA5500"/>
          <w:sz w:val="22"/>
          <w:szCs w:val="22"/>
        </w:rPr>
        <w:t># docker logs 42f09819908b</w:t>
      </w:r>
      <w:r>
        <w:rPr>
          <w:rFonts w:ascii="Consolas" w:hAnsi="Consolas" w:cs="Consolas"/>
          <w:color w:val="333333"/>
          <w:sz w:val="22"/>
          <w:szCs w:val="22"/>
        </w:rPr>
        <w:br/>
        <w:t xml:space="preserve">error: database is uninitialized and password option is not specified </w:t>
      </w:r>
      <w:r>
        <w:rPr>
          <w:rFonts w:ascii="Consolas" w:hAnsi="Consolas" w:cs="Consolas"/>
          <w:color w:val="333333"/>
          <w:sz w:val="22"/>
          <w:szCs w:val="22"/>
        </w:rPr>
        <w:br/>
        <w:t xml:space="preserve">  You need to specify one of MYSQL_ROOT_PASSWORD, </w:t>
      </w:r>
      <w:r>
        <w:rPr>
          <w:rFonts w:ascii="Consolas" w:hAnsi="Consolas" w:cs="Consolas"/>
          <w:color w:val="333333"/>
          <w:sz w:val="22"/>
          <w:szCs w:val="22"/>
        </w:rPr>
        <w:lastRenderedPageBreak/>
        <w:t>MYSQL_ALLOW_EMPTY_PASSWORD and MYSQL_RANDOM_ROOT_PASSWORD</w:t>
      </w:r>
      <w:r>
        <w:rPr>
          <w:rFonts w:ascii="Consolas" w:hAnsi="Consolas" w:cs="Consolas"/>
          <w:color w:val="333333"/>
          <w:sz w:val="22"/>
          <w:szCs w:val="22"/>
        </w:rPr>
        <w:t>；这个三个参数必须指定一个</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正确的启动</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[root@localhost ~]</w:t>
      </w:r>
      <w:r>
        <w:rPr>
          <w:rStyle w:val="cm-comment"/>
          <w:rFonts w:ascii="Consolas" w:hAnsi="Consolas" w:cs="Consolas"/>
          <w:color w:val="AA5500"/>
          <w:sz w:val="22"/>
          <w:szCs w:val="22"/>
        </w:rPr>
        <w:t># docker run --name mysql01 -e MYSQL_ROOT_PASSWORD=123456 -d mysql</w:t>
      </w:r>
      <w:r>
        <w:rPr>
          <w:rFonts w:ascii="Consolas" w:hAnsi="Consolas" w:cs="Consolas"/>
          <w:color w:val="333333"/>
          <w:sz w:val="22"/>
          <w:szCs w:val="22"/>
        </w:rPr>
        <w:br/>
        <w:t>b874c56bec49fb43024b3805ab51e9097da779f2f572c22c695305dedd684c5f</w:t>
      </w:r>
      <w:r>
        <w:rPr>
          <w:rFonts w:ascii="Consolas" w:hAnsi="Consolas" w:cs="Consolas"/>
          <w:color w:val="333333"/>
          <w:sz w:val="22"/>
          <w:szCs w:val="22"/>
        </w:rPr>
        <w:br/>
        <w:t>[root@localhost ~]</w:t>
      </w:r>
      <w:r>
        <w:rPr>
          <w:rStyle w:val="cm-comment"/>
          <w:rFonts w:ascii="Consolas" w:hAnsi="Consolas" w:cs="Consolas"/>
          <w:color w:val="AA5500"/>
          <w:sz w:val="22"/>
          <w:szCs w:val="22"/>
        </w:rPr>
        <w:t># docker ps</w:t>
      </w:r>
      <w:r>
        <w:rPr>
          <w:rFonts w:ascii="Consolas" w:hAnsi="Consolas" w:cs="Consolas"/>
          <w:color w:val="333333"/>
          <w:sz w:val="22"/>
          <w:szCs w:val="22"/>
        </w:rPr>
        <w:br/>
        <w:t>CONTAINER ID        IMAGE               COMMAND                  CREATED             STATUS              PORTS               NAMES</w:t>
      </w:r>
      <w:r>
        <w:rPr>
          <w:rFonts w:ascii="Consolas" w:hAnsi="Consolas" w:cs="Consolas"/>
          <w:color w:val="333333"/>
          <w:sz w:val="22"/>
          <w:szCs w:val="22"/>
        </w:rPr>
        <w:br/>
        <w:t xml:space="preserve">b874c56bec49        mysql               </w:t>
      </w:r>
      <w:r>
        <w:rPr>
          <w:rStyle w:val="cm-string"/>
          <w:rFonts w:ascii="Consolas" w:hAnsi="Consolas" w:cs="Consolas"/>
          <w:color w:val="AA1111"/>
          <w:sz w:val="22"/>
          <w:szCs w:val="22"/>
        </w:rPr>
        <w:t>"docker-entrypoint.sh"</w:t>
      </w:r>
      <w:r>
        <w:rPr>
          <w:rFonts w:ascii="Consolas" w:hAnsi="Consolas" w:cs="Consolas"/>
          <w:color w:val="333333"/>
          <w:sz w:val="22"/>
          <w:szCs w:val="22"/>
        </w:rPr>
        <w:t xml:space="preserve">   </w:t>
      </w:r>
      <w:r>
        <w:rPr>
          <w:rStyle w:val="cm-number"/>
          <w:rFonts w:ascii="Consolas" w:hAnsi="Consolas" w:cs="Consolas"/>
          <w:color w:val="116644"/>
          <w:szCs w:val="22"/>
        </w:rPr>
        <w:t>4</w:t>
      </w:r>
      <w:r>
        <w:rPr>
          <w:rFonts w:ascii="Consolas" w:hAnsi="Consolas" w:cs="Consolas"/>
          <w:color w:val="333333"/>
          <w:sz w:val="22"/>
          <w:szCs w:val="22"/>
        </w:rPr>
        <w:t xml:space="preserve"> seconds ago       Up </w:t>
      </w:r>
      <w:r>
        <w:rPr>
          <w:rStyle w:val="cm-number"/>
          <w:rFonts w:ascii="Consolas" w:hAnsi="Consolas" w:cs="Consolas"/>
          <w:color w:val="116644"/>
          <w:szCs w:val="22"/>
        </w:rPr>
        <w:t>3</w:t>
      </w:r>
      <w:r>
        <w:rPr>
          <w:rFonts w:ascii="Consolas" w:hAnsi="Consolas" w:cs="Consolas"/>
          <w:color w:val="333333"/>
          <w:sz w:val="22"/>
          <w:szCs w:val="22"/>
        </w:rPr>
        <w:t xml:space="preserve"> seconds        </w:t>
      </w:r>
      <w:r>
        <w:rPr>
          <w:rStyle w:val="cm-number"/>
          <w:rFonts w:ascii="Consolas" w:hAnsi="Consolas" w:cs="Consolas"/>
          <w:color w:val="116644"/>
          <w:szCs w:val="22"/>
        </w:rPr>
        <w:t>3306</w:t>
      </w:r>
      <w:r>
        <w:rPr>
          <w:rFonts w:ascii="Consolas" w:hAnsi="Consolas" w:cs="Consolas"/>
          <w:color w:val="333333"/>
          <w:sz w:val="22"/>
          <w:szCs w:val="22"/>
        </w:rPr>
        <w:t>/tcp            mysql01</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做了端口映射</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t>[root@localhost ~]</w:t>
      </w:r>
      <w:r>
        <w:rPr>
          <w:rStyle w:val="cm-comment"/>
          <w:rFonts w:ascii="Consolas" w:hAnsi="Consolas" w:cs="Consolas"/>
          <w:color w:val="AA5500"/>
          <w:sz w:val="22"/>
          <w:szCs w:val="22"/>
        </w:rPr>
        <w:t># docker run -p 3306:3306 --name mysql02 -e MYSQL_ROOT_PASSWORD=123456 -d mysql</w:t>
      </w:r>
      <w:r>
        <w:rPr>
          <w:rFonts w:ascii="Consolas" w:hAnsi="Consolas" w:cs="Consolas"/>
          <w:color w:val="333333"/>
          <w:sz w:val="22"/>
          <w:szCs w:val="22"/>
        </w:rPr>
        <w:br/>
        <w:t>ad10e4bc5c6a0f61cbad43898de71d366117d120e39db651844c0e73863b9434</w:t>
      </w:r>
      <w:r>
        <w:rPr>
          <w:rFonts w:ascii="Consolas" w:hAnsi="Consolas" w:cs="Consolas"/>
          <w:color w:val="333333"/>
          <w:sz w:val="22"/>
          <w:szCs w:val="22"/>
        </w:rPr>
        <w:br/>
        <w:t>[root@localhost ~]</w:t>
      </w:r>
      <w:r>
        <w:rPr>
          <w:rStyle w:val="cm-comment"/>
          <w:rFonts w:ascii="Consolas" w:hAnsi="Consolas" w:cs="Consolas"/>
          <w:color w:val="AA5500"/>
          <w:sz w:val="22"/>
          <w:szCs w:val="22"/>
        </w:rPr>
        <w:t># docker ps</w:t>
      </w:r>
      <w:r>
        <w:rPr>
          <w:rFonts w:ascii="Consolas" w:hAnsi="Consolas" w:cs="Consolas"/>
          <w:color w:val="333333"/>
          <w:sz w:val="22"/>
          <w:szCs w:val="22"/>
        </w:rPr>
        <w:br/>
        <w:t>CONTAINER ID        IMAGE               COMMAND                  CREATED             STATUS              PORTS                    NAMES</w:t>
      </w:r>
      <w:r>
        <w:rPr>
          <w:rFonts w:ascii="Consolas" w:hAnsi="Consolas" w:cs="Consolas"/>
          <w:color w:val="333333"/>
          <w:sz w:val="22"/>
          <w:szCs w:val="22"/>
        </w:rPr>
        <w:br/>
        <w:t xml:space="preserve">ad10e4bc5c6a        mysql               </w:t>
      </w:r>
      <w:r>
        <w:rPr>
          <w:rStyle w:val="cm-string"/>
          <w:rFonts w:ascii="Consolas" w:hAnsi="Consolas" w:cs="Consolas"/>
          <w:color w:val="AA1111"/>
          <w:sz w:val="22"/>
          <w:szCs w:val="22"/>
        </w:rPr>
        <w:t>"docker-entrypoint.sh"</w:t>
      </w:r>
      <w:r>
        <w:rPr>
          <w:rFonts w:ascii="Consolas" w:hAnsi="Consolas" w:cs="Consolas"/>
          <w:color w:val="333333"/>
          <w:sz w:val="22"/>
          <w:szCs w:val="22"/>
        </w:rPr>
        <w:t xml:space="preserve">   </w:t>
      </w:r>
      <w:r>
        <w:rPr>
          <w:rStyle w:val="cm-number"/>
          <w:rFonts w:ascii="Consolas" w:hAnsi="Consolas" w:cs="Consolas"/>
          <w:color w:val="116644"/>
          <w:szCs w:val="22"/>
        </w:rPr>
        <w:t>4</w:t>
      </w:r>
      <w:r>
        <w:rPr>
          <w:rFonts w:ascii="Consolas" w:hAnsi="Consolas" w:cs="Consolas"/>
          <w:color w:val="333333"/>
          <w:sz w:val="22"/>
          <w:szCs w:val="22"/>
        </w:rPr>
        <w:t xml:space="preserve"> seconds ago       Up </w:t>
      </w:r>
      <w:r>
        <w:rPr>
          <w:rStyle w:val="cm-number"/>
          <w:rFonts w:ascii="Consolas" w:hAnsi="Consolas" w:cs="Consolas"/>
          <w:color w:val="116644"/>
          <w:szCs w:val="22"/>
        </w:rPr>
        <w:t>2</w:t>
      </w:r>
      <w:r>
        <w:rPr>
          <w:rFonts w:ascii="Consolas" w:hAnsi="Consolas" w:cs="Consolas"/>
          <w:color w:val="333333"/>
          <w:sz w:val="22"/>
          <w:szCs w:val="22"/>
        </w:rPr>
        <w:t xml:space="preserve"> seconds        </w:t>
      </w:r>
      <w:r>
        <w:rPr>
          <w:rStyle w:val="cm-number"/>
          <w:rFonts w:ascii="Consolas" w:hAnsi="Consolas" w:cs="Consolas"/>
          <w:color w:val="116644"/>
          <w:szCs w:val="22"/>
        </w:rPr>
        <w:t>0</w:t>
      </w:r>
      <w:r>
        <w:rPr>
          <w:rFonts w:ascii="Consolas" w:hAnsi="Consolas" w:cs="Consolas"/>
          <w:color w:val="333333"/>
          <w:sz w:val="22"/>
          <w:szCs w:val="22"/>
        </w:rPr>
        <w:t>.0.0.0:3306-&gt;3306/tcp   mysql02</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几个其他的高级操作</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docker run --name mysql03 -v /conf/mysql:/etc/mysql/conf.d -e MYSQL_ROOT_PASSWORD=my-secret-pw -d mysql:tag</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把主机的</w:t>
      </w:r>
      <w:r>
        <w:rPr>
          <w:rFonts w:ascii="Consolas" w:hAnsi="Consolas" w:cs="Consolas"/>
          <w:color w:val="333333"/>
          <w:sz w:val="22"/>
          <w:szCs w:val="22"/>
        </w:rPr>
        <w:t>/conf/mysql</w:t>
      </w:r>
      <w:r>
        <w:rPr>
          <w:rFonts w:ascii="Consolas" w:hAnsi="Consolas" w:cs="Consolas"/>
          <w:color w:val="333333"/>
          <w:sz w:val="22"/>
          <w:szCs w:val="22"/>
        </w:rPr>
        <w:t>文件夹挂载到</w:t>
      </w:r>
      <w:r>
        <w:rPr>
          <w:rFonts w:ascii="Consolas" w:hAnsi="Consolas" w:cs="Consolas"/>
          <w:color w:val="333333"/>
          <w:sz w:val="22"/>
          <w:szCs w:val="22"/>
        </w:rPr>
        <w:t xml:space="preserve"> mysqldocker</w:t>
      </w:r>
      <w:r>
        <w:rPr>
          <w:rFonts w:ascii="Consolas" w:hAnsi="Consolas" w:cs="Consolas"/>
          <w:color w:val="333333"/>
          <w:sz w:val="22"/>
          <w:szCs w:val="22"/>
        </w:rPr>
        <w:t>容器的</w:t>
      </w:r>
      <w:r>
        <w:rPr>
          <w:rFonts w:ascii="Consolas" w:hAnsi="Consolas" w:cs="Consolas"/>
          <w:color w:val="333333"/>
          <w:sz w:val="22"/>
          <w:szCs w:val="22"/>
        </w:rPr>
        <w:t>/etc/mysql/conf.d</w:t>
      </w:r>
      <w:r>
        <w:rPr>
          <w:rFonts w:ascii="Consolas" w:hAnsi="Consolas" w:cs="Consolas"/>
          <w:color w:val="333333"/>
          <w:sz w:val="22"/>
          <w:szCs w:val="22"/>
        </w:rPr>
        <w:t>文件夹里面</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改</w:t>
      </w:r>
      <w:r>
        <w:rPr>
          <w:rFonts w:ascii="Consolas" w:hAnsi="Consolas" w:cs="Consolas"/>
          <w:color w:val="333333"/>
          <w:sz w:val="22"/>
          <w:szCs w:val="22"/>
        </w:rPr>
        <w:t>mysql</w:t>
      </w:r>
      <w:r>
        <w:rPr>
          <w:rFonts w:ascii="Consolas" w:hAnsi="Consolas" w:cs="Consolas"/>
          <w:color w:val="333333"/>
          <w:sz w:val="22"/>
          <w:szCs w:val="22"/>
        </w:rPr>
        <w:t>的配置文件就只需要把</w:t>
      </w:r>
      <w:r>
        <w:rPr>
          <w:rFonts w:ascii="Consolas" w:hAnsi="Consolas" w:cs="Consolas"/>
          <w:color w:val="333333"/>
          <w:sz w:val="22"/>
          <w:szCs w:val="22"/>
        </w:rPr>
        <w:t>mysql</w:t>
      </w:r>
      <w:r>
        <w:rPr>
          <w:rFonts w:ascii="Consolas" w:hAnsi="Consolas" w:cs="Consolas"/>
          <w:color w:val="333333"/>
          <w:sz w:val="22"/>
          <w:szCs w:val="22"/>
        </w:rPr>
        <w:t>配置文件放在自定义的文件夹下（</w:t>
      </w:r>
      <w:r>
        <w:rPr>
          <w:rFonts w:ascii="Consolas" w:hAnsi="Consolas" w:cs="Consolas"/>
          <w:color w:val="333333"/>
          <w:sz w:val="22"/>
          <w:szCs w:val="22"/>
        </w:rPr>
        <w:t>/conf/mysql</w:t>
      </w:r>
      <w:r>
        <w:rPr>
          <w:rFonts w:ascii="Consolas" w:hAnsi="Consolas" w:cs="Consolas"/>
          <w:color w:val="333333"/>
          <w:sz w:val="22"/>
          <w:szCs w:val="22"/>
        </w:rPr>
        <w:t>）</w:t>
      </w: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docker run --name some-mysql -e MYSQL_ROOT_PASSWORD=my-secret-pw -d mysql:tag --character-set-server=utf8mb4 --collation-server=utf8mb4_unicode_ci</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lastRenderedPageBreak/>
        <w:t>指定</w:t>
      </w:r>
      <w:r>
        <w:rPr>
          <w:rFonts w:ascii="Consolas" w:hAnsi="Consolas" w:cs="Consolas"/>
          <w:color w:val="333333"/>
          <w:sz w:val="22"/>
          <w:szCs w:val="22"/>
        </w:rPr>
        <w:t>mysql</w:t>
      </w:r>
      <w:r>
        <w:rPr>
          <w:rFonts w:ascii="Consolas" w:hAnsi="Consolas" w:cs="Consolas"/>
          <w:color w:val="333333"/>
          <w:sz w:val="22"/>
          <w:szCs w:val="22"/>
        </w:rPr>
        <w:t>的一些配置参数</w:t>
      </w: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40"/>
        <w:rPr>
          <w:rFonts w:ascii="Consolas" w:hAnsi="Consolas" w:cs="Consolas"/>
          <w:color w:val="333333"/>
          <w:sz w:val="22"/>
          <w:szCs w:val="22"/>
        </w:rPr>
      </w:pPr>
    </w:p>
    <w:p w:rsidR="001A7847" w:rsidRDefault="007D395D">
      <w:pPr>
        <w:pStyle w:val="3"/>
        <w:rPr>
          <w:rFonts w:cs="宋体"/>
        </w:rPr>
      </w:pPr>
      <w:r>
        <w:t>六、</w:t>
      </w:r>
      <w:r>
        <w:t>SpringBoot</w:t>
      </w:r>
      <w:r>
        <w:t>与数据访问</w:t>
      </w:r>
    </w:p>
    <w:p w:rsidR="001A7847" w:rsidRDefault="007D395D">
      <w:pPr>
        <w:pStyle w:val="4"/>
      </w:pPr>
      <w:r>
        <w:t>1</w:t>
      </w:r>
      <w:r>
        <w:t>、</w:t>
      </w:r>
      <w:r>
        <w:t>JDBC</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spring-boot-starter-jdbc</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mysql</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mysql-connector-java</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&lt;scope&gt;</w:t>
      </w:r>
      <w:r>
        <w:rPr>
          <w:rFonts w:ascii="Consolas" w:hAnsi="Consolas" w:cs="Consolas"/>
          <w:color w:val="333333"/>
          <w:sz w:val="22"/>
          <w:szCs w:val="22"/>
        </w:rPr>
        <w:t>runtime</w:t>
      </w:r>
      <w:r>
        <w:rPr>
          <w:rStyle w:val="cm-tag"/>
          <w:rFonts w:ascii="Consolas" w:hAnsi="Consolas" w:cs="Consolas"/>
          <w:color w:val="117700"/>
          <w:sz w:val="22"/>
          <w:szCs w:val="22"/>
        </w:rPr>
        <w:t>&lt;/scope&gt;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atom"/>
          <w:rFonts w:ascii="Consolas" w:hAnsi="Consolas" w:cs="Consolas"/>
          <w:color w:val="221199"/>
          <w:sz w:val="22"/>
          <w:szCs w:val="22"/>
        </w:rPr>
        <w:t>spring</w:t>
      </w:r>
      <w:r>
        <w:rPr>
          <w:rStyle w:val="cm-meta"/>
          <w:rFonts w:ascii="Consolas" w:hAnsi="Consolas" w:cs="Consolas"/>
          <w:color w:val="555555"/>
          <w:sz w:val="22"/>
          <w:szCs w:val="22"/>
        </w:rPr>
        <w:t>:</w:t>
      </w:r>
      <w:r>
        <w:rPr>
          <w:rFonts w:ascii="Consolas" w:hAnsi="Consolas" w:cs="Consolas"/>
          <w:color w:val="333333"/>
          <w:sz w:val="22"/>
          <w:szCs w:val="22"/>
        </w:rPr>
        <w:br/>
      </w:r>
      <w:r>
        <w:rPr>
          <w:rStyle w:val="cm-atom"/>
          <w:rFonts w:ascii="Consolas" w:hAnsi="Consolas" w:cs="Consolas"/>
          <w:color w:val="221199"/>
          <w:sz w:val="22"/>
          <w:szCs w:val="22"/>
        </w:rPr>
        <w:t xml:space="preserve">  datasource</w:t>
      </w:r>
      <w:r>
        <w:rPr>
          <w:rStyle w:val="cm-meta"/>
          <w:rFonts w:ascii="Consolas" w:hAnsi="Consolas" w:cs="Consolas"/>
          <w:color w:val="555555"/>
          <w:sz w:val="22"/>
          <w:szCs w:val="22"/>
        </w:rPr>
        <w:t>:</w:t>
      </w:r>
      <w:r>
        <w:rPr>
          <w:rFonts w:ascii="Consolas" w:hAnsi="Consolas" w:cs="Consolas"/>
          <w:color w:val="333333"/>
          <w:sz w:val="22"/>
          <w:szCs w:val="22"/>
        </w:rPr>
        <w:br/>
      </w:r>
      <w:r>
        <w:rPr>
          <w:rStyle w:val="cm-atom"/>
          <w:rFonts w:ascii="Consolas" w:hAnsi="Consolas" w:cs="Consolas"/>
          <w:color w:val="221199"/>
          <w:sz w:val="22"/>
          <w:szCs w:val="22"/>
        </w:rPr>
        <w:t xml:space="preserve">    username</w:t>
      </w:r>
      <w:r>
        <w:rPr>
          <w:rStyle w:val="cm-meta"/>
          <w:rFonts w:ascii="Consolas" w:hAnsi="Consolas" w:cs="Consolas"/>
          <w:color w:val="555555"/>
          <w:sz w:val="22"/>
          <w:szCs w:val="22"/>
        </w:rPr>
        <w:t xml:space="preserve">: </w:t>
      </w:r>
      <w:r>
        <w:rPr>
          <w:rFonts w:ascii="Consolas" w:hAnsi="Consolas" w:cs="Consolas"/>
          <w:color w:val="333333"/>
          <w:sz w:val="22"/>
          <w:szCs w:val="22"/>
        </w:rPr>
        <w:t>root</w:t>
      </w:r>
      <w:r>
        <w:rPr>
          <w:rFonts w:ascii="Consolas" w:hAnsi="Consolas" w:cs="Consolas"/>
          <w:color w:val="333333"/>
          <w:sz w:val="22"/>
          <w:szCs w:val="22"/>
        </w:rPr>
        <w:br/>
      </w:r>
      <w:r>
        <w:rPr>
          <w:rStyle w:val="cm-atom"/>
          <w:rFonts w:ascii="Consolas" w:hAnsi="Consolas" w:cs="Consolas"/>
          <w:color w:val="221199"/>
          <w:sz w:val="22"/>
          <w:szCs w:val="22"/>
        </w:rPr>
        <w:t xml:space="preserve">    password</w:t>
      </w:r>
      <w:r>
        <w:rPr>
          <w:rStyle w:val="cm-meta"/>
          <w:rFonts w:ascii="Consolas" w:hAnsi="Consolas" w:cs="Consolas"/>
          <w:color w:val="555555"/>
          <w:sz w:val="22"/>
          <w:szCs w:val="22"/>
        </w:rPr>
        <w:t xml:space="preserve">: </w:t>
      </w:r>
      <w:r>
        <w:rPr>
          <w:rStyle w:val="cm-number"/>
          <w:rFonts w:ascii="Consolas" w:hAnsi="Consolas" w:cs="Consolas"/>
          <w:color w:val="116644"/>
          <w:szCs w:val="22"/>
        </w:rPr>
        <w:t>123456</w:t>
      </w:r>
      <w:r>
        <w:rPr>
          <w:rFonts w:ascii="Consolas" w:hAnsi="Consolas" w:cs="Consolas"/>
          <w:color w:val="333333"/>
          <w:sz w:val="22"/>
          <w:szCs w:val="22"/>
        </w:rPr>
        <w:br/>
      </w:r>
      <w:r>
        <w:rPr>
          <w:rStyle w:val="cm-atom"/>
          <w:rFonts w:ascii="Consolas" w:hAnsi="Consolas" w:cs="Consolas"/>
          <w:color w:val="221199"/>
          <w:sz w:val="22"/>
          <w:szCs w:val="22"/>
        </w:rPr>
        <w:t xml:space="preserve">    url</w:t>
      </w:r>
      <w:r>
        <w:rPr>
          <w:rStyle w:val="cm-meta"/>
          <w:rFonts w:ascii="Consolas" w:hAnsi="Consolas" w:cs="Consolas"/>
          <w:color w:val="555555"/>
          <w:sz w:val="22"/>
          <w:szCs w:val="22"/>
        </w:rPr>
        <w:t xml:space="preserve">: </w:t>
      </w:r>
      <w:r>
        <w:rPr>
          <w:rFonts w:ascii="Consolas" w:hAnsi="Consolas" w:cs="Consolas"/>
          <w:color w:val="333333"/>
          <w:sz w:val="22"/>
          <w:szCs w:val="22"/>
        </w:rPr>
        <w:t>jdbc</w:t>
      </w:r>
      <w:r>
        <w:rPr>
          <w:rStyle w:val="cm-meta"/>
          <w:rFonts w:ascii="Consolas" w:hAnsi="Consolas" w:cs="Consolas"/>
          <w:color w:val="555555"/>
          <w:sz w:val="22"/>
          <w:szCs w:val="22"/>
        </w:rPr>
        <w:t>:</w:t>
      </w:r>
      <w:r>
        <w:rPr>
          <w:rFonts w:ascii="Consolas" w:hAnsi="Consolas" w:cs="Consolas"/>
          <w:color w:val="333333"/>
          <w:sz w:val="22"/>
          <w:szCs w:val="22"/>
        </w:rPr>
        <w:t>mysql</w:t>
      </w:r>
      <w:r>
        <w:rPr>
          <w:rStyle w:val="cm-meta"/>
          <w:rFonts w:ascii="Consolas" w:hAnsi="Consolas" w:cs="Consolas"/>
          <w:color w:val="555555"/>
          <w:sz w:val="22"/>
          <w:szCs w:val="22"/>
        </w:rPr>
        <w:t>:</w:t>
      </w:r>
      <w:r>
        <w:rPr>
          <w:rFonts w:ascii="Consolas" w:hAnsi="Consolas" w:cs="Consolas"/>
          <w:color w:val="333333"/>
          <w:sz w:val="22"/>
          <w:szCs w:val="22"/>
        </w:rPr>
        <w:t>//192.168.15.22</w:t>
      </w:r>
      <w:r>
        <w:rPr>
          <w:rStyle w:val="cm-meta"/>
          <w:rFonts w:ascii="Consolas" w:hAnsi="Consolas" w:cs="Consolas"/>
          <w:color w:val="555555"/>
          <w:sz w:val="22"/>
          <w:szCs w:val="22"/>
        </w:rPr>
        <w:t>:</w:t>
      </w:r>
      <w:r>
        <w:rPr>
          <w:rFonts w:ascii="Consolas" w:hAnsi="Consolas" w:cs="Consolas"/>
          <w:color w:val="333333"/>
          <w:sz w:val="22"/>
          <w:szCs w:val="22"/>
        </w:rPr>
        <w:t>3306/jdbc</w:t>
      </w:r>
      <w:r>
        <w:rPr>
          <w:rFonts w:ascii="Consolas" w:hAnsi="Consolas" w:cs="Consolas"/>
          <w:color w:val="333333"/>
          <w:sz w:val="22"/>
          <w:szCs w:val="22"/>
        </w:rPr>
        <w:br/>
      </w:r>
      <w:r>
        <w:rPr>
          <w:rStyle w:val="cm-atom"/>
          <w:rFonts w:ascii="Consolas" w:hAnsi="Consolas" w:cs="Consolas"/>
          <w:color w:val="221199"/>
          <w:sz w:val="22"/>
          <w:szCs w:val="22"/>
        </w:rPr>
        <w:t xml:space="preserve">    driver-class-name</w:t>
      </w:r>
      <w:r>
        <w:rPr>
          <w:rStyle w:val="cm-meta"/>
          <w:rFonts w:ascii="Consolas" w:hAnsi="Consolas" w:cs="Consolas"/>
          <w:color w:val="555555"/>
          <w:sz w:val="22"/>
          <w:szCs w:val="22"/>
        </w:rPr>
        <w:t xml:space="preserve">: </w:t>
      </w:r>
      <w:r>
        <w:rPr>
          <w:rFonts w:ascii="Consolas" w:hAnsi="Consolas" w:cs="Consolas"/>
          <w:color w:val="333333"/>
          <w:sz w:val="22"/>
          <w:szCs w:val="22"/>
        </w:rPr>
        <w:t>com.mysql.jdbc.Driver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效果：</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默认是用</w:t>
      </w:r>
      <w:r>
        <w:rPr>
          <w:rStyle w:val="md-line"/>
          <w:rFonts w:ascii="Helvetica" w:hAnsi="Helvetica"/>
          <w:color w:val="333333"/>
        </w:rPr>
        <w:t>org.apache.tomcat.jdbc.pool.DataSource</w:t>
      </w:r>
      <w:r>
        <w:rPr>
          <w:rStyle w:val="md-line"/>
          <w:rFonts w:ascii="Helvetica" w:hAnsi="Helvetica"/>
          <w:color w:val="333333"/>
        </w:rPr>
        <w:t>作为数据源；</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数据源的相关配置都在</w:t>
      </w:r>
      <w:r>
        <w:rPr>
          <w:rStyle w:val="md-line"/>
          <w:rFonts w:ascii="Helvetica" w:hAnsi="Helvetica"/>
          <w:color w:val="333333"/>
        </w:rPr>
        <w:t>DataSourceProperties</w:t>
      </w:r>
      <w:r>
        <w:rPr>
          <w:rStyle w:val="md-line"/>
          <w:rFonts w:ascii="Helvetica" w:hAnsi="Helvetica"/>
          <w:color w:val="333333"/>
        </w:rPr>
        <w:t>里面；</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自动配置原理：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org.springframework.boot.autoconfigure.jdbc</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、参考</w:t>
      </w:r>
      <w:r>
        <w:rPr>
          <w:rStyle w:val="md-line"/>
          <w:rFonts w:ascii="Helvetica" w:hAnsi="Helvetica"/>
          <w:color w:val="333333"/>
        </w:rPr>
        <w:t>DataSourceConfiguration</w:t>
      </w:r>
      <w:r>
        <w:rPr>
          <w:rStyle w:val="md-line"/>
          <w:rFonts w:ascii="Helvetica" w:hAnsi="Helvetica"/>
          <w:color w:val="333333"/>
        </w:rPr>
        <w:t>，根据配置创建数据源，默认使用</w:t>
      </w:r>
      <w:r>
        <w:rPr>
          <w:rStyle w:val="md-line"/>
          <w:rFonts w:ascii="Helvetica" w:hAnsi="Helvetica"/>
          <w:color w:val="333333"/>
        </w:rPr>
        <w:t>Tomcat</w:t>
      </w:r>
      <w:r>
        <w:rPr>
          <w:rStyle w:val="md-line"/>
          <w:rFonts w:ascii="Helvetica" w:hAnsi="Helvetica"/>
          <w:color w:val="333333"/>
        </w:rPr>
        <w:t>连接池；可以使用</w:t>
      </w:r>
      <w:r>
        <w:rPr>
          <w:rStyle w:val="md-line"/>
          <w:rFonts w:ascii="Helvetica" w:hAnsi="Helvetica"/>
          <w:color w:val="333333"/>
        </w:rPr>
        <w:t>spring.datasource.type</w:t>
      </w:r>
      <w:r>
        <w:rPr>
          <w:rStyle w:val="md-line"/>
          <w:rFonts w:ascii="Helvetica" w:hAnsi="Helvetica"/>
          <w:color w:val="333333"/>
        </w:rPr>
        <w:t>指定自定义的数据源类型；</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w:t>
      </w:r>
      <w:r>
        <w:rPr>
          <w:rStyle w:val="md-line"/>
          <w:rFonts w:ascii="Helvetica" w:hAnsi="Helvetica"/>
          <w:color w:val="333333"/>
        </w:rPr>
        <w:t>SpringBoot</w:t>
      </w:r>
      <w:r>
        <w:rPr>
          <w:rStyle w:val="md-line"/>
          <w:rFonts w:ascii="Helvetica" w:hAnsi="Helvetica"/>
          <w:color w:val="333333"/>
        </w:rPr>
        <w:t>默认可以支持；</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t>org.apache.tomcat.jdbc.pool.DataSource</w:t>
      </w:r>
      <w:r>
        <w:rPr>
          <w:rFonts w:ascii="Consolas" w:hAnsi="Consolas" w:cs="Consolas"/>
          <w:color w:val="333333"/>
          <w:sz w:val="22"/>
          <w:szCs w:val="22"/>
        </w:rPr>
        <w:t>、</w:t>
      </w:r>
      <w:r>
        <w:rPr>
          <w:rFonts w:ascii="Consolas" w:hAnsi="Consolas" w:cs="Consolas"/>
          <w:color w:val="333333"/>
          <w:sz w:val="22"/>
          <w:szCs w:val="22"/>
        </w:rPr>
        <w:t>HikariDataSource</w:t>
      </w:r>
      <w:r>
        <w:rPr>
          <w:rFonts w:ascii="Consolas" w:hAnsi="Consolas" w:cs="Consolas"/>
          <w:color w:val="333333"/>
          <w:sz w:val="22"/>
          <w:szCs w:val="22"/>
        </w:rPr>
        <w:t>、</w:t>
      </w:r>
      <w:r>
        <w:rPr>
          <w:rFonts w:ascii="Consolas" w:hAnsi="Consolas" w:cs="Consolas"/>
          <w:color w:val="333333"/>
          <w:sz w:val="22"/>
          <w:szCs w:val="22"/>
        </w:rPr>
        <w:t>BasicDataSource</w:t>
      </w:r>
      <w:r>
        <w:rPr>
          <w:rFonts w:ascii="Consolas" w:hAnsi="Consolas" w:cs="Consolas"/>
          <w:color w:val="333333"/>
          <w:sz w:val="22"/>
          <w:szCs w:val="22"/>
        </w:rPr>
        <w:t>、</w:t>
      </w:r>
    </w:p>
    <w:p w:rsidR="001A7847" w:rsidRDefault="001A7847">
      <w:pPr>
        <w:pStyle w:val="HTML"/>
        <w:pBdr>
          <w:top w:val="single" w:sz="6" w:space="6" w:color="DDDDDD"/>
          <w:left w:val="single" w:sz="6" w:space="12" w:color="DDDDDD"/>
          <w:bottom w:val="single" w:sz="6" w:space="5" w:color="DDDDDD"/>
          <w:right w:val="single" w:sz="6" w:space="12" w:color="DDDDDD"/>
        </w:pBdr>
        <w:shd w:val="clear" w:color="auto" w:fill="F8F8F8"/>
        <w:spacing w:before="225" w:after="240"/>
        <w:rPr>
          <w:rFonts w:ascii="Consolas" w:hAnsi="Consolas" w:cs="Consolas"/>
          <w:color w:val="333333"/>
          <w:sz w:val="22"/>
          <w:szCs w:val="22"/>
        </w:rPr>
      </w:pP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、自定义数据源类型</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 Generic DataSource configuration.</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r>
      <w:r>
        <w:rPr>
          <w:rStyle w:val="cm-meta"/>
          <w:rFonts w:ascii="Consolas" w:hAnsi="Consolas" w:cs="Consolas"/>
          <w:color w:val="555555"/>
          <w:sz w:val="22"/>
          <w:szCs w:val="22"/>
        </w:rPr>
        <w:t>@ConditionalOnMissingBean</w:t>
      </w:r>
      <w:r>
        <w:rPr>
          <w:rFonts w:ascii="Consolas" w:hAnsi="Consolas" w:cs="Consolas"/>
          <w:color w:val="333333"/>
          <w:sz w:val="22"/>
          <w:szCs w:val="22"/>
        </w:rPr>
        <w:t>(</w:t>
      </w:r>
      <w:r>
        <w:rPr>
          <w:rStyle w:val="cm-variable"/>
          <w:rFonts w:ascii="Consolas" w:hAnsi="Consolas" w:cs="Consolas"/>
          <w:color w:val="000000"/>
          <w:sz w:val="22"/>
          <w:szCs w:val="22"/>
        </w:rPr>
        <w:t>DataSource</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@ConditionalOnProperty</w:t>
      </w:r>
      <w:r>
        <w:rPr>
          <w:rFonts w:ascii="Consolas" w:hAnsi="Consolas" w:cs="Consolas"/>
          <w:color w:val="333333"/>
          <w:sz w:val="22"/>
          <w:szCs w:val="22"/>
        </w:rPr>
        <w:t>(</w:t>
      </w:r>
      <w:r>
        <w:rPr>
          <w:rStyle w:val="cm-variable"/>
          <w:rFonts w:ascii="Consolas" w:hAnsi="Consolas" w:cs="Consolas"/>
          <w:color w:val="000000"/>
          <w:sz w:val="22"/>
          <w:szCs w:val="22"/>
        </w:rPr>
        <w:t>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"spring.datasource.type"</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Generic</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DataSource</w:t>
      </w:r>
      <w:r>
        <w:rPr>
          <w:rFonts w:ascii="Consolas" w:hAnsi="Consolas" w:cs="Consolas"/>
          <w:color w:val="333333"/>
          <w:sz w:val="22"/>
          <w:szCs w:val="22"/>
        </w:rPr>
        <w:t xml:space="preserve"> </w:t>
      </w:r>
      <w:r>
        <w:rPr>
          <w:rStyle w:val="cm-variable"/>
          <w:rFonts w:ascii="Consolas" w:hAnsi="Consolas" w:cs="Consolas"/>
          <w:color w:val="000000"/>
          <w:sz w:val="22"/>
          <w:szCs w:val="22"/>
        </w:rPr>
        <w:t>dataSource</w:t>
      </w:r>
      <w:r>
        <w:rPr>
          <w:rFonts w:ascii="Consolas" w:hAnsi="Consolas" w:cs="Consolas"/>
          <w:color w:val="333333"/>
          <w:sz w:val="22"/>
          <w:szCs w:val="22"/>
        </w:rPr>
        <w:t>(</w:t>
      </w:r>
      <w:r>
        <w:rPr>
          <w:rStyle w:val="cm-variable"/>
          <w:rFonts w:ascii="Consolas" w:hAnsi="Consolas" w:cs="Consolas"/>
          <w:color w:val="000000"/>
          <w:sz w:val="22"/>
          <w:szCs w:val="22"/>
        </w:rPr>
        <w:t>DataSourceProperties</w:t>
      </w:r>
      <w:r>
        <w:rPr>
          <w:rFonts w:ascii="Consolas" w:hAnsi="Consolas" w:cs="Consolas"/>
          <w:color w:val="333333"/>
          <w:sz w:val="22"/>
          <w:szCs w:val="22"/>
        </w:rPr>
        <w:t xml:space="preserve"> </w:t>
      </w:r>
      <w:r>
        <w:rPr>
          <w:rStyle w:val="cm-variable"/>
          <w:rFonts w:ascii="Consolas" w:hAnsi="Consolas" w:cs="Consolas"/>
          <w:color w:val="000000"/>
          <w:sz w:val="22"/>
          <w:szCs w:val="22"/>
        </w:rPr>
        <w:t>properties</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使用</w:t>
      </w:r>
      <w:r>
        <w:rPr>
          <w:rStyle w:val="cm-comment"/>
          <w:rFonts w:ascii="Consolas" w:hAnsi="Consolas" w:cs="Consolas"/>
          <w:color w:val="AA5500"/>
          <w:sz w:val="22"/>
          <w:szCs w:val="22"/>
        </w:rPr>
        <w:t>DataSourceBuilder</w:t>
      </w:r>
      <w:r>
        <w:rPr>
          <w:rStyle w:val="cm-comment"/>
          <w:rFonts w:ascii="Consolas" w:hAnsi="Consolas" w:cs="Consolas"/>
          <w:color w:val="AA5500"/>
          <w:sz w:val="22"/>
          <w:szCs w:val="22"/>
        </w:rPr>
        <w:t>创建数据源，利用反射创建响应</w:t>
      </w:r>
      <w:r>
        <w:rPr>
          <w:rStyle w:val="cm-comment"/>
          <w:rFonts w:ascii="Consolas" w:hAnsi="Consolas" w:cs="Consolas"/>
          <w:color w:val="AA5500"/>
          <w:sz w:val="22"/>
          <w:szCs w:val="22"/>
        </w:rPr>
        <w:t>type</w:t>
      </w:r>
      <w:r>
        <w:rPr>
          <w:rStyle w:val="cm-comment"/>
          <w:rFonts w:ascii="Consolas" w:hAnsi="Consolas" w:cs="Consolas"/>
          <w:color w:val="AA5500"/>
          <w:sz w:val="22"/>
          <w:szCs w:val="22"/>
        </w:rPr>
        <w:t>的数据源，并且绑定相关属性</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properties</w:t>
      </w:r>
      <w:r>
        <w:rPr>
          <w:rFonts w:ascii="Consolas" w:hAnsi="Consolas" w:cs="Consolas"/>
          <w:color w:val="333333"/>
          <w:sz w:val="22"/>
          <w:szCs w:val="22"/>
        </w:rPr>
        <w:t>.</w:t>
      </w:r>
      <w:r>
        <w:rPr>
          <w:rStyle w:val="cm-variable"/>
          <w:rFonts w:ascii="Consolas" w:hAnsi="Consolas" w:cs="Consolas"/>
          <w:color w:val="000000"/>
          <w:sz w:val="22"/>
          <w:szCs w:val="22"/>
        </w:rPr>
        <w:t>initializeDataSourceBuilder</w:t>
      </w:r>
      <w:r>
        <w:rPr>
          <w:rFonts w:ascii="Consolas" w:hAnsi="Consolas" w:cs="Consolas"/>
          <w:color w:val="333333"/>
          <w:sz w:val="22"/>
          <w:szCs w:val="22"/>
        </w:rPr>
        <w:t>().</w:t>
      </w:r>
      <w:r>
        <w:rPr>
          <w:rStyle w:val="cm-variable"/>
          <w:rFonts w:ascii="Consolas" w:hAnsi="Consolas" w:cs="Consolas"/>
          <w:color w:val="000000"/>
          <w:sz w:val="22"/>
          <w:szCs w:val="22"/>
        </w:rPr>
        <w:t>build</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4</w:t>
      </w:r>
      <w:r>
        <w:rPr>
          <w:rStyle w:val="md-line"/>
          <w:rFonts w:ascii="Helvetica" w:hAnsi="Helvetica"/>
          <w:color w:val="333333"/>
        </w:rPr>
        <w:t>、</w:t>
      </w:r>
      <w:r>
        <w:rPr>
          <w:rStyle w:val="ac"/>
          <w:rFonts w:ascii="Helvetica" w:hAnsi="Helvetica"/>
          <w:color w:val="333333"/>
        </w:rPr>
        <w:t>DataSourceInitializer</w:t>
      </w:r>
      <w:r>
        <w:rPr>
          <w:rStyle w:val="ac"/>
          <w:rFonts w:ascii="Helvetica" w:hAnsi="Helvetica"/>
          <w:color w:val="333333"/>
        </w:rPr>
        <w:t>：</w:t>
      </w:r>
      <w:r>
        <w:rPr>
          <w:rStyle w:val="ac"/>
          <w:rFonts w:ascii="Helvetica" w:hAnsi="Helvetica"/>
          <w:color w:val="333333"/>
        </w:rPr>
        <w:t>ApplicationListener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xml:space="preserve">​ </w:t>
      </w:r>
      <w:r>
        <w:rPr>
          <w:rStyle w:val="md-line"/>
          <w:rFonts w:ascii="Helvetica" w:hAnsi="Helvetica"/>
          <w:color w:val="333333"/>
        </w:rPr>
        <w:t>作用：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w:t>
      </w:r>
      <w:r>
        <w:rPr>
          <w:rStyle w:val="md-line"/>
          <w:rFonts w:ascii="Helvetica" w:hAnsi="Helvetica"/>
          <w:color w:val="333333"/>
        </w:rPr>
        <w:t>runSchemaScripts();</w:t>
      </w:r>
      <w:r>
        <w:rPr>
          <w:rStyle w:val="md-line"/>
          <w:rFonts w:ascii="Helvetica" w:hAnsi="Helvetica"/>
          <w:color w:val="333333"/>
        </w:rPr>
        <w:t>运行建表语句；</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w:t>
      </w:r>
      <w:r>
        <w:rPr>
          <w:rStyle w:val="md-line"/>
          <w:rFonts w:ascii="Helvetica" w:hAnsi="Helvetica"/>
          <w:color w:val="333333"/>
        </w:rPr>
        <w:t>runDataScripts();</w:t>
      </w:r>
      <w:r>
        <w:rPr>
          <w:rStyle w:val="md-line"/>
          <w:rFonts w:ascii="Helvetica" w:hAnsi="Helvetica"/>
          <w:color w:val="333333"/>
        </w:rPr>
        <w:t>运行插入数据的</w:t>
      </w:r>
      <w:r>
        <w:rPr>
          <w:rStyle w:val="md-line"/>
          <w:rFonts w:ascii="Helvetica" w:hAnsi="Helvetica"/>
          <w:color w:val="333333"/>
        </w:rPr>
        <w:t>sql</w:t>
      </w:r>
      <w:r>
        <w:rPr>
          <w:rStyle w:val="md-line"/>
          <w:rFonts w:ascii="Helvetica" w:hAnsi="Helvetica"/>
          <w:color w:val="333333"/>
        </w:rPr>
        <w:t>语句；</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默认只需要将文件命名为：</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def"/>
          <w:rFonts w:ascii="Consolas" w:hAnsi="Consolas" w:cs="Consolas"/>
          <w:color w:val="0000FF"/>
          <w:sz w:val="22"/>
          <w:szCs w:val="22"/>
        </w:rPr>
        <w:t>schema-*.sql</w:t>
      </w:r>
      <w:r>
        <w:rPr>
          <w:rStyle w:val="cm-def"/>
          <w:rFonts w:ascii="Consolas" w:hAnsi="Consolas" w:cs="Consolas"/>
          <w:color w:val="0000FF"/>
          <w:sz w:val="22"/>
          <w:szCs w:val="22"/>
        </w:rPr>
        <w:t>、</w:t>
      </w:r>
      <w:r>
        <w:rPr>
          <w:rStyle w:val="cm-def"/>
          <w:rFonts w:ascii="Consolas" w:hAnsi="Consolas" w:cs="Consolas"/>
          <w:color w:val="0000FF"/>
          <w:sz w:val="22"/>
          <w:szCs w:val="22"/>
        </w:rPr>
        <w:t>data-*.sql</w:t>
      </w:r>
      <w:r>
        <w:rPr>
          <w:rFonts w:ascii="Consolas" w:hAnsi="Consolas" w:cs="Consolas"/>
          <w:color w:val="333333"/>
          <w:sz w:val="22"/>
          <w:szCs w:val="22"/>
        </w:rPr>
        <w:br/>
      </w:r>
      <w:r>
        <w:rPr>
          <w:rStyle w:val="cm-def"/>
          <w:rFonts w:ascii="Consolas" w:hAnsi="Consolas" w:cs="Consolas"/>
          <w:color w:val="0000FF"/>
          <w:sz w:val="22"/>
          <w:szCs w:val="22"/>
        </w:rPr>
        <w:t>默认规则：</w:t>
      </w:r>
      <w:r>
        <w:rPr>
          <w:rStyle w:val="cm-def"/>
          <w:rFonts w:ascii="Consolas" w:hAnsi="Consolas" w:cs="Consolas"/>
          <w:color w:val="0000FF"/>
          <w:sz w:val="22"/>
          <w:szCs w:val="22"/>
        </w:rPr>
        <w:t>schema.sql</w:t>
      </w:r>
      <w:r>
        <w:rPr>
          <w:rStyle w:val="cm-def"/>
          <w:rFonts w:ascii="Consolas" w:hAnsi="Consolas" w:cs="Consolas"/>
          <w:color w:val="0000FF"/>
          <w:sz w:val="22"/>
          <w:szCs w:val="22"/>
        </w:rPr>
        <w:t>，</w:t>
      </w:r>
      <w:r>
        <w:rPr>
          <w:rStyle w:val="cm-def"/>
          <w:rFonts w:ascii="Consolas" w:hAnsi="Consolas" w:cs="Consolas"/>
          <w:color w:val="0000FF"/>
          <w:sz w:val="22"/>
          <w:szCs w:val="22"/>
        </w:rPr>
        <w:t>schema-all.sql</w:t>
      </w:r>
      <w:r>
        <w:rPr>
          <w:rStyle w:val="cm-def"/>
          <w:rFonts w:ascii="Consolas" w:hAnsi="Consolas" w:cs="Consolas"/>
          <w:color w:val="0000FF"/>
          <w:sz w:val="22"/>
          <w:szCs w:val="22"/>
        </w:rPr>
        <w:t>；</w:t>
      </w:r>
      <w:r>
        <w:rPr>
          <w:rFonts w:ascii="Consolas" w:hAnsi="Consolas" w:cs="Consolas"/>
          <w:color w:val="333333"/>
          <w:sz w:val="22"/>
          <w:szCs w:val="22"/>
        </w:rPr>
        <w:br/>
      </w:r>
      <w:r>
        <w:rPr>
          <w:rStyle w:val="cm-def"/>
          <w:rFonts w:ascii="Consolas" w:hAnsi="Consolas" w:cs="Consolas"/>
          <w:color w:val="0000FF"/>
          <w:sz w:val="22"/>
          <w:szCs w:val="22"/>
        </w:rPr>
        <w:t>可以使用</w:t>
      </w:r>
      <w:r>
        <w:rPr>
          <w:rStyle w:val="cm-def"/>
          <w:rFonts w:ascii="Consolas" w:hAnsi="Consolas" w:cs="Consolas"/>
          <w:color w:val="0000FF"/>
          <w:sz w:val="22"/>
          <w:szCs w:val="22"/>
        </w:rPr>
        <w:t xml:space="preserve">   </w:t>
      </w:r>
      <w:r>
        <w:rPr>
          <w:rFonts w:ascii="Consolas" w:hAnsi="Consolas" w:cs="Consolas"/>
          <w:color w:val="333333"/>
          <w:sz w:val="22"/>
          <w:szCs w:val="22"/>
        </w:rPr>
        <w:br/>
      </w:r>
      <w:r>
        <w:rPr>
          <w:rStyle w:val="cm-tab"/>
          <w:rFonts w:ascii="Courier New" w:hAnsi="Courier New" w:cs="Courier New"/>
          <w:color w:val="0000FF"/>
          <w:sz w:val="22"/>
          <w:szCs w:val="22"/>
        </w:rPr>
        <w:t xml:space="preserve">    </w:t>
      </w:r>
      <w:r>
        <w:rPr>
          <w:rStyle w:val="cm-def"/>
          <w:rFonts w:ascii="Consolas" w:hAnsi="Consolas" w:cs="Consolas"/>
          <w:color w:val="0000FF"/>
          <w:sz w:val="22"/>
          <w:szCs w:val="22"/>
        </w:rPr>
        <w:t>schema</w:t>
      </w:r>
      <w:r>
        <w:rPr>
          <w:rFonts w:ascii="Consolas" w:hAnsi="Consolas" w:cs="Consolas"/>
          <w:color w:val="333333"/>
          <w:sz w:val="22"/>
          <w:szCs w:val="22"/>
        </w:rPr>
        <w:t>:</w:t>
      </w:r>
      <w:r>
        <w:rPr>
          <w:rFonts w:ascii="Consolas" w:hAnsi="Consolas" w:cs="Consolas"/>
          <w:color w:val="333333"/>
          <w:sz w:val="22"/>
          <w:szCs w:val="22"/>
        </w:rPr>
        <w:br/>
      </w:r>
      <w:r>
        <w:rPr>
          <w:rStyle w:val="cm-def"/>
          <w:rFonts w:ascii="Consolas" w:hAnsi="Consolas" w:cs="Consolas"/>
          <w:color w:val="0000FF"/>
          <w:sz w:val="22"/>
          <w:szCs w:val="22"/>
        </w:rPr>
        <w:t xml:space="preserve">      - classpath</w:t>
      </w:r>
      <w:r>
        <w:rPr>
          <w:rFonts w:ascii="Consolas" w:hAnsi="Consolas" w:cs="Consolas"/>
          <w:color w:val="333333"/>
          <w:sz w:val="22"/>
          <w:szCs w:val="22"/>
        </w:rPr>
        <w:t>:</w:t>
      </w:r>
      <w:r>
        <w:rPr>
          <w:rStyle w:val="cm-quote"/>
          <w:rFonts w:ascii="Consolas" w:hAnsi="Consolas" w:cs="Consolas"/>
          <w:color w:val="009900"/>
          <w:sz w:val="22"/>
          <w:szCs w:val="22"/>
        </w:rPr>
        <w:t>department.sql</w:t>
      </w:r>
      <w:r>
        <w:rPr>
          <w:rFonts w:ascii="Consolas" w:hAnsi="Consolas" w:cs="Consolas"/>
          <w:color w:val="333333"/>
          <w:sz w:val="22"/>
          <w:szCs w:val="22"/>
        </w:rPr>
        <w:br/>
      </w:r>
      <w:r>
        <w:rPr>
          <w:rStyle w:val="cm-def"/>
          <w:rFonts w:ascii="Consolas" w:hAnsi="Consolas" w:cs="Consolas"/>
          <w:color w:val="0000FF"/>
          <w:sz w:val="22"/>
          <w:szCs w:val="22"/>
        </w:rPr>
        <w:t xml:space="preserve">      </w:t>
      </w:r>
      <w:r>
        <w:rPr>
          <w:rStyle w:val="cm-def"/>
          <w:rFonts w:ascii="Consolas" w:hAnsi="Consolas" w:cs="Consolas"/>
          <w:color w:val="0000FF"/>
          <w:sz w:val="22"/>
          <w:szCs w:val="22"/>
        </w:rPr>
        <w:t>指定位置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5</w:t>
      </w:r>
      <w:r>
        <w:rPr>
          <w:rStyle w:val="md-line"/>
          <w:rFonts w:ascii="Helvetica" w:hAnsi="Helvetica"/>
          <w:color w:val="333333"/>
        </w:rPr>
        <w:t>、操作数据库：自动配置了</w:t>
      </w:r>
      <w:r>
        <w:rPr>
          <w:rStyle w:val="md-line"/>
          <w:rFonts w:ascii="Helvetica" w:hAnsi="Helvetica"/>
          <w:color w:val="333333"/>
        </w:rPr>
        <w:t>JdbcTemplate</w:t>
      </w:r>
      <w:r>
        <w:rPr>
          <w:rStyle w:val="md-line"/>
          <w:rFonts w:ascii="Helvetica" w:hAnsi="Helvetica"/>
          <w:color w:val="333333"/>
        </w:rPr>
        <w:t>操作数据库</w:t>
      </w:r>
    </w:p>
    <w:p w:rsidR="001A7847" w:rsidRDefault="007D395D">
      <w:pPr>
        <w:pStyle w:val="4"/>
      </w:pPr>
      <w:r>
        <w:lastRenderedPageBreak/>
        <w:t>2</w:t>
      </w:r>
      <w:r>
        <w:t>、整合</w:t>
      </w:r>
      <w:r>
        <w:t>Druid</w:t>
      </w:r>
      <w:r>
        <w:t>数据源</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variable"/>
          <w:rFonts w:ascii="Consolas" w:hAnsi="Consolas" w:cs="Consolas"/>
          <w:color w:val="000000"/>
          <w:sz w:val="22"/>
          <w:szCs w:val="22"/>
        </w:rPr>
        <w:t>导入</w:t>
      </w:r>
      <w:r>
        <w:rPr>
          <w:rStyle w:val="cm-variable"/>
          <w:rFonts w:ascii="Consolas" w:hAnsi="Consolas" w:cs="Consolas"/>
          <w:color w:val="000000"/>
          <w:sz w:val="22"/>
          <w:szCs w:val="22"/>
        </w:rPr>
        <w:t>druid</w:t>
      </w:r>
      <w:r>
        <w:rPr>
          <w:rStyle w:val="cm-variable"/>
          <w:rFonts w:ascii="Consolas" w:hAnsi="Consolas" w:cs="Consolas"/>
          <w:color w:val="000000"/>
          <w:sz w:val="22"/>
          <w:szCs w:val="22"/>
        </w:rPr>
        <w:t>数据源</w:t>
      </w: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DruidConfig</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@ConfigurationProperties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"spring.datasource"</w:t>
      </w:r>
      <w:r>
        <w:rPr>
          <w:rFonts w:ascii="Consolas" w:hAnsi="Consolas" w:cs="Consolas"/>
          <w:color w:val="333333"/>
          <w:sz w:val="22"/>
          <w:szCs w:val="22"/>
        </w:rPr>
        <w:t>)</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DataSource</w:t>
      </w:r>
      <w:r>
        <w:rPr>
          <w:rFonts w:ascii="Consolas" w:hAnsi="Consolas" w:cs="Consolas"/>
          <w:color w:val="333333"/>
          <w:sz w:val="22"/>
          <w:szCs w:val="22"/>
        </w:rPr>
        <w:t xml:space="preserve"> </w:t>
      </w:r>
      <w:r>
        <w:rPr>
          <w:rStyle w:val="cm-variable"/>
          <w:rFonts w:ascii="Consolas" w:hAnsi="Consolas" w:cs="Consolas"/>
          <w:color w:val="000000"/>
          <w:sz w:val="22"/>
          <w:szCs w:val="22"/>
        </w:rPr>
        <w:t>druid</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DruidDataSource</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配置</w:t>
      </w:r>
      <w:r>
        <w:rPr>
          <w:rStyle w:val="cm-comment"/>
          <w:rFonts w:ascii="Consolas" w:hAnsi="Consolas" w:cs="Consolas"/>
          <w:color w:val="AA5500"/>
          <w:sz w:val="22"/>
          <w:szCs w:val="22"/>
        </w:rPr>
        <w:t>Druid</w:t>
      </w:r>
      <w:r>
        <w:rPr>
          <w:rStyle w:val="cm-comment"/>
          <w:rFonts w:ascii="Consolas" w:hAnsi="Consolas" w:cs="Consolas"/>
          <w:color w:val="AA5500"/>
          <w:sz w:val="22"/>
          <w:szCs w:val="22"/>
        </w:rPr>
        <w:t>的监控</w:t>
      </w:r>
      <w:r>
        <w:rPr>
          <w:rFonts w:ascii="Consolas" w:hAnsi="Consolas" w:cs="Consolas"/>
          <w:color w:val="333333"/>
          <w:sz w:val="22"/>
          <w:szCs w:val="22"/>
        </w:rPr>
        <w:br/>
        <w:t xml:space="preserve">    </w:t>
      </w:r>
      <w:r>
        <w:rPr>
          <w:rStyle w:val="cm-comment"/>
          <w:rFonts w:ascii="Consolas" w:hAnsi="Consolas" w:cs="Consolas"/>
          <w:color w:val="AA5500"/>
          <w:sz w:val="22"/>
          <w:szCs w:val="22"/>
        </w:rPr>
        <w:t>//1</w:t>
      </w:r>
      <w:r>
        <w:rPr>
          <w:rStyle w:val="cm-comment"/>
          <w:rFonts w:ascii="Consolas" w:hAnsi="Consolas" w:cs="Consolas"/>
          <w:color w:val="AA5500"/>
          <w:sz w:val="22"/>
          <w:szCs w:val="22"/>
        </w:rPr>
        <w:t>、配置一个管理后台的</w:t>
      </w:r>
      <w:r>
        <w:rPr>
          <w:rStyle w:val="cm-comment"/>
          <w:rFonts w:ascii="Consolas" w:hAnsi="Consolas" w:cs="Consolas"/>
          <w:color w:val="AA5500"/>
          <w:sz w:val="22"/>
          <w:szCs w:val="22"/>
        </w:rPr>
        <w:t>Servlet</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ServletRegistrationBean</w:t>
      </w:r>
      <w:r>
        <w:rPr>
          <w:rFonts w:ascii="Consolas" w:hAnsi="Consolas" w:cs="Consolas"/>
          <w:color w:val="333333"/>
          <w:sz w:val="22"/>
          <w:szCs w:val="22"/>
        </w:rPr>
        <w:t xml:space="preserve"> </w:t>
      </w:r>
      <w:r>
        <w:rPr>
          <w:rStyle w:val="cm-variable"/>
          <w:rFonts w:ascii="Consolas" w:hAnsi="Consolas" w:cs="Consolas"/>
          <w:color w:val="000000"/>
          <w:sz w:val="22"/>
          <w:szCs w:val="22"/>
        </w:rPr>
        <w:t>statViewServlet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ServletRegistrationBean</w:t>
      </w:r>
      <w:r>
        <w:rPr>
          <w:rFonts w:ascii="Consolas" w:hAnsi="Consolas" w:cs="Consolas"/>
          <w:color w:val="333333"/>
          <w:sz w:val="22"/>
          <w:szCs w:val="22"/>
        </w:rPr>
        <w:t xml:space="preserve"> </w:t>
      </w:r>
      <w:r>
        <w:rPr>
          <w:rStyle w:val="cm-variable"/>
          <w:rFonts w:ascii="Consolas" w:hAnsi="Consolas" w:cs="Consolas"/>
          <w:color w:val="000000"/>
          <w:sz w:val="22"/>
          <w:szCs w:val="22"/>
        </w:rPr>
        <w:t>bean</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ServletRegistrationBean</w:t>
      </w:r>
      <w:r>
        <w:rPr>
          <w:rFonts w:ascii="Consolas" w:hAnsi="Consolas" w:cs="Consolas"/>
          <w:color w:val="333333"/>
          <w:sz w:val="22"/>
          <w:szCs w:val="22"/>
        </w:rPr>
        <w:t>(</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StatViewServlet</w:t>
      </w:r>
      <w:r>
        <w:rPr>
          <w:rFonts w:ascii="Consolas" w:hAnsi="Consolas" w:cs="Consolas"/>
          <w:color w:val="333333"/>
          <w:sz w:val="22"/>
          <w:szCs w:val="22"/>
        </w:rPr>
        <w:t xml:space="preserve">(), </w:t>
      </w:r>
      <w:r>
        <w:rPr>
          <w:rStyle w:val="cm-string"/>
          <w:rFonts w:ascii="Consolas" w:hAnsi="Consolas" w:cs="Consolas"/>
          <w:color w:val="AA1111"/>
          <w:sz w:val="22"/>
          <w:szCs w:val="22"/>
        </w:rPr>
        <w:t>"/druid/*"</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w:t>
      </w:r>
      <w:r>
        <w:rPr>
          <w:rStyle w:val="cm-variable-3"/>
          <w:rFonts w:ascii="Consolas" w:hAnsi="Consolas" w:cs="Consolas"/>
          <w:color w:val="008855"/>
          <w:sz w:val="22"/>
          <w:szCs w:val="22"/>
        </w:rPr>
        <w:t>String</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initParams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HashMap</w:t>
      </w:r>
      <w:r>
        <w:rPr>
          <w:rStyle w:val="cm-operator"/>
          <w:rFonts w:ascii="Consolas" w:hAnsi="Consolas" w:cs="Consolas"/>
          <w:color w:val="981A1A"/>
          <w:sz w:val="22"/>
          <w:szCs w:val="22"/>
        </w:rPr>
        <w:t>&lt;&gt;</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variable"/>
          <w:rFonts w:ascii="Consolas" w:hAnsi="Consolas" w:cs="Consolas"/>
          <w:color w:val="000000"/>
          <w:sz w:val="22"/>
          <w:szCs w:val="22"/>
        </w:rPr>
        <w:t>initParams</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"loginUsername"</w:t>
      </w:r>
      <w:r>
        <w:rPr>
          <w:rFonts w:ascii="Consolas" w:hAnsi="Consolas" w:cs="Consolas"/>
          <w:color w:val="333333"/>
          <w:sz w:val="22"/>
          <w:szCs w:val="22"/>
        </w:rPr>
        <w:t>,</w:t>
      </w:r>
      <w:r>
        <w:rPr>
          <w:rStyle w:val="cm-string"/>
          <w:rFonts w:ascii="Consolas" w:hAnsi="Consolas" w:cs="Consolas"/>
          <w:color w:val="AA1111"/>
          <w:sz w:val="22"/>
          <w:szCs w:val="22"/>
        </w:rPr>
        <w:t>"admin"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initParams</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"loginPassword"</w:t>
      </w:r>
      <w:r>
        <w:rPr>
          <w:rFonts w:ascii="Consolas" w:hAnsi="Consolas" w:cs="Consolas"/>
          <w:color w:val="333333"/>
          <w:sz w:val="22"/>
          <w:szCs w:val="22"/>
        </w:rPr>
        <w:t>,</w:t>
      </w:r>
      <w:r>
        <w:rPr>
          <w:rStyle w:val="cm-string"/>
          <w:rFonts w:ascii="Consolas" w:hAnsi="Consolas" w:cs="Consolas"/>
          <w:color w:val="AA1111"/>
          <w:sz w:val="22"/>
          <w:szCs w:val="22"/>
        </w:rPr>
        <w:t>"123456"</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initParams</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"allow"</w:t>
      </w:r>
      <w:r>
        <w:rPr>
          <w:rFonts w:ascii="Consolas" w:hAnsi="Consolas" w:cs="Consolas"/>
          <w:color w:val="333333"/>
          <w:sz w:val="22"/>
          <w:szCs w:val="22"/>
        </w:rPr>
        <w:t>,</w:t>
      </w:r>
      <w:r>
        <w:rPr>
          <w:rStyle w:val="cm-string"/>
          <w:rFonts w:ascii="Consolas" w:hAnsi="Consolas" w:cs="Consolas"/>
          <w:color w:val="AA1111"/>
          <w:sz w:val="22"/>
          <w:szCs w:val="22"/>
        </w:rPr>
        <w:t>""</w:t>
      </w:r>
      <w:r>
        <w:rPr>
          <w:rFonts w:ascii="Consolas" w:hAnsi="Consolas" w:cs="Consolas"/>
          <w:color w:val="333333"/>
          <w:sz w:val="22"/>
          <w:szCs w:val="22"/>
        </w:rPr>
        <w:t>);</w:t>
      </w:r>
      <w:r>
        <w:rPr>
          <w:rStyle w:val="cm-comment"/>
          <w:rFonts w:ascii="Consolas" w:hAnsi="Consolas" w:cs="Consolas"/>
          <w:color w:val="AA5500"/>
          <w:sz w:val="22"/>
          <w:szCs w:val="22"/>
        </w:rPr>
        <w:t>//</w:t>
      </w:r>
      <w:r>
        <w:rPr>
          <w:rStyle w:val="cm-comment"/>
          <w:rFonts w:ascii="Consolas" w:hAnsi="Consolas" w:cs="Consolas"/>
          <w:color w:val="AA5500"/>
          <w:sz w:val="22"/>
          <w:szCs w:val="22"/>
        </w:rPr>
        <w:t>默认就是允许所有访问</w:t>
      </w:r>
      <w:r>
        <w:rPr>
          <w:rFonts w:ascii="Consolas" w:hAnsi="Consolas" w:cs="Consolas"/>
          <w:color w:val="333333"/>
          <w:sz w:val="22"/>
          <w:szCs w:val="22"/>
        </w:rPr>
        <w:br/>
        <w:t xml:space="preserve">        </w:t>
      </w:r>
      <w:r>
        <w:rPr>
          <w:rStyle w:val="cm-variable"/>
          <w:rFonts w:ascii="Consolas" w:hAnsi="Consolas" w:cs="Consolas"/>
          <w:color w:val="000000"/>
          <w:sz w:val="22"/>
          <w:szCs w:val="22"/>
        </w:rPr>
        <w:t>initParams</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"deny"</w:t>
      </w:r>
      <w:r>
        <w:rPr>
          <w:rFonts w:ascii="Consolas" w:hAnsi="Consolas" w:cs="Consolas"/>
          <w:color w:val="333333"/>
          <w:sz w:val="22"/>
          <w:szCs w:val="22"/>
        </w:rPr>
        <w:t>,</w:t>
      </w:r>
      <w:r>
        <w:rPr>
          <w:rStyle w:val="cm-string"/>
          <w:rFonts w:ascii="Consolas" w:hAnsi="Consolas" w:cs="Consolas"/>
          <w:color w:val="AA1111"/>
          <w:sz w:val="22"/>
          <w:szCs w:val="22"/>
        </w:rPr>
        <w:t>"192.168.15.21"</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variable"/>
          <w:rFonts w:ascii="Consolas" w:hAnsi="Consolas" w:cs="Consolas"/>
          <w:color w:val="000000"/>
          <w:sz w:val="22"/>
          <w:szCs w:val="22"/>
        </w:rPr>
        <w:t>bean</w:t>
      </w:r>
      <w:r>
        <w:rPr>
          <w:rFonts w:ascii="Consolas" w:hAnsi="Consolas" w:cs="Consolas"/>
          <w:color w:val="333333"/>
          <w:sz w:val="22"/>
          <w:szCs w:val="22"/>
        </w:rPr>
        <w:t>.</w:t>
      </w:r>
      <w:r>
        <w:rPr>
          <w:rStyle w:val="cm-variable"/>
          <w:rFonts w:ascii="Consolas" w:hAnsi="Consolas" w:cs="Consolas"/>
          <w:color w:val="000000"/>
          <w:sz w:val="22"/>
          <w:szCs w:val="22"/>
        </w:rPr>
        <w:t>setInitParameters</w:t>
      </w:r>
      <w:r>
        <w:rPr>
          <w:rFonts w:ascii="Consolas" w:hAnsi="Consolas" w:cs="Consolas"/>
          <w:color w:val="333333"/>
          <w:sz w:val="22"/>
          <w:szCs w:val="22"/>
        </w:rPr>
        <w:t>(</w:t>
      </w:r>
      <w:r>
        <w:rPr>
          <w:rStyle w:val="cm-variable"/>
          <w:rFonts w:ascii="Consolas" w:hAnsi="Consolas" w:cs="Consolas"/>
          <w:color w:val="000000"/>
          <w:sz w:val="22"/>
          <w:szCs w:val="22"/>
        </w:rPr>
        <w:t>initParams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bean</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//2</w:t>
      </w:r>
      <w:r>
        <w:rPr>
          <w:rStyle w:val="cm-comment"/>
          <w:rFonts w:ascii="Consolas" w:hAnsi="Consolas" w:cs="Consolas"/>
          <w:color w:val="AA5500"/>
          <w:sz w:val="22"/>
          <w:szCs w:val="22"/>
        </w:rPr>
        <w:t>、配置一个</w:t>
      </w:r>
      <w:r>
        <w:rPr>
          <w:rStyle w:val="cm-comment"/>
          <w:rFonts w:ascii="Consolas" w:hAnsi="Consolas" w:cs="Consolas"/>
          <w:color w:val="AA5500"/>
          <w:sz w:val="22"/>
          <w:szCs w:val="22"/>
        </w:rPr>
        <w:t>web</w:t>
      </w:r>
      <w:r>
        <w:rPr>
          <w:rStyle w:val="cm-comment"/>
          <w:rFonts w:ascii="Consolas" w:hAnsi="Consolas" w:cs="Consolas"/>
          <w:color w:val="AA5500"/>
          <w:sz w:val="22"/>
          <w:szCs w:val="22"/>
        </w:rPr>
        <w:t>监控的</w:t>
      </w:r>
      <w:r>
        <w:rPr>
          <w:rStyle w:val="cm-comment"/>
          <w:rFonts w:ascii="Consolas" w:hAnsi="Consolas" w:cs="Consolas"/>
          <w:color w:val="AA5500"/>
          <w:sz w:val="22"/>
          <w:szCs w:val="22"/>
        </w:rPr>
        <w:t>filter</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FilterRegistrationBean</w:t>
      </w:r>
      <w:r>
        <w:rPr>
          <w:rFonts w:ascii="Consolas" w:hAnsi="Consolas" w:cs="Consolas"/>
          <w:color w:val="333333"/>
          <w:sz w:val="22"/>
          <w:szCs w:val="22"/>
        </w:rPr>
        <w:t xml:space="preserve"> </w:t>
      </w:r>
      <w:r>
        <w:rPr>
          <w:rStyle w:val="cm-variable"/>
          <w:rFonts w:ascii="Consolas" w:hAnsi="Consolas" w:cs="Consolas"/>
          <w:color w:val="000000"/>
          <w:sz w:val="22"/>
          <w:szCs w:val="22"/>
        </w:rPr>
        <w:t>webStatFilter</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FilterRegistrationBean</w:t>
      </w:r>
      <w:r>
        <w:rPr>
          <w:rFonts w:ascii="Consolas" w:hAnsi="Consolas" w:cs="Consolas"/>
          <w:color w:val="333333"/>
          <w:sz w:val="22"/>
          <w:szCs w:val="22"/>
        </w:rPr>
        <w:t xml:space="preserve"> </w:t>
      </w:r>
      <w:r>
        <w:rPr>
          <w:rStyle w:val="cm-variable"/>
          <w:rFonts w:ascii="Consolas" w:hAnsi="Consolas" w:cs="Consolas"/>
          <w:color w:val="000000"/>
          <w:sz w:val="22"/>
          <w:szCs w:val="22"/>
        </w:rPr>
        <w:t>bean</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FilterRegistrationBean</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bean</w:t>
      </w:r>
      <w:r>
        <w:rPr>
          <w:rFonts w:ascii="Consolas" w:hAnsi="Consolas" w:cs="Consolas"/>
          <w:color w:val="333333"/>
          <w:sz w:val="22"/>
          <w:szCs w:val="22"/>
        </w:rPr>
        <w:t>.</w:t>
      </w:r>
      <w:r>
        <w:rPr>
          <w:rStyle w:val="cm-variable"/>
          <w:rFonts w:ascii="Consolas" w:hAnsi="Consolas" w:cs="Consolas"/>
          <w:color w:val="000000"/>
          <w:sz w:val="22"/>
          <w:szCs w:val="22"/>
        </w:rPr>
        <w:t>setFilter</w:t>
      </w:r>
      <w:r>
        <w:rPr>
          <w:rFonts w:ascii="Consolas" w:hAnsi="Consolas" w:cs="Consolas"/>
          <w:color w:val="333333"/>
          <w:sz w:val="22"/>
          <w:szCs w:val="22"/>
        </w:rPr>
        <w:t>(</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WebStatFilter</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variable"/>
          <w:rFonts w:ascii="Consolas" w:hAnsi="Consolas" w:cs="Consolas"/>
          <w:color w:val="000000"/>
          <w:sz w:val="22"/>
          <w:szCs w:val="22"/>
        </w:rPr>
        <w:t>Map</w:t>
      </w:r>
      <w:r>
        <w:rPr>
          <w:rStyle w:val="cm-operator"/>
          <w:rFonts w:ascii="Consolas" w:hAnsi="Consolas" w:cs="Consolas"/>
          <w:color w:val="981A1A"/>
          <w:sz w:val="22"/>
          <w:szCs w:val="22"/>
        </w:rPr>
        <w:t>&lt;</w:t>
      </w:r>
      <w:r>
        <w:rPr>
          <w:rStyle w:val="cm-variable-3"/>
          <w:rFonts w:ascii="Consolas" w:hAnsi="Consolas" w:cs="Consolas"/>
          <w:color w:val="008855"/>
          <w:sz w:val="22"/>
          <w:szCs w:val="22"/>
        </w:rPr>
        <w:t>String</w:t>
      </w:r>
      <w:r>
        <w:rPr>
          <w:rFonts w:ascii="Consolas" w:hAnsi="Consolas" w:cs="Consolas"/>
          <w:color w:val="333333"/>
          <w:sz w:val="22"/>
          <w:szCs w:val="22"/>
        </w:rPr>
        <w:t>,</w:t>
      </w:r>
      <w:r>
        <w:rPr>
          <w:rStyle w:val="cm-variable-3"/>
          <w:rFonts w:ascii="Consolas" w:hAnsi="Consolas" w:cs="Consolas"/>
          <w:color w:val="008855"/>
          <w:sz w:val="22"/>
          <w:szCs w:val="22"/>
        </w:rPr>
        <w:t>String</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variable"/>
          <w:rFonts w:ascii="Consolas" w:hAnsi="Consolas" w:cs="Consolas"/>
          <w:color w:val="000000"/>
          <w:sz w:val="22"/>
          <w:szCs w:val="22"/>
        </w:rPr>
        <w:t>initParams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HashMap</w:t>
      </w:r>
      <w:r>
        <w:rPr>
          <w:rStyle w:val="cm-operator"/>
          <w:rFonts w:ascii="Consolas" w:hAnsi="Consolas" w:cs="Consolas"/>
          <w:color w:val="981A1A"/>
          <w:sz w:val="22"/>
          <w:szCs w:val="22"/>
        </w:rPr>
        <w:t>&lt;&gt;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initParams</w:t>
      </w:r>
      <w:r>
        <w:rPr>
          <w:rFonts w:ascii="Consolas" w:hAnsi="Consolas" w:cs="Consolas"/>
          <w:color w:val="333333"/>
          <w:sz w:val="22"/>
          <w:szCs w:val="22"/>
        </w:rPr>
        <w:t>.</w:t>
      </w:r>
      <w:r>
        <w:rPr>
          <w:rStyle w:val="cm-variable"/>
          <w:rFonts w:ascii="Consolas" w:hAnsi="Consolas" w:cs="Consolas"/>
          <w:color w:val="000000"/>
          <w:sz w:val="22"/>
          <w:szCs w:val="22"/>
        </w:rPr>
        <w:t>put</w:t>
      </w:r>
      <w:r>
        <w:rPr>
          <w:rFonts w:ascii="Consolas" w:hAnsi="Consolas" w:cs="Consolas"/>
          <w:color w:val="333333"/>
          <w:sz w:val="22"/>
          <w:szCs w:val="22"/>
        </w:rPr>
        <w:t>(</w:t>
      </w:r>
      <w:r>
        <w:rPr>
          <w:rStyle w:val="cm-string"/>
          <w:rFonts w:ascii="Consolas" w:hAnsi="Consolas" w:cs="Consolas"/>
          <w:color w:val="AA1111"/>
          <w:sz w:val="22"/>
          <w:szCs w:val="22"/>
        </w:rPr>
        <w:t>"exclusions"</w:t>
      </w:r>
      <w:r>
        <w:rPr>
          <w:rFonts w:ascii="Consolas" w:hAnsi="Consolas" w:cs="Consolas"/>
          <w:color w:val="333333"/>
          <w:sz w:val="22"/>
          <w:szCs w:val="22"/>
        </w:rPr>
        <w:t>,</w:t>
      </w:r>
      <w:r>
        <w:rPr>
          <w:rStyle w:val="cm-string"/>
          <w:rFonts w:ascii="Consolas" w:hAnsi="Consolas" w:cs="Consolas"/>
          <w:color w:val="AA1111"/>
          <w:sz w:val="22"/>
          <w:szCs w:val="22"/>
        </w:rPr>
        <w:t>"*.js,*.css,/druid/*"</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variable"/>
          <w:rFonts w:ascii="Consolas" w:hAnsi="Consolas" w:cs="Consolas"/>
          <w:color w:val="000000"/>
          <w:sz w:val="22"/>
          <w:szCs w:val="22"/>
        </w:rPr>
        <w:t>bean</w:t>
      </w:r>
      <w:r>
        <w:rPr>
          <w:rFonts w:ascii="Consolas" w:hAnsi="Consolas" w:cs="Consolas"/>
          <w:color w:val="333333"/>
          <w:sz w:val="22"/>
          <w:szCs w:val="22"/>
        </w:rPr>
        <w:t>.</w:t>
      </w:r>
      <w:r>
        <w:rPr>
          <w:rStyle w:val="cm-variable"/>
          <w:rFonts w:ascii="Consolas" w:hAnsi="Consolas" w:cs="Consolas"/>
          <w:color w:val="000000"/>
          <w:sz w:val="22"/>
          <w:szCs w:val="22"/>
        </w:rPr>
        <w:t>setInitParameters</w:t>
      </w:r>
      <w:r>
        <w:rPr>
          <w:rFonts w:ascii="Consolas" w:hAnsi="Consolas" w:cs="Consolas"/>
          <w:color w:val="333333"/>
          <w:sz w:val="22"/>
          <w:szCs w:val="22"/>
        </w:rPr>
        <w:t>(</w:t>
      </w:r>
      <w:r>
        <w:rPr>
          <w:rStyle w:val="cm-variable"/>
          <w:rFonts w:ascii="Consolas" w:hAnsi="Consolas" w:cs="Consolas"/>
          <w:color w:val="000000"/>
          <w:sz w:val="22"/>
          <w:szCs w:val="22"/>
        </w:rPr>
        <w:t>initParams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variable"/>
          <w:rFonts w:ascii="Consolas" w:hAnsi="Consolas" w:cs="Consolas"/>
          <w:color w:val="000000"/>
          <w:sz w:val="22"/>
          <w:szCs w:val="22"/>
        </w:rPr>
        <w:t>bean</w:t>
      </w:r>
      <w:r>
        <w:rPr>
          <w:rFonts w:ascii="Consolas" w:hAnsi="Consolas" w:cs="Consolas"/>
          <w:color w:val="333333"/>
          <w:sz w:val="22"/>
          <w:szCs w:val="22"/>
        </w:rPr>
        <w:t>.</w:t>
      </w:r>
      <w:r>
        <w:rPr>
          <w:rStyle w:val="cm-variable"/>
          <w:rFonts w:ascii="Consolas" w:hAnsi="Consolas" w:cs="Consolas"/>
          <w:color w:val="000000"/>
          <w:sz w:val="22"/>
          <w:szCs w:val="22"/>
        </w:rPr>
        <w:t>setUrlPatterns</w:t>
      </w:r>
      <w:r>
        <w:rPr>
          <w:rFonts w:ascii="Consolas" w:hAnsi="Consolas" w:cs="Consolas"/>
          <w:color w:val="333333"/>
          <w:sz w:val="22"/>
          <w:szCs w:val="22"/>
        </w:rPr>
        <w:t>(</w:t>
      </w:r>
      <w:r>
        <w:rPr>
          <w:rStyle w:val="cm-variable"/>
          <w:rFonts w:ascii="Consolas" w:hAnsi="Consolas" w:cs="Consolas"/>
          <w:color w:val="000000"/>
          <w:sz w:val="22"/>
          <w:szCs w:val="22"/>
        </w:rPr>
        <w:t>Arrays</w:t>
      </w:r>
      <w:r>
        <w:rPr>
          <w:rFonts w:ascii="Consolas" w:hAnsi="Consolas" w:cs="Consolas"/>
          <w:color w:val="333333"/>
          <w:sz w:val="22"/>
          <w:szCs w:val="22"/>
        </w:rPr>
        <w:t>.</w:t>
      </w:r>
      <w:r>
        <w:rPr>
          <w:rStyle w:val="cm-variable"/>
          <w:rFonts w:ascii="Consolas" w:hAnsi="Consolas" w:cs="Consolas"/>
          <w:color w:val="000000"/>
          <w:sz w:val="22"/>
          <w:szCs w:val="22"/>
        </w:rPr>
        <w:t>asList</w:t>
      </w:r>
      <w:r>
        <w:rPr>
          <w:rFonts w:ascii="Consolas" w:hAnsi="Consolas" w:cs="Consolas"/>
          <w:color w:val="333333"/>
          <w:sz w:val="22"/>
          <w:szCs w:val="22"/>
        </w:rPr>
        <w:t>(</w:t>
      </w:r>
      <w:r>
        <w:rPr>
          <w:rStyle w:val="cm-string"/>
          <w:rFonts w:ascii="Consolas" w:hAnsi="Consolas" w:cs="Consolas"/>
          <w:color w:val="AA1111"/>
          <w:sz w:val="22"/>
          <w:szCs w:val="22"/>
        </w:rPr>
        <w:t>"/*"</w:t>
      </w:r>
      <w:r>
        <w:rPr>
          <w:rFonts w:ascii="Consolas" w:hAnsi="Consolas" w:cs="Consolas"/>
          <w:color w:val="333333"/>
          <w:sz w:val="22"/>
          <w:szCs w:val="22"/>
        </w:rPr>
        <w:t>));</w:t>
      </w:r>
      <w:r>
        <w:rPr>
          <w:rFonts w:ascii="Consolas" w:hAnsi="Consolas" w:cs="Consolas"/>
          <w:color w:val="333333"/>
          <w:sz w:val="22"/>
          <w:szCs w:val="22"/>
        </w:rPr>
        <w:br/>
      </w:r>
      <w:r>
        <w:rPr>
          <w:rFonts w:ascii="Consolas" w:hAnsi="Consolas" w:cs="Consolas"/>
          <w:color w:val="333333"/>
          <w:sz w:val="22"/>
          <w:szCs w:val="22"/>
        </w:rPr>
        <w:lastRenderedPageBreak/>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bean</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4"/>
        <w:rPr>
          <w:rFonts w:cs="宋体"/>
        </w:rPr>
      </w:pPr>
      <w:r>
        <w:t>3</w:t>
      </w:r>
      <w:r>
        <w:t>、整合</w:t>
      </w:r>
      <w:r>
        <w:t>MyBatis</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org.mybatis.spring.boot</w:t>
      </w:r>
      <w:r>
        <w:rPr>
          <w:rStyle w:val="cm-tag"/>
          <w:rFonts w:ascii="Consolas" w:hAnsi="Consolas" w:cs="Consolas"/>
          <w:color w:val="117700"/>
          <w:sz w:val="22"/>
          <w:szCs w:val="22"/>
        </w:rPr>
        <w:t>&lt;/groupId&gt;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mybatis-spring-boot-starter</w:t>
      </w:r>
      <w:r>
        <w:rPr>
          <w:rStyle w:val="cm-tag"/>
          <w:rFonts w:ascii="Consolas" w:hAnsi="Consolas" w:cs="Consolas"/>
          <w:color w:val="117700"/>
          <w:sz w:val="22"/>
          <w:szCs w:val="22"/>
        </w:rPr>
        <w:t>&lt;/artifactId&gt;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&lt;version&gt;</w:t>
      </w:r>
      <w:r>
        <w:rPr>
          <w:rFonts w:ascii="Consolas" w:hAnsi="Consolas" w:cs="Consolas"/>
          <w:color w:val="333333"/>
          <w:sz w:val="22"/>
          <w:szCs w:val="22"/>
        </w:rPr>
        <w:t>1.3.1</w:t>
      </w:r>
      <w:r>
        <w:rPr>
          <w:rStyle w:val="cm-tag"/>
          <w:rFonts w:ascii="Consolas" w:hAnsi="Consolas" w:cs="Consolas"/>
          <w:color w:val="117700"/>
          <w:sz w:val="22"/>
          <w:szCs w:val="22"/>
        </w:rPr>
        <w:t>&lt;/version&gt;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tag"/>
          <w:rFonts w:ascii="Consolas" w:hAnsi="Consolas" w:cs="Consolas"/>
          <w:color w:val="117700"/>
          <w:sz w:val="22"/>
          <w:szCs w:val="22"/>
        </w:rPr>
        <w:t>&lt;/dependency&gt;</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27" name="矩形 327" descr="C:\Users\Administrator\Desktop\学习课程\尚硅谷SpringBoot核心技术篇\源码、资料、课件\文档\Spring Boot 笔记\images\%E6%90%9C%E7%8B%97%E6%88%AA%E5%9B%BE20180305194443.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5194443.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FH5ZrX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步骤：</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）、配置数据源相关属性（见上一节</w:t>
      </w:r>
      <w:r>
        <w:rPr>
          <w:rStyle w:val="md-line"/>
          <w:rFonts w:ascii="Helvetica" w:hAnsi="Helvetica"/>
          <w:color w:val="333333"/>
        </w:rPr>
        <w:t>Druid</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）、给数据库建表</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）、创建</w:t>
      </w:r>
      <w:r>
        <w:rPr>
          <w:rStyle w:val="md-line"/>
          <w:rFonts w:ascii="Helvetica" w:hAnsi="Helvetica"/>
          <w:color w:val="333333"/>
        </w:rPr>
        <w:t>JavaBean</w:t>
      </w:r>
    </w:p>
    <w:p w:rsidR="001A7847" w:rsidRDefault="007D395D">
      <w:pPr>
        <w:pStyle w:val="5"/>
      </w:pPr>
      <w:r>
        <w:t>4</w:t>
      </w:r>
      <w:r>
        <w:t>）、注解版</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指定这是一个操作数据库的</w:t>
      </w:r>
      <w:r>
        <w:rPr>
          <w:rStyle w:val="cm-comment"/>
          <w:rFonts w:ascii="Consolas" w:hAnsi="Consolas" w:cs="Consolas"/>
          <w:color w:val="AA5500"/>
          <w:sz w:val="22"/>
          <w:szCs w:val="22"/>
        </w:rPr>
        <w:t>mapper</w:t>
      </w:r>
      <w:r>
        <w:rPr>
          <w:rFonts w:ascii="Consolas" w:hAnsi="Consolas" w:cs="Consolas"/>
          <w:color w:val="333333"/>
          <w:sz w:val="22"/>
          <w:szCs w:val="22"/>
        </w:rPr>
        <w:br/>
      </w:r>
      <w:r>
        <w:rPr>
          <w:rStyle w:val="cm-meta"/>
          <w:rFonts w:ascii="Consolas" w:hAnsi="Consolas" w:cs="Consolas"/>
          <w:color w:val="555555"/>
          <w:sz w:val="22"/>
          <w:szCs w:val="22"/>
        </w:rPr>
        <w:t>@Mapper</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interface</w:t>
      </w:r>
      <w:r>
        <w:rPr>
          <w:rFonts w:ascii="Consolas" w:hAnsi="Consolas" w:cs="Consolas"/>
          <w:color w:val="333333"/>
          <w:sz w:val="22"/>
          <w:szCs w:val="22"/>
        </w:rPr>
        <w:t xml:space="preserve"> </w:t>
      </w:r>
      <w:r>
        <w:rPr>
          <w:rStyle w:val="cm-def"/>
          <w:rFonts w:ascii="Consolas" w:hAnsi="Consolas" w:cs="Consolas"/>
          <w:color w:val="0000FF"/>
          <w:sz w:val="22"/>
          <w:szCs w:val="22"/>
        </w:rPr>
        <w:t>DepartmentMapper</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@Select</w:t>
      </w:r>
      <w:r>
        <w:rPr>
          <w:rFonts w:ascii="Consolas" w:hAnsi="Consolas" w:cs="Consolas"/>
          <w:color w:val="333333"/>
          <w:sz w:val="22"/>
          <w:szCs w:val="22"/>
        </w:rPr>
        <w:t>(</w:t>
      </w:r>
      <w:r>
        <w:rPr>
          <w:rStyle w:val="cm-string"/>
          <w:rFonts w:ascii="Consolas" w:hAnsi="Consolas" w:cs="Consolas"/>
          <w:color w:val="AA1111"/>
          <w:sz w:val="22"/>
          <w:szCs w:val="22"/>
        </w:rPr>
        <w:t>"select * from department where id=#{id}"</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Department</w:t>
      </w:r>
      <w:r>
        <w:rPr>
          <w:rFonts w:ascii="Consolas" w:hAnsi="Consolas" w:cs="Consolas"/>
          <w:color w:val="333333"/>
          <w:sz w:val="22"/>
          <w:szCs w:val="22"/>
        </w:rPr>
        <w:t xml:space="preserve"> </w:t>
      </w:r>
      <w:r>
        <w:rPr>
          <w:rStyle w:val="cm-variable"/>
          <w:rFonts w:ascii="Consolas" w:hAnsi="Consolas" w:cs="Consolas"/>
          <w:color w:val="000000"/>
          <w:sz w:val="22"/>
          <w:szCs w:val="22"/>
        </w:rPr>
        <w:t>getDeptById</w:t>
      </w:r>
      <w:r>
        <w:rPr>
          <w:rFonts w:ascii="Consolas" w:hAnsi="Consolas" w:cs="Consolas"/>
          <w:color w:val="333333"/>
          <w:sz w:val="22"/>
          <w:szCs w:val="22"/>
        </w:rPr>
        <w:t>(</w:t>
      </w:r>
      <w:r>
        <w:rPr>
          <w:rStyle w:val="cm-variable-3"/>
          <w:rFonts w:ascii="Consolas" w:hAnsi="Consolas" w:cs="Consolas"/>
          <w:color w:val="008855"/>
          <w:sz w:val="22"/>
          <w:szCs w:val="22"/>
        </w:rPr>
        <w:t>Integer</w:t>
      </w:r>
      <w:r>
        <w:rPr>
          <w:rFonts w:ascii="Consolas" w:hAnsi="Consolas" w:cs="Consolas"/>
          <w:color w:val="333333"/>
          <w:sz w:val="22"/>
          <w:szCs w:val="22"/>
        </w:rPr>
        <w:t xml:space="preserve"> </w:t>
      </w:r>
      <w:r>
        <w:rPr>
          <w:rStyle w:val="cm-variable"/>
          <w:rFonts w:ascii="Consolas" w:hAnsi="Consolas" w:cs="Consolas"/>
          <w:color w:val="000000"/>
          <w:sz w:val="22"/>
          <w:szCs w:val="22"/>
        </w:rPr>
        <w:t>id</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@Delete</w:t>
      </w:r>
      <w:r>
        <w:rPr>
          <w:rFonts w:ascii="Consolas" w:hAnsi="Consolas" w:cs="Consolas"/>
          <w:color w:val="333333"/>
          <w:sz w:val="22"/>
          <w:szCs w:val="22"/>
        </w:rPr>
        <w:t>(</w:t>
      </w:r>
      <w:r>
        <w:rPr>
          <w:rStyle w:val="cm-string"/>
          <w:rFonts w:ascii="Consolas" w:hAnsi="Consolas" w:cs="Consolas"/>
          <w:color w:val="AA1111"/>
          <w:sz w:val="22"/>
          <w:szCs w:val="22"/>
        </w:rPr>
        <w:t>"delete from department where id=#{id}"</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int</w:t>
      </w:r>
      <w:r>
        <w:rPr>
          <w:rFonts w:ascii="Consolas" w:hAnsi="Consolas" w:cs="Consolas"/>
          <w:color w:val="333333"/>
          <w:sz w:val="22"/>
          <w:szCs w:val="22"/>
        </w:rPr>
        <w:t xml:space="preserve"> </w:t>
      </w:r>
      <w:r>
        <w:rPr>
          <w:rStyle w:val="cm-variable"/>
          <w:rFonts w:ascii="Consolas" w:hAnsi="Consolas" w:cs="Consolas"/>
          <w:color w:val="000000"/>
          <w:sz w:val="22"/>
          <w:szCs w:val="22"/>
        </w:rPr>
        <w:t>deleteDeptById</w:t>
      </w:r>
      <w:r>
        <w:rPr>
          <w:rFonts w:ascii="Consolas" w:hAnsi="Consolas" w:cs="Consolas"/>
          <w:color w:val="333333"/>
          <w:sz w:val="22"/>
          <w:szCs w:val="22"/>
        </w:rPr>
        <w:t>(</w:t>
      </w:r>
      <w:r>
        <w:rPr>
          <w:rStyle w:val="cm-variable-3"/>
          <w:rFonts w:ascii="Consolas" w:hAnsi="Consolas" w:cs="Consolas"/>
          <w:color w:val="008855"/>
          <w:sz w:val="22"/>
          <w:szCs w:val="22"/>
        </w:rPr>
        <w:t>Integer</w:t>
      </w:r>
      <w:r>
        <w:rPr>
          <w:rFonts w:ascii="Consolas" w:hAnsi="Consolas" w:cs="Consolas"/>
          <w:color w:val="333333"/>
          <w:sz w:val="22"/>
          <w:szCs w:val="22"/>
        </w:rPr>
        <w:t xml:space="preserve"> </w:t>
      </w:r>
      <w:r>
        <w:rPr>
          <w:rStyle w:val="cm-variable"/>
          <w:rFonts w:ascii="Consolas" w:hAnsi="Consolas" w:cs="Consolas"/>
          <w:color w:val="000000"/>
          <w:sz w:val="22"/>
          <w:szCs w:val="22"/>
        </w:rPr>
        <w:t>id</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@Options</w:t>
      </w:r>
      <w:r>
        <w:rPr>
          <w:rFonts w:ascii="Consolas" w:hAnsi="Consolas" w:cs="Consolas"/>
          <w:color w:val="333333"/>
          <w:sz w:val="22"/>
          <w:szCs w:val="22"/>
        </w:rPr>
        <w:t>(</w:t>
      </w:r>
      <w:r>
        <w:rPr>
          <w:rStyle w:val="cm-variable"/>
          <w:rFonts w:ascii="Consolas" w:hAnsi="Consolas" w:cs="Consolas"/>
          <w:color w:val="000000"/>
          <w:sz w:val="22"/>
          <w:szCs w:val="22"/>
        </w:rPr>
        <w:t>useGeneratedKeys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true</w:t>
      </w:r>
      <w:r>
        <w:rPr>
          <w:rFonts w:ascii="Consolas" w:hAnsi="Consolas" w:cs="Consolas"/>
          <w:color w:val="333333"/>
          <w:sz w:val="22"/>
          <w:szCs w:val="22"/>
        </w:rPr>
        <w:t>,</w:t>
      </w:r>
      <w:r>
        <w:rPr>
          <w:rStyle w:val="cm-variable"/>
          <w:rFonts w:ascii="Consolas" w:hAnsi="Consolas" w:cs="Consolas"/>
          <w:color w:val="000000"/>
          <w:sz w:val="22"/>
          <w:szCs w:val="22"/>
        </w:rPr>
        <w:t>keyProperty</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"id"</w:t>
      </w:r>
      <w:r>
        <w:rPr>
          <w:rFonts w:ascii="Consolas" w:hAnsi="Consolas" w:cs="Consolas"/>
          <w:color w:val="333333"/>
          <w:sz w:val="22"/>
          <w:szCs w:val="22"/>
        </w:rPr>
        <w:t>)</w:t>
      </w:r>
      <w:r>
        <w:rPr>
          <w:rFonts w:ascii="Consolas" w:hAnsi="Consolas" w:cs="Consolas"/>
          <w:color w:val="333333"/>
          <w:sz w:val="22"/>
          <w:szCs w:val="22"/>
        </w:rPr>
        <w:br/>
        <w:t xml:space="preserve">    </w:t>
      </w:r>
      <w:r>
        <w:rPr>
          <w:rStyle w:val="cm-meta"/>
          <w:rFonts w:ascii="Consolas" w:hAnsi="Consolas" w:cs="Consolas"/>
          <w:color w:val="555555"/>
          <w:sz w:val="22"/>
          <w:szCs w:val="22"/>
        </w:rPr>
        <w:t>@Insert</w:t>
      </w:r>
      <w:r>
        <w:rPr>
          <w:rFonts w:ascii="Consolas" w:hAnsi="Consolas" w:cs="Consolas"/>
          <w:color w:val="333333"/>
          <w:sz w:val="22"/>
          <w:szCs w:val="22"/>
        </w:rPr>
        <w:t>(</w:t>
      </w:r>
      <w:r>
        <w:rPr>
          <w:rStyle w:val="cm-string"/>
          <w:rFonts w:ascii="Consolas" w:hAnsi="Consolas" w:cs="Consolas"/>
          <w:color w:val="AA1111"/>
          <w:sz w:val="22"/>
          <w:szCs w:val="22"/>
        </w:rPr>
        <w:t>"insert into department(departmentName) values(#{departmentName})"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int</w:t>
      </w:r>
      <w:r>
        <w:rPr>
          <w:rFonts w:ascii="Consolas" w:hAnsi="Consolas" w:cs="Consolas"/>
          <w:color w:val="333333"/>
          <w:sz w:val="22"/>
          <w:szCs w:val="22"/>
        </w:rPr>
        <w:t xml:space="preserve"> </w:t>
      </w:r>
      <w:r>
        <w:rPr>
          <w:rStyle w:val="cm-variable"/>
          <w:rFonts w:ascii="Consolas" w:hAnsi="Consolas" w:cs="Consolas"/>
          <w:color w:val="000000"/>
          <w:sz w:val="22"/>
          <w:szCs w:val="22"/>
        </w:rPr>
        <w:t>insertDept</w:t>
      </w:r>
      <w:r>
        <w:rPr>
          <w:rFonts w:ascii="Consolas" w:hAnsi="Consolas" w:cs="Consolas"/>
          <w:color w:val="333333"/>
          <w:sz w:val="22"/>
          <w:szCs w:val="22"/>
        </w:rPr>
        <w:t>(</w:t>
      </w:r>
      <w:r>
        <w:rPr>
          <w:rStyle w:val="cm-variable"/>
          <w:rFonts w:ascii="Consolas" w:hAnsi="Consolas" w:cs="Consolas"/>
          <w:color w:val="000000"/>
          <w:sz w:val="22"/>
          <w:szCs w:val="22"/>
        </w:rPr>
        <w:t>Department</w:t>
      </w:r>
      <w:r>
        <w:rPr>
          <w:rFonts w:ascii="Consolas" w:hAnsi="Consolas" w:cs="Consolas"/>
          <w:color w:val="333333"/>
          <w:sz w:val="22"/>
          <w:szCs w:val="22"/>
        </w:rPr>
        <w:t xml:space="preserve"> </w:t>
      </w:r>
      <w:r>
        <w:rPr>
          <w:rStyle w:val="cm-variable"/>
          <w:rFonts w:ascii="Consolas" w:hAnsi="Consolas" w:cs="Consolas"/>
          <w:color w:val="000000"/>
          <w:sz w:val="22"/>
          <w:szCs w:val="22"/>
        </w:rPr>
        <w:t>department</w:t>
      </w:r>
      <w:r>
        <w:rPr>
          <w:rFonts w:ascii="Consolas" w:hAnsi="Consolas" w:cs="Consolas"/>
          <w:color w:val="333333"/>
          <w:sz w:val="22"/>
          <w:szCs w:val="22"/>
        </w:rPr>
        <w:t>);</w:t>
      </w:r>
      <w:r>
        <w:rPr>
          <w:rFonts w:ascii="Consolas" w:hAnsi="Consolas" w:cs="Consolas"/>
          <w:color w:val="333333"/>
          <w:sz w:val="22"/>
          <w:szCs w:val="22"/>
        </w:rPr>
        <w:br/>
      </w:r>
      <w:r>
        <w:rPr>
          <w:rFonts w:ascii="Consolas" w:hAnsi="Consolas" w:cs="Consolas"/>
          <w:color w:val="333333"/>
          <w:sz w:val="22"/>
          <w:szCs w:val="22"/>
        </w:rPr>
        <w:lastRenderedPageBreak/>
        <w:t>​</w:t>
      </w:r>
      <w:r>
        <w:rPr>
          <w:rFonts w:ascii="Consolas" w:hAnsi="Consolas" w:cs="Consolas"/>
          <w:color w:val="333333"/>
          <w:sz w:val="22"/>
          <w:szCs w:val="22"/>
        </w:rPr>
        <w:br/>
        <w:t xml:space="preserve">    </w:t>
      </w:r>
      <w:r>
        <w:rPr>
          <w:rStyle w:val="cm-meta"/>
          <w:rFonts w:ascii="Consolas" w:hAnsi="Consolas" w:cs="Consolas"/>
          <w:color w:val="555555"/>
          <w:sz w:val="22"/>
          <w:szCs w:val="22"/>
        </w:rPr>
        <w:t>@Update</w:t>
      </w:r>
      <w:r>
        <w:rPr>
          <w:rFonts w:ascii="Consolas" w:hAnsi="Consolas" w:cs="Consolas"/>
          <w:color w:val="333333"/>
          <w:sz w:val="22"/>
          <w:szCs w:val="22"/>
        </w:rPr>
        <w:t>(</w:t>
      </w:r>
      <w:r>
        <w:rPr>
          <w:rStyle w:val="cm-string"/>
          <w:rFonts w:ascii="Consolas" w:hAnsi="Consolas" w:cs="Consolas"/>
          <w:color w:val="AA1111"/>
          <w:sz w:val="22"/>
          <w:szCs w:val="22"/>
        </w:rPr>
        <w:t>"update department set departmentName=#{departmentName} where id=#{id}"</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int</w:t>
      </w:r>
      <w:r>
        <w:rPr>
          <w:rFonts w:ascii="Consolas" w:hAnsi="Consolas" w:cs="Consolas"/>
          <w:color w:val="333333"/>
          <w:sz w:val="22"/>
          <w:szCs w:val="22"/>
        </w:rPr>
        <w:t xml:space="preserve"> </w:t>
      </w:r>
      <w:r>
        <w:rPr>
          <w:rStyle w:val="cm-variable"/>
          <w:rFonts w:ascii="Consolas" w:hAnsi="Consolas" w:cs="Consolas"/>
          <w:color w:val="000000"/>
          <w:sz w:val="22"/>
          <w:szCs w:val="22"/>
        </w:rPr>
        <w:t>updateDept</w:t>
      </w:r>
      <w:r>
        <w:rPr>
          <w:rFonts w:ascii="Consolas" w:hAnsi="Consolas" w:cs="Consolas"/>
          <w:color w:val="333333"/>
          <w:sz w:val="22"/>
          <w:szCs w:val="22"/>
        </w:rPr>
        <w:t>(</w:t>
      </w:r>
      <w:r>
        <w:rPr>
          <w:rStyle w:val="cm-variable"/>
          <w:rFonts w:ascii="Consolas" w:hAnsi="Consolas" w:cs="Consolas"/>
          <w:color w:val="000000"/>
          <w:sz w:val="22"/>
          <w:szCs w:val="22"/>
        </w:rPr>
        <w:t>Department</w:t>
      </w:r>
      <w:r>
        <w:rPr>
          <w:rFonts w:ascii="Consolas" w:hAnsi="Consolas" w:cs="Consolas"/>
          <w:color w:val="333333"/>
          <w:sz w:val="22"/>
          <w:szCs w:val="22"/>
        </w:rPr>
        <w:t xml:space="preserve"> </w:t>
      </w:r>
      <w:r>
        <w:rPr>
          <w:rStyle w:val="cm-variable"/>
          <w:rFonts w:ascii="Consolas" w:hAnsi="Consolas" w:cs="Consolas"/>
          <w:color w:val="000000"/>
          <w:sz w:val="22"/>
          <w:szCs w:val="22"/>
        </w:rPr>
        <w:t>department</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问题：</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自定义</w:t>
      </w:r>
      <w:r>
        <w:rPr>
          <w:rStyle w:val="md-line"/>
          <w:rFonts w:ascii="Helvetica" w:hAnsi="Helvetica"/>
          <w:color w:val="333333"/>
        </w:rPr>
        <w:t>MyBatis</w:t>
      </w:r>
      <w:r>
        <w:rPr>
          <w:rStyle w:val="md-line"/>
          <w:rFonts w:ascii="Helvetica" w:hAnsi="Helvetica"/>
          <w:color w:val="333333"/>
        </w:rPr>
        <w:t>的配置规则；给容器中添加一个</w:t>
      </w:r>
      <w:r>
        <w:rPr>
          <w:rStyle w:val="md-line"/>
          <w:rFonts w:ascii="Helvetica" w:hAnsi="Helvetica"/>
          <w:color w:val="333333"/>
        </w:rPr>
        <w:t>ConfigurationCustomizer</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w:t>
      </w:r>
      <w:r>
        <w:rPr>
          <w:rStyle w:val="cm-variable"/>
          <w:rFonts w:ascii="Consolas" w:hAnsi="Consolas" w:cs="Consolas"/>
          <w:color w:val="000000"/>
          <w:sz w:val="22"/>
          <w:szCs w:val="22"/>
        </w:rPr>
        <w:t>annotation</w:t>
      </w:r>
      <w:r>
        <w:rPr>
          <w:rFonts w:ascii="Consolas" w:hAnsi="Consolas" w:cs="Consolas"/>
          <w:color w:val="333333"/>
          <w:sz w:val="22"/>
          <w:szCs w:val="22"/>
        </w:rPr>
        <w:t>.</w:t>
      </w:r>
      <w:r>
        <w:rPr>
          <w:rStyle w:val="cm-variable"/>
          <w:rFonts w:ascii="Consolas" w:hAnsi="Consolas" w:cs="Consolas"/>
          <w:color w:val="000000"/>
          <w:sz w:val="22"/>
          <w:szCs w:val="22"/>
        </w:rPr>
        <w:t>Configuration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MyBatisConfig</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ConfigurationCustomizer</w:t>
      </w:r>
      <w:r>
        <w:rPr>
          <w:rFonts w:ascii="Consolas" w:hAnsi="Consolas" w:cs="Consolas"/>
          <w:color w:val="333333"/>
          <w:sz w:val="22"/>
          <w:szCs w:val="22"/>
        </w:rPr>
        <w:t xml:space="preserve"> </w:t>
      </w:r>
      <w:r>
        <w:rPr>
          <w:rStyle w:val="cm-variable"/>
          <w:rFonts w:ascii="Consolas" w:hAnsi="Consolas" w:cs="Consolas"/>
          <w:color w:val="000000"/>
          <w:sz w:val="22"/>
          <w:szCs w:val="22"/>
        </w:rPr>
        <w:t>configurationCustomizer</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ConfigurationCustomizer</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customize</w:t>
      </w:r>
      <w:r>
        <w:rPr>
          <w:rFonts w:ascii="Consolas" w:hAnsi="Consolas" w:cs="Consolas"/>
          <w:color w:val="333333"/>
          <w:sz w:val="22"/>
          <w:szCs w:val="22"/>
        </w:rPr>
        <w:t>(</w:t>
      </w:r>
      <w:r>
        <w:rPr>
          <w:rStyle w:val="cm-variable"/>
          <w:rFonts w:ascii="Consolas" w:hAnsi="Consolas" w:cs="Consolas"/>
          <w:color w:val="000000"/>
          <w:sz w:val="22"/>
          <w:szCs w:val="22"/>
        </w:rPr>
        <w:t>Configuration</w:t>
      </w:r>
      <w:r>
        <w:rPr>
          <w:rFonts w:ascii="Consolas" w:hAnsi="Consolas" w:cs="Consolas"/>
          <w:color w:val="333333"/>
          <w:sz w:val="22"/>
          <w:szCs w:val="22"/>
        </w:rPr>
        <w:t xml:space="preserve"> </w:t>
      </w:r>
      <w:r>
        <w:rPr>
          <w:rStyle w:val="cm-variable"/>
          <w:rFonts w:ascii="Consolas" w:hAnsi="Consolas" w:cs="Consolas"/>
          <w:color w:val="000000"/>
          <w:sz w:val="22"/>
          <w:szCs w:val="22"/>
        </w:rPr>
        <w:t>configuration</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configuration</w:t>
      </w:r>
      <w:r>
        <w:rPr>
          <w:rFonts w:ascii="Consolas" w:hAnsi="Consolas" w:cs="Consolas"/>
          <w:color w:val="333333"/>
          <w:sz w:val="22"/>
          <w:szCs w:val="22"/>
        </w:rPr>
        <w:t>.</w:t>
      </w:r>
      <w:r>
        <w:rPr>
          <w:rStyle w:val="cm-variable"/>
          <w:rFonts w:ascii="Consolas" w:hAnsi="Consolas" w:cs="Consolas"/>
          <w:color w:val="000000"/>
          <w:sz w:val="22"/>
          <w:szCs w:val="22"/>
        </w:rPr>
        <w:t>setMapUnderscoreToCamelCase</w:t>
      </w:r>
      <w:r>
        <w:rPr>
          <w:rFonts w:ascii="Consolas" w:hAnsi="Consolas" w:cs="Consolas"/>
          <w:color w:val="333333"/>
          <w:sz w:val="22"/>
          <w:szCs w:val="22"/>
        </w:rPr>
        <w:t>(</w:t>
      </w:r>
      <w:r>
        <w:rPr>
          <w:rStyle w:val="cm-atom"/>
          <w:rFonts w:ascii="Consolas" w:hAnsi="Consolas" w:cs="Consolas"/>
          <w:color w:val="221199"/>
          <w:sz w:val="22"/>
          <w:szCs w:val="22"/>
        </w:rPr>
        <w:t>true</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variable"/>
          <w:rFonts w:ascii="Consolas" w:hAnsi="Consolas" w:cs="Consolas"/>
          <w:color w:val="000000"/>
          <w:sz w:val="22"/>
          <w:szCs w:val="22"/>
        </w:rPr>
        <w:t>使用</w:t>
      </w:r>
      <w:r>
        <w:rPr>
          <w:rStyle w:val="cm-variable"/>
          <w:rFonts w:ascii="Consolas" w:hAnsi="Consolas" w:cs="Consolas"/>
          <w:color w:val="000000"/>
          <w:sz w:val="22"/>
          <w:szCs w:val="22"/>
        </w:rPr>
        <w:t>MapperScan</w:t>
      </w:r>
      <w:r>
        <w:rPr>
          <w:rStyle w:val="cm-variable"/>
          <w:rFonts w:ascii="Consolas" w:hAnsi="Consolas" w:cs="Consolas"/>
          <w:color w:val="000000"/>
          <w:sz w:val="22"/>
          <w:szCs w:val="22"/>
        </w:rPr>
        <w:t>批量扫描所有的</w:t>
      </w:r>
      <w:r>
        <w:rPr>
          <w:rStyle w:val="cm-variable"/>
          <w:rFonts w:ascii="Consolas" w:hAnsi="Consolas" w:cs="Consolas"/>
          <w:color w:val="000000"/>
          <w:sz w:val="22"/>
          <w:szCs w:val="22"/>
        </w:rPr>
        <w:t>Mapper</w:t>
      </w:r>
      <w:r>
        <w:rPr>
          <w:rStyle w:val="cm-variable"/>
          <w:rFonts w:ascii="Consolas" w:hAnsi="Consolas" w:cs="Consolas"/>
          <w:color w:val="000000"/>
          <w:sz w:val="22"/>
          <w:szCs w:val="22"/>
        </w:rPr>
        <w:t>接口；</w:t>
      </w:r>
      <w:r>
        <w:rPr>
          <w:rFonts w:ascii="Consolas" w:hAnsi="Consolas" w:cs="Consolas"/>
          <w:color w:val="333333"/>
          <w:sz w:val="22"/>
          <w:szCs w:val="22"/>
        </w:rPr>
        <w:br/>
      </w:r>
      <w:r>
        <w:rPr>
          <w:rStyle w:val="cm-meta"/>
          <w:rFonts w:ascii="Consolas" w:hAnsi="Consolas" w:cs="Consolas"/>
          <w:color w:val="555555"/>
          <w:sz w:val="22"/>
          <w:szCs w:val="22"/>
        </w:rPr>
        <w:t>@MapperScan</w:t>
      </w:r>
      <w:r>
        <w:rPr>
          <w:rFonts w:ascii="Consolas" w:hAnsi="Consolas" w:cs="Consolas"/>
          <w:color w:val="333333"/>
          <w:sz w:val="22"/>
          <w:szCs w:val="22"/>
        </w:rPr>
        <w:t>(</w:t>
      </w:r>
      <w:r>
        <w:rPr>
          <w:rStyle w:val="cm-variable"/>
          <w:rFonts w:ascii="Consolas" w:hAnsi="Consolas" w:cs="Consolas"/>
          <w:color w:val="000000"/>
          <w:sz w:val="22"/>
          <w:szCs w:val="22"/>
        </w:rPr>
        <w:t>value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"com.atguigu.springboot.mapper"</w:t>
      </w:r>
      <w:r>
        <w:rPr>
          <w:rFonts w:ascii="Consolas" w:hAnsi="Consolas" w:cs="Consolas"/>
          <w:color w:val="333333"/>
          <w:sz w:val="22"/>
          <w:szCs w:val="22"/>
        </w:rPr>
        <w:t>)</w:t>
      </w:r>
      <w:r>
        <w:rPr>
          <w:rFonts w:ascii="Consolas" w:hAnsi="Consolas" w:cs="Consolas"/>
          <w:color w:val="333333"/>
          <w:sz w:val="22"/>
          <w:szCs w:val="22"/>
        </w:rPr>
        <w:br/>
      </w:r>
      <w:r>
        <w:rPr>
          <w:rStyle w:val="cm-meta"/>
          <w:rFonts w:ascii="Consolas" w:hAnsi="Consolas" w:cs="Consolas"/>
          <w:color w:val="555555"/>
          <w:sz w:val="22"/>
          <w:szCs w:val="22"/>
        </w:rPr>
        <w:t>@SpringBootApplication</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SpringBoot06DataMybatisApplication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static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main</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 {</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Style w:val="cm-variable"/>
          <w:rFonts w:ascii="Consolas" w:hAnsi="Consolas" w:cs="Consolas"/>
          <w:color w:val="000000"/>
          <w:sz w:val="22"/>
          <w:szCs w:val="22"/>
        </w:rPr>
        <w:t>SpringApplication</w:t>
      </w:r>
      <w:r>
        <w:rPr>
          <w:rFonts w:ascii="Consolas" w:hAnsi="Consolas" w:cs="Consolas"/>
          <w:color w:val="333333"/>
          <w:sz w:val="22"/>
          <w:szCs w:val="22"/>
        </w:rPr>
        <w:t>.</w:t>
      </w:r>
      <w:r>
        <w:rPr>
          <w:rStyle w:val="cm-variable"/>
          <w:rFonts w:ascii="Consolas" w:hAnsi="Consolas" w:cs="Consolas"/>
          <w:color w:val="000000"/>
          <w:sz w:val="22"/>
          <w:szCs w:val="22"/>
        </w:rPr>
        <w:t>run</w:t>
      </w:r>
      <w:r>
        <w:rPr>
          <w:rFonts w:ascii="Consolas" w:hAnsi="Consolas" w:cs="Consolas"/>
          <w:color w:val="333333"/>
          <w:sz w:val="22"/>
          <w:szCs w:val="22"/>
        </w:rPr>
        <w:t>(</w:t>
      </w:r>
      <w:r>
        <w:rPr>
          <w:rStyle w:val="cm-variable"/>
          <w:rFonts w:ascii="Consolas" w:hAnsi="Consolas" w:cs="Consolas"/>
          <w:color w:val="000000"/>
          <w:sz w:val="22"/>
          <w:szCs w:val="22"/>
        </w:rPr>
        <w:t>SpringBoot06DataMybatisApplication</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w:t>
      </w:r>
      <w:r>
        <w:rPr>
          <w:rFonts w:ascii="Consolas" w:hAnsi="Consolas" w:cs="Consolas"/>
          <w:color w:val="333333"/>
          <w:sz w:val="22"/>
          <w:szCs w:val="22"/>
        </w:rPr>
        <w:br/>
      </w:r>
      <w:r>
        <w:rPr>
          <w:rStyle w:val="cm-tab"/>
          <w:rFonts w:ascii="Courier New" w:hAnsi="Courier New" w:cs="Courier New"/>
          <w:color w:val="333333"/>
          <w:sz w:val="22"/>
          <w:szCs w:val="22"/>
        </w:rPr>
        <w:t xml:space="preserve">    </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5"/>
        <w:rPr>
          <w:rFonts w:cs="宋体"/>
        </w:rPr>
      </w:pPr>
      <w:r>
        <w:t>5</w:t>
      </w:r>
      <w:r>
        <w:t>）、配置文件版</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atom"/>
          <w:rFonts w:ascii="Consolas" w:hAnsi="Consolas" w:cs="Consolas"/>
          <w:color w:val="221199"/>
          <w:sz w:val="22"/>
          <w:szCs w:val="22"/>
        </w:rPr>
        <w:t>mybatis</w:t>
      </w:r>
      <w:r>
        <w:rPr>
          <w:rStyle w:val="cm-meta"/>
          <w:rFonts w:ascii="Consolas" w:hAnsi="Consolas" w:cs="Consolas"/>
          <w:color w:val="555555"/>
          <w:sz w:val="22"/>
          <w:szCs w:val="22"/>
        </w:rPr>
        <w:t>:</w:t>
      </w:r>
      <w:r>
        <w:rPr>
          <w:rFonts w:ascii="Consolas" w:hAnsi="Consolas" w:cs="Consolas"/>
          <w:color w:val="333333"/>
          <w:sz w:val="22"/>
          <w:szCs w:val="22"/>
        </w:rPr>
        <w:br/>
      </w:r>
      <w:r>
        <w:rPr>
          <w:rStyle w:val="cm-atom"/>
          <w:rFonts w:ascii="Consolas" w:hAnsi="Consolas" w:cs="Consolas"/>
          <w:color w:val="221199"/>
          <w:sz w:val="22"/>
          <w:szCs w:val="22"/>
        </w:rPr>
        <w:lastRenderedPageBreak/>
        <w:t xml:space="preserve">  config-location</w:t>
      </w:r>
      <w:r>
        <w:rPr>
          <w:rStyle w:val="cm-meta"/>
          <w:rFonts w:ascii="Consolas" w:hAnsi="Consolas" w:cs="Consolas"/>
          <w:color w:val="555555"/>
          <w:sz w:val="22"/>
          <w:szCs w:val="22"/>
        </w:rPr>
        <w:t xml:space="preserve">: </w:t>
      </w:r>
      <w:r>
        <w:rPr>
          <w:rFonts w:ascii="Consolas" w:hAnsi="Consolas" w:cs="Consolas"/>
          <w:color w:val="333333"/>
          <w:sz w:val="22"/>
          <w:szCs w:val="22"/>
        </w:rPr>
        <w:t>classpath</w:t>
      </w:r>
      <w:r>
        <w:rPr>
          <w:rStyle w:val="cm-meta"/>
          <w:rFonts w:ascii="Consolas" w:hAnsi="Consolas" w:cs="Consolas"/>
          <w:color w:val="555555"/>
          <w:sz w:val="22"/>
          <w:szCs w:val="22"/>
        </w:rPr>
        <w:t>:</w:t>
      </w:r>
      <w:r>
        <w:rPr>
          <w:rFonts w:ascii="Consolas" w:hAnsi="Consolas" w:cs="Consolas"/>
          <w:color w:val="333333"/>
          <w:sz w:val="22"/>
          <w:szCs w:val="22"/>
        </w:rPr>
        <w:t xml:space="preserve">mybatis/mybatis-config.xml </w:t>
      </w:r>
      <w:r>
        <w:rPr>
          <w:rFonts w:ascii="Consolas" w:hAnsi="Consolas" w:cs="Consolas"/>
          <w:color w:val="333333"/>
          <w:sz w:val="22"/>
          <w:szCs w:val="22"/>
        </w:rPr>
        <w:t>指定全局配置文件的位置</w:t>
      </w:r>
      <w:r>
        <w:rPr>
          <w:rFonts w:ascii="Consolas" w:hAnsi="Consolas" w:cs="Consolas"/>
          <w:color w:val="333333"/>
          <w:sz w:val="22"/>
          <w:szCs w:val="22"/>
        </w:rPr>
        <w:br/>
      </w:r>
      <w:r>
        <w:rPr>
          <w:rStyle w:val="cm-atom"/>
          <w:rFonts w:ascii="Consolas" w:hAnsi="Consolas" w:cs="Consolas"/>
          <w:color w:val="221199"/>
          <w:sz w:val="22"/>
          <w:szCs w:val="22"/>
        </w:rPr>
        <w:t xml:space="preserve">  mapper-locations</w:t>
      </w:r>
      <w:r>
        <w:rPr>
          <w:rStyle w:val="cm-meta"/>
          <w:rFonts w:ascii="Consolas" w:hAnsi="Consolas" w:cs="Consolas"/>
          <w:color w:val="555555"/>
          <w:sz w:val="22"/>
          <w:szCs w:val="22"/>
        </w:rPr>
        <w:t xml:space="preserve">: </w:t>
      </w:r>
      <w:r>
        <w:rPr>
          <w:rFonts w:ascii="Consolas" w:hAnsi="Consolas" w:cs="Consolas"/>
          <w:color w:val="333333"/>
          <w:sz w:val="22"/>
          <w:szCs w:val="22"/>
        </w:rPr>
        <w:t>classpath</w:t>
      </w:r>
      <w:r>
        <w:rPr>
          <w:rStyle w:val="cm-meta"/>
          <w:rFonts w:ascii="Consolas" w:hAnsi="Consolas" w:cs="Consolas"/>
          <w:color w:val="555555"/>
          <w:sz w:val="22"/>
          <w:szCs w:val="22"/>
        </w:rPr>
        <w:t>:</w:t>
      </w:r>
      <w:r>
        <w:rPr>
          <w:rFonts w:ascii="Consolas" w:hAnsi="Consolas" w:cs="Consolas"/>
          <w:color w:val="333333"/>
          <w:sz w:val="22"/>
          <w:szCs w:val="22"/>
        </w:rPr>
        <w:t xml:space="preserve">mybatis/mapper/*.xml  </w:t>
      </w:r>
      <w:r>
        <w:rPr>
          <w:rFonts w:ascii="Consolas" w:hAnsi="Consolas" w:cs="Consolas"/>
          <w:color w:val="333333"/>
          <w:sz w:val="22"/>
          <w:szCs w:val="22"/>
        </w:rPr>
        <w:t>指定</w:t>
      </w:r>
      <w:r>
        <w:rPr>
          <w:rFonts w:ascii="Consolas" w:hAnsi="Consolas" w:cs="Consolas"/>
          <w:color w:val="333333"/>
          <w:sz w:val="22"/>
          <w:szCs w:val="22"/>
        </w:rPr>
        <w:t>sql</w:t>
      </w:r>
      <w:r>
        <w:rPr>
          <w:rFonts w:ascii="Consolas" w:hAnsi="Consolas" w:cs="Consolas"/>
          <w:color w:val="333333"/>
          <w:sz w:val="22"/>
          <w:szCs w:val="22"/>
        </w:rPr>
        <w:t>映射文件的位置</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更多使用参照</w:t>
      </w:r>
    </w:p>
    <w:p w:rsidR="001A7847" w:rsidRDefault="003C5B7A">
      <w:pPr>
        <w:pStyle w:val="aa"/>
        <w:spacing w:before="192" w:beforeAutospacing="0" w:after="192" w:afterAutospacing="0"/>
        <w:rPr>
          <w:rFonts w:ascii="Helvetica" w:hAnsi="Helvetica"/>
          <w:color w:val="333333"/>
        </w:rPr>
      </w:pPr>
      <w:hyperlink r:id="rId632" w:history="1">
        <w:r w:rsidR="007D395D">
          <w:rPr>
            <w:rStyle w:val="af"/>
            <w:rFonts w:ascii="Helvetica" w:hAnsi="Helvetica"/>
            <w:color w:val="4183C4"/>
          </w:rPr>
          <w:t>http://www.mybatis.org/spring-boot-starter/mybatis-spring-boot-autoconfigure/</w:t>
        </w:r>
      </w:hyperlink>
    </w:p>
    <w:p w:rsidR="001A7847" w:rsidRDefault="007D395D">
      <w:pPr>
        <w:pStyle w:val="4"/>
      </w:pPr>
      <w:r>
        <w:t>4</w:t>
      </w:r>
      <w:r>
        <w:t>、整合</w:t>
      </w:r>
      <w:r>
        <w:t>SpringData JPA</w:t>
      </w:r>
    </w:p>
    <w:p w:rsidR="001A7847" w:rsidRDefault="007D395D">
      <w:pPr>
        <w:pStyle w:val="5"/>
      </w:pPr>
      <w:r>
        <w:t>1</w:t>
      </w:r>
      <w:r>
        <w:t>）、</w:t>
      </w:r>
      <w:r>
        <w:t>SpringData</w:t>
      </w:r>
      <w:r>
        <w:t>简介</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26" name="矩形 326" descr="C:\Users\Administrator\Desktop\学习课程\尚硅谷SpringBoot核心技术篇\源码、资料、课件\文档\Spring Boot 笔记\images\%E6%90%9C%E7%8B%97%E6%88%AA%E5%9B%BE20180306105412.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6105412.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LEHVrj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5"/>
      </w:pPr>
      <w:r>
        <w:t>2</w:t>
      </w:r>
      <w:r>
        <w:t>）、整合</w:t>
      </w:r>
      <w:r>
        <w:t>SpringData JPA</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JPA:ORM</w:t>
      </w:r>
      <w:r>
        <w:rPr>
          <w:rStyle w:val="md-line"/>
          <w:rFonts w:ascii="Helvetica" w:hAnsi="Helvetica"/>
          <w:color w:val="333333"/>
        </w:rPr>
        <w:t>（</w:t>
      </w:r>
      <w:r>
        <w:rPr>
          <w:rStyle w:val="md-line"/>
          <w:rFonts w:ascii="Helvetica" w:hAnsi="Helvetica"/>
          <w:color w:val="333333"/>
        </w:rPr>
        <w:t>Object Relational Mapping</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）、编写一个实体类（</w:t>
      </w:r>
      <w:r>
        <w:rPr>
          <w:rStyle w:val="md-line"/>
          <w:rFonts w:ascii="Helvetica" w:hAnsi="Helvetica"/>
          <w:color w:val="333333"/>
        </w:rPr>
        <w:t>bean</w:t>
      </w:r>
      <w:r>
        <w:rPr>
          <w:rStyle w:val="md-line"/>
          <w:rFonts w:ascii="Helvetica" w:hAnsi="Helvetica"/>
          <w:color w:val="333333"/>
        </w:rPr>
        <w:t>）和数据表进行映射，并且配置好映射关系；</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使用</w:t>
      </w:r>
      <w:r>
        <w:rPr>
          <w:rStyle w:val="cm-comment"/>
          <w:rFonts w:ascii="Consolas" w:hAnsi="Consolas" w:cs="Consolas"/>
          <w:color w:val="AA5500"/>
          <w:sz w:val="22"/>
          <w:szCs w:val="22"/>
        </w:rPr>
        <w:t>JPA</w:t>
      </w:r>
      <w:r>
        <w:rPr>
          <w:rStyle w:val="cm-comment"/>
          <w:rFonts w:ascii="Consolas" w:hAnsi="Consolas" w:cs="Consolas"/>
          <w:color w:val="AA5500"/>
          <w:sz w:val="22"/>
          <w:szCs w:val="22"/>
        </w:rPr>
        <w:t>注解配置映射关系</w:t>
      </w:r>
      <w:r>
        <w:rPr>
          <w:rFonts w:ascii="Consolas" w:hAnsi="Consolas" w:cs="Consolas"/>
          <w:color w:val="333333"/>
          <w:sz w:val="22"/>
          <w:szCs w:val="22"/>
        </w:rPr>
        <w:br/>
      </w:r>
      <w:r>
        <w:rPr>
          <w:rStyle w:val="cm-meta"/>
          <w:rFonts w:ascii="Consolas" w:hAnsi="Consolas" w:cs="Consolas"/>
          <w:color w:val="555555"/>
          <w:sz w:val="22"/>
          <w:szCs w:val="22"/>
        </w:rPr>
        <w:t>@Entity</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告诉</w:t>
      </w:r>
      <w:r>
        <w:rPr>
          <w:rStyle w:val="cm-comment"/>
          <w:rFonts w:ascii="Consolas" w:hAnsi="Consolas" w:cs="Consolas"/>
          <w:color w:val="AA5500"/>
          <w:sz w:val="22"/>
          <w:szCs w:val="22"/>
        </w:rPr>
        <w:t>JPA</w:t>
      </w:r>
      <w:r>
        <w:rPr>
          <w:rStyle w:val="cm-comment"/>
          <w:rFonts w:ascii="Consolas" w:hAnsi="Consolas" w:cs="Consolas"/>
          <w:color w:val="AA5500"/>
          <w:sz w:val="22"/>
          <w:szCs w:val="22"/>
        </w:rPr>
        <w:t>这是一个实体类（和数据表映射的类）</w:t>
      </w:r>
      <w:r>
        <w:rPr>
          <w:rFonts w:ascii="Consolas" w:hAnsi="Consolas" w:cs="Consolas"/>
          <w:color w:val="333333"/>
          <w:sz w:val="22"/>
          <w:szCs w:val="22"/>
        </w:rPr>
        <w:br/>
      </w:r>
      <w:r>
        <w:rPr>
          <w:rStyle w:val="cm-meta"/>
          <w:rFonts w:ascii="Consolas" w:hAnsi="Consolas" w:cs="Consolas"/>
          <w:color w:val="555555"/>
          <w:sz w:val="22"/>
          <w:szCs w:val="22"/>
        </w:rPr>
        <w:t>@Table</w:t>
      </w:r>
      <w:r>
        <w:rPr>
          <w:rFonts w:ascii="Consolas" w:hAnsi="Consolas" w:cs="Consolas"/>
          <w:color w:val="333333"/>
          <w:sz w:val="22"/>
          <w:szCs w:val="22"/>
        </w:rPr>
        <w:t>(</w:t>
      </w:r>
      <w:r>
        <w:rPr>
          <w:rStyle w:val="cm-variable"/>
          <w:rFonts w:ascii="Consolas" w:hAnsi="Consolas" w:cs="Consolas"/>
          <w:color w:val="000000"/>
          <w:sz w:val="22"/>
          <w:szCs w:val="22"/>
        </w:rPr>
        <w:t>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"tbl_user"</w:t>
      </w:r>
      <w:r>
        <w:rPr>
          <w:rFonts w:ascii="Consolas" w:hAnsi="Consolas" w:cs="Consolas"/>
          <w:color w:val="333333"/>
          <w:sz w:val="22"/>
          <w:szCs w:val="22"/>
        </w:rPr>
        <w:t xml:space="preserve">) </w:t>
      </w:r>
      <w:r>
        <w:rPr>
          <w:rStyle w:val="cm-comment"/>
          <w:rFonts w:ascii="Consolas" w:hAnsi="Consolas" w:cs="Consolas"/>
          <w:color w:val="AA5500"/>
          <w:sz w:val="22"/>
          <w:szCs w:val="22"/>
        </w:rPr>
        <w:t>//@Table</w:t>
      </w:r>
      <w:r>
        <w:rPr>
          <w:rStyle w:val="cm-comment"/>
          <w:rFonts w:ascii="Consolas" w:hAnsi="Consolas" w:cs="Consolas"/>
          <w:color w:val="AA5500"/>
          <w:sz w:val="22"/>
          <w:szCs w:val="22"/>
        </w:rPr>
        <w:t>来指定和哪个数据表对应</w:t>
      </w:r>
      <w:r>
        <w:rPr>
          <w:rStyle w:val="cm-comment"/>
          <w:rFonts w:ascii="Consolas" w:hAnsi="Consolas" w:cs="Consolas"/>
          <w:color w:val="AA5500"/>
          <w:sz w:val="22"/>
          <w:szCs w:val="22"/>
        </w:rPr>
        <w:t>;</w:t>
      </w:r>
      <w:r>
        <w:rPr>
          <w:rStyle w:val="cm-comment"/>
          <w:rFonts w:ascii="Consolas" w:hAnsi="Consolas" w:cs="Consolas"/>
          <w:color w:val="AA5500"/>
          <w:sz w:val="22"/>
          <w:szCs w:val="22"/>
        </w:rPr>
        <w:t>如果省略默认表名就是</w:t>
      </w:r>
      <w:r>
        <w:rPr>
          <w:rStyle w:val="cm-comment"/>
          <w:rFonts w:ascii="Consolas" w:hAnsi="Consolas" w:cs="Consolas"/>
          <w:color w:val="AA5500"/>
          <w:sz w:val="22"/>
          <w:szCs w:val="22"/>
        </w:rPr>
        <w:t>user</w:t>
      </w:r>
      <w:r>
        <w:rPr>
          <w:rStyle w:val="cm-comment"/>
          <w:rFonts w:ascii="Consolas" w:hAnsi="Consolas" w:cs="Consolas"/>
          <w:color w:val="AA5500"/>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User</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@Id</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这是一个主键</w:t>
      </w:r>
      <w:r>
        <w:rPr>
          <w:rFonts w:ascii="Consolas" w:hAnsi="Consolas" w:cs="Consolas"/>
          <w:color w:val="333333"/>
          <w:sz w:val="22"/>
          <w:szCs w:val="22"/>
        </w:rPr>
        <w:br/>
        <w:t xml:space="preserve">    </w:t>
      </w:r>
      <w:r>
        <w:rPr>
          <w:rStyle w:val="cm-meta"/>
          <w:rFonts w:ascii="Consolas" w:hAnsi="Consolas" w:cs="Consolas"/>
          <w:color w:val="555555"/>
          <w:sz w:val="22"/>
          <w:szCs w:val="22"/>
        </w:rPr>
        <w:t>@GeneratedValue</w:t>
      </w:r>
      <w:r>
        <w:rPr>
          <w:rFonts w:ascii="Consolas" w:hAnsi="Consolas" w:cs="Consolas"/>
          <w:color w:val="333333"/>
          <w:sz w:val="22"/>
          <w:szCs w:val="22"/>
        </w:rPr>
        <w:t>(</w:t>
      </w:r>
      <w:r>
        <w:rPr>
          <w:rStyle w:val="cm-variable"/>
          <w:rFonts w:ascii="Consolas" w:hAnsi="Consolas" w:cs="Consolas"/>
          <w:color w:val="000000"/>
          <w:sz w:val="22"/>
          <w:szCs w:val="22"/>
        </w:rPr>
        <w:t>strategy</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GenerationType</w:t>
      </w:r>
      <w:r>
        <w:rPr>
          <w:rFonts w:ascii="Consolas" w:hAnsi="Consolas" w:cs="Consolas"/>
          <w:color w:val="333333"/>
          <w:sz w:val="22"/>
          <w:szCs w:val="22"/>
        </w:rPr>
        <w:t>.</w:t>
      </w:r>
      <w:r>
        <w:rPr>
          <w:rStyle w:val="cm-variable"/>
          <w:rFonts w:ascii="Consolas" w:hAnsi="Consolas" w:cs="Consolas"/>
          <w:color w:val="000000"/>
          <w:sz w:val="22"/>
          <w:szCs w:val="22"/>
        </w:rPr>
        <w:t>IDENTITY</w:t>
      </w:r>
      <w:r>
        <w:rPr>
          <w:rFonts w:ascii="Consolas" w:hAnsi="Consolas" w:cs="Consolas"/>
          <w:color w:val="333333"/>
          <w:sz w:val="22"/>
          <w:szCs w:val="22"/>
        </w:rPr>
        <w:t>)</w:t>
      </w:r>
      <w:r>
        <w:rPr>
          <w:rStyle w:val="cm-comment"/>
          <w:rFonts w:ascii="Consolas" w:hAnsi="Consolas" w:cs="Consolas"/>
          <w:color w:val="AA5500"/>
          <w:sz w:val="22"/>
          <w:szCs w:val="22"/>
        </w:rPr>
        <w:t>//</w:t>
      </w:r>
      <w:r>
        <w:rPr>
          <w:rStyle w:val="cm-comment"/>
          <w:rFonts w:ascii="Consolas" w:hAnsi="Consolas" w:cs="Consolas"/>
          <w:color w:val="AA5500"/>
          <w:sz w:val="22"/>
          <w:szCs w:val="22"/>
        </w:rPr>
        <w:t>自增主键</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Integer</w:t>
      </w:r>
      <w:r>
        <w:rPr>
          <w:rFonts w:ascii="Consolas" w:hAnsi="Consolas" w:cs="Consolas"/>
          <w:color w:val="333333"/>
          <w:sz w:val="22"/>
          <w:szCs w:val="22"/>
        </w:rPr>
        <w:t xml:space="preserve"> </w:t>
      </w:r>
      <w:r>
        <w:rPr>
          <w:rStyle w:val="cm-variable"/>
          <w:rFonts w:ascii="Consolas" w:hAnsi="Consolas" w:cs="Consolas"/>
          <w:color w:val="000000"/>
          <w:sz w:val="22"/>
          <w:szCs w:val="22"/>
        </w:rPr>
        <w:t>id</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@Column</w:t>
      </w:r>
      <w:r>
        <w:rPr>
          <w:rFonts w:ascii="Consolas" w:hAnsi="Consolas" w:cs="Consolas"/>
          <w:color w:val="333333"/>
          <w:sz w:val="22"/>
          <w:szCs w:val="22"/>
        </w:rPr>
        <w:t>(</w:t>
      </w:r>
      <w:r>
        <w:rPr>
          <w:rStyle w:val="cm-variable"/>
          <w:rFonts w:ascii="Consolas" w:hAnsi="Consolas" w:cs="Consolas"/>
          <w:color w:val="000000"/>
          <w:sz w:val="22"/>
          <w:szCs w:val="22"/>
        </w:rPr>
        <w:t>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"last_name"</w:t>
      </w:r>
      <w:r>
        <w:rPr>
          <w:rFonts w:ascii="Consolas" w:hAnsi="Consolas" w:cs="Consolas"/>
          <w:color w:val="333333"/>
          <w:sz w:val="22"/>
          <w:szCs w:val="22"/>
        </w:rPr>
        <w:t>,</w:t>
      </w:r>
      <w:r>
        <w:rPr>
          <w:rStyle w:val="cm-variable"/>
          <w:rFonts w:ascii="Consolas" w:hAnsi="Consolas" w:cs="Consolas"/>
          <w:color w:val="000000"/>
          <w:sz w:val="22"/>
          <w:szCs w:val="22"/>
        </w:rPr>
        <w:t>length</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number"/>
          <w:rFonts w:ascii="Consolas" w:hAnsi="Consolas" w:cs="Consolas"/>
          <w:color w:val="116644"/>
          <w:szCs w:val="22"/>
        </w:rPr>
        <w:t>50</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这是和数据表对应的一个列</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lastName</w:t>
      </w:r>
      <w:r>
        <w:rPr>
          <w:rFonts w:ascii="Consolas" w:hAnsi="Consolas" w:cs="Consolas"/>
          <w:color w:val="333333"/>
          <w:sz w:val="22"/>
          <w:szCs w:val="22"/>
        </w:rPr>
        <w:t>;</w:t>
      </w:r>
      <w:r>
        <w:rPr>
          <w:rFonts w:ascii="Consolas" w:hAnsi="Consolas" w:cs="Consolas"/>
          <w:color w:val="333333"/>
          <w:sz w:val="22"/>
          <w:szCs w:val="22"/>
        </w:rPr>
        <w:br/>
        <w:t xml:space="preserve">    </w:t>
      </w:r>
      <w:r>
        <w:rPr>
          <w:rStyle w:val="cm-meta"/>
          <w:rFonts w:ascii="Consolas" w:hAnsi="Consolas" w:cs="Consolas"/>
          <w:color w:val="555555"/>
          <w:sz w:val="22"/>
          <w:szCs w:val="22"/>
        </w:rPr>
        <w:t>@Column</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省略默认列名就是属性名</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email</w:t>
      </w:r>
      <w:r>
        <w:rPr>
          <w:rFonts w:ascii="Consolas" w:hAnsi="Consolas" w:cs="Consolas"/>
          <w:color w:val="333333"/>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）、编写一个</w:t>
      </w:r>
      <w:r>
        <w:rPr>
          <w:rStyle w:val="md-line"/>
          <w:rFonts w:ascii="Helvetica" w:hAnsi="Helvetica"/>
          <w:color w:val="333333"/>
        </w:rPr>
        <w:t>Dao</w:t>
      </w:r>
      <w:r>
        <w:rPr>
          <w:rStyle w:val="md-line"/>
          <w:rFonts w:ascii="Helvetica" w:hAnsi="Helvetica"/>
          <w:color w:val="333333"/>
        </w:rPr>
        <w:t>接口来操作实体类对应的数据表（</w:t>
      </w:r>
      <w:r>
        <w:rPr>
          <w:rStyle w:val="md-line"/>
          <w:rFonts w:ascii="Helvetica" w:hAnsi="Helvetica"/>
          <w:color w:val="333333"/>
        </w:rPr>
        <w:t>Repository</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comment"/>
          <w:rFonts w:ascii="Consolas" w:hAnsi="Consolas" w:cs="Consolas"/>
          <w:color w:val="AA5500"/>
          <w:sz w:val="22"/>
          <w:szCs w:val="22"/>
        </w:rPr>
        <w:t>//</w:t>
      </w:r>
      <w:r>
        <w:rPr>
          <w:rStyle w:val="cm-comment"/>
          <w:rFonts w:ascii="Consolas" w:hAnsi="Consolas" w:cs="Consolas"/>
          <w:color w:val="AA5500"/>
          <w:sz w:val="22"/>
          <w:szCs w:val="22"/>
        </w:rPr>
        <w:t>继承</w:t>
      </w:r>
      <w:r>
        <w:rPr>
          <w:rStyle w:val="cm-comment"/>
          <w:rFonts w:ascii="Consolas" w:hAnsi="Consolas" w:cs="Consolas"/>
          <w:color w:val="AA5500"/>
          <w:sz w:val="22"/>
          <w:szCs w:val="22"/>
        </w:rPr>
        <w:t>JpaRepository</w:t>
      </w:r>
      <w:r>
        <w:rPr>
          <w:rStyle w:val="cm-comment"/>
          <w:rFonts w:ascii="Consolas" w:hAnsi="Consolas" w:cs="Consolas"/>
          <w:color w:val="AA5500"/>
          <w:sz w:val="22"/>
          <w:szCs w:val="22"/>
        </w:rPr>
        <w:t>来完成对数据库的操作</w:t>
      </w:r>
      <w:r>
        <w:rPr>
          <w:rFonts w:ascii="Consolas" w:hAnsi="Consolas" w:cs="Consolas"/>
          <w:color w:val="333333"/>
          <w:sz w:val="22"/>
          <w:szCs w:val="22"/>
        </w:rPr>
        <w:br/>
      </w:r>
      <w:r>
        <w:rPr>
          <w:rStyle w:val="cm-keyword"/>
          <w:rFonts w:ascii="Consolas" w:hAnsi="Consolas" w:cs="Consolas"/>
          <w:color w:val="770088"/>
          <w:sz w:val="22"/>
          <w:szCs w:val="22"/>
        </w:rPr>
        <w:lastRenderedPageBreak/>
        <w:t>public</w:t>
      </w:r>
      <w:r>
        <w:rPr>
          <w:rFonts w:ascii="Consolas" w:hAnsi="Consolas" w:cs="Consolas"/>
          <w:color w:val="333333"/>
          <w:sz w:val="22"/>
          <w:szCs w:val="22"/>
        </w:rPr>
        <w:t xml:space="preserve"> </w:t>
      </w:r>
      <w:r>
        <w:rPr>
          <w:rStyle w:val="cm-keyword"/>
          <w:rFonts w:ascii="Consolas" w:hAnsi="Consolas" w:cs="Consolas"/>
          <w:color w:val="770088"/>
          <w:sz w:val="22"/>
          <w:szCs w:val="22"/>
        </w:rPr>
        <w:t>interface</w:t>
      </w:r>
      <w:r>
        <w:rPr>
          <w:rFonts w:ascii="Consolas" w:hAnsi="Consolas" w:cs="Consolas"/>
          <w:color w:val="333333"/>
          <w:sz w:val="22"/>
          <w:szCs w:val="22"/>
        </w:rPr>
        <w:t xml:space="preserve"> </w:t>
      </w:r>
      <w:r>
        <w:rPr>
          <w:rStyle w:val="cm-def"/>
          <w:rFonts w:ascii="Consolas" w:hAnsi="Consolas" w:cs="Consolas"/>
          <w:color w:val="0000FF"/>
          <w:sz w:val="22"/>
          <w:szCs w:val="22"/>
        </w:rPr>
        <w:t>UserRepository</w:t>
      </w:r>
      <w:r>
        <w:rPr>
          <w:rFonts w:ascii="Consolas" w:hAnsi="Consolas" w:cs="Consolas"/>
          <w:color w:val="333333"/>
          <w:sz w:val="22"/>
          <w:szCs w:val="22"/>
        </w:rPr>
        <w:t xml:space="preserve"> </w:t>
      </w:r>
      <w:r>
        <w:rPr>
          <w:rStyle w:val="cm-keyword"/>
          <w:rFonts w:ascii="Consolas" w:hAnsi="Consolas" w:cs="Consolas"/>
          <w:color w:val="770088"/>
          <w:sz w:val="22"/>
          <w:szCs w:val="22"/>
        </w:rPr>
        <w:t>extends</w:t>
      </w:r>
      <w:r>
        <w:rPr>
          <w:rFonts w:ascii="Consolas" w:hAnsi="Consolas" w:cs="Consolas"/>
          <w:color w:val="333333"/>
          <w:sz w:val="22"/>
          <w:szCs w:val="22"/>
        </w:rPr>
        <w:t xml:space="preserve"> </w:t>
      </w:r>
      <w:r>
        <w:rPr>
          <w:rStyle w:val="cm-variable"/>
          <w:rFonts w:ascii="Consolas" w:hAnsi="Consolas" w:cs="Consolas"/>
          <w:color w:val="000000"/>
          <w:sz w:val="22"/>
          <w:szCs w:val="22"/>
        </w:rPr>
        <w:t>JpaRepository</w:t>
      </w:r>
      <w:r>
        <w:rPr>
          <w:rStyle w:val="cm-operator"/>
          <w:rFonts w:ascii="Consolas" w:hAnsi="Consolas" w:cs="Consolas"/>
          <w:color w:val="981A1A"/>
          <w:sz w:val="22"/>
          <w:szCs w:val="22"/>
        </w:rPr>
        <w:t>&lt;</w:t>
      </w:r>
      <w:r>
        <w:rPr>
          <w:rStyle w:val="cm-variable"/>
          <w:rFonts w:ascii="Consolas" w:hAnsi="Consolas" w:cs="Consolas"/>
          <w:color w:val="000000"/>
          <w:sz w:val="22"/>
          <w:szCs w:val="22"/>
        </w:rPr>
        <w:t>User</w:t>
      </w:r>
      <w:r>
        <w:rPr>
          <w:rFonts w:ascii="Consolas" w:hAnsi="Consolas" w:cs="Consolas"/>
          <w:color w:val="333333"/>
          <w:sz w:val="22"/>
          <w:szCs w:val="22"/>
        </w:rPr>
        <w:t>,</w:t>
      </w:r>
      <w:r>
        <w:rPr>
          <w:rStyle w:val="cm-variable-3"/>
          <w:rFonts w:ascii="Consolas" w:hAnsi="Consolas" w:cs="Consolas"/>
          <w:color w:val="008855"/>
          <w:sz w:val="22"/>
          <w:szCs w:val="22"/>
        </w:rPr>
        <w:t>Integer</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3</w:t>
      </w:r>
      <w:r>
        <w:rPr>
          <w:rStyle w:val="md-line"/>
          <w:rFonts w:ascii="Helvetica" w:hAnsi="Helvetica"/>
          <w:color w:val="333333"/>
        </w:rPr>
        <w:t>）、基本的配置</w:t>
      </w:r>
      <w:r>
        <w:rPr>
          <w:rStyle w:val="md-line"/>
          <w:rFonts w:ascii="Helvetica" w:hAnsi="Helvetica"/>
          <w:color w:val="333333"/>
        </w:rPr>
        <w:t>JpaProperties</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atom"/>
          <w:rFonts w:ascii="Consolas" w:hAnsi="Consolas" w:cs="Consolas"/>
          <w:color w:val="221199"/>
          <w:sz w:val="22"/>
          <w:szCs w:val="22"/>
        </w:rPr>
        <w:t>spring</w:t>
      </w:r>
      <w:r>
        <w:rPr>
          <w:rStyle w:val="cm-meta"/>
          <w:rFonts w:ascii="Consolas" w:hAnsi="Consolas" w:cs="Consolas"/>
          <w:color w:val="555555"/>
          <w:sz w:val="22"/>
          <w:szCs w:val="22"/>
        </w:rPr>
        <w:t>:  </w:t>
      </w:r>
      <w:r>
        <w:rPr>
          <w:rFonts w:ascii="Consolas" w:hAnsi="Consolas" w:cs="Consolas"/>
          <w:color w:val="333333"/>
          <w:sz w:val="22"/>
          <w:szCs w:val="22"/>
        </w:rPr>
        <w:br/>
      </w:r>
      <w:r>
        <w:rPr>
          <w:rStyle w:val="cm-atom"/>
          <w:rFonts w:ascii="Consolas" w:hAnsi="Consolas" w:cs="Consolas"/>
          <w:color w:val="221199"/>
          <w:sz w:val="22"/>
          <w:szCs w:val="22"/>
        </w:rPr>
        <w:t xml:space="preserve"> jpa</w:t>
      </w:r>
      <w:r>
        <w:rPr>
          <w:rStyle w:val="cm-meta"/>
          <w:rFonts w:ascii="Consolas" w:hAnsi="Consolas" w:cs="Consolas"/>
          <w:color w:val="555555"/>
          <w:sz w:val="22"/>
          <w:szCs w:val="22"/>
        </w:rPr>
        <w:t>:</w:t>
      </w:r>
      <w:r>
        <w:rPr>
          <w:rFonts w:ascii="Consolas" w:hAnsi="Consolas" w:cs="Consolas"/>
          <w:color w:val="333333"/>
          <w:sz w:val="22"/>
          <w:szCs w:val="22"/>
        </w:rPr>
        <w:br/>
      </w:r>
      <w:r>
        <w:rPr>
          <w:rStyle w:val="cm-atom"/>
          <w:rFonts w:ascii="Consolas" w:hAnsi="Consolas" w:cs="Consolas"/>
          <w:color w:val="221199"/>
          <w:sz w:val="22"/>
          <w:szCs w:val="22"/>
        </w:rPr>
        <w:t xml:space="preserve">    hibernate</w:t>
      </w:r>
      <w:r>
        <w:rPr>
          <w:rStyle w:val="cm-meta"/>
          <w:rFonts w:ascii="Consolas" w:hAnsi="Consolas" w:cs="Consolas"/>
          <w:color w:val="555555"/>
          <w:sz w:val="22"/>
          <w:szCs w:val="22"/>
        </w:rPr>
        <w:t>:</w:t>
      </w:r>
      <w:r>
        <w:rPr>
          <w:rFonts w:ascii="Consolas" w:hAnsi="Consolas" w:cs="Consolas"/>
          <w:color w:val="333333"/>
          <w:sz w:val="22"/>
          <w:szCs w:val="22"/>
        </w:rPr>
        <w:br/>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更新或者创建数据表结构</w:t>
      </w:r>
      <w:r>
        <w:rPr>
          <w:rFonts w:ascii="Consolas" w:hAnsi="Consolas" w:cs="Consolas"/>
          <w:color w:val="333333"/>
          <w:sz w:val="22"/>
          <w:szCs w:val="22"/>
        </w:rPr>
        <w:br/>
      </w:r>
      <w:r>
        <w:rPr>
          <w:rStyle w:val="cm-atom"/>
          <w:rFonts w:ascii="Consolas" w:hAnsi="Consolas" w:cs="Consolas"/>
          <w:color w:val="221199"/>
          <w:sz w:val="22"/>
          <w:szCs w:val="22"/>
        </w:rPr>
        <w:t xml:space="preserve">      ddl-auto</w:t>
      </w:r>
      <w:r>
        <w:rPr>
          <w:rStyle w:val="cm-meta"/>
          <w:rFonts w:ascii="Consolas" w:hAnsi="Consolas" w:cs="Consolas"/>
          <w:color w:val="555555"/>
          <w:sz w:val="22"/>
          <w:szCs w:val="22"/>
        </w:rPr>
        <w:t xml:space="preserve">: </w:t>
      </w:r>
      <w:r>
        <w:rPr>
          <w:rFonts w:ascii="Consolas" w:hAnsi="Consolas" w:cs="Consolas"/>
          <w:color w:val="333333"/>
          <w:sz w:val="22"/>
          <w:szCs w:val="22"/>
        </w:rPr>
        <w:t>update</w:t>
      </w:r>
      <w:r>
        <w:rPr>
          <w:rFonts w:ascii="Consolas" w:hAnsi="Consolas" w:cs="Consolas"/>
          <w:color w:val="333333"/>
          <w:sz w:val="22"/>
          <w:szCs w:val="22"/>
        </w:rPr>
        <w:br/>
      </w:r>
      <w:r>
        <w:rPr>
          <w:rStyle w:val="cm-comment"/>
          <w:rFonts w:ascii="Consolas" w:hAnsi="Consolas" w:cs="Consolas"/>
          <w:color w:val="AA5500"/>
          <w:sz w:val="22"/>
          <w:szCs w:val="22"/>
        </w:rPr>
        <w:t xml:space="preserve">#    </w:t>
      </w:r>
      <w:r>
        <w:rPr>
          <w:rStyle w:val="cm-comment"/>
          <w:rFonts w:ascii="Consolas" w:hAnsi="Consolas" w:cs="Consolas"/>
          <w:color w:val="AA5500"/>
          <w:sz w:val="22"/>
          <w:szCs w:val="22"/>
        </w:rPr>
        <w:t>控制台显示</w:t>
      </w:r>
      <w:r>
        <w:rPr>
          <w:rStyle w:val="cm-comment"/>
          <w:rFonts w:ascii="Consolas" w:hAnsi="Consolas" w:cs="Consolas"/>
          <w:color w:val="AA5500"/>
          <w:sz w:val="22"/>
          <w:szCs w:val="22"/>
        </w:rPr>
        <w:t>SQL</w:t>
      </w:r>
      <w:r>
        <w:rPr>
          <w:rFonts w:ascii="Consolas" w:hAnsi="Consolas" w:cs="Consolas"/>
          <w:color w:val="333333"/>
          <w:sz w:val="22"/>
          <w:szCs w:val="22"/>
        </w:rPr>
        <w:br/>
      </w:r>
      <w:r>
        <w:rPr>
          <w:rStyle w:val="cm-atom"/>
          <w:rFonts w:ascii="Consolas" w:hAnsi="Consolas" w:cs="Consolas"/>
          <w:color w:val="221199"/>
          <w:sz w:val="22"/>
          <w:szCs w:val="22"/>
        </w:rPr>
        <w:t xml:space="preserve">    show-sql</w:t>
      </w:r>
      <w:r>
        <w:rPr>
          <w:rStyle w:val="cm-meta"/>
          <w:rFonts w:ascii="Consolas" w:hAnsi="Consolas" w:cs="Consolas"/>
          <w:color w:val="555555"/>
          <w:sz w:val="22"/>
          <w:szCs w:val="22"/>
        </w:rPr>
        <w:t xml:space="preserve">: </w:t>
      </w:r>
      <w:r>
        <w:rPr>
          <w:rStyle w:val="cm-keyword"/>
          <w:rFonts w:ascii="Consolas" w:hAnsi="Consolas" w:cs="Consolas"/>
          <w:color w:val="770088"/>
          <w:sz w:val="22"/>
          <w:szCs w:val="22"/>
        </w:rPr>
        <w:t>true</w:t>
      </w:r>
    </w:p>
    <w:p w:rsidR="001A7847" w:rsidRDefault="007D395D">
      <w:pPr>
        <w:pStyle w:val="3"/>
        <w:rPr>
          <w:rFonts w:cs="宋体"/>
        </w:rPr>
      </w:pPr>
      <w:r>
        <w:t>七、启动配置原理</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几个重要的事件回调机制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配置在</w:t>
      </w:r>
      <w:r>
        <w:rPr>
          <w:rStyle w:val="md-line"/>
          <w:rFonts w:ascii="Helvetica" w:hAnsi="Helvetica"/>
          <w:color w:val="333333"/>
        </w:rPr>
        <w:t>META-INF/spring.factories</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ApplicationContextInitializer</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SpringApplicationRunListener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只需要放在</w:t>
      </w:r>
      <w:r>
        <w:rPr>
          <w:rStyle w:val="md-line"/>
          <w:rFonts w:ascii="Helvetica" w:hAnsi="Helvetica"/>
          <w:color w:val="333333"/>
        </w:rPr>
        <w:t>ioc</w:t>
      </w:r>
      <w:r>
        <w:rPr>
          <w:rStyle w:val="md-line"/>
          <w:rFonts w:ascii="Helvetica" w:hAnsi="Helvetica"/>
          <w:color w:val="333333"/>
        </w:rPr>
        <w:t>容器中</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ApplicationRunner</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CommandLineRunner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启动流程：</w:t>
      </w:r>
    </w:p>
    <w:p w:rsidR="001A7847" w:rsidRDefault="007D395D">
      <w:pPr>
        <w:pStyle w:val="4"/>
      </w:pPr>
      <w:r>
        <w:rPr>
          <w:rStyle w:val="ac"/>
          <w:rFonts w:ascii="Helvetica" w:hAnsi="Helvetica"/>
          <w:b/>
          <w:bCs/>
          <w:color w:val="333333"/>
          <w:sz w:val="42"/>
          <w:szCs w:val="42"/>
        </w:rPr>
        <w:t>1</w:t>
      </w:r>
      <w:r>
        <w:rPr>
          <w:rStyle w:val="ac"/>
          <w:rFonts w:ascii="Helvetica" w:hAnsi="Helvetica"/>
          <w:b/>
          <w:bCs/>
          <w:color w:val="333333"/>
          <w:sz w:val="42"/>
          <w:szCs w:val="42"/>
        </w:rPr>
        <w:t>、创建</w:t>
      </w:r>
      <w:r>
        <w:rPr>
          <w:rStyle w:val="ac"/>
          <w:rFonts w:ascii="Helvetica" w:hAnsi="Helvetica"/>
          <w:b/>
          <w:bCs/>
          <w:color w:val="333333"/>
          <w:sz w:val="42"/>
          <w:szCs w:val="42"/>
        </w:rPr>
        <w:t>SpringApplication</w:t>
      </w:r>
      <w:r>
        <w:rPr>
          <w:rStyle w:val="ac"/>
          <w:rFonts w:ascii="Helvetica" w:hAnsi="Helvetica"/>
          <w:b/>
          <w:bCs/>
          <w:color w:val="333333"/>
          <w:sz w:val="42"/>
          <w:szCs w:val="42"/>
        </w:rPr>
        <w:t>对象</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variable"/>
          <w:rFonts w:ascii="Consolas" w:hAnsi="Consolas" w:cs="Consolas"/>
          <w:color w:val="000000"/>
          <w:sz w:val="22"/>
          <w:szCs w:val="22"/>
        </w:rPr>
        <w:t>initialize</w:t>
      </w:r>
      <w:r>
        <w:rPr>
          <w:rFonts w:ascii="Consolas" w:hAnsi="Consolas" w:cs="Consolas"/>
          <w:color w:val="333333"/>
          <w:sz w:val="22"/>
          <w:szCs w:val="22"/>
        </w:rPr>
        <w:t>(</w:t>
      </w:r>
      <w:r>
        <w:rPr>
          <w:rStyle w:val="cm-variable"/>
          <w:rFonts w:ascii="Consolas" w:hAnsi="Consolas" w:cs="Consolas"/>
          <w:color w:val="000000"/>
          <w:sz w:val="22"/>
          <w:szCs w:val="22"/>
        </w:rPr>
        <w:t>sources</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def"/>
          <w:rFonts w:ascii="Consolas" w:hAnsi="Consolas" w:cs="Consolas"/>
          <w:color w:val="0000FF"/>
          <w:sz w:val="22"/>
          <w:szCs w:val="22"/>
        </w:rPr>
        <w:t>initialize</w:t>
      </w:r>
      <w:r>
        <w:rPr>
          <w:rFonts w:ascii="Consolas" w:hAnsi="Consolas" w:cs="Consolas"/>
          <w:color w:val="333333"/>
          <w:sz w:val="22"/>
          <w:szCs w:val="22"/>
        </w:rPr>
        <w:t>(</w:t>
      </w:r>
      <w:r>
        <w:rPr>
          <w:rStyle w:val="cm-variable-3"/>
          <w:rFonts w:ascii="Consolas" w:hAnsi="Consolas" w:cs="Consolas"/>
          <w:color w:val="008855"/>
          <w:sz w:val="22"/>
          <w:szCs w:val="22"/>
        </w:rPr>
        <w:t>Object</w:t>
      </w:r>
      <w:r>
        <w:rPr>
          <w:rFonts w:ascii="Consolas" w:hAnsi="Consolas" w:cs="Consolas"/>
          <w:color w:val="333333"/>
          <w:sz w:val="22"/>
          <w:szCs w:val="22"/>
        </w:rPr>
        <w:t xml:space="preserve">[] </w:t>
      </w:r>
      <w:r>
        <w:rPr>
          <w:rStyle w:val="cm-variable"/>
          <w:rFonts w:ascii="Consolas" w:hAnsi="Consolas" w:cs="Consolas"/>
          <w:color w:val="000000"/>
          <w:sz w:val="22"/>
          <w:szCs w:val="22"/>
        </w:rPr>
        <w:t>sources</w:t>
      </w:r>
      <w:r>
        <w:rPr>
          <w:rFonts w:ascii="Consolas" w:hAnsi="Consolas" w:cs="Consolas"/>
          <w:color w:val="333333"/>
          <w:sz w:val="22"/>
          <w:szCs w:val="22"/>
        </w:rPr>
        <w:t>)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保存主配置类</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variable"/>
          <w:rFonts w:ascii="Consolas" w:hAnsi="Consolas" w:cs="Consolas"/>
          <w:color w:val="000000"/>
          <w:sz w:val="22"/>
          <w:szCs w:val="22"/>
        </w:rPr>
        <w:t>sources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 xml:space="preserve"> </w:t>
      </w:r>
      <w:r>
        <w:rPr>
          <w:rStyle w:val="cm-operator"/>
          <w:rFonts w:ascii="Consolas" w:hAnsi="Consolas" w:cs="Consolas"/>
          <w:color w:val="981A1A"/>
          <w:sz w:val="22"/>
          <w:szCs w:val="22"/>
        </w:rPr>
        <w:t>&amp;&amp;</w:t>
      </w:r>
      <w:r>
        <w:rPr>
          <w:rFonts w:ascii="Consolas" w:hAnsi="Consolas" w:cs="Consolas"/>
          <w:color w:val="333333"/>
          <w:sz w:val="22"/>
          <w:szCs w:val="22"/>
        </w:rPr>
        <w:t xml:space="preserve"> </w:t>
      </w:r>
      <w:r>
        <w:rPr>
          <w:rStyle w:val="cm-variable"/>
          <w:rFonts w:ascii="Consolas" w:hAnsi="Consolas" w:cs="Consolas"/>
          <w:color w:val="000000"/>
          <w:sz w:val="22"/>
          <w:szCs w:val="22"/>
        </w:rPr>
        <w:t>sources</w:t>
      </w:r>
      <w:r>
        <w:rPr>
          <w:rFonts w:ascii="Consolas" w:hAnsi="Consolas" w:cs="Consolas"/>
          <w:color w:val="333333"/>
          <w:sz w:val="22"/>
          <w:szCs w:val="22"/>
        </w:rPr>
        <w:t>.</w:t>
      </w:r>
      <w:r>
        <w:rPr>
          <w:rStyle w:val="cm-variable"/>
          <w:rFonts w:ascii="Consolas" w:hAnsi="Consolas" w:cs="Consolas"/>
          <w:color w:val="000000"/>
          <w:sz w:val="22"/>
          <w:szCs w:val="22"/>
        </w:rPr>
        <w:t>length</w:t>
      </w:r>
      <w:r>
        <w:rPr>
          <w:rFonts w:ascii="Consolas" w:hAnsi="Consolas" w:cs="Consolas"/>
          <w:color w:val="333333"/>
          <w:sz w:val="22"/>
          <w:szCs w:val="22"/>
        </w:rPr>
        <w:t xml:space="preserve"> </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Style w:val="cm-number"/>
          <w:rFonts w:ascii="Consolas" w:hAnsi="Consolas" w:cs="Consolas"/>
          <w:color w:val="116644"/>
          <w:szCs w:val="22"/>
        </w:rPr>
        <w:t>0</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sources</w:t>
      </w:r>
      <w:r>
        <w:rPr>
          <w:rFonts w:ascii="Consolas" w:hAnsi="Consolas" w:cs="Consolas"/>
          <w:color w:val="333333"/>
          <w:sz w:val="22"/>
          <w:szCs w:val="22"/>
        </w:rPr>
        <w:t>.</w:t>
      </w:r>
      <w:r>
        <w:rPr>
          <w:rStyle w:val="cm-variable"/>
          <w:rFonts w:ascii="Consolas" w:hAnsi="Consolas" w:cs="Consolas"/>
          <w:color w:val="000000"/>
          <w:sz w:val="22"/>
          <w:szCs w:val="22"/>
        </w:rPr>
        <w:t>addAll</w:t>
      </w:r>
      <w:r>
        <w:rPr>
          <w:rFonts w:ascii="Consolas" w:hAnsi="Consolas" w:cs="Consolas"/>
          <w:color w:val="333333"/>
          <w:sz w:val="22"/>
          <w:szCs w:val="22"/>
        </w:rPr>
        <w:t>(</w:t>
      </w:r>
      <w:r>
        <w:rPr>
          <w:rStyle w:val="cm-variable"/>
          <w:rFonts w:ascii="Consolas" w:hAnsi="Consolas" w:cs="Consolas"/>
          <w:color w:val="000000"/>
          <w:sz w:val="22"/>
          <w:szCs w:val="22"/>
        </w:rPr>
        <w:t>Arrays</w:t>
      </w:r>
      <w:r>
        <w:rPr>
          <w:rFonts w:ascii="Consolas" w:hAnsi="Consolas" w:cs="Consolas"/>
          <w:color w:val="333333"/>
          <w:sz w:val="22"/>
          <w:szCs w:val="22"/>
        </w:rPr>
        <w:t>.</w:t>
      </w:r>
      <w:r>
        <w:rPr>
          <w:rStyle w:val="cm-variable"/>
          <w:rFonts w:ascii="Consolas" w:hAnsi="Consolas" w:cs="Consolas"/>
          <w:color w:val="000000"/>
          <w:sz w:val="22"/>
          <w:szCs w:val="22"/>
        </w:rPr>
        <w:t>asList</w:t>
      </w:r>
      <w:r>
        <w:rPr>
          <w:rFonts w:ascii="Consolas" w:hAnsi="Consolas" w:cs="Consolas"/>
          <w:color w:val="333333"/>
          <w:sz w:val="22"/>
          <w:szCs w:val="22"/>
        </w:rPr>
        <w:t>(</w:t>
      </w:r>
      <w:r>
        <w:rPr>
          <w:rStyle w:val="cm-variable"/>
          <w:rFonts w:ascii="Consolas" w:hAnsi="Consolas" w:cs="Consolas"/>
          <w:color w:val="000000"/>
          <w:sz w:val="22"/>
          <w:szCs w:val="22"/>
        </w:rPr>
        <w:t>sources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判断当前是否一个</w:t>
      </w:r>
      <w:r>
        <w:rPr>
          <w:rStyle w:val="cm-comment"/>
          <w:rFonts w:ascii="Consolas" w:hAnsi="Consolas" w:cs="Consolas"/>
          <w:color w:val="AA5500"/>
          <w:sz w:val="22"/>
          <w:szCs w:val="22"/>
        </w:rPr>
        <w:t>web</w:t>
      </w:r>
      <w:r>
        <w:rPr>
          <w:rStyle w:val="cm-comment"/>
          <w:rFonts w:ascii="Consolas" w:hAnsi="Consolas" w:cs="Consolas"/>
          <w:color w:val="AA5500"/>
          <w:sz w:val="22"/>
          <w:szCs w:val="22"/>
        </w:rPr>
        <w:t>应用</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webEnvironment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deduceWebEnvironment</w:t>
      </w:r>
      <w:r>
        <w:rPr>
          <w:rFonts w:ascii="Consolas" w:hAnsi="Consolas" w:cs="Consolas"/>
          <w:color w:val="333333"/>
          <w:sz w:val="22"/>
          <w:szCs w:val="22"/>
        </w:rPr>
        <w: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从类路径下找到</w:t>
      </w:r>
      <w:r>
        <w:rPr>
          <w:rStyle w:val="cm-comment"/>
          <w:rFonts w:ascii="Consolas" w:hAnsi="Consolas" w:cs="Consolas"/>
          <w:color w:val="AA5500"/>
          <w:sz w:val="22"/>
          <w:szCs w:val="22"/>
        </w:rPr>
        <w:t>META-INF/spring.factories</w:t>
      </w:r>
      <w:r>
        <w:rPr>
          <w:rStyle w:val="cm-comment"/>
          <w:rFonts w:ascii="Consolas" w:hAnsi="Consolas" w:cs="Consolas"/>
          <w:color w:val="AA5500"/>
          <w:sz w:val="22"/>
          <w:szCs w:val="22"/>
        </w:rPr>
        <w:t>配置的所有</w:t>
      </w:r>
      <w:r>
        <w:rPr>
          <w:rStyle w:val="cm-comment"/>
          <w:rFonts w:ascii="Consolas" w:hAnsi="Consolas" w:cs="Consolas"/>
          <w:color w:val="AA5500"/>
          <w:sz w:val="22"/>
          <w:szCs w:val="22"/>
        </w:rPr>
        <w:t>ApplicationContextInitializer</w:t>
      </w:r>
      <w:r>
        <w:rPr>
          <w:rStyle w:val="cm-comment"/>
          <w:rFonts w:ascii="Consolas" w:hAnsi="Consolas" w:cs="Consolas"/>
          <w:color w:val="AA5500"/>
          <w:sz w:val="22"/>
          <w:szCs w:val="22"/>
        </w:rPr>
        <w:t>；然后保存起来</w:t>
      </w:r>
      <w:r>
        <w:rPr>
          <w:rFonts w:ascii="Consolas" w:hAnsi="Consolas" w:cs="Consolas"/>
          <w:color w:val="333333"/>
          <w:sz w:val="22"/>
          <w:szCs w:val="22"/>
        </w:rPr>
        <w:br/>
        <w:t xml:space="preserve">    </w:t>
      </w:r>
      <w:r>
        <w:rPr>
          <w:rStyle w:val="cm-variable"/>
          <w:rFonts w:ascii="Consolas" w:hAnsi="Consolas" w:cs="Consolas"/>
          <w:color w:val="000000"/>
          <w:sz w:val="22"/>
          <w:szCs w:val="22"/>
        </w:rPr>
        <w:t>setInitializers</w:t>
      </w:r>
      <w:r>
        <w:rPr>
          <w:rFonts w:ascii="Consolas" w:hAnsi="Consolas" w:cs="Consolas"/>
          <w:color w:val="333333"/>
          <w:sz w:val="22"/>
          <w:szCs w:val="22"/>
        </w:rPr>
        <w:t>((</w:t>
      </w:r>
      <w:r>
        <w:rPr>
          <w:rStyle w:val="cm-variable"/>
          <w:rFonts w:ascii="Consolas" w:hAnsi="Consolas" w:cs="Consolas"/>
          <w:color w:val="000000"/>
          <w:sz w:val="22"/>
          <w:szCs w:val="22"/>
        </w:rPr>
        <w:t>Collection</w:t>
      </w:r>
      <w:r>
        <w:rPr>
          <w:rFonts w:ascii="Consolas" w:hAnsi="Consolas" w:cs="Consolas"/>
          <w:color w:val="333333"/>
          <w:sz w:val="22"/>
          <w:szCs w:val="22"/>
        </w:rPr>
        <w:t xml:space="preserve">) </w:t>
      </w:r>
      <w:r>
        <w:rPr>
          <w:rStyle w:val="cm-variable"/>
          <w:rFonts w:ascii="Consolas" w:hAnsi="Consolas" w:cs="Consolas"/>
          <w:color w:val="000000"/>
          <w:sz w:val="22"/>
          <w:szCs w:val="22"/>
        </w:rPr>
        <w:t>getSpringFactoriesInstances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ApplicationContextInitializer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从类路径下找到</w:t>
      </w:r>
      <w:r>
        <w:rPr>
          <w:rStyle w:val="cm-comment"/>
          <w:rFonts w:ascii="Consolas" w:hAnsi="Consolas" w:cs="Consolas"/>
          <w:color w:val="AA5500"/>
          <w:sz w:val="22"/>
          <w:szCs w:val="22"/>
        </w:rPr>
        <w:t>ETA-INF/spring.factories</w:t>
      </w:r>
      <w:r>
        <w:rPr>
          <w:rStyle w:val="cm-comment"/>
          <w:rFonts w:ascii="Consolas" w:hAnsi="Consolas" w:cs="Consolas"/>
          <w:color w:val="AA5500"/>
          <w:sz w:val="22"/>
          <w:szCs w:val="22"/>
        </w:rPr>
        <w:t>配置的所有</w:t>
      </w:r>
      <w:r>
        <w:rPr>
          <w:rStyle w:val="cm-comment"/>
          <w:rFonts w:ascii="Consolas" w:hAnsi="Consolas" w:cs="Consolas"/>
          <w:color w:val="AA5500"/>
          <w:sz w:val="22"/>
          <w:szCs w:val="22"/>
        </w:rPr>
        <w:t>ApplicationListener</w:t>
      </w:r>
      <w:r>
        <w:rPr>
          <w:rFonts w:ascii="Consolas" w:hAnsi="Consolas" w:cs="Consolas"/>
          <w:color w:val="333333"/>
          <w:sz w:val="22"/>
          <w:szCs w:val="22"/>
        </w:rPr>
        <w:br/>
        <w:t xml:space="preserve">    </w:t>
      </w:r>
      <w:r>
        <w:rPr>
          <w:rStyle w:val="cm-variable"/>
          <w:rFonts w:ascii="Consolas" w:hAnsi="Consolas" w:cs="Consolas"/>
          <w:color w:val="000000"/>
          <w:sz w:val="22"/>
          <w:szCs w:val="22"/>
        </w:rPr>
        <w:t>setListeners</w:t>
      </w:r>
      <w:r>
        <w:rPr>
          <w:rFonts w:ascii="Consolas" w:hAnsi="Consolas" w:cs="Consolas"/>
          <w:color w:val="333333"/>
          <w:sz w:val="22"/>
          <w:szCs w:val="22"/>
        </w:rPr>
        <w:t>((</w:t>
      </w:r>
      <w:r>
        <w:rPr>
          <w:rStyle w:val="cm-variable"/>
          <w:rFonts w:ascii="Consolas" w:hAnsi="Consolas" w:cs="Consolas"/>
          <w:color w:val="000000"/>
          <w:sz w:val="22"/>
          <w:szCs w:val="22"/>
        </w:rPr>
        <w:t>Collection</w:t>
      </w:r>
      <w:r>
        <w:rPr>
          <w:rFonts w:ascii="Consolas" w:hAnsi="Consolas" w:cs="Consolas"/>
          <w:color w:val="333333"/>
          <w:sz w:val="22"/>
          <w:szCs w:val="22"/>
        </w:rPr>
        <w:t xml:space="preserve">) </w:t>
      </w:r>
      <w:r>
        <w:rPr>
          <w:rStyle w:val="cm-variable"/>
          <w:rFonts w:ascii="Consolas" w:hAnsi="Consolas" w:cs="Consolas"/>
          <w:color w:val="000000"/>
          <w:sz w:val="22"/>
          <w:szCs w:val="22"/>
        </w:rPr>
        <w:t>getSpringFactoriesInstances</w:t>
      </w:r>
      <w:r>
        <w:rPr>
          <w:rFonts w:ascii="Consolas" w:hAnsi="Consolas" w:cs="Consolas"/>
          <w:color w:val="333333"/>
          <w:sz w:val="22"/>
          <w:szCs w:val="22"/>
        </w:rPr>
        <w:t>(</w:t>
      </w:r>
      <w:r>
        <w:rPr>
          <w:rStyle w:val="cm-variable"/>
          <w:rFonts w:ascii="Consolas" w:hAnsi="Consolas" w:cs="Consolas"/>
          <w:color w:val="000000"/>
          <w:sz w:val="22"/>
          <w:szCs w:val="22"/>
        </w:rPr>
        <w:t>ApplicationListener</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从多个配置类中找到有</w:t>
      </w:r>
      <w:r>
        <w:rPr>
          <w:rStyle w:val="cm-comment"/>
          <w:rFonts w:ascii="Consolas" w:hAnsi="Consolas" w:cs="Consolas"/>
          <w:color w:val="AA5500"/>
          <w:sz w:val="22"/>
          <w:szCs w:val="22"/>
        </w:rPr>
        <w:t>main</w:t>
      </w:r>
      <w:r>
        <w:rPr>
          <w:rStyle w:val="cm-comment"/>
          <w:rFonts w:ascii="Consolas" w:hAnsi="Consolas" w:cs="Consolas"/>
          <w:color w:val="AA5500"/>
          <w:sz w:val="22"/>
          <w:szCs w:val="22"/>
        </w:rPr>
        <w:t>方法的主配置类</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mainApplicationClass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deduceMainApplicationClass</w:t>
      </w:r>
      <w:r>
        <w:rPr>
          <w:rFonts w:ascii="Consolas" w:hAnsi="Consolas" w:cs="Consolas"/>
          <w:color w:val="333333"/>
          <w:sz w:val="22"/>
          <w:szCs w:val="22"/>
        </w:rP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25" name="矩形 325" descr="C:\Users\Administrator\Desktop\学习课程\尚硅谷SpringBoot核心技术篇\源码、资料、课件\文档\Spring Boot 笔记\images\%E6%90%9C%E7%8B%97%E6%88%AA%E5%9B%BE20180306145727.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6145727.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">
                <v:fill on="f" focussize="0,0"/>
                <v:stroke on="f"/>
                <v:imagedata o:title=""/>
                <o:lock v:ext="edit" aspectratio="t"/>
                <w10:wrap type="none"/>
                <w10:anchorlock/>
              </v:rect>
            </w:pict>
          </mc:Fallback>
        </mc:AlternateContent>
      </w:r>
    </w:p>
    <w:p w:rsidR="001A7847" w:rsidRDefault="007D395D">
      <w:pPr>
        <w:pStyle w:val="aa"/>
        <w:spacing w:before="192" w:beforeAutospacing="0" w:after="192" w:afterAutospacing="0"/>
        <w:rPr>
          <w:rFonts w:ascii="Helvetica" w:hAnsi="Helvetica"/>
          <w:color w:val="333333"/>
        </w:rPr>
      </w:pPr>
      <w:r>
        <w:rPr>
          <w:rFonts w:ascii="Courier New" w:hAnsi="Courier New" w:cs="Courier New" w:hint="eastAsia"/>
          <w:noProof/>
          <w:color w:val="333333"/>
        </w:rPr>
        <mc:AlternateContent>
          <mc:Choice Requires="wps">
            <w:drawing>
              <wp:inline distT="0" distB="0" distL="0" distR="0">
                <wp:extent cx="302260" cy="302260"/>
                <wp:effectExtent l="0" t="0" r="0" b="0"/>
                <wp:docPr id="324" name="矩形 324" descr="C:\Users\Administrator\Desktop\学习课程\尚硅谷SpringBoot核心技术篇\源码、资料、课件\文档\Spring Boot 笔记\images\%E6%90%9C%E7%8B%97%E6%88%AA%E5%9B%BE20180306145855.png?lastModify=15407976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C:\Users\Administrator\Desktop\学习课程\尚硅谷SpringBoot核心技术篇\源码、资料、课件\文档\Spring Boot 笔记\images\%E6%90%9C%E7%8B%97%E6%88%AA%E5%9B%BE20180306145855.png?lastModify=1540797673"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SfEqINMAAAADAQAADwAA&#10;AAAAAAABACAAAAAiAAAAZHJzL2Rvd25yZXYueG1sUEsBAhQAFAAAAAgAh07iQM2rE67GAgAAowQA&#10;AA4AAAAAAAAAAQAgAAAAIgEAAGRycy9lMm9Eb2MueG1sUEsFBgAAAAAGAAYAWQEAAFoGAAAAAA==&#10;">
                <v:fill on="f" focussize="0,0"/>
                <v:stroke on="f"/>
                <v:imagedata o:title=""/>
                <o:lock v:ext="edit" aspectratio="t"/>
                <w10:wrap type="none"/>
                <w10:anchorlock/>
              </v:rect>
            </w:pict>
          </mc:Fallback>
        </mc:AlternateContent>
      </w:r>
    </w:p>
    <w:p w:rsidR="001A7847" w:rsidRDefault="007D395D">
      <w:pPr>
        <w:pStyle w:val="4"/>
      </w:pPr>
      <w:r>
        <w:t>2</w:t>
      </w:r>
      <w:r>
        <w:t>、运行</w:t>
      </w:r>
      <w:r>
        <w:t>run</w:t>
      </w:r>
      <w:r>
        <w:t>方法</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ConfigurableApplicationContext</w:t>
      </w:r>
      <w:r>
        <w:rPr>
          <w:rFonts w:ascii="Consolas" w:hAnsi="Consolas" w:cs="Consolas"/>
          <w:color w:val="333333"/>
          <w:sz w:val="22"/>
          <w:szCs w:val="22"/>
        </w:rPr>
        <w:t xml:space="preserve"> </w:t>
      </w:r>
      <w:r>
        <w:rPr>
          <w:rStyle w:val="cm-def"/>
          <w:rFonts w:ascii="Consolas" w:hAnsi="Consolas" w:cs="Consolas"/>
          <w:color w:val="0000FF"/>
          <w:sz w:val="22"/>
          <w:szCs w:val="22"/>
        </w:rPr>
        <w:t>run</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w:t>
      </w:r>
      <w:r>
        <w:rPr>
          <w:rStyle w:val="cm-variable"/>
          <w:rFonts w:ascii="Consolas" w:hAnsi="Consolas" w:cs="Consolas"/>
          <w:color w:val="000000"/>
          <w:sz w:val="22"/>
          <w:szCs w:val="22"/>
        </w:rPr>
        <w:t>start</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ConfigurableApplicationContext</w:t>
      </w:r>
      <w:r>
        <w:rPr>
          <w:rFonts w:ascii="Consolas" w:hAnsi="Consolas" w:cs="Consolas"/>
          <w:color w:val="333333"/>
          <w:sz w:val="22"/>
          <w:szCs w:val="22"/>
        </w:rPr>
        <w:t xml:space="preserve"> </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FailureAnalyzers</w:t>
      </w:r>
      <w:r>
        <w:rPr>
          <w:rFonts w:ascii="Consolas" w:hAnsi="Consolas" w:cs="Consolas"/>
          <w:color w:val="333333"/>
          <w:sz w:val="22"/>
          <w:szCs w:val="22"/>
        </w:rPr>
        <w:t xml:space="preserve"> </w:t>
      </w:r>
      <w:r>
        <w:rPr>
          <w:rStyle w:val="cm-variable"/>
          <w:rFonts w:ascii="Consolas" w:hAnsi="Consolas" w:cs="Consolas"/>
          <w:color w:val="000000"/>
          <w:sz w:val="22"/>
          <w:szCs w:val="22"/>
        </w:rPr>
        <w:t>analyzers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configureHeadlessProperty</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获取</w:t>
      </w:r>
      <w:r>
        <w:rPr>
          <w:rStyle w:val="cm-comment"/>
          <w:rFonts w:ascii="Consolas" w:hAnsi="Consolas" w:cs="Consolas"/>
          <w:color w:val="AA5500"/>
          <w:sz w:val="22"/>
          <w:szCs w:val="22"/>
        </w:rPr>
        <w:t>SpringApplicationRunListeners</w:t>
      </w:r>
      <w:r>
        <w:rPr>
          <w:rStyle w:val="cm-comment"/>
          <w:rFonts w:ascii="Consolas" w:hAnsi="Consolas" w:cs="Consolas"/>
          <w:color w:val="AA5500"/>
          <w:sz w:val="22"/>
          <w:szCs w:val="22"/>
        </w:rPr>
        <w:t>；从类路径下</w:t>
      </w:r>
      <w:r>
        <w:rPr>
          <w:rStyle w:val="cm-comment"/>
          <w:rFonts w:ascii="Consolas" w:hAnsi="Consolas" w:cs="Consolas"/>
          <w:color w:val="AA5500"/>
          <w:sz w:val="22"/>
          <w:szCs w:val="22"/>
        </w:rPr>
        <w:t>META-INF/spring.factories</w:t>
      </w:r>
      <w:r>
        <w:rPr>
          <w:rFonts w:ascii="Consolas" w:hAnsi="Consolas" w:cs="Consolas"/>
          <w:color w:val="333333"/>
          <w:sz w:val="22"/>
          <w:szCs w:val="22"/>
        </w:rPr>
        <w:br/>
        <w:t xml:space="preserve">   </w:t>
      </w:r>
      <w:r>
        <w:rPr>
          <w:rStyle w:val="cm-variable"/>
          <w:rFonts w:ascii="Consolas" w:hAnsi="Consolas" w:cs="Consolas"/>
          <w:color w:val="000000"/>
          <w:sz w:val="22"/>
          <w:szCs w:val="22"/>
        </w:rPr>
        <w:t>SpringApplicationRunListeners</w:t>
      </w:r>
      <w:r>
        <w:rPr>
          <w:rFonts w:ascii="Consolas" w:hAnsi="Consolas" w:cs="Consolas"/>
          <w:color w:val="333333"/>
          <w:sz w:val="22"/>
          <w:szCs w:val="22"/>
        </w:rP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getRunListeners</w:t>
      </w:r>
      <w:r>
        <w:rPr>
          <w:rFonts w:ascii="Consolas" w:hAnsi="Consolas" w:cs="Consolas"/>
          <w:color w:val="333333"/>
          <w:sz w:val="22"/>
          <w:szCs w:val="22"/>
        </w:rPr>
        <w:t>(</w:t>
      </w:r>
      <w:r>
        <w:rPr>
          <w:rStyle w:val="cm-variable"/>
          <w:rFonts w:ascii="Consolas" w:hAnsi="Consolas" w:cs="Consolas"/>
          <w:color w:val="000000"/>
          <w:sz w:val="22"/>
          <w:szCs w:val="22"/>
        </w:rPr>
        <w:t>args</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回调所有的获取</w:t>
      </w:r>
      <w:r>
        <w:rPr>
          <w:rStyle w:val="cm-comment"/>
          <w:rFonts w:ascii="Consolas" w:hAnsi="Consolas" w:cs="Consolas"/>
          <w:color w:val="AA5500"/>
          <w:sz w:val="22"/>
          <w:szCs w:val="22"/>
        </w:rPr>
        <w:t>SpringApplicationRunListener.starting()</w:t>
      </w:r>
      <w:r>
        <w:rPr>
          <w:rStyle w:val="cm-comment"/>
          <w:rFonts w:ascii="Consolas" w:hAnsi="Consolas" w:cs="Consolas"/>
          <w:color w:val="AA5500"/>
          <w:sz w:val="22"/>
          <w:szCs w:val="22"/>
        </w:rPr>
        <w:t>方法</w:t>
      </w:r>
      <w:r>
        <w:rPr>
          <w:rFonts w:ascii="Consolas" w:hAnsi="Consolas" w:cs="Consolas"/>
          <w:color w:val="333333"/>
          <w:sz w:val="22"/>
          <w:szCs w:val="22"/>
        </w:rPr>
        <w:b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w:t>
      </w:r>
      <w:r>
        <w:rPr>
          <w:rStyle w:val="cm-variable"/>
          <w:rFonts w:ascii="Consolas" w:hAnsi="Consolas" w:cs="Consolas"/>
          <w:color w:val="000000"/>
          <w:sz w:val="22"/>
          <w:szCs w:val="22"/>
        </w:rPr>
        <w:t>starting</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try</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封装命令行参数</w:t>
      </w:r>
      <w:r>
        <w:rPr>
          <w:rFonts w:ascii="Consolas" w:hAnsi="Consolas" w:cs="Consolas"/>
          <w:color w:val="333333"/>
          <w:sz w:val="22"/>
          <w:szCs w:val="22"/>
        </w:rPr>
        <w:b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DefaultApplicationArguments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args</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准备环境</w:t>
      </w:r>
      <w:r>
        <w:rPr>
          <w:rFonts w:ascii="Consolas" w:hAnsi="Consolas" w:cs="Consolas"/>
          <w:color w:val="333333"/>
          <w:sz w:val="22"/>
          <w:szCs w:val="22"/>
        </w:rPr>
        <w:br/>
        <w:t xml:space="preserve">      </w:t>
      </w:r>
      <w:r>
        <w:rPr>
          <w:rStyle w:val="cm-variable"/>
          <w:rFonts w:ascii="Consolas" w:hAnsi="Consolas" w:cs="Consolas"/>
          <w:color w:val="000000"/>
          <w:sz w:val="22"/>
          <w:szCs w:val="22"/>
        </w:rPr>
        <w:t>ConfigurableEnvironment</w:t>
      </w:r>
      <w:r>
        <w:rPr>
          <w:rFonts w:ascii="Consolas" w:hAnsi="Consolas" w:cs="Consolas"/>
          <w:color w:val="333333"/>
          <w:sz w:val="22"/>
          <w:szCs w:val="22"/>
        </w:rPr>
        <w:t xml:space="preserve"> </w:t>
      </w:r>
      <w:r>
        <w:rPr>
          <w:rStyle w:val="cm-variable"/>
          <w:rFonts w:ascii="Consolas" w:hAnsi="Consolas" w:cs="Consolas"/>
          <w:color w:val="000000"/>
          <w:sz w:val="22"/>
          <w:szCs w:val="22"/>
        </w:rPr>
        <w:t>environment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prepareEnvironment</w:t>
      </w:r>
      <w:r>
        <w:rPr>
          <w:rFonts w:ascii="Consolas" w:hAnsi="Consolas" w:cs="Consolas"/>
          <w:color w:val="333333"/>
          <w:sz w:val="22"/>
          <w:szCs w:val="22"/>
        </w:rPr>
        <w:t>(</w:t>
      </w:r>
      <w:r>
        <w:rPr>
          <w:rStyle w:val="cm-variable"/>
          <w:rFonts w:ascii="Consolas" w:hAnsi="Consolas" w:cs="Consolas"/>
          <w:color w:val="000000"/>
          <w:sz w:val="22"/>
          <w:szCs w:val="22"/>
        </w:rPr>
        <w:t>listeners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w:t>
      </w:r>
      <w:r>
        <w:rPr>
          <w:rFonts w:ascii="Consolas" w:hAnsi="Consolas" w:cs="Consolas"/>
          <w:color w:val="333333"/>
          <w:sz w:val="22"/>
          <w:szCs w:val="22"/>
        </w:rPr>
        <w:br/>
        <w:t xml:space="preserve">       </w:t>
      </w:r>
      <w:r>
        <w:rPr>
          <w:rStyle w:val="cm-tab"/>
          <w:rFonts w:ascii="Courier New" w:hAnsi="Courier New" w:cs="Courier New"/>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创建环境完成后回调</w:t>
      </w:r>
      <w:r>
        <w:rPr>
          <w:rStyle w:val="cm-comment"/>
          <w:rFonts w:ascii="Consolas" w:hAnsi="Consolas" w:cs="Consolas"/>
          <w:color w:val="AA5500"/>
          <w:sz w:val="22"/>
          <w:szCs w:val="22"/>
        </w:rPr>
        <w:lastRenderedPageBreak/>
        <w:t>SpringApplicationRunListener.environmentPrepared()</w:t>
      </w:r>
      <w:r>
        <w:rPr>
          <w:rStyle w:val="cm-comment"/>
          <w:rFonts w:ascii="Consolas" w:hAnsi="Consolas" w:cs="Consolas"/>
          <w:color w:val="AA5500"/>
          <w:sz w:val="22"/>
          <w:szCs w:val="22"/>
        </w:rPr>
        <w:t>；表示环境准备完成</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variable"/>
          <w:rFonts w:ascii="Consolas" w:hAnsi="Consolas" w:cs="Consolas"/>
          <w:color w:val="000000"/>
          <w:sz w:val="22"/>
          <w:szCs w:val="22"/>
        </w:rPr>
        <w:t>Banner</w:t>
      </w:r>
      <w:r>
        <w:rPr>
          <w:rFonts w:ascii="Consolas" w:hAnsi="Consolas" w:cs="Consolas"/>
          <w:color w:val="333333"/>
          <w:sz w:val="22"/>
          <w:szCs w:val="22"/>
        </w:rPr>
        <w:t xml:space="preserve"> </w:t>
      </w:r>
      <w:r>
        <w:rPr>
          <w:rStyle w:val="cm-variable"/>
          <w:rFonts w:ascii="Consolas" w:hAnsi="Consolas" w:cs="Consolas"/>
          <w:color w:val="000000"/>
          <w:sz w:val="22"/>
          <w:szCs w:val="22"/>
        </w:rPr>
        <w:t>printedBanner</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printBanner</w:t>
      </w:r>
      <w:r>
        <w:rPr>
          <w:rFonts w:ascii="Consolas" w:hAnsi="Consolas" w:cs="Consolas"/>
          <w:color w:val="333333"/>
          <w:sz w:val="22"/>
          <w:szCs w:val="22"/>
        </w:rPr>
        <w:t>(</w:t>
      </w:r>
      <w:r>
        <w:rPr>
          <w:rStyle w:val="cm-variable"/>
          <w:rFonts w:ascii="Consolas" w:hAnsi="Consolas" w:cs="Consolas"/>
          <w:color w:val="000000"/>
          <w:sz w:val="22"/>
          <w:szCs w:val="22"/>
        </w:rPr>
        <w:t>environment</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创建</w:t>
      </w:r>
      <w:r>
        <w:rPr>
          <w:rStyle w:val="cm-comment"/>
          <w:rFonts w:ascii="Consolas" w:hAnsi="Consolas" w:cs="Consolas"/>
          <w:color w:val="AA5500"/>
          <w:sz w:val="22"/>
          <w:szCs w:val="22"/>
        </w:rPr>
        <w:t>ApplicationContext</w:t>
      </w:r>
      <w:r>
        <w:rPr>
          <w:rStyle w:val="cm-comment"/>
          <w:rFonts w:ascii="Consolas" w:hAnsi="Consolas" w:cs="Consolas"/>
          <w:color w:val="AA5500"/>
          <w:sz w:val="22"/>
          <w:szCs w:val="22"/>
        </w:rPr>
        <w:t>；决定创建</w:t>
      </w:r>
      <w:r>
        <w:rPr>
          <w:rStyle w:val="cm-comment"/>
          <w:rFonts w:ascii="Consolas" w:hAnsi="Consolas" w:cs="Consolas"/>
          <w:color w:val="AA5500"/>
          <w:sz w:val="22"/>
          <w:szCs w:val="22"/>
        </w:rPr>
        <w:t>web</w:t>
      </w:r>
      <w:r>
        <w:rPr>
          <w:rStyle w:val="cm-comment"/>
          <w:rFonts w:ascii="Consolas" w:hAnsi="Consolas" w:cs="Consolas"/>
          <w:color w:val="AA5500"/>
          <w:sz w:val="22"/>
          <w:szCs w:val="22"/>
        </w:rPr>
        <w:t>的</w:t>
      </w:r>
      <w:r>
        <w:rPr>
          <w:rStyle w:val="cm-comment"/>
          <w:rFonts w:ascii="Consolas" w:hAnsi="Consolas" w:cs="Consolas"/>
          <w:color w:val="AA5500"/>
          <w:sz w:val="22"/>
          <w:szCs w:val="22"/>
        </w:rPr>
        <w:t>ioc</w:t>
      </w:r>
      <w:r>
        <w:rPr>
          <w:rStyle w:val="cm-comment"/>
          <w:rFonts w:ascii="Consolas" w:hAnsi="Consolas" w:cs="Consolas"/>
          <w:color w:val="AA5500"/>
          <w:sz w:val="22"/>
          <w:szCs w:val="22"/>
        </w:rPr>
        <w:t>还是普通的</w:t>
      </w:r>
      <w:r>
        <w:rPr>
          <w:rStyle w:val="cm-comment"/>
          <w:rFonts w:ascii="Consolas" w:hAnsi="Consolas" w:cs="Consolas"/>
          <w:color w:val="AA5500"/>
          <w:sz w:val="22"/>
          <w:szCs w:val="22"/>
        </w:rPr>
        <w:t>ioc</w:t>
      </w:r>
      <w:r>
        <w:rPr>
          <w:rFonts w:ascii="Consolas" w:hAnsi="Consolas" w:cs="Consolas"/>
          <w:color w:val="333333"/>
          <w:sz w:val="22"/>
          <w:szCs w:val="22"/>
        </w:rPr>
        <w:br/>
        <w:t xml:space="preserve">      </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createApplicationContext</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variable"/>
          <w:rFonts w:ascii="Consolas" w:hAnsi="Consolas" w:cs="Consolas"/>
          <w:color w:val="000000"/>
          <w:sz w:val="22"/>
          <w:szCs w:val="22"/>
        </w:rPr>
        <w:t>analyzers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FailureAnalyzers</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准备上下文环境</w:t>
      </w:r>
      <w:r>
        <w:rPr>
          <w:rStyle w:val="cm-comment"/>
          <w:rFonts w:ascii="Consolas" w:hAnsi="Consolas" w:cs="Consolas"/>
          <w:color w:val="AA5500"/>
          <w:sz w:val="22"/>
          <w:szCs w:val="22"/>
        </w:rPr>
        <w:t>;</w:t>
      </w:r>
      <w:r>
        <w:rPr>
          <w:rStyle w:val="cm-comment"/>
          <w:rFonts w:ascii="Consolas" w:hAnsi="Consolas" w:cs="Consolas"/>
          <w:color w:val="AA5500"/>
          <w:sz w:val="22"/>
          <w:szCs w:val="22"/>
        </w:rPr>
        <w:t>将</w:t>
      </w:r>
      <w:r>
        <w:rPr>
          <w:rStyle w:val="cm-comment"/>
          <w:rFonts w:ascii="Consolas" w:hAnsi="Consolas" w:cs="Consolas"/>
          <w:color w:val="AA5500"/>
          <w:sz w:val="22"/>
          <w:szCs w:val="22"/>
        </w:rPr>
        <w:t>environment</w:t>
      </w:r>
      <w:r>
        <w:rPr>
          <w:rStyle w:val="cm-comment"/>
          <w:rFonts w:ascii="Consolas" w:hAnsi="Consolas" w:cs="Consolas"/>
          <w:color w:val="AA5500"/>
          <w:sz w:val="22"/>
          <w:szCs w:val="22"/>
        </w:rPr>
        <w:t>保存到</w:t>
      </w:r>
      <w:r>
        <w:rPr>
          <w:rStyle w:val="cm-comment"/>
          <w:rFonts w:ascii="Consolas" w:hAnsi="Consolas" w:cs="Consolas"/>
          <w:color w:val="AA5500"/>
          <w:sz w:val="22"/>
          <w:szCs w:val="22"/>
        </w:rPr>
        <w:t>ioc</w:t>
      </w:r>
      <w:r>
        <w:rPr>
          <w:rStyle w:val="cm-comment"/>
          <w:rFonts w:ascii="Consolas" w:hAnsi="Consolas" w:cs="Consolas"/>
          <w:color w:val="AA5500"/>
          <w:sz w:val="22"/>
          <w:szCs w:val="22"/>
        </w:rPr>
        <w:t>中；而且</w:t>
      </w:r>
      <w:r>
        <w:rPr>
          <w:rStyle w:val="cm-comment"/>
          <w:rFonts w:ascii="Consolas" w:hAnsi="Consolas" w:cs="Consolas"/>
          <w:color w:val="AA5500"/>
          <w:sz w:val="22"/>
          <w:szCs w:val="22"/>
        </w:rPr>
        <w:t>applyInitializers()</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//applyInitializers()</w:t>
      </w:r>
      <w:r>
        <w:rPr>
          <w:rStyle w:val="cm-comment"/>
          <w:rFonts w:ascii="Consolas" w:hAnsi="Consolas" w:cs="Consolas"/>
          <w:color w:val="AA5500"/>
          <w:sz w:val="22"/>
          <w:szCs w:val="22"/>
        </w:rPr>
        <w:t>：回调之前保存的所有的</w:t>
      </w:r>
      <w:r>
        <w:rPr>
          <w:rStyle w:val="cm-comment"/>
          <w:rFonts w:ascii="Consolas" w:hAnsi="Consolas" w:cs="Consolas"/>
          <w:color w:val="AA5500"/>
          <w:sz w:val="22"/>
          <w:szCs w:val="22"/>
        </w:rPr>
        <w:t>ApplicationContextInitializer</w:t>
      </w:r>
      <w:r>
        <w:rPr>
          <w:rStyle w:val="cm-comment"/>
          <w:rFonts w:ascii="Consolas" w:hAnsi="Consolas" w:cs="Consolas"/>
          <w:color w:val="AA5500"/>
          <w:sz w:val="22"/>
          <w:szCs w:val="22"/>
        </w:rPr>
        <w:t>的</w:t>
      </w:r>
      <w:r>
        <w:rPr>
          <w:rStyle w:val="cm-comment"/>
          <w:rFonts w:ascii="Consolas" w:hAnsi="Consolas" w:cs="Consolas"/>
          <w:color w:val="AA5500"/>
          <w:sz w:val="22"/>
          <w:szCs w:val="22"/>
        </w:rPr>
        <w:t>initialize</w:t>
      </w:r>
      <w:r>
        <w:rPr>
          <w:rStyle w:val="cm-comment"/>
          <w:rFonts w:ascii="Consolas" w:hAnsi="Consolas" w:cs="Consolas"/>
          <w:color w:val="AA5500"/>
          <w:sz w:val="22"/>
          <w:szCs w:val="22"/>
        </w:rPr>
        <w:t>方法</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回调所有的</w:t>
      </w:r>
      <w:r>
        <w:rPr>
          <w:rStyle w:val="cm-comment"/>
          <w:rFonts w:ascii="Consolas" w:hAnsi="Consolas" w:cs="Consolas"/>
          <w:color w:val="AA5500"/>
          <w:sz w:val="22"/>
          <w:szCs w:val="22"/>
        </w:rPr>
        <w:t>SpringApplicationRunListener</w:t>
      </w:r>
      <w:r>
        <w:rPr>
          <w:rStyle w:val="cm-comment"/>
          <w:rFonts w:ascii="Consolas" w:hAnsi="Consolas" w:cs="Consolas"/>
          <w:color w:val="AA5500"/>
          <w:sz w:val="22"/>
          <w:szCs w:val="22"/>
        </w:rPr>
        <w:t>的</w:t>
      </w:r>
      <w:r>
        <w:rPr>
          <w:rStyle w:val="cm-comment"/>
          <w:rFonts w:ascii="Consolas" w:hAnsi="Consolas" w:cs="Consolas"/>
          <w:color w:val="AA5500"/>
          <w:sz w:val="22"/>
          <w:szCs w:val="22"/>
        </w:rPr>
        <w:t>contextPrepared()</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prepareContext</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variable"/>
          <w:rFonts w:ascii="Consolas" w:hAnsi="Consolas" w:cs="Consolas"/>
          <w:color w:val="000000"/>
          <w:sz w:val="22"/>
          <w:szCs w:val="22"/>
        </w:rPr>
        <w:t>environment</w:t>
      </w:r>
      <w:r>
        <w:rPr>
          <w:rFonts w:ascii="Consolas" w:hAnsi="Consolas" w:cs="Consolas"/>
          <w:color w:val="333333"/>
          <w:sz w:val="22"/>
          <w:szCs w:val="22"/>
        </w:rP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printedBanner</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//prepareContext</w:t>
      </w:r>
      <w:r>
        <w:rPr>
          <w:rStyle w:val="cm-comment"/>
          <w:rFonts w:ascii="Consolas" w:hAnsi="Consolas" w:cs="Consolas"/>
          <w:color w:val="AA5500"/>
          <w:sz w:val="22"/>
          <w:szCs w:val="22"/>
        </w:rPr>
        <w:t>运行完成以后回调所有的</w:t>
      </w:r>
      <w:r>
        <w:rPr>
          <w:rStyle w:val="cm-comment"/>
          <w:rFonts w:ascii="Consolas" w:hAnsi="Consolas" w:cs="Consolas"/>
          <w:color w:val="AA5500"/>
          <w:sz w:val="22"/>
          <w:szCs w:val="22"/>
        </w:rPr>
        <w:t>SpringApplicationRunListener</w:t>
      </w:r>
      <w:r>
        <w:rPr>
          <w:rStyle w:val="cm-comment"/>
          <w:rFonts w:ascii="Consolas" w:hAnsi="Consolas" w:cs="Consolas"/>
          <w:color w:val="AA5500"/>
          <w:sz w:val="22"/>
          <w:szCs w:val="22"/>
        </w:rPr>
        <w:t>的</w:t>
      </w:r>
      <w:r>
        <w:rPr>
          <w:rStyle w:val="cm-comment"/>
          <w:rFonts w:ascii="Consolas" w:hAnsi="Consolas" w:cs="Consolas"/>
          <w:color w:val="AA5500"/>
          <w:sz w:val="22"/>
          <w:szCs w:val="22"/>
        </w:rPr>
        <w:t>contextLoaded</w:t>
      </w:r>
      <w:r>
        <w:rPr>
          <w:rStyle w:val="cm-comment"/>
          <w:rFonts w:ascii="Consolas" w:hAnsi="Consolas" w:cs="Consolas"/>
          <w:color w:val="AA5500"/>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//s</w:t>
      </w:r>
      <w:r>
        <w:rPr>
          <w:rStyle w:val="cm-comment"/>
          <w:rFonts w:ascii="Consolas" w:hAnsi="Consolas" w:cs="Consolas"/>
          <w:color w:val="AA5500"/>
          <w:sz w:val="22"/>
          <w:szCs w:val="22"/>
        </w:rPr>
        <w:t>刷新容器；</w:t>
      </w:r>
      <w:r>
        <w:rPr>
          <w:rStyle w:val="cm-comment"/>
          <w:rFonts w:ascii="Consolas" w:hAnsi="Consolas" w:cs="Consolas"/>
          <w:color w:val="AA5500"/>
          <w:sz w:val="22"/>
          <w:szCs w:val="22"/>
        </w:rPr>
        <w:t>ioc</w:t>
      </w:r>
      <w:r>
        <w:rPr>
          <w:rStyle w:val="cm-comment"/>
          <w:rFonts w:ascii="Consolas" w:hAnsi="Consolas" w:cs="Consolas"/>
          <w:color w:val="AA5500"/>
          <w:sz w:val="22"/>
          <w:szCs w:val="22"/>
        </w:rPr>
        <w:t>容器初始化（如果是</w:t>
      </w:r>
      <w:r>
        <w:rPr>
          <w:rStyle w:val="cm-comment"/>
          <w:rFonts w:ascii="Consolas" w:hAnsi="Consolas" w:cs="Consolas"/>
          <w:color w:val="AA5500"/>
          <w:sz w:val="22"/>
          <w:szCs w:val="22"/>
        </w:rPr>
        <w:t>web</w:t>
      </w:r>
      <w:r>
        <w:rPr>
          <w:rStyle w:val="cm-comment"/>
          <w:rFonts w:ascii="Consolas" w:hAnsi="Consolas" w:cs="Consolas"/>
          <w:color w:val="AA5500"/>
          <w:sz w:val="22"/>
          <w:szCs w:val="22"/>
        </w:rPr>
        <w:t>应用还会创建嵌入式的</w:t>
      </w:r>
      <w:r>
        <w:rPr>
          <w:rStyle w:val="cm-comment"/>
          <w:rFonts w:ascii="Consolas" w:hAnsi="Consolas" w:cs="Consolas"/>
          <w:color w:val="AA5500"/>
          <w:sz w:val="22"/>
          <w:szCs w:val="22"/>
        </w:rPr>
        <w:t>Tomcat</w:t>
      </w:r>
      <w:r>
        <w:rPr>
          <w:rStyle w:val="cm-comment"/>
          <w:rFonts w:ascii="Consolas" w:hAnsi="Consolas" w:cs="Consolas"/>
          <w:color w:val="AA5500"/>
          <w:sz w:val="22"/>
          <w:szCs w:val="22"/>
        </w:rPr>
        <w:t>）；</w:t>
      </w:r>
      <w:r>
        <w:rPr>
          <w:rStyle w:val="cm-comment"/>
          <w:rFonts w:ascii="Consolas" w:hAnsi="Consolas" w:cs="Consolas"/>
          <w:color w:val="AA5500"/>
          <w:sz w:val="22"/>
          <w:szCs w:val="22"/>
        </w:rPr>
        <w:t>Spring</w:t>
      </w:r>
      <w:r>
        <w:rPr>
          <w:rStyle w:val="cm-comment"/>
          <w:rFonts w:ascii="Consolas" w:hAnsi="Consolas" w:cs="Consolas"/>
          <w:color w:val="AA5500"/>
          <w:sz w:val="22"/>
          <w:szCs w:val="22"/>
        </w:rPr>
        <w:t>注解版</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扫描，创建，加载所有组件的地方；（配置类，组件，自动配置）</w:t>
      </w:r>
      <w:r>
        <w:rPr>
          <w:rFonts w:ascii="Consolas" w:hAnsi="Consolas" w:cs="Consolas"/>
          <w:color w:val="333333"/>
          <w:sz w:val="22"/>
          <w:szCs w:val="22"/>
        </w:rPr>
        <w:br/>
        <w:t xml:space="preserve">      </w:t>
      </w:r>
      <w:r>
        <w:rPr>
          <w:rStyle w:val="cm-variable"/>
          <w:rFonts w:ascii="Consolas" w:hAnsi="Consolas" w:cs="Consolas"/>
          <w:color w:val="000000"/>
          <w:sz w:val="22"/>
          <w:szCs w:val="22"/>
        </w:rPr>
        <w:t>refreshContext</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从</w:t>
      </w:r>
      <w:r>
        <w:rPr>
          <w:rStyle w:val="cm-comment"/>
          <w:rFonts w:ascii="Consolas" w:hAnsi="Consolas" w:cs="Consolas"/>
          <w:color w:val="AA5500"/>
          <w:sz w:val="22"/>
          <w:szCs w:val="22"/>
        </w:rPr>
        <w:t>ioc</w:t>
      </w:r>
      <w:r>
        <w:rPr>
          <w:rStyle w:val="cm-comment"/>
          <w:rFonts w:ascii="Consolas" w:hAnsi="Consolas" w:cs="Consolas"/>
          <w:color w:val="AA5500"/>
          <w:sz w:val="22"/>
          <w:szCs w:val="22"/>
        </w:rPr>
        <w:t>容器中获取所有的</w:t>
      </w:r>
      <w:r>
        <w:rPr>
          <w:rStyle w:val="cm-comment"/>
          <w:rFonts w:ascii="Consolas" w:hAnsi="Consolas" w:cs="Consolas"/>
          <w:color w:val="AA5500"/>
          <w:sz w:val="22"/>
          <w:szCs w:val="22"/>
        </w:rPr>
        <w:t>ApplicationRunner</w:t>
      </w:r>
      <w:r>
        <w:rPr>
          <w:rStyle w:val="cm-comment"/>
          <w:rFonts w:ascii="Consolas" w:hAnsi="Consolas" w:cs="Consolas"/>
          <w:color w:val="AA5500"/>
          <w:sz w:val="22"/>
          <w:szCs w:val="22"/>
        </w:rPr>
        <w:t>和</w:t>
      </w:r>
      <w:r>
        <w:rPr>
          <w:rStyle w:val="cm-comment"/>
          <w:rFonts w:ascii="Consolas" w:hAnsi="Consolas" w:cs="Consolas"/>
          <w:color w:val="AA5500"/>
          <w:sz w:val="22"/>
          <w:szCs w:val="22"/>
        </w:rPr>
        <w:t>CommandLineRunner</w:t>
      </w:r>
      <w:r>
        <w:rPr>
          <w:rStyle w:val="cm-comment"/>
          <w:rFonts w:ascii="Consolas" w:hAnsi="Consolas" w:cs="Consolas"/>
          <w:color w:val="AA5500"/>
          <w:sz w:val="22"/>
          <w:szCs w:val="22"/>
        </w:rPr>
        <w:t>进行回调</w:t>
      </w:r>
      <w:r>
        <w:rPr>
          <w:rFonts w:ascii="Consolas" w:hAnsi="Consolas" w:cs="Consolas"/>
          <w:color w:val="333333"/>
          <w:sz w:val="22"/>
          <w:szCs w:val="22"/>
        </w:rPr>
        <w:br/>
        <w:t xml:space="preserve">       </w:t>
      </w:r>
      <w:r>
        <w:rPr>
          <w:rStyle w:val="cm-comment"/>
          <w:rFonts w:ascii="Consolas" w:hAnsi="Consolas" w:cs="Consolas"/>
          <w:color w:val="AA5500"/>
          <w:sz w:val="22"/>
          <w:szCs w:val="22"/>
        </w:rPr>
        <w:t>//ApplicationRunner</w:t>
      </w:r>
      <w:r>
        <w:rPr>
          <w:rStyle w:val="cm-comment"/>
          <w:rFonts w:ascii="Consolas" w:hAnsi="Consolas" w:cs="Consolas"/>
          <w:color w:val="AA5500"/>
          <w:sz w:val="22"/>
          <w:szCs w:val="22"/>
        </w:rPr>
        <w:t>先回调，</w:t>
      </w:r>
      <w:r>
        <w:rPr>
          <w:rStyle w:val="cm-comment"/>
          <w:rFonts w:ascii="Consolas" w:hAnsi="Consolas" w:cs="Consolas"/>
          <w:color w:val="AA5500"/>
          <w:sz w:val="22"/>
          <w:szCs w:val="22"/>
        </w:rPr>
        <w:t>CommandLineRunner</w:t>
      </w:r>
      <w:r>
        <w:rPr>
          <w:rStyle w:val="cm-comment"/>
          <w:rFonts w:ascii="Consolas" w:hAnsi="Consolas" w:cs="Consolas"/>
          <w:color w:val="AA5500"/>
          <w:sz w:val="22"/>
          <w:szCs w:val="22"/>
        </w:rPr>
        <w:t>再回调</w:t>
      </w:r>
      <w:r>
        <w:rPr>
          <w:rFonts w:ascii="Consolas" w:hAnsi="Consolas" w:cs="Consolas"/>
          <w:color w:val="333333"/>
          <w:sz w:val="22"/>
          <w:szCs w:val="22"/>
        </w:rPr>
        <w:br/>
        <w:t xml:space="preserve">      </w:t>
      </w:r>
      <w:r>
        <w:rPr>
          <w:rStyle w:val="cm-variable"/>
          <w:rFonts w:ascii="Consolas" w:hAnsi="Consolas" w:cs="Consolas"/>
          <w:color w:val="000000"/>
          <w:sz w:val="22"/>
          <w:szCs w:val="22"/>
        </w:rPr>
        <w:t>afterRefresh</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variable"/>
          <w:rFonts w:ascii="Consolas" w:hAnsi="Consolas" w:cs="Consolas"/>
          <w:color w:val="000000"/>
          <w:sz w:val="22"/>
          <w:szCs w:val="22"/>
        </w:rPr>
        <w:t>applicationArguments</w:t>
      </w:r>
      <w:r>
        <w:rPr>
          <w:rFonts w:ascii="Consolas" w:hAnsi="Consolas" w:cs="Consolas"/>
          <w:color w:val="333333"/>
          <w:sz w:val="22"/>
          <w:szCs w:val="22"/>
        </w:rP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所有的</w:t>
      </w:r>
      <w:r>
        <w:rPr>
          <w:rStyle w:val="cm-comment"/>
          <w:rFonts w:ascii="Consolas" w:hAnsi="Consolas" w:cs="Consolas"/>
          <w:color w:val="AA5500"/>
          <w:sz w:val="22"/>
          <w:szCs w:val="22"/>
        </w:rPr>
        <w:t>SpringApplicationRunListener</w:t>
      </w:r>
      <w:r>
        <w:rPr>
          <w:rStyle w:val="cm-comment"/>
          <w:rFonts w:ascii="Consolas" w:hAnsi="Consolas" w:cs="Consolas"/>
          <w:color w:val="AA5500"/>
          <w:sz w:val="22"/>
          <w:szCs w:val="22"/>
        </w:rPr>
        <w:t>回调</w:t>
      </w:r>
      <w:r>
        <w:rPr>
          <w:rStyle w:val="cm-comment"/>
          <w:rFonts w:ascii="Consolas" w:hAnsi="Consolas" w:cs="Consolas"/>
          <w:color w:val="AA5500"/>
          <w:sz w:val="22"/>
          <w:szCs w:val="22"/>
        </w:rPr>
        <w:t>finished</w:t>
      </w:r>
      <w:r>
        <w:rPr>
          <w:rStyle w:val="cm-comment"/>
          <w:rFonts w:ascii="Consolas" w:hAnsi="Consolas" w:cs="Consolas"/>
          <w:color w:val="AA5500"/>
          <w:sz w:val="22"/>
          <w:szCs w:val="22"/>
        </w:rPr>
        <w:t>方法</w:t>
      </w:r>
      <w:r>
        <w:rPr>
          <w:rFonts w:ascii="Consolas" w:hAnsi="Consolas" w:cs="Consolas"/>
          <w:color w:val="333333"/>
          <w:sz w:val="22"/>
          <w:szCs w:val="22"/>
        </w:rPr>
        <w:b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w:t>
      </w:r>
      <w:r>
        <w:rPr>
          <w:rStyle w:val="cm-variable"/>
          <w:rFonts w:ascii="Consolas" w:hAnsi="Consolas" w:cs="Consolas"/>
          <w:color w:val="000000"/>
          <w:sz w:val="22"/>
          <w:szCs w:val="22"/>
        </w:rPr>
        <w:t>finished</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atom"/>
          <w:rFonts w:ascii="Consolas" w:hAnsi="Consolas" w:cs="Consolas"/>
          <w:color w:val="221199"/>
          <w:sz w:val="22"/>
          <w:szCs w:val="22"/>
        </w:rPr>
        <w:t>null</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w:t>
      </w:r>
      <w:r>
        <w:rPr>
          <w:rStyle w:val="cm-variable"/>
          <w:rFonts w:ascii="Consolas" w:hAnsi="Consolas" w:cs="Consolas"/>
          <w:color w:val="000000"/>
          <w:sz w:val="22"/>
          <w:szCs w:val="22"/>
        </w:rPr>
        <w:t>stop</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if</w:t>
      </w:r>
      <w:r>
        <w:rPr>
          <w:rFonts w:ascii="Consolas" w:hAnsi="Consolas" w:cs="Consolas"/>
          <w:color w:val="333333"/>
          <w:sz w:val="22"/>
          <w:szCs w:val="22"/>
        </w:rP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logStartupInfo</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StartupInfoLogger</w:t>
      </w:r>
      <w:r>
        <w:rPr>
          <w:rFonts w:ascii="Consolas" w:hAnsi="Consolas" w:cs="Consolas"/>
          <w:color w:val="333333"/>
          <w:sz w:val="22"/>
          <w:szCs w:val="22"/>
        </w:rPr>
        <w:t>(</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mainApplicationClass</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logStarted</w:t>
      </w:r>
      <w:r>
        <w:rPr>
          <w:rFonts w:ascii="Consolas" w:hAnsi="Consolas" w:cs="Consolas"/>
          <w:color w:val="333333"/>
          <w:sz w:val="22"/>
          <w:szCs w:val="22"/>
        </w:rPr>
        <w:t>(</w:t>
      </w:r>
      <w:r>
        <w:rPr>
          <w:rStyle w:val="cm-variable"/>
          <w:rFonts w:ascii="Consolas" w:hAnsi="Consolas" w:cs="Consolas"/>
          <w:color w:val="000000"/>
          <w:sz w:val="22"/>
          <w:szCs w:val="22"/>
        </w:rPr>
        <w:t>getApplicationLog</w:t>
      </w:r>
      <w:r>
        <w:rPr>
          <w:rFonts w:ascii="Consolas" w:hAnsi="Consolas" w:cs="Consolas"/>
          <w:color w:val="333333"/>
          <w:sz w:val="22"/>
          <w:szCs w:val="22"/>
        </w:rPr>
        <w:t xml:space="preserve">(), </w:t>
      </w:r>
      <w:r>
        <w:rPr>
          <w:rStyle w:val="cm-variable"/>
          <w:rFonts w:ascii="Consolas" w:hAnsi="Consolas" w:cs="Consolas"/>
          <w:color w:val="000000"/>
          <w:sz w:val="22"/>
          <w:szCs w:val="22"/>
        </w:rPr>
        <w:t>stopWatch</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整个</w:t>
      </w:r>
      <w:r>
        <w:rPr>
          <w:rStyle w:val="cm-comment"/>
          <w:rFonts w:ascii="Consolas" w:hAnsi="Consolas" w:cs="Consolas"/>
          <w:color w:val="AA5500"/>
          <w:sz w:val="22"/>
          <w:szCs w:val="22"/>
        </w:rPr>
        <w:t>SpringBoot</w:t>
      </w:r>
      <w:r>
        <w:rPr>
          <w:rStyle w:val="cm-comment"/>
          <w:rFonts w:ascii="Consolas" w:hAnsi="Consolas" w:cs="Consolas"/>
          <w:color w:val="AA5500"/>
          <w:sz w:val="22"/>
          <w:szCs w:val="22"/>
        </w:rPr>
        <w:t>应用启动完成以后返回启动的</w:t>
      </w:r>
      <w:r>
        <w:rPr>
          <w:rStyle w:val="cm-comment"/>
          <w:rFonts w:ascii="Consolas" w:hAnsi="Consolas" w:cs="Consolas"/>
          <w:color w:val="AA5500"/>
          <w:sz w:val="22"/>
          <w:szCs w:val="22"/>
        </w:rPr>
        <w:t>ioc</w:t>
      </w:r>
      <w:r>
        <w:rPr>
          <w:rStyle w:val="cm-comment"/>
          <w:rFonts w:ascii="Consolas" w:hAnsi="Consolas" w:cs="Consolas"/>
          <w:color w:val="AA5500"/>
          <w:sz w:val="22"/>
          <w:szCs w:val="22"/>
        </w:rPr>
        <w:t>容器；</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context</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 xml:space="preserve">   </w:t>
      </w:r>
      <w:r>
        <w:rPr>
          <w:rStyle w:val="cm-keyword"/>
          <w:rFonts w:ascii="Consolas" w:hAnsi="Consolas" w:cs="Consolas"/>
          <w:color w:val="770088"/>
          <w:sz w:val="22"/>
          <w:szCs w:val="22"/>
        </w:rPr>
        <w:t>catch</w:t>
      </w:r>
      <w:r>
        <w:rPr>
          <w:rFonts w:ascii="Consolas" w:hAnsi="Consolas" w:cs="Consolas"/>
          <w:color w:val="333333"/>
          <w:sz w:val="22"/>
          <w:szCs w:val="22"/>
        </w:rPr>
        <w:t xml:space="preserve"> (</w:t>
      </w:r>
      <w:r>
        <w:rPr>
          <w:rStyle w:val="cm-variable"/>
          <w:rFonts w:ascii="Consolas" w:hAnsi="Consolas" w:cs="Consolas"/>
          <w:color w:val="000000"/>
          <w:sz w:val="22"/>
          <w:szCs w:val="22"/>
        </w:rPr>
        <w:t>Throwable</w:t>
      </w:r>
      <w:r>
        <w:rPr>
          <w:rFonts w:ascii="Consolas" w:hAnsi="Consolas" w:cs="Consolas"/>
          <w:color w:val="333333"/>
          <w:sz w:val="22"/>
          <w:szCs w:val="22"/>
        </w:rPr>
        <w:t xml:space="preserve"> </w:t>
      </w:r>
      <w:r>
        <w:rPr>
          <w:rStyle w:val="cm-variable"/>
          <w:rFonts w:ascii="Consolas" w:hAnsi="Consolas" w:cs="Consolas"/>
          <w:color w:val="000000"/>
          <w:sz w:val="22"/>
          <w:szCs w:val="22"/>
        </w:rPr>
        <w:t>ex</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handleRunFailure</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variable"/>
          <w:rFonts w:ascii="Consolas" w:hAnsi="Consolas" w:cs="Consolas"/>
          <w:color w:val="000000"/>
          <w:sz w:val="22"/>
          <w:szCs w:val="22"/>
        </w:rPr>
        <w:t>listeners</w:t>
      </w:r>
      <w:r>
        <w:rPr>
          <w:rFonts w:ascii="Consolas" w:hAnsi="Consolas" w:cs="Consolas"/>
          <w:color w:val="333333"/>
          <w:sz w:val="22"/>
          <w:szCs w:val="22"/>
        </w:rPr>
        <w:t xml:space="preserve">, </w:t>
      </w:r>
      <w:r>
        <w:rPr>
          <w:rStyle w:val="cm-variable"/>
          <w:rFonts w:ascii="Consolas" w:hAnsi="Consolas" w:cs="Consolas"/>
          <w:color w:val="000000"/>
          <w:sz w:val="22"/>
          <w:szCs w:val="22"/>
        </w:rPr>
        <w:t>analyzers</w:t>
      </w:r>
      <w:r>
        <w:rPr>
          <w:rFonts w:ascii="Consolas" w:hAnsi="Consolas" w:cs="Consolas"/>
          <w:color w:val="333333"/>
          <w:sz w:val="22"/>
          <w:szCs w:val="22"/>
        </w:rPr>
        <w:t xml:space="preserve">, </w:t>
      </w:r>
      <w:r>
        <w:rPr>
          <w:rStyle w:val="cm-variable"/>
          <w:rFonts w:ascii="Consolas" w:hAnsi="Consolas" w:cs="Consolas"/>
          <w:color w:val="000000"/>
          <w:sz w:val="22"/>
          <w:szCs w:val="22"/>
        </w:rPr>
        <w:t>ex</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throw</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IllegalStateException</w:t>
      </w:r>
      <w:r>
        <w:rPr>
          <w:rFonts w:ascii="Consolas" w:hAnsi="Consolas" w:cs="Consolas"/>
          <w:color w:val="333333"/>
          <w:sz w:val="22"/>
          <w:szCs w:val="22"/>
        </w:rPr>
        <w:t>(</w:t>
      </w:r>
      <w:r>
        <w:rPr>
          <w:rStyle w:val="cm-variable"/>
          <w:rFonts w:ascii="Consolas" w:hAnsi="Consolas" w:cs="Consolas"/>
          <w:color w:val="000000"/>
          <w:sz w:val="22"/>
          <w:szCs w:val="22"/>
        </w:rPr>
        <w:t>ex</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4"/>
        <w:rPr>
          <w:rFonts w:cs="宋体"/>
        </w:rPr>
      </w:pPr>
      <w:r>
        <w:lastRenderedPageBreak/>
        <w:t>3</w:t>
      </w:r>
      <w:r>
        <w:t>、事件监听机制</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配置在</w:t>
      </w:r>
      <w:r>
        <w:rPr>
          <w:rStyle w:val="md-line"/>
          <w:rFonts w:ascii="Helvetica" w:hAnsi="Helvetica"/>
          <w:color w:val="333333"/>
        </w:rPr>
        <w:t>META-INF/spring.factories</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ApplicationContextInitializer</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HelloApplicationContextInitializer</w:t>
      </w:r>
      <w:r>
        <w:rPr>
          <w:rFonts w:ascii="Consolas" w:hAnsi="Consolas" w:cs="Consolas"/>
          <w:color w:val="333333"/>
          <w:sz w:val="22"/>
          <w:szCs w:val="22"/>
        </w:rPr>
        <w:t xml:space="preserve"> </w:t>
      </w:r>
      <w:r>
        <w:rPr>
          <w:rStyle w:val="cm-keyword"/>
          <w:rFonts w:ascii="Consolas" w:hAnsi="Consolas" w:cs="Consolas"/>
          <w:color w:val="770088"/>
          <w:sz w:val="22"/>
          <w:szCs w:val="22"/>
        </w:rPr>
        <w:t>implements</w:t>
      </w:r>
      <w:r>
        <w:rPr>
          <w:rFonts w:ascii="Consolas" w:hAnsi="Consolas" w:cs="Consolas"/>
          <w:color w:val="333333"/>
          <w:sz w:val="22"/>
          <w:szCs w:val="22"/>
        </w:rPr>
        <w:t xml:space="preserve"> </w:t>
      </w:r>
      <w:r>
        <w:rPr>
          <w:rStyle w:val="cm-variable"/>
          <w:rFonts w:ascii="Consolas" w:hAnsi="Consolas" w:cs="Consolas"/>
          <w:color w:val="000000"/>
          <w:sz w:val="22"/>
          <w:szCs w:val="22"/>
        </w:rPr>
        <w:t>ApplicationContextInitializer</w:t>
      </w:r>
      <w:r>
        <w:rPr>
          <w:rStyle w:val="cm-operator"/>
          <w:rFonts w:ascii="Consolas" w:hAnsi="Consolas" w:cs="Consolas"/>
          <w:color w:val="981A1A"/>
          <w:sz w:val="22"/>
          <w:szCs w:val="22"/>
        </w:rPr>
        <w:t>&lt;</w:t>
      </w:r>
      <w:r>
        <w:rPr>
          <w:rStyle w:val="cm-variable"/>
          <w:rFonts w:ascii="Consolas" w:hAnsi="Consolas" w:cs="Consolas"/>
          <w:color w:val="000000"/>
          <w:sz w:val="22"/>
          <w:szCs w:val="22"/>
        </w:rPr>
        <w:t>ConfigurableApplicationContext</w:t>
      </w:r>
      <w:r>
        <w:rPr>
          <w:rStyle w:val="cm-operator"/>
          <w:rFonts w:ascii="Consolas" w:hAnsi="Consolas" w:cs="Consolas"/>
          <w:color w:val="981A1A"/>
          <w:sz w:val="22"/>
          <w:szCs w:val="22"/>
        </w:rPr>
        <w:t>&gt;</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initialize</w:t>
      </w:r>
      <w:r>
        <w:rPr>
          <w:rFonts w:ascii="Consolas" w:hAnsi="Consolas" w:cs="Consolas"/>
          <w:color w:val="333333"/>
          <w:sz w:val="22"/>
          <w:szCs w:val="22"/>
        </w:rPr>
        <w:t>(</w:t>
      </w:r>
      <w:r>
        <w:rPr>
          <w:rStyle w:val="cm-variable"/>
          <w:rFonts w:ascii="Consolas" w:hAnsi="Consolas" w:cs="Consolas"/>
          <w:color w:val="000000"/>
          <w:sz w:val="22"/>
          <w:szCs w:val="22"/>
        </w:rPr>
        <w:t>ConfigurableApplicationContext</w:t>
      </w:r>
      <w:r>
        <w:rPr>
          <w:rFonts w:ascii="Consolas" w:hAnsi="Consolas" w:cs="Consolas"/>
          <w:color w:val="333333"/>
          <w:sz w:val="22"/>
          <w:szCs w:val="22"/>
        </w:rPr>
        <w:t xml:space="preserve"> </w:t>
      </w:r>
      <w:r>
        <w:rPr>
          <w:rStyle w:val="cm-variable"/>
          <w:rFonts w:ascii="Consolas" w:hAnsi="Consolas" w:cs="Consolas"/>
          <w:color w:val="000000"/>
          <w:sz w:val="22"/>
          <w:szCs w:val="22"/>
        </w:rPr>
        <w:t>applicationContext</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System</w:t>
      </w:r>
      <w:r>
        <w:rPr>
          <w:rFonts w:ascii="Consolas" w:hAnsi="Consolas" w:cs="Consolas"/>
          <w:color w:val="333333"/>
          <w:sz w:val="22"/>
          <w:szCs w:val="22"/>
        </w:rPr>
        <w:t>.</w:t>
      </w:r>
      <w:r>
        <w:rPr>
          <w:rStyle w:val="cm-variable"/>
          <w:rFonts w:ascii="Consolas" w:hAnsi="Consolas" w:cs="Consolas"/>
          <w:color w:val="000000"/>
          <w:sz w:val="22"/>
          <w:szCs w:val="22"/>
        </w:rPr>
        <w:t>out</w:t>
      </w:r>
      <w:r>
        <w:rPr>
          <w:rFonts w:ascii="Consolas" w:hAnsi="Consolas" w:cs="Consolas"/>
          <w:color w:val="333333"/>
          <w:sz w:val="22"/>
          <w:szCs w:val="22"/>
        </w:rPr>
        <w:t>.</w:t>
      </w:r>
      <w:r>
        <w:rPr>
          <w:rStyle w:val="cm-variable"/>
          <w:rFonts w:ascii="Consolas" w:hAnsi="Consolas" w:cs="Consolas"/>
          <w:color w:val="000000"/>
          <w:sz w:val="22"/>
          <w:szCs w:val="22"/>
        </w:rPr>
        <w:t>println</w:t>
      </w:r>
      <w:r>
        <w:rPr>
          <w:rFonts w:ascii="Consolas" w:hAnsi="Consolas" w:cs="Consolas"/>
          <w:color w:val="333333"/>
          <w:sz w:val="22"/>
          <w:szCs w:val="22"/>
        </w:rPr>
        <w:t>(</w:t>
      </w:r>
      <w:r>
        <w:rPr>
          <w:rStyle w:val="cm-string"/>
          <w:rFonts w:ascii="Consolas" w:hAnsi="Consolas" w:cs="Consolas"/>
          <w:color w:val="AA1111"/>
          <w:sz w:val="22"/>
          <w:szCs w:val="22"/>
        </w:rPr>
        <w:t>"ApplicationContextInitializer...initialize..."</w:t>
      </w:r>
      <w:r>
        <w:rPr>
          <w:rStyle w:val="cm-operator"/>
          <w:rFonts w:ascii="Consolas" w:hAnsi="Consolas" w:cs="Consolas"/>
          <w:color w:val="981A1A"/>
          <w:sz w:val="22"/>
          <w:szCs w:val="22"/>
        </w:rPr>
        <w:t>+</w:t>
      </w:r>
      <w:r>
        <w:rPr>
          <w:rStyle w:val="cm-variable"/>
          <w:rFonts w:ascii="Consolas" w:hAnsi="Consolas" w:cs="Consolas"/>
          <w:color w:val="000000"/>
          <w:sz w:val="22"/>
          <w:szCs w:val="22"/>
        </w:rPr>
        <w:t>applicationContext</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SpringApplicationRunListener</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HelloSpringApplicationRunListener</w:t>
      </w:r>
      <w:r>
        <w:rPr>
          <w:rFonts w:ascii="Consolas" w:hAnsi="Consolas" w:cs="Consolas"/>
          <w:color w:val="333333"/>
          <w:sz w:val="22"/>
          <w:szCs w:val="22"/>
        </w:rPr>
        <w:t xml:space="preserve"> </w:t>
      </w:r>
      <w:r>
        <w:rPr>
          <w:rStyle w:val="cm-keyword"/>
          <w:rFonts w:ascii="Consolas" w:hAnsi="Consolas" w:cs="Consolas"/>
          <w:color w:val="770088"/>
          <w:sz w:val="22"/>
          <w:szCs w:val="22"/>
        </w:rPr>
        <w:t>implements</w:t>
      </w:r>
      <w:r>
        <w:rPr>
          <w:rFonts w:ascii="Consolas" w:hAnsi="Consolas" w:cs="Consolas"/>
          <w:color w:val="333333"/>
          <w:sz w:val="22"/>
          <w:szCs w:val="22"/>
        </w:rPr>
        <w:t xml:space="preserve"> </w:t>
      </w:r>
      <w:r>
        <w:rPr>
          <w:rStyle w:val="cm-variable"/>
          <w:rFonts w:ascii="Consolas" w:hAnsi="Consolas" w:cs="Consolas"/>
          <w:color w:val="000000"/>
          <w:sz w:val="22"/>
          <w:szCs w:val="22"/>
        </w:rPr>
        <w:t>SpringApplicationRunListener</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必须有的构造器</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HelloSpringApplicationRunListener</w:t>
      </w:r>
      <w:r>
        <w:rPr>
          <w:rFonts w:ascii="Consolas" w:hAnsi="Consolas" w:cs="Consolas"/>
          <w:color w:val="333333"/>
          <w:sz w:val="22"/>
          <w:szCs w:val="22"/>
        </w:rPr>
        <w:t>(</w:t>
      </w:r>
      <w:r>
        <w:rPr>
          <w:rStyle w:val="cm-variable"/>
          <w:rFonts w:ascii="Consolas" w:hAnsi="Consolas" w:cs="Consolas"/>
          <w:color w:val="000000"/>
          <w:sz w:val="22"/>
          <w:szCs w:val="22"/>
        </w:rPr>
        <w:t>SpringApplication</w:t>
      </w:r>
      <w:r>
        <w:rPr>
          <w:rFonts w:ascii="Consolas" w:hAnsi="Consolas" w:cs="Consolas"/>
          <w:color w:val="333333"/>
          <w:sz w:val="22"/>
          <w:szCs w:val="22"/>
        </w:rPr>
        <w:t xml:space="preserve"> </w:t>
      </w:r>
      <w:r>
        <w:rPr>
          <w:rStyle w:val="cm-variable"/>
          <w:rFonts w:ascii="Consolas" w:hAnsi="Consolas" w:cs="Consolas"/>
          <w:color w:val="000000"/>
          <w:sz w:val="22"/>
          <w:szCs w:val="22"/>
        </w:rPr>
        <w:t>application</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starting</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System</w:t>
      </w:r>
      <w:r>
        <w:rPr>
          <w:rFonts w:ascii="Consolas" w:hAnsi="Consolas" w:cs="Consolas"/>
          <w:color w:val="333333"/>
          <w:sz w:val="22"/>
          <w:szCs w:val="22"/>
        </w:rPr>
        <w:t>.</w:t>
      </w:r>
      <w:r>
        <w:rPr>
          <w:rStyle w:val="cm-variable"/>
          <w:rFonts w:ascii="Consolas" w:hAnsi="Consolas" w:cs="Consolas"/>
          <w:color w:val="000000"/>
          <w:sz w:val="22"/>
          <w:szCs w:val="22"/>
        </w:rPr>
        <w:t>out</w:t>
      </w:r>
      <w:r>
        <w:rPr>
          <w:rFonts w:ascii="Consolas" w:hAnsi="Consolas" w:cs="Consolas"/>
          <w:color w:val="333333"/>
          <w:sz w:val="22"/>
          <w:szCs w:val="22"/>
        </w:rPr>
        <w:t>.</w:t>
      </w:r>
      <w:r>
        <w:rPr>
          <w:rStyle w:val="cm-variable"/>
          <w:rFonts w:ascii="Consolas" w:hAnsi="Consolas" w:cs="Consolas"/>
          <w:color w:val="000000"/>
          <w:sz w:val="22"/>
          <w:szCs w:val="22"/>
        </w:rPr>
        <w:t>println</w:t>
      </w:r>
      <w:r>
        <w:rPr>
          <w:rFonts w:ascii="Consolas" w:hAnsi="Consolas" w:cs="Consolas"/>
          <w:color w:val="333333"/>
          <w:sz w:val="22"/>
          <w:szCs w:val="22"/>
        </w:rPr>
        <w:t>(</w:t>
      </w:r>
      <w:r>
        <w:rPr>
          <w:rStyle w:val="cm-string"/>
          <w:rFonts w:ascii="Consolas" w:hAnsi="Consolas" w:cs="Consolas"/>
          <w:color w:val="AA1111"/>
          <w:sz w:val="22"/>
          <w:szCs w:val="22"/>
        </w:rPr>
        <w:t>"SpringApplicationRunListener...starting..."</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environmentPrepared</w:t>
      </w:r>
      <w:r>
        <w:rPr>
          <w:rFonts w:ascii="Consolas" w:hAnsi="Consolas" w:cs="Consolas"/>
          <w:color w:val="333333"/>
          <w:sz w:val="22"/>
          <w:szCs w:val="22"/>
        </w:rPr>
        <w:t>(</w:t>
      </w:r>
      <w:r>
        <w:rPr>
          <w:rStyle w:val="cm-variable"/>
          <w:rFonts w:ascii="Consolas" w:hAnsi="Consolas" w:cs="Consolas"/>
          <w:color w:val="000000"/>
          <w:sz w:val="22"/>
          <w:szCs w:val="22"/>
        </w:rPr>
        <w:t>ConfigurableEnvironment</w:t>
      </w:r>
      <w:r>
        <w:rPr>
          <w:rFonts w:ascii="Consolas" w:hAnsi="Consolas" w:cs="Consolas"/>
          <w:color w:val="333333"/>
          <w:sz w:val="22"/>
          <w:szCs w:val="22"/>
        </w:rPr>
        <w:t xml:space="preserve"> </w:t>
      </w:r>
      <w:r>
        <w:rPr>
          <w:rStyle w:val="cm-variable"/>
          <w:rFonts w:ascii="Consolas" w:hAnsi="Consolas" w:cs="Consolas"/>
          <w:color w:val="000000"/>
          <w:sz w:val="22"/>
          <w:szCs w:val="22"/>
        </w:rPr>
        <w:t>environment</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3"/>
          <w:rFonts w:ascii="Consolas" w:hAnsi="Consolas" w:cs="Consolas"/>
          <w:color w:val="008855"/>
          <w:sz w:val="22"/>
          <w:szCs w:val="22"/>
        </w:rPr>
        <w:t>Object</w:t>
      </w:r>
      <w:r>
        <w:rPr>
          <w:rFonts w:ascii="Consolas" w:hAnsi="Consolas" w:cs="Consolas"/>
          <w:color w:val="333333"/>
          <w:sz w:val="22"/>
          <w:szCs w:val="22"/>
        </w:rPr>
        <w:t xml:space="preserve"> </w:t>
      </w:r>
      <w:r>
        <w:rPr>
          <w:rStyle w:val="cm-variable"/>
          <w:rFonts w:ascii="Consolas" w:hAnsi="Consolas" w:cs="Consolas"/>
          <w:color w:val="000000"/>
          <w:sz w:val="22"/>
          <w:szCs w:val="22"/>
        </w:rPr>
        <w:t>o</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environment</w:t>
      </w:r>
      <w:r>
        <w:rPr>
          <w:rFonts w:ascii="Consolas" w:hAnsi="Consolas" w:cs="Consolas"/>
          <w:color w:val="333333"/>
          <w:sz w:val="22"/>
          <w:szCs w:val="22"/>
        </w:rPr>
        <w:t>.</w:t>
      </w:r>
      <w:r>
        <w:rPr>
          <w:rStyle w:val="cm-variable"/>
          <w:rFonts w:ascii="Consolas" w:hAnsi="Consolas" w:cs="Consolas"/>
          <w:color w:val="000000"/>
          <w:sz w:val="22"/>
          <w:szCs w:val="22"/>
        </w:rPr>
        <w:t>getSystemProperties</w:t>
      </w:r>
      <w:r>
        <w:rPr>
          <w:rFonts w:ascii="Consolas" w:hAnsi="Consolas" w:cs="Consolas"/>
          <w:color w:val="333333"/>
          <w:sz w:val="22"/>
          <w:szCs w:val="22"/>
        </w:rPr>
        <w:t>().</w:t>
      </w:r>
      <w:r>
        <w:rPr>
          <w:rStyle w:val="cm-variable"/>
          <w:rFonts w:ascii="Consolas" w:hAnsi="Consolas" w:cs="Consolas"/>
          <w:color w:val="000000"/>
          <w:sz w:val="22"/>
          <w:szCs w:val="22"/>
        </w:rPr>
        <w:t>get</w:t>
      </w:r>
      <w:r>
        <w:rPr>
          <w:rFonts w:ascii="Consolas" w:hAnsi="Consolas" w:cs="Consolas"/>
          <w:color w:val="333333"/>
          <w:sz w:val="22"/>
          <w:szCs w:val="22"/>
        </w:rPr>
        <w:t>(</w:t>
      </w:r>
      <w:r>
        <w:rPr>
          <w:rStyle w:val="cm-string"/>
          <w:rFonts w:ascii="Consolas" w:hAnsi="Consolas" w:cs="Consolas"/>
          <w:color w:val="AA1111"/>
          <w:sz w:val="22"/>
          <w:szCs w:val="22"/>
        </w:rPr>
        <w:t>"os.name"</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System</w:t>
      </w:r>
      <w:r>
        <w:rPr>
          <w:rFonts w:ascii="Consolas" w:hAnsi="Consolas" w:cs="Consolas"/>
          <w:color w:val="333333"/>
          <w:sz w:val="22"/>
          <w:szCs w:val="22"/>
        </w:rPr>
        <w:t>.</w:t>
      </w:r>
      <w:r>
        <w:rPr>
          <w:rStyle w:val="cm-variable"/>
          <w:rFonts w:ascii="Consolas" w:hAnsi="Consolas" w:cs="Consolas"/>
          <w:color w:val="000000"/>
          <w:sz w:val="22"/>
          <w:szCs w:val="22"/>
        </w:rPr>
        <w:t>out</w:t>
      </w:r>
      <w:r>
        <w:rPr>
          <w:rFonts w:ascii="Consolas" w:hAnsi="Consolas" w:cs="Consolas"/>
          <w:color w:val="333333"/>
          <w:sz w:val="22"/>
          <w:szCs w:val="22"/>
        </w:rPr>
        <w:t>.</w:t>
      </w:r>
      <w:r>
        <w:rPr>
          <w:rStyle w:val="cm-variable"/>
          <w:rFonts w:ascii="Consolas" w:hAnsi="Consolas" w:cs="Consolas"/>
          <w:color w:val="000000"/>
          <w:sz w:val="22"/>
          <w:szCs w:val="22"/>
        </w:rPr>
        <w:t>println</w:t>
      </w:r>
      <w:r>
        <w:rPr>
          <w:rFonts w:ascii="Consolas" w:hAnsi="Consolas" w:cs="Consolas"/>
          <w:color w:val="333333"/>
          <w:sz w:val="22"/>
          <w:szCs w:val="22"/>
        </w:rPr>
        <w:t>(</w:t>
      </w:r>
      <w:r>
        <w:rPr>
          <w:rStyle w:val="cm-string"/>
          <w:rFonts w:ascii="Consolas" w:hAnsi="Consolas" w:cs="Consolas"/>
          <w:color w:val="AA1111"/>
          <w:sz w:val="22"/>
          <w:szCs w:val="22"/>
        </w:rPr>
        <w:t>"SpringApplicationRunListener...environmentPrepared.."</w:t>
      </w:r>
      <w:r>
        <w:rPr>
          <w:rStyle w:val="cm-operator"/>
          <w:rFonts w:ascii="Consolas" w:hAnsi="Consolas" w:cs="Consolas"/>
          <w:color w:val="981A1A"/>
          <w:sz w:val="22"/>
          <w:szCs w:val="22"/>
        </w:rPr>
        <w:t>+</w:t>
      </w:r>
      <w:r>
        <w:rPr>
          <w:rStyle w:val="cm-variable"/>
          <w:rFonts w:ascii="Consolas" w:hAnsi="Consolas" w:cs="Consolas"/>
          <w:color w:val="000000"/>
          <w:sz w:val="22"/>
          <w:szCs w:val="22"/>
        </w:rPr>
        <w:t>o</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r>
      <w:r>
        <w:rPr>
          <w:rFonts w:ascii="Consolas" w:hAnsi="Consolas" w:cs="Consolas"/>
          <w:color w:val="333333"/>
          <w:sz w:val="22"/>
          <w:szCs w:val="22"/>
        </w:rPr>
        <w:lastRenderedPageBreak/>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contextPrepared</w:t>
      </w:r>
      <w:r>
        <w:rPr>
          <w:rFonts w:ascii="Consolas" w:hAnsi="Consolas" w:cs="Consolas"/>
          <w:color w:val="333333"/>
          <w:sz w:val="22"/>
          <w:szCs w:val="22"/>
        </w:rPr>
        <w:t>(</w:t>
      </w:r>
      <w:r>
        <w:rPr>
          <w:rStyle w:val="cm-variable"/>
          <w:rFonts w:ascii="Consolas" w:hAnsi="Consolas" w:cs="Consolas"/>
          <w:color w:val="000000"/>
          <w:sz w:val="22"/>
          <w:szCs w:val="22"/>
        </w:rPr>
        <w:t>ConfigurableApplicationContext</w:t>
      </w:r>
      <w:r>
        <w:rPr>
          <w:rFonts w:ascii="Consolas" w:hAnsi="Consolas" w:cs="Consolas"/>
          <w:color w:val="333333"/>
          <w:sz w:val="22"/>
          <w:szCs w:val="22"/>
        </w:rPr>
        <w:t xml:space="preserve"> </w:t>
      </w:r>
      <w:r>
        <w:rPr>
          <w:rStyle w:val="cm-variable"/>
          <w:rFonts w:ascii="Consolas" w:hAnsi="Consolas" w:cs="Consolas"/>
          <w:color w:val="000000"/>
          <w:sz w:val="22"/>
          <w:szCs w:val="22"/>
        </w:rPr>
        <w:t>context</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System</w:t>
      </w:r>
      <w:r>
        <w:rPr>
          <w:rFonts w:ascii="Consolas" w:hAnsi="Consolas" w:cs="Consolas"/>
          <w:color w:val="333333"/>
          <w:sz w:val="22"/>
          <w:szCs w:val="22"/>
        </w:rPr>
        <w:t>.</w:t>
      </w:r>
      <w:r>
        <w:rPr>
          <w:rStyle w:val="cm-variable"/>
          <w:rFonts w:ascii="Consolas" w:hAnsi="Consolas" w:cs="Consolas"/>
          <w:color w:val="000000"/>
          <w:sz w:val="22"/>
          <w:szCs w:val="22"/>
        </w:rPr>
        <w:t>out</w:t>
      </w:r>
      <w:r>
        <w:rPr>
          <w:rFonts w:ascii="Consolas" w:hAnsi="Consolas" w:cs="Consolas"/>
          <w:color w:val="333333"/>
          <w:sz w:val="22"/>
          <w:szCs w:val="22"/>
        </w:rPr>
        <w:t>.</w:t>
      </w:r>
      <w:r>
        <w:rPr>
          <w:rStyle w:val="cm-variable"/>
          <w:rFonts w:ascii="Consolas" w:hAnsi="Consolas" w:cs="Consolas"/>
          <w:color w:val="000000"/>
          <w:sz w:val="22"/>
          <w:szCs w:val="22"/>
        </w:rPr>
        <w:t>println</w:t>
      </w:r>
      <w:r>
        <w:rPr>
          <w:rFonts w:ascii="Consolas" w:hAnsi="Consolas" w:cs="Consolas"/>
          <w:color w:val="333333"/>
          <w:sz w:val="22"/>
          <w:szCs w:val="22"/>
        </w:rPr>
        <w:t>(</w:t>
      </w:r>
      <w:r>
        <w:rPr>
          <w:rStyle w:val="cm-string"/>
          <w:rFonts w:ascii="Consolas" w:hAnsi="Consolas" w:cs="Consolas"/>
          <w:color w:val="AA1111"/>
          <w:sz w:val="22"/>
          <w:szCs w:val="22"/>
        </w:rPr>
        <w:t>"SpringApplicationRunListener...contextPrepared..."</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contextLoaded</w:t>
      </w:r>
      <w:r>
        <w:rPr>
          <w:rFonts w:ascii="Consolas" w:hAnsi="Consolas" w:cs="Consolas"/>
          <w:color w:val="333333"/>
          <w:sz w:val="22"/>
          <w:szCs w:val="22"/>
        </w:rPr>
        <w:t>(</w:t>
      </w:r>
      <w:r>
        <w:rPr>
          <w:rStyle w:val="cm-variable"/>
          <w:rFonts w:ascii="Consolas" w:hAnsi="Consolas" w:cs="Consolas"/>
          <w:color w:val="000000"/>
          <w:sz w:val="22"/>
          <w:szCs w:val="22"/>
        </w:rPr>
        <w:t>ConfigurableApplicationContext</w:t>
      </w:r>
      <w:r>
        <w:rPr>
          <w:rFonts w:ascii="Consolas" w:hAnsi="Consolas" w:cs="Consolas"/>
          <w:color w:val="333333"/>
          <w:sz w:val="22"/>
          <w:szCs w:val="22"/>
        </w:rPr>
        <w:t xml:space="preserve"> </w:t>
      </w:r>
      <w:r>
        <w:rPr>
          <w:rStyle w:val="cm-variable"/>
          <w:rFonts w:ascii="Consolas" w:hAnsi="Consolas" w:cs="Consolas"/>
          <w:color w:val="000000"/>
          <w:sz w:val="22"/>
          <w:szCs w:val="22"/>
        </w:rPr>
        <w:t>context</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System</w:t>
      </w:r>
      <w:r>
        <w:rPr>
          <w:rFonts w:ascii="Consolas" w:hAnsi="Consolas" w:cs="Consolas"/>
          <w:color w:val="333333"/>
          <w:sz w:val="22"/>
          <w:szCs w:val="22"/>
        </w:rPr>
        <w:t>.</w:t>
      </w:r>
      <w:r>
        <w:rPr>
          <w:rStyle w:val="cm-variable"/>
          <w:rFonts w:ascii="Consolas" w:hAnsi="Consolas" w:cs="Consolas"/>
          <w:color w:val="000000"/>
          <w:sz w:val="22"/>
          <w:szCs w:val="22"/>
        </w:rPr>
        <w:t>out</w:t>
      </w:r>
      <w:r>
        <w:rPr>
          <w:rFonts w:ascii="Consolas" w:hAnsi="Consolas" w:cs="Consolas"/>
          <w:color w:val="333333"/>
          <w:sz w:val="22"/>
          <w:szCs w:val="22"/>
        </w:rPr>
        <w:t>.</w:t>
      </w:r>
      <w:r>
        <w:rPr>
          <w:rStyle w:val="cm-variable"/>
          <w:rFonts w:ascii="Consolas" w:hAnsi="Consolas" w:cs="Consolas"/>
          <w:color w:val="000000"/>
          <w:sz w:val="22"/>
          <w:szCs w:val="22"/>
        </w:rPr>
        <w:t>println</w:t>
      </w:r>
      <w:r>
        <w:rPr>
          <w:rFonts w:ascii="Consolas" w:hAnsi="Consolas" w:cs="Consolas"/>
          <w:color w:val="333333"/>
          <w:sz w:val="22"/>
          <w:szCs w:val="22"/>
        </w:rPr>
        <w:t>(</w:t>
      </w:r>
      <w:r>
        <w:rPr>
          <w:rStyle w:val="cm-string"/>
          <w:rFonts w:ascii="Consolas" w:hAnsi="Consolas" w:cs="Consolas"/>
          <w:color w:val="AA1111"/>
          <w:sz w:val="22"/>
          <w:szCs w:val="22"/>
        </w:rPr>
        <w:t>"SpringApplicationRunListener...contextLoaded..."</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finished</w:t>
      </w:r>
      <w:r>
        <w:rPr>
          <w:rFonts w:ascii="Consolas" w:hAnsi="Consolas" w:cs="Consolas"/>
          <w:color w:val="333333"/>
          <w:sz w:val="22"/>
          <w:szCs w:val="22"/>
        </w:rPr>
        <w:t>(</w:t>
      </w:r>
      <w:r>
        <w:rPr>
          <w:rStyle w:val="cm-variable"/>
          <w:rFonts w:ascii="Consolas" w:hAnsi="Consolas" w:cs="Consolas"/>
          <w:color w:val="000000"/>
          <w:sz w:val="22"/>
          <w:szCs w:val="22"/>
        </w:rPr>
        <w:t>ConfigurableApplicationContext</w:t>
      </w:r>
      <w:r>
        <w:rPr>
          <w:rFonts w:ascii="Consolas" w:hAnsi="Consolas" w:cs="Consolas"/>
          <w:color w:val="333333"/>
          <w:sz w:val="22"/>
          <w:szCs w:val="22"/>
        </w:rPr>
        <w:t xml:space="preserve"> </w:t>
      </w:r>
      <w:r>
        <w:rPr>
          <w:rStyle w:val="cm-variable"/>
          <w:rFonts w:ascii="Consolas" w:hAnsi="Consolas" w:cs="Consolas"/>
          <w:color w:val="000000"/>
          <w:sz w:val="22"/>
          <w:szCs w:val="22"/>
        </w:rPr>
        <w:t>context</w:t>
      </w:r>
      <w:r>
        <w:rPr>
          <w:rFonts w:ascii="Consolas" w:hAnsi="Consolas" w:cs="Consolas"/>
          <w:color w:val="333333"/>
          <w:sz w:val="22"/>
          <w:szCs w:val="22"/>
        </w:rPr>
        <w:t xml:space="preserve">, </w:t>
      </w:r>
      <w:r>
        <w:rPr>
          <w:rStyle w:val="cm-variable"/>
          <w:rFonts w:ascii="Consolas" w:hAnsi="Consolas" w:cs="Consolas"/>
          <w:color w:val="000000"/>
          <w:sz w:val="22"/>
          <w:szCs w:val="22"/>
        </w:rPr>
        <w:t>Throwable</w:t>
      </w:r>
      <w:r>
        <w:rPr>
          <w:rFonts w:ascii="Consolas" w:hAnsi="Consolas" w:cs="Consolas"/>
          <w:color w:val="333333"/>
          <w:sz w:val="22"/>
          <w:szCs w:val="22"/>
        </w:rPr>
        <w:t xml:space="preserve"> </w:t>
      </w:r>
      <w:r>
        <w:rPr>
          <w:rStyle w:val="cm-variable"/>
          <w:rFonts w:ascii="Consolas" w:hAnsi="Consolas" w:cs="Consolas"/>
          <w:color w:val="000000"/>
          <w:sz w:val="22"/>
          <w:szCs w:val="22"/>
        </w:rPr>
        <w:t>exception</w:t>
      </w:r>
      <w:r>
        <w:rPr>
          <w:rFonts w:ascii="Consolas" w:hAnsi="Consolas" w:cs="Consolas"/>
          <w:color w:val="333333"/>
          <w:sz w:val="22"/>
          <w:szCs w:val="22"/>
        </w:rPr>
        <w:t>) {</w:t>
      </w:r>
      <w:r>
        <w:rPr>
          <w:rFonts w:ascii="Consolas" w:hAnsi="Consolas" w:cs="Consolas"/>
          <w:color w:val="333333"/>
          <w:sz w:val="22"/>
          <w:szCs w:val="22"/>
        </w:rPr>
        <w:br/>
        <w:t xml:space="preserve">        </w:t>
      </w:r>
      <w:r>
        <w:rPr>
          <w:rStyle w:val="cm-variable"/>
          <w:rFonts w:ascii="Consolas" w:hAnsi="Consolas" w:cs="Consolas"/>
          <w:color w:val="000000"/>
          <w:sz w:val="22"/>
          <w:szCs w:val="22"/>
        </w:rPr>
        <w:t>System</w:t>
      </w:r>
      <w:r>
        <w:rPr>
          <w:rFonts w:ascii="Consolas" w:hAnsi="Consolas" w:cs="Consolas"/>
          <w:color w:val="333333"/>
          <w:sz w:val="22"/>
          <w:szCs w:val="22"/>
        </w:rPr>
        <w:t>.</w:t>
      </w:r>
      <w:r>
        <w:rPr>
          <w:rStyle w:val="cm-variable"/>
          <w:rFonts w:ascii="Consolas" w:hAnsi="Consolas" w:cs="Consolas"/>
          <w:color w:val="000000"/>
          <w:sz w:val="22"/>
          <w:szCs w:val="22"/>
        </w:rPr>
        <w:t>out</w:t>
      </w:r>
      <w:r>
        <w:rPr>
          <w:rFonts w:ascii="Consolas" w:hAnsi="Consolas" w:cs="Consolas"/>
          <w:color w:val="333333"/>
          <w:sz w:val="22"/>
          <w:szCs w:val="22"/>
        </w:rPr>
        <w:t>.</w:t>
      </w:r>
      <w:r>
        <w:rPr>
          <w:rStyle w:val="cm-variable"/>
          <w:rFonts w:ascii="Consolas" w:hAnsi="Consolas" w:cs="Consolas"/>
          <w:color w:val="000000"/>
          <w:sz w:val="22"/>
          <w:szCs w:val="22"/>
        </w:rPr>
        <w:t>println</w:t>
      </w:r>
      <w:r>
        <w:rPr>
          <w:rFonts w:ascii="Consolas" w:hAnsi="Consolas" w:cs="Consolas"/>
          <w:color w:val="333333"/>
          <w:sz w:val="22"/>
          <w:szCs w:val="22"/>
        </w:rPr>
        <w:t>(</w:t>
      </w:r>
      <w:r>
        <w:rPr>
          <w:rStyle w:val="cm-string"/>
          <w:rFonts w:ascii="Consolas" w:hAnsi="Consolas" w:cs="Consolas"/>
          <w:color w:val="AA1111"/>
          <w:sz w:val="22"/>
          <w:szCs w:val="22"/>
        </w:rPr>
        <w:t>"SpringApplicationRunListener...finished..."</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配置（</w:t>
      </w:r>
      <w:r>
        <w:rPr>
          <w:rStyle w:val="md-line"/>
          <w:rFonts w:ascii="Helvetica" w:hAnsi="Helvetica"/>
          <w:color w:val="333333"/>
        </w:rPr>
        <w:t>META-INF/spring.factories</w:t>
      </w:r>
      <w:r>
        <w:rPr>
          <w:rStyle w:val="md-line"/>
          <w:rFonts w:ascii="Helvetica" w:hAnsi="Helvetica"/>
          <w:color w:val="333333"/>
        </w:rP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def"/>
          <w:rFonts w:ascii="Consolas" w:hAnsi="Consolas" w:cs="Consolas"/>
          <w:color w:val="0000FF"/>
          <w:sz w:val="22"/>
          <w:szCs w:val="22"/>
        </w:rPr>
        <w:t>org.springframework.context.ApplicationContextInitializer</w:t>
      </w:r>
      <w:r>
        <w:rPr>
          <w:rFonts w:ascii="Consolas" w:hAnsi="Consolas" w:cs="Consolas"/>
          <w:color w:val="333333"/>
          <w:sz w:val="22"/>
          <w:szCs w:val="22"/>
        </w:rPr>
        <w:t>=</w:t>
      </w:r>
      <w:r>
        <w:rPr>
          <w:rStyle w:val="cm-quote"/>
          <w:rFonts w:ascii="Consolas" w:hAnsi="Consolas" w:cs="Consolas"/>
          <w:color w:val="009900"/>
          <w:sz w:val="22"/>
          <w:szCs w:val="22"/>
        </w:rPr>
        <w:t>\</w:t>
      </w:r>
      <w:r>
        <w:rPr>
          <w:rFonts w:ascii="Consolas" w:hAnsi="Consolas" w:cs="Consolas"/>
          <w:color w:val="333333"/>
          <w:sz w:val="22"/>
          <w:szCs w:val="22"/>
        </w:rPr>
        <w:br/>
      </w:r>
      <w:r>
        <w:rPr>
          <w:rStyle w:val="cm-quote"/>
          <w:rFonts w:ascii="Consolas" w:hAnsi="Consolas" w:cs="Consolas"/>
          <w:color w:val="009900"/>
          <w:sz w:val="22"/>
          <w:szCs w:val="22"/>
        </w:rPr>
        <w:t>com.atguigu.springboot.listener.HelloApplicationContextInitializer</w:t>
      </w:r>
      <w:r>
        <w:rPr>
          <w:rFonts w:ascii="Consolas" w:hAnsi="Consolas" w:cs="Consolas"/>
          <w:color w:val="333333"/>
          <w:sz w:val="22"/>
          <w:szCs w:val="22"/>
        </w:rPr>
        <w:br/>
        <w:t>​</w:t>
      </w:r>
      <w:r>
        <w:rPr>
          <w:rFonts w:ascii="Consolas" w:hAnsi="Consolas" w:cs="Consolas"/>
          <w:color w:val="333333"/>
          <w:sz w:val="22"/>
          <w:szCs w:val="22"/>
        </w:rPr>
        <w:br/>
      </w:r>
      <w:r>
        <w:rPr>
          <w:rStyle w:val="cm-def"/>
          <w:rFonts w:ascii="Consolas" w:hAnsi="Consolas" w:cs="Consolas"/>
          <w:color w:val="0000FF"/>
          <w:sz w:val="22"/>
          <w:szCs w:val="22"/>
        </w:rPr>
        <w:t>org.springframework.boot.SpringApplicationRunListener</w:t>
      </w:r>
      <w:r>
        <w:rPr>
          <w:rFonts w:ascii="Consolas" w:hAnsi="Consolas" w:cs="Consolas"/>
          <w:color w:val="333333"/>
          <w:sz w:val="22"/>
          <w:szCs w:val="22"/>
        </w:rPr>
        <w:t>=</w:t>
      </w:r>
      <w:r>
        <w:rPr>
          <w:rStyle w:val="cm-quote"/>
          <w:rFonts w:ascii="Consolas" w:hAnsi="Consolas" w:cs="Consolas"/>
          <w:color w:val="009900"/>
          <w:sz w:val="22"/>
          <w:szCs w:val="22"/>
        </w:rPr>
        <w:t>\</w:t>
      </w:r>
      <w:r>
        <w:rPr>
          <w:rFonts w:ascii="Consolas" w:hAnsi="Consolas" w:cs="Consolas"/>
          <w:color w:val="333333"/>
          <w:sz w:val="22"/>
          <w:szCs w:val="22"/>
        </w:rPr>
        <w:br/>
      </w:r>
      <w:r>
        <w:rPr>
          <w:rStyle w:val="cm-quote"/>
          <w:rFonts w:ascii="Consolas" w:hAnsi="Consolas" w:cs="Consolas"/>
          <w:color w:val="009900"/>
          <w:sz w:val="22"/>
          <w:szCs w:val="22"/>
        </w:rPr>
        <w:t>com.atguigu.springboot.listener.HelloSpringApplicationRunListener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只需要放在</w:t>
      </w:r>
      <w:r>
        <w:rPr>
          <w:rStyle w:val="md-line"/>
          <w:rFonts w:ascii="Helvetica" w:hAnsi="Helvetica"/>
          <w:color w:val="333333"/>
        </w:rPr>
        <w:t>ioc</w:t>
      </w:r>
      <w:r>
        <w:rPr>
          <w:rStyle w:val="md-line"/>
          <w:rFonts w:ascii="Helvetica" w:hAnsi="Helvetica"/>
          <w:color w:val="333333"/>
        </w:rPr>
        <w:t>容器中</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ApplicationRunner</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@Component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HelloApplicationRunner</w:t>
      </w:r>
      <w:r>
        <w:rPr>
          <w:rFonts w:ascii="Consolas" w:hAnsi="Consolas" w:cs="Consolas"/>
          <w:color w:val="333333"/>
          <w:sz w:val="22"/>
          <w:szCs w:val="22"/>
        </w:rPr>
        <w:t xml:space="preserve"> </w:t>
      </w:r>
      <w:r>
        <w:rPr>
          <w:rStyle w:val="cm-keyword"/>
          <w:rFonts w:ascii="Consolas" w:hAnsi="Consolas" w:cs="Consolas"/>
          <w:color w:val="770088"/>
          <w:sz w:val="22"/>
          <w:szCs w:val="22"/>
        </w:rPr>
        <w:t>implements</w:t>
      </w:r>
      <w:r>
        <w:rPr>
          <w:rFonts w:ascii="Consolas" w:hAnsi="Consolas" w:cs="Consolas"/>
          <w:color w:val="333333"/>
          <w:sz w:val="22"/>
          <w:szCs w:val="22"/>
        </w:rPr>
        <w:t xml:space="preserve"> </w:t>
      </w:r>
      <w:r>
        <w:rPr>
          <w:rStyle w:val="cm-variable"/>
          <w:rFonts w:ascii="Consolas" w:hAnsi="Consolas" w:cs="Consolas"/>
          <w:color w:val="000000"/>
          <w:sz w:val="22"/>
          <w:szCs w:val="22"/>
        </w:rPr>
        <w:t>ApplicationRunner</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run</w:t>
      </w:r>
      <w:r>
        <w:rPr>
          <w:rFonts w:ascii="Consolas" w:hAnsi="Consolas" w:cs="Consolas"/>
          <w:color w:val="333333"/>
          <w:sz w:val="22"/>
          <w:szCs w:val="22"/>
        </w:rPr>
        <w:t>(</w:t>
      </w:r>
      <w:r>
        <w:rPr>
          <w:rStyle w:val="cm-variable"/>
          <w:rFonts w:ascii="Consolas" w:hAnsi="Consolas" w:cs="Consolas"/>
          <w:color w:val="000000"/>
          <w:sz w:val="22"/>
          <w:szCs w:val="22"/>
        </w:rPr>
        <w:t>ApplicationArguments</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 xml:space="preserve">) </w:t>
      </w:r>
      <w:r>
        <w:rPr>
          <w:rStyle w:val="cm-keyword"/>
          <w:rFonts w:ascii="Consolas" w:hAnsi="Consolas" w:cs="Consolas"/>
          <w:color w:val="770088"/>
          <w:sz w:val="22"/>
          <w:szCs w:val="22"/>
        </w:rPr>
        <w:t>throws</w:t>
      </w:r>
      <w:r>
        <w:rPr>
          <w:rFonts w:ascii="Consolas" w:hAnsi="Consolas" w:cs="Consolas"/>
          <w:color w:val="333333"/>
          <w:sz w:val="22"/>
          <w:szCs w:val="22"/>
        </w:rPr>
        <w:t xml:space="preserve"> </w:t>
      </w:r>
      <w:r>
        <w:rPr>
          <w:rStyle w:val="cm-variable"/>
          <w:rFonts w:ascii="Consolas" w:hAnsi="Consolas" w:cs="Consolas"/>
          <w:color w:val="000000"/>
          <w:sz w:val="22"/>
          <w:szCs w:val="22"/>
        </w:rPr>
        <w:t>Exception</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variable"/>
          <w:rFonts w:ascii="Consolas" w:hAnsi="Consolas" w:cs="Consolas"/>
          <w:color w:val="000000"/>
          <w:sz w:val="22"/>
          <w:szCs w:val="22"/>
        </w:rPr>
        <w:t>System</w:t>
      </w:r>
      <w:r>
        <w:rPr>
          <w:rFonts w:ascii="Consolas" w:hAnsi="Consolas" w:cs="Consolas"/>
          <w:color w:val="333333"/>
          <w:sz w:val="22"/>
          <w:szCs w:val="22"/>
        </w:rPr>
        <w:t>.</w:t>
      </w:r>
      <w:r>
        <w:rPr>
          <w:rStyle w:val="cm-variable"/>
          <w:rFonts w:ascii="Consolas" w:hAnsi="Consolas" w:cs="Consolas"/>
          <w:color w:val="000000"/>
          <w:sz w:val="22"/>
          <w:szCs w:val="22"/>
        </w:rPr>
        <w:t>out</w:t>
      </w:r>
      <w:r>
        <w:rPr>
          <w:rFonts w:ascii="Consolas" w:hAnsi="Consolas" w:cs="Consolas"/>
          <w:color w:val="333333"/>
          <w:sz w:val="22"/>
          <w:szCs w:val="22"/>
        </w:rPr>
        <w:t>.</w:t>
      </w:r>
      <w:r>
        <w:rPr>
          <w:rStyle w:val="cm-variable"/>
          <w:rFonts w:ascii="Consolas" w:hAnsi="Consolas" w:cs="Consolas"/>
          <w:color w:val="000000"/>
          <w:sz w:val="22"/>
          <w:szCs w:val="22"/>
        </w:rPr>
        <w:t>println</w:t>
      </w:r>
      <w:r>
        <w:rPr>
          <w:rFonts w:ascii="Consolas" w:hAnsi="Consolas" w:cs="Consolas"/>
          <w:color w:val="333333"/>
          <w:sz w:val="22"/>
          <w:szCs w:val="22"/>
        </w:rPr>
        <w:t>(</w:t>
      </w:r>
      <w:r>
        <w:rPr>
          <w:rStyle w:val="cm-string"/>
          <w:rFonts w:ascii="Consolas" w:hAnsi="Consolas" w:cs="Consolas"/>
          <w:color w:val="AA1111"/>
          <w:sz w:val="22"/>
          <w:szCs w:val="22"/>
        </w:rPr>
        <w:t>"ApplicationRunner...run...."</w:t>
      </w:r>
      <w:r>
        <w:rPr>
          <w:rFonts w:ascii="Consolas" w:hAnsi="Consolas" w:cs="Consolas"/>
          <w:color w:val="333333"/>
          <w:sz w:val="22"/>
          <w:szCs w:val="22"/>
        </w:rPr>
        <w: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Fonts w:ascii="Consolas" w:hAnsi="Consolas" w:cs="Consolas"/>
          <w:color w:val="333333"/>
          <w:sz w:val="22"/>
          <w:szCs w:val="22"/>
        </w:rPr>
        <w:br/>
        <w:t>}</w:t>
      </w:r>
    </w:p>
    <w:p w:rsidR="001A7847" w:rsidRDefault="007D395D">
      <w:pPr>
        <w:pStyle w:val="aa"/>
        <w:spacing w:before="192" w:beforeAutospacing="0" w:after="192" w:afterAutospacing="0"/>
        <w:rPr>
          <w:rFonts w:ascii="Helvetica" w:hAnsi="Helvetica"/>
          <w:color w:val="333333"/>
        </w:rPr>
      </w:pPr>
      <w:r>
        <w:rPr>
          <w:rStyle w:val="ac"/>
          <w:rFonts w:ascii="Helvetica" w:hAnsi="Helvetica"/>
          <w:color w:val="333333"/>
        </w:rPr>
        <w:t>CommandLineRunner</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@Component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HelloCommandLineRunner</w:t>
      </w:r>
      <w:r>
        <w:rPr>
          <w:rFonts w:ascii="Consolas" w:hAnsi="Consolas" w:cs="Consolas"/>
          <w:color w:val="333333"/>
          <w:sz w:val="22"/>
          <w:szCs w:val="22"/>
        </w:rPr>
        <w:t xml:space="preserve"> </w:t>
      </w:r>
      <w:r>
        <w:rPr>
          <w:rStyle w:val="cm-keyword"/>
          <w:rFonts w:ascii="Consolas" w:hAnsi="Consolas" w:cs="Consolas"/>
          <w:color w:val="770088"/>
          <w:sz w:val="22"/>
          <w:szCs w:val="22"/>
        </w:rPr>
        <w:t>implements</w:t>
      </w:r>
      <w:r>
        <w:rPr>
          <w:rFonts w:ascii="Consolas" w:hAnsi="Consolas" w:cs="Consolas"/>
          <w:color w:val="333333"/>
          <w:sz w:val="22"/>
          <w:szCs w:val="22"/>
        </w:rPr>
        <w:t xml:space="preserve"> </w:t>
      </w:r>
      <w:r>
        <w:rPr>
          <w:rStyle w:val="cm-variable"/>
          <w:rFonts w:ascii="Consolas" w:hAnsi="Consolas" w:cs="Consolas"/>
          <w:color w:val="000000"/>
          <w:sz w:val="22"/>
          <w:szCs w:val="22"/>
        </w:rPr>
        <w:t>CommandLineRunner</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meta"/>
          <w:rFonts w:ascii="Consolas" w:hAnsi="Consolas" w:cs="Consolas"/>
          <w:color w:val="555555"/>
          <w:sz w:val="22"/>
          <w:szCs w:val="22"/>
        </w:rPr>
        <w:t>@Override</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run</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args</w:t>
      </w:r>
      <w:r>
        <w:rPr>
          <w:rFonts w:ascii="Consolas" w:hAnsi="Consolas" w:cs="Consolas"/>
          <w:color w:val="333333"/>
          <w:sz w:val="22"/>
          <w:szCs w:val="22"/>
        </w:rPr>
        <w:t xml:space="preserve">) </w:t>
      </w:r>
      <w:r>
        <w:rPr>
          <w:rStyle w:val="cm-keyword"/>
          <w:rFonts w:ascii="Consolas" w:hAnsi="Consolas" w:cs="Consolas"/>
          <w:color w:val="770088"/>
          <w:sz w:val="22"/>
          <w:szCs w:val="22"/>
        </w:rPr>
        <w:t>throws</w:t>
      </w:r>
      <w:r>
        <w:rPr>
          <w:rFonts w:ascii="Consolas" w:hAnsi="Consolas" w:cs="Consolas"/>
          <w:color w:val="333333"/>
          <w:sz w:val="22"/>
          <w:szCs w:val="22"/>
        </w:rPr>
        <w:t xml:space="preserve"> </w:t>
      </w:r>
      <w:r>
        <w:rPr>
          <w:rStyle w:val="cm-variable"/>
          <w:rFonts w:ascii="Consolas" w:hAnsi="Consolas" w:cs="Consolas"/>
          <w:color w:val="000000"/>
          <w:sz w:val="22"/>
          <w:szCs w:val="22"/>
        </w:rPr>
        <w:t>Exception</w:t>
      </w:r>
      <w:r>
        <w:rPr>
          <w:rFonts w:ascii="Consolas" w:hAnsi="Consolas" w:cs="Consolas"/>
          <w:color w:val="333333"/>
          <w:sz w:val="22"/>
          <w:szCs w:val="22"/>
        </w:rPr>
        <w:t xml:space="preserve"> {</w:t>
      </w:r>
      <w:r>
        <w:rPr>
          <w:rFonts w:ascii="Consolas" w:hAnsi="Consolas" w:cs="Consolas"/>
          <w:color w:val="333333"/>
          <w:sz w:val="22"/>
          <w:szCs w:val="22"/>
        </w:rPr>
        <w:br/>
        <w:t xml:space="preserve">        </w:t>
      </w:r>
      <w:r>
        <w:rPr>
          <w:rStyle w:val="cm-variable"/>
          <w:rFonts w:ascii="Consolas" w:hAnsi="Consolas" w:cs="Consolas"/>
          <w:color w:val="000000"/>
          <w:sz w:val="22"/>
          <w:szCs w:val="22"/>
        </w:rPr>
        <w:t>System</w:t>
      </w:r>
      <w:r>
        <w:rPr>
          <w:rFonts w:ascii="Consolas" w:hAnsi="Consolas" w:cs="Consolas"/>
          <w:color w:val="333333"/>
          <w:sz w:val="22"/>
          <w:szCs w:val="22"/>
        </w:rPr>
        <w:t>.</w:t>
      </w:r>
      <w:r>
        <w:rPr>
          <w:rStyle w:val="cm-variable"/>
          <w:rFonts w:ascii="Consolas" w:hAnsi="Consolas" w:cs="Consolas"/>
          <w:color w:val="000000"/>
          <w:sz w:val="22"/>
          <w:szCs w:val="22"/>
        </w:rPr>
        <w:t>out</w:t>
      </w:r>
      <w:r>
        <w:rPr>
          <w:rFonts w:ascii="Consolas" w:hAnsi="Consolas" w:cs="Consolas"/>
          <w:color w:val="333333"/>
          <w:sz w:val="22"/>
          <w:szCs w:val="22"/>
        </w:rPr>
        <w:t>.</w:t>
      </w:r>
      <w:r>
        <w:rPr>
          <w:rStyle w:val="cm-variable"/>
          <w:rFonts w:ascii="Consolas" w:hAnsi="Consolas" w:cs="Consolas"/>
          <w:color w:val="000000"/>
          <w:sz w:val="22"/>
          <w:szCs w:val="22"/>
        </w:rPr>
        <w:t>println</w:t>
      </w:r>
      <w:r>
        <w:rPr>
          <w:rFonts w:ascii="Consolas" w:hAnsi="Consolas" w:cs="Consolas"/>
          <w:color w:val="333333"/>
          <w:sz w:val="22"/>
          <w:szCs w:val="22"/>
        </w:rPr>
        <w:t>(</w:t>
      </w:r>
      <w:r>
        <w:rPr>
          <w:rStyle w:val="cm-string"/>
          <w:rFonts w:ascii="Consolas" w:hAnsi="Consolas" w:cs="Consolas"/>
          <w:color w:val="AA1111"/>
          <w:sz w:val="22"/>
          <w:szCs w:val="22"/>
        </w:rPr>
        <w:t>"CommandLineRunner...run..."</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Arrays</w:t>
      </w:r>
      <w:r>
        <w:rPr>
          <w:rFonts w:ascii="Consolas" w:hAnsi="Consolas" w:cs="Consolas"/>
          <w:color w:val="333333"/>
          <w:sz w:val="22"/>
          <w:szCs w:val="22"/>
        </w:rPr>
        <w:t>.</w:t>
      </w:r>
      <w:r>
        <w:rPr>
          <w:rStyle w:val="cm-variable"/>
          <w:rFonts w:ascii="Consolas" w:hAnsi="Consolas" w:cs="Consolas"/>
          <w:color w:val="000000"/>
          <w:sz w:val="22"/>
          <w:szCs w:val="22"/>
        </w:rPr>
        <w:t>asList</w:t>
      </w:r>
      <w:r>
        <w:rPr>
          <w:rFonts w:ascii="Consolas" w:hAnsi="Consolas" w:cs="Consolas"/>
          <w:color w:val="333333"/>
          <w:sz w:val="22"/>
          <w:szCs w:val="22"/>
        </w:rPr>
        <w:t>(</w:t>
      </w:r>
      <w:r>
        <w:rPr>
          <w:rStyle w:val="cm-variable"/>
          <w:rFonts w:ascii="Consolas" w:hAnsi="Consolas" w:cs="Consolas"/>
          <w:color w:val="000000"/>
          <w:sz w:val="22"/>
          <w:szCs w:val="22"/>
        </w:rPr>
        <w:t>args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p>
    <w:p w:rsidR="001A7847" w:rsidRDefault="007D395D">
      <w:pPr>
        <w:pStyle w:val="3"/>
        <w:rPr>
          <w:rFonts w:cs="宋体"/>
        </w:rPr>
      </w:pPr>
      <w:r>
        <w:t>八、自定义</w:t>
      </w:r>
      <w:r>
        <w:t>starter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starter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1</w:t>
      </w:r>
      <w:r>
        <w:rPr>
          <w:rStyle w:val="md-line"/>
          <w:rFonts w:ascii="Helvetica" w:hAnsi="Helvetica"/>
          <w:color w:val="333333"/>
        </w:rPr>
        <w:t>、这个场景需要使用到的依赖是什么？</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2</w:t>
      </w:r>
      <w:r>
        <w:rPr>
          <w:rStyle w:val="md-line"/>
          <w:rFonts w:ascii="Helvetica" w:hAnsi="Helvetica"/>
          <w:color w:val="333333"/>
        </w:rPr>
        <w:t>、如何编写自动配置</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指定这个类是一个配置类</w:t>
      </w:r>
      <w:r>
        <w:rPr>
          <w:rFonts w:ascii="Consolas" w:hAnsi="Consolas" w:cs="Consolas"/>
          <w:color w:val="333333"/>
          <w:sz w:val="22"/>
          <w:szCs w:val="22"/>
        </w:rPr>
        <w:br/>
      </w:r>
      <w:r>
        <w:rPr>
          <w:rStyle w:val="cm-meta"/>
          <w:rFonts w:ascii="Consolas" w:hAnsi="Consolas" w:cs="Consolas"/>
          <w:color w:val="555555"/>
          <w:sz w:val="22"/>
          <w:szCs w:val="22"/>
        </w:rPr>
        <w:t>@ConditionalOnXXX</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在指定条件成立的情况下自动配置类生效</w:t>
      </w:r>
      <w:r>
        <w:rPr>
          <w:rFonts w:ascii="Consolas" w:hAnsi="Consolas" w:cs="Consolas"/>
          <w:color w:val="333333"/>
          <w:sz w:val="22"/>
          <w:szCs w:val="22"/>
        </w:rPr>
        <w:br/>
      </w:r>
      <w:r>
        <w:rPr>
          <w:rStyle w:val="cm-meta"/>
          <w:rFonts w:ascii="Consolas" w:hAnsi="Consolas" w:cs="Consolas"/>
          <w:color w:val="555555"/>
          <w:sz w:val="22"/>
          <w:szCs w:val="22"/>
        </w:rPr>
        <w:t>@AutoConfigureAfter</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指定自动配置类的顺序</w:t>
      </w:r>
      <w:r>
        <w:rPr>
          <w:rFonts w:ascii="Consolas" w:hAnsi="Consolas" w:cs="Consolas"/>
          <w:color w:val="333333"/>
          <w:sz w:val="22"/>
          <w:szCs w:val="22"/>
        </w:rPr>
        <w:br/>
      </w:r>
      <w:r>
        <w:rPr>
          <w:rStyle w:val="cm-meta"/>
          <w:rFonts w:ascii="Consolas" w:hAnsi="Consolas" w:cs="Consolas"/>
          <w:color w:val="555555"/>
          <w:sz w:val="22"/>
          <w:szCs w:val="22"/>
        </w:rPr>
        <w:t>@Bean</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给容器中添加组件</w:t>
      </w:r>
      <w:r>
        <w:rPr>
          <w:rFonts w:ascii="Consolas" w:hAnsi="Consolas" w:cs="Consolas"/>
          <w:color w:val="333333"/>
          <w:sz w:val="22"/>
          <w:szCs w:val="22"/>
        </w:rPr>
        <w:br/>
        <w:t>​</w:t>
      </w:r>
      <w:r>
        <w:rPr>
          <w:rFonts w:ascii="Consolas" w:hAnsi="Consolas" w:cs="Consolas"/>
          <w:color w:val="333333"/>
          <w:sz w:val="22"/>
          <w:szCs w:val="22"/>
        </w:rPr>
        <w:br/>
      </w:r>
      <w:r>
        <w:rPr>
          <w:rStyle w:val="cm-meta"/>
          <w:rFonts w:ascii="Consolas" w:hAnsi="Consolas" w:cs="Consolas"/>
          <w:color w:val="555555"/>
          <w:sz w:val="22"/>
          <w:szCs w:val="22"/>
        </w:rPr>
        <w:t>@ConfigurationPropertie</w:t>
      </w:r>
      <w:r>
        <w:rPr>
          <w:rStyle w:val="cm-variable"/>
          <w:rFonts w:ascii="Consolas" w:hAnsi="Consolas" w:cs="Consolas"/>
          <w:color w:val="000000"/>
          <w:sz w:val="22"/>
          <w:szCs w:val="22"/>
        </w:rPr>
        <w:t>结合相关</w:t>
      </w:r>
      <w:r>
        <w:rPr>
          <w:rStyle w:val="cm-variable"/>
          <w:rFonts w:ascii="Consolas" w:hAnsi="Consolas" w:cs="Consolas"/>
          <w:color w:val="000000"/>
          <w:sz w:val="22"/>
          <w:szCs w:val="22"/>
        </w:rPr>
        <w:t>xxxProperties</w:t>
      </w:r>
      <w:r>
        <w:rPr>
          <w:rStyle w:val="cm-variable"/>
          <w:rFonts w:ascii="Consolas" w:hAnsi="Consolas" w:cs="Consolas"/>
          <w:color w:val="000000"/>
          <w:sz w:val="22"/>
          <w:szCs w:val="22"/>
        </w:rPr>
        <w:t>类来绑定相关的配置</w:t>
      </w:r>
      <w:r>
        <w:rPr>
          <w:rFonts w:ascii="Consolas" w:hAnsi="Consolas" w:cs="Consolas"/>
          <w:color w:val="333333"/>
          <w:sz w:val="22"/>
          <w:szCs w:val="22"/>
        </w:rPr>
        <w:br/>
      </w:r>
      <w:r>
        <w:rPr>
          <w:rStyle w:val="cm-meta"/>
          <w:rFonts w:ascii="Consolas" w:hAnsi="Consolas" w:cs="Consolas"/>
          <w:color w:val="555555"/>
          <w:sz w:val="22"/>
          <w:szCs w:val="22"/>
        </w:rPr>
        <w:t>@EnableConfigurationProperties</w:t>
      </w:r>
      <w:r>
        <w:rPr>
          <w:rFonts w:ascii="Consolas" w:hAnsi="Consolas" w:cs="Consolas"/>
          <w:color w:val="333333"/>
          <w:sz w:val="22"/>
          <w:szCs w:val="22"/>
        </w:rPr>
        <w:t xml:space="preserve"> </w:t>
      </w:r>
      <w:r>
        <w:rPr>
          <w:rStyle w:val="cm-comment"/>
          <w:rFonts w:ascii="Consolas" w:hAnsi="Consolas" w:cs="Consolas"/>
          <w:color w:val="AA5500"/>
          <w:sz w:val="22"/>
          <w:szCs w:val="22"/>
        </w:rPr>
        <w:t>//</w:t>
      </w:r>
      <w:r>
        <w:rPr>
          <w:rStyle w:val="cm-comment"/>
          <w:rFonts w:ascii="Consolas" w:hAnsi="Consolas" w:cs="Consolas"/>
          <w:color w:val="AA5500"/>
          <w:sz w:val="22"/>
          <w:szCs w:val="22"/>
        </w:rPr>
        <w:t>让</w:t>
      </w:r>
      <w:r>
        <w:rPr>
          <w:rStyle w:val="cm-comment"/>
          <w:rFonts w:ascii="Consolas" w:hAnsi="Consolas" w:cs="Consolas"/>
          <w:color w:val="AA5500"/>
          <w:sz w:val="22"/>
          <w:szCs w:val="22"/>
        </w:rPr>
        <w:t>xxxProperties</w:t>
      </w:r>
      <w:r>
        <w:rPr>
          <w:rStyle w:val="cm-comment"/>
          <w:rFonts w:ascii="Consolas" w:hAnsi="Consolas" w:cs="Consolas"/>
          <w:color w:val="AA5500"/>
          <w:sz w:val="22"/>
          <w:szCs w:val="22"/>
        </w:rPr>
        <w:t>生效加入到容器中</w:t>
      </w:r>
      <w:r>
        <w:rPr>
          <w:rFonts w:ascii="Consolas" w:hAnsi="Consolas" w:cs="Consolas"/>
          <w:color w:val="333333"/>
          <w:sz w:val="22"/>
          <w:szCs w:val="22"/>
        </w:rPr>
        <w:br/>
        <w:t>​</w:t>
      </w:r>
      <w:r>
        <w:rPr>
          <w:rFonts w:ascii="Consolas" w:hAnsi="Consolas" w:cs="Consolas"/>
          <w:color w:val="333333"/>
          <w:sz w:val="22"/>
          <w:szCs w:val="22"/>
        </w:rPr>
        <w:br/>
      </w:r>
      <w:r>
        <w:rPr>
          <w:rStyle w:val="cm-variable"/>
          <w:rFonts w:ascii="Consolas" w:hAnsi="Consolas" w:cs="Consolas"/>
          <w:color w:val="000000"/>
          <w:sz w:val="22"/>
          <w:szCs w:val="22"/>
        </w:rPr>
        <w:t>自动配置类要能加载</w:t>
      </w:r>
      <w:r>
        <w:rPr>
          <w:rFonts w:ascii="Consolas" w:hAnsi="Consolas" w:cs="Consolas"/>
          <w:color w:val="333333"/>
          <w:sz w:val="22"/>
          <w:szCs w:val="22"/>
        </w:rPr>
        <w:br/>
      </w:r>
      <w:r>
        <w:rPr>
          <w:rStyle w:val="cm-variable"/>
          <w:rFonts w:ascii="Consolas" w:hAnsi="Consolas" w:cs="Consolas"/>
          <w:color w:val="000000"/>
          <w:sz w:val="22"/>
          <w:szCs w:val="22"/>
        </w:rPr>
        <w:t>将需要启动就加载的自动配置类，配置在</w:t>
      </w:r>
      <w:r>
        <w:rPr>
          <w:rStyle w:val="cm-variable"/>
          <w:rFonts w:ascii="Consolas" w:hAnsi="Consolas" w:cs="Consolas"/>
          <w:color w:val="000000"/>
          <w:sz w:val="22"/>
          <w:szCs w:val="22"/>
        </w:rPr>
        <w:t>META</w:t>
      </w:r>
      <w:r>
        <w:rPr>
          <w:rStyle w:val="cm-operator"/>
          <w:rFonts w:ascii="Consolas" w:hAnsi="Consolas" w:cs="Consolas"/>
          <w:color w:val="981A1A"/>
          <w:sz w:val="22"/>
          <w:szCs w:val="22"/>
        </w:rPr>
        <w:t>-</w:t>
      </w:r>
      <w:r>
        <w:rPr>
          <w:rStyle w:val="cm-variable"/>
          <w:rFonts w:ascii="Consolas" w:hAnsi="Consolas" w:cs="Consolas"/>
          <w:color w:val="000000"/>
          <w:sz w:val="22"/>
          <w:szCs w:val="22"/>
        </w:rPr>
        <w:t>INF</w:t>
      </w:r>
      <w:r>
        <w:rPr>
          <w:rStyle w:val="cm-operator"/>
          <w:rFonts w:ascii="Consolas" w:hAnsi="Consolas" w:cs="Consolas"/>
          <w:color w:val="981A1A"/>
          <w:sz w:val="22"/>
          <w:szCs w:val="22"/>
        </w:rPr>
        <w:t>/</w:t>
      </w:r>
      <w:r>
        <w:rPr>
          <w:rStyle w:val="cm-variable"/>
          <w:rFonts w:ascii="Consolas" w:hAnsi="Consolas" w:cs="Consolas"/>
          <w:color w:val="000000"/>
          <w:sz w:val="22"/>
          <w:szCs w:val="22"/>
        </w:rPr>
        <w:t>spring</w:t>
      </w:r>
      <w:r>
        <w:rPr>
          <w:rFonts w:ascii="Consolas" w:hAnsi="Consolas" w:cs="Consolas"/>
          <w:color w:val="333333"/>
          <w:sz w:val="22"/>
          <w:szCs w:val="22"/>
        </w:rPr>
        <w:t>.</w:t>
      </w:r>
      <w:r>
        <w:rPr>
          <w:rStyle w:val="cm-variable"/>
          <w:rFonts w:ascii="Consolas" w:hAnsi="Consolas" w:cs="Consolas"/>
          <w:color w:val="000000"/>
          <w:sz w:val="22"/>
          <w:szCs w:val="22"/>
        </w:rPr>
        <w:t>factories</w:t>
      </w:r>
      <w:r>
        <w:rPr>
          <w:rFonts w:ascii="Consolas" w:hAnsi="Consolas" w:cs="Consolas"/>
          <w:color w:val="333333"/>
          <w:sz w:val="22"/>
          <w:szCs w:val="22"/>
        </w:rPr>
        <w:br/>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boot</w:t>
      </w:r>
      <w:r>
        <w:rPr>
          <w:rFonts w:ascii="Consolas" w:hAnsi="Consolas" w:cs="Consolas"/>
          <w:color w:val="333333"/>
          <w:sz w:val="22"/>
          <w:szCs w:val="22"/>
        </w:rPr>
        <w:t>.</w:t>
      </w:r>
      <w:r>
        <w:rPr>
          <w:rStyle w:val="cm-variable"/>
          <w:rFonts w:ascii="Consolas" w:hAnsi="Consolas" w:cs="Consolas"/>
          <w:color w:val="000000"/>
          <w:sz w:val="22"/>
          <w:szCs w:val="22"/>
        </w:rPr>
        <w:t>autoconfigure</w:t>
      </w:r>
      <w:r>
        <w:rPr>
          <w:rFonts w:ascii="Consolas" w:hAnsi="Consolas" w:cs="Consolas"/>
          <w:color w:val="333333"/>
          <w:sz w:val="22"/>
          <w:szCs w:val="22"/>
        </w:rPr>
        <w:t>.</w:t>
      </w:r>
      <w:r>
        <w:rPr>
          <w:rStyle w:val="cm-variable"/>
          <w:rFonts w:ascii="Consolas" w:hAnsi="Consolas" w:cs="Consolas"/>
          <w:color w:val="000000"/>
          <w:sz w:val="22"/>
          <w:szCs w:val="22"/>
        </w:rPr>
        <w:t>EnableAutoConfiguration</w:t>
      </w:r>
      <w:r>
        <w:rPr>
          <w:rStyle w:val="cm-operator"/>
          <w:rFonts w:ascii="Consolas" w:hAnsi="Consolas" w:cs="Consolas"/>
          <w:color w:val="981A1A"/>
          <w:sz w:val="22"/>
          <w:szCs w:val="22"/>
        </w:rPr>
        <w:t>=</w:t>
      </w:r>
      <w:r>
        <w:rPr>
          <w:rStyle w:val="cm-variable"/>
          <w:rFonts w:ascii="Consolas" w:hAnsi="Consolas" w:cs="Consolas"/>
          <w:color w:val="000000"/>
          <w:sz w:val="22"/>
          <w:szCs w:val="22"/>
        </w:rPr>
        <w:t>\</w:t>
      </w:r>
      <w:r>
        <w:rPr>
          <w:rFonts w:ascii="Consolas" w:hAnsi="Consolas" w:cs="Consolas"/>
          <w:color w:val="333333"/>
          <w:sz w:val="22"/>
          <w:szCs w:val="22"/>
        </w:rPr>
        <w:br/>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boot</w:t>
      </w:r>
      <w:r>
        <w:rPr>
          <w:rFonts w:ascii="Consolas" w:hAnsi="Consolas" w:cs="Consolas"/>
          <w:color w:val="333333"/>
          <w:sz w:val="22"/>
          <w:szCs w:val="22"/>
        </w:rPr>
        <w:t>.</w:t>
      </w:r>
      <w:r>
        <w:rPr>
          <w:rStyle w:val="cm-variable"/>
          <w:rFonts w:ascii="Consolas" w:hAnsi="Consolas" w:cs="Consolas"/>
          <w:color w:val="000000"/>
          <w:sz w:val="22"/>
          <w:szCs w:val="22"/>
        </w:rPr>
        <w:t>autoconfigure</w:t>
      </w:r>
      <w:r>
        <w:rPr>
          <w:rFonts w:ascii="Consolas" w:hAnsi="Consolas" w:cs="Consolas"/>
          <w:color w:val="333333"/>
          <w:sz w:val="22"/>
          <w:szCs w:val="22"/>
        </w:rPr>
        <w:t>.</w:t>
      </w:r>
      <w:r>
        <w:rPr>
          <w:rStyle w:val="cm-variable"/>
          <w:rFonts w:ascii="Consolas" w:hAnsi="Consolas" w:cs="Consolas"/>
          <w:color w:val="000000"/>
          <w:sz w:val="22"/>
          <w:szCs w:val="22"/>
        </w:rPr>
        <w:t>admin</w:t>
      </w:r>
      <w:r>
        <w:rPr>
          <w:rFonts w:ascii="Consolas" w:hAnsi="Consolas" w:cs="Consolas"/>
          <w:color w:val="333333"/>
          <w:sz w:val="22"/>
          <w:szCs w:val="22"/>
        </w:rPr>
        <w:t>.</w:t>
      </w:r>
      <w:r>
        <w:rPr>
          <w:rStyle w:val="cm-variable"/>
          <w:rFonts w:ascii="Consolas" w:hAnsi="Consolas" w:cs="Consolas"/>
          <w:color w:val="000000"/>
          <w:sz w:val="22"/>
          <w:szCs w:val="22"/>
        </w:rPr>
        <w:t>SpringApplicationAdminJmxAutoConfiguration</w:t>
      </w:r>
      <w:r>
        <w:rPr>
          <w:rFonts w:ascii="Consolas" w:hAnsi="Consolas" w:cs="Consolas"/>
          <w:color w:val="333333"/>
          <w:sz w:val="22"/>
          <w:szCs w:val="22"/>
        </w:rPr>
        <w:t>,</w:t>
      </w:r>
      <w:r>
        <w:rPr>
          <w:rStyle w:val="cm-variable"/>
          <w:rFonts w:ascii="Consolas" w:hAnsi="Consolas" w:cs="Consolas"/>
          <w:color w:val="000000"/>
          <w:sz w:val="22"/>
          <w:szCs w:val="22"/>
        </w:rPr>
        <w:t>\</w:t>
      </w:r>
      <w:r>
        <w:rPr>
          <w:rFonts w:ascii="Consolas" w:hAnsi="Consolas" w:cs="Consolas"/>
          <w:color w:val="333333"/>
          <w:sz w:val="22"/>
          <w:szCs w:val="22"/>
        </w:rPr>
        <w:br/>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boot</w:t>
      </w:r>
      <w:r>
        <w:rPr>
          <w:rFonts w:ascii="Consolas" w:hAnsi="Consolas" w:cs="Consolas"/>
          <w:color w:val="333333"/>
          <w:sz w:val="22"/>
          <w:szCs w:val="22"/>
        </w:rPr>
        <w:t>.</w:t>
      </w:r>
      <w:r>
        <w:rPr>
          <w:rStyle w:val="cm-variable"/>
          <w:rFonts w:ascii="Consolas" w:hAnsi="Consolas" w:cs="Consolas"/>
          <w:color w:val="000000"/>
          <w:sz w:val="22"/>
          <w:szCs w:val="22"/>
        </w:rPr>
        <w:t>autoconfigure</w:t>
      </w:r>
      <w:r>
        <w:rPr>
          <w:rFonts w:ascii="Consolas" w:hAnsi="Consolas" w:cs="Consolas"/>
          <w:color w:val="333333"/>
          <w:sz w:val="22"/>
          <w:szCs w:val="22"/>
        </w:rPr>
        <w:t>.</w:t>
      </w:r>
      <w:r>
        <w:rPr>
          <w:rStyle w:val="cm-variable"/>
          <w:rFonts w:ascii="Consolas" w:hAnsi="Consolas" w:cs="Consolas"/>
          <w:color w:val="000000"/>
          <w:sz w:val="22"/>
          <w:szCs w:val="22"/>
        </w:rPr>
        <w:t>aop</w:t>
      </w:r>
      <w:r>
        <w:rPr>
          <w:rFonts w:ascii="Consolas" w:hAnsi="Consolas" w:cs="Consolas"/>
          <w:color w:val="333333"/>
          <w:sz w:val="22"/>
          <w:szCs w:val="22"/>
        </w:rPr>
        <w:t>.</w:t>
      </w:r>
      <w:r>
        <w:rPr>
          <w:rStyle w:val="cm-variable"/>
          <w:rFonts w:ascii="Consolas" w:hAnsi="Consolas" w:cs="Consolas"/>
          <w:color w:val="000000"/>
          <w:sz w:val="22"/>
          <w:szCs w:val="22"/>
        </w:rPr>
        <w:t>AopAutoConfiguration</w:t>
      </w:r>
      <w:r>
        <w:rPr>
          <w:rFonts w:ascii="Consolas" w:hAnsi="Consolas" w:cs="Consolas"/>
          <w:color w:val="333333"/>
          <w:sz w:val="22"/>
          <w:szCs w:val="22"/>
        </w:rPr>
        <w:t>,</w:t>
      </w:r>
      <w:r>
        <w:rPr>
          <w:rStyle w:val="cm-variable"/>
          <w:rFonts w:ascii="Consolas" w:hAnsi="Consolas" w:cs="Consolas"/>
          <w:color w:val="000000"/>
          <w:sz w:val="22"/>
          <w:szCs w:val="22"/>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 3</w:t>
      </w:r>
      <w:r>
        <w:rPr>
          <w:rStyle w:val="md-line"/>
          <w:rFonts w:ascii="Helvetica" w:hAnsi="Helvetica"/>
          <w:color w:val="333333"/>
        </w:rPr>
        <w:t>、模式：</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启动器只用来做依赖导入；</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专门来写一个自动配置模块；</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lastRenderedPageBreak/>
        <w:t>启动器依赖自动配置；别人只需要引入启动器（</w:t>
      </w:r>
      <w:r>
        <w:rPr>
          <w:rStyle w:val="md-line"/>
          <w:rFonts w:ascii="Helvetica" w:hAnsi="Helvetica"/>
          <w:color w:val="333333"/>
        </w:rPr>
        <w:t>starter</w:t>
      </w:r>
      <w:r>
        <w:rPr>
          <w:rStyle w:val="md-line"/>
          <w:rFonts w:ascii="Helvetica" w:hAnsi="Helvetica"/>
          <w:color w:val="333333"/>
        </w:rPr>
        <w: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mybatis-spring-boot-starter</w:t>
      </w:r>
      <w:r>
        <w:rPr>
          <w:rStyle w:val="md-line"/>
          <w:rFonts w:ascii="Helvetica" w:hAnsi="Helvetica"/>
          <w:color w:val="333333"/>
        </w:rPr>
        <w:t>；自定义启动器名</w:t>
      </w:r>
      <w:r>
        <w:rPr>
          <w:rStyle w:val="md-line"/>
          <w:rFonts w:ascii="Helvetica" w:hAnsi="Helvetica"/>
          <w:color w:val="333333"/>
        </w:rPr>
        <w:t>-spring-boot-starter</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步骤：</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1</w:t>
      </w:r>
      <w:r>
        <w:rPr>
          <w:rStyle w:val="md-line"/>
          <w:rFonts w:ascii="Helvetica" w:hAnsi="Helvetica"/>
          <w:color w:val="333333"/>
        </w:rPr>
        <w:t>）、启动器模块</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&lt;?xml</w:t>
      </w:r>
      <w:r>
        <w:rPr>
          <w:rFonts w:ascii="Consolas" w:hAnsi="Consolas" w:cs="Consolas"/>
          <w:color w:val="333333"/>
          <w:sz w:val="22"/>
          <w:szCs w:val="22"/>
        </w:rPr>
        <w:t xml:space="preserve"> </w:t>
      </w:r>
      <w:r>
        <w:rPr>
          <w:rStyle w:val="cm-meta"/>
          <w:rFonts w:ascii="Consolas" w:hAnsi="Consolas" w:cs="Consolas"/>
          <w:color w:val="555555"/>
          <w:sz w:val="22"/>
          <w:szCs w:val="22"/>
        </w:rPr>
        <w:t>version="1.0" encoding="UTF-8"?&gt;</w:t>
      </w:r>
      <w:r>
        <w:rPr>
          <w:rFonts w:ascii="Consolas" w:hAnsi="Consolas" w:cs="Consolas"/>
          <w:color w:val="333333"/>
          <w:sz w:val="22"/>
          <w:szCs w:val="22"/>
        </w:rPr>
        <w:br/>
      </w:r>
      <w:r>
        <w:rPr>
          <w:rStyle w:val="cm-tag"/>
          <w:rFonts w:ascii="Consolas" w:hAnsi="Consolas" w:cs="Consolas"/>
          <w:color w:val="117700"/>
          <w:sz w:val="22"/>
          <w:szCs w:val="22"/>
        </w:rPr>
        <w:t>&lt;project</w:t>
      </w:r>
      <w:r>
        <w:rPr>
          <w:rFonts w:ascii="Consolas" w:hAnsi="Consolas" w:cs="Consolas"/>
          <w:color w:val="333333"/>
          <w:sz w:val="22"/>
          <w:szCs w:val="22"/>
        </w:rPr>
        <w:t xml:space="preserve"> </w:t>
      </w:r>
      <w:r>
        <w:rPr>
          <w:rStyle w:val="cm-attribute"/>
          <w:rFonts w:ascii="Consolas" w:hAnsi="Consolas" w:cs="Consolas"/>
          <w:color w:val="0000CC"/>
          <w:sz w:val="22"/>
          <w:szCs w:val="22"/>
        </w:rPr>
        <w:t>xmlns</w:t>
      </w:r>
      <w:r>
        <w:rPr>
          <w:rFonts w:ascii="Consolas" w:hAnsi="Consolas" w:cs="Consolas"/>
          <w:color w:val="333333"/>
          <w:sz w:val="22"/>
          <w:szCs w:val="22"/>
        </w:rPr>
        <w:t>=</w:t>
      </w:r>
      <w:r>
        <w:rPr>
          <w:rStyle w:val="cm-string"/>
          <w:rFonts w:ascii="Consolas" w:hAnsi="Consolas" w:cs="Consolas"/>
          <w:color w:val="AA1111"/>
          <w:sz w:val="22"/>
          <w:szCs w:val="22"/>
        </w:rPr>
        <w:t>"http://maven.apache.org/POM/4.0.0"</w:t>
      </w:r>
      <w:r>
        <w:rPr>
          <w:rFonts w:ascii="Consolas" w:hAnsi="Consolas" w:cs="Consolas"/>
          <w:color w:val="333333"/>
          <w:sz w:val="22"/>
          <w:szCs w:val="22"/>
        </w:rPr>
        <w:br/>
        <w:t xml:space="preserve">         </w:t>
      </w:r>
      <w:r>
        <w:rPr>
          <w:rStyle w:val="cm-attribute"/>
          <w:rFonts w:ascii="Consolas" w:hAnsi="Consolas" w:cs="Consolas"/>
          <w:color w:val="0000CC"/>
          <w:sz w:val="22"/>
          <w:szCs w:val="22"/>
        </w:rPr>
        <w:t>xmlns:xsi</w:t>
      </w:r>
      <w:r>
        <w:rPr>
          <w:rFonts w:ascii="Consolas" w:hAnsi="Consolas" w:cs="Consolas"/>
          <w:color w:val="333333"/>
          <w:sz w:val="22"/>
          <w:szCs w:val="22"/>
        </w:rPr>
        <w:t>=</w:t>
      </w:r>
      <w:r>
        <w:rPr>
          <w:rStyle w:val="cm-string"/>
          <w:rFonts w:ascii="Consolas" w:hAnsi="Consolas" w:cs="Consolas"/>
          <w:color w:val="AA1111"/>
          <w:sz w:val="22"/>
          <w:szCs w:val="22"/>
        </w:rPr>
        <w:t>"http://www.w3.org/2001/XMLSchema-instance"</w:t>
      </w:r>
      <w:r>
        <w:rPr>
          <w:rFonts w:ascii="Consolas" w:hAnsi="Consolas" w:cs="Consolas"/>
          <w:color w:val="333333"/>
          <w:sz w:val="22"/>
          <w:szCs w:val="22"/>
        </w:rPr>
        <w:br/>
        <w:t xml:space="preserve">         </w:t>
      </w:r>
      <w:r>
        <w:rPr>
          <w:rStyle w:val="cm-attribute"/>
          <w:rFonts w:ascii="Consolas" w:hAnsi="Consolas" w:cs="Consolas"/>
          <w:color w:val="0000CC"/>
          <w:sz w:val="22"/>
          <w:szCs w:val="22"/>
        </w:rPr>
        <w:t>xsi:schemaLocation</w:t>
      </w:r>
      <w:r>
        <w:rPr>
          <w:rFonts w:ascii="Consolas" w:hAnsi="Consolas" w:cs="Consolas"/>
          <w:color w:val="333333"/>
          <w:sz w:val="22"/>
          <w:szCs w:val="22"/>
        </w:rPr>
        <w:t>=</w:t>
      </w:r>
      <w:r>
        <w:rPr>
          <w:rStyle w:val="cm-string"/>
          <w:rFonts w:ascii="Consolas" w:hAnsi="Consolas" w:cs="Consolas"/>
          <w:color w:val="AA1111"/>
          <w:sz w:val="22"/>
          <w:szCs w:val="22"/>
        </w:rPr>
        <w:t>"http://maven.apache.org/POM/4.0.0 http://maven.apache.org/xsd/maven-4.0.0.xsd"</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&lt;modelVersion&gt;</w:t>
      </w:r>
      <w:r>
        <w:rPr>
          <w:rFonts w:ascii="Consolas" w:hAnsi="Consolas" w:cs="Consolas"/>
          <w:color w:val="333333"/>
          <w:sz w:val="22"/>
          <w:szCs w:val="22"/>
        </w:rPr>
        <w:t>4.0.0</w:t>
      </w:r>
      <w:r>
        <w:rPr>
          <w:rStyle w:val="cm-tag"/>
          <w:rFonts w:ascii="Consolas" w:hAnsi="Consolas" w:cs="Consolas"/>
          <w:color w:val="117700"/>
          <w:sz w:val="22"/>
          <w:szCs w:val="22"/>
        </w:rPr>
        <w:t>&lt;/modelVersion&gt;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com.atguigu.starter</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atguigu-spring-boot-starter</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&lt;version&gt;</w:t>
      </w:r>
      <w:r>
        <w:rPr>
          <w:rFonts w:ascii="Consolas" w:hAnsi="Consolas" w:cs="Consolas"/>
          <w:color w:val="333333"/>
          <w:sz w:val="22"/>
          <w:szCs w:val="22"/>
        </w:rPr>
        <w:t>1.0-SNAPSHOT</w:t>
      </w:r>
      <w:r>
        <w:rPr>
          <w:rStyle w:val="cm-tag"/>
          <w:rFonts w:ascii="Consolas" w:hAnsi="Consolas" w:cs="Consolas"/>
          <w:color w:val="117700"/>
          <w:sz w:val="22"/>
          <w:szCs w:val="22"/>
        </w:rPr>
        <w:t>&lt;/version&gt;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&lt;!--</w:t>
      </w:r>
      <w:r>
        <w:rPr>
          <w:rStyle w:val="cm-comment"/>
          <w:rFonts w:ascii="Consolas" w:hAnsi="Consolas" w:cs="Consolas"/>
          <w:color w:val="AA5500"/>
          <w:sz w:val="22"/>
          <w:szCs w:val="22"/>
        </w:rPr>
        <w:t>启动器</w:t>
      </w:r>
      <w:r>
        <w:rPr>
          <w:rStyle w:val="cm-comment"/>
          <w:rFonts w:ascii="Consolas" w:hAnsi="Consolas" w:cs="Consolas"/>
          <w:color w:val="AA55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&lt;dependencies&gt;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&lt;!--</w:t>
      </w:r>
      <w:r>
        <w:rPr>
          <w:rStyle w:val="cm-comment"/>
          <w:rFonts w:ascii="Consolas" w:hAnsi="Consolas" w:cs="Consolas"/>
          <w:color w:val="AA5500"/>
          <w:sz w:val="22"/>
          <w:szCs w:val="22"/>
        </w:rPr>
        <w:t>引入自动配置模块</w:t>
      </w:r>
      <w:r>
        <w:rPr>
          <w:rStyle w:val="cm-comment"/>
          <w:rFonts w:ascii="Consolas" w:hAnsi="Consolas" w:cs="Consolas"/>
          <w:color w:val="AA55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com.atguigu.starter</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atguigu-spring-boot-starter-autoconfigurer</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&lt;version&gt;</w:t>
      </w:r>
      <w:r>
        <w:rPr>
          <w:rFonts w:ascii="Consolas" w:hAnsi="Consolas" w:cs="Consolas"/>
          <w:color w:val="333333"/>
          <w:sz w:val="22"/>
          <w:szCs w:val="22"/>
        </w:rPr>
        <w:t>0.0.1-SNAPSHOT</w:t>
      </w:r>
      <w:r>
        <w:rPr>
          <w:rStyle w:val="cm-tag"/>
          <w:rFonts w:ascii="Consolas" w:hAnsi="Consolas" w:cs="Consolas"/>
          <w:color w:val="117700"/>
          <w:sz w:val="22"/>
          <w:szCs w:val="22"/>
        </w:rPr>
        <w:t>&lt;/version&gt;</w:t>
      </w:r>
      <w:r>
        <w:rPr>
          <w:rFonts w:ascii="Consolas" w:hAnsi="Consolas" w:cs="Consolas"/>
          <w:color w:val="333333"/>
          <w:sz w:val="22"/>
          <w:szCs w:val="22"/>
        </w:rPr>
        <w:b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&lt;/dependencies&gt;</w:t>
      </w:r>
      <w:r>
        <w:rPr>
          <w:rFonts w:ascii="Consolas" w:hAnsi="Consolas" w:cs="Consolas"/>
          <w:color w:val="333333"/>
          <w:sz w:val="22"/>
          <w:szCs w:val="22"/>
        </w:rPr>
        <w:br/>
        <w:t>​</w:t>
      </w:r>
      <w:r>
        <w:rPr>
          <w:rFonts w:ascii="Consolas" w:hAnsi="Consolas" w:cs="Consolas"/>
          <w:color w:val="333333"/>
          <w:sz w:val="22"/>
          <w:szCs w:val="22"/>
        </w:rPr>
        <w:br/>
      </w:r>
      <w:r>
        <w:rPr>
          <w:rStyle w:val="cm-tag"/>
          <w:rFonts w:ascii="Consolas" w:hAnsi="Consolas" w:cs="Consolas"/>
          <w:color w:val="117700"/>
          <w:sz w:val="22"/>
          <w:szCs w:val="22"/>
        </w:rPr>
        <w:t>&lt;/project&gt;</w:t>
      </w:r>
    </w:p>
    <w:p w:rsidR="001A7847" w:rsidRDefault="007D395D">
      <w:pPr>
        <w:pStyle w:val="aa"/>
        <w:spacing w:before="192" w:beforeAutospacing="0" w:after="192" w:afterAutospacing="0"/>
        <w:rPr>
          <w:rFonts w:ascii="Helvetica" w:hAnsi="Helvetica"/>
          <w:color w:val="333333"/>
        </w:rPr>
      </w:pPr>
      <w:r>
        <w:rPr>
          <w:rStyle w:val="md-line"/>
          <w:rFonts w:ascii="Helvetica" w:hAnsi="Helvetica"/>
          <w:color w:val="333333"/>
        </w:rPr>
        <w:t>2</w:t>
      </w:r>
      <w:r>
        <w:rPr>
          <w:rStyle w:val="md-line"/>
          <w:rFonts w:ascii="Helvetica" w:hAnsi="Helvetica"/>
          <w:color w:val="333333"/>
        </w:rPr>
        <w:t>）、自动配置模块</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meta"/>
          <w:rFonts w:ascii="Consolas" w:hAnsi="Consolas" w:cs="Consolas"/>
          <w:color w:val="555555"/>
          <w:sz w:val="22"/>
          <w:szCs w:val="22"/>
        </w:rPr>
        <w:t>&lt;?xml</w:t>
      </w:r>
      <w:r>
        <w:rPr>
          <w:rFonts w:ascii="Consolas" w:hAnsi="Consolas" w:cs="Consolas"/>
          <w:color w:val="333333"/>
          <w:sz w:val="22"/>
          <w:szCs w:val="22"/>
        </w:rPr>
        <w:t xml:space="preserve"> </w:t>
      </w:r>
      <w:r>
        <w:rPr>
          <w:rStyle w:val="cm-meta"/>
          <w:rFonts w:ascii="Consolas" w:hAnsi="Consolas" w:cs="Consolas"/>
          <w:color w:val="555555"/>
          <w:sz w:val="22"/>
          <w:szCs w:val="22"/>
        </w:rPr>
        <w:t>version="1.0" encoding="UTF-8"?&gt;</w:t>
      </w:r>
      <w:r>
        <w:rPr>
          <w:rFonts w:ascii="Consolas" w:hAnsi="Consolas" w:cs="Consolas"/>
          <w:color w:val="333333"/>
          <w:sz w:val="22"/>
          <w:szCs w:val="22"/>
        </w:rPr>
        <w:br/>
      </w:r>
      <w:r>
        <w:rPr>
          <w:rStyle w:val="cm-tag"/>
          <w:rFonts w:ascii="Consolas" w:hAnsi="Consolas" w:cs="Consolas"/>
          <w:color w:val="117700"/>
          <w:sz w:val="22"/>
          <w:szCs w:val="22"/>
        </w:rPr>
        <w:t>&lt;project</w:t>
      </w:r>
      <w:r>
        <w:rPr>
          <w:rFonts w:ascii="Consolas" w:hAnsi="Consolas" w:cs="Consolas"/>
          <w:color w:val="333333"/>
          <w:sz w:val="22"/>
          <w:szCs w:val="22"/>
        </w:rPr>
        <w:t xml:space="preserve"> </w:t>
      </w:r>
      <w:r>
        <w:rPr>
          <w:rStyle w:val="cm-attribute"/>
          <w:rFonts w:ascii="Consolas" w:hAnsi="Consolas" w:cs="Consolas"/>
          <w:color w:val="0000CC"/>
          <w:sz w:val="22"/>
          <w:szCs w:val="22"/>
        </w:rPr>
        <w:t>xmlns</w:t>
      </w:r>
      <w:r>
        <w:rPr>
          <w:rFonts w:ascii="Consolas" w:hAnsi="Consolas" w:cs="Consolas"/>
          <w:color w:val="333333"/>
          <w:sz w:val="22"/>
          <w:szCs w:val="22"/>
        </w:rPr>
        <w:t>=</w:t>
      </w:r>
      <w:r>
        <w:rPr>
          <w:rStyle w:val="cm-string"/>
          <w:rFonts w:ascii="Consolas" w:hAnsi="Consolas" w:cs="Consolas"/>
          <w:color w:val="AA1111"/>
          <w:sz w:val="22"/>
          <w:szCs w:val="22"/>
        </w:rPr>
        <w:t>"http://maven.apache.org/POM/4.0.0"</w:t>
      </w:r>
      <w:r>
        <w:rPr>
          <w:rFonts w:ascii="Consolas" w:hAnsi="Consolas" w:cs="Consolas"/>
          <w:color w:val="333333"/>
          <w:sz w:val="22"/>
          <w:szCs w:val="22"/>
        </w:rPr>
        <w:t xml:space="preserve"> </w:t>
      </w:r>
      <w:r>
        <w:rPr>
          <w:rStyle w:val="cm-attribute"/>
          <w:rFonts w:ascii="Consolas" w:hAnsi="Consolas" w:cs="Consolas"/>
          <w:color w:val="0000CC"/>
          <w:sz w:val="22"/>
          <w:szCs w:val="22"/>
        </w:rPr>
        <w:t>xmlns:xsi</w:t>
      </w:r>
      <w:r>
        <w:rPr>
          <w:rFonts w:ascii="Consolas" w:hAnsi="Consolas" w:cs="Consolas"/>
          <w:color w:val="333333"/>
          <w:sz w:val="22"/>
          <w:szCs w:val="22"/>
        </w:rPr>
        <w:t>=</w:t>
      </w:r>
      <w:r>
        <w:rPr>
          <w:rStyle w:val="cm-string"/>
          <w:rFonts w:ascii="Consolas" w:hAnsi="Consolas" w:cs="Consolas"/>
          <w:color w:val="AA1111"/>
          <w:sz w:val="22"/>
          <w:szCs w:val="22"/>
        </w:rPr>
        <w:t>"http://www.w3.org/2001/XMLSchema-instance"</w:t>
      </w:r>
      <w:r>
        <w:rPr>
          <w:rFonts w:ascii="Consolas" w:hAnsi="Consolas" w:cs="Consolas"/>
          <w:color w:val="333333"/>
          <w:sz w:val="22"/>
          <w:szCs w:val="22"/>
        </w:rPr>
        <w:br/>
        <w:t xml:space="preserve">   </w:t>
      </w:r>
      <w:r>
        <w:rPr>
          <w:rStyle w:val="cm-attribute"/>
          <w:rFonts w:ascii="Consolas" w:hAnsi="Consolas" w:cs="Consolas"/>
          <w:color w:val="0000CC"/>
          <w:sz w:val="22"/>
          <w:szCs w:val="22"/>
        </w:rPr>
        <w:t>xsi:schemaLocation</w:t>
      </w:r>
      <w:r>
        <w:rPr>
          <w:rFonts w:ascii="Consolas" w:hAnsi="Consolas" w:cs="Consolas"/>
          <w:color w:val="333333"/>
          <w:sz w:val="22"/>
          <w:szCs w:val="22"/>
        </w:rPr>
        <w:t>=</w:t>
      </w:r>
      <w:r>
        <w:rPr>
          <w:rStyle w:val="cm-string"/>
          <w:rFonts w:ascii="Consolas" w:hAnsi="Consolas" w:cs="Consolas"/>
          <w:color w:val="AA1111"/>
          <w:sz w:val="22"/>
          <w:szCs w:val="22"/>
        </w:rPr>
        <w:t>"http://maven.apache.org/POM/4.0.0 http://maven.apache.org/xsd/maven-4.0.0.xsd"</w:t>
      </w:r>
      <w:r>
        <w:rPr>
          <w:rStyle w:val="cm-tag"/>
          <w:rFonts w:ascii="Consolas" w:hAnsi="Consolas" w:cs="Consolas"/>
          <w:color w:val="1177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&lt;modelVersion&gt;</w:t>
      </w:r>
      <w:r>
        <w:rPr>
          <w:rFonts w:ascii="Consolas" w:hAnsi="Consolas" w:cs="Consolas"/>
          <w:color w:val="333333"/>
          <w:sz w:val="22"/>
          <w:szCs w:val="22"/>
        </w:rPr>
        <w:t>4.0.0</w:t>
      </w:r>
      <w:r>
        <w:rPr>
          <w:rStyle w:val="cm-tag"/>
          <w:rFonts w:ascii="Consolas" w:hAnsi="Consolas" w:cs="Consolas"/>
          <w:color w:val="117700"/>
          <w:sz w:val="22"/>
          <w:szCs w:val="22"/>
        </w:rPr>
        <w:t>&lt;/modelVersion&gt;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com.atguigu.starter</w:t>
      </w:r>
      <w:r>
        <w:rPr>
          <w:rStyle w:val="cm-tag"/>
          <w:rFonts w:ascii="Consolas" w:hAnsi="Consolas" w:cs="Consolas"/>
          <w:color w:val="117700"/>
          <w:sz w:val="22"/>
          <w:szCs w:val="22"/>
        </w:rPr>
        <w:t>&lt;/groupId&gt;</w:t>
      </w:r>
      <w:r>
        <w:rPr>
          <w:rFonts w:ascii="Consolas" w:hAnsi="Consolas" w:cs="Consolas"/>
          <w:color w:val="333333"/>
          <w:sz w:val="22"/>
          <w:szCs w:val="22"/>
        </w:rPr>
        <w:br/>
      </w:r>
      <w:r>
        <w:rPr>
          <w:rFonts w:ascii="Consolas" w:hAnsi="Consolas" w:cs="Consolas"/>
          <w:color w:val="333333"/>
          <w:sz w:val="22"/>
          <w:szCs w:val="22"/>
        </w:rPr>
        <w:lastRenderedPageBreak/>
        <w:t xml:space="preserve">   </w:t>
      </w:r>
      <w:r>
        <w:rPr>
          <w:rStyle w:val="cm-tag"/>
          <w:rFonts w:ascii="Consolas" w:hAnsi="Consolas" w:cs="Consolas"/>
          <w:color w:val="117700"/>
          <w:sz w:val="22"/>
          <w:szCs w:val="22"/>
        </w:rPr>
        <w:t>&lt;artifactId&gt;</w:t>
      </w:r>
      <w:r>
        <w:rPr>
          <w:rFonts w:ascii="Consolas" w:hAnsi="Consolas" w:cs="Consolas"/>
          <w:color w:val="333333"/>
          <w:sz w:val="22"/>
          <w:szCs w:val="22"/>
        </w:rPr>
        <w:t>atguigu-spring-boot-starter-autoconfigurer</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&lt;version&gt;</w:t>
      </w:r>
      <w:r>
        <w:rPr>
          <w:rFonts w:ascii="Consolas" w:hAnsi="Consolas" w:cs="Consolas"/>
          <w:color w:val="333333"/>
          <w:sz w:val="22"/>
          <w:szCs w:val="22"/>
        </w:rPr>
        <w:t>0.0.1-SNAPSHOT</w:t>
      </w:r>
      <w:r>
        <w:rPr>
          <w:rStyle w:val="cm-tag"/>
          <w:rFonts w:ascii="Consolas" w:hAnsi="Consolas" w:cs="Consolas"/>
          <w:color w:val="117700"/>
          <w:sz w:val="22"/>
          <w:szCs w:val="22"/>
        </w:rPr>
        <w:t>&lt;/version&gt;</w:t>
      </w:r>
      <w:r>
        <w:rPr>
          <w:rFonts w:ascii="Consolas" w:hAnsi="Consolas" w:cs="Consolas"/>
          <w:color w:val="333333"/>
          <w:sz w:val="22"/>
          <w:szCs w:val="22"/>
        </w:rPr>
        <w:br/>
        <w:t xml:space="preserve">   </w:t>
      </w:r>
      <w:r>
        <w:rPr>
          <w:rStyle w:val="cm-tag"/>
          <w:rFonts w:ascii="Consolas" w:hAnsi="Consolas" w:cs="Consolas"/>
          <w:color w:val="117700"/>
          <w:sz w:val="22"/>
          <w:szCs w:val="22"/>
        </w:rPr>
        <w:t>&lt;packaging&gt;</w:t>
      </w:r>
      <w:r>
        <w:rPr>
          <w:rFonts w:ascii="Consolas" w:hAnsi="Consolas" w:cs="Consolas"/>
          <w:color w:val="333333"/>
          <w:sz w:val="22"/>
          <w:szCs w:val="22"/>
        </w:rPr>
        <w:t>jar</w:t>
      </w:r>
      <w:r>
        <w:rPr>
          <w:rStyle w:val="cm-tag"/>
          <w:rFonts w:ascii="Consolas" w:hAnsi="Consolas" w:cs="Consolas"/>
          <w:color w:val="117700"/>
          <w:sz w:val="22"/>
          <w:szCs w:val="22"/>
        </w:rPr>
        <w:t>&lt;/packaging&gt;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tag"/>
          <w:rFonts w:ascii="Consolas" w:hAnsi="Consolas" w:cs="Consolas"/>
          <w:color w:val="117700"/>
          <w:sz w:val="22"/>
          <w:szCs w:val="22"/>
        </w:rPr>
        <w:t>&lt;name&gt;</w:t>
      </w:r>
      <w:r>
        <w:rPr>
          <w:rFonts w:ascii="Consolas" w:hAnsi="Consolas" w:cs="Consolas"/>
          <w:color w:val="333333"/>
          <w:sz w:val="22"/>
          <w:szCs w:val="22"/>
        </w:rPr>
        <w:t>atguigu-spring-boot-starter-autoconfigurer</w:t>
      </w:r>
      <w:r>
        <w:rPr>
          <w:rStyle w:val="cm-tag"/>
          <w:rFonts w:ascii="Consolas" w:hAnsi="Consolas" w:cs="Consolas"/>
          <w:color w:val="117700"/>
          <w:sz w:val="22"/>
          <w:szCs w:val="22"/>
        </w:rPr>
        <w:t>&lt;/name&gt;</w:t>
      </w:r>
      <w:r>
        <w:rPr>
          <w:rFonts w:ascii="Consolas" w:hAnsi="Consolas" w:cs="Consolas"/>
          <w:color w:val="333333"/>
          <w:sz w:val="22"/>
          <w:szCs w:val="22"/>
        </w:rPr>
        <w:br/>
        <w:t xml:space="preserve">   </w:t>
      </w:r>
      <w:r>
        <w:rPr>
          <w:rStyle w:val="cm-tag"/>
          <w:rFonts w:ascii="Consolas" w:hAnsi="Consolas" w:cs="Consolas"/>
          <w:color w:val="117700"/>
          <w:sz w:val="22"/>
          <w:szCs w:val="22"/>
        </w:rPr>
        <w:t>&lt;description&gt;</w:t>
      </w:r>
      <w:r>
        <w:rPr>
          <w:rFonts w:ascii="Consolas" w:hAnsi="Consolas" w:cs="Consolas"/>
          <w:color w:val="333333"/>
          <w:sz w:val="22"/>
          <w:szCs w:val="22"/>
        </w:rPr>
        <w:t>Demo project for Spring Boot</w:t>
      </w:r>
      <w:r>
        <w:rPr>
          <w:rStyle w:val="cm-tag"/>
          <w:rFonts w:ascii="Consolas" w:hAnsi="Consolas" w:cs="Consolas"/>
          <w:color w:val="117700"/>
          <w:sz w:val="22"/>
          <w:szCs w:val="22"/>
        </w:rPr>
        <w:t>&lt;/description&gt;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tag"/>
          <w:rFonts w:ascii="Consolas" w:hAnsi="Consolas" w:cs="Consolas"/>
          <w:color w:val="117700"/>
          <w:sz w:val="22"/>
          <w:szCs w:val="22"/>
        </w:rPr>
        <w:t>&lt;parent&gt;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spring-boot-starter-parent</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&lt;version&gt;</w:t>
      </w:r>
      <w:r>
        <w:rPr>
          <w:rFonts w:ascii="Consolas" w:hAnsi="Consolas" w:cs="Consolas"/>
          <w:color w:val="333333"/>
          <w:sz w:val="22"/>
          <w:szCs w:val="22"/>
        </w:rPr>
        <w:t>1.5.10.RELEASE</w:t>
      </w:r>
      <w:r>
        <w:rPr>
          <w:rStyle w:val="cm-tag"/>
          <w:rFonts w:ascii="Consolas" w:hAnsi="Consolas" w:cs="Consolas"/>
          <w:color w:val="117700"/>
          <w:sz w:val="22"/>
          <w:szCs w:val="22"/>
        </w:rPr>
        <w:t>&lt;/version&gt;</w:t>
      </w:r>
      <w:r>
        <w:rPr>
          <w:rFonts w:ascii="Consolas" w:hAnsi="Consolas" w:cs="Consolas"/>
          <w:color w:val="333333"/>
          <w:sz w:val="22"/>
          <w:szCs w:val="22"/>
        </w:rPr>
        <w:br/>
        <w:t xml:space="preserve">      </w:t>
      </w:r>
      <w:r>
        <w:rPr>
          <w:rStyle w:val="cm-tag"/>
          <w:rFonts w:ascii="Consolas" w:hAnsi="Consolas" w:cs="Consolas"/>
          <w:color w:val="117700"/>
          <w:sz w:val="22"/>
          <w:szCs w:val="22"/>
        </w:rPr>
        <w:t>&lt;relativePath/&gt;</w:t>
      </w:r>
      <w:r>
        <w:rPr>
          <w:rFonts w:ascii="Consolas" w:hAnsi="Consolas" w:cs="Consolas"/>
          <w:color w:val="333333"/>
          <w:sz w:val="22"/>
          <w:szCs w:val="22"/>
        </w:rPr>
        <w:t xml:space="preserve"> </w:t>
      </w:r>
      <w:r>
        <w:rPr>
          <w:rStyle w:val="cm-comment"/>
          <w:rFonts w:ascii="Consolas" w:hAnsi="Consolas" w:cs="Consolas"/>
          <w:color w:val="AA5500"/>
          <w:sz w:val="22"/>
          <w:szCs w:val="22"/>
        </w:rPr>
        <w:t>&lt;!-- lookup parent from repository --&gt;</w:t>
      </w:r>
      <w:r>
        <w:rPr>
          <w:rFonts w:ascii="Consolas" w:hAnsi="Consolas" w:cs="Consolas"/>
          <w:color w:val="333333"/>
          <w:sz w:val="22"/>
          <w:szCs w:val="22"/>
        </w:rPr>
        <w:br/>
        <w:t xml:space="preserve">   </w:t>
      </w:r>
      <w:r>
        <w:rPr>
          <w:rStyle w:val="cm-tag"/>
          <w:rFonts w:ascii="Consolas" w:hAnsi="Consolas" w:cs="Consolas"/>
          <w:color w:val="117700"/>
          <w:sz w:val="22"/>
          <w:szCs w:val="22"/>
        </w:rPr>
        <w:t>&lt;/parent&gt;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tag"/>
          <w:rFonts w:ascii="Consolas" w:hAnsi="Consolas" w:cs="Consolas"/>
          <w:color w:val="117700"/>
          <w:sz w:val="22"/>
          <w:szCs w:val="22"/>
        </w:rPr>
        <w:t>&lt;properties&gt;</w:t>
      </w:r>
      <w:r>
        <w:rPr>
          <w:rFonts w:ascii="Consolas" w:hAnsi="Consolas" w:cs="Consolas"/>
          <w:color w:val="333333"/>
          <w:sz w:val="22"/>
          <w:szCs w:val="22"/>
        </w:rPr>
        <w:br/>
        <w:t xml:space="preserve">      </w:t>
      </w:r>
      <w:r>
        <w:rPr>
          <w:rStyle w:val="cm-tag"/>
          <w:rFonts w:ascii="Consolas" w:hAnsi="Consolas" w:cs="Consolas"/>
          <w:color w:val="117700"/>
          <w:sz w:val="22"/>
          <w:szCs w:val="22"/>
        </w:rPr>
        <w:t>&lt;project.build.sourceEncoding&gt;</w:t>
      </w:r>
      <w:r>
        <w:rPr>
          <w:rFonts w:ascii="Consolas" w:hAnsi="Consolas" w:cs="Consolas"/>
          <w:color w:val="333333"/>
          <w:sz w:val="22"/>
          <w:szCs w:val="22"/>
        </w:rPr>
        <w:t>UTF-8</w:t>
      </w:r>
      <w:r>
        <w:rPr>
          <w:rStyle w:val="cm-tag"/>
          <w:rFonts w:ascii="Consolas" w:hAnsi="Consolas" w:cs="Consolas"/>
          <w:color w:val="117700"/>
          <w:sz w:val="22"/>
          <w:szCs w:val="22"/>
        </w:rPr>
        <w:t>&lt;/project.build.sourceEncoding&gt;</w:t>
      </w:r>
      <w:r>
        <w:rPr>
          <w:rFonts w:ascii="Consolas" w:hAnsi="Consolas" w:cs="Consolas"/>
          <w:color w:val="333333"/>
          <w:sz w:val="22"/>
          <w:szCs w:val="22"/>
        </w:rPr>
        <w:br/>
        <w:t xml:space="preserve">      </w:t>
      </w:r>
      <w:r>
        <w:rPr>
          <w:rStyle w:val="cm-tag"/>
          <w:rFonts w:ascii="Consolas" w:hAnsi="Consolas" w:cs="Consolas"/>
          <w:color w:val="117700"/>
          <w:sz w:val="22"/>
          <w:szCs w:val="22"/>
        </w:rPr>
        <w:t>&lt;project.reporting.outputEncoding&gt;</w:t>
      </w:r>
      <w:r>
        <w:rPr>
          <w:rFonts w:ascii="Consolas" w:hAnsi="Consolas" w:cs="Consolas"/>
          <w:color w:val="333333"/>
          <w:sz w:val="22"/>
          <w:szCs w:val="22"/>
        </w:rPr>
        <w:t>UTF-8</w:t>
      </w:r>
      <w:r>
        <w:rPr>
          <w:rStyle w:val="cm-tag"/>
          <w:rFonts w:ascii="Consolas" w:hAnsi="Consolas" w:cs="Consolas"/>
          <w:color w:val="117700"/>
          <w:sz w:val="22"/>
          <w:szCs w:val="22"/>
        </w:rPr>
        <w:t>&lt;/project.reporting.outputEncoding&gt;</w:t>
      </w:r>
      <w:r>
        <w:rPr>
          <w:rFonts w:ascii="Consolas" w:hAnsi="Consolas" w:cs="Consolas"/>
          <w:color w:val="333333"/>
          <w:sz w:val="22"/>
          <w:szCs w:val="22"/>
        </w:rPr>
        <w:br/>
        <w:t xml:space="preserve">      </w:t>
      </w:r>
      <w:r>
        <w:rPr>
          <w:rStyle w:val="cm-tag"/>
          <w:rFonts w:ascii="Consolas" w:hAnsi="Consolas" w:cs="Consolas"/>
          <w:color w:val="117700"/>
          <w:sz w:val="22"/>
          <w:szCs w:val="22"/>
        </w:rPr>
        <w:t>&lt;java.version&gt;</w:t>
      </w:r>
      <w:r>
        <w:rPr>
          <w:rFonts w:ascii="Consolas" w:hAnsi="Consolas" w:cs="Consolas"/>
          <w:color w:val="333333"/>
          <w:sz w:val="22"/>
          <w:szCs w:val="22"/>
        </w:rPr>
        <w:t>1.8</w:t>
      </w:r>
      <w:r>
        <w:rPr>
          <w:rStyle w:val="cm-tag"/>
          <w:rFonts w:ascii="Consolas" w:hAnsi="Consolas" w:cs="Consolas"/>
          <w:color w:val="117700"/>
          <w:sz w:val="22"/>
          <w:szCs w:val="22"/>
        </w:rPr>
        <w:t>&lt;/java.version&gt;</w:t>
      </w:r>
      <w:r>
        <w:rPr>
          <w:rFonts w:ascii="Consolas" w:hAnsi="Consolas" w:cs="Consolas"/>
          <w:color w:val="333333"/>
          <w:sz w:val="22"/>
          <w:szCs w:val="22"/>
        </w:rPr>
        <w:br/>
        <w:t xml:space="preserve">   </w:t>
      </w:r>
      <w:r>
        <w:rPr>
          <w:rStyle w:val="cm-tag"/>
          <w:rFonts w:ascii="Consolas" w:hAnsi="Consolas" w:cs="Consolas"/>
          <w:color w:val="117700"/>
          <w:sz w:val="22"/>
          <w:szCs w:val="22"/>
        </w:rPr>
        <w:t>&lt;/properties&gt;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tag"/>
          <w:rFonts w:ascii="Consolas" w:hAnsi="Consolas" w:cs="Consolas"/>
          <w:color w:val="117700"/>
          <w:sz w:val="22"/>
          <w:szCs w:val="22"/>
        </w:rPr>
        <w:t>&lt;dependencies&gt;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comment"/>
          <w:rFonts w:ascii="Consolas" w:hAnsi="Consolas" w:cs="Consolas"/>
          <w:color w:val="AA5500"/>
          <w:sz w:val="22"/>
          <w:szCs w:val="22"/>
        </w:rPr>
        <w:t>&lt;!--</w:t>
      </w:r>
      <w:r>
        <w:rPr>
          <w:rStyle w:val="cm-comment"/>
          <w:rFonts w:ascii="Consolas" w:hAnsi="Consolas" w:cs="Consolas"/>
          <w:color w:val="AA5500"/>
          <w:sz w:val="22"/>
          <w:szCs w:val="22"/>
        </w:rPr>
        <w:t>引入</w:t>
      </w:r>
      <w:r>
        <w:rPr>
          <w:rStyle w:val="cm-comment"/>
          <w:rFonts w:ascii="Consolas" w:hAnsi="Consolas" w:cs="Consolas"/>
          <w:color w:val="AA5500"/>
          <w:sz w:val="22"/>
          <w:szCs w:val="22"/>
        </w:rPr>
        <w:t>spring-boot-starter</w:t>
      </w:r>
      <w:r>
        <w:rPr>
          <w:rStyle w:val="cm-comment"/>
          <w:rFonts w:ascii="Consolas" w:hAnsi="Consolas" w:cs="Consolas"/>
          <w:color w:val="AA5500"/>
          <w:sz w:val="22"/>
          <w:szCs w:val="22"/>
        </w:rPr>
        <w:t>；所有</w:t>
      </w:r>
      <w:r>
        <w:rPr>
          <w:rStyle w:val="cm-comment"/>
          <w:rFonts w:ascii="Consolas" w:hAnsi="Consolas" w:cs="Consolas"/>
          <w:color w:val="AA5500"/>
          <w:sz w:val="22"/>
          <w:szCs w:val="22"/>
        </w:rPr>
        <w:t>starter</w:t>
      </w:r>
      <w:r>
        <w:rPr>
          <w:rStyle w:val="cm-comment"/>
          <w:rFonts w:ascii="Consolas" w:hAnsi="Consolas" w:cs="Consolas"/>
          <w:color w:val="AA5500"/>
          <w:sz w:val="22"/>
          <w:szCs w:val="22"/>
        </w:rPr>
        <w:t>的基本配置</w:t>
      </w:r>
      <w:r>
        <w:rPr>
          <w:rStyle w:val="cm-comment"/>
          <w:rFonts w:ascii="Consolas" w:hAnsi="Consolas" w:cs="Consolas"/>
          <w:color w:val="AA5500"/>
          <w:sz w:val="22"/>
          <w:szCs w:val="22"/>
        </w:rPr>
        <w:t>--&gt;</w:t>
      </w:r>
      <w:r>
        <w:rPr>
          <w:rFonts w:ascii="Consolas" w:hAnsi="Consolas" w:cs="Consolas"/>
          <w:color w:val="333333"/>
          <w:sz w:val="22"/>
          <w:szCs w:val="22"/>
        </w:rPr>
        <w:b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t xml:space="preserve">         </w:t>
      </w:r>
      <w:r>
        <w:rPr>
          <w:rStyle w:val="cm-tag"/>
          <w:rFonts w:ascii="Consolas" w:hAnsi="Consolas" w:cs="Consolas"/>
          <w:color w:val="117700"/>
          <w:sz w:val="22"/>
          <w:szCs w:val="22"/>
        </w:rPr>
        <w:t>&lt;groupId&gt;</w:t>
      </w:r>
      <w:r>
        <w:rPr>
          <w:rFonts w:ascii="Consolas" w:hAnsi="Consolas" w:cs="Consolas"/>
          <w:color w:val="333333"/>
          <w:sz w:val="22"/>
          <w:szCs w:val="22"/>
        </w:rPr>
        <w:t>org.springframework.boot</w:t>
      </w:r>
      <w:r>
        <w:rPr>
          <w:rStyle w:val="cm-tag"/>
          <w:rFonts w:ascii="Consolas" w:hAnsi="Consolas" w:cs="Consolas"/>
          <w:color w:val="117700"/>
          <w:sz w:val="22"/>
          <w:szCs w:val="22"/>
        </w:rPr>
        <w:t>&lt;/groupId&gt;</w:t>
      </w:r>
      <w:r>
        <w:rPr>
          <w:rFonts w:ascii="Consolas" w:hAnsi="Consolas" w:cs="Consolas"/>
          <w:color w:val="333333"/>
          <w:sz w:val="22"/>
          <w:szCs w:val="22"/>
        </w:rPr>
        <w:br/>
        <w:t xml:space="preserve">         </w:t>
      </w:r>
      <w:r>
        <w:rPr>
          <w:rStyle w:val="cm-tag"/>
          <w:rFonts w:ascii="Consolas" w:hAnsi="Consolas" w:cs="Consolas"/>
          <w:color w:val="117700"/>
          <w:sz w:val="22"/>
          <w:szCs w:val="22"/>
        </w:rPr>
        <w:t>&lt;artifactId&gt;</w:t>
      </w:r>
      <w:r>
        <w:rPr>
          <w:rFonts w:ascii="Consolas" w:hAnsi="Consolas" w:cs="Consolas"/>
          <w:color w:val="333333"/>
          <w:sz w:val="22"/>
          <w:szCs w:val="22"/>
        </w:rPr>
        <w:t>spring-boot-starter</w:t>
      </w:r>
      <w:r>
        <w:rPr>
          <w:rStyle w:val="cm-tag"/>
          <w:rFonts w:ascii="Consolas" w:hAnsi="Consolas" w:cs="Consolas"/>
          <w:color w:val="117700"/>
          <w:sz w:val="22"/>
          <w:szCs w:val="22"/>
        </w:rPr>
        <w:t>&lt;/artifactId&gt;</w:t>
      </w:r>
      <w:r>
        <w:rPr>
          <w:rFonts w:ascii="Consolas" w:hAnsi="Consolas" w:cs="Consolas"/>
          <w:color w:val="333333"/>
          <w:sz w:val="22"/>
          <w:szCs w:val="22"/>
        </w:rPr>
        <w:br/>
        <w:t xml:space="preserve">      </w:t>
      </w:r>
      <w:r>
        <w:rPr>
          <w:rStyle w:val="cm-tag"/>
          <w:rFonts w:ascii="Consolas" w:hAnsi="Consolas" w:cs="Consolas"/>
          <w:color w:val="117700"/>
          <w:sz w:val="22"/>
          <w:szCs w:val="22"/>
        </w:rPr>
        <w:t>&lt;/dependency&gt;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tag"/>
          <w:rFonts w:ascii="Consolas" w:hAnsi="Consolas" w:cs="Consolas"/>
          <w:color w:val="117700"/>
          <w:sz w:val="22"/>
          <w:szCs w:val="22"/>
        </w:rPr>
        <w:t>&lt;/dependencies&gt;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t>​</w:t>
      </w:r>
      <w:r>
        <w:rPr>
          <w:rFonts w:ascii="Consolas" w:hAnsi="Consolas" w:cs="Consolas"/>
          <w:color w:val="333333"/>
          <w:sz w:val="22"/>
          <w:szCs w:val="22"/>
        </w:rPr>
        <w:br/>
      </w:r>
      <w:r>
        <w:rPr>
          <w:rStyle w:val="cm-tag"/>
          <w:rFonts w:ascii="Consolas" w:hAnsi="Consolas" w:cs="Consolas"/>
          <w:color w:val="117700"/>
          <w:sz w:val="22"/>
          <w:szCs w:val="22"/>
        </w:rPr>
        <w:t>&lt;/project&gt;</w:t>
      </w:r>
      <w:r>
        <w:rPr>
          <w:rFonts w:ascii="Consolas" w:hAnsi="Consolas" w:cs="Consolas"/>
          <w:color w:val="333333"/>
          <w:sz w:val="22"/>
          <w:szCs w:val="22"/>
        </w:rPr>
        <w:b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package</w:t>
      </w:r>
      <w:r>
        <w:rPr>
          <w:rFonts w:ascii="Consolas" w:hAnsi="Consolas" w:cs="Consolas"/>
          <w:color w:val="333333"/>
          <w:sz w:val="22"/>
          <w:szCs w:val="22"/>
        </w:rPr>
        <w:t xml:space="preserve"> </w:t>
      </w:r>
      <w:r>
        <w:rPr>
          <w:rStyle w:val="cm-def"/>
          <w:rFonts w:ascii="Consolas" w:hAnsi="Consolas" w:cs="Consolas"/>
          <w:color w:val="0000FF"/>
          <w:sz w:val="22"/>
          <w:szCs w:val="22"/>
        </w:rPr>
        <w:t>com</w:t>
      </w:r>
      <w:r>
        <w:rPr>
          <w:rFonts w:ascii="Consolas" w:hAnsi="Consolas" w:cs="Consolas"/>
          <w:color w:val="333333"/>
          <w:sz w:val="22"/>
          <w:szCs w:val="22"/>
        </w:rPr>
        <w:t>.</w:t>
      </w:r>
      <w:r>
        <w:rPr>
          <w:rStyle w:val="cm-variable"/>
          <w:rFonts w:ascii="Consolas" w:hAnsi="Consolas" w:cs="Consolas"/>
          <w:color w:val="000000"/>
          <w:sz w:val="22"/>
          <w:szCs w:val="22"/>
        </w:rPr>
        <w:t>atguigu</w:t>
      </w:r>
      <w:r>
        <w:rPr>
          <w:rFonts w:ascii="Consolas" w:hAnsi="Consolas" w:cs="Consolas"/>
          <w:color w:val="333333"/>
          <w:sz w:val="22"/>
          <w:szCs w:val="22"/>
        </w:rPr>
        <w:t>.</w:t>
      </w:r>
      <w:r>
        <w:rPr>
          <w:rStyle w:val="cm-variable"/>
          <w:rFonts w:ascii="Consolas" w:hAnsi="Consolas" w:cs="Consolas"/>
          <w:color w:val="000000"/>
          <w:sz w:val="22"/>
          <w:szCs w:val="22"/>
        </w:rPr>
        <w:t>starter</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keyword"/>
          <w:rFonts w:ascii="Consolas" w:hAnsi="Consolas" w:cs="Consolas"/>
          <w:color w:val="770088"/>
          <w:sz w:val="22"/>
          <w:szCs w:val="22"/>
        </w:rPr>
        <w:t>import</w:t>
      </w:r>
      <w:r>
        <w:rPr>
          <w:rFonts w:ascii="Consolas" w:hAnsi="Consolas" w:cs="Consolas"/>
          <w:color w:val="333333"/>
          <w:sz w:val="22"/>
          <w:szCs w:val="22"/>
        </w:rPr>
        <w:t xml:space="preserve"> </w:t>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boot</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w:t>
      </w:r>
      <w:r>
        <w:rPr>
          <w:rStyle w:val="cm-variable"/>
          <w:rFonts w:ascii="Consolas" w:hAnsi="Consolas" w:cs="Consolas"/>
          <w:color w:val="000000"/>
          <w:sz w:val="22"/>
          <w:szCs w:val="22"/>
        </w:rPr>
        <w:t>properties</w:t>
      </w:r>
      <w:r>
        <w:rPr>
          <w:rFonts w:ascii="Consolas" w:hAnsi="Consolas" w:cs="Consolas"/>
          <w:color w:val="333333"/>
          <w:sz w:val="22"/>
          <w:szCs w:val="22"/>
        </w:rPr>
        <w:t>.</w:t>
      </w:r>
      <w:r>
        <w:rPr>
          <w:rStyle w:val="cm-variable"/>
          <w:rFonts w:ascii="Consolas" w:hAnsi="Consolas" w:cs="Consolas"/>
          <w:color w:val="000000"/>
          <w:sz w:val="22"/>
          <w:szCs w:val="22"/>
        </w:rPr>
        <w:t>ConfigurationProperties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meta"/>
          <w:rFonts w:ascii="Consolas" w:hAnsi="Consolas" w:cs="Consolas"/>
          <w:color w:val="555555"/>
          <w:sz w:val="22"/>
          <w:szCs w:val="22"/>
        </w:rPr>
        <w:t>@ConfigurationProperties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string"/>
          <w:rFonts w:ascii="Consolas" w:hAnsi="Consolas" w:cs="Consolas"/>
          <w:color w:val="AA1111"/>
          <w:sz w:val="22"/>
          <w:szCs w:val="22"/>
        </w:rPr>
        <w:t>"atguigu.hello"</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lastRenderedPageBreak/>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HelloProperties</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prefix</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private</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suffix</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getPrefix</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prefix</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setPrefix</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prefix</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prefix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prefix</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getSuffix</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suffix</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setSuffix</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suffix</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suffix</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suffix</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br/>
      </w:r>
      <w:r>
        <w:rPr>
          <w:rStyle w:val="cm-keyword"/>
          <w:rFonts w:ascii="Consolas" w:hAnsi="Consolas" w:cs="Consolas"/>
          <w:color w:val="770088"/>
          <w:sz w:val="22"/>
          <w:szCs w:val="22"/>
        </w:rPr>
        <w:t>package</w:t>
      </w:r>
      <w:r>
        <w:rPr>
          <w:rFonts w:ascii="Consolas" w:hAnsi="Consolas" w:cs="Consolas"/>
          <w:color w:val="333333"/>
          <w:sz w:val="22"/>
          <w:szCs w:val="22"/>
        </w:rPr>
        <w:t xml:space="preserve"> </w:t>
      </w:r>
      <w:r>
        <w:rPr>
          <w:rStyle w:val="cm-def"/>
          <w:rFonts w:ascii="Consolas" w:hAnsi="Consolas" w:cs="Consolas"/>
          <w:color w:val="0000FF"/>
          <w:sz w:val="22"/>
          <w:szCs w:val="22"/>
        </w:rPr>
        <w:t>com</w:t>
      </w:r>
      <w:r>
        <w:rPr>
          <w:rFonts w:ascii="Consolas" w:hAnsi="Consolas" w:cs="Consolas"/>
          <w:color w:val="333333"/>
          <w:sz w:val="22"/>
          <w:szCs w:val="22"/>
        </w:rPr>
        <w:t>.</w:t>
      </w:r>
      <w:r>
        <w:rPr>
          <w:rStyle w:val="cm-variable"/>
          <w:rFonts w:ascii="Consolas" w:hAnsi="Consolas" w:cs="Consolas"/>
          <w:color w:val="000000"/>
          <w:sz w:val="22"/>
          <w:szCs w:val="22"/>
        </w:rPr>
        <w:t>atguigu</w:t>
      </w:r>
      <w:r>
        <w:rPr>
          <w:rFonts w:ascii="Consolas" w:hAnsi="Consolas" w:cs="Consolas"/>
          <w:color w:val="333333"/>
          <w:sz w:val="22"/>
          <w:szCs w:val="22"/>
        </w:rPr>
        <w:t>.</w:t>
      </w:r>
      <w:r>
        <w:rPr>
          <w:rStyle w:val="cm-variable"/>
          <w:rFonts w:ascii="Consolas" w:hAnsi="Consolas" w:cs="Consolas"/>
          <w:color w:val="000000"/>
          <w:sz w:val="22"/>
          <w:szCs w:val="22"/>
        </w:rPr>
        <w:t>starter</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HelloService</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 xml:space="preserve"> </w:t>
      </w:r>
      <w:r>
        <w:rPr>
          <w:rStyle w:val="cm-variable"/>
          <w:rFonts w:ascii="Consolas" w:hAnsi="Consolas" w:cs="Consolas"/>
          <w:color w:val="000000"/>
          <w:sz w:val="22"/>
          <w:szCs w:val="22"/>
        </w:rPr>
        <w:t>getHelloProperties</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void</w:t>
      </w:r>
      <w:r>
        <w:rPr>
          <w:rFonts w:ascii="Consolas" w:hAnsi="Consolas" w:cs="Consolas"/>
          <w:color w:val="333333"/>
          <w:sz w:val="22"/>
          <w:szCs w:val="22"/>
        </w:rPr>
        <w:t xml:space="preserve"> </w:t>
      </w:r>
      <w:r>
        <w:rPr>
          <w:rStyle w:val="cm-variable"/>
          <w:rFonts w:ascii="Consolas" w:hAnsi="Consolas" w:cs="Consolas"/>
          <w:color w:val="000000"/>
          <w:sz w:val="22"/>
          <w:szCs w:val="22"/>
        </w:rPr>
        <w:t>setHelloProperties</w:t>
      </w:r>
      <w:r>
        <w:rPr>
          <w:rFonts w:ascii="Consolas" w:hAnsi="Consolas" w:cs="Consolas"/>
          <w:color w:val="333333"/>
          <w:sz w:val="22"/>
          <w:szCs w:val="22"/>
        </w:rPr>
        <w:t>(</w:t>
      </w:r>
      <w:r>
        <w:rPr>
          <w:rStyle w:val="cm-variable"/>
          <w:rFonts w:ascii="Consolas" w:hAnsi="Consolas" w:cs="Consolas"/>
          <w:color w:val="000000"/>
          <w:sz w:val="22"/>
          <w:szCs w:val="22"/>
        </w:rPr>
        <w:t>HelloProperties</w:t>
      </w:r>
      <w:r>
        <w:rPr>
          <w:rFonts w:ascii="Consolas" w:hAnsi="Consolas" w:cs="Consolas"/>
          <w:color w:val="333333"/>
          <w:sz w:val="22"/>
          <w:szCs w:val="22"/>
        </w:rP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 {</w:t>
      </w:r>
      <w:r>
        <w:rPr>
          <w:rFonts w:ascii="Consolas" w:hAnsi="Consolas" w:cs="Consolas"/>
          <w:color w:val="333333"/>
          <w:sz w:val="22"/>
          <w:szCs w:val="22"/>
        </w:rPr>
        <w:br/>
        <w:t xml:space="preserve">        </w:t>
      </w:r>
      <w:r>
        <w:rPr>
          <w:rStyle w:val="cm-keyword"/>
          <w:rFonts w:ascii="Consolas" w:hAnsi="Consolas" w:cs="Consolas"/>
          <w:color w:val="770088"/>
          <w:sz w:val="22"/>
          <w:szCs w:val="22"/>
        </w:rPr>
        <w:t>this</w:t>
      </w:r>
      <w:r>
        <w:rPr>
          <w:rFonts w:ascii="Consolas" w:hAnsi="Consolas" w:cs="Consolas"/>
          <w:color w:val="333333"/>
          <w:sz w:val="22"/>
          <w:szCs w:val="22"/>
        </w:rPr>
        <w:t>.</w:t>
      </w:r>
      <w:r>
        <w:rPr>
          <w:rStyle w:val="cm-variable"/>
          <w:rFonts w:ascii="Consolas" w:hAnsi="Consolas" w:cs="Consolas"/>
          <w:color w:val="000000"/>
          <w:sz w:val="22"/>
          <w:szCs w:val="22"/>
        </w:rPr>
        <w:t>helloProperties</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sayHellAtguigu</w:t>
      </w:r>
      <w:r>
        <w:rPr>
          <w:rFonts w:ascii="Consolas" w:hAnsi="Consolas" w:cs="Consolas"/>
          <w:color w:val="333333"/>
          <w:sz w:val="22"/>
          <w:szCs w:val="22"/>
        </w:rPr>
        <w:t>(</w:t>
      </w:r>
      <w:r>
        <w:rPr>
          <w:rStyle w:val="cm-variable-3"/>
          <w:rFonts w:ascii="Consolas" w:hAnsi="Consolas" w:cs="Consolas"/>
          <w:color w:val="008855"/>
          <w:sz w:val="22"/>
          <w:szCs w:val="22"/>
        </w:rPr>
        <w:t>String</w:t>
      </w:r>
      <w:r>
        <w:rPr>
          <w:rFonts w:ascii="Consolas" w:hAnsi="Consolas" w:cs="Consolas"/>
          <w:color w:val="333333"/>
          <w:sz w:val="22"/>
          <w:szCs w:val="22"/>
        </w:rPr>
        <w:t xml:space="preserve"> </w:t>
      </w:r>
      <w:r>
        <w:rPr>
          <w:rStyle w:val="cm-variable"/>
          <w:rFonts w:ascii="Consolas" w:hAnsi="Consolas" w:cs="Consolas"/>
          <w:color w:val="000000"/>
          <w:sz w:val="22"/>
          <w:szCs w:val="22"/>
        </w:rPr>
        <w:t>name</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w:t>
      </w:r>
      <w:r>
        <w:rPr>
          <w:rStyle w:val="cm-variable"/>
          <w:rFonts w:ascii="Consolas" w:hAnsi="Consolas" w:cs="Consolas"/>
          <w:color w:val="000000"/>
          <w:sz w:val="22"/>
          <w:szCs w:val="22"/>
        </w:rPr>
        <w:t>getPrefix</w:t>
      </w:r>
      <w:r>
        <w:rPr>
          <w:rFonts w:ascii="Consolas" w:hAnsi="Consolas" w:cs="Consolas"/>
          <w:color w:val="333333"/>
          <w:sz w:val="22"/>
          <w:szCs w:val="22"/>
        </w:rPr>
        <w:t>()</w:t>
      </w:r>
      <w:r>
        <w:rPr>
          <w:rStyle w:val="cm-operator"/>
          <w:rFonts w:ascii="Consolas" w:hAnsi="Consolas" w:cs="Consolas"/>
          <w:color w:val="981A1A"/>
          <w:sz w:val="22"/>
          <w:szCs w:val="22"/>
        </w:rPr>
        <w:t>+</w:t>
      </w:r>
      <w:r>
        <w:rPr>
          <w:rStyle w:val="cm-string"/>
          <w:rFonts w:ascii="Consolas" w:hAnsi="Consolas" w:cs="Consolas"/>
          <w:color w:val="AA1111"/>
          <w:sz w:val="22"/>
          <w:szCs w:val="22"/>
        </w:rPr>
        <w:t>"-"</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Style w:val="cm-variable"/>
          <w:rFonts w:ascii="Consolas" w:hAnsi="Consolas" w:cs="Consolas"/>
          <w:color w:val="000000"/>
          <w:sz w:val="22"/>
          <w:szCs w:val="22"/>
        </w:rPr>
        <w:t>name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w:t>
      </w:r>
      <w:r>
        <w:rPr>
          <w:rStyle w:val="cm-variable"/>
          <w:rFonts w:ascii="Consolas" w:hAnsi="Consolas" w:cs="Consolas"/>
          <w:color w:val="000000"/>
          <w:sz w:val="22"/>
          <w:szCs w:val="22"/>
        </w:rPr>
        <w:t>getSuffix</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HTML"/>
        <w:pBdr>
          <w:top w:val="single" w:sz="6" w:space="6" w:color="DDDDDD"/>
          <w:left w:val="single" w:sz="6" w:space="12" w:color="DDDDDD"/>
          <w:bottom w:val="single" w:sz="6" w:space="5" w:color="DDDDDD"/>
          <w:right w:val="single" w:sz="6" w:space="12" w:color="DDDDDD"/>
        </w:pBdr>
        <w:shd w:val="clear" w:color="auto" w:fill="F8F8F8"/>
        <w:spacing w:before="225" w:after="225"/>
        <w:rPr>
          <w:rFonts w:ascii="Consolas" w:hAnsi="Consolas" w:cs="Consolas"/>
          <w:color w:val="333333"/>
          <w:sz w:val="22"/>
          <w:szCs w:val="22"/>
        </w:rPr>
      </w:pPr>
      <w:r>
        <w:rPr>
          <w:rFonts w:ascii="Consolas" w:hAnsi="Consolas" w:cs="Consolas"/>
          <w:color w:val="333333"/>
          <w:sz w:val="22"/>
          <w:szCs w:val="22"/>
        </w:rPr>
        <w:lastRenderedPageBreak/>
        <w:br/>
      </w:r>
      <w:r>
        <w:rPr>
          <w:rStyle w:val="cm-keyword"/>
          <w:rFonts w:ascii="Consolas" w:hAnsi="Consolas" w:cs="Consolas"/>
          <w:color w:val="770088"/>
          <w:sz w:val="22"/>
          <w:szCs w:val="22"/>
        </w:rPr>
        <w:t>package</w:t>
      </w:r>
      <w:r>
        <w:rPr>
          <w:rFonts w:ascii="Consolas" w:hAnsi="Consolas" w:cs="Consolas"/>
          <w:color w:val="333333"/>
          <w:sz w:val="22"/>
          <w:szCs w:val="22"/>
        </w:rPr>
        <w:t xml:space="preserve"> </w:t>
      </w:r>
      <w:r>
        <w:rPr>
          <w:rStyle w:val="cm-def"/>
          <w:rFonts w:ascii="Consolas" w:hAnsi="Consolas" w:cs="Consolas"/>
          <w:color w:val="0000FF"/>
          <w:sz w:val="22"/>
          <w:szCs w:val="22"/>
        </w:rPr>
        <w:t>com</w:t>
      </w:r>
      <w:r>
        <w:rPr>
          <w:rFonts w:ascii="Consolas" w:hAnsi="Consolas" w:cs="Consolas"/>
          <w:color w:val="333333"/>
          <w:sz w:val="22"/>
          <w:szCs w:val="22"/>
        </w:rPr>
        <w:t>.</w:t>
      </w:r>
      <w:r>
        <w:rPr>
          <w:rStyle w:val="cm-variable"/>
          <w:rFonts w:ascii="Consolas" w:hAnsi="Consolas" w:cs="Consolas"/>
          <w:color w:val="000000"/>
          <w:sz w:val="22"/>
          <w:szCs w:val="22"/>
        </w:rPr>
        <w:t>atguigu</w:t>
      </w:r>
      <w:r>
        <w:rPr>
          <w:rFonts w:ascii="Consolas" w:hAnsi="Consolas" w:cs="Consolas"/>
          <w:color w:val="333333"/>
          <w:sz w:val="22"/>
          <w:szCs w:val="22"/>
        </w:rPr>
        <w:t>.</w:t>
      </w:r>
      <w:r>
        <w:rPr>
          <w:rStyle w:val="cm-variable"/>
          <w:rFonts w:ascii="Consolas" w:hAnsi="Consolas" w:cs="Consolas"/>
          <w:color w:val="000000"/>
          <w:sz w:val="22"/>
          <w:szCs w:val="22"/>
        </w:rPr>
        <w:t>starter</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keyword"/>
          <w:rFonts w:ascii="Consolas" w:hAnsi="Consolas" w:cs="Consolas"/>
          <w:color w:val="770088"/>
          <w:sz w:val="22"/>
          <w:szCs w:val="22"/>
        </w:rPr>
        <w:t>import</w:t>
      </w:r>
      <w:r>
        <w:rPr>
          <w:rFonts w:ascii="Consolas" w:hAnsi="Consolas" w:cs="Consolas"/>
          <w:color w:val="333333"/>
          <w:sz w:val="22"/>
          <w:szCs w:val="22"/>
        </w:rPr>
        <w:t xml:space="preserve"> </w:t>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beans</w:t>
      </w:r>
      <w:r>
        <w:rPr>
          <w:rFonts w:ascii="Consolas" w:hAnsi="Consolas" w:cs="Consolas"/>
          <w:color w:val="333333"/>
          <w:sz w:val="22"/>
          <w:szCs w:val="22"/>
        </w:rPr>
        <w:t>.</w:t>
      </w:r>
      <w:r>
        <w:rPr>
          <w:rStyle w:val="cm-variable"/>
          <w:rFonts w:ascii="Consolas" w:hAnsi="Consolas" w:cs="Consolas"/>
          <w:color w:val="000000"/>
          <w:sz w:val="22"/>
          <w:szCs w:val="22"/>
        </w:rPr>
        <w:t>factory</w:t>
      </w:r>
      <w:r>
        <w:rPr>
          <w:rFonts w:ascii="Consolas" w:hAnsi="Consolas" w:cs="Consolas"/>
          <w:color w:val="333333"/>
          <w:sz w:val="22"/>
          <w:szCs w:val="22"/>
        </w:rPr>
        <w:t>.</w:t>
      </w:r>
      <w:r>
        <w:rPr>
          <w:rStyle w:val="cm-variable"/>
          <w:rFonts w:ascii="Consolas" w:hAnsi="Consolas" w:cs="Consolas"/>
          <w:color w:val="000000"/>
          <w:sz w:val="22"/>
          <w:szCs w:val="22"/>
        </w:rPr>
        <w:t>annotation</w:t>
      </w:r>
      <w:r>
        <w:rPr>
          <w:rFonts w:ascii="Consolas" w:hAnsi="Consolas" w:cs="Consolas"/>
          <w:color w:val="333333"/>
          <w:sz w:val="22"/>
          <w:szCs w:val="22"/>
        </w:rPr>
        <w:t>.</w:t>
      </w:r>
      <w:r>
        <w:rPr>
          <w:rStyle w:val="cm-variable"/>
          <w:rFonts w:ascii="Consolas" w:hAnsi="Consolas" w:cs="Consolas"/>
          <w:color w:val="000000"/>
          <w:sz w:val="22"/>
          <w:szCs w:val="22"/>
        </w:rPr>
        <w:t>Autowired</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import</w:t>
      </w:r>
      <w:r>
        <w:rPr>
          <w:rFonts w:ascii="Consolas" w:hAnsi="Consolas" w:cs="Consolas"/>
          <w:color w:val="333333"/>
          <w:sz w:val="22"/>
          <w:szCs w:val="22"/>
        </w:rPr>
        <w:t xml:space="preserve"> </w:t>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boot</w:t>
      </w:r>
      <w:r>
        <w:rPr>
          <w:rFonts w:ascii="Consolas" w:hAnsi="Consolas" w:cs="Consolas"/>
          <w:color w:val="333333"/>
          <w:sz w:val="22"/>
          <w:szCs w:val="22"/>
        </w:rPr>
        <w:t>.</w:t>
      </w:r>
      <w:r>
        <w:rPr>
          <w:rStyle w:val="cm-variable"/>
          <w:rFonts w:ascii="Consolas" w:hAnsi="Consolas" w:cs="Consolas"/>
          <w:color w:val="000000"/>
          <w:sz w:val="22"/>
          <w:szCs w:val="22"/>
        </w:rPr>
        <w:t>autoconfigure</w:t>
      </w:r>
      <w:r>
        <w:rPr>
          <w:rFonts w:ascii="Consolas" w:hAnsi="Consolas" w:cs="Consolas"/>
          <w:color w:val="333333"/>
          <w:sz w:val="22"/>
          <w:szCs w:val="22"/>
        </w:rPr>
        <w:t>.</w:t>
      </w:r>
      <w:r>
        <w:rPr>
          <w:rStyle w:val="cm-variable"/>
          <w:rFonts w:ascii="Consolas" w:hAnsi="Consolas" w:cs="Consolas"/>
          <w:color w:val="000000"/>
          <w:sz w:val="22"/>
          <w:szCs w:val="22"/>
        </w:rPr>
        <w:t>condition</w:t>
      </w:r>
      <w:r>
        <w:rPr>
          <w:rFonts w:ascii="Consolas" w:hAnsi="Consolas" w:cs="Consolas"/>
          <w:color w:val="333333"/>
          <w:sz w:val="22"/>
          <w:szCs w:val="22"/>
        </w:rPr>
        <w:t>.</w:t>
      </w:r>
      <w:r>
        <w:rPr>
          <w:rStyle w:val="cm-variable"/>
          <w:rFonts w:ascii="Consolas" w:hAnsi="Consolas" w:cs="Consolas"/>
          <w:color w:val="000000"/>
          <w:sz w:val="22"/>
          <w:szCs w:val="22"/>
        </w:rPr>
        <w:t>ConditionalOnWebApplication</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import</w:t>
      </w:r>
      <w:r>
        <w:rPr>
          <w:rFonts w:ascii="Consolas" w:hAnsi="Consolas" w:cs="Consolas"/>
          <w:color w:val="333333"/>
          <w:sz w:val="22"/>
          <w:szCs w:val="22"/>
        </w:rPr>
        <w:t xml:space="preserve"> </w:t>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boot</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w:t>
      </w:r>
      <w:r>
        <w:rPr>
          <w:rStyle w:val="cm-variable"/>
          <w:rFonts w:ascii="Consolas" w:hAnsi="Consolas" w:cs="Consolas"/>
          <w:color w:val="000000"/>
          <w:sz w:val="22"/>
          <w:szCs w:val="22"/>
        </w:rPr>
        <w:t>properties</w:t>
      </w:r>
      <w:r>
        <w:rPr>
          <w:rFonts w:ascii="Consolas" w:hAnsi="Consolas" w:cs="Consolas"/>
          <w:color w:val="333333"/>
          <w:sz w:val="22"/>
          <w:szCs w:val="22"/>
        </w:rPr>
        <w:t>.</w:t>
      </w:r>
      <w:r>
        <w:rPr>
          <w:rStyle w:val="cm-variable"/>
          <w:rFonts w:ascii="Consolas" w:hAnsi="Consolas" w:cs="Consolas"/>
          <w:color w:val="000000"/>
          <w:sz w:val="22"/>
          <w:szCs w:val="22"/>
        </w:rPr>
        <w:t>EnableConfigurationProperties</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import</w:t>
      </w:r>
      <w:r>
        <w:rPr>
          <w:rFonts w:ascii="Consolas" w:hAnsi="Consolas" w:cs="Consolas"/>
          <w:color w:val="333333"/>
          <w:sz w:val="22"/>
          <w:szCs w:val="22"/>
        </w:rPr>
        <w:t xml:space="preserve"> </w:t>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w:t>
      </w:r>
      <w:r>
        <w:rPr>
          <w:rStyle w:val="cm-variable"/>
          <w:rFonts w:ascii="Consolas" w:hAnsi="Consolas" w:cs="Consolas"/>
          <w:color w:val="000000"/>
          <w:sz w:val="22"/>
          <w:szCs w:val="22"/>
        </w:rPr>
        <w:t>annotation</w:t>
      </w:r>
      <w:r>
        <w:rPr>
          <w:rFonts w:ascii="Consolas" w:hAnsi="Consolas" w:cs="Consolas"/>
          <w:color w:val="333333"/>
          <w:sz w:val="22"/>
          <w:szCs w:val="22"/>
        </w:rPr>
        <w:t>.</w:t>
      </w:r>
      <w:r>
        <w:rPr>
          <w:rStyle w:val="cm-variable"/>
          <w:rFonts w:ascii="Consolas" w:hAnsi="Consolas" w:cs="Consolas"/>
          <w:color w:val="000000"/>
          <w:sz w:val="22"/>
          <w:szCs w:val="22"/>
        </w:rPr>
        <w:t>Bean</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import</w:t>
      </w:r>
      <w:r>
        <w:rPr>
          <w:rFonts w:ascii="Consolas" w:hAnsi="Consolas" w:cs="Consolas"/>
          <w:color w:val="333333"/>
          <w:sz w:val="22"/>
          <w:szCs w:val="22"/>
        </w:rPr>
        <w:t xml:space="preserve"> </w:t>
      </w:r>
      <w:r>
        <w:rPr>
          <w:rStyle w:val="cm-variable"/>
          <w:rFonts w:ascii="Consolas" w:hAnsi="Consolas" w:cs="Consolas"/>
          <w:color w:val="000000"/>
          <w:sz w:val="22"/>
          <w:szCs w:val="22"/>
        </w:rPr>
        <w:t>org</w:t>
      </w:r>
      <w:r>
        <w:rPr>
          <w:rFonts w:ascii="Consolas" w:hAnsi="Consolas" w:cs="Consolas"/>
          <w:color w:val="333333"/>
          <w:sz w:val="22"/>
          <w:szCs w:val="22"/>
        </w:rPr>
        <w:t>.</w:t>
      </w:r>
      <w:r>
        <w:rPr>
          <w:rStyle w:val="cm-variable"/>
          <w:rFonts w:ascii="Consolas" w:hAnsi="Consolas" w:cs="Consolas"/>
          <w:color w:val="000000"/>
          <w:sz w:val="22"/>
          <w:szCs w:val="22"/>
        </w:rPr>
        <w:t>springframework</w:t>
      </w:r>
      <w:r>
        <w:rPr>
          <w:rFonts w:ascii="Consolas" w:hAnsi="Consolas" w:cs="Consolas"/>
          <w:color w:val="333333"/>
          <w:sz w:val="22"/>
          <w:szCs w:val="22"/>
        </w:rPr>
        <w:t>.</w:t>
      </w:r>
      <w:r>
        <w:rPr>
          <w:rStyle w:val="cm-variable"/>
          <w:rFonts w:ascii="Consolas" w:hAnsi="Consolas" w:cs="Consolas"/>
          <w:color w:val="000000"/>
          <w:sz w:val="22"/>
          <w:szCs w:val="22"/>
        </w:rPr>
        <w:t>context</w:t>
      </w:r>
      <w:r>
        <w:rPr>
          <w:rFonts w:ascii="Consolas" w:hAnsi="Consolas" w:cs="Consolas"/>
          <w:color w:val="333333"/>
          <w:sz w:val="22"/>
          <w:szCs w:val="22"/>
        </w:rPr>
        <w:t>.</w:t>
      </w:r>
      <w:r>
        <w:rPr>
          <w:rStyle w:val="cm-variable"/>
          <w:rFonts w:ascii="Consolas" w:hAnsi="Consolas" w:cs="Consolas"/>
          <w:color w:val="000000"/>
          <w:sz w:val="22"/>
          <w:szCs w:val="22"/>
        </w:rPr>
        <w:t>annotation</w:t>
      </w:r>
      <w:r>
        <w:rPr>
          <w:rFonts w:ascii="Consolas" w:hAnsi="Consolas" w:cs="Consolas"/>
          <w:color w:val="333333"/>
          <w:sz w:val="22"/>
          <w:szCs w:val="22"/>
        </w:rPr>
        <w:t>.</w:t>
      </w:r>
      <w:r>
        <w:rPr>
          <w:rStyle w:val="cm-variable"/>
          <w:rFonts w:ascii="Consolas" w:hAnsi="Consolas" w:cs="Consolas"/>
          <w:color w:val="000000"/>
          <w:sz w:val="22"/>
          <w:szCs w:val="22"/>
        </w:rPr>
        <w:t>Configuration</w:t>
      </w:r>
      <w:r>
        <w:rPr>
          <w:rFonts w:ascii="Consolas" w:hAnsi="Consolas" w:cs="Consolas"/>
          <w:color w:val="333333"/>
          <w:sz w:val="22"/>
          <w:szCs w:val="22"/>
        </w:rPr>
        <w:t>;</w:t>
      </w:r>
      <w:r>
        <w:rPr>
          <w:rFonts w:ascii="Consolas" w:hAnsi="Consolas" w:cs="Consolas"/>
          <w:color w:val="333333"/>
          <w:sz w:val="22"/>
          <w:szCs w:val="22"/>
        </w:rPr>
        <w:br/>
        <w:t>​</w:t>
      </w:r>
      <w:r>
        <w:rPr>
          <w:rFonts w:ascii="Consolas" w:hAnsi="Consolas" w:cs="Consolas"/>
          <w:color w:val="333333"/>
          <w:sz w:val="22"/>
          <w:szCs w:val="22"/>
        </w:rPr>
        <w:br/>
      </w:r>
      <w:r>
        <w:rPr>
          <w:rStyle w:val="cm-meta"/>
          <w:rFonts w:ascii="Consolas" w:hAnsi="Consolas" w:cs="Consolas"/>
          <w:color w:val="555555"/>
          <w:sz w:val="22"/>
          <w:szCs w:val="22"/>
        </w:rPr>
        <w:t>@Configuration</w:t>
      </w:r>
      <w:r>
        <w:rPr>
          <w:rFonts w:ascii="Consolas" w:hAnsi="Consolas" w:cs="Consolas"/>
          <w:color w:val="333333"/>
          <w:sz w:val="22"/>
          <w:szCs w:val="22"/>
        </w:rPr>
        <w:br/>
      </w:r>
      <w:r>
        <w:rPr>
          <w:rStyle w:val="cm-meta"/>
          <w:rFonts w:ascii="Consolas" w:hAnsi="Consolas" w:cs="Consolas"/>
          <w:color w:val="555555"/>
          <w:sz w:val="22"/>
          <w:szCs w:val="22"/>
        </w:rPr>
        <w:t>@ConditionalOnWebApplication</w:t>
      </w:r>
      <w:r>
        <w:rPr>
          <w:rFonts w:ascii="Consolas" w:hAnsi="Consolas" w:cs="Consolas"/>
          <w:color w:val="333333"/>
          <w:sz w:val="22"/>
          <w:szCs w:val="22"/>
        </w:rPr>
        <w:t xml:space="preserve"> </w:t>
      </w:r>
      <w:r>
        <w:rPr>
          <w:rStyle w:val="cm-comment"/>
          <w:rFonts w:ascii="Consolas" w:hAnsi="Consolas" w:cs="Consolas"/>
          <w:color w:val="AA5500"/>
          <w:sz w:val="22"/>
          <w:szCs w:val="22"/>
        </w:rPr>
        <w:t>//web</w:t>
      </w:r>
      <w:r>
        <w:rPr>
          <w:rStyle w:val="cm-comment"/>
          <w:rFonts w:ascii="Consolas" w:hAnsi="Consolas" w:cs="Consolas"/>
          <w:color w:val="AA5500"/>
          <w:sz w:val="22"/>
          <w:szCs w:val="22"/>
        </w:rPr>
        <w:t>应用才生效</w:t>
      </w:r>
      <w:r>
        <w:rPr>
          <w:rFonts w:ascii="Consolas" w:hAnsi="Consolas" w:cs="Consolas"/>
          <w:color w:val="333333"/>
          <w:sz w:val="22"/>
          <w:szCs w:val="22"/>
        </w:rPr>
        <w:br/>
      </w:r>
      <w:r>
        <w:rPr>
          <w:rStyle w:val="cm-meta"/>
          <w:rFonts w:ascii="Consolas" w:hAnsi="Consolas" w:cs="Consolas"/>
          <w:color w:val="555555"/>
          <w:sz w:val="22"/>
          <w:szCs w:val="22"/>
        </w:rPr>
        <w:t>@EnableConfigurationProperties</w:t>
      </w:r>
      <w:r>
        <w:rPr>
          <w:rFonts w:ascii="Consolas" w:hAnsi="Consolas" w:cs="Consolas"/>
          <w:color w:val="333333"/>
          <w:sz w:val="22"/>
          <w:szCs w:val="22"/>
        </w:rPr>
        <w:t>(</w:t>
      </w:r>
      <w:r>
        <w:rPr>
          <w:rStyle w:val="cm-variable"/>
          <w:rFonts w:ascii="Consolas" w:hAnsi="Consolas" w:cs="Consolas"/>
          <w:color w:val="000000"/>
          <w:sz w:val="22"/>
          <w:szCs w:val="22"/>
        </w:rPr>
        <w:t>HelloProperties</w:t>
      </w:r>
      <w:r>
        <w:rPr>
          <w:rFonts w:ascii="Consolas" w:hAnsi="Consolas" w:cs="Consolas"/>
          <w:color w:val="333333"/>
          <w:sz w:val="22"/>
          <w:szCs w:val="22"/>
        </w:rPr>
        <w:t>.</w:t>
      </w:r>
      <w:r>
        <w:rPr>
          <w:rStyle w:val="cm-keyword"/>
          <w:rFonts w:ascii="Consolas" w:hAnsi="Consolas" w:cs="Consolas"/>
          <w:color w:val="770088"/>
          <w:sz w:val="22"/>
          <w:szCs w:val="22"/>
        </w:rPr>
        <w:t>class</w:t>
      </w:r>
      <w:r>
        <w:rPr>
          <w:rFonts w:ascii="Consolas" w:hAnsi="Consolas" w:cs="Consolas"/>
          <w:color w:val="333333"/>
          <w:sz w:val="22"/>
          <w:szCs w:val="22"/>
        </w:rPr>
        <w:t>)</w:t>
      </w:r>
      <w:r>
        <w:rPr>
          <w:rFonts w:ascii="Consolas" w:hAnsi="Consolas" w:cs="Consolas"/>
          <w:color w:val="333333"/>
          <w:sz w:val="22"/>
          <w:szCs w:val="22"/>
        </w:rPr>
        <w:br/>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keyword"/>
          <w:rFonts w:ascii="Consolas" w:hAnsi="Consolas" w:cs="Consolas"/>
          <w:color w:val="770088"/>
          <w:sz w:val="22"/>
          <w:szCs w:val="22"/>
        </w:rPr>
        <w:t>class</w:t>
      </w:r>
      <w:r>
        <w:rPr>
          <w:rFonts w:ascii="Consolas" w:hAnsi="Consolas" w:cs="Consolas"/>
          <w:color w:val="333333"/>
          <w:sz w:val="22"/>
          <w:szCs w:val="22"/>
        </w:rPr>
        <w:t xml:space="preserve"> </w:t>
      </w:r>
      <w:r>
        <w:rPr>
          <w:rStyle w:val="cm-def"/>
          <w:rFonts w:ascii="Consolas" w:hAnsi="Consolas" w:cs="Consolas"/>
          <w:color w:val="0000FF"/>
          <w:sz w:val="22"/>
          <w:szCs w:val="22"/>
        </w:rPr>
        <w:t>HelloServiceAutoConfiguration</w:t>
      </w:r>
      <w:r>
        <w:rPr>
          <w:rFonts w:ascii="Consolas" w:hAnsi="Consolas" w:cs="Consolas"/>
          <w:color w:val="333333"/>
          <w:sz w:val="22"/>
          <w:szCs w:val="22"/>
        </w:rPr>
        <w:t xml:space="preserve"> {</w:t>
      </w:r>
      <w:r>
        <w:rPr>
          <w:rFonts w:ascii="Consolas" w:hAnsi="Consolas" w:cs="Consolas"/>
          <w:color w:val="333333"/>
          <w:sz w:val="22"/>
          <w:szCs w:val="22"/>
        </w:rPr>
        <w:br/>
        <w:t>​</w:t>
      </w:r>
      <w:r>
        <w:rPr>
          <w:rFonts w:ascii="Consolas" w:hAnsi="Consolas" w:cs="Consolas"/>
          <w:color w:val="333333"/>
          <w:sz w:val="22"/>
          <w:szCs w:val="22"/>
        </w:rPr>
        <w:br/>
        <w:t xml:space="preserve">    </w:t>
      </w:r>
      <w:r>
        <w:rPr>
          <w:rStyle w:val="cm-meta"/>
          <w:rFonts w:ascii="Consolas" w:hAnsi="Consolas" w:cs="Consolas"/>
          <w:color w:val="555555"/>
          <w:sz w:val="22"/>
          <w:szCs w:val="22"/>
        </w:rPr>
        <w:t>@Autowired</w:t>
      </w:r>
      <w:r>
        <w:rPr>
          <w:rFonts w:ascii="Consolas" w:hAnsi="Consolas" w:cs="Consolas"/>
          <w:color w:val="333333"/>
          <w:sz w:val="22"/>
          <w:szCs w:val="22"/>
        </w:rPr>
        <w:b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 xml:space="preserve"> </w:t>
      </w:r>
      <w:r>
        <w:rPr>
          <w:rStyle w:val="cm-variable"/>
          <w:rFonts w:ascii="Consolas" w:hAnsi="Consolas" w:cs="Consolas"/>
          <w:color w:val="000000"/>
          <w:sz w:val="22"/>
          <w:szCs w:val="22"/>
        </w:rPr>
        <w:t>helloProperties</w:t>
      </w:r>
      <w:r>
        <w:rPr>
          <w:rFonts w:ascii="Consolas" w:hAnsi="Consolas" w:cs="Consolas"/>
          <w:color w:val="333333"/>
          <w:sz w:val="22"/>
          <w:szCs w:val="22"/>
        </w:rPr>
        <w:t>;</w:t>
      </w:r>
      <w:r>
        <w:rPr>
          <w:rFonts w:ascii="Consolas" w:hAnsi="Consolas" w:cs="Consolas"/>
          <w:color w:val="333333"/>
          <w:sz w:val="22"/>
          <w:szCs w:val="22"/>
        </w:rPr>
        <w:br/>
        <w:t xml:space="preserve">    </w:t>
      </w:r>
      <w:r>
        <w:rPr>
          <w:rStyle w:val="cm-meta"/>
          <w:rFonts w:ascii="Consolas" w:hAnsi="Consolas" w:cs="Consolas"/>
          <w:color w:val="555555"/>
          <w:sz w:val="22"/>
          <w:szCs w:val="22"/>
        </w:rPr>
        <w:t>@Bean</w:t>
      </w:r>
      <w:r>
        <w:rPr>
          <w:rFonts w:ascii="Consolas" w:hAnsi="Consolas" w:cs="Consolas"/>
          <w:color w:val="333333"/>
          <w:sz w:val="22"/>
          <w:szCs w:val="22"/>
        </w:rPr>
        <w:br/>
        <w:t xml:space="preserve">    </w:t>
      </w:r>
      <w:r>
        <w:rPr>
          <w:rStyle w:val="cm-keyword"/>
          <w:rFonts w:ascii="Consolas" w:hAnsi="Consolas" w:cs="Consolas"/>
          <w:color w:val="770088"/>
          <w:sz w:val="22"/>
          <w:szCs w:val="22"/>
        </w:rPr>
        <w:t>public</w:t>
      </w:r>
      <w:r>
        <w:rPr>
          <w:rFonts w:ascii="Consolas" w:hAnsi="Consolas" w:cs="Consolas"/>
          <w:color w:val="333333"/>
          <w:sz w:val="22"/>
          <w:szCs w:val="22"/>
        </w:rPr>
        <w:t xml:space="preserve"> </w:t>
      </w:r>
      <w:r>
        <w:rPr>
          <w:rStyle w:val="cm-variable"/>
          <w:rFonts w:ascii="Consolas" w:hAnsi="Consolas" w:cs="Consolas"/>
          <w:color w:val="000000"/>
          <w:sz w:val="22"/>
          <w:szCs w:val="22"/>
        </w:rPr>
        <w:t>HelloService</w:t>
      </w:r>
      <w:r>
        <w:rPr>
          <w:rFonts w:ascii="Consolas" w:hAnsi="Consolas" w:cs="Consolas"/>
          <w:color w:val="333333"/>
          <w:sz w:val="22"/>
          <w:szCs w:val="22"/>
        </w:rPr>
        <w:t xml:space="preserve"> </w:t>
      </w:r>
      <w:r>
        <w:rPr>
          <w:rStyle w:val="cm-variable"/>
          <w:rFonts w:ascii="Consolas" w:hAnsi="Consolas" w:cs="Consolas"/>
          <w:color w:val="000000"/>
          <w:sz w:val="22"/>
          <w:szCs w:val="22"/>
        </w:rPr>
        <w:t>helloService</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HelloService</w:t>
      </w:r>
      <w:r>
        <w:rPr>
          <w:rFonts w:ascii="Consolas" w:hAnsi="Consolas" w:cs="Consolas"/>
          <w:color w:val="333333"/>
          <w:sz w:val="22"/>
          <w:szCs w:val="22"/>
        </w:rPr>
        <w:t xml:space="preserve"> </w:t>
      </w:r>
      <w:r>
        <w:rPr>
          <w:rStyle w:val="cm-variable"/>
          <w:rFonts w:ascii="Consolas" w:hAnsi="Consolas" w:cs="Consolas"/>
          <w:color w:val="000000"/>
          <w:sz w:val="22"/>
          <w:szCs w:val="22"/>
        </w:rPr>
        <w:t>service</w:t>
      </w:r>
      <w:r>
        <w:rPr>
          <w:rFonts w:ascii="Consolas" w:hAnsi="Consolas" w:cs="Consolas"/>
          <w:color w:val="333333"/>
          <w:sz w:val="22"/>
          <w:szCs w:val="22"/>
        </w:rPr>
        <w:t xml:space="preserve"> </w:t>
      </w:r>
      <w:r>
        <w:rPr>
          <w:rStyle w:val="cm-operator"/>
          <w:rFonts w:ascii="Consolas" w:hAnsi="Consolas" w:cs="Consolas"/>
          <w:color w:val="981A1A"/>
          <w:sz w:val="22"/>
          <w:szCs w:val="22"/>
        </w:rPr>
        <w:t>=</w:t>
      </w:r>
      <w:r>
        <w:rPr>
          <w:rFonts w:ascii="Consolas" w:hAnsi="Consolas" w:cs="Consolas"/>
          <w:color w:val="333333"/>
          <w:sz w:val="22"/>
          <w:szCs w:val="22"/>
        </w:rPr>
        <w:t xml:space="preserve"> </w:t>
      </w:r>
      <w:r>
        <w:rPr>
          <w:rStyle w:val="cm-keyword"/>
          <w:rFonts w:ascii="Consolas" w:hAnsi="Consolas" w:cs="Consolas"/>
          <w:color w:val="770088"/>
          <w:sz w:val="22"/>
          <w:szCs w:val="22"/>
        </w:rPr>
        <w:t>new</w:t>
      </w:r>
      <w:r>
        <w:rPr>
          <w:rFonts w:ascii="Consolas" w:hAnsi="Consolas" w:cs="Consolas"/>
          <w:color w:val="333333"/>
          <w:sz w:val="22"/>
          <w:szCs w:val="22"/>
        </w:rPr>
        <w:t xml:space="preserve"> </w:t>
      </w:r>
      <w:r>
        <w:rPr>
          <w:rStyle w:val="cm-variable"/>
          <w:rFonts w:ascii="Consolas" w:hAnsi="Consolas" w:cs="Consolas"/>
          <w:color w:val="000000"/>
          <w:sz w:val="22"/>
          <w:szCs w:val="22"/>
        </w:rPr>
        <w:t>HelloService</w:t>
      </w:r>
      <w:r>
        <w:rPr>
          <w:rFonts w:ascii="Consolas" w:hAnsi="Consolas" w:cs="Consolas"/>
          <w:color w:val="333333"/>
          <w:sz w:val="22"/>
          <w:szCs w:val="22"/>
        </w:rPr>
        <w:t>();</w:t>
      </w:r>
      <w:r>
        <w:rPr>
          <w:rFonts w:ascii="Consolas" w:hAnsi="Consolas" w:cs="Consolas"/>
          <w:color w:val="333333"/>
          <w:sz w:val="22"/>
          <w:szCs w:val="22"/>
        </w:rPr>
        <w:br/>
        <w:t xml:space="preserve">        </w:t>
      </w:r>
      <w:r>
        <w:rPr>
          <w:rStyle w:val="cm-variable"/>
          <w:rFonts w:ascii="Consolas" w:hAnsi="Consolas" w:cs="Consolas"/>
          <w:color w:val="000000"/>
          <w:sz w:val="22"/>
          <w:szCs w:val="22"/>
        </w:rPr>
        <w:t>service</w:t>
      </w:r>
      <w:r>
        <w:rPr>
          <w:rFonts w:ascii="Consolas" w:hAnsi="Consolas" w:cs="Consolas"/>
          <w:color w:val="333333"/>
          <w:sz w:val="22"/>
          <w:szCs w:val="22"/>
        </w:rPr>
        <w:t>.</w:t>
      </w:r>
      <w:r>
        <w:rPr>
          <w:rStyle w:val="cm-variable"/>
          <w:rFonts w:ascii="Consolas" w:hAnsi="Consolas" w:cs="Consolas"/>
          <w:color w:val="000000"/>
          <w:sz w:val="22"/>
          <w:szCs w:val="22"/>
        </w:rPr>
        <w:t>setHelloProperties</w:t>
      </w:r>
      <w:r>
        <w:rPr>
          <w:rFonts w:ascii="Consolas" w:hAnsi="Consolas" w:cs="Consolas"/>
          <w:color w:val="333333"/>
          <w:sz w:val="22"/>
          <w:szCs w:val="22"/>
        </w:rPr>
        <w:t>(</w:t>
      </w:r>
      <w:r>
        <w:rPr>
          <w:rStyle w:val="cm-variable"/>
          <w:rFonts w:ascii="Consolas" w:hAnsi="Consolas" w:cs="Consolas"/>
          <w:color w:val="000000"/>
          <w:sz w:val="22"/>
          <w:szCs w:val="22"/>
        </w:rPr>
        <w:t>helloProperties</w:t>
      </w:r>
      <w:r>
        <w:rPr>
          <w:rFonts w:ascii="Consolas" w:hAnsi="Consolas" w:cs="Consolas"/>
          <w:color w:val="333333"/>
          <w:sz w:val="22"/>
          <w:szCs w:val="22"/>
        </w:rPr>
        <w:t>);</w:t>
      </w:r>
      <w:r>
        <w:rPr>
          <w:rFonts w:ascii="Consolas" w:hAnsi="Consolas" w:cs="Consolas"/>
          <w:color w:val="333333"/>
          <w:sz w:val="22"/>
          <w:szCs w:val="22"/>
        </w:rPr>
        <w:br/>
        <w:t xml:space="preserve">        </w:t>
      </w:r>
      <w:r>
        <w:rPr>
          <w:rStyle w:val="cm-keyword"/>
          <w:rFonts w:ascii="Consolas" w:hAnsi="Consolas" w:cs="Consolas"/>
          <w:color w:val="770088"/>
          <w:sz w:val="22"/>
          <w:szCs w:val="22"/>
        </w:rPr>
        <w:t>return</w:t>
      </w:r>
      <w:r>
        <w:rPr>
          <w:rFonts w:ascii="Consolas" w:hAnsi="Consolas" w:cs="Consolas"/>
          <w:color w:val="333333"/>
          <w:sz w:val="22"/>
          <w:szCs w:val="22"/>
        </w:rPr>
        <w:t xml:space="preserve"> </w:t>
      </w:r>
      <w:r>
        <w:rPr>
          <w:rStyle w:val="cm-variable"/>
          <w:rFonts w:ascii="Consolas" w:hAnsi="Consolas" w:cs="Consolas"/>
          <w:color w:val="000000"/>
          <w:sz w:val="22"/>
          <w:szCs w:val="22"/>
        </w:rPr>
        <w:t>service</w:t>
      </w:r>
      <w:r>
        <w:rPr>
          <w:rFonts w:ascii="Consolas" w:hAnsi="Consolas" w:cs="Consolas"/>
          <w:color w:val="333333"/>
          <w:sz w:val="22"/>
          <w:szCs w:val="22"/>
        </w:rPr>
        <w:t>;</w:t>
      </w:r>
      <w:r>
        <w:rPr>
          <w:rFonts w:ascii="Consolas" w:hAnsi="Consolas" w:cs="Consolas"/>
          <w:color w:val="333333"/>
          <w:sz w:val="22"/>
          <w:szCs w:val="22"/>
        </w:rPr>
        <w:br/>
        <w:t xml:space="preserve">    }</w:t>
      </w:r>
      <w:r>
        <w:rPr>
          <w:rFonts w:ascii="Consolas" w:hAnsi="Consolas" w:cs="Consolas"/>
          <w:color w:val="333333"/>
          <w:sz w:val="22"/>
          <w:szCs w:val="22"/>
        </w:rPr>
        <w:br/>
        <w:t>}</w:t>
      </w:r>
      <w:r>
        <w:rPr>
          <w:rFonts w:ascii="Consolas" w:hAnsi="Consolas" w:cs="Consolas"/>
          <w:color w:val="333333"/>
          <w:sz w:val="22"/>
          <w:szCs w:val="22"/>
        </w:rPr>
        <w:br/>
        <w:t>​</w:t>
      </w:r>
    </w:p>
    <w:p w:rsidR="001A7847" w:rsidRDefault="007D395D">
      <w:pPr>
        <w:pStyle w:val="3"/>
        <w:rPr>
          <w:rFonts w:cs="宋体"/>
        </w:rPr>
      </w:pPr>
      <w:r>
        <w:t>更多</w:t>
      </w:r>
      <w:r>
        <w:t>SpringBoot</w:t>
      </w:r>
      <w:r>
        <w:t>整合示例</w:t>
      </w:r>
    </w:p>
    <w:p w:rsidR="001A7847" w:rsidRDefault="003C5B7A">
      <w:hyperlink r:id="rId633" w:history="1">
        <w:r w:rsidR="007D395D">
          <w:rPr>
            <w:rStyle w:val="af"/>
            <w:rFonts w:ascii="Helvetica" w:hAnsi="Helvetica"/>
            <w:color w:val="4183C4"/>
          </w:rPr>
          <w:t>https://github.com/spring-projects/spring-boot/tree/master/spring-boot-samples</w:t>
        </w:r>
      </w:hyperlink>
    </w:p>
    <w:p w:rsidR="001A7847" w:rsidRDefault="001A7847">
      <w:pPr>
        <w:pStyle w:val="aa"/>
        <w:spacing w:before="192" w:beforeAutospacing="0" w:after="192" w:afterAutospacing="0"/>
        <w:rPr>
          <w:rFonts w:ascii="Helvetica" w:hAnsi="Helvetica"/>
          <w:color w:val="333333"/>
        </w:rPr>
      </w:pPr>
    </w:p>
    <w:p w:rsidR="001A7847" w:rsidRDefault="001A7847"/>
    <w:p w:rsidR="001A7847" w:rsidRDefault="007D395D">
      <w:pPr>
        <w:pStyle w:val="2"/>
      </w:pPr>
      <w:r>
        <w:rPr>
          <w:rFonts w:hint="eastAsia"/>
        </w:rPr>
        <w:t xml:space="preserve">6. </w:t>
      </w:r>
      <w:r>
        <w:t>S</w:t>
      </w:r>
      <w:r>
        <w:rPr>
          <w:rFonts w:hint="eastAsia"/>
        </w:rPr>
        <w:t>pring could</w:t>
      </w:r>
    </w:p>
    <w:p w:rsidR="001A7847" w:rsidRDefault="003C5B7A">
      <w:hyperlink r:id="rId634" w:anchor="_using_the_zookeeper_dependencies" w:history="1">
        <w:r w:rsidR="007D395D">
          <w:rPr>
            <w:rStyle w:val="af"/>
          </w:rPr>
          <w:t>https://springcloud.cc/spring-cloud-dalston.html#_using_the_zookeeper_dependencies</w:t>
        </w:r>
      </w:hyperlink>
    </w:p>
    <w:p w:rsidR="001A7847" w:rsidRDefault="003C5B7A">
      <w:hyperlink r:id="rId635" w:history="1">
        <w:r w:rsidR="007D395D">
          <w:rPr>
            <w:rStyle w:val="af"/>
          </w:rPr>
          <w:t>https://blog.csdn.net/column/details/15197.html</w:t>
        </w:r>
      </w:hyperlink>
    </w:p>
    <w:p w:rsidR="001A7847" w:rsidRDefault="001A7847"/>
    <w:p w:rsidR="001A7847" w:rsidRDefault="007D395D">
      <w:r>
        <w:t>https://springcloud.cc/spring-cloud-dalston.html#_the_bootstrap_application_context</w:t>
      </w:r>
    </w:p>
    <w:p w:rsidR="001A7847" w:rsidRDefault="007D395D">
      <w:pPr>
        <w:pStyle w:val="1"/>
      </w:pPr>
      <w:r>
        <w:rPr>
          <w:rFonts w:hint="eastAsia"/>
        </w:rPr>
        <w:lastRenderedPageBreak/>
        <w:t>JDK1.8/1.9</w:t>
      </w:r>
      <w:r>
        <w:rPr>
          <w:rFonts w:hint="eastAsia"/>
        </w:rPr>
        <w:t>新特性</w:t>
      </w:r>
    </w:p>
    <w:p w:rsidR="001A7847" w:rsidRDefault="007D395D">
      <w:pPr>
        <w:pStyle w:val="1"/>
        <w:rPr>
          <w:b w:val="0"/>
          <w:bCs w:val="0"/>
          <w:kern w:val="2"/>
          <w:sz w:val="21"/>
          <w:szCs w:val="22"/>
        </w:rPr>
      </w:pPr>
      <w:r>
        <w:rPr>
          <w:b w:val="0"/>
          <w:bCs w:val="0"/>
          <w:kern w:val="2"/>
          <w:sz w:val="21"/>
          <w:szCs w:val="22"/>
        </w:rPr>
        <w:t>http://www.importnew.com/?</w:t>
      </w:r>
      <w:r>
        <w:rPr>
          <w:rFonts w:hint="eastAsia"/>
          <w:b w:val="0"/>
          <w:bCs w:val="0"/>
          <w:kern w:val="2"/>
          <w:sz w:val="21"/>
          <w:szCs w:val="22"/>
        </w:rPr>
        <w:t>s=Java+8</w:t>
      </w:r>
      <w:r>
        <w:rPr>
          <w:rFonts w:hint="eastAsia"/>
          <w:b w:val="0"/>
          <w:bCs w:val="0"/>
          <w:kern w:val="2"/>
          <w:sz w:val="21"/>
          <w:szCs w:val="22"/>
        </w:rPr>
        <w:t>新特性探究</w:t>
      </w:r>
    </w:p>
    <w:p w:rsidR="001A7847" w:rsidRDefault="007D395D">
      <w:pPr>
        <w:pStyle w:val="1"/>
      </w:pPr>
      <w:r>
        <w:rPr>
          <w:rFonts w:hint="eastAsia"/>
        </w:rPr>
        <w:t>架构设计</w:t>
      </w:r>
    </w:p>
    <w:p w:rsidR="001A7847" w:rsidRDefault="003C5B7A">
      <w:hyperlink r:id="rId636" w:history="1">
        <w:r w:rsidR="007D395D">
          <w:rPr>
            <w:rStyle w:val="af"/>
          </w:rPr>
          <w:t>https://blog.csdn.net/column/details/load-balancing.html</w:t>
        </w:r>
      </w:hyperlink>
    </w:p>
    <w:p w:rsidR="001A7847" w:rsidRDefault="001A7847"/>
    <w:p w:rsidR="001A7847" w:rsidRDefault="007D395D">
      <w:pPr>
        <w:pStyle w:val="1"/>
      </w:pPr>
      <w:r>
        <w:rPr>
          <w:rFonts w:hint="eastAsia"/>
        </w:rPr>
        <w:t>良心网站</w:t>
      </w:r>
    </w:p>
    <w:p w:rsidR="001A7847" w:rsidRDefault="007D395D">
      <w:pPr>
        <w:pStyle w:val="2"/>
      </w:pPr>
      <w:r>
        <w:rPr>
          <w:rFonts w:hint="eastAsia"/>
        </w:rPr>
        <w:t>数据库</w:t>
      </w:r>
      <w:r>
        <w:rPr>
          <w:rFonts w:hint="eastAsia"/>
        </w:rPr>
        <w:t>/</w:t>
      </w:r>
      <w:r>
        <w:rPr>
          <w:rFonts w:hint="eastAsia"/>
        </w:rPr>
        <w:t>缓存</w:t>
      </w:r>
    </w:p>
    <w:p w:rsidR="001A7847" w:rsidRDefault="003C5B7A">
      <w:hyperlink r:id="rId637" w:history="1">
        <w:r w:rsidR="007D395D">
          <w:rPr>
            <w:rStyle w:val="af"/>
          </w:rPr>
          <w:t>http://www.ywnds.com/</w:t>
        </w:r>
      </w:hyperlink>
    </w:p>
    <w:p w:rsidR="001A7847" w:rsidRDefault="001A7847"/>
    <w:p w:rsidR="001A7847" w:rsidRDefault="007D395D">
      <w:pPr>
        <w:pStyle w:val="2"/>
      </w:pPr>
      <w:r>
        <w:rPr>
          <w:rFonts w:hint="eastAsia"/>
        </w:rPr>
        <w:t>JDK 1.8</w:t>
      </w:r>
      <w:r>
        <w:rPr>
          <w:rFonts w:hint="eastAsia"/>
        </w:rPr>
        <w:t>数据结构</w:t>
      </w:r>
    </w:p>
    <w:p w:rsidR="001A7847" w:rsidRDefault="003C5B7A">
      <w:hyperlink r:id="rId638" w:history="1">
        <w:r w:rsidR="007D395D">
          <w:rPr>
            <w:rStyle w:val="af"/>
          </w:rPr>
          <w:t>http://www.cnblogs.com/skywang12345/p/3561803.html</w:t>
        </w:r>
      </w:hyperlink>
    </w:p>
    <w:p w:rsidR="001A7847" w:rsidRDefault="001A7847"/>
    <w:p w:rsidR="001A7847" w:rsidRDefault="007D395D">
      <w:pPr>
        <w:pStyle w:val="2"/>
      </w:pPr>
      <w:r>
        <w:rPr>
          <w:rFonts w:hint="eastAsia"/>
        </w:rPr>
        <w:t>数据结构和算法</w:t>
      </w:r>
    </w:p>
    <w:p w:rsidR="001A7847" w:rsidRDefault="003C5B7A">
      <w:hyperlink r:id="rId639" w:history="1">
        <w:r w:rsidR="007D395D">
          <w:rPr>
            <w:rStyle w:val="af"/>
          </w:rPr>
          <w:t>https://www.cnblogs.com/skywang12345/p/3603935.html</w:t>
        </w:r>
      </w:hyperlink>
    </w:p>
    <w:p w:rsidR="001A7847" w:rsidRDefault="001A7847"/>
    <w:p w:rsidR="001A7847" w:rsidRDefault="007D395D">
      <w:pPr>
        <w:pStyle w:val="2"/>
      </w:pPr>
      <w:r>
        <w:rPr>
          <w:rFonts w:hint="eastAsia"/>
        </w:rPr>
        <w:t>多线程</w:t>
      </w:r>
    </w:p>
    <w:p w:rsidR="001A7847" w:rsidRDefault="003C5B7A">
      <w:hyperlink r:id="rId640" w:history="1">
        <w:r w:rsidR="007D395D">
          <w:rPr>
            <w:rStyle w:val="af"/>
          </w:rPr>
          <w:t>https://www.cnblogs.com/skywang12345/p/java_threads_category.html</w:t>
        </w:r>
      </w:hyperlink>
    </w:p>
    <w:p w:rsidR="001A7847" w:rsidRDefault="001A7847"/>
    <w:p w:rsidR="001A7847" w:rsidRDefault="007D395D">
      <w:pPr>
        <w:pStyle w:val="2"/>
      </w:pPr>
      <w:r>
        <w:rPr>
          <w:rFonts w:hint="eastAsia"/>
        </w:rPr>
        <w:t>java Io</w:t>
      </w:r>
    </w:p>
    <w:p w:rsidR="001A7847" w:rsidRDefault="003C5B7A">
      <w:hyperlink r:id="rId641" w:history="1">
        <w:r w:rsidR="007D395D">
          <w:rPr>
            <w:rStyle w:val="af"/>
          </w:rPr>
          <w:t>https://www.cnblogs.com/skywang12345/p/io_01.html</w:t>
        </w:r>
      </w:hyperlink>
    </w:p>
    <w:p w:rsidR="001A7847" w:rsidRDefault="001A7847"/>
    <w:p w:rsidR="001A7847" w:rsidRDefault="007D395D">
      <w:pPr>
        <w:pStyle w:val="2"/>
      </w:pPr>
      <w:r>
        <w:rPr>
          <w:rFonts w:hint="eastAsia"/>
        </w:rPr>
        <w:lastRenderedPageBreak/>
        <w:t xml:space="preserve">openJDK </w:t>
      </w:r>
      <w:r>
        <w:rPr>
          <w:rFonts w:hint="eastAsia"/>
        </w:rPr>
        <w:t>源码</w:t>
      </w:r>
    </w:p>
    <w:p w:rsidR="001A7847" w:rsidRDefault="003C5B7A">
      <w:hyperlink r:id="rId642" w:history="1">
        <w:r w:rsidR="007D395D">
          <w:rPr>
            <w:rStyle w:val="af"/>
          </w:rPr>
          <w:t>http://hg.openjdk.java.net/</w:t>
        </w:r>
      </w:hyperlink>
    </w:p>
    <w:p w:rsidR="001A7847" w:rsidRDefault="001A7847"/>
    <w:p w:rsidR="001A7847" w:rsidRDefault="007D395D">
      <w:pPr>
        <w:pStyle w:val="2"/>
      </w:pPr>
      <w:r>
        <w:rPr>
          <w:rFonts w:hint="eastAsia"/>
        </w:rPr>
        <w:t xml:space="preserve">java </w:t>
      </w:r>
      <w:r>
        <w:rPr>
          <w:rFonts w:hint="eastAsia"/>
        </w:rPr>
        <w:t>技术栈</w:t>
      </w:r>
    </w:p>
    <w:p w:rsidR="001A7847" w:rsidRDefault="003C5B7A">
      <w:hyperlink r:id="rId643" w:history="1">
        <w:r w:rsidR="007D395D">
          <w:rPr>
            <w:rStyle w:val="af"/>
          </w:rPr>
          <w:t>http://cmsblogs.com/</w:t>
        </w:r>
      </w:hyperlink>
    </w:p>
    <w:p w:rsidR="001A7847" w:rsidRDefault="007D395D">
      <w:pPr>
        <w:pStyle w:val="1"/>
      </w:pPr>
      <w:r>
        <w:rPr>
          <w:rFonts w:hint="eastAsia"/>
        </w:rPr>
        <w:t>面试题</w:t>
      </w:r>
    </w:p>
    <w:p w:rsidR="001A7847" w:rsidRDefault="007D395D">
      <w:pPr>
        <w:pStyle w:val="2"/>
      </w:pPr>
      <w:r>
        <w:t xml:space="preserve">Java </w:t>
      </w:r>
      <w:r>
        <w:t>基础面试宝典</w:t>
      </w:r>
      <w:r>
        <w:t>(</w:t>
      </w:r>
      <w:r>
        <w:t>自己总结</w:t>
      </w:r>
      <w:r>
        <w:t>)</w:t>
      </w:r>
    </w:p>
    <w:p w:rsidR="001A7847" w:rsidRDefault="007D395D">
      <w:pPr>
        <w:pStyle w:val="1"/>
      </w:pPr>
      <w:r>
        <w:t>一、多线程</w:t>
      </w:r>
    </w:p>
    <w:p w:rsidR="001A7847" w:rsidRDefault="007D395D">
      <w:pPr>
        <w:pStyle w:val="2"/>
      </w:pPr>
      <w:r>
        <w:t>说明下线程的状态</w:t>
      </w:r>
    </w:p>
    <w:p w:rsidR="001A7847" w:rsidRDefault="007D395D">
      <w:pPr>
        <w:pStyle w:val="aa"/>
      </w:pPr>
      <w:r>
        <w:t>java中的线程一共有 5 种状态。</w:t>
      </w:r>
    </w:p>
    <w:p w:rsidR="001A7847" w:rsidRDefault="007D395D">
      <w:pPr>
        <w:pStyle w:val="aa"/>
        <w:numPr>
          <w:ilvl w:val="0"/>
          <w:numId w:val="74"/>
        </w:numPr>
      </w:pPr>
      <w:r>
        <w:rPr>
          <w:rStyle w:val="ac"/>
        </w:rPr>
        <w:t>NEW</w:t>
      </w:r>
      <w:r>
        <w:t>：这种情况指的是，通过 New 关键字创建了 Thread 类（或其子类）的对象</w:t>
      </w:r>
    </w:p>
    <w:p w:rsidR="001A7847" w:rsidRDefault="007D395D">
      <w:pPr>
        <w:pStyle w:val="aa"/>
        <w:numPr>
          <w:ilvl w:val="0"/>
          <w:numId w:val="74"/>
        </w:numPr>
      </w:pPr>
      <w:r>
        <w:rPr>
          <w:rStyle w:val="ac"/>
        </w:rPr>
        <w:t>RUNNABLE</w:t>
      </w:r>
      <w:r>
        <w:t>：这种情况指的是 Thread 类的对象调用了 start() 方法，这时的线程就等待时间片轮转到自己这，以便获得 CPU；第二种情况是线程在处于 RUNNING 状态时并没有运行完自己的 run 方法，时间片用完之后回到 RUNNABLE 状态；还有种情况就是处于 BLOCKED 状态的线程结束了当前的 BLOCKED 状态之后重新回到 RUNNABLE 状态。</w:t>
      </w:r>
    </w:p>
    <w:p w:rsidR="001A7847" w:rsidRDefault="007D395D">
      <w:pPr>
        <w:pStyle w:val="aa"/>
        <w:numPr>
          <w:ilvl w:val="0"/>
          <w:numId w:val="74"/>
        </w:numPr>
      </w:pPr>
      <w:r>
        <w:rPr>
          <w:rStyle w:val="ac"/>
        </w:rPr>
        <w:t>RUNNING</w:t>
      </w:r>
      <w:r>
        <w:t>：这时的线程正在被 CPU 执行任务。</w:t>
      </w:r>
    </w:p>
    <w:p w:rsidR="001A7847" w:rsidRDefault="007D395D">
      <w:pPr>
        <w:pStyle w:val="aa"/>
        <w:numPr>
          <w:ilvl w:val="0"/>
          <w:numId w:val="75"/>
        </w:numPr>
      </w:pPr>
      <w:r>
        <w:rPr>
          <w:rStyle w:val="ac"/>
        </w:rPr>
        <w:t>BLOCKED</w:t>
      </w:r>
      <w:r>
        <w:t>：阻塞状态是线程因为某种原因放弃 CPU 使用权，暂时停止运行。直到线程进入就绪状态，才有机会转到运行状态。阻塞的情况分三种：</w:t>
      </w:r>
    </w:p>
    <w:p w:rsidR="001A7847" w:rsidRDefault="007D395D">
      <w:pPr>
        <w:widowControl/>
        <w:numPr>
          <w:ilvl w:val="1"/>
          <w:numId w:val="75"/>
        </w:numPr>
        <w:spacing w:before="100" w:beforeAutospacing="1" w:after="100" w:afterAutospacing="1"/>
        <w:jc w:val="left"/>
      </w:pPr>
      <w:r>
        <w:t>等待阻塞：运行的线程执行</w:t>
      </w:r>
      <w:r>
        <w:t xml:space="preserve"> wait() </w:t>
      </w:r>
      <w:r>
        <w:t>方法，</w:t>
      </w:r>
      <w:r>
        <w:t xml:space="preserve">JVM </w:t>
      </w:r>
      <w:r>
        <w:t>会把该线程放入等待池中。</w:t>
      </w:r>
    </w:p>
    <w:p w:rsidR="001A7847" w:rsidRDefault="007D395D">
      <w:pPr>
        <w:widowControl/>
        <w:numPr>
          <w:ilvl w:val="1"/>
          <w:numId w:val="75"/>
        </w:numPr>
        <w:spacing w:before="100" w:beforeAutospacing="1" w:after="100" w:afterAutospacing="1"/>
        <w:jc w:val="left"/>
      </w:pPr>
      <w:r>
        <w:t>同步阻塞：运行的线程在获取对象的同步锁时，若该同步锁被别的线程占用，则</w:t>
      </w:r>
      <w:r>
        <w:t xml:space="preserve"> JVM </w:t>
      </w:r>
      <w:r>
        <w:t>会把该线程放入锁池中。</w:t>
      </w:r>
    </w:p>
    <w:p w:rsidR="001A7847" w:rsidRDefault="007D395D">
      <w:pPr>
        <w:widowControl/>
        <w:numPr>
          <w:ilvl w:val="1"/>
          <w:numId w:val="75"/>
        </w:numPr>
        <w:spacing w:before="100" w:beforeAutospacing="1" w:after="100" w:afterAutospacing="1"/>
        <w:jc w:val="left"/>
      </w:pPr>
      <w:r>
        <w:t>其他阻塞：运行的线程执行</w:t>
      </w:r>
      <w:r>
        <w:t xml:space="preserve"> sleep() </w:t>
      </w:r>
      <w:r>
        <w:t>或</w:t>
      </w:r>
      <w:r>
        <w:t xml:space="preserve"> join() </w:t>
      </w:r>
      <w:r>
        <w:t>方法，或者发出了</w:t>
      </w:r>
      <w:r>
        <w:t xml:space="preserve"> I/O </w:t>
      </w:r>
      <w:r>
        <w:t>请求时，</w:t>
      </w:r>
      <w:r>
        <w:t xml:space="preserve">JVM </w:t>
      </w:r>
      <w:r>
        <w:t>会把该线程置为阻塞状态。当</w:t>
      </w:r>
      <w:r>
        <w:t xml:space="preserve"> sleep() </w:t>
      </w:r>
      <w:r>
        <w:t>状态超时、</w:t>
      </w:r>
      <w:r>
        <w:t xml:space="preserve">join() </w:t>
      </w:r>
      <w:r>
        <w:t>等待线程终止或者超时、或者</w:t>
      </w:r>
      <w:r>
        <w:t xml:space="preserve"> I/O </w:t>
      </w:r>
      <w:r>
        <w:t>处理完毕时，线程重新转入就绪状态。</w:t>
      </w:r>
    </w:p>
    <w:p w:rsidR="001A7847" w:rsidRDefault="007D395D">
      <w:pPr>
        <w:widowControl/>
        <w:numPr>
          <w:ilvl w:val="0"/>
          <w:numId w:val="76"/>
        </w:numPr>
        <w:spacing w:before="100" w:beforeAutospacing="1" w:after="100" w:afterAutospacing="1"/>
        <w:jc w:val="left"/>
      </w:pPr>
      <w:r>
        <w:rPr>
          <w:rStyle w:val="ac"/>
        </w:rPr>
        <w:t>DEAD</w:t>
      </w:r>
      <w:r>
        <w:t>：线程执行完了或者因异常退出了</w:t>
      </w:r>
      <w:r>
        <w:t xml:space="preserve"> run() </w:t>
      </w:r>
      <w:r>
        <w:t>方法，该线程结束生命周期。</w:t>
      </w:r>
    </w:p>
    <w:p w:rsidR="001A7847" w:rsidRDefault="007D395D">
      <w:pPr>
        <w:pStyle w:val="2"/>
      </w:pPr>
      <w:r>
        <w:lastRenderedPageBreak/>
        <w:t xml:space="preserve">sleep </w:t>
      </w:r>
      <w:r>
        <w:t>和</w:t>
      </w:r>
      <w:r>
        <w:t xml:space="preserve"> wait </w:t>
      </w:r>
      <w:r>
        <w:t>的区别</w:t>
      </w:r>
    </w:p>
    <w:p w:rsidR="001A7847" w:rsidRDefault="007D395D">
      <w:pPr>
        <w:pStyle w:val="aa"/>
      </w:pPr>
      <w:r>
        <w:rPr>
          <w:rStyle w:val="ac"/>
        </w:rPr>
        <w:t>区别一</w:t>
      </w:r>
      <w:r>
        <w:t>：</w:t>
      </w:r>
    </w:p>
    <w:p w:rsidR="001A7847" w:rsidRDefault="007D395D">
      <w:pPr>
        <w:pStyle w:val="aa"/>
      </w:pPr>
      <w:r>
        <w:t>==sleep 是 Thread 类的方法，是线程用来控制自身流程的==，比如有一个要报时的线程，每一秒中打印出一个时间，那么我就需要在print方法前面加上一个sleep让自己每隔一秒执行一次。就像个闹钟一样。</w:t>
      </w:r>
    </w:p>
    <w:p w:rsidR="001A7847" w:rsidRDefault="007D395D">
      <w:pPr>
        <w:pStyle w:val="aa"/>
      </w:pPr>
      <w:r>
        <w:t>==wait 是 Object 类的方法，用来线程间的通信==，这个方法会使当前拥有该对象锁的进程等待直到其他线程调用 notify 方法时再醒来，不过你也可以给他指定一个时间，自动醒来。这个方法主要是用走不同线程之间的调度的。</w:t>
      </w:r>
    </w:p>
    <w:p w:rsidR="001A7847" w:rsidRDefault="007D395D">
      <w:pPr>
        <w:pStyle w:val="aa"/>
      </w:pPr>
      <w:r>
        <w:rPr>
          <w:rStyle w:val="ac"/>
        </w:rPr>
        <w:t>区别二</w:t>
      </w:r>
      <w:r>
        <w:t>：</w:t>
      </w:r>
    </w:p>
    <w:p w:rsidR="001A7847" w:rsidRDefault="007D395D">
      <w:pPr>
        <w:pStyle w:val="aa"/>
      </w:pPr>
      <w:r>
        <w:t>调用 sleep 方法不会释放锁，调用 wait 方法会释放当前线程的锁。</w:t>
      </w:r>
    </w:p>
    <w:p w:rsidR="001A7847" w:rsidRDefault="007D395D">
      <w:pPr>
        <w:pStyle w:val="aa"/>
      </w:pPr>
      <w:r>
        <w:rPr>
          <w:rStyle w:val="ac"/>
        </w:rPr>
        <w:t>区别三</w:t>
      </w:r>
      <w:r>
        <w:t>：</w:t>
      </w:r>
    </w:p>
    <w:p w:rsidR="001A7847" w:rsidRDefault="007D395D">
      <w:pPr>
        <w:pStyle w:val="aa"/>
      </w:pPr>
      <w:r>
        <w:t>在使用域上， wait 必须在同步方法内使用，即必须在获取锁之后调用，否则会报出 IllegalMonitorStateException 异常。而 sleep 可以在任意地方使用。</w:t>
      </w:r>
    </w:p>
    <w:p w:rsidR="001A7847" w:rsidRDefault="007D395D">
      <w:pPr>
        <w:pStyle w:val="2"/>
      </w:pPr>
      <w:r>
        <w:t xml:space="preserve">synchronized </w:t>
      </w:r>
      <w:r>
        <w:t>的实现原理</w:t>
      </w:r>
    </w:p>
    <w:p w:rsidR="001A7847" w:rsidRDefault="007D395D">
      <w:pPr>
        <w:pStyle w:val="aa"/>
      </w:pPr>
      <w:r>
        <w:t>synchronized 代码块是通过 monitorenter 和 monitorexit 指令实现的。synchronized 方法虽然在 vm 字节码层面并没有任何特别的指令来实现被 synchronized 修饰的方法，而是在 Class 文件的方法表中将该方法的 access_flags 字段中的 synchronized 标志位置1，表示该方法是同步方法。锁的实现有偏向锁、轻量级锁和重量级锁，其中偏向锁和轻量级锁是 JDK 针对锁的优化措施。在多线程的竞争下锁会升级，依次从偏向锁 -&gt; 轻量级锁 -&gt; 重量级锁，这里的锁只能升级但不能降级。在 Java 对象头中的 Mark Word 中存储了关于锁的标志位，其中：无锁和偏向锁为 00， 轻量级锁为 01，重量级锁为 10。</w:t>
      </w:r>
    </w:p>
    <w:p w:rsidR="001A7847" w:rsidRDefault="007D395D">
      <w:pPr>
        <w:pStyle w:val="aa"/>
        <w:numPr>
          <w:ilvl w:val="0"/>
          <w:numId w:val="77"/>
        </w:numPr>
      </w:pPr>
      <w:r>
        <w:rPr>
          <w:rStyle w:val="ac"/>
        </w:rPr>
        <w:t>引入偏向锁主要目的是</w:t>
      </w:r>
      <w:r>
        <w:t>：为了在无多线程竞争的情况下尽量减少不必要的轻量级锁执行路径(在无竞争的情况下把整个同步都消除掉，连 CAS 操作都不做了)。</w:t>
      </w:r>
    </w:p>
    <w:p w:rsidR="001A7847" w:rsidRDefault="007D395D">
      <w:pPr>
        <w:pStyle w:val="aa"/>
        <w:numPr>
          <w:ilvl w:val="0"/>
          <w:numId w:val="77"/>
        </w:numPr>
      </w:pPr>
      <w:r>
        <w:rPr>
          <w:rStyle w:val="ac"/>
        </w:rPr>
        <w:t>引入轻量级锁的主要目的是</w:t>
      </w:r>
      <w:r>
        <w:t>：在没有多线程竞争的前提下，减少传统的重量级锁使用操作系统互斥量产生的性能消耗(在无竞争的情况下使用 CAS 操作去消除同步使用的互斥量)。</w:t>
      </w:r>
    </w:p>
    <w:p w:rsidR="001A7847" w:rsidRDefault="007D395D">
      <w:pPr>
        <w:pStyle w:val="aa"/>
        <w:numPr>
          <w:ilvl w:val="0"/>
          <w:numId w:val="77"/>
        </w:numPr>
      </w:pPr>
      <w:r>
        <w:rPr>
          <w:rStyle w:val="ac"/>
        </w:rPr>
        <w:t>重量级锁</w:t>
      </w:r>
      <w:r>
        <w:t>通过对象内部的监视器（monitor）实现，其中 monitor 的本质是依赖于底层操作系统的 Mutex Lock 实现，操作系统实现线程之间的切换需要从用户态到内核态的切换，切换成本非常高。</w:t>
      </w:r>
    </w:p>
    <w:p w:rsidR="001A7847" w:rsidRDefault="007D395D">
      <w:pPr>
        <w:pStyle w:val="aa"/>
      </w:pPr>
      <w:r>
        <w:rPr>
          <w:rStyle w:val="ac"/>
        </w:rPr>
        <w:lastRenderedPageBreak/>
        <w:t>锁的优缺点对比如下</w:t>
      </w:r>
    </w:p>
    <w:tbl>
      <w:tblPr>
        <w:tblW w:w="83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56"/>
        <w:gridCol w:w="3357"/>
        <w:gridCol w:w="2546"/>
        <w:gridCol w:w="1937"/>
      </w:tblGrid>
      <w:tr w:rsidR="001A7847">
        <w:trPr>
          <w:tblHeader/>
          <w:tblCellSpacing w:w="15" w:type="dxa"/>
        </w:trPr>
        <w:tc>
          <w:tcPr>
            <w:tcW w:w="511" w:type="dxa"/>
            <w:vAlign w:val="center"/>
          </w:tcPr>
          <w:p w:rsidR="001A7847" w:rsidRDefault="007D395D">
            <w:pPr>
              <w:rPr>
                <w:rFonts w:ascii="宋体" w:eastAsia="宋体" w:hAnsi="宋体" w:cs="宋体"/>
                <w:b/>
                <w:bCs/>
                <w:sz w:val="24"/>
                <w:szCs w:val="24"/>
              </w:rPr>
            </w:pPr>
            <w:r>
              <w:rPr>
                <w:b/>
                <w:bCs/>
              </w:rPr>
              <w:t>锁</w:t>
            </w:r>
          </w:p>
        </w:tc>
        <w:tc>
          <w:tcPr>
            <w:tcW w:w="3327" w:type="dxa"/>
            <w:vAlign w:val="center"/>
          </w:tcPr>
          <w:p w:rsidR="001A7847" w:rsidRDefault="007D395D">
            <w:pPr>
              <w:rPr>
                <w:rFonts w:ascii="宋体" w:eastAsia="宋体" w:hAnsi="宋体" w:cs="宋体"/>
                <w:b/>
                <w:bCs/>
                <w:sz w:val="24"/>
                <w:szCs w:val="24"/>
              </w:rPr>
            </w:pPr>
            <w:r>
              <w:rPr>
                <w:b/>
                <w:bCs/>
              </w:rPr>
              <w:t>优点</w:t>
            </w:r>
          </w:p>
        </w:tc>
        <w:tc>
          <w:tcPr>
            <w:tcW w:w="2516" w:type="dxa"/>
            <w:vAlign w:val="center"/>
          </w:tcPr>
          <w:p w:rsidR="001A7847" w:rsidRDefault="007D395D">
            <w:pPr>
              <w:rPr>
                <w:rFonts w:ascii="宋体" w:eastAsia="宋体" w:hAnsi="宋体" w:cs="宋体"/>
                <w:b/>
                <w:bCs/>
                <w:sz w:val="24"/>
                <w:szCs w:val="24"/>
              </w:rPr>
            </w:pPr>
            <w:r>
              <w:rPr>
                <w:b/>
                <w:bCs/>
              </w:rPr>
              <w:t>缺点</w:t>
            </w:r>
          </w:p>
        </w:tc>
        <w:tc>
          <w:tcPr>
            <w:tcW w:w="1892" w:type="dxa"/>
            <w:vAlign w:val="center"/>
          </w:tcPr>
          <w:p w:rsidR="001A7847" w:rsidRDefault="007D395D">
            <w:pPr>
              <w:rPr>
                <w:rFonts w:ascii="宋体" w:eastAsia="宋体" w:hAnsi="宋体" w:cs="宋体"/>
                <w:b/>
                <w:bCs/>
                <w:sz w:val="24"/>
                <w:szCs w:val="24"/>
              </w:rPr>
            </w:pPr>
            <w:r>
              <w:rPr>
                <w:b/>
                <w:bCs/>
              </w:rPr>
              <w:t>适用场景</w:t>
            </w:r>
          </w:p>
        </w:tc>
      </w:tr>
      <w:tr w:rsidR="001A7847">
        <w:trPr>
          <w:tblCellSpacing w:w="15" w:type="dxa"/>
        </w:trPr>
        <w:tc>
          <w:tcPr>
            <w:tcW w:w="511" w:type="dxa"/>
            <w:vAlign w:val="center"/>
          </w:tcPr>
          <w:p w:rsidR="001A7847" w:rsidRDefault="007D395D">
            <w:pPr>
              <w:rPr>
                <w:rFonts w:ascii="宋体" w:eastAsia="宋体" w:hAnsi="宋体" w:cs="宋体"/>
                <w:sz w:val="24"/>
                <w:szCs w:val="24"/>
              </w:rPr>
            </w:pPr>
            <w:r>
              <w:t>偏向锁</w:t>
            </w:r>
          </w:p>
        </w:tc>
        <w:tc>
          <w:tcPr>
            <w:tcW w:w="3327" w:type="dxa"/>
            <w:vAlign w:val="center"/>
          </w:tcPr>
          <w:p w:rsidR="001A7847" w:rsidRDefault="007D395D">
            <w:pPr>
              <w:rPr>
                <w:rFonts w:ascii="宋体" w:eastAsia="宋体" w:hAnsi="宋体" w:cs="宋体"/>
                <w:sz w:val="24"/>
                <w:szCs w:val="24"/>
              </w:rPr>
            </w:pPr>
            <w:r>
              <w:t>加锁和解锁不需要额外的消耗，和执行非同步方法比仅存在纳秒级的差距。</w:t>
            </w:r>
          </w:p>
        </w:tc>
        <w:tc>
          <w:tcPr>
            <w:tcW w:w="2516" w:type="dxa"/>
            <w:vAlign w:val="center"/>
          </w:tcPr>
          <w:p w:rsidR="001A7847" w:rsidRDefault="007D395D">
            <w:pPr>
              <w:rPr>
                <w:rFonts w:ascii="宋体" w:eastAsia="宋体" w:hAnsi="宋体" w:cs="宋体"/>
                <w:sz w:val="24"/>
                <w:szCs w:val="24"/>
              </w:rPr>
            </w:pPr>
            <w:r>
              <w:t>如果线程间存在锁竞争，会带来额外的锁撤销的消耗。</w:t>
            </w:r>
          </w:p>
        </w:tc>
        <w:tc>
          <w:tcPr>
            <w:tcW w:w="1892" w:type="dxa"/>
            <w:vAlign w:val="center"/>
          </w:tcPr>
          <w:p w:rsidR="001A7847" w:rsidRDefault="007D395D">
            <w:pPr>
              <w:rPr>
                <w:rFonts w:ascii="宋体" w:eastAsia="宋体" w:hAnsi="宋体" w:cs="宋体"/>
                <w:sz w:val="24"/>
                <w:szCs w:val="24"/>
              </w:rPr>
            </w:pPr>
            <w:r>
              <w:t>适用于只有一个线程访问同步块场景。</w:t>
            </w:r>
          </w:p>
        </w:tc>
      </w:tr>
      <w:tr w:rsidR="001A7847">
        <w:trPr>
          <w:tblCellSpacing w:w="15" w:type="dxa"/>
        </w:trPr>
        <w:tc>
          <w:tcPr>
            <w:tcW w:w="511" w:type="dxa"/>
            <w:vAlign w:val="center"/>
          </w:tcPr>
          <w:p w:rsidR="001A7847" w:rsidRDefault="007D395D">
            <w:pPr>
              <w:rPr>
                <w:rFonts w:ascii="宋体" w:eastAsia="宋体" w:hAnsi="宋体" w:cs="宋体"/>
                <w:sz w:val="24"/>
                <w:szCs w:val="24"/>
              </w:rPr>
            </w:pPr>
            <w:r>
              <w:t>轻量级锁</w:t>
            </w:r>
          </w:p>
        </w:tc>
        <w:tc>
          <w:tcPr>
            <w:tcW w:w="3327" w:type="dxa"/>
            <w:vAlign w:val="center"/>
          </w:tcPr>
          <w:p w:rsidR="001A7847" w:rsidRDefault="007D395D">
            <w:pPr>
              <w:rPr>
                <w:rFonts w:ascii="宋体" w:eastAsia="宋体" w:hAnsi="宋体" w:cs="宋体"/>
                <w:sz w:val="24"/>
                <w:szCs w:val="24"/>
              </w:rPr>
            </w:pPr>
            <w:r>
              <w:t>竞争的线程不会阻塞，提高了程序的响应速度。</w:t>
            </w:r>
          </w:p>
        </w:tc>
        <w:tc>
          <w:tcPr>
            <w:tcW w:w="2516" w:type="dxa"/>
            <w:vAlign w:val="center"/>
          </w:tcPr>
          <w:p w:rsidR="001A7847" w:rsidRDefault="007D395D">
            <w:pPr>
              <w:rPr>
                <w:rFonts w:ascii="宋体" w:eastAsia="宋体" w:hAnsi="宋体" w:cs="宋体"/>
                <w:sz w:val="24"/>
                <w:szCs w:val="24"/>
              </w:rPr>
            </w:pPr>
            <w:r>
              <w:t>如果始终得不到锁竞争的线程使用自旋会消耗</w:t>
            </w:r>
            <w:r>
              <w:t>CPU</w:t>
            </w:r>
            <w:r>
              <w:t>。</w:t>
            </w:r>
          </w:p>
        </w:tc>
        <w:tc>
          <w:tcPr>
            <w:tcW w:w="1892" w:type="dxa"/>
            <w:vAlign w:val="center"/>
          </w:tcPr>
          <w:p w:rsidR="001A7847" w:rsidRDefault="007D395D">
            <w:pPr>
              <w:rPr>
                <w:rFonts w:ascii="宋体" w:eastAsia="宋体" w:hAnsi="宋体" w:cs="宋体"/>
                <w:sz w:val="24"/>
                <w:szCs w:val="24"/>
              </w:rPr>
            </w:pPr>
            <w:r>
              <w:t>追求响应时间。同步块执行速度非常快。</w:t>
            </w:r>
          </w:p>
        </w:tc>
      </w:tr>
      <w:tr w:rsidR="001A7847">
        <w:trPr>
          <w:tblCellSpacing w:w="15" w:type="dxa"/>
        </w:trPr>
        <w:tc>
          <w:tcPr>
            <w:tcW w:w="511" w:type="dxa"/>
            <w:vAlign w:val="center"/>
          </w:tcPr>
          <w:p w:rsidR="001A7847" w:rsidRDefault="007D395D">
            <w:pPr>
              <w:rPr>
                <w:rFonts w:ascii="宋体" w:eastAsia="宋体" w:hAnsi="宋体" w:cs="宋体"/>
                <w:sz w:val="24"/>
                <w:szCs w:val="24"/>
              </w:rPr>
            </w:pPr>
            <w:r>
              <w:t>重量级锁</w:t>
            </w:r>
          </w:p>
        </w:tc>
        <w:tc>
          <w:tcPr>
            <w:tcW w:w="3327" w:type="dxa"/>
            <w:vAlign w:val="center"/>
          </w:tcPr>
          <w:p w:rsidR="001A7847" w:rsidRDefault="007D395D">
            <w:pPr>
              <w:rPr>
                <w:rFonts w:ascii="宋体" w:eastAsia="宋体" w:hAnsi="宋体" w:cs="宋体"/>
                <w:sz w:val="24"/>
                <w:szCs w:val="24"/>
              </w:rPr>
            </w:pPr>
            <w:r>
              <w:t>线程竞争不使用自旋，不会消耗</w:t>
            </w:r>
            <w:r>
              <w:t>CPU</w:t>
            </w:r>
            <w:r>
              <w:t>。</w:t>
            </w:r>
          </w:p>
        </w:tc>
        <w:tc>
          <w:tcPr>
            <w:tcW w:w="2516" w:type="dxa"/>
            <w:vAlign w:val="center"/>
          </w:tcPr>
          <w:p w:rsidR="001A7847" w:rsidRDefault="007D395D">
            <w:pPr>
              <w:rPr>
                <w:rFonts w:ascii="宋体" w:eastAsia="宋体" w:hAnsi="宋体" w:cs="宋体"/>
                <w:sz w:val="24"/>
                <w:szCs w:val="24"/>
              </w:rPr>
            </w:pPr>
            <w:r>
              <w:t>线程阻塞，响应时间缓慢。</w:t>
            </w:r>
          </w:p>
        </w:tc>
        <w:tc>
          <w:tcPr>
            <w:tcW w:w="1892" w:type="dxa"/>
            <w:vAlign w:val="center"/>
          </w:tcPr>
          <w:p w:rsidR="001A7847" w:rsidRDefault="007D395D">
            <w:pPr>
              <w:rPr>
                <w:rFonts w:ascii="宋体" w:eastAsia="宋体" w:hAnsi="宋体" w:cs="宋体"/>
                <w:sz w:val="24"/>
                <w:szCs w:val="24"/>
              </w:rPr>
            </w:pPr>
            <w:r>
              <w:t>追求吞吐量。同步块执行速度较长。</w:t>
            </w:r>
          </w:p>
        </w:tc>
      </w:tr>
    </w:tbl>
    <w:p w:rsidR="001A7847" w:rsidRDefault="007D395D">
      <w:pPr>
        <w:pStyle w:val="aa"/>
      </w:pPr>
      <w:r>
        <w:t>此外，jdk 1.6 对锁的实现引入了大量的优化，如自旋锁、适应性自旋锁、锁消除、锁粗化等技术来减少锁操作的开销。</w:t>
      </w:r>
    </w:p>
    <w:p w:rsidR="001A7847" w:rsidRDefault="007D395D">
      <w:pPr>
        <w:pStyle w:val="aa"/>
      </w:pPr>
      <w:r>
        <w:rPr>
          <w:rStyle w:val="ac"/>
        </w:rPr>
        <w:t>自旋锁</w:t>
      </w:r>
    </w:p>
    <w:p w:rsidR="001A7847" w:rsidRDefault="007D395D">
      <w:pPr>
        <w:pStyle w:val="aa"/>
      </w:pPr>
      <w:r>
        <w:t>所谓自旋锁，就是让该线程等待一段时间，不会被立即挂起，看持有锁的线程是否会很快释放锁。</w:t>
      </w:r>
    </w:p>
    <w:p w:rsidR="001A7847" w:rsidRDefault="007D395D">
      <w:pPr>
        <w:pStyle w:val="aa"/>
      </w:pPr>
      <w:r>
        <w:rPr>
          <w:rStyle w:val="ac"/>
        </w:rPr>
        <w:t>适应自旋锁</w:t>
      </w:r>
    </w:p>
    <w:p w:rsidR="001A7847" w:rsidRDefault="007D395D">
      <w:pPr>
        <w:pStyle w:val="aa"/>
      </w:pPr>
      <w:r>
        <w:t>自适应就意味着自旋的次数不再是固定的，它是由前一次在同一个锁上的自旋时间及锁的拥有者的状态来决定。==对于同一个锁，上一个线程如果自旋成功了，那么下次自旋的次数会更加多==，因为虚拟机认为既然上次成功了，那么此次自旋也很有可能会再次成功，那么它就会允许自旋等待持续的次数更多。==反之，如果对于某个锁，很少有自旋能够成功的，那么在以后要获得这个锁的时候自旋的次数会减少甚至省略掉自旋过程，以免浪费处理器资源==。</w:t>
      </w:r>
    </w:p>
    <w:p w:rsidR="001A7847" w:rsidRDefault="007D395D">
      <w:pPr>
        <w:pStyle w:val="aa"/>
      </w:pPr>
      <w:r>
        <w:rPr>
          <w:rStyle w:val="ac"/>
        </w:rPr>
        <w:t>锁消除</w:t>
      </w:r>
    </w:p>
    <w:p w:rsidR="001A7847" w:rsidRDefault="007D395D">
      <w:pPr>
        <w:pStyle w:val="aa"/>
      </w:pPr>
      <w:r>
        <w:t>在有些情况下，JVM 检测到不可能存在共享数据竞争，这时 JVM 会对这些同步锁进行锁消除。锁消除的依据是逃逸分析的数据支持。</w:t>
      </w:r>
    </w:p>
    <w:p w:rsidR="001A7847" w:rsidRDefault="007D395D">
      <w:pPr>
        <w:pStyle w:val="aa"/>
      </w:pPr>
      <w:r>
        <w:rPr>
          <w:rStyle w:val="ac"/>
        </w:rPr>
        <w:t>锁粗化</w:t>
      </w:r>
    </w:p>
    <w:p w:rsidR="001A7847" w:rsidRDefault="007D395D">
      <w:pPr>
        <w:pStyle w:val="aa"/>
      </w:pPr>
      <w:r>
        <w:t>将多个连续的加锁、解锁操作连接在一起，扩展成一个范围更大的锁，来减少频繁的加锁和释放锁带来的性能损耗。</w:t>
      </w:r>
    </w:p>
    <w:p w:rsidR="001A7847" w:rsidRDefault="007D395D">
      <w:pPr>
        <w:pStyle w:val="2"/>
      </w:pPr>
      <w:r>
        <w:t xml:space="preserve">volatile </w:t>
      </w:r>
      <w:r>
        <w:t>关键字</w:t>
      </w:r>
    </w:p>
    <w:p w:rsidR="001A7847" w:rsidRDefault="007D395D">
      <w:pPr>
        <w:pStyle w:val="aa"/>
      </w:pPr>
      <w:r>
        <w:t>volatile 关键字，具有两个特性：1. 内存的可见性，2. 禁止指令重排序优化。</w:t>
      </w:r>
    </w:p>
    <w:p w:rsidR="001A7847" w:rsidRDefault="007D395D">
      <w:pPr>
        <w:pStyle w:val="aa"/>
      </w:pPr>
      <w:r>
        <w:rPr>
          <w:rStyle w:val="ac"/>
        </w:rPr>
        <w:t>内存可见性是指</w:t>
      </w:r>
      <w:r>
        <w:t xml:space="preserve">：被 volatile 关键字修饰的变量，当线程要对这个变量执行的写操作，都不会写入本地缓存，而是直接刷入主内存中。当线程读取被 volatile </w:t>
      </w:r>
      <w:r>
        <w:lastRenderedPageBreak/>
        <w:t>关键字修饰的变量时，也是直接从主内存中读取。（简单的说，一个线程修改的状态对另一个线程是可见的）。</w:t>
      </w:r>
      <w:r>
        <w:rPr>
          <w:rStyle w:val="ac"/>
        </w:rPr>
        <w:t>注意</w:t>
      </w:r>
      <w:r>
        <w:t>：volatile 不能保证原子性。</w:t>
      </w:r>
    </w:p>
    <w:p w:rsidR="001A7847" w:rsidRDefault="007D395D">
      <w:pPr>
        <w:pStyle w:val="aa"/>
      </w:pPr>
      <w:r>
        <w:rPr>
          <w:rStyle w:val="ac"/>
        </w:rPr>
        <w:t>禁止指令重排序优化</w:t>
      </w:r>
      <w:r>
        <w:t>：有volatile修饰的变量，赋值后多执行了一个 “load addl $0x0, (%esp)” 操作，这个操作相当于一个内存屏障，保证指令重排序时不会把后面的指令重排序到内存屏障之前的位置。</w:t>
      </w:r>
    </w:p>
    <w:p w:rsidR="001A7847" w:rsidRDefault="007D395D">
      <w:pPr>
        <w:pStyle w:val="2"/>
      </w:pPr>
      <w:r>
        <w:t>详细说明指令重排序和内存屏障</w:t>
      </w:r>
    </w:p>
    <w:p w:rsidR="001A7847" w:rsidRDefault="007D395D">
      <w:pPr>
        <w:pStyle w:val="aa"/>
      </w:pPr>
      <w:r>
        <w:t>说到指令重排序，那么就要说到 as-if-serial 语义和 happens-before 规则了。</w:t>
      </w:r>
    </w:p>
    <w:p w:rsidR="001A7847" w:rsidRDefault="007D395D">
      <w:pPr>
        <w:pStyle w:val="aa"/>
      </w:pPr>
      <w:r>
        <w:rPr>
          <w:rStyle w:val="ac"/>
        </w:rPr>
        <w:t>as-if-serial 的语义是指</w:t>
      </w:r>
      <w:r>
        <w:t>：不管怎么重排序，单线程程序的执行结果不能被改变。编译器、runtime和处理器都必须遵守“as-if-serial”语义。为了遵守as-if-serial语义，编译器和处理器不会对存在数据依赖关系的操作做重排序，因为这种重排序会改变执行结果。但是，如果操作之间不存在数据依赖关系，这些操作就可能被编译器和处理器重排序。</w:t>
      </w:r>
    </w:p>
    <w:p w:rsidR="001A7847" w:rsidRDefault="007D395D">
      <w:pPr>
        <w:pStyle w:val="aa"/>
      </w:pPr>
      <w:r>
        <w:rPr>
          <w:rStyle w:val="ac"/>
        </w:rPr>
        <w:t>happens-before 规则主要有一下 8 个</w:t>
      </w:r>
      <w:r>
        <w:t>：</w:t>
      </w:r>
    </w:p>
    <w:p w:rsidR="001A7847" w:rsidRDefault="007D395D">
      <w:pPr>
        <w:pStyle w:val="aa"/>
      </w:pPr>
      <w:r>
        <w:t>★1. 程序次序规则(Program Order Rule)：在一个线程内，按照代码顺序，书写在前面的操作先行发生于书写在后面的操作。准确地说应该是控制流顺序而不是代码顺序，因为要考虑分支、循环等结构。</w:t>
      </w:r>
    </w:p>
    <w:p w:rsidR="001A7847" w:rsidRDefault="007D395D">
      <w:pPr>
        <w:pStyle w:val="aa"/>
      </w:pPr>
      <w:r>
        <w:t>★2. 监视器锁定规则(Monitor Lock Rule)：一个 unlock 操作先行发生于后面对同一个对象锁的lock操作。这里强调的是同一个锁，而“后面”指的是时间上的先后顺序，如发生在其他线程中的 lock 操作。</w:t>
      </w:r>
    </w:p>
    <w:p w:rsidR="001A7847" w:rsidRDefault="007D395D">
      <w:pPr>
        <w:pStyle w:val="aa"/>
      </w:pPr>
      <w:r>
        <w:t>★3. volatile变量规则(Volatile Variable Rule):对一个 volatile 变量的写操作发生于后面对这个变量的读操作，这里的“后面”也指的是时间上的先后顺序。</w:t>
      </w:r>
    </w:p>
    <w:p w:rsidR="001A7847" w:rsidRDefault="007D395D">
      <w:pPr>
        <w:pStyle w:val="aa"/>
        <w:numPr>
          <w:ilvl w:val="0"/>
          <w:numId w:val="78"/>
        </w:numPr>
      </w:pPr>
      <w:r>
        <w:t>线程启动规则(Thread Start Rule)：Thread 独享的 start() 方法先行于此线程的每一个动作。</w:t>
      </w:r>
    </w:p>
    <w:p w:rsidR="001A7847" w:rsidRDefault="007D395D">
      <w:pPr>
        <w:pStyle w:val="aa"/>
        <w:numPr>
          <w:ilvl w:val="0"/>
          <w:numId w:val="78"/>
        </w:numPr>
      </w:pPr>
      <w:r>
        <w:t>线程终止规则(Thread Termination Rule)：线程中的每个操作都先行发生于对此线程的终止检测，我们可以通过 Thread.join() 方法结束、Thread.isAlive() 的返回值检测到线程已经终止执行。</w:t>
      </w:r>
    </w:p>
    <w:p w:rsidR="001A7847" w:rsidRDefault="007D395D">
      <w:pPr>
        <w:pStyle w:val="aa"/>
        <w:numPr>
          <w:ilvl w:val="0"/>
          <w:numId w:val="78"/>
        </w:numPr>
      </w:pPr>
      <w:r>
        <w:t>线程中断规则(Thread Interruption Rule)：对线程 interrupte() 方法的调用优先于被中断线程的代码检测到中断事件的发生，可以通过 Thread.interrupted() 方法检测线程是否已中断。</w:t>
      </w:r>
    </w:p>
    <w:p w:rsidR="001A7847" w:rsidRDefault="007D395D">
      <w:pPr>
        <w:pStyle w:val="aa"/>
        <w:numPr>
          <w:ilvl w:val="0"/>
          <w:numId w:val="78"/>
        </w:numPr>
      </w:pPr>
      <w:r>
        <w:t>对象终结原则(Finalizer Rule)：一个对象的初始化完成(构造函数执行结束)先行发生于它的 finalize() 方法的开始。</w:t>
      </w:r>
    </w:p>
    <w:p w:rsidR="001A7847" w:rsidRDefault="007D395D">
      <w:pPr>
        <w:pStyle w:val="aa"/>
      </w:pPr>
      <w:r>
        <w:lastRenderedPageBreak/>
        <w:t>★8. 传递性(Transitivity)：如果操作A先行发生于操作B，操作B先行发生于操作C，那就可以得出操作A先行发生于操作C的结论。</w:t>
      </w:r>
    </w:p>
    <w:p w:rsidR="001A7847" w:rsidRDefault="007D395D">
      <w:pPr>
        <w:pStyle w:val="aa"/>
      </w:pPr>
      <w:r>
        <w:t>我认为比较重要的规则是：程序次序规则、监视器锁定规则、volatile 变量规则和传递性。</w:t>
      </w:r>
    </w:p>
    <w:p w:rsidR="001A7847" w:rsidRDefault="007D395D">
      <w:pPr>
        <w:pStyle w:val="aa"/>
      </w:pPr>
      <w:r>
        <w:t>除此之外，Java 内存模型对 volatile 和 final 的语义做了扩展。对 volatile 语义的扩展保证了 volatile 变量在一些情况下不会重排序，volatile 的 64 位变量 double 和 long 的读取和赋值操作都是原子的。</w:t>
      </w:r>
    </w:p>
    <w:p w:rsidR="001A7847" w:rsidRDefault="007D395D">
      <w:pPr>
        <w:pStyle w:val="aa"/>
      </w:pPr>
      <w:r>
        <w:rPr>
          <w:rStyle w:val="ac"/>
        </w:rPr>
        <w:t>对于基本类型 final 域，编译器和处理器要遵守两个重排序规则：</w:t>
      </w:r>
    </w:p>
    <w:p w:rsidR="001A7847" w:rsidRDefault="007D395D">
      <w:pPr>
        <w:widowControl/>
        <w:numPr>
          <w:ilvl w:val="0"/>
          <w:numId w:val="79"/>
        </w:numPr>
        <w:spacing w:before="100" w:beforeAutospacing="1" w:after="100" w:afterAutospacing="1"/>
        <w:jc w:val="left"/>
      </w:pPr>
      <w:r>
        <w:t>在构造函数内对一个</w:t>
      </w:r>
      <w:r>
        <w:t>final</w:t>
      </w:r>
      <w:r>
        <w:t>域的写入，与随后把这个被构造对象的引用赋值给一个引用变量，这两个操作之间不能重排序。（</w:t>
      </w:r>
      <w:r>
        <w:t>StoreStore</w:t>
      </w:r>
      <w:r>
        <w:t>屏障）</w:t>
      </w:r>
    </w:p>
    <w:p w:rsidR="001A7847" w:rsidRDefault="007D395D">
      <w:pPr>
        <w:widowControl/>
        <w:numPr>
          <w:ilvl w:val="0"/>
          <w:numId w:val="79"/>
        </w:numPr>
        <w:spacing w:before="100" w:beforeAutospacing="1" w:after="100" w:afterAutospacing="1"/>
        <w:jc w:val="left"/>
      </w:pPr>
      <w:r>
        <w:t>初次读一个包含</w:t>
      </w:r>
      <w:r>
        <w:t>final</w:t>
      </w:r>
      <w:r>
        <w:t>域的对象的引用，与随后初次读这个</w:t>
      </w:r>
      <w:r>
        <w:t>final</w:t>
      </w:r>
      <w:r>
        <w:t>域，这两个操作之间不能重排序。（</w:t>
      </w:r>
      <w:r>
        <w:t>LoadLoad</w:t>
      </w:r>
      <w:r>
        <w:t>屏障）</w:t>
      </w:r>
    </w:p>
    <w:p w:rsidR="001A7847" w:rsidRDefault="007D395D">
      <w:pPr>
        <w:pStyle w:val="aa"/>
      </w:pPr>
      <w:r>
        <w:rPr>
          <w:rStyle w:val="ac"/>
        </w:rPr>
        <w:t>对于引用类型</w:t>
      </w:r>
      <w:r>
        <w:t>，写final域的重排序规则对编译器和处理器增加了如下约束：</w:t>
      </w:r>
    </w:p>
    <w:p w:rsidR="001A7847" w:rsidRDefault="007D395D">
      <w:pPr>
        <w:widowControl/>
        <w:numPr>
          <w:ilvl w:val="0"/>
          <w:numId w:val="80"/>
        </w:numPr>
        <w:spacing w:before="100" w:beforeAutospacing="1" w:after="100" w:afterAutospacing="1"/>
        <w:jc w:val="left"/>
      </w:pPr>
      <w:r>
        <w:t>在构造函数内对一个</w:t>
      </w:r>
      <w:r>
        <w:t>final</w:t>
      </w:r>
      <w:r>
        <w:t>引用的对象的成员域的写入，与随后在构造函数外把这个被构造对象的引用赋值给一个引用变量，这两个操作之间不能重排序。</w:t>
      </w:r>
    </w:p>
    <w:p w:rsidR="001A7847" w:rsidRDefault="003C5B7A">
      <w:r>
        <w:pict>
          <v:rect id="_x0000_i1027" style="width:0;height:1.5pt" o:hralign="center" o:hrstd="t" o:hr="t" fillcolor="#a0a0a0" stroked="f"/>
        </w:pict>
      </w:r>
    </w:p>
    <w:p w:rsidR="001A7847" w:rsidRDefault="007D395D">
      <w:pPr>
        <w:pStyle w:val="aa"/>
      </w:pPr>
      <w:r>
        <w:rPr>
          <w:rStyle w:val="ac"/>
        </w:rPr>
        <w:t>关于内存屏障</w:t>
      </w:r>
    </w:p>
    <w:p w:rsidR="001A7847" w:rsidRDefault="007D395D">
      <w:pPr>
        <w:pStyle w:val="aa"/>
      </w:pPr>
      <w:r>
        <w:t>内存屏障，是一种CPU指令，用于控制特定条件下的重排序和内存可见性问题。Java编译器也会根据内存屏障的规则禁止重排序。</w:t>
      </w:r>
    </w:p>
    <w:p w:rsidR="001A7847" w:rsidRDefault="007D395D">
      <w:pPr>
        <w:pStyle w:val="aa"/>
      </w:pPr>
      <w:r>
        <w:t>内存屏障可以被分为以下几种类型</w:t>
      </w:r>
    </w:p>
    <w:p w:rsidR="001A7847" w:rsidRDefault="007D395D">
      <w:pPr>
        <w:pStyle w:val="aa"/>
        <w:numPr>
          <w:ilvl w:val="0"/>
          <w:numId w:val="81"/>
        </w:numPr>
      </w:pPr>
      <w:r>
        <w:rPr>
          <w:rStyle w:val="ac"/>
        </w:rPr>
        <w:t>LoadLoad屏障</w:t>
      </w:r>
      <w:r>
        <w:t>：对于这样的语句Load1; LoadLoad; Load2，在Load2及后续读取操作要读取的数据被访问前，保证Load1要读取的数据被读取完毕。</w:t>
      </w:r>
    </w:p>
    <w:p w:rsidR="001A7847" w:rsidRDefault="007D395D">
      <w:pPr>
        <w:pStyle w:val="aa"/>
        <w:numPr>
          <w:ilvl w:val="0"/>
          <w:numId w:val="81"/>
        </w:numPr>
      </w:pPr>
      <w:r>
        <w:rPr>
          <w:rStyle w:val="ac"/>
        </w:rPr>
        <w:t>StoreStore屏障</w:t>
      </w:r>
      <w:r>
        <w:t>：对于这样的语句Store1; StoreStore; Store2，在Store2及后续写入操作执行前，保证Store1的写入操作对其它处理器可见。</w:t>
      </w:r>
    </w:p>
    <w:p w:rsidR="001A7847" w:rsidRDefault="007D395D">
      <w:pPr>
        <w:pStyle w:val="aa"/>
        <w:numPr>
          <w:ilvl w:val="0"/>
          <w:numId w:val="81"/>
        </w:numPr>
      </w:pPr>
      <w:r>
        <w:rPr>
          <w:rStyle w:val="ac"/>
        </w:rPr>
        <w:t>LoadStore屏障</w:t>
      </w:r>
      <w:r>
        <w:t>：对于这样的语句Load1; LoadStore; Store2，在Store2及后续写入操作被刷出前，保证Load1要读取的数据被读取完毕。</w:t>
      </w:r>
    </w:p>
    <w:p w:rsidR="001A7847" w:rsidRDefault="007D395D">
      <w:pPr>
        <w:pStyle w:val="aa"/>
        <w:numPr>
          <w:ilvl w:val="0"/>
          <w:numId w:val="81"/>
        </w:numPr>
      </w:pPr>
      <w:r>
        <w:rPr>
          <w:rStyle w:val="ac"/>
        </w:rPr>
        <w:t>StoreLoad屏障</w:t>
      </w:r>
      <w:r>
        <w:t>：对于这样的语句Store1; StoreLoad; Load2，在Load2及后续所有读取操作执行前，保证Store1的写入对所有处理器可见。</w:t>
      </w:r>
      <w:r>
        <w:rPr>
          <w:rStyle w:val="ac"/>
        </w:rPr>
        <w:t>它的开销是四种屏障中最大的。 在大多数处理器的实现中，这个屏障是个万能屏障，兼具其它三种内存屏障的功能。</w:t>
      </w:r>
    </w:p>
    <w:p w:rsidR="001A7847" w:rsidRDefault="007D395D">
      <w:pPr>
        <w:pStyle w:val="2"/>
      </w:pPr>
      <w:r>
        <w:lastRenderedPageBreak/>
        <w:t>什么是</w:t>
      </w:r>
      <w:r>
        <w:t xml:space="preserve"> CAS?</w:t>
      </w:r>
    </w:p>
    <w:p w:rsidR="001A7847" w:rsidRDefault="007D395D">
      <w:pPr>
        <w:pStyle w:val="aa"/>
      </w:pPr>
      <w:r>
        <w:t>CAS,compare and swap的缩写，中文翻译成比较并交换。CAS指令在Intel CPU上称为CMPXCHG指令，它的作用是将指定内存地址的内容与所给的某个值相比，如果相等，则将其内容替换为指令中提供的新值，如果不相等，则更新失败。</w:t>
      </w:r>
    </w:p>
    <w:p w:rsidR="001A7847" w:rsidRDefault="007D395D">
      <w:pPr>
        <w:pStyle w:val="aa"/>
      </w:pPr>
      <w:r>
        <w:t>从内存领域来说这是乐观锁，因为它在对共享变量更新之前会先比较当前值是否与更新前的值一致，如果是，则更新，如果不是，则无限循环执行(称为自旋)，直到当前值与更新前的值一致为止，才执行更新。</w:t>
      </w:r>
    </w:p>
    <w:p w:rsidR="001A7847" w:rsidRDefault="007D395D">
      <w:pPr>
        <w:pStyle w:val="aa"/>
      </w:pPr>
      <w:r>
        <w:t>CAS 有 3 个操作数，内存值 V，旧的预期值 A，要修改的新值 B。当且仅当预期值 A 和内存值 V 相同时，将内存值 V 修改为 B，否则什么都不做。</w:t>
      </w:r>
    </w:p>
    <w:p w:rsidR="001A7847" w:rsidRDefault="007D395D">
      <w:pPr>
        <w:pStyle w:val="aa"/>
      </w:pPr>
      <w:r>
        <w:t>CAS虽然很高效的解决原子操作，但是CAS仍然存在三大问题。ABA问题，循环时间长开销大和只能保证一个共享变量的原子操作</w:t>
      </w:r>
    </w:p>
    <w:p w:rsidR="001A7847" w:rsidRDefault="007D395D">
      <w:pPr>
        <w:pStyle w:val="aa"/>
        <w:numPr>
          <w:ilvl w:val="0"/>
          <w:numId w:val="82"/>
        </w:numPr>
      </w:pPr>
      <w:r>
        <w:rPr>
          <w:rStyle w:val="ac"/>
        </w:rPr>
        <w:t>ABA问题</w:t>
      </w:r>
      <w:r>
        <w:t>。因为CAS需要在操作值的时候检查下值有没有发生变化，如果没有发生变化则更新，但是如果一个值原来是A，变成了B，又变成了A，</w:t>
      </w:r>
      <w:r>
        <w:br/>
        <w:t>那么使用CAS进行检查时会发现它的值没有发生变化，但是实际上却变化了。ABA问题的解决思路就是使用版本号。</w:t>
      </w:r>
      <w:r>
        <w:br/>
        <w:t>在变量前面追加上版本号，每次变量更新的时候把版本号加一，那么A－B－A 就会变成1A-2B－3A。</w:t>
      </w:r>
    </w:p>
    <w:p w:rsidR="001A7847" w:rsidRDefault="007D395D">
      <w:pPr>
        <w:pStyle w:val="aa"/>
        <w:ind w:left="720"/>
      </w:pPr>
      <w:r>
        <w:t xml:space="preserve">从Java1.5开始JDK的atomic包里提供了一个类 </w:t>
      </w:r>
      <w:r>
        <w:rPr>
          <w:rStyle w:val="ac"/>
        </w:rPr>
        <w:t>AtomicStampedReference</w:t>
      </w:r>
      <w:r>
        <w:t xml:space="preserve"> 来解决ABA问题。</w:t>
      </w:r>
      <w:r>
        <w:br/>
        <w:t>这个类的compareAndSet方法作用是首先检查当前引用是否等于预期引用，并且当前标志是否等于预期标志，如果全部相等，</w:t>
      </w:r>
      <w:r>
        <w:br/>
        <w:t>则以原子方式将该引用和该标志的值设置为给定的更新值。</w:t>
      </w:r>
    </w:p>
    <w:p w:rsidR="001A7847" w:rsidRDefault="007D395D">
      <w:pPr>
        <w:widowControl/>
        <w:numPr>
          <w:ilvl w:val="0"/>
          <w:numId w:val="83"/>
        </w:numPr>
        <w:spacing w:before="100" w:beforeAutospacing="1" w:after="100" w:afterAutospacing="1"/>
        <w:jc w:val="left"/>
      </w:pPr>
      <w:r>
        <w:rPr>
          <w:rStyle w:val="ac"/>
        </w:rPr>
        <w:t>循环时间长开销大</w:t>
      </w:r>
      <w:r>
        <w:t>。自旋</w:t>
      </w:r>
      <w:r>
        <w:t>CAS</w:t>
      </w:r>
      <w:r>
        <w:t>如果长时间不成功，会给</w:t>
      </w:r>
      <w:r>
        <w:t>CPU</w:t>
      </w:r>
      <w:r>
        <w:t>带来非常大的执行开销。</w:t>
      </w:r>
    </w:p>
    <w:p w:rsidR="001A7847" w:rsidRDefault="007D395D">
      <w:pPr>
        <w:widowControl/>
        <w:numPr>
          <w:ilvl w:val="0"/>
          <w:numId w:val="84"/>
        </w:numPr>
        <w:spacing w:before="100" w:beforeAutospacing="1" w:after="100" w:afterAutospacing="1"/>
        <w:jc w:val="left"/>
      </w:pPr>
      <w:r>
        <w:rPr>
          <w:rStyle w:val="ac"/>
        </w:rPr>
        <w:t>只能保证一个共享变量的原子操作</w:t>
      </w:r>
      <w:r>
        <w:t>。当对一个共享变量执行操作时，我们可以使用循环</w:t>
      </w:r>
      <w:r>
        <w:t>CAS</w:t>
      </w:r>
      <w:r>
        <w:t>的方式来保证原子操作，</w:t>
      </w:r>
      <w:r>
        <w:br/>
      </w:r>
      <w:r>
        <w:t>但是对多个共享变量操作时，循环</w:t>
      </w:r>
      <w:r>
        <w:t>CAS</w:t>
      </w:r>
      <w:r>
        <w:t>就无法保证操作的原子性，可以把多个共享变量合并成一个共享变量来操作。从</w:t>
      </w:r>
      <w:r>
        <w:t>Java1.5</w:t>
      </w:r>
      <w:r>
        <w:t>开始</w:t>
      </w:r>
      <w:r>
        <w:t>JDK</w:t>
      </w:r>
      <w:r>
        <w:t>提供了</w:t>
      </w:r>
      <w:r>
        <w:t>AtomicReference</w:t>
      </w:r>
      <w:r>
        <w:t>类来保证引用对象之间的原子性，可以把多个变量放在一个对象里来进行</w:t>
      </w:r>
      <w:r>
        <w:t>CAS</w:t>
      </w:r>
      <w:r>
        <w:t>操作。</w:t>
      </w:r>
    </w:p>
    <w:p w:rsidR="001A7847" w:rsidRDefault="007D395D">
      <w:pPr>
        <w:pStyle w:val="2"/>
      </w:pPr>
      <w:r>
        <w:t xml:space="preserve">AQS </w:t>
      </w:r>
      <w:r>
        <w:t>的实现原理（</w:t>
      </w:r>
      <w:r>
        <w:t xml:space="preserve">JUC </w:t>
      </w:r>
      <w:r>
        <w:t>的并发包中的很多类都是基于这个模板方法的，很重要）</w:t>
      </w:r>
    </w:p>
    <w:p w:rsidR="001A7847" w:rsidRDefault="007D395D">
      <w:pPr>
        <w:pStyle w:val="aa"/>
      </w:pPr>
      <w:r>
        <w:t>AbstractQueuedSynchronizer(简称AQS)，队列同步器，是用来构建锁或者其他同步组建的基础框架。AQS的核心思想是基于volatile int state这样的</w:t>
      </w:r>
      <w:r>
        <w:lastRenderedPageBreak/>
        <w:t>volatile变量，配合Unsafe工具对其原子性的操作来实现对当前锁状态进行修改。同步器内部依赖一个FIFO的双向队列来完成资源获取线程的排队工作。</w:t>
      </w:r>
    </w:p>
    <w:p w:rsidR="001A7847" w:rsidRDefault="007D395D">
      <w:pPr>
        <w:pStyle w:val="aa"/>
      </w:pPr>
      <w:r>
        <w:t>AQS 的锁在内部实现上分为独占模式和共享模式两种。</w:t>
      </w:r>
    </w:p>
    <w:p w:rsidR="001A7847" w:rsidRDefault="007D395D">
      <w:pPr>
        <w:pStyle w:val="aa"/>
      </w:pPr>
      <w:r>
        <w:rPr>
          <w:rStyle w:val="ac"/>
        </w:rPr>
        <w:t>独占锁</w:t>
      </w:r>
      <w:r>
        <w:t>： 锁在一个时间点只能被一个线程占有。ReentrantLock 和 ReentrantReadWriteLock.Writelock 是独占锁。</w:t>
      </w:r>
    </w:p>
    <w:p w:rsidR="001A7847" w:rsidRDefault="007D395D">
      <w:pPr>
        <w:pStyle w:val="aa"/>
      </w:pPr>
      <w:r>
        <w:rPr>
          <w:rStyle w:val="ac"/>
        </w:rPr>
        <w:t>共享锁</w:t>
      </w:r>
      <w:r>
        <w:t>：同一个时候能够被多个线程获取的锁，能被共享的锁。JUC包中ReentrantReadWriteLock.ReadLock，CyclicBarrier，CountDownLatch和Semaphore都是共享锁。</w:t>
      </w:r>
    </w:p>
    <w:p w:rsidR="001A7847" w:rsidRDefault="007D395D">
      <w:pPr>
        <w:pStyle w:val="aa"/>
      </w:pPr>
      <w:r>
        <w:rPr>
          <w:rStyle w:val="ac"/>
        </w:rPr>
        <w:t>AQS 独占模式获取锁的过程</w:t>
      </w:r>
      <w:r>
        <w:t>：</w:t>
      </w:r>
    </w:p>
    <w:p w:rsidR="001A7847" w:rsidRDefault="007D395D">
      <w:pPr>
        <w:pStyle w:val="aa"/>
        <w:numPr>
          <w:ilvl w:val="0"/>
          <w:numId w:val="85"/>
        </w:numPr>
      </w:pPr>
      <w:r>
        <w:t>调用自定义同步器的tryAcquire()尝试直接去获取资源，如果成功则直接返回</w:t>
      </w:r>
    </w:p>
    <w:p w:rsidR="001A7847" w:rsidRDefault="007D395D">
      <w:pPr>
        <w:pStyle w:val="aa"/>
        <w:numPr>
          <w:ilvl w:val="0"/>
          <w:numId w:val="85"/>
        </w:numPr>
      </w:pPr>
      <w:r>
        <w:t>没成功，则addWaiter()将该线程封装成 Node 对象并加入等待队列的尾部，并标记为独占模式</w:t>
      </w:r>
    </w:p>
    <w:p w:rsidR="001A7847" w:rsidRDefault="007D395D">
      <w:pPr>
        <w:pStyle w:val="aa"/>
        <w:numPr>
          <w:ilvl w:val="0"/>
          <w:numId w:val="85"/>
        </w:numPr>
      </w:pPr>
      <w:r>
        <w:t>acquireQueued()使线程在等待队列中休息，有机会时（轮到自己，会被unpark()）会去尝试获取资源。获取到资源后才返回。如果在整个等待过程中被中断过，则返回true，否则返回false</w:t>
      </w:r>
    </w:p>
    <w:p w:rsidR="001A7847" w:rsidRDefault="007D395D">
      <w:pPr>
        <w:pStyle w:val="aa"/>
        <w:numPr>
          <w:ilvl w:val="0"/>
          <w:numId w:val="85"/>
        </w:numPr>
      </w:pPr>
      <w:r>
        <w:t>如果线程在等待过程中被中断过，它是不响应的。只是获取资源后才再进行自我中断selfInterrupt()，将中断补上</w:t>
      </w:r>
    </w:p>
    <w:p w:rsidR="001A7847" w:rsidRDefault="007D395D">
      <w:pPr>
        <w:pStyle w:val="aa"/>
      </w:pPr>
      <w:r>
        <w:rPr>
          <w:rStyle w:val="ac"/>
        </w:rPr>
        <w:t>AQS 独占模式释放锁的过程</w:t>
      </w:r>
      <w:r>
        <w:t>：</w:t>
      </w:r>
    </w:p>
    <w:p w:rsidR="001A7847" w:rsidRDefault="007D395D">
      <w:pPr>
        <w:pStyle w:val="aa"/>
        <w:numPr>
          <w:ilvl w:val="0"/>
          <w:numId w:val="86"/>
        </w:numPr>
      </w:pPr>
      <w:r>
        <w:t>release() 根据 tryRelease() 的返回值来判断该线程是否已经完成释放掉资源了，如果已经彻底释放资源(state=0)，要返回true，否则返回false。</w:t>
      </w:r>
    </w:p>
    <w:p w:rsidR="001A7847" w:rsidRDefault="007D395D">
      <w:pPr>
        <w:pStyle w:val="aa"/>
        <w:numPr>
          <w:ilvl w:val="0"/>
          <w:numId w:val="86"/>
        </w:numPr>
      </w:pPr>
      <w:r>
        <w:t>如果已经彻底释放资源，则调用 unparkSuccessor 方法，唤醒等待队列里的下一个线程。</w:t>
      </w:r>
    </w:p>
    <w:p w:rsidR="001A7847" w:rsidRDefault="007D395D">
      <w:pPr>
        <w:pStyle w:val="aa"/>
      </w:pPr>
      <w:r>
        <w:rPr>
          <w:rStyle w:val="ac"/>
        </w:rPr>
        <w:t>AQS 共享模式获取锁的过程</w:t>
      </w:r>
      <w:r>
        <w:t>：</w:t>
      </w:r>
    </w:p>
    <w:p w:rsidR="001A7847" w:rsidRDefault="007D395D">
      <w:pPr>
        <w:pStyle w:val="aa"/>
        <w:numPr>
          <w:ilvl w:val="0"/>
          <w:numId w:val="87"/>
        </w:numPr>
      </w:pPr>
      <w:r>
        <w:t>调用子类实现的 tryAcquireShared() 方法尝试获取资源，当前线程获取资源成功后，如果还有剩余资源，那么还会唤醒后面的线程来尝试获取资源。</w:t>
      </w:r>
    </w:p>
    <w:p w:rsidR="001A7847" w:rsidRDefault="007D395D">
      <w:pPr>
        <w:pStyle w:val="aa"/>
        <w:numPr>
          <w:ilvl w:val="0"/>
          <w:numId w:val="87"/>
        </w:numPr>
      </w:pPr>
      <w:r>
        <w:t>失败则通过doAcquireShared()进入等待队列park()，直到被unpark()/interrupt()并成功获取到资源才返回。整个等待过程也是忽略中断的。</w:t>
      </w:r>
    </w:p>
    <w:p w:rsidR="001A7847" w:rsidRDefault="007D395D">
      <w:pPr>
        <w:pStyle w:val="aa"/>
      </w:pPr>
      <w:r>
        <w:rPr>
          <w:rStyle w:val="ac"/>
        </w:rPr>
        <w:t>AQS 共享模式释放锁的过程</w:t>
      </w:r>
      <w:r>
        <w:t>：</w:t>
      </w:r>
    </w:p>
    <w:p w:rsidR="001A7847" w:rsidRDefault="007D395D">
      <w:pPr>
        <w:widowControl/>
        <w:numPr>
          <w:ilvl w:val="0"/>
          <w:numId w:val="88"/>
        </w:numPr>
        <w:spacing w:before="100" w:beforeAutospacing="1" w:after="100" w:afterAutospacing="1"/>
        <w:jc w:val="left"/>
      </w:pPr>
      <w:r>
        <w:t>调用子类实现的</w:t>
      </w:r>
      <w:r>
        <w:t xml:space="preserve"> tryReleaseShared() </w:t>
      </w:r>
      <w:r>
        <w:t>方法释放资源，如果成功释放资源，那么就调用</w:t>
      </w:r>
      <w:r>
        <w:t xml:space="preserve"> doReleaseShared() </w:t>
      </w:r>
      <w:r>
        <w:t>方法唤醒后面的线程。</w:t>
      </w:r>
    </w:p>
    <w:p w:rsidR="001A7847" w:rsidRDefault="007D395D">
      <w:pPr>
        <w:pStyle w:val="2"/>
      </w:pPr>
      <w:r>
        <w:lastRenderedPageBreak/>
        <w:t xml:space="preserve">ReentrantLock </w:t>
      </w:r>
      <w:r>
        <w:t>实现原理</w:t>
      </w:r>
    </w:p>
    <w:p w:rsidR="001A7847" w:rsidRDefault="007D395D">
      <w:pPr>
        <w:pStyle w:val="aa"/>
      </w:pPr>
      <w:r>
        <w:t>ReentrantLock 是基于 AQS 实现的独占锁。内部分为公平锁和非公平锁，默认使用的是非公平锁。</w:t>
      </w:r>
    </w:p>
    <w:p w:rsidR="001A7847" w:rsidRDefault="007D395D">
      <w:pPr>
        <w:pStyle w:val="aa"/>
      </w:pPr>
      <w:r>
        <w:rPr>
          <w:rStyle w:val="ac"/>
        </w:rPr>
        <w:t>公平锁是指</w:t>
      </w:r>
      <w:r>
        <w:t>：线程获取锁的顺序和调用lock的顺序一样，FIFO。</w:t>
      </w:r>
    </w:p>
    <w:p w:rsidR="001A7847" w:rsidRDefault="007D395D">
      <w:pPr>
        <w:pStyle w:val="aa"/>
      </w:pPr>
      <w:r>
        <w:rPr>
          <w:rStyle w:val="ac"/>
        </w:rPr>
        <w:t>非公平锁是指</w:t>
      </w:r>
      <w:r>
        <w:t>：线程获取锁的顺序和调用lock的顺序无关，全凭运气。 ReentrantLock 默认使用非公平锁是基于性能考虑，公平锁为了保证线程规规矩矩地排队，需要增加阻塞和唤醒的时间开销。如果直接插队获取非公平锁，跳过了对队列的处理，速度会更快。</w:t>
      </w:r>
    </w:p>
    <w:p w:rsidR="001A7847" w:rsidRDefault="007D395D">
      <w:pPr>
        <w:pStyle w:val="aa"/>
      </w:pPr>
      <w:r>
        <w:t>公平锁和非公平锁在释放锁的步骤上没有区别，只是在加锁的时候有区别，区别如下：</w:t>
      </w:r>
    </w:p>
    <w:p w:rsidR="001A7847" w:rsidRDefault="007D395D">
      <w:pPr>
        <w:pStyle w:val="aa"/>
      </w:pPr>
      <w:r>
        <w:rPr>
          <w:rStyle w:val="ac"/>
        </w:rPr>
        <w:t>非公平锁加锁的步骤</w:t>
      </w:r>
      <w:r>
        <w:t>：</w:t>
      </w:r>
    </w:p>
    <w:p w:rsidR="001A7847" w:rsidRDefault="007D395D">
      <w:pPr>
        <w:pStyle w:val="aa"/>
      </w:pPr>
      <w:r>
        <w:t>忽视队列前面的等待线程，上来直接基于CAS尝试将state（锁数量）从0设置为1</w:t>
      </w:r>
    </w:p>
    <w:p w:rsidR="001A7847" w:rsidRDefault="007D395D">
      <w:pPr>
        <w:pStyle w:val="aa"/>
      </w:pPr>
      <w:r>
        <w:t>A、如果设置成功，设置当前线程为独占锁的线程；</w:t>
      </w:r>
    </w:p>
    <w:p w:rsidR="001A7847" w:rsidRDefault="007D395D">
      <w:pPr>
        <w:pStyle w:val="aa"/>
      </w:pPr>
      <w:r>
        <w:t>B、如果设置失败，还会再获取一次锁数量，</w:t>
      </w:r>
    </w:p>
    <w:p w:rsidR="001A7847" w:rsidRDefault="007D395D">
      <w:pPr>
        <w:pStyle w:val="aa"/>
      </w:pPr>
      <w:r>
        <w:t>B1、如果锁数量为0，再基于CAS尝试将state（锁数量）从0设置为1一次，如果设置成功，设置当前线程为独占锁的线程；</w:t>
      </w:r>
    </w:p>
    <w:p w:rsidR="001A7847" w:rsidRDefault="007D395D">
      <w:pPr>
        <w:pStyle w:val="aa"/>
      </w:pPr>
      <w:r>
        <w:t>B2、如果锁数量不为0或者上边的尝试又失败了，查看当前线程是不是已经是独占锁的线程了，如果是，则将当前的锁数量+1；如果不是，则将该线程封装在一个Node内，并加入到等待队列中去。等待被其前一个线程节点唤醒。</w:t>
      </w:r>
    </w:p>
    <w:p w:rsidR="001A7847" w:rsidRDefault="007D395D">
      <w:pPr>
        <w:pStyle w:val="aa"/>
      </w:pPr>
      <w:r>
        <w:rPr>
          <w:rStyle w:val="ac"/>
        </w:rPr>
        <w:t>公平锁加锁的步骤</w:t>
      </w:r>
      <w:r>
        <w:t>：</w:t>
      </w:r>
    </w:p>
    <w:p w:rsidR="001A7847" w:rsidRDefault="007D395D">
      <w:pPr>
        <w:pStyle w:val="aa"/>
      </w:pPr>
      <w:r>
        <w:t>A1、获取一次锁数量</w:t>
      </w:r>
    </w:p>
    <w:p w:rsidR="001A7847" w:rsidRDefault="007D395D">
      <w:pPr>
        <w:pStyle w:val="aa"/>
      </w:pPr>
      <w:r>
        <w:t>B1、如果锁数量为0，如果当前线程是等待队列中的头节点，基于CAS尝试将state（锁数量）从0设置为1一次，如果设置成功，设置当前线程为独占锁的线程；</w:t>
      </w:r>
    </w:p>
    <w:p w:rsidR="001A7847" w:rsidRDefault="007D395D">
      <w:pPr>
        <w:pStyle w:val="aa"/>
      </w:pPr>
      <w:r>
        <w:t>B2、如果锁数量不为0或者当前线程不是等待队列中的头节点或者上边的尝试又失败了，查看当前线程是不是已经是独占锁的线程了，如果是，则将当前的锁数量+1；如果不是，则将该线程封装在一个Node内，并加入到等待队列中去。等待被其前一个线程节点唤醒。</w:t>
      </w:r>
    </w:p>
    <w:p w:rsidR="001A7847" w:rsidRDefault="007D395D">
      <w:pPr>
        <w:pStyle w:val="2"/>
      </w:pPr>
      <w:r>
        <w:lastRenderedPageBreak/>
        <w:t>线程池的实现原理</w:t>
      </w:r>
    </w:p>
    <w:p w:rsidR="001A7847" w:rsidRDefault="007D395D">
      <w:pPr>
        <w:pStyle w:val="aa"/>
      </w:pPr>
      <w:r>
        <w:t>在 Java 中一共有 5 种线程池，他们分别是：CachedThreadPool，FixedThreadPool，SingleThreadExecutor，ScheduleThreadPool，ScheduledThreadPoolExecutor。它们分别是通过 Executors 的静态方法创建出来的。而他们底层是通过 ThreadPoolExecutor 类创建出来的。创建线程池时会传入以下参数，他们分别是：</w:t>
      </w:r>
    </w:p>
    <w:p w:rsidR="001A7847" w:rsidRDefault="007D395D">
      <w:pPr>
        <w:pStyle w:val="aa"/>
        <w:numPr>
          <w:ilvl w:val="0"/>
          <w:numId w:val="89"/>
        </w:numPr>
      </w:pPr>
      <w:r>
        <w:t>corePoolSize：核心线程池的大小，在线程池被创建之后，其实里面是没有线程的。（当然，调用 prestartAllCoreThreads() 或者 prestartCoreThread() 方法会预创建线程，而不用等着任务的到来）。当有任务进来的时候，才会创建线程。当线程池中的线程数量达到corePoolSize之后，就把任务放到缓存队列当中。（就是 workQueue ）。</w:t>
      </w:r>
    </w:p>
    <w:p w:rsidR="001A7847" w:rsidRDefault="007D395D">
      <w:pPr>
        <w:pStyle w:val="aa"/>
        <w:numPr>
          <w:ilvl w:val="0"/>
          <w:numId w:val="89"/>
        </w:numPr>
      </w:pPr>
      <w:r>
        <w:t>maximumPoolSize：最大线程数量是多少。它标志着这个线程池的最大线程数量。如果没有最大数量，当创建的线程数量达到了 某个极限值，到最后内存肯定就爆掉了。</w:t>
      </w:r>
    </w:p>
    <w:p w:rsidR="001A7847" w:rsidRDefault="007D395D">
      <w:pPr>
        <w:pStyle w:val="aa"/>
        <w:numPr>
          <w:ilvl w:val="0"/>
          <w:numId w:val="89"/>
        </w:numPr>
      </w:pPr>
      <w:r>
        <w:t>keepAliveTime：当线程没有任务时，最多保持的时间，超过这个时间就被终止了,默认值 60 秒。默认情况下，只有线程池中线程数量大于 corePoolSize 时，keepAliveTime 值才会起作用。也就说，只有在线程池线程数量超出 corePoolSize 了。我们才会把超时的空闲线程给停止掉。否则就保持线程池中有 corePoolSize 个线程就可以了。</w:t>
      </w:r>
    </w:p>
    <w:p w:rsidR="001A7847" w:rsidRDefault="007D395D">
      <w:pPr>
        <w:pStyle w:val="aa"/>
        <w:numPr>
          <w:ilvl w:val="0"/>
          <w:numId w:val="89"/>
        </w:numPr>
      </w:pPr>
      <w:r>
        <w:t>Unit：参数keepAliveTime的时间单位，就是 TimeUnit类当中的几个属性。</w:t>
      </w:r>
    </w:p>
    <w:p w:rsidR="001A7847" w:rsidRDefault="007D395D">
      <w:pPr>
        <w:pStyle w:val="aa"/>
        <w:numPr>
          <w:ilvl w:val="0"/>
          <w:numId w:val="89"/>
        </w:numPr>
      </w:pPr>
      <w:r>
        <w:t>workQueue：用来存储待执行任务的队列，不同的线程池它的队列实现方式不同（因为这关系到排队策略的问题）比如有以下几种:</w:t>
      </w:r>
    </w:p>
    <w:p w:rsidR="001A7847" w:rsidRDefault="007D395D">
      <w:pPr>
        <w:pStyle w:val="aa"/>
        <w:numPr>
          <w:ilvl w:val="1"/>
          <w:numId w:val="89"/>
        </w:numPr>
      </w:pPr>
      <w:r>
        <w:t>ArrayBlockingQueue：基于数组的队列，创建时需要指定大小。</w:t>
      </w:r>
    </w:p>
    <w:p w:rsidR="001A7847" w:rsidRDefault="007D395D">
      <w:pPr>
        <w:pStyle w:val="aa"/>
        <w:numPr>
          <w:ilvl w:val="1"/>
          <w:numId w:val="89"/>
        </w:numPr>
      </w:pPr>
      <w:r>
        <w:t>LinkedBlockingQueue：基于链表的队列，如果没有指定大小，则默认值是 Integer.MAX_VALUE。（newFixedThreadPool和newSingleThreadExecutor使用的就是这种队列），吞吐量通常要高于ArrayBlockingQuene。</w:t>
      </w:r>
    </w:p>
    <w:p w:rsidR="001A7847" w:rsidRDefault="007D395D">
      <w:pPr>
        <w:pStyle w:val="aa"/>
        <w:numPr>
          <w:ilvl w:val="1"/>
          <w:numId w:val="89"/>
        </w:numPr>
      </w:pPr>
      <w:r>
        <w:t>SynchronousQueue：一个不存储元素的阻塞队列，每个插入操作必须等到另一个线程调用移除操作，否则插入操作一直处于阻塞状态，吞吐量通常要高于LinkedBlockingQuene（newCachedThreadPool使用的就是这种队列）。</w:t>
      </w:r>
    </w:p>
    <w:p w:rsidR="001A7847" w:rsidRDefault="007D395D">
      <w:pPr>
        <w:pStyle w:val="aa"/>
        <w:numPr>
          <w:ilvl w:val="0"/>
          <w:numId w:val="89"/>
        </w:numPr>
      </w:pPr>
      <w:r>
        <w:t>threadFactory:线程工厂，用来创建线程。通过自定义的线程工厂可以给每个新建的线程设置一个具有识别度的线程名。</w:t>
      </w:r>
    </w:p>
    <w:p w:rsidR="001A7847" w:rsidRDefault="007D395D">
      <w:pPr>
        <w:pStyle w:val="aa"/>
        <w:numPr>
          <w:ilvl w:val="0"/>
          <w:numId w:val="89"/>
        </w:numPr>
      </w:pPr>
      <w:r>
        <w:t>Handler：拒绝执行任务时的策略，一般来讲有以下四种策略：</w:t>
      </w:r>
    </w:p>
    <w:p w:rsidR="001A7847" w:rsidRDefault="007D395D">
      <w:pPr>
        <w:pStyle w:val="aa"/>
        <w:numPr>
          <w:ilvl w:val="1"/>
          <w:numId w:val="89"/>
        </w:numPr>
      </w:pPr>
      <w:r>
        <w:t>ThreadPoolExecutor.AbortPolicy 丢弃任务，并抛出 RejectedExecutionException 异常。</w:t>
      </w:r>
    </w:p>
    <w:p w:rsidR="001A7847" w:rsidRDefault="007D395D">
      <w:pPr>
        <w:pStyle w:val="aa"/>
        <w:numPr>
          <w:ilvl w:val="1"/>
          <w:numId w:val="89"/>
        </w:numPr>
      </w:pPr>
      <w:r>
        <w:t>ThreadPoolExecutor.CallerRunsPolicy：该任务被线程池拒绝，由调用 execute 方法的线程执行该任务。</w:t>
      </w:r>
    </w:p>
    <w:p w:rsidR="001A7847" w:rsidRDefault="007D395D">
      <w:pPr>
        <w:pStyle w:val="aa"/>
        <w:numPr>
          <w:ilvl w:val="1"/>
          <w:numId w:val="89"/>
        </w:numPr>
      </w:pPr>
      <w:r>
        <w:t>ThreadPoolExecutor.DiscardOldestPolicy ： 抛弃队列最前面的任务，然后重新尝试执行任务。</w:t>
      </w:r>
    </w:p>
    <w:p w:rsidR="001A7847" w:rsidRDefault="007D395D">
      <w:pPr>
        <w:pStyle w:val="aa"/>
        <w:numPr>
          <w:ilvl w:val="1"/>
          <w:numId w:val="89"/>
        </w:numPr>
      </w:pPr>
      <w:r>
        <w:lastRenderedPageBreak/>
        <w:t>ThreadPoolExecutor.DiscardPolicy，丢弃任务，不过也不抛出异常。</w:t>
      </w:r>
    </w:p>
    <w:p w:rsidR="001A7847" w:rsidRDefault="007D395D">
      <w:pPr>
        <w:pStyle w:val="2"/>
      </w:pPr>
      <w:r>
        <w:t>几种线程池的比较</w:t>
      </w:r>
    </w:p>
    <w:p w:rsidR="001A7847" w:rsidRDefault="007D395D">
      <w:pPr>
        <w:pStyle w:val="2"/>
      </w:pPr>
      <w:r>
        <w:t>2.1 CachedThreadPool</w:t>
      </w:r>
    </w:p>
    <w:p w:rsidR="001A7847" w:rsidRDefault="007D395D">
      <w:pPr>
        <w:pStyle w:val="aa"/>
      </w:pPr>
      <w:r>
        <w:rPr>
          <w:rStyle w:val="ac"/>
        </w:rPr>
        <w:t>优点</w:t>
      </w:r>
      <w:r>
        <w:t>：</w:t>
      </w:r>
    </w:p>
    <w:p w:rsidR="001A7847" w:rsidRDefault="007D395D">
      <w:pPr>
        <w:pStyle w:val="aa"/>
      </w:pPr>
      <w:r>
        <w:t>工作线程的创建数量几乎没有限制(其实也有限制的,数目为Interger. MAX_VALUE), 这样可灵活的往线程池中添加线程。</w:t>
      </w:r>
    </w:p>
    <w:p w:rsidR="001A7847" w:rsidRDefault="007D395D">
      <w:pPr>
        <w:pStyle w:val="aa"/>
      </w:pPr>
      <w:r>
        <w:t>如果长时间没有往线程池中提交任务，即如果工作线程空闲了指定的时间(默认为1分钟)，则该工作线程将自动终止。终止后，如果你又提交了新的任务，则线程池重新创建一个工作线程。</w:t>
      </w:r>
    </w:p>
    <w:p w:rsidR="001A7847" w:rsidRDefault="007D395D">
      <w:pPr>
        <w:pStyle w:val="aa"/>
      </w:pPr>
      <w:r>
        <w:rPr>
          <w:rStyle w:val="ac"/>
        </w:rPr>
        <w:t>缺点</w:t>
      </w:r>
      <w:r>
        <w:t>：</w:t>
      </w:r>
    </w:p>
    <w:p w:rsidR="001A7847" w:rsidRDefault="007D395D">
      <w:pPr>
        <w:pStyle w:val="aa"/>
      </w:pPr>
      <w:r>
        <w:t>在使用CachedThreadPool时，一定要注意控制任务的数量，否则，由于大量线程同时运行，很有会造成系统瘫痪。</w:t>
      </w:r>
    </w:p>
    <w:p w:rsidR="001A7847" w:rsidRDefault="007D395D">
      <w:pPr>
        <w:pStyle w:val="2"/>
      </w:pPr>
      <w:r>
        <w:t>2.2 FixedThreadPool</w:t>
      </w:r>
    </w:p>
    <w:p w:rsidR="001A7847" w:rsidRDefault="007D395D">
      <w:pPr>
        <w:pStyle w:val="aa"/>
      </w:pPr>
      <w:r>
        <w:t>创建一个指定工作线程数量的线程池。每当提交一个任务就创建一个工作线程，如果工作线程数量达到线程池初始的最大数，则将提交的任务存入到池队列中。定长线程池的大小最好根据系统资源进行设置如Runtime.getRuntime().availableProcessors()</w:t>
      </w:r>
    </w:p>
    <w:p w:rsidR="001A7847" w:rsidRDefault="007D395D">
      <w:pPr>
        <w:pStyle w:val="aa"/>
      </w:pPr>
      <w:r>
        <w:rPr>
          <w:rStyle w:val="ac"/>
        </w:rPr>
        <w:t>优点</w:t>
      </w:r>
      <w:r>
        <w:t>：</w:t>
      </w:r>
    </w:p>
    <w:p w:rsidR="001A7847" w:rsidRDefault="007D395D">
      <w:pPr>
        <w:pStyle w:val="aa"/>
      </w:pPr>
      <w:r>
        <w:t>FixedThreadPool是一个典型且优秀的线程池，它具有线程池提高程序效率和节省创建线程时所耗的开销的优点。</w:t>
      </w:r>
    </w:p>
    <w:p w:rsidR="001A7847" w:rsidRDefault="007D395D">
      <w:pPr>
        <w:pStyle w:val="aa"/>
      </w:pPr>
      <w:r>
        <w:rPr>
          <w:rStyle w:val="ac"/>
        </w:rPr>
        <w:t>缺点</w:t>
      </w:r>
      <w:r>
        <w:t>：</w:t>
      </w:r>
    </w:p>
    <w:p w:rsidR="001A7847" w:rsidRDefault="007D395D">
      <w:pPr>
        <w:pStyle w:val="aa"/>
      </w:pPr>
      <w:r>
        <w:t>但是，在线程池空闲时，即线程池中没有可运行任务时，它不会释放工作线程，还会占用一定的系统资源。</w:t>
      </w:r>
    </w:p>
    <w:p w:rsidR="001A7847" w:rsidRDefault="007D395D">
      <w:pPr>
        <w:pStyle w:val="2"/>
      </w:pPr>
      <w:r>
        <w:t>2.3 SingleThreadExecutor</w:t>
      </w:r>
    </w:p>
    <w:p w:rsidR="001A7847" w:rsidRDefault="007D395D">
      <w:pPr>
        <w:pStyle w:val="aa"/>
      </w:pPr>
      <w:r>
        <w:t>创建一个单线程化的Executor，即只创建唯一的工作者线程来执行任务，它只会用唯一的工作线程来执行任务，保证所有任务按照指定顺序(FIFO, LIFO, 优</w:t>
      </w:r>
      <w:r>
        <w:lastRenderedPageBreak/>
        <w:t>先级)执行。如果这个线程异常结束，会有另一个取代它，保证顺序执行。单工作线程最大的特点是可保证顺序地执行各个任务，并且在任意给定的时间不会有多个线程是活动的。</w:t>
      </w:r>
    </w:p>
    <w:p w:rsidR="001A7847" w:rsidRDefault="007D395D">
      <w:pPr>
        <w:pStyle w:val="2"/>
      </w:pPr>
      <w:r>
        <w:t>2.4 ScheduleThreadPool</w:t>
      </w:r>
    </w:p>
    <w:p w:rsidR="001A7847" w:rsidRDefault="007D395D">
      <w:pPr>
        <w:pStyle w:val="aa"/>
      </w:pPr>
      <w:r>
        <w:t>创建一个定长的线程池，而且支持定时的以及周期性的任务执行，支持定时及周期性任务执行。</w:t>
      </w:r>
    </w:p>
    <w:p w:rsidR="001A7847" w:rsidRDefault="007D395D">
      <w:pPr>
        <w:pStyle w:val="2"/>
      </w:pPr>
      <w:r>
        <w:t>线程池任务的提交流程</w:t>
      </w:r>
    </w:p>
    <w:p w:rsidR="001A7847" w:rsidRDefault="007D395D">
      <w:pPr>
        <w:pStyle w:val="aa"/>
        <w:numPr>
          <w:ilvl w:val="0"/>
          <w:numId w:val="90"/>
        </w:numPr>
      </w:pPr>
      <w:r>
        <w:t>如果当前线程池线程数目小于 corePoolSize（核心池还没满呢），那么就创建一个新线程去处理任务。</w:t>
      </w:r>
    </w:p>
    <w:p w:rsidR="001A7847" w:rsidRDefault="007D395D">
      <w:pPr>
        <w:pStyle w:val="aa"/>
        <w:numPr>
          <w:ilvl w:val="0"/>
          <w:numId w:val="90"/>
        </w:numPr>
      </w:pPr>
      <w:r>
        <w:t>如果核心池已经满了，来了一个新的任务后，会尝试将其添加到任务队列中，如果成功，则等待空闲线程将其从队列中取出并且执行，如果队列已经满了，则继续下一步。</w:t>
      </w:r>
    </w:p>
    <w:p w:rsidR="001A7847" w:rsidRDefault="007D395D">
      <w:pPr>
        <w:pStyle w:val="aa"/>
        <w:numPr>
          <w:ilvl w:val="0"/>
          <w:numId w:val="90"/>
        </w:numPr>
      </w:pPr>
      <w:r>
        <w:t>此时，如果线程池线程数量 小于 maximumPoolSize，则创建一个新线程执行任务，否则，那就说明线程池到了最大饱和能力了，没办法再处理了，此时就按照拒绝策略来处理。（就是构造函数当中的 Handler 对象）。</w:t>
      </w:r>
    </w:p>
    <w:p w:rsidR="001A7847" w:rsidRDefault="007D395D">
      <w:pPr>
        <w:pStyle w:val="aa"/>
        <w:numPr>
          <w:ilvl w:val="0"/>
          <w:numId w:val="90"/>
        </w:numPr>
      </w:pPr>
      <w:r>
        <w:t>如果线程池的线程数量大于 corePoolSize，则当某个线程的空闲时间超过了 keepAliveTime，那么这个线程就要被销毁了，直到线程池中线程数量不大于 corePoolSize 为止。</w:t>
      </w:r>
    </w:p>
    <w:p w:rsidR="001A7847" w:rsidRDefault="007D395D">
      <w:pPr>
        <w:pStyle w:val="2"/>
      </w:pPr>
      <w:r>
        <w:t>线程池的</w:t>
      </w:r>
      <w:r>
        <w:t xml:space="preserve"> shutdown </w:t>
      </w:r>
      <w:r>
        <w:t>和</w:t>
      </w:r>
      <w:r>
        <w:t xml:space="preserve"> shutdownNow </w:t>
      </w:r>
      <w:r>
        <w:t>方法的区别是什么</w:t>
      </w:r>
    </w:p>
    <w:p w:rsidR="001A7847" w:rsidRDefault="007D395D">
      <w:pPr>
        <w:pStyle w:val="aa"/>
        <w:numPr>
          <w:ilvl w:val="0"/>
          <w:numId w:val="91"/>
        </w:numPr>
      </w:pPr>
      <w:r>
        <w:t>shutdown 设置状态为 SHUTDOWN，而 shutdownNow 设置状态为 STOP</w:t>
      </w:r>
    </w:p>
    <w:p w:rsidR="001A7847" w:rsidRDefault="007D395D">
      <w:pPr>
        <w:pStyle w:val="aa"/>
        <w:numPr>
          <w:ilvl w:val="0"/>
          <w:numId w:val="91"/>
        </w:numPr>
      </w:pPr>
      <w:r>
        <w:t>shutdown 只中断空闲的线程，已提交的任务可以继续被执行，而 shutdownNow 中断所有线程</w:t>
      </w:r>
    </w:p>
    <w:p w:rsidR="001A7847" w:rsidRDefault="007D395D">
      <w:pPr>
        <w:pStyle w:val="aa"/>
        <w:numPr>
          <w:ilvl w:val="0"/>
          <w:numId w:val="91"/>
        </w:numPr>
      </w:pPr>
      <w:r>
        <w:t>shutdown 无返回值，shutdownNow 返回任务队列中还未执行的任务</w:t>
      </w:r>
    </w:p>
    <w:p w:rsidR="001A7847" w:rsidRDefault="007D395D">
      <w:pPr>
        <w:pStyle w:val="2"/>
      </w:pPr>
      <w:r>
        <w:t>线程池的参数要如何配置？（待整理给出）</w:t>
      </w:r>
    </w:p>
    <w:p w:rsidR="001A7847" w:rsidRDefault="003C5B7A">
      <w:pPr>
        <w:pStyle w:val="aa"/>
      </w:pPr>
      <w:hyperlink r:id="rId644" w:tgtFrame="_blank" w:history="1">
        <w:r w:rsidR="007D395D">
          <w:rPr>
            <w:rStyle w:val="af"/>
          </w:rPr>
          <w:t>http://www.cnblogs.com/waytobestcoder/p/5323130.html</w:t>
        </w:r>
      </w:hyperlink>
    </w:p>
    <w:p w:rsidR="001A7847" w:rsidRDefault="007D395D">
      <w:pPr>
        <w:pStyle w:val="2"/>
      </w:pPr>
      <w:r>
        <w:lastRenderedPageBreak/>
        <w:t>单利模式</w:t>
      </w:r>
      <w:r>
        <w:t>DCL(</w:t>
      </w:r>
      <w:r>
        <w:t>双重检查</w:t>
      </w:r>
      <w:r>
        <w:t>)</w:t>
      </w:r>
      <w:r>
        <w:t>失效问题，如何写出一个高效的单利模式</w:t>
      </w:r>
      <w:r>
        <w:t>?</w:t>
      </w:r>
    </w:p>
    <w:p w:rsidR="001A7847" w:rsidRDefault="007D395D">
      <w:pPr>
        <w:pStyle w:val="aa"/>
      </w:pPr>
      <w:r>
        <w:t>单例模式，针对延迟加载法的同步实现所产生的性能低的问题，我们可以采用DCL，即双重检查加锁（Double Check Lock）的方法来避免每次调用getInstance（）方法时都同步。实现方式如下：</w:t>
      </w:r>
    </w:p>
    <w:p w:rsidR="001A7847" w:rsidRDefault="007D395D">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LazySingleton</w:t>
      </w:r>
      <w:r>
        <w:rPr>
          <w:rStyle w:val="hljs-class"/>
        </w:rPr>
        <w:t xml:space="preserve"> </w:t>
      </w:r>
      <w:r>
        <w:rPr>
          <w:rStyle w:val="HTML0"/>
        </w:rPr>
        <w:t>{</w:t>
      </w:r>
    </w:p>
    <w:p w:rsidR="001A7847" w:rsidRDefault="007D395D">
      <w:pPr>
        <w:pStyle w:val="HTML"/>
        <w:rPr>
          <w:rStyle w:val="HTML0"/>
        </w:rPr>
      </w:pPr>
      <w:r>
        <w:rPr>
          <w:rStyle w:val="HTML0"/>
        </w:rPr>
        <w:t xml:space="preserve">    </w:t>
      </w:r>
      <w:r>
        <w:rPr>
          <w:rStyle w:val="hljs-keyword"/>
        </w:rPr>
        <w:t>private</w:t>
      </w:r>
      <w:r>
        <w:rPr>
          <w:rStyle w:val="HTML0"/>
        </w:rPr>
        <w:t xml:space="preserve"> </w:t>
      </w:r>
      <w:r>
        <w:rPr>
          <w:rStyle w:val="hljs-keyword"/>
        </w:rPr>
        <w:t>int</w:t>
      </w:r>
      <w:r>
        <w:rPr>
          <w:rStyle w:val="HTML0"/>
        </w:rPr>
        <w:t xml:space="preserve"> someField;</w:t>
      </w:r>
    </w:p>
    <w:p w:rsidR="001A7847" w:rsidRDefault="001A7847">
      <w:pPr>
        <w:pStyle w:val="HTML"/>
        <w:rPr>
          <w:rStyle w:val="HTML0"/>
        </w:rPr>
      </w:pPr>
    </w:p>
    <w:p w:rsidR="001A7847" w:rsidRDefault="007D395D">
      <w:pPr>
        <w:pStyle w:val="HTML"/>
        <w:rPr>
          <w:rStyle w:val="HTML0"/>
        </w:rPr>
      </w:pPr>
      <w:r>
        <w:rPr>
          <w:rStyle w:val="HTML0"/>
        </w:rPr>
        <w:t xml:space="preserve">    </w:t>
      </w:r>
      <w:r>
        <w:rPr>
          <w:rStyle w:val="hljs-keyword"/>
        </w:rPr>
        <w:t>private</w:t>
      </w:r>
      <w:r>
        <w:rPr>
          <w:rStyle w:val="HTML0"/>
        </w:rPr>
        <w:t xml:space="preserve"> </w:t>
      </w:r>
      <w:r>
        <w:rPr>
          <w:rStyle w:val="hljs-keyword"/>
        </w:rPr>
        <w:t>static</w:t>
      </w:r>
      <w:r>
        <w:rPr>
          <w:rStyle w:val="HTML0"/>
        </w:rPr>
        <w:t xml:space="preserve"> LazySingleton instance;</w:t>
      </w:r>
    </w:p>
    <w:p w:rsidR="001A7847" w:rsidRDefault="001A7847">
      <w:pPr>
        <w:pStyle w:val="HTML"/>
        <w:rPr>
          <w:rStyle w:val="HTML0"/>
        </w:rPr>
      </w:pPr>
    </w:p>
    <w:p w:rsidR="001A7847" w:rsidRDefault="007D395D">
      <w:pPr>
        <w:pStyle w:val="HTML"/>
        <w:rPr>
          <w:rStyle w:val="HTML0"/>
        </w:rPr>
      </w:pPr>
      <w:r>
        <w:rPr>
          <w:rStyle w:val="HTML0"/>
        </w:rPr>
        <w:t xml:space="preserve">    </w:t>
      </w:r>
      <w:r>
        <w:rPr>
          <w:rStyle w:val="hljs-keyword"/>
        </w:rPr>
        <w:t>private</w:t>
      </w:r>
      <w:r>
        <w:rPr>
          <w:rStyle w:val="hljs-function"/>
        </w:rPr>
        <w:t xml:space="preserve"> </w:t>
      </w:r>
      <w:r>
        <w:rPr>
          <w:rStyle w:val="hljs-title"/>
        </w:rPr>
        <w:t>LazySingleton</w:t>
      </w:r>
      <w:r>
        <w:rPr>
          <w:rStyle w:val="hljs-params"/>
        </w:rPr>
        <w:t>()</w:t>
      </w:r>
      <w:r>
        <w:rPr>
          <w:rStyle w:val="hljs-function"/>
        </w:rPr>
        <w:t xml:space="preserve"> </w:t>
      </w:r>
      <w:r>
        <w:rPr>
          <w:rStyle w:val="HTML0"/>
        </w:rPr>
        <w:t>{</w:t>
      </w:r>
    </w:p>
    <w:p w:rsidR="001A7847" w:rsidRDefault="007D395D">
      <w:pPr>
        <w:pStyle w:val="HTML"/>
        <w:rPr>
          <w:rStyle w:val="HTML0"/>
        </w:rPr>
      </w:pPr>
      <w:r>
        <w:rPr>
          <w:rStyle w:val="HTML0"/>
        </w:rPr>
        <w:t xml:space="preserve">        </w:t>
      </w:r>
      <w:r>
        <w:rPr>
          <w:rStyle w:val="hljs-keyword"/>
        </w:rPr>
        <w:t>this</w:t>
      </w:r>
      <w:r>
        <w:rPr>
          <w:rStyle w:val="HTML0"/>
        </w:rPr>
        <w:t xml:space="preserve">.someField = </w:t>
      </w:r>
      <w:r>
        <w:rPr>
          <w:rStyle w:val="hljs-keyword"/>
        </w:rPr>
        <w:t>new</w:t>
      </w:r>
      <w:r>
        <w:rPr>
          <w:rStyle w:val="HTML0"/>
        </w:rPr>
        <w:t xml:space="preserve"> Random().nextInt(</w:t>
      </w:r>
      <w:r>
        <w:rPr>
          <w:rStyle w:val="hljs-number"/>
        </w:rPr>
        <w:t>200</w:t>
      </w:r>
      <w:r>
        <w:rPr>
          <w:rStyle w:val="HTML0"/>
        </w:rPr>
        <w:t>)+</w:t>
      </w:r>
      <w:r>
        <w:rPr>
          <w:rStyle w:val="hljs-number"/>
        </w:rPr>
        <w:t>1</w:t>
      </w:r>
      <w:r>
        <w:rPr>
          <w:rStyle w:val="HTML0"/>
        </w:rPr>
        <w:t xml:space="preserve">;         </w:t>
      </w:r>
      <w:r>
        <w:rPr>
          <w:rStyle w:val="hljs-comment"/>
        </w:rPr>
        <w:t>// (1)</w:t>
      </w:r>
    </w:p>
    <w:p w:rsidR="001A7847" w:rsidRDefault="007D395D">
      <w:pPr>
        <w:pStyle w:val="HTML"/>
        <w:rPr>
          <w:rStyle w:val="HTML0"/>
        </w:rPr>
      </w:pPr>
      <w:r>
        <w:rPr>
          <w:rStyle w:val="HTML0"/>
        </w:rPr>
        <w:t xml:space="preserve">    }</w:t>
      </w:r>
    </w:p>
    <w:p w:rsidR="001A7847" w:rsidRDefault="001A7847">
      <w:pPr>
        <w:pStyle w:val="HTML"/>
        <w:rPr>
          <w:rStyle w:val="HTML0"/>
        </w:rPr>
      </w:pPr>
    </w:p>
    <w:p w:rsidR="001A7847" w:rsidRDefault="007D395D">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LazySingleton </w:t>
      </w:r>
      <w:r>
        <w:rPr>
          <w:rStyle w:val="hljs-title"/>
        </w:rPr>
        <w:t>getInstance</w:t>
      </w:r>
      <w:r>
        <w:rPr>
          <w:rStyle w:val="hljs-params"/>
        </w:rPr>
        <w:t>()</w:t>
      </w:r>
      <w:r>
        <w:rPr>
          <w:rStyle w:val="hljs-function"/>
        </w:rPr>
        <w:t xml:space="preserve"> </w:t>
      </w:r>
      <w:r>
        <w:rPr>
          <w:rStyle w:val="HTML0"/>
        </w:rPr>
        <w:t>{</w:t>
      </w:r>
    </w:p>
    <w:p w:rsidR="001A7847" w:rsidRDefault="007D395D">
      <w:pPr>
        <w:pStyle w:val="HTML"/>
        <w:rPr>
          <w:rStyle w:val="HTML0"/>
        </w:rPr>
      </w:pPr>
      <w:r>
        <w:rPr>
          <w:rStyle w:val="HTML0"/>
        </w:rPr>
        <w:t xml:space="preserve">        </w:t>
      </w:r>
      <w:r>
        <w:rPr>
          <w:rStyle w:val="hljs-keyword"/>
        </w:rPr>
        <w:t>if</w:t>
      </w:r>
      <w:r>
        <w:rPr>
          <w:rStyle w:val="HTML0"/>
        </w:rPr>
        <w:t xml:space="preserve"> (instance == </w:t>
      </w:r>
      <w:r>
        <w:rPr>
          <w:rStyle w:val="hljs-keyword"/>
        </w:rPr>
        <w:t>null</w:t>
      </w:r>
      <w:r>
        <w:rPr>
          <w:rStyle w:val="HTML0"/>
        </w:rPr>
        <w:t xml:space="preserve">) {                               </w:t>
      </w:r>
      <w:r>
        <w:rPr>
          <w:rStyle w:val="hljs-comment"/>
        </w:rPr>
        <w:t>// (2)</w:t>
      </w:r>
    </w:p>
    <w:p w:rsidR="001A7847" w:rsidRDefault="007D395D">
      <w:pPr>
        <w:pStyle w:val="HTML"/>
        <w:rPr>
          <w:rStyle w:val="HTML0"/>
        </w:rPr>
      </w:pPr>
      <w:r>
        <w:rPr>
          <w:rStyle w:val="HTML0"/>
        </w:rPr>
        <w:t xml:space="preserve">            </w:t>
      </w:r>
      <w:r>
        <w:rPr>
          <w:rStyle w:val="hljs-keyword"/>
        </w:rPr>
        <w:t>synchronized</w:t>
      </w:r>
      <w:r>
        <w:rPr>
          <w:rStyle w:val="HTML0"/>
        </w:rPr>
        <w:t xml:space="preserve">(LazySingleton.class) {               </w:t>
      </w:r>
      <w:r>
        <w:rPr>
          <w:rStyle w:val="hljs-comment"/>
        </w:rPr>
        <w:t>// (3)</w:t>
      </w:r>
    </w:p>
    <w:p w:rsidR="001A7847" w:rsidRDefault="007D395D">
      <w:pPr>
        <w:pStyle w:val="HTML"/>
        <w:rPr>
          <w:rStyle w:val="HTML0"/>
        </w:rPr>
      </w:pPr>
      <w:r>
        <w:rPr>
          <w:rStyle w:val="HTML0"/>
        </w:rPr>
        <w:t xml:space="preserve">                </w:t>
      </w:r>
      <w:r>
        <w:rPr>
          <w:rStyle w:val="hljs-keyword"/>
        </w:rPr>
        <w:t>if</w:t>
      </w:r>
      <w:r>
        <w:rPr>
          <w:rStyle w:val="HTML0"/>
        </w:rPr>
        <w:t xml:space="preserve"> (instance == </w:t>
      </w:r>
      <w:r>
        <w:rPr>
          <w:rStyle w:val="hljs-keyword"/>
        </w:rPr>
        <w:t>null</w:t>
      </w:r>
      <w:r>
        <w:rPr>
          <w:rStyle w:val="HTML0"/>
        </w:rPr>
        <w:t xml:space="preserve">) {                       </w:t>
      </w:r>
      <w:r>
        <w:rPr>
          <w:rStyle w:val="hljs-comment"/>
        </w:rPr>
        <w:t>// (4)</w:t>
      </w:r>
    </w:p>
    <w:p w:rsidR="001A7847" w:rsidRDefault="007D395D">
      <w:pPr>
        <w:pStyle w:val="HTML"/>
        <w:rPr>
          <w:rStyle w:val="HTML0"/>
        </w:rPr>
      </w:pPr>
      <w:r>
        <w:rPr>
          <w:rStyle w:val="HTML0"/>
        </w:rPr>
        <w:t xml:space="preserve">                    instance = </w:t>
      </w:r>
      <w:r>
        <w:rPr>
          <w:rStyle w:val="hljs-keyword"/>
        </w:rPr>
        <w:t>new</w:t>
      </w:r>
      <w:r>
        <w:rPr>
          <w:rStyle w:val="HTML0"/>
        </w:rPr>
        <w:t xml:space="preserve"> LazySingleton();           </w:t>
      </w:r>
      <w:r>
        <w:rPr>
          <w:rStyle w:val="hljs-comment"/>
        </w:rPr>
        <w:t>// (5)</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w:t>
      </w:r>
      <w:r>
        <w:rPr>
          <w:rStyle w:val="hljs-keyword"/>
        </w:rPr>
        <w:t>return</w:t>
      </w:r>
      <w:r>
        <w:rPr>
          <w:rStyle w:val="HTML0"/>
        </w:rPr>
        <w:t xml:space="preserve"> instance;                                      </w:t>
      </w:r>
      <w:r>
        <w:rPr>
          <w:rStyle w:val="hljs-comment"/>
        </w:rPr>
        <w:t>// (6)</w:t>
      </w:r>
    </w:p>
    <w:p w:rsidR="001A7847" w:rsidRDefault="007D395D">
      <w:pPr>
        <w:pStyle w:val="HTML"/>
        <w:rPr>
          <w:rStyle w:val="HTML0"/>
        </w:rPr>
      </w:pPr>
      <w:r>
        <w:rPr>
          <w:rStyle w:val="HTML0"/>
        </w:rPr>
        <w:t xml:space="preserve">    }</w:t>
      </w:r>
    </w:p>
    <w:p w:rsidR="001A7847" w:rsidRDefault="001A7847">
      <w:pPr>
        <w:pStyle w:val="HTML"/>
        <w:rPr>
          <w:rStyle w:val="HTML0"/>
        </w:rPr>
      </w:pPr>
    </w:p>
    <w:p w:rsidR="001A7847" w:rsidRDefault="007D395D">
      <w:pPr>
        <w:pStyle w:val="HTML"/>
        <w:rPr>
          <w:rStyle w:val="HTML0"/>
        </w:rPr>
      </w:pPr>
      <w:r>
        <w:rPr>
          <w:rStyle w:val="HTML0"/>
        </w:rPr>
        <w:t xml:space="preserve">    </w:t>
      </w:r>
      <w:r>
        <w:rPr>
          <w:rStyle w:val="hljs-keyword"/>
        </w:rPr>
        <w:t>public</w:t>
      </w:r>
      <w:r>
        <w:rPr>
          <w:rStyle w:val="hljs-function"/>
        </w:rPr>
        <w:t xml:space="preserve"> </w:t>
      </w:r>
      <w:r>
        <w:rPr>
          <w:rStyle w:val="hljs-keyword"/>
        </w:rPr>
        <w:t>int</w:t>
      </w:r>
      <w:r>
        <w:rPr>
          <w:rStyle w:val="hljs-function"/>
        </w:rPr>
        <w:t xml:space="preserve"> </w:t>
      </w:r>
      <w:r>
        <w:rPr>
          <w:rStyle w:val="hljs-title"/>
        </w:rPr>
        <w:t>getSomeField</w:t>
      </w:r>
      <w:r>
        <w:rPr>
          <w:rStyle w:val="hljs-params"/>
        </w:rPr>
        <w:t>()</w:t>
      </w:r>
      <w:r>
        <w:rPr>
          <w:rStyle w:val="hljs-function"/>
        </w:rPr>
        <w:t xml:space="preserve"> </w:t>
      </w:r>
      <w:r>
        <w:rPr>
          <w:rStyle w:val="HTML0"/>
        </w:rPr>
        <w:t>{</w:t>
      </w:r>
    </w:p>
    <w:p w:rsidR="001A7847" w:rsidRDefault="007D395D">
      <w:pPr>
        <w:pStyle w:val="HTML"/>
        <w:rPr>
          <w:rStyle w:val="HTML0"/>
        </w:rPr>
      </w:pPr>
      <w:r>
        <w:rPr>
          <w:rStyle w:val="HTML0"/>
        </w:rPr>
        <w:t xml:space="preserve">        </w:t>
      </w:r>
      <w:r>
        <w:rPr>
          <w:rStyle w:val="hljs-keyword"/>
        </w:rPr>
        <w:t>return</w:t>
      </w:r>
      <w:r>
        <w:rPr>
          <w:rStyle w:val="HTML0"/>
        </w:rPr>
        <w:t xml:space="preserve"> </w:t>
      </w:r>
      <w:r>
        <w:rPr>
          <w:rStyle w:val="hljs-keyword"/>
        </w:rPr>
        <w:t>this</w:t>
      </w:r>
      <w:r>
        <w:rPr>
          <w:rStyle w:val="HTML0"/>
        </w:rPr>
        <w:t xml:space="preserve">.someField;                                </w:t>
      </w:r>
      <w:r>
        <w:rPr>
          <w:rStyle w:val="hljs-comment"/>
        </w:rPr>
        <w:t>// (7)</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w:t>
      </w:r>
    </w:p>
    <w:p w:rsidR="001A7847" w:rsidRDefault="007D395D">
      <w:pPr>
        <w:pStyle w:val="aa"/>
      </w:pPr>
      <w:r>
        <w:t xml:space="preserve">但是这种双重检查模式会在多线程的情况下出现线程不安全的情况，即调用 </w:t>
      </w:r>
      <w:r>
        <w:rPr>
          <w:rStyle w:val="HTML0"/>
        </w:rPr>
        <w:t>getInstance().getSomeField()</w:t>
      </w:r>
      <w:r>
        <w:t xml:space="preserve"> 方法得到的值可能是其默认值，并非是初始化后的值。</w:t>
      </w:r>
    </w:p>
    <w:p w:rsidR="001A7847" w:rsidRDefault="007D395D">
      <w:pPr>
        <w:pStyle w:val="aa"/>
      </w:pPr>
      <w:r>
        <w:rPr>
          <w:rStyle w:val="ac"/>
        </w:rPr>
        <w:t>详细的原因参考笔记，篇幅的问题不展开</w:t>
      </w:r>
    </w:p>
    <w:p w:rsidR="001A7847" w:rsidRDefault="007D395D">
      <w:pPr>
        <w:pStyle w:val="aa"/>
      </w:pPr>
      <w:r>
        <w:rPr>
          <w:rStyle w:val="ac"/>
        </w:rPr>
        <w:t>针对这种情况的解决方案</w:t>
      </w:r>
      <w:r>
        <w:t>：</w:t>
      </w:r>
    </w:p>
    <w:p w:rsidR="001A7847" w:rsidRDefault="007D395D">
      <w:pPr>
        <w:widowControl/>
        <w:numPr>
          <w:ilvl w:val="0"/>
          <w:numId w:val="92"/>
        </w:numPr>
        <w:spacing w:before="100" w:beforeAutospacing="1" w:after="100" w:afterAutospacing="1"/>
        <w:jc w:val="left"/>
      </w:pPr>
      <w:r>
        <w:t>最简单而且安全的解决方法是使用</w:t>
      </w:r>
      <w:r>
        <w:t>static</w:t>
      </w:r>
      <w:r>
        <w:t>内部类的思想，它利用的思想是：一个类直到被使用时才被初始化，而类初始化的过程是非并行的，这些都有</w:t>
      </w:r>
      <w:r>
        <w:t>JLS</w:t>
      </w:r>
      <w:r>
        <w:t>保证。</w:t>
      </w:r>
    </w:p>
    <w:p w:rsidR="001A7847" w:rsidRDefault="007D395D">
      <w:pPr>
        <w:pStyle w:val="HTML"/>
        <w:rPr>
          <w:rStyle w:val="HTML0"/>
        </w:rPr>
      </w:pPr>
      <w:r>
        <w:rPr>
          <w:rStyle w:val="hljs-keyword"/>
        </w:rPr>
        <w:lastRenderedPageBreak/>
        <w:t>public</w:t>
      </w:r>
      <w:r>
        <w:rPr>
          <w:rStyle w:val="HTML0"/>
        </w:rPr>
        <w:t xml:space="preserve"> </w:t>
      </w:r>
      <w:r>
        <w:rPr>
          <w:rStyle w:val="hljs-keyword"/>
        </w:rPr>
        <w:t>class</w:t>
      </w:r>
      <w:r>
        <w:rPr>
          <w:rStyle w:val="hljs-class"/>
        </w:rPr>
        <w:t xml:space="preserve"> </w:t>
      </w:r>
      <w:r>
        <w:rPr>
          <w:rStyle w:val="hljs-title"/>
        </w:rPr>
        <w:t>Singleton</w:t>
      </w:r>
      <w:r>
        <w:rPr>
          <w:rStyle w:val="hljs-class"/>
        </w:rPr>
        <w:t xml:space="preserve"> </w:t>
      </w:r>
      <w:r>
        <w:rPr>
          <w:rStyle w:val="HTML0"/>
        </w:rPr>
        <w:t>{</w:t>
      </w:r>
    </w:p>
    <w:p w:rsidR="001A7847" w:rsidRDefault="001A7847">
      <w:pPr>
        <w:pStyle w:val="HTML"/>
        <w:rPr>
          <w:rStyle w:val="HTML0"/>
        </w:rPr>
      </w:pPr>
    </w:p>
    <w:p w:rsidR="001A7847" w:rsidRDefault="007D395D">
      <w:pPr>
        <w:pStyle w:val="HTML"/>
        <w:rPr>
          <w:rStyle w:val="HTML0"/>
        </w:rPr>
      </w:pPr>
      <w:r>
        <w:rPr>
          <w:rStyle w:val="HTML0"/>
        </w:rPr>
        <w:t xml:space="preserve">  </w:t>
      </w:r>
      <w:r>
        <w:rPr>
          <w:rStyle w:val="hljs-keyword"/>
        </w:rPr>
        <w:t>private</w:t>
      </w:r>
      <w:r>
        <w:rPr>
          <w:rStyle w:val="hljs-function"/>
        </w:rPr>
        <w:t xml:space="preserve"> </w:t>
      </w:r>
      <w:r>
        <w:rPr>
          <w:rStyle w:val="hljs-title"/>
        </w:rPr>
        <w:t>Singleton</w:t>
      </w:r>
      <w:r>
        <w:rPr>
          <w:rStyle w:val="hljs-params"/>
        </w:rPr>
        <w:t>()</w:t>
      </w:r>
      <w:r>
        <w:rPr>
          <w:rStyle w:val="hljs-function"/>
        </w:rPr>
        <w:t xml:space="preserve"> </w:t>
      </w:r>
      <w:r>
        <w:rPr>
          <w:rStyle w:val="HTML0"/>
        </w:rPr>
        <w:t>{}</w:t>
      </w:r>
    </w:p>
    <w:p w:rsidR="001A7847" w:rsidRDefault="001A7847">
      <w:pPr>
        <w:pStyle w:val="HTML"/>
        <w:rPr>
          <w:rStyle w:val="HTML0"/>
        </w:rPr>
      </w:pPr>
    </w:p>
    <w:p w:rsidR="001A7847" w:rsidRDefault="007D395D">
      <w:pPr>
        <w:pStyle w:val="HTML"/>
        <w:rPr>
          <w:rStyle w:val="HTML0"/>
        </w:rPr>
      </w:pPr>
      <w:r>
        <w:rPr>
          <w:rStyle w:val="HTML0"/>
        </w:rPr>
        <w:t xml:space="preserve">  </w:t>
      </w:r>
      <w:r>
        <w:rPr>
          <w:rStyle w:val="hljs-keyword"/>
        </w:rPr>
        <w:t>private</w:t>
      </w:r>
      <w:r>
        <w:rPr>
          <w:rStyle w:val="HTML0"/>
        </w:rPr>
        <w:t xml:space="preserve"> </w:t>
      </w:r>
      <w:r>
        <w:rPr>
          <w:rStyle w:val="hljs-keyword"/>
        </w:rPr>
        <w:t>static</w:t>
      </w:r>
      <w:r>
        <w:rPr>
          <w:rStyle w:val="HTML0"/>
        </w:rPr>
        <w:t xml:space="preserve"> </w:t>
      </w:r>
      <w:r>
        <w:rPr>
          <w:rStyle w:val="hljs-keyword"/>
        </w:rPr>
        <w:t>class</w:t>
      </w:r>
      <w:r>
        <w:rPr>
          <w:rStyle w:val="hljs-class"/>
        </w:rPr>
        <w:t xml:space="preserve"> </w:t>
      </w:r>
      <w:r>
        <w:rPr>
          <w:rStyle w:val="hljs-title"/>
        </w:rPr>
        <w:t>InstanceHolder</w:t>
      </w:r>
      <w:r>
        <w:rPr>
          <w:rStyle w:val="hljs-class"/>
        </w:rPr>
        <w:t xml:space="preserve"> </w:t>
      </w:r>
      <w:r>
        <w:rPr>
          <w:rStyle w:val="HTML0"/>
        </w:rPr>
        <w:t>{</w:t>
      </w:r>
    </w:p>
    <w:p w:rsidR="001A7847" w:rsidRDefault="007D395D">
      <w:pPr>
        <w:pStyle w:val="HTML"/>
        <w:rPr>
          <w:rStyle w:val="HTML0"/>
        </w:rPr>
      </w:pPr>
      <w:r>
        <w:rPr>
          <w:rStyle w:val="HTML0"/>
        </w:rPr>
        <w:t xml:space="preserve">   </w:t>
      </w:r>
      <w:r>
        <w:rPr>
          <w:rStyle w:val="hljs-keyword"/>
        </w:rPr>
        <w:t>private</w:t>
      </w:r>
      <w:r>
        <w:rPr>
          <w:rStyle w:val="HTML0"/>
        </w:rPr>
        <w:t xml:space="preserve"> </w:t>
      </w:r>
      <w:r>
        <w:rPr>
          <w:rStyle w:val="hljs-keyword"/>
        </w:rPr>
        <w:t>static</w:t>
      </w:r>
      <w:r>
        <w:rPr>
          <w:rStyle w:val="HTML0"/>
        </w:rPr>
        <w:t xml:space="preserve"> </w:t>
      </w:r>
      <w:r>
        <w:rPr>
          <w:rStyle w:val="hljs-keyword"/>
        </w:rPr>
        <w:t>final</w:t>
      </w:r>
      <w:r>
        <w:rPr>
          <w:rStyle w:val="HTML0"/>
        </w:rPr>
        <w:t xml:space="preserve"> Singleton instance = </w:t>
      </w:r>
      <w:r>
        <w:rPr>
          <w:rStyle w:val="hljs-keyword"/>
        </w:rPr>
        <w:t>new</w:t>
      </w:r>
      <w:r>
        <w:rPr>
          <w:rStyle w:val="HTML0"/>
        </w:rPr>
        <w:t xml:space="preserve"> Singleton();</w:t>
      </w:r>
    </w:p>
    <w:p w:rsidR="001A7847" w:rsidRDefault="007D395D">
      <w:pPr>
        <w:pStyle w:val="HTML"/>
        <w:rPr>
          <w:rStyle w:val="HTML0"/>
        </w:rPr>
      </w:pPr>
      <w:r>
        <w:rPr>
          <w:rStyle w:val="HTML0"/>
        </w:rPr>
        <w:t xml:space="preserve">  }</w:t>
      </w:r>
    </w:p>
    <w:p w:rsidR="001A7847" w:rsidRDefault="001A7847">
      <w:pPr>
        <w:pStyle w:val="HTML"/>
        <w:rPr>
          <w:rStyle w:val="HTML0"/>
        </w:rPr>
      </w:pPr>
    </w:p>
    <w:p w:rsidR="001A7847" w:rsidRDefault="007D395D">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Singleton </w:t>
      </w:r>
      <w:r>
        <w:rPr>
          <w:rStyle w:val="hljs-title"/>
        </w:rPr>
        <w:t>getSingleton</w:t>
      </w:r>
      <w:r>
        <w:rPr>
          <w:rStyle w:val="hljs-params"/>
        </w:rPr>
        <w:t>()</w:t>
      </w:r>
      <w:r>
        <w:rPr>
          <w:rStyle w:val="hljs-function"/>
        </w:rPr>
        <w:t xml:space="preserve"> </w:t>
      </w:r>
      <w:r>
        <w:rPr>
          <w:rStyle w:val="HTML0"/>
        </w:rPr>
        <w:t>{</w:t>
      </w:r>
    </w:p>
    <w:p w:rsidR="001A7847" w:rsidRDefault="007D395D">
      <w:pPr>
        <w:pStyle w:val="HTML"/>
        <w:rPr>
          <w:rStyle w:val="HTML0"/>
        </w:rPr>
      </w:pPr>
      <w:r>
        <w:rPr>
          <w:rStyle w:val="HTML0"/>
        </w:rPr>
        <w:t xml:space="preserve">    </w:t>
      </w:r>
      <w:r>
        <w:rPr>
          <w:rStyle w:val="hljs-keyword"/>
        </w:rPr>
        <w:t>return</w:t>
      </w:r>
      <w:r>
        <w:rPr>
          <w:rStyle w:val="HTML0"/>
        </w:rPr>
        <w:t xml:space="preserve"> InstanceHolder.instance;</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w:t>
      </w:r>
    </w:p>
    <w:p w:rsidR="001A7847" w:rsidRDefault="007D395D">
      <w:pPr>
        <w:pStyle w:val="aa"/>
        <w:numPr>
          <w:ilvl w:val="0"/>
          <w:numId w:val="93"/>
        </w:numPr>
      </w:pPr>
      <w:r>
        <w:t>另外，可以将 instance 声明为 volatile。即</w:t>
      </w:r>
      <w:r>
        <w:br/>
        <w:t>private volatile static LazySingleton instance;</w:t>
      </w:r>
      <w:r>
        <w:br/>
        <w:t>这样我们便可以得到，线程Ⅰ的语句(5) -&gt; 语线程Ⅱ的句(2)，根据单线程规则，线程Ⅰ的语句(1) -&gt; 线程Ⅰ的语句(5)和语线程Ⅱ的句(2) -&gt; 语线程Ⅱ的句(7)，再根据传递规则就有线程Ⅰ的语句(1) -&gt; 语线程Ⅱ的句(7)，这表示线程Ⅱ能够观察到线程Ⅰ在语句(1)时对someFiled的写入值，程序能够得到正确的行为。</w:t>
      </w:r>
    </w:p>
    <w:p w:rsidR="001A7847" w:rsidRDefault="007D395D">
      <w:pPr>
        <w:pStyle w:val="aa"/>
        <w:numPr>
          <w:ilvl w:val="0"/>
          <w:numId w:val="93"/>
        </w:numPr>
      </w:pPr>
      <w:r>
        <w:t>利用 java5 的 final 语义，final 变量一旦在构造函数中设置完成（前提是在构造函数中没有泄露this引用)，其它线程必定会看到在构造函数中设置的值。可以将 LazySingleton 的 someField 变量设置成 final，这样在 java5 中就能够正确运行了。</w:t>
      </w:r>
    </w:p>
    <w:p w:rsidR="001A7847" w:rsidRDefault="007D395D">
      <w:pPr>
        <w:pStyle w:val="2"/>
      </w:pPr>
      <w:r>
        <w:t>线程同步与阻塞的关系</w:t>
      </w:r>
      <w:r>
        <w:t>?</w:t>
      </w:r>
      <w:r>
        <w:t>同步一定阻塞吗</w:t>
      </w:r>
      <w:r>
        <w:t>?</w:t>
      </w:r>
      <w:r>
        <w:t>阻塞一定同步吗</w:t>
      </w:r>
      <w:r>
        <w:t>?</w:t>
      </w:r>
    </w:p>
    <w:p w:rsidR="001A7847" w:rsidRDefault="007D395D">
      <w:pPr>
        <w:widowControl/>
        <w:numPr>
          <w:ilvl w:val="0"/>
          <w:numId w:val="94"/>
        </w:numPr>
        <w:spacing w:before="100" w:beforeAutospacing="1" w:after="100" w:afterAutospacing="1"/>
        <w:jc w:val="left"/>
      </w:pPr>
      <w:r>
        <w:rPr>
          <w:rStyle w:val="ac"/>
        </w:rPr>
        <w:t>同步和异步的关系</w:t>
      </w:r>
    </w:p>
    <w:p w:rsidR="001A7847" w:rsidRDefault="007D395D">
      <w:pPr>
        <w:pStyle w:val="aa"/>
      </w:pPr>
      <w:r>
        <w:t>同步和异步关注的是消息通信机制 (synchronous communication/ asynchronous communication)所谓同步，就是在发出一个</w:t>
      </w:r>
      <w:r>
        <w:rPr>
          <w:rStyle w:val="ac"/>
        </w:rPr>
        <w:t>调用</w:t>
      </w:r>
      <w:r>
        <w:t>时，在没有得到结果之前，该</w:t>
      </w:r>
      <w:r>
        <w:rPr>
          <w:rStyle w:val="ac"/>
        </w:rPr>
        <w:t>调用</w:t>
      </w:r>
      <w:r>
        <w:t>就不返回。但是一旦调用返回，就得到返回值了。换句话说，就是由</w:t>
      </w:r>
      <w:r>
        <w:rPr>
          <w:rStyle w:val="ac"/>
        </w:rPr>
        <w:t>调用者</w:t>
      </w:r>
      <w:r>
        <w:t>主动等待这个</w:t>
      </w:r>
      <w:r>
        <w:rPr>
          <w:rStyle w:val="ac"/>
        </w:rPr>
        <w:t>调用</w:t>
      </w:r>
      <w:r>
        <w:t>的结果。而异步则是相反，</w:t>
      </w:r>
      <w:r>
        <w:rPr>
          <w:rStyle w:val="ac"/>
        </w:rPr>
        <w:t>调用</w:t>
      </w:r>
      <w:r>
        <w:t>在发出之后，这个调用就直接返回了，所以没有返回结果。换句话说，当一个异步过程调用发出后，调用者不会立刻得到结果。而是在</w:t>
      </w:r>
      <w:r>
        <w:rPr>
          <w:rStyle w:val="ac"/>
        </w:rPr>
        <w:t>调用</w:t>
      </w:r>
      <w:r>
        <w:t>发出后，</w:t>
      </w:r>
      <w:r>
        <w:rPr>
          <w:rStyle w:val="ac"/>
        </w:rPr>
        <w:t>被调用者</w:t>
      </w:r>
      <w:r>
        <w:t>通过状态、通知来通知调用者，或通过回调函数处理这个调用。</w:t>
      </w:r>
    </w:p>
    <w:p w:rsidR="001A7847" w:rsidRDefault="007D395D">
      <w:pPr>
        <w:widowControl/>
        <w:numPr>
          <w:ilvl w:val="0"/>
          <w:numId w:val="95"/>
        </w:numPr>
        <w:spacing w:before="100" w:beforeAutospacing="1" w:after="100" w:afterAutospacing="1"/>
        <w:jc w:val="left"/>
      </w:pPr>
      <w:r>
        <w:rPr>
          <w:rStyle w:val="ac"/>
        </w:rPr>
        <w:t>阻塞与非阻塞的关系</w:t>
      </w:r>
    </w:p>
    <w:p w:rsidR="001A7847" w:rsidRDefault="007D395D">
      <w:pPr>
        <w:pStyle w:val="aa"/>
      </w:pPr>
      <w:r>
        <w:t>阻塞和非阻塞关注的是程序在</w:t>
      </w:r>
      <w:r>
        <w:rPr>
          <w:rStyle w:val="ac"/>
        </w:rPr>
        <w:t>等待调用结果（消息，返回值）时的状态。</w:t>
      </w:r>
    </w:p>
    <w:p w:rsidR="001A7847" w:rsidRDefault="007D395D">
      <w:pPr>
        <w:pStyle w:val="aa"/>
      </w:pPr>
      <w:r>
        <w:rPr>
          <w:rStyle w:val="ac"/>
        </w:rPr>
        <w:t>阻塞调用</w:t>
      </w:r>
      <w:r>
        <w:t>是指调用结果返回之前，当前线程会被挂起。调用线程只有在得到结果之后才会返回。</w:t>
      </w:r>
      <w:r>
        <w:rPr>
          <w:rStyle w:val="ac"/>
        </w:rPr>
        <w:t>非阻塞调用</w:t>
      </w:r>
      <w:r>
        <w:t>指在不能立刻得到结果之前，该调用不会阻塞当前线程。</w:t>
      </w:r>
    </w:p>
    <w:p w:rsidR="001A7847" w:rsidRDefault="007D395D">
      <w:pPr>
        <w:widowControl/>
        <w:numPr>
          <w:ilvl w:val="0"/>
          <w:numId w:val="96"/>
        </w:numPr>
        <w:spacing w:before="100" w:beforeAutospacing="1" w:after="100" w:afterAutospacing="1"/>
        <w:jc w:val="left"/>
      </w:pPr>
      <w:r>
        <w:rPr>
          <w:rStyle w:val="ac"/>
        </w:rPr>
        <w:lastRenderedPageBreak/>
        <w:t>总结</w:t>
      </w:r>
    </w:p>
    <w:p w:rsidR="001A7847" w:rsidRDefault="007D395D">
      <w:pPr>
        <w:pStyle w:val="aa"/>
      </w:pPr>
      <w:r>
        <w:t>同步是个过程，阻塞是线程的一种状态。多个线程操作共享变量时可能会出现竞争。这时需要同步来防止两个以上的线程同时进入临界区，在这个过程中，后进入临界区的线程将阻塞，等待先进入的线程走出临界区。</w:t>
      </w:r>
    </w:p>
    <w:p w:rsidR="001A7847" w:rsidRDefault="007D395D">
      <w:pPr>
        <w:pStyle w:val="aa"/>
      </w:pPr>
      <w:r>
        <w:rPr>
          <w:rStyle w:val="ac"/>
        </w:rPr>
        <w:t>同步不一定发生阻塞</w:t>
      </w:r>
      <w:r>
        <w:t>，线程同步的时候，需要协调推进速度，相互等待和相互唤醒，因此会发生阻塞，等待另一个事件发生。线程阻塞原因很多，等待输入输出或者其他事件发生，不一定是因为同步产生的。</w:t>
      </w:r>
      <w:r>
        <w:rPr>
          <w:rStyle w:val="ac"/>
        </w:rPr>
        <w:t>阻塞也不一定同步</w:t>
      </w:r>
      <w:r>
        <w:t>，可能是线程等待着某个输入或者输出导致的阻塞。</w:t>
      </w:r>
    </w:p>
    <w:p w:rsidR="001A7847" w:rsidRDefault="007D395D">
      <w:pPr>
        <w:pStyle w:val="2"/>
      </w:pPr>
      <w:r>
        <w:t>同步和异步有什么区别</w:t>
      </w:r>
      <w:r>
        <w:t>?</w:t>
      </w:r>
    </w:p>
    <w:p w:rsidR="001A7847" w:rsidRDefault="007D395D">
      <w:pPr>
        <w:pStyle w:val="aa"/>
      </w:pPr>
      <w:r>
        <w:t>同步和异步关注的是消息通信机制 (synchronous communication/ asynchronous communication)所谓同步，就是在发出一个</w:t>
      </w:r>
      <w:r>
        <w:rPr>
          <w:rStyle w:val="ac"/>
        </w:rPr>
        <w:t>调用</w:t>
      </w:r>
      <w:r>
        <w:t>时，在没有得到结果之前，该</w:t>
      </w:r>
      <w:r>
        <w:rPr>
          <w:rStyle w:val="ac"/>
        </w:rPr>
        <w:t>调用</w:t>
      </w:r>
      <w:r>
        <w:t>就不返回。但是一旦调用返回，就得到返回值了。换句话说，就是由</w:t>
      </w:r>
      <w:r>
        <w:rPr>
          <w:rStyle w:val="ac"/>
        </w:rPr>
        <w:t>调用者</w:t>
      </w:r>
      <w:r>
        <w:t>主动等待这个</w:t>
      </w:r>
      <w:r>
        <w:rPr>
          <w:rStyle w:val="ac"/>
        </w:rPr>
        <w:t>调用</w:t>
      </w:r>
      <w:r>
        <w:t>的结果。而异步则是相反，</w:t>
      </w:r>
      <w:r>
        <w:rPr>
          <w:rStyle w:val="ac"/>
        </w:rPr>
        <w:t>调用</w:t>
      </w:r>
      <w:r>
        <w:t>在发出之后，这个调用就直接返回了，所以没有返回结果。换句话说，当一个异步过程调用发出后，调用者不会立刻得到结果。而是在</w:t>
      </w:r>
      <w:r>
        <w:rPr>
          <w:rStyle w:val="ac"/>
        </w:rPr>
        <w:t>调用</w:t>
      </w:r>
      <w:r>
        <w:t>发出后，</w:t>
      </w:r>
      <w:r>
        <w:rPr>
          <w:rStyle w:val="ac"/>
        </w:rPr>
        <w:t>被调用者</w:t>
      </w:r>
      <w:r>
        <w:t>通过状态、通知来通知调用者，或通过回调函数处理这个调用。</w:t>
      </w:r>
    </w:p>
    <w:p w:rsidR="001A7847" w:rsidRDefault="007D395D">
      <w:pPr>
        <w:pStyle w:val="2"/>
      </w:pPr>
      <w:r>
        <w:t>Thread</w:t>
      </w:r>
      <w:r>
        <w:t>类中的</w:t>
      </w:r>
      <w:r>
        <w:t>yield</w:t>
      </w:r>
      <w:r>
        <w:t>方法有什么作用</w:t>
      </w:r>
      <w:r>
        <w:t>?</w:t>
      </w:r>
    </w:p>
    <w:p w:rsidR="001A7847" w:rsidRDefault="007D395D">
      <w:pPr>
        <w:pStyle w:val="aa"/>
      </w:pPr>
      <w:r>
        <w:t>yield 方法可以暂停当前正在执行的线程对象，让其它有相同优先级的线程执行。它是一个静态方法而且只保证当前线程放弃 CPU 占用而不能保证使其它线程一定能占用 CPU，执行 yield() 的线程有可能在进入到暂停状态后马上又被执行。</w:t>
      </w:r>
    </w:p>
    <w:p w:rsidR="001A7847" w:rsidRDefault="007D395D">
      <w:pPr>
        <w:pStyle w:val="2"/>
      </w:pPr>
      <w:r>
        <w:t>产生死锁的四个必要条件，如何避免死锁</w:t>
      </w:r>
    </w:p>
    <w:p w:rsidR="001A7847" w:rsidRDefault="007D395D">
      <w:pPr>
        <w:widowControl/>
        <w:numPr>
          <w:ilvl w:val="0"/>
          <w:numId w:val="97"/>
        </w:numPr>
        <w:spacing w:before="100" w:beforeAutospacing="1" w:after="100" w:afterAutospacing="1"/>
        <w:jc w:val="left"/>
      </w:pPr>
      <w:r>
        <w:t>互斥条件：一个资源每次只能被一个进程使用。</w:t>
      </w:r>
    </w:p>
    <w:p w:rsidR="001A7847" w:rsidRDefault="007D395D">
      <w:pPr>
        <w:widowControl/>
        <w:numPr>
          <w:ilvl w:val="0"/>
          <w:numId w:val="97"/>
        </w:numPr>
        <w:spacing w:before="100" w:beforeAutospacing="1" w:after="100" w:afterAutospacing="1"/>
        <w:jc w:val="left"/>
      </w:pPr>
      <w:r>
        <w:t>请求与保持条件：一个进程因请求资源而阻塞时，对已获得的资源保持不放。</w:t>
      </w:r>
    </w:p>
    <w:p w:rsidR="001A7847" w:rsidRDefault="007D395D">
      <w:pPr>
        <w:widowControl/>
        <w:numPr>
          <w:ilvl w:val="0"/>
          <w:numId w:val="97"/>
        </w:numPr>
        <w:spacing w:before="100" w:beforeAutospacing="1" w:after="100" w:afterAutospacing="1"/>
        <w:jc w:val="left"/>
      </w:pPr>
      <w:r>
        <w:t>不剥夺条件：进程已获得的资源，在末使用完之前，不能强行剥夺。</w:t>
      </w:r>
    </w:p>
    <w:p w:rsidR="001A7847" w:rsidRDefault="007D395D">
      <w:pPr>
        <w:widowControl/>
        <w:numPr>
          <w:ilvl w:val="0"/>
          <w:numId w:val="97"/>
        </w:numPr>
        <w:spacing w:before="100" w:beforeAutospacing="1" w:after="100" w:afterAutospacing="1"/>
        <w:jc w:val="left"/>
      </w:pPr>
      <w:r>
        <w:t>循环等待条件：若干进程之间形成一种头尾相接的循环等待资源关系。</w:t>
      </w:r>
    </w:p>
    <w:p w:rsidR="001A7847" w:rsidRDefault="007D395D">
      <w:pPr>
        <w:pStyle w:val="aa"/>
      </w:pPr>
      <w:r>
        <w:t>避免死锁只要破坏其中的一个条件就可以了，其中最简单的方法就是阻止循环等待条件。</w:t>
      </w:r>
    </w:p>
    <w:p w:rsidR="001A7847" w:rsidRDefault="007D395D">
      <w:pPr>
        <w:pStyle w:val="2"/>
      </w:pPr>
      <w:r>
        <w:lastRenderedPageBreak/>
        <w:t>一个线程运行时发生异常会怎样？</w:t>
      </w:r>
    </w:p>
    <w:p w:rsidR="001A7847" w:rsidRDefault="007D395D">
      <w:pPr>
        <w:pStyle w:val="aa"/>
      </w:pPr>
      <w:r>
        <w:t>如果异常没有被捕获该线程将会停止执行。Thread.UncaughtExceptionHandler 是用于处理未捕获异常造成线程突然中断情况的一个内嵌接口。当一个未捕获异常将造成线程中断的时候 JVM 会使用 Thread.getUncaughtExceptionHandler() 来查询线程的 UncaughtExceptionHandler 并将线程和异常作为参数传递给 handler 的 uncaughtException() 方法进行处理。在开发中如果想要处理这种未捕获的异常，可以实现这个接口，并在 ThreadFactory 中设置异常处理的 handler。</w:t>
      </w:r>
    </w:p>
    <w:p w:rsidR="001A7847" w:rsidRDefault="007D395D">
      <w:pPr>
        <w:pStyle w:val="2"/>
      </w:pPr>
      <w:r>
        <w:t xml:space="preserve">ThreadLocal </w:t>
      </w:r>
      <w:r>
        <w:t>的原理</w:t>
      </w:r>
    </w:p>
    <w:p w:rsidR="001A7847" w:rsidRDefault="003C5B7A">
      <w:pPr>
        <w:pStyle w:val="aa"/>
      </w:pPr>
      <w:hyperlink r:id="rId645" w:tgtFrame="_blank" w:history="1">
        <w:r w:rsidR="007D395D">
          <w:rPr>
            <w:rStyle w:val="af"/>
          </w:rPr>
          <w:t>http://www.cnblogs.com/lqminn/p/3751206.html</w:t>
        </w:r>
      </w:hyperlink>
    </w:p>
    <w:p w:rsidR="001A7847" w:rsidRDefault="007D395D">
      <w:pPr>
        <w:pStyle w:val="aa"/>
      </w:pPr>
      <w:r>
        <w:t>简单说 ThreadLocal 就是一种以空间换时间的做法，在每个Thread里面维护了一个 ThreadLocal.ThreadLocalMap，它以ThreadLocal为键，以属于该线程的资源副本为值。==我们可以这样看待ThreadLocal：ThreadLocal是为一组线程维护资源副本的对象，通过它，可以为每一个线程创建资源副本，也可以正确获得属于某一线程的资源副本。==</w:t>
      </w:r>
    </w:p>
    <w:p w:rsidR="001A7847" w:rsidRDefault="007D395D">
      <w:pPr>
        <w:pStyle w:val="aa"/>
      </w:pPr>
      <w:r>
        <w:rPr>
          <w:rStyle w:val="ac"/>
        </w:rPr>
        <w:t>应用场景</w:t>
      </w:r>
      <w:r>
        <w:t>：当很多线程需要多次使用同一个对象，并且需要该对象具有相同初始化值的时候最适合使用ThreadLocal。</w:t>
      </w:r>
    </w:p>
    <w:p w:rsidR="001A7847" w:rsidRDefault="007D395D">
      <w:pPr>
        <w:pStyle w:val="aa"/>
      </w:pPr>
      <w:r>
        <w:rPr>
          <w:rStyle w:val="ac"/>
        </w:rPr>
        <w:t>ThreadLocal 是否会造成内存泄漏?</w:t>
      </w:r>
      <w:r>
        <w:t xml:space="preserve"> 答案是不会：每一个线程对资源副本都有一个隐式引用，当一个线程运行结束销毁时，所有的资源副本都是可以被垃圾回收的。也就是说当线程被回收的时候，那么 ThreadLocal 变量也会被回收。</w:t>
      </w:r>
    </w:p>
    <w:p w:rsidR="001A7847" w:rsidRDefault="007D395D">
      <w:pPr>
        <w:pStyle w:val="2"/>
      </w:pPr>
      <w:r>
        <w:t>你如何在</w:t>
      </w:r>
      <w:r>
        <w:t>Java</w:t>
      </w:r>
      <w:r>
        <w:t>中获取线程堆栈</w:t>
      </w:r>
      <w:r>
        <w:t>?</w:t>
      </w:r>
      <w:r>
        <w:t>如何分析线程堆栈</w:t>
      </w:r>
      <w:r>
        <w:t>?</w:t>
      </w:r>
      <w:r>
        <w:t>（要精确到命令，重写）</w:t>
      </w:r>
    </w:p>
    <w:p w:rsidR="001A7847" w:rsidRDefault="007D395D">
      <w:pPr>
        <w:widowControl/>
        <w:numPr>
          <w:ilvl w:val="0"/>
          <w:numId w:val="98"/>
        </w:numPr>
        <w:spacing w:before="100" w:beforeAutospacing="1" w:after="100" w:afterAutospacing="1"/>
        <w:jc w:val="left"/>
      </w:pPr>
      <w:r>
        <w:rPr>
          <w:rStyle w:val="ac"/>
        </w:rPr>
        <w:t>如何获取</w:t>
      </w:r>
    </w:p>
    <w:p w:rsidR="001A7847" w:rsidRDefault="007D395D">
      <w:pPr>
        <w:pStyle w:val="aa"/>
      </w:pPr>
      <w:r>
        <w:t>不同的操作系统有不同的方式，在Windows你可以使用 Ctrl + Break 组合键来获取线程堆栈，Linux 下用 kill -3 命令。你也可以用 jstack 这个工具来获取，它对线程 id 进行操作，你可以用 jps 这个工具找到 id。</w:t>
      </w:r>
    </w:p>
    <w:p w:rsidR="001A7847" w:rsidRDefault="007D395D">
      <w:pPr>
        <w:widowControl/>
        <w:numPr>
          <w:ilvl w:val="0"/>
          <w:numId w:val="99"/>
        </w:numPr>
        <w:spacing w:before="100" w:beforeAutospacing="1" w:after="100" w:afterAutospacing="1"/>
        <w:jc w:val="left"/>
      </w:pPr>
      <w:r>
        <w:rPr>
          <w:rStyle w:val="ac"/>
        </w:rPr>
        <w:t>如何分析</w:t>
      </w:r>
    </w:p>
    <w:p w:rsidR="001A7847" w:rsidRDefault="007D395D">
      <w:pPr>
        <w:pStyle w:val="2"/>
      </w:pPr>
      <w:r>
        <w:lastRenderedPageBreak/>
        <w:t>Java</w:t>
      </w:r>
      <w:r>
        <w:t>中</w:t>
      </w:r>
      <w:r>
        <w:t xml:space="preserve">synchronized </w:t>
      </w:r>
      <w:r>
        <w:t>和</w:t>
      </w:r>
      <w:r>
        <w:t xml:space="preserve"> ReentrantLock </w:t>
      </w:r>
      <w:r>
        <w:t>有什么不同？</w:t>
      </w:r>
    </w:p>
    <w:p w:rsidR="001A7847" w:rsidRDefault="007D395D">
      <w:pPr>
        <w:pStyle w:val="aa"/>
      </w:pPr>
      <w:r>
        <w:t>synchronized 是关键字， ReentrantLock 是类，这是它们本质的不同。 和synchronized相比，ReentrantLock用起来会复杂一些。在基本的加锁和解锁上，两者是一样的，所以无特殊情况下，推荐使用synchronized。ReentrantLock的优势在于它更灵活、更强大，增加了轮训、超时、中断等高级功能。</w:t>
      </w:r>
    </w:p>
    <w:p w:rsidR="001A7847" w:rsidRDefault="007D395D">
      <w:pPr>
        <w:pStyle w:val="2"/>
      </w:pPr>
      <w:r>
        <w:t>怎么检测一个线程是否持有对象监视器</w:t>
      </w:r>
    </w:p>
    <w:p w:rsidR="001A7847" w:rsidRDefault="007D395D">
      <w:pPr>
        <w:pStyle w:val="aa"/>
      </w:pPr>
      <w:r>
        <w:t xml:space="preserve">Thread 类提供了一个 </w:t>
      </w:r>
      <w:r>
        <w:rPr>
          <w:rStyle w:val="HTML0"/>
        </w:rPr>
        <w:t>holdsLock(Object obj)</w:t>
      </w:r>
      <w:r>
        <w:t xml:space="preserve"> 方法，当且仅当对象 obj 的监视器被某条线程持有的时候才会返回 true，注意这是一个 </w:t>
      </w:r>
      <w:r>
        <w:rPr>
          <w:rStyle w:val="ac"/>
        </w:rPr>
        <w:t>static 方法</w:t>
      </w:r>
      <w:r>
        <w:t>，这意味着"某条线程"指的是当前线程。</w:t>
      </w:r>
    </w:p>
    <w:p w:rsidR="001A7847" w:rsidRDefault="007D395D">
      <w:pPr>
        <w:pStyle w:val="2"/>
      </w:pPr>
      <w:r>
        <w:t xml:space="preserve">CyclicBarrier </w:t>
      </w:r>
      <w:r>
        <w:t>和</w:t>
      </w:r>
      <w:r>
        <w:t xml:space="preserve"> CountDownLatch </w:t>
      </w:r>
      <w:r>
        <w:t>的区别</w:t>
      </w:r>
    </w:p>
    <w:p w:rsidR="001A7847" w:rsidRDefault="007D395D">
      <w:pPr>
        <w:pStyle w:val="aa"/>
      </w:pPr>
      <w:r>
        <w:rPr>
          <w:rStyle w:val="ac"/>
        </w:rPr>
        <w:t>CyclicBarrier 主要用于一组线程之间的相互等待，而 CountDownLatch 一般用于一组线程等待另一组些线程。</w:t>
      </w:r>
    </w:p>
    <w:p w:rsidR="001A7847" w:rsidRDefault="007D395D">
      <w:pPr>
        <w:pStyle w:val="aa"/>
        <w:numPr>
          <w:ilvl w:val="0"/>
          <w:numId w:val="100"/>
        </w:numPr>
      </w:pPr>
      <w:r>
        <w:rPr>
          <w:rStyle w:val="ac"/>
        </w:rPr>
        <w:t>CountDownLatch</w:t>
      </w:r>
    </w:p>
    <w:p w:rsidR="001A7847" w:rsidRDefault="007D395D">
      <w:pPr>
        <w:pStyle w:val="aa"/>
        <w:ind w:left="720"/>
      </w:pPr>
      <w:r>
        <w:t>一个同步辅助类，在完成一组正在其他线程中执行的操作之前，它允许一个或多个线程一直等待。</w:t>
      </w:r>
    </w:p>
    <w:p w:rsidR="001A7847" w:rsidRDefault="007D395D">
      <w:pPr>
        <w:pStyle w:val="aa"/>
        <w:ind w:left="720"/>
      </w:pPr>
      <w:r>
        <w:t>用给定的计数初始化 CountDownLatch。由于调用了 countDown() 方法，所以在当前计数到达 0 之前，await 方法会一直受阻塞。</w:t>
      </w:r>
    </w:p>
    <w:p w:rsidR="001A7847" w:rsidRDefault="007D395D">
      <w:pPr>
        <w:pStyle w:val="aa"/>
        <w:ind w:left="720"/>
      </w:pPr>
      <w:r>
        <w:t>之后，会释放所有等待的线程，await 的所有后续调用都将立即返回。这种现象只出现一次——计数无法被重置。</w:t>
      </w:r>
    </w:p>
    <w:p w:rsidR="001A7847" w:rsidRDefault="007D395D">
      <w:pPr>
        <w:pStyle w:val="aa"/>
        <w:numPr>
          <w:ilvl w:val="0"/>
          <w:numId w:val="101"/>
        </w:numPr>
      </w:pPr>
      <w:r>
        <w:rPr>
          <w:rStyle w:val="ac"/>
        </w:rPr>
        <w:t>CyclicBarrier</w:t>
      </w:r>
    </w:p>
    <w:p w:rsidR="001A7847" w:rsidRDefault="007D395D">
      <w:pPr>
        <w:pStyle w:val="aa"/>
        <w:numPr>
          <w:ilvl w:val="1"/>
          <w:numId w:val="101"/>
        </w:numPr>
      </w:pPr>
      <w:r>
        <w:t>CyclicBarrier初始化时规定一个数目，然后计算调用了CyclicBarrier.await()进入等待的线程数。当线程数达到了这个数目时，所有进入等待状态的线程被唤醒并继续。</w:t>
      </w:r>
    </w:p>
    <w:p w:rsidR="001A7847" w:rsidRDefault="007D395D">
      <w:pPr>
        <w:pStyle w:val="aa"/>
        <w:numPr>
          <w:ilvl w:val="1"/>
          <w:numId w:val="101"/>
        </w:numPr>
      </w:pPr>
      <w:r>
        <w:t>CyclicBarrier就象它名字的意思一样，可看成是个障碍， 所有的线程必须到齐后才能一起通过这个障碍。</w:t>
      </w:r>
    </w:p>
    <w:p w:rsidR="001A7847" w:rsidRDefault="007D395D">
      <w:pPr>
        <w:pStyle w:val="aa"/>
        <w:numPr>
          <w:ilvl w:val="1"/>
          <w:numId w:val="101"/>
        </w:numPr>
      </w:pPr>
      <w:r>
        <w:t>CyclicBarrier初始时还可带一个Runnable的参数， 此Runnable任务在CyclicBarrier的数目达到后，所有其它线程被唤醒前被执行</w:t>
      </w:r>
    </w:p>
    <w:p w:rsidR="001A7847" w:rsidRDefault="007D395D">
      <w:pPr>
        <w:pStyle w:val="2"/>
      </w:pPr>
      <w:r>
        <w:lastRenderedPageBreak/>
        <w:t xml:space="preserve">CyclicBarrier </w:t>
      </w:r>
      <w:r>
        <w:t>的实现原理</w:t>
      </w:r>
    </w:p>
    <w:p w:rsidR="001A7847" w:rsidRDefault="007D395D">
      <w:pPr>
        <w:pStyle w:val="aa"/>
      </w:pPr>
      <w:r>
        <w:t>CyclicBarrier 的字面意思是可循环（Cyclic）使用的屏障（Barrier）。它要做的事情是，让一组线程到达一个屏障（也可以叫同步点）时被阻塞，直到最后一个线程到达屏障时，屏障才会开门，所有被屏障拦截的线程才会继续干活。线程进入屏障通过CyclicBarrier的await()方法。</w:t>
      </w:r>
    </w:p>
    <w:p w:rsidR="001A7847" w:rsidRDefault="007D395D">
      <w:pPr>
        <w:pStyle w:val="aa"/>
      </w:pPr>
      <w:r>
        <w:t>CyclicBarrier 默认的构造方法是 CyclicBarrier(int parties)，其参数表示屏障拦截的线程数量，每个线程调用 await 方法告诉 CyclicBarrier 我已经到达了屏障，然后当前线程被阻塞。</w:t>
      </w:r>
    </w:p>
    <w:p w:rsidR="001A7847" w:rsidRDefault="007D395D">
      <w:pPr>
        <w:pStyle w:val="aa"/>
      </w:pPr>
      <w:r>
        <w:t>CyclicBarrier 还提供一个更高级的构造函数 CyclicBarrier(int parties, Runnable barrierAction)，用于在线程到达屏障时，优先执行 barrierAction 这个 Runnable 对象，方便处理更复杂的业务场景。</w:t>
      </w:r>
    </w:p>
    <w:p w:rsidR="001A7847" w:rsidRDefault="007D395D">
      <w:pPr>
        <w:pStyle w:val="aa"/>
      </w:pPr>
      <w:r>
        <w:rPr>
          <w:rStyle w:val="ac"/>
        </w:rPr>
        <w:t>实现原理</w:t>
      </w:r>
      <w:r>
        <w:t>：在 CyclicBarrier 的内部定义了一个 Lock 对象，每当一个线程调用 CyclicBarrier 的 await() 方法时，将剩余拦截的线程数减 1，然后判断剩余拦截数是否为 0，如果不是，进入 Lock 对象的条件队列等待。如果是，执行 barrierAction 对象的 Runnable 方法，然后将锁的条件队列中的所有线程放入锁等待队列中，这些线程会依次的获取锁、释放锁，接着先从 await() 方法返回，再从 CyclicBarrier 的 await 方法中返回。当最后一个线程到达屏障点，也就是执行 dowait 方法时，会在 return 0 返回之前调用 finally 块中的 breakBarrier 方法。</w:t>
      </w:r>
    </w:p>
    <w:p w:rsidR="001A7847" w:rsidRDefault="007D395D">
      <w:pPr>
        <w:pStyle w:val="aa"/>
      </w:pPr>
      <w:r>
        <w:t>==CycliBarrier 对象可以重复使用，重用之前应当调用 CyclicBarrier 对象的 reset 方法。==</w:t>
      </w:r>
    </w:p>
    <w:p w:rsidR="001A7847" w:rsidRDefault="007D395D">
      <w:pPr>
        <w:pStyle w:val="2"/>
      </w:pPr>
      <w:r>
        <w:t xml:space="preserve">CountDownLatch </w:t>
      </w:r>
      <w:r>
        <w:t>实现原理</w:t>
      </w:r>
    </w:p>
    <w:p w:rsidR="001A7847" w:rsidRDefault="007D395D">
      <w:pPr>
        <w:pStyle w:val="2"/>
      </w:pPr>
      <w:r>
        <w:t xml:space="preserve">java </w:t>
      </w:r>
      <w:r>
        <w:t>中的阻塞队列详细说明</w:t>
      </w:r>
    </w:p>
    <w:p w:rsidR="001A7847" w:rsidRDefault="003C5B7A">
      <w:pPr>
        <w:pStyle w:val="aa"/>
      </w:pPr>
      <w:hyperlink r:id="rId646" w:tgtFrame="_blank" w:history="1">
        <w:r w:rsidR="007D395D">
          <w:rPr>
            <w:rStyle w:val="af"/>
          </w:rPr>
          <w:t>http://ifeve.com/java-blocking-queue/</w:t>
        </w:r>
      </w:hyperlink>
    </w:p>
    <w:p w:rsidR="001A7847" w:rsidRDefault="007D395D">
      <w:pPr>
        <w:pStyle w:val="aa"/>
      </w:pPr>
      <w:r>
        <w:rPr>
          <w:rStyle w:val="ac"/>
        </w:rPr>
        <w:t>什么是阻塞队列</w:t>
      </w:r>
    </w:p>
    <w:p w:rsidR="001A7847" w:rsidRDefault="007D395D">
      <w:pPr>
        <w:pStyle w:val="aa"/>
      </w:pPr>
      <w:r>
        <w:t>阻塞队列（BlockingQueue）是一个支持两个附加操作的队列。这两个附加的操作是：在队列为空时，获取元素的线程会等待队列变为非空。当队列满时，存储元素的线程会等待队列可用。阻塞队列常用于生产者和消费者的场景，生产者是往队列里添加元素的线程，消费者是从队列里拿元素的线程。阻塞队列就是生产者存放元素的容器，而消费者也只从容器里拿元素。</w:t>
      </w:r>
    </w:p>
    <w:p w:rsidR="001A7847" w:rsidRDefault="007D395D">
      <w:pPr>
        <w:pStyle w:val="aa"/>
      </w:pPr>
      <w:r>
        <w:lastRenderedPageBreak/>
        <w:t>BlockingQueue 具有 4 组不同的方法用于插入、移除以及对队列中的元素进行检查。如果请求的操作不能得到立即执行的话，每个方法的表现也不同。这些方法如下：</w:t>
      </w:r>
    </w:p>
    <w:p w:rsidR="001A7847" w:rsidRDefault="007D395D">
      <w:r>
        <w:rPr>
          <w:noProof/>
        </w:rPr>
        <mc:AlternateContent>
          <mc:Choice Requires="wps">
            <w:drawing>
              <wp:inline distT="0" distB="0" distL="0" distR="0">
                <wp:extent cx="307340" cy="307340"/>
                <wp:effectExtent l="0" t="0" r="0" b="0"/>
                <wp:docPr id="376" name="矩形 37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xmlns:w15="http://schemas.microsoft.com/office/word/2012/wordml" xmlns:wpsCustomData="http://www.wps.cn/officeDocument/2013/wpsCustomData">
            <w:pict>
              <v:rect id="_x0000_s1026" o:spid="_x0000_s1026" o:spt="1" alt="image" style="height:24.2pt;width:24.2pt;" filled="f" stroked="f" coordsize="21600,21600" o:gfxdata="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oKq//NMAAAADAQAADwAAAAAAAAABACAAAAAiAAAAZHJzL2Rvd25yZXYueG1sUEsBAhQA&#10;FAAAAAgAh07iQBafb573AQAA0wMAAA4AAAAAAAAAAQAgAAAAIgEAAGRycy9lMm9Eb2MueG1sUEsF&#10;BgAAAAAGAAYAWQEAAIsFAAAAAA==&#10;">
                <v:fill on="f" focussize="0,0"/>
                <v:stroke on="f"/>
                <v:imagedata o:title=""/>
                <o:lock v:ext="edit" aspectratio="t"/>
                <w10:wrap type="none"/>
                <w10:anchorlock/>
              </v:rect>
            </w:pict>
          </mc:Fallback>
        </mc:AlternateContent>
      </w:r>
    </w:p>
    <w:p w:rsidR="001A7847" w:rsidRDefault="007D395D">
      <w:r>
        <w:t>image</w:t>
      </w:r>
    </w:p>
    <w:p w:rsidR="001A7847" w:rsidRDefault="007D395D">
      <w:pPr>
        <w:pStyle w:val="aa"/>
      </w:pPr>
      <w:r>
        <w:rPr>
          <w:rStyle w:val="ac"/>
        </w:rPr>
        <w:t>四组不同的行为方式解释</w:t>
      </w:r>
      <w:r>
        <w:t>：</w:t>
      </w:r>
    </w:p>
    <w:p w:rsidR="001A7847" w:rsidRDefault="007D395D">
      <w:pPr>
        <w:widowControl/>
        <w:numPr>
          <w:ilvl w:val="0"/>
          <w:numId w:val="102"/>
        </w:numPr>
        <w:spacing w:before="100" w:beforeAutospacing="1" w:after="100" w:afterAutospacing="1"/>
        <w:jc w:val="left"/>
      </w:pPr>
      <w:r>
        <w:t>抛异常：如果试图的操作无法立即执行，抛一个异常。</w:t>
      </w:r>
    </w:p>
    <w:p w:rsidR="001A7847" w:rsidRDefault="007D395D">
      <w:pPr>
        <w:widowControl/>
        <w:numPr>
          <w:ilvl w:val="0"/>
          <w:numId w:val="102"/>
        </w:numPr>
        <w:spacing w:before="100" w:beforeAutospacing="1" w:after="100" w:afterAutospacing="1"/>
        <w:jc w:val="left"/>
      </w:pPr>
      <w:r>
        <w:t>特定值：如果试图的操作无法立即执行，返回一个特定的值</w:t>
      </w:r>
      <w:r>
        <w:t>(</w:t>
      </w:r>
      <w:r>
        <w:t>常常是</w:t>
      </w:r>
      <w:r>
        <w:t xml:space="preserve"> true / false)</w:t>
      </w:r>
      <w:r>
        <w:t>。</w:t>
      </w:r>
    </w:p>
    <w:p w:rsidR="001A7847" w:rsidRDefault="007D395D">
      <w:pPr>
        <w:widowControl/>
        <w:numPr>
          <w:ilvl w:val="0"/>
          <w:numId w:val="102"/>
        </w:numPr>
        <w:spacing w:before="100" w:beforeAutospacing="1" w:after="100" w:afterAutospacing="1"/>
        <w:jc w:val="left"/>
      </w:pPr>
      <w:r>
        <w:t>阻塞：如果试图的操作无法立即执行，该方法调用将会发生阻塞，直到能够执行。</w:t>
      </w:r>
    </w:p>
    <w:p w:rsidR="001A7847" w:rsidRDefault="007D395D">
      <w:pPr>
        <w:widowControl/>
        <w:numPr>
          <w:ilvl w:val="0"/>
          <w:numId w:val="102"/>
        </w:numPr>
        <w:spacing w:before="100" w:beforeAutospacing="1" w:after="100" w:afterAutospacing="1"/>
        <w:jc w:val="left"/>
      </w:pPr>
      <w:r>
        <w:t>超时：如果试图的操作无法立即执行，该方法调用将会发生阻塞，直到能够执行，但等待时间不会超过给定值。返回一个特定值以告知该操作是否成功</w:t>
      </w:r>
      <w:r>
        <w:t>(</w:t>
      </w:r>
      <w:r>
        <w:t>典型的是</w:t>
      </w:r>
      <w:r>
        <w:t>true / false)</w:t>
      </w:r>
      <w:r>
        <w:t>。</w:t>
      </w:r>
    </w:p>
    <w:p w:rsidR="001A7847" w:rsidRDefault="007D395D">
      <w:pPr>
        <w:pStyle w:val="aa"/>
      </w:pPr>
      <w:r>
        <w:t>无法向一个 BlockingQueue 中插入 null。如果你试图插入 null，BlockingQueue 将会抛出一个 NullPointerException。</w:t>
      </w:r>
    </w:p>
    <w:p w:rsidR="001A7847" w:rsidRDefault="007D395D">
      <w:pPr>
        <w:pStyle w:val="aa"/>
      </w:pPr>
      <w:r>
        <w:rPr>
          <w:rStyle w:val="ac"/>
        </w:rPr>
        <w:t>JDK7提供了7个阻塞队列，分别是</w:t>
      </w:r>
      <w:r>
        <w:t>：</w:t>
      </w:r>
    </w:p>
    <w:p w:rsidR="001A7847" w:rsidRDefault="007D395D">
      <w:pPr>
        <w:widowControl/>
        <w:numPr>
          <w:ilvl w:val="0"/>
          <w:numId w:val="103"/>
        </w:numPr>
        <w:spacing w:before="100" w:beforeAutospacing="1" w:after="100" w:afterAutospacing="1"/>
        <w:jc w:val="left"/>
      </w:pPr>
      <w:r>
        <w:t xml:space="preserve">ArrayBlockingQueue </w:t>
      </w:r>
      <w:r>
        <w:t>：一个由数组结构组成的有界阻塞队列。</w:t>
      </w:r>
    </w:p>
    <w:p w:rsidR="001A7847" w:rsidRDefault="007D395D">
      <w:pPr>
        <w:widowControl/>
        <w:numPr>
          <w:ilvl w:val="0"/>
          <w:numId w:val="103"/>
        </w:numPr>
        <w:spacing w:before="100" w:beforeAutospacing="1" w:after="100" w:afterAutospacing="1"/>
        <w:jc w:val="left"/>
      </w:pPr>
      <w:r>
        <w:t xml:space="preserve">LinkedBlockingQueue </w:t>
      </w:r>
      <w:r>
        <w:t>：一个由链表结构组成的有界阻塞队列。</w:t>
      </w:r>
    </w:p>
    <w:p w:rsidR="001A7847" w:rsidRDefault="007D395D">
      <w:pPr>
        <w:widowControl/>
        <w:numPr>
          <w:ilvl w:val="0"/>
          <w:numId w:val="103"/>
        </w:numPr>
        <w:spacing w:before="100" w:beforeAutospacing="1" w:after="100" w:afterAutospacing="1"/>
        <w:jc w:val="left"/>
      </w:pPr>
      <w:r>
        <w:t xml:space="preserve">PriorityBlockingQueue </w:t>
      </w:r>
      <w:r>
        <w:t>：一个支持优先级排序的无界阻塞队列。</w:t>
      </w:r>
    </w:p>
    <w:p w:rsidR="001A7847" w:rsidRDefault="007D395D">
      <w:pPr>
        <w:widowControl/>
        <w:numPr>
          <w:ilvl w:val="0"/>
          <w:numId w:val="103"/>
        </w:numPr>
        <w:spacing w:before="100" w:beforeAutospacing="1" w:after="100" w:afterAutospacing="1"/>
        <w:jc w:val="left"/>
      </w:pPr>
      <w:r>
        <w:t>DelayQueue</w:t>
      </w:r>
      <w:r>
        <w:t>：一个使用优先级队列实现的无界阻塞队列。</w:t>
      </w:r>
    </w:p>
    <w:p w:rsidR="001A7847" w:rsidRDefault="007D395D">
      <w:pPr>
        <w:widowControl/>
        <w:numPr>
          <w:ilvl w:val="0"/>
          <w:numId w:val="103"/>
        </w:numPr>
        <w:spacing w:before="100" w:beforeAutospacing="1" w:after="100" w:afterAutospacing="1"/>
        <w:jc w:val="left"/>
      </w:pPr>
      <w:r>
        <w:t>SynchronousQueue</w:t>
      </w:r>
      <w:r>
        <w:t>：一个不存储元素的阻塞队列。</w:t>
      </w:r>
    </w:p>
    <w:p w:rsidR="001A7847" w:rsidRDefault="007D395D">
      <w:pPr>
        <w:widowControl/>
        <w:numPr>
          <w:ilvl w:val="0"/>
          <w:numId w:val="103"/>
        </w:numPr>
        <w:spacing w:before="100" w:beforeAutospacing="1" w:after="100" w:afterAutospacing="1"/>
        <w:jc w:val="left"/>
      </w:pPr>
      <w:r>
        <w:t>LinkedTransferQueue</w:t>
      </w:r>
      <w:r>
        <w:t>：一个由链表结构组成的无界阻塞队列。</w:t>
      </w:r>
    </w:p>
    <w:p w:rsidR="001A7847" w:rsidRDefault="007D395D">
      <w:pPr>
        <w:widowControl/>
        <w:numPr>
          <w:ilvl w:val="0"/>
          <w:numId w:val="103"/>
        </w:numPr>
        <w:spacing w:before="100" w:beforeAutospacing="1" w:after="100" w:afterAutospacing="1"/>
        <w:jc w:val="left"/>
      </w:pPr>
      <w:r>
        <w:t>LinkedBlockingDeque</w:t>
      </w:r>
      <w:r>
        <w:t>：一个由链表结构组成的双向阻塞队列。</w:t>
      </w:r>
    </w:p>
    <w:p w:rsidR="001A7847" w:rsidRDefault="003C5B7A">
      <w:r>
        <w:pict>
          <v:rect id="_x0000_i1028" style="width:0;height:1.5pt" o:hralign="center" o:hrstd="t" o:hr="t" fillcolor="#a0a0a0" stroked="f"/>
        </w:pict>
      </w:r>
    </w:p>
    <w:p w:rsidR="001A7847" w:rsidRDefault="007D395D">
      <w:pPr>
        <w:pStyle w:val="aa"/>
      </w:pPr>
      <w:r>
        <w:t>BlockingQueue 是个接口，你需要使用它的实现之一来使用 BlockingQueue，java.util.concurrent 包下具有以下 BlockingQueue 接口的实现类：</w:t>
      </w:r>
    </w:p>
    <w:p w:rsidR="001A7847" w:rsidRDefault="007D395D">
      <w:pPr>
        <w:pStyle w:val="aa"/>
        <w:numPr>
          <w:ilvl w:val="0"/>
          <w:numId w:val="104"/>
        </w:numPr>
      </w:pPr>
      <w:r>
        <w:rPr>
          <w:rStyle w:val="ac"/>
        </w:rPr>
        <w:t>ArrayBlockingQueue</w:t>
      </w:r>
      <w:r>
        <w:t>：ArrayBlockingQueue 是一个有界的阻塞队列，其内部实现是将对象放到一个数组里。有界也就意味着，它不能够存储无限多数量的元素。它有一个同一时间能够存储元素数量的上限。你可以在对其初始化的时候设定这个上限，但之后就无法对这个上限进行修改了(译者注：因为它是基于数组实现的，也就具有数组的特性：一旦初始化，大小就无法修改)。</w:t>
      </w:r>
    </w:p>
    <w:p w:rsidR="001A7847" w:rsidRDefault="007D395D">
      <w:pPr>
        <w:pStyle w:val="aa"/>
        <w:numPr>
          <w:ilvl w:val="0"/>
          <w:numId w:val="104"/>
        </w:numPr>
      </w:pPr>
      <w:r>
        <w:rPr>
          <w:rStyle w:val="ac"/>
        </w:rPr>
        <w:t>DelayQueue</w:t>
      </w:r>
      <w:r>
        <w:t>：DelayQueue 对元素进行持有直到一个特定的延迟到期。注入其中的元素必须实现 java.util.concurrent.Delayed 接口。</w:t>
      </w:r>
    </w:p>
    <w:p w:rsidR="001A7847" w:rsidRDefault="007D395D">
      <w:pPr>
        <w:pStyle w:val="aa"/>
        <w:numPr>
          <w:ilvl w:val="0"/>
          <w:numId w:val="104"/>
        </w:numPr>
      </w:pPr>
      <w:r>
        <w:rPr>
          <w:rStyle w:val="ac"/>
        </w:rPr>
        <w:lastRenderedPageBreak/>
        <w:t>LinkedBlockingQueue</w:t>
      </w:r>
      <w:r>
        <w:t>：LinkedBlockingQueue 内部以一个链式结构(链接节点)对其元素进行存储。如果需要的话，这一链式结构可以选择一个上限。如果没有定义上限，将使用 Integer.MAX_VALUE 作为上限。</w:t>
      </w:r>
    </w:p>
    <w:p w:rsidR="001A7847" w:rsidRDefault="007D395D">
      <w:pPr>
        <w:pStyle w:val="aa"/>
        <w:numPr>
          <w:ilvl w:val="0"/>
          <w:numId w:val="104"/>
        </w:numPr>
      </w:pPr>
      <w:r>
        <w:rPr>
          <w:rStyle w:val="ac"/>
        </w:rPr>
        <w:t>PriorityBlockingQueue</w:t>
      </w:r>
      <w:r>
        <w:t>：PriorityBlockingQueue 是一个无界的并发队列。它使用了和类 java.util.PriorityQueue 一样的排序规则。你无法向这个队列中插入 null 值。所有插入到 PriorityBlockingQueue 的元素必须实现 java.lang.Comparable 接口。因此该队列中元素的排序就取决于你自己的 Comparable 实现。</w:t>
      </w:r>
    </w:p>
    <w:p w:rsidR="001A7847" w:rsidRDefault="007D395D">
      <w:pPr>
        <w:pStyle w:val="aa"/>
        <w:numPr>
          <w:ilvl w:val="0"/>
          <w:numId w:val="104"/>
        </w:numPr>
      </w:pPr>
      <w:r>
        <w:rPr>
          <w:rStyle w:val="ac"/>
        </w:rPr>
        <w:t>SynchronousQueue</w:t>
      </w:r>
      <w:r>
        <w:t>：SynchronousQueue 是一个特殊的队列，它的内部同时只能够容纳单个元素。如果该队列已有一元素的话，试图向队列中插入一个新元素的线程将会阻塞，直到另一个线程将该元素从队列中抽走。同样，如果该队列为空，试图向队列中抽取一个元素的线程将会阻塞，直到另一个线程向队列中插入了一条新的元素。据此，把这个类称作一个队列显然是夸大其词了。它更多像是一个汇合点。</w:t>
      </w:r>
    </w:p>
    <w:p w:rsidR="001A7847" w:rsidRDefault="007D395D">
      <w:pPr>
        <w:pStyle w:val="aa"/>
      </w:pPr>
      <w:r>
        <w:rPr>
          <w:rStyle w:val="ac"/>
        </w:rPr>
        <w:t>阻塞队列原理</w:t>
      </w:r>
      <w:r>
        <w:t>：其实阻塞队列实现阻塞同步的方式很简单，使用的就是是lock锁的多条件（condition）阻塞控制。使用BlockingQueue封装了根据条件阻塞线程的过程，而我们就不用关心繁琐的await/signal操作了。</w:t>
      </w:r>
    </w:p>
    <w:p w:rsidR="001A7847" w:rsidRDefault="007D395D">
      <w:pPr>
        <w:pStyle w:val="2"/>
      </w:pPr>
      <w:r>
        <w:t xml:space="preserve">ReadWriteLock </w:t>
      </w:r>
      <w:r>
        <w:t>是什么</w:t>
      </w:r>
    </w:p>
    <w:p w:rsidR="001A7847" w:rsidRDefault="007D395D">
      <w:pPr>
        <w:pStyle w:val="aa"/>
      </w:pPr>
      <w:r>
        <w:t>ReadWriteLock 是一个读写锁接口，ReentrantReadWriteLock 是 ReadWriteLock 接口的一个具体实现，实现了读写的分离，读锁是共享的，写锁是独占的，读和读之间不会互斥，读和写、写和读、写和写之间才会互斥，提升了读写的性能。</w:t>
      </w:r>
    </w:p>
    <w:p w:rsidR="001A7847" w:rsidRDefault="007D395D">
      <w:pPr>
        <w:pStyle w:val="2"/>
      </w:pPr>
      <w:r>
        <w:t xml:space="preserve">Linux </w:t>
      </w:r>
      <w:r>
        <w:t>环境下如何查找哪个线程使用</w:t>
      </w:r>
      <w:r>
        <w:t xml:space="preserve"> CPU </w:t>
      </w:r>
      <w:r>
        <w:t>最长</w:t>
      </w:r>
    </w:p>
    <w:p w:rsidR="001A7847" w:rsidRDefault="007D395D">
      <w:pPr>
        <w:pStyle w:val="aa"/>
        <w:numPr>
          <w:ilvl w:val="0"/>
          <w:numId w:val="105"/>
        </w:numPr>
      </w:pPr>
      <w:r>
        <w:t>获取项目的pid，jps或者ps -ef | grep java</w:t>
      </w:r>
    </w:p>
    <w:p w:rsidR="001A7847" w:rsidRDefault="007D395D">
      <w:pPr>
        <w:pStyle w:val="aa"/>
        <w:numPr>
          <w:ilvl w:val="0"/>
          <w:numId w:val="105"/>
        </w:numPr>
      </w:pPr>
      <w:r>
        <w:t>top -H -p pid，顺序不能改变</w:t>
      </w:r>
    </w:p>
    <w:p w:rsidR="001A7847" w:rsidRDefault="007D395D">
      <w:pPr>
        <w:pStyle w:val="aa"/>
      </w:pPr>
      <w:r>
        <w:t>这样就可以打印出当前的项目，每条线程占用CPU时间的百分比。注意这里打出的是LWP，也就是操作系统原生线程的线程号。打出来的LWP是十进制的，"jps pid"打出来的本地线程号是十六进制的，转换一下，就能定位到占用CPU高的线程的当前线程堆栈了。</w:t>
      </w:r>
    </w:p>
    <w:p w:rsidR="001A7847" w:rsidRDefault="007D395D">
      <w:pPr>
        <w:pStyle w:val="aa"/>
      </w:pPr>
      <w:r>
        <w:t>使用"top -H -p pid"+"jps pid"可以很容易地找到某条占用CPU高的线程的线程堆栈，从而定位占用CPU高的原因，一般是因为不当的代码操作导致了死循环。</w:t>
      </w:r>
    </w:p>
    <w:p w:rsidR="001A7847" w:rsidRDefault="007D395D">
      <w:pPr>
        <w:pStyle w:val="2"/>
      </w:pPr>
      <w:r>
        <w:lastRenderedPageBreak/>
        <w:t xml:space="preserve">Thread.sleep(0) </w:t>
      </w:r>
      <w:r>
        <w:t>的作用是什么（要弄懂）</w:t>
      </w:r>
    </w:p>
    <w:p w:rsidR="001A7847" w:rsidRDefault="007D395D">
      <w:pPr>
        <w:pStyle w:val="aa"/>
      </w:pPr>
      <w:r>
        <w:t>由于Java采用抢占式的线程调度算法，因此可能会出现某条线程常常获取到CPU控制权的情况，为了让某些优先级比较低的线程也能获取到CPU控制权，可以使用Thread.sleep(0)手动触发一次操作系统分配时间片的操作，这也是平衡CPU控制权的一种操作。</w:t>
      </w:r>
    </w:p>
    <w:p w:rsidR="001A7847" w:rsidRDefault="007D395D">
      <w:pPr>
        <w:pStyle w:val="2"/>
      </w:pPr>
      <w:r>
        <w:t xml:space="preserve">Java </w:t>
      </w:r>
      <w:r>
        <w:t>内存模型</w:t>
      </w:r>
    </w:p>
    <w:p w:rsidR="001A7847" w:rsidRDefault="007D395D">
      <w:pPr>
        <w:pStyle w:val="aa"/>
      </w:pPr>
      <w:r>
        <w:rPr>
          <w:rStyle w:val="ac"/>
        </w:rPr>
        <w:t>概括总结</w:t>
      </w:r>
      <w:r>
        <w:t>：</w:t>
      </w:r>
    </w:p>
    <w:p w:rsidR="001A7847" w:rsidRDefault="007D395D">
      <w:pPr>
        <w:pStyle w:val="aa"/>
      </w:pPr>
      <w:r>
        <w:t>JMM 是 Java 程序对线程如何交互的统一的约定协议。Java 内存模型是围绕着并发编程中</w:t>
      </w:r>
      <w:r>
        <w:rPr>
          <w:rStyle w:val="ac"/>
        </w:rPr>
        <w:t>原子性、可见性、有序性</w:t>
      </w:r>
      <w:r>
        <w:t>这三个特征来建立的。</w:t>
      </w:r>
      <w:r>
        <w:rPr>
          <w:rStyle w:val="ac"/>
        </w:rPr>
        <w:t>原子性</w:t>
      </w:r>
      <w:r>
        <w:t>：一个操作是最小单元，不可分割。</w:t>
      </w:r>
      <w:r>
        <w:rPr>
          <w:rStyle w:val="ac"/>
        </w:rPr>
        <w:t>可见性</w:t>
      </w:r>
      <w:r>
        <w:t>：一个线程的修改对另一个线程可见。</w:t>
      </w:r>
    </w:p>
    <w:p w:rsidR="001A7847" w:rsidRDefault="007D395D">
      <w:pPr>
        <w:pStyle w:val="aa"/>
      </w:pPr>
      <w:r>
        <w:t>在 JMM 中规定了 Happens-Before 顺序: 保证了一个线程的操作结果能够对另一个线程可见。</w:t>
      </w:r>
    </w:p>
    <w:p w:rsidR="001A7847" w:rsidRDefault="007D395D">
      <w:pPr>
        <w:pStyle w:val="aa"/>
      </w:pPr>
      <w:r>
        <w:t>synchronized 关键字提供互斥区和内存可见性, 防止重排序。</w:t>
      </w:r>
    </w:p>
    <w:p w:rsidR="001A7847" w:rsidRDefault="007D395D">
      <w:pPr>
        <w:pStyle w:val="aa"/>
      </w:pPr>
      <w:r>
        <w:t>volatile 提供内存可见性,防止重排序，保证 64 位元素(double、long)的原子性读写。</w:t>
      </w:r>
    </w:p>
    <w:p w:rsidR="001A7847" w:rsidRDefault="007D395D">
      <w:pPr>
        <w:pStyle w:val="aa"/>
      </w:pPr>
      <w:r>
        <w:t>对 final 语义的增强，使得被 final 修饰的变量或者引用在特定的情况下不能被重排序。</w:t>
      </w:r>
    </w:p>
    <w:p w:rsidR="001A7847" w:rsidRDefault="003C5B7A">
      <w:pPr>
        <w:pStyle w:val="aa"/>
      </w:pPr>
      <w:hyperlink r:id="rId647" w:tgtFrame="_blank" w:history="1">
        <w:r w:rsidR="007D395D">
          <w:rPr>
            <w:rStyle w:val="af"/>
          </w:rPr>
          <w:t>https://liuzhengyang.github.io/2017/05/12/javamemorymodel/</w:t>
        </w:r>
      </w:hyperlink>
    </w:p>
    <w:p w:rsidR="001A7847" w:rsidRDefault="003C5B7A">
      <w:r>
        <w:pict>
          <v:rect id="_x0000_i1029" style="width:0;height:1.5pt" o:hralign="center" o:hrstd="t" o:hr="t" fillcolor="#a0a0a0" stroked="f"/>
        </w:pict>
      </w:r>
    </w:p>
    <w:p w:rsidR="001A7847" w:rsidRDefault="007D395D">
      <w:pPr>
        <w:pStyle w:val="aa"/>
      </w:pPr>
      <w:r>
        <w:t>Java Memory Model 简称 JMM, 是一系列的 Java 虚拟机平台对开发者提供的多线程环境下的内存可见性、是否可以重排序等问题的无关具体平台的统一的保证。Java 内存模型是围绕着并发编程中原子性、可见性、有序性这三个特征来建立的。</w:t>
      </w:r>
    </w:p>
    <w:p w:rsidR="001A7847" w:rsidRDefault="007D395D">
      <w:pPr>
        <w:pStyle w:val="aa"/>
      </w:pPr>
      <w:r>
        <w:rPr>
          <w:rStyle w:val="ac"/>
        </w:rPr>
        <w:t>插入内存屏障</w:t>
      </w:r>
    </w:p>
    <w:p w:rsidR="001A7847" w:rsidRDefault="007D395D">
      <w:pPr>
        <w:pStyle w:val="aa"/>
      </w:pPr>
      <w:r>
        <w:t>单处理器上由于会保证透明的顺序一致性，所以并不需要明确的插入内存屏障。</w:t>
      </w:r>
    </w:p>
    <w:p w:rsidR="001A7847" w:rsidRDefault="007D395D">
      <w:pPr>
        <w:pStyle w:val="aa"/>
      </w:pPr>
      <w:r>
        <w:t>在多处理器情况下，基于上面的规则，可以在 volatile 字段、synchronized 关键字的处理上增加屏障来满足内存模型的规则。</w:t>
      </w:r>
    </w:p>
    <w:p w:rsidR="001A7847" w:rsidRDefault="007D395D">
      <w:pPr>
        <w:pStyle w:val="aa"/>
      </w:pPr>
      <w:r>
        <w:lastRenderedPageBreak/>
        <w:t>最保守的策略是在volatile的前后都加上所有的屏障，但是这样在大多数情况都是不必要且重复的，所以再以volatile字段通常读多写少的假设，可以得出以下一种策略供编译器开发者参考:</w:t>
      </w:r>
    </w:p>
    <w:p w:rsidR="001A7847" w:rsidRDefault="007D395D">
      <w:pPr>
        <w:widowControl/>
        <w:numPr>
          <w:ilvl w:val="0"/>
          <w:numId w:val="106"/>
        </w:numPr>
        <w:spacing w:before="100" w:beforeAutospacing="1" w:after="100" w:afterAutospacing="1"/>
        <w:jc w:val="left"/>
      </w:pPr>
      <w:r>
        <w:t>volatile store</w:t>
      </w:r>
      <w:r>
        <w:t>前插入</w:t>
      </w:r>
      <w:r>
        <w:t>LoadStore;StoreStore</w:t>
      </w:r>
      <w:r>
        <w:t>屏障</w:t>
      </w:r>
    </w:p>
    <w:p w:rsidR="001A7847" w:rsidRDefault="007D395D">
      <w:pPr>
        <w:widowControl/>
        <w:numPr>
          <w:ilvl w:val="0"/>
          <w:numId w:val="106"/>
        </w:numPr>
        <w:spacing w:before="100" w:beforeAutospacing="1" w:after="100" w:afterAutospacing="1"/>
        <w:jc w:val="left"/>
      </w:pPr>
      <w:r>
        <w:t>所有</w:t>
      </w:r>
      <w:r>
        <w:t>final</w:t>
      </w:r>
      <w:r>
        <w:t>字段写入后但在构造器返回前插入</w:t>
      </w:r>
      <w:r>
        <w:t>StoreStore</w:t>
      </w:r>
    </w:p>
    <w:p w:rsidR="001A7847" w:rsidRDefault="007D395D">
      <w:pPr>
        <w:widowControl/>
        <w:numPr>
          <w:ilvl w:val="0"/>
          <w:numId w:val="106"/>
        </w:numPr>
        <w:spacing w:before="100" w:beforeAutospacing="1" w:after="100" w:afterAutospacing="1"/>
        <w:jc w:val="left"/>
      </w:pPr>
      <w:r>
        <w:t>volatile store</w:t>
      </w:r>
      <w:r>
        <w:t>后插入</w:t>
      </w:r>
      <w:r>
        <w:t>StoreLoad</w:t>
      </w:r>
      <w:r>
        <w:t>屏障</w:t>
      </w:r>
    </w:p>
    <w:p w:rsidR="001A7847" w:rsidRDefault="007D395D">
      <w:pPr>
        <w:widowControl/>
        <w:numPr>
          <w:ilvl w:val="0"/>
          <w:numId w:val="106"/>
        </w:numPr>
        <w:spacing w:before="100" w:beforeAutospacing="1" w:after="100" w:afterAutospacing="1"/>
        <w:jc w:val="left"/>
      </w:pPr>
      <w:r>
        <w:t>在</w:t>
      </w:r>
      <w:r>
        <w:t>volatile load</w:t>
      </w:r>
      <w:r>
        <w:t>后插入</w:t>
      </w:r>
      <w:r>
        <w:t>LoadLoad</w:t>
      </w:r>
      <w:r>
        <w:t>和</w:t>
      </w:r>
      <w:r>
        <w:t>LoadStore</w:t>
      </w:r>
      <w:r>
        <w:t>屏障</w:t>
      </w:r>
    </w:p>
    <w:p w:rsidR="001A7847" w:rsidRDefault="007D395D">
      <w:pPr>
        <w:widowControl/>
        <w:numPr>
          <w:ilvl w:val="0"/>
          <w:numId w:val="106"/>
        </w:numPr>
        <w:spacing w:before="100" w:beforeAutospacing="1" w:after="100" w:afterAutospacing="1"/>
        <w:jc w:val="left"/>
      </w:pPr>
      <w:r>
        <w:t>monitor enter</w:t>
      </w:r>
      <w:r>
        <w:t>和</w:t>
      </w:r>
      <w:r>
        <w:t>volatile load</w:t>
      </w:r>
      <w:r>
        <w:t>规则一致，</w:t>
      </w:r>
      <w:r>
        <w:t xml:space="preserve">monitor exit </w:t>
      </w:r>
      <w:r>
        <w:t>和</w:t>
      </w:r>
      <w:r>
        <w:t>volatile store</w:t>
      </w:r>
      <w:r>
        <w:t>规则一致。</w:t>
      </w:r>
    </w:p>
    <w:p w:rsidR="001A7847" w:rsidRDefault="007D395D">
      <w:pPr>
        <w:pStyle w:val="aa"/>
      </w:pPr>
      <w:r>
        <w:rPr>
          <w:rStyle w:val="ac"/>
        </w:rPr>
        <w:t>内存屏障的规则</w:t>
      </w:r>
    </w:p>
    <w:tbl>
      <w:tblPr>
        <w:tblW w:w="839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112"/>
        <w:gridCol w:w="1094"/>
        <w:gridCol w:w="1098"/>
        <w:gridCol w:w="2104"/>
        <w:gridCol w:w="1988"/>
      </w:tblGrid>
      <w:tr w:rsidR="001A7847">
        <w:trPr>
          <w:tblHeader/>
          <w:tblCellSpacing w:w="15" w:type="dxa"/>
        </w:trPr>
        <w:tc>
          <w:tcPr>
            <w:tcW w:w="2067" w:type="dxa"/>
            <w:vAlign w:val="center"/>
          </w:tcPr>
          <w:p w:rsidR="001A7847" w:rsidRDefault="007D395D">
            <w:pPr>
              <w:rPr>
                <w:rFonts w:ascii="宋体" w:eastAsia="宋体" w:hAnsi="宋体" w:cs="宋体"/>
                <w:b/>
                <w:bCs/>
                <w:sz w:val="24"/>
                <w:szCs w:val="24"/>
              </w:rPr>
            </w:pPr>
            <w:r>
              <w:rPr>
                <w:b/>
                <w:bCs/>
              </w:rPr>
              <w:t>需要的屏障</w:t>
            </w:r>
          </w:p>
        </w:tc>
        <w:tc>
          <w:tcPr>
            <w:tcW w:w="1064" w:type="dxa"/>
            <w:vAlign w:val="center"/>
          </w:tcPr>
          <w:p w:rsidR="001A7847" w:rsidRDefault="007D395D">
            <w:pPr>
              <w:rPr>
                <w:rFonts w:ascii="宋体" w:eastAsia="宋体" w:hAnsi="宋体" w:cs="宋体"/>
                <w:b/>
                <w:bCs/>
                <w:sz w:val="24"/>
                <w:szCs w:val="24"/>
              </w:rPr>
            </w:pPr>
            <w:r>
              <w:rPr>
                <w:b/>
                <w:bCs/>
              </w:rPr>
              <w:t>第二个操作</w:t>
            </w:r>
          </w:p>
        </w:tc>
        <w:tc>
          <w:tcPr>
            <w:tcW w:w="1068" w:type="dxa"/>
            <w:vAlign w:val="center"/>
          </w:tcPr>
          <w:p w:rsidR="001A7847" w:rsidRDefault="007D395D">
            <w:pPr>
              <w:rPr>
                <w:rFonts w:ascii="宋体" w:eastAsia="宋体" w:hAnsi="宋体" w:cs="宋体"/>
                <w:b/>
                <w:bCs/>
                <w:sz w:val="24"/>
                <w:szCs w:val="24"/>
              </w:rPr>
            </w:pPr>
            <w:r>
              <w:rPr>
                <w:b/>
                <w:bCs/>
              </w:rPr>
              <w:t>第二个操作</w:t>
            </w:r>
          </w:p>
        </w:tc>
        <w:tc>
          <w:tcPr>
            <w:tcW w:w="2074" w:type="dxa"/>
            <w:vAlign w:val="center"/>
          </w:tcPr>
          <w:p w:rsidR="001A7847" w:rsidRDefault="007D395D">
            <w:pPr>
              <w:rPr>
                <w:rFonts w:ascii="宋体" w:eastAsia="宋体" w:hAnsi="宋体" w:cs="宋体"/>
                <w:b/>
                <w:bCs/>
                <w:sz w:val="24"/>
                <w:szCs w:val="24"/>
              </w:rPr>
            </w:pPr>
            <w:r>
              <w:rPr>
                <w:b/>
                <w:bCs/>
              </w:rPr>
              <w:t>第二个操作</w:t>
            </w:r>
          </w:p>
        </w:tc>
        <w:tc>
          <w:tcPr>
            <w:tcW w:w="1943" w:type="dxa"/>
            <w:vAlign w:val="center"/>
          </w:tcPr>
          <w:p w:rsidR="001A7847" w:rsidRDefault="007D395D">
            <w:pPr>
              <w:rPr>
                <w:rFonts w:ascii="宋体" w:eastAsia="宋体" w:hAnsi="宋体" w:cs="宋体"/>
                <w:b/>
                <w:bCs/>
                <w:sz w:val="24"/>
                <w:szCs w:val="24"/>
              </w:rPr>
            </w:pPr>
            <w:r>
              <w:rPr>
                <w:b/>
                <w:bCs/>
              </w:rPr>
              <w:t>第二个操作</w:t>
            </w:r>
          </w:p>
        </w:tc>
      </w:tr>
      <w:tr w:rsidR="001A7847">
        <w:trPr>
          <w:tblCellSpacing w:w="15" w:type="dxa"/>
        </w:trPr>
        <w:tc>
          <w:tcPr>
            <w:tcW w:w="2067" w:type="dxa"/>
            <w:vAlign w:val="center"/>
          </w:tcPr>
          <w:p w:rsidR="001A7847" w:rsidRDefault="007D395D">
            <w:pPr>
              <w:rPr>
                <w:rFonts w:ascii="宋体" w:eastAsia="宋体" w:hAnsi="宋体" w:cs="宋体"/>
                <w:sz w:val="24"/>
                <w:szCs w:val="24"/>
              </w:rPr>
            </w:pPr>
            <w:r>
              <w:t>第一个操作</w:t>
            </w:r>
          </w:p>
        </w:tc>
        <w:tc>
          <w:tcPr>
            <w:tcW w:w="1064" w:type="dxa"/>
            <w:vAlign w:val="center"/>
          </w:tcPr>
          <w:p w:rsidR="001A7847" w:rsidRDefault="007D395D">
            <w:pPr>
              <w:rPr>
                <w:rFonts w:ascii="宋体" w:eastAsia="宋体" w:hAnsi="宋体" w:cs="宋体"/>
                <w:sz w:val="24"/>
                <w:szCs w:val="24"/>
              </w:rPr>
            </w:pPr>
            <w:r>
              <w:t>普通读</w:t>
            </w:r>
          </w:p>
        </w:tc>
        <w:tc>
          <w:tcPr>
            <w:tcW w:w="1068" w:type="dxa"/>
            <w:vAlign w:val="center"/>
          </w:tcPr>
          <w:p w:rsidR="001A7847" w:rsidRDefault="007D395D">
            <w:pPr>
              <w:rPr>
                <w:rFonts w:ascii="宋体" w:eastAsia="宋体" w:hAnsi="宋体" w:cs="宋体"/>
                <w:sz w:val="24"/>
                <w:szCs w:val="24"/>
              </w:rPr>
            </w:pPr>
            <w:r>
              <w:t>普通写</w:t>
            </w:r>
          </w:p>
        </w:tc>
        <w:tc>
          <w:tcPr>
            <w:tcW w:w="2074" w:type="dxa"/>
            <w:vAlign w:val="center"/>
          </w:tcPr>
          <w:p w:rsidR="001A7847" w:rsidRDefault="007D395D">
            <w:pPr>
              <w:rPr>
                <w:rFonts w:ascii="宋体" w:eastAsia="宋体" w:hAnsi="宋体" w:cs="宋体"/>
                <w:sz w:val="24"/>
                <w:szCs w:val="24"/>
              </w:rPr>
            </w:pPr>
            <w:r>
              <w:t>volatile</w:t>
            </w:r>
            <w:r>
              <w:t>读</w:t>
            </w:r>
            <w:r>
              <w:t>/monitor enter</w:t>
            </w:r>
          </w:p>
        </w:tc>
        <w:tc>
          <w:tcPr>
            <w:tcW w:w="1943" w:type="dxa"/>
            <w:vAlign w:val="center"/>
          </w:tcPr>
          <w:p w:rsidR="001A7847" w:rsidRDefault="007D395D">
            <w:pPr>
              <w:rPr>
                <w:rFonts w:ascii="宋体" w:eastAsia="宋体" w:hAnsi="宋体" w:cs="宋体"/>
                <w:sz w:val="24"/>
                <w:szCs w:val="24"/>
              </w:rPr>
            </w:pPr>
            <w:r>
              <w:t>volatile</w:t>
            </w:r>
            <w:r>
              <w:t>写</w:t>
            </w:r>
            <w:r>
              <w:t>/monitor exit</w:t>
            </w:r>
          </w:p>
        </w:tc>
      </w:tr>
      <w:tr w:rsidR="001A7847">
        <w:trPr>
          <w:tblCellSpacing w:w="15" w:type="dxa"/>
        </w:trPr>
        <w:tc>
          <w:tcPr>
            <w:tcW w:w="2067" w:type="dxa"/>
            <w:vAlign w:val="center"/>
          </w:tcPr>
          <w:p w:rsidR="001A7847" w:rsidRDefault="007D395D">
            <w:pPr>
              <w:rPr>
                <w:rFonts w:ascii="宋体" w:eastAsia="宋体" w:hAnsi="宋体" w:cs="宋体"/>
                <w:sz w:val="24"/>
                <w:szCs w:val="24"/>
              </w:rPr>
            </w:pPr>
            <w:r>
              <w:t>普通读</w:t>
            </w:r>
          </w:p>
        </w:tc>
        <w:tc>
          <w:tcPr>
            <w:tcW w:w="1064" w:type="dxa"/>
            <w:vAlign w:val="center"/>
          </w:tcPr>
          <w:p w:rsidR="001A7847" w:rsidRDefault="001A7847">
            <w:pPr>
              <w:rPr>
                <w:rFonts w:ascii="宋体" w:eastAsia="宋体" w:hAnsi="宋体" w:cs="宋体"/>
                <w:sz w:val="24"/>
                <w:szCs w:val="24"/>
              </w:rPr>
            </w:pPr>
          </w:p>
        </w:tc>
        <w:tc>
          <w:tcPr>
            <w:tcW w:w="1068" w:type="dxa"/>
            <w:vAlign w:val="center"/>
          </w:tcPr>
          <w:p w:rsidR="001A7847" w:rsidRDefault="001A7847">
            <w:pPr>
              <w:rPr>
                <w:rFonts w:ascii="宋体" w:eastAsia="宋体" w:hAnsi="宋体" w:cs="宋体"/>
                <w:sz w:val="24"/>
                <w:szCs w:val="24"/>
              </w:rPr>
            </w:pPr>
          </w:p>
        </w:tc>
        <w:tc>
          <w:tcPr>
            <w:tcW w:w="2074" w:type="dxa"/>
            <w:vAlign w:val="center"/>
          </w:tcPr>
          <w:p w:rsidR="001A7847" w:rsidRDefault="001A7847">
            <w:pPr>
              <w:rPr>
                <w:rFonts w:ascii="宋体" w:eastAsia="宋体" w:hAnsi="宋体" w:cs="宋体"/>
                <w:sz w:val="24"/>
                <w:szCs w:val="24"/>
              </w:rPr>
            </w:pPr>
          </w:p>
        </w:tc>
        <w:tc>
          <w:tcPr>
            <w:tcW w:w="1943" w:type="dxa"/>
            <w:vAlign w:val="center"/>
          </w:tcPr>
          <w:p w:rsidR="001A7847" w:rsidRDefault="007D395D">
            <w:pPr>
              <w:rPr>
                <w:rFonts w:ascii="宋体" w:eastAsia="宋体" w:hAnsi="宋体" w:cs="宋体"/>
                <w:sz w:val="24"/>
                <w:szCs w:val="24"/>
              </w:rPr>
            </w:pPr>
            <w:r>
              <w:t>LoadStore</w:t>
            </w:r>
          </w:p>
        </w:tc>
      </w:tr>
      <w:tr w:rsidR="001A7847">
        <w:trPr>
          <w:tblCellSpacing w:w="15" w:type="dxa"/>
        </w:trPr>
        <w:tc>
          <w:tcPr>
            <w:tcW w:w="2067" w:type="dxa"/>
            <w:vAlign w:val="center"/>
          </w:tcPr>
          <w:p w:rsidR="001A7847" w:rsidRDefault="007D395D">
            <w:pPr>
              <w:rPr>
                <w:rFonts w:ascii="宋体" w:eastAsia="宋体" w:hAnsi="宋体" w:cs="宋体"/>
                <w:sz w:val="24"/>
                <w:szCs w:val="24"/>
              </w:rPr>
            </w:pPr>
            <w:r>
              <w:t>普通读</w:t>
            </w:r>
          </w:p>
        </w:tc>
        <w:tc>
          <w:tcPr>
            <w:tcW w:w="1064" w:type="dxa"/>
            <w:vAlign w:val="center"/>
          </w:tcPr>
          <w:p w:rsidR="001A7847" w:rsidRDefault="001A7847">
            <w:pPr>
              <w:rPr>
                <w:rFonts w:ascii="宋体" w:eastAsia="宋体" w:hAnsi="宋体" w:cs="宋体"/>
                <w:sz w:val="24"/>
                <w:szCs w:val="24"/>
              </w:rPr>
            </w:pPr>
          </w:p>
        </w:tc>
        <w:tc>
          <w:tcPr>
            <w:tcW w:w="1068" w:type="dxa"/>
            <w:vAlign w:val="center"/>
          </w:tcPr>
          <w:p w:rsidR="001A7847" w:rsidRDefault="001A7847">
            <w:pPr>
              <w:rPr>
                <w:rFonts w:ascii="宋体" w:eastAsia="宋体" w:hAnsi="宋体" w:cs="宋体"/>
                <w:sz w:val="24"/>
                <w:szCs w:val="24"/>
              </w:rPr>
            </w:pPr>
          </w:p>
        </w:tc>
        <w:tc>
          <w:tcPr>
            <w:tcW w:w="2074" w:type="dxa"/>
            <w:vAlign w:val="center"/>
          </w:tcPr>
          <w:p w:rsidR="001A7847" w:rsidRDefault="001A7847">
            <w:pPr>
              <w:rPr>
                <w:rFonts w:ascii="宋体" w:eastAsia="宋体" w:hAnsi="宋体" w:cs="宋体"/>
                <w:sz w:val="24"/>
                <w:szCs w:val="24"/>
              </w:rPr>
            </w:pPr>
          </w:p>
        </w:tc>
        <w:tc>
          <w:tcPr>
            <w:tcW w:w="1943" w:type="dxa"/>
            <w:vAlign w:val="center"/>
          </w:tcPr>
          <w:p w:rsidR="001A7847" w:rsidRDefault="007D395D">
            <w:pPr>
              <w:rPr>
                <w:rFonts w:ascii="宋体" w:eastAsia="宋体" w:hAnsi="宋体" w:cs="宋体"/>
                <w:sz w:val="24"/>
                <w:szCs w:val="24"/>
              </w:rPr>
            </w:pPr>
            <w:r>
              <w:t>StoreStore</w:t>
            </w:r>
          </w:p>
        </w:tc>
      </w:tr>
      <w:tr w:rsidR="001A7847">
        <w:trPr>
          <w:tblCellSpacing w:w="15" w:type="dxa"/>
        </w:trPr>
        <w:tc>
          <w:tcPr>
            <w:tcW w:w="2067" w:type="dxa"/>
            <w:vAlign w:val="center"/>
          </w:tcPr>
          <w:p w:rsidR="001A7847" w:rsidRDefault="007D395D">
            <w:pPr>
              <w:rPr>
                <w:rFonts w:ascii="宋体" w:eastAsia="宋体" w:hAnsi="宋体" w:cs="宋体"/>
                <w:sz w:val="24"/>
                <w:szCs w:val="24"/>
              </w:rPr>
            </w:pPr>
            <w:r>
              <w:t>voaltile</w:t>
            </w:r>
            <w:r>
              <w:t>读</w:t>
            </w:r>
            <w:r>
              <w:t>/monitor enter</w:t>
            </w:r>
          </w:p>
        </w:tc>
        <w:tc>
          <w:tcPr>
            <w:tcW w:w="1064" w:type="dxa"/>
            <w:vAlign w:val="center"/>
          </w:tcPr>
          <w:p w:rsidR="001A7847" w:rsidRDefault="007D395D">
            <w:pPr>
              <w:rPr>
                <w:rFonts w:ascii="宋体" w:eastAsia="宋体" w:hAnsi="宋体" w:cs="宋体"/>
                <w:sz w:val="24"/>
                <w:szCs w:val="24"/>
              </w:rPr>
            </w:pPr>
            <w:r>
              <w:t>LoadLoad</w:t>
            </w:r>
          </w:p>
        </w:tc>
        <w:tc>
          <w:tcPr>
            <w:tcW w:w="1068" w:type="dxa"/>
            <w:vAlign w:val="center"/>
          </w:tcPr>
          <w:p w:rsidR="001A7847" w:rsidRDefault="007D395D">
            <w:pPr>
              <w:rPr>
                <w:rFonts w:ascii="宋体" w:eastAsia="宋体" w:hAnsi="宋体" w:cs="宋体"/>
                <w:sz w:val="24"/>
                <w:szCs w:val="24"/>
              </w:rPr>
            </w:pPr>
            <w:r>
              <w:t>LoadStore</w:t>
            </w:r>
          </w:p>
        </w:tc>
        <w:tc>
          <w:tcPr>
            <w:tcW w:w="2074" w:type="dxa"/>
            <w:vAlign w:val="center"/>
          </w:tcPr>
          <w:p w:rsidR="001A7847" w:rsidRDefault="007D395D">
            <w:pPr>
              <w:rPr>
                <w:rFonts w:ascii="宋体" w:eastAsia="宋体" w:hAnsi="宋体" w:cs="宋体"/>
                <w:sz w:val="24"/>
                <w:szCs w:val="24"/>
              </w:rPr>
            </w:pPr>
            <w:r>
              <w:t>LoadLoad</w:t>
            </w:r>
          </w:p>
        </w:tc>
        <w:tc>
          <w:tcPr>
            <w:tcW w:w="1943" w:type="dxa"/>
            <w:vAlign w:val="center"/>
          </w:tcPr>
          <w:p w:rsidR="001A7847" w:rsidRDefault="007D395D">
            <w:pPr>
              <w:rPr>
                <w:rFonts w:ascii="宋体" w:eastAsia="宋体" w:hAnsi="宋体" w:cs="宋体"/>
                <w:sz w:val="24"/>
                <w:szCs w:val="24"/>
              </w:rPr>
            </w:pPr>
            <w:r>
              <w:t>LoadStore</w:t>
            </w:r>
          </w:p>
        </w:tc>
      </w:tr>
      <w:tr w:rsidR="001A7847">
        <w:trPr>
          <w:tblCellSpacing w:w="15" w:type="dxa"/>
        </w:trPr>
        <w:tc>
          <w:tcPr>
            <w:tcW w:w="2067" w:type="dxa"/>
            <w:vAlign w:val="center"/>
          </w:tcPr>
          <w:p w:rsidR="001A7847" w:rsidRDefault="007D395D">
            <w:pPr>
              <w:rPr>
                <w:rFonts w:ascii="宋体" w:eastAsia="宋体" w:hAnsi="宋体" w:cs="宋体"/>
                <w:sz w:val="24"/>
                <w:szCs w:val="24"/>
              </w:rPr>
            </w:pPr>
            <w:r>
              <w:t>volatile</w:t>
            </w:r>
            <w:r>
              <w:t>写</w:t>
            </w:r>
            <w:r>
              <w:t>/monitor exit</w:t>
            </w:r>
          </w:p>
        </w:tc>
        <w:tc>
          <w:tcPr>
            <w:tcW w:w="1064" w:type="dxa"/>
            <w:vAlign w:val="center"/>
          </w:tcPr>
          <w:p w:rsidR="001A7847" w:rsidRDefault="001A7847">
            <w:pPr>
              <w:rPr>
                <w:rFonts w:ascii="宋体" w:eastAsia="宋体" w:hAnsi="宋体" w:cs="宋体"/>
                <w:sz w:val="24"/>
                <w:szCs w:val="24"/>
              </w:rPr>
            </w:pPr>
          </w:p>
        </w:tc>
        <w:tc>
          <w:tcPr>
            <w:tcW w:w="1068" w:type="dxa"/>
            <w:vAlign w:val="center"/>
          </w:tcPr>
          <w:p w:rsidR="001A7847" w:rsidRDefault="001A7847">
            <w:pPr>
              <w:rPr>
                <w:rFonts w:ascii="宋体" w:eastAsia="宋体" w:hAnsi="宋体" w:cs="宋体"/>
                <w:sz w:val="24"/>
                <w:szCs w:val="24"/>
              </w:rPr>
            </w:pPr>
          </w:p>
        </w:tc>
        <w:tc>
          <w:tcPr>
            <w:tcW w:w="2074" w:type="dxa"/>
            <w:vAlign w:val="center"/>
          </w:tcPr>
          <w:p w:rsidR="001A7847" w:rsidRDefault="007D395D">
            <w:pPr>
              <w:rPr>
                <w:rFonts w:ascii="宋体" w:eastAsia="宋体" w:hAnsi="宋体" w:cs="宋体"/>
                <w:sz w:val="24"/>
                <w:szCs w:val="24"/>
              </w:rPr>
            </w:pPr>
            <w:r>
              <w:t>StoreLoad</w:t>
            </w:r>
          </w:p>
        </w:tc>
        <w:tc>
          <w:tcPr>
            <w:tcW w:w="1943" w:type="dxa"/>
            <w:vAlign w:val="center"/>
          </w:tcPr>
          <w:p w:rsidR="001A7847" w:rsidRDefault="007D395D">
            <w:pPr>
              <w:rPr>
                <w:rFonts w:ascii="宋体" w:eastAsia="宋体" w:hAnsi="宋体" w:cs="宋体"/>
                <w:sz w:val="24"/>
                <w:szCs w:val="24"/>
              </w:rPr>
            </w:pPr>
            <w:r>
              <w:t>StoreStore</w:t>
            </w:r>
          </w:p>
        </w:tc>
      </w:tr>
    </w:tbl>
    <w:p w:rsidR="001A7847" w:rsidRDefault="007D395D">
      <w:pPr>
        <w:pStyle w:val="2"/>
      </w:pPr>
      <w:r>
        <w:t>什么是</w:t>
      </w:r>
      <w:r>
        <w:t xml:space="preserve"> Java </w:t>
      </w:r>
      <w:r>
        <w:t>内存模型</w:t>
      </w:r>
      <w:r>
        <w:t>(</w:t>
      </w:r>
      <w:r>
        <w:t>重新写</w:t>
      </w:r>
      <w:r>
        <w:t>)</w:t>
      </w:r>
    </w:p>
    <w:p w:rsidR="001A7847" w:rsidRDefault="003C5B7A">
      <w:pPr>
        <w:pStyle w:val="aa"/>
      </w:pPr>
      <w:hyperlink r:id="rId648" w:tgtFrame="_blank" w:history="1">
        <w:r w:rsidR="007D395D">
          <w:rPr>
            <w:rStyle w:val="af"/>
          </w:rPr>
          <w:t>http://www.infoq.com/cn/articles/java-memory-model-1</w:t>
        </w:r>
      </w:hyperlink>
    </w:p>
    <w:p w:rsidR="001A7847" w:rsidRDefault="003C5B7A">
      <w:pPr>
        <w:pStyle w:val="aa"/>
      </w:pPr>
      <w:hyperlink r:id="rId649" w:tgtFrame="_blank" w:history="1">
        <w:r w:rsidR="007D395D">
          <w:rPr>
            <w:rStyle w:val="af"/>
          </w:rPr>
          <w:t>http://www.cnblogs.com/skywang12345/p/3447546.html</w:t>
        </w:r>
      </w:hyperlink>
    </w:p>
    <w:p w:rsidR="001A7847" w:rsidRDefault="003C5B7A">
      <w:pPr>
        <w:pStyle w:val="aa"/>
      </w:pPr>
      <w:hyperlink r:id="rId650" w:tgtFrame="_blank" w:history="1">
        <w:r w:rsidR="007D395D">
          <w:rPr>
            <w:rStyle w:val="af"/>
          </w:rPr>
          <w:t>http://ifeve.com/java-memory-model-6/</w:t>
        </w:r>
      </w:hyperlink>
    </w:p>
    <w:p w:rsidR="001A7847" w:rsidRDefault="007D395D">
      <w:pPr>
        <w:pStyle w:val="2"/>
      </w:pPr>
      <w:r>
        <w:t>什么是乐观锁和悲观锁</w:t>
      </w:r>
    </w:p>
    <w:p w:rsidR="001A7847" w:rsidRDefault="007D395D">
      <w:pPr>
        <w:pStyle w:val="aa"/>
      </w:pPr>
      <w:r>
        <w:rPr>
          <w:rStyle w:val="ac"/>
        </w:rPr>
        <w:t>乐观锁</w:t>
      </w:r>
      <w:r>
        <w:t>：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rsidR="001A7847" w:rsidRDefault="007D395D">
      <w:pPr>
        <w:pStyle w:val="aa"/>
      </w:pPr>
      <w:r>
        <w:rPr>
          <w:rStyle w:val="ac"/>
        </w:rPr>
        <w:t>悲观锁</w:t>
      </w:r>
      <w:r>
        <w:t>：还是像它的名字一样，对于并发间操作产生的线程安全问题持悲观状态，悲观锁认为竞争总是会发生，因此每次对某资源进行操作时，都会持有一个独占的锁，就像 synchronized，不管三七二十一，直接上了锁就操作资源了。</w:t>
      </w:r>
    </w:p>
    <w:p w:rsidR="001A7847" w:rsidRDefault="007D395D">
      <w:pPr>
        <w:pStyle w:val="2"/>
      </w:pPr>
      <w:r>
        <w:lastRenderedPageBreak/>
        <w:t xml:space="preserve">Semaphore </w:t>
      </w:r>
      <w:r>
        <w:t>有什么作用</w:t>
      </w:r>
    </w:p>
    <w:p w:rsidR="001A7847" w:rsidRDefault="007D395D">
      <w:pPr>
        <w:pStyle w:val="aa"/>
      </w:pPr>
      <w:r>
        <w:t>Semaphore 就是一个信号量，它的作用是限制某段代码块的并发数。Semaphore 有一个构造函数，可以传入一个 int 型整数 n，表示某段代码最多只有 n 个线程可以访问，如果超出了 n，那么请等待，等到某个线程执行完毕这段代码块，下一个线程再进入。由此可以看出如果 Semaphore 构造函数中传入的 int 型整数 n = 1，相当于变成了一个 synchronized 了。</w:t>
      </w:r>
    </w:p>
    <w:p w:rsidR="001A7847" w:rsidRDefault="007D395D">
      <w:pPr>
        <w:pStyle w:val="aa"/>
      </w:pPr>
      <w:r>
        <w:rPr>
          <w:rStyle w:val="ac"/>
        </w:rPr>
        <w:t>使用场景</w:t>
      </w:r>
      <w:r>
        <w:t>：Semaphore可以用于做流量控制，特别公用资源有限的应用场景，比如数据库连接。</w:t>
      </w:r>
    </w:p>
    <w:p w:rsidR="001A7847" w:rsidRDefault="007D395D">
      <w:pPr>
        <w:pStyle w:val="2"/>
      </w:pPr>
      <w:r>
        <w:t>高并发、任务执行时间短的业务怎样使用线程池？并发不高、任务执行时间长的业务怎样使用线程池？并发高、业务执行时间长的业务怎样使用线程池？</w:t>
      </w:r>
    </w:p>
    <w:p w:rsidR="001A7847" w:rsidRDefault="007D395D">
      <w:pPr>
        <w:pStyle w:val="aa"/>
        <w:numPr>
          <w:ilvl w:val="0"/>
          <w:numId w:val="107"/>
        </w:numPr>
      </w:pPr>
      <w:r>
        <w:t>高并发、任务执行时间短的业务，线程池线程数可以设置为 CPU 核数 +1，减少线程上下文的切换</w:t>
      </w:r>
    </w:p>
    <w:p w:rsidR="001A7847" w:rsidRDefault="007D395D">
      <w:pPr>
        <w:pStyle w:val="aa"/>
        <w:numPr>
          <w:ilvl w:val="0"/>
          <w:numId w:val="107"/>
        </w:numPr>
      </w:pPr>
      <w:r>
        <w:t>并发不高、任务执行时间长的业务要区分开看：</w:t>
      </w:r>
    </w:p>
    <w:p w:rsidR="001A7847" w:rsidRDefault="007D395D">
      <w:pPr>
        <w:widowControl/>
        <w:numPr>
          <w:ilvl w:val="1"/>
          <w:numId w:val="107"/>
        </w:numPr>
        <w:spacing w:before="100" w:beforeAutospacing="1" w:after="100" w:afterAutospacing="1"/>
        <w:jc w:val="left"/>
      </w:pPr>
      <w:r>
        <w:t>假如是业务时间长集中在</w:t>
      </w:r>
      <w:r>
        <w:t xml:space="preserve"> IO </w:t>
      </w:r>
      <w:r>
        <w:t>操作上，也就是</w:t>
      </w:r>
      <w:r>
        <w:t xml:space="preserve"> IO </w:t>
      </w:r>
      <w:r>
        <w:t>密集型的任务，因为</w:t>
      </w:r>
      <w:r>
        <w:t xml:space="preserve"> IO </w:t>
      </w:r>
      <w:r>
        <w:t>操作并不占用</w:t>
      </w:r>
      <w:r>
        <w:t xml:space="preserve"> CPU</w:t>
      </w:r>
      <w:r>
        <w:t>，所以不要让所有的</w:t>
      </w:r>
      <w:r>
        <w:t xml:space="preserve"> CPU </w:t>
      </w:r>
      <w:r>
        <w:t>闲下来，可以加大线程池中的线程数目，让</w:t>
      </w:r>
      <w:r>
        <w:t xml:space="preserve"> CPU </w:t>
      </w:r>
      <w:r>
        <w:t>处理更多的业务</w:t>
      </w:r>
    </w:p>
    <w:p w:rsidR="001A7847" w:rsidRDefault="007D395D">
      <w:pPr>
        <w:widowControl/>
        <w:numPr>
          <w:ilvl w:val="1"/>
          <w:numId w:val="107"/>
        </w:numPr>
        <w:spacing w:before="100" w:beforeAutospacing="1" w:after="100" w:afterAutospacing="1"/>
        <w:jc w:val="left"/>
      </w:pPr>
      <w:r>
        <w:t>假如是业务时间长集中在计算操作上，也就是计算密集型任务，只能把线程池中的线程数设置得少一些，减少线程上下文的切换</w:t>
      </w:r>
    </w:p>
    <w:p w:rsidR="001A7847" w:rsidRDefault="007D395D">
      <w:pPr>
        <w:pStyle w:val="aa"/>
        <w:numPr>
          <w:ilvl w:val="0"/>
          <w:numId w:val="107"/>
        </w:numPr>
      </w:pPr>
      <w:r>
        <w:t>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rsidR="001A7847" w:rsidRDefault="007D395D">
      <w:pPr>
        <w:pStyle w:val="2"/>
      </w:pPr>
      <w:r>
        <w:t xml:space="preserve">Fork/Join </w:t>
      </w:r>
      <w:r>
        <w:t>框架的理解</w:t>
      </w:r>
    </w:p>
    <w:p w:rsidR="001A7847" w:rsidRDefault="003C5B7A">
      <w:pPr>
        <w:pStyle w:val="aa"/>
      </w:pPr>
      <w:hyperlink r:id="rId651" w:tgtFrame="_blank" w:history="1">
        <w:r w:rsidR="007D395D">
          <w:rPr>
            <w:rStyle w:val="af"/>
          </w:rPr>
          <w:t>http://www.infoq.com/cn/articles/fork-join-introduction</w:t>
        </w:r>
      </w:hyperlink>
    </w:p>
    <w:p w:rsidR="001A7847" w:rsidRDefault="007D395D">
      <w:pPr>
        <w:pStyle w:val="aa"/>
      </w:pPr>
      <w:r>
        <w:t>Fork/Join 框架是 Java7 提供了的一个用于并行执行任务的框架， 是一个把大任务分割成若干个小任务，最终汇总每个小任务结果后得到大任务结果的框架。Fork 就是把一个大任务切分为若干子任务并行的执行，Join 就是合并这些子任务的执行结果，最后得到这个大任务的结果。Fork/Join 的核心是 work-stealing 算法。</w:t>
      </w:r>
    </w:p>
    <w:p w:rsidR="001A7847" w:rsidRDefault="007D395D">
      <w:pPr>
        <w:pStyle w:val="aa"/>
      </w:pPr>
      <w:r>
        <w:t>Fork/Join 使用两个类来完成以上两件事情：</w:t>
      </w:r>
    </w:p>
    <w:p w:rsidR="001A7847" w:rsidRDefault="007D395D">
      <w:pPr>
        <w:pStyle w:val="aa"/>
        <w:numPr>
          <w:ilvl w:val="0"/>
          <w:numId w:val="108"/>
        </w:numPr>
      </w:pPr>
      <w:r>
        <w:rPr>
          <w:rStyle w:val="ac"/>
        </w:rPr>
        <w:lastRenderedPageBreak/>
        <w:t>ForkJoinTask</w:t>
      </w:r>
      <w:r>
        <w:t>：我们要使用 ForkJoin 框架，必须首先创建一个 ForkJoin 任务。它提供在任务中执行 fork() 和 join() 操作的机制，通常情况下我们不需要直接继承 ForkJoinTask 类，而只需要继承它的子类，Fork/Join 框架提供了以下两个子类：</w:t>
      </w:r>
    </w:p>
    <w:p w:rsidR="001A7847" w:rsidRDefault="007D395D">
      <w:pPr>
        <w:pStyle w:val="aa"/>
        <w:numPr>
          <w:ilvl w:val="1"/>
          <w:numId w:val="108"/>
        </w:numPr>
      </w:pPr>
      <w:r>
        <w:t>RecursiveAction：用于没有返回结果的任务。</w:t>
      </w:r>
    </w:p>
    <w:p w:rsidR="001A7847" w:rsidRDefault="007D395D">
      <w:pPr>
        <w:pStyle w:val="aa"/>
        <w:numPr>
          <w:ilvl w:val="1"/>
          <w:numId w:val="108"/>
        </w:numPr>
      </w:pPr>
      <w:r>
        <w:t>RecursiveTask ：用于有返回结果的任务。</w:t>
      </w:r>
    </w:p>
    <w:p w:rsidR="001A7847" w:rsidRDefault="007D395D">
      <w:pPr>
        <w:pStyle w:val="aa"/>
        <w:numPr>
          <w:ilvl w:val="0"/>
          <w:numId w:val="108"/>
        </w:numPr>
      </w:pPr>
      <w:r>
        <w:rPr>
          <w:rStyle w:val="ac"/>
        </w:rPr>
        <w:t>ForkJoinPool</w:t>
      </w:r>
      <w:r>
        <w:t xml:space="preserve"> ：ForkJoinTask 需要通过 ForkJoinPool 来执行，任务分割出的子任务会添加到当前工作线程所维护的双端队列中，进入队列的头部。当一个工作线程的队列里暂时没有任务时，它会随机从其他工作线程的队列的尾部获取一个任务。</w:t>
      </w:r>
    </w:p>
    <w:p w:rsidR="001A7847" w:rsidRDefault="007D395D">
      <w:pPr>
        <w:pStyle w:val="aa"/>
      </w:pPr>
      <w:r>
        <w:rPr>
          <w:rStyle w:val="ac"/>
        </w:rPr>
        <w:t>ForkJoinTask 与一般的任务的主要区别在于</w:t>
      </w:r>
      <w:r>
        <w:t>它需要实现 compute 方法，在这个方法里，首先需要判断任务是否足够小，如果足够小就直接执行任务。如果不足够小，就必须分割成两个子任务，每个子任务在调用 fork 方法时，又会进入 compute 方法，看看当前子任务是否需要继续分割成孙任务，如果不需要继续分割，则执行当前子任务并返回结果。使用 join 方法会等待子任务执行完并得到其结果。</w:t>
      </w:r>
    </w:p>
    <w:p w:rsidR="001A7847" w:rsidRDefault="007D395D">
      <w:pPr>
        <w:pStyle w:val="aa"/>
      </w:pPr>
      <w:r>
        <w:t>ForkJoinTask 在执行的时候可能会抛出异常，但是我们没办法在主线程里直接捕获异常，所以 ForkJoinTask 提供了 isCompletedAbnormally() 方法来检查任务是否已经抛出异常或已经被取消了，并且可以通过 ForkJoinTask 的 getException 方法获取异常。</w:t>
      </w:r>
    </w:p>
    <w:p w:rsidR="001A7847" w:rsidRDefault="007D395D">
      <w:pPr>
        <w:pStyle w:val="aa"/>
      </w:pPr>
      <w:r>
        <w:rPr>
          <w:rStyle w:val="ac"/>
        </w:rPr>
        <w:t>work-stealing 工作窃取算法</w:t>
      </w:r>
    </w:p>
    <w:p w:rsidR="001A7847" w:rsidRDefault="007D395D">
      <w:pPr>
        <w:pStyle w:val="aa"/>
      </w:pPr>
      <w:r>
        <w:t>所谓 Work-Stealing，在 ForkJoinPool 中的实现为：线程池中每个线程都有一个互不影响的任务队列（双端队列），线程每次都从自己的任务队列的队头中取出一个任务来运行；如果某个线程对应的队列已空并且处于空闲状态，而其他线程的队列中还有任务需要处理但是该线程处于工作状态，那么空闲的线程可以从其他线程的队列的队尾取一个任务来帮忙运行 —— 感觉就像是空闲的线程去偷人家的任务来运行一样，所以叫 “工作窃取”。</w:t>
      </w:r>
    </w:p>
    <w:p w:rsidR="001A7847" w:rsidRDefault="007D395D">
      <w:pPr>
        <w:pStyle w:val="aa"/>
      </w:pPr>
      <w:r>
        <w:t>Work-Stealing 的适用场景是不同的任务的耗时相差比较大，即某些任务需要运行较长时间，而某些任务会很快的运行完成，这种情况下用 Work-Stealing 很合适；但是如果任务的耗时很平均，则此时 Work-Stealing 并不适合，因为窃取任务时不同线程需要抢占锁，这可能会造成额外的时间消耗，而且每个线程维护双端队列也会造成更大的内存消耗。所以 ForkJoinPool 并不是 ThreadPoolExecutor 的替代品，而是作为对 ThreadPoolExecutor 的补充。</w:t>
      </w:r>
    </w:p>
    <w:p w:rsidR="001A7847" w:rsidRDefault="007D395D">
      <w:pPr>
        <w:pStyle w:val="2"/>
      </w:pPr>
      <w:r>
        <w:t xml:space="preserve">ForkJoinPool </w:t>
      </w:r>
      <w:r>
        <w:t>和</w:t>
      </w:r>
      <w:r>
        <w:t xml:space="preserve"> ThreadPoolExecutor </w:t>
      </w:r>
      <w:r>
        <w:t>的区别</w:t>
      </w:r>
    </w:p>
    <w:p w:rsidR="001A7847" w:rsidRDefault="007D395D">
      <w:pPr>
        <w:pStyle w:val="aa"/>
      </w:pPr>
      <w:r>
        <w:t>ForkJoinPool 和 ThreadPoolExecutor 都是 ExecutorService（线程池），但ForkJoinPool 的独特点在于：</w:t>
      </w:r>
    </w:p>
    <w:p w:rsidR="001A7847" w:rsidRDefault="007D395D">
      <w:pPr>
        <w:pStyle w:val="aa"/>
        <w:numPr>
          <w:ilvl w:val="0"/>
          <w:numId w:val="109"/>
        </w:numPr>
      </w:pPr>
      <w:r>
        <w:lastRenderedPageBreak/>
        <w:t>ThreadPoolExecutor 只能执行 Runnable 和 Callable 任务，而 ForkJoinPool 不仅可以执行 Runnable 和 Callable 任务，还可以执行 Fork/Join 型任务 —— ForkJoinTask —— 从而满足并行地实现分治算法的需要。</w:t>
      </w:r>
    </w:p>
    <w:p w:rsidR="001A7847" w:rsidRDefault="007D395D">
      <w:pPr>
        <w:pStyle w:val="aa"/>
        <w:numPr>
          <w:ilvl w:val="0"/>
          <w:numId w:val="109"/>
        </w:numPr>
      </w:pPr>
      <w:r>
        <w:t>ThreadPoolExecutor 中任务的执行顺序是按照其在共享队列中的顺序来执行的，所以后面的任务需要等待前面任务执行完毕后才能执行，而 ForkJoinPool 每个线程有自己的任务队列，并在此基础上实现了 Work-Stealing 的功能，使得在某些情况下 ForkJoinPool 能更大程度的提高并发效率。</w:t>
      </w:r>
    </w:p>
    <w:p w:rsidR="001A7847" w:rsidRDefault="007D395D">
      <w:pPr>
        <w:pStyle w:val="2"/>
      </w:pPr>
      <w:r>
        <w:t xml:space="preserve">forkjoin </w:t>
      </w:r>
      <w:r>
        <w:t>框架和</w:t>
      </w:r>
      <w:r>
        <w:t xml:space="preserve"> mapreduce </w:t>
      </w:r>
      <w:r>
        <w:t>框架有什么区别</w:t>
      </w:r>
      <w:r>
        <w:t>?</w:t>
      </w:r>
    </w:p>
    <w:p w:rsidR="001A7847" w:rsidRDefault="007D395D">
      <w:pPr>
        <w:pStyle w:val="aa"/>
      </w:pPr>
      <w:r>
        <w:t>MapReduce 是把大数据集切分成小数据集，并行分布计算后再合并。</w:t>
      </w:r>
    </w:p>
    <w:p w:rsidR="001A7847" w:rsidRDefault="007D395D">
      <w:pPr>
        <w:pStyle w:val="aa"/>
      </w:pPr>
      <w:r>
        <w:t>ForkJoin 是将一个问题递归分解成子问题，再将子问题并行运算后合并结果。</w:t>
      </w:r>
    </w:p>
    <w:p w:rsidR="001A7847" w:rsidRDefault="007D395D">
      <w:pPr>
        <w:pStyle w:val="aa"/>
      </w:pPr>
      <w:r>
        <w:rPr>
          <w:rStyle w:val="ac"/>
        </w:rPr>
        <w:t>二者共同点</w:t>
      </w:r>
      <w:r>
        <w:t>：都是用于执行并行任务的。基本思想都是把问题分解为一个个子问题分别计算，再合并结果。应该说并行计算都是这种思想，彼此独立的或可分解的。从名字上看 Fork 和 Map 都有切分的意思，Join 和 Reduce 都有合并的意思，比较类似。</w:t>
      </w:r>
    </w:p>
    <w:p w:rsidR="001A7847" w:rsidRDefault="007D395D">
      <w:pPr>
        <w:pStyle w:val="aa"/>
      </w:pPr>
      <w:r>
        <w:rPr>
          <w:rStyle w:val="ac"/>
        </w:rPr>
        <w:t>区别</w:t>
      </w:r>
      <w:r>
        <w:t>：</w:t>
      </w:r>
    </w:p>
    <w:p w:rsidR="001A7847" w:rsidRDefault="007D395D">
      <w:pPr>
        <w:pStyle w:val="aa"/>
        <w:numPr>
          <w:ilvl w:val="0"/>
          <w:numId w:val="110"/>
        </w:numPr>
      </w:pPr>
      <w:r>
        <w:t>环境差异，分布式 vs 单机多核：ForkJoin 设计初衷针对单机多核（处理器数量很多的情况）。MapReduce 一开始就明确是针对很多机器组成的集群环境的。也就是说一个是想充分利用多处理器，而另一个是想充分利用很多机器做分布式计算。这是两种不同的的应用场景，有很多差异，因此在细的编程模式方面有很多不同。</w:t>
      </w:r>
    </w:p>
    <w:p w:rsidR="001A7847" w:rsidRDefault="007D395D">
      <w:pPr>
        <w:pStyle w:val="aa"/>
        <w:numPr>
          <w:ilvl w:val="0"/>
          <w:numId w:val="110"/>
        </w:numPr>
      </w:pPr>
      <w:r>
        <w:t>编程差异：MapReduce 一般是：做较大粒度的切分，一开始就先切分好任务然后再执行，并且彼此间在最后合并之前不需要通信。这样可伸缩性更好，适合解决巨大的问题，但限制也更多。ForkJoin 可以是较小粒度的切分，任务自己知道该如何切分自己，递归地切分到一组合适大小的子任务来执行，因为是一个 JVM 内，所以彼此间通信是很容易的，更像是传统编程方式。</w:t>
      </w:r>
    </w:p>
    <w:p w:rsidR="001A7847" w:rsidRDefault="007D395D">
      <w:pPr>
        <w:pStyle w:val="1"/>
      </w:pPr>
      <w:r>
        <w:t>二、集合</w:t>
      </w:r>
    </w:p>
    <w:p w:rsidR="001A7847" w:rsidRDefault="007D395D">
      <w:pPr>
        <w:pStyle w:val="2"/>
      </w:pPr>
      <w:r>
        <w:t xml:space="preserve">ConcurrentHashMap JDK 1.7 </w:t>
      </w:r>
      <w:r>
        <w:t>的实现原理</w:t>
      </w:r>
    </w:p>
    <w:p w:rsidR="001A7847" w:rsidRDefault="007D395D">
      <w:pPr>
        <w:pStyle w:val="aa"/>
      </w:pPr>
      <w:r>
        <w:t xml:space="preserve">ConcurrentHashMap 在 1.7 中采用了相同的数据结构，即分段锁的技术来实现的。ConcurrentHashMap 内部有一个叫 Segment 的数组，里面存放的都是 </w:t>
      </w:r>
      <w:r>
        <w:lastRenderedPageBreak/>
        <w:t>Segment 对象。Segment 对象继承了 ReentrantLock，这样就使得每个段都有一把锁。 Segment 里面有一个被 volatile 修饰的 HashEntry 的数组。（在 ConcurrentHashMap 初始化的时候，创建了 Segment 数组，并初始化第一个元素。）</w:t>
      </w:r>
    </w:p>
    <w:p w:rsidR="001A7847" w:rsidRDefault="007D395D">
      <w:pPr>
        <w:pStyle w:val="aa"/>
      </w:pPr>
      <w:r>
        <w:rPr>
          <w:rStyle w:val="ac"/>
        </w:rPr>
        <w:t>put 方法</w:t>
      </w:r>
    </w:p>
    <w:p w:rsidR="001A7847" w:rsidRDefault="007D395D">
      <w:pPr>
        <w:pStyle w:val="aa"/>
        <w:numPr>
          <w:ilvl w:val="0"/>
          <w:numId w:val="111"/>
        </w:numPr>
      </w:pPr>
      <w:r>
        <w:t>判断 value 是否为 null， 如果 value 为 null 则抛出异常。</w:t>
      </w:r>
    </w:p>
    <w:p w:rsidR="001A7847" w:rsidRDefault="007D395D">
      <w:pPr>
        <w:pStyle w:val="aa"/>
        <w:numPr>
          <w:ilvl w:val="0"/>
          <w:numId w:val="111"/>
        </w:numPr>
      </w:pPr>
      <w:r>
        <w:t>当用户调用 put 方法的时候，首先根据 key 的 hash 值找到具体的 Segment 在 table 中的位置。</w:t>
      </w:r>
    </w:p>
    <w:p w:rsidR="001A7847" w:rsidRDefault="007D395D">
      <w:pPr>
        <w:pStyle w:val="aa"/>
        <w:numPr>
          <w:ilvl w:val="0"/>
          <w:numId w:val="111"/>
        </w:numPr>
      </w:pPr>
      <w:r>
        <w:t>如果这个位置上的 Segment 没有初始化，则进行初始化的操作。</w:t>
      </w:r>
    </w:p>
    <w:p w:rsidR="001A7847" w:rsidRDefault="007D395D">
      <w:pPr>
        <w:pStyle w:val="aa"/>
        <w:numPr>
          <w:ilvl w:val="0"/>
          <w:numId w:val="111"/>
        </w:numPr>
      </w:pPr>
      <w:r>
        <w:t>最后委托给 Segment 的 put 方法。此方法中会根据计算出的 (tab.length - 1) &amp; hash 的 index 定位到 HashEntry， 如果这个位置上的节点为null，则新建一个 HashEntry并返回 。如果不为 null，则遍历 HashEntry 的每一个节点，如果有相同的 key 存在则更新 value， 如果没有则新建一个 HashEntry 放入</w:t>
      </w:r>
      <w:r>
        <w:rPr>
          <w:rStyle w:val="ac"/>
        </w:rPr>
        <w:t>链表头部</w:t>
      </w:r>
      <w:r>
        <w:t>的位置。</w:t>
      </w:r>
    </w:p>
    <w:p w:rsidR="001A7847" w:rsidRDefault="007D395D">
      <w:pPr>
        <w:pStyle w:val="aa"/>
        <w:numPr>
          <w:ilvl w:val="0"/>
          <w:numId w:val="111"/>
        </w:numPr>
      </w:pPr>
      <w:r>
        <w:t>如果 ConcurrentHashMap 内存放的元素个数超过了阈值，那么需要对其进行扩容。整个操作都是加锁的。</w:t>
      </w:r>
    </w:p>
    <w:p w:rsidR="001A7847" w:rsidRDefault="007D395D">
      <w:pPr>
        <w:pStyle w:val="aa"/>
      </w:pPr>
      <w:r>
        <w:rPr>
          <w:rStyle w:val="ac"/>
        </w:rPr>
        <w:t>get 操作</w:t>
      </w:r>
    </w:p>
    <w:p w:rsidR="001A7847" w:rsidRDefault="007D395D">
      <w:pPr>
        <w:pStyle w:val="aa"/>
      </w:pPr>
      <w:r>
        <w:t>==get 操作的时候没有对 ConcurrentHashMap 进行上锁==</w:t>
      </w:r>
    </w:p>
    <w:p w:rsidR="001A7847" w:rsidRDefault="007D395D">
      <w:pPr>
        <w:pStyle w:val="aa"/>
        <w:numPr>
          <w:ilvl w:val="0"/>
          <w:numId w:val="112"/>
        </w:numPr>
      </w:pPr>
      <w:r>
        <w:t>根据 key 的 hash 值计算出在哪个 Segment 上，再根据 hash 值计算出在哪个 HashEntry 上</w:t>
      </w:r>
    </w:p>
    <w:p w:rsidR="001A7847" w:rsidRDefault="007D395D">
      <w:pPr>
        <w:pStyle w:val="aa"/>
        <w:numPr>
          <w:ilvl w:val="0"/>
          <w:numId w:val="112"/>
        </w:numPr>
      </w:pPr>
      <w:r>
        <w:t>然后遍历 HashEntry 的所有节点，如果找到 key，那么就返回对应的 value，如果 key 没有找到，就返回 null。</w:t>
      </w:r>
    </w:p>
    <w:p w:rsidR="001A7847" w:rsidRDefault="007D395D">
      <w:pPr>
        <w:pStyle w:val="aa"/>
      </w:pPr>
      <w:r>
        <w:rPr>
          <w:rStyle w:val="ac"/>
        </w:rPr>
        <w:t>扩容</w:t>
      </w:r>
    </w:p>
    <w:p w:rsidR="001A7847" w:rsidRDefault="007D395D">
      <w:pPr>
        <w:pStyle w:val="aa"/>
      </w:pPr>
      <w:r>
        <w:t>ConcurrentHashMap不会增加Segment的数量，而只会增加Segment中链表数组的容量大小，这样的好处是扩容过程不需要对整个ConcurrentHashMap做rehash，而只需要对Segment里面的元素做一次 resize 就可以了。</w:t>
      </w:r>
    </w:p>
    <w:p w:rsidR="001A7847" w:rsidRDefault="007D395D">
      <w:pPr>
        <w:pStyle w:val="2"/>
      </w:pPr>
      <w:r>
        <w:t xml:space="preserve">ConcurrentHashMap JDK 1.8 </w:t>
      </w:r>
      <w:r>
        <w:t>的实现原理</w:t>
      </w:r>
    </w:p>
    <w:p w:rsidR="001A7847" w:rsidRDefault="007D395D">
      <w:pPr>
        <w:pStyle w:val="aa"/>
      </w:pPr>
      <w:r>
        <w:t xml:space="preserve">ConcurrentHashMap 在 JDK 1.8 中进行了大幅度的改进。取消了 Segment 分段锁的概念。采用了数组 + 链表 + 红黑树的数据结构实现。内部存放了一个 </w:t>
      </w:r>
      <w:r>
        <w:rPr>
          <w:rStyle w:val="HTML0"/>
        </w:rPr>
        <w:t>Node&lt;K,V&gt;[] table</w:t>
      </w:r>
      <w:r>
        <w:t xml:space="preserve"> 的 table。 ConcurrentHashMap 在初始化的时候只是设置了一些变量值，并没有对整个 table 进行初始化，初始化的动作被放入到了第一次 put 元素的时候。当链表长度大于 8 并且数组的长度大于 64 的时候会将链表转成红黑树结构。</w:t>
      </w:r>
    </w:p>
    <w:p w:rsidR="001A7847" w:rsidRDefault="007D395D">
      <w:pPr>
        <w:pStyle w:val="aa"/>
      </w:pPr>
      <w:r>
        <w:rPr>
          <w:rStyle w:val="ac"/>
        </w:rPr>
        <w:t>put 操作</w:t>
      </w:r>
    </w:p>
    <w:p w:rsidR="001A7847" w:rsidRDefault="007D395D">
      <w:pPr>
        <w:pStyle w:val="aa"/>
        <w:numPr>
          <w:ilvl w:val="0"/>
          <w:numId w:val="113"/>
        </w:numPr>
      </w:pPr>
      <w:r>
        <w:lastRenderedPageBreak/>
        <w:t>首先判断 key 和 value 是否为 null， 如果为 null 则抛出异常。</w:t>
      </w:r>
    </w:p>
    <w:p w:rsidR="001A7847" w:rsidRDefault="007D395D">
      <w:pPr>
        <w:pStyle w:val="aa"/>
        <w:numPr>
          <w:ilvl w:val="0"/>
          <w:numId w:val="113"/>
        </w:numPr>
      </w:pPr>
      <w:r>
        <w:t>然后在判断 table 是否初始化，如果没有初始化则通过 CAS 操作将 sizeCtl 的值设置为 -1，并执行 table 的初始化操作。</w:t>
      </w:r>
    </w:p>
    <w:p w:rsidR="001A7847" w:rsidRDefault="007D395D">
      <w:pPr>
        <w:pStyle w:val="aa"/>
        <w:numPr>
          <w:ilvl w:val="0"/>
          <w:numId w:val="113"/>
        </w:numPr>
      </w:pPr>
      <w:r>
        <w:t>根据 key 的 hash 定位到 key 所在 table 的位置，如果这个位置上没有元素，则直接插入元素后返回。</w:t>
      </w:r>
    </w:p>
    <w:p w:rsidR="001A7847" w:rsidRDefault="007D395D">
      <w:pPr>
        <w:pStyle w:val="aa"/>
        <w:numPr>
          <w:ilvl w:val="0"/>
          <w:numId w:val="113"/>
        </w:numPr>
      </w:pPr>
      <w:r>
        <w:t>如果当前节点的 hash 值为 -1，说明当前的节点是 forwardingNode 节点，表示 table 正在扩容，当前线程需要帮助一起扩容。（上面的过程走完之后，说明当前的节点上有元素，需要对当前节点加锁然后操作）。</w:t>
      </w:r>
    </w:p>
    <w:p w:rsidR="001A7847" w:rsidRDefault="007D395D">
      <w:pPr>
        <w:pStyle w:val="aa"/>
        <w:numPr>
          <w:ilvl w:val="0"/>
          <w:numId w:val="113"/>
        </w:numPr>
      </w:pPr>
      <w:r>
        <w:t>如果当前节点的 hash 值大于等于 0，说明是一个链表结构，则遍历链表，如果存在当前 key 节点则替换 value，否则插入到链表尾部。</w:t>
      </w:r>
    </w:p>
    <w:p w:rsidR="001A7847" w:rsidRDefault="007D395D">
      <w:pPr>
        <w:pStyle w:val="aa"/>
        <w:numPr>
          <w:ilvl w:val="0"/>
          <w:numId w:val="113"/>
        </w:numPr>
      </w:pPr>
      <w:r>
        <w:t>如果 f 是 TreeBin 类型节点，则按照红黑树的方法更新或者增加节点。</w:t>
      </w:r>
    </w:p>
    <w:p w:rsidR="001A7847" w:rsidRDefault="007D395D">
      <w:pPr>
        <w:pStyle w:val="aa"/>
        <w:numPr>
          <w:ilvl w:val="0"/>
          <w:numId w:val="113"/>
        </w:numPr>
      </w:pPr>
      <w:r>
        <w:t>若链表长度 &gt; TREEIFY_THRESHOLD(默认是8)，则将链表转换为红黑树结构（并不是直接转的，还需要进一步判断，具体的在</w:t>
      </w:r>
      <w:r>
        <w:rPr>
          <w:rStyle w:val="HTML0"/>
        </w:rPr>
        <w:t>treeifyBin()</w:t>
      </w:r>
      <w:r>
        <w:t>方法中）。</w:t>
      </w:r>
    </w:p>
    <w:p w:rsidR="001A7847" w:rsidRDefault="007D395D">
      <w:pPr>
        <w:pStyle w:val="aa"/>
        <w:numPr>
          <w:ilvl w:val="0"/>
          <w:numId w:val="113"/>
        </w:numPr>
      </w:pPr>
      <w:r>
        <w:t>最后调用 addCount 方法，将 ConcurrentHashMap 的 size + 1，并判断是否需要执行扩容操作，整个 put 过程结束。</w:t>
      </w:r>
    </w:p>
    <w:p w:rsidR="001A7847" w:rsidRDefault="007D395D">
      <w:pPr>
        <w:pStyle w:val="aa"/>
      </w:pPr>
      <w:r>
        <w:rPr>
          <w:rStyle w:val="ac"/>
        </w:rPr>
        <w:t>get 操作</w:t>
      </w:r>
    </w:p>
    <w:p w:rsidR="001A7847" w:rsidRDefault="007D395D">
      <w:pPr>
        <w:pStyle w:val="aa"/>
      </w:pPr>
      <w:r>
        <w:t>get 操作的时候没有上锁，如果整个table 为空，则返回null，否则根据 key 的 hash 值找到 table 的 index 位置，然后根据链表或者树形方式找到相对应的节点，返回其 value 值。</w:t>
      </w:r>
    </w:p>
    <w:p w:rsidR="001A7847" w:rsidRDefault="007D395D">
      <w:pPr>
        <w:pStyle w:val="aa"/>
      </w:pPr>
      <w:r>
        <w:rPr>
          <w:rStyle w:val="ac"/>
        </w:rPr>
        <w:t>红黑树转换</w:t>
      </w:r>
    </w:p>
    <w:p w:rsidR="001A7847" w:rsidRDefault="007D395D">
      <w:pPr>
        <w:pStyle w:val="aa"/>
      </w:pPr>
      <w:r>
        <w:t xml:space="preserve">链表的元素个数达到了阈值 8 ，则会调用 treeifyBin 方法把链表转换成红黑树，不过在结构转换之前，会对数组长度进行判断。如果数组长度 n 小于阈值 </w:t>
      </w:r>
      <w:r>
        <w:rPr>
          <w:rStyle w:val="HTML0"/>
        </w:rPr>
        <w:t>MIN_TREEIFY_CAPACITY</w:t>
      </w:r>
      <w:r>
        <w:t>，默认是 64，则会调用 tryPresize 方法把数组长度扩大到原来的两倍，并触发 transfer 方法，重新调整节点的位置。</w:t>
      </w:r>
    </w:p>
    <w:p w:rsidR="001A7847" w:rsidRDefault="007D395D">
      <w:pPr>
        <w:pStyle w:val="aa"/>
      </w:pPr>
      <w:r>
        <w:rPr>
          <w:rStyle w:val="ac"/>
        </w:rPr>
        <w:t>扩容操作</w:t>
      </w:r>
    </w:p>
    <w:p w:rsidR="001A7847" w:rsidRDefault="007D395D">
      <w:pPr>
        <w:pStyle w:val="aa"/>
      </w:pPr>
      <w:r>
        <w:t>整个扩容操作分为两步：</w:t>
      </w:r>
    </w:p>
    <w:p w:rsidR="001A7847" w:rsidRDefault="007D395D">
      <w:pPr>
        <w:pStyle w:val="aa"/>
        <w:numPr>
          <w:ilvl w:val="0"/>
          <w:numId w:val="114"/>
        </w:numPr>
      </w:pPr>
      <w:r>
        <w:t>构建一个nextTable，其大小为原来大小的两倍，这个步骤是在单线程环境下完成的。</w:t>
      </w:r>
    </w:p>
    <w:p w:rsidR="001A7847" w:rsidRDefault="007D395D">
      <w:pPr>
        <w:pStyle w:val="aa"/>
        <w:numPr>
          <w:ilvl w:val="0"/>
          <w:numId w:val="114"/>
        </w:numPr>
      </w:pPr>
      <w:r>
        <w:t>将原来table里面的内容复制到nextTable中，这个步骤是允许多线程操作的，所以性能得到提升，减少了扩容的时间消耗。</w:t>
      </w:r>
    </w:p>
    <w:p w:rsidR="001A7847" w:rsidRDefault="007D395D">
      <w:pPr>
        <w:pStyle w:val="aa"/>
      </w:pPr>
      <w:r>
        <w:t>并发扩容的具体步骤如下：</w:t>
      </w:r>
    </w:p>
    <w:p w:rsidR="001A7847" w:rsidRDefault="007D395D">
      <w:pPr>
        <w:pStyle w:val="aa"/>
        <w:numPr>
          <w:ilvl w:val="0"/>
          <w:numId w:val="115"/>
        </w:numPr>
      </w:pPr>
      <w:r>
        <w:t>为每个内核分任务，并保证其不小于16</w:t>
      </w:r>
    </w:p>
    <w:p w:rsidR="001A7847" w:rsidRDefault="007D395D">
      <w:pPr>
        <w:pStyle w:val="aa"/>
        <w:numPr>
          <w:ilvl w:val="0"/>
          <w:numId w:val="115"/>
        </w:numPr>
      </w:pPr>
      <w:r>
        <w:t>检查nextTable是否为null，如果是，则初始化 nextTable，使其容量为 table 的两倍。然后死循环遍历节点，直到finished。节点从 table 复制到 nextTable 中，支持并发，思路如下：</w:t>
      </w:r>
    </w:p>
    <w:p w:rsidR="001A7847" w:rsidRDefault="007D395D">
      <w:pPr>
        <w:pStyle w:val="aa"/>
        <w:numPr>
          <w:ilvl w:val="0"/>
          <w:numId w:val="115"/>
        </w:numPr>
      </w:pPr>
      <w:r>
        <w:lastRenderedPageBreak/>
        <w:t>如果节点 f 为 null，则插入 ForwardingNode（采用 Unsafe.compareAndSwapObject 方法实现），这个是触发并发扩容的关键</w:t>
      </w:r>
    </w:p>
    <w:p w:rsidR="001A7847" w:rsidRDefault="007D395D">
      <w:pPr>
        <w:pStyle w:val="aa"/>
        <w:numPr>
          <w:ilvl w:val="0"/>
          <w:numId w:val="115"/>
        </w:numPr>
      </w:pPr>
      <w:r>
        <w:t>如果 f 为链表的头节点（fh &gt;= 0）,则先构造一个</w:t>
      </w:r>
      <w:r>
        <w:rPr>
          <w:rStyle w:val="ac"/>
        </w:rPr>
        <w:t>反序链表</w:t>
      </w:r>
      <w:r>
        <w:t>，然后把他们分别放在nextTable的 i 和 i + n位置，并将 ForwardingNode 插入原节点位置，代表已经处理过了</w:t>
      </w:r>
    </w:p>
    <w:p w:rsidR="001A7847" w:rsidRDefault="007D395D">
      <w:pPr>
        <w:pStyle w:val="aa"/>
        <w:numPr>
          <w:ilvl w:val="0"/>
          <w:numId w:val="115"/>
        </w:numPr>
      </w:pPr>
      <w:r>
        <w:t>如果 f 为 TreeBin 节点，同样也是构造一个</w:t>
      </w:r>
      <w:r>
        <w:rPr>
          <w:rStyle w:val="ac"/>
        </w:rPr>
        <w:t>反序链表</w:t>
      </w:r>
      <w:r>
        <w:t xml:space="preserve"> ，==同时需要判断是否需要进行 unTreeify() 操作==，并把处理的结果分别插入到 nextTable 的 i 和 i+n 位置，并插入 ForwardingNode 节点</w:t>
      </w:r>
    </w:p>
    <w:p w:rsidR="001A7847" w:rsidRDefault="007D395D">
      <w:pPr>
        <w:pStyle w:val="aa"/>
        <w:numPr>
          <w:ilvl w:val="0"/>
          <w:numId w:val="115"/>
        </w:numPr>
      </w:pPr>
      <w:r>
        <w:t>所有节点复制完成后，则将 table 指向 nextTable，同时更新 sizeCtl = nextTable 的 0.75 倍，完成扩容过程。</w:t>
      </w:r>
    </w:p>
    <w:p w:rsidR="001A7847" w:rsidRDefault="007D395D">
      <w:pPr>
        <w:pStyle w:val="aa"/>
      </w:pPr>
      <w:r>
        <w:t>在多线程环境下，ConcurrentHashMap 用两点来保证正确性：ForwardingNode 和 synchronized。当一个线程遍历到的节点如果是 ForwardingNode，则继续往后遍历，如果不是，则将该节点加锁，防止其他线程进入，完成后设置 ForwardingNode 节点，以便要其他线程可以看到该节点已经处理过了，如此交叉进行，高效而又安全。</w:t>
      </w:r>
    </w:p>
    <w:p w:rsidR="001A7847" w:rsidRDefault="007D395D">
      <w:pPr>
        <w:pStyle w:val="2"/>
      </w:pPr>
      <w:r>
        <w:t xml:space="preserve">HashMap JDK 1.7 </w:t>
      </w:r>
      <w:r>
        <w:t>实现原理</w:t>
      </w:r>
    </w:p>
    <w:p w:rsidR="001A7847" w:rsidRDefault="007D395D">
      <w:pPr>
        <w:pStyle w:val="aa"/>
      </w:pPr>
      <w:r>
        <w:t>HashMap 在 JDK 7 中的数据结构是数组 + 链表的实现。 HashMap 中存储了一个 Entry[] 类型的数组，里面存储了 Entry 对象。</w:t>
      </w:r>
    </w:p>
    <w:p w:rsidR="001A7847" w:rsidRDefault="007D395D">
      <w:pPr>
        <w:pStyle w:val="aa"/>
      </w:pPr>
      <w:r>
        <w:rPr>
          <w:rStyle w:val="ac"/>
        </w:rPr>
        <w:t>put</w:t>
      </w:r>
    </w:p>
    <w:p w:rsidR="001A7847" w:rsidRDefault="007D395D">
      <w:pPr>
        <w:pStyle w:val="aa"/>
        <w:numPr>
          <w:ilvl w:val="0"/>
          <w:numId w:val="116"/>
        </w:numPr>
      </w:pPr>
      <w:r>
        <w:t>当调用 put 方法的时候，会根据 key 的 hash 值定位到 key 要存到 table 的哪个 index 上</w:t>
      </w:r>
    </w:p>
    <w:p w:rsidR="001A7847" w:rsidRDefault="007D395D">
      <w:pPr>
        <w:pStyle w:val="aa"/>
        <w:numPr>
          <w:ilvl w:val="0"/>
          <w:numId w:val="116"/>
        </w:numPr>
      </w:pPr>
      <w:r>
        <w:t>如果 key 为 null，那么就 put 到链表的头结点上。</w:t>
      </w:r>
    </w:p>
    <w:p w:rsidR="001A7847" w:rsidRDefault="007D395D">
      <w:pPr>
        <w:pStyle w:val="aa"/>
        <w:numPr>
          <w:ilvl w:val="0"/>
          <w:numId w:val="116"/>
        </w:numPr>
      </w:pPr>
      <w:r>
        <w:t>如果 key 不为 null，那么遍历 index 上的链表，如果存在相同的 key，那么就更新 value。</w:t>
      </w:r>
    </w:p>
    <w:p w:rsidR="001A7847" w:rsidRDefault="007D395D">
      <w:pPr>
        <w:pStyle w:val="aa"/>
        <w:numPr>
          <w:ilvl w:val="0"/>
          <w:numId w:val="116"/>
        </w:numPr>
      </w:pPr>
      <w:r>
        <w:t>如果不存在相同的 key，那么将 key 存到链表的头结点中。</w:t>
      </w:r>
    </w:p>
    <w:p w:rsidR="001A7847" w:rsidRDefault="007D395D">
      <w:pPr>
        <w:pStyle w:val="aa"/>
      </w:pPr>
      <w:r>
        <w:rPr>
          <w:rStyle w:val="ac"/>
        </w:rPr>
        <w:t>get</w:t>
      </w:r>
    </w:p>
    <w:p w:rsidR="001A7847" w:rsidRDefault="007D395D">
      <w:pPr>
        <w:pStyle w:val="aa"/>
        <w:numPr>
          <w:ilvl w:val="0"/>
          <w:numId w:val="117"/>
        </w:numPr>
      </w:pPr>
      <w:r>
        <w:t>根据 key 的 hash 值计算出 key 在 table 的哪个 index 上。遍历 index 上的链表，找到相同的 key，并返回 value。</w:t>
      </w:r>
    </w:p>
    <w:p w:rsidR="001A7847" w:rsidRDefault="007D395D">
      <w:pPr>
        <w:pStyle w:val="aa"/>
        <w:numPr>
          <w:ilvl w:val="0"/>
          <w:numId w:val="117"/>
        </w:numPr>
      </w:pPr>
      <w:r>
        <w:t>如果 key 不存在则返回 null。</w:t>
      </w:r>
    </w:p>
    <w:p w:rsidR="001A7847" w:rsidRDefault="007D395D">
      <w:pPr>
        <w:pStyle w:val="aa"/>
      </w:pPr>
      <w:r>
        <w:rPr>
          <w:rStyle w:val="ac"/>
        </w:rPr>
        <w:t>扩容</w:t>
      </w:r>
    </w:p>
    <w:p w:rsidR="001A7847" w:rsidRDefault="007D395D">
      <w:pPr>
        <w:pStyle w:val="aa"/>
      </w:pPr>
      <w:r>
        <w:rPr>
          <w:rStyle w:val="ac"/>
        </w:rPr>
        <w:t>什么时候扩容?</w:t>
      </w:r>
    </w:p>
    <w:p w:rsidR="001A7847" w:rsidRDefault="007D395D">
      <w:pPr>
        <w:pStyle w:val="aa"/>
      </w:pPr>
      <w:r>
        <w:t>当 HashMap 内的容量数超过了阈值（默认 12 个）的时候会触发扩容。整个扩容过程如下：</w:t>
      </w:r>
    </w:p>
    <w:p w:rsidR="001A7847" w:rsidRDefault="007D395D">
      <w:pPr>
        <w:pStyle w:val="aa"/>
        <w:numPr>
          <w:ilvl w:val="0"/>
          <w:numId w:val="118"/>
        </w:numPr>
      </w:pPr>
      <w:r>
        <w:lastRenderedPageBreak/>
        <w:t>新建一个比原来数组两倍大的新数组。</w:t>
      </w:r>
    </w:p>
    <w:p w:rsidR="001A7847" w:rsidRDefault="007D395D">
      <w:pPr>
        <w:pStyle w:val="aa"/>
        <w:numPr>
          <w:ilvl w:val="0"/>
          <w:numId w:val="118"/>
        </w:numPr>
      </w:pPr>
      <w:r>
        <w:t>重算 key 的 hash 值来得到在新数组的位置，并将 key 放入新数组中。</w:t>
      </w:r>
    </w:p>
    <w:p w:rsidR="001A7847" w:rsidRDefault="007D395D">
      <w:pPr>
        <w:pStyle w:val="aa"/>
      </w:pPr>
      <w:r>
        <w:rPr>
          <w:rStyle w:val="ac"/>
        </w:rPr>
        <w:t>死循环问题</w:t>
      </w:r>
    </w:p>
    <w:p w:rsidR="001A7847" w:rsidRDefault="007D395D">
      <w:pPr>
        <w:pStyle w:val="aa"/>
      </w:pPr>
      <w:r>
        <w:t>主要是多线程同时put时，如果同时触发了rehash操作，会导致HashMap中的链表中出现循环节点，进而使得后面get的时候，会死循环。而且还会丢失元素。</w:t>
      </w:r>
    </w:p>
    <w:p w:rsidR="001A7847" w:rsidRDefault="007D395D">
      <w:pPr>
        <w:pStyle w:val="2"/>
      </w:pPr>
      <w:r>
        <w:t xml:space="preserve">HashMap JDK 1.8 </w:t>
      </w:r>
      <w:r>
        <w:t>实现原理</w:t>
      </w:r>
    </w:p>
    <w:p w:rsidR="001A7847" w:rsidRDefault="007D395D">
      <w:pPr>
        <w:pStyle w:val="aa"/>
      </w:pPr>
      <w:r>
        <w:t>在 JDK 1.8 中， HashMap 重新设计了实现。放弃 1.7 中的数组 + 链表的存储结构，改为了数组 + 链表 + 红黑树的实现。</w:t>
      </w:r>
    </w:p>
    <w:p w:rsidR="001A7847" w:rsidRDefault="007D395D">
      <w:pPr>
        <w:pStyle w:val="aa"/>
      </w:pPr>
      <w:r>
        <w:rPr>
          <w:rStyle w:val="ac"/>
        </w:rPr>
        <w:t>put</w:t>
      </w:r>
    </w:p>
    <w:p w:rsidR="001A7847" w:rsidRDefault="007D395D">
      <w:pPr>
        <w:pStyle w:val="aa"/>
        <w:numPr>
          <w:ilvl w:val="0"/>
          <w:numId w:val="119"/>
        </w:numPr>
      </w:pPr>
      <w:r>
        <w:t>根据 key 的 hash 值，计算出 table 中的 index。</w:t>
      </w:r>
    </w:p>
    <w:p w:rsidR="001A7847" w:rsidRDefault="007D395D">
      <w:pPr>
        <w:pStyle w:val="aa"/>
        <w:numPr>
          <w:ilvl w:val="0"/>
          <w:numId w:val="119"/>
        </w:numPr>
      </w:pPr>
      <w:r>
        <w:t>如果 index 上没有元素，那么直接插入元素。</w:t>
      </w:r>
    </w:p>
    <w:p w:rsidR="001A7847" w:rsidRDefault="007D395D">
      <w:pPr>
        <w:pStyle w:val="aa"/>
        <w:numPr>
          <w:ilvl w:val="0"/>
          <w:numId w:val="119"/>
        </w:numPr>
      </w:pPr>
      <w:r>
        <w:t xml:space="preserve">如果 index 上有元素的话，并且是链表结构的话，就遍历链表，判断是否有相同的 key 存在，如果存在则替换 value，如果不存在则新建 Node </w:t>
      </w:r>
      <w:r>
        <w:rPr>
          <w:rStyle w:val="ac"/>
        </w:rPr>
        <w:t>==放入链表尾部==</w:t>
      </w:r>
      <w:r>
        <w:t>。同时判断当前链表是否过长，如果超过 TREEIFY_THRESHOLD（默认 8 个） 的话，则需要将链表转换成红黑树。</w:t>
      </w:r>
    </w:p>
    <w:p w:rsidR="001A7847" w:rsidRDefault="007D395D">
      <w:pPr>
        <w:pStyle w:val="aa"/>
        <w:numPr>
          <w:ilvl w:val="0"/>
          <w:numId w:val="119"/>
        </w:numPr>
      </w:pPr>
      <w:r>
        <w:t>如果 index 上的节点是 TreeNode 类型的话，则用红黑树的方式添加元素。</w:t>
      </w:r>
    </w:p>
    <w:p w:rsidR="001A7847" w:rsidRDefault="007D395D">
      <w:pPr>
        <w:pStyle w:val="aa"/>
        <w:numPr>
          <w:ilvl w:val="0"/>
          <w:numId w:val="119"/>
        </w:numPr>
      </w:pPr>
      <w:r>
        <w:t>最后判断 HashMap 中的元素是否超过了阈值，如果超过了需要进行 resize 扩容。</w:t>
      </w:r>
    </w:p>
    <w:p w:rsidR="001A7847" w:rsidRDefault="007D395D">
      <w:pPr>
        <w:pStyle w:val="aa"/>
      </w:pPr>
      <w:r>
        <w:rPr>
          <w:rStyle w:val="ac"/>
        </w:rPr>
        <w:t>get</w:t>
      </w:r>
    </w:p>
    <w:p w:rsidR="001A7847" w:rsidRDefault="007D395D">
      <w:pPr>
        <w:pStyle w:val="aa"/>
        <w:numPr>
          <w:ilvl w:val="0"/>
          <w:numId w:val="120"/>
        </w:numPr>
      </w:pPr>
      <w:r>
        <w:t>根据 key 的 hash 值定位到 table 中的 index。</w:t>
      </w:r>
    </w:p>
    <w:p w:rsidR="001A7847" w:rsidRDefault="007D395D">
      <w:pPr>
        <w:pStyle w:val="aa"/>
        <w:numPr>
          <w:ilvl w:val="0"/>
          <w:numId w:val="120"/>
        </w:numPr>
      </w:pPr>
      <w:r>
        <w:t>如果 index 上没有元素，则返回 null。</w:t>
      </w:r>
    </w:p>
    <w:p w:rsidR="001A7847" w:rsidRDefault="007D395D">
      <w:pPr>
        <w:pStyle w:val="aa"/>
        <w:numPr>
          <w:ilvl w:val="0"/>
          <w:numId w:val="120"/>
        </w:numPr>
      </w:pPr>
      <w:r>
        <w:t>如果 index 上有元素，那么根据节点类型的不同，调用链表或红黑树的方式获取 value。</w:t>
      </w:r>
    </w:p>
    <w:p w:rsidR="001A7847" w:rsidRDefault="007D395D">
      <w:pPr>
        <w:pStyle w:val="aa"/>
      </w:pPr>
      <w:r>
        <w:rPr>
          <w:rStyle w:val="ac"/>
        </w:rPr>
        <w:t>扩容</w:t>
      </w:r>
    </w:p>
    <w:p w:rsidR="001A7847" w:rsidRDefault="007D395D">
      <w:pPr>
        <w:pStyle w:val="aa"/>
      </w:pPr>
      <w:r>
        <w:t>在 JDK 1.8 的实现中，优化了高位运算的算法，通过 hashCode() 的高 16 位异或低 16 位实现的：</w:t>
      </w:r>
      <w:r>
        <w:rPr>
          <w:rStyle w:val="HTML0"/>
        </w:rPr>
        <w:t>(h = k.hashCode()) ^ (h &gt;&gt;&gt; 16)</w:t>
      </w:r>
      <w:r>
        <w:t>，主要是从速度、功效、质量来考虑的，这么做可以在数组table的length比较小的时候，也能保证考虑到高低Bit都参与到Hash的计算中，同时不会有太大的开销。</w:t>
      </w:r>
    </w:p>
    <w:p w:rsidR="001A7847" w:rsidRDefault="007D395D">
      <w:pPr>
        <w:pStyle w:val="2"/>
      </w:pPr>
      <w:r>
        <w:lastRenderedPageBreak/>
        <w:t xml:space="preserve">ArrayList </w:t>
      </w:r>
      <w:r>
        <w:t>和</w:t>
      </w:r>
      <w:r>
        <w:t xml:space="preserve"> LinkedList </w:t>
      </w:r>
      <w:r>
        <w:t>的区别</w:t>
      </w:r>
    </w:p>
    <w:p w:rsidR="001A7847" w:rsidRDefault="007D395D">
      <w:pPr>
        <w:pStyle w:val="aa"/>
      </w:pPr>
      <w:r>
        <w:t>1．对ArrayList和LinkedList而言，在列表末尾增加一个元素所花的开销都是固定的。对ArrayList而言，主要是在内部数组中增加一项，指向所添加的元素，偶尔可能会导致对数组重新进行分配；而对LinkedList而言，这个开销是统一的，分配一个内部Entry对象。</w:t>
      </w:r>
    </w:p>
    <w:p w:rsidR="001A7847" w:rsidRDefault="007D395D">
      <w:pPr>
        <w:pStyle w:val="aa"/>
      </w:pPr>
      <w:r>
        <w:t>2．在ArrayList的中间插入或删除一个元素意味着这个列表中剩余的元素都会被移动；而在LinkedList的中间插入或删除一个元素的开销是固定的。</w:t>
      </w:r>
    </w:p>
    <w:p w:rsidR="001A7847" w:rsidRDefault="007D395D">
      <w:pPr>
        <w:pStyle w:val="aa"/>
      </w:pPr>
      <w:r>
        <w:t>3．LinkedList不支持高效的随机元素访问。</w:t>
      </w:r>
    </w:p>
    <w:p w:rsidR="001A7847" w:rsidRDefault="007D395D">
      <w:pPr>
        <w:pStyle w:val="aa"/>
      </w:pPr>
      <w:r>
        <w:t>4．ArrayList的空间浪费主要体现在在list列表的结尾预留一定的容量空间，而LinkedList的空间花费则体现在它的每一个元素都需要消耗相当的空间</w:t>
      </w:r>
    </w:p>
    <w:p w:rsidR="001A7847" w:rsidRDefault="007D395D">
      <w:pPr>
        <w:pStyle w:val="aa"/>
      </w:pPr>
      <w:r>
        <w:t>可以这样说：当操作是在一列数据的后面添加数据而不是在前面或中间,并且需要随机地访问其中的元素时,使用ArrayList会提供比较好的性能；当你的操作是在一列数据的前面或中间添加或删除数据,并且按照顺序访问其中的元素时,就应该使用LinkedList了。</w:t>
      </w:r>
    </w:p>
    <w:p w:rsidR="001A7847" w:rsidRDefault="007D395D">
      <w:pPr>
        <w:pStyle w:val="1"/>
      </w:pPr>
      <w:r>
        <w:t>三、</w:t>
      </w:r>
      <w:r>
        <w:t>IO/NIO</w:t>
      </w:r>
    </w:p>
    <w:p w:rsidR="001A7847" w:rsidRDefault="007D395D">
      <w:pPr>
        <w:pStyle w:val="2"/>
      </w:pPr>
      <w:r>
        <w:t>TCP</w:t>
      </w:r>
      <w:r>
        <w:t>协议与</w:t>
      </w:r>
      <w:r>
        <w:t>UDP</w:t>
      </w:r>
      <w:r>
        <w:t>协议的区别</w:t>
      </w:r>
    </w:p>
    <w:p w:rsidR="001A7847" w:rsidRDefault="007D395D">
      <w:pPr>
        <w:pStyle w:val="aa"/>
        <w:numPr>
          <w:ilvl w:val="0"/>
          <w:numId w:val="121"/>
        </w:numPr>
      </w:pPr>
      <w:r>
        <w:t>TCP 是面向连接的，而 UDP 是面向无连接的</w:t>
      </w:r>
    </w:p>
    <w:p w:rsidR="001A7847" w:rsidRDefault="007D395D">
      <w:pPr>
        <w:pStyle w:val="aa"/>
        <w:numPr>
          <w:ilvl w:val="0"/>
          <w:numId w:val="121"/>
        </w:numPr>
      </w:pPr>
      <w:r>
        <w:t>对系统资源的要求（TCP 较多，UDP 少）</w:t>
      </w:r>
    </w:p>
    <w:p w:rsidR="001A7847" w:rsidRDefault="007D395D">
      <w:pPr>
        <w:pStyle w:val="aa"/>
        <w:numPr>
          <w:ilvl w:val="0"/>
          <w:numId w:val="121"/>
        </w:numPr>
      </w:pPr>
      <w:r>
        <w:t>UDP 程序结构较简单</w:t>
      </w:r>
    </w:p>
    <w:p w:rsidR="001A7847" w:rsidRDefault="007D395D">
      <w:pPr>
        <w:pStyle w:val="aa"/>
        <w:numPr>
          <w:ilvl w:val="0"/>
          <w:numId w:val="121"/>
        </w:numPr>
      </w:pPr>
      <w:r>
        <w:t>TCP 采用流模式，而 UDP 采用数据报文模式</w:t>
      </w:r>
    </w:p>
    <w:p w:rsidR="001A7847" w:rsidRDefault="007D395D">
      <w:pPr>
        <w:pStyle w:val="aa"/>
        <w:numPr>
          <w:ilvl w:val="0"/>
          <w:numId w:val="121"/>
        </w:numPr>
      </w:pPr>
      <w:r>
        <w:t>TCP 保证数据正确性，UDP 可能丢包，TCP 保证数据顺序，UDP 不保证。</w:t>
      </w:r>
    </w:p>
    <w:p w:rsidR="001A7847" w:rsidRDefault="007D395D">
      <w:pPr>
        <w:pStyle w:val="2"/>
      </w:pPr>
      <w:r>
        <w:t>三次握手和四次挥手的过程</w:t>
      </w:r>
    </w:p>
    <w:p w:rsidR="001A7847" w:rsidRDefault="007D395D">
      <w:pPr>
        <w:pStyle w:val="aa"/>
      </w:pPr>
      <w:r>
        <w:rPr>
          <w:rStyle w:val="ac"/>
        </w:rPr>
        <w:t>三次握手</w:t>
      </w:r>
    </w:p>
    <w:p w:rsidR="001A7847" w:rsidRDefault="007D395D">
      <w:pPr>
        <w:pStyle w:val="aa"/>
      </w:pPr>
      <w:r>
        <w:t>所谓三次握手(Three-way Handshake)，是指建立一个 TCP 连接时，需要客户端和服务器总共发送 3 个包。</w:t>
      </w:r>
    </w:p>
    <w:p w:rsidR="001A7847" w:rsidRDefault="007D395D">
      <w:pPr>
        <w:pStyle w:val="aa"/>
      </w:pPr>
      <w:r>
        <w:t>三次握手的目的是连接服务器指定端口，建立 TCP 连接,并同步连接双方的序列号和确认号并交换 TCP 窗口大小信息.在 socket 编程中，客户端执行 connect() 时。将触发三次握手。</w:t>
      </w:r>
    </w:p>
    <w:p w:rsidR="001A7847" w:rsidRDefault="007D395D">
      <w:pPr>
        <w:pStyle w:val="aa"/>
      </w:pPr>
      <w:r>
        <w:rPr>
          <w:rStyle w:val="ac"/>
        </w:rPr>
        <w:lastRenderedPageBreak/>
        <w:t>第一次握手</w:t>
      </w:r>
      <w:r>
        <w:t>: 客户端发送一个 TCP 的 SYN 标志位置1的包指明客户打算连接的服务器的端口，以及初始序号 X,保存在包头的序列号(Sequence Number)字段里。</w:t>
      </w:r>
    </w:p>
    <w:p w:rsidR="001A7847" w:rsidRDefault="007D395D">
      <w:pPr>
        <w:pStyle w:val="aa"/>
      </w:pPr>
      <w:r>
        <w:rPr>
          <w:rStyle w:val="ac"/>
        </w:rPr>
        <w:t>第二次握手</w:t>
      </w:r>
      <w:r>
        <w:t>：服务器发回确认包(ACK)应答。即 SYN 标志位和 ACK 标志位均为 1 同时，将确认序号(Acknowledgement Number)设置为客户的 ISN 加 1 以.即 X + 1。</w:t>
      </w:r>
    </w:p>
    <w:p w:rsidR="001A7847" w:rsidRDefault="007D395D">
      <w:pPr>
        <w:pStyle w:val="aa"/>
      </w:pPr>
      <w:r>
        <w:rPr>
          <w:rStyle w:val="ac"/>
        </w:rPr>
        <w:t>第三次握手</w:t>
      </w:r>
      <w:r>
        <w:t>：客户端再次发送确认包(ACK) SYN 标志位为 0,ACK 标志位为1。并且把服务器发来 ACK 的序号字段 +1，放在确定字段中发送给对方。并且在数据段放写 ISN 的 +1。</w:t>
      </w:r>
    </w:p>
    <w:p w:rsidR="001A7847" w:rsidRDefault="003C5B7A">
      <w:r>
        <w:pict>
          <v:rect id="_x0000_i1030" style="width:0;height:1.5pt" o:hralign="center" o:hrstd="t" o:hr="t" fillcolor="#a0a0a0" stroked="f"/>
        </w:pict>
      </w:r>
    </w:p>
    <w:p w:rsidR="001A7847" w:rsidRDefault="007D395D">
      <w:pPr>
        <w:pStyle w:val="aa"/>
      </w:pPr>
      <w:r>
        <w:rPr>
          <w:rStyle w:val="ac"/>
        </w:rPr>
        <w:t>四次挥手</w:t>
      </w:r>
    </w:p>
    <w:p w:rsidR="001A7847" w:rsidRDefault="007D395D">
      <w:pPr>
        <w:pStyle w:val="aa"/>
      </w:pPr>
      <w:r>
        <w:t>客户端或服务器均可主动发起挥手动作，在socket编程中，任何一方执行close()操作即可产生挥手操作。</w:t>
      </w:r>
    </w:p>
    <w:p w:rsidR="001A7847" w:rsidRDefault="007D395D">
      <w:pPr>
        <w:pStyle w:val="aa"/>
      </w:pPr>
      <w:r>
        <w:rPr>
          <w:rStyle w:val="ac"/>
        </w:rPr>
        <w:t>第一次分手</w:t>
      </w:r>
      <w:r>
        <w:t>：主机1（可以使客户端，也可以是服务器端），设置Sequence Number和Acknowledgment Number，向主机2发送一个FIN报文段；此时，主机1进入FIN_WAIT_1状态；这表示主机1没有数据要发送给主机2了；</w:t>
      </w:r>
    </w:p>
    <w:p w:rsidR="001A7847" w:rsidRDefault="007D395D">
      <w:pPr>
        <w:pStyle w:val="aa"/>
      </w:pPr>
      <w:r>
        <w:rPr>
          <w:rStyle w:val="ac"/>
        </w:rPr>
        <w:t>第二次分手</w:t>
      </w:r>
      <w:r>
        <w:t>：主机 2 收到了主机 1 发送的 FIN 报文段，向主机 1 回一个 ACK 报文段，Acknowledgment Number 为 Sequence Number 加 1；主机 1 进入 FIN_WAIT_2 状态；主机 2 告诉主机 1，我“同意”你的关闭请求；</w:t>
      </w:r>
    </w:p>
    <w:p w:rsidR="001A7847" w:rsidRDefault="007D395D">
      <w:pPr>
        <w:pStyle w:val="aa"/>
      </w:pPr>
      <w:r>
        <w:rPr>
          <w:rStyle w:val="ac"/>
        </w:rPr>
        <w:t>第三次分手</w:t>
      </w:r>
      <w:r>
        <w:t>：主机 2 向主机 1 发送 FIN 报文段，请求关闭连接，同时主机 2 进入 LAST_ACK 状态；</w:t>
      </w:r>
    </w:p>
    <w:p w:rsidR="001A7847" w:rsidRDefault="007D395D">
      <w:pPr>
        <w:pStyle w:val="aa"/>
      </w:pPr>
      <w:r>
        <w:rPr>
          <w:rStyle w:val="ac"/>
        </w:rPr>
        <w:t>第四次分手</w:t>
      </w:r>
      <w:r>
        <w:t>：主机 1 收到主机 2 发送的 FIN 报文段，向主机 2 发送 ACK 报文段，然后主机 1 进入 TIME_WAIT 状态；主机 2 收到主机 1 的 ACK 报文段以后，就关闭连接；此时，主机 1 等待 2MS 后依然没有收到回复，则证明 Server 端已正常关闭，那好，主机 1 也可以关闭连接了。</w:t>
      </w:r>
    </w:p>
    <w:p w:rsidR="001A7847" w:rsidRDefault="007D395D">
      <w:pPr>
        <w:pStyle w:val="2"/>
      </w:pPr>
      <w:r>
        <w:t xml:space="preserve">java </w:t>
      </w:r>
      <w:r>
        <w:t>中的字节顺序</w:t>
      </w:r>
    </w:p>
    <w:p w:rsidR="001A7847" w:rsidRDefault="007D395D">
      <w:pPr>
        <w:pStyle w:val="aa"/>
      </w:pPr>
      <w:r>
        <w:rPr>
          <w:rStyle w:val="ac"/>
        </w:rPr>
        <w:t>字节顺序是指</w:t>
      </w:r>
      <w:r>
        <w:t>：占用内存多于一个字节类型的数据在内存中的存放顺序，有小端、大端两种顺序。</w:t>
      </w:r>
      <w:r>
        <w:rPr>
          <w:rStyle w:val="ac"/>
        </w:rPr>
        <w:t>小端字节序</w:t>
      </w:r>
      <w:r>
        <w:t>（little endian）：低字节数据存放在内存低地址处，高字节数据存放在内存高地址处；</w:t>
      </w:r>
      <w:r>
        <w:rPr>
          <w:rStyle w:val="ac"/>
        </w:rPr>
        <w:t>大端字节序</w:t>
      </w:r>
      <w:r>
        <w:t>（bigendian）：高字节数据存放在低地址处，低字节数据存放在高地址处。</w:t>
      </w:r>
    </w:p>
    <w:p w:rsidR="001A7847" w:rsidRDefault="007D395D">
      <w:pPr>
        <w:pStyle w:val="aa"/>
      </w:pPr>
      <w:r>
        <w:t xml:space="preserve">至于计算机到底是 BIG-ENDIAN、LITTLE-ENDIAN、跟 CPU 有关的，一种 CPU 不是 BIG-ENDIAN 就是 LITTLE-ENDIAN。IA 架构(Intel、AMD)的 CPU 中是 </w:t>
      </w:r>
      <w:r>
        <w:lastRenderedPageBreak/>
        <w:t>Little-Endian，而 PowerPC 、SPARC 和 Motorola 处理器是 Big-Endian。这其实就是所谓的主机字节序。而网络字节序是指数据在网络上传输时是大头还是小头的，在 Internet 的网络字节序是 BIG-ENDIAN。所谓的 JAVA 字节序指的是在 JAVA 虚拟机中多字节类型数据的存放顺序，JAVA 字节序也是 BIG-ENDIAN。</w:t>
      </w:r>
    </w:p>
    <w:p w:rsidR="001A7847" w:rsidRDefault="007D395D">
      <w:pPr>
        <w:pStyle w:val="aa"/>
      </w:pPr>
      <w:r>
        <w:t>JDK为我们提供一个类ByteOrder，通过以下代码就可以知道机器的字节序</w:t>
      </w:r>
    </w:p>
    <w:p w:rsidR="001A7847" w:rsidRDefault="007D395D">
      <w:pPr>
        <w:pStyle w:val="HTML"/>
        <w:rPr>
          <w:rStyle w:val="HTML0"/>
        </w:rPr>
      </w:pPr>
      <w:r>
        <w:rPr>
          <w:rStyle w:val="HTML0"/>
        </w:rPr>
        <w:t xml:space="preserve">System.out.println(ByteOrder.nativeOrder());  </w:t>
      </w:r>
    </w:p>
    <w:p w:rsidR="001A7847" w:rsidRDefault="007D395D">
      <w:pPr>
        <w:pStyle w:val="aa"/>
      </w:pPr>
      <w:r>
        <w:t>在java.nio包下提供了ByteOrder、ByteBuffer等于字节序相关的类，我们也可以改变JVM中默认的字节序。代码如下：</w:t>
      </w:r>
    </w:p>
    <w:p w:rsidR="001A7847" w:rsidRDefault="007D395D">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JVMEndianTest</w:t>
      </w:r>
      <w:r>
        <w:rPr>
          <w:rStyle w:val="hljs-class"/>
        </w:rPr>
        <w:t xml:space="preserve"> </w:t>
      </w:r>
      <w:r>
        <w:rPr>
          <w:rStyle w:val="HTML0"/>
        </w:rPr>
        <w:t xml:space="preserve">{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0"/>
        </w:rPr>
        <w:t xml:space="preserve">{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w:t>
      </w:r>
      <w:r>
        <w:rPr>
          <w:rStyle w:val="hljs-keyword"/>
        </w:rPr>
        <w:t>int</w:t>
      </w:r>
      <w:r>
        <w:rPr>
          <w:rStyle w:val="HTML0"/>
        </w:rPr>
        <w:t xml:space="preserve"> x = </w:t>
      </w:r>
      <w:r>
        <w:rPr>
          <w:rStyle w:val="hljs-number"/>
        </w:rPr>
        <w:t>0x01020304</w:t>
      </w:r>
      <w:r>
        <w:rPr>
          <w:rStyle w:val="HTML0"/>
        </w:rPr>
        <w:t xml:space="preserve">;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ByteBuffer bb = ByteBuffer.wrap(</w:t>
      </w:r>
      <w:r>
        <w:rPr>
          <w:rStyle w:val="hljs-keyword"/>
        </w:rPr>
        <w:t>new</w:t>
      </w:r>
      <w:r>
        <w:rPr>
          <w:rStyle w:val="HTML0"/>
        </w:rPr>
        <w:t xml:space="preserve"> </w:t>
      </w:r>
      <w:r>
        <w:rPr>
          <w:rStyle w:val="hljs-keyword"/>
        </w:rPr>
        <w:t>byte</w:t>
      </w:r>
      <w:r>
        <w:rPr>
          <w:rStyle w:val="HTML0"/>
        </w:rPr>
        <w:t>[</w:t>
      </w:r>
      <w:r>
        <w:rPr>
          <w:rStyle w:val="hljs-number"/>
        </w:rPr>
        <w:t>4</w:t>
      </w:r>
      <w:r>
        <w:rPr>
          <w:rStyle w:val="HTML0"/>
        </w:rPr>
        <w:t xml:space="preserve">]);  </w:t>
      </w:r>
    </w:p>
    <w:p w:rsidR="001A7847" w:rsidRDefault="007D395D">
      <w:pPr>
        <w:pStyle w:val="HTML"/>
        <w:rPr>
          <w:rStyle w:val="HTML0"/>
        </w:rPr>
      </w:pPr>
      <w:r>
        <w:rPr>
          <w:rStyle w:val="HTML0"/>
        </w:rPr>
        <w:t xml:space="preserve">        bb.asIntBuffer().put(x);  </w:t>
      </w:r>
    </w:p>
    <w:p w:rsidR="001A7847" w:rsidRDefault="007D395D">
      <w:pPr>
        <w:pStyle w:val="HTML"/>
        <w:rPr>
          <w:rStyle w:val="HTML0"/>
        </w:rPr>
      </w:pPr>
      <w:r>
        <w:rPr>
          <w:rStyle w:val="HTML0"/>
        </w:rPr>
        <w:t xml:space="preserve">        String ss_before = Arrays.toString(bb.array());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System.out.println(</w:t>
      </w:r>
      <w:r>
        <w:rPr>
          <w:rStyle w:val="hljs-string"/>
        </w:rPr>
        <w:t>"默认字节序 "</w:t>
      </w:r>
      <w:r>
        <w:rPr>
          <w:rStyle w:val="HTML0"/>
        </w:rPr>
        <w:t xml:space="preserve"> +  bb.order().toString() +  </w:t>
      </w:r>
      <w:r>
        <w:rPr>
          <w:rStyle w:val="hljs-string"/>
        </w:rPr>
        <w:t>","</w:t>
      </w:r>
      <w:r>
        <w:rPr>
          <w:rStyle w:val="HTML0"/>
        </w:rPr>
        <w:t xml:space="preserve">  +  </w:t>
      </w:r>
      <w:r>
        <w:rPr>
          <w:rStyle w:val="hljs-string"/>
        </w:rPr>
        <w:t>" 内存数据 "</w:t>
      </w:r>
      <w:r>
        <w:rPr>
          <w:rStyle w:val="HTML0"/>
        </w:rPr>
        <w:t xml:space="preserve"> +  ss_before);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bb.order(ByteOrder.LITTLE_ENDIAN);  </w:t>
      </w:r>
    </w:p>
    <w:p w:rsidR="001A7847" w:rsidRDefault="007D395D">
      <w:pPr>
        <w:pStyle w:val="HTML"/>
        <w:rPr>
          <w:rStyle w:val="HTML0"/>
        </w:rPr>
      </w:pPr>
      <w:r>
        <w:rPr>
          <w:rStyle w:val="HTML0"/>
        </w:rPr>
        <w:t xml:space="preserve">        bb.asIntBuffer().put(x);  </w:t>
      </w:r>
    </w:p>
    <w:p w:rsidR="001A7847" w:rsidRDefault="007D395D">
      <w:pPr>
        <w:pStyle w:val="HTML"/>
        <w:rPr>
          <w:rStyle w:val="HTML0"/>
        </w:rPr>
      </w:pPr>
      <w:r>
        <w:rPr>
          <w:rStyle w:val="HTML0"/>
        </w:rPr>
        <w:t xml:space="preserve">        String ss_after = Arrays.toString(bb.array());  </w:t>
      </w:r>
    </w:p>
    <w:p w:rsidR="001A7847" w:rsidRDefault="007D395D">
      <w:pPr>
        <w:pStyle w:val="HTML"/>
        <w:rPr>
          <w:rStyle w:val="HTML0"/>
        </w:rPr>
      </w:pPr>
      <w:r>
        <w:rPr>
          <w:rStyle w:val="HTML0"/>
        </w:rPr>
        <w:t xml:space="preserve">          </w:t>
      </w:r>
    </w:p>
    <w:p w:rsidR="001A7847" w:rsidRDefault="007D395D">
      <w:pPr>
        <w:pStyle w:val="HTML"/>
        <w:rPr>
          <w:rStyle w:val="HTML0"/>
        </w:rPr>
      </w:pPr>
      <w:r>
        <w:rPr>
          <w:rStyle w:val="HTML0"/>
        </w:rPr>
        <w:t xml:space="preserve">        System.out.println(</w:t>
      </w:r>
      <w:r>
        <w:rPr>
          <w:rStyle w:val="hljs-string"/>
        </w:rPr>
        <w:t>"修改字节序 "</w:t>
      </w:r>
      <w:r>
        <w:rPr>
          <w:rStyle w:val="HTML0"/>
        </w:rPr>
        <w:t xml:space="preserve"> + bb.order().toString() +  </w:t>
      </w:r>
      <w:r>
        <w:rPr>
          <w:rStyle w:val="hljs-string"/>
        </w:rPr>
        <w:t>","</w:t>
      </w:r>
      <w:r>
        <w:rPr>
          <w:rStyle w:val="HTML0"/>
        </w:rPr>
        <w:t xml:space="preserve">  +  </w:t>
      </w:r>
      <w:r>
        <w:rPr>
          <w:rStyle w:val="hljs-string"/>
        </w:rPr>
        <w:t>" 内存数据 "</w:t>
      </w:r>
      <w:r>
        <w:rPr>
          <w:rStyle w:val="HTML0"/>
        </w:rPr>
        <w:t xml:space="preserve"> +  ss_after);  </w:t>
      </w:r>
    </w:p>
    <w:p w:rsidR="001A7847" w:rsidRDefault="007D395D">
      <w:pPr>
        <w:pStyle w:val="HTML"/>
        <w:rPr>
          <w:rStyle w:val="HTML0"/>
        </w:rPr>
      </w:pPr>
      <w:r>
        <w:rPr>
          <w:rStyle w:val="HTML0"/>
        </w:rPr>
        <w:t xml:space="preserve">    }  </w:t>
      </w:r>
    </w:p>
    <w:p w:rsidR="001A7847" w:rsidRDefault="007D395D">
      <w:pPr>
        <w:pStyle w:val="HTML"/>
        <w:rPr>
          <w:rStyle w:val="HTML0"/>
        </w:rPr>
      </w:pPr>
      <w:r>
        <w:rPr>
          <w:rStyle w:val="HTML0"/>
        </w:rPr>
        <w:t xml:space="preserve">}  </w:t>
      </w:r>
    </w:p>
    <w:p w:rsidR="001A7847" w:rsidRDefault="007D395D">
      <w:pPr>
        <w:pStyle w:val="aa"/>
      </w:pPr>
      <w:r>
        <w:t>执行结果如下：</w:t>
      </w:r>
    </w:p>
    <w:p w:rsidR="001A7847" w:rsidRDefault="007D395D">
      <w:pPr>
        <w:pStyle w:val="aa"/>
      </w:pPr>
      <w:r>
        <w:t>默认字节序 BIG_ENDIAN, 内存数据 [1, 2, 3, 4]</w:t>
      </w:r>
    </w:p>
    <w:p w:rsidR="001A7847" w:rsidRDefault="007D395D">
      <w:pPr>
        <w:pStyle w:val="aa"/>
      </w:pPr>
      <w:r>
        <w:t>修改字节序 LITTLE_ENDIAN, 内存数据 [4, 3, 2, 1]</w:t>
      </w:r>
    </w:p>
    <w:p w:rsidR="001A7847" w:rsidRDefault="007D395D">
      <w:pPr>
        <w:pStyle w:val="2"/>
      </w:pPr>
      <w:r>
        <w:t xml:space="preserve">socket </w:t>
      </w:r>
      <w:r>
        <w:t>的一些重要参数</w:t>
      </w:r>
    </w:p>
    <w:p w:rsidR="001A7847" w:rsidRDefault="003C5B7A">
      <w:pPr>
        <w:pStyle w:val="aa"/>
      </w:pPr>
      <w:hyperlink r:id="rId652" w:tgtFrame="_blank" w:history="1">
        <w:r w:rsidR="007D395D">
          <w:rPr>
            <w:rStyle w:val="af"/>
          </w:rPr>
          <w:t>http://www.cnblogs.com/ggjucheng/archive/2012/01/06/2314679.html</w:t>
        </w:r>
      </w:hyperlink>
    </w:p>
    <w:p w:rsidR="001A7847" w:rsidRDefault="007D395D">
      <w:pPr>
        <w:pStyle w:val="aa"/>
        <w:numPr>
          <w:ilvl w:val="0"/>
          <w:numId w:val="122"/>
        </w:numPr>
      </w:pPr>
      <w:r>
        <w:rPr>
          <w:rStyle w:val="ac"/>
        </w:rPr>
        <w:lastRenderedPageBreak/>
        <w:t>backlog</w:t>
      </w:r>
    </w:p>
    <w:p w:rsidR="001A7847" w:rsidRDefault="007D395D">
      <w:pPr>
        <w:pStyle w:val="aa"/>
        <w:ind w:left="720"/>
      </w:pPr>
      <w:r>
        <w:t>连接请求的最大队列长度被设置为 backlog 参数。如果队列满时则拒绝该连接。</w:t>
      </w:r>
    </w:p>
    <w:p w:rsidR="001A7847" w:rsidRDefault="007D395D">
      <w:pPr>
        <w:widowControl/>
        <w:numPr>
          <w:ilvl w:val="1"/>
          <w:numId w:val="122"/>
        </w:numPr>
        <w:spacing w:before="100" w:beforeAutospacing="1" w:after="100" w:afterAutospacing="1"/>
        <w:jc w:val="left"/>
      </w:pPr>
      <w:r>
        <w:t xml:space="preserve">backlog </w:t>
      </w:r>
      <w:r>
        <w:t>这个参数设置为</w:t>
      </w:r>
      <w:r>
        <w:t xml:space="preserve"> -1 </w:t>
      </w:r>
      <w:r>
        <w:t>表示无限制，默认是</w:t>
      </w:r>
      <w:r>
        <w:t xml:space="preserve"> 50 </w:t>
      </w:r>
      <w:r>
        <w:t>个最大等待队列</w:t>
      </w:r>
    </w:p>
    <w:p w:rsidR="001A7847" w:rsidRDefault="007D395D">
      <w:pPr>
        <w:widowControl/>
        <w:numPr>
          <w:ilvl w:val="1"/>
          <w:numId w:val="122"/>
        </w:numPr>
        <w:spacing w:before="100" w:beforeAutospacing="1" w:after="100" w:afterAutospacing="1"/>
        <w:jc w:val="left"/>
      </w:pPr>
      <w:r>
        <w:t>经过测试这个队列是按照</w:t>
      </w:r>
      <w:r>
        <w:t xml:space="preserve"> FIFO</w:t>
      </w:r>
      <w:r>
        <w:t>（先进先出）的原则。</w:t>
      </w:r>
    </w:p>
    <w:p w:rsidR="001A7847" w:rsidRDefault="007D395D">
      <w:pPr>
        <w:widowControl/>
        <w:numPr>
          <w:ilvl w:val="1"/>
          <w:numId w:val="122"/>
        </w:numPr>
        <w:spacing w:before="100" w:beforeAutospacing="1" w:after="100" w:afterAutospacing="1"/>
        <w:jc w:val="left"/>
      </w:pPr>
      <w:r>
        <w:t>如果将</w:t>
      </w:r>
      <w:r>
        <w:t xml:space="preserve"> accept </w:t>
      </w:r>
      <w:r>
        <w:t>这个函数放在一个循环体中时，</w:t>
      </w:r>
      <w:r>
        <w:t xml:space="preserve">backlog </w:t>
      </w:r>
      <w:r>
        <w:t>参数也不会有什么作用。</w:t>
      </w:r>
    </w:p>
    <w:p w:rsidR="001A7847" w:rsidRDefault="007D395D">
      <w:pPr>
        <w:pStyle w:val="aa"/>
        <w:numPr>
          <w:ilvl w:val="0"/>
          <w:numId w:val="123"/>
        </w:numPr>
      </w:pPr>
      <w:r>
        <w:rPr>
          <w:rStyle w:val="ac"/>
        </w:rPr>
        <w:t>TcpNoDelay</w:t>
      </w:r>
    </w:p>
    <w:p w:rsidR="001A7847" w:rsidRDefault="007D395D">
      <w:pPr>
        <w:pStyle w:val="aa"/>
        <w:ind w:left="720"/>
      </w:pPr>
      <w:r>
        <w:t>禁用纳格算法，将数据立即发送出去。纳格算法是以减少封包传送量来增进TCP/IP网络的效能。</w:t>
      </w:r>
    </w:p>
    <w:p w:rsidR="001A7847" w:rsidRDefault="007D395D">
      <w:pPr>
        <w:pStyle w:val="aa"/>
        <w:numPr>
          <w:ilvl w:val="0"/>
          <w:numId w:val="124"/>
        </w:numPr>
      </w:pPr>
      <w:r>
        <w:rPr>
          <w:rStyle w:val="ac"/>
        </w:rPr>
        <w:t>SoLinger</w:t>
      </w:r>
    </w:p>
    <w:p w:rsidR="001A7847" w:rsidRDefault="007D395D">
      <w:pPr>
        <w:pStyle w:val="aa"/>
        <w:ind w:left="720"/>
      </w:pPr>
      <w:r>
        <w:t xml:space="preserve">当我们调用 socket.close() 返回时，socket 已经 write 的数据未必已经发送到对方了，那么我们设置了 </w:t>
      </w:r>
      <w:r>
        <w:rPr>
          <w:rStyle w:val="HTML0"/>
        </w:rPr>
        <w:t>socket.setSoLinger(true, 100)</w:t>
      </w:r>
      <w:r>
        <w:t xml:space="preserve"> 时，那么 close 会等到发送的数据已经确认了才返回。但是如果对方宕机，超时，那么会根据 linger 设定的时间返回。</w:t>
      </w:r>
    </w:p>
    <w:p w:rsidR="001A7847" w:rsidRDefault="007D395D">
      <w:pPr>
        <w:pStyle w:val="aa"/>
        <w:numPr>
          <w:ilvl w:val="0"/>
          <w:numId w:val="125"/>
        </w:numPr>
      </w:pPr>
      <w:r>
        <w:rPr>
          <w:rStyle w:val="ac"/>
        </w:rPr>
        <w:t>SoTimeout</w:t>
      </w:r>
    </w:p>
    <w:p w:rsidR="001A7847" w:rsidRDefault="007D395D">
      <w:pPr>
        <w:pStyle w:val="aa"/>
        <w:ind w:left="720"/>
      </w:pPr>
      <w:r>
        <w:t>设置 socket 调用 InputStream 读数据的超时时间，以毫秒为单位，如果超过这个时候，会抛出 java.net.SocketTimeoutException。</w:t>
      </w:r>
    </w:p>
    <w:p w:rsidR="001A7847" w:rsidRDefault="007D395D">
      <w:pPr>
        <w:pStyle w:val="aa"/>
        <w:numPr>
          <w:ilvl w:val="0"/>
          <w:numId w:val="125"/>
        </w:numPr>
      </w:pPr>
      <w:r>
        <w:rPr>
          <w:rStyle w:val="ac"/>
        </w:rPr>
        <w:t>KeepAlive</w:t>
      </w:r>
    </w:p>
    <w:p w:rsidR="001A7847" w:rsidRDefault="007D395D">
      <w:pPr>
        <w:pStyle w:val="aa"/>
        <w:ind w:left="720"/>
      </w:pPr>
      <w:r>
        <w:t>keepalive 不是说 TCP 的常连接，当我们作为服务端，一个客户端连接上来，如果设置了 keeplive 为 true，当对方没有发送任何数据过来，超过一个时间(看系统内核参数配置)，那么我们这边会发送一个 ack 探测包发到对方，探测双方的 TCP/IP 连接是否有效(对方可能断点，断网)，在 Linux 好像这个时间是 75 秒。如果不设置，那么客户端宕机时，服务器永远也不知道客户端宕机了，仍然保存这个失效的连接。</w:t>
      </w:r>
    </w:p>
    <w:p w:rsidR="001A7847" w:rsidRDefault="007D395D">
      <w:pPr>
        <w:pStyle w:val="aa"/>
        <w:numPr>
          <w:ilvl w:val="0"/>
          <w:numId w:val="126"/>
        </w:numPr>
      </w:pPr>
      <w:r>
        <w:rPr>
          <w:rStyle w:val="ac"/>
        </w:rPr>
        <w:t>SendBufferSize和ReceiveBufferSize</w:t>
      </w:r>
    </w:p>
    <w:p w:rsidR="001A7847" w:rsidRDefault="007D395D">
      <w:pPr>
        <w:pStyle w:val="aa"/>
        <w:ind w:left="720"/>
      </w:pPr>
      <w:r>
        <w:t>TCP 发送缓存区和接收缓存区,默认是 8192，一般情况下足够了，而且就算你增加了发送缓存区，对方没有增加它对应的接收缓冲，那么在 TCP 三握手时，最后确定的最大发送窗口还是双方最小的那个缓冲区，就算你无视，发了更多的数据，那么多出来的数据也会被丢弃。除非双方都协商好。</w:t>
      </w:r>
    </w:p>
    <w:p w:rsidR="001A7847" w:rsidRDefault="007D395D">
      <w:pPr>
        <w:pStyle w:val="2"/>
      </w:pPr>
      <w:r>
        <w:lastRenderedPageBreak/>
        <w:t xml:space="preserve">ByteBuffer </w:t>
      </w:r>
      <w:r>
        <w:t>如何创建，如何读写</w:t>
      </w:r>
      <w:r>
        <w:t>?</w:t>
      </w:r>
    </w:p>
    <w:p w:rsidR="001A7847" w:rsidRDefault="007D395D">
      <w:r>
        <w:br/>
      </w:r>
      <w:r>
        <w:br/>
      </w:r>
      <w:r>
        <w:t>作者：</w:t>
      </w:r>
      <w:r>
        <w:t>Java</w:t>
      </w:r>
      <w:r>
        <w:t>旅行者</w:t>
      </w:r>
      <w:r>
        <w:br/>
      </w:r>
      <w:r>
        <w:t>链接：</w:t>
      </w:r>
      <w:r>
        <w:t>https://www.jianshu.com/p/ac6b889e73c5</w:t>
      </w:r>
      <w:r>
        <w:br/>
      </w:r>
      <w:r>
        <w:t>來源：简书</w:t>
      </w:r>
      <w:r>
        <w:br/>
      </w:r>
      <w:r>
        <w:t>简书著作权归作者所有，任何形式的转载都请联系作者获得授权并注明出处。</w:t>
      </w:r>
    </w:p>
    <w:p w:rsidR="001A7847" w:rsidRDefault="001A7847"/>
    <w:sectPr w:rsidR="001A784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B7A" w:rsidRDefault="003C5B7A">
      <w:r>
        <w:separator/>
      </w:r>
    </w:p>
  </w:endnote>
  <w:endnote w:type="continuationSeparator" w:id="0">
    <w:p w:rsidR="003C5B7A" w:rsidRDefault="003C5B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新宋体">
    <w:panose1 w:val="02010609030101010101"/>
    <w:charset w:val="86"/>
    <w:family w:val="modern"/>
    <w:pitch w:val="fixed"/>
    <w:sig w:usb0="00000003" w:usb1="288F0000" w:usb2="00000016" w:usb3="00000000" w:csb0="00040001" w:csb1="00000000"/>
  </w:font>
  <w:font w:name="Helvetica Neue">
    <w:altName w:val="微软雅黑"/>
    <w:charset w:val="00"/>
    <w:family w:val="auto"/>
    <w:pitch w:val="default"/>
    <w:sig w:usb0="00000000" w:usb1="00000000" w:usb2="0000001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default"/>
    <w:sig w:usb0="00000000" w:usb1="00000000" w:usb2="00000009" w:usb3="00000000" w:csb0="000001FF" w:csb1="00000000"/>
  </w:font>
  <w:font w:name="inherit">
    <w:altName w:val="Times New Roman"/>
    <w:charset w:val="00"/>
    <w:family w:val="roman"/>
    <w:pitch w:val="default"/>
  </w:font>
  <w:font w:name="Georgia">
    <w:panose1 w:val="02040502050405020303"/>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9625243"/>
    </w:sdtPr>
    <w:sdtEndPr/>
    <w:sdtContent>
      <w:p w:rsidR="00456333" w:rsidRDefault="00456333">
        <w:pPr>
          <w:pStyle w:val="a7"/>
        </w:pPr>
        <w:r>
          <w:fldChar w:fldCharType="begin"/>
        </w:r>
        <w:r>
          <w:instrText>PAGE   \* MERGEFORMAT</w:instrText>
        </w:r>
        <w:r>
          <w:fldChar w:fldCharType="separate"/>
        </w:r>
        <w:r w:rsidR="00E5365F" w:rsidRPr="00E5365F">
          <w:rPr>
            <w:noProof/>
            <w:lang w:val="zh-CN"/>
          </w:rPr>
          <w:t>163</w:t>
        </w:r>
        <w:r>
          <w:fldChar w:fldCharType="end"/>
        </w:r>
      </w:p>
    </w:sdtContent>
  </w:sdt>
  <w:p w:rsidR="00456333" w:rsidRDefault="0045633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B7A" w:rsidRDefault="003C5B7A">
      <w:r>
        <w:separator/>
      </w:r>
    </w:p>
  </w:footnote>
  <w:footnote w:type="continuationSeparator" w:id="0">
    <w:p w:rsidR="003C5B7A" w:rsidRDefault="003C5B7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A4B75"/>
    <w:multiLevelType w:val="multilevel"/>
    <w:tmpl w:val="01CA4B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nsid w:val="027B4863"/>
    <w:multiLevelType w:val="multilevel"/>
    <w:tmpl w:val="027B486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04F42E37"/>
    <w:multiLevelType w:val="multilevel"/>
    <w:tmpl w:val="04F42E3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nsid w:val="07A8650C"/>
    <w:multiLevelType w:val="multilevel"/>
    <w:tmpl w:val="07A8650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09040C3E"/>
    <w:multiLevelType w:val="multilevel"/>
    <w:tmpl w:val="09040C3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09A94E90"/>
    <w:multiLevelType w:val="multilevel"/>
    <w:tmpl w:val="09A94E9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0B085694"/>
    <w:multiLevelType w:val="multilevel"/>
    <w:tmpl w:val="0B085694"/>
    <w:lvl w:ilvl="0">
      <w:start w:val="1"/>
      <w:numFmt w:val="decimal"/>
      <w:lvlText w:val="%1."/>
      <w:lvlJc w:val="left"/>
      <w:pPr>
        <w:tabs>
          <w:tab w:val="left" w:pos="720"/>
        </w:tabs>
        <w:ind w:left="720" w:hanging="360"/>
      </w:pPr>
    </w:lvl>
    <w:lvl w:ilvl="1">
      <w:start w:val="4"/>
      <w:numFmt w:val="decimal"/>
      <w:lvlText w:val="%2．"/>
      <w:lvlJc w:val="left"/>
      <w:pPr>
        <w:ind w:left="1800" w:hanging="720"/>
      </w:pPr>
      <w:rPr>
        <w:rFonts w:hint="default"/>
      </w:rPr>
    </w:lvl>
    <w:lvl w:ilvl="2">
      <w:start w:val="10"/>
      <w:numFmt w:val="japaneseCounting"/>
      <w:lvlText w:val="%3、"/>
      <w:lvlJc w:val="left"/>
      <w:pPr>
        <w:ind w:left="2520" w:hanging="720"/>
      </w:pPr>
      <w:rPr>
        <w:rFonts w:ascii="微软雅黑" w:hAnsi="微软雅黑" w:cs="Consolas" w:hint="default"/>
        <w:color w:val="2F2F2F"/>
        <w:sz w:val="23"/>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0B1C569D"/>
    <w:multiLevelType w:val="multilevel"/>
    <w:tmpl w:val="0B1C569D"/>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nsid w:val="0B5A2CB7"/>
    <w:multiLevelType w:val="multilevel"/>
    <w:tmpl w:val="0B5A2C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nsid w:val="0E3C353F"/>
    <w:multiLevelType w:val="multilevel"/>
    <w:tmpl w:val="0E3C353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12B7301B"/>
    <w:multiLevelType w:val="multilevel"/>
    <w:tmpl w:val="12B7301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139E3CB6"/>
    <w:multiLevelType w:val="multilevel"/>
    <w:tmpl w:val="139E3CB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140A6B2B"/>
    <w:multiLevelType w:val="multilevel"/>
    <w:tmpl w:val="140A6B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14470B6F"/>
    <w:multiLevelType w:val="multilevel"/>
    <w:tmpl w:val="14470B6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nsid w:val="17195F53"/>
    <w:multiLevelType w:val="multilevel"/>
    <w:tmpl w:val="17195F5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nsid w:val="18C6101A"/>
    <w:multiLevelType w:val="multilevel"/>
    <w:tmpl w:val="18C6101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nsid w:val="198718DA"/>
    <w:multiLevelType w:val="multilevel"/>
    <w:tmpl w:val="198718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1A056338"/>
    <w:multiLevelType w:val="multilevel"/>
    <w:tmpl w:val="1A056338"/>
    <w:lvl w:ilvl="0">
      <w:start w:val="1"/>
      <w:numFmt w:val="decimal"/>
      <w:lvlText w:val="%1、"/>
      <w:lvlJc w:val="left"/>
      <w:pPr>
        <w:ind w:left="495" w:hanging="4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1C4E19A7"/>
    <w:multiLevelType w:val="multilevel"/>
    <w:tmpl w:val="1C4E19A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nsid w:val="1CB57E3A"/>
    <w:multiLevelType w:val="multilevel"/>
    <w:tmpl w:val="1CB57E3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nsid w:val="1DE63B5A"/>
    <w:multiLevelType w:val="multilevel"/>
    <w:tmpl w:val="1DE63B5A"/>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nsid w:val="1EBF344E"/>
    <w:multiLevelType w:val="multilevel"/>
    <w:tmpl w:val="1EBF344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nsid w:val="205E6FA5"/>
    <w:multiLevelType w:val="multilevel"/>
    <w:tmpl w:val="205E6FA5"/>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3">
    <w:nsid w:val="21880532"/>
    <w:multiLevelType w:val="multilevel"/>
    <w:tmpl w:val="2188053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nsid w:val="220E19FC"/>
    <w:multiLevelType w:val="multilevel"/>
    <w:tmpl w:val="220E19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nsid w:val="22234F8F"/>
    <w:multiLevelType w:val="multilevel"/>
    <w:tmpl w:val="22234F8F"/>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nsid w:val="224C04AE"/>
    <w:multiLevelType w:val="multilevel"/>
    <w:tmpl w:val="224C04A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nsid w:val="248B2D65"/>
    <w:multiLevelType w:val="multilevel"/>
    <w:tmpl w:val="248B2D65"/>
    <w:lvl w:ilvl="0">
      <w:start w:val="4"/>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nsid w:val="24A041CD"/>
    <w:multiLevelType w:val="multilevel"/>
    <w:tmpl w:val="24A04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25D46E1E"/>
    <w:multiLevelType w:val="multilevel"/>
    <w:tmpl w:val="25D46E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nsid w:val="265A7286"/>
    <w:multiLevelType w:val="multilevel"/>
    <w:tmpl w:val="265A728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nsid w:val="266C3323"/>
    <w:multiLevelType w:val="multilevel"/>
    <w:tmpl w:val="266C3323"/>
    <w:lvl w:ilvl="0">
      <w:start w:val="1"/>
      <w:numFmt w:val="decimal"/>
      <w:lvlText w:val="%1."/>
      <w:lvlJc w:val="left"/>
      <w:pPr>
        <w:ind w:left="360" w:hanging="360"/>
      </w:pPr>
      <w:rPr>
        <w:rFonts w:hint="default"/>
        <w:b/>
        <w:sz w:val="32"/>
      </w:rPr>
    </w:lvl>
    <w:lvl w:ilvl="1">
      <w:start w:val="1"/>
      <w:numFmt w:val="lowerLetter"/>
      <w:lvlText w:val="%2)"/>
      <w:lvlJc w:val="left"/>
      <w:pPr>
        <w:ind w:left="840" w:hanging="420"/>
      </w:p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26D439E6"/>
    <w:multiLevelType w:val="multilevel"/>
    <w:tmpl w:val="26D439E6"/>
    <w:lvl w:ilvl="0">
      <w:start w:val="1"/>
      <w:numFmt w:val="decimal"/>
      <w:lvlText w:val="%1．"/>
      <w:lvlJc w:val="left"/>
      <w:pPr>
        <w:ind w:left="510" w:hanging="51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272C7FF2"/>
    <w:multiLevelType w:val="multilevel"/>
    <w:tmpl w:val="272C7FF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nsid w:val="27C31EB8"/>
    <w:multiLevelType w:val="multilevel"/>
    <w:tmpl w:val="27C31EB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280A4208"/>
    <w:multiLevelType w:val="multilevel"/>
    <w:tmpl w:val="280A420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nsid w:val="282F3EE6"/>
    <w:multiLevelType w:val="multilevel"/>
    <w:tmpl w:val="282F3EE6"/>
    <w:lvl w:ilvl="0">
      <w:start w:val="1"/>
      <w:numFmt w:val="decimal"/>
      <w:lvlText w:val="%1."/>
      <w:lvlJc w:val="left"/>
      <w:pPr>
        <w:ind w:left="945" w:hanging="360"/>
      </w:pPr>
      <w:rPr>
        <w:rFonts w:hint="default"/>
        <w:b/>
      </w:rPr>
    </w:lvl>
    <w:lvl w:ilvl="1">
      <w:start w:val="1"/>
      <w:numFmt w:val="lowerLetter"/>
      <w:lvlText w:val="%2)"/>
      <w:lvlJc w:val="left"/>
      <w:pPr>
        <w:ind w:left="1425" w:hanging="420"/>
      </w:pPr>
    </w:lvl>
    <w:lvl w:ilvl="2">
      <w:start w:val="1"/>
      <w:numFmt w:val="lowerRoman"/>
      <w:lvlText w:val="%3."/>
      <w:lvlJc w:val="right"/>
      <w:pPr>
        <w:ind w:left="1845" w:hanging="420"/>
      </w:pPr>
    </w:lvl>
    <w:lvl w:ilvl="3">
      <w:start w:val="1"/>
      <w:numFmt w:val="decimal"/>
      <w:lvlText w:val="%4."/>
      <w:lvlJc w:val="left"/>
      <w:pPr>
        <w:ind w:left="2265" w:hanging="420"/>
      </w:pPr>
    </w:lvl>
    <w:lvl w:ilvl="4">
      <w:start w:val="1"/>
      <w:numFmt w:val="lowerLetter"/>
      <w:lvlText w:val="%5)"/>
      <w:lvlJc w:val="left"/>
      <w:pPr>
        <w:ind w:left="2685" w:hanging="420"/>
      </w:pPr>
    </w:lvl>
    <w:lvl w:ilvl="5">
      <w:start w:val="1"/>
      <w:numFmt w:val="lowerRoman"/>
      <w:lvlText w:val="%6."/>
      <w:lvlJc w:val="right"/>
      <w:pPr>
        <w:ind w:left="3105" w:hanging="420"/>
      </w:pPr>
    </w:lvl>
    <w:lvl w:ilvl="6">
      <w:start w:val="1"/>
      <w:numFmt w:val="decimal"/>
      <w:lvlText w:val="%7."/>
      <w:lvlJc w:val="left"/>
      <w:pPr>
        <w:ind w:left="3525" w:hanging="420"/>
      </w:pPr>
    </w:lvl>
    <w:lvl w:ilvl="7">
      <w:start w:val="1"/>
      <w:numFmt w:val="lowerLetter"/>
      <w:lvlText w:val="%8)"/>
      <w:lvlJc w:val="left"/>
      <w:pPr>
        <w:ind w:left="3945" w:hanging="420"/>
      </w:pPr>
    </w:lvl>
    <w:lvl w:ilvl="8">
      <w:start w:val="1"/>
      <w:numFmt w:val="lowerRoman"/>
      <w:lvlText w:val="%9."/>
      <w:lvlJc w:val="right"/>
      <w:pPr>
        <w:ind w:left="4365" w:hanging="420"/>
      </w:pPr>
    </w:lvl>
  </w:abstractNum>
  <w:abstractNum w:abstractNumId="37">
    <w:nsid w:val="2845177F"/>
    <w:multiLevelType w:val="multilevel"/>
    <w:tmpl w:val="284517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nsid w:val="2A263ECE"/>
    <w:multiLevelType w:val="multilevel"/>
    <w:tmpl w:val="2A263EC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nsid w:val="2A803967"/>
    <w:multiLevelType w:val="multilevel"/>
    <w:tmpl w:val="2A80396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nsid w:val="2A8E4A69"/>
    <w:multiLevelType w:val="multilevel"/>
    <w:tmpl w:val="2A8E4A69"/>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nsid w:val="2B0B7402"/>
    <w:multiLevelType w:val="multilevel"/>
    <w:tmpl w:val="2B0B740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2C143D42"/>
    <w:multiLevelType w:val="multilevel"/>
    <w:tmpl w:val="2C143D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nsid w:val="2C2136F6"/>
    <w:multiLevelType w:val="multilevel"/>
    <w:tmpl w:val="2C2136F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nsid w:val="2C4E69A3"/>
    <w:multiLevelType w:val="multilevel"/>
    <w:tmpl w:val="2C4E69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nsid w:val="2C684E31"/>
    <w:multiLevelType w:val="multilevel"/>
    <w:tmpl w:val="2C684E31"/>
    <w:lvl w:ilvl="0">
      <w:start w:val="1"/>
      <w:numFmt w:val="decimal"/>
      <w:lvlText w:val="%1、"/>
      <w:lvlJc w:val="left"/>
      <w:pPr>
        <w:ind w:left="540" w:hanging="540"/>
      </w:pPr>
      <w:rPr>
        <w:rFonts w:hint="default"/>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nsid w:val="2D803D8A"/>
    <w:multiLevelType w:val="multilevel"/>
    <w:tmpl w:val="2D803D8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nsid w:val="31983F8A"/>
    <w:multiLevelType w:val="multilevel"/>
    <w:tmpl w:val="31983F8A"/>
    <w:lvl w:ilvl="0">
      <w:start w:val="1"/>
      <w:numFmt w:val="decimal"/>
      <w:lvlText w:val="%1."/>
      <w:lvlJc w:val="left"/>
      <w:pPr>
        <w:ind w:left="360" w:hanging="360"/>
      </w:pPr>
      <w:rPr>
        <w:rFonts w:hint="default"/>
      </w:rPr>
    </w:lvl>
    <w:lvl w:ilvl="1">
      <w:start w:val="2"/>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nsid w:val="329539A4"/>
    <w:multiLevelType w:val="multilevel"/>
    <w:tmpl w:val="329539A4"/>
    <w:lvl w:ilvl="0">
      <w:start w:val="1"/>
      <w:numFmt w:val="decimal"/>
      <w:lvlText w:val="%1."/>
      <w:lvlJc w:val="left"/>
      <w:pPr>
        <w:ind w:left="360" w:hanging="360"/>
      </w:pPr>
      <w:rPr>
        <w:rFonts w:hint="default"/>
      </w:rPr>
    </w:lvl>
    <w:lvl w:ilvl="1">
      <w:start w:val="4"/>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9">
    <w:nsid w:val="330917FE"/>
    <w:multiLevelType w:val="multilevel"/>
    <w:tmpl w:val="33091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336143E9"/>
    <w:multiLevelType w:val="multilevel"/>
    <w:tmpl w:val="336143E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
    <w:nsid w:val="336157B1"/>
    <w:multiLevelType w:val="multilevel"/>
    <w:tmpl w:val="336157B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nsid w:val="352920AF"/>
    <w:multiLevelType w:val="multilevel"/>
    <w:tmpl w:val="352920A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nsid w:val="35715D66"/>
    <w:multiLevelType w:val="multilevel"/>
    <w:tmpl w:val="35715D6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nsid w:val="37197F64"/>
    <w:multiLevelType w:val="multilevel"/>
    <w:tmpl w:val="37197F64"/>
    <w:lvl w:ilvl="0">
      <w:start w:val="1"/>
      <w:numFmt w:val="decimal"/>
      <w:lvlText w:val="%1."/>
      <w:lvlJc w:val="left"/>
      <w:pPr>
        <w:ind w:left="720" w:hanging="360"/>
      </w:pPr>
      <w:rPr>
        <w:rFonts w:hint="default"/>
        <w:color w:val="auto"/>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5">
    <w:nsid w:val="37241E67"/>
    <w:multiLevelType w:val="multilevel"/>
    <w:tmpl w:val="37241E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37DB0D44"/>
    <w:multiLevelType w:val="multilevel"/>
    <w:tmpl w:val="37DB0D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nsid w:val="380A0AAD"/>
    <w:multiLevelType w:val="multilevel"/>
    <w:tmpl w:val="380A0A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nsid w:val="38152AEA"/>
    <w:multiLevelType w:val="multilevel"/>
    <w:tmpl w:val="38152AEA"/>
    <w:lvl w:ilvl="0">
      <w:start w:val="1"/>
      <w:numFmt w:val="decimal"/>
      <w:lvlText w:val="(%1)"/>
      <w:lvlJc w:val="left"/>
      <w:pPr>
        <w:ind w:left="450" w:hanging="4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nsid w:val="386C3DBB"/>
    <w:multiLevelType w:val="multilevel"/>
    <w:tmpl w:val="386C3DBB"/>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nsid w:val="38D90A78"/>
    <w:multiLevelType w:val="multilevel"/>
    <w:tmpl w:val="38D90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nsid w:val="3A882080"/>
    <w:multiLevelType w:val="multilevel"/>
    <w:tmpl w:val="3A882080"/>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nsid w:val="3CEA1B12"/>
    <w:multiLevelType w:val="multilevel"/>
    <w:tmpl w:val="3CEA1B1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
    <w:nsid w:val="3D797E94"/>
    <w:multiLevelType w:val="multilevel"/>
    <w:tmpl w:val="3D797E9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nsid w:val="3E404DB2"/>
    <w:multiLevelType w:val="multilevel"/>
    <w:tmpl w:val="3E404D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nsid w:val="3F427E88"/>
    <w:multiLevelType w:val="multilevel"/>
    <w:tmpl w:val="3F427E8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nsid w:val="3FC81B51"/>
    <w:multiLevelType w:val="multilevel"/>
    <w:tmpl w:val="3FC81B5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
    <w:nsid w:val="3FCE0419"/>
    <w:multiLevelType w:val="multilevel"/>
    <w:tmpl w:val="3FCE041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8">
    <w:nsid w:val="410A5390"/>
    <w:multiLevelType w:val="multilevel"/>
    <w:tmpl w:val="410A539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nsid w:val="43735E27"/>
    <w:multiLevelType w:val="multilevel"/>
    <w:tmpl w:val="43735E27"/>
    <w:lvl w:ilvl="0">
      <w:start w:val="1"/>
      <w:numFmt w:val="decimal"/>
      <w:lvlText w:val="%1."/>
      <w:lvlJc w:val="left"/>
      <w:pPr>
        <w:ind w:left="585" w:hanging="58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nsid w:val="4376457C"/>
    <w:multiLevelType w:val="multilevel"/>
    <w:tmpl w:val="4376457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nsid w:val="4378192E"/>
    <w:multiLevelType w:val="multilevel"/>
    <w:tmpl w:val="4378192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
    <w:nsid w:val="46195D65"/>
    <w:multiLevelType w:val="multilevel"/>
    <w:tmpl w:val="46195D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nsid w:val="46876BEA"/>
    <w:multiLevelType w:val="multilevel"/>
    <w:tmpl w:val="46876BE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nsid w:val="47F37B16"/>
    <w:multiLevelType w:val="multilevel"/>
    <w:tmpl w:val="47F37B1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5">
    <w:nsid w:val="4AC64983"/>
    <w:multiLevelType w:val="multilevel"/>
    <w:tmpl w:val="4AC6498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6">
    <w:nsid w:val="4DF03AB8"/>
    <w:multiLevelType w:val="multilevel"/>
    <w:tmpl w:val="4DF03AB8"/>
    <w:lvl w:ilvl="0">
      <w:start w:val="1"/>
      <w:numFmt w:val="japaneseCounting"/>
      <w:lvlText w:val="第%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nsid w:val="4F0E1B70"/>
    <w:multiLevelType w:val="multilevel"/>
    <w:tmpl w:val="4F0E1B7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nsid w:val="50045DDF"/>
    <w:multiLevelType w:val="multilevel"/>
    <w:tmpl w:val="50045DDF"/>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nsid w:val="50174A8F"/>
    <w:multiLevelType w:val="multilevel"/>
    <w:tmpl w:val="50174A8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nsid w:val="51445AF1"/>
    <w:multiLevelType w:val="multilevel"/>
    <w:tmpl w:val="51445AF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nsid w:val="528A45E1"/>
    <w:multiLevelType w:val="multilevel"/>
    <w:tmpl w:val="528A45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2">
    <w:nsid w:val="52C92AA2"/>
    <w:multiLevelType w:val="multilevel"/>
    <w:tmpl w:val="52C92AA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3">
    <w:nsid w:val="531B0A83"/>
    <w:multiLevelType w:val="multilevel"/>
    <w:tmpl w:val="531B0A8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nsid w:val="53D00D94"/>
    <w:multiLevelType w:val="multilevel"/>
    <w:tmpl w:val="53D00D94"/>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ascii="微软雅黑" w:eastAsia="微软雅黑" w:hAnsi="微软雅黑" w:hint="default"/>
        <w:b/>
        <w:sz w:val="20"/>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nsid w:val="54231934"/>
    <w:multiLevelType w:val="multilevel"/>
    <w:tmpl w:val="54231934"/>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nsid w:val="5527741F"/>
    <w:multiLevelType w:val="multilevel"/>
    <w:tmpl w:val="5527741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7">
    <w:nsid w:val="55E2144D"/>
    <w:multiLevelType w:val="multilevel"/>
    <w:tmpl w:val="55E2144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8">
    <w:nsid w:val="57755F39"/>
    <w:multiLevelType w:val="multilevel"/>
    <w:tmpl w:val="57755F39"/>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9">
    <w:nsid w:val="57E82D10"/>
    <w:multiLevelType w:val="multilevel"/>
    <w:tmpl w:val="57E82D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nsid w:val="59019086"/>
    <w:multiLevelType w:val="multilevel"/>
    <w:tmpl w:val="59019086"/>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1">
    <w:nsid w:val="5901A082"/>
    <w:multiLevelType w:val="singleLevel"/>
    <w:tmpl w:val="5901A082"/>
    <w:lvl w:ilvl="0">
      <w:start w:val="1"/>
      <w:numFmt w:val="decimal"/>
      <w:suff w:val="nothing"/>
      <w:lvlText w:val="%1."/>
      <w:lvlJc w:val="left"/>
    </w:lvl>
  </w:abstractNum>
  <w:abstractNum w:abstractNumId="92">
    <w:nsid w:val="5901A2FF"/>
    <w:multiLevelType w:val="multilevel"/>
    <w:tmpl w:val="5901A2FF"/>
    <w:lvl w:ilvl="0">
      <w:start w:val="6"/>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3">
    <w:nsid w:val="5901A67A"/>
    <w:multiLevelType w:val="multilevel"/>
    <w:tmpl w:val="5901A67A"/>
    <w:lvl w:ilvl="0">
      <w:start w:val="7"/>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4">
    <w:nsid w:val="590ED3D3"/>
    <w:multiLevelType w:val="multilevel"/>
    <w:tmpl w:val="590ED3D3"/>
    <w:lvl w:ilvl="0">
      <w:start w:val="1"/>
      <w:numFmt w:val="decimal"/>
      <w:suff w:val="nothing"/>
      <w:lvlText w:val="%1."/>
      <w:lvlJc w:val="left"/>
      <w:pPr>
        <w:ind w:left="0" w:firstLine="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95">
    <w:nsid w:val="590ED485"/>
    <w:multiLevelType w:val="multilevel"/>
    <w:tmpl w:val="590ED485"/>
    <w:lvl w:ilvl="0">
      <w:start w:val="2"/>
      <w:numFmt w:val="decimal"/>
      <w:suff w:val="nothing"/>
      <w:lvlText w:val="%1."/>
      <w:lvlJc w:val="left"/>
      <w:pPr>
        <w:ind w:left="0" w:firstLine="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96">
    <w:nsid w:val="5918373B"/>
    <w:multiLevelType w:val="multilevel"/>
    <w:tmpl w:val="5918373B"/>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7">
    <w:nsid w:val="591846F5"/>
    <w:multiLevelType w:val="singleLevel"/>
    <w:tmpl w:val="591846F5"/>
    <w:lvl w:ilvl="0">
      <w:start w:val="3"/>
      <w:numFmt w:val="decimal"/>
      <w:suff w:val="nothing"/>
      <w:lvlText w:val="%1."/>
      <w:lvlJc w:val="left"/>
    </w:lvl>
  </w:abstractNum>
  <w:abstractNum w:abstractNumId="98">
    <w:nsid w:val="5A5B0F42"/>
    <w:multiLevelType w:val="multilevel"/>
    <w:tmpl w:val="5A5B0F4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nsid w:val="5B871B48"/>
    <w:multiLevelType w:val="multilevel"/>
    <w:tmpl w:val="5B871B4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nsid w:val="5B8B3E02"/>
    <w:multiLevelType w:val="multilevel"/>
    <w:tmpl w:val="5B8B3E02"/>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1">
    <w:nsid w:val="5CD809F7"/>
    <w:multiLevelType w:val="multilevel"/>
    <w:tmpl w:val="5CD809F7"/>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nsid w:val="5D1B2920"/>
    <w:multiLevelType w:val="multilevel"/>
    <w:tmpl w:val="5D1B29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nsid w:val="5D48552E"/>
    <w:multiLevelType w:val="multilevel"/>
    <w:tmpl w:val="5D4855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nsid w:val="5E2467A4"/>
    <w:multiLevelType w:val="multilevel"/>
    <w:tmpl w:val="5E2467A4"/>
    <w:lvl w:ilvl="0">
      <w:start w:val="2"/>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5">
    <w:nsid w:val="60503088"/>
    <w:multiLevelType w:val="multilevel"/>
    <w:tmpl w:val="6050308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6">
    <w:nsid w:val="62AC2261"/>
    <w:multiLevelType w:val="multilevel"/>
    <w:tmpl w:val="62AC22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nsid w:val="67004477"/>
    <w:multiLevelType w:val="multilevel"/>
    <w:tmpl w:val="6700447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67207E26"/>
    <w:multiLevelType w:val="multilevel"/>
    <w:tmpl w:val="67207E2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9">
    <w:nsid w:val="68BC40D6"/>
    <w:multiLevelType w:val="multilevel"/>
    <w:tmpl w:val="68BC40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nsid w:val="69AD6107"/>
    <w:multiLevelType w:val="multilevel"/>
    <w:tmpl w:val="69AD6107"/>
    <w:lvl w:ilvl="0">
      <w:start w:val="1"/>
      <w:numFmt w:val="decimal"/>
      <w:lvlText w:val="%1."/>
      <w:lvlJc w:val="left"/>
      <w:pPr>
        <w:ind w:left="720" w:hanging="360"/>
      </w:pPr>
      <w:rPr>
        <w:rFonts w:hint="default"/>
        <w:color w:val="4A4A4A"/>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11">
    <w:nsid w:val="69FA5EB2"/>
    <w:multiLevelType w:val="multilevel"/>
    <w:tmpl w:val="69FA5EB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2">
    <w:nsid w:val="6ADE06EE"/>
    <w:multiLevelType w:val="multilevel"/>
    <w:tmpl w:val="6ADE06E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3">
    <w:nsid w:val="6D5369FA"/>
    <w:multiLevelType w:val="multilevel"/>
    <w:tmpl w:val="6D5369FA"/>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4">
    <w:nsid w:val="6F4E40D6"/>
    <w:multiLevelType w:val="multilevel"/>
    <w:tmpl w:val="6F4E40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nsid w:val="71AA6603"/>
    <w:multiLevelType w:val="multilevel"/>
    <w:tmpl w:val="71AA6603"/>
    <w:lvl w:ilvl="0">
      <w:start w:val="1"/>
      <w:numFmt w:val="decimal"/>
      <w:lvlText w:val="%1."/>
      <w:lvlJc w:val="left"/>
      <w:pPr>
        <w:ind w:left="360" w:hanging="360"/>
      </w:pPr>
      <w:rPr>
        <w:rFonts w:hint="default"/>
      </w:rPr>
    </w:lvl>
    <w:lvl w:ilvl="1">
      <w:start w:val="2"/>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6">
    <w:nsid w:val="71E943DA"/>
    <w:multiLevelType w:val="multilevel"/>
    <w:tmpl w:val="71E943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7">
    <w:nsid w:val="721E423B"/>
    <w:multiLevelType w:val="multilevel"/>
    <w:tmpl w:val="721E42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nsid w:val="7666724F"/>
    <w:multiLevelType w:val="multilevel"/>
    <w:tmpl w:val="766672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9">
    <w:nsid w:val="78133C3E"/>
    <w:multiLevelType w:val="multilevel"/>
    <w:tmpl w:val="78133C3E"/>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0">
    <w:nsid w:val="784535B9"/>
    <w:multiLevelType w:val="multilevel"/>
    <w:tmpl w:val="784535B9"/>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1">
    <w:nsid w:val="78A226C2"/>
    <w:multiLevelType w:val="multilevel"/>
    <w:tmpl w:val="78A226C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2">
    <w:nsid w:val="79BD1371"/>
    <w:multiLevelType w:val="multilevel"/>
    <w:tmpl w:val="79BD137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nsid w:val="7C977F19"/>
    <w:multiLevelType w:val="multilevel"/>
    <w:tmpl w:val="7C977F1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4">
    <w:nsid w:val="7D987D17"/>
    <w:multiLevelType w:val="multilevel"/>
    <w:tmpl w:val="7D987D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nsid w:val="7E6704DC"/>
    <w:multiLevelType w:val="multilevel"/>
    <w:tmpl w:val="7E6704D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69"/>
  </w:num>
  <w:num w:numId="2">
    <w:abstractNumId w:val="22"/>
  </w:num>
  <w:num w:numId="3">
    <w:abstractNumId w:val="36"/>
  </w:num>
  <w:num w:numId="4">
    <w:abstractNumId w:val="76"/>
  </w:num>
  <w:num w:numId="5">
    <w:abstractNumId w:val="125"/>
  </w:num>
  <w:num w:numId="6">
    <w:abstractNumId w:val="57"/>
  </w:num>
  <w:num w:numId="7">
    <w:abstractNumId w:val="26"/>
  </w:num>
  <w:num w:numId="8">
    <w:abstractNumId w:val="32"/>
  </w:num>
  <w:num w:numId="9">
    <w:abstractNumId w:val="83"/>
  </w:num>
  <w:num w:numId="10">
    <w:abstractNumId w:val="6"/>
  </w:num>
  <w:num w:numId="11">
    <w:abstractNumId w:val="65"/>
  </w:num>
  <w:num w:numId="12">
    <w:abstractNumId w:val="53"/>
  </w:num>
  <w:num w:numId="13">
    <w:abstractNumId w:val="75"/>
  </w:num>
  <w:num w:numId="14">
    <w:abstractNumId w:val="15"/>
  </w:num>
  <w:num w:numId="15">
    <w:abstractNumId w:val="109"/>
  </w:num>
  <w:num w:numId="16">
    <w:abstractNumId w:val="87"/>
  </w:num>
  <w:num w:numId="17">
    <w:abstractNumId w:val="35"/>
  </w:num>
  <w:num w:numId="18">
    <w:abstractNumId w:val="60"/>
  </w:num>
  <w:num w:numId="19">
    <w:abstractNumId w:val="17"/>
  </w:num>
  <w:num w:numId="20">
    <w:abstractNumId w:val="101"/>
  </w:num>
  <w:num w:numId="21">
    <w:abstractNumId w:val="54"/>
  </w:num>
  <w:num w:numId="22">
    <w:abstractNumId w:val="110"/>
  </w:num>
  <w:num w:numId="23">
    <w:abstractNumId w:val="100"/>
  </w:num>
  <w:num w:numId="24">
    <w:abstractNumId w:val="28"/>
  </w:num>
  <w:num w:numId="25">
    <w:abstractNumId w:val="107"/>
  </w:num>
  <w:num w:numId="26">
    <w:abstractNumId w:val="86"/>
  </w:num>
  <w:num w:numId="27">
    <w:abstractNumId w:val="10"/>
  </w:num>
  <w:num w:numId="28">
    <w:abstractNumId w:val="117"/>
  </w:num>
  <w:num w:numId="29">
    <w:abstractNumId w:val="79"/>
  </w:num>
  <w:num w:numId="30">
    <w:abstractNumId w:val="31"/>
  </w:num>
  <w:num w:numId="31">
    <w:abstractNumId w:val="90"/>
  </w:num>
  <w:num w:numId="32">
    <w:abstractNumId w:val="91"/>
  </w:num>
  <w:num w:numId="33">
    <w:abstractNumId w:val="92"/>
  </w:num>
  <w:num w:numId="34">
    <w:abstractNumId w:val="93"/>
  </w:num>
  <w:num w:numId="35">
    <w:abstractNumId w:val="5"/>
  </w:num>
  <w:num w:numId="3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9"/>
  </w:num>
  <w:num w:numId="39">
    <w:abstractNumId w:val="38"/>
  </w:num>
  <w:num w:numId="40">
    <w:abstractNumId w:val="2"/>
  </w:num>
  <w:num w:numId="41">
    <w:abstractNumId w:val="0"/>
  </w:num>
  <w:num w:numId="42">
    <w:abstractNumId w:val="121"/>
  </w:num>
  <w:num w:numId="43">
    <w:abstractNumId w:val="13"/>
  </w:num>
  <w:num w:numId="44">
    <w:abstractNumId w:val="82"/>
  </w:num>
  <w:num w:numId="45">
    <w:abstractNumId w:val="73"/>
  </w:num>
  <w:num w:numId="46">
    <w:abstractNumId w:val="48"/>
  </w:num>
  <w:num w:numId="47">
    <w:abstractNumId w:val="30"/>
  </w:num>
  <w:num w:numId="48">
    <w:abstractNumId w:val="105"/>
    <w:lvlOverride w:ilvl="0">
      <w:lvl w:ilvl="0">
        <w:numFmt w:val="bullet"/>
        <w:lvlText w:val=""/>
        <w:lvlJc w:val="left"/>
        <w:pPr>
          <w:tabs>
            <w:tab w:val="left" w:pos="720"/>
          </w:tabs>
          <w:ind w:left="720" w:hanging="360"/>
        </w:pPr>
        <w:rPr>
          <w:rFonts w:ascii="Symbol" w:hAnsi="Symbol" w:hint="default"/>
          <w:sz w:val="20"/>
        </w:rPr>
      </w:lvl>
    </w:lvlOverride>
  </w:num>
  <w:num w:numId="49">
    <w:abstractNumId w:val="23"/>
    <w:lvlOverride w:ilvl="0">
      <w:lvl w:ilvl="0">
        <w:numFmt w:val="bullet"/>
        <w:lvlText w:val=""/>
        <w:lvlJc w:val="left"/>
        <w:pPr>
          <w:tabs>
            <w:tab w:val="left" w:pos="720"/>
          </w:tabs>
          <w:ind w:left="720" w:hanging="360"/>
        </w:pPr>
        <w:rPr>
          <w:rFonts w:ascii="Symbol" w:hAnsi="Symbol" w:hint="default"/>
          <w:sz w:val="20"/>
        </w:rPr>
      </w:lvl>
    </w:lvlOverride>
  </w:num>
  <w:num w:numId="50">
    <w:abstractNumId w:val="29"/>
    <w:lvlOverride w:ilvl="0">
      <w:lvl w:ilvl="0">
        <w:numFmt w:val="bullet"/>
        <w:lvlText w:val=""/>
        <w:lvlJc w:val="left"/>
        <w:pPr>
          <w:tabs>
            <w:tab w:val="left" w:pos="720"/>
          </w:tabs>
          <w:ind w:left="720" w:hanging="360"/>
        </w:pPr>
        <w:rPr>
          <w:rFonts w:ascii="Symbol" w:hAnsi="Symbol" w:hint="default"/>
          <w:sz w:val="20"/>
        </w:rPr>
      </w:lvl>
    </w:lvlOverride>
  </w:num>
  <w:num w:numId="51">
    <w:abstractNumId w:val="96"/>
  </w:num>
  <w:num w:numId="52">
    <w:abstractNumId w:val="97"/>
  </w:num>
  <w:num w:numId="53">
    <w:abstractNumId w:val="42"/>
  </w:num>
  <w:num w:numId="54">
    <w:abstractNumId w:val="102"/>
  </w:num>
  <w:num w:numId="55">
    <w:abstractNumId w:val="99"/>
  </w:num>
  <w:num w:numId="56">
    <w:abstractNumId w:val="84"/>
  </w:num>
  <w:num w:numId="57">
    <w:abstractNumId w:val="115"/>
  </w:num>
  <w:num w:numId="58">
    <w:abstractNumId w:val="37"/>
  </w:num>
  <w:num w:numId="59">
    <w:abstractNumId w:val="51"/>
  </w:num>
  <w:num w:numId="60">
    <w:abstractNumId w:val="64"/>
  </w:num>
  <w:num w:numId="61">
    <w:abstractNumId w:val="67"/>
  </w:num>
  <w:num w:numId="62">
    <w:abstractNumId w:val="70"/>
  </w:num>
  <w:num w:numId="63">
    <w:abstractNumId w:val="45"/>
  </w:num>
  <w:num w:numId="64">
    <w:abstractNumId w:val="47"/>
  </w:num>
  <w:num w:numId="65">
    <w:abstractNumId w:val="124"/>
  </w:num>
  <w:num w:numId="66">
    <w:abstractNumId w:val="114"/>
  </w:num>
  <w:num w:numId="67">
    <w:abstractNumId w:val="55"/>
  </w:num>
  <w:num w:numId="68">
    <w:abstractNumId w:val="58"/>
  </w:num>
  <w:num w:numId="69">
    <w:abstractNumId w:val="49"/>
  </w:num>
  <w:num w:numId="70">
    <w:abstractNumId w:val="46"/>
  </w:num>
  <w:num w:numId="71">
    <w:abstractNumId w:val="116"/>
  </w:num>
  <w:num w:numId="72">
    <w:abstractNumId w:val="16"/>
  </w:num>
  <w:num w:numId="73">
    <w:abstractNumId w:val="103"/>
  </w:num>
  <w:num w:numId="74">
    <w:abstractNumId w:val="3"/>
  </w:num>
  <w:num w:numId="75">
    <w:abstractNumId w:val="27"/>
  </w:num>
  <w:num w:numId="76">
    <w:abstractNumId w:val="113"/>
  </w:num>
  <w:num w:numId="77">
    <w:abstractNumId w:val="106"/>
  </w:num>
  <w:num w:numId="78">
    <w:abstractNumId w:val="25"/>
  </w:num>
  <w:num w:numId="79">
    <w:abstractNumId w:val="77"/>
  </w:num>
  <w:num w:numId="80">
    <w:abstractNumId w:val="123"/>
  </w:num>
  <w:num w:numId="81">
    <w:abstractNumId w:val="8"/>
  </w:num>
  <w:num w:numId="82">
    <w:abstractNumId w:val="11"/>
  </w:num>
  <w:num w:numId="83">
    <w:abstractNumId w:val="120"/>
  </w:num>
  <w:num w:numId="84">
    <w:abstractNumId w:val="88"/>
  </w:num>
  <w:num w:numId="85">
    <w:abstractNumId w:val="9"/>
  </w:num>
  <w:num w:numId="86">
    <w:abstractNumId w:val="18"/>
  </w:num>
  <w:num w:numId="87">
    <w:abstractNumId w:val="111"/>
  </w:num>
  <w:num w:numId="88">
    <w:abstractNumId w:val="122"/>
  </w:num>
  <w:num w:numId="89">
    <w:abstractNumId w:val="39"/>
  </w:num>
  <w:num w:numId="90">
    <w:abstractNumId w:val="74"/>
  </w:num>
  <w:num w:numId="91">
    <w:abstractNumId w:val="52"/>
  </w:num>
  <w:num w:numId="92">
    <w:abstractNumId w:val="34"/>
  </w:num>
  <w:num w:numId="93">
    <w:abstractNumId w:val="61"/>
  </w:num>
  <w:num w:numId="94">
    <w:abstractNumId w:val="50"/>
  </w:num>
  <w:num w:numId="95">
    <w:abstractNumId w:val="59"/>
  </w:num>
  <w:num w:numId="96">
    <w:abstractNumId w:val="85"/>
  </w:num>
  <w:num w:numId="97">
    <w:abstractNumId w:val="1"/>
  </w:num>
  <w:num w:numId="98">
    <w:abstractNumId w:val="118"/>
  </w:num>
  <w:num w:numId="99">
    <w:abstractNumId w:val="7"/>
  </w:num>
  <w:num w:numId="100">
    <w:abstractNumId w:val="14"/>
  </w:num>
  <w:num w:numId="101">
    <w:abstractNumId w:val="104"/>
  </w:num>
  <w:num w:numId="102">
    <w:abstractNumId w:val="72"/>
  </w:num>
  <w:num w:numId="103">
    <w:abstractNumId w:val="24"/>
  </w:num>
  <w:num w:numId="104">
    <w:abstractNumId w:val="12"/>
  </w:num>
  <w:num w:numId="105">
    <w:abstractNumId w:val="81"/>
  </w:num>
  <w:num w:numId="106">
    <w:abstractNumId w:val="80"/>
  </w:num>
  <w:num w:numId="107">
    <w:abstractNumId w:val="108"/>
  </w:num>
  <w:num w:numId="108">
    <w:abstractNumId w:val="68"/>
  </w:num>
  <w:num w:numId="109">
    <w:abstractNumId w:val="44"/>
  </w:num>
  <w:num w:numId="110">
    <w:abstractNumId w:val="66"/>
  </w:num>
  <w:num w:numId="111">
    <w:abstractNumId w:val="19"/>
  </w:num>
  <w:num w:numId="112">
    <w:abstractNumId w:val="112"/>
  </w:num>
  <w:num w:numId="113">
    <w:abstractNumId w:val="62"/>
  </w:num>
  <w:num w:numId="114">
    <w:abstractNumId w:val="43"/>
  </w:num>
  <w:num w:numId="115">
    <w:abstractNumId w:val="63"/>
  </w:num>
  <w:num w:numId="116">
    <w:abstractNumId w:val="98"/>
  </w:num>
  <w:num w:numId="117">
    <w:abstractNumId w:val="56"/>
  </w:num>
  <w:num w:numId="118">
    <w:abstractNumId w:val="21"/>
  </w:num>
  <w:num w:numId="119">
    <w:abstractNumId w:val="33"/>
  </w:num>
  <w:num w:numId="120">
    <w:abstractNumId w:val="71"/>
  </w:num>
  <w:num w:numId="121">
    <w:abstractNumId w:val="4"/>
  </w:num>
  <w:num w:numId="122">
    <w:abstractNumId w:val="41"/>
  </w:num>
  <w:num w:numId="123">
    <w:abstractNumId w:val="40"/>
  </w:num>
  <w:num w:numId="124">
    <w:abstractNumId w:val="119"/>
  </w:num>
  <w:num w:numId="125">
    <w:abstractNumId w:val="20"/>
  </w:num>
  <w:num w:numId="126">
    <w:abstractNumId w:val="78"/>
  </w:num>
  <w:numIdMacAtCleanup w:val="1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Unknown">
    <w15:presenceInfo w15:providerId="None" w15:userId="Unknow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15EE"/>
    <w:rsid w:val="00000243"/>
    <w:rsid w:val="00000869"/>
    <w:rsid w:val="00003589"/>
    <w:rsid w:val="00003A50"/>
    <w:rsid w:val="00003A83"/>
    <w:rsid w:val="000047CA"/>
    <w:rsid w:val="00004C7E"/>
    <w:rsid w:val="00004DB9"/>
    <w:rsid w:val="00004EA9"/>
    <w:rsid w:val="00005E9F"/>
    <w:rsid w:val="00005EAF"/>
    <w:rsid w:val="00006DF1"/>
    <w:rsid w:val="00010026"/>
    <w:rsid w:val="0001049D"/>
    <w:rsid w:val="00010C9C"/>
    <w:rsid w:val="00011044"/>
    <w:rsid w:val="00011862"/>
    <w:rsid w:val="000125C8"/>
    <w:rsid w:val="00012D55"/>
    <w:rsid w:val="000138B6"/>
    <w:rsid w:val="000139C8"/>
    <w:rsid w:val="000147E6"/>
    <w:rsid w:val="00014D8F"/>
    <w:rsid w:val="0001642C"/>
    <w:rsid w:val="0001792E"/>
    <w:rsid w:val="0002045D"/>
    <w:rsid w:val="0002074C"/>
    <w:rsid w:val="00021C1B"/>
    <w:rsid w:val="00021FED"/>
    <w:rsid w:val="00023279"/>
    <w:rsid w:val="00023A75"/>
    <w:rsid w:val="000247EC"/>
    <w:rsid w:val="000248BF"/>
    <w:rsid w:val="00024AD4"/>
    <w:rsid w:val="00024DCA"/>
    <w:rsid w:val="00025B6D"/>
    <w:rsid w:val="00026299"/>
    <w:rsid w:val="00026CA8"/>
    <w:rsid w:val="0002703F"/>
    <w:rsid w:val="00027318"/>
    <w:rsid w:val="00027687"/>
    <w:rsid w:val="00031111"/>
    <w:rsid w:val="00031932"/>
    <w:rsid w:val="000322CF"/>
    <w:rsid w:val="00032F31"/>
    <w:rsid w:val="000330BA"/>
    <w:rsid w:val="00033376"/>
    <w:rsid w:val="00033513"/>
    <w:rsid w:val="0003398A"/>
    <w:rsid w:val="00033EC6"/>
    <w:rsid w:val="000373FA"/>
    <w:rsid w:val="00037CD6"/>
    <w:rsid w:val="0004044C"/>
    <w:rsid w:val="000409EA"/>
    <w:rsid w:val="000417C7"/>
    <w:rsid w:val="000418C2"/>
    <w:rsid w:val="00041CEF"/>
    <w:rsid w:val="000435C3"/>
    <w:rsid w:val="0004386B"/>
    <w:rsid w:val="000441F6"/>
    <w:rsid w:val="000447B5"/>
    <w:rsid w:val="0004507D"/>
    <w:rsid w:val="00045326"/>
    <w:rsid w:val="00045A24"/>
    <w:rsid w:val="000460C3"/>
    <w:rsid w:val="0004711F"/>
    <w:rsid w:val="00047B4C"/>
    <w:rsid w:val="000506F9"/>
    <w:rsid w:val="0005406E"/>
    <w:rsid w:val="0005496A"/>
    <w:rsid w:val="00054F8C"/>
    <w:rsid w:val="00055605"/>
    <w:rsid w:val="00055A3C"/>
    <w:rsid w:val="00056A2B"/>
    <w:rsid w:val="000571BA"/>
    <w:rsid w:val="00057264"/>
    <w:rsid w:val="0005760A"/>
    <w:rsid w:val="00057B41"/>
    <w:rsid w:val="00057C97"/>
    <w:rsid w:val="00057E5B"/>
    <w:rsid w:val="00060B45"/>
    <w:rsid w:val="00060FB1"/>
    <w:rsid w:val="00061542"/>
    <w:rsid w:val="00061F69"/>
    <w:rsid w:val="00062BFF"/>
    <w:rsid w:val="00062E60"/>
    <w:rsid w:val="00064C98"/>
    <w:rsid w:val="000654C2"/>
    <w:rsid w:val="000656B7"/>
    <w:rsid w:val="00065C80"/>
    <w:rsid w:val="00066352"/>
    <w:rsid w:val="00066502"/>
    <w:rsid w:val="0006657B"/>
    <w:rsid w:val="000715FF"/>
    <w:rsid w:val="00071939"/>
    <w:rsid w:val="000719B4"/>
    <w:rsid w:val="00072C6B"/>
    <w:rsid w:val="00073EA3"/>
    <w:rsid w:val="00074149"/>
    <w:rsid w:val="0007449D"/>
    <w:rsid w:val="0007499B"/>
    <w:rsid w:val="00074B2E"/>
    <w:rsid w:val="00074E19"/>
    <w:rsid w:val="000755F6"/>
    <w:rsid w:val="00075794"/>
    <w:rsid w:val="00075823"/>
    <w:rsid w:val="00076314"/>
    <w:rsid w:val="00080307"/>
    <w:rsid w:val="0008041C"/>
    <w:rsid w:val="000805BC"/>
    <w:rsid w:val="00080C03"/>
    <w:rsid w:val="00081C79"/>
    <w:rsid w:val="00083BC6"/>
    <w:rsid w:val="00084F98"/>
    <w:rsid w:val="00084FDB"/>
    <w:rsid w:val="00086131"/>
    <w:rsid w:val="00086D7D"/>
    <w:rsid w:val="00087123"/>
    <w:rsid w:val="00087ECA"/>
    <w:rsid w:val="000900D1"/>
    <w:rsid w:val="00090B00"/>
    <w:rsid w:val="00091446"/>
    <w:rsid w:val="0009180E"/>
    <w:rsid w:val="00091A23"/>
    <w:rsid w:val="000926A8"/>
    <w:rsid w:val="00092B67"/>
    <w:rsid w:val="00093355"/>
    <w:rsid w:val="00095298"/>
    <w:rsid w:val="00095B7E"/>
    <w:rsid w:val="000964D8"/>
    <w:rsid w:val="00097031"/>
    <w:rsid w:val="00097324"/>
    <w:rsid w:val="000A036C"/>
    <w:rsid w:val="000A2395"/>
    <w:rsid w:val="000A2B4C"/>
    <w:rsid w:val="000A2C36"/>
    <w:rsid w:val="000A3F21"/>
    <w:rsid w:val="000A4851"/>
    <w:rsid w:val="000A5BC0"/>
    <w:rsid w:val="000A5E93"/>
    <w:rsid w:val="000A6812"/>
    <w:rsid w:val="000A7BE8"/>
    <w:rsid w:val="000A7CE3"/>
    <w:rsid w:val="000B0B8E"/>
    <w:rsid w:val="000B2E1A"/>
    <w:rsid w:val="000B3B50"/>
    <w:rsid w:val="000B449A"/>
    <w:rsid w:val="000B4D5C"/>
    <w:rsid w:val="000B58C4"/>
    <w:rsid w:val="000B5C5F"/>
    <w:rsid w:val="000B60E0"/>
    <w:rsid w:val="000B667A"/>
    <w:rsid w:val="000B6B1D"/>
    <w:rsid w:val="000B6C33"/>
    <w:rsid w:val="000B6EDC"/>
    <w:rsid w:val="000B749B"/>
    <w:rsid w:val="000B7E55"/>
    <w:rsid w:val="000B7F79"/>
    <w:rsid w:val="000C1191"/>
    <w:rsid w:val="000C1E16"/>
    <w:rsid w:val="000C238C"/>
    <w:rsid w:val="000C23A6"/>
    <w:rsid w:val="000C2742"/>
    <w:rsid w:val="000C3C84"/>
    <w:rsid w:val="000C44CC"/>
    <w:rsid w:val="000C4843"/>
    <w:rsid w:val="000C4982"/>
    <w:rsid w:val="000C55C3"/>
    <w:rsid w:val="000C5900"/>
    <w:rsid w:val="000C5FE4"/>
    <w:rsid w:val="000C7CFD"/>
    <w:rsid w:val="000C7FB3"/>
    <w:rsid w:val="000D0490"/>
    <w:rsid w:val="000D18EE"/>
    <w:rsid w:val="000D2051"/>
    <w:rsid w:val="000D2302"/>
    <w:rsid w:val="000D230E"/>
    <w:rsid w:val="000D3768"/>
    <w:rsid w:val="000D386A"/>
    <w:rsid w:val="000D3B0F"/>
    <w:rsid w:val="000D4813"/>
    <w:rsid w:val="000D4E41"/>
    <w:rsid w:val="000D5722"/>
    <w:rsid w:val="000D5E00"/>
    <w:rsid w:val="000D6BB3"/>
    <w:rsid w:val="000E0DD3"/>
    <w:rsid w:val="000E335F"/>
    <w:rsid w:val="000E3C4C"/>
    <w:rsid w:val="000E42BC"/>
    <w:rsid w:val="000E4672"/>
    <w:rsid w:val="000E46CF"/>
    <w:rsid w:val="000E4D32"/>
    <w:rsid w:val="000E4DAB"/>
    <w:rsid w:val="000E5395"/>
    <w:rsid w:val="000E6541"/>
    <w:rsid w:val="000E662B"/>
    <w:rsid w:val="000F0ED8"/>
    <w:rsid w:val="000F11CD"/>
    <w:rsid w:val="000F2869"/>
    <w:rsid w:val="000F2DD1"/>
    <w:rsid w:val="000F4533"/>
    <w:rsid w:val="000F4736"/>
    <w:rsid w:val="000F47DE"/>
    <w:rsid w:val="000F4F35"/>
    <w:rsid w:val="000F7258"/>
    <w:rsid w:val="000F745B"/>
    <w:rsid w:val="000F76A3"/>
    <w:rsid w:val="000F78B4"/>
    <w:rsid w:val="000F7E80"/>
    <w:rsid w:val="000F7E93"/>
    <w:rsid w:val="001004D4"/>
    <w:rsid w:val="00101D33"/>
    <w:rsid w:val="0010294F"/>
    <w:rsid w:val="00102A04"/>
    <w:rsid w:val="00102FD4"/>
    <w:rsid w:val="001030CE"/>
    <w:rsid w:val="00103426"/>
    <w:rsid w:val="0010364D"/>
    <w:rsid w:val="00103F67"/>
    <w:rsid w:val="00103FC2"/>
    <w:rsid w:val="001054B6"/>
    <w:rsid w:val="001058BB"/>
    <w:rsid w:val="001061A0"/>
    <w:rsid w:val="00106619"/>
    <w:rsid w:val="00107C30"/>
    <w:rsid w:val="00107DEF"/>
    <w:rsid w:val="00107FDC"/>
    <w:rsid w:val="00110238"/>
    <w:rsid w:val="001108E3"/>
    <w:rsid w:val="001123F2"/>
    <w:rsid w:val="00113396"/>
    <w:rsid w:val="00113655"/>
    <w:rsid w:val="00113B80"/>
    <w:rsid w:val="00113D76"/>
    <w:rsid w:val="00113DFB"/>
    <w:rsid w:val="00114AA0"/>
    <w:rsid w:val="00116380"/>
    <w:rsid w:val="0011657E"/>
    <w:rsid w:val="00116F8C"/>
    <w:rsid w:val="001203DC"/>
    <w:rsid w:val="00120B33"/>
    <w:rsid w:val="00120DAF"/>
    <w:rsid w:val="001216AD"/>
    <w:rsid w:val="00122576"/>
    <w:rsid w:val="001225B0"/>
    <w:rsid w:val="00122A37"/>
    <w:rsid w:val="00123547"/>
    <w:rsid w:val="00123594"/>
    <w:rsid w:val="00123A35"/>
    <w:rsid w:val="0012451A"/>
    <w:rsid w:val="00125867"/>
    <w:rsid w:val="00125D1A"/>
    <w:rsid w:val="0012649B"/>
    <w:rsid w:val="00126813"/>
    <w:rsid w:val="00126AEE"/>
    <w:rsid w:val="0013000E"/>
    <w:rsid w:val="001303D3"/>
    <w:rsid w:val="00130545"/>
    <w:rsid w:val="001306F6"/>
    <w:rsid w:val="001308B1"/>
    <w:rsid w:val="00130C59"/>
    <w:rsid w:val="001321B1"/>
    <w:rsid w:val="0013225B"/>
    <w:rsid w:val="00133B05"/>
    <w:rsid w:val="00133ECF"/>
    <w:rsid w:val="00133FC4"/>
    <w:rsid w:val="0013490B"/>
    <w:rsid w:val="00135697"/>
    <w:rsid w:val="00135EDE"/>
    <w:rsid w:val="00136A10"/>
    <w:rsid w:val="00137978"/>
    <w:rsid w:val="00137FFA"/>
    <w:rsid w:val="00140096"/>
    <w:rsid w:val="001406A7"/>
    <w:rsid w:val="0014078C"/>
    <w:rsid w:val="0014124B"/>
    <w:rsid w:val="0014144F"/>
    <w:rsid w:val="00141ACB"/>
    <w:rsid w:val="00141D0F"/>
    <w:rsid w:val="00141FBA"/>
    <w:rsid w:val="0014219F"/>
    <w:rsid w:val="00142D80"/>
    <w:rsid w:val="00142DCB"/>
    <w:rsid w:val="00143149"/>
    <w:rsid w:val="001438DA"/>
    <w:rsid w:val="00143AF5"/>
    <w:rsid w:val="00143BC0"/>
    <w:rsid w:val="00144C40"/>
    <w:rsid w:val="00145706"/>
    <w:rsid w:val="00146154"/>
    <w:rsid w:val="0014618B"/>
    <w:rsid w:val="00146A99"/>
    <w:rsid w:val="00146C8D"/>
    <w:rsid w:val="001510E2"/>
    <w:rsid w:val="001527E6"/>
    <w:rsid w:val="001532D5"/>
    <w:rsid w:val="00153E0D"/>
    <w:rsid w:val="00155B86"/>
    <w:rsid w:val="00156491"/>
    <w:rsid w:val="00156667"/>
    <w:rsid w:val="001575CF"/>
    <w:rsid w:val="00160119"/>
    <w:rsid w:val="0016022A"/>
    <w:rsid w:val="00160B0E"/>
    <w:rsid w:val="00160D17"/>
    <w:rsid w:val="00160F62"/>
    <w:rsid w:val="001616A3"/>
    <w:rsid w:val="00161995"/>
    <w:rsid w:val="00161C18"/>
    <w:rsid w:val="001625CE"/>
    <w:rsid w:val="00162F82"/>
    <w:rsid w:val="001630BF"/>
    <w:rsid w:val="00164EC2"/>
    <w:rsid w:val="0016538C"/>
    <w:rsid w:val="0016662E"/>
    <w:rsid w:val="00166A16"/>
    <w:rsid w:val="00167E1B"/>
    <w:rsid w:val="001713F9"/>
    <w:rsid w:val="00172050"/>
    <w:rsid w:val="00173457"/>
    <w:rsid w:val="00173743"/>
    <w:rsid w:val="00173B44"/>
    <w:rsid w:val="001755D3"/>
    <w:rsid w:val="001758C0"/>
    <w:rsid w:val="001761E7"/>
    <w:rsid w:val="0017624A"/>
    <w:rsid w:val="00177500"/>
    <w:rsid w:val="00177633"/>
    <w:rsid w:val="00177E6A"/>
    <w:rsid w:val="00181B12"/>
    <w:rsid w:val="00181E4E"/>
    <w:rsid w:val="00182127"/>
    <w:rsid w:val="00184C70"/>
    <w:rsid w:val="001859D7"/>
    <w:rsid w:val="00187674"/>
    <w:rsid w:val="00187B27"/>
    <w:rsid w:val="001906AF"/>
    <w:rsid w:val="001914D5"/>
    <w:rsid w:val="0019169E"/>
    <w:rsid w:val="00191CE5"/>
    <w:rsid w:val="00192436"/>
    <w:rsid w:val="00192C37"/>
    <w:rsid w:val="00193308"/>
    <w:rsid w:val="00194C0C"/>
    <w:rsid w:val="00194C3D"/>
    <w:rsid w:val="00194F3E"/>
    <w:rsid w:val="00195B37"/>
    <w:rsid w:val="00196D9F"/>
    <w:rsid w:val="00197B5B"/>
    <w:rsid w:val="001A03C7"/>
    <w:rsid w:val="001A0FD3"/>
    <w:rsid w:val="001A10C9"/>
    <w:rsid w:val="001A10D6"/>
    <w:rsid w:val="001A123E"/>
    <w:rsid w:val="001A20E0"/>
    <w:rsid w:val="001A24B5"/>
    <w:rsid w:val="001A3C51"/>
    <w:rsid w:val="001A416B"/>
    <w:rsid w:val="001A41AE"/>
    <w:rsid w:val="001A429C"/>
    <w:rsid w:val="001A45D7"/>
    <w:rsid w:val="001A47E9"/>
    <w:rsid w:val="001A492E"/>
    <w:rsid w:val="001A6ACC"/>
    <w:rsid w:val="001A6DBE"/>
    <w:rsid w:val="001A6EED"/>
    <w:rsid w:val="001A7599"/>
    <w:rsid w:val="001A76A8"/>
    <w:rsid w:val="001A7847"/>
    <w:rsid w:val="001A7E9A"/>
    <w:rsid w:val="001B0CF9"/>
    <w:rsid w:val="001B1880"/>
    <w:rsid w:val="001B27EF"/>
    <w:rsid w:val="001B2BA4"/>
    <w:rsid w:val="001B31D5"/>
    <w:rsid w:val="001B40E2"/>
    <w:rsid w:val="001B423D"/>
    <w:rsid w:val="001B4392"/>
    <w:rsid w:val="001B5A51"/>
    <w:rsid w:val="001B66AE"/>
    <w:rsid w:val="001B768F"/>
    <w:rsid w:val="001C09C4"/>
    <w:rsid w:val="001C0CDA"/>
    <w:rsid w:val="001C0E19"/>
    <w:rsid w:val="001C14AC"/>
    <w:rsid w:val="001C1CD2"/>
    <w:rsid w:val="001C20DE"/>
    <w:rsid w:val="001C2394"/>
    <w:rsid w:val="001C249F"/>
    <w:rsid w:val="001C2B59"/>
    <w:rsid w:val="001C2CF5"/>
    <w:rsid w:val="001C2E2F"/>
    <w:rsid w:val="001C2E49"/>
    <w:rsid w:val="001C379C"/>
    <w:rsid w:val="001C4B06"/>
    <w:rsid w:val="001C5177"/>
    <w:rsid w:val="001C5355"/>
    <w:rsid w:val="001C555B"/>
    <w:rsid w:val="001C668D"/>
    <w:rsid w:val="001C6D13"/>
    <w:rsid w:val="001C6F49"/>
    <w:rsid w:val="001C74FE"/>
    <w:rsid w:val="001C7E24"/>
    <w:rsid w:val="001D1F5E"/>
    <w:rsid w:val="001D2687"/>
    <w:rsid w:val="001D33A2"/>
    <w:rsid w:val="001D3700"/>
    <w:rsid w:val="001D37D5"/>
    <w:rsid w:val="001D4C9D"/>
    <w:rsid w:val="001D5744"/>
    <w:rsid w:val="001D581A"/>
    <w:rsid w:val="001D602C"/>
    <w:rsid w:val="001D74CE"/>
    <w:rsid w:val="001E0345"/>
    <w:rsid w:val="001E07FA"/>
    <w:rsid w:val="001E2C73"/>
    <w:rsid w:val="001E362F"/>
    <w:rsid w:val="001E38E6"/>
    <w:rsid w:val="001E3976"/>
    <w:rsid w:val="001E406F"/>
    <w:rsid w:val="001E41C9"/>
    <w:rsid w:val="001E487E"/>
    <w:rsid w:val="001E4E22"/>
    <w:rsid w:val="001E5E51"/>
    <w:rsid w:val="001E6AC5"/>
    <w:rsid w:val="001E7ACA"/>
    <w:rsid w:val="001F0523"/>
    <w:rsid w:val="001F0B4A"/>
    <w:rsid w:val="001F123B"/>
    <w:rsid w:val="001F1858"/>
    <w:rsid w:val="001F1DCE"/>
    <w:rsid w:val="001F2ABB"/>
    <w:rsid w:val="001F3148"/>
    <w:rsid w:val="001F3461"/>
    <w:rsid w:val="001F424A"/>
    <w:rsid w:val="001F4988"/>
    <w:rsid w:val="001F6098"/>
    <w:rsid w:val="001F64FA"/>
    <w:rsid w:val="001F6505"/>
    <w:rsid w:val="001F6CB9"/>
    <w:rsid w:val="001F74A8"/>
    <w:rsid w:val="00200638"/>
    <w:rsid w:val="00200AD0"/>
    <w:rsid w:val="0020104B"/>
    <w:rsid w:val="00201746"/>
    <w:rsid w:val="00201CE8"/>
    <w:rsid w:val="00202073"/>
    <w:rsid w:val="00202235"/>
    <w:rsid w:val="0020286B"/>
    <w:rsid w:val="00202BD1"/>
    <w:rsid w:val="00202F35"/>
    <w:rsid w:val="002034A4"/>
    <w:rsid w:val="0020492A"/>
    <w:rsid w:val="00205AE7"/>
    <w:rsid w:val="00205E59"/>
    <w:rsid w:val="0020645C"/>
    <w:rsid w:val="0020720F"/>
    <w:rsid w:val="00207C55"/>
    <w:rsid w:val="00210829"/>
    <w:rsid w:val="00210CAB"/>
    <w:rsid w:val="00211B83"/>
    <w:rsid w:val="00211C53"/>
    <w:rsid w:val="00212535"/>
    <w:rsid w:val="00212609"/>
    <w:rsid w:val="0021299C"/>
    <w:rsid w:val="00212B42"/>
    <w:rsid w:val="0021357A"/>
    <w:rsid w:val="00213FF0"/>
    <w:rsid w:val="002147CB"/>
    <w:rsid w:val="00214DE7"/>
    <w:rsid w:val="002151FA"/>
    <w:rsid w:val="00216A67"/>
    <w:rsid w:val="00217119"/>
    <w:rsid w:val="00217998"/>
    <w:rsid w:val="0022042A"/>
    <w:rsid w:val="0022098D"/>
    <w:rsid w:val="00220EDC"/>
    <w:rsid w:val="00221658"/>
    <w:rsid w:val="0022233D"/>
    <w:rsid w:val="0022277A"/>
    <w:rsid w:val="002232FC"/>
    <w:rsid w:val="00223776"/>
    <w:rsid w:val="0022423A"/>
    <w:rsid w:val="002246B7"/>
    <w:rsid w:val="0022486D"/>
    <w:rsid w:val="00225144"/>
    <w:rsid w:val="00225E31"/>
    <w:rsid w:val="0022653D"/>
    <w:rsid w:val="00226696"/>
    <w:rsid w:val="00226877"/>
    <w:rsid w:val="00227652"/>
    <w:rsid w:val="002308AE"/>
    <w:rsid w:val="00230CDC"/>
    <w:rsid w:val="00230FF3"/>
    <w:rsid w:val="0023124C"/>
    <w:rsid w:val="0023227C"/>
    <w:rsid w:val="00232553"/>
    <w:rsid w:val="00233481"/>
    <w:rsid w:val="00233574"/>
    <w:rsid w:val="00233887"/>
    <w:rsid w:val="00235679"/>
    <w:rsid w:val="00236009"/>
    <w:rsid w:val="00236593"/>
    <w:rsid w:val="002368AB"/>
    <w:rsid w:val="00236EC5"/>
    <w:rsid w:val="002414A6"/>
    <w:rsid w:val="002426AD"/>
    <w:rsid w:val="00242CB4"/>
    <w:rsid w:val="00244AB0"/>
    <w:rsid w:val="00244C0A"/>
    <w:rsid w:val="00244D39"/>
    <w:rsid w:val="002459A2"/>
    <w:rsid w:val="00245BE1"/>
    <w:rsid w:val="002468EF"/>
    <w:rsid w:val="00246B9F"/>
    <w:rsid w:val="002473E9"/>
    <w:rsid w:val="00247D79"/>
    <w:rsid w:val="00247FA6"/>
    <w:rsid w:val="00250692"/>
    <w:rsid w:val="002508D1"/>
    <w:rsid w:val="00250EB4"/>
    <w:rsid w:val="0025119D"/>
    <w:rsid w:val="00251A3C"/>
    <w:rsid w:val="00252131"/>
    <w:rsid w:val="00252243"/>
    <w:rsid w:val="0025273C"/>
    <w:rsid w:val="0025369F"/>
    <w:rsid w:val="00253B17"/>
    <w:rsid w:val="00253D99"/>
    <w:rsid w:val="00253F6D"/>
    <w:rsid w:val="002545BF"/>
    <w:rsid w:val="002557D9"/>
    <w:rsid w:val="00255CD7"/>
    <w:rsid w:val="0025628C"/>
    <w:rsid w:val="00256513"/>
    <w:rsid w:val="00256BDF"/>
    <w:rsid w:val="00257020"/>
    <w:rsid w:val="0025730F"/>
    <w:rsid w:val="00257A4F"/>
    <w:rsid w:val="0026054A"/>
    <w:rsid w:val="00261630"/>
    <w:rsid w:val="002618E6"/>
    <w:rsid w:val="00261AD0"/>
    <w:rsid w:val="00263586"/>
    <w:rsid w:val="002637CD"/>
    <w:rsid w:val="00265245"/>
    <w:rsid w:val="00266651"/>
    <w:rsid w:val="0026707D"/>
    <w:rsid w:val="00267DA7"/>
    <w:rsid w:val="00271475"/>
    <w:rsid w:val="00271CDE"/>
    <w:rsid w:val="00272B87"/>
    <w:rsid w:val="00272E5B"/>
    <w:rsid w:val="0027398B"/>
    <w:rsid w:val="00274BD4"/>
    <w:rsid w:val="00274F74"/>
    <w:rsid w:val="0027583C"/>
    <w:rsid w:val="00275F07"/>
    <w:rsid w:val="00275F2E"/>
    <w:rsid w:val="00276CF8"/>
    <w:rsid w:val="00276FD2"/>
    <w:rsid w:val="00277D4D"/>
    <w:rsid w:val="00281400"/>
    <w:rsid w:val="002827E5"/>
    <w:rsid w:val="00282858"/>
    <w:rsid w:val="0028340E"/>
    <w:rsid w:val="002834E9"/>
    <w:rsid w:val="00283721"/>
    <w:rsid w:val="0028452C"/>
    <w:rsid w:val="00284972"/>
    <w:rsid w:val="002854C4"/>
    <w:rsid w:val="00285B76"/>
    <w:rsid w:val="00285B8A"/>
    <w:rsid w:val="00286B56"/>
    <w:rsid w:val="00287BA0"/>
    <w:rsid w:val="002909D4"/>
    <w:rsid w:val="00290A6F"/>
    <w:rsid w:val="00290B9A"/>
    <w:rsid w:val="00291153"/>
    <w:rsid w:val="00291207"/>
    <w:rsid w:val="00292AA4"/>
    <w:rsid w:val="00295022"/>
    <w:rsid w:val="002958D0"/>
    <w:rsid w:val="00296A5F"/>
    <w:rsid w:val="002A12BD"/>
    <w:rsid w:val="002A1D04"/>
    <w:rsid w:val="002A1FAA"/>
    <w:rsid w:val="002A2A9F"/>
    <w:rsid w:val="002A2AE9"/>
    <w:rsid w:val="002A2B65"/>
    <w:rsid w:val="002A376E"/>
    <w:rsid w:val="002A47E2"/>
    <w:rsid w:val="002A4AFF"/>
    <w:rsid w:val="002A5016"/>
    <w:rsid w:val="002A53C4"/>
    <w:rsid w:val="002A6213"/>
    <w:rsid w:val="002A7716"/>
    <w:rsid w:val="002A7770"/>
    <w:rsid w:val="002A78FC"/>
    <w:rsid w:val="002A7E06"/>
    <w:rsid w:val="002B02D8"/>
    <w:rsid w:val="002B1675"/>
    <w:rsid w:val="002B1684"/>
    <w:rsid w:val="002B1A1B"/>
    <w:rsid w:val="002B1DC4"/>
    <w:rsid w:val="002B2365"/>
    <w:rsid w:val="002B3035"/>
    <w:rsid w:val="002B3733"/>
    <w:rsid w:val="002B3FC8"/>
    <w:rsid w:val="002B4077"/>
    <w:rsid w:val="002B5454"/>
    <w:rsid w:val="002B5DC5"/>
    <w:rsid w:val="002B7471"/>
    <w:rsid w:val="002B7902"/>
    <w:rsid w:val="002C1CF7"/>
    <w:rsid w:val="002C1D89"/>
    <w:rsid w:val="002C1E7B"/>
    <w:rsid w:val="002C2F02"/>
    <w:rsid w:val="002C32F2"/>
    <w:rsid w:val="002C35DB"/>
    <w:rsid w:val="002C3B09"/>
    <w:rsid w:val="002C3C86"/>
    <w:rsid w:val="002C44BD"/>
    <w:rsid w:val="002C4F21"/>
    <w:rsid w:val="002C5ACD"/>
    <w:rsid w:val="002C5AD7"/>
    <w:rsid w:val="002C6937"/>
    <w:rsid w:val="002C6A87"/>
    <w:rsid w:val="002C6B53"/>
    <w:rsid w:val="002C707D"/>
    <w:rsid w:val="002C7B87"/>
    <w:rsid w:val="002D039B"/>
    <w:rsid w:val="002D121C"/>
    <w:rsid w:val="002D19A4"/>
    <w:rsid w:val="002D254A"/>
    <w:rsid w:val="002D43A1"/>
    <w:rsid w:val="002D4739"/>
    <w:rsid w:val="002D4D00"/>
    <w:rsid w:val="002D537A"/>
    <w:rsid w:val="002D5A7D"/>
    <w:rsid w:val="002D611D"/>
    <w:rsid w:val="002D6D2F"/>
    <w:rsid w:val="002D6DDC"/>
    <w:rsid w:val="002D732D"/>
    <w:rsid w:val="002D7DE4"/>
    <w:rsid w:val="002E0920"/>
    <w:rsid w:val="002E1413"/>
    <w:rsid w:val="002E3223"/>
    <w:rsid w:val="002E3854"/>
    <w:rsid w:val="002E5CBC"/>
    <w:rsid w:val="002E5D53"/>
    <w:rsid w:val="002E5E94"/>
    <w:rsid w:val="002E6134"/>
    <w:rsid w:val="002E6A0F"/>
    <w:rsid w:val="002E6C3B"/>
    <w:rsid w:val="002E7678"/>
    <w:rsid w:val="002E7CEB"/>
    <w:rsid w:val="002F05F8"/>
    <w:rsid w:val="002F0865"/>
    <w:rsid w:val="002F0EF5"/>
    <w:rsid w:val="002F1007"/>
    <w:rsid w:val="002F1800"/>
    <w:rsid w:val="002F1CC3"/>
    <w:rsid w:val="002F2C72"/>
    <w:rsid w:val="002F32AC"/>
    <w:rsid w:val="002F3B36"/>
    <w:rsid w:val="002F4B55"/>
    <w:rsid w:val="002F5A65"/>
    <w:rsid w:val="002F60BA"/>
    <w:rsid w:val="002F675C"/>
    <w:rsid w:val="002F698B"/>
    <w:rsid w:val="002F760E"/>
    <w:rsid w:val="002F7D8C"/>
    <w:rsid w:val="002F7FB7"/>
    <w:rsid w:val="003003D0"/>
    <w:rsid w:val="00300934"/>
    <w:rsid w:val="00300B30"/>
    <w:rsid w:val="00300E0B"/>
    <w:rsid w:val="00301101"/>
    <w:rsid w:val="0030129F"/>
    <w:rsid w:val="00302695"/>
    <w:rsid w:val="00302DA9"/>
    <w:rsid w:val="00303A69"/>
    <w:rsid w:val="00303B85"/>
    <w:rsid w:val="00303CE6"/>
    <w:rsid w:val="0030418C"/>
    <w:rsid w:val="003043E2"/>
    <w:rsid w:val="0030446D"/>
    <w:rsid w:val="00304B22"/>
    <w:rsid w:val="00304D03"/>
    <w:rsid w:val="003057A3"/>
    <w:rsid w:val="00306434"/>
    <w:rsid w:val="00306A51"/>
    <w:rsid w:val="00306FA5"/>
    <w:rsid w:val="00310B20"/>
    <w:rsid w:val="00310CE9"/>
    <w:rsid w:val="0031174E"/>
    <w:rsid w:val="003118C9"/>
    <w:rsid w:val="003120FD"/>
    <w:rsid w:val="003121DB"/>
    <w:rsid w:val="003125E0"/>
    <w:rsid w:val="00312CA6"/>
    <w:rsid w:val="003138F0"/>
    <w:rsid w:val="00313E9B"/>
    <w:rsid w:val="00314860"/>
    <w:rsid w:val="00316922"/>
    <w:rsid w:val="00317944"/>
    <w:rsid w:val="00317DCB"/>
    <w:rsid w:val="00320B01"/>
    <w:rsid w:val="00320BED"/>
    <w:rsid w:val="00321C82"/>
    <w:rsid w:val="003229A6"/>
    <w:rsid w:val="00322FF0"/>
    <w:rsid w:val="003233D3"/>
    <w:rsid w:val="00323E35"/>
    <w:rsid w:val="003244C6"/>
    <w:rsid w:val="00324C45"/>
    <w:rsid w:val="00324CAC"/>
    <w:rsid w:val="00326E91"/>
    <w:rsid w:val="00327614"/>
    <w:rsid w:val="00327D70"/>
    <w:rsid w:val="003307EC"/>
    <w:rsid w:val="00330EC7"/>
    <w:rsid w:val="00332BF6"/>
    <w:rsid w:val="003330D8"/>
    <w:rsid w:val="003335BD"/>
    <w:rsid w:val="00333C82"/>
    <w:rsid w:val="00333CE5"/>
    <w:rsid w:val="0033469A"/>
    <w:rsid w:val="0033494A"/>
    <w:rsid w:val="00335358"/>
    <w:rsid w:val="00336F96"/>
    <w:rsid w:val="0033761F"/>
    <w:rsid w:val="0033798B"/>
    <w:rsid w:val="003408F8"/>
    <w:rsid w:val="0034105A"/>
    <w:rsid w:val="003413B8"/>
    <w:rsid w:val="0034159C"/>
    <w:rsid w:val="00341632"/>
    <w:rsid w:val="00342148"/>
    <w:rsid w:val="00342889"/>
    <w:rsid w:val="00343469"/>
    <w:rsid w:val="00343891"/>
    <w:rsid w:val="003442EC"/>
    <w:rsid w:val="00344CAC"/>
    <w:rsid w:val="00344E4E"/>
    <w:rsid w:val="00344EF2"/>
    <w:rsid w:val="003454A3"/>
    <w:rsid w:val="0034604D"/>
    <w:rsid w:val="00346548"/>
    <w:rsid w:val="00346E5D"/>
    <w:rsid w:val="003470CE"/>
    <w:rsid w:val="00350CBB"/>
    <w:rsid w:val="00351048"/>
    <w:rsid w:val="0035279B"/>
    <w:rsid w:val="003527D4"/>
    <w:rsid w:val="00353269"/>
    <w:rsid w:val="00353945"/>
    <w:rsid w:val="0035537B"/>
    <w:rsid w:val="00355C38"/>
    <w:rsid w:val="00355E83"/>
    <w:rsid w:val="00357D8B"/>
    <w:rsid w:val="00362DAB"/>
    <w:rsid w:val="00363AF3"/>
    <w:rsid w:val="00363B0D"/>
    <w:rsid w:val="003661DE"/>
    <w:rsid w:val="00366FB8"/>
    <w:rsid w:val="003676B4"/>
    <w:rsid w:val="00370903"/>
    <w:rsid w:val="00371010"/>
    <w:rsid w:val="003712DF"/>
    <w:rsid w:val="003714CF"/>
    <w:rsid w:val="00372498"/>
    <w:rsid w:val="00372A19"/>
    <w:rsid w:val="00373D12"/>
    <w:rsid w:val="00374042"/>
    <w:rsid w:val="0037481D"/>
    <w:rsid w:val="00374E6D"/>
    <w:rsid w:val="00375E6D"/>
    <w:rsid w:val="00377C11"/>
    <w:rsid w:val="003808A0"/>
    <w:rsid w:val="00380D9A"/>
    <w:rsid w:val="00381484"/>
    <w:rsid w:val="00381CCF"/>
    <w:rsid w:val="00381FD9"/>
    <w:rsid w:val="0038333C"/>
    <w:rsid w:val="00383C30"/>
    <w:rsid w:val="00384AC1"/>
    <w:rsid w:val="00384D34"/>
    <w:rsid w:val="00387349"/>
    <w:rsid w:val="003913BA"/>
    <w:rsid w:val="0039170B"/>
    <w:rsid w:val="00391C98"/>
    <w:rsid w:val="00392EB2"/>
    <w:rsid w:val="0039396A"/>
    <w:rsid w:val="00394A6B"/>
    <w:rsid w:val="00395698"/>
    <w:rsid w:val="003956D2"/>
    <w:rsid w:val="003958AE"/>
    <w:rsid w:val="00397EB7"/>
    <w:rsid w:val="003A057A"/>
    <w:rsid w:val="003A1128"/>
    <w:rsid w:val="003A268D"/>
    <w:rsid w:val="003A29FD"/>
    <w:rsid w:val="003A3111"/>
    <w:rsid w:val="003A3231"/>
    <w:rsid w:val="003A342D"/>
    <w:rsid w:val="003A47F1"/>
    <w:rsid w:val="003A4B8E"/>
    <w:rsid w:val="003A5EA1"/>
    <w:rsid w:val="003A67C1"/>
    <w:rsid w:val="003A6D81"/>
    <w:rsid w:val="003A78C6"/>
    <w:rsid w:val="003A79C0"/>
    <w:rsid w:val="003A7C73"/>
    <w:rsid w:val="003B2D3C"/>
    <w:rsid w:val="003B3829"/>
    <w:rsid w:val="003B3925"/>
    <w:rsid w:val="003B3A4D"/>
    <w:rsid w:val="003B4251"/>
    <w:rsid w:val="003B4338"/>
    <w:rsid w:val="003B4432"/>
    <w:rsid w:val="003B452B"/>
    <w:rsid w:val="003B4EE2"/>
    <w:rsid w:val="003B55F8"/>
    <w:rsid w:val="003B581B"/>
    <w:rsid w:val="003B588F"/>
    <w:rsid w:val="003B6347"/>
    <w:rsid w:val="003B67AE"/>
    <w:rsid w:val="003B713E"/>
    <w:rsid w:val="003B78C8"/>
    <w:rsid w:val="003B7A81"/>
    <w:rsid w:val="003C0D3B"/>
    <w:rsid w:val="003C121C"/>
    <w:rsid w:val="003C1E8A"/>
    <w:rsid w:val="003C2044"/>
    <w:rsid w:val="003C25C7"/>
    <w:rsid w:val="003C2DA8"/>
    <w:rsid w:val="003C33EE"/>
    <w:rsid w:val="003C3483"/>
    <w:rsid w:val="003C46B8"/>
    <w:rsid w:val="003C47DC"/>
    <w:rsid w:val="003C5B7A"/>
    <w:rsid w:val="003C5ECD"/>
    <w:rsid w:val="003C607B"/>
    <w:rsid w:val="003D0168"/>
    <w:rsid w:val="003D07C0"/>
    <w:rsid w:val="003D121C"/>
    <w:rsid w:val="003D18D9"/>
    <w:rsid w:val="003D18FD"/>
    <w:rsid w:val="003D1B9E"/>
    <w:rsid w:val="003D2478"/>
    <w:rsid w:val="003D27F1"/>
    <w:rsid w:val="003D371D"/>
    <w:rsid w:val="003D59AC"/>
    <w:rsid w:val="003D5B70"/>
    <w:rsid w:val="003D5E06"/>
    <w:rsid w:val="003D6860"/>
    <w:rsid w:val="003D6F21"/>
    <w:rsid w:val="003D7158"/>
    <w:rsid w:val="003D7F68"/>
    <w:rsid w:val="003E042B"/>
    <w:rsid w:val="003E0454"/>
    <w:rsid w:val="003E064E"/>
    <w:rsid w:val="003E1312"/>
    <w:rsid w:val="003E1D16"/>
    <w:rsid w:val="003E1F9D"/>
    <w:rsid w:val="003E245D"/>
    <w:rsid w:val="003E28E8"/>
    <w:rsid w:val="003E3DAB"/>
    <w:rsid w:val="003E498B"/>
    <w:rsid w:val="003E499F"/>
    <w:rsid w:val="003E517A"/>
    <w:rsid w:val="003E53D7"/>
    <w:rsid w:val="003E774D"/>
    <w:rsid w:val="003E7B37"/>
    <w:rsid w:val="003F10F5"/>
    <w:rsid w:val="003F16B9"/>
    <w:rsid w:val="003F262E"/>
    <w:rsid w:val="003F283A"/>
    <w:rsid w:val="003F34C0"/>
    <w:rsid w:val="003F3E5E"/>
    <w:rsid w:val="003F4331"/>
    <w:rsid w:val="003F4400"/>
    <w:rsid w:val="003F4D31"/>
    <w:rsid w:val="003F50C1"/>
    <w:rsid w:val="003F51AE"/>
    <w:rsid w:val="003F67D5"/>
    <w:rsid w:val="003F6CEE"/>
    <w:rsid w:val="003F7809"/>
    <w:rsid w:val="004005BF"/>
    <w:rsid w:val="004011C6"/>
    <w:rsid w:val="004015CE"/>
    <w:rsid w:val="00402D75"/>
    <w:rsid w:val="0040303B"/>
    <w:rsid w:val="00403A16"/>
    <w:rsid w:val="004049CD"/>
    <w:rsid w:val="00404B0A"/>
    <w:rsid w:val="0040569A"/>
    <w:rsid w:val="00406064"/>
    <w:rsid w:val="0040655F"/>
    <w:rsid w:val="004068AB"/>
    <w:rsid w:val="00406F1E"/>
    <w:rsid w:val="00407FA0"/>
    <w:rsid w:val="00410273"/>
    <w:rsid w:val="00410B0C"/>
    <w:rsid w:val="0041184D"/>
    <w:rsid w:val="00412163"/>
    <w:rsid w:val="004128B1"/>
    <w:rsid w:val="00412CC4"/>
    <w:rsid w:val="0041313F"/>
    <w:rsid w:val="004132F2"/>
    <w:rsid w:val="00413A2F"/>
    <w:rsid w:val="00413DAD"/>
    <w:rsid w:val="004163A6"/>
    <w:rsid w:val="00420AEE"/>
    <w:rsid w:val="00420CE5"/>
    <w:rsid w:val="004214C5"/>
    <w:rsid w:val="00422501"/>
    <w:rsid w:val="004228A6"/>
    <w:rsid w:val="00422D56"/>
    <w:rsid w:val="004233B2"/>
    <w:rsid w:val="0042360D"/>
    <w:rsid w:val="00424722"/>
    <w:rsid w:val="00424DF5"/>
    <w:rsid w:val="0042569C"/>
    <w:rsid w:val="00425D4B"/>
    <w:rsid w:val="004349DD"/>
    <w:rsid w:val="004357DB"/>
    <w:rsid w:val="00436332"/>
    <w:rsid w:val="00437208"/>
    <w:rsid w:val="00437AA9"/>
    <w:rsid w:val="00437DB9"/>
    <w:rsid w:val="00441728"/>
    <w:rsid w:val="0044189A"/>
    <w:rsid w:val="004418CC"/>
    <w:rsid w:val="00442067"/>
    <w:rsid w:val="004420E8"/>
    <w:rsid w:val="004421BB"/>
    <w:rsid w:val="004430ED"/>
    <w:rsid w:val="00443320"/>
    <w:rsid w:val="00443A1B"/>
    <w:rsid w:val="004445D0"/>
    <w:rsid w:val="00444652"/>
    <w:rsid w:val="00445B4F"/>
    <w:rsid w:val="0044606D"/>
    <w:rsid w:val="004512AA"/>
    <w:rsid w:val="00451CA0"/>
    <w:rsid w:val="00451CE6"/>
    <w:rsid w:val="004557CD"/>
    <w:rsid w:val="00456247"/>
    <w:rsid w:val="00456333"/>
    <w:rsid w:val="00456BFA"/>
    <w:rsid w:val="00456C19"/>
    <w:rsid w:val="004576D1"/>
    <w:rsid w:val="004602CC"/>
    <w:rsid w:val="00460F10"/>
    <w:rsid w:val="00462462"/>
    <w:rsid w:val="00463D4E"/>
    <w:rsid w:val="00464573"/>
    <w:rsid w:val="004649FA"/>
    <w:rsid w:val="0046553A"/>
    <w:rsid w:val="00465BC9"/>
    <w:rsid w:val="0046688A"/>
    <w:rsid w:val="004670CF"/>
    <w:rsid w:val="00467FE9"/>
    <w:rsid w:val="00470D52"/>
    <w:rsid w:val="004710F5"/>
    <w:rsid w:val="0047199D"/>
    <w:rsid w:val="00471F3A"/>
    <w:rsid w:val="004721B3"/>
    <w:rsid w:val="0047245A"/>
    <w:rsid w:val="0047326B"/>
    <w:rsid w:val="00473830"/>
    <w:rsid w:val="00474804"/>
    <w:rsid w:val="00474A23"/>
    <w:rsid w:val="00474AF8"/>
    <w:rsid w:val="00474FC6"/>
    <w:rsid w:val="004769E8"/>
    <w:rsid w:val="004777EE"/>
    <w:rsid w:val="0048003E"/>
    <w:rsid w:val="004818D4"/>
    <w:rsid w:val="00482ABD"/>
    <w:rsid w:val="0048374B"/>
    <w:rsid w:val="00483867"/>
    <w:rsid w:val="00484C6B"/>
    <w:rsid w:val="004855E5"/>
    <w:rsid w:val="00485B98"/>
    <w:rsid w:val="00485DD2"/>
    <w:rsid w:val="004865C1"/>
    <w:rsid w:val="00486AEF"/>
    <w:rsid w:val="00486E0C"/>
    <w:rsid w:val="00491DF5"/>
    <w:rsid w:val="0049225A"/>
    <w:rsid w:val="004924EE"/>
    <w:rsid w:val="00492C4B"/>
    <w:rsid w:val="004933A1"/>
    <w:rsid w:val="00493A4F"/>
    <w:rsid w:val="00495637"/>
    <w:rsid w:val="004978E0"/>
    <w:rsid w:val="004A0409"/>
    <w:rsid w:val="004A0B0B"/>
    <w:rsid w:val="004A0C81"/>
    <w:rsid w:val="004A0D27"/>
    <w:rsid w:val="004A30B8"/>
    <w:rsid w:val="004A327E"/>
    <w:rsid w:val="004A4208"/>
    <w:rsid w:val="004A42EA"/>
    <w:rsid w:val="004A5749"/>
    <w:rsid w:val="004A5E44"/>
    <w:rsid w:val="004A66A5"/>
    <w:rsid w:val="004A6746"/>
    <w:rsid w:val="004A6F17"/>
    <w:rsid w:val="004A70C7"/>
    <w:rsid w:val="004B1586"/>
    <w:rsid w:val="004B25D4"/>
    <w:rsid w:val="004B4657"/>
    <w:rsid w:val="004B570E"/>
    <w:rsid w:val="004B6B2A"/>
    <w:rsid w:val="004C1012"/>
    <w:rsid w:val="004C248E"/>
    <w:rsid w:val="004C2A48"/>
    <w:rsid w:val="004C2B10"/>
    <w:rsid w:val="004C2D21"/>
    <w:rsid w:val="004C339A"/>
    <w:rsid w:val="004C3ABF"/>
    <w:rsid w:val="004C3B39"/>
    <w:rsid w:val="004C3CA5"/>
    <w:rsid w:val="004C482F"/>
    <w:rsid w:val="004C5455"/>
    <w:rsid w:val="004C7230"/>
    <w:rsid w:val="004C7676"/>
    <w:rsid w:val="004C78BD"/>
    <w:rsid w:val="004D1C99"/>
    <w:rsid w:val="004D2142"/>
    <w:rsid w:val="004D25B3"/>
    <w:rsid w:val="004D3933"/>
    <w:rsid w:val="004D4F11"/>
    <w:rsid w:val="004D7D63"/>
    <w:rsid w:val="004E00C7"/>
    <w:rsid w:val="004E0264"/>
    <w:rsid w:val="004E0E02"/>
    <w:rsid w:val="004E1507"/>
    <w:rsid w:val="004E15DA"/>
    <w:rsid w:val="004E2311"/>
    <w:rsid w:val="004E2525"/>
    <w:rsid w:val="004E2891"/>
    <w:rsid w:val="004E3616"/>
    <w:rsid w:val="004E4F98"/>
    <w:rsid w:val="004E68CC"/>
    <w:rsid w:val="004E75F2"/>
    <w:rsid w:val="004E7A97"/>
    <w:rsid w:val="004E7E43"/>
    <w:rsid w:val="004F03BA"/>
    <w:rsid w:val="004F122E"/>
    <w:rsid w:val="004F201C"/>
    <w:rsid w:val="004F20C3"/>
    <w:rsid w:val="004F25E9"/>
    <w:rsid w:val="004F2CA2"/>
    <w:rsid w:val="004F3942"/>
    <w:rsid w:val="004F4022"/>
    <w:rsid w:val="004F461C"/>
    <w:rsid w:val="004F52EE"/>
    <w:rsid w:val="004F5624"/>
    <w:rsid w:val="004F6222"/>
    <w:rsid w:val="004F6A20"/>
    <w:rsid w:val="004F6D7B"/>
    <w:rsid w:val="004F7AC9"/>
    <w:rsid w:val="005003E5"/>
    <w:rsid w:val="00501095"/>
    <w:rsid w:val="0050109A"/>
    <w:rsid w:val="0050139D"/>
    <w:rsid w:val="0050160F"/>
    <w:rsid w:val="00501C54"/>
    <w:rsid w:val="005021F5"/>
    <w:rsid w:val="005023DF"/>
    <w:rsid w:val="005044F0"/>
    <w:rsid w:val="0050464E"/>
    <w:rsid w:val="00504A8D"/>
    <w:rsid w:val="00504E13"/>
    <w:rsid w:val="00505298"/>
    <w:rsid w:val="00505A5E"/>
    <w:rsid w:val="0050662F"/>
    <w:rsid w:val="00506C8E"/>
    <w:rsid w:val="0050717C"/>
    <w:rsid w:val="005076EF"/>
    <w:rsid w:val="00507B6C"/>
    <w:rsid w:val="00507BCA"/>
    <w:rsid w:val="00511178"/>
    <w:rsid w:val="00511E60"/>
    <w:rsid w:val="00511F2C"/>
    <w:rsid w:val="00512151"/>
    <w:rsid w:val="00512363"/>
    <w:rsid w:val="005126A2"/>
    <w:rsid w:val="0051354E"/>
    <w:rsid w:val="00513886"/>
    <w:rsid w:val="00513ACF"/>
    <w:rsid w:val="00513EAE"/>
    <w:rsid w:val="00514986"/>
    <w:rsid w:val="0051501D"/>
    <w:rsid w:val="00515B97"/>
    <w:rsid w:val="00516896"/>
    <w:rsid w:val="0051707C"/>
    <w:rsid w:val="00520B42"/>
    <w:rsid w:val="00520BC8"/>
    <w:rsid w:val="00521D8F"/>
    <w:rsid w:val="00522D02"/>
    <w:rsid w:val="005231AF"/>
    <w:rsid w:val="00524A92"/>
    <w:rsid w:val="00524CF5"/>
    <w:rsid w:val="00524E49"/>
    <w:rsid w:val="00524E4B"/>
    <w:rsid w:val="00525239"/>
    <w:rsid w:val="00525B14"/>
    <w:rsid w:val="00527139"/>
    <w:rsid w:val="00527405"/>
    <w:rsid w:val="00530008"/>
    <w:rsid w:val="00531DC9"/>
    <w:rsid w:val="005339E3"/>
    <w:rsid w:val="00533D3F"/>
    <w:rsid w:val="005340AB"/>
    <w:rsid w:val="005346BE"/>
    <w:rsid w:val="00534C47"/>
    <w:rsid w:val="00534C78"/>
    <w:rsid w:val="005366F6"/>
    <w:rsid w:val="00536815"/>
    <w:rsid w:val="0053724B"/>
    <w:rsid w:val="00540E31"/>
    <w:rsid w:val="005423EB"/>
    <w:rsid w:val="00542A39"/>
    <w:rsid w:val="00543BA3"/>
    <w:rsid w:val="00544C83"/>
    <w:rsid w:val="0054588A"/>
    <w:rsid w:val="00545D48"/>
    <w:rsid w:val="00545E0B"/>
    <w:rsid w:val="005469C7"/>
    <w:rsid w:val="00547F82"/>
    <w:rsid w:val="00550061"/>
    <w:rsid w:val="00550201"/>
    <w:rsid w:val="005503A2"/>
    <w:rsid w:val="00550873"/>
    <w:rsid w:val="0055161C"/>
    <w:rsid w:val="00551850"/>
    <w:rsid w:val="00551BEA"/>
    <w:rsid w:val="00551DE8"/>
    <w:rsid w:val="005530C8"/>
    <w:rsid w:val="0055396B"/>
    <w:rsid w:val="00554F9F"/>
    <w:rsid w:val="005552B4"/>
    <w:rsid w:val="005553B5"/>
    <w:rsid w:val="005559CB"/>
    <w:rsid w:val="00555D06"/>
    <w:rsid w:val="00556381"/>
    <w:rsid w:val="00556548"/>
    <w:rsid w:val="00556808"/>
    <w:rsid w:val="00556A96"/>
    <w:rsid w:val="00556D4B"/>
    <w:rsid w:val="00556DA9"/>
    <w:rsid w:val="005574C3"/>
    <w:rsid w:val="0056015D"/>
    <w:rsid w:val="00560298"/>
    <w:rsid w:val="00561ADA"/>
    <w:rsid w:val="00561DEE"/>
    <w:rsid w:val="00565102"/>
    <w:rsid w:val="00565809"/>
    <w:rsid w:val="005660C6"/>
    <w:rsid w:val="00570212"/>
    <w:rsid w:val="005712ED"/>
    <w:rsid w:val="00571369"/>
    <w:rsid w:val="00573866"/>
    <w:rsid w:val="00573BDE"/>
    <w:rsid w:val="00574AD8"/>
    <w:rsid w:val="00575537"/>
    <w:rsid w:val="005758F4"/>
    <w:rsid w:val="005763D7"/>
    <w:rsid w:val="0057717B"/>
    <w:rsid w:val="0057774A"/>
    <w:rsid w:val="00577A76"/>
    <w:rsid w:val="00577B67"/>
    <w:rsid w:val="00580196"/>
    <w:rsid w:val="00580603"/>
    <w:rsid w:val="00580A65"/>
    <w:rsid w:val="005810FD"/>
    <w:rsid w:val="00581857"/>
    <w:rsid w:val="00581D80"/>
    <w:rsid w:val="00583383"/>
    <w:rsid w:val="0058495A"/>
    <w:rsid w:val="00584DF6"/>
    <w:rsid w:val="00584ED4"/>
    <w:rsid w:val="005857E0"/>
    <w:rsid w:val="005860A6"/>
    <w:rsid w:val="00586A12"/>
    <w:rsid w:val="00586C3D"/>
    <w:rsid w:val="00587E54"/>
    <w:rsid w:val="0059061F"/>
    <w:rsid w:val="005906EF"/>
    <w:rsid w:val="005908DC"/>
    <w:rsid w:val="005909AB"/>
    <w:rsid w:val="00590A1A"/>
    <w:rsid w:val="00590BC9"/>
    <w:rsid w:val="0059101A"/>
    <w:rsid w:val="00592B29"/>
    <w:rsid w:val="00592EF5"/>
    <w:rsid w:val="005937D5"/>
    <w:rsid w:val="005939C5"/>
    <w:rsid w:val="005952C9"/>
    <w:rsid w:val="00595620"/>
    <w:rsid w:val="00595846"/>
    <w:rsid w:val="005966BF"/>
    <w:rsid w:val="005966EB"/>
    <w:rsid w:val="0059694F"/>
    <w:rsid w:val="00597079"/>
    <w:rsid w:val="00597281"/>
    <w:rsid w:val="00597398"/>
    <w:rsid w:val="005979DB"/>
    <w:rsid w:val="005A0026"/>
    <w:rsid w:val="005A0477"/>
    <w:rsid w:val="005A0BBC"/>
    <w:rsid w:val="005A1A50"/>
    <w:rsid w:val="005A2EE5"/>
    <w:rsid w:val="005A315C"/>
    <w:rsid w:val="005A35CF"/>
    <w:rsid w:val="005A3AB7"/>
    <w:rsid w:val="005A461E"/>
    <w:rsid w:val="005A596F"/>
    <w:rsid w:val="005A5A6A"/>
    <w:rsid w:val="005A5D48"/>
    <w:rsid w:val="005A63C1"/>
    <w:rsid w:val="005A6537"/>
    <w:rsid w:val="005A6D27"/>
    <w:rsid w:val="005A6D61"/>
    <w:rsid w:val="005A7ECF"/>
    <w:rsid w:val="005B06A6"/>
    <w:rsid w:val="005B0B9D"/>
    <w:rsid w:val="005B1063"/>
    <w:rsid w:val="005B15B9"/>
    <w:rsid w:val="005B1C54"/>
    <w:rsid w:val="005B1F12"/>
    <w:rsid w:val="005B303B"/>
    <w:rsid w:val="005B42C8"/>
    <w:rsid w:val="005B4B39"/>
    <w:rsid w:val="005B69F5"/>
    <w:rsid w:val="005C0228"/>
    <w:rsid w:val="005C08ED"/>
    <w:rsid w:val="005C15C6"/>
    <w:rsid w:val="005C197C"/>
    <w:rsid w:val="005C1E88"/>
    <w:rsid w:val="005C2AD6"/>
    <w:rsid w:val="005C3111"/>
    <w:rsid w:val="005C35FA"/>
    <w:rsid w:val="005C36DF"/>
    <w:rsid w:val="005C4BCE"/>
    <w:rsid w:val="005C511E"/>
    <w:rsid w:val="005C5399"/>
    <w:rsid w:val="005C53E6"/>
    <w:rsid w:val="005C56D0"/>
    <w:rsid w:val="005C5DD6"/>
    <w:rsid w:val="005C5FA7"/>
    <w:rsid w:val="005C7553"/>
    <w:rsid w:val="005C7F61"/>
    <w:rsid w:val="005D00E8"/>
    <w:rsid w:val="005D0305"/>
    <w:rsid w:val="005D0446"/>
    <w:rsid w:val="005D05A3"/>
    <w:rsid w:val="005D1A98"/>
    <w:rsid w:val="005D45B4"/>
    <w:rsid w:val="005D4F8C"/>
    <w:rsid w:val="005D5127"/>
    <w:rsid w:val="005D5802"/>
    <w:rsid w:val="005D6D26"/>
    <w:rsid w:val="005D6F92"/>
    <w:rsid w:val="005D7A22"/>
    <w:rsid w:val="005D7E46"/>
    <w:rsid w:val="005E0E45"/>
    <w:rsid w:val="005E1320"/>
    <w:rsid w:val="005E3153"/>
    <w:rsid w:val="005E3E37"/>
    <w:rsid w:val="005E4935"/>
    <w:rsid w:val="005E66EB"/>
    <w:rsid w:val="005E66EE"/>
    <w:rsid w:val="005E7248"/>
    <w:rsid w:val="005E7E00"/>
    <w:rsid w:val="005E7F93"/>
    <w:rsid w:val="005F0BB1"/>
    <w:rsid w:val="005F1331"/>
    <w:rsid w:val="005F1480"/>
    <w:rsid w:val="005F23CF"/>
    <w:rsid w:val="005F2822"/>
    <w:rsid w:val="005F2CE8"/>
    <w:rsid w:val="005F2DE2"/>
    <w:rsid w:val="005F3F7B"/>
    <w:rsid w:val="005F5333"/>
    <w:rsid w:val="005F5AB2"/>
    <w:rsid w:val="005F5B16"/>
    <w:rsid w:val="005F63FE"/>
    <w:rsid w:val="005F6F40"/>
    <w:rsid w:val="0060008F"/>
    <w:rsid w:val="00600F0C"/>
    <w:rsid w:val="00602508"/>
    <w:rsid w:val="00603A9C"/>
    <w:rsid w:val="00603F2C"/>
    <w:rsid w:val="006048FF"/>
    <w:rsid w:val="00604F13"/>
    <w:rsid w:val="00606945"/>
    <w:rsid w:val="006073D9"/>
    <w:rsid w:val="00607821"/>
    <w:rsid w:val="00610209"/>
    <w:rsid w:val="006106C2"/>
    <w:rsid w:val="00610BBC"/>
    <w:rsid w:val="00611667"/>
    <w:rsid w:val="0061219D"/>
    <w:rsid w:val="006133E5"/>
    <w:rsid w:val="006140C6"/>
    <w:rsid w:val="00614101"/>
    <w:rsid w:val="00615B6B"/>
    <w:rsid w:val="00615C67"/>
    <w:rsid w:val="00616CFF"/>
    <w:rsid w:val="00620832"/>
    <w:rsid w:val="0062243D"/>
    <w:rsid w:val="006226C9"/>
    <w:rsid w:val="00624384"/>
    <w:rsid w:val="006245C1"/>
    <w:rsid w:val="00624BF6"/>
    <w:rsid w:val="006258C0"/>
    <w:rsid w:val="0062676F"/>
    <w:rsid w:val="0062733E"/>
    <w:rsid w:val="00627CBA"/>
    <w:rsid w:val="006308D3"/>
    <w:rsid w:val="00630AE2"/>
    <w:rsid w:val="00630C6E"/>
    <w:rsid w:val="00631D1D"/>
    <w:rsid w:val="00631F10"/>
    <w:rsid w:val="006323D1"/>
    <w:rsid w:val="00633059"/>
    <w:rsid w:val="00633183"/>
    <w:rsid w:val="00633651"/>
    <w:rsid w:val="00634394"/>
    <w:rsid w:val="00634A50"/>
    <w:rsid w:val="00636621"/>
    <w:rsid w:val="006366DD"/>
    <w:rsid w:val="00636711"/>
    <w:rsid w:val="00636E80"/>
    <w:rsid w:val="00637B0A"/>
    <w:rsid w:val="00640CD2"/>
    <w:rsid w:val="00640F88"/>
    <w:rsid w:val="006416B3"/>
    <w:rsid w:val="00641A1B"/>
    <w:rsid w:val="006421AA"/>
    <w:rsid w:val="006426BA"/>
    <w:rsid w:val="0064306C"/>
    <w:rsid w:val="00643CCC"/>
    <w:rsid w:val="00643D17"/>
    <w:rsid w:val="00643E4E"/>
    <w:rsid w:val="00647DFC"/>
    <w:rsid w:val="0065061B"/>
    <w:rsid w:val="00650C82"/>
    <w:rsid w:val="00650E5D"/>
    <w:rsid w:val="006515F1"/>
    <w:rsid w:val="0065190D"/>
    <w:rsid w:val="0065210A"/>
    <w:rsid w:val="00652E9A"/>
    <w:rsid w:val="0065320A"/>
    <w:rsid w:val="0065394E"/>
    <w:rsid w:val="006557DB"/>
    <w:rsid w:val="00655DC3"/>
    <w:rsid w:val="006562CA"/>
    <w:rsid w:val="00657052"/>
    <w:rsid w:val="00660380"/>
    <w:rsid w:val="00660731"/>
    <w:rsid w:val="00662D28"/>
    <w:rsid w:val="00663550"/>
    <w:rsid w:val="00664001"/>
    <w:rsid w:val="006640C5"/>
    <w:rsid w:val="0066525B"/>
    <w:rsid w:val="00665624"/>
    <w:rsid w:val="00665C68"/>
    <w:rsid w:val="00665EC9"/>
    <w:rsid w:val="00665EE7"/>
    <w:rsid w:val="0066674D"/>
    <w:rsid w:val="00666927"/>
    <w:rsid w:val="006669A3"/>
    <w:rsid w:val="006669F6"/>
    <w:rsid w:val="00666BC8"/>
    <w:rsid w:val="006709E5"/>
    <w:rsid w:val="00671A22"/>
    <w:rsid w:val="00671E7B"/>
    <w:rsid w:val="00672853"/>
    <w:rsid w:val="00674891"/>
    <w:rsid w:val="00674C64"/>
    <w:rsid w:val="00674FEF"/>
    <w:rsid w:val="0067568A"/>
    <w:rsid w:val="00675BD9"/>
    <w:rsid w:val="00675F1A"/>
    <w:rsid w:val="00675FAE"/>
    <w:rsid w:val="006761F5"/>
    <w:rsid w:val="006763E6"/>
    <w:rsid w:val="00676989"/>
    <w:rsid w:val="006769A7"/>
    <w:rsid w:val="0067706A"/>
    <w:rsid w:val="00677238"/>
    <w:rsid w:val="00677376"/>
    <w:rsid w:val="00677D6E"/>
    <w:rsid w:val="0068066E"/>
    <w:rsid w:val="0068142F"/>
    <w:rsid w:val="00681845"/>
    <w:rsid w:val="00681D3E"/>
    <w:rsid w:val="0068231D"/>
    <w:rsid w:val="00682748"/>
    <w:rsid w:val="006840A5"/>
    <w:rsid w:val="0068417D"/>
    <w:rsid w:val="00684743"/>
    <w:rsid w:val="00685065"/>
    <w:rsid w:val="00685ABA"/>
    <w:rsid w:val="00686664"/>
    <w:rsid w:val="00686C16"/>
    <w:rsid w:val="0068739A"/>
    <w:rsid w:val="0068772B"/>
    <w:rsid w:val="006907D8"/>
    <w:rsid w:val="00690FFF"/>
    <w:rsid w:val="0069110A"/>
    <w:rsid w:val="0069145A"/>
    <w:rsid w:val="00692DCC"/>
    <w:rsid w:val="006932A0"/>
    <w:rsid w:val="00693ED3"/>
    <w:rsid w:val="00694348"/>
    <w:rsid w:val="0069520A"/>
    <w:rsid w:val="006952DC"/>
    <w:rsid w:val="00696794"/>
    <w:rsid w:val="00696875"/>
    <w:rsid w:val="006968C6"/>
    <w:rsid w:val="006970BB"/>
    <w:rsid w:val="006978D2"/>
    <w:rsid w:val="006A03CE"/>
    <w:rsid w:val="006A09C6"/>
    <w:rsid w:val="006A1180"/>
    <w:rsid w:val="006A12FA"/>
    <w:rsid w:val="006A20ED"/>
    <w:rsid w:val="006A34EA"/>
    <w:rsid w:val="006A38AA"/>
    <w:rsid w:val="006A55F0"/>
    <w:rsid w:val="006A56C6"/>
    <w:rsid w:val="006A5A3A"/>
    <w:rsid w:val="006A5B14"/>
    <w:rsid w:val="006A5D22"/>
    <w:rsid w:val="006A762B"/>
    <w:rsid w:val="006A7853"/>
    <w:rsid w:val="006B02C5"/>
    <w:rsid w:val="006B069B"/>
    <w:rsid w:val="006B0DAE"/>
    <w:rsid w:val="006B0F69"/>
    <w:rsid w:val="006B1357"/>
    <w:rsid w:val="006B1623"/>
    <w:rsid w:val="006B1D22"/>
    <w:rsid w:val="006B24A7"/>
    <w:rsid w:val="006B2856"/>
    <w:rsid w:val="006B3A54"/>
    <w:rsid w:val="006B4333"/>
    <w:rsid w:val="006B57B9"/>
    <w:rsid w:val="006B5A28"/>
    <w:rsid w:val="006B5DBF"/>
    <w:rsid w:val="006B5F44"/>
    <w:rsid w:val="006C03A5"/>
    <w:rsid w:val="006C0937"/>
    <w:rsid w:val="006C11F3"/>
    <w:rsid w:val="006C168D"/>
    <w:rsid w:val="006C20CD"/>
    <w:rsid w:val="006C2242"/>
    <w:rsid w:val="006C279C"/>
    <w:rsid w:val="006C29A9"/>
    <w:rsid w:val="006C2F6B"/>
    <w:rsid w:val="006C2F7F"/>
    <w:rsid w:val="006C32BD"/>
    <w:rsid w:val="006C389A"/>
    <w:rsid w:val="006C4360"/>
    <w:rsid w:val="006C50E8"/>
    <w:rsid w:val="006C5555"/>
    <w:rsid w:val="006C5910"/>
    <w:rsid w:val="006C5C00"/>
    <w:rsid w:val="006C5E58"/>
    <w:rsid w:val="006C6092"/>
    <w:rsid w:val="006C6993"/>
    <w:rsid w:val="006C699F"/>
    <w:rsid w:val="006C6E6B"/>
    <w:rsid w:val="006C6EA6"/>
    <w:rsid w:val="006C742F"/>
    <w:rsid w:val="006C7EB9"/>
    <w:rsid w:val="006D016C"/>
    <w:rsid w:val="006D079C"/>
    <w:rsid w:val="006D09F0"/>
    <w:rsid w:val="006D1F0A"/>
    <w:rsid w:val="006D3437"/>
    <w:rsid w:val="006D397D"/>
    <w:rsid w:val="006D39C7"/>
    <w:rsid w:val="006D3DEF"/>
    <w:rsid w:val="006D4FF7"/>
    <w:rsid w:val="006D65AD"/>
    <w:rsid w:val="006D70C3"/>
    <w:rsid w:val="006D7344"/>
    <w:rsid w:val="006D7CA4"/>
    <w:rsid w:val="006D7E9B"/>
    <w:rsid w:val="006E1C8E"/>
    <w:rsid w:val="006E2826"/>
    <w:rsid w:val="006E2CB9"/>
    <w:rsid w:val="006E38FF"/>
    <w:rsid w:val="006E4819"/>
    <w:rsid w:val="006E50A4"/>
    <w:rsid w:val="006E50F4"/>
    <w:rsid w:val="006E51AF"/>
    <w:rsid w:val="006E5705"/>
    <w:rsid w:val="006E5E0E"/>
    <w:rsid w:val="006E5EC9"/>
    <w:rsid w:val="006F098C"/>
    <w:rsid w:val="006F09AD"/>
    <w:rsid w:val="006F25A3"/>
    <w:rsid w:val="006F3F69"/>
    <w:rsid w:val="006F674F"/>
    <w:rsid w:val="006F6F44"/>
    <w:rsid w:val="006F7012"/>
    <w:rsid w:val="006F75D4"/>
    <w:rsid w:val="006F7C51"/>
    <w:rsid w:val="0070164D"/>
    <w:rsid w:val="00701CE6"/>
    <w:rsid w:val="00701EA5"/>
    <w:rsid w:val="00702013"/>
    <w:rsid w:val="00702C10"/>
    <w:rsid w:val="007037E0"/>
    <w:rsid w:val="007038A6"/>
    <w:rsid w:val="00703B2F"/>
    <w:rsid w:val="00703F4F"/>
    <w:rsid w:val="007040CB"/>
    <w:rsid w:val="0070420A"/>
    <w:rsid w:val="007042EC"/>
    <w:rsid w:val="007046BF"/>
    <w:rsid w:val="00705336"/>
    <w:rsid w:val="007059CD"/>
    <w:rsid w:val="00705A5D"/>
    <w:rsid w:val="0070607D"/>
    <w:rsid w:val="00706D55"/>
    <w:rsid w:val="007078A0"/>
    <w:rsid w:val="007079EF"/>
    <w:rsid w:val="007103BA"/>
    <w:rsid w:val="0071083E"/>
    <w:rsid w:val="00711083"/>
    <w:rsid w:val="00712458"/>
    <w:rsid w:val="00713AC7"/>
    <w:rsid w:val="00713C41"/>
    <w:rsid w:val="00713DE6"/>
    <w:rsid w:val="00713FE0"/>
    <w:rsid w:val="0071528B"/>
    <w:rsid w:val="00715CD5"/>
    <w:rsid w:val="0071660C"/>
    <w:rsid w:val="00716663"/>
    <w:rsid w:val="0071770F"/>
    <w:rsid w:val="00720228"/>
    <w:rsid w:val="007205AB"/>
    <w:rsid w:val="00721C60"/>
    <w:rsid w:val="00722F4E"/>
    <w:rsid w:val="00723326"/>
    <w:rsid w:val="00723C15"/>
    <w:rsid w:val="007244D3"/>
    <w:rsid w:val="00724FA0"/>
    <w:rsid w:val="00726856"/>
    <w:rsid w:val="00726955"/>
    <w:rsid w:val="00727F38"/>
    <w:rsid w:val="00730626"/>
    <w:rsid w:val="00730AC8"/>
    <w:rsid w:val="00731847"/>
    <w:rsid w:val="00732721"/>
    <w:rsid w:val="00733560"/>
    <w:rsid w:val="00733A67"/>
    <w:rsid w:val="00733B6E"/>
    <w:rsid w:val="00734549"/>
    <w:rsid w:val="00734B8E"/>
    <w:rsid w:val="00734F6B"/>
    <w:rsid w:val="00735050"/>
    <w:rsid w:val="00735342"/>
    <w:rsid w:val="00737B7F"/>
    <w:rsid w:val="00740316"/>
    <w:rsid w:val="0074087A"/>
    <w:rsid w:val="007408FF"/>
    <w:rsid w:val="00741410"/>
    <w:rsid w:val="00741DD9"/>
    <w:rsid w:val="007429DA"/>
    <w:rsid w:val="00742FF5"/>
    <w:rsid w:val="00743647"/>
    <w:rsid w:val="00743A6A"/>
    <w:rsid w:val="00744C1C"/>
    <w:rsid w:val="00744E61"/>
    <w:rsid w:val="00745162"/>
    <w:rsid w:val="007455F8"/>
    <w:rsid w:val="0074563A"/>
    <w:rsid w:val="00745C06"/>
    <w:rsid w:val="00745DE7"/>
    <w:rsid w:val="007469BF"/>
    <w:rsid w:val="007476D5"/>
    <w:rsid w:val="00747A61"/>
    <w:rsid w:val="00751121"/>
    <w:rsid w:val="00751804"/>
    <w:rsid w:val="00751C62"/>
    <w:rsid w:val="00752474"/>
    <w:rsid w:val="00753578"/>
    <w:rsid w:val="00753C34"/>
    <w:rsid w:val="00755102"/>
    <w:rsid w:val="00755274"/>
    <w:rsid w:val="007553FE"/>
    <w:rsid w:val="007556AD"/>
    <w:rsid w:val="00756C3E"/>
    <w:rsid w:val="00757B19"/>
    <w:rsid w:val="007607D8"/>
    <w:rsid w:val="00760D9E"/>
    <w:rsid w:val="00760F63"/>
    <w:rsid w:val="00761D89"/>
    <w:rsid w:val="00761E41"/>
    <w:rsid w:val="00762B7B"/>
    <w:rsid w:val="00763A5C"/>
    <w:rsid w:val="00763E1D"/>
    <w:rsid w:val="0076523A"/>
    <w:rsid w:val="0076569D"/>
    <w:rsid w:val="0076656D"/>
    <w:rsid w:val="00766F3E"/>
    <w:rsid w:val="00770077"/>
    <w:rsid w:val="00770359"/>
    <w:rsid w:val="0077083E"/>
    <w:rsid w:val="00770A61"/>
    <w:rsid w:val="007721DF"/>
    <w:rsid w:val="00773823"/>
    <w:rsid w:val="0077542E"/>
    <w:rsid w:val="00776877"/>
    <w:rsid w:val="00777422"/>
    <w:rsid w:val="0077752B"/>
    <w:rsid w:val="00777777"/>
    <w:rsid w:val="007804E5"/>
    <w:rsid w:val="00781E5E"/>
    <w:rsid w:val="00782681"/>
    <w:rsid w:val="0078324B"/>
    <w:rsid w:val="00783D08"/>
    <w:rsid w:val="0078453A"/>
    <w:rsid w:val="00784785"/>
    <w:rsid w:val="00784A16"/>
    <w:rsid w:val="00785C59"/>
    <w:rsid w:val="007868D3"/>
    <w:rsid w:val="00787040"/>
    <w:rsid w:val="00787915"/>
    <w:rsid w:val="00790094"/>
    <w:rsid w:val="00790530"/>
    <w:rsid w:val="0079174D"/>
    <w:rsid w:val="007923C3"/>
    <w:rsid w:val="00792A9B"/>
    <w:rsid w:val="00793214"/>
    <w:rsid w:val="007938BB"/>
    <w:rsid w:val="00793AD4"/>
    <w:rsid w:val="00793C55"/>
    <w:rsid w:val="00793E80"/>
    <w:rsid w:val="00795E55"/>
    <w:rsid w:val="0079790C"/>
    <w:rsid w:val="00797956"/>
    <w:rsid w:val="00797A24"/>
    <w:rsid w:val="007A033D"/>
    <w:rsid w:val="007A058B"/>
    <w:rsid w:val="007A0A34"/>
    <w:rsid w:val="007A0F7D"/>
    <w:rsid w:val="007A2630"/>
    <w:rsid w:val="007A33A3"/>
    <w:rsid w:val="007A4111"/>
    <w:rsid w:val="007A55CA"/>
    <w:rsid w:val="007A56A0"/>
    <w:rsid w:val="007B0F1C"/>
    <w:rsid w:val="007B1AE0"/>
    <w:rsid w:val="007B2C3D"/>
    <w:rsid w:val="007B3749"/>
    <w:rsid w:val="007B4068"/>
    <w:rsid w:val="007B4709"/>
    <w:rsid w:val="007B53B5"/>
    <w:rsid w:val="007B7128"/>
    <w:rsid w:val="007B7547"/>
    <w:rsid w:val="007B7939"/>
    <w:rsid w:val="007C0DBA"/>
    <w:rsid w:val="007C1412"/>
    <w:rsid w:val="007C23A1"/>
    <w:rsid w:val="007C2490"/>
    <w:rsid w:val="007C4309"/>
    <w:rsid w:val="007C4E0A"/>
    <w:rsid w:val="007C5223"/>
    <w:rsid w:val="007C5EB7"/>
    <w:rsid w:val="007D102D"/>
    <w:rsid w:val="007D242B"/>
    <w:rsid w:val="007D395D"/>
    <w:rsid w:val="007D40A8"/>
    <w:rsid w:val="007D506C"/>
    <w:rsid w:val="007D5173"/>
    <w:rsid w:val="007D6694"/>
    <w:rsid w:val="007D6B0A"/>
    <w:rsid w:val="007D6C19"/>
    <w:rsid w:val="007D6EDF"/>
    <w:rsid w:val="007D7D0D"/>
    <w:rsid w:val="007E1656"/>
    <w:rsid w:val="007E1728"/>
    <w:rsid w:val="007E176B"/>
    <w:rsid w:val="007E243A"/>
    <w:rsid w:val="007E2A5B"/>
    <w:rsid w:val="007E2E33"/>
    <w:rsid w:val="007E4038"/>
    <w:rsid w:val="007E424A"/>
    <w:rsid w:val="007E75D9"/>
    <w:rsid w:val="007E7F75"/>
    <w:rsid w:val="007F0063"/>
    <w:rsid w:val="007F096F"/>
    <w:rsid w:val="007F1412"/>
    <w:rsid w:val="007F1C1F"/>
    <w:rsid w:val="007F1E80"/>
    <w:rsid w:val="007F27E1"/>
    <w:rsid w:val="007F2AB5"/>
    <w:rsid w:val="007F3A4C"/>
    <w:rsid w:val="007F40F6"/>
    <w:rsid w:val="007F4551"/>
    <w:rsid w:val="007F4935"/>
    <w:rsid w:val="007F4C99"/>
    <w:rsid w:val="007F6C1B"/>
    <w:rsid w:val="007F71EA"/>
    <w:rsid w:val="007F74BE"/>
    <w:rsid w:val="007F7EC7"/>
    <w:rsid w:val="00800709"/>
    <w:rsid w:val="00800D10"/>
    <w:rsid w:val="00801501"/>
    <w:rsid w:val="008029D5"/>
    <w:rsid w:val="008038D6"/>
    <w:rsid w:val="00803912"/>
    <w:rsid w:val="00803AF8"/>
    <w:rsid w:val="0080529B"/>
    <w:rsid w:val="00805312"/>
    <w:rsid w:val="00805354"/>
    <w:rsid w:val="00805425"/>
    <w:rsid w:val="008064C3"/>
    <w:rsid w:val="0081144A"/>
    <w:rsid w:val="0081152A"/>
    <w:rsid w:val="00811656"/>
    <w:rsid w:val="008149C5"/>
    <w:rsid w:val="00814D0E"/>
    <w:rsid w:val="008152D3"/>
    <w:rsid w:val="00815712"/>
    <w:rsid w:val="00815B7C"/>
    <w:rsid w:val="0081600F"/>
    <w:rsid w:val="00816EAE"/>
    <w:rsid w:val="008173FA"/>
    <w:rsid w:val="00817BB9"/>
    <w:rsid w:val="00817E45"/>
    <w:rsid w:val="00822007"/>
    <w:rsid w:val="00823243"/>
    <w:rsid w:val="00823827"/>
    <w:rsid w:val="00824A27"/>
    <w:rsid w:val="00824D3B"/>
    <w:rsid w:val="00824F53"/>
    <w:rsid w:val="00825409"/>
    <w:rsid w:val="00825D76"/>
    <w:rsid w:val="00826511"/>
    <w:rsid w:val="008266C0"/>
    <w:rsid w:val="00826EEC"/>
    <w:rsid w:val="008274A8"/>
    <w:rsid w:val="00827511"/>
    <w:rsid w:val="00830FBD"/>
    <w:rsid w:val="0083273F"/>
    <w:rsid w:val="00832D20"/>
    <w:rsid w:val="0083379D"/>
    <w:rsid w:val="00833CD5"/>
    <w:rsid w:val="0083402F"/>
    <w:rsid w:val="008343AE"/>
    <w:rsid w:val="008348E1"/>
    <w:rsid w:val="00835484"/>
    <w:rsid w:val="008359E6"/>
    <w:rsid w:val="00836448"/>
    <w:rsid w:val="0083782A"/>
    <w:rsid w:val="0084076D"/>
    <w:rsid w:val="00842764"/>
    <w:rsid w:val="00843AE3"/>
    <w:rsid w:val="00843CE9"/>
    <w:rsid w:val="00843F74"/>
    <w:rsid w:val="00844693"/>
    <w:rsid w:val="008456A2"/>
    <w:rsid w:val="00845F01"/>
    <w:rsid w:val="0084673A"/>
    <w:rsid w:val="008469D1"/>
    <w:rsid w:val="00850842"/>
    <w:rsid w:val="0085198E"/>
    <w:rsid w:val="00851BE2"/>
    <w:rsid w:val="00852262"/>
    <w:rsid w:val="00852B55"/>
    <w:rsid w:val="0085460D"/>
    <w:rsid w:val="00855757"/>
    <w:rsid w:val="00857277"/>
    <w:rsid w:val="008603C1"/>
    <w:rsid w:val="00860C05"/>
    <w:rsid w:val="0086236E"/>
    <w:rsid w:val="00862ACE"/>
    <w:rsid w:val="008639FA"/>
    <w:rsid w:val="00863AD6"/>
    <w:rsid w:val="0086575F"/>
    <w:rsid w:val="00865BAB"/>
    <w:rsid w:val="00865D26"/>
    <w:rsid w:val="0086600C"/>
    <w:rsid w:val="008664A9"/>
    <w:rsid w:val="00866746"/>
    <w:rsid w:val="008669A3"/>
    <w:rsid w:val="00866AA1"/>
    <w:rsid w:val="00866BFE"/>
    <w:rsid w:val="008673B7"/>
    <w:rsid w:val="0086758B"/>
    <w:rsid w:val="008678D5"/>
    <w:rsid w:val="008705A4"/>
    <w:rsid w:val="00870774"/>
    <w:rsid w:val="008709CF"/>
    <w:rsid w:val="00871091"/>
    <w:rsid w:val="00871489"/>
    <w:rsid w:val="0087178E"/>
    <w:rsid w:val="00872555"/>
    <w:rsid w:val="00872C5D"/>
    <w:rsid w:val="0087420C"/>
    <w:rsid w:val="00874852"/>
    <w:rsid w:val="00874EFE"/>
    <w:rsid w:val="008750B5"/>
    <w:rsid w:val="00875149"/>
    <w:rsid w:val="0087555A"/>
    <w:rsid w:val="00875BBA"/>
    <w:rsid w:val="0087617F"/>
    <w:rsid w:val="0087677A"/>
    <w:rsid w:val="00876C3D"/>
    <w:rsid w:val="00876E02"/>
    <w:rsid w:val="0087727A"/>
    <w:rsid w:val="0087786E"/>
    <w:rsid w:val="00880047"/>
    <w:rsid w:val="00880FE4"/>
    <w:rsid w:val="00881107"/>
    <w:rsid w:val="0088186F"/>
    <w:rsid w:val="00881A1E"/>
    <w:rsid w:val="00881B52"/>
    <w:rsid w:val="00881F89"/>
    <w:rsid w:val="00883E8B"/>
    <w:rsid w:val="0088506E"/>
    <w:rsid w:val="00885E38"/>
    <w:rsid w:val="0088610F"/>
    <w:rsid w:val="008862E9"/>
    <w:rsid w:val="0088642B"/>
    <w:rsid w:val="008868E3"/>
    <w:rsid w:val="008873BA"/>
    <w:rsid w:val="008874B3"/>
    <w:rsid w:val="0088793F"/>
    <w:rsid w:val="00890080"/>
    <w:rsid w:val="00890582"/>
    <w:rsid w:val="0089082C"/>
    <w:rsid w:val="00890E65"/>
    <w:rsid w:val="00891ACE"/>
    <w:rsid w:val="00891DFC"/>
    <w:rsid w:val="008924C8"/>
    <w:rsid w:val="008932C6"/>
    <w:rsid w:val="00893920"/>
    <w:rsid w:val="00893BD3"/>
    <w:rsid w:val="00893DEC"/>
    <w:rsid w:val="00894918"/>
    <w:rsid w:val="00895400"/>
    <w:rsid w:val="00896798"/>
    <w:rsid w:val="0089682F"/>
    <w:rsid w:val="00897603"/>
    <w:rsid w:val="008A0D20"/>
    <w:rsid w:val="008A0E58"/>
    <w:rsid w:val="008A11DE"/>
    <w:rsid w:val="008A1907"/>
    <w:rsid w:val="008A1E83"/>
    <w:rsid w:val="008A2C27"/>
    <w:rsid w:val="008A2C7B"/>
    <w:rsid w:val="008A31B6"/>
    <w:rsid w:val="008A3C8A"/>
    <w:rsid w:val="008A3FAB"/>
    <w:rsid w:val="008A456F"/>
    <w:rsid w:val="008A4973"/>
    <w:rsid w:val="008A5CA8"/>
    <w:rsid w:val="008A6B5C"/>
    <w:rsid w:val="008A75DB"/>
    <w:rsid w:val="008A7685"/>
    <w:rsid w:val="008A7BE9"/>
    <w:rsid w:val="008B096D"/>
    <w:rsid w:val="008B0C84"/>
    <w:rsid w:val="008B137B"/>
    <w:rsid w:val="008B1485"/>
    <w:rsid w:val="008B1DB8"/>
    <w:rsid w:val="008B241F"/>
    <w:rsid w:val="008B2AEE"/>
    <w:rsid w:val="008B335C"/>
    <w:rsid w:val="008B416D"/>
    <w:rsid w:val="008B4E1D"/>
    <w:rsid w:val="008B5080"/>
    <w:rsid w:val="008B53F0"/>
    <w:rsid w:val="008B56CB"/>
    <w:rsid w:val="008C02A5"/>
    <w:rsid w:val="008C0770"/>
    <w:rsid w:val="008C0F9C"/>
    <w:rsid w:val="008C1261"/>
    <w:rsid w:val="008C1618"/>
    <w:rsid w:val="008C1E34"/>
    <w:rsid w:val="008C2683"/>
    <w:rsid w:val="008C27CC"/>
    <w:rsid w:val="008C3D61"/>
    <w:rsid w:val="008C4FDB"/>
    <w:rsid w:val="008C5408"/>
    <w:rsid w:val="008C6BC6"/>
    <w:rsid w:val="008C6EB3"/>
    <w:rsid w:val="008C720F"/>
    <w:rsid w:val="008C75C5"/>
    <w:rsid w:val="008D0767"/>
    <w:rsid w:val="008D1C8A"/>
    <w:rsid w:val="008D1D2C"/>
    <w:rsid w:val="008D21E8"/>
    <w:rsid w:val="008D2FAE"/>
    <w:rsid w:val="008D31A5"/>
    <w:rsid w:val="008D34DB"/>
    <w:rsid w:val="008D3559"/>
    <w:rsid w:val="008D4876"/>
    <w:rsid w:val="008D5B1C"/>
    <w:rsid w:val="008D6277"/>
    <w:rsid w:val="008D70D6"/>
    <w:rsid w:val="008D7762"/>
    <w:rsid w:val="008E18EF"/>
    <w:rsid w:val="008E19D4"/>
    <w:rsid w:val="008E25BB"/>
    <w:rsid w:val="008E282E"/>
    <w:rsid w:val="008E2B35"/>
    <w:rsid w:val="008E3826"/>
    <w:rsid w:val="008E4116"/>
    <w:rsid w:val="008E482A"/>
    <w:rsid w:val="008E5382"/>
    <w:rsid w:val="008E540E"/>
    <w:rsid w:val="008E56B3"/>
    <w:rsid w:val="008E60F9"/>
    <w:rsid w:val="008E6185"/>
    <w:rsid w:val="008E63F9"/>
    <w:rsid w:val="008F02B8"/>
    <w:rsid w:val="008F0CB2"/>
    <w:rsid w:val="008F0CBD"/>
    <w:rsid w:val="008F11B2"/>
    <w:rsid w:val="008F13F9"/>
    <w:rsid w:val="008F178A"/>
    <w:rsid w:val="008F1D8D"/>
    <w:rsid w:val="008F275C"/>
    <w:rsid w:val="008F38BA"/>
    <w:rsid w:val="008F3E55"/>
    <w:rsid w:val="008F47A9"/>
    <w:rsid w:val="008F4925"/>
    <w:rsid w:val="008F75A0"/>
    <w:rsid w:val="008F7E33"/>
    <w:rsid w:val="00900644"/>
    <w:rsid w:val="0090104D"/>
    <w:rsid w:val="00901508"/>
    <w:rsid w:val="00903D52"/>
    <w:rsid w:val="00906188"/>
    <w:rsid w:val="009061D3"/>
    <w:rsid w:val="00906A07"/>
    <w:rsid w:val="00907FB7"/>
    <w:rsid w:val="0091048B"/>
    <w:rsid w:val="009111C8"/>
    <w:rsid w:val="00911BF7"/>
    <w:rsid w:val="00912047"/>
    <w:rsid w:val="0091281E"/>
    <w:rsid w:val="0091303D"/>
    <w:rsid w:val="0091329B"/>
    <w:rsid w:val="00913D43"/>
    <w:rsid w:val="0091491A"/>
    <w:rsid w:val="009212A5"/>
    <w:rsid w:val="009214AC"/>
    <w:rsid w:val="00921563"/>
    <w:rsid w:val="00925A62"/>
    <w:rsid w:val="00925AC5"/>
    <w:rsid w:val="00925C85"/>
    <w:rsid w:val="00926D22"/>
    <w:rsid w:val="00927FED"/>
    <w:rsid w:val="0093042D"/>
    <w:rsid w:val="00930AC9"/>
    <w:rsid w:val="00930EEA"/>
    <w:rsid w:val="009312DC"/>
    <w:rsid w:val="00931BB7"/>
    <w:rsid w:val="00931E59"/>
    <w:rsid w:val="009320AA"/>
    <w:rsid w:val="009322AF"/>
    <w:rsid w:val="009353DD"/>
    <w:rsid w:val="00936172"/>
    <w:rsid w:val="0094032B"/>
    <w:rsid w:val="00940963"/>
    <w:rsid w:val="00941228"/>
    <w:rsid w:val="00941295"/>
    <w:rsid w:val="009415EE"/>
    <w:rsid w:val="00943871"/>
    <w:rsid w:val="0094389F"/>
    <w:rsid w:val="0094394F"/>
    <w:rsid w:val="00945F44"/>
    <w:rsid w:val="00947332"/>
    <w:rsid w:val="00947F87"/>
    <w:rsid w:val="00951149"/>
    <w:rsid w:val="00951BB6"/>
    <w:rsid w:val="009524F5"/>
    <w:rsid w:val="0095292E"/>
    <w:rsid w:val="009540A4"/>
    <w:rsid w:val="009540B4"/>
    <w:rsid w:val="00955307"/>
    <w:rsid w:val="00955578"/>
    <w:rsid w:val="009557EC"/>
    <w:rsid w:val="00955E1A"/>
    <w:rsid w:val="00955E52"/>
    <w:rsid w:val="00956EE2"/>
    <w:rsid w:val="0095725B"/>
    <w:rsid w:val="009575E0"/>
    <w:rsid w:val="00957ABC"/>
    <w:rsid w:val="00957CAB"/>
    <w:rsid w:val="00962312"/>
    <w:rsid w:val="00962581"/>
    <w:rsid w:val="009632B6"/>
    <w:rsid w:val="00964BE3"/>
    <w:rsid w:val="00964C7A"/>
    <w:rsid w:val="00965C3F"/>
    <w:rsid w:val="00966496"/>
    <w:rsid w:val="0096776C"/>
    <w:rsid w:val="00967C4C"/>
    <w:rsid w:val="0097133D"/>
    <w:rsid w:val="00972241"/>
    <w:rsid w:val="0097267F"/>
    <w:rsid w:val="00973F21"/>
    <w:rsid w:val="009741D4"/>
    <w:rsid w:val="009746AD"/>
    <w:rsid w:val="00974889"/>
    <w:rsid w:val="00974C8E"/>
    <w:rsid w:val="00974EE3"/>
    <w:rsid w:val="0097587D"/>
    <w:rsid w:val="00976205"/>
    <w:rsid w:val="0098015A"/>
    <w:rsid w:val="009807E8"/>
    <w:rsid w:val="009812EB"/>
    <w:rsid w:val="00981435"/>
    <w:rsid w:val="00981AB4"/>
    <w:rsid w:val="009823CD"/>
    <w:rsid w:val="00983581"/>
    <w:rsid w:val="00985C4D"/>
    <w:rsid w:val="00985FBF"/>
    <w:rsid w:val="0098602E"/>
    <w:rsid w:val="00986C6F"/>
    <w:rsid w:val="009872B7"/>
    <w:rsid w:val="009873C6"/>
    <w:rsid w:val="009878A1"/>
    <w:rsid w:val="0099083B"/>
    <w:rsid w:val="00990C4A"/>
    <w:rsid w:val="0099158F"/>
    <w:rsid w:val="009939CA"/>
    <w:rsid w:val="0099448E"/>
    <w:rsid w:val="009946A2"/>
    <w:rsid w:val="0099481F"/>
    <w:rsid w:val="00994968"/>
    <w:rsid w:val="00995DBE"/>
    <w:rsid w:val="00996718"/>
    <w:rsid w:val="0099720E"/>
    <w:rsid w:val="00997268"/>
    <w:rsid w:val="009A0F0D"/>
    <w:rsid w:val="009A125A"/>
    <w:rsid w:val="009A3243"/>
    <w:rsid w:val="009A412A"/>
    <w:rsid w:val="009A4841"/>
    <w:rsid w:val="009A67A3"/>
    <w:rsid w:val="009A71A6"/>
    <w:rsid w:val="009B0F9D"/>
    <w:rsid w:val="009B1831"/>
    <w:rsid w:val="009B1AB5"/>
    <w:rsid w:val="009B1CBB"/>
    <w:rsid w:val="009B20C3"/>
    <w:rsid w:val="009B2CA2"/>
    <w:rsid w:val="009B2CFD"/>
    <w:rsid w:val="009B2D1C"/>
    <w:rsid w:val="009B3360"/>
    <w:rsid w:val="009B52A5"/>
    <w:rsid w:val="009B638C"/>
    <w:rsid w:val="009B6BAF"/>
    <w:rsid w:val="009B7417"/>
    <w:rsid w:val="009B7425"/>
    <w:rsid w:val="009B76C8"/>
    <w:rsid w:val="009C2AD4"/>
    <w:rsid w:val="009C581B"/>
    <w:rsid w:val="009C6372"/>
    <w:rsid w:val="009C67C3"/>
    <w:rsid w:val="009C7482"/>
    <w:rsid w:val="009D00E9"/>
    <w:rsid w:val="009D065E"/>
    <w:rsid w:val="009D08EA"/>
    <w:rsid w:val="009D1797"/>
    <w:rsid w:val="009D28CA"/>
    <w:rsid w:val="009D2BBC"/>
    <w:rsid w:val="009D3989"/>
    <w:rsid w:val="009D3F91"/>
    <w:rsid w:val="009D45D4"/>
    <w:rsid w:val="009D4A4C"/>
    <w:rsid w:val="009D5F66"/>
    <w:rsid w:val="009D7412"/>
    <w:rsid w:val="009D7726"/>
    <w:rsid w:val="009D7782"/>
    <w:rsid w:val="009D77E3"/>
    <w:rsid w:val="009D7B9D"/>
    <w:rsid w:val="009D7BFC"/>
    <w:rsid w:val="009D7F1D"/>
    <w:rsid w:val="009E053E"/>
    <w:rsid w:val="009E217C"/>
    <w:rsid w:val="009E223B"/>
    <w:rsid w:val="009E3B74"/>
    <w:rsid w:val="009E75C3"/>
    <w:rsid w:val="009E771A"/>
    <w:rsid w:val="009F0436"/>
    <w:rsid w:val="009F07AE"/>
    <w:rsid w:val="009F11A3"/>
    <w:rsid w:val="009F13F6"/>
    <w:rsid w:val="009F1E28"/>
    <w:rsid w:val="009F4054"/>
    <w:rsid w:val="009F49C0"/>
    <w:rsid w:val="009F4E3B"/>
    <w:rsid w:val="009F5444"/>
    <w:rsid w:val="009F5479"/>
    <w:rsid w:val="009F5998"/>
    <w:rsid w:val="009F6046"/>
    <w:rsid w:val="009F6C00"/>
    <w:rsid w:val="009F6CAD"/>
    <w:rsid w:val="009F6CFA"/>
    <w:rsid w:val="009F7237"/>
    <w:rsid w:val="009F754B"/>
    <w:rsid w:val="009F760A"/>
    <w:rsid w:val="009F7C2E"/>
    <w:rsid w:val="00A0032F"/>
    <w:rsid w:val="00A01027"/>
    <w:rsid w:val="00A02395"/>
    <w:rsid w:val="00A02615"/>
    <w:rsid w:val="00A05297"/>
    <w:rsid w:val="00A06CE2"/>
    <w:rsid w:val="00A0760B"/>
    <w:rsid w:val="00A077B8"/>
    <w:rsid w:val="00A10431"/>
    <w:rsid w:val="00A105E8"/>
    <w:rsid w:val="00A10E55"/>
    <w:rsid w:val="00A11DA6"/>
    <w:rsid w:val="00A13555"/>
    <w:rsid w:val="00A15115"/>
    <w:rsid w:val="00A1537C"/>
    <w:rsid w:val="00A17060"/>
    <w:rsid w:val="00A1789B"/>
    <w:rsid w:val="00A17FE4"/>
    <w:rsid w:val="00A20710"/>
    <w:rsid w:val="00A208FB"/>
    <w:rsid w:val="00A20BF7"/>
    <w:rsid w:val="00A22BC9"/>
    <w:rsid w:val="00A25072"/>
    <w:rsid w:val="00A25345"/>
    <w:rsid w:val="00A25789"/>
    <w:rsid w:val="00A25A6C"/>
    <w:rsid w:val="00A26134"/>
    <w:rsid w:val="00A27B5D"/>
    <w:rsid w:val="00A27BCE"/>
    <w:rsid w:val="00A318F2"/>
    <w:rsid w:val="00A328F0"/>
    <w:rsid w:val="00A32EA2"/>
    <w:rsid w:val="00A33971"/>
    <w:rsid w:val="00A33CD7"/>
    <w:rsid w:val="00A33EC7"/>
    <w:rsid w:val="00A34DE5"/>
    <w:rsid w:val="00A35E86"/>
    <w:rsid w:val="00A364F6"/>
    <w:rsid w:val="00A3709D"/>
    <w:rsid w:val="00A37BDE"/>
    <w:rsid w:val="00A401D1"/>
    <w:rsid w:val="00A4070D"/>
    <w:rsid w:val="00A407CF"/>
    <w:rsid w:val="00A40FC9"/>
    <w:rsid w:val="00A41AA5"/>
    <w:rsid w:val="00A42438"/>
    <w:rsid w:val="00A43420"/>
    <w:rsid w:val="00A4434A"/>
    <w:rsid w:val="00A44899"/>
    <w:rsid w:val="00A44B90"/>
    <w:rsid w:val="00A44BCD"/>
    <w:rsid w:val="00A450F1"/>
    <w:rsid w:val="00A4646E"/>
    <w:rsid w:val="00A47364"/>
    <w:rsid w:val="00A4754E"/>
    <w:rsid w:val="00A47BD1"/>
    <w:rsid w:val="00A47C82"/>
    <w:rsid w:val="00A503EC"/>
    <w:rsid w:val="00A504F9"/>
    <w:rsid w:val="00A51315"/>
    <w:rsid w:val="00A52DFE"/>
    <w:rsid w:val="00A53123"/>
    <w:rsid w:val="00A534B3"/>
    <w:rsid w:val="00A54433"/>
    <w:rsid w:val="00A54BA2"/>
    <w:rsid w:val="00A55073"/>
    <w:rsid w:val="00A55C73"/>
    <w:rsid w:val="00A561CC"/>
    <w:rsid w:val="00A56403"/>
    <w:rsid w:val="00A56A39"/>
    <w:rsid w:val="00A570F9"/>
    <w:rsid w:val="00A5728A"/>
    <w:rsid w:val="00A572A7"/>
    <w:rsid w:val="00A573EA"/>
    <w:rsid w:val="00A632BF"/>
    <w:rsid w:val="00A64E59"/>
    <w:rsid w:val="00A65B08"/>
    <w:rsid w:val="00A66284"/>
    <w:rsid w:val="00A66EF3"/>
    <w:rsid w:val="00A705A0"/>
    <w:rsid w:val="00A7105D"/>
    <w:rsid w:val="00A71BEC"/>
    <w:rsid w:val="00A7201C"/>
    <w:rsid w:val="00A72717"/>
    <w:rsid w:val="00A73349"/>
    <w:rsid w:val="00A73AB8"/>
    <w:rsid w:val="00A73E69"/>
    <w:rsid w:val="00A760AD"/>
    <w:rsid w:val="00A76843"/>
    <w:rsid w:val="00A7689C"/>
    <w:rsid w:val="00A77826"/>
    <w:rsid w:val="00A77DD6"/>
    <w:rsid w:val="00A8043D"/>
    <w:rsid w:val="00A811DA"/>
    <w:rsid w:val="00A81759"/>
    <w:rsid w:val="00A82B2E"/>
    <w:rsid w:val="00A82F0A"/>
    <w:rsid w:val="00A82F59"/>
    <w:rsid w:val="00A836C3"/>
    <w:rsid w:val="00A836CA"/>
    <w:rsid w:val="00A84409"/>
    <w:rsid w:val="00A844B0"/>
    <w:rsid w:val="00A84588"/>
    <w:rsid w:val="00A84C2E"/>
    <w:rsid w:val="00A84F4A"/>
    <w:rsid w:val="00A85405"/>
    <w:rsid w:val="00A85926"/>
    <w:rsid w:val="00A85A8D"/>
    <w:rsid w:val="00A85A8F"/>
    <w:rsid w:val="00A87E9C"/>
    <w:rsid w:val="00A90FDD"/>
    <w:rsid w:val="00A919D8"/>
    <w:rsid w:val="00A9252B"/>
    <w:rsid w:val="00A926D8"/>
    <w:rsid w:val="00A92887"/>
    <w:rsid w:val="00A940D2"/>
    <w:rsid w:val="00A95439"/>
    <w:rsid w:val="00A9623C"/>
    <w:rsid w:val="00A966B5"/>
    <w:rsid w:val="00A97144"/>
    <w:rsid w:val="00A97B64"/>
    <w:rsid w:val="00A97C7C"/>
    <w:rsid w:val="00AA08B9"/>
    <w:rsid w:val="00AA155B"/>
    <w:rsid w:val="00AA15AF"/>
    <w:rsid w:val="00AA30D1"/>
    <w:rsid w:val="00AA443B"/>
    <w:rsid w:val="00AA577B"/>
    <w:rsid w:val="00AA592D"/>
    <w:rsid w:val="00AA5A79"/>
    <w:rsid w:val="00AA5E08"/>
    <w:rsid w:val="00AA6B06"/>
    <w:rsid w:val="00AB0EA9"/>
    <w:rsid w:val="00AB1269"/>
    <w:rsid w:val="00AB2FA1"/>
    <w:rsid w:val="00AB3081"/>
    <w:rsid w:val="00AB38B7"/>
    <w:rsid w:val="00AB3AED"/>
    <w:rsid w:val="00AB3E4A"/>
    <w:rsid w:val="00AB452C"/>
    <w:rsid w:val="00AB5539"/>
    <w:rsid w:val="00AB5875"/>
    <w:rsid w:val="00AB65ED"/>
    <w:rsid w:val="00AB7018"/>
    <w:rsid w:val="00AC0C27"/>
    <w:rsid w:val="00AC1549"/>
    <w:rsid w:val="00AC25D0"/>
    <w:rsid w:val="00AC267C"/>
    <w:rsid w:val="00AC29CE"/>
    <w:rsid w:val="00AC2BF6"/>
    <w:rsid w:val="00AC3AF3"/>
    <w:rsid w:val="00AC3F4E"/>
    <w:rsid w:val="00AC43D0"/>
    <w:rsid w:val="00AC45EB"/>
    <w:rsid w:val="00AC472C"/>
    <w:rsid w:val="00AC4930"/>
    <w:rsid w:val="00AC4E74"/>
    <w:rsid w:val="00AC4E7A"/>
    <w:rsid w:val="00AC5A2E"/>
    <w:rsid w:val="00AC6868"/>
    <w:rsid w:val="00AC69B1"/>
    <w:rsid w:val="00AC6F73"/>
    <w:rsid w:val="00AC7BE3"/>
    <w:rsid w:val="00AC7D67"/>
    <w:rsid w:val="00AD0D39"/>
    <w:rsid w:val="00AD19F3"/>
    <w:rsid w:val="00AD23D4"/>
    <w:rsid w:val="00AD26AD"/>
    <w:rsid w:val="00AD27A7"/>
    <w:rsid w:val="00AD3DC6"/>
    <w:rsid w:val="00AD4141"/>
    <w:rsid w:val="00AD4539"/>
    <w:rsid w:val="00AD45E2"/>
    <w:rsid w:val="00AD48CB"/>
    <w:rsid w:val="00AD51E3"/>
    <w:rsid w:val="00AD562A"/>
    <w:rsid w:val="00AD5751"/>
    <w:rsid w:val="00AD5A85"/>
    <w:rsid w:val="00AD6D37"/>
    <w:rsid w:val="00AE0D94"/>
    <w:rsid w:val="00AE12C8"/>
    <w:rsid w:val="00AE17E2"/>
    <w:rsid w:val="00AE1CDB"/>
    <w:rsid w:val="00AE1E64"/>
    <w:rsid w:val="00AE26DF"/>
    <w:rsid w:val="00AE27FD"/>
    <w:rsid w:val="00AE3307"/>
    <w:rsid w:val="00AE39D2"/>
    <w:rsid w:val="00AE5C72"/>
    <w:rsid w:val="00AE5E87"/>
    <w:rsid w:val="00AE6878"/>
    <w:rsid w:val="00AE6E58"/>
    <w:rsid w:val="00AE73B1"/>
    <w:rsid w:val="00AE75D7"/>
    <w:rsid w:val="00AE7807"/>
    <w:rsid w:val="00AF088E"/>
    <w:rsid w:val="00AF09C1"/>
    <w:rsid w:val="00AF0EB2"/>
    <w:rsid w:val="00AF22B2"/>
    <w:rsid w:val="00AF26F9"/>
    <w:rsid w:val="00AF278B"/>
    <w:rsid w:val="00AF2983"/>
    <w:rsid w:val="00AF2C25"/>
    <w:rsid w:val="00AF2F96"/>
    <w:rsid w:val="00AF380F"/>
    <w:rsid w:val="00AF3A84"/>
    <w:rsid w:val="00AF433A"/>
    <w:rsid w:val="00AF4C0B"/>
    <w:rsid w:val="00AF663B"/>
    <w:rsid w:val="00AF66BD"/>
    <w:rsid w:val="00AF694B"/>
    <w:rsid w:val="00AF73D4"/>
    <w:rsid w:val="00AF7CC5"/>
    <w:rsid w:val="00B008FC"/>
    <w:rsid w:val="00B00EB8"/>
    <w:rsid w:val="00B015B3"/>
    <w:rsid w:val="00B02CDC"/>
    <w:rsid w:val="00B0444B"/>
    <w:rsid w:val="00B04A24"/>
    <w:rsid w:val="00B04FF6"/>
    <w:rsid w:val="00B052C5"/>
    <w:rsid w:val="00B05502"/>
    <w:rsid w:val="00B0578C"/>
    <w:rsid w:val="00B057A1"/>
    <w:rsid w:val="00B0597B"/>
    <w:rsid w:val="00B0614F"/>
    <w:rsid w:val="00B066AD"/>
    <w:rsid w:val="00B071ED"/>
    <w:rsid w:val="00B07600"/>
    <w:rsid w:val="00B079C4"/>
    <w:rsid w:val="00B10CDE"/>
    <w:rsid w:val="00B1181C"/>
    <w:rsid w:val="00B1298D"/>
    <w:rsid w:val="00B13AAB"/>
    <w:rsid w:val="00B13E0A"/>
    <w:rsid w:val="00B140AE"/>
    <w:rsid w:val="00B1508F"/>
    <w:rsid w:val="00B153C2"/>
    <w:rsid w:val="00B16F3E"/>
    <w:rsid w:val="00B206E2"/>
    <w:rsid w:val="00B207D9"/>
    <w:rsid w:val="00B21D9D"/>
    <w:rsid w:val="00B22143"/>
    <w:rsid w:val="00B22898"/>
    <w:rsid w:val="00B2297A"/>
    <w:rsid w:val="00B22A73"/>
    <w:rsid w:val="00B24E76"/>
    <w:rsid w:val="00B26365"/>
    <w:rsid w:val="00B26664"/>
    <w:rsid w:val="00B2691C"/>
    <w:rsid w:val="00B26BCB"/>
    <w:rsid w:val="00B3028D"/>
    <w:rsid w:val="00B30566"/>
    <w:rsid w:val="00B321EF"/>
    <w:rsid w:val="00B32620"/>
    <w:rsid w:val="00B32826"/>
    <w:rsid w:val="00B32FEC"/>
    <w:rsid w:val="00B3309E"/>
    <w:rsid w:val="00B33141"/>
    <w:rsid w:val="00B339D3"/>
    <w:rsid w:val="00B342A2"/>
    <w:rsid w:val="00B34A0A"/>
    <w:rsid w:val="00B34C7C"/>
    <w:rsid w:val="00B35EEB"/>
    <w:rsid w:val="00B360FD"/>
    <w:rsid w:val="00B364DE"/>
    <w:rsid w:val="00B3749E"/>
    <w:rsid w:val="00B376BA"/>
    <w:rsid w:val="00B40513"/>
    <w:rsid w:val="00B409C1"/>
    <w:rsid w:val="00B40B11"/>
    <w:rsid w:val="00B4125E"/>
    <w:rsid w:val="00B41B94"/>
    <w:rsid w:val="00B429F6"/>
    <w:rsid w:val="00B43019"/>
    <w:rsid w:val="00B439A3"/>
    <w:rsid w:val="00B44F0D"/>
    <w:rsid w:val="00B45369"/>
    <w:rsid w:val="00B45EA6"/>
    <w:rsid w:val="00B46539"/>
    <w:rsid w:val="00B516B1"/>
    <w:rsid w:val="00B518D7"/>
    <w:rsid w:val="00B5194E"/>
    <w:rsid w:val="00B520C9"/>
    <w:rsid w:val="00B521E2"/>
    <w:rsid w:val="00B52857"/>
    <w:rsid w:val="00B52E63"/>
    <w:rsid w:val="00B5308B"/>
    <w:rsid w:val="00B530CF"/>
    <w:rsid w:val="00B53BE7"/>
    <w:rsid w:val="00B54791"/>
    <w:rsid w:val="00B5493F"/>
    <w:rsid w:val="00B54BDD"/>
    <w:rsid w:val="00B551AB"/>
    <w:rsid w:val="00B55272"/>
    <w:rsid w:val="00B55F7A"/>
    <w:rsid w:val="00B5649C"/>
    <w:rsid w:val="00B56B39"/>
    <w:rsid w:val="00B56B97"/>
    <w:rsid w:val="00B60E97"/>
    <w:rsid w:val="00B61CD9"/>
    <w:rsid w:val="00B6290D"/>
    <w:rsid w:val="00B62B11"/>
    <w:rsid w:val="00B630BB"/>
    <w:rsid w:val="00B64206"/>
    <w:rsid w:val="00B65234"/>
    <w:rsid w:val="00B65432"/>
    <w:rsid w:val="00B6631D"/>
    <w:rsid w:val="00B66FA0"/>
    <w:rsid w:val="00B67283"/>
    <w:rsid w:val="00B67627"/>
    <w:rsid w:val="00B70B2C"/>
    <w:rsid w:val="00B7186A"/>
    <w:rsid w:val="00B71EE5"/>
    <w:rsid w:val="00B7230C"/>
    <w:rsid w:val="00B7275A"/>
    <w:rsid w:val="00B755B4"/>
    <w:rsid w:val="00B757A9"/>
    <w:rsid w:val="00B75BC6"/>
    <w:rsid w:val="00B75D54"/>
    <w:rsid w:val="00B7615F"/>
    <w:rsid w:val="00B77376"/>
    <w:rsid w:val="00B77E51"/>
    <w:rsid w:val="00B801E7"/>
    <w:rsid w:val="00B80224"/>
    <w:rsid w:val="00B8132F"/>
    <w:rsid w:val="00B81547"/>
    <w:rsid w:val="00B82902"/>
    <w:rsid w:val="00B83F56"/>
    <w:rsid w:val="00B8477C"/>
    <w:rsid w:val="00B84B43"/>
    <w:rsid w:val="00B85B75"/>
    <w:rsid w:val="00B86870"/>
    <w:rsid w:val="00B86A95"/>
    <w:rsid w:val="00B90A73"/>
    <w:rsid w:val="00B912DA"/>
    <w:rsid w:val="00B91827"/>
    <w:rsid w:val="00B92A96"/>
    <w:rsid w:val="00B92B00"/>
    <w:rsid w:val="00B932B3"/>
    <w:rsid w:val="00B9382F"/>
    <w:rsid w:val="00B946DF"/>
    <w:rsid w:val="00B95E5E"/>
    <w:rsid w:val="00B96040"/>
    <w:rsid w:val="00B9692E"/>
    <w:rsid w:val="00B96D8E"/>
    <w:rsid w:val="00BA089A"/>
    <w:rsid w:val="00BA0F9B"/>
    <w:rsid w:val="00BA1C19"/>
    <w:rsid w:val="00BA209D"/>
    <w:rsid w:val="00BA219D"/>
    <w:rsid w:val="00BA314F"/>
    <w:rsid w:val="00BA3F49"/>
    <w:rsid w:val="00BA47BA"/>
    <w:rsid w:val="00BA4AC7"/>
    <w:rsid w:val="00BA4F18"/>
    <w:rsid w:val="00BA50AE"/>
    <w:rsid w:val="00BA6D7E"/>
    <w:rsid w:val="00BA71D2"/>
    <w:rsid w:val="00BA7CA3"/>
    <w:rsid w:val="00BB03E2"/>
    <w:rsid w:val="00BB0845"/>
    <w:rsid w:val="00BB23D1"/>
    <w:rsid w:val="00BB23F6"/>
    <w:rsid w:val="00BB285B"/>
    <w:rsid w:val="00BB2E24"/>
    <w:rsid w:val="00BB42CA"/>
    <w:rsid w:val="00BB4526"/>
    <w:rsid w:val="00BB4B42"/>
    <w:rsid w:val="00BB59EA"/>
    <w:rsid w:val="00BB7FFA"/>
    <w:rsid w:val="00BC0445"/>
    <w:rsid w:val="00BC0CC9"/>
    <w:rsid w:val="00BC1E30"/>
    <w:rsid w:val="00BC24D8"/>
    <w:rsid w:val="00BC2BA1"/>
    <w:rsid w:val="00BC543F"/>
    <w:rsid w:val="00BC56B6"/>
    <w:rsid w:val="00BC624B"/>
    <w:rsid w:val="00BC70A8"/>
    <w:rsid w:val="00BC7953"/>
    <w:rsid w:val="00BD0E2A"/>
    <w:rsid w:val="00BD1B26"/>
    <w:rsid w:val="00BD1FF7"/>
    <w:rsid w:val="00BD2088"/>
    <w:rsid w:val="00BD2273"/>
    <w:rsid w:val="00BD23E1"/>
    <w:rsid w:val="00BD295B"/>
    <w:rsid w:val="00BD37BC"/>
    <w:rsid w:val="00BD3F17"/>
    <w:rsid w:val="00BD3FA5"/>
    <w:rsid w:val="00BD4CE6"/>
    <w:rsid w:val="00BD5F65"/>
    <w:rsid w:val="00BD6267"/>
    <w:rsid w:val="00BD6AA0"/>
    <w:rsid w:val="00BD6D4A"/>
    <w:rsid w:val="00BD6F91"/>
    <w:rsid w:val="00BE1B88"/>
    <w:rsid w:val="00BE2EAE"/>
    <w:rsid w:val="00BE2F4F"/>
    <w:rsid w:val="00BE3226"/>
    <w:rsid w:val="00BE3B8F"/>
    <w:rsid w:val="00BE4817"/>
    <w:rsid w:val="00BE67A8"/>
    <w:rsid w:val="00BE6A5F"/>
    <w:rsid w:val="00BE6C27"/>
    <w:rsid w:val="00BF0CA9"/>
    <w:rsid w:val="00BF239D"/>
    <w:rsid w:val="00BF4481"/>
    <w:rsid w:val="00BF4484"/>
    <w:rsid w:val="00BF48AB"/>
    <w:rsid w:val="00BF4968"/>
    <w:rsid w:val="00BF560C"/>
    <w:rsid w:val="00BF5BB9"/>
    <w:rsid w:val="00BF7A55"/>
    <w:rsid w:val="00BF7BEB"/>
    <w:rsid w:val="00C017A7"/>
    <w:rsid w:val="00C018E2"/>
    <w:rsid w:val="00C01981"/>
    <w:rsid w:val="00C025A3"/>
    <w:rsid w:val="00C025FA"/>
    <w:rsid w:val="00C03659"/>
    <w:rsid w:val="00C04C1E"/>
    <w:rsid w:val="00C04CAA"/>
    <w:rsid w:val="00C06774"/>
    <w:rsid w:val="00C06FBB"/>
    <w:rsid w:val="00C072B7"/>
    <w:rsid w:val="00C072DE"/>
    <w:rsid w:val="00C10E5B"/>
    <w:rsid w:val="00C1115F"/>
    <w:rsid w:val="00C1119F"/>
    <w:rsid w:val="00C11DBB"/>
    <w:rsid w:val="00C11E7B"/>
    <w:rsid w:val="00C12518"/>
    <w:rsid w:val="00C12643"/>
    <w:rsid w:val="00C12D67"/>
    <w:rsid w:val="00C1361A"/>
    <w:rsid w:val="00C139DC"/>
    <w:rsid w:val="00C13AB3"/>
    <w:rsid w:val="00C13AB6"/>
    <w:rsid w:val="00C13E40"/>
    <w:rsid w:val="00C14934"/>
    <w:rsid w:val="00C150E1"/>
    <w:rsid w:val="00C156E2"/>
    <w:rsid w:val="00C168D6"/>
    <w:rsid w:val="00C2007B"/>
    <w:rsid w:val="00C20C0F"/>
    <w:rsid w:val="00C2213E"/>
    <w:rsid w:val="00C236A6"/>
    <w:rsid w:val="00C23909"/>
    <w:rsid w:val="00C24C47"/>
    <w:rsid w:val="00C25F63"/>
    <w:rsid w:val="00C263EE"/>
    <w:rsid w:val="00C2722B"/>
    <w:rsid w:val="00C303FF"/>
    <w:rsid w:val="00C3067E"/>
    <w:rsid w:val="00C31B81"/>
    <w:rsid w:val="00C328A9"/>
    <w:rsid w:val="00C340C1"/>
    <w:rsid w:val="00C3440F"/>
    <w:rsid w:val="00C34698"/>
    <w:rsid w:val="00C34D30"/>
    <w:rsid w:val="00C363D8"/>
    <w:rsid w:val="00C36900"/>
    <w:rsid w:val="00C369AF"/>
    <w:rsid w:val="00C36F00"/>
    <w:rsid w:val="00C370C5"/>
    <w:rsid w:val="00C4021C"/>
    <w:rsid w:val="00C408AC"/>
    <w:rsid w:val="00C408F3"/>
    <w:rsid w:val="00C414B5"/>
    <w:rsid w:val="00C4214E"/>
    <w:rsid w:val="00C42CC7"/>
    <w:rsid w:val="00C43167"/>
    <w:rsid w:val="00C43957"/>
    <w:rsid w:val="00C43C68"/>
    <w:rsid w:val="00C44CC3"/>
    <w:rsid w:val="00C46C1C"/>
    <w:rsid w:val="00C4759A"/>
    <w:rsid w:val="00C47C80"/>
    <w:rsid w:val="00C50227"/>
    <w:rsid w:val="00C50CD6"/>
    <w:rsid w:val="00C51D0B"/>
    <w:rsid w:val="00C51E85"/>
    <w:rsid w:val="00C52227"/>
    <w:rsid w:val="00C5222D"/>
    <w:rsid w:val="00C52657"/>
    <w:rsid w:val="00C52A47"/>
    <w:rsid w:val="00C52A8C"/>
    <w:rsid w:val="00C53196"/>
    <w:rsid w:val="00C5337F"/>
    <w:rsid w:val="00C5357F"/>
    <w:rsid w:val="00C53899"/>
    <w:rsid w:val="00C54E1D"/>
    <w:rsid w:val="00C553D0"/>
    <w:rsid w:val="00C568C3"/>
    <w:rsid w:val="00C56C35"/>
    <w:rsid w:val="00C57314"/>
    <w:rsid w:val="00C60729"/>
    <w:rsid w:val="00C60C03"/>
    <w:rsid w:val="00C60D05"/>
    <w:rsid w:val="00C6111E"/>
    <w:rsid w:val="00C6121D"/>
    <w:rsid w:val="00C61A83"/>
    <w:rsid w:val="00C61DDC"/>
    <w:rsid w:val="00C62AD9"/>
    <w:rsid w:val="00C62D87"/>
    <w:rsid w:val="00C6335B"/>
    <w:rsid w:val="00C63558"/>
    <w:rsid w:val="00C63C19"/>
    <w:rsid w:val="00C653DE"/>
    <w:rsid w:val="00C654AB"/>
    <w:rsid w:val="00C65BB1"/>
    <w:rsid w:val="00C66685"/>
    <w:rsid w:val="00C6680E"/>
    <w:rsid w:val="00C66BF7"/>
    <w:rsid w:val="00C6765D"/>
    <w:rsid w:val="00C679C8"/>
    <w:rsid w:val="00C714C6"/>
    <w:rsid w:val="00C7181D"/>
    <w:rsid w:val="00C71C66"/>
    <w:rsid w:val="00C72AB6"/>
    <w:rsid w:val="00C72B44"/>
    <w:rsid w:val="00C747CE"/>
    <w:rsid w:val="00C74ED0"/>
    <w:rsid w:val="00C75127"/>
    <w:rsid w:val="00C771DA"/>
    <w:rsid w:val="00C77AB5"/>
    <w:rsid w:val="00C77D16"/>
    <w:rsid w:val="00C8004C"/>
    <w:rsid w:val="00C81282"/>
    <w:rsid w:val="00C840A1"/>
    <w:rsid w:val="00C84BBE"/>
    <w:rsid w:val="00C8526B"/>
    <w:rsid w:val="00C85393"/>
    <w:rsid w:val="00C86021"/>
    <w:rsid w:val="00C868F0"/>
    <w:rsid w:val="00C8693F"/>
    <w:rsid w:val="00C87984"/>
    <w:rsid w:val="00C91247"/>
    <w:rsid w:val="00C91ECA"/>
    <w:rsid w:val="00C9323C"/>
    <w:rsid w:val="00C94686"/>
    <w:rsid w:val="00C948EC"/>
    <w:rsid w:val="00C96CB6"/>
    <w:rsid w:val="00C973AA"/>
    <w:rsid w:val="00C97434"/>
    <w:rsid w:val="00C97790"/>
    <w:rsid w:val="00C97D13"/>
    <w:rsid w:val="00CA1292"/>
    <w:rsid w:val="00CA2341"/>
    <w:rsid w:val="00CA3251"/>
    <w:rsid w:val="00CA3FDF"/>
    <w:rsid w:val="00CA495B"/>
    <w:rsid w:val="00CA4BE3"/>
    <w:rsid w:val="00CA6CAA"/>
    <w:rsid w:val="00CA74A2"/>
    <w:rsid w:val="00CA7517"/>
    <w:rsid w:val="00CA7683"/>
    <w:rsid w:val="00CB15F0"/>
    <w:rsid w:val="00CB1ACA"/>
    <w:rsid w:val="00CB2DBC"/>
    <w:rsid w:val="00CB325F"/>
    <w:rsid w:val="00CB379E"/>
    <w:rsid w:val="00CB3BA1"/>
    <w:rsid w:val="00CB3F12"/>
    <w:rsid w:val="00CB491A"/>
    <w:rsid w:val="00CB4C1A"/>
    <w:rsid w:val="00CB5CC3"/>
    <w:rsid w:val="00CB6791"/>
    <w:rsid w:val="00CB6879"/>
    <w:rsid w:val="00CC0FD4"/>
    <w:rsid w:val="00CC15CA"/>
    <w:rsid w:val="00CC26D4"/>
    <w:rsid w:val="00CC3845"/>
    <w:rsid w:val="00CC3E62"/>
    <w:rsid w:val="00CC4A8F"/>
    <w:rsid w:val="00CC5B5B"/>
    <w:rsid w:val="00CC5DB9"/>
    <w:rsid w:val="00CC62C7"/>
    <w:rsid w:val="00CC66D7"/>
    <w:rsid w:val="00CC7853"/>
    <w:rsid w:val="00CD00B5"/>
    <w:rsid w:val="00CD224A"/>
    <w:rsid w:val="00CD34B0"/>
    <w:rsid w:val="00CD3A31"/>
    <w:rsid w:val="00CD3F92"/>
    <w:rsid w:val="00CD41CF"/>
    <w:rsid w:val="00CD6229"/>
    <w:rsid w:val="00CD68F5"/>
    <w:rsid w:val="00CD6A76"/>
    <w:rsid w:val="00CD7498"/>
    <w:rsid w:val="00CD7710"/>
    <w:rsid w:val="00CD7AF8"/>
    <w:rsid w:val="00CD7C4C"/>
    <w:rsid w:val="00CD7D4D"/>
    <w:rsid w:val="00CD7E11"/>
    <w:rsid w:val="00CD7FB5"/>
    <w:rsid w:val="00CE001D"/>
    <w:rsid w:val="00CE0866"/>
    <w:rsid w:val="00CE1771"/>
    <w:rsid w:val="00CE1D3C"/>
    <w:rsid w:val="00CE1DB8"/>
    <w:rsid w:val="00CE1E98"/>
    <w:rsid w:val="00CE2405"/>
    <w:rsid w:val="00CE2455"/>
    <w:rsid w:val="00CE6264"/>
    <w:rsid w:val="00CE6489"/>
    <w:rsid w:val="00CE6C0C"/>
    <w:rsid w:val="00CE731A"/>
    <w:rsid w:val="00CE7A36"/>
    <w:rsid w:val="00CF022C"/>
    <w:rsid w:val="00CF097F"/>
    <w:rsid w:val="00CF2242"/>
    <w:rsid w:val="00CF44BB"/>
    <w:rsid w:val="00CF4D2B"/>
    <w:rsid w:val="00CF587C"/>
    <w:rsid w:val="00CF6435"/>
    <w:rsid w:val="00CF70AA"/>
    <w:rsid w:val="00CF79BA"/>
    <w:rsid w:val="00D004C8"/>
    <w:rsid w:val="00D01F72"/>
    <w:rsid w:val="00D02658"/>
    <w:rsid w:val="00D026AF"/>
    <w:rsid w:val="00D02791"/>
    <w:rsid w:val="00D02E31"/>
    <w:rsid w:val="00D03234"/>
    <w:rsid w:val="00D03BFC"/>
    <w:rsid w:val="00D03F6A"/>
    <w:rsid w:val="00D04436"/>
    <w:rsid w:val="00D045FE"/>
    <w:rsid w:val="00D0516E"/>
    <w:rsid w:val="00D0523F"/>
    <w:rsid w:val="00D0544A"/>
    <w:rsid w:val="00D063DC"/>
    <w:rsid w:val="00D06B47"/>
    <w:rsid w:val="00D06C34"/>
    <w:rsid w:val="00D0700C"/>
    <w:rsid w:val="00D07819"/>
    <w:rsid w:val="00D07EB4"/>
    <w:rsid w:val="00D07F79"/>
    <w:rsid w:val="00D1091A"/>
    <w:rsid w:val="00D10BD7"/>
    <w:rsid w:val="00D1100A"/>
    <w:rsid w:val="00D110AF"/>
    <w:rsid w:val="00D119F4"/>
    <w:rsid w:val="00D1252B"/>
    <w:rsid w:val="00D12D06"/>
    <w:rsid w:val="00D12E20"/>
    <w:rsid w:val="00D13337"/>
    <w:rsid w:val="00D13639"/>
    <w:rsid w:val="00D13E32"/>
    <w:rsid w:val="00D16189"/>
    <w:rsid w:val="00D16617"/>
    <w:rsid w:val="00D1673B"/>
    <w:rsid w:val="00D17895"/>
    <w:rsid w:val="00D20584"/>
    <w:rsid w:val="00D20BE0"/>
    <w:rsid w:val="00D21531"/>
    <w:rsid w:val="00D223F0"/>
    <w:rsid w:val="00D22DF8"/>
    <w:rsid w:val="00D24E2A"/>
    <w:rsid w:val="00D262C1"/>
    <w:rsid w:val="00D2643B"/>
    <w:rsid w:val="00D302B0"/>
    <w:rsid w:val="00D30957"/>
    <w:rsid w:val="00D3128D"/>
    <w:rsid w:val="00D31295"/>
    <w:rsid w:val="00D314D3"/>
    <w:rsid w:val="00D3166A"/>
    <w:rsid w:val="00D335DF"/>
    <w:rsid w:val="00D33889"/>
    <w:rsid w:val="00D33D63"/>
    <w:rsid w:val="00D33E63"/>
    <w:rsid w:val="00D347A8"/>
    <w:rsid w:val="00D3530F"/>
    <w:rsid w:val="00D35F5D"/>
    <w:rsid w:val="00D36945"/>
    <w:rsid w:val="00D37A23"/>
    <w:rsid w:val="00D37F0F"/>
    <w:rsid w:val="00D40198"/>
    <w:rsid w:val="00D41120"/>
    <w:rsid w:val="00D421E3"/>
    <w:rsid w:val="00D429FF"/>
    <w:rsid w:val="00D42D39"/>
    <w:rsid w:val="00D43477"/>
    <w:rsid w:val="00D44C4E"/>
    <w:rsid w:val="00D44D3D"/>
    <w:rsid w:val="00D44EFE"/>
    <w:rsid w:val="00D4575C"/>
    <w:rsid w:val="00D46416"/>
    <w:rsid w:val="00D46CE8"/>
    <w:rsid w:val="00D4774F"/>
    <w:rsid w:val="00D5124D"/>
    <w:rsid w:val="00D5176D"/>
    <w:rsid w:val="00D519DE"/>
    <w:rsid w:val="00D52221"/>
    <w:rsid w:val="00D53097"/>
    <w:rsid w:val="00D563F1"/>
    <w:rsid w:val="00D56E7B"/>
    <w:rsid w:val="00D57385"/>
    <w:rsid w:val="00D5776D"/>
    <w:rsid w:val="00D60184"/>
    <w:rsid w:val="00D60923"/>
    <w:rsid w:val="00D6116C"/>
    <w:rsid w:val="00D61B5D"/>
    <w:rsid w:val="00D62CCA"/>
    <w:rsid w:val="00D635DA"/>
    <w:rsid w:val="00D63753"/>
    <w:rsid w:val="00D63DE5"/>
    <w:rsid w:val="00D644A2"/>
    <w:rsid w:val="00D649BB"/>
    <w:rsid w:val="00D64CEA"/>
    <w:rsid w:val="00D6634B"/>
    <w:rsid w:val="00D666CF"/>
    <w:rsid w:val="00D67A29"/>
    <w:rsid w:val="00D67C95"/>
    <w:rsid w:val="00D67D76"/>
    <w:rsid w:val="00D70488"/>
    <w:rsid w:val="00D70800"/>
    <w:rsid w:val="00D70B62"/>
    <w:rsid w:val="00D71975"/>
    <w:rsid w:val="00D71A8B"/>
    <w:rsid w:val="00D71F3C"/>
    <w:rsid w:val="00D7258F"/>
    <w:rsid w:val="00D73F22"/>
    <w:rsid w:val="00D758CE"/>
    <w:rsid w:val="00D758D2"/>
    <w:rsid w:val="00D75BE6"/>
    <w:rsid w:val="00D7690E"/>
    <w:rsid w:val="00D76F61"/>
    <w:rsid w:val="00D8019C"/>
    <w:rsid w:val="00D80290"/>
    <w:rsid w:val="00D8034D"/>
    <w:rsid w:val="00D80C69"/>
    <w:rsid w:val="00D81E48"/>
    <w:rsid w:val="00D8314D"/>
    <w:rsid w:val="00D83766"/>
    <w:rsid w:val="00D83ADD"/>
    <w:rsid w:val="00D83C55"/>
    <w:rsid w:val="00D843A1"/>
    <w:rsid w:val="00D85BEB"/>
    <w:rsid w:val="00D85DB6"/>
    <w:rsid w:val="00D86C20"/>
    <w:rsid w:val="00D8730C"/>
    <w:rsid w:val="00D87C19"/>
    <w:rsid w:val="00D9021C"/>
    <w:rsid w:val="00D92696"/>
    <w:rsid w:val="00D9277D"/>
    <w:rsid w:val="00D928DA"/>
    <w:rsid w:val="00D92BA6"/>
    <w:rsid w:val="00D9381C"/>
    <w:rsid w:val="00D948D3"/>
    <w:rsid w:val="00D94CE8"/>
    <w:rsid w:val="00D95D5A"/>
    <w:rsid w:val="00D96028"/>
    <w:rsid w:val="00D96585"/>
    <w:rsid w:val="00D9754C"/>
    <w:rsid w:val="00D979DA"/>
    <w:rsid w:val="00D97BCD"/>
    <w:rsid w:val="00DA0815"/>
    <w:rsid w:val="00DA0FF9"/>
    <w:rsid w:val="00DA21A4"/>
    <w:rsid w:val="00DA2E18"/>
    <w:rsid w:val="00DA3FEC"/>
    <w:rsid w:val="00DA451C"/>
    <w:rsid w:val="00DA5848"/>
    <w:rsid w:val="00DB06FC"/>
    <w:rsid w:val="00DB073F"/>
    <w:rsid w:val="00DB0DBB"/>
    <w:rsid w:val="00DB14A8"/>
    <w:rsid w:val="00DB1BD9"/>
    <w:rsid w:val="00DB2CEE"/>
    <w:rsid w:val="00DB350C"/>
    <w:rsid w:val="00DB37EB"/>
    <w:rsid w:val="00DB46AB"/>
    <w:rsid w:val="00DB5414"/>
    <w:rsid w:val="00DB6B7E"/>
    <w:rsid w:val="00DB7063"/>
    <w:rsid w:val="00DB7352"/>
    <w:rsid w:val="00DB740D"/>
    <w:rsid w:val="00DB7F34"/>
    <w:rsid w:val="00DC0477"/>
    <w:rsid w:val="00DC0AFB"/>
    <w:rsid w:val="00DC0BA1"/>
    <w:rsid w:val="00DC2268"/>
    <w:rsid w:val="00DC300D"/>
    <w:rsid w:val="00DC3904"/>
    <w:rsid w:val="00DC3C29"/>
    <w:rsid w:val="00DC5B03"/>
    <w:rsid w:val="00DC71AB"/>
    <w:rsid w:val="00DC7393"/>
    <w:rsid w:val="00DC7909"/>
    <w:rsid w:val="00DC7D7B"/>
    <w:rsid w:val="00DD0BAB"/>
    <w:rsid w:val="00DD2CEA"/>
    <w:rsid w:val="00DD2FBA"/>
    <w:rsid w:val="00DD4012"/>
    <w:rsid w:val="00DD4316"/>
    <w:rsid w:val="00DD4D18"/>
    <w:rsid w:val="00DD5328"/>
    <w:rsid w:val="00DD5598"/>
    <w:rsid w:val="00DD5C22"/>
    <w:rsid w:val="00DD5CAC"/>
    <w:rsid w:val="00DD684F"/>
    <w:rsid w:val="00DE02A5"/>
    <w:rsid w:val="00DE0365"/>
    <w:rsid w:val="00DE0431"/>
    <w:rsid w:val="00DE0664"/>
    <w:rsid w:val="00DE0700"/>
    <w:rsid w:val="00DE1060"/>
    <w:rsid w:val="00DE1481"/>
    <w:rsid w:val="00DE30C3"/>
    <w:rsid w:val="00DE402A"/>
    <w:rsid w:val="00DE450E"/>
    <w:rsid w:val="00DE57BB"/>
    <w:rsid w:val="00DE5840"/>
    <w:rsid w:val="00DE661B"/>
    <w:rsid w:val="00DE6A16"/>
    <w:rsid w:val="00DE7F78"/>
    <w:rsid w:val="00DF05E5"/>
    <w:rsid w:val="00DF082C"/>
    <w:rsid w:val="00DF1B82"/>
    <w:rsid w:val="00DF1D26"/>
    <w:rsid w:val="00DF1FCF"/>
    <w:rsid w:val="00DF1FDA"/>
    <w:rsid w:val="00DF24D1"/>
    <w:rsid w:val="00DF3273"/>
    <w:rsid w:val="00DF4772"/>
    <w:rsid w:val="00DF4A87"/>
    <w:rsid w:val="00DF4DBA"/>
    <w:rsid w:val="00DF52AE"/>
    <w:rsid w:val="00DF5A6D"/>
    <w:rsid w:val="00DF5B7A"/>
    <w:rsid w:val="00DF700E"/>
    <w:rsid w:val="00DF79ED"/>
    <w:rsid w:val="00E000E3"/>
    <w:rsid w:val="00E00ADE"/>
    <w:rsid w:val="00E010F4"/>
    <w:rsid w:val="00E02550"/>
    <w:rsid w:val="00E02F68"/>
    <w:rsid w:val="00E03308"/>
    <w:rsid w:val="00E03BA0"/>
    <w:rsid w:val="00E047FF"/>
    <w:rsid w:val="00E04F17"/>
    <w:rsid w:val="00E05F41"/>
    <w:rsid w:val="00E06914"/>
    <w:rsid w:val="00E07772"/>
    <w:rsid w:val="00E07DED"/>
    <w:rsid w:val="00E104D5"/>
    <w:rsid w:val="00E111B7"/>
    <w:rsid w:val="00E118D0"/>
    <w:rsid w:val="00E124D3"/>
    <w:rsid w:val="00E12980"/>
    <w:rsid w:val="00E12FA9"/>
    <w:rsid w:val="00E1305E"/>
    <w:rsid w:val="00E13398"/>
    <w:rsid w:val="00E13A9F"/>
    <w:rsid w:val="00E14B07"/>
    <w:rsid w:val="00E14F44"/>
    <w:rsid w:val="00E1616B"/>
    <w:rsid w:val="00E16611"/>
    <w:rsid w:val="00E16D3B"/>
    <w:rsid w:val="00E17C1A"/>
    <w:rsid w:val="00E2088E"/>
    <w:rsid w:val="00E208D5"/>
    <w:rsid w:val="00E20ADD"/>
    <w:rsid w:val="00E20BAD"/>
    <w:rsid w:val="00E218E3"/>
    <w:rsid w:val="00E21927"/>
    <w:rsid w:val="00E221AB"/>
    <w:rsid w:val="00E233A1"/>
    <w:rsid w:val="00E24A0F"/>
    <w:rsid w:val="00E25661"/>
    <w:rsid w:val="00E2574C"/>
    <w:rsid w:val="00E25FC1"/>
    <w:rsid w:val="00E26095"/>
    <w:rsid w:val="00E26356"/>
    <w:rsid w:val="00E26372"/>
    <w:rsid w:val="00E2668A"/>
    <w:rsid w:val="00E266F0"/>
    <w:rsid w:val="00E26DB2"/>
    <w:rsid w:val="00E26EB3"/>
    <w:rsid w:val="00E27289"/>
    <w:rsid w:val="00E27643"/>
    <w:rsid w:val="00E27F33"/>
    <w:rsid w:val="00E30328"/>
    <w:rsid w:val="00E303F1"/>
    <w:rsid w:val="00E30509"/>
    <w:rsid w:val="00E30961"/>
    <w:rsid w:val="00E30F77"/>
    <w:rsid w:val="00E30FE0"/>
    <w:rsid w:val="00E31AED"/>
    <w:rsid w:val="00E33245"/>
    <w:rsid w:val="00E334C0"/>
    <w:rsid w:val="00E3387F"/>
    <w:rsid w:val="00E36A62"/>
    <w:rsid w:val="00E37240"/>
    <w:rsid w:val="00E374F9"/>
    <w:rsid w:val="00E3788A"/>
    <w:rsid w:val="00E4148B"/>
    <w:rsid w:val="00E42029"/>
    <w:rsid w:val="00E42875"/>
    <w:rsid w:val="00E42937"/>
    <w:rsid w:val="00E443A9"/>
    <w:rsid w:val="00E44649"/>
    <w:rsid w:val="00E44659"/>
    <w:rsid w:val="00E45160"/>
    <w:rsid w:val="00E45F13"/>
    <w:rsid w:val="00E46440"/>
    <w:rsid w:val="00E46495"/>
    <w:rsid w:val="00E46B7C"/>
    <w:rsid w:val="00E47634"/>
    <w:rsid w:val="00E4795A"/>
    <w:rsid w:val="00E50764"/>
    <w:rsid w:val="00E51326"/>
    <w:rsid w:val="00E52484"/>
    <w:rsid w:val="00E52698"/>
    <w:rsid w:val="00E527AD"/>
    <w:rsid w:val="00E5365F"/>
    <w:rsid w:val="00E54291"/>
    <w:rsid w:val="00E54B7F"/>
    <w:rsid w:val="00E60DE1"/>
    <w:rsid w:val="00E613F2"/>
    <w:rsid w:val="00E6215B"/>
    <w:rsid w:val="00E6305C"/>
    <w:rsid w:val="00E6443D"/>
    <w:rsid w:val="00E647BC"/>
    <w:rsid w:val="00E64AE6"/>
    <w:rsid w:val="00E65291"/>
    <w:rsid w:val="00E656CF"/>
    <w:rsid w:val="00E65EF4"/>
    <w:rsid w:val="00E671D1"/>
    <w:rsid w:val="00E6790F"/>
    <w:rsid w:val="00E7144F"/>
    <w:rsid w:val="00E71B19"/>
    <w:rsid w:val="00E71BA6"/>
    <w:rsid w:val="00E7209F"/>
    <w:rsid w:val="00E73737"/>
    <w:rsid w:val="00E73965"/>
    <w:rsid w:val="00E73C77"/>
    <w:rsid w:val="00E7416A"/>
    <w:rsid w:val="00E74B34"/>
    <w:rsid w:val="00E754E9"/>
    <w:rsid w:val="00E759B1"/>
    <w:rsid w:val="00E75EC6"/>
    <w:rsid w:val="00E7647C"/>
    <w:rsid w:val="00E77387"/>
    <w:rsid w:val="00E77CED"/>
    <w:rsid w:val="00E80EB0"/>
    <w:rsid w:val="00E81E1D"/>
    <w:rsid w:val="00E82D79"/>
    <w:rsid w:val="00E82E89"/>
    <w:rsid w:val="00E8316A"/>
    <w:rsid w:val="00E85585"/>
    <w:rsid w:val="00E85E6C"/>
    <w:rsid w:val="00E86457"/>
    <w:rsid w:val="00E86D8E"/>
    <w:rsid w:val="00E86E0C"/>
    <w:rsid w:val="00E87287"/>
    <w:rsid w:val="00E9008F"/>
    <w:rsid w:val="00E900D1"/>
    <w:rsid w:val="00E91204"/>
    <w:rsid w:val="00E91826"/>
    <w:rsid w:val="00E92AB3"/>
    <w:rsid w:val="00E92CAE"/>
    <w:rsid w:val="00E92CD2"/>
    <w:rsid w:val="00E9317C"/>
    <w:rsid w:val="00E95CB4"/>
    <w:rsid w:val="00E96E96"/>
    <w:rsid w:val="00E971AD"/>
    <w:rsid w:val="00E97468"/>
    <w:rsid w:val="00E975EA"/>
    <w:rsid w:val="00E97F4F"/>
    <w:rsid w:val="00EA024B"/>
    <w:rsid w:val="00EA0828"/>
    <w:rsid w:val="00EA0D5B"/>
    <w:rsid w:val="00EA0E98"/>
    <w:rsid w:val="00EA11E0"/>
    <w:rsid w:val="00EA161B"/>
    <w:rsid w:val="00EA251A"/>
    <w:rsid w:val="00EA279A"/>
    <w:rsid w:val="00EA29B3"/>
    <w:rsid w:val="00EA2A91"/>
    <w:rsid w:val="00EA30FB"/>
    <w:rsid w:val="00EA3FCA"/>
    <w:rsid w:val="00EA408A"/>
    <w:rsid w:val="00EA4324"/>
    <w:rsid w:val="00EA5396"/>
    <w:rsid w:val="00EA62A3"/>
    <w:rsid w:val="00EA7FC2"/>
    <w:rsid w:val="00EB1119"/>
    <w:rsid w:val="00EB13D9"/>
    <w:rsid w:val="00EB20BA"/>
    <w:rsid w:val="00EB2B81"/>
    <w:rsid w:val="00EB2F2D"/>
    <w:rsid w:val="00EB311A"/>
    <w:rsid w:val="00EB3BDF"/>
    <w:rsid w:val="00EB4139"/>
    <w:rsid w:val="00EB41BE"/>
    <w:rsid w:val="00EB4881"/>
    <w:rsid w:val="00EB52AB"/>
    <w:rsid w:val="00EB5C85"/>
    <w:rsid w:val="00EB694B"/>
    <w:rsid w:val="00EB755A"/>
    <w:rsid w:val="00EB7687"/>
    <w:rsid w:val="00EC0EDD"/>
    <w:rsid w:val="00EC1435"/>
    <w:rsid w:val="00EC21B4"/>
    <w:rsid w:val="00EC23EA"/>
    <w:rsid w:val="00EC3516"/>
    <w:rsid w:val="00EC374C"/>
    <w:rsid w:val="00EC3A39"/>
    <w:rsid w:val="00EC3BAC"/>
    <w:rsid w:val="00EC3DFC"/>
    <w:rsid w:val="00EC3FEC"/>
    <w:rsid w:val="00EC4588"/>
    <w:rsid w:val="00EC66E7"/>
    <w:rsid w:val="00EC6779"/>
    <w:rsid w:val="00EC7D6F"/>
    <w:rsid w:val="00ED04A4"/>
    <w:rsid w:val="00ED094D"/>
    <w:rsid w:val="00ED0AAD"/>
    <w:rsid w:val="00ED0D86"/>
    <w:rsid w:val="00ED17BC"/>
    <w:rsid w:val="00ED21D3"/>
    <w:rsid w:val="00ED2C3F"/>
    <w:rsid w:val="00ED335D"/>
    <w:rsid w:val="00ED46DE"/>
    <w:rsid w:val="00ED473E"/>
    <w:rsid w:val="00ED5EFF"/>
    <w:rsid w:val="00ED618C"/>
    <w:rsid w:val="00ED61C3"/>
    <w:rsid w:val="00ED7FE2"/>
    <w:rsid w:val="00EE1C24"/>
    <w:rsid w:val="00EE2176"/>
    <w:rsid w:val="00EE3497"/>
    <w:rsid w:val="00EE389C"/>
    <w:rsid w:val="00EE3C59"/>
    <w:rsid w:val="00EE3E74"/>
    <w:rsid w:val="00EE4DE1"/>
    <w:rsid w:val="00EE4F56"/>
    <w:rsid w:val="00EE50C7"/>
    <w:rsid w:val="00EE5A6A"/>
    <w:rsid w:val="00EE61DA"/>
    <w:rsid w:val="00EE6A54"/>
    <w:rsid w:val="00EE735A"/>
    <w:rsid w:val="00EF0D92"/>
    <w:rsid w:val="00EF0DFB"/>
    <w:rsid w:val="00EF1DA3"/>
    <w:rsid w:val="00EF1DD3"/>
    <w:rsid w:val="00EF27F9"/>
    <w:rsid w:val="00EF288A"/>
    <w:rsid w:val="00EF2944"/>
    <w:rsid w:val="00EF2F30"/>
    <w:rsid w:val="00EF3514"/>
    <w:rsid w:val="00EF4687"/>
    <w:rsid w:val="00EF5189"/>
    <w:rsid w:val="00EF6882"/>
    <w:rsid w:val="00EF69C4"/>
    <w:rsid w:val="00EF6F89"/>
    <w:rsid w:val="00EF70A3"/>
    <w:rsid w:val="00EF74D7"/>
    <w:rsid w:val="00EF76E1"/>
    <w:rsid w:val="00F0065A"/>
    <w:rsid w:val="00F0065D"/>
    <w:rsid w:val="00F0139B"/>
    <w:rsid w:val="00F01B46"/>
    <w:rsid w:val="00F021EB"/>
    <w:rsid w:val="00F039FB"/>
    <w:rsid w:val="00F044FB"/>
    <w:rsid w:val="00F069C1"/>
    <w:rsid w:val="00F06BB6"/>
    <w:rsid w:val="00F0721F"/>
    <w:rsid w:val="00F11774"/>
    <w:rsid w:val="00F11B02"/>
    <w:rsid w:val="00F11FE7"/>
    <w:rsid w:val="00F123AC"/>
    <w:rsid w:val="00F1306B"/>
    <w:rsid w:val="00F1394A"/>
    <w:rsid w:val="00F142A8"/>
    <w:rsid w:val="00F14BD0"/>
    <w:rsid w:val="00F14E5B"/>
    <w:rsid w:val="00F15363"/>
    <w:rsid w:val="00F15442"/>
    <w:rsid w:val="00F1561D"/>
    <w:rsid w:val="00F15CCF"/>
    <w:rsid w:val="00F15E92"/>
    <w:rsid w:val="00F166C3"/>
    <w:rsid w:val="00F169D4"/>
    <w:rsid w:val="00F16C7C"/>
    <w:rsid w:val="00F16E20"/>
    <w:rsid w:val="00F17095"/>
    <w:rsid w:val="00F17273"/>
    <w:rsid w:val="00F17779"/>
    <w:rsid w:val="00F20237"/>
    <w:rsid w:val="00F20BE1"/>
    <w:rsid w:val="00F20E79"/>
    <w:rsid w:val="00F23946"/>
    <w:rsid w:val="00F23EFE"/>
    <w:rsid w:val="00F24324"/>
    <w:rsid w:val="00F24AE8"/>
    <w:rsid w:val="00F24AFC"/>
    <w:rsid w:val="00F24E76"/>
    <w:rsid w:val="00F24E7A"/>
    <w:rsid w:val="00F2547F"/>
    <w:rsid w:val="00F25E9F"/>
    <w:rsid w:val="00F278E7"/>
    <w:rsid w:val="00F30837"/>
    <w:rsid w:val="00F31907"/>
    <w:rsid w:val="00F323A4"/>
    <w:rsid w:val="00F3241D"/>
    <w:rsid w:val="00F35861"/>
    <w:rsid w:val="00F3597E"/>
    <w:rsid w:val="00F36067"/>
    <w:rsid w:val="00F36DD1"/>
    <w:rsid w:val="00F40184"/>
    <w:rsid w:val="00F40556"/>
    <w:rsid w:val="00F40BE5"/>
    <w:rsid w:val="00F419F4"/>
    <w:rsid w:val="00F41C9E"/>
    <w:rsid w:val="00F420CC"/>
    <w:rsid w:val="00F42319"/>
    <w:rsid w:val="00F42A4E"/>
    <w:rsid w:val="00F43B52"/>
    <w:rsid w:val="00F44143"/>
    <w:rsid w:val="00F44E94"/>
    <w:rsid w:val="00F44FB6"/>
    <w:rsid w:val="00F45575"/>
    <w:rsid w:val="00F4644C"/>
    <w:rsid w:val="00F4696C"/>
    <w:rsid w:val="00F46A60"/>
    <w:rsid w:val="00F502CE"/>
    <w:rsid w:val="00F505B8"/>
    <w:rsid w:val="00F505F8"/>
    <w:rsid w:val="00F5077A"/>
    <w:rsid w:val="00F51011"/>
    <w:rsid w:val="00F5121B"/>
    <w:rsid w:val="00F526AE"/>
    <w:rsid w:val="00F53A4F"/>
    <w:rsid w:val="00F54363"/>
    <w:rsid w:val="00F54B7B"/>
    <w:rsid w:val="00F555B2"/>
    <w:rsid w:val="00F55F73"/>
    <w:rsid w:val="00F56F16"/>
    <w:rsid w:val="00F5752E"/>
    <w:rsid w:val="00F60ABB"/>
    <w:rsid w:val="00F624FD"/>
    <w:rsid w:val="00F62A16"/>
    <w:rsid w:val="00F645A2"/>
    <w:rsid w:val="00F652B4"/>
    <w:rsid w:val="00F65B3C"/>
    <w:rsid w:val="00F6651C"/>
    <w:rsid w:val="00F66FE3"/>
    <w:rsid w:val="00F6778E"/>
    <w:rsid w:val="00F67FCF"/>
    <w:rsid w:val="00F7008A"/>
    <w:rsid w:val="00F705FE"/>
    <w:rsid w:val="00F70833"/>
    <w:rsid w:val="00F7084E"/>
    <w:rsid w:val="00F71B47"/>
    <w:rsid w:val="00F71CBB"/>
    <w:rsid w:val="00F72124"/>
    <w:rsid w:val="00F72B69"/>
    <w:rsid w:val="00F72C56"/>
    <w:rsid w:val="00F72E5C"/>
    <w:rsid w:val="00F7445B"/>
    <w:rsid w:val="00F75305"/>
    <w:rsid w:val="00F774DB"/>
    <w:rsid w:val="00F77CBA"/>
    <w:rsid w:val="00F77D33"/>
    <w:rsid w:val="00F8086A"/>
    <w:rsid w:val="00F81257"/>
    <w:rsid w:val="00F816D8"/>
    <w:rsid w:val="00F8173D"/>
    <w:rsid w:val="00F81C0E"/>
    <w:rsid w:val="00F8222E"/>
    <w:rsid w:val="00F823B5"/>
    <w:rsid w:val="00F828A3"/>
    <w:rsid w:val="00F83042"/>
    <w:rsid w:val="00F8336C"/>
    <w:rsid w:val="00F8352E"/>
    <w:rsid w:val="00F8385B"/>
    <w:rsid w:val="00F83FC2"/>
    <w:rsid w:val="00F84873"/>
    <w:rsid w:val="00F84D4D"/>
    <w:rsid w:val="00F84EE0"/>
    <w:rsid w:val="00F857E5"/>
    <w:rsid w:val="00F85D08"/>
    <w:rsid w:val="00F864A8"/>
    <w:rsid w:val="00F86A69"/>
    <w:rsid w:val="00F86EA1"/>
    <w:rsid w:val="00F87030"/>
    <w:rsid w:val="00F871FD"/>
    <w:rsid w:val="00F914FA"/>
    <w:rsid w:val="00F91CFE"/>
    <w:rsid w:val="00F91E71"/>
    <w:rsid w:val="00F927EF"/>
    <w:rsid w:val="00F92C43"/>
    <w:rsid w:val="00F92DAA"/>
    <w:rsid w:val="00F947BD"/>
    <w:rsid w:val="00F956AE"/>
    <w:rsid w:val="00F96259"/>
    <w:rsid w:val="00F9662D"/>
    <w:rsid w:val="00F9781F"/>
    <w:rsid w:val="00FA02EF"/>
    <w:rsid w:val="00FA09E7"/>
    <w:rsid w:val="00FA0E5F"/>
    <w:rsid w:val="00FA0F9C"/>
    <w:rsid w:val="00FA2071"/>
    <w:rsid w:val="00FA27AF"/>
    <w:rsid w:val="00FA2D31"/>
    <w:rsid w:val="00FA2D4C"/>
    <w:rsid w:val="00FA428B"/>
    <w:rsid w:val="00FA51AE"/>
    <w:rsid w:val="00FA52E8"/>
    <w:rsid w:val="00FA6EF8"/>
    <w:rsid w:val="00FA7B05"/>
    <w:rsid w:val="00FB11C8"/>
    <w:rsid w:val="00FB2F4F"/>
    <w:rsid w:val="00FB335B"/>
    <w:rsid w:val="00FB387D"/>
    <w:rsid w:val="00FB3B6D"/>
    <w:rsid w:val="00FB4A22"/>
    <w:rsid w:val="00FB55EA"/>
    <w:rsid w:val="00FB5B87"/>
    <w:rsid w:val="00FB6065"/>
    <w:rsid w:val="00FB644C"/>
    <w:rsid w:val="00FB6D44"/>
    <w:rsid w:val="00FB78DA"/>
    <w:rsid w:val="00FB79C3"/>
    <w:rsid w:val="00FB7C00"/>
    <w:rsid w:val="00FC057E"/>
    <w:rsid w:val="00FC130D"/>
    <w:rsid w:val="00FC1848"/>
    <w:rsid w:val="00FC1B8E"/>
    <w:rsid w:val="00FC1BEE"/>
    <w:rsid w:val="00FC200A"/>
    <w:rsid w:val="00FC26EB"/>
    <w:rsid w:val="00FC2BF7"/>
    <w:rsid w:val="00FC2FE4"/>
    <w:rsid w:val="00FC51D2"/>
    <w:rsid w:val="00FC5DF8"/>
    <w:rsid w:val="00FC5FC6"/>
    <w:rsid w:val="00FC7568"/>
    <w:rsid w:val="00FC77B1"/>
    <w:rsid w:val="00FC7AB4"/>
    <w:rsid w:val="00FD07A6"/>
    <w:rsid w:val="00FD1C8E"/>
    <w:rsid w:val="00FD2EFE"/>
    <w:rsid w:val="00FD317F"/>
    <w:rsid w:val="00FD3413"/>
    <w:rsid w:val="00FD44FC"/>
    <w:rsid w:val="00FD4DE7"/>
    <w:rsid w:val="00FD4FEE"/>
    <w:rsid w:val="00FD5B67"/>
    <w:rsid w:val="00FD673D"/>
    <w:rsid w:val="00FD6BD2"/>
    <w:rsid w:val="00FD6FE0"/>
    <w:rsid w:val="00FD74CA"/>
    <w:rsid w:val="00FD7ACC"/>
    <w:rsid w:val="00FE0E1E"/>
    <w:rsid w:val="00FE10AE"/>
    <w:rsid w:val="00FE1F0E"/>
    <w:rsid w:val="00FE2309"/>
    <w:rsid w:val="00FE2EF8"/>
    <w:rsid w:val="00FE3BE4"/>
    <w:rsid w:val="00FE3EFC"/>
    <w:rsid w:val="00FE5363"/>
    <w:rsid w:val="00FE555A"/>
    <w:rsid w:val="00FE606B"/>
    <w:rsid w:val="00FE627A"/>
    <w:rsid w:val="00FE726A"/>
    <w:rsid w:val="00FF04A1"/>
    <w:rsid w:val="00FF0C3D"/>
    <w:rsid w:val="00FF1C23"/>
    <w:rsid w:val="00FF1C7E"/>
    <w:rsid w:val="00FF44E3"/>
    <w:rsid w:val="00FF4BE3"/>
    <w:rsid w:val="00FF51FE"/>
    <w:rsid w:val="00FF5E65"/>
    <w:rsid w:val="00FF60A6"/>
    <w:rsid w:val="00FF6736"/>
    <w:rsid w:val="00FF6B3C"/>
    <w:rsid w:val="00FF79B7"/>
    <w:rsid w:val="028F0289"/>
    <w:rsid w:val="11F52C7B"/>
    <w:rsid w:val="12ED4167"/>
    <w:rsid w:val="15FA0828"/>
    <w:rsid w:val="1B517470"/>
    <w:rsid w:val="239B2B28"/>
    <w:rsid w:val="322F1848"/>
    <w:rsid w:val="40BF509D"/>
    <w:rsid w:val="42740D6E"/>
    <w:rsid w:val="585974E2"/>
    <w:rsid w:val="76C93BC8"/>
    <w:rsid w:val="79CA36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qFormat="1"/>
    <w:lsdException w:name="footer" w:semiHidden="0" w:qFormat="1"/>
    <w:lsdException w:name="caption" w:uiPriority="35" w:qFormat="1"/>
    <w:lsdException w:name="annotation reference"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HTML Cite" w:qFormat="1"/>
    <w:lsdException w:name="HTML Code" w:qFormat="1"/>
    <w:lsdException w:name="HTML Preformatted" w:semiHidden="0" w:qFormat="1"/>
    <w:lsdException w:name="Normal Table" w:qFormat="1"/>
    <w:lsdException w:name="annotation subject"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pPr>
      <w:keepNext/>
      <w:keepLines/>
      <w:widowControl/>
      <w:spacing w:before="80"/>
      <w:jc w:val="left"/>
      <w:outlineLvl w:val="7"/>
    </w:pPr>
    <w:rPr>
      <w:rFonts w:asciiTheme="majorHAnsi" w:eastAsiaTheme="majorEastAsia" w:hAnsiTheme="majorHAnsi" w:cstheme="majorBidi"/>
      <w:color w:val="632423" w:themeColor="accent2" w:themeShade="80"/>
      <w:kern w:val="0"/>
      <w:sz w:val="22"/>
    </w:rPr>
  </w:style>
  <w:style w:type="paragraph" w:styleId="9">
    <w:name w:val="heading 9"/>
    <w:basedOn w:val="a"/>
    <w:next w:val="a"/>
    <w:link w:val="9Char"/>
    <w:uiPriority w:val="9"/>
    <w:semiHidden/>
    <w:unhideWhenUsed/>
    <w:qFormat/>
    <w:pPr>
      <w:keepNext/>
      <w:keepLines/>
      <w:widowControl/>
      <w:spacing w:before="80"/>
      <w:jc w:val="left"/>
      <w:outlineLvl w:val="8"/>
    </w:pPr>
    <w:rPr>
      <w:rFonts w:asciiTheme="majorHAnsi" w:eastAsiaTheme="majorEastAsia" w:hAnsiTheme="majorHAnsi" w:cstheme="majorBidi"/>
      <w:i/>
      <w:iCs/>
      <w:color w:val="632423" w:themeColor="accent2" w:themeShade="80"/>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semiHidden/>
    <w:unhideWhenUsed/>
    <w:qFormat/>
    <w:rPr>
      <w:b/>
      <w:bCs/>
    </w:rPr>
  </w:style>
  <w:style w:type="paragraph" w:styleId="a4">
    <w:name w:val="annotation text"/>
    <w:basedOn w:val="a"/>
    <w:link w:val="Char0"/>
    <w:uiPriority w:val="99"/>
    <w:semiHidden/>
    <w:unhideWhenUsed/>
    <w:qFormat/>
    <w:pPr>
      <w:widowControl/>
      <w:spacing w:after="160" w:line="276" w:lineRule="auto"/>
      <w:jc w:val="left"/>
    </w:pPr>
    <w:rPr>
      <w:kern w:val="0"/>
      <w:szCs w:val="21"/>
    </w:rPr>
  </w:style>
  <w:style w:type="paragraph" w:styleId="a5">
    <w:name w:val="caption"/>
    <w:basedOn w:val="a"/>
    <w:next w:val="a"/>
    <w:uiPriority w:val="35"/>
    <w:semiHidden/>
    <w:unhideWhenUsed/>
    <w:qFormat/>
    <w:pPr>
      <w:widowControl/>
      <w:spacing w:after="160"/>
      <w:jc w:val="left"/>
    </w:pPr>
    <w:rPr>
      <w:b/>
      <w:bCs/>
      <w:color w:val="404040" w:themeColor="text1" w:themeTint="BF"/>
      <w:kern w:val="0"/>
      <w:sz w:val="16"/>
      <w:szCs w:val="16"/>
    </w:rPr>
  </w:style>
  <w:style w:type="paragraph" w:styleId="30">
    <w:name w:val="toc 3"/>
    <w:basedOn w:val="a"/>
    <w:next w:val="a"/>
    <w:uiPriority w:val="39"/>
    <w:unhideWhenUsed/>
    <w:qFormat/>
    <w:pPr>
      <w:widowControl/>
      <w:spacing w:after="100" w:line="276" w:lineRule="auto"/>
      <w:ind w:left="440"/>
      <w:jc w:val="left"/>
    </w:pPr>
    <w:rPr>
      <w:kern w:val="0"/>
      <w:sz w:val="22"/>
    </w:rPr>
  </w:style>
  <w:style w:type="paragraph" w:styleId="a6">
    <w:name w:val="Balloon Text"/>
    <w:basedOn w:val="a"/>
    <w:link w:val="Char1"/>
    <w:uiPriority w:val="99"/>
    <w:semiHidden/>
    <w:unhideWhenUsed/>
    <w:qFormat/>
    <w:rPr>
      <w:sz w:val="18"/>
      <w:szCs w:val="18"/>
    </w:rPr>
  </w:style>
  <w:style w:type="paragraph" w:styleId="a7">
    <w:name w:val="footer"/>
    <w:basedOn w:val="a"/>
    <w:link w:val="Char2"/>
    <w:uiPriority w:val="99"/>
    <w:unhideWhenUsed/>
    <w:qFormat/>
    <w:pPr>
      <w:tabs>
        <w:tab w:val="center" w:pos="4153"/>
        <w:tab w:val="right" w:pos="8306"/>
      </w:tabs>
      <w:snapToGrid w:val="0"/>
      <w:jc w:val="left"/>
    </w:pPr>
    <w:rPr>
      <w:sz w:val="18"/>
      <w:szCs w:val="18"/>
    </w:rPr>
  </w:style>
  <w:style w:type="paragraph" w:styleId="a8">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widowControl/>
      <w:spacing w:after="100" w:line="276" w:lineRule="auto"/>
      <w:jc w:val="left"/>
    </w:pPr>
    <w:rPr>
      <w:kern w:val="0"/>
      <w:sz w:val="22"/>
    </w:rPr>
  </w:style>
  <w:style w:type="paragraph" w:styleId="a9">
    <w:name w:val="Subtitle"/>
    <w:basedOn w:val="a"/>
    <w:next w:val="a"/>
    <w:link w:val="Char4"/>
    <w:uiPriority w:val="11"/>
    <w:qFormat/>
    <w:pPr>
      <w:widowControl/>
      <w:spacing w:after="240" w:line="276" w:lineRule="auto"/>
      <w:jc w:val="left"/>
    </w:pPr>
    <w:rPr>
      <w:caps/>
      <w:color w:val="404040" w:themeColor="text1" w:themeTint="BF"/>
      <w:spacing w:val="20"/>
      <w:kern w:val="0"/>
      <w:sz w:val="28"/>
      <w:szCs w:val="28"/>
    </w:rPr>
  </w:style>
  <w:style w:type="paragraph" w:styleId="20">
    <w:name w:val="toc 2"/>
    <w:basedOn w:val="a"/>
    <w:next w:val="a"/>
    <w:uiPriority w:val="39"/>
    <w:unhideWhenUsed/>
    <w:qFormat/>
    <w:pPr>
      <w:widowControl/>
      <w:spacing w:after="100" w:line="276" w:lineRule="auto"/>
      <w:ind w:left="220"/>
      <w:jc w:val="left"/>
    </w:pPr>
    <w:rPr>
      <w:kern w:val="0"/>
      <w:sz w:val="22"/>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a">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b">
    <w:name w:val="Title"/>
    <w:basedOn w:val="a"/>
    <w:next w:val="a"/>
    <w:link w:val="Char5"/>
    <w:uiPriority w:val="10"/>
    <w:qFormat/>
    <w:pPr>
      <w:widowControl/>
      <w:contextualSpacing/>
      <w:jc w:val="left"/>
    </w:pPr>
    <w:rPr>
      <w:rFonts w:asciiTheme="majorHAnsi" w:eastAsiaTheme="majorEastAsia" w:hAnsiTheme="majorHAnsi" w:cstheme="majorBidi"/>
      <w:color w:val="262626" w:themeColor="text1" w:themeTint="D9"/>
      <w:kern w:val="0"/>
      <w:sz w:val="96"/>
      <w:szCs w:val="96"/>
    </w:rPr>
  </w:style>
  <w:style w:type="character" w:styleId="ac">
    <w:name w:val="Strong"/>
    <w:basedOn w:val="a0"/>
    <w:uiPriority w:val="22"/>
    <w:qFormat/>
    <w:rPr>
      <w:b/>
      <w:bCs/>
    </w:rPr>
  </w:style>
  <w:style w:type="character" w:styleId="ad">
    <w:name w:val="FollowedHyperlink"/>
    <w:basedOn w:val="a0"/>
    <w:uiPriority w:val="99"/>
    <w:semiHidden/>
    <w:unhideWhenUsed/>
    <w:qFormat/>
    <w:rPr>
      <w:color w:val="800080" w:themeColor="followedHyperlink"/>
      <w:u w:val="single"/>
    </w:rPr>
  </w:style>
  <w:style w:type="character" w:styleId="ae">
    <w:name w:val="Emphasis"/>
    <w:basedOn w:val="a0"/>
    <w:uiPriority w:val="20"/>
    <w:qFormat/>
    <w:rPr>
      <w:i/>
      <w:iCs/>
    </w:rPr>
  </w:style>
  <w:style w:type="character" w:styleId="af">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styleId="af0">
    <w:name w:val="annotation reference"/>
    <w:basedOn w:val="a0"/>
    <w:uiPriority w:val="99"/>
    <w:semiHidden/>
    <w:unhideWhenUsed/>
    <w:qFormat/>
    <w:rPr>
      <w:sz w:val="21"/>
      <w:szCs w:val="21"/>
    </w:rPr>
  </w:style>
  <w:style w:type="character" w:styleId="HTML1">
    <w:name w:val="HTML Cite"/>
    <w:basedOn w:val="a0"/>
    <w:uiPriority w:val="99"/>
    <w:semiHidden/>
    <w:unhideWhenUsed/>
    <w:qFormat/>
    <w:rPr>
      <w:i/>
      <w:iCs/>
    </w:rPr>
  </w:style>
  <w:style w:type="table" w:styleId="af1">
    <w:name w:val="Table Grid"/>
    <w:basedOn w:val="a1"/>
    <w:uiPriority w:val="3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3">
    <w:name w:val="页眉 Char"/>
    <w:basedOn w:val="a0"/>
    <w:link w:val="a8"/>
    <w:uiPriority w:val="99"/>
    <w:qFormat/>
    <w:rPr>
      <w:sz w:val="18"/>
      <w:szCs w:val="18"/>
    </w:rPr>
  </w:style>
  <w:style w:type="character" w:customStyle="1" w:styleId="Char2">
    <w:name w:val="页脚 Char"/>
    <w:basedOn w:val="a0"/>
    <w:link w:val="a7"/>
    <w:uiPriority w:val="99"/>
    <w:qFormat/>
    <w:rPr>
      <w:sz w:val="18"/>
      <w:szCs w:val="18"/>
    </w:rPr>
  </w:style>
  <w:style w:type="paragraph" w:styleId="af2">
    <w:name w:val="List Paragraph"/>
    <w:basedOn w:val="a"/>
    <w:uiPriority w:val="34"/>
    <w:qFormat/>
    <w:pPr>
      <w:ind w:firstLineChars="200" w:firstLine="420"/>
    </w:p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Char1">
    <w:name w:val="批注框文本 Char"/>
    <w:basedOn w:val="a0"/>
    <w:link w:val="a6"/>
    <w:uiPriority w:val="99"/>
    <w:semiHidden/>
    <w:qFormat/>
    <w:rPr>
      <w:sz w:val="18"/>
      <w:szCs w:val="18"/>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paragraph" w:customStyle="1" w:styleId="alt">
    <w:name w:val="al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returnlabel">
    <w:name w:val="returnlabel"/>
    <w:basedOn w:val="a0"/>
    <w:qFormat/>
  </w:style>
  <w:style w:type="character" w:customStyle="1" w:styleId="simpletaglabel">
    <w:name w:val="simpletaglabel"/>
    <w:basedOn w:val="a0"/>
    <w:qFormat/>
  </w:style>
  <w:style w:type="character" w:customStyle="1" w:styleId="5Char">
    <w:name w:val="标题 5 Char"/>
    <w:basedOn w:val="a0"/>
    <w:link w:val="5"/>
    <w:uiPriority w:val="9"/>
    <w:qFormat/>
    <w:rPr>
      <w:b/>
      <w:bCs/>
      <w:sz w:val="28"/>
      <w:szCs w:val="28"/>
    </w:rPr>
  </w:style>
  <w:style w:type="paragraph" w:styleId="af3">
    <w:name w:val="No Spacing"/>
    <w:link w:val="Char6"/>
    <w:uiPriority w:val="1"/>
    <w:qFormat/>
    <w:rPr>
      <w:rFonts w:asciiTheme="minorHAnsi" w:eastAsiaTheme="minorEastAsia" w:hAnsiTheme="minorHAnsi" w:cstheme="minorBidi"/>
      <w:sz w:val="22"/>
      <w:szCs w:val="22"/>
    </w:rPr>
  </w:style>
  <w:style w:type="character" w:customStyle="1" w:styleId="Char6">
    <w:name w:val="无间隔 Char"/>
    <w:basedOn w:val="a0"/>
    <w:link w:val="af3"/>
    <w:uiPriority w:val="1"/>
    <w:qFormat/>
    <w:rPr>
      <w:kern w:val="0"/>
      <w:sz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6Char">
    <w:name w:val="标题 6 Char"/>
    <w:basedOn w:val="a0"/>
    <w:link w:val="6"/>
    <w:uiPriority w:val="9"/>
    <w:qFormat/>
    <w:rPr>
      <w:rFonts w:asciiTheme="majorHAnsi" w:eastAsiaTheme="majorEastAsia" w:hAnsiTheme="majorHAnsi" w:cstheme="majorBidi"/>
      <w:b/>
      <w:bCs/>
      <w:sz w:val="24"/>
      <w:szCs w:val="24"/>
    </w:rPr>
  </w:style>
  <w:style w:type="character" w:customStyle="1" w:styleId="keyword">
    <w:name w:val="keyword"/>
    <w:basedOn w:val="a0"/>
    <w:qFormat/>
  </w:style>
  <w:style w:type="character" w:customStyle="1" w:styleId="string">
    <w:name w:val="string"/>
    <w:basedOn w:val="a0"/>
    <w:qFormat/>
  </w:style>
  <w:style w:type="character" w:customStyle="1" w:styleId="number">
    <w:name w:val="number"/>
    <w:basedOn w:val="a0"/>
    <w:qFormat/>
  </w:style>
  <w:style w:type="character" w:customStyle="1" w:styleId="langwithname">
    <w:name w:val="langwithname"/>
    <w:basedOn w:val="a0"/>
    <w:qFormat/>
  </w:style>
  <w:style w:type="paragraph" w:customStyle="1" w:styleId="af4">
    <w:name w:val="a"/>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qFormat/>
  </w:style>
  <w:style w:type="character" w:customStyle="1" w:styleId="hljs-class">
    <w:name w:val="hljs-class"/>
    <w:basedOn w:val="a0"/>
    <w:qFormat/>
  </w:style>
  <w:style w:type="character" w:customStyle="1" w:styleId="hljs-title">
    <w:name w:val="hljs-title"/>
    <w:basedOn w:val="a0"/>
    <w:qFormat/>
  </w:style>
  <w:style w:type="character" w:customStyle="1" w:styleId="hljs-number">
    <w:name w:val="hljs-number"/>
    <w:basedOn w:val="a0"/>
    <w:qFormat/>
  </w:style>
  <w:style w:type="character" w:customStyle="1" w:styleId="hljs-function">
    <w:name w:val="hljs-function"/>
    <w:basedOn w:val="a0"/>
    <w:qFormat/>
  </w:style>
  <w:style w:type="character" w:customStyle="1" w:styleId="hljs-params">
    <w:name w:val="hljs-params"/>
    <w:basedOn w:val="a0"/>
    <w:qFormat/>
  </w:style>
  <w:style w:type="character" w:customStyle="1" w:styleId="hljs-comment">
    <w:name w:val="hljs-comment"/>
    <w:basedOn w:val="a0"/>
    <w:qFormat/>
  </w:style>
  <w:style w:type="character" w:customStyle="1" w:styleId="hljs-meta">
    <w:name w:val="hljs-meta"/>
    <w:basedOn w:val="a0"/>
    <w:qFormat/>
  </w:style>
  <w:style w:type="character" w:customStyle="1" w:styleId="cnblogscodecopy">
    <w:name w:val="cnblogs_code_copy"/>
    <w:basedOn w:val="a0"/>
    <w:qFormat/>
  </w:style>
  <w:style w:type="character" w:customStyle="1" w:styleId="7Char">
    <w:name w:val="标题 7 Char"/>
    <w:basedOn w:val="a0"/>
    <w:link w:val="7"/>
    <w:uiPriority w:val="9"/>
    <w:qFormat/>
    <w:rPr>
      <w:b/>
      <w:bCs/>
      <w:sz w:val="24"/>
      <w:szCs w:val="24"/>
    </w:rPr>
  </w:style>
  <w:style w:type="paragraph" w:customStyle="1" w:styleId="p1">
    <w:name w:val="p1"/>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s1">
    <w:name w:val="s1"/>
    <w:basedOn w:val="a0"/>
    <w:qFormat/>
  </w:style>
  <w:style w:type="character" w:customStyle="1" w:styleId="11">
    <w:name w:val="引用1"/>
    <w:basedOn w:val="a0"/>
    <w:qFormat/>
  </w:style>
  <w:style w:type="character" w:customStyle="1" w:styleId="token">
    <w:name w:val="token"/>
    <w:basedOn w:val="a0"/>
    <w:qFormat/>
  </w:style>
  <w:style w:type="character" w:customStyle="1" w:styleId="firstterm">
    <w:name w:val="firstterm"/>
    <w:basedOn w:val="a0"/>
    <w:qFormat/>
  </w:style>
  <w:style w:type="character" w:customStyle="1" w:styleId="12">
    <w:name w:val="强调1"/>
    <w:basedOn w:val="a0"/>
    <w:qFormat/>
  </w:style>
  <w:style w:type="character" w:customStyle="1" w:styleId="line-numbers-rows">
    <w:name w:val="line-numbers-rows"/>
    <w:basedOn w:val="a0"/>
    <w:qFormat/>
  </w:style>
  <w:style w:type="character" w:customStyle="1" w:styleId="hljs-pi">
    <w:name w:val="hljs-pi"/>
    <w:basedOn w:val="a0"/>
    <w:qFormat/>
  </w:style>
  <w:style w:type="character" w:customStyle="1" w:styleId="hljs-tag">
    <w:name w:val="hljs-tag"/>
    <w:basedOn w:val="a0"/>
    <w:qFormat/>
  </w:style>
  <w:style w:type="character" w:customStyle="1" w:styleId="hljs-attribute">
    <w:name w:val="hljs-attribute"/>
    <w:basedOn w:val="a0"/>
    <w:qFormat/>
  </w:style>
  <w:style w:type="character" w:customStyle="1" w:styleId="hljs-value">
    <w:name w:val="hljs-value"/>
    <w:basedOn w:val="a0"/>
    <w:qFormat/>
  </w:style>
  <w:style w:type="paragraph" w:customStyle="1" w:styleId="comments-section">
    <w:name w:val="comments-section"/>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8Char">
    <w:name w:val="标题 8 Char"/>
    <w:basedOn w:val="a0"/>
    <w:link w:val="8"/>
    <w:uiPriority w:val="9"/>
    <w:semiHidden/>
    <w:qFormat/>
    <w:rPr>
      <w:rFonts w:asciiTheme="majorHAnsi" w:eastAsiaTheme="majorEastAsia" w:hAnsiTheme="majorHAnsi" w:cstheme="majorBidi"/>
      <w:color w:val="632423" w:themeColor="accent2" w:themeShade="80"/>
      <w:kern w:val="0"/>
      <w:sz w:val="22"/>
    </w:rPr>
  </w:style>
  <w:style w:type="character" w:customStyle="1" w:styleId="9Char">
    <w:name w:val="标题 9 Char"/>
    <w:basedOn w:val="a0"/>
    <w:link w:val="9"/>
    <w:uiPriority w:val="9"/>
    <w:semiHidden/>
    <w:qFormat/>
    <w:rPr>
      <w:rFonts w:asciiTheme="majorHAnsi" w:eastAsiaTheme="majorEastAsia" w:hAnsiTheme="majorHAnsi" w:cstheme="majorBidi"/>
      <w:i/>
      <w:iCs/>
      <w:color w:val="632423" w:themeColor="accent2" w:themeShade="80"/>
      <w:kern w:val="0"/>
      <w:sz w:val="22"/>
    </w:rPr>
  </w:style>
  <w:style w:type="character" w:customStyle="1" w:styleId="Char5">
    <w:name w:val="标题 Char"/>
    <w:basedOn w:val="a0"/>
    <w:link w:val="ab"/>
    <w:uiPriority w:val="10"/>
    <w:qFormat/>
    <w:rPr>
      <w:rFonts w:asciiTheme="majorHAnsi" w:eastAsiaTheme="majorEastAsia" w:hAnsiTheme="majorHAnsi" w:cstheme="majorBidi"/>
      <w:color w:val="262626" w:themeColor="text1" w:themeTint="D9"/>
      <w:kern w:val="0"/>
      <w:sz w:val="96"/>
      <w:szCs w:val="96"/>
    </w:rPr>
  </w:style>
  <w:style w:type="character" w:customStyle="1" w:styleId="Char4">
    <w:name w:val="副标题 Char"/>
    <w:basedOn w:val="a0"/>
    <w:link w:val="a9"/>
    <w:uiPriority w:val="11"/>
    <w:qFormat/>
    <w:rPr>
      <w:caps/>
      <w:color w:val="404040" w:themeColor="text1" w:themeTint="BF"/>
      <w:spacing w:val="20"/>
      <w:kern w:val="0"/>
      <w:sz w:val="28"/>
      <w:szCs w:val="28"/>
    </w:rPr>
  </w:style>
  <w:style w:type="paragraph" w:styleId="af5">
    <w:name w:val="Quote"/>
    <w:basedOn w:val="a"/>
    <w:next w:val="a"/>
    <w:link w:val="Char7"/>
    <w:uiPriority w:val="29"/>
    <w:qFormat/>
    <w:pPr>
      <w:widowControl/>
      <w:spacing w:before="160" w:after="160" w:line="276" w:lineRule="auto"/>
      <w:ind w:left="720" w:right="720"/>
      <w:jc w:val="center"/>
    </w:pPr>
    <w:rPr>
      <w:rFonts w:asciiTheme="majorHAnsi" w:eastAsiaTheme="majorEastAsia" w:hAnsiTheme="majorHAnsi" w:cstheme="majorBidi"/>
      <w:color w:val="000000" w:themeColor="text1"/>
      <w:kern w:val="0"/>
      <w:sz w:val="24"/>
      <w:szCs w:val="24"/>
    </w:rPr>
  </w:style>
  <w:style w:type="character" w:customStyle="1" w:styleId="Char7">
    <w:name w:val="引用 Char"/>
    <w:basedOn w:val="a0"/>
    <w:link w:val="af5"/>
    <w:uiPriority w:val="29"/>
    <w:qFormat/>
    <w:rPr>
      <w:rFonts w:asciiTheme="majorHAnsi" w:eastAsiaTheme="majorEastAsia" w:hAnsiTheme="majorHAnsi" w:cstheme="majorBidi"/>
      <w:color w:val="000000" w:themeColor="text1"/>
      <w:kern w:val="0"/>
      <w:sz w:val="24"/>
      <w:szCs w:val="24"/>
    </w:rPr>
  </w:style>
  <w:style w:type="paragraph" w:styleId="af6">
    <w:name w:val="Intense Quote"/>
    <w:basedOn w:val="a"/>
    <w:next w:val="a"/>
    <w:link w:val="Char8"/>
    <w:uiPriority w:val="30"/>
    <w:qFormat/>
    <w:pPr>
      <w:widowControl/>
      <w:pBdr>
        <w:top w:val="single" w:sz="24" w:space="4" w:color="C0504D" w:themeColor="accent2"/>
      </w:pBdr>
      <w:spacing w:before="240" w:after="240"/>
      <w:ind w:left="936" w:right="936"/>
      <w:jc w:val="center"/>
    </w:pPr>
    <w:rPr>
      <w:rFonts w:asciiTheme="majorHAnsi" w:eastAsiaTheme="majorEastAsia" w:hAnsiTheme="majorHAnsi" w:cstheme="majorBidi"/>
      <w:kern w:val="0"/>
      <w:sz w:val="24"/>
      <w:szCs w:val="24"/>
    </w:rPr>
  </w:style>
  <w:style w:type="character" w:customStyle="1" w:styleId="Char8">
    <w:name w:val="明显引用 Char"/>
    <w:basedOn w:val="a0"/>
    <w:link w:val="af6"/>
    <w:uiPriority w:val="30"/>
    <w:qFormat/>
    <w:rPr>
      <w:rFonts w:asciiTheme="majorHAnsi" w:eastAsiaTheme="majorEastAsia" w:hAnsiTheme="majorHAnsi" w:cstheme="majorBidi"/>
      <w:kern w:val="0"/>
      <w:sz w:val="24"/>
      <w:szCs w:val="24"/>
    </w:rPr>
  </w:style>
  <w:style w:type="character" w:customStyle="1" w:styleId="13">
    <w:name w:val="不明显强调1"/>
    <w:basedOn w:val="a0"/>
    <w:uiPriority w:val="19"/>
    <w:qFormat/>
    <w:rPr>
      <w:i/>
      <w:iCs/>
      <w:color w:val="595959" w:themeColor="text1" w:themeTint="A6"/>
    </w:rPr>
  </w:style>
  <w:style w:type="character" w:customStyle="1" w:styleId="14">
    <w:name w:val="明显强调1"/>
    <w:basedOn w:val="a0"/>
    <w:uiPriority w:val="21"/>
    <w:qFormat/>
    <w:rPr>
      <w:b/>
      <w:bCs/>
      <w:i/>
      <w:iCs/>
      <w:color w:val="C0504D" w:themeColor="accent2"/>
    </w:rPr>
  </w:style>
  <w:style w:type="character" w:customStyle="1" w:styleId="15">
    <w:name w:val="不明显参考1"/>
    <w:basedOn w:val="a0"/>
    <w:uiPriority w:val="31"/>
    <w:qFormat/>
    <w:rPr>
      <w:smallCaps/>
      <w:color w:val="404040" w:themeColor="text1" w:themeTint="BF"/>
      <w:spacing w:val="0"/>
      <w:u w:val="single" w:color="7F7F7F" w:themeColor="text1" w:themeTint="80"/>
    </w:rPr>
  </w:style>
  <w:style w:type="character" w:customStyle="1" w:styleId="16">
    <w:name w:val="明显参考1"/>
    <w:basedOn w:val="a0"/>
    <w:uiPriority w:val="32"/>
    <w:qFormat/>
    <w:rPr>
      <w:b/>
      <w:bCs/>
      <w:smallCaps/>
      <w:color w:val="auto"/>
      <w:spacing w:val="0"/>
      <w:u w:val="single"/>
    </w:rPr>
  </w:style>
  <w:style w:type="character" w:customStyle="1" w:styleId="17">
    <w:name w:val="书籍标题1"/>
    <w:basedOn w:val="a0"/>
    <w:uiPriority w:val="33"/>
    <w:qFormat/>
    <w:rPr>
      <w:b/>
      <w:bCs/>
      <w:smallCaps/>
      <w:spacing w:val="0"/>
    </w:rPr>
  </w:style>
  <w:style w:type="paragraph" w:customStyle="1" w:styleId="af7">
    <w:name w:val="代码"/>
    <w:basedOn w:val="a"/>
    <w:link w:val="af8"/>
    <w:qFormat/>
    <w:pPr>
      <w:spacing w:line="240" w:lineRule="exact"/>
    </w:pPr>
    <w:rPr>
      <w:szCs w:val="21"/>
    </w:rPr>
  </w:style>
  <w:style w:type="character" w:customStyle="1" w:styleId="af8">
    <w:name w:val="代码 字符"/>
    <w:basedOn w:val="a0"/>
    <w:link w:val="af7"/>
    <w:qFormat/>
    <w:rPr>
      <w:szCs w:val="21"/>
    </w:rPr>
  </w:style>
  <w:style w:type="character" w:customStyle="1" w:styleId="Char0">
    <w:name w:val="批注文字 Char"/>
    <w:basedOn w:val="a0"/>
    <w:link w:val="a4"/>
    <w:uiPriority w:val="99"/>
    <w:semiHidden/>
    <w:qFormat/>
    <w:rPr>
      <w:kern w:val="0"/>
      <w:szCs w:val="21"/>
    </w:rPr>
  </w:style>
  <w:style w:type="character" w:customStyle="1" w:styleId="Char">
    <w:name w:val="批注主题 Char"/>
    <w:basedOn w:val="Char0"/>
    <w:link w:val="a3"/>
    <w:uiPriority w:val="99"/>
    <w:semiHidden/>
    <w:qFormat/>
    <w:rPr>
      <w:b/>
      <w:bCs/>
      <w:kern w:val="0"/>
      <w:szCs w:val="21"/>
    </w:rPr>
  </w:style>
  <w:style w:type="character" w:customStyle="1" w:styleId="hl-tag">
    <w:name w:val="hl-tag"/>
    <w:basedOn w:val="a0"/>
    <w:qFormat/>
  </w:style>
  <w:style w:type="character" w:customStyle="1" w:styleId="pl-ent">
    <w:name w:val="pl-ent"/>
    <w:basedOn w:val="a0"/>
    <w:qFormat/>
  </w:style>
  <w:style w:type="character" w:customStyle="1" w:styleId="md-expand">
    <w:name w:val="md-expand"/>
    <w:basedOn w:val="a0"/>
    <w:qFormat/>
  </w:style>
  <w:style w:type="character" w:customStyle="1" w:styleId="md-line">
    <w:name w:val="md-line"/>
    <w:basedOn w:val="a0"/>
    <w:qFormat/>
  </w:style>
  <w:style w:type="character" w:customStyle="1" w:styleId="cm-tag">
    <w:name w:val="cm-tag"/>
    <w:basedOn w:val="a0"/>
    <w:qFormat/>
  </w:style>
  <w:style w:type="character" w:customStyle="1" w:styleId="md-image">
    <w:name w:val="md-image"/>
    <w:basedOn w:val="a0"/>
    <w:qFormat/>
  </w:style>
  <w:style w:type="character" w:customStyle="1" w:styleId="cm-comment">
    <w:name w:val="cm-comment"/>
    <w:basedOn w:val="a0"/>
    <w:qFormat/>
  </w:style>
  <w:style w:type="character" w:customStyle="1" w:styleId="cm-meta">
    <w:name w:val="cm-meta"/>
    <w:basedOn w:val="a0"/>
    <w:qFormat/>
  </w:style>
  <w:style w:type="character" w:customStyle="1" w:styleId="cm-keyword">
    <w:name w:val="cm-keyword"/>
    <w:basedOn w:val="a0"/>
    <w:qFormat/>
  </w:style>
  <w:style w:type="character" w:customStyle="1" w:styleId="cm-def">
    <w:name w:val="cm-def"/>
    <w:basedOn w:val="a0"/>
    <w:qFormat/>
  </w:style>
  <w:style w:type="character" w:customStyle="1" w:styleId="cm-variable-3">
    <w:name w:val="cm-variable-3"/>
    <w:basedOn w:val="a0"/>
    <w:qFormat/>
  </w:style>
  <w:style w:type="character" w:customStyle="1" w:styleId="cm-variable">
    <w:name w:val="cm-variable"/>
    <w:basedOn w:val="a0"/>
    <w:qFormat/>
  </w:style>
  <w:style w:type="character" w:customStyle="1" w:styleId="cm-string">
    <w:name w:val="cm-string"/>
    <w:basedOn w:val="a0"/>
    <w:qFormat/>
  </w:style>
  <w:style w:type="character" w:customStyle="1" w:styleId="cm-operator">
    <w:name w:val="cm-operator"/>
    <w:basedOn w:val="a0"/>
    <w:qFormat/>
  </w:style>
  <w:style w:type="character" w:customStyle="1" w:styleId="cm-atom">
    <w:name w:val="cm-atom"/>
    <w:basedOn w:val="a0"/>
    <w:qFormat/>
  </w:style>
  <w:style w:type="character" w:customStyle="1" w:styleId="cm-number">
    <w:name w:val="cm-number"/>
    <w:basedOn w:val="a0"/>
    <w:qFormat/>
  </w:style>
  <w:style w:type="character" w:customStyle="1" w:styleId="cm-tab">
    <w:name w:val="cm-tab"/>
    <w:basedOn w:val="a0"/>
    <w:qFormat/>
  </w:style>
  <w:style w:type="character" w:customStyle="1" w:styleId="td-span">
    <w:name w:val="td-span"/>
    <w:basedOn w:val="a0"/>
    <w:qFormat/>
  </w:style>
  <w:style w:type="character" w:customStyle="1" w:styleId="cm-attribute">
    <w:name w:val="cm-attribute"/>
    <w:basedOn w:val="a0"/>
    <w:qFormat/>
  </w:style>
  <w:style w:type="character" w:customStyle="1" w:styleId="cm-quote">
    <w:name w:val="cm-quote"/>
    <w:basedOn w:val="a0"/>
    <w:qFormat/>
  </w:style>
  <w:style w:type="character" w:customStyle="1" w:styleId="md-tag">
    <w:name w:val="md-tag"/>
    <w:basedOn w:val="a0"/>
    <w:qFormat/>
  </w:style>
  <w:style w:type="character" w:customStyle="1" w:styleId="cm-tab-wrap-hack">
    <w:name w:val="cm-tab-wrap-hack"/>
    <w:basedOn w:val="a0"/>
    <w:qFormat/>
  </w:style>
  <w:style w:type="character" w:customStyle="1" w:styleId="cm-property">
    <w:name w:val="cm-property"/>
    <w:basedOn w:val="a0"/>
    <w:qFormat/>
  </w:style>
  <w:style w:type="character" w:customStyle="1" w:styleId="cm-builtin">
    <w:name w:val="cm-builtin"/>
    <w:basedOn w:val="a0"/>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qFormat="1"/>
    <w:lsdException w:name="footer" w:semiHidden="0" w:qFormat="1"/>
    <w:lsdException w:name="caption" w:uiPriority="35" w:qFormat="1"/>
    <w:lsdException w:name="annotation reference"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HTML Cite" w:qFormat="1"/>
    <w:lsdException w:name="HTML Code" w:qFormat="1"/>
    <w:lsdException w:name="HTML Preformatted" w:semiHidden="0" w:qFormat="1"/>
    <w:lsdException w:name="Normal Table" w:qFormat="1"/>
    <w:lsdException w:name="annotation subject" w:qFormat="1"/>
    <w:lsdException w:name="Balloon Text"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pPr>
      <w:keepNext/>
      <w:keepLines/>
      <w:widowControl/>
      <w:spacing w:before="80"/>
      <w:jc w:val="left"/>
      <w:outlineLvl w:val="7"/>
    </w:pPr>
    <w:rPr>
      <w:rFonts w:asciiTheme="majorHAnsi" w:eastAsiaTheme="majorEastAsia" w:hAnsiTheme="majorHAnsi" w:cstheme="majorBidi"/>
      <w:color w:val="632423" w:themeColor="accent2" w:themeShade="80"/>
      <w:kern w:val="0"/>
      <w:sz w:val="22"/>
    </w:rPr>
  </w:style>
  <w:style w:type="paragraph" w:styleId="9">
    <w:name w:val="heading 9"/>
    <w:basedOn w:val="a"/>
    <w:next w:val="a"/>
    <w:link w:val="9Char"/>
    <w:uiPriority w:val="9"/>
    <w:semiHidden/>
    <w:unhideWhenUsed/>
    <w:qFormat/>
    <w:pPr>
      <w:keepNext/>
      <w:keepLines/>
      <w:widowControl/>
      <w:spacing w:before="80"/>
      <w:jc w:val="left"/>
      <w:outlineLvl w:val="8"/>
    </w:pPr>
    <w:rPr>
      <w:rFonts w:asciiTheme="majorHAnsi" w:eastAsiaTheme="majorEastAsia" w:hAnsiTheme="majorHAnsi" w:cstheme="majorBidi"/>
      <w:i/>
      <w:iCs/>
      <w:color w:val="632423" w:themeColor="accent2" w:themeShade="80"/>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semiHidden/>
    <w:unhideWhenUsed/>
    <w:qFormat/>
    <w:rPr>
      <w:b/>
      <w:bCs/>
    </w:rPr>
  </w:style>
  <w:style w:type="paragraph" w:styleId="a4">
    <w:name w:val="annotation text"/>
    <w:basedOn w:val="a"/>
    <w:link w:val="Char0"/>
    <w:uiPriority w:val="99"/>
    <w:semiHidden/>
    <w:unhideWhenUsed/>
    <w:qFormat/>
    <w:pPr>
      <w:widowControl/>
      <w:spacing w:after="160" w:line="276" w:lineRule="auto"/>
      <w:jc w:val="left"/>
    </w:pPr>
    <w:rPr>
      <w:kern w:val="0"/>
      <w:szCs w:val="21"/>
    </w:rPr>
  </w:style>
  <w:style w:type="paragraph" w:styleId="a5">
    <w:name w:val="caption"/>
    <w:basedOn w:val="a"/>
    <w:next w:val="a"/>
    <w:uiPriority w:val="35"/>
    <w:semiHidden/>
    <w:unhideWhenUsed/>
    <w:qFormat/>
    <w:pPr>
      <w:widowControl/>
      <w:spacing w:after="160"/>
      <w:jc w:val="left"/>
    </w:pPr>
    <w:rPr>
      <w:b/>
      <w:bCs/>
      <w:color w:val="404040" w:themeColor="text1" w:themeTint="BF"/>
      <w:kern w:val="0"/>
      <w:sz w:val="16"/>
      <w:szCs w:val="16"/>
    </w:rPr>
  </w:style>
  <w:style w:type="paragraph" w:styleId="30">
    <w:name w:val="toc 3"/>
    <w:basedOn w:val="a"/>
    <w:next w:val="a"/>
    <w:uiPriority w:val="39"/>
    <w:unhideWhenUsed/>
    <w:qFormat/>
    <w:pPr>
      <w:widowControl/>
      <w:spacing w:after="100" w:line="276" w:lineRule="auto"/>
      <w:ind w:left="440"/>
      <w:jc w:val="left"/>
    </w:pPr>
    <w:rPr>
      <w:kern w:val="0"/>
      <w:sz w:val="22"/>
    </w:rPr>
  </w:style>
  <w:style w:type="paragraph" w:styleId="a6">
    <w:name w:val="Balloon Text"/>
    <w:basedOn w:val="a"/>
    <w:link w:val="Char1"/>
    <w:uiPriority w:val="99"/>
    <w:semiHidden/>
    <w:unhideWhenUsed/>
    <w:qFormat/>
    <w:rPr>
      <w:sz w:val="18"/>
      <w:szCs w:val="18"/>
    </w:rPr>
  </w:style>
  <w:style w:type="paragraph" w:styleId="a7">
    <w:name w:val="footer"/>
    <w:basedOn w:val="a"/>
    <w:link w:val="Char2"/>
    <w:uiPriority w:val="99"/>
    <w:unhideWhenUsed/>
    <w:qFormat/>
    <w:pPr>
      <w:tabs>
        <w:tab w:val="center" w:pos="4153"/>
        <w:tab w:val="right" w:pos="8306"/>
      </w:tabs>
      <w:snapToGrid w:val="0"/>
      <w:jc w:val="left"/>
    </w:pPr>
    <w:rPr>
      <w:sz w:val="18"/>
      <w:szCs w:val="18"/>
    </w:rPr>
  </w:style>
  <w:style w:type="paragraph" w:styleId="a8">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widowControl/>
      <w:spacing w:after="100" w:line="276" w:lineRule="auto"/>
      <w:jc w:val="left"/>
    </w:pPr>
    <w:rPr>
      <w:kern w:val="0"/>
      <w:sz w:val="22"/>
    </w:rPr>
  </w:style>
  <w:style w:type="paragraph" w:styleId="a9">
    <w:name w:val="Subtitle"/>
    <w:basedOn w:val="a"/>
    <w:next w:val="a"/>
    <w:link w:val="Char4"/>
    <w:uiPriority w:val="11"/>
    <w:qFormat/>
    <w:pPr>
      <w:widowControl/>
      <w:spacing w:after="240" w:line="276" w:lineRule="auto"/>
      <w:jc w:val="left"/>
    </w:pPr>
    <w:rPr>
      <w:caps/>
      <w:color w:val="404040" w:themeColor="text1" w:themeTint="BF"/>
      <w:spacing w:val="20"/>
      <w:kern w:val="0"/>
      <w:sz w:val="28"/>
      <w:szCs w:val="28"/>
    </w:rPr>
  </w:style>
  <w:style w:type="paragraph" w:styleId="20">
    <w:name w:val="toc 2"/>
    <w:basedOn w:val="a"/>
    <w:next w:val="a"/>
    <w:uiPriority w:val="39"/>
    <w:unhideWhenUsed/>
    <w:qFormat/>
    <w:pPr>
      <w:widowControl/>
      <w:spacing w:after="100" w:line="276" w:lineRule="auto"/>
      <w:ind w:left="220"/>
      <w:jc w:val="left"/>
    </w:pPr>
    <w:rPr>
      <w:kern w:val="0"/>
      <w:sz w:val="22"/>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a">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b">
    <w:name w:val="Title"/>
    <w:basedOn w:val="a"/>
    <w:next w:val="a"/>
    <w:link w:val="Char5"/>
    <w:uiPriority w:val="10"/>
    <w:qFormat/>
    <w:pPr>
      <w:widowControl/>
      <w:contextualSpacing/>
      <w:jc w:val="left"/>
    </w:pPr>
    <w:rPr>
      <w:rFonts w:asciiTheme="majorHAnsi" w:eastAsiaTheme="majorEastAsia" w:hAnsiTheme="majorHAnsi" w:cstheme="majorBidi"/>
      <w:color w:val="262626" w:themeColor="text1" w:themeTint="D9"/>
      <w:kern w:val="0"/>
      <w:sz w:val="96"/>
      <w:szCs w:val="96"/>
    </w:rPr>
  </w:style>
  <w:style w:type="character" w:styleId="ac">
    <w:name w:val="Strong"/>
    <w:basedOn w:val="a0"/>
    <w:uiPriority w:val="22"/>
    <w:qFormat/>
    <w:rPr>
      <w:b/>
      <w:bCs/>
    </w:rPr>
  </w:style>
  <w:style w:type="character" w:styleId="ad">
    <w:name w:val="FollowedHyperlink"/>
    <w:basedOn w:val="a0"/>
    <w:uiPriority w:val="99"/>
    <w:semiHidden/>
    <w:unhideWhenUsed/>
    <w:qFormat/>
    <w:rPr>
      <w:color w:val="800080" w:themeColor="followedHyperlink"/>
      <w:u w:val="single"/>
    </w:rPr>
  </w:style>
  <w:style w:type="character" w:styleId="ae">
    <w:name w:val="Emphasis"/>
    <w:basedOn w:val="a0"/>
    <w:uiPriority w:val="20"/>
    <w:qFormat/>
    <w:rPr>
      <w:i/>
      <w:iCs/>
    </w:rPr>
  </w:style>
  <w:style w:type="character" w:styleId="af">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styleId="af0">
    <w:name w:val="annotation reference"/>
    <w:basedOn w:val="a0"/>
    <w:uiPriority w:val="99"/>
    <w:semiHidden/>
    <w:unhideWhenUsed/>
    <w:qFormat/>
    <w:rPr>
      <w:sz w:val="21"/>
      <w:szCs w:val="21"/>
    </w:rPr>
  </w:style>
  <w:style w:type="character" w:styleId="HTML1">
    <w:name w:val="HTML Cite"/>
    <w:basedOn w:val="a0"/>
    <w:uiPriority w:val="99"/>
    <w:semiHidden/>
    <w:unhideWhenUsed/>
    <w:qFormat/>
    <w:rPr>
      <w:i/>
      <w:iCs/>
    </w:rPr>
  </w:style>
  <w:style w:type="table" w:styleId="af1">
    <w:name w:val="Table Grid"/>
    <w:basedOn w:val="a1"/>
    <w:uiPriority w:val="39"/>
    <w:qFormat/>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3">
    <w:name w:val="页眉 Char"/>
    <w:basedOn w:val="a0"/>
    <w:link w:val="a8"/>
    <w:uiPriority w:val="99"/>
    <w:qFormat/>
    <w:rPr>
      <w:sz w:val="18"/>
      <w:szCs w:val="18"/>
    </w:rPr>
  </w:style>
  <w:style w:type="character" w:customStyle="1" w:styleId="Char2">
    <w:name w:val="页脚 Char"/>
    <w:basedOn w:val="a0"/>
    <w:link w:val="a7"/>
    <w:uiPriority w:val="99"/>
    <w:qFormat/>
    <w:rPr>
      <w:sz w:val="18"/>
      <w:szCs w:val="18"/>
    </w:rPr>
  </w:style>
  <w:style w:type="paragraph" w:styleId="af2">
    <w:name w:val="List Paragraph"/>
    <w:basedOn w:val="a"/>
    <w:uiPriority w:val="34"/>
    <w:qFormat/>
    <w:pPr>
      <w:ind w:firstLineChars="200" w:firstLine="420"/>
    </w:p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Char1">
    <w:name w:val="批注框文本 Char"/>
    <w:basedOn w:val="a0"/>
    <w:link w:val="a6"/>
    <w:uiPriority w:val="99"/>
    <w:semiHidden/>
    <w:qFormat/>
    <w:rPr>
      <w:sz w:val="18"/>
      <w:szCs w:val="18"/>
    </w:r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paragraph" w:customStyle="1" w:styleId="alt">
    <w:name w:val="al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returnlabel">
    <w:name w:val="returnlabel"/>
    <w:basedOn w:val="a0"/>
    <w:qFormat/>
  </w:style>
  <w:style w:type="character" w:customStyle="1" w:styleId="simpletaglabel">
    <w:name w:val="simpletaglabel"/>
    <w:basedOn w:val="a0"/>
    <w:qFormat/>
  </w:style>
  <w:style w:type="character" w:customStyle="1" w:styleId="5Char">
    <w:name w:val="标题 5 Char"/>
    <w:basedOn w:val="a0"/>
    <w:link w:val="5"/>
    <w:uiPriority w:val="9"/>
    <w:qFormat/>
    <w:rPr>
      <w:b/>
      <w:bCs/>
      <w:sz w:val="28"/>
      <w:szCs w:val="28"/>
    </w:rPr>
  </w:style>
  <w:style w:type="paragraph" w:styleId="af3">
    <w:name w:val="No Spacing"/>
    <w:link w:val="Char6"/>
    <w:uiPriority w:val="1"/>
    <w:qFormat/>
    <w:rPr>
      <w:rFonts w:asciiTheme="minorHAnsi" w:eastAsiaTheme="minorEastAsia" w:hAnsiTheme="minorHAnsi" w:cstheme="minorBidi"/>
      <w:sz w:val="22"/>
      <w:szCs w:val="22"/>
    </w:rPr>
  </w:style>
  <w:style w:type="character" w:customStyle="1" w:styleId="Char6">
    <w:name w:val="无间隔 Char"/>
    <w:basedOn w:val="a0"/>
    <w:link w:val="af3"/>
    <w:uiPriority w:val="1"/>
    <w:qFormat/>
    <w:rPr>
      <w:kern w:val="0"/>
      <w:sz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6Char">
    <w:name w:val="标题 6 Char"/>
    <w:basedOn w:val="a0"/>
    <w:link w:val="6"/>
    <w:uiPriority w:val="9"/>
    <w:qFormat/>
    <w:rPr>
      <w:rFonts w:asciiTheme="majorHAnsi" w:eastAsiaTheme="majorEastAsia" w:hAnsiTheme="majorHAnsi" w:cstheme="majorBidi"/>
      <w:b/>
      <w:bCs/>
      <w:sz w:val="24"/>
      <w:szCs w:val="24"/>
    </w:rPr>
  </w:style>
  <w:style w:type="character" w:customStyle="1" w:styleId="keyword">
    <w:name w:val="keyword"/>
    <w:basedOn w:val="a0"/>
    <w:qFormat/>
  </w:style>
  <w:style w:type="character" w:customStyle="1" w:styleId="string">
    <w:name w:val="string"/>
    <w:basedOn w:val="a0"/>
    <w:qFormat/>
  </w:style>
  <w:style w:type="character" w:customStyle="1" w:styleId="number">
    <w:name w:val="number"/>
    <w:basedOn w:val="a0"/>
    <w:qFormat/>
  </w:style>
  <w:style w:type="character" w:customStyle="1" w:styleId="langwithname">
    <w:name w:val="langwithname"/>
    <w:basedOn w:val="a0"/>
    <w:qFormat/>
  </w:style>
  <w:style w:type="paragraph" w:customStyle="1" w:styleId="af4">
    <w:name w:val="a"/>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qFormat/>
  </w:style>
  <w:style w:type="character" w:customStyle="1" w:styleId="hljs-class">
    <w:name w:val="hljs-class"/>
    <w:basedOn w:val="a0"/>
    <w:qFormat/>
  </w:style>
  <w:style w:type="character" w:customStyle="1" w:styleId="hljs-title">
    <w:name w:val="hljs-title"/>
    <w:basedOn w:val="a0"/>
    <w:qFormat/>
  </w:style>
  <w:style w:type="character" w:customStyle="1" w:styleId="hljs-number">
    <w:name w:val="hljs-number"/>
    <w:basedOn w:val="a0"/>
    <w:qFormat/>
  </w:style>
  <w:style w:type="character" w:customStyle="1" w:styleId="hljs-function">
    <w:name w:val="hljs-function"/>
    <w:basedOn w:val="a0"/>
    <w:qFormat/>
  </w:style>
  <w:style w:type="character" w:customStyle="1" w:styleId="hljs-params">
    <w:name w:val="hljs-params"/>
    <w:basedOn w:val="a0"/>
    <w:qFormat/>
  </w:style>
  <w:style w:type="character" w:customStyle="1" w:styleId="hljs-comment">
    <w:name w:val="hljs-comment"/>
    <w:basedOn w:val="a0"/>
    <w:qFormat/>
  </w:style>
  <w:style w:type="character" w:customStyle="1" w:styleId="hljs-meta">
    <w:name w:val="hljs-meta"/>
    <w:basedOn w:val="a0"/>
    <w:qFormat/>
  </w:style>
  <w:style w:type="character" w:customStyle="1" w:styleId="cnblogscodecopy">
    <w:name w:val="cnblogs_code_copy"/>
    <w:basedOn w:val="a0"/>
    <w:qFormat/>
  </w:style>
  <w:style w:type="character" w:customStyle="1" w:styleId="7Char">
    <w:name w:val="标题 7 Char"/>
    <w:basedOn w:val="a0"/>
    <w:link w:val="7"/>
    <w:uiPriority w:val="9"/>
    <w:qFormat/>
    <w:rPr>
      <w:b/>
      <w:bCs/>
      <w:sz w:val="24"/>
      <w:szCs w:val="24"/>
    </w:rPr>
  </w:style>
  <w:style w:type="paragraph" w:customStyle="1" w:styleId="p1">
    <w:name w:val="p1"/>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s1">
    <w:name w:val="s1"/>
    <w:basedOn w:val="a0"/>
    <w:qFormat/>
  </w:style>
  <w:style w:type="character" w:customStyle="1" w:styleId="11">
    <w:name w:val="引用1"/>
    <w:basedOn w:val="a0"/>
    <w:qFormat/>
  </w:style>
  <w:style w:type="character" w:customStyle="1" w:styleId="token">
    <w:name w:val="token"/>
    <w:basedOn w:val="a0"/>
    <w:qFormat/>
  </w:style>
  <w:style w:type="character" w:customStyle="1" w:styleId="firstterm">
    <w:name w:val="firstterm"/>
    <w:basedOn w:val="a0"/>
    <w:qFormat/>
  </w:style>
  <w:style w:type="character" w:customStyle="1" w:styleId="12">
    <w:name w:val="强调1"/>
    <w:basedOn w:val="a0"/>
    <w:qFormat/>
  </w:style>
  <w:style w:type="character" w:customStyle="1" w:styleId="line-numbers-rows">
    <w:name w:val="line-numbers-rows"/>
    <w:basedOn w:val="a0"/>
    <w:qFormat/>
  </w:style>
  <w:style w:type="character" w:customStyle="1" w:styleId="hljs-pi">
    <w:name w:val="hljs-pi"/>
    <w:basedOn w:val="a0"/>
    <w:qFormat/>
  </w:style>
  <w:style w:type="character" w:customStyle="1" w:styleId="hljs-tag">
    <w:name w:val="hljs-tag"/>
    <w:basedOn w:val="a0"/>
    <w:qFormat/>
  </w:style>
  <w:style w:type="character" w:customStyle="1" w:styleId="hljs-attribute">
    <w:name w:val="hljs-attribute"/>
    <w:basedOn w:val="a0"/>
    <w:qFormat/>
  </w:style>
  <w:style w:type="character" w:customStyle="1" w:styleId="hljs-value">
    <w:name w:val="hljs-value"/>
    <w:basedOn w:val="a0"/>
    <w:qFormat/>
  </w:style>
  <w:style w:type="paragraph" w:customStyle="1" w:styleId="comments-section">
    <w:name w:val="comments-section"/>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hljs-name">
    <w:name w:val="hljs-name"/>
    <w:basedOn w:val="a0"/>
    <w:qFormat/>
  </w:style>
  <w:style w:type="character" w:customStyle="1" w:styleId="hljs-attr">
    <w:name w:val="hljs-attr"/>
    <w:basedOn w:val="a0"/>
    <w:qFormat/>
  </w:style>
  <w:style w:type="character" w:customStyle="1" w:styleId="hljs-string">
    <w:name w:val="hljs-string"/>
    <w:basedOn w:val="a0"/>
    <w:qFormat/>
  </w:style>
  <w:style w:type="character" w:customStyle="1" w:styleId="8Char">
    <w:name w:val="标题 8 Char"/>
    <w:basedOn w:val="a0"/>
    <w:link w:val="8"/>
    <w:uiPriority w:val="9"/>
    <w:semiHidden/>
    <w:qFormat/>
    <w:rPr>
      <w:rFonts w:asciiTheme="majorHAnsi" w:eastAsiaTheme="majorEastAsia" w:hAnsiTheme="majorHAnsi" w:cstheme="majorBidi"/>
      <w:color w:val="632423" w:themeColor="accent2" w:themeShade="80"/>
      <w:kern w:val="0"/>
      <w:sz w:val="22"/>
    </w:rPr>
  </w:style>
  <w:style w:type="character" w:customStyle="1" w:styleId="9Char">
    <w:name w:val="标题 9 Char"/>
    <w:basedOn w:val="a0"/>
    <w:link w:val="9"/>
    <w:uiPriority w:val="9"/>
    <w:semiHidden/>
    <w:qFormat/>
    <w:rPr>
      <w:rFonts w:asciiTheme="majorHAnsi" w:eastAsiaTheme="majorEastAsia" w:hAnsiTheme="majorHAnsi" w:cstheme="majorBidi"/>
      <w:i/>
      <w:iCs/>
      <w:color w:val="632423" w:themeColor="accent2" w:themeShade="80"/>
      <w:kern w:val="0"/>
      <w:sz w:val="22"/>
    </w:rPr>
  </w:style>
  <w:style w:type="character" w:customStyle="1" w:styleId="Char5">
    <w:name w:val="标题 Char"/>
    <w:basedOn w:val="a0"/>
    <w:link w:val="ab"/>
    <w:uiPriority w:val="10"/>
    <w:qFormat/>
    <w:rPr>
      <w:rFonts w:asciiTheme="majorHAnsi" w:eastAsiaTheme="majorEastAsia" w:hAnsiTheme="majorHAnsi" w:cstheme="majorBidi"/>
      <w:color w:val="262626" w:themeColor="text1" w:themeTint="D9"/>
      <w:kern w:val="0"/>
      <w:sz w:val="96"/>
      <w:szCs w:val="96"/>
    </w:rPr>
  </w:style>
  <w:style w:type="character" w:customStyle="1" w:styleId="Char4">
    <w:name w:val="副标题 Char"/>
    <w:basedOn w:val="a0"/>
    <w:link w:val="a9"/>
    <w:uiPriority w:val="11"/>
    <w:qFormat/>
    <w:rPr>
      <w:caps/>
      <w:color w:val="404040" w:themeColor="text1" w:themeTint="BF"/>
      <w:spacing w:val="20"/>
      <w:kern w:val="0"/>
      <w:sz w:val="28"/>
      <w:szCs w:val="28"/>
    </w:rPr>
  </w:style>
  <w:style w:type="paragraph" w:styleId="af5">
    <w:name w:val="Quote"/>
    <w:basedOn w:val="a"/>
    <w:next w:val="a"/>
    <w:link w:val="Char7"/>
    <w:uiPriority w:val="29"/>
    <w:qFormat/>
    <w:pPr>
      <w:widowControl/>
      <w:spacing w:before="160" w:after="160" w:line="276" w:lineRule="auto"/>
      <w:ind w:left="720" w:right="720"/>
      <w:jc w:val="center"/>
    </w:pPr>
    <w:rPr>
      <w:rFonts w:asciiTheme="majorHAnsi" w:eastAsiaTheme="majorEastAsia" w:hAnsiTheme="majorHAnsi" w:cstheme="majorBidi"/>
      <w:color w:val="000000" w:themeColor="text1"/>
      <w:kern w:val="0"/>
      <w:sz w:val="24"/>
      <w:szCs w:val="24"/>
    </w:rPr>
  </w:style>
  <w:style w:type="character" w:customStyle="1" w:styleId="Char7">
    <w:name w:val="引用 Char"/>
    <w:basedOn w:val="a0"/>
    <w:link w:val="af5"/>
    <w:uiPriority w:val="29"/>
    <w:qFormat/>
    <w:rPr>
      <w:rFonts w:asciiTheme="majorHAnsi" w:eastAsiaTheme="majorEastAsia" w:hAnsiTheme="majorHAnsi" w:cstheme="majorBidi"/>
      <w:color w:val="000000" w:themeColor="text1"/>
      <w:kern w:val="0"/>
      <w:sz w:val="24"/>
      <w:szCs w:val="24"/>
    </w:rPr>
  </w:style>
  <w:style w:type="paragraph" w:styleId="af6">
    <w:name w:val="Intense Quote"/>
    <w:basedOn w:val="a"/>
    <w:next w:val="a"/>
    <w:link w:val="Char8"/>
    <w:uiPriority w:val="30"/>
    <w:qFormat/>
    <w:pPr>
      <w:widowControl/>
      <w:pBdr>
        <w:top w:val="single" w:sz="24" w:space="4" w:color="C0504D" w:themeColor="accent2"/>
      </w:pBdr>
      <w:spacing w:before="240" w:after="240"/>
      <w:ind w:left="936" w:right="936"/>
      <w:jc w:val="center"/>
    </w:pPr>
    <w:rPr>
      <w:rFonts w:asciiTheme="majorHAnsi" w:eastAsiaTheme="majorEastAsia" w:hAnsiTheme="majorHAnsi" w:cstheme="majorBidi"/>
      <w:kern w:val="0"/>
      <w:sz w:val="24"/>
      <w:szCs w:val="24"/>
    </w:rPr>
  </w:style>
  <w:style w:type="character" w:customStyle="1" w:styleId="Char8">
    <w:name w:val="明显引用 Char"/>
    <w:basedOn w:val="a0"/>
    <w:link w:val="af6"/>
    <w:uiPriority w:val="30"/>
    <w:qFormat/>
    <w:rPr>
      <w:rFonts w:asciiTheme="majorHAnsi" w:eastAsiaTheme="majorEastAsia" w:hAnsiTheme="majorHAnsi" w:cstheme="majorBidi"/>
      <w:kern w:val="0"/>
      <w:sz w:val="24"/>
      <w:szCs w:val="24"/>
    </w:rPr>
  </w:style>
  <w:style w:type="character" w:customStyle="1" w:styleId="13">
    <w:name w:val="不明显强调1"/>
    <w:basedOn w:val="a0"/>
    <w:uiPriority w:val="19"/>
    <w:qFormat/>
    <w:rPr>
      <w:i/>
      <w:iCs/>
      <w:color w:val="595959" w:themeColor="text1" w:themeTint="A6"/>
    </w:rPr>
  </w:style>
  <w:style w:type="character" w:customStyle="1" w:styleId="14">
    <w:name w:val="明显强调1"/>
    <w:basedOn w:val="a0"/>
    <w:uiPriority w:val="21"/>
    <w:qFormat/>
    <w:rPr>
      <w:b/>
      <w:bCs/>
      <w:i/>
      <w:iCs/>
      <w:color w:val="C0504D" w:themeColor="accent2"/>
    </w:rPr>
  </w:style>
  <w:style w:type="character" w:customStyle="1" w:styleId="15">
    <w:name w:val="不明显参考1"/>
    <w:basedOn w:val="a0"/>
    <w:uiPriority w:val="31"/>
    <w:qFormat/>
    <w:rPr>
      <w:smallCaps/>
      <w:color w:val="404040" w:themeColor="text1" w:themeTint="BF"/>
      <w:spacing w:val="0"/>
      <w:u w:val="single" w:color="7F7F7F" w:themeColor="text1" w:themeTint="80"/>
    </w:rPr>
  </w:style>
  <w:style w:type="character" w:customStyle="1" w:styleId="16">
    <w:name w:val="明显参考1"/>
    <w:basedOn w:val="a0"/>
    <w:uiPriority w:val="32"/>
    <w:qFormat/>
    <w:rPr>
      <w:b/>
      <w:bCs/>
      <w:smallCaps/>
      <w:color w:val="auto"/>
      <w:spacing w:val="0"/>
      <w:u w:val="single"/>
    </w:rPr>
  </w:style>
  <w:style w:type="character" w:customStyle="1" w:styleId="17">
    <w:name w:val="书籍标题1"/>
    <w:basedOn w:val="a0"/>
    <w:uiPriority w:val="33"/>
    <w:qFormat/>
    <w:rPr>
      <w:b/>
      <w:bCs/>
      <w:smallCaps/>
      <w:spacing w:val="0"/>
    </w:rPr>
  </w:style>
  <w:style w:type="paragraph" w:customStyle="1" w:styleId="af7">
    <w:name w:val="代码"/>
    <w:basedOn w:val="a"/>
    <w:link w:val="af8"/>
    <w:qFormat/>
    <w:pPr>
      <w:spacing w:line="240" w:lineRule="exact"/>
    </w:pPr>
    <w:rPr>
      <w:szCs w:val="21"/>
    </w:rPr>
  </w:style>
  <w:style w:type="character" w:customStyle="1" w:styleId="af8">
    <w:name w:val="代码 字符"/>
    <w:basedOn w:val="a0"/>
    <w:link w:val="af7"/>
    <w:qFormat/>
    <w:rPr>
      <w:szCs w:val="21"/>
    </w:rPr>
  </w:style>
  <w:style w:type="character" w:customStyle="1" w:styleId="Char0">
    <w:name w:val="批注文字 Char"/>
    <w:basedOn w:val="a0"/>
    <w:link w:val="a4"/>
    <w:uiPriority w:val="99"/>
    <w:semiHidden/>
    <w:qFormat/>
    <w:rPr>
      <w:kern w:val="0"/>
      <w:szCs w:val="21"/>
    </w:rPr>
  </w:style>
  <w:style w:type="character" w:customStyle="1" w:styleId="Char">
    <w:name w:val="批注主题 Char"/>
    <w:basedOn w:val="Char0"/>
    <w:link w:val="a3"/>
    <w:uiPriority w:val="99"/>
    <w:semiHidden/>
    <w:qFormat/>
    <w:rPr>
      <w:b/>
      <w:bCs/>
      <w:kern w:val="0"/>
      <w:szCs w:val="21"/>
    </w:rPr>
  </w:style>
  <w:style w:type="character" w:customStyle="1" w:styleId="hl-tag">
    <w:name w:val="hl-tag"/>
    <w:basedOn w:val="a0"/>
    <w:qFormat/>
  </w:style>
  <w:style w:type="character" w:customStyle="1" w:styleId="pl-ent">
    <w:name w:val="pl-ent"/>
    <w:basedOn w:val="a0"/>
    <w:qFormat/>
  </w:style>
  <w:style w:type="character" w:customStyle="1" w:styleId="md-expand">
    <w:name w:val="md-expand"/>
    <w:basedOn w:val="a0"/>
    <w:qFormat/>
  </w:style>
  <w:style w:type="character" w:customStyle="1" w:styleId="md-line">
    <w:name w:val="md-line"/>
    <w:basedOn w:val="a0"/>
    <w:qFormat/>
  </w:style>
  <w:style w:type="character" w:customStyle="1" w:styleId="cm-tag">
    <w:name w:val="cm-tag"/>
    <w:basedOn w:val="a0"/>
    <w:qFormat/>
  </w:style>
  <w:style w:type="character" w:customStyle="1" w:styleId="md-image">
    <w:name w:val="md-image"/>
    <w:basedOn w:val="a0"/>
    <w:qFormat/>
  </w:style>
  <w:style w:type="character" w:customStyle="1" w:styleId="cm-comment">
    <w:name w:val="cm-comment"/>
    <w:basedOn w:val="a0"/>
    <w:qFormat/>
  </w:style>
  <w:style w:type="character" w:customStyle="1" w:styleId="cm-meta">
    <w:name w:val="cm-meta"/>
    <w:basedOn w:val="a0"/>
    <w:qFormat/>
  </w:style>
  <w:style w:type="character" w:customStyle="1" w:styleId="cm-keyword">
    <w:name w:val="cm-keyword"/>
    <w:basedOn w:val="a0"/>
    <w:qFormat/>
  </w:style>
  <w:style w:type="character" w:customStyle="1" w:styleId="cm-def">
    <w:name w:val="cm-def"/>
    <w:basedOn w:val="a0"/>
    <w:qFormat/>
  </w:style>
  <w:style w:type="character" w:customStyle="1" w:styleId="cm-variable-3">
    <w:name w:val="cm-variable-3"/>
    <w:basedOn w:val="a0"/>
    <w:qFormat/>
  </w:style>
  <w:style w:type="character" w:customStyle="1" w:styleId="cm-variable">
    <w:name w:val="cm-variable"/>
    <w:basedOn w:val="a0"/>
    <w:qFormat/>
  </w:style>
  <w:style w:type="character" w:customStyle="1" w:styleId="cm-string">
    <w:name w:val="cm-string"/>
    <w:basedOn w:val="a0"/>
    <w:qFormat/>
  </w:style>
  <w:style w:type="character" w:customStyle="1" w:styleId="cm-operator">
    <w:name w:val="cm-operator"/>
    <w:basedOn w:val="a0"/>
    <w:qFormat/>
  </w:style>
  <w:style w:type="character" w:customStyle="1" w:styleId="cm-atom">
    <w:name w:val="cm-atom"/>
    <w:basedOn w:val="a0"/>
    <w:qFormat/>
  </w:style>
  <w:style w:type="character" w:customStyle="1" w:styleId="cm-number">
    <w:name w:val="cm-number"/>
    <w:basedOn w:val="a0"/>
    <w:qFormat/>
  </w:style>
  <w:style w:type="character" w:customStyle="1" w:styleId="cm-tab">
    <w:name w:val="cm-tab"/>
    <w:basedOn w:val="a0"/>
    <w:qFormat/>
  </w:style>
  <w:style w:type="character" w:customStyle="1" w:styleId="td-span">
    <w:name w:val="td-span"/>
    <w:basedOn w:val="a0"/>
    <w:qFormat/>
  </w:style>
  <w:style w:type="character" w:customStyle="1" w:styleId="cm-attribute">
    <w:name w:val="cm-attribute"/>
    <w:basedOn w:val="a0"/>
    <w:qFormat/>
  </w:style>
  <w:style w:type="character" w:customStyle="1" w:styleId="cm-quote">
    <w:name w:val="cm-quote"/>
    <w:basedOn w:val="a0"/>
    <w:qFormat/>
  </w:style>
  <w:style w:type="character" w:customStyle="1" w:styleId="md-tag">
    <w:name w:val="md-tag"/>
    <w:basedOn w:val="a0"/>
    <w:qFormat/>
  </w:style>
  <w:style w:type="character" w:customStyle="1" w:styleId="cm-tab-wrap-hack">
    <w:name w:val="cm-tab-wrap-hack"/>
    <w:basedOn w:val="a0"/>
    <w:qFormat/>
  </w:style>
  <w:style w:type="character" w:customStyle="1" w:styleId="cm-property">
    <w:name w:val="cm-property"/>
    <w:basedOn w:val="a0"/>
    <w:qFormat/>
  </w:style>
  <w:style w:type="character" w:customStyle="1" w:styleId="cm-builtin">
    <w:name w:val="cm-builti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nblogs.com/skywang12345/p/3707597.html" TargetMode="External"/><Relationship Id="rId299" Type="http://schemas.openxmlformats.org/officeDocument/2006/relationships/hyperlink" Target="https://dev.mysql.com/doc/refman/5.7/en/glossary.html" TargetMode="External"/><Relationship Id="rId21" Type="http://schemas.openxmlformats.org/officeDocument/2006/relationships/image" Target="media/image10.png"/><Relationship Id="rId63" Type="http://schemas.openxmlformats.org/officeDocument/2006/relationships/hyperlink" Target="https://blog.csdn.net/yongjian1092/article/details/7364451" TargetMode="External"/><Relationship Id="rId159" Type="http://schemas.openxmlformats.org/officeDocument/2006/relationships/hyperlink" Target="http://www.cnblogs.com/skywang12345/p/3602162.html" TargetMode="External"/><Relationship Id="rId324" Type="http://schemas.openxmlformats.org/officeDocument/2006/relationships/hyperlink" Target="https://dev.mysql.com/doc/refman/5.7/en/innodb-transaction-isolation-levels.html" TargetMode="External"/><Relationship Id="rId366" Type="http://schemas.openxmlformats.org/officeDocument/2006/relationships/hyperlink" Target="https://dev.mysql.com/doc/refman/5.7/en/innodb-standard-monitor.html" TargetMode="External"/><Relationship Id="rId531" Type="http://schemas.openxmlformats.org/officeDocument/2006/relationships/image" Target="media/image227.jpeg"/><Relationship Id="rId573" Type="http://schemas.openxmlformats.org/officeDocument/2006/relationships/image" Target="media/image260.png"/><Relationship Id="rId629" Type="http://schemas.openxmlformats.org/officeDocument/2006/relationships/hyperlink" Target="https://docs.spring.io/spring-boot/docs/1.5.10.RELEASE/reference/htmlsingle/" TargetMode="External"/><Relationship Id="rId170" Type="http://schemas.openxmlformats.org/officeDocument/2006/relationships/image" Target="media/image15.png"/><Relationship Id="rId226" Type="http://schemas.openxmlformats.org/officeDocument/2006/relationships/hyperlink" Target="https://blog.csdn.net/cjjky/article/details/7327200" TargetMode="External"/><Relationship Id="rId433" Type="http://schemas.openxmlformats.org/officeDocument/2006/relationships/image" Target="media/image158.png"/><Relationship Id="rId268" Type="http://schemas.openxmlformats.org/officeDocument/2006/relationships/hyperlink" Target="https://dev.mysql.com/doc/refman/5.7/en/innodb-undo-logs.html" TargetMode="External"/><Relationship Id="rId475" Type="http://schemas.openxmlformats.org/officeDocument/2006/relationships/hyperlink" Target="https://blog.csdn.net/column/details/13859.html" TargetMode="External"/><Relationship Id="rId640" Type="http://schemas.openxmlformats.org/officeDocument/2006/relationships/hyperlink" Target="https://www.cnblogs.com/skywang12345/p/java_threads_category.html" TargetMode="External"/><Relationship Id="rId32" Type="http://schemas.openxmlformats.org/officeDocument/2006/relationships/hyperlink" Target="http://blog.csdn.net/yongjian1092/article/details/7364451" TargetMode="External"/><Relationship Id="rId74" Type="http://schemas.openxmlformats.org/officeDocument/2006/relationships/hyperlink" Target="http://www.cnblogs.com/skywang12345/p/3562279.html" TargetMode="External"/><Relationship Id="rId128" Type="http://schemas.openxmlformats.org/officeDocument/2006/relationships/hyperlink" Target="http://www.cnblogs.com/skywang12345/p/3707626.html" TargetMode="External"/><Relationship Id="rId335" Type="http://schemas.openxmlformats.org/officeDocument/2006/relationships/hyperlink" Target="https://dev.mysql.com/doc/refman/5.7/en/innodb-parameters.html" TargetMode="External"/><Relationship Id="rId377" Type="http://schemas.openxmlformats.org/officeDocument/2006/relationships/image" Target="media/image125.png"/><Relationship Id="rId500" Type="http://schemas.openxmlformats.org/officeDocument/2006/relationships/hyperlink" Target="https://archive.apache.org/dist/zookeeper/zookeeper-3.4.11/" TargetMode="External"/><Relationship Id="rId542" Type="http://schemas.openxmlformats.org/officeDocument/2006/relationships/hyperlink" Target="https://blog.csdn.net/pierce_liu/article/category/7686127" TargetMode="External"/><Relationship Id="rId584" Type="http://schemas.openxmlformats.org/officeDocument/2006/relationships/image" Target="media/image270.png"/><Relationship Id="rId5" Type="http://schemas.openxmlformats.org/officeDocument/2006/relationships/styles" Target="styles.xml"/><Relationship Id="rId181" Type="http://schemas.openxmlformats.org/officeDocument/2006/relationships/image" Target="media/image26.jpeg"/><Relationship Id="rId237" Type="http://schemas.openxmlformats.org/officeDocument/2006/relationships/image" Target="media/image69.png"/><Relationship Id="rId402" Type="http://schemas.openxmlformats.org/officeDocument/2006/relationships/image" Target="media/image149.png"/><Relationship Id="rId279" Type="http://schemas.openxmlformats.org/officeDocument/2006/relationships/image" Target="media/image105.png"/><Relationship Id="rId444" Type="http://schemas.openxmlformats.org/officeDocument/2006/relationships/image" Target="media/image169.png"/><Relationship Id="rId486" Type="http://schemas.openxmlformats.org/officeDocument/2006/relationships/image" Target="media/image197.png"/><Relationship Id="rId651" Type="http://schemas.openxmlformats.org/officeDocument/2006/relationships/hyperlink" Target="https://link.jianshu.com?t=http:/www.infoq.com/cn/articles/fork-join-introduction" TargetMode="External"/><Relationship Id="rId43" Type="http://schemas.openxmlformats.org/officeDocument/2006/relationships/hyperlink" Target="https://blog.csdn.net/yongjian1092/article/details/7364451" TargetMode="External"/><Relationship Id="rId139" Type="http://schemas.openxmlformats.org/officeDocument/2006/relationships/hyperlink" Target="http://www.cnblogs.com/skywang12345/p/3711507.html" TargetMode="External"/><Relationship Id="rId290" Type="http://schemas.openxmlformats.org/officeDocument/2006/relationships/image" Target="media/image115.png"/><Relationship Id="rId304" Type="http://schemas.openxmlformats.org/officeDocument/2006/relationships/hyperlink" Target="https://dev.mysql.com/doc/refman/5.7/en/innodb-transaction-isolation-levels.html" TargetMode="External"/><Relationship Id="rId346" Type="http://schemas.openxmlformats.org/officeDocument/2006/relationships/hyperlink" Target="https://dev.mysql.com/doc/refman/5.7/en/select.html" TargetMode="External"/><Relationship Id="rId388" Type="http://schemas.openxmlformats.org/officeDocument/2006/relationships/image" Target="media/image135.png"/><Relationship Id="rId511" Type="http://schemas.openxmlformats.org/officeDocument/2006/relationships/hyperlink" Target="http://mirrors.shu.edu.cn/apache/tomcat/tomcat-8/v8.5.32/bin/apache-tomcat-8.5.32.tar.gz" TargetMode="External"/><Relationship Id="rId553" Type="http://schemas.openxmlformats.org/officeDocument/2006/relationships/image" Target="media/image243.png"/><Relationship Id="rId609" Type="http://schemas.openxmlformats.org/officeDocument/2006/relationships/image" Target="media/image289.png"/><Relationship Id="rId85" Type="http://schemas.openxmlformats.org/officeDocument/2006/relationships/hyperlink" Target="http://www.cnblogs.com/skywang12345/p/3604286.html" TargetMode="External"/><Relationship Id="rId150" Type="http://schemas.openxmlformats.org/officeDocument/2006/relationships/hyperlink" Target="http://www.cnblogs.com/skywang12345/p/3596881.html" TargetMode="External"/><Relationship Id="rId192" Type="http://schemas.openxmlformats.org/officeDocument/2006/relationships/hyperlink" Target="http://hg.openjdk.java.net/jdk8/jdk8/hotspot/file/9758d9f36299/src/share/vm/runtime/objectMonitor.hpp" TargetMode="External"/><Relationship Id="rId206" Type="http://schemas.openxmlformats.org/officeDocument/2006/relationships/image" Target="media/image47.png"/><Relationship Id="rId413" Type="http://schemas.openxmlformats.org/officeDocument/2006/relationships/hyperlink" Target="https://www.jb51.net/article/133626.htm" TargetMode="External"/><Relationship Id="rId595" Type="http://schemas.openxmlformats.org/officeDocument/2006/relationships/image" Target="media/image277.png"/><Relationship Id="rId248" Type="http://schemas.openxmlformats.org/officeDocument/2006/relationships/image" Target="media/image80.png"/><Relationship Id="rId455" Type="http://schemas.openxmlformats.org/officeDocument/2006/relationships/hyperlink" Target="http://www.ywnds.com/?p=12839" TargetMode="External"/><Relationship Id="rId497" Type="http://schemas.openxmlformats.org/officeDocument/2006/relationships/image" Target="media/image204.png"/><Relationship Id="rId620" Type="http://schemas.openxmlformats.org/officeDocument/2006/relationships/image" Target="media/image299.png"/><Relationship Id="rId12" Type="http://schemas.openxmlformats.org/officeDocument/2006/relationships/image" Target="media/image1.png"/><Relationship Id="rId108" Type="http://schemas.openxmlformats.org/officeDocument/2006/relationships/hyperlink" Target="http://www.cnblogs.com/skywang12345/p/3655900.html" TargetMode="External"/><Relationship Id="rId315" Type="http://schemas.openxmlformats.org/officeDocument/2006/relationships/hyperlink" Target="https://dev.mysql.com/doc/refman/5.7/en/innodb-transaction-isolation-levels.html" TargetMode="External"/><Relationship Id="rId357" Type="http://schemas.openxmlformats.org/officeDocument/2006/relationships/hyperlink" Target="https://dev.mysql.com/doc/refman/5.7/en/innodb-transaction-isolation-levels.html" TargetMode="External"/><Relationship Id="rId522" Type="http://schemas.openxmlformats.org/officeDocument/2006/relationships/diagramColors" Target="diagrams/colors1.xml"/><Relationship Id="rId54" Type="http://schemas.openxmlformats.org/officeDocument/2006/relationships/hyperlink" Target="https://blog.csdn.net/yongjian1092/article/details/7364451" TargetMode="External"/><Relationship Id="rId96" Type="http://schemas.openxmlformats.org/officeDocument/2006/relationships/hyperlink" Target="http://www.cnblogs.com/skywang12345/p/3706370.html" TargetMode="External"/><Relationship Id="rId161" Type="http://schemas.openxmlformats.org/officeDocument/2006/relationships/hyperlink" Target="http://www.cnblogs.com/skywang12345/p/3602369.html" TargetMode="External"/><Relationship Id="rId217" Type="http://schemas.openxmlformats.org/officeDocument/2006/relationships/image" Target="media/image58.png"/><Relationship Id="rId399" Type="http://schemas.openxmlformats.org/officeDocument/2006/relationships/image" Target="media/image146.png"/><Relationship Id="rId564" Type="http://schemas.openxmlformats.org/officeDocument/2006/relationships/hyperlink" Target="javascript:void(0);" TargetMode="External"/><Relationship Id="rId259" Type="http://schemas.openxmlformats.org/officeDocument/2006/relationships/image" Target="media/image87.png"/><Relationship Id="rId424" Type="http://schemas.openxmlformats.org/officeDocument/2006/relationships/hyperlink" Target="https://www.jb51.net/article/133626.htm" TargetMode="External"/><Relationship Id="rId466" Type="http://schemas.openxmlformats.org/officeDocument/2006/relationships/hyperlink" Target="http://dev.mysql.com/worklog/task/?id=4648" TargetMode="External"/><Relationship Id="rId631" Type="http://schemas.openxmlformats.org/officeDocument/2006/relationships/hyperlink" Target="https://hub.docker.com/" TargetMode="External"/><Relationship Id="rId23" Type="http://schemas.openxmlformats.org/officeDocument/2006/relationships/image" Target="media/image12.png"/><Relationship Id="rId119" Type="http://schemas.openxmlformats.org/officeDocument/2006/relationships/hyperlink" Target="http://www.cnblogs.com/skywang12345/p/3707614.html" TargetMode="External"/><Relationship Id="rId270" Type="http://schemas.openxmlformats.org/officeDocument/2006/relationships/image" Target="media/image96.png"/><Relationship Id="rId326" Type="http://schemas.openxmlformats.org/officeDocument/2006/relationships/hyperlink" Target="https://dev.mysql.com/doc/refman/5.7/en/innodb-transaction-isolation-levels.html" TargetMode="External"/><Relationship Id="rId533" Type="http://schemas.openxmlformats.org/officeDocument/2006/relationships/image" Target="media/image229.png"/><Relationship Id="rId65" Type="http://schemas.openxmlformats.org/officeDocument/2006/relationships/hyperlink" Target="mailto:com.quincy.ExtendType@d80be3" TargetMode="External"/><Relationship Id="rId130" Type="http://schemas.openxmlformats.org/officeDocument/2006/relationships/hyperlink" Target="http://www.cnblogs.com/skywang12345/p/3711483.html" TargetMode="External"/><Relationship Id="rId368" Type="http://schemas.openxmlformats.org/officeDocument/2006/relationships/hyperlink" Target="https://dev.mysql.com/doc/refman/5.7/en/innodb-auto-increment-handling.html" TargetMode="External"/><Relationship Id="rId575" Type="http://schemas.openxmlformats.org/officeDocument/2006/relationships/image" Target="media/image262.png"/><Relationship Id="rId172" Type="http://schemas.openxmlformats.org/officeDocument/2006/relationships/image" Target="media/image17.GIF"/><Relationship Id="rId228" Type="http://schemas.openxmlformats.org/officeDocument/2006/relationships/hyperlink" Target="https://www.cnblogs.com/gonjan-blog/p/6685611.html" TargetMode="External"/><Relationship Id="rId435" Type="http://schemas.openxmlformats.org/officeDocument/2006/relationships/image" Target="media/image160.png"/><Relationship Id="rId477" Type="http://schemas.openxmlformats.org/officeDocument/2006/relationships/hyperlink" Target="https://www.jianshu.com/nb/6137390" TargetMode="External"/><Relationship Id="rId600" Type="http://schemas.openxmlformats.org/officeDocument/2006/relationships/image" Target="media/image281.png"/><Relationship Id="rId642" Type="http://schemas.openxmlformats.org/officeDocument/2006/relationships/hyperlink" Target="http://hg.openjdk.java.net/" TargetMode="External"/><Relationship Id="rId281" Type="http://schemas.openxmlformats.org/officeDocument/2006/relationships/image" Target="media/image107.png"/><Relationship Id="rId337" Type="http://schemas.openxmlformats.org/officeDocument/2006/relationships/hyperlink" Target="https://dev.mysql.com/doc/refman/5.7/en/innodb-parameters.html" TargetMode="External"/><Relationship Id="rId502" Type="http://schemas.openxmlformats.org/officeDocument/2006/relationships/image" Target="media/image207.png"/><Relationship Id="rId34" Type="http://schemas.openxmlformats.org/officeDocument/2006/relationships/hyperlink" Target="http://blog.csdn.net/yongjian1092/article/details/7364451" TargetMode="External"/><Relationship Id="rId76" Type="http://schemas.openxmlformats.org/officeDocument/2006/relationships/hyperlink" Target="http://www.cnblogs.com/skywang12345/p/3576328.html" TargetMode="External"/><Relationship Id="rId141" Type="http://schemas.openxmlformats.org/officeDocument/2006/relationships/hyperlink" Target="http://www.cnblogs.com/skywang12345/p/3711512.html" TargetMode="External"/><Relationship Id="rId379" Type="http://schemas.openxmlformats.org/officeDocument/2006/relationships/image" Target="media/image127.png"/><Relationship Id="rId544" Type="http://schemas.openxmlformats.org/officeDocument/2006/relationships/hyperlink" Target="http://www.cnblogs.com/leesf456/p/6107600.html" TargetMode="External"/><Relationship Id="rId586" Type="http://schemas.openxmlformats.org/officeDocument/2006/relationships/hyperlink" Target="http://www.cnblogs.com/sunddenly/p/4050812.html" TargetMode="External"/><Relationship Id="rId7" Type="http://schemas.openxmlformats.org/officeDocument/2006/relationships/settings" Target="settings.xml"/><Relationship Id="rId183" Type="http://schemas.openxmlformats.org/officeDocument/2006/relationships/hyperlink" Target="https://www.jianshu.com/p/d52fea0d6ba5" TargetMode="External"/><Relationship Id="rId239" Type="http://schemas.openxmlformats.org/officeDocument/2006/relationships/image" Target="media/image71.png"/><Relationship Id="rId390" Type="http://schemas.openxmlformats.org/officeDocument/2006/relationships/image" Target="media/image137.png"/><Relationship Id="rId404" Type="http://schemas.openxmlformats.org/officeDocument/2006/relationships/image" Target="media/image151.png"/><Relationship Id="rId446" Type="http://schemas.openxmlformats.org/officeDocument/2006/relationships/image" Target="media/image171.png"/><Relationship Id="rId611" Type="http://schemas.openxmlformats.org/officeDocument/2006/relationships/image" Target="media/image291.png"/><Relationship Id="rId653" Type="http://schemas.openxmlformats.org/officeDocument/2006/relationships/fontTable" Target="fontTable.xml"/><Relationship Id="rId250" Type="http://schemas.openxmlformats.org/officeDocument/2006/relationships/image" Target="media/image82.png"/><Relationship Id="rId292" Type="http://schemas.openxmlformats.org/officeDocument/2006/relationships/image" Target="media/image117.png"/><Relationship Id="rId306" Type="http://schemas.openxmlformats.org/officeDocument/2006/relationships/hyperlink" Target="https://dev.mysql.com/doc/refman/5.7/en/select.html" TargetMode="External"/><Relationship Id="rId488" Type="http://schemas.openxmlformats.org/officeDocument/2006/relationships/image" Target="media/image198.png"/><Relationship Id="rId45" Type="http://schemas.openxmlformats.org/officeDocument/2006/relationships/hyperlink" Target="https://blog.csdn.net/yongjian1092/article/details/7364451" TargetMode="External"/><Relationship Id="rId87" Type="http://schemas.openxmlformats.org/officeDocument/2006/relationships/hyperlink" Target="http://www.cnblogs.com/skywang12345/p/3624177.html" TargetMode="External"/><Relationship Id="rId110" Type="http://schemas.openxmlformats.org/officeDocument/2006/relationships/hyperlink" Target="http://www.cnblogs.com/skywang12345/p/3656098.html" TargetMode="External"/><Relationship Id="rId348" Type="http://schemas.openxmlformats.org/officeDocument/2006/relationships/hyperlink" Target="https://dev.mysql.com/doc/refman/5.7/en/glossary.html" TargetMode="External"/><Relationship Id="rId513" Type="http://schemas.openxmlformats.org/officeDocument/2006/relationships/image" Target="media/image216.png"/><Relationship Id="rId555" Type="http://schemas.openxmlformats.org/officeDocument/2006/relationships/image" Target="media/image245.png"/><Relationship Id="rId597" Type="http://schemas.openxmlformats.org/officeDocument/2006/relationships/image" Target="media/image279.png"/><Relationship Id="rId152" Type="http://schemas.openxmlformats.org/officeDocument/2006/relationships/hyperlink" Target="http://www.cnblogs.com/skywang12345/p/3597597.html" TargetMode="External"/><Relationship Id="rId194" Type="http://schemas.openxmlformats.org/officeDocument/2006/relationships/image" Target="media/image35.png"/><Relationship Id="rId208" Type="http://schemas.openxmlformats.org/officeDocument/2006/relationships/image" Target="media/image49.png"/><Relationship Id="rId415" Type="http://schemas.openxmlformats.org/officeDocument/2006/relationships/hyperlink" Target="https://www.jb51.net/article/133626.htm" TargetMode="External"/><Relationship Id="rId457" Type="http://schemas.openxmlformats.org/officeDocument/2006/relationships/hyperlink" Target="https://dev.mysql.com/doc/refman/5.7/en/group-replication.html" TargetMode="External"/><Relationship Id="rId622" Type="http://schemas.openxmlformats.org/officeDocument/2006/relationships/hyperlink" Target="https://blog.csdn.net/column/details/15397.html" TargetMode="External"/><Relationship Id="rId261" Type="http://schemas.openxmlformats.org/officeDocument/2006/relationships/image" Target="media/image88.png"/><Relationship Id="rId499" Type="http://schemas.openxmlformats.org/officeDocument/2006/relationships/image" Target="media/image206.png"/><Relationship Id="rId14" Type="http://schemas.openxmlformats.org/officeDocument/2006/relationships/image" Target="media/image3.png"/><Relationship Id="rId56" Type="http://schemas.openxmlformats.org/officeDocument/2006/relationships/hyperlink" Target="https://blog.csdn.net/yongjian1092/article/details/7364451" TargetMode="External"/><Relationship Id="rId317" Type="http://schemas.openxmlformats.org/officeDocument/2006/relationships/hyperlink" Target="https://dev.mysql.com/doc/refman/5.7/en/drop-table.html" TargetMode="External"/><Relationship Id="rId359" Type="http://schemas.openxmlformats.org/officeDocument/2006/relationships/hyperlink" Target="https://dev.mysql.com/doc/refman/5.7/en/update.html" TargetMode="External"/><Relationship Id="rId524" Type="http://schemas.openxmlformats.org/officeDocument/2006/relationships/image" Target="media/image221.png"/><Relationship Id="rId566" Type="http://schemas.openxmlformats.org/officeDocument/2006/relationships/image" Target="media/image253.png"/><Relationship Id="rId98" Type="http://schemas.openxmlformats.org/officeDocument/2006/relationships/hyperlink" Target="http://www.cnblogs.com/skywang12345/p/3706833.html" TargetMode="External"/><Relationship Id="rId121" Type="http://schemas.openxmlformats.org/officeDocument/2006/relationships/hyperlink" Target="http://www.cnblogs.com/skywang12345/p/3707599.html" TargetMode="External"/><Relationship Id="rId163" Type="http://schemas.openxmlformats.org/officeDocument/2006/relationships/hyperlink" Target="http://www.cnblogs.com/skywang12345/p/3602737.html" TargetMode="External"/><Relationship Id="rId219" Type="http://schemas.openxmlformats.org/officeDocument/2006/relationships/image" Target="media/image60.png"/><Relationship Id="rId370" Type="http://schemas.openxmlformats.org/officeDocument/2006/relationships/hyperlink" Target="https://dev.mysql.com/doc/refman/5.7/en/innodb-transaction-isolation-levels.html" TargetMode="External"/><Relationship Id="rId426" Type="http://schemas.openxmlformats.org/officeDocument/2006/relationships/hyperlink" Target="https://www.jb51.net/article/133626.htm" TargetMode="External"/><Relationship Id="rId633" Type="http://schemas.openxmlformats.org/officeDocument/2006/relationships/hyperlink" Target="https://github.com/spring-projects/spring-boot/tree/master/spring-boot-samples" TargetMode="External"/><Relationship Id="rId230" Type="http://schemas.openxmlformats.org/officeDocument/2006/relationships/hyperlink" Target="https://blog.csdn.net/column/details/13759.html" TargetMode="External"/><Relationship Id="rId468" Type="http://schemas.openxmlformats.org/officeDocument/2006/relationships/image" Target="media/image187.png"/><Relationship Id="rId25" Type="http://schemas.openxmlformats.org/officeDocument/2006/relationships/hyperlink" Target="http://baike.baidu.com/view/1628364.htm" TargetMode="External"/><Relationship Id="rId67" Type="http://schemas.openxmlformats.org/officeDocument/2006/relationships/hyperlink" Target="http://www.cnblogs.com/skywang12345/p/3562146.html" TargetMode="External"/><Relationship Id="rId272" Type="http://schemas.openxmlformats.org/officeDocument/2006/relationships/image" Target="media/image98.png"/><Relationship Id="rId328" Type="http://schemas.openxmlformats.org/officeDocument/2006/relationships/hyperlink" Target="https://dev.mysql.com/doc/refman/5.7/en/innodb-transaction-isolation-levels.html" TargetMode="External"/><Relationship Id="rId535" Type="http://schemas.openxmlformats.org/officeDocument/2006/relationships/image" Target="media/image231.png"/><Relationship Id="rId577" Type="http://schemas.openxmlformats.org/officeDocument/2006/relationships/image" Target="media/image264.png"/><Relationship Id="rId132" Type="http://schemas.openxmlformats.org/officeDocument/2006/relationships/hyperlink" Target="http://www.cnblogs.com/skywang12345/p/3711489.html" TargetMode="External"/><Relationship Id="rId174" Type="http://schemas.openxmlformats.org/officeDocument/2006/relationships/image" Target="media/image19.png"/><Relationship Id="rId381" Type="http://schemas.openxmlformats.org/officeDocument/2006/relationships/image" Target="media/image129.png"/><Relationship Id="rId602" Type="http://schemas.openxmlformats.org/officeDocument/2006/relationships/image" Target="media/image282.png"/><Relationship Id="rId241" Type="http://schemas.openxmlformats.org/officeDocument/2006/relationships/image" Target="media/image73.png"/><Relationship Id="rId437" Type="http://schemas.openxmlformats.org/officeDocument/2006/relationships/image" Target="media/image162.png"/><Relationship Id="rId479" Type="http://schemas.openxmlformats.org/officeDocument/2006/relationships/hyperlink" Target="http://dubbo.apache.org/zh-cn/docs/user/demos/static-service.html" TargetMode="External"/><Relationship Id="rId644" Type="http://schemas.openxmlformats.org/officeDocument/2006/relationships/hyperlink" Target="https://link.jianshu.com?t=http:/www.cnblogs.com/waytobestcoder/p/5323130.html" TargetMode="External"/><Relationship Id="rId36" Type="http://schemas.openxmlformats.org/officeDocument/2006/relationships/hyperlink" Target="http://blog.csdn.net/yongjian1092/article/details/7364451" TargetMode="External"/><Relationship Id="rId283" Type="http://schemas.openxmlformats.org/officeDocument/2006/relationships/image" Target="media/image108.jpeg"/><Relationship Id="rId339" Type="http://schemas.openxmlformats.org/officeDocument/2006/relationships/hyperlink" Target="https://dev.mysql.com/doc/refman/5.7/en/glossary.html" TargetMode="External"/><Relationship Id="rId490" Type="http://schemas.openxmlformats.org/officeDocument/2006/relationships/hyperlink" Target="https://github.com/apache/incubator-dubbo-ops" TargetMode="External"/><Relationship Id="rId504" Type="http://schemas.openxmlformats.org/officeDocument/2006/relationships/image" Target="media/image209.png"/><Relationship Id="rId546" Type="http://schemas.openxmlformats.org/officeDocument/2006/relationships/hyperlink" Target="https://www.cnblogs.com/wuxl360/p/5817471.html" TargetMode="External"/><Relationship Id="rId78" Type="http://schemas.openxmlformats.org/officeDocument/2006/relationships/hyperlink" Target="http://www.cnblogs.com/skywang12345/p/3576452.html" TargetMode="External"/><Relationship Id="rId101" Type="http://schemas.openxmlformats.org/officeDocument/2006/relationships/hyperlink" Target="http://www.cnblogs.com/skywang12345/p/3610390.html" TargetMode="External"/><Relationship Id="rId143" Type="http://schemas.openxmlformats.org/officeDocument/2006/relationships/hyperlink" Target="http://www.cnblogs.com/skywang12345/p/3596232.html" TargetMode="External"/><Relationship Id="rId185" Type="http://schemas.openxmlformats.org/officeDocument/2006/relationships/image" Target="media/image28.png"/><Relationship Id="rId350" Type="http://schemas.openxmlformats.org/officeDocument/2006/relationships/hyperlink" Target="https://dev.mysql.com/doc/refman/5.7/en/show-engine.html" TargetMode="External"/><Relationship Id="rId406" Type="http://schemas.openxmlformats.org/officeDocument/2006/relationships/image" Target="media/image153.png"/><Relationship Id="rId588" Type="http://schemas.openxmlformats.org/officeDocument/2006/relationships/hyperlink" Target="http://hadoop.apache.org/zookeeper/" TargetMode="External"/><Relationship Id="rId9" Type="http://schemas.openxmlformats.org/officeDocument/2006/relationships/footnotes" Target="footnotes.xml"/><Relationship Id="rId210" Type="http://schemas.openxmlformats.org/officeDocument/2006/relationships/image" Target="media/image51.png"/><Relationship Id="rId392" Type="http://schemas.openxmlformats.org/officeDocument/2006/relationships/image" Target="media/image139.png"/><Relationship Id="rId448" Type="http://schemas.openxmlformats.org/officeDocument/2006/relationships/image" Target="media/image173.png"/><Relationship Id="rId613" Type="http://schemas.openxmlformats.org/officeDocument/2006/relationships/image" Target="media/image293.png"/><Relationship Id="rId655" Type="http://schemas.microsoft.com/office/2011/relationships/people" Target="people.xml"/><Relationship Id="rId252" Type="http://schemas.openxmlformats.org/officeDocument/2006/relationships/hyperlink" Target="http://archiva.apache.org/index.cgi" TargetMode="External"/><Relationship Id="rId294" Type="http://schemas.openxmlformats.org/officeDocument/2006/relationships/image" Target="media/image119.png"/><Relationship Id="rId308" Type="http://schemas.openxmlformats.org/officeDocument/2006/relationships/hyperlink" Target="https://dev.mysql.com/doc/refman/5.7/en/glossary.html" TargetMode="External"/><Relationship Id="rId515" Type="http://schemas.openxmlformats.org/officeDocument/2006/relationships/image" Target="media/image218.png"/><Relationship Id="rId47" Type="http://schemas.openxmlformats.org/officeDocument/2006/relationships/hyperlink" Target="https://blog.csdn.net/yongjian1092/article/details/7364451" TargetMode="External"/><Relationship Id="rId89" Type="http://schemas.openxmlformats.org/officeDocument/2006/relationships/hyperlink" Target="http://www.cnblogs.com/skywang12345/p/3644742.html" TargetMode="External"/><Relationship Id="rId112" Type="http://schemas.openxmlformats.org/officeDocument/2006/relationships/hyperlink" Target="http://www.cnblogs.com/skywang12345/p/3659069.html" TargetMode="External"/><Relationship Id="rId154" Type="http://schemas.openxmlformats.org/officeDocument/2006/relationships/hyperlink" Target="http://www.cnblogs.com/skywang12345/p/3597641.html" TargetMode="External"/><Relationship Id="rId361" Type="http://schemas.openxmlformats.org/officeDocument/2006/relationships/hyperlink" Target="https://dev.mysql.com/doc/refman/5.7/en/innodb-next-key-locking.html" TargetMode="External"/><Relationship Id="rId557" Type="http://schemas.openxmlformats.org/officeDocument/2006/relationships/image" Target="media/image247.png"/><Relationship Id="rId599" Type="http://schemas.openxmlformats.org/officeDocument/2006/relationships/image" Target="media/image280.png"/><Relationship Id="rId196" Type="http://schemas.openxmlformats.org/officeDocument/2006/relationships/image" Target="media/image37.png"/><Relationship Id="rId417" Type="http://schemas.openxmlformats.org/officeDocument/2006/relationships/hyperlink" Target="https://www.jb51.net/article/133626.htm" TargetMode="External"/><Relationship Id="rId459" Type="http://schemas.openxmlformats.org/officeDocument/2006/relationships/image" Target="media/image181.png"/><Relationship Id="rId624" Type="http://schemas.openxmlformats.org/officeDocument/2006/relationships/hyperlink" Target="http://www.gulixueyuan.com/" TargetMode="External"/><Relationship Id="rId16" Type="http://schemas.openxmlformats.org/officeDocument/2006/relationships/image" Target="media/image5.png"/><Relationship Id="rId221" Type="http://schemas.openxmlformats.org/officeDocument/2006/relationships/image" Target="media/image62.png"/><Relationship Id="rId263" Type="http://schemas.openxmlformats.org/officeDocument/2006/relationships/image" Target="media/image90.png"/><Relationship Id="rId319" Type="http://schemas.openxmlformats.org/officeDocument/2006/relationships/hyperlink" Target="https://dev.mysql.com/doc/refman/5.7/en/error-messages-server.html" TargetMode="External"/><Relationship Id="rId470" Type="http://schemas.openxmlformats.org/officeDocument/2006/relationships/image" Target="media/image189.png"/><Relationship Id="rId526" Type="http://schemas.openxmlformats.org/officeDocument/2006/relationships/image" Target="media/image222.png"/><Relationship Id="rId58" Type="http://schemas.openxmlformats.org/officeDocument/2006/relationships/hyperlink" Target="https://blog.csdn.net/yongjian1092/article/details/7364451" TargetMode="External"/><Relationship Id="rId123" Type="http://schemas.openxmlformats.org/officeDocument/2006/relationships/hyperlink" Target="http://www.cnblogs.com/skywang12345/p/3707616.html" TargetMode="External"/><Relationship Id="rId330" Type="http://schemas.openxmlformats.org/officeDocument/2006/relationships/hyperlink" Target="https://dev.mysql.com/doc/refman/5.7/en/glossary.html" TargetMode="External"/><Relationship Id="rId568" Type="http://schemas.openxmlformats.org/officeDocument/2006/relationships/image" Target="media/image255.png"/><Relationship Id="rId165" Type="http://schemas.openxmlformats.org/officeDocument/2006/relationships/hyperlink" Target="http://www.cnblogs.com/skywang12345/p/3602737.html" TargetMode="External"/><Relationship Id="rId372" Type="http://schemas.openxmlformats.org/officeDocument/2006/relationships/hyperlink" Target="https://blog.csdn.net/u012935160/article/details/40947623" TargetMode="External"/><Relationship Id="rId428" Type="http://schemas.openxmlformats.org/officeDocument/2006/relationships/hyperlink" Target="https://link.jianshu.com/?t=http://en.wikipedia.org/wiki/Binary_search_tree" TargetMode="External"/><Relationship Id="rId635" Type="http://schemas.openxmlformats.org/officeDocument/2006/relationships/hyperlink" Target="https://blog.csdn.net/column/details/15197.html" TargetMode="External"/><Relationship Id="rId232" Type="http://schemas.openxmlformats.org/officeDocument/2006/relationships/hyperlink" Target="http://maven.apache.org/download.cgi" TargetMode="External"/><Relationship Id="rId274" Type="http://schemas.openxmlformats.org/officeDocument/2006/relationships/image" Target="media/image100.png"/><Relationship Id="rId481" Type="http://schemas.openxmlformats.org/officeDocument/2006/relationships/image" Target="media/image192.png"/><Relationship Id="rId27" Type="http://schemas.openxmlformats.org/officeDocument/2006/relationships/hyperlink" Target="http://baike.baidu.com/view/2467078.htm" TargetMode="External"/><Relationship Id="rId69" Type="http://schemas.openxmlformats.org/officeDocument/2006/relationships/hyperlink" Target="http://www.cnblogs.com/skywang12345/p/3561803.html" TargetMode="External"/><Relationship Id="rId134" Type="http://schemas.openxmlformats.org/officeDocument/2006/relationships/hyperlink" Target="http://www.cnblogs.com/skywang12345/p/3711494.html" TargetMode="External"/><Relationship Id="rId537" Type="http://schemas.openxmlformats.org/officeDocument/2006/relationships/image" Target="media/image233.png"/><Relationship Id="rId579" Type="http://schemas.openxmlformats.org/officeDocument/2006/relationships/image" Target="media/image266.png"/><Relationship Id="rId80" Type="http://schemas.openxmlformats.org/officeDocument/2006/relationships/hyperlink" Target="http://www.cnblogs.com/skywang12345/p/3576969.html" TargetMode="External"/><Relationship Id="rId176" Type="http://schemas.openxmlformats.org/officeDocument/2006/relationships/image" Target="media/image21.jpeg"/><Relationship Id="rId341" Type="http://schemas.openxmlformats.org/officeDocument/2006/relationships/hyperlink" Target="https://dev.mysql.com/doc/refman/5.7/en/glossary.html" TargetMode="External"/><Relationship Id="rId383" Type="http://schemas.openxmlformats.org/officeDocument/2006/relationships/image" Target="media/image131.png"/><Relationship Id="rId439" Type="http://schemas.openxmlformats.org/officeDocument/2006/relationships/image" Target="media/image164.png"/><Relationship Id="rId590" Type="http://schemas.openxmlformats.org/officeDocument/2006/relationships/image" Target="media/image273.png"/><Relationship Id="rId604" Type="http://schemas.openxmlformats.org/officeDocument/2006/relationships/image" Target="media/image284.png"/><Relationship Id="rId646" Type="http://schemas.openxmlformats.org/officeDocument/2006/relationships/hyperlink" Target="https://link.jianshu.com?t=http:/ifeve.com/java-blocking-queue/" TargetMode="External"/><Relationship Id="rId201" Type="http://schemas.openxmlformats.org/officeDocument/2006/relationships/image" Target="media/image42.png"/><Relationship Id="rId243" Type="http://schemas.openxmlformats.org/officeDocument/2006/relationships/image" Target="media/image75.png"/><Relationship Id="rId285" Type="http://schemas.openxmlformats.org/officeDocument/2006/relationships/image" Target="media/image110.png"/><Relationship Id="rId450" Type="http://schemas.openxmlformats.org/officeDocument/2006/relationships/image" Target="media/image175.png"/><Relationship Id="rId506" Type="http://schemas.openxmlformats.org/officeDocument/2006/relationships/image" Target="media/image211.png"/><Relationship Id="rId38" Type="http://schemas.openxmlformats.org/officeDocument/2006/relationships/hyperlink" Target="http://blog.csdn.net/yongjian1092/article/details/7364451" TargetMode="External"/><Relationship Id="rId103" Type="http://schemas.openxmlformats.org/officeDocument/2006/relationships/hyperlink" Target="http://www.cnblogs.com/skywang12345/p/3638342.html" TargetMode="External"/><Relationship Id="rId310" Type="http://schemas.openxmlformats.org/officeDocument/2006/relationships/hyperlink" Target="https://dev.mysql.com/doc/refman/5.7/en/update.html" TargetMode="External"/><Relationship Id="rId492" Type="http://schemas.openxmlformats.org/officeDocument/2006/relationships/image" Target="media/image200.png"/><Relationship Id="rId548" Type="http://schemas.openxmlformats.org/officeDocument/2006/relationships/image" Target="media/image238.png"/><Relationship Id="rId91" Type="http://schemas.openxmlformats.org/officeDocument/2006/relationships/hyperlink" Target="http://www.cnblogs.com/skywang12345/p/3624291.html" TargetMode="External"/><Relationship Id="rId145" Type="http://schemas.openxmlformats.org/officeDocument/2006/relationships/hyperlink" Target="http://www.cnblogs.com/skywang12345/p/3596746.html" TargetMode="External"/><Relationship Id="rId187" Type="http://schemas.openxmlformats.org/officeDocument/2006/relationships/image" Target="media/image30.png"/><Relationship Id="rId352" Type="http://schemas.openxmlformats.org/officeDocument/2006/relationships/hyperlink" Target="https://dev.mysql.com/doc/refman/5.7/en/innodb-index-types.html" TargetMode="External"/><Relationship Id="rId394" Type="http://schemas.openxmlformats.org/officeDocument/2006/relationships/image" Target="media/image141.png"/><Relationship Id="rId408" Type="http://schemas.openxmlformats.org/officeDocument/2006/relationships/hyperlink" Target="https://www.jb51.net/article/133626.htm" TargetMode="External"/><Relationship Id="rId615" Type="http://schemas.openxmlformats.org/officeDocument/2006/relationships/image" Target="media/image295.png"/><Relationship Id="rId212" Type="http://schemas.openxmlformats.org/officeDocument/2006/relationships/image" Target="media/image53.png"/><Relationship Id="rId254" Type="http://schemas.openxmlformats.org/officeDocument/2006/relationships/hyperlink" Target="http://www.sonatype.org/nexus/" TargetMode="External"/><Relationship Id="rId49" Type="http://schemas.openxmlformats.org/officeDocument/2006/relationships/hyperlink" Target="https://blog.csdn.net/yongjian1092/article/details/7364451" TargetMode="External"/><Relationship Id="rId114" Type="http://schemas.openxmlformats.org/officeDocument/2006/relationships/hyperlink" Target="http://www.cnblogs.com/skywang12345/p/3691463.html" TargetMode="External"/><Relationship Id="rId296" Type="http://schemas.openxmlformats.org/officeDocument/2006/relationships/hyperlink" Target="https://www.jianshu.com/p/fdc5e066433a" TargetMode="External"/><Relationship Id="rId461" Type="http://schemas.openxmlformats.org/officeDocument/2006/relationships/image" Target="media/image183.png"/><Relationship Id="rId517" Type="http://schemas.openxmlformats.org/officeDocument/2006/relationships/image" Target="media/image220.png"/><Relationship Id="rId559" Type="http://schemas.openxmlformats.org/officeDocument/2006/relationships/image" Target="media/image249.png"/><Relationship Id="rId60" Type="http://schemas.openxmlformats.org/officeDocument/2006/relationships/hyperlink" Target="https://blog.csdn.net/yongjian1092/article/details/7364451" TargetMode="External"/><Relationship Id="rId81" Type="http://schemas.openxmlformats.org/officeDocument/2006/relationships/hyperlink" Target="http://www.cnblogs.com/skywang12345/p/3577360.html" TargetMode="External"/><Relationship Id="rId135" Type="http://schemas.openxmlformats.org/officeDocument/2006/relationships/hyperlink" Target="http://www.cnblogs.com/skywang12345/p/3711496.html" TargetMode="External"/><Relationship Id="rId156" Type="http://schemas.openxmlformats.org/officeDocument/2006/relationships/hyperlink" Target="http://www.cnblogs.com/skywang12345/p/3597641.html" TargetMode="External"/><Relationship Id="rId177" Type="http://schemas.openxmlformats.org/officeDocument/2006/relationships/image" Target="media/image22.jpeg"/><Relationship Id="rId198" Type="http://schemas.openxmlformats.org/officeDocument/2006/relationships/image" Target="media/image39.png"/><Relationship Id="rId321" Type="http://schemas.openxmlformats.org/officeDocument/2006/relationships/hyperlink" Target="https://dev.mysql.com/doc/refman/5.7/en/update.html" TargetMode="External"/><Relationship Id="rId342" Type="http://schemas.openxmlformats.org/officeDocument/2006/relationships/hyperlink" Target="https://dev.mysql.com/doc/refman/5.7/en/lock-tables.html" TargetMode="External"/><Relationship Id="rId363" Type="http://schemas.openxmlformats.org/officeDocument/2006/relationships/hyperlink" Target="https://dev.mysql.com/doc/refman/5.7/en/innodb-standard-monitor.html" TargetMode="External"/><Relationship Id="rId384" Type="http://schemas.openxmlformats.org/officeDocument/2006/relationships/image" Target="media/image132.png"/><Relationship Id="rId419" Type="http://schemas.openxmlformats.org/officeDocument/2006/relationships/hyperlink" Target="https://www.jb51.net/article/133626.htm" TargetMode="External"/><Relationship Id="rId570" Type="http://schemas.openxmlformats.org/officeDocument/2006/relationships/image" Target="media/image257.png"/><Relationship Id="rId591" Type="http://schemas.openxmlformats.org/officeDocument/2006/relationships/image" Target="media/image274.png"/><Relationship Id="rId605" Type="http://schemas.openxmlformats.org/officeDocument/2006/relationships/image" Target="media/image285.png"/><Relationship Id="rId626" Type="http://schemas.openxmlformats.org/officeDocument/2006/relationships/hyperlink" Target="https://docs.spring.io/spring-boot/docs/1.5.9.RELEASE/reference/htmlsingle/" TargetMode="External"/><Relationship Id="rId202" Type="http://schemas.openxmlformats.org/officeDocument/2006/relationships/image" Target="media/image43.png"/><Relationship Id="rId223" Type="http://schemas.openxmlformats.org/officeDocument/2006/relationships/image" Target="media/image64.png"/><Relationship Id="rId244" Type="http://schemas.openxmlformats.org/officeDocument/2006/relationships/image" Target="media/image76.png"/><Relationship Id="rId430" Type="http://schemas.openxmlformats.org/officeDocument/2006/relationships/image" Target="media/image155.png"/><Relationship Id="rId647" Type="http://schemas.openxmlformats.org/officeDocument/2006/relationships/hyperlink" Target="https://link.jianshu.com?t=https:/liuzhengyang.github.io/2017/05/12/javamemorymodel/" TargetMode="External"/><Relationship Id="rId18" Type="http://schemas.openxmlformats.org/officeDocument/2006/relationships/image" Target="media/image7.png"/><Relationship Id="rId39" Type="http://schemas.openxmlformats.org/officeDocument/2006/relationships/hyperlink" Target="http://blog.csdn.net/yongjian1092/article/details/7364451" TargetMode="External"/><Relationship Id="rId265" Type="http://schemas.openxmlformats.org/officeDocument/2006/relationships/image" Target="media/image92.png"/><Relationship Id="rId286" Type="http://schemas.openxmlformats.org/officeDocument/2006/relationships/image" Target="media/image111.png"/><Relationship Id="rId451" Type="http://schemas.openxmlformats.org/officeDocument/2006/relationships/image" Target="media/image176.png"/><Relationship Id="rId472" Type="http://schemas.openxmlformats.org/officeDocument/2006/relationships/hyperlink" Target="https://blog.csdn.net/column/details/tcpip-protocol.html" TargetMode="External"/><Relationship Id="rId493" Type="http://schemas.openxmlformats.org/officeDocument/2006/relationships/image" Target="media/image201.png"/><Relationship Id="rId507" Type="http://schemas.openxmlformats.org/officeDocument/2006/relationships/image" Target="media/image212.png"/><Relationship Id="rId528" Type="http://schemas.openxmlformats.org/officeDocument/2006/relationships/image" Target="media/image224.png"/><Relationship Id="rId549" Type="http://schemas.openxmlformats.org/officeDocument/2006/relationships/image" Target="media/image239.png"/><Relationship Id="rId50" Type="http://schemas.openxmlformats.org/officeDocument/2006/relationships/hyperlink" Target="https://blog.csdn.net/yongjian1092/article/details/7364451" TargetMode="External"/><Relationship Id="rId104" Type="http://schemas.openxmlformats.org/officeDocument/2006/relationships/hyperlink" Target="http://www.cnblogs.com/skywang12345/p/3638384.html" TargetMode="External"/><Relationship Id="rId125" Type="http://schemas.openxmlformats.org/officeDocument/2006/relationships/hyperlink" Target="http://www.cnblogs.com/skywang12345/p/3707604.html" TargetMode="External"/><Relationship Id="rId146" Type="http://schemas.openxmlformats.org/officeDocument/2006/relationships/hyperlink" Target="http://www.cnblogs.com/skywang12345/p/3596746.html" TargetMode="External"/><Relationship Id="rId167" Type="http://schemas.openxmlformats.org/officeDocument/2006/relationships/hyperlink" Target="http://www.cnblogs.com/skywang12345/p/3603669.html" TargetMode="External"/><Relationship Id="rId188" Type="http://schemas.openxmlformats.org/officeDocument/2006/relationships/image" Target="media/image31.png"/><Relationship Id="rId311" Type="http://schemas.openxmlformats.org/officeDocument/2006/relationships/hyperlink" Target="https://dev.mysql.com/doc/refman/5.7/en/select.html" TargetMode="External"/><Relationship Id="rId332" Type="http://schemas.openxmlformats.org/officeDocument/2006/relationships/hyperlink" Target="https://dev.mysql.com/doc/refman/5.7/en/glossary.html" TargetMode="External"/><Relationship Id="rId353" Type="http://schemas.openxmlformats.org/officeDocument/2006/relationships/hyperlink" Target="https://dev.mysql.com/doc/refman/5.7/en/show-engine.html" TargetMode="External"/><Relationship Id="rId374" Type="http://schemas.openxmlformats.org/officeDocument/2006/relationships/image" Target="media/image122.png"/><Relationship Id="rId395" Type="http://schemas.openxmlformats.org/officeDocument/2006/relationships/image" Target="media/image142.png"/><Relationship Id="rId409" Type="http://schemas.openxmlformats.org/officeDocument/2006/relationships/hyperlink" Target="https://www.jb51.net/article/133626.htm" TargetMode="External"/><Relationship Id="rId560" Type="http://schemas.openxmlformats.org/officeDocument/2006/relationships/image" Target="media/image250.png"/><Relationship Id="rId581" Type="http://schemas.openxmlformats.org/officeDocument/2006/relationships/image" Target="media/image267.png"/><Relationship Id="rId71" Type="http://schemas.openxmlformats.org/officeDocument/2006/relationships/hyperlink" Target="http://www.cnblogs.com/skywang12345/p/3562239.html" TargetMode="External"/><Relationship Id="rId92" Type="http://schemas.openxmlformats.org/officeDocument/2006/relationships/hyperlink" Target="http://www.cnblogs.com/skywang12345/p/3644742.html" TargetMode="External"/><Relationship Id="rId213" Type="http://schemas.openxmlformats.org/officeDocument/2006/relationships/image" Target="media/image54.png"/><Relationship Id="rId234" Type="http://schemas.openxmlformats.org/officeDocument/2006/relationships/image" Target="media/image66.png"/><Relationship Id="rId420" Type="http://schemas.openxmlformats.org/officeDocument/2006/relationships/hyperlink" Target="https://www.jb51.net/article/133626.htm" TargetMode="External"/><Relationship Id="rId616" Type="http://schemas.openxmlformats.org/officeDocument/2006/relationships/image" Target="media/image296.png"/><Relationship Id="rId637" Type="http://schemas.openxmlformats.org/officeDocument/2006/relationships/hyperlink" Target="http://www.ywnds.com/" TargetMode="External"/><Relationship Id="rId2" Type="http://schemas.openxmlformats.org/officeDocument/2006/relationships/customXml" Target="../customXml/item2.xml"/><Relationship Id="rId29" Type="http://schemas.openxmlformats.org/officeDocument/2006/relationships/hyperlink" Target="http://blog.csdn.net/yongjian1092/article/details/7364451" TargetMode="External"/><Relationship Id="rId255" Type="http://schemas.openxmlformats.org/officeDocument/2006/relationships/hyperlink" Target="https://help.sonatype.com/repomanager3/download/download-archives---repository-manager-3" TargetMode="External"/><Relationship Id="rId276" Type="http://schemas.openxmlformats.org/officeDocument/2006/relationships/image" Target="media/image102.png"/><Relationship Id="rId297" Type="http://schemas.openxmlformats.org/officeDocument/2006/relationships/hyperlink" Target="https://dev.mysql.com/doc/refman/5.7/en/glossary.html" TargetMode="External"/><Relationship Id="rId441" Type="http://schemas.openxmlformats.org/officeDocument/2006/relationships/image" Target="media/image166.png"/><Relationship Id="rId462" Type="http://schemas.openxmlformats.org/officeDocument/2006/relationships/image" Target="media/image184.png"/><Relationship Id="rId483" Type="http://schemas.openxmlformats.org/officeDocument/2006/relationships/image" Target="media/image194.png"/><Relationship Id="rId518" Type="http://schemas.openxmlformats.org/officeDocument/2006/relationships/hyperlink" Target="https://github.com/apache/incubator-dubbo-ops" TargetMode="External"/><Relationship Id="rId539" Type="http://schemas.openxmlformats.org/officeDocument/2006/relationships/image" Target="media/image235.jpeg"/><Relationship Id="rId40" Type="http://schemas.openxmlformats.org/officeDocument/2006/relationships/hyperlink" Target="http://blog.csdn.net/yongjian1092/article/details/7364451" TargetMode="External"/><Relationship Id="rId115" Type="http://schemas.openxmlformats.org/officeDocument/2006/relationships/hyperlink" Target="http://www.cnblogs.com/skywang12345/p/3691463.html" TargetMode="External"/><Relationship Id="rId136" Type="http://schemas.openxmlformats.org/officeDocument/2006/relationships/hyperlink" Target="http://www.cnblogs.com/skywang12345/p/3711500.html" TargetMode="External"/><Relationship Id="rId157" Type="http://schemas.openxmlformats.org/officeDocument/2006/relationships/hyperlink" Target="http://www.cnblogs.com/skywang12345/p/3602162.html" TargetMode="External"/><Relationship Id="rId178" Type="http://schemas.openxmlformats.org/officeDocument/2006/relationships/image" Target="media/image23.png"/><Relationship Id="rId301" Type="http://schemas.openxmlformats.org/officeDocument/2006/relationships/hyperlink" Target="https://dev.mysql.com/doc/refman/5.7/en/innodb-transaction-isolation-levels.html" TargetMode="External"/><Relationship Id="rId322" Type="http://schemas.openxmlformats.org/officeDocument/2006/relationships/hyperlink" Target="https://dev.mysql.com/doc/refman/5.7/en/create-table.html" TargetMode="External"/><Relationship Id="rId343" Type="http://schemas.openxmlformats.org/officeDocument/2006/relationships/hyperlink" Target="https://dev.mysql.com/doc/refman/5.7/en/glossary.html" TargetMode="External"/><Relationship Id="rId364" Type="http://schemas.openxmlformats.org/officeDocument/2006/relationships/hyperlink" Target="https://dev.mysql.com/doc/refman/5.7/en/insert.html" TargetMode="External"/><Relationship Id="rId550" Type="http://schemas.openxmlformats.org/officeDocument/2006/relationships/image" Target="media/image240.png"/><Relationship Id="rId61" Type="http://schemas.openxmlformats.org/officeDocument/2006/relationships/hyperlink" Target="https://blog.csdn.net/yongjian1092/article/details/7364451" TargetMode="External"/><Relationship Id="rId82" Type="http://schemas.openxmlformats.org/officeDocument/2006/relationships/hyperlink" Target="http://www.cnblogs.com/skywang12345/p/3577479.html" TargetMode="External"/><Relationship Id="rId199" Type="http://schemas.openxmlformats.org/officeDocument/2006/relationships/image" Target="media/image40.png"/><Relationship Id="rId203" Type="http://schemas.openxmlformats.org/officeDocument/2006/relationships/image" Target="media/image44.png"/><Relationship Id="rId385" Type="http://schemas.openxmlformats.org/officeDocument/2006/relationships/image" Target="media/image133.png"/><Relationship Id="rId571" Type="http://schemas.openxmlformats.org/officeDocument/2006/relationships/image" Target="media/image258.png"/><Relationship Id="rId592" Type="http://schemas.openxmlformats.org/officeDocument/2006/relationships/hyperlink" Target="https://www.cnblogs.com/wuxl360/p/5817549.html" TargetMode="External"/><Relationship Id="rId606" Type="http://schemas.openxmlformats.org/officeDocument/2006/relationships/image" Target="media/image286.png"/><Relationship Id="rId627" Type="http://schemas.openxmlformats.org/officeDocument/2006/relationships/hyperlink" Target="https://www.slf4j.org" TargetMode="External"/><Relationship Id="rId648" Type="http://schemas.openxmlformats.org/officeDocument/2006/relationships/hyperlink" Target="https://link.jianshu.com?t=http:/www.infoq.com/cn/articles/java-memory-model-1" TargetMode="External"/><Relationship Id="rId19" Type="http://schemas.openxmlformats.org/officeDocument/2006/relationships/image" Target="media/image8.png"/><Relationship Id="rId224" Type="http://schemas.openxmlformats.org/officeDocument/2006/relationships/image" Target="media/image65.png"/><Relationship Id="rId245" Type="http://schemas.openxmlformats.org/officeDocument/2006/relationships/image" Target="media/image77.png"/><Relationship Id="rId266" Type="http://schemas.openxmlformats.org/officeDocument/2006/relationships/image" Target="media/image93.png"/><Relationship Id="rId287" Type="http://schemas.openxmlformats.org/officeDocument/2006/relationships/image" Target="media/image112.png"/><Relationship Id="rId410" Type="http://schemas.openxmlformats.org/officeDocument/2006/relationships/hyperlink" Target="https://www.jb51.net/article/133626.htm" TargetMode="External"/><Relationship Id="rId431" Type="http://schemas.openxmlformats.org/officeDocument/2006/relationships/image" Target="media/image156.png"/><Relationship Id="rId452" Type="http://schemas.openxmlformats.org/officeDocument/2006/relationships/image" Target="media/image177.png"/><Relationship Id="rId473" Type="http://schemas.openxmlformats.org/officeDocument/2006/relationships/hyperlink" Target="https://blog.csdn.net/column/details/23707.html" TargetMode="External"/><Relationship Id="rId494" Type="http://schemas.openxmlformats.org/officeDocument/2006/relationships/hyperlink" Target="http://www.oracle.com/technetwork/java/javase/downloads/jdk8-downloads-2133151.html" TargetMode="External"/><Relationship Id="rId508" Type="http://schemas.openxmlformats.org/officeDocument/2006/relationships/image" Target="media/image213.png"/><Relationship Id="rId529" Type="http://schemas.openxmlformats.org/officeDocument/2006/relationships/image" Target="media/image225.png"/><Relationship Id="rId30" Type="http://schemas.openxmlformats.org/officeDocument/2006/relationships/hyperlink" Target="http://blog.csdn.net/yongjian1092/article/details/7364451" TargetMode="External"/><Relationship Id="rId105" Type="http://schemas.openxmlformats.org/officeDocument/2006/relationships/hyperlink" Target="http://www.cnblogs.com/skywang12345/p/3638493.html" TargetMode="External"/><Relationship Id="rId126" Type="http://schemas.openxmlformats.org/officeDocument/2006/relationships/hyperlink" Target="http://www.cnblogs.com/skywang12345/p/3707612.html" TargetMode="External"/><Relationship Id="rId147" Type="http://schemas.openxmlformats.org/officeDocument/2006/relationships/hyperlink" Target="http://www.cnblogs.com/skywang12345/p/3596746.html" TargetMode="External"/><Relationship Id="rId168" Type="http://schemas.openxmlformats.org/officeDocument/2006/relationships/hyperlink" Target="http://www.cnblogs.com/skywang12345/p/3603669.html" TargetMode="External"/><Relationship Id="rId312" Type="http://schemas.openxmlformats.org/officeDocument/2006/relationships/hyperlink" Target="https://dev.mysql.com/doc/refman/5.7/en/commit.html" TargetMode="External"/><Relationship Id="rId333" Type="http://schemas.openxmlformats.org/officeDocument/2006/relationships/hyperlink" Target="https://dev.mysql.com/doc/refman/5.7/en/glossary.html" TargetMode="External"/><Relationship Id="rId354" Type="http://schemas.openxmlformats.org/officeDocument/2006/relationships/hyperlink" Target="https://dev.mysql.com/doc/refman/5.7/en/innodb-standard-monitor.html" TargetMode="External"/><Relationship Id="rId540" Type="http://schemas.openxmlformats.org/officeDocument/2006/relationships/image" Target="media/image236.jpeg"/><Relationship Id="rId51" Type="http://schemas.openxmlformats.org/officeDocument/2006/relationships/hyperlink" Target="https://blog.csdn.net/yongjian1092/article/details/7364451" TargetMode="External"/><Relationship Id="rId72" Type="http://schemas.openxmlformats.org/officeDocument/2006/relationships/hyperlink" Target="http://www.cnblogs.com/skywang12345/p/3562239.html" TargetMode="External"/><Relationship Id="rId93" Type="http://schemas.openxmlformats.org/officeDocument/2006/relationships/hyperlink" Target="http://www.cnblogs.com/skywang12345/p/3245399.html" TargetMode="External"/><Relationship Id="rId189" Type="http://schemas.openxmlformats.org/officeDocument/2006/relationships/image" Target="media/image32.png"/><Relationship Id="rId375" Type="http://schemas.openxmlformats.org/officeDocument/2006/relationships/image" Target="media/image123.png"/><Relationship Id="rId396" Type="http://schemas.openxmlformats.org/officeDocument/2006/relationships/image" Target="media/image143.png"/><Relationship Id="rId561" Type="http://schemas.openxmlformats.org/officeDocument/2006/relationships/image" Target="media/image251.png"/><Relationship Id="rId582" Type="http://schemas.openxmlformats.org/officeDocument/2006/relationships/image" Target="media/image268.png"/><Relationship Id="rId617" Type="http://schemas.openxmlformats.org/officeDocument/2006/relationships/image" Target="media/image297.png"/><Relationship Id="rId638" Type="http://schemas.openxmlformats.org/officeDocument/2006/relationships/hyperlink" Target="http://www.cnblogs.com/skywang12345/p/3561803.html" TargetMode="External"/><Relationship Id="rId3" Type="http://schemas.openxmlformats.org/officeDocument/2006/relationships/customXml" Target="../customXml/item3.xml"/><Relationship Id="rId214" Type="http://schemas.openxmlformats.org/officeDocument/2006/relationships/image" Target="media/image55.png"/><Relationship Id="rId235" Type="http://schemas.openxmlformats.org/officeDocument/2006/relationships/image" Target="media/image67.png"/><Relationship Id="rId256" Type="http://schemas.openxmlformats.org/officeDocument/2006/relationships/image" Target="media/image84.png"/><Relationship Id="rId277" Type="http://schemas.openxmlformats.org/officeDocument/2006/relationships/image" Target="media/image103.png"/><Relationship Id="rId298" Type="http://schemas.openxmlformats.org/officeDocument/2006/relationships/hyperlink" Target="https://dev.mysql.com/doc/refman/5.7/en/select.html" TargetMode="External"/><Relationship Id="rId400" Type="http://schemas.openxmlformats.org/officeDocument/2006/relationships/image" Target="media/image147.png"/><Relationship Id="rId421" Type="http://schemas.openxmlformats.org/officeDocument/2006/relationships/hyperlink" Target="https://www.jb51.net/article/133626.htm" TargetMode="External"/><Relationship Id="rId442" Type="http://schemas.openxmlformats.org/officeDocument/2006/relationships/image" Target="media/image167.png"/><Relationship Id="rId463" Type="http://schemas.openxmlformats.org/officeDocument/2006/relationships/image" Target="media/image185.png"/><Relationship Id="rId484" Type="http://schemas.openxmlformats.org/officeDocument/2006/relationships/image" Target="media/image195.png"/><Relationship Id="rId519" Type="http://schemas.openxmlformats.org/officeDocument/2006/relationships/diagramData" Target="diagrams/data1.xml"/><Relationship Id="rId116" Type="http://schemas.openxmlformats.org/officeDocument/2006/relationships/hyperlink" Target="http://www.cnblogs.com/skywang12345/p/3691463.html" TargetMode="External"/><Relationship Id="rId137" Type="http://schemas.openxmlformats.org/officeDocument/2006/relationships/hyperlink" Target="http://www.cnblogs.com/skywang12345/p/3711504.html" TargetMode="External"/><Relationship Id="rId158" Type="http://schemas.openxmlformats.org/officeDocument/2006/relationships/hyperlink" Target="http://www.cnblogs.com/skywang12345/p/3602162.html" TargetMode="External"/><Relationship Id="rId302" Type="http://schemas.openxmlformats.org/officeDocument/2006/relationships/hyperlink" Target="https://dev.mysql.com/doc/refman/5.7/en/select.html" TargetMode="External"/><Relationship Id="rId323" Type="http://schemas.openxmlformats.org/officeDocument/2006/relationships/hyperlink" Target="https://dev.mysql.com/doc/refman/5.7/en/select.html" TargetMode="External"/><Relationship Id="rId344" Type="http://schemas.openxmlformats.org/officeDocument/2006/relationships/hyperlink" Target="https://dev.mysql.com/doc/refman/5.7/en/glossary.html" TargetMode="External"/><Relationship Id="rId530" Type="http://schemas.openxmlformats.org/officeDocument/2006/relationships/image" Target="media/image226.jpeg"/><Relationship Id="rId20" Type="http://schemas.openxmlformats.org/officeDocument/2006/relationships/image" Target="media/image9.png"/><Relationship Id="rId41" Type="http://schemas.openxmlformats.org/officeDocument/2006/relationships/hyperlink" Target="http://blog.csdn.net/yongjian1092/article/details/7364451" TargetMode="External"/><Relationship Id="rId62" Type="http://schemas.openxmlformats.org/officeDocument/2006/relationships/hyperlink" Target="https://blog.csdn.net/yongjian1092/article/details/7364451" TargetMode="External"/><Relationship Id="rId83" Type="http://schemas.openxmlformats.org/officeDocument/2006/relationships/hyperlink" Target="http://www.cnblogs.com/skywang12345/p/3604238.html" TargetMode="External"/><Relationship Id="rId179" Type="http://schemas.openxmlformats.org/officeDocument/2006/relationships/image" Target="media/image24.jpeg"/><Relationship Id="rId365" Type="http://schemas.openxmlformats.org/officeDocument/2006/relationships/hyperlink" Target="https://dev.mysql.com/doc/refman/5.7/en/show-engine.html" TargetMode="External"/><Relationship Id="rId386" Type="http://schemas.openxmlformats.org/officeDocument/2006/relationships/image" Target="media/image134.png"/><Relationship Id="rId551" Type="http://schemas.openxmlformats.org/officeDocument/2006/relationships/image" Target="media/image241.png"/><Relationship Id="rId572" Type="http://schemas.openxmlformats.org/officeDocument/2006/relationships/image" Target="media/image259.png"/><Relationship Id="rId593" Type="http://schemas.openxmlformats.org/officeDocument/2006/relationships/image" Target="media/image275.png"/><Relationship Id="rId607" Type="http://schemas.openxmlformats.org/officeDocument/2006/relationships/image" Target="media/image287.png"/><Relationship Id="rId628" Type="http://schemas.openxmlformats.org/officeDocument/2006/relationships/hyperlink" Target="http://www.webjars.org/" TargetMode="External"/><Relationship Id="rId649" Type="http://schemas.openxmlformats.org/officeDocument/2006/relationships/hyperlink" Target="https://link.jianshu.com?t=http:/www.cnblogs.com/skywang12345/p/3447546.html" TargetMode="External"/><Relationship Id="rId190" Type="http://schemas.openxmlformats.org/officeDocument/2006/relationships/image" Target="media/image33.png"/><Relationship Id="rId204" Type="http://schemas.openxmlformats.org/officeDocument/2006/relationships/image" Target="media/image45.png"/><Relationship Id="rId225" Type="http://schemas.openxmlformats.org/officeDocument/2006/relationships/hyperlink" Target="https://blog.csdn.net/column/details/pattern.html" TargetMode="External"/><Relationship Id="rId246" Type="http://schemas.openxmlformats.org/officeDocument/2006/relationships/image" Target="media/image78.png"/><Relationship Id="rId267" Type="http://schemas.openxmlformats.org/officeDocument/2006/relationships/image" Target="media/image94.png"/><Relationship Id="rId288" Type="http://schemas.openxmlformats.org/officeDocument/2006/relationships/image" Target="media/image113.png"/><Relationship Id="rId411" Type="http://schemas.openxmlformats.org/officeDocument/2006/relationships/hyperlink" Target="https://www.jb51.net/article/133626.htm" TargetMode="External"/><Relationship Id="rId432" Type="http://schemas.openxmlformats.org/officeDocument/2006/relationships/image" Target="media/image157.png"/><Relationship Id="rId453" Type="http://schemas.openxmlformats.org/officeDocument/2006/relationships/image" Target="media/image178.png"/><Relationship Id="rId474" Type="http://schemas.openxmlformats.org/officeDocument/2006/relationships/hyperlink" Target="https://blog.csdn.net/yuanrxdu/article/details/41170381" TargetMode="External"/><Relationship Id="rId509" Type="http://schemas.openxmlformats.org/officeDocument/2006/relationships/image" Target="media/image214.png"/><Relationship Id="rId106" Type="http://schemas.openxmlformats.org/officeDocument/2006/relationships/hyperlink" Target="http://www.cnblogs.com/skywang12345/p/3638524.html" TargetMode="External"/><Relationship Id="rId127" Type="http://schemas.openxmlformats.org/officeDocument/2006/relationships/hyperlink" Target="http://www.cnblogs.com/skywang12345/p/3707618.html" TargetMode="External"/><Relationship Id="rId313" Type="http://schemas.openxmlformats.org/officeDocument/2006/relationships/hyperlink" Target="https://dev.mysql.com/doc/refman/5.7/en/innodb-transaction-isolation-levels.html" TargetMode="External"/><Relationship Id="rId495" Type="http://schemas.openxmlformats.org/officeDocument/2006/relationships/image" Target="media/image202.png"/><Relationship Id="rId10" Type="http://schemas.openxmlformats.org/officeDocument/2006/relationships/endnotes" Target="endnotes.xml"/><Relationship Id="rId31" Type="http://schemas.openxmlformats.org/officeDocument/2006/relationships/hyperlink" Target="http://blog.csdn.net/yongjian1092/article/details/7364451" TargetMode="External"/><Relationship Id="rId52" Type="http://schemas.openxmlformats.org/officeDocument/2006/relationships/hyperlink" Target="https://blog.csdn.net/yongjian1092/article/details/7364451" TargetMode="External"/><Relationship Id="rId73" Type="http://schemas.openxmlformats.org/officeDocument/2006/relationships/hyperlink" Target="http://www.cnblogs.com/skywang12345/p/3562279.html" TargetMode="External"/><Relationship Id="rId94" Type="http://schemas.openxmlformats.org/officeDocument/2006/relationships/hyperlink" Target="http://www.cnblogs.com/skywang12345/p/3624343.html" TargetMode="External"/><Relationship Id="rId148" Type="http://schemas.openxmlformats.org/officeDocument/2006/relationships/hyperlink" Target="http://www.cnblogs.com/skywang12345/p/3596881.html" TargetMode="External"/><Relationship Id="rId169" Type="http://schemas.openxmlformats.org/officeDocument/2006/relationships/image" Target="media/image14.png"/><Relationship Id="rId334" Type="http://schemas.openxmlformats.org/officeDocument/2006/relationships/hyperlink" Target="https://dev.mysql.com/doc/refman/5.7/en/glossary.html" TargetMode="External"/><Relationship Id="rId355" Type="http://schemas.openxmlformats.org/officeDocument/2006/relationships/hyperlink" Target="https://dev.mysql.com/doc/refman/5.7/en/innodb-transaction-isolation-levels.html" TargetMode="External"/><Relationship Id="rId376" Type="http://schemas.openxmlformats.org/officeDocument/2006/relationships/image" Target="media/image124.png"/><Relationship Id="rId397" Type="http://schemas.openxmlformats.org/officeDocument/2006/relationships/image" Target="media/image144.png"/><Relationship Id="rId520" Type="http://schemas.openxmlformats.org/officeDocument/2006/relationships/diagramLayout" Target="diagrams/layout1.xml"/><Relationship Id="rId541" Type="http://schemas.openxmlformats.org/officeDocument/2006/relationships/hyperlink" Target="https://www.cnblogs.com/wuxl360/category/874409.html" TargetMode="External"/><Relationship Id="rId562" Type="http://schemas.openxmlformats.org/officeDocument/2006/relationships/hyperlink" Target="https://www.cnblogs.com/wuxl360/p/5817489.html" TargetMode="External"/><Relationship Id="rId583" Type="http://schemas.openxmlformats.org/officeDocument/2006/relationships/image" Target="media/image269.png"/><Relationship Id="rId618" Type="http://schemas.openxmlformats.org/officeDocument/2006/relationships/image" Target="media/image298.png"/><Relationship Id="rId639" Type="http://schemas.openxmlformats.org/officeDocument/2006/relationships/hyperlink" Target="https://www.cnblogs.com/skywang12345/p/3603935.html" TargetMode="External"/><Relationship Id="rId4" Type="http://schemas.openxmlformats.org/officeDocument/2006/relationships/numbering" Target="numbering.xml"/><Relationship Id="rId180" Type="http://schemas.openxmlformats.org/officeDocument/2006/relationships/image" Target="media/image25.jpeg"/><Relationship Id="rId215" Type="http://schemas.openxmlformats.org/officeDocument/2006/relationships/image" Target="media/image56.png"/><Relationship Id="rId236" Type="http://schemas.openxmlformats.org/officeDocument/2006/relationships/image" Target="media/image68.png"/><Relationship Id="rId257" Type="http://schemas.openxmlformats.org/officeDocument/2006/relationships/image" Target="media/image85.png"/><Relationship Id="rId278" Type="http://schemas.openxmlformats.org/officeDocument/2006/relationships/image" Target="media/image104.png"/><Relationship Id="rId401" Type="http://schemas.openxmlformats.org/officeDocument/2006/relationships/image" Target="media/image148.png"/><Relationship Id="rId422" Type="http://schemas.openxmlformats.org/officeDocument/2006/relationships/hyperlink" Target="https://www.jb51.net/article/133626.htm" TargetMode="External"/><Relationship Id="rId443" Type="http://schemas.openxmlformats.org/officeDocument/2006/relationships/image" Target="media/image168.png"/><Relationship Id="rId464" Type="http://schemas.openxmlformats.org/officeDocument/2006/relationships/hyperlink" Target="http://www.ywnds.com/?p=6945" TargetMode="External"/><Relationship Id="rId650" Type="http://schemas.openxmlformats.org/officeDocument/2006/relationships/hyperlink" Target="https://link.jianshu.com?t=http:/ifeve.com/java-memory-model-6/" TargetMode="External"/><Relationship Id="rId303" Type="http://schemas.openxmlformats.org/officeDocument/2006/relationships/hyperlink" Target="https://dev.mysql.com/doc/refman/5.7/en/innodb-transaction-isolation-levels.html" TargetMode="External"/><Relationship Id="rId485" Type="http://schemas.openxmlformats.org/officeDocument/2006/relationships/image" Target="media/image196.png"/><Relationship Id="rId42" Type="http://schemas.openxmlformats.org/officeDocument/2006/relationships/hyperlink" Target="http://blog.csdn.net/yongjian1092/article/details/7364451" TargetMode="External"/><Relationship Id="rId84" Type="http://schemas.openxmlformats.org/officeDocument/2006/relationships/hyperlink" Target="http://www.cnblogs.com/skywang12345/p/3604258.html" TargetMode="External"/><Relationship Id="rId138" Type="http://schemas.openxmlformats.org/officeDocument/2006/relationships/hyperlink" Target="http://www.cnblogs.com/skywang12345/p/3711506.html" TargetMode="External"/><Relationship Id="rId345" Type="http://schemas.openxmlformats.org/officeDocument/2006/relationships/hyperlink" Target="https://dev.mysql.com/doc/refman/5.7/en/glossary.html" TargetMode="External"/><Relationship Id="rId387" Type="http://schemas.openxmlformats.org/officeDocument/2006/relationships/hyperlink" Target="https://baike.baidu.com/item/IEEE" TargetMode="External"/><Relationship Id="rId510" Type="http://schemas.openxmlformats.org/officeDocument/2006/relationships/hyperlink" Target="https://tomcat.apache.org/download-80.cgi" TargetMode="External"/><Relationship Id="rId552" Type="http://schemas.openxmlformats.org/officeDocument/2006/relationships/image" Target="media/image242.png"/><Relationship Id="rId594" Type="http://schemas.openxmlformats.org/officeDocument/2006/relationships/image" Target="media/image276.png"/><Relationship Id="rId608" Type="http://schemas.openxmlformats.org/officeDocument/2006/relationships/image" Target="media/image288.png"/><Relationship Id="rId191" Type="http://schemas.openxmlformats.org/officeDocument/2006/relationships/image" Target="media/image34.png"/><Relationship Id="rId205" Type="http://schemas.openxmlformats.org/officeDocument/2006/relationships/image" Target="media/image46.png"/><Relationship Id="rId247" Type="http://schemas.openxmlformats.org/officeDocument/2006/relationships/image" Target="media/image79.png"/><Relationship Id="rId412" Type="http://schemas.openxmlformats.org/officeDocument/2006/relationships/hyperlink" Target="https://www.jb51.net/article/133626.htm" TargetMode="External"/><Relationship Id="rId107" Type="http://schemas.openxmlformats.org/officeDocument/2006/relationships/hyperlink" Target="http://www.cnblogs.com/skywang12345/p/3638552.html" TargetMode="External"/><Relationship Id="rId289" Type="http://schemas.openxmlformats.org/officeDocument/2006/relationships/image" Target="media/image114.png"/><Relationship Id="rId454" Type="http://schemas.openxmlformats.org/officeDocument/2006/relationships/image" Target="media/image179.png"/><Relationship Id="rId496" Type="http://schemas.openxmlformats.org/officeDocument/2006/relationships/image" Target="media/image203.png"/><Relationship Id="rId11" Type="http://schemas.openxmlformats.org/officeDocument/2006/relationships/footer" Target="footer1.xml"/><Relationship Id="rId53" Type="http://schemas.openxmlformats.org/officeDocument/2006/relationships/hyperlink" Target="https://blog.csdn.net/yongjian1092/article/details/7364451" TargetMode="External"/><Relationship Id="rId149" Type="http://schemas.openxmlformats.org/officeDocument/2006/relationships/hyperlink" Target="http://www.cnblogs.com/skywang12345/p/3596881.html" TargetMode="External"/><Relationship Id="rId314" Type="http://schemas.openxmlformats.org/officeDocument/2006/relationships/hyperlink" Target="https://dev.mysql.com/doc/refman/5.7/en/glossary.html" TargetMode="External"/><Relationship Id="rId356" Type="http://schemas.openxmlformats.org/officeDocument/2006/relationships/hyperlink" Target="https://dev.mysql.com/doc/refman/5.7/en/innodb-parameters.html" TargetMode="External"/><Relationship Id="rId398" Type="http://schemas.openxmlformats.org/officeDocument/2006/relationships/image" Target="media/image145.png"/><Relationship Id="rId521" Type="http://schemas.openxmlformats.org/officeDocument/2006/relationships/diagramQuickStyle" Target="diagrams/quickStyle1.xml"/><Relationship Id="rId563" Type="http://schemas.openxmlformats.org/officeDocument/2006/relationships/hyperlink" Target="http://pan.baidu.com/s/1pJlwbR9" TargetMode="External"/><Relationship Id="rId619" Type="http://schemas.openxmlformats.org/officeDocument/2006/relationships/hyperlink" Target="https://www.cnblogs.com/leesf456/p/6107600.html" TargetMode="External"/><Relationship Id="rId95" Type="http://schemas.openxmlformats.org/officeDocument/2006/relationships/hyperlink" Target="http://www.cnblogs.com/skywang12345/p/3644742.html" TargetMode="External"/><Relationship Id="rId160" Type="http://schemas.openxmlformats.org/officeDocument/2006/relationships/hyperlink" Target="http://www.cnblogs.com/skywang12345/p/3602369.html" TargetMode="External"/><Relationship Id="rId216" Type="http://schemas.openxmlformats.org/officeDocument/2006/relationships/image" Target="media/image57.png"/><Relationship Id="rId423" Type="http://schemas.openxmlformats.org/officeDocument/2006/relationships/hyperlink" Target="https://www.jb51.net/article/133626.htm" TargetMode="External"/><Relationship Id="rId258" Type="http://schemas.openxmlformats.org/officeDocument/2006/relationships/image" Target="media/image86.png"/><Relationship Id="rId465" Type="http://schemas.openxmlformats.org/officeDocument/2006/relationships/image" Target="media/image186.png"/><Relationship Id="rId630" Type="http://schemas.openxmlformats.org/officeDocument/2006/relationships/hyperlink" Target="https://docs.spring.io/spring/docs/4.3.14.RELEASE/spring-framework-reference/htmlsingle" TargetMode="External"/><Relationship Id="rId22" Type="http://schemas.openxmlformats.org/officeDocument/2006/relationships/image" Target="media/image11.png"/><Relationship Id="rId64" Type="http://schemas.openxmlformats.org/officeDocument/2006/relationships/hyperlink" Target="https://blog.csdn.net/yongjian1092/article/details/7364451" TargetMode="External"/><Relationship Id="rId118" Type="http://schemas.openxmlformats.org/officeDocument/2006/relationships/hyperlink" Target="http://www.cnblogs.com/skywang12345/p/3707607.html" TargetMode="External"/><Relationship Id="rId325" Type="http://schemas.openxmlformats.org/officeDocument/2006/relationships/hyperlink" Target="https://dev.mysql.com/doc/refman/5.7/en/innodb-parameters.html" TargetMode="External"/><Relationship Id="rId367" Type="http://schemas.openxmlformats.org/officeDocument/2006/relationships/hyperlink" Target="https://dev.mysql.com/doc/refman/5.7/en/innodb-parameters.html" TargetMode="External"/><Relationship Id="rId532" Type="http://schemas.openxmlformats.org/officeDocument/2006/relationships/image" Target="media/image228.png"/><Relationship Id="rId574" Type="http://schemas.openxmlformats.org/officeDocument/2006/relationships/image" Target="media/image261.png"/><Relationship Id="rId171" Type="http://schemas.openxmlformats.org/officeDocument/2006/relationships/image" Target="media/image16.png"/><Relationship Id="rId227" Type="http://schemas.openxmlformats.org/officeDocument/2006/relationships/hyperlink" Target="https://blog.csdn.net/column/details/xing-designpattern.html" TargetMode="External"/><Relationship Id="rId269" Type="http://schemas.openxmlformats.org/officeDocument/2006/relationships/image" Target="media/image95.jpeg"/><Relationship Id="rId434" Type="http://schemas.openxmlformats.org/officeDocument/2006/relationships/image" Target="media/image159.png"/><Relationship Id="rId476" Type="http://schemas.openxmlformats.org/officeDocument/2006/relationships/hyperlink" Target="https://blog.csdn.net/column/details/24403.html" TargetMode="External"/><Relationship Id="rId641" Type="http://schemas.openxmlformats.org/officeDocument/2006/relationships/hyperlink" Target="https://www.cnblogs.com/skywang12345/p/io_01.html" TargetMode="External"/><Relationship Id="rId33" Type="http://schemas.openxmlformats.org/officeDocument/2006/relationships/hyperlink" Target="http://blog.csdn.net/yongjian1092/article/details/7364451" TargetMode="External"/><Relationship Id="rId129" Type="http://schemas.openxmlformats.org/officeDocument/2006/relationships/hyperlink" Target="http://www.cnblogs.com/skywang12345/p/3711483.html" TargetMode="External"/><Relationship Id="rId280" Type="http://schemas.openxmlformats.org/officeDocument/2006/relationships/image" Target="media/image106.png"/><Relationship Id="rId336" Type="http://schemas.openxmlformats.org/officeDocument/2006/relationships/hyperlink" Target="https://dev.mysql.com/doc/refman/5.7/en/innodb-parameters.html" TargetMode="External"/><Relationship Id="rId501" Type="http://schemas.openxmlformats.org/officeDocument/2006/relationships/hyperlink" Target="https://archive.apache.org/dist/zookeeper/zookeeper-3.4.11/zookeeper-3.4.11.tar.gz" TargetMode="External"/><Relationship Id="rId543" Type="http://schemas.openxmlformats.org/officeDocument/2006/relationships/hyperlink" Target="https://blog.csdn.net/zhengzhihust/article/details/53456371" TargetMode="External"/><Relationship Id="rId75" Type="http://schemas.openxmlformats.org/officeDocument/2006/relationships/hyperlink" Target="http://www.cnblogs.com/skywang12345/p/3562279.html" TargetMode="External"/><Relationship Id="rId140" Type="http://schemas.openxmlformats.org/officeDocument/2006/relationships/hyperlink" Target="http://www.cnblogs.com/skywang12345/p/3711510.html" TargetMode="External"/><Relationship Id="rId182" Type="http://schemas.openxmlformats.org/officeDocument/2006/relationships/hyperlink" Target="https://www.jianshu.com/p/d52fea0d6ba5" TargetMode="External"/><Relationship Id="rId378" Type="http://schemas.openxmlformats.org/officeDocument/2006/relationships/image" Target="media/image126.png"/><Relationship Id="rId403" Type="http://schemas.openxmlformats.org/officeDocument/2006/relationships/image" Target="media/image150.png"/><Relationship Id="rId585" Type="http://schemas.openxmlformats.org/officeDocument/2006/relationships/image" Target="media/image271.png"/><Relationship Id="rId6" Type="http://schemas.microsoft.com/office/2007/relationships/stylesWithEffects" Target="stylesWithEffects.xml"/><Relationship Id="rId238" Type="http://schemas.openxmlformats.org/officeDocument/2006/relationships/image" Target="media/image70.png"/><Relationship Id="rId445" Type="http://schemas.openxmlformats.org/officeDocument/2006/relationships/image" Target="media/image170.png"/><Relationship Id="rId487" Type="http://schemas.openxmlformats.org/officeDocument/2006/relationships/hyperlink" Target="http://dubbo.apache.org/" TargetMode="External"/><Relationship Id="rId610" Type="http://schemas.openxmlformats.org/officeDocument/2006/relationships/image" Target="media/image290.png"/><Relationship Id="rId652" Type="http://schemas.openxmlformats.org/officeDocument/2006/relationships/hyperlink" Target="https://link.jianshu.com?t=http:/www.cnblogs.com/ggjucheng/archive/2012/01/06/2314679.html" TargetMode="External"/><Relationship Id="rId291" Type="http://schemas.openxmlformats.org/officeDocument/2006/relationships/image" Target="media/image116.png"/><Relationship Id="rId305" Type="http://schemas.openxmlformats.org/officeDocument/2006/relationships/hyperlink" Target="https://dev.mysql.com/doc/refman/5.7/en/innodb-transaction-isolation-levels.html" TargetMode="External"/><Relationship Id="rId347" Type="http://schemas.openxmlformats.org/officeDocument/2006/relationships/hyperlink" Target="https://dev.mysql.com/doc/refman/5.7/en/select.html" TargetMode="External"/><Relationship Id="rId512" Type="http://schemas.openxmlformats.org/officeDocument/2006/relationships/image" Target="media/image215.png"/><Relationship Id="rId44" Type="http://schemas.openxmlformats.org/officeDocument/2006/relationships/hyperlink" Target="https://blog.csdn.net/yongjian1092/article/details/7364451" TargetMode="External"/><Relationship Id="rId86" Type="http://schemas.openxmlformats.org/officeDocument/2006/relationships/hyperlink" Target="http://www.cnblogs.com/skywang12345/p/3245399.html" TargetMode="External"/><Relationship Id="rId151" Type="http://schemas.openxmlformats.org/officeDocument/2006/relationships/hyperlink" Target="http://www.cnblogs.com/skywang12345/p/3597597.html" TargetMode="External"/><Relationship Id="rId389" Type="http://schemas.openxmlformats.org/officeDocument/2006/relationships/image" Target="media/image136.png"/><Relationship Id="rId554" Type="http://schemas.openxmlformats.org/officeDocument/2006/relationships/image" Target="media/image244.png"/><Relationship Id="rId596" Type="http://schemas.openxmlformats.org/officeDocument/2006/relationships/image" Target="media/image278.png"/><Relationship Id="rId193" Type="http://schemas.openxmlformats.org/officeDocument/2006/relationships/hyperlink" Target="https://github.com/ExplorerMan9527/image/blob/master/synchronized%E9%94%81%E8%8E%B7%E5%8F%96%E8%BF%87%E7%A8%8B%E6%BA%90%E7%A0%81.h" TargetMode="External"/><Relationship Id="rId207" Type="http://schemas.openxmlformats.org/officeDocument/2006/relationships/image" Target="media/image48.png"/><Relationship Id="rId249" Type="http://schemas.openxmlformats.org/officeDocument/2006/relationships/image" Target="media/image81.png"/><Relationship Id="rId414" Type="http://schemas.openxmlformats.org/officeDocument/2006/relationships/hyperlink" Target="https://www.jb51.net/article/133626.htm" TargetMode="External"/><Relationship Id="rId456" Type="http://schemas.openxmlformats.org/officeDocument/2006/relationships/image" Target="media/image180.GIF"/><Relationship Id="rId498" Type="http://schemas.openxmlformats.org/officeDocument/2006/relationships/image" Target="media/image205.png"/><Relationship Id="rId621" Type="http://schemas.openxmlformats.org/officeDocument/2006/relationships/image" Target="media/image300.png"/><Relationship Id="rId13" Type="http://schemas.openxmlformats.org/officeDocument/2006/relationships/image" Target="media/image2.png"/><Relationship Id="rId109" Type="http://schemas.openxmlformats.org/officeDocument/2006/relationships/hyperlink" Target="http://www.cnblogs.com/skywang12345/p/3656005.html" TargetMode="External"/><Relationship Id="rId260" Type="http://schemas.openxmlformats.org/officeDocument/2006/relationships/hyperlink" Target="http://localhost:8081" TargetMode="External"/><Relationship Id="rId316" Type="http://schemas.openxmlformats.org/officeDocument/2006/relationships/hyperlink" Target="https://dev.mysql.com/doc/refman/5.7/en/innodb-locking-reads.html" TargetMode="External"/><Relationship Id="rId523" Type="http://schemas.microsoft.com/office/2007/relationships/diagramDrawing" Target="diagrams/drawing1.xml"/><Relationship Id="rId55" Type="http://schemas.openxmlformats.org/officeDocument/2006/relationships/hyperlink" Target="https://blog.csdn.net/yongjian1092/article/details/7364451" TargetMode="External"/><Relationship Id="rId97" Type="http://schemas.openxmlformats.org/officeDocument/2006/relationships/hyperlink" Target="http://www.cnblogs.com/skywang12345/p/3706821.html" TargetMode="External"/><Relationship Id="rId120" Type="http://schemas.openxmlformats.org/officeDocument/2006/relationships/hyperlink" Target="http://www.cnblogs.com/skywang12345/p/3707621.html" TargetMode="External"/><Relationship Id="rId358" Type="http://schemas.openxmlformats.org/officeDocument/2006/relationships/hyperlink" Target="https://dev.mysql.com/doc/refman/5.7/en/innodb-parameters.html" TargetMode="External"/><Relationship Id="rId565" Type="http://schemas.openxmlformats.org/officeDocument/2006/relationships/image" Target="media/image252.GIF"/><Relationship Id="rId162" Type="http://schemas.openxmlformats.org/officeDocument/2006/relationships/hyperlink" Target="http://www.cnblogs.com/skywang12345/p/3602369.html" TargetMode="External"/><Relationship Id="rId218" Type="http://schemas.openxmlformats.org/officeDocument/2006/relationships/image" Target="media/image59.png"/><Relationship Id="rId425" Type="http://schemas.openxmlformats.org/officeDocument/2006/relationships/hyperlink" Target="https://www.jb51.net/article/133626.htm" TargetMode="External"/><Relationship Id="rId467" Type="http://schemas.openxmlformats.org/officeDocument/2006/relationships/hyperlink" Target="http://dev.mysql.com/worklog/task/?id=6314" TargetMode="External"/><Relationship Id="rId632" Type="http://schemas.openxmlformats.org/officeDocument/2006/relationships/hyperlink" Target="http://www.mybatis.org/spring-boot-starter/mybatis-spring-boot-autoconfigure/" TargetMode="External"/><Relationship Id="rId271" Type="http://schemas.openxmlformats.org/officeDocument/2006/relationships/image" Target="media/image97.png"/><Relationship Id="rId24" Type="http://schemas.openxmlformats.org/officeDocument/2006/relationships/image" Target="media/image13.png"/><Relationship Id="rId66" Type="http://schemas.openxmlformats.org/officeDocument/2006/relationships/hyperlink" Target="http://www.cnblogs.com/skywang12345/p/3561803.html" TargetMode="External"/><Relationship Id="rId131" Type="http://schemas.openxmlformats.org/officeDocument/2006/relationships/hyperlink" Target="http://www.cnblogs.com/skywang12345/p/3711483.html" TargetMode="External"/><Relationship Id="rId327" Type="http://schemas.openxmlformats.org/officeDocument/2006/relationships/hyperlink" Target="https://dev.mysql.com/doc/refman/5.7/en/innodb-transaction-isolation-levels.html" TargetMode="External"/><Relationship Id="rId369" Type="http://schemas.openxmlformats.org/officeDocument/2006/relationships/hyperlink" Target="https://dev.mysql.com/doc/refman/5.7/en/optimizing-spatial-analysis.html" TargetMode="External"/><Relationship Id="rId534" Type="http://schemas.openxmlformats.org/officeDocument/2006/relationships/image" Target="media/image230.png"/><Relationship Id="rId576" Type="http://schemas.openxmlformats.org/officeDocument/2006/relationships/image" Target="media/image263.png"/><Relationship Id="rId173" Type="http://schemas.openxmlformats.org/officeDocument/2006/relationships/image" Target="media/image18.png"/><Relationship Id="rId229" Type="http://schemas.openxmlformats.org/officeDocument/2006/relationships/hyperlink" Target="https://blog.csdn.net/column/details/mybatis-principle.html" TargetMode="External"/><Relationship Id="rId380" Type="http://schemas.openxmlformats.org/officeDocument/2006/relationships/image" Target="media/image128.png"/><Relationship Id="rId436" Type="http://schemas.openxmlformats.org/officeDocument/2006/relationships/image" Target="media/image161.png"/><Relationship Id="rId601" Type="http://schemas.openxmlformats.org/officeDocument/2006/relationships/hyperlink" Target="https://www.cnblogs.com/wuxl360/p/5817646.html" TargetMode="External"/><Relationship Id="rId643" Type="http://schemas.openxmlformats.org/officeDocument/2006/relationships/hyperlink" Target="http://cmsblogs.com/" TargetMode="External"/><Relationship Id="rId240" Type="http://schemas.openxmlformats.org/officeDocument/2006/relationships/image" Target="media/image72.png"/><Relationship Id="rId478" Type="http://schemas.openxmlformats.org/officeDocument/2006/relationships/hyperlink" Target="https://ifeve.com/dubbo-threadmodel/" TargetMode="External"/><Relationship Id="rId35" Type="http://schemas.openxmlformats.org/officeDocument/2006/relationships/hyperlink" Target="http://blog.csdn.net/yongjian1092/article/details/7364451" TargetMode="External"/><Relationship Id="rId77" Type="http://schemas.openxmlformats.org/officeDocument/2006/relationships/hyperlink" Target="http://www.cnblogs.com/skywang12345/p/3576373.html" TargetMode="External"/><Relationship Id="rId100" Type="http://schemas.openxmlformats.org/officeDocument/2006/relationships/hyperlink" Target="http://www.cnblogs.com/skywang12345/p/3610382.html" TargetMode="External"/><Relationship Id="rId282" Type="http://schemas.openxmlformats.org/officeDocument/2006/relationships/hyperlink" Target="https://dev.mysql.com/doc/refman/5.7/en/innodb-undo-logs.html" TargetMode="External"/><Relationship Id="rId338" Type="http://schemas.openxmlformats.org/officeDocument/2006/relationships/hyperlink" Target="https://dev.mysql.com/doc/refman/5.7/en/glossary.html" TargetMode="External"/><Relationship Id="rId503" Type="http://schemas.openxmlformats.org/officeDocument/2006/relationships/image" Target="media/image208.png"/><Relationship Id="rId545" Type="http://schemas.openxmlformats.org/officeDocument/2006/relationships/hyperlink" Target="https://blog.csdn.net/z69183787/article/details/53023578" TargetMode="External"/><Relationship Id="rId587" Type="http://schemas.openxmlformats.org/officeDocument/2006/relationships/hyperlink" Target="https://www.cnblogs.com/wuxl360/p/5817540.html" TargetMode="External"/><Relationship Id="rId8" Type="http://schemas.openxmlformats.org/officeDocument/2006/relationships/webSettings" Target="webSettings.xml"/><Relationship Id="rId142" Type="http://schemas.openxmlformats.org/officeDocument/2006/relationships/hyperlink" Target="http://www.cnblogs.com/skywang12345/p/3596232.html" TargetMode="External"/><Relationship Id="rId184" Type="http://schemas.openxmlformats.org/officeDocument/2006/relationships/image" Target="media/image27.png"/><Relationship Id="rId391" Type="http://schemas.openxmlformats.org/officeDocument/2006/relationships/image" Target="media/image138.png"/><Relationship Id="rId405" Type="http://schemas.openxmlformats.org/officeDocument/2006/relationships/image" Target="media/image152.png"/><Relationship Id="rId447" Type="http://schemas.openxmlformats.org/officeDocument/2006/relationships/image" Target="media/image172.png"/><Relationship Id="rId612" Type="http://schemas.openxmlformats.org/officeDocument/2006/relationships/image" Target="media/image292.png"/><Relationship Id="rId251" Type="http://schemas.openxmlformats.org/officeDocument/2006/relationships/image" Target="media/image83.png"/><Relationship Id="rId489" Type="http://schemas.openxmlformats.org/officeDocument/2006/relationships/hyperlink" Target="https://archive.apache.org/dist/zookeeper/zookeeper-3.4.13/" TargetMode="External"/><Relationship Id="rId654" Type="http://schemas.openxmlformats.org/officeDocument/2006/relationships/theme" Target="theme/theme1.xml"/><Relationship Id="rId46" Type="http://schemas.openxmlformats.org/officeDocument/2006/relationships/hyperlink" Target="https://blog.csdn.net/yongjian1092/article/details/7364451" TargetMode="External"/><Relationship Id="rId293" Type="http://schemas.openxmlformats.org/officeDocument/2006/relationships/image" Target="media/image118.png"/><Relationship Id="rId307" Type="http://schemas.openxmlformats.org/officeDocument/2006/relationships/hyperlink" Target="https://dev.mysql.com/doc/refman/5.7/en/select.html" TargetMode="External"/><Relationship Id="rId349" Type="http://schemas.openxmlformats.org/officeDocument/2006/relationships/hyperlink" Target="https://dev.mysql.com/doc/refman/5.7/en/lock-tables.html" TargetMode="External"/><Relationship Id="rId514" Type="http://schemas.openxmlformats.org/officeDocument/2006/relationships/image" Target="media/image217.png"/><Relationship Id="rId556" Type="http://schemas.openxmlformats.org/officeDocument/2006/relationships/image" Target="media/image246.png"/><Relationship Id="rId88" Type="http://schemas.openxmlformats.org/officeDocument/2006/relationships/hyperlink" Target="http://www.cnblogs.com/skywang12345/p/3624202.html" TargetMode="External"/><Relationship Id="rId111" Type="http://schemas.openxmlformats.org/officeDocument/2006/relationships/hyperlink" Target="http://www.cnblogs.com/skywang12345/p/3659060.html" TargetMode="External"/><Relationship Id="rId153" Type="http://schemas.openxmlformats.org/officeDocument/2006/relationships/hyperlink" Target="http://www.cnblogs.com/skywang12345/p/3597597.html" TargetMode="External"/><Relationship Id="rId195" Type="http://schemas.openxmlformats.org/officeDocument/2006/relationships/image" Target="media/image36.png"/><Relationship Id="rId209" Type="http://schemas.openxmlformats.org/officeDocument/2006/relationships/image" Target="media/image50.png"/><Relationship Id="rId360" Type="http://schemas.openxmlformats.org/officeDocument/2006/relationships/hyperlink" Target="https://dev.mysql.com/doc/refman/5.7/en/innodb-transaction-isolation-levels.html" TargetMode="External"/><Relationship Id="rId416" Type="http://schemas.openxmlformats.org/officeDocument/2006/relationships/hyperlink" Target="https://www.jb51.net/article/133626.htm" TargetMode="External"/><Relationship Id="rId598" Type="http://schemas.openxmlformats.org/officeDocument/2006/relationships/hyperlink" Target="https://www.cnblogs.com/wuxl360/p/5817550.html" TargetMode="External"/><Relationship Id="rId220" Type="http://schemas.openxmlformats.org/officeDocument/2006/relationships/image" Target="media/image61.png"/><Relationship Id="rId458" Type="http://schemas.openxmlformats.org/officeDocument/2006/relationships/hyperlink" Target="https://dev.mysql.com/doc/refman/5.7/en/mysql-cluster.html" TargetMode="External"/><Relationship Id="rId623" Type="http://schemas.openxmlformats.org/officeDocument/2006/relationships/hyperlink" Target="https://martinfowler.com/articles/microservices.html" TargetMode="External"/><Relationship Id="rId15" Type="http://schemas.openxmlformats.org/officeDocument/2006/relationships/image" Target="media/image4.png"/><Relationship Id="rId57" Type="http://schemas.openxmlformats.org/officeDocument/2006/relationships/hyperlink" Target="https://blog.csdn.net/yongjian1092/article/details/7364451" TargetMode="External"/><Relationship Id="rId262" Type="http://schemas.openxmlformats.org/officeDocument/2006/relationships/image" Target="media/image89.png"/><Relationship Id="rId318" Type="http://schemas.openxmlformats.org/officeDocument/2006/relationships/hyperlink" Target="https://dev.mysql.com/doc/refman/5.7/en/alter-table.html" TargetMode="External"/><Relationship Id="rId525" Type="http://schemas.openxmlformats.org/officeDocument/2006/relationships/hyperlink" Target="https://github.com/apache/incubator-dubbo-ops" TargetMode="External"/><Relationship Id="rId567" Type="http://schemas.openxmlformats.org/officeDocument/2006/relationships/image" Target="media/image254.png"/><Relationship Id="rId99" Type="http://schemas.openxmlformats.org/officeDocument/2006/relationships/hyperlink" Target="http://www.cnblogs.com/skywang12345/p/3610187.html" TargetMode="External"/><Relationship Id="rId122" Type="http://schemas.openxmlformats.org/officeDocument/2006/relationships/hyperlink" Target="http://www.cnblogs.com/skywang12345/p/3707610.html" TargetMode="External"/><Relationship Id="rId164" Type="http://schemas.openxmlformats.org/officeDocument/2006/relationships/hyperlink" Target="http://www.cnblogs.com/skywang12345/p/3602737.html" TargetMode="External"/><Relationship Id="rId371" Type="http://schemas.openxmlformats.org/officeDocument/2006/relationships/hyperlink" Target="https://dev.mysql.com/doc/refman/5.7/en/innodb-transaction-isolation-levels.html" TargetMode="External"/><Relationship Id="rId427" Type="http://schemas.openxmlformats.org/officeDocument/2006/relationships/hyperlink" Target="https://link.jianshu.com/?t=http://en.wikipedia.org/wiki/Linear_search" TargetMode="External"/><Relationship Id="rId469" Type="http://schemas.openxmlformats.org/officeDocument/2006/relationships/image" Target="media/image188.png"/><Relationship Id="rId634" Type="http://schemas.openxmlformats.org/officeDocument/2006/relationships/hyperlink" Target="https://springcloud.cc/spring-cloud-dalston.html" TargetMode="External"/><Relationship Id="rId26" Type="http://schemas.openxmlformats.org/officeDocument/2006/relationships/hyperlink" Target="http://baike.baidu.com/view/209670.htm" TargetMode="External"/><Relationship Id="rId231" Type="http://schemas.openxmlformats.org/officeDocument/2006/relationships/hyperlink" Target="https://blog.csdn.net/column/details/maven-study-zhy.html?&amp;page=3" TargetMode="External"/><Relationship Id="rId273" Type="http://schemas.openxmlformats.org/officeDocument/2006/relationships/image" Target="media/image99.png"/><Relationship Id="rId329" Type="http://schemas.openxmlformats.org/officeDocument/2006/relationships/hyperlink" Target="https://dev.mysql.com/doc/refman/5.7/en/innodb-transaction-isolation-levels.html" TargetMode="External"/><Relationship Id="rId480" Type="http://schemas.openxmlformats.org/officeDocument/2006/relationships/image" Target="media/image191.jpeg"/><Relationship Id="rId536" Type="http://schemas.openxmlformats.org/officeDocument/2006/relationships/image" Target="media/image232.jpeg"/><Relationship Id="rId68" Type="http://schemas.openxmlformats.org/officeDocument/2006/relationships/hyperlink" Target="http://www.cnblogs.com/skywang12345/p/3561803.html" TargetMode="External"/><Relationship Id="rId133" Type="http://schemas.openxmlformats.org/officeDocument/2006/relationships/hyperlink" Target="http://www.cnblogs.com/skywang12345/p/3711493.html" TargetMode="External"/><Relationship Id="rId175" Type="http://schemas.openxmlformats.org/officeDocument/2006/relationships/image" Target="media/image20.jpeg"/><Relationship Id="rId340" Type="http://schemas.openxmlformats.org/officeDocument/2006/relationships/hyperlink" Target="https://dev.mysql.com/doc/refman/5.7/en/glossary.html" TargetMode="External"/><Relationship Id="rId578" Type="http://schemas.openxmlformats.org/officeDocument/2006/relationships/image" Target="media/image265.png"/><Relationship Id="rId200" Type="http://schemas.openxmlformats.org/officeDocument/2006/relationships/image" Target="media/image41.png"/><Relationship Id="rId382" Type="http://schemas.openxmlformats.org/officeDocument/2006/relationships/image" Target="media/image130.png"/><Relationship Id="rId438" Type="http://schemas.openxmlformats.org/officeDocument/2006/relationships/image" Target="media/image163.png"/><Relationship Id="rId603" Type="http://schemas.openxmlformats.org/officeDocument/2006/relationships/image" Target="media/image283.png"/><Relationship Id="rId645" Type="http://schemas.openxmlformats.org/officeDocument/2006/relationships/hyperlink" Target="https://link.jianshu.com?t=http:/www.cnblogs.com/lqminn/p/3751206.html" TargetMode="External"/><Relationship Id="rId242" Type="http://schemas.openxmlformats.org/officeDocument/2006/relationships/image" Target="media/image74.png"/><Relationship Id="rId284" Type="http://schemas.openxmlformats.org/officeDocument/2006/relationships/image" Target="media/image109.png"/><Relationship Id="rId491" Type="http://schemas.openxmlformats.org/officeDocument/2006/relationships/image" Target="media/image199.png"/><Relationship Id="rId505" Type="http://schemas.openxmlformats.org/officeDocument/2006/relationships/image" Target="media/image210.png"/><Relationship Id="rId37" Type="http://schemas.openxmlformats.org/officeDocument/2006/relationships/hyperlink" Target="http://blog.csdn.net/yongjian1092/article/details/7364451" TargetMode="External"/><Relationship Id="rId79" Type="http://schemas.openxmlformats.org/officeDocument/2006/relationships/hyperlink" Target="http://www.cnblogs.com/skywang12345/p/3576373.html" TargetMode="External"/><Relationship Id="rId102" Type="http://schemas.openxmlformats.org/officeDocument/2006/relationships/hyperlink" Target="http://www.cnblogs.com/skywang12345/p/3638327.html" TargetMode="External"/><Relationship Id="rId144" Type="http://schemas.openxmlformats.org/officeDocument/2006/relationships/hyperlink" Target="http://www.cnblogs.com/skywang12345/p/3596232.html" TargetMode="External"/><Relationship Id="rId547" Type="http://schemas.openxmlformats.org/officeDocument/2006/relationships/image" Target="media/image237.png"/><Relationship Id="rId589" Type="http://schemas.openxmlformats.org/officeDocument/2006/relationships/image" Target="media/image272.png"/><Relationship Id="rId90" Type="http://schemas.openxmlformats.org/officeDocument/2006/relationships/hyperlink" Target="http://www.cnblogs.com/skywang12345/p/3245399.html" TargetMode="External"/><Relationship Id="rId186" Type="http://schemas.openxmlformats.org/officeDocument/2006/relationships/image" Target="media/image29.png"/><Relationship Id="rId351" Type="http://schemas.openxmlformats.org/officeDocument/2006/relationships/hyperlink" Target="https://dev.mysql.com/doc/refman/5.7/en/innodb-standard-monitor.html" TargetMode="External"/><Relationship Id="rId393" Type="http://schemas.openxmlformats.org/officeDocument/2006/relationships/image" Target="media/image140.png"/><Relationship Id="rId407" Type="http://schemas.openxmlformats.org/officeDocument/2006/relationships/hyperlink" Target="https://www.jb51.net/article/133626.htm" TargetMode="External"/><Relationship Id="rId449" Type="http://schemas.openxmlformats.org/officeDocument/2006/relationships/image" Target="media/image174.png"/><Relationship Id="rId614" Type="http://schemas.openxmlformats.org/officeDocument/2006/relationships/image" Target="media/image294.png"/><Relationship Id="rId211" Type="http://schemas.openxmlformats.org/officeDocument/2006/relationships/image" Target="media/image52.png"/><Relationship Id="rId253" Type="http://schemas.openxmlformats.org/officeDocument/2006/relationships/hyperlink" Target="http://www.jfrog.com/home/v_artifactory_opensource_overview/" TargetMode="External"/><Relationship Id="rId295" Type="http://schemas.openxmlformats.org/officeDocument/2006/relationships/image" Target="media/image120.png"/><Relationship Id="rId309" Type="http://schemas.openxmlformats.org/officeDocument/2006/relationships/hyperlink" Target="https://dev.mysql.com/doc/refman/5.7/en/delete.html" TargetMode="External"/><Relationship Id="rId460" Type="http://schemas.openxmlformats.org/officeDocument/2006/relationships/image" Target="media/image182.png"/><Relationship Id="rId516" Type="http://schemas.openxmlformats.org/officeDocument/2006/relationships/image" Target="media/image219.png"/><Relationship Id="rId48" Type="http://schemas.openxmlformats.org/officeDocument/2006/relationships/hyperlink" Target="https://blog.csdn.net/yongjian1092/article/details/7364451" TargetMode="External"/><Relationship Id="rId113" Type="http://schemas.openxmlformats.org/officeDocument/2006/relationships/hyperlink" Target="http://www.cnblogs.com/skywang12345/p/3659122.html" TargetMode="External"/><Relationship Id="rId320" Type="http://schemas.openxmlformats.org/officeDocument/2006/relationships/hyperlink" Target="https://dev.mysql.com/doc/refman/5.7/en/insert.html" TargetMode="External"/><Relationship Id="rId558" Type="http://schemas.openxmlformats.org/officeDocument/2006/relationships/image" Target="media/image248.png"/><Relationship Id="rId155" Type="http://schemas.openxmlformats.org/officeDocument/2006/relationships/hyperlink" Target="http://www.cnblogs.com/skywang12345/p/3597641.html" TargetMode="External"/><Relationship Id="rId197" Type="http://schemas.openxmlformats.org/officeDocument/2006/relationships/image" Target="media/image38.png"/><Relationship Id="rId362" Type="http://schemas.openxmlformats.org/officeDocument/2006/relationships/hyperlink" Target="https://dev.mysql.com/doc/refman/5.7/en/show-engine.html" TargetMode="External"/><Relationship Id="rId418" Type="http://schemas.openxmlformats.org/officeDocument/2006/relationships/hyperlink" Target="https://www.jb51.net/article/133626.htm" TargetMode="External"/><Relationship Id="rId625" Type="http://schemas.openxmlformats.org/officeDocument/2006/relationships/hyperlink" Target="https://docs.spring.io/spring-boot/docs/1.5.9.RELEASE/reference/htmlsingle/" TargetMode="External"/><Relationship Id="rId222" Type="http://schemas.openxmlformats.org/officeDocument/2006/relationships/image" Target="media/image63.png"/><Relationship Id="rId264" Type="http://schemas.openxmlformats.org/officeDocument/2006/relationships/image" Target="media/image91.png"/><Relationship Id="rId471" Type="http://schemas.openxmlformats.org/officeDocument/2006/relationships/image" Target="media/image190.png"/><Relationship Id="rId17" Type="http://schemas.openxmlformats.org/officeDocument/2006/relationships/image" Target="media/image6.png"/><Relationship Id="rId59" Type="http://schemas.openxmlformats.org/officeDocument/2006/relationships/hyperlink" Target="https://blog.csdn.net/yongjian1092/article/details/7364451" TargetMode="External"/><Relationship Id="rId124" Type="http://schemas.openxmlformats.org/officeDocument/2006/relationships/hyperlink" Target="http://www.cnblogs.com/skywang12345/p/3707624.html" TargetMode="External"/><Relationship Id="rId527" Type="http://schemas.openxmlformats.org/officeDocument/2006/relationships/image" Target="media/image223.png"/><Relationship Id="rId569" Type="http://schemas.openxmlformats.org/officeDocument/2006/relationships/image" Target="media/image256.png"/><Relationship Id="rId70" Type="http://schemas.openxmlformats.org/officeDocument/2006/relationships/hyperlink" Target="http://www.cnblogs.com/skywang12345/p/3562239.html" TargetMode="External"/><Relationship Id="rId166" Type="http://schemas.openxmlformats.org/officeDocument/2006/relationships/hyperlink" Target="http://www.cnblogs.com/skywang12345/p/3603669.html" TargetMode="External"/><Relationship Id="rId331" Type="http://schemas.openxmlformats.org/officeDocument/2006/relationships/hyperlink" Target="https://dev.mysql.com/doc/refman/5.7/en/glossary.html" TargetMode="External"/><Relationship Id="rId373" Type="http://schemas.openxmlformats.org/officeDocument/2006/relationships/image" Target="media/image121.png"/><Relationship Id="rId429" Type="http://schemas.openxmlformats.org/officeDocument/2006/relationships/image" Target="media/image154.png"/><Relationship Id="rId580" Type="http://schemas.openxmlformats.org/officeDocument/2006/relationships/hyperlink" Target="https://www.cnblogs.com/wuxl360/p/5817524.html" TargetMode="External"/><Relationship Id="rId636" Type="http://schemas.openxmlformats.org/officeDocument/2006/relationships/hyperlink" Target="https://blog.csdn.net/column/details/load-balancing.html" TargetMode="External"/><Relationship Id="rId1" Type="http://schemas.openxmlformats.org/officeDocument/2006/relationships/customXml" Target="../customXml/item1.xml"/><Relationship Id="rId233" Type="http://schemas.openxmlformats.org/officeDocument/2006/relationships/hyperlink" Target="https://maven.apache.org/download.cgi" TargetMode="External"/><Relationship Id="rId440" Type="http://schemas.openxmlformats.org/officeDocument/2006/relationships/image" Target="media/image165.png"/><Relationship Id="rId28" Type="http://schemas.openxmlformats.org/officeDocument/2006/relationships/hyperlink" Target="http://baike.baidu.com/view/901235.htm" TargetMode="External"/><Relationship Id="rId275" Type="http://schemas.openxmlformats.org/officeDocument/2006/relationships/image" Target="media/image101.png"/><Relationship Id="rId300" Type="http://schemas.openxmlformats.org/officeDocument/2006/relationships/hyperlink" Target="https://dev.mysql.com/doc/refman/5.7/en/innodb-transaction-isolation-levels.html" TargetMode="External"/><Relationship Id="rId482" Type="http://schemas.openxmlformats.org/officeDocument/2006/relationships/image" Target="media/image193.png"/><Relationship Id="rId538" Type="http://schemas.openxmlformats.org/officeDocument/2006/relationships/image" Target="media/image234.jpe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063A734-879A-43B4-ADFD-2C77A206B703}" type="doc">
      <dgm:prSet loTypeId="urn:microsoft.com/office/officeart/2008/layout/HorizontalMultiLevelHierarchy#1" loCatId="hierarchy" qsTypeId="urn:microsoft.com/office/officeart/2005/8/quickstyle/simple1#1" qsCatId="simple" csTypeId="urn:microsoft.com/office/officeart/2005/8/colors/colorful1#1" csCatId="colorful" phldr="1"/>
      <dgm:spPr/>
      <dgm:t>
        <a:bodyPr/>
        <a:lstStyle/>
        <a:p>
          <a:endParaRPr lang="zh-CN" altLang="en-US"/>
        </a:p>
      </dgm:t>
    </dgm:pt>
    <dgm:pt modelId="{599D997B-9A93-44BC-BF93-19847D6DADE3}">
      <dgm:prSet phldrT="[文本]"/>
      <dgm:spPr/>
      <dgm:t>
        <a:bodyPr/>
        <a:lstStyle/>
        <a:p>
          <a:r>
            <a:rPr lang="en-US" altLang="zh-CN"/>
            <a:t>gmall</a:t>
          </a:r>
          <a:endParaRPr lang="zh-CN" altLang="en-US"/>
        </a:p>
      </dgm:t>
    </dgm:pt>
    <dgm:pt modelId="{EB6F5527-2C1A-46C2-9D35-558799EB1B26}" type="parTrans" cxnId="{C7CA6C56-0C6D-40DC-AE0E-95B1D39029F0}">
      <dgm:prSet/>
      <dgm:spPr/>
      <dgm:t>
        <a:bodyPr/>
        <a:lstStyle/>
        <a:p>
          <a:endParaRPr lang="zh-CN" altLang="en-US"/>
        </a:p>
      </dgm:t>
    </dgm:pt>
    <dgm:pt modelId="{FBFCAE9C-7152-452C-8577-F279EF3B9E9D}" type="sibTrans" cxnId="{C7CA6C56-0C6D-40DC-AE0E-95B1D39029F0}">
      <dgm:prSet/>
      <dgm:spPr/>
      <dgm:t>
        <a:bodyPr/>
        <a:lstStyle/>
        <a:p>
          <a:endParaRPr lang="zh-CN" altLang="en-US"/>
        </a:p>
      </dgm:t>
    </dgm:pt>
    <dgm:pt modelId="{27BB9EF2-13E9-4C56-98DF-201A9A48537B}">
      <dgm:prSet phldrT="[文本]"/>
      <dgm:spPr/>
      <dgm:t>
        <a:bodyPr/>
        <a:lstStyle/>
        <a:p>
          <a:r>
            <a:rPr lang="en-US" altLang="zh-CN"/>
            <a:t>gmall-user(</a:t>
          </a:r>
          <a:r>
            <a:rPr lang="zh-CN" altLang="en-US"/>
            <a:t>用户服务模块</a:t>
          </a:r>
          <a:r>
            <a:rPr lang="en-US" altLang="zh-CN"/>
            <a:t>)</a:t>
          </a:r>
          <a:endParaRPr lang="zh-CN" altLang="en-US"/>
        </a:p>
      </dgm:t>
    </dgm:pt>
    <dgm:pt modelId="{77475289-F45F-474F-A9A2-51D182E12C81}" type="parTrans" cxnId="{0E128CA5-AFCC-4031-BC50-A9ACC399C94D}">
      <dgm:prSet/>
      <dgm:spPr/>
      <dgm:t>
        <a:bodyPr/>
        <a:lstStyle/>
        <a:p>
          <a:endParaRPr lang="zh-CN" altLang="en-US"/>
        </a:p>
      </dgm:t>
    </dgm:pt>
    <dgm:pt modelId="{27162FAE-B9E5-481F-8300-3608AF5F58EE}" type="sibTrans" cxnId="{0E128CA5-AFCC-4031-BC50-A9ACC399C94D}">
      <dgm:prSet/>
      <dgm:spPr/>
      <dgm:t>
        <a:bodyPr/>
        <a:lstStyle/>
        <a:p>
          <a:endParaRPr lang="zh-CN" altLang="en-US"/>
        </a:p>
      </dgm:t>
    </dgm:pt>
    <dgm:pt modelId="{DD36E6A2-3358-4B46-A1BC-F06173C48919}">
      <dgm:prSet phldrT="[文本]"/>
      <dgm:spPr/>
      <dgm:t>
        <a:bodyPr/>
        <a:lstStyle/>
        <a:p>
          <a:r>
            <a:rPr lang="en-US" altLang="zh-CN"/>
            <a:t>gmall-interface(</a:t>
          </a:r>
          <a:r>
            <a:rPr lang="zh-CN" altLang="en-US"/>
            <a:t>公共接口层</a:t>
          </a:r>
          <a:r>
            <a:rPr lang="en-US" altLang="zh-CN"/>
            <a:t>)</a:t>
          </a:r>
          <a:endParaRPr lang="zh-CN" altLang="en-US"/>
        </a:p>
      </dgm:t>
    </dgm:pt>
    <dgm:pt modelId="{0F26F948-7BFE-4A43-8EB9-59E96B35B8E2}" type="parTrans" cxnId="{8BCB99DC-B0C4-4097-AA7F-E95D1FF701F4}">
      <dgm:prSet/>
      <dgm:spPr/>
      <dgm:t>
        <a:bodyPr/>
        <a:lstStyle/>
        <a:p>
          <a:endParaRPr lang="zh-CN" altLang="en-US"/>
        </a:p>
      </dgm:t>
    </dgm:pt>
    <dgm:pt modelId="{BB65A5C8-8CA6-4015-A723-55DA595C0341}" type="sibTrans" cxnId="{8BCB99DC-B0C4-4097-AA7F-E95D1FF701F4}">
      <dgm:prSet/>
      <dgm:spPr/>
      <dgm:t>
        <a:bodyPr/>
        <a:lstStyle/>
        <a:p>
          <a:endParaRPr lang="zh-CN" altLang="en-US"/>
        </a:p>
      </dgm:t>
    </dgm:pt>
    <dgm:pt modelId="{57E3B91E-773B-4DFC-BEA1-2AA5A8BF4F31}">
      <dgm:prSet phldrT="[文本]"/>
      <dgm:spPr/>
      <dgm:t>
        <a:bodyPr/>
        <a:lstStyle/>
        <a:p>
          <a:r>
            <a:rPr lang="en-US" altLang="zh-CN"/>
            <a:t>gmall-order-web(</a:t>
          </a:r>
          <a:r>
            <a:rPr lang="zh-CN" altLang="en-US"/>
            <a:t>订单</a:t>
          </a:r>
          <a:r>
            <a:rPr lang="en-US" altLang="zh-CN"/>
            <a:t>web</a:t>
          </a:r>
          <a:r>
            <a:rPr lang="zh-CN" altLang="en-US"/>
            <a:t>模块</a:t>
          </a:r>
          <a:r>
            <a:rPr lang="en-US" altLang="zh-CN"/>
            <a:t>)</a:t>
          </a:r>
          <a:endParaRPr lang="zh-CN" altLang="en-US"/>
        </a:p>
      </dgm:t>
    </dgm:pt>
    <dgm:pt modelId="{10A81FF5-CCCC-45A7-A1BB-166B704CD215}" type="parTrans" cxnId="{892CAA65-F58C-46CF-9837-F9D0A3639D83}">
      <dgm:prSet/>
      <dgm:spPr/>
      <dgm:t>
        <a:bodyPr/>
        <a:lstStyle/>
        <a:p>
          <a:endParaRPr lang="zh-CN" altLang="en-US"/>
        </a:p>
      </dgm:t>
    </dgm:pt>
    <dgm:pt modelId="{8826BB76-21DE-425C-A028-27960F64082C}" type="sibTrans" cxnId="{892CAA65-F58C-46CF-9837-F9D0A3639D83}">
      <dgm:prSet/>
      <dgm:spPr/>
      <dgm:t>
        <a:bodyPr/>
        <a:lstStyle/>
        <a:p>
          <a:endParaRPr lang="zh-CN" altLang="en-US"/>
        </a:p>
      </dgm:t>
    </dgm:pt>
    <dgm:pt modelId="{F1731EE1-8F88-4706-A5C7-814ABDF636F4}" type="pres">
      <dgm:prSet presAssocID="{2063A734-879A-43B4-ADFD-2C77A206B703}" presName="Name0" presStyleCnt="0">
        <dgm:presLayoutVars>
          <dgm:chPref val="1"/>
          <dgm:dir/>
          <dgm:animOne val="branch"/>
          <dgm:animLvl val="lvl"/>
          <dgm:resizeHandles val="exact"/>
        </dgm:presLayoutVars>
      </dgm:prSet>
      <dgm:spPr/>
      <dgm:t>
        <a:bodyPr/>
        <a:lstStyle/>
        <a:p>
          <a:endParaRPr lang="zh-CN" altLang="en-US"/>
        </a:p>
      </dgm:t>
    </dgm:pt>
    <dgm:pt modelId="{31273C7E-3843-4F09-B336-088AF616F1EB}" type="pres">
      <dgm:prSet presAssocID="{599D997B-9A93-44BC-BF93-19847D6DADE3}" presName="root1" presStyleCnt="0"/>
      <dgm:spPr/>
    </dgm:pt>
    <dgm:pt modelId="{4F38A718-DECF-4DD5-87CE-96F286E55543}" type="pres">
      <dgm:prSet presAssocID="{599D997B-9A93-44BC-BF93-19847D6DADE3}" presName="LevelOneTextNode" presStyleLbl="node0" presStyleIdx="0" presStyleCnt="1">
        <dgm:presLayoutVars>
          <dgm:chPref val="3"/>
        </dgm:presLayoutVars>
      </dgm:prSet>
      <dgm:spPr/>
      <dgm:t>
        <a:bodyPr/>
        <a:lstStyle/>
        <a:p>
          <a:endParaRPr lang="zh-CN" altLang="en-US"/>
        </a:p>
      </dgm:t>
    </dgm:pt>
    <dgm:pt modelId="{4DFDB296-F5F7-4C27-9B78-5BC9DB3C6AE6}" type="pres">
      <dgm:prSet presAssocID="{599D997B-9A93-44BC-BF93-19847D6DADE3}" presName="level2hierChild" presStyleCnt="0"/>
      <dgm:spPr/>
    </dgm:pt>
    <dgm:pt modelId="{6BC9C67F-974A-427B-A898-FC1FC84799BA}" type="pres">
      <dgm:prSet presAssocID="{10A81FF5-CCCC-45A7-A1BB-166B704CD215}" presName="conn2-1" presStyleLbl="parChTrans1D2" presStyleIdx="0" presStyleCnt="3"/>
      <dgm:spPr/>
      <dgm:t>
        <a:bodyPr/>
        <a:lstStyle/>
        <a:p>
          <a:endParaRPr lang="zh-CN" altLang="en-US"/>
        </a:p>
      </dgm:t>
    </dgm:pt>
    <dgm:pt modelId="{DF229C83-2AF2-4FA6-8022-E657D6D7D787}" type="pres">
      <dgm:prSet presAssocID="{10A81FF5-CCCC-45A7-A1BB-166B704CD215}" presName="connTx" presStyleLbl="parChTrans1D2" presStyleIdx="0" presStyleCnt="3"/>
      <dgm:spPr/>
      <dgm:t>
        <a:bodyPr/>
        <a:lstStyle/>
        <a:p>
          <a:endParaRPr lang="zh-CN" altLang="en-US"/>
        </a:p>
      </dgm:t>
    </dgm:pt>
    <dgm:pt modelId="{1FD71366-0AFB-4A98-95F0-DCE4AE7798A6}" type="pres">
      <dgm:prSet presAssocID="{57E3B91E-773B-4DFC-BEA1-2AA5A8BF4F31}" presName="root2" presStyleCnt="0"/>
      <dgm:spPr/>
    </dgm:pt>
    <dgm:pt modelId="{91C4DFF7-7B81-4FE5-B094-B27809CDB52B}" type="pres">
      <dgm:prSet presAssocID="{57E3B91E-773B-4DFC-BEA1-2AA5A8BF4F31}" presName="LevelTwoTextNode" presStyleLbl="node2" presStyleIdx="0" presStyleCnt="3" custScaleX="315626" custScaleY="119408">
        <dgm:presLayoutVars>
          <dgm:chPref val="3"/>
        </dgm:presLayoutVars>
      </dgm:prSet>
      <dgm:spPr/>
      <dgm:t>
        <a:bodyPr/>
        <a:lstStyle/>
        <a:p>
          <a:endParaRPr lang="zh-CN" altLang="en-US"/>
        </a:p>
      </dgm:t>
    </dgm:pt>
    <dgm:pt modelId="{FE9B4ABE-FE09-4B09-93CE-47706B6E9AF7}" type="pres">
      <dgm:prSet presAssocID="{57E3B91E-773B-4DFC-BEA1-2AA5A8BF4F31}" presName="level3hierChild" presStyleCnt="0"/>
      <dgm:spPr/>
    </dgm:pt>
    <dgm:pt modelId="{1ACC13D7-4DBB-4802-8C11-9D3F806F4142}" type="pres">
      <dgm:prSet presAssocID="{77475289-F45F-474F-A9A2-51D182E12C81}" presName="conn2-1" presStyleLbl="parChTrans1D2" presStyleIdx="1" presStyleCnt="3"/>
      <dgm:spPr/>
      <dgm:t>
        <a:bodyPr/>
        <a:lstStyle/>
        <a:p>
          <a:endParaRPr lang="zh-CN" altLang="en-US"/>
        </a:p>
      </dgm:t>
    </dgm:pt>
    <dgm:pt modelId="{CA4673BD-633F-466E-AF04-F4F8C52F3269}" type="pres">
      <dgm:prSet presAssocID="{77475289-F45F-474F-A9A2-51D182E12C81}" presName="connTx" presStyleLbl="parChTrans1D2" presStyleIdx="1" presStyleCnt="3"/>
      <dgm:spPr/>
      <dgm:t>
        <a:bodyPr/>
        <a:lstStyle/>
        <a:p>
          <a:endParaRPr lang="zh-CN" altLang="en-US"/>
        </a:p>
      </dgm:t>
    </dgm:pt>
    <dgm:pt modelId="{9ABE92FC-11E9-4287-8E81-973E84F09DAE}" type="pres">
      <dgm:prSet presAssocID="{27BB9EF2-13E9-4C56-98DF-201A9A48537B}" presName="root2" presStyleCnt="0"/>
      <dgm:spPr/>
    </dgm:pt>
    <dgm:pt modelId="{C0115043-444A-4925-82FF-DD713E954EF7}" type="pres">
      <dgm:prSet presAssocID="{27BB9EF2-13E9-4C56-98DF-201A9A48537B}" presName="LevelTwoTextNode" presStyleLbl="node2" presStyleIdx="1" presStyleCnt="3" custScaleX="315626" custScaleY="119408">
        <dgm:presLayoutVars>
          <dgm:chPref val="3"/>
        </dgm:presLayoutVars>
      </dgm:prSet>
      <dgm:spPr/>
      <dgm:t>
        <a:bodyPr/>
        <a:lstStyle/>
        <a:p>
          <a:endParaRPr lang="zh-CN" altLang="en-US"/>
        </a:p>
      </dgm:t>
    </dgm:pt>
    <dgm:pt modelId="{BB2D598F-30DA-476A-8400-38483342E547}" type="pres">
      <dgm:prSet presAssocID="{27BB9EF2-13E9-4C56-98DF-201A9A48537B}" presName="level3hierChild" presStyleCnt="0"/>
      <dgm:spPr/>
    </dgm:pt>
    <dgm:pt modelId="{CDCA2358-C174-4328-9E03-6820429D9831}" type="pres">
      <dgm:prSet presAssocID="{0F26F948-7BFE-4A43-8EB9-59E96B35B8E2}" presName="conn2-1" presStyleLbl="parChTrans1D2" presStyleIdx="2" presStyleCnt="3"/>
      <dgm:spPr/>
      <dgm:t>
        <a:bodyPr/>
        <a:lstStyle/>
        <a:p>
          <a:endParaRPr lang="zh-CN" altLang="en-US"/>
        </a:p>
      </dgm:t>
    </dgm:pt>
    <dgm:pt modelId="{411DF3CD-EA4A-4E01-B101-B2BF54A2C7CE}" type="pres">
      <dgm:prSet presAssocID="{0F26F948-7BFE-4A43-8EB9-59E96B35B8E2}" presName="connTx" presStyleLbl="parChTrans1D2" presStyleIdx="2" presStyleCnt="3"/>
      <dgm:spPr/>
      <dgm:t>
        <a:bodyPr/>
        <a:lstStyle/>
        <a:p>
          <a:endParaRPr lang="zh-CN" altLang="en-US"/>
        </a:p>
      </dgm:t>
    </dgm:pt>
    <dgm:pt modelId="{E7B9067C-C542-45D4-9618-9CF60F4CF556}" type="pres">
      <dgm:prSet presAssocID="{DD36E6A2-3358-4B46-A1BC-F06173C48919}" presName="root2" presStyleCnt="0"/>
      <dgm:spPr/>
    </dgm:pt>
    <dgm:pt modelId="{1B008971-15F4-4E0B-B430-1E1EFADA9660}" type="pres">
      <dgm:prSet presAssocID="{DD36E6A2-3358-4B46-A1BC-F06173C48919}" presName="LevelTwoTextNode" presStyleLbl="node2" presStyleIdx="2" presStyleCnt="3" custScaleX="315626" custScaleY="119408">
        <dgm:presLayoutVars>
          <dgm:chPref val="3"/>
        </dgm:presLayoutVars>
      </dgm:prSet>
      <dgm:spPr/>
      <dgm:t>
        <a:bodyPr/>
        <a:lstStyle/>
        <a:p>
          <a:endParaRPr lang="zh-CN" altLang="en-US"/>
        </a:p>
      </dgm:t>
    </dgm:pt>
    <dgm:pt modelId="{3B9F5845-537E-4308-B05E-6DB58E8E6141}" type="pres">
      <dgm:prSet presAssocID="{DD36E6A2-3358-4B46-A1BC-F06173C48919}" presName="level3hierChild" presStyleCnt="0"/>
      <dgm:spPr/>
    </dgm:pt>
  </dgm:ptLst>
  <dgm:cxnLst>
    <dgm:cxn modelId="{18DD022B-D597-41EB-90A6-AD594372C6B2}" type="presOf" srcId="{10A81FF5-CCCC-45A7-A1BB-166B704CD215}" destId="{DF229C83-2AF2-4FA6-8022-E657D6D7D787}" srcOrd="1" destOrd="0" presId="urn:microsoft.com/office/officeart/2008/layout/HorizontalMultiLevelHierarchy#1"/>
    <dgm:cxn modelId="{8BCB99DC-B0C4-4097-AA7F-E95D1FF701F4}" srcId="{599D997B-9A93-44BC-BF93-19847D6DADE3}" destId="{DD36E6A2-3358-4B46-A1BC-F06173C48919}" srcOrd="2" destOrd="0" parTransId="{0F26F948-7BFE-4A43-8EB9-59E96B35B8E2}" sibTransId="{BB65A5C8-8CA6-4015-A723-55DA595C0341}"/>
    <dgm:cxn modelId="{892CAA65-F58C-46CF-9837-F9D0A3639D83}" srcId="{599D997B-9A93-44BC-BF93-19847D6DADE3}" destId="{57E3B91E-773B-4DFC-BEA1-2AA5A8BF4F31}" srcOrd="0" destOrd="0" parTransId="{10A81FF5-CCCC-45A7-A1BB-166B704CD215}" sibTransId="{8826BB76-21DE-425C-A028-27960F64082C}"/>
    <dgm:cxn modelId="{89560D31-2F06-4EE4-9644-A999A9BA7EA9}" type="presOf" srcId="{77475289-F45F-474F-A9A2-51D182E12C81}" destId="{1ACC13D7-4DBB-4802-8C11-9D3F806F4142}" srcOrd="0" destOrd="0" presId="urn:microsoft.com/office/officeart/2008/layout/HorizontalMultiLevelHierarchy#1"/>
    <dgm:cxn modelId="{77131E7A-3193-4470-8567-98F5E206A939}" type="presOf" srcId="{DD36E6A2-3358-4B46-A1BC-F06173C48919}" destId="{1B008971-15F4-4E0B-B430-1E1EFADA9660}" srcOrd="0" destOrd="0" presId="urn:microsoft.com/office/officeart/2008/layout/HorizontalMultiLevelHierarchy#1"/>
    <dgm:cxn modelId="{114D3543-1FD4-4E4F-8E6B-D842A24FCDFE}" type="presOf" srcId="{27BB9EF2-13E9-4C56-98DF-201A9A48537B}" destId="{C0115043-444A-4925-82FF-DD713E954EF7}" srcOrd="0" destOrd="0" presId="urn:microsoft.com/office/officeart/2008/layout/HorizontalMultiLevelHierarchy#1"/>
    <dgm:cxn modelId="{175B4B1D-547B-482A-95F0-A1821408F7F8}" type="presOf" srcId="{2063A734-879A-43B4-ADFD-2C77A206B703}" destId="{F1731EE1-8F88-4706-A5C7-814ABDF636F4}" srcOrd="0" destOrd="0" presId="urn:microsoft.com/office/officeart/2008/layout/HorizontalMultiLevelHierarchy#1"/>
    <dgm:cxn modelId="{0E128CA5-AFCC-4031-BC50-A9ACC399C94D}" srcId="{599D997B-9A93-44BC-BF93-19847D6DADE3}" destId="{27BB9EF2-13E9-4C56-98DF-201A9A48537B}" srcOrd="1" destOrd="0" parTransId="{77475289-F45F-474F-A9A2-51D182E12C81}" sibTransId="{27162FAE-B9E5-481F-8300-3608AF5F58EE}"/>
    <dgm:cxn modelId="{5C5DA81F-5270-4FEB-BBF8-0DAC23AB900E}" type="presOf" srcId="{57E3B91E-773B-4DFC-BEA1-2AA5A8BF4F31}" destId="{91C4DFF7-7B81-4FE5-B094-B27809CDB52B}" srcOrd="0" destOrd="0" presId="urn:microsoft.com/office/officeart/2008/layout/HorizontalMultiLevelHierarchy#1"/>
    <dgm:cxn modelId="{3B2C3626-E774-4DBB-8219-23B1CD98940A}" type="presOf" srcId="{0F26F948-7BFE-4A43-8EB9-59E96B35B8E2}" destId="{411DF3CD-EA4A-4E01-B101-B2BF54A2C7CE}" srcOrd="1" destOrd="0" presId="urn:microsoft.com/office/officeart/2008/layout/HorizontalMultiLevelHierarchy#1"/>
    <dgm:cxn modelId="{C7CA6C56-0C6D-40DC-AE0E-95B1D39029F0}" srcId="{2063A734-879A-43B4-ADFD-2C77A206B703}" destId="{599D997B-9A93-44BC-BF93-19847D6DADE3}" srcOrd="0" destOrd="0" parTransId="{EB6F5527-2C1A-46C2-9D35-558799EB1B26}" sibTransId="{FBFCAE9C-7152-452C-8577-F279EF3B9E9D}"/>
    <dgm:cxn modelId="{EC3EF25D-9F26-42E0-A209-B4B3B447F37F}" type="presOf" srcId="{77475289-F45F-474F-A9A2-51D182E12C81}" destId="{CA4673BD-633F-466E-AF04-F4F8C52F3269}" srcOrd="1" destOrd="0" presId="urn:microsoft.com/office/officeart/2008/layout/HorizontalMultiLevelHierarchy#1"/>
    <dgm:cxn modelId="{EF885069-9571-44B1-8E15-8CDC0E819733}" type="presOf" srcId="{599D997B-9A93-44BC-BF93-19847D6DADE3}" destId="{4F38A718-DECF-4DD5-87CE-96F286E55543}" srcOrd="0" destOrd="0" presId="urn:microsoft.com/office/officeart/2008/layout/HorizontalMultiLevelHierarchy#1"/>
    <dgm:cxn modelId="{3EB0CB42-D6E4-4C9C-BD5F-ACC1489D5848}" type="presOf" srcId="{10A81FF5-CCCC-45A7-A1BB-166B704CD215}" destId="{6BC9C67F-974A-427B-A898-FC1FC84799BA}" srcOrd="0" destOrd="0" presId="urn:microsoft.com/office/officeart/2008/layout/HorizontalMultiLevelHierarchy#1"/>
    <dgm:cxn modelId="{5E6D800A-B050-4FCC-9781-5EBA2160F0EF}" type="presOf" srcId="{0F26F948-7BFE-4A43-8EB9-59E96B35B8E2}" destId="{CDCA2358-C174-4328-9E03-6820429D9831}" srcOrd="0" destOrd="0" presId="urn:microsoft.com/office/officeart/2008/layout/HorizontalMultiLevelHierarchy#1"/>
    <dgm:cxn modelId="{BAFB57D8-733B-409E-986E-091AEF1C32C2}" type="presParOf" srcId="{F1731EE1-8F88-4706-A5C7-814ABDF636F4}" destId="{31273C7E-3843-4F09-B336-088AF616F1EB}" srcOrd="0" destOrd="0" presId="urn:microsoft.com/office/officeart/2008/layout/HorizontalMultiLevelHierarchy#1"/>
    <dgm:cxn modelId="{7D86EB5D-A34C-4137-A0FC-A59F5B984C3A}" type="presParOf" srcId="{31273C7E-3843-4F09-B336-088AF616F1EB}" destId="{4F38A718-DECF-4DD5-87CE-96F286E55543}" srcOrd="0" destOrd="0" presId="urn:microsoft.com/office/officeart/2008/layout/HorizontalMultiLevelHierarchy#1"/>
    <dgm:cxn modelId="{DDDDA474-C0A2-4389-94EE-DCB65F8A59D9}" type="presParOf" srcId="{31273C7E-3843-4F09-B336-088AF616F1EB}" destId="{4DFDB296-F5F7-4C27-9B78-5BC9DB3C6AE6}" srcOrd="1" destOrd="0" presId="urn:microsoft.com/office/officeart/2008/layout/HorizontalMultiLevelHierarchy#1"/>
    <dgm:cxn modelId="{2BF09D83-C666-46B7-91A8-E6859AD575D1}" type="presParOf" srcId="{4DFDB296-F5F7-4C27-9B78-5BC9DB3C6AE6}" destId="{6BC9C67F-974A-427B-A898-FC1FC84799BA}" srcOrd="0" destOrd="0" presId="urn:microsoft.com/office/officeart/2008/layout/HorizontalMultiLevelHierarchy#1"/>
    <dgm:cxn modelId="{FD8FADE7-D02A-41C7-8B4D-6DD197A09BB0}" type="presParOf" srcId="{6BC9C67F-974A-427B-A898-FC1FC84799BA}" destId="{DF229C83-2AF2-4FA6-8022-E657D6D7D787}" srcOrd="0" destOrd="0" presId="urn:microsoft.com/office/officeart/2008/layout/HorizontalMultiLevelHierarchy#1"/>
    <dgm:cxn modelId="{A8C1568A-02D5-4D02-BA23-9E1890842E88}" type="presParOf" srcId="{4DFDB296-F5F7-4C27-9B78-5BC9DB3C6AE6}" destId="{1FD71366-0AFB-4A98-95F0-DCE4AE7798A6}" srcOrd="1" destOrd="0" presId="urn:microsoft.com/office/officeart/2008/layout/HorizontalMultiLevelHierarchy#1"/>
    <dgm:cxn modelId="{C714D626-DEEF-4460-AFEF-A64F482DDD4A}" type="presParOf" srcId="{1FD71366-0AFB-4A98-95F0-DCE4AE7798A6}" destId="{91C4DFF7-7B81-4FE5-B094-B27809CDB52B}" srcOrd="0" destOrd="0" presId="urn:microsoft.com/office/officeart/2008/layout/HorizontalMultiLevelHierarchy#1"/>
    <dgm:cxn modelId="{91FFC1F6-68A0-42F1-8624-CA2733FD398F}" type="presParOf" srcId="{1FD71366-0AFB-4A98-95F0-DCE4AE7798A6}" destId="{FE9B4ABE-FE09-4B09-93CE-47706B6E9AF7}" srcOrd="1" destOrd="0" presId="urn:microsoft.com/office/officeart/2008/layout/HorizontalMultiLevelHierarchy#1"/>
    <dgm:cxn modelId="{CFF1AC0C-5415-4F0B-98EC-4A852D2ECD8E}" type="presParOf" srcId="{4DFDB296-F5F7-4C27-9B78-5BC9DB3C6AE6}" destId="{1ACC13D7-4DBB-4802-8C11-9D3F806F4142}" srcOrd="2" destOrd="0" presId="urn:microsoft.com/office/officeart/2008/layout/HorizontalMultiLevelHierarchy#1"/>
    <dgm:cxn modelId="{0AE99460-1462-423D-8401-1DDC92D3EB1B}" type="presParOf" srcId="{1ACC13D7-4DBB-4802-8C11-9D3F806F4142}" destId="{CA4673BD-633F-466E-AF04-F4F8C52F3269}" srcOrd="0" destOrd="0" presId="urn:microsoft.com/office/officeart/2008/layout/HorizontalMultiLevelHierarchy#1"/>
    <dgm:cxn modelId="{6095E70C-C73E-44C8-AE0E-BC74CCD71358}" type="presParOf" srcId="{4DFDB296-F5F7-4C27-9B78-5BC9DB3C6AE6}" destId="{9ABE92FC-11E9-4287-8E81-973E84F09DAE}" srcOrd="3" destOrd="0" presId="urn:microsoft.com/office/officeart/2008/layout/HorizontalMultiLevelHierarchy#1"/>
    <dgm:cxn modelId="{8B77D48B-225E-41EB-A7C5-67F392386CEA}" type="presParOf" srcId="{9ABE92FC-11E9-4287-8E81-973E84F09DAE}" destId="{C0115043-444A-4925-82FF-DD713E954EF7}" srcOrd="0" destOrd="0" presId="urn:microsoft.com/office/officeart/2008/layout/HorizontalMultiLevelHierarchy#1"/>
    <dgm:cxn modelId="{2EBF3F90-AF53-4519-BD0D-7FE493EABB8F}" type="presParOf" srcId="{9ABE92FC-11E9-4287-8E81-973E84F09DAE}" destId="{BB2D598F-30DA-476A-8400-38483342E547}" srcOrd="1" destOrd="0" presId="urn:microsoft.com/office/officeart/2008/layout/HorizontalMultiLevelHierarchy#1"/>
    <dgm:cxn modelId="{633D3203-9E70-43A5-815D-DE823D8C6CB4}" type="presParOf" srcId="{4DFDB296-F5F7-4C27-9B78-5BC9DB3C6AE6}" destId="{CDCA2358-C174-4328-9E03-6820429D9831}" srcOrd="4" destOrd="0" presId="urn:microsoft.com/office/officeart/2008/layout/HorizontalMultiLevelHierarchy#1"/>
    <dgm:cxn modelId="{71116F23-BC30-40FD-8651-E1BF0E09850C}" type="presParOf" srcId="{CDCA2358-C174-4328-9E03-6820429D9831}" destId="{411DF3CD-EA4A-4E01-B101-B2BF54A2C7CE}" srcOrd="0" destOrd="0" presId="urn:microsoft.com/office/officeart/2008/layout/HorizontalMultiLevelHierarchy#1"/>
    <dgm:cxn modelId="{7A3E1DA1-1AA2-4EEC-BE35-AA2449F199B3}" type="presParOf" srcId="{4DFDB296-F5F7-4C27-9B78-5BC9DB3C6AE6}" destId="{E7B9067C-C542-45D4-9618-9CF60F4CF556}" srcOrd="5" destOrd="0" presId="urn:microsoft.com/office/officeart/2008/layout/HorizontalMultiLevelHierarchy#1"/>
    <dgm:cxn modelId="{F15462E2-62EF-4606-AD6C-74BAAD4A3561}" type="presParOf" srcId="{E7B9067C-C542-45D4-9618-9CF60F4CF556}" destId="{1B008971-15F4-4E0B-B430-1E1EFADA9660}" srcOrd="0" destOrd="0" presId="urn:microsoft.com/office/officeart/2008/layout/HorizontalMultiLevelHierarchy#1"/>
    <dgm:cxn modelId="{2891F837-9139-4B73-9297-692D0A5E8394}" type="presParOf" srcId="{E7B9067C-C542-45D4-9618-9CF60F4CF556}" destId="{3B9F5845-537E-4308-B05E-6DB58E8E6141}" srcOrd="1" destOrd="0" presId="urn:microsoft.com/office/officeart/2008/layout/HorizontalMultiLevelHierarchy#1"/>
  </dgm:cxnLst>
  <dgm:bg/>
  <dgm:whole/>
  <dgm:extLst>
    <a:ext uri="http://schemas.microsoft.com/office/drawing/2008/diagram">
      <dsp:dataModelExt xmlns:dsp="http://schemas.microsoft.com/office/drawing/2008/diagram" relId="rId5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CA2358-C174-4328-9E03-6820429D9831}">
      <dsp:nvSpPr>
        <dsp:cNvPr id="0" name=""/>
        <dsp:cNvSpPr/>
      </dsp:nvSpPr>
      <dsp:spPr>
        <a:xfrm>
          <a:off x="780674" y="1093470"/>
          <a:ext cx="272580" cy="600042"/>
        </a:xfrm>
        <a:custGeom>
          <a:avLst/>
          <a:gdLst/>
          <a:ahLst/>
          <a:cxnLst/>
          <a:rect l="0" t="0" r="0" b="0"/>
          <a:pathLst>
            <a:path>
              <a:moveTo>
                <a:pt x="0" y="0"/>
              </a:moveTo>
              <a:lnTo>
                <a:pt x="136290" y="0"/>
              </a:lnTo>
              <a:lnTo>
                <a:pt x="136290" y="600042"/>
              </a:lnTo>
              <a:lnTo>
                <a:pt x="272580" y="60004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900488" y="1377014"/>
        <a:ext cx="32952" cy="32952"/>
      </dsp:txXfrm>
    </dsp:sp>
    <dsp:sp modelId="{1ACC13D7-4DBB-4802-8C11-9D3F806F4142}">
      <dsp:nvSpPr>
        <dsp:cNvPr id="0" name=""/>
        <dsp:cNvSpPr/>
      </dsp:nvSpPr>
      <dsp:spPr>
        <a:xfrm>
          <a:off x="780674" y="1047750"/>
          <a:ext cx="272580" cy="91440"/>
        </a:xfrm>
        <a:custGeom>
          <a:avLst/>
          <a:gdLst/>
          <a:ahLst/>
          <a:cxnLst/>
          <a:rect l="0" t="0" r="0" b="0"/>
          <a:pathLst>
            <a:path>
              <a:moveTo>
                <a:pt x="0" y="45720"/>
              </a:moveTo>
              <a:lnTo>
                <a:pt x="272580" y="4572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910149" y="1086655"/>
        <a:ext cx="13629" cy="13629"/>
      </dsp:txXfrm>
    </dsp:sp>
    <dsp:sp modelId="{6BC9C67F-974A-427B-A898-FC1FC84799BA}">
      <dsp:nvSpPr>
        <dsp:cNvPr id="0" name=""/>
        <dsp:cNvSpPr/>
      </dsp:nvSpPr>
      <dsp:spPr>
        <a:xfrm>
          <a:off x="780674" y="493427"/>
          <a:ext cx="272580" cy="600042"/>
        </a:xfrm>
        <a:custGeom>
          <a:avLst/>
          <a:gdLst/>
          <a:ahLst/>
          <a:cxnLst/>
          <a:rect l="0" t="0" r="0" b="0"/>
          <a:pathLst>
            <a:path>
              <a:moveTo>
                <a:pt x="0" y="600042"/>
              </a:moveTo>
              <a:lnTo>
                <a:pt x="136290" y="600042"/>
              </a:lnTo>
              <a:lnTo>
                <a:pt x="136290" y="0"/>
              </a:lnTo>
              <a:lnTo>
                <a:pt x="272580"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900488" y="776972"/>
        <a:ext cx="32952" cy="32952"/>
      </dsp:txXfrm>
    </dsp:sp>
    <dsp:sp modelId="{4F38A718-DECF-4DD5-87CE-96F286E55543}">
      <dsp:nvSpPr>
        <dsp:cNvPr id="0" name=""/>
        <dsp:cNvSpPr/>
      </dsp:nvSpPr>
      <dsp:spPr>
        <a:xfrm rot="16200000">
          <a:off x="-520555" y="885710"/>
          <a:ext cx="2186940" cy="4155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altLang="zh-CN" sz="2700" kern="1200"/>
            <a:t>gmall</a:t>
          </a:r>
          <a:endParaRPr lang="zh-CN" altLang="en-US" sz="2700" kern="1200"/>
        </a:p>
      </dsp:txBody>
      <dsp:txXfrm>
        <a:off x="-520555" y="885710"/>
        <a:ext cx="2186940" cy="415518"/>
      </dsp:txXfrm>
    </dsp:sp>
    <dsp:sp modelId="{91C4DFF7-7B81-4FE5-B094-B27809CDB52B}">
      <dsp:nvSpPr>
        <dsp:cNvPr id="0" name=""/>
        <dsp:cNvSpPr/>
      </dsp:nvSpPr>
      <dsp:spPr>
        <a:xfrm>
          <a:off x="1053254" y="245346"/>
          <a:ext cx="4301669" cy="49616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altLang="zh-CN" sz="2000" kern="1200"/>
            <a:t>gmall-order-web(</a:t>
          </a:r>
          <a:r>
            <a:rPr lang="zh-CN" altLang="en-US" sz="2000" kern="1200"/>
            <a:t>订单</a:t>
          </a:r>
          <a:r>
            <a:rPr lang="en-US" altLang="zh-CN" sz="2000" kern="1200"/>
            <a:t>web</a:t>
          </a:r>
          <a:r>
            <a:rPr lang="zh-CN" altLang="en-US" sz="2000" kern="1200"/>
            <a:t>模块</a:t>
          </a:r>
          <a:r>
            <a:rPr lang="en-US" altLang="zh-CN" sz="2000" kern="1200"/>
            <a:t>)</a:t>
          </a:r>
          <a:endParaRPr lang="zh-CN" altLang="en-US" sz="2000" kern="1200"/>
        </a:p>
      </dsp:txBody>
      <dsp:txXfrm>
        <a:off x="1053254" y="245346"/>
        <a:ext cx="4301669" cy="496162"/>
      </dsp:txXfrm>
    </dsp:sp>
    <dsp:sp modelId="{C0115043-444A-4925-82FF-DD713E954EF7}">
      <dsp:nvSpPr>
        <dsp:cNvPr id="0" name=""/>
        <dsp:cNvSpPr/>
      </dsp:nvSpPr>
      <dsp:spPr>
        <a:xfrm>
          <a:off x="1053254" y="845388"/>
          <a:ext cx="4301669" cy="49616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altLang="zh-CN" sz="1900" kern="1200"/>
            <a:t>gmall-user(</a:t>
          </a:r>
          <a:r>
            <a:rPr lang="zh-CN" altLang="en-US" sz="1900" kern="1200"/>
            <a:t>用户服务模块</a:t>
          </a:r>
          <a:r>
            <a:rPr lang="en-US" altLang="zh-CN" sz="1900" kern="1200"/>
            <a:t>)</a:t>
          </a:r>
          <a:endParaRPr lang="zh-CN" altLang="en-US" sz="1900" kern="1200"/>
        </a:p>
      </dsp:txBody>
      <dsp:txXfrm>
        <a:off x="1053254" y="845388"/>
        <a:ext cx="4301669" cy="496162"/>
      </dsp:txXfrm>
    </dsp:sp>
    <dsp:sp modelId="{1B008971-15F4-4E0B-B430-1E1EFADA9660}">
      <dsp:nvSpPr>
        <dsp:cNvPr id="0" name=""/>
        <dsp:cNvSpPr/>
      </dsp:nvSpPr>
      <dsp:spPr>
        <a:xfrm>
          <a:off x="1053254" y="1445430"/>
          <a:ext cx="4301669" cy="496162"/>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altLang="zh-CN" sz="1900" kern="1200"/>
            <a:t>gmall-interface(</a:t>
          </a:r>
          <a:r>
            <a:rPr lang="zh-CN" altLang="en-US" sz="1900" kern="1200"/>
            <a:t>公共接口层</a:t>
          </a:r>
          <a:r>
            <a:rPr lang="en-US" altLang="zh-CN" sz="1900" kern="1200"/>
            <a:t>)</a:t>
          </a:r>
          <a:endParaRPr lang="zh-CN" altLang="en-US" sz="1900" kern="1200"/>
        </a:p>
      </dsp:txBody>
      <dsp:txXfrm>
        <a:off x="1053254" y="1445430"/>
        <a:ext cx="4301669" cy="49616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1">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2018-03-10T00:00:00</PublishDate>
  <Abstract>对自己工作技术，知识体系的结</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69B3EC8-2AB5-42D0-B4D3-D691ABB0C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8902</TotalTime>
  <Pages>556</Pages>
  <Words>72488</Words>
  <Characters>413188</Characters>
  <Application>Microsoft Office Word</Application>
  <DocSecurity>0</DocSecurity>
  <Lines>3443</Lines>
  <Paragraphs>969</Paragraphs>
  <ScaleCrop>false</ScaleCrop>
  <Company/>
  <LinksUpToDate>false</LinksUpToDate>
  <CharactersWithSpaces>484707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职业技术总结</dc:title>
  <dc:subject>作者：廖广杰</dc:subject>
  <dc:creator>admin</dc:creator>
  <cp:lastModifiedBy>admin</cp:lastModifiedBy>
  <cp:revision>433</cp:revision>
  <dcterms:created xsi:type="dcterms:W3CDTF">2018-11-12T01:15:00Z</dcterms:created>
  <dcterms:modified xsi:type="dcterms:W3CDTF">2019-08-30T02:48:00Z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